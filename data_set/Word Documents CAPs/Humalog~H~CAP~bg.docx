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127D5" w:rsidRPr="0028363F" w:rsidRDefault="009127D5">
      <w:pPr>
        <w:tabs>
          <w:tab w:val="clear" w:pos="567"/>
        </w:tabs>
        <w:spacing w:line="240" w:lineRule="auto"/>
        <w:ind w:right="11"/>
        <w:jc w:val="both"/>
        <w:rPr>
          <w:b/>
          <w:lang w:val="bg-BG"/>
        </w:rPr>
      </w:pPr>
      <w:bookmarkStart w:id="0" w:name="_GoBack"/>
      <w:bookmarkEnd w:id="0"/>
    </w:p>
    <w:p w:rsidR="009127D5" w:rsidRDefault="009127D5">
      <w:pPr>
        <w:tabs>
          <w:tab w:val="clear" w:pos="567"/>
        </w:tabs>
        <w:spacing w:line="240" w:lineRule="auto"/>
        <w:ind w:right="11"/>
        <w:rPr>
          <w:b/>
          <w:lang w:val="el-GR"/>
        </w:rPr>
      </w:pPr>
    </w:p>
    <w:p w:rsidR="009127D5" w:rsidRDefault="009127D5">
      <w:pPr>
        <w:tabs>
          <w:tab w:val="clear" w:pos="567"/>
        </w:tabs>
        <w:spacing w:line="240" w:lineRule="auto"/>
        <w:ind w:right="11"/>
        <w:rPr>
          <w:b/>
          <w:lang w:val="el-GR"/>
        </w:rPr>
      </w:pPr>
    </w:p>
    <w:p w:rsidR="009127D5" w:rsidRDefault="009127D5">
      <w:pPr>
        <w:tabs>
          <w:tab w:val="clear" w:pos="567"/>
        </w:tabs>
        <w:spacing w:line="240" w:lineRule="auto"/>
        <w:ind w:right="11"/>
        <w:rPr>
          <w:b/>
          <w:lang w:val="el-GR"/>
        </w:rPr>
      </w:pPr>
    </w:p>
    <w:p w:rsidR="009127D5" w:rsidRDefault="009127D5">
      <w:pPr>
        <w:tabs>
          <w:tab w:val="clear" w:pos="567"/>
        </w:tabs>
        <w:spacing w:line="240" w:lineRule="auto"/>
        <w:ind w:right="11"/>
        <w:rPr>
          <w:b/>
          <w:lang w:val="el-GR"/>
        </w:rPr>
      </w:pPr>
    </w:p>
    <w:p w:rsidR="009127D5" w:rsidRDefault="009127D5">
      <w:pPr>
        <w:tabs>
          <w:tab w:val="clear" w:pos="567"/>
        </w:tabs>
        <w:spacing w:line="240" w:lineRule="auto"/>
        <w:ind w:right="11"/>
        <w:rPr>
          <w:b/>
          <w:lang w:val="el-GR"/>
        </w:rPr>
      </w:pPr>
    </w:p>
    <w:p w:rsidR="009127D5" w:rsidRDefault="009127D5">
      <w:pPr>
        <w:tabs>
          <w:tab w:val="clear" w:pos="567"/>
        </w:tabs>
        <w:spacing w:line="240" w:lineRule="auto"/>
        <w:ind w:right="11"/>
        <w:rPr>
          <w:b/>
          <w:lang w:val="el-GR"/>
        </w:rPr>
      </w:pPr>
    </w:p>
    <w:p w:rsidR="009127D5" w:rsidRDefault="009127D5">
      <w:pPr>
        <w:tabs>
          <w:tab w:val="clear" w:pos="567"/>
        </w:tabs>
        <w:spacing w:line="240" w:lineRule="auto"/>
        <w:ind w:right="11"/>
        <w:rPr>
          <w:b/>
          <w:lang w:val="el-GR"/>
        </w:rPr>
      </w:pPr>
    </w:p>
    <w:p w:rsidR="009127D5" w:rsidRDefault="009127D5">
      <w:pPr>
        <w:tabs>
          <w:tab w:val="clear" w:pos="567"/>
        </w:tabs>
        <w:spacing w:line="240" w:lineRule="auto"/>
        <w:ind w:right="11"/>
        <w:rPr>
          <w:b/>
          <w:lang w:val="el-GR"/>
        </w:rPr>
      </w:pPr>
    </w:p>
    <w:p w:rsidR="009127D5" w:rsidRDefault="009127D5">
      <w:pPr>
        <w:tabs>
          <w:tab w:val="clear" w:pos="567"/>
        </w:tabs>
        <w:spacing w:line="240" w:lineRule="auto"/>
        <w:ind w:right="11"/>
        <w:rPr>
          <w:b/>
          <w:lang w:val="el-GR"/>
        </w:rPr>
      </w:pPr>
    </w:p>
    <w:p w:rsidR="009127D5" w:rsidRDefault="009127D5">
      <w:pPr>
        <w:tabs>
          <w:tab w:val="clear" w:pos="567"/>
        </w:tabs>
        <w:spacing w:line="240" w:lineRule="auto"/>
        <w:ind w:right="11"/>
        <w:rPr>
          <w:b/>
          <w:lang w:val="el-GR"/>
        </w:rPr>
      </w:pPr>
    </w:p>
    <w:p w:rsidR="009127D5" w:rsidRDefault="009127D5">
      <w:pPr>
        <w:tabs>
          <w:tab w:val="clear" w:pos="567"/>
        </w:tabs>
        <w:spacing w:line="240" w:lineRule="auto"/>
        <w:ind w:right="11"/>
        <w:rPr>
          <w:b/>
          <w:lang w:val="el-GR"/>
        </w:rPr>
      </w:pPr>
    </w:p>
    <w:p w:rsidR="009127D5" w:rsidRDefault="009127D5">
      <w:pPr>
        <w:tabs>
          <w:tab w:val="clear" w:pos="567"/>
        </w:tabs>
        <w:spacing w:line="240" w:lineRule="auto"/>
        <w:ind w:right="11"/>
        <w:rPr>
          <w:b/>
          <w:lang w:val="el-GR"/>
        </w:rPr>
      </w:pPr>
    </w:p>
    <w:p w:rsidR="009127D5" w:rsidRDefault="009127D5">
      <w:pPr>
        <w:tabs>
          <w:tab w:val="clear" w:pos="567"/>
        </w:tabs>
        <w:spacing w:line="240" w:lineRule="auto"/>
        <w:ind w:right="11"/>
        <w:rPr>
          <w:b/>
          <w:lang w:val="el-GR"/>
        </w:rPr>
      </w:pPr>
    </w:p>
    <w:p w:rsidR="009127D5" w:rsidRDefault="009127D5">
      <w:pPr>
        <w:tabs>
          <w:tab w:val="clear" w:pos="567"/>
        </w:tabs>
        <w:spacing w:line="240" w:lineRule="auto"/>
        <w:ind w:right="11"/>
        <w:rPr>
          <w:b/>
          <w:lang w:val="el-GR"/>
        </w:rPr>
      </w:pPr>
    </w:p>
    <w:p w:rsidR="009127D5" w:rsidRDefault="009127D5">
      <w:pPr>
        <w:tabs>
          <w:tab w:val="clear" w:pos="567"/>
        </w:tabs>
        <w:spacing w:line="240" w:lineRule="auto"/>
        <w:ind w:right="11"/>
        <w:rPr>
          <w:b/>
        </w:rPr>
      </w:pPr>
    </w:p>
    <w:p w:rsidR="009127D5" w:rsidRDefault="009127D5">
      <w:pPr>
        <w:tabs>
          <w:tab w:val="clear" w:pos="567"/>
        </w:tabs>
        <w:spacing w:line="240" w:lineRule="auto"/>
        <w:ind w:right="11"/>
        <w:rPr>
          <w:b/>
          <w:lang w:val="en-US"/>
        </w:rPr>
      </w:pPr>
    </w:p>
    <w:p w:rsidR="009127D5" w:rsidRDefault="009127D5">
      <w:pPr>
        <w:tabs>
          <w:tab w:val="clear" w:pos="567"/>
        </w:tabs>
        <w:spacing w:line="240" w:lineRule="auto"/>
        <w:ind w:right="11"/>
        <w:rPr>
          <w:b/>
        </w:rPr>
      </w:pPr>
    </w:p>
    <w:p w:rsidR="009127D5" w:rsidRDefault="009127D5">
      <w:pPr>
        <w:tabs>
          <w:tab w:val="clear" w:pos="567"/>
        </w:tabs>
        <w:spacing w:line="240" w:lineRule="auto"/>
        <w:ind w:right="11"/>
        <w:rPr>
          <w:b/>
        </w:rPr>
      </w:pPr>
    </w:p>
    <w:p w:rsidR="009127D5" w:rsidRDefault="009127D5">
      <w:pPr>
        <w:tabs>
          <w:tab w:val="clear" w:pos="567"/>
        </w:tabs>
        <w:spacing w:line="240" w:lineRule="auto"/>
        <w:ind w:right="11"/>
        <w:rPr>
          <w:b/>
        </w:rPr>
      </w:pPr>
    </w:p>
    <w:p w:rsidR="009127D5" w:rsidRDefault="009127D5">
      <w:pPr>
        <w:tabs>
          <w:tab w:val="clear" w:pos="567"/>
        </w:tabs>
        <w:spacing w:line="240" w:lineRule="auto"/>
        <w:ind w:right="11"/>
        <w:rPr>
          <w:b/>
          <w:lang w:val="el-GR"/>
        </w:rPr>
      </w:pPr>
    </w:p>
    <w:p w:rsidR="009127D5" w:rsidRDefault="009127D5">
      <w:pPr>
        <w:tabs>
          <w:tab w:val="clear" w:pos="567"/>
        </w:tabs>
        <w:spacing w:line="240" w:lineRule="auto"/>
        <w:ind w:right="11"/>
        <w:rPr>
          <w:b/>
          <w:lang w:val="el-GR"/>
        </w:rPr>
      </w:pPr>
    </w:p>
    <w:p w:rsidR="009127D5" w:rsidRDefault="009127D5">
      <w:pPr>
        <w:tabs>
          <w:tab w:val="clear" w:pos="567"/>
        </w:tabs>
        <w:spacing w:line="240" w:lineRule="auto"/>
        <w:ind w:right="11"/>
        <w:rPr>
          <w:b/>
          <w:lang w:val="el-GR"/>
        </w:rPr>
      </w:pPr>
    </w:p>
    <w:p w:rsidR="009127D5" w:rsidRDefault="009127D5">
      <w:pPr>
        <w:tabs>
          <w:tab w:val="clear" w:pos="567"/>
        </w:tabs>
        <w:spacing w:line="240" w:lineRule="auto"/>
        <w:jc w:val="center"/>
        <w:rPr>
          <w:noProof/>
          <w:szCs w:val="22"/>
          <w:lang w:val="ru-RU"/>
        </w:rPr>
      </w:pPr>
      <w:r>
        <w:rPr>
          <w:b/>
          <w:noProof/>
          <w:szCs w:val="22"/>
          <w:lang w:val="bg-BG"/>
        </w:rPr>
        <w:t>ПРИЛОЖЕНИЕ</w:t>
      </w:r>
      <w:r>
        <w:rPr>
          <w:b/>
          <w:noProof/>
          <w:szCs w:val="22"/>
          <w:lang w:val="ru-RU"/>
        </w:rPr>
        <w:t xml:space="preserve"> </w:t>
      </w:r>
      <w:r>
        <w:rPr>
          <w:b/>
          <w:noProof/>
          <w:szCs w:val="22"/>
        </w:rPr>
        <w:t>I</w:t>
      </w:r>
    </w:p>
    <w:p w:rsidR="009127D5" w:rsidRDefault="009127D5">
      <w:pPr>
        <w:tabs>
          <w:tab w:val="clear" w:pos="567"/>
        </w:tabs>
        <w:spacing w:line="240" w:lineRule="auto"/>
        <w:jc w:val="center"/>
        <w:rPr>
          <w:noProof/>
          <w:szCs w:val="22"/>
          <w:lang w:val="ru-RU"/>
        </w:rPr>
      </w:pPr>
    </w:p>
    <w:p w:rsidR="009127D5" w:rsidRPr="00514E5A" w:rsidRDefault="009127D5" w:rsidP="00514E5A">
      <w:pPr>
        <w:pStyle w:val="TitleA"/>
      </w:pPr>
      <w:r w:rsidRPr="00514E5A">
        <w:t>КРАТКА ХАРАКТЕРИСТИКА НА ПРОДУКТА</w:t>
      </w:r>
    </w:p>
    <w:p w:rsidR="009127D5" w:rsidRDefault="009127D5">
      <w:pPr>
        <w:tabs>
          <w:tab w:val="clear" w:pos="567"/>
        </w:tabs>
        <w:spacing w:line="240" w:lineRule="auto"/>
        <w:ind w:right="11"/>
        <w:rPr>
          <w:lang w:val="ru-RU"/>
        </w:rPr>
      </w:pPr>
    </w:p>
    <w:p w:rsidR="009127D5" w:rsidRDefault="009127D5" w:rsidP="00867955">
      <w:pPr>
        <w:keepNext/>
        <w:tabs>
          <w:tab w:val="clear" w:pos="567"/>
        </w:tabs>
        <w:spacing w:line="240" w:lineRule="auto"/>
        <w:ind w:left="567" w:hanging="567"/>
        <w:rPr>
          <w:noProof/>
          <w:szCs w:val="22"/>
          <w:lang w:val="bg-BG"/>
        </w:rPr>
      </w:pPr>
      <w:r>
        <w:rPr>
          <w:b/>
          <w:lang w:val="ru-RU"/>
        </w:rPr>
        <w:br w:type="page"/>
      </w:r>
      <w:r>
        <w:rPr>
          <w:b/>
          <w:noProof/>
          <w:szCs w:val="22"/>
          <w:lang w:val="bg-BG"/>
        </w:rPr>
        <w:lastRenderedPageBreak/>
        <w:t>1.</w:t>
      </w:r>
      <w:r>
        <w:rPr>
          <w:b/>
          <w:noProof/>
          <w:szCs w:val="22"/>
          <w:lang w:val="bg-BG"/>
        </w:rPr>
        <w:tab/>
        <w:t>ИМЕ НА ЛЕКАРСТВЕНИЯ ПРОДУКТ</w:t>
      </w:r>
    </w:p>
    <w:p w:rsidR="009127D5" w:rsidRDefault="009127D5" w:rsidP="00867955">
      <w:pPr>
        <w:keepNext/>
        <w:tabs>
          <w:tab w:val="clear" w:pos="567"/>
        </w:tabs>
        <w:spacing w:line="240" w:lineRule="auto"/>
        <w:ind w:left="567" w:hanging="567"/>
        <w:rPr>
          <w:noProof/>
          <w:szCs w:val="22"/>
          <w:lang w:val="bg-BG"/>
        </w:rPr>
      </w:pPr>
    </w:p>
    <w:p w:rsidR="009127D5" w:rsidRDefault="009127D5">
      <w:pPr>
        <w:widowControl w:val="0"/>
        <w:tabs>
          <w:tab w:val="clear" w:pos="567"/>
        </w:tabs>
        <w:spacing w:line="240" w:lineRule="auto"/>
        <w:ind w:left="567" w:hanging="567"/>
        <w:rPr>
          <w:szCs w:val="22"/>
          <w:lang w:val="bg-BG"/>
        </w:rPr>
      </w:pPr>
      <w:r>
        <w:rPr>
          <w:szCs w:val="22"/>
          <w:lang w:val="bg-BG"/>
        </w:rPr>
        <w:t>Humalog 100</w:t>
      </w:r>
      <w:r>
        <w:rPr>
          <w:szCs w:val="22"/>
        </w:rPr>
        <w:t> </w:t>
      </w:r>
      <w:r w:rsidR="002410E5">
        <w:rPr>
          <w:szCs w:val="22"/>
          <w:lang w:val="bg-BG"/>
        </w:rPr>
        <w:t>единици</w:t>
      </w:r>
      <w:r>
        <w:rPr>
          <w:szCs w:val="22"/>
          <w:lang w:val="bg-BG"/>
        </w:rPr>
        <w:t>/</w:t>
      </w:r>
      <w:r>
        <w:rPr>
          <w:szCs w:val="22"/>
        </w:rPr>
        <w:t>ml</w:t>
      </w:r>
      <w:r>
        <w:rPr>
          <w:szCs w:val="22"/>
          <w:lang w:val="bg-BG"/>
        </w:rPr>
        <w:t xml:space="preserve"> инжекционен разтвор във флакон</w:t>
      </w:r>
    </w:p>
    <w:p w:rsidR="002F3DCC" w:rsidRPr="0028363F" w:rsidRDefault="002F3DCC" w:rsidP="002F3DCC">
      <w:pPr>
        <w:tabs>
          <w:tab w:val="clear" w:pos="567"/>
        </w:tabs>
        <w:spacing w:line="240" w:lineRule="auto"/>
        <w:ind w:right="11"/>
        <w:rPr>
          <w:lang w:val="bg-BG"/>
        </w:rPr>
      </w:pPr>
      <w:r>
        <w:t>Humalog</w:t>
      </w:r>
      <w:r w:rsidRPr="001B143E">
        <w:rPr>
          <w:lang w:val="ru-RU"/>
        </w:rPr>
        <w:t xml:space="preserve"> 100</w:t>
      </w:r>
      <w:r>
        <w:t> </w:t>
      </w:r>
      <w:r>
        <w:rPr>
          <w:szCs w:val="22"/>
          <w:lang w:val="bg-BG"/>
        </w:rPr>
        <w:t>единици</w:t>
      </w:r>
      <w:r w:rsidRPr="001B143E">
        <w:rPr>
          <w:lang w:val="ru-RU"/>
        </w:rPr>
        <w:t>/</w:t>
      </w:r>
      <w:r>
        <w:t>ml</w:t>
      </w:r>
      <w:r w:rsidRPr="001B143E">
        <w:rPr>
          <w:lang w:val="ru-RU"/>
        </w:rPr>
        <w:t xml:space="preserve"> </w:t>
      </w:r>
      <w:r>
        <w:rPr>
          <w:szCs w:val="22"/>
          <w:lang w:val="bg-BG"/>
        </w:rPr>
        <w:t>инжекционен разтвор в патрон</w:t>
      </w:r>
    </w:p>
    <w:p w:rsidR="002F3DCC" w:rsidRPr="001B143E" w:rsidRDefault="002F3DCC" w:rsidP="002F3DCC">
      <w:pPr>
        <w:tabs>
          <w:tab w:val="clear" w:pos="567"/>
        </w:tabs>
        <w:spacing w:line="240" w:lineRule="auto"/>
        <w:ind w:left="540" w:hanging="540"/>
        <w:rPr>
          <w:lang w:val="ru-RU"/>
        </w:rPr>
      </w:pPr>
      <w:r>
        <w:t>Humalog</w:t>
      </w:r>
      <w:r w:rsidRPr="001B143E">
        <w:rPr>
          <w:lang w:val="ru-RU"/>
        </w:rPr>
        <w:t xml:space="preserve"> 100</w:t>
      </w:r>
      <w:r>
        <w:t> </w:t>
      </w:r>
      <w:r>
        <w:rPr>
          <w:szCs w:val="22"/>
          <w:lang w:val="bg-BG"/>
        </w:rPr>
        <w:t>единици</w:t>
      </w:r>
      <w:r w:rsidRPr="001B143E">
        <w:rPr>
          <w:lang w:val="ru-RU"/>
        </w:rPr>
        <w:t>/</w:t>
      </w:r>
      <w:r>
        <w:t>ml</w:t>
      </w:r>
      <w:r w:rsidRPr="001B143E">
        <w:rPr>
          <w:lang w:val="ru-RU"/>
        </w:rPr>
        <w:t xml:space="preserve"> </w:t>
      </w:r>
      <w:r>
        <w:t>KwikPen</w:t>
      </w:r>
      <w:r w:rsidRPr="001B143E">
        <w:rPr>
          <w:lang w:val="ru-RU"/>
        </w:rPr>
        <w:t xml:space="preserve"> </w:t>
      </w:r>
      <w:r>
        <w:rPr>
          <w:szCs w:val="22"/>
          <w:lang w:val="bg-BG"/>
        </w:rPr>
        <w:t>инжекционен разтвор в предварително напълнена писалка</w:t>
      </w:r>
    </w:p>
    <w:p w:rsidR="002F3DCC" w:rsidRDefault="002F3DCC" w:rsidP="002F3DCC">
      <w:pPr>
        <w:tabs>
          <w:tab w:val="clear" w:pos="567"/>
        </w:tabs>
        <w:spacing w:line="240" w:lineRule="auto"/>
        <w:rPr>
          <w:szCs w:val="22"/>
          <w:lang w:val="bg-BG"/>
        </w:rPr>
      </w:pPr>
      <w:r>
        <w:t>Humalog</w:t>
      </w:r>
      <w:r w:rsidRPr="001B143E">
        <w:rPr>
          <w:lang w:val="ru-RU"/>
        </w:rPr>
        <w:t xml:space="preserve"> 100</w:t>
      </w:r>
      <w:r>
        <w:t> </w:t>
      </w:r>
      <w:r>
        <w:rPr>
          <w:szCs w:val="22"/>
          <w:lang w:val="bg-BG"/>
        </w:rPr>
        <w:t>единици</w:t>
      </w:r>
      <w:r w:rsidRPr="001B143E">
        <w:rPr>
          <w:lang w:val="ru-RU"/>
        </w:rPr>
        <w:t>/</w:t>
      </w:r>
      <w:r>
        <w:t>ml</w:t>
      </w:r>
      <w:r w:rsidRPr="001B143E">
        <w:rPr>
          <w:lang w:val="ru-RU"/>
        </w:rPr>
        <w:t xml:space="preserve"> </w:t>
      </w:r>
      <w:r>
        <w:rPr>
          <w:szCs w:val="22"/>
        </w:rPr>
        <w:t>Junior</w:t>
      </w:r>
      <w:r w:rsidRPr="001B143E">
        <w:rPr>
          <w:szCs w:val="22"/>
          <w:lang w:val="ru-RU"/>
        </w:rPr>
        <w:t xml:space="preserve"> </w:t>
      </w:r>
      <w:r>
        <w:rPr>
          <w:szCs w:val="22"/>
        </w:rPr>
        <w:t>KwikPen</w:t>
      </w:r>
      <w:r w:rsidRPr="001B143E">
        <w:rPr>
          <w:szCs w:val="22"/>
          <w:lang w:val="ru-RU"/>
        </w:rPr>
        <w:t xml:space="preserve"> </w:t>
      </w:r>
      <w:r>
        <w:rPr>
          <w:szCs w:val="22"/>
          <w:lang w:val="bg-BG"/>
        </w:rPr>
        <w:t>инжекционен разтвор в предварително напълнена писалка</w:t>
      </w:r>
    </w:p>
    <w:p w:rsidR="00597EE8" w:rsidRPr="001B143E" w:rsidRDefault="00597EE8" w:rsidP="002F3DCC">
      <w:pPr>
        <w:tabs>
          <w:tab w:val="clear" w:pos="567"/>
        </w:tabs>
        <w:spacing w:line="240" w:lineRule="auto"/>
        <w:rPr>
          <w:lang w:val="ru-RU"/>
        </w:rPr>
      </w:pPr>
      <w:r w:rsidRPr="00597EE8">
        <w:rPr>
          <w:lang w:val="ru-RU"/>
        </w:rPr>
        <w:t>Humalog 100 единици/ml Tempo Pen инжекционен разтвор в предварително напълнена писалка</w:t>
      </w:r>
    </w:p>
    <w:p w:rsidR="009127D5" w:rsidRPr="002F3DCC" w:rsidRDefault="009127D5">
      <w:pPr>
        <w:widowControl w:val="0"/>
        <w:tabs>
          <w:tab w:val="clear" w:pos="567"/>
        </w:tabs>
        <w:spacing w:line="240" w:lineRule="auto"/>
        <w:ind w:left="567" w:hanging="567"/>
        <w:rPr>
          <w:noProof/>
          <w:szCs w:val="22"/>
          <w:lang w:val="bg-BG"/>
        </w:rPr>
      </w:pPr>
    </w:p>
    <w:p w:rsidR="009127D5" w:rsidRDefault="009127D5">
      <w:pPr>
        <w:widowControl w:val="0"/>
        <w:tabs>
          <w:tab w:val="clear" w:pos="567"/>
        </w:tabs>
        <w:spacing w:line="240" w:lineRule="auto"/>
        <w:ind w:left="567" w:hanging="567"/>
        <w:rPr>
          <w:noProof/>
          <w:szCs w:val="22"/>
          <w:lang w:val="bg-BG"/>
        </w:rPr>
      </w:pPr>
    </w:p>
    <w:p w:rsidR="009127D5" w:rsidRDefault="009127D5" w:rsidP="00867955">
      <w:pPr>
        <w:keepNext/>
        <w:tabs>
          <w:tab w:val="clear" w:pos="567"/>
        </w:tabs>
        <w:spacing w:line="240" w:lineRule="auto"/>
        <w:ind w:left="567" w:hanging="567"/>
        <w:rPr>
          <w:noProof/>
          <w:szCs w:val="22"/>
          <w:lang w:val="bg-BG"/>
        </w:rPr>
      </w:pPr>
      <w:r>
        <w:rPr>
          <w:b/>
          <w:szCs w:val="22"/>
          <w:lang w:val="bg-BG"/>
        </w:rPr>
        <w:t>2.</w:t>
      </w:r>
      <w:r>
        <w:rPr>
          <w:b/>
          <w:szCs w:val="22"/>
          <w:lang w:val="bg-BG"/>
        </w:rPr>
        <w:tab/>
        <w:t>КАЧЕСТВЕН И КОЛИЧЕСТВЕН СЪСТАВ</w:t>
      </w:r>
    </w:p>
    <w:p w:rsidR="009127D5" w:rsidRDefault="009127D5" w:rsidP="00867955">
      <w:pPr>
        <w:keepNext/>
        <w:tabs>
          <w:tab w:val="clear" w:pos="567"/>
        </w:tabs>
        <w:spacing w:line="240" w:lineRule="auto"/>
        <w:ind w:left="567" w:hanging="567"/>
        <w:rPr>
          <w:szCs w:val="22"/>
          <w:lang w:val="bg-BG"/>
        </w:rPr>
      </w:pPr>
    </w:p>
    <w:p w:rsidR="002F3DCC" w:rsidRDefault="002F3DCC">
      <w:pPr>
        <w:tabs>
          <w:tab w:val="clear" w:pos="567"/>
        </w:tabs>
        <w:spacing w:line="240" w:lineRule="auto"/>
        <w:rPr>
          <w:szCs w:val="22"/>
          <w:lang w:val="bg-BG"/>
        </w:rPr>
      </w:pPr>
      <w:r>
        <w:rPr>
          <w:szCs w:val="22"/>
          <w:lang w:val="bg-BG"/>
        </w:rPr>
        <w:t xml:space="preserve">Всеки </w:t>
      </w:r>
      <w:r w:rsidR="009127D5">
        <w:rPr>
          <w:szCs w:val="22"/>
          <w:lang w:val="bg-BG"/>
        </w:rPr>
        <w:t>милилитър съдържа 100</w:t>
      </w:r>
      <w:r w:rsidR="002410E5">
        <w:rPr>
          <w:szCs w:val="22"/>
          <w:lang w:val="bg-BG"/>
        </w:rPr>
        <w:t> единици</w:t>
      </w:r>
      <w:r w:rsidR="009127D5">
        <w:rPr>
          <w:szCs w:val="22"/>
          <w:lang w:val="bg-BG"/>
        </w:rPr>
        <w:t xml:space="preserve"> </w:t>
      </w:r>
      <w:r>
        <w:rPr>
          <w:szCs w:val="22"/>
          <w:lang w:val="bg-BG"/>
        </w:rPr>
        <w:t>инсулин лиспро</w:t>
      </w:r>
      <w:r w:rsidRPr="0028363F">
        <w:rPr>
          <w:lang w:val="bg-BG"/>
        </w:rPr>
        <w:t>*</w:t>
      </w:r>
      <w:r>
        <w:rPr>
          <w:szCs w:val="22"/>
          <w:lang w:val="bg-BG"/>
        </w:rPr>
        <w:t xml:space="preserve"> </w:t>
      </w:r>
      <w:r w:rsidRPr="00420064">
        <w:rPr>
          <w:szCs w:val="22"/>
          <w:lang w:val="bg-BG"/>
        </w:rPr>
        <w:t>(</w:t>
      </w:r>
      <w:r w:rsidRPr="00420064">
        <w:rPr>
          <w:szCs w:val="22"/>
        </w:rPr>
        <w:t>insulin</w:t>
      </w:r>
      <w:r w:rsidRPr="00420064">
        <w:rPr>
          <w:szCs w:val="22"/>
          <w:lang w:val="bg-BG"/>
        </w:rPr>
        <w:t xml:space="preserve"> </w:t>
      </w:r>
      <w:r w:rsidRPr="00420064">
        <w:rPr>
          <w:szCs w:val="22"/>
        </w:rPr>
        <w:t>lispro</w:t>
      </w:r>
      <w:r w:rsidRPr="00420064">
        <w:rPr>
          <w:szCs w:val="22"/>
          <w:lang w:val="bg-BG"/>
        </w:rPr>
        <w:t>)</w:t>
      </w:r>
      <w:r>
        <w:rPr>
          <w:szCs w:val="22"/>
          <w:lang w:val="bg-BG"/>
        </w:rPr>
        <w:t xml:space="preserve"> </w:t>
      </w:r>
      <w:r w:rsidR="009127D5">
        <w:rPr>
          <w:szCs w:val="22"/>
          <w:lang w:val="bg-BG"/>
        </w:rPr>
        <w:t>(еквивалент на 3,5</w:t>
      </w:r>
      <w:r w:rsidR="009127D5">
        <w:rPr>
          <w:szCs w:val="22"/>
        </w:rPr>
        <w:t>mg</w:t>
      </w:r>
      <w:r w:rsidR="009127D5">
        <w:rPr>
          <w:szCs w:val="22"/>
          <w:lang w:val="bg-BG"/>
        </w:rPr>
        <w:t>)</w:t>
      </w:r>
      <w:r>
        <w:rPr>
          <w:szCs w:val="22"/>
          <w:lang w:val="bg-BG"/>
        </w:rPr>
        <w:t>.</w:t>
      </w:r>
    </w:p>
    <w:p w:rsidR="002F3DCC" w:rsidRDefault="002F3DCC">
      <w:pPr>
        <w:tabs>
          <w:tab w:val="clear" w:pos="567"/>
        </w:tabs>
        <w:spacing w:line="240" w:lineRule="auto"/>
        <w:rPr>
          <w:szCs w:val="22"/>
          <w:lang w:val="bg-BG"/>
        </w:rPr>
      </w:pPr>
    </w:p>
    <w:p w:rsidR="002F3DCC" w:rsidRPr="001B143E" w:rsidRDefault="002F3DCC" w:rsidP="008535D1">
      <w:pPr>
        <w:keepNext/>
        <w:tabs>
          <w:tab w:val="clear" w:pos="567"/>
        </w:tabs>
        <w:spacing w:line="240" w:lineRule="auto"/>
        <w:rPr>
          <w:szCs w:val="22"/>
          <w:u w:val="single"/>
          <w:lang w:val="bg-BG"/>
        </w:rPr>
      </w:pPr>
      <w:r w:rsidRPr="001B143E">
        <w:rPr>
          <w:szCs w:val="22"/>
          <w:u w:val="single"/>
          <w:lang w:val="bg-BG"/>
        </w:rPr>
        <w:t>Флакон</w:t>
      </w:r>
    </w:p>
    <w:p w:rsidR="009127D5" w:rsidRDefault="002F3DCC">
      <w:pPr>
        <w:tabs>
          <w:tab w:val="clear" w:pos="567"/>
        </w:tabs>
        <w:spacing w:line="240" w:lineRule="auto"/>
        <w:rPr>
          <w:szCs w:val="22"/>
          <w:lang w:val="bg-BG"/>
        </w:rPr>
      </w:pPr>
      <w:r>
        <w:rPr>
          <w:szCs w:val="22"/>
          <w:lang w:val="bg-BG"/>
        </w:rPr>
        <w:t xml:space="preserve">Всеки флакон </w:t>
      </w:r>
      <w:r w:rsidR="009127D5">
        <w:rPr>
          <w:szCs w:val="22"/>
          <w:lang w:val="bg-BG"/>
        </w:rPr>
        <w:t xml:space="preserve"> съдържа </w:t>
      </w:r>
      <w:r>
        <w:rPr>
          <w:szCs w:val="22"/>
          <w:lang w:val="bg-BG"/>
        </w:rPr>
        <w:t xml:space="preserve">1 000 единици инсулин лиспро в </w:t>
      </w:r>
      <w:r w:rsidR="009127D5">
        <w:rPr>
          <w:szCs w:val="22"/>
          <w:lang w:val="bg-BG"/>
        </w:rPr>
        <w:t>10</w:t>
      </w:r>
      <w:r w:rsidR="00420064">
        <w:rPr>
          <w:szCs w:val="22"/>
          <w:lang w:val="en-US"/>
        </w:rPr>
        <w:t> </w:t>
      </w:r>
      <w:r w:rsidR="009127D5">
        <w:rPr>
          <w:szCs w:val="22"/>
        </w:rPr>
        <w:t>ml</w:t>
      </w:r>
      <w:r>
        <w:rPr>
          <w:szCs w:val="22"/>
          <w:lang w:val="bg-BG"/>
        </w:rPr>
        <w:t xml:space="preserve"> разтвор</w:t>
      </w:r>
      <w:r w:rsidR="009127D5">
        <w:rPr>
          <w:szCs w:val="22"/>
          <w:lang w:val="bg-BG"/>
        </w:rPr>
        <w:t>.</w:t>
      </w:r>
    </w:p>
    <w:p w:rsidR="000B257D" w:rsidRDefault="000B257D" w:rsidP="000B257D">
      <w:pPr>
        <w:tabs>
          <w:tab w:val="clear" w:pos="567"/>
        </w:tabs>
        <w:spacing w:line="240" w:lineRule="auto"/>
        <w:rPr>
          <w:szCs w:val="22"/>
          <w:lang w:val="bg-BG"/>
        </w:rPr>
      </w:pPr>
    </w:p>
    <w:p w:rsidR="000B257D" w:rsidRPr="001B143E" w:rsidRDefault="000B257D" w:rsidP="008535D1">
      <w:pPr>
        <w:pStyle w:val="Janis-Deletion"/>
        <w:keepNext/>
        <w:tabs>
          <w:tab w:val="clear" w:pos="567"/>
        </w:tabs>
        <w:spacing w:line="240" w:lineRule="auto"/>
        <w:ind w:right="0"/>
        <w:jc w:val="left"/>
        <w:rPr>
          <w:strike w:val="0"/>
          <w:u w:val="single"/>
          <w:lang w:val="bg-BG"/>
        </w:rPr>
      </w:pPr>
      <w:r>
        <w:rPr>
          <w:strike w:val="0"/>
          <w:u w:val="single"/>
          <w:lang w:val="bg-BG"/>
        </w:rPr>
        <w:t>Патрон</w:t>
      </w:r>
    </w:p>
    <w:p w:rsidR="000B257D" w:rsidRPr="001B143E" w:rsidRDefault="000B257D" w:rsidP="000B257D">
      <w:pPr>
        <w:pStyle w:val="BodyText3"/>
        <w:tabs>
          <w:tab w:val="clear" w:pos="567"/>
        </w:tabs>
        <w:spacing w:line="240" w:lineRule="auto"/>
        <w:jc w:val="left"/>
        <w:rPr>
          <w:lang w:val="ru-RU"/>
        </w:rPr>
      </w:pPr>
      <w:r>
        <w:rPr>
          <w:lang w:val="bg-BG"/>
        </w:rPr>
        <w:t>Всеки патрон съдържа</w:t>
      </w:r>
      <w:r w:rsidRPr="001B143E">
        <w:rPr>
          <w:lang w:val="ru-RU"/>
        </w:rPr>
        <w:t xml:space="preserve"> 300</w:t>
      </w:r>
      <w:r>
        <w:t> </w:t>
      </w:r>
      <w:r>
        <w:rPr>
          <w:szCs w:val="22"/>
          <w:lang w:val="bg-BG"/>
        </w:rPr>
        <w:t xml:space="preserve">единици инсулин лиспро в </w:t>
      </w:r>
      <w:r w:rsidRPr="001B143E">
        <w:rPr>
          <w:lang w:val="ru-RU"/>
        </w:rPr>
        <w:t>3</w:t>
      </w:r>
      <w:r>
        <w:t> ml</w:t>
      </w:r>
      <w:r w:rsidRPr="001B143E">
        <w:rPr>
          <w:lang w:val="ru-RU"/>
        </w:rPr>
        <w:t xml:space="preserve"> </w:t>
      </w:r>
      <w:r>
        <w:rPr>
          <w:szCs w:val="22"/>
          <w:lang w:val="bg-BG"/>
        </w:rPr>
        <w:t>разтвор</w:t>
      </w:r>
      <w:r w:rsidRPr="001B143E">
        <w:rPr>
          <w:lang w:val="ru-RU"/>
        </w:rPr>
        <w:t>.</w:t>
      </w:r>
    </w:p>
    <w:p w:rsidR="000B257D" w:rsidRPr="001B143E" w:rsidRDefault="000B257D" w:rsidP="000B257D">
      <w:pPr>
        <w:pStyle w:val="Janis-Deletion"/>
        <w:tabs>
          <w:tab w:val="clear" w:pos="567"/>
        </w:tabs>
        <w:spacing w:line="240" w:lineRule="auto"/>
        <w:jc w:val="left"/>
        <w:rPr>
          <w:strike w:val="0"/>
          <w:lang w:val="ru-RU"/>
        </w:rPr>
      </w:pPr>
    </w:p>
    <w:p w:rsidR="000B257D" w:rsidRPr="0028363F" w:rsidRDefault="000B257D" w:rsidP="008535D1">
      <w:pPr>
        <w:keepNext/>
        <w:tabs>
          <w:tab w:val="clear" w:pos="567"/>
        </w:tabs>
        <w:spacing w:line="240" w:lineRule="auto"/>
        <w:rPr>
          <w:u w:val="single"/>
          <w:lang w:val="ru-RU"/>
        </w:rPr>
      </w:pPr>
      <w:r w:rsidRPr="00D1457B">
        <w:rPr>
          <w:u w:val="single"/>
        </w:rPr>
        <w:t>KwikPen</w:t>
      </w:r>
      <w:r w:rsidR="00597EE8" w:rsidRPr="0028363F">
        <w:rPr>
          <w:u w:val="single"/>
          <w:lang w:val="ru-RU"/>
        </w:rPr>
        <w:t xml:space="preserve"> и </w:t>
      </w:r>
      <w:r w:rsidR="00597EE8" w:rsidRPr="00597EE8">
        <w:rPr>
          <w:u w:val="single"/>
        </w:rPr>
        <w:t>Tempo</w:t>
      </w:r>
      <w:r w:rsidR="00597EE8" w:rsidRPr="0028363F">
        <w:rPr>
          <w:u w:val="single"/>
          <w:lang w:val="ru-RU"/>
        </w:rPr>
        <w:t xml:space="preserve"> </w:t>
      </w:r>
      <w:r w:rsidR="00597EE8" w:rsidRPr="00597EE8">
        <w:rPr>
          <w:u w:val="single"/>
        </w:rPr>
        <w:t>Pen</w:t>
      </w:r>
    </w:p>
    <w:p w:rsidR="000B257D" w:rsidRPr="001B143E" w:rsidRDefault="000B257D" w:rsidP="000B257D">
      <w:pPr>
        <w:pStyle w:val="BodyText3"/>
        <w:tabs>
          <w:tab w:val="clear" w:pos="567"/>
        </w:tabs>
        <w:spacing w:line="240" w:lineRule="auto"/>
        <w:jc w:val="left"/>
        <w:rPr>
          <w:lang w:val="ru-RU"/>
        </w:rPr>
      </w:pPr>
      <w:r>
        <w:rPr>
          <w:lang w:val="bg-BG"/>
        </w:rPr>
        <w:t>Всяка</w:t>
      </w:r>
      <w:r w:rsidRPr="001B143E">
        <w:rPr>
          <w:lang w:val="ru-RU"/>
        </w:rPr>
        <w:t xml:space="preserve"> </w:t>
      </w:r>
      <w:r>
        <w:rPr>
          <w:szCs w:val="22"/>
          <w:lang w:val="bg-BG"/>
        </w:rPr>
        <w:t>предварително напълнена писалка</w:t>
      </w:r>
      <w:r w:rsidRPr="001B143E">
        <w:rPr>
          <w:lang w:val="ru-RU"/>
        </w:rPr>
        <w:t xml:space="preserve"> </w:t>
      </w:r>
      <w:r>
        <w:rPr>
          <w:lang w:val="bg-BG"/>
        </w:rPr>
        <w:t xml:space="preserve">съдържа </w:t>
      </w:r>
      <w:r w:rsidRPr="001B143E">
        <w:rPr>
          <w:lang w:val="ru-RU"/>
        </w:rPr>
        <w:t>300</w:t>
      </w:r>
      <w:r>
        <w:t> </w:t>
      </w:r>
      <w:r w:rsidR="006E361D">
        <w:rPr>
          <w:lang w:val="bg-BG"/>
        </w:rPr>
        <w:t xml:space="preserve">единици </w:t>
      </w:r>
      <w:r>
        <w:rPr>
          <w:szCs w:val="22"/>
          <w:lang w:val="bg-BG"/>
        </w:rPr>
        <w:t xml:space="preserve">инсулин лиспро в </w:t>
      </w:r>
      <w:r w:rsidRPr="001B143E">
        <w:rPr>
          <w:lang w:val="ru-RU"/>
        </w:rPr>
        <w:t>3</w:t>
      </w:r>
      <w:r>
        <w:t> ml</w:t>
      </w:r>
      <w:r w:rsidRPr="001B143E">
        <w:rPr>
          <w:lang w:val="ru-RU"/>
        </w:rPr>
        <w:t xml:space="preserve"> </w:t>
      </w:r>
      <w:r>
        <w:rPr>
          <w:szCs w:val="22"/>
          <w:lang w:val="bg-BG"/>
        </w:rPr>
        <w:t>разтвор.</w:t>
      </w:r>
    </w:p>
    <w:p w:rsidR="000B257D" w:rsidRPr="001B143E" w:rsidRDefault="000B257D" w:rsidP="000B257D">
      <w:pPr>
        <w:tabs>
          <w:tab w:val="clear" w:pos="567"/>
        </w:tabs>
        <w:spacing w:line="240" w:lineRule="auto"/>
        <w:rPr>
          <w:lang w:val="ru-RU"/>
        </w:rPr>
      </w:pPr>
      <w:r>
        <w:rPr>
          <w:lang w:val="bg-BG"/>
        </w:rPr>
        <w:t xml:space="preserve">Всяка </w:t>
      </w:r>
      <w:r w:rsidR="00597EE8" w:rsidRPr="00597EE8">
        <w:rPr>
          <w:lang w:val="bg-BG"/>
        </w:rPr>
        <w:t xml:space="preserve">предварително напълнена </w:t>
      </w:r>
      <w:r>
        <w:rPr>
          <w:lang w:val="bg-BG"/>
        </w:rPr>
        <w:t>писалка</w:t>
      </w:r>
      <w:r w:rsidRPr="001B143E">
        <w:rPr>
          <w:lang w:val="ru-RU"/>
        </w:rPr>
        <w:t xml:space="preserve"> </w:t>
      </w:r>
      <w:r>
        <w:rPr>
          <w:lang w:val="bg-BG"/>
        </w:rPr>
        <w:t>доставя</w:t>
      </w:r>
      <w:r w:rsidRPr="001B143E">
        <w:rPr>
          <w:lang w:val="ru-RU"/>
        </w:rPr>
        <w:t xml:space="preserve"> 1-60</w:t>
      </w:r>
      <w:r>
        <w:t> </w:t>
      </w:r>
      <w:r>
        <w:rPr>
          <w:lang w:val="bg-BG"/>
        </w:rPr>
        <w:t>единици на стъпки по</w:t>
      </w:r>
      <w:r w:rsidRPr="001B143E">
        <w:rPr>
          <w:lang w:val="ru-RU"/>
        </w:rPr>
        <w:t xml:space="preserve"> 1</w:t>
      </w:r>
      <w:r>
        <w:t> </w:t>
      </w:r>
      <w:r>
        <w:rPr>
          <w:lang w:val="bg-BG"/>
        </w:rPr>
        <w:t>единица</w:t>
      </w:r>
      <w:r w:rsidRPr="001B143E">
        <w:rPr>
          <w:lang w:val="ru-RU"/>
        </w:rPr>
        <w:t>.</w:t>
      </w:r>
    </w:p>
    <w:p w:rsidR="000B257D" w:rsidRPr="001B143E" w:rsidRDefault="000B257D" w:rsidP="000B257D">
      <w:pPr>
        <w:tabs>
          <w:tab w:val="clear" w:pos="567"/>
        </w:tabs>
        <w:spacing w:line="240" w:lineRule="auto"/>
        <w:rPr>
          <w:lang w:val="ru-RU"/>
        </w:rPr>
      </w:pPr>
    </w:p>
    <w:p w:rsidR="000B257D" w:rsidRPr="0028363F" w:rsidRDefault="000B257D" w:rsidP="008535D1">
      <w:pPr>
        <w:keepNext/>
        <w:tabs>
          <w:tab w:val="clear" w:pos="567"/>
        </w:tabs>
        <w:spacing w:line="240" w:lineRule="auto"/>
        <w:rPr>
          <w:u w:val="single"/>
          <w:lang w:val="ru-RU"/>
        </w:rPr>
      </w:pPr>
      <w:r w:rsidRPr="00D1457B">
        <w:rPr>
          <w:u w:val="single"/>
        </w:rPr>
        <w:t>Junior</w:t>
      </w:r>
      <w:r w:rsidRPr="0028363F">
        <w:rPr>
          <w:u w:val="single"/>
          <w:lang w:val="ru-RU"/>
        </w:rPr>
        <w:t xml:space="preserve"> </w:t>
      </w:r>
      <w:r w:rsidRPr="00D1457B">
        <w:rPr>
          <w:u w:val="single"/>
        </w:rPr>
        <w:t>KwikPen</w:t>
      </w:r>
    </w:p>
    <w:p w:rsidR="000B257D" w:rsidRDefault="000B257D" w:rsidP="000B257D">
      <w:pPr>
        <w:pStyle w:val="BodyText3"/>
        <w:tabs>
          <w:tab w:val="clear" w:pos="567"/>
        </w:tabs>
        <w:spacing w:line="240" w:lineRule="auto"/>
        <w:jc w:val="left"/>
        <w:rPr>
          <w:lang w:val="bg-BG"/>
        </w:rPr>
      </w:pPr>
      <w:r>
        <w:rPr>
          <w:lang w:val="bg-BG"/>
        </w:rPr>
        <w:t>Всяка</w:t>
      </w:r>
      <w:r w:rsidRPr="002F3DCC">
        <w:rPr>
          <w:lang w:val="ru-RU"/>
        </w:rPr>
        <w:t xml:space="preserve"> </w:t>
      </w:r>
      <w:r>
        <w:rPr>
          <w:szCs w:val="22"/>
          <w:lang w:val="bg-BG"/>
        </w:rPr>
        <w:t>предварително напълнена писалка</w:t>
      </w:r>
      <w:r w:rsidRPr="002F3DCC">
        <w:rPr>
          <w:lang w:val="ru-RU"/>
        </w:rPr>
        <w:t xml:space="preserve"> </w:t>
      </w:r>
      <w:r>
        <w:rPr>
          <w:lang w:val="bg-BG"/>
        </w:rPr>
        <w:t xml:space="preserve">съдържа </w:t>
      </w:r>
      <w:r w:rsidRPr="002F3DCC">
        <w:rPr>
          <w:lang w:val="ru-RU"/>
        </w:rPr>
        <w:t>300</w:t>
      </w:r>
      <w:r>
        <w:t> </w:t>
      </w:r>
      <w:r w:rsidR="006E361D">
        <w:rPr>
          <w:lang w:val="bg-BG"/>
        </w:rPr>
        <w:t xml:space="preserve">единици </w:t>
      </w:r>
      <w:r>
        <w:rPr>
          <w:szCs w:val="22"/>
          <w:lang w:val="bg-BG"/>
        </w:rPr>
        <w:t xml:space="preserve">инсулин лиспро в </w:t>
      </w:r>
      <w:r w:rsidRPr="002F3DCC">
        <w:rPr>
          <w:lang w:val="ru-RU"/>
        </w:rPr>
        <w:t>3</w:t>
      </w:r>
      <w:r>
        <w:t> ml</w:t>
      </w:r>
      <w:r w:rsidRPr="002F3DCC">
        <w:rPr>
          <w:lang w:val="ru-RU"/>
        </w:rPr>
        <w:t xml:space="preserve"> </w:t>
      </w:r>
      <w:r>
        <w:rPr>
          <w:szCs w:val="22"/>
          <w:lang w:val="bg-BG"/>
        </w:rPr>
        <w:t>разтвор.</w:t>
      </w:r>
    </w:p>
    <w:p w:rsidR="000B257D" w:rsidRPr="001B143E" w:rsidRDefault="000B257D" w:rsidP="000B257D">
      <w:pPr>
        <w:tabs>
          <w:tab w:val="clear" w:pos="567"/>
        </w:tabs>
        <w:spacing w:line="240" w:lineRule="auto"/>
        <w:rPr>
          <w:lang w:val="ru-RU"/>
        </w:rPr>
      </w:pPr>
      <w:r>
        <w:rPr>
          <w:lang w:val="bg-BG"/>
        </w:rPr>
        <w:t>Всяка писалка</w:t>
      </w:r>
      <w:r w:rsidRPr="000B257D">
        <w:rPr>
          <w:lang w:val="ru-RU"/>
        </w:rPr>
        <w:t xml:space="preserve"> </w:t>
      </w:r>
      <w:r>
        <w:t>Junior</w:t>
      </w:r>
      <w:r w:rsidRPr="001B143E">
        <w:rPr>
          <w:lang w:val="ru-RU"/>
        </w:rPr>
        <w:t xml:space="preserve"> </w:t>
      </w:r>
      <w:r>
        <w:t>KwikPen</w:t>
      </w:r>
      <w:r w:rsidRPr="001B143E">
        <w:rPr>
          <w:lang w:val="ru-RU"/>
        </w:rPr>
        <w:t xml:space="preserve"> </w:t>
      </w:r>
      <w:r>
        <w:rPr>
          <w:lang w:val="bg-BG"/>
        </w:rPr>
        <w:t>доставя</w:t>
      </w:r>
      <w:r w:rsidRPr="000B257D">
        <w:rPr>
          <w:lang w:val="ru-RU"/>
        </w:rPr>
        <w:t xml:space="preserve"> </w:t>
      </w:r>
      <w:r w:rsidRPr="001B143E">
        <w:rPr>
          <w:szCs w:val="22"/>
          <w:lang w:val="ru-RU"/>
        </w:rPr>
        <w:t>0</w:t>
      </w:r>
      <w:r>
        <w:rPr>
          <w:szCs w:val="22"/>
          <w:lang w:val="bg-BG"/>
        </w:rPr>
        <w:t>,</w:t>
      </w:r>
      <w:r w:rsidRPr="001B143E">
        <w:rPr>
          <w:szCs w:val="22"/>
          <w:lang w:val="ru-RU"/>
        </w:rPr>
        <w:t>5 – 30</w:t>
      </w:r>
      <w:r>
        <w:rPr>
          <w:szCs w:val="22"/>
        </w:rPr>
        <w:t> </w:t>
      </w:r>
      <w:r>
        <w:rPr>
          <w:lang w:val="bg-BG"/>
        </w:rPr>
        <w:t>единици на стъпки по</w:t>
      </w:r>
      <w:r w:rsidRPr="001B143E">
        <w:rPr>
          <w:lang w:val="ru-RU"/>
        </w:rPr>
        <w:t xml:space="preserve"> </w:t>
      </w:r>
      <w:r w:rsidR="00DE200E">
        <w:rPr>
          <w:lang w:val="ru-RU"/>
        </w:rPr>
        <w:t>0,5</w:t>
      </w:r>
      <w:r>
        <w:t> </w:t>
      </w:r>
      <w:r>
        <w:rPr>
          <w:lang w:val="bg-BG"/>
        </w:rPr>
        <w:t>единиц</w:t>
      </w:r>
      <w:r w:rsidR="00DE200E">
        <w:rPr>
          <w:lang w:val="bg-BG"/>
        </w:rPr>
        <w:t>и</w:t>
      </w:r>
      <w:r w:rsidRPr="001B143E">
        <w:rPr>
          <w:szCs w:val="22"/>
          <w:lang w:val="ru-RU"/>
        </w:rPr>
        <w:t>.</w:t>
      </w:r>
    </w:p>
    <w:p w:rsidR="000B257D" w:rsidRPr="001B143E" w:rsidRDefault="000B257D" w:rsidP="000B257D">
      <w:pPr>
        <w:tabs>
          <w:tab w:val="clear" w:pos="567"/>
        </w:tabs>
        <w:spacing w:line="240" w:lineRule="auto"/>
        <w:rPr>
          <w:lang w:val="ru-RU"/>
        </w:rPr>
      </w:pPr>
    </w:p>
    <w:p w:rsidR="002F3DCC" w:rsidRPr="000B257D" w:rsidRDefault="000B257D">
      <w:pPr>
        <w:tabs>
          <w:tab w:val="clear" w:pos="567"/>
        </w:tabs>
        <w:spacing w:line="240" w:lineRule="auto"/>
        <w:rPr>
          <w:szCs w:val="22"/>
          <w:lang w:val="bg-BG"/>
        </w:rPr>
      </w:pPr>
      <w:r w:rsidRPr="00B000EF">
        <w:rPr>
          <w:lang w:val="bg-BG"/>
        </w:rPr>
        <w:t>*</w:t>
      </w:r>
      <w:r w:rsidRPr="00B000EF">
        <w:rPr>
          <w:szCs w:val="22"/>
          <w:lang w:val="bg-BG"/>
        </w:rPr>
        <w:t xml:space="preserve">получен от </w:t>
      </w:r>
      <w:r w:rsidRPr="00B000EF">
        <w:rPr>
          <w:i/>
          <w:szCs w:val="22"/>
          <w:lang w:val="bg-BG"/>
        </w:rPr>
        <w:t>E.coli</w:t>
      </w:r>
      <w:r w:rsidRPr="00B000EF">
        <w:rPr>
          <w:szCs w:val="22"/>
          <w:lang w:val="bg-BG"/>
        </w:rPr>
        <w:t xml:space="preserve"> чрез рекомбинантна ДНК технология</w:t>
      </w:r>
      <w:r>
        <w:rPr>
          <w:szCs w:val="22"/>
          <w:lang w:val="bg-BG"/>
        </w:rPr>
        <w:t>.</w:t>
      </w:r>
    </w:p>
    <w:p w:rsidR="009127D5" w:rsidRDefault="009127D5">
      <w:pPr>
        <w:pStyle w:val="BodyText3"/>
        <w:tabs>
          <w:tab w:val="clear" w:pos="567"/>
        </w:tabs>
        <w:spacing w:line="240" w:lineRule="auto"/>
        <w:jc w:val="left"/>
        <w:rPr>
          <w:lang w:val="bg-BG"/>
        </w:rPr>
      </w:pPr>
    </w:p>
    <w:p w:rsidR="009127D5" w:rsidRDefault="009127D5" w:rsidP="00FA34B6">
      <w:pPr>
        <w:pStyle w:val="BodyText3"/>
        <w:tabs>
          <w:tab w:val="clear" w:pos="567"/>
        </w:tabs>
        <w:spacing w:line="240" w:lineRule="auto"/>
        <w:jc w:val="left"/>
        <w:rPr>
          <w:lang w:val="bg-BG"/>
        </w:rPr>
      </w:pPr>
      <w:r>
        <w:rPr>
          <w:lang w:val="bg-BG"/>
        </w:rPr>
        <w:t>За пълния списък на помощните вещества в</w:t>
      </w:r>
      <w:r w:rsidR="00420064">
        <w:rPr>
          <w:lang w:val="bg-BG"/>
        </w:rPr>
        <w:t>и</w:t>
      </w:r>
      <w:r>
        <w:rPr>
          <w:lang w:val="bg-BG"/>
        </w:rPr>
        <w:t>ж</w:t>
      </w:r>
      <w:r w:rsidR="00420064">
        <w:rPr>
          <w:lang w:val="bg-BG"/>
        </w:rPr>
        <w:t>те</w:t>
      </w:r>
      <w:r>
        <w:rPr>
          <w:lang w:val="bg-BG"/>
        </w:rPr>
        <w:t xml:space="preserve"> точка</w:t>
      </w:r>
      <w:r w:rsidR="00FA34B6">
        <w:rPr>
          <w:lang w:val="bg-BG"/>
        </w:rPr>
        <w:t> </w:t>
      </w:r>
      <w:r>
        <w:rPr>
          <w:lang w:val="bg-BG"/>
        </w:rPr>
        <w:t>6.1.</w:t>
      </w:r>
    </w:p>
    <w:p w:rsidR="009127D5" w:rsidRDefault="009127D5">
      <w:pPr>
        <w:tabs>
          <w:tab w:val="clear" w:pos="567"/>
        </w:tabs>
        <w:spacing w:line="240" w:lineRule="auto"/>
        <w:rPr>
          <w:noProof/>
          <w:szCs w:val="22"/>
          <w:lang w:val="ru-RU"/>
        </w:rPr>
      </w:pPr>
    </w:p>
    <w:p w:rsidR="009127D5" w:rsidRDefault="009127D5">
      <w:pPr>
        <w:tabs>
          <w:tab w:val="clear" w:pos="567"/>
        </w:tabs>
        <w:spacing w:line="240" w:lineRule="auto"/>
        <w:rPr>
          <w:noProof/>
          <w:szCs w:val="22"/>
          <w:lang w:val="ru-RU"/>
        </w:rPr>
      </w:pPr>
    </w:p>
    <w:p w:rsidR="009127D5" w:rsidRDefault="009127D5" w:rsidP="00867955">
      <w:pPr>
        <w:keepNext/>
        <w:tabs>
          <w:tab w:val="clear" w:pos="567"/>
        </w:tabs>
        <w:spacing w:line="240" w:lineRule="auto"/>
        <w:ind w:left="567" w:hanging="567"/>
        <w:rPr>
          <w:b/>
          <w:caps/>
          <w:szCs w:val="22"/>
          <w:lang w:val="bg-BG"/>
        </w:rPr>
      </w:pPr>
      <w:r>
        <w:rPr>
          <w:b/>
          <w:szCs w:val="22"/>
          <w:lang w:val="bg-BG"/>
        </w:rPr>
        <w:t>3.</w:t>
      </w:r>
      <w:r>
        <w:rPr>
          <w:b/>
          <w:szCs w:val="22"/>
          <w:lang w:val="bg-BG"/>
        </w:rPr>
        <w:tab/>
        <w:t>ЛЕКАРСТВЕНА ФОРМА</w:t>
      </w:r>
    </w:p>
    <w:p w:rsidR="009127D5" w:rsidRDefault="009127D5" w:rsidP="00867955">
      <w:pPr>
        <w:keepNext/>
        <w:tabs>
          <w:tab w:val="clear" w:pos="567"/>
        </w:tabs>
        <w:spacing w:line="240" w:lineRule="auto"/>
        <w:ind w:left="567" w:hanging="567"/>
        <w:rPr>
          <w:noProof/>
          <w:szCs w:val="22"/>
          <w:lang w:val="bg-BG"/>
        </w:rPr>
      </w:pPr>
    </w:p>
    <w:p w:rsidR="009127D5" w:rsidRDefault="009127D5">
      <w:pPr>
        <w:tabs>
          <w:tab w:val="clear" w:pos="567"/>
        </w:tabs>
        <w:spacing w:line="240" w:lineRule="auto"/>
        <w:ind w:left="567" w:hanging="567"/>
        <w:rPr>
          <w:szCs w:val="22"/>
          <w:lang w:val="bg-BG"/>
        </w:rPr>
      </w:pPr>
      <w:r>
        <w:rPr>
          <w:szCs w:val="22"/>
          <w:lang w:val="bg-BG"/>
        </w:rPr>
        <w:t>Инжекционен разтвор</w:t>
      </w:r>
    </w:p>
    <w:p w:rsidR="00AA481F" w:rsidRDefault="00AA481F">
      <w:pPr>
        <w:tabs>
          <w:tab w:val="clear" w:pos="567"/>
        </w:tabs>
        <w:spacing w:line="240" w:lineRule="auto"/>
        <w:ind w:left="567" w:hanging="567"/>
        <w:rPr>
          <w:szCs w:val="22"/>
          <w:lang w:val="bg-BG"/>
        </w:rPr>
      </w:pPr>
    </w:p>
    <w:p w:rsidR="00AA481F" w:rsidRDefault="00AA481F">
      <w:pPr>
        <w:tabs>
          <w:tab w:val="clear" w:pos="567"/>
        </w:tabs>
        <w:spacing w:line="240" w:lineRule="auto"/>
        <w:ind w:left="567" w:hanging="567"/>
        <w:rPr>
          <w:szCs w:val="22"/>
          <w:lang w:val="bg-BG"/>
        </w:rPr>
      </w:pPr>
      <w:r w:rsidRPr="00B000EF">
        <w:rPr>
          <w:szCs w:val="22"/>
          <w:lang w:val="bg-BG"/>
        </w:rPr>
        <w:t>Бистър, безцветен воден разтвор.</w:t>
      </w:r>
    </w:p>
    <w:p w:rsidR="009127D5" w:rsidRDefault="009127D5">
      <w:pPr>
        <w:tabs>
          <w:tab w:val="clear" w:pos="567"/>
        </w:tabs>
        <w:spacing w:line="240" w:lineRule="auto"/>
        <w:ind w:left="567" w:hanging="567"/>
        <w:rPr>
          <w:szCs w:val="22"/>
          <w:lang w:val="bg-BG"/>
        </w:rPr>
      </w:pPr>
    </w:p>
    <w:p w:rsidR="009127D5" w:rsidRDefault="009127D5">
      <w:pPr>
        <w:tabs>
          <w:tab w:val="clear" w:pos="567"/>
        </w:tabs>
        <w:spacing w:line="240" w:lineRule="auto"/>
        <w:ind w:left="567" w:hanging="567"/>
        <w:rPr>
          <w:noProof/>
          <w:szCs w:val="22"/>
          <w:lang w:val="bg-BG"/>
        </w:rPr>
      </w:pPr>
    </w:p>
    <w:p w:rsidR="009127D5" w:rsidRDefault="009127D5" w:rsidP="00867955">
      <w:pPr>
        <w:keepNext/>
        <w:tabs>
          <w:tab w:val="clear" w:pos="567"/>
        </w:tabs>
        <w:spacing w:line="240" w:lineRule="auto"/>
        <w:ind w:left="567" w:hanging="567"/>
        <w:rPr>
          <w:caps/>
          <w:szCs w:val="22"/>
          <w:lang w:val="bg-BG"/>
        </w:rPr>
      </w:pPr>
      <w:r>
        <w:rPr>
          <w:b/>
          <w:caps/>
          <w:szCs w:val="22"/>
          <w:lang w:val="bg-BG"/>
        </w:rPr>
        <w:t>4.</w:t>
      </w:r>
      <w:r>
        <w:rPr>
          <w:b/>
          <w:caps/>
          <w:szCs w:val="22"/>
          <w:lang w:val="bg-BG"/>
        </w:rPr>
        <w:tab/>
        <w:t>КЛИНИЧНИ ДАННИ</w:t>
      </w:r>
    </w:p>
    <w:p w:rsidR="009127D5" w:rsidRDefault="009127D5" w:rsidP="00867955">
      <w:pPr>
        <w:keepNext/>
        <w:tabs>
          <w:tab w:val="clear" w:pos="567"/>
        </w:tabs>
        <w:spacing w:line="240" w:lineRule="auto"/>
        <w:ind w:left="567" w:hanging="567"/>
        <w:rPr>
          <w:noProof/>
          <w:szCs w:val="22"/>
          <w:lang w:val="bg-BG"/>
        </w:rPr>
      </w:pPr>
    </w:p>
    <w:p w:rsidR="009127D5" w:rsidRDefault="009127D5" w:rsidP="00867955">
      <w:pPr>
        <w:keepNext/>
        <w:tabs>
          <w:tab w:val="clear" w:pos="567"/>
        </w:tabs>
        <w:spacing w:line="240" w:lineRule="auto"/>
        <w:ind w:left="567" w:hanging="567"/>
        <w:rPr>
          <w:szCs w:val="22"/>
          <w:lang w:val="bg-BG"/>
        </w:rPr>
      </w:pPr>
      <w:r>
        <w:rPr>
          <w:b/>
          <w:szCs w:val="22"/>
          <w:lang w:val="bg-BG"/>
        </w:rPr>
        <w:t>4.1</w:t>
      </w:r>
      <w:r>
        <w:rPr>
          <w:b/>
          <w:szCs w:val="22"/>
          <w:lang w:val="bg-BG"/>
        </w:rPr>
        <w:tab/>
        <w:t>Терапевтични показания</w:t>
      </w:r>
    </w:p>
    <w:p w:rsidR="009127D5" w:rsidRDefault="009127D5" w:rsidP="00867955">
      <w:pPr>
        <w:keepNext/>
        <w:tabs>
          <w:tab w:val="clear" w:pos="567"/>
        </w:tabs>
        <w:spacing w:line="240" w:lineRule="auto"/>
        <w:ind w:left="567" w:hanging="567"/>
        <w:rPr>
          <w:noProof/>
          <w:szCs w:val="22"/>
          <w:lang w:val="bg-BG"/>
        </w:rPr>
      </w:pPr>
    </w:p>
    <w:p w:rsidR="009127D5" w:rsidRDefault="009127D5">
      <w:pPr>
        <w:tabs>
          <w:tab w:val="clear" w:pos="567"/>
        </w:tabs>
        <w:spacing w:line="240" w:lineRule="auto"/>
        <w:rPr>
          <w:szCs w:val="22"/>
          <w:lang w:val="bg-BG"/>
        </w:rPr>
      </w:pPr>
      <w:r>
        <w:rPr>
          <w:szCs w:val="22"/>
          <w:lang w:val="bg-BG"/>
        </w:rPr>
        <w:t>За лечение на възрастни и деца със захарен диабет, които се нуждаят от инсулин за поддържане на нормална глюкозна хомеостаза. Humalog е показан и за начално стабилизиране на захарен диабет.</w:t>
      </w:r>
    </w:p>
    <w:p w:rsidR="009127D5" w:rsidRDefault="009127D5">
      <w:pPr>
        <w:tabs>
          <w:tab w:val="clear" w:pos="567"/>
        </w:tabs>
        <w:spacing w:line="240" w:lineRule="auto"/>
        <w:ind w:left="567" w:hanging="567"/>
        <w:rPr>
          <w:noProof/>
          <w:szCs w:val="22"/>
          <w:lang w:val="bg-BG"/>
        </w:rPr>
      </w:pPr>
    </w:p>
    <w:p w:rsidR="009127D5" w:rsidRDefault="009127D5" w:rsidP="00867955">
      <w:pPr>
        <w:keepNext/>
        <w:tabs>
          <w:tab w:val="clear" w:pos="567"/>
        </w:tabs>
        <w:spacing w:line="240" w:lineRule="auto"/>
        <w:ind w:left="567" w:hanging="567"/>
        <w:rPr>
          <w:b/>
          <w:szCs w:val="22"/>
          <w:lang w:val="bg-BG"/>
        </w:rPr>
      </w:pPr>
      <w:r>
        <w:rPr>
          <w:b/>
          <w:szCs w:val="22"/>
          <w:lang w:val="bg-BG"/>
        </w:rPr>
        <w:t>4.2</w:t>
      </w:r>
      <w:r>
        <w:rPr>
          <w:b/>
          <w:szCs w:val="22"/>
          <w:lang w:val="bg-BG"/>
        </w:rPr>
        <w:tab/>
        <w:t>Дозировка и начин на приложение</w:t>
      </w:r>
    </w:p>
    <w:p w:rsidR="009127D5" w:rsidRDefault="009127D5" w:rsidP="00867955">
      <w:pPr>
        <w:keepNext/>
        <w:tabs>
          <w:tab w:val="clear" w:pos="567"/>
        </w:tabs>
        <w:spacing w:line="240" w:lineRule="auto"/>
        <w:ind w:left="567" w:hanging="567"/>
        <w:rPr>
          <w:b/>
          <w:noProof/>
          <w:szCs w:val="22"/>
          <w:lang w:val="bg-BG"/>
        </w:rPr>
      </w:pPr>
    </w:p>
    <w:p w:rsidR="00AA481F" w:rsidRPr="0028363F" w:rsidRDefault="00AA481F" w:rsidP="008535D1">
      <w:pPr>
        <w:keepNext/>
        <w:tabs>
          <w:tab w:val="clear" w:pos="567"/>
        </w:tabs>
        <w:spacing w:line="240" w:lineRule="auto"/>
        <w:rPr>
          <w:szCs w:val="22"/>
          <w:u w:val="single"/>
          <w:lang w:val="bg-BG"/>
        </w:rPr>
      </w:pPr>
      <w:r w:rsidRPr="00B000EF">
        <w:rPr>
          <w:szCs w:val="22"/>
          <w:u w:val="single"/>
          <w:lang w:val="bg-BG"/>
        </w:rPr>
        <w:t>Дозировка</w:t>
      </w:r>
    </w:p>
    <w:p w:rsidR="00B23B11" w:rsidRPr="0028363F" w:rsidRDefault="00B23B11" w:rsidP="008535D1">
      <w:pPr>
        <w:keepNext/>
        <w:tabs>
          <w:tab w:val="clear" w:pos="567"/>
        </w:tabs>
        <w:spacing w:line="240" w:lineRule="auto"/>
        <w:rPr>
          <w:szCs w:val="22"/>
          <w:lang w:val="bg-BG"/>
        </w:rPr>
      </w:pPr>
    </w:p>
    <w:p w:rsidR="009127D5" w:rsidRDefault="009E7929">
      <w:pPr>
        <w:tabs>
          <w:tab w:val="clear" w:pos="567"/>
        </w:tabs>
        <w:spacing w:line="240" w:lineRule="auto"/>
        <w:rPr>
          <w:szCs w:val="22"/>
          <w:lang w:val="bg-BG"/>
        </w:rPr>
      </w:pPr>
      <w:r>
        <w:rPr>
          <w:szCs w:val="22"/>
          <w:lang w:val="bg-BG"/>
        </w:rPr>
        <w:t xml:space="preserve">Дозата </w:t>
      </w:r>
      <w:r w:rsidR="009127D5">
        <w:rPr>
          <w:szCs w:val="22"/>
          <w:lang w:val="bg-BG"/>
        </w:rPr>
        <w:t>трябва да се определя от лекар съобразно нуждите на пациента.</w:t>
      </w:r>
    </w:p>
    <w:p w:rsidR="009127D5" w:rsidRDefault="009127D5">
      <w:pPr>
        <w:tabs>
          <w:tab w:val="clear" w:pos="567"/>
        </w:tabs>
        <w:spacing w:line="240" w:lineRule="auto"/>
        <w:rPr>
          <w:szCs w:val="22"/>
          <w:lang w:val="bg-BG"/>
        </w:rPr>
      </w:pPr>
    </w:p>
    <w:p w:rsidR="00725874" w:rsidRPr="0028363F" w:rsidRDefault="00725874" w:rsidP="008535D1">
      <w:pPr>
        <w:keepNext/>
        <w:tabs>
          <w:tab w:val="clear" w:pos="567"/>
        </w:tabs>
        <w:spacing w:line="240" w:lineRule="auto"/>
        <w:rPr>
          <w:i/>
          <w:u w:val="single"/>
          <w:lang w:val="bg-BG"/>
        </w:rPr>
      </w:pPr>
      <w:r w:rsidRPr="0028363F">
        <w:rPr>
          <w:i/>
          <w:u w:val="single"/>
        </w:rPr>
        <w:lastRenderedPageBreak/>
        <w:t>Junior</w:t>
      </w:r>
      <w:r w:rsidRPr="0028363F">
        <w:rPr>
          <w:i/>
          <w:u w:val="single"/>
          <w:lang w:val="ru-RU"/>
        </w:rPr>
        <w:t xml:space="preserve"> </w:t>
      </w:r>
      <w:r w:rsidRPr="0028363F">
        <w:rPr>
          <w:i/>
          <w:u w:val="single"/>
        </w:rPr>
        <w:t>KwikPen</w:t>
      </w:r>
    </w:p>
    <w:p w:rsidR="007F6816" w:rsidRPr="0028363F" w:rsidRDefault="007F6816" w:rsidP="008535D1">
      <w:pPr>
        <w:keepNext/>
        <w:tabs>
          <w:tab w:val="clear" w:pos="567"/>
        </w:tabs>
        <w:spacing w:line="240" w:lineRule="auto"/>
        <w:rPr>
          <w:i/>
          <w:u w:val="single"/>
          <w:lang w:val="ru-RU"/>
        </w:rPr>
      </w:pPr>
    </w:p>
    <w:p w:rsidR="00725874" w:rsidRPr="00410299" w:rsidRDefault="00725874" w:rsidP="00725874">
      <w:pPr>
        <w:tabs>
          <w:tab w:val="clear" w:pos="567"/>
        </w:tabs>
        <w:spacing w:line="240" w:lineRule="auto"/>
        <w:rPr>
          <w:lang w:val="bg-BG"/>
        </w:rPr>
      </w:pPr>
      <w:r>
        <w:t>Humalog</w:t>
      </w:r>
      <w:r w:rsidRPr="00410299">
        <w:rPr>
          <w:lang w:val="bg-BG"/>
        </w:rPr>
        <w:t xml:space="preserve"> 100</w:t>
      </w:r>
      <w:r>
        <w:rPr>
          <w:lang w:val="bg-BG"/>
        </w:rPr>
        <w:t> единици</w:t>
      </w:r>
      <w:r w:rsidRPr="00410299">
        <w:rPr>
          <w:lang w:val="bg-BG"/>
        </w:rPr>
        <w:t>/</w:t>
      </w:r>
      <w:r>
        <w:t>ml</w:t>
      </w:r>
      <w:r w:rsidRPr="00410299">
        <w:rPr>
          <w:lang w:val="bg-BG"/>
        </w:rPr>
        <w:t xml:space="preserve"> </w:t>
      </w:r>
      <w:r>
        <w:t>Junior</w:t>
      </w:r>
      <w:r w:rsidRPr="00410299">
        <w:rPr>
          <w:lang w:val="bg-BG"/>
        </w:rPr>
        <w:t xml:space="preserve"> </w:t>
      </w:r>
      <w:r>
        <w:t>KwikPen</w:t>
      </w:r>
      <w:r w:rsidRPr="00410299">
        <w:rPr>
          <w:lang w:val="bg-BG"/>
        </w:rPr>
        <w:t xml:space="preserve"> </w:t>
      </w:r>
      <w:r>
        <w:rPr>
          <w:lang w:val="bg-BG"/>
        </w:rPr>
        <w:t>е подходящ за пациенти, които могат да имат полза от по-фина корекция на дозата на инсулин</w:t>
      </w:r>
      <w:r w:rsidRPr="00410299">
        <w:rPr>
          <w:lang w:val="bg-BG"/>
        </w:rPr>
        <w:t>.</w:t>
      </w:r>
    </w:p>
    <w:p w:rsidR="00725874" w:rsidRDefault="00725874">
      <w:pPr>
        <w:tabs>
          <w:tab w:val="clear" w:pos="567"/>
        </w:tabs>
        <w:spacing w:line="240" w:lineRule="auto"/>
        <w:rPr>
          <w:szCs w:val="22"/>
          <w:lang w:val="bg-BG"/>
        </w:rPr>
      </w:pPr>
    </w:p>
    <w:p w:rsidR="00725874" w:rsidRDefault="009127D5">
      <w:pPr>
        <w:tabs>
          <w:tab w:val="clear" w:pos="567"/>
        </w:tabs>
        <w:spacing w:line="240" w:lineRule="auto"/>
        <w:rPr>
          <w:szCs w:val="22"/>
          <w:lang w:val="bg-BG"/>
        </w:rPr>
      </w:pPr>
      <w:r>
        <w:rPr>
          <w:szCs w:val="22"/>
          <w:lang w:val="bg-BG"/>
        </w:rPr>
        <w:t>Humalog може да се прилага непосредствено преди хранене. Когато е необходимо, Humalog може да се приложи веднага след храненето.</w:t>
      </w:r>
    </w:p>
    <w:p w:rsidR="009127D5" w:rsidRDefault="009127D5">
      <w:pPr>
        <w:tabs>
          <w:tab w:val="clear" w:pos="567"/>
        </w:tabs>
        <w:spacing w:line="240" w:lineRule="auto"/>
        <w:rPr>
          <w:iCs/>
          <w:szCs w:val="22"/>
          <w:lang w:val="bg-BG"/>
        </w:rPr>
      </w:pPr>
    </w:p>
    <w:p w:rsidR="009127D5" w:rsidRDefault="009127D5" w:rsidP="008535D1">
      <w:pPr>
        <w:rPr>
          <w:iCs/>
          <w:szCs w:val="22"/>
          <w:lang w:val="bg-BG"/>
        </w:rPr>
      </w:pPr>
      <w:r>
        <w:rPr>
          <w:iCs/>
          <w:szCs w:val="22"/>
          <w:lang w:val="bg-BG"/>
        </w:rPr>
        <w:t xml:space="preserve">Humalog има бърз ефект и има по-кратко действие (2 до 5 часа), приложен подкожно в сравнение с </w:t>
      </w:r>
      <w:r w:rsidR="00AD0752">
        <w:rPr>
          <w:iCs/>
          <w:szCs w:val="22"/>
          <w:lang w:val="bg-BG"/>
        </w:rPr>
        <w:t>бързодейстащия (разтворим) обикновен човешки</w:t>
      </w:r>
      <w:r>
        <w:rPr>
          <w:iCs/>
          <w:szCs w:val="22"/>
          <w:lang w:val="bg-BG"/>
        </w:rPr>
        <w:t xml:space="preserve"> инсулин. Бързото настъпване на действието му позволява инжекцията Humalog (или в случай на прилагане чрез продължителна подкожна инфузия, Humalog болусно) да се прилага непосредствено преди хранене. Времето на действие на всеки инсулин може да варира значително при отделните индивиди или по различно време при един и същ индивид. По-бързото начало на действие в сравнение с разтворимия човешки инсулин се запазва, независимо от мястото на инжектиране. Както при всички инсулинови </w:t>
      </w:r>
      <w:r w:rsidR="00895BF2">
        <w:rPr>
          <w:iCs/>
          <w:szCs w:val="22"/>
          <w:lang w:val="bg-BG"/>
        </w:rPr>
        <w:t>продукти</w:t>
      </w:r>
      <w:r>
        <w:rPr>
          <w:iCs/>
          <w:szCs w:val="22"/>
          <w:lang w:val="bg-BG"/>
        </w:rPr>
        <w:t xml:space="preserve"> времето на действие на Humalog</w:t>
      </w:r>
      <w:r>
        <w:rPr>
          <w:szCs w:val="22"/>
          <w:lang w:val="bg-BG"/>
        </w:rPr>
        <w:t xml:space="preserve"> </w:t>
      </w:r>
      <w:r>
        <w:rPr>
          <w:iCs/>
          <w:szCs w:val="22"/>
          <w:lang w:val="bg-BG"/>
        </w:rPr>
        <w:t>зависи от дозата, мястото на инжектиране, кръвоснабдяването, температурата и физическата активност.</w:t>
      </w:r>
    </w:p>
    <w:p w:rsidR="009127D5" w:rsidRDefault="009127D5">
      <w:pPr>
        <w:tabs>
          <w:tab w:val="clear" w:pos="567"/>
        </w:tabs>
        <w:spacing w:line="240" w:lineRule="auto"/>
        <w:rPr>
          <w:iCs/>
          <w:szCs w:val="22"/>
          <w:lang w:val="bg-BG"/>
        </w:rPr>
      </w:pPr>
    </w:p>
    <w:p w:rsidR="009127D5" w:rsidRDefault="009127D5">
      <w:pPr>
        <w:tabs>
          <w:tab w:val="clear" w:pos="567"/>
        </w:tabs>
        <w:spacing w:line="240" w:lineRule="auto"/>
        <w:rPr>
          <w:iCs/>
          <w:szCs w:val="22"/>
          <w:lang w:val="bg-BG"/>
        </w:rPr>
      </w:pPr>
      <w:r>
        <w:rPr>
          <w:iCs/>
          <w:szCs w:val="22"/>
          <w:lang w:val="bg-BG"/>
        </w:rPr>
        <w:t>Humalog може да се използва в комбинация с по-продължтелно действащ инсулин или орални сулфонилурейни продукти по преценка на лекар.</w:t>
      </w:r>
    </w:p>
    <w:p w:rsidR="009127D5" w:rsidRDefault="009127D5">
      <w:pPr>
        <w:tabs>
          <w:tab w:val="clear" w:pos="567"/>
        </w:tabs>
        <w:spacing w:line="240" w:lineRule="auto"/>
        <w:ind w:left="567" w:hanging="567"/>
        <w:rPr>
          <w:b/>
          <w:noProof/>
          <w:szCs w:val="22"/>
          <w:lang w:val="bg-BG"/>
        </w:rPr>
      </w:pPr>
    </w:p>
    <w:p w:rsidR="00725874" w:rsidRDefault="00725874" w:rsidP="00725874">
      <w:pPr>
        <w:tabs>
          <w:tab w:val="clear" w:pos="567"/>
        </w:tabs>
        <w:spacing w:line="240" w:lineRule="auto"/>
        <w:ind w:left="567" w:hanging="567"/>
        <w:rPr>
          <w:b/>
          <w:noProof/>
          <w:szCs w:val="22"/>
          <w:lang w:val="bg-BG"/>
        </w:rPr>
      </w:pPr>
    </w:p>
    <w:p w:rsidR="00725874" w:rsidRPr="0028363F" w:rsidRDefault="00725874" w:rsidP="00725874">
      <w:pPr>
        <w:keepNext/>
        <w:autoSpaceDE w:val="0"/>
        <w:autoSpaceDN w:val="0"/>
        <w:adjustRightInd w:val="0"/>
        <w:rPr>
          <w:i/>
          <w:szCs w:val="22"/>
          <w:u w:val="single"/>
          <w:lang w:val="bg-BG"/>
        </w:rPr>
      </w:pPr>
      <w:r w:rsidRPr="0028363F">
        <w:rPr>
          <w:i/>
          <w:szCs w:val="22"/>
          <w:u w:val="single"/>
          <w:lang w:val="bg-BG"/>
        </w:rPr>
        <w:t>Специални популации</w:t>
      </w:r>
    </w:p>
    <w:p w:rsidR="00725874" w:rsidRPr="00B000EF" w:rsidRDefault="00725874" w:rsidP="00725874">
      <w:pPr>
        <w:keepNext/>
        <w:autoSpaceDE w:val="0"/>
        <w:autoSpaceDN w:val="0"/>
        <w:adjustRightInd w:val="0"/>
        <w:rPr>
          <w:szCs w:val="22"/>
          <w:lang w:val="bg-BG"/>
        </w:rPr>
      </w:pPr>
    </w:p>
    <w:p w:rsidR="00725874" w:rsidRPr="008535D1" w:rsidRDefault="00725874" w:rsidP="00725874">
      <w:pPr>
        <w:keepNext/>
        <w:autoSpaceDE w:val="0"/>
        <w:autoSpaceDN w:val="0"/>
        <w:adjustRightInd w:val="0"/>
        <w:rPr>
          <w:i/>
          <w:iCs/>
          <w:szCs w:val="22"/>
          <w:lang w:val="bg-BG"/>
        </w:rPr>
      </w:pPr>
      <w:r w:rsidRPr="008535D1">
        <w:rPr>
          <w:i/>
          <w:iCs/>
          <w:szCs w:val="22"/>
          <w:lang w:val="bg-BG"/>
        </w:rPr>
        <w:t>Бъбречно увреждане</w:t>
      </w:r>
    </w:p>
    <w:p w:rsidR="00725874" w:rsidRPr="00B000EF" w:rsidRDefault="00F154C7" w:rsidP="00725874">
      <w:pPr>
        <w:autoSpaceDE w:val="0"/>
        <w:autoSpaceDN w:val="0"/>
        <w:adjustRightInd w:val="0"/>
        <w:rPr>
          <w:szCs w:val="22"/>
          <w:lang w:val="bg-BG"/>
        </w:rPr>
      </w:pPr>
      <w:r>
        <w:rPr>
          <w:lang w:val="bg-BG"/>
        </w:rPr>
        <w:t>Н</w:t>
      </w:r>
      <w:r w:rsidRPr="00B000EF">
        <w:rPr>
          <w:lang w:val="bg-BG"/>
        </w:rPr>
        <w:t>ужди</w:t>
      </w:r>
      <w:r>
        <w:rPr>
          <w:lang w:val="bg-BG"/>
        </w:rPr>
        <w:t>те от</w:t>
      </w:r>
      <w:r w:rsidRPr="00B000EF">
        <w:rPr>
          <w:lang w:val="bg-BG"/>
        </w:rPr>
        <w:t xml:space="preserve"> </w:t>
      </w:r>
      <w:r>
        <w:rPr>
          <w:lang w:val="bg-BG"/>
        </w:rPr>
        <w:t>и</w:t>
      </w:r>
      <w:r w:rsidR="00725874" w:rsidRPr="00B000EF">
        <w:rPr>
          <w:lang w:val="bg-BG"/>
        </w:rPr>
        <w:t>нсулин мо</w:t>
      </w:r>
      <w:r w:rsidR="00A843AA">
        <w:rPr>
          <w:lang w:val="bg-BG"/>
        </w:rPr>
        <w:t>гат</w:t>
      </w:r>
      <w:r w:rsidR="00725874" w:rsidRPr="00B000EF">
        <w:rPr>
          <w:lang w:val="bg-BG"/>
        </w:rPr>
        <w:t xml:space="preserve"> да са намалени при бъбречно увреждане.</w:t>
      </w:r>
    </w:p>
    <w:p w:rsidR="00725874" w:rsidRPr="00B000EF" w:rsidRDefault="00725874" w:rsidP="00725874">
      <w:pPr>
        <w:autoSpaceDE w:val="0"/>
        <w:autoSpaceDN w:val="0"/>
        <w:adjustRightInd w:val="0"/>
        <w:rPr>
          <w:i/>
          <w:iCs/>
          <w:szCs w:val="22"/>
          <w:lang w:val="bg-BG"/>
        </w:rPr>
      </w:pPr>
    </w:p>
    <w:p w:rsidR="00725874" w:rsidRPr="008535D1" w:rsidRDefault="00725874" w:rsidP="00725874">
      <w:pPr>
        <w:keepNext/>
        <w:autoSpaceDE w:val="0"/>
        <w:autoSpaceDN w:val="0"/>
        <w:adjustRightInd w:val="0"/>
        <w:rPr>
          <w:i/>
          <w:iCs/>
          <w:szCs w:val="22"/>
          <w:lang w:val="bg-BG"/>
        </w:rPr>
      </w:pPr>
      <w:r w:rsidRPr="008535D1">
        <w:rPr>
          <w:i/>
          <w:iCs/>
          <w:szCs w:val="22"/>
          <w:lang w:val="bg-BG"/>
        </w:rPr>
        <w:t>Чернодробно увреждане</w:t>
      </w:r>
    </w:p>
    <w:p w:rsidR="00725874" w:rsidRPr="00B000EF" w:rsidRDefault="00EB3CEC" w:rsidP="00725874">
      <w:pPr>
        <w:rPr>
          <w:szCs w:val="22"/>
          <w:lang w:val="bg-BG"/>
        </w:rPr>
      </w:pPr>
      <w:r>
        <w:rPr>
          <w:lang w:val="bg-BG"/>
        </w:rPr>
        <w:t>Н</w:t>
      </w:r>
      <w:r w:rsidR="00725874" w:rsidRPr="00B000EF">
        <w:rPr>
          <w:lang w:val="bg-BG"/>
        </w:rPr>
        <w:t>ужди</w:t>
      </w:r>
      <w:r>
        <w:rPr>
          <w:lang w:val="bg-BG"/>
        </w:rPr>
        <w:t>те от инсулин</w:t>
      </w:r>
      <w:r w:rsidR="00725874" w:rsidRPr="00B000EF">
        <w:rPr>
          <w:lang w:val="bg-BG"/>
        </w:rPr>
        <w:t xml:space="preserve"> мо</w:t>
      </w:r>
      <w:r>
        <w:rPr>
          <w:lang w:val="bg-BG"/>
        </w:rPr>
        <w:t>гат</w:t>
      </w:r>
      <w:r w:rsidR="00725874" w:rsidRPr="00B000EF">
        <w:rPr>
          <w:lang w:val="bg-BG"/>
        </w:rPr>
        <w:t xml:space="preserve"> да са намалени</w:t>
      </w:r>
      <w:r w:rsidR="00725874" w:rsidRPr="00B000EF">
        <w:rPr>
          <w:szCs w:val="22"/>
          <w:lang w:val="bg-BG"/>
        </w:rPr>
        <w:t xml:space="preserve"> при пациенти с чернодробно увреждане, поради намаления капацитет за глюконеогенеза и намаленото разграждане на инсулин; въпреки това, при пациенти с хронично чернодробно увреждане, повишената инсулинова резистентност може да доведе до повишаване на инсулиновите нужди.</w:t>
      </w:r>
    </w:p>
    <w:p w:rsidR="00725874" w:rsidRPr="00B000EF" w:rsidRDefault="00725874" w:rsidP="00725874">
      <w:pPr>
        <w:rPr>
          <w:szCs w:val="22"/>
          <w:lang w:val="bg-BG"/>
        </w:rPr>
      </w:pPr>
    </w:p>
    <w:p w:rsidR="00725874" w:rsidRPr="00B000EF" w:rsidRDefault="00725874" w:rsidP="00725874">
      <w:pPr>
        <w:keepNext/>
        <w:autoSpaceDE w:val="0"/>
        <w:autoSpaceDN w:val="0"/>
        <w:adjustRightInd w:val="0"/>
        <w:rPr>
          <w:i/>
          <w:szCs w:val="22"/>
          <w:lang w:val="bg-BG"/>
        </w:rPr>
      </w:pPr>
      <w:r w:rsidRPr="00B000EF">
        <w:rPr>
          <w:i/>
          <w:szCs w:val="22"/>
          <w:lang w:val="bg-BG"/>
        </w:rPr>
        <w:t>Педиатрична популация</w:t>
      </w:r>
    </w:p>
    <w:p w:rsidR="00725874" w:rsidRPr="00B000EF" w:rsidRDefault="00725874" w:rsidP="00725874">
      <w:pPr>
        <w:rPr>
          <w:lang w:val="bg-BG"/>
        </w:rPr>
      </w:pPr>
      <w:r w:rsidRPr="00B000EF">
        <w:rPr>
          <w:lang w:val="bg-BG"/>
        </w:rPr>
        <w:t>Humalog може да се използва при юноши и деца (</w:t>
      </w:r>
      <w:r w:rsidRPr="00B000EF">
        <w:rPr>
          <w:szCs w:val="22"/>
          <w:lang w:val="bg-BG"/>
        </w:rPr>
        <w:t>вж. точка </w:t>
      </w:r>
      <w:r w:rsidRPr="00B000EF">
        <w:rPr>
          <w:lang w:val="bg-BG"/>
        </w:rPr>
        <w:t>5.1).</w:t>
      </w:r>
    </w:p>
    <w:p w:rsidR="00725874" w:rsidRPr="00B000EF" w:rsidRDefault="00725874" w:rsidP="00725874">
      <w:pPr>
        <w:autoSpaceDE w:val="0"/>
        <w:autoSpaceDN w:val="0"/>
        <w:adjustRightInd w:val="0"/>
        <w:rPr>
          <w:szCs w:val="22"/>
          <w:lang w:val="bg-BG"/>
        </w:rPr>
      </w:pPr>
    </w:p>
    <w:p w:rsidR="00A55367" w:rsidRPr="00B000EF" w:rsidRDefault="00A55367" w:rsidP="00A55367">
      <w:pPr>
        <w:keepNext/>
        <w:autoSpaceDE w:val="0"/>
        <w:autoSpaceDN w:val="0"/>
        <w:adjustRightInd w:val="0"/>
        <w:rPr>
          <w:szCs w:val="22"/>
          <w:u w:val="single"/>
          <w:lang w:val="bg-BG"/>
        </w:rPr>
      </w:pPr>
      <w:r w:rsidRPr="00B000EF">
        <w:rPr>
          <w:szCs w:val="22"/>
          <w:u w:val="single"/>
          <w:lang w:val="bg-BG"/>
        </w:rPr>
        <w:t>Начин на приложение</w:t>
      </w:r>
    </w:p>
    <w:p w:rsidR="00FF4EDD" w:rsidRPr="0028363F" w:rsidRDefault="00FF4EDD" w:rsidP="00A55367">
      <w:pPr>
        <w:tabs>
          <w:tab w:val="clear" w:pos="567"/>
        </w:tabs>
        <w:spacing w:line="240" w:lineRule="auto"/>
        <w:rPr>
          <w:szCs w:val="22"/>
          <w:lang w:val="bg-BG"/>
        </w:rPr>
      </w:pPr>
    </w:p>
    <w:p w:rsidR="007A623D" w:rsidRPr="007A623D" w:rsidRDefault="007A623D" w:rsidP="00A55367">
      <w:pPr>
        <w:tabs>
          <w:tab w:val="clear" w:pos="567"/>
        </w:tabs>
        <w:spacing w:line="240" w:lineRule="auto"/>
        <w:rPr>
          <w:i/>
          <w:szCs w:val="22"/>
          <w:u w:val="single"/>
          <w:lang w:val="bg-BG"/>
        </w:rPr>
      </w:pPr>
      <w:r w:rsidRPr="0028363F">
        <w:rPr>
          <w:i/>
          <w:szCs w:val="22"/>
          <w:u w:val="single"/>
          <w:lang w:val="bg-BG"/>
        </w:rPr>
        <w:t xml:space="preserve">Подкожно </w:t>
      </w:r>
      <w:r>
        <w:rPr>
          <w:i/>
          <w:szCs w:val="22"/>
          <w:u w:val="single"/>
          <w:lang w:val="bg-BG"/>
        </w:rPr>
        <w:t>приложение</w:t>
      </w:r>
    </w:p>
    <w:p w:rsidR="007A623D" w:rsidRPr="0028363F" w:rsidRDefault="007A623D" w:rsidP="00A55367">
      <w:pPr>
        <w:tabs>
          <w:tab w:val="clear" w:pos="567"/>
        </w:tabs>
        <w:spacing w:line="240" w:lineRule="auto"/>
        <w:rPr>
          <w:szCs w:val="22"/>
          <w:lang w:val="bg-BG"/>
        </w:rPr>
      </w:pPr>
    </w:p>
    <w:p w:rsidR="00A55367" w:rsidRPr="0028363F" w:rsidRDefault="00A55367" w:rsidP="00A55367">
      <w:pPr>
        <w:tabs>
          <w:tab w:val="clear" w:pos="567"/>
        </w:tabs>
        <w:spacing w:line="240" w:lineRule="auto"/>
        <w:rPr>
          <w:szCs w:val="22"/>
          <w:lang w:val="bg-BG"/>
        </w:rPr>
      </w:pPr>
      <w:r>
        <w:rPr>
          <w:szCs w:val="22"/>
          <w:lang w:val="bg-BG"/>
        </w:rPr>
        <w:t>Продуктите</w:t>
      </w:r>
      <w:r w:rsidRPr="00B000EF">
        <w:rPr>
          <w:szCs w:val="22"/>
          <w:lang w:val="bg-BG"/>
        </w:rPr>
        <w:t xml:space="preserve"> Humalog трябва да се прилагат чрез подкожна инжекция</w:t>
      </w:r>
      <w:r w:rsidR="0029737D" w:rsidRPr="0028363F">
        <w:rPr>
          <w:szCs w:val="22"/>
          <w:lang w:val="bg-BG"/>
        </w:rPr>
        <w:t>.</w:t>
      </w:r>
    </w:p>
    <w:p w:rsidR="003F66F6" w:rsidRPr="00B000EF" w:rsidRDefault="003F66F6" w:rsidP="00A55367">
      <w:pPr>
        <w:tabs>
          <w:tab w:val="clear" w:pos="567"/>
        </w:tabs>
        <w:spacing w:line="240" w:lineRule="auto"/>
        <w:rPr>
          <w:szCs w:val="22"/>
          <w:lang w:val="bg-BG"/>
        </w:rPr>
      </w:pPr>
    </w:p>
    <w:p w:rsidR="001F57ED" w:rsidRPr="0028363F" w:rsidRDefault="00A55367" w:rsidP="001F57ED">
      <w:pPr>
        <w:tabs>
          <w:tab w:val="clear" w:pos="567"/>
        </w:tabs>
        <w:spacing w:line="240" w:lineRule="auto"/>
        <w:rPr>
          <w:szCs w:val="22"/>
          <w:lang w:val="bg-BG"/>
        </w:rPr>
      </w:pPr>
      <w:r>
        <w:rPr>
          <w:szCs w:val="22"/>
          <w:lang w:val="bg-BG"/>
        </w:rPr>
        <w:t xml:space="preserve">Писалката </w:t>
      </w:r>
      <w:r w:rsidRPr="0025253F">
        <w:rPr>
          <w:szCs w:val="22"/>
        </w:rPr>
        <w:t>KwikPen</w:t>
      </w:r>
      <w:r w:rsidR="00597EE8">
        <w:rPr>
          <w:szCs w:val="22"/>
          <w:lang w:val="bg-BG"/>
        </w:rPr>
        <w:t xml:space="preserve">, </w:t>
      </w:r>
      <w:r>
        <w:rPr>
          <w:szCs w:val="22"/>
          <w:lang w:val="bg-BG"/>
        </w:rPr>
        <w:t xml:space="preserve">писалката </w:t>
      </w:r>
      <w:r>
        <w:rPr>
          <w:szCs w:val="22"/>
        </w:rPr>
        <w:t>Junior</w:t>
      </w:r>
      <w:r w:rsidRPr="001B143E">
        <w:rPr>
          <w:szCs w:val="22"/>
          <w:lang w:val="bg-BG"/>
        </w:rPr>
        <w:t xml:space="preserve"> </w:t>
      </w:r>
      <w:r w:rsidRPr="0025253F">
        <w:rPr>
          <w:szCs w:val="22"/>
        </w:rPr>
        <w:t>KwikPen</w:t>
      </w:r>
      <w:r w:rsidR="00597EE8">
        <w:rPr>
          <w:szCs w:val="22"/>
          <w:lang w:val="bg-BG"/>
        </w:rPr>
        <w:t xml:space="preserve"> </w:t>
      </w:r>
      <w:r w:rsidR="00597EE8" w:rsidRPr="00597EE8">
        <w:rPr>
          <w:szCs w:val="22"/>
          <w:lang w:val="bg-BG"/>
        </w:rPr>
        <w:t>и писалката Tempo Pen</w:t>
      </w:r>
      <w:r w:rsidRPr="00234E5C">
        <w:rPr>
          <w:szCs w:val="22"/>
          <w:lang w:val="bg-BG"/>
        </w:rPr>
        <w:t xml:space="preserve"> </w:t>
      </w:r>
      <w:r>
        <w:rPr>
          <w:szCs w:val="22"/>
          <w:lang w:val="bg-BG"/>
        </w:rPr>
        <w:t>са подходящ</w:t>
      </w:r>
      <w:r w:rsidR="0029737D">
        <w:rPr>
          <w:szCs w:val="22"/>
          <w:lang w:val="bg-BG"/>
        </w:rPr>
        <w:t>и</w:t>
      </w:r>
      <w:r>
        <w:rPr>
          <w:szCs w:val="22"/>
          <w:lang w:val="bg-BG"/>
        </w:rPr>
        <w:t xml:space="preserve"> само за подкожни инжекции.</w:t>
      </w:r>
      <w:r w:rsidR="0029737D">
        <w:rPr>
          <w:szCs w:val="22"/>
          <w:lang w:val="bg-BG"/>
        </w:rPr>
        <w:t xml:space="preserve"> </w:t>
      </w:r>
      <w:r w:rsidR="001F57ED">
        <w:rPr>
          <w:lang w:val="bg-BG"/>
        </w:rPr>
        <w:t xml:space="preserve">Патроните </w:t>
      </w:r>
      <w:r w:rsidR="001F57ED">
        <w:t>Humalog</w:t>
      </w:r>
      <w:r w:rsidR="001F57ED" w:rsidRPr="001B143E">
        <w:rPr>
          <w:lang w:val="bg-BG"/>
        </w:rPr>
        <w:t xml:space="preserve"> </w:t>
      </w:r>
      <w:r w:rsidR="001F57ED">
        <w:rPr>
          <w:lang w:val="bg-BG"/>
        </w:rPr>
        <w:t xml:space="preserve">трябва да се </w:t>
      </w:r>
      <w:r w:rsidR="001F57ED" w:rsidRPr="00B000EF">
        <w:rPr>
          <w:szCs w:val="22"/>
          <w:lang w:val="bg-BG"/>
        </w:rPr>
        <w:t>прилагат</w:t>
      </w:r>
      <w:r w:rsidR="001F57ED">
        <w:rPr>
          <w:szCs w:val="22"/>
          <w:lang w:val="bg-BG"/>
        </w:rPr>
        <w:t xml:space="preserve"> само</w:t>
      </w:r>
      <w:r w:rsidR="001F57ED" w:rsidRPr="00B000EF">
        <w:rPr>
          <w:szCs w:val="22"/>
          <w:lang w:val="bg-BG"/>
        </w:rPr>
        <w:t xml:space="preserve"> чрез подкожна инжекция</w:t>
      </w:r>
      <w:r w:rsidR="001F57ED">
        <w:rPr>
          <w:lang w:val="bg-BG"/>
        </w:rPr>
        <w:t xml:space="preserve"> с инсулинова писалка на </w:t>
      </w:r>
      <w:r w:rsidR="001F57ED">
        <w:t>Lilly</w:t>
      </w:r>
      <w:r w:rsidR="001F57ED" w:rsidRPr="001B143E">
        <w:rPr>
          <w:lang w:val="bg-BG"/>
        </w:rPr>
        <w:t xml:space="preserve"> </w:t>
      </w:r>
      <w:r w:rsidR="001F57ED">
        <w:rPr>
          <w:lang w:val="bg-BG"/>
        </w:rPr>
        <w:t xml:space="preserve">за многократна употреба или съвместима инсулинова помпа за продължителна подкожна инсулинова инфузия </w:t>
      </w:r>
      <w:r w:rsidR="001F57ED" w:rsidRPr="0028363F">
        <w:rPr>
          <w:iCs/>
          <w:szCs w:val="24"/>
          <w:lang w:val="bg-BG"/>
        </w:rPr>
        <w:t>(</w:t>
      </w:r>
      <w:r w:rsidR="00AC1753" w:rsidRPr="001536EE">
        <w:rPr>
          <w:iCs/>
          <w:szCs w:val="24"/>
        </w:rPr>
        <w:t>continuous</w:t>
      </w:r>
      <w:r w:rsidR="00AC1753" w:rsidRPr="0028363F">
        <w:rPr>
          <w:iCs/>
          <w:szCs w:val="24"/>
          <w:lang w:val="bg-BG"/>
        </w:rPr>
        <w:t xml:space="preserve"> </w:t>
      </w:r>
      <w:r w:rsidR="00AC1753" w:rsidRPr="001536EE">
        <w:rPr>
          <w:iCs/>
          <w:szCs w:val="24"/>
        </w:rPr>
        <w:t>subcutaneous</w:t>
      </w:r>
      <w:r w:rsidR="00AC1753" w:rsidRPr="0028363F">
        <w:rPr>
          <w:iCs/>
          <w:szCs w:val="24"/>
          <w:lang w:val="bg-BG"/>
        </w:rPr>
        <w:t xml:space="preserve"> </w:t>
      </w:r>
      <w:r w:rsidR="00AC1753" w:rsidRPr="001536EE">
        <w:rPr>
          <w:iCs/>
          <w:szCs w:val="24"/>
        </w:rPr>
        <w:t>insulin</w:t>
      </w:r>
      <w:r w:rsidR="00AC1753" w:rsidRPr="0028363F">
        <w:rPr>
          <w:iCs/>
          <w:szCs w:val="24"/>
          <w:lang w:val="bg-BG"/>
        </w:rPr>
        <w:t xml:space="preserve"> </w:t>
      </w:r>
      <w:r w:rsidR="00AC1753" w:rsidRPr="001536EE">
        <w:rPr>
          <w:iCs/>
          <w:szCs w:val="24"/>
        </w:rPr>
        <w:t>infusion</w:t>
      </w:r>
      <w:r w:rsidR="00AC1753">
        <w:rPr>
          <w:iCs/>
          <w:szCs w:val="24"/>
          <w:lang w:val="bg-BG"/>
        </w:rPr>
        <w:t>,</w:t>
      </w:r>
      <w:r w:rsidR="00AC1753" w:rsidRPr="0028363F">
        <w:rPr>
          <w:iCs/>
          <w:szCs w:val="24"/>
          <w:lang w:val="bg-BG"/>
        </w:rPr>
        <w:t xml:space="preserve"> </w:t>
      </w:r>
      <w:r w:rsidR="001F57ED" w:rsidRPr="001536EE">
        <w:rPr>
          <w:iCs/>
          <w:szCs w:val="24"/>
        </w:rPr>
        <w:t>CSII</w:t>
      </w:r>
      <w:r w:rsidR="001F57ED" w:rsidRPr="0028363F">
        <w:rPr>
          <w:iCs/>
          <w:szCs w:val="24"/>
          <w:lang w:val="bg-BG"/>
        </w:rPr>
        <w:t>).</w:t>
      </w:r>
      <w:r w:rsidR="001F57ED" w:rsidRPr="0028363F">
        <w:rPr>
          <w:szCs w:val="22"/>
          <w:lang w:val="bg-BG"/>
        </w:rPr>
        <w:t xml:space="preserve"> </w:t>
      </w:r>
    </w:p>
    <w:p w:rsidR="003D5E58" w:rsidRDefault="003D5E58" w:rsidP="00A55367">
      <w:pPr>
        <w:tabs>
          <w:tab w:val="clear" w:pos="567"/>
        </w:tabs>
        <w:spacing w:line="240" w:lineRule="auto"/>
        <w:rPr>
          <w:szCs w:val="22"/>
          <w:lang w:val="bg-BG"/>
        </w:rPr>
      </w:pPr>
    </w:p>
    <w:p w:rsidR="00A55367" w:rsidRPr="00B000EF" w:rsidRDefault="00A55367" w:rsidP="00A55367">
      <w:pPr>
        <w:tabs>
          <w:tab w:val="clear" w:pos="567"/>
        </w:tabs>
        <w:spacing w:line="240" w:lineRule="auto"/>
        <w:rPr>
          <w:szCs w:val="22"/>
          <w:lang w:val="bg-BG"/>
        </w:rPr>
      </w:pPr>
      <w:r w:rsidRPr="00B000EF">
        <w:rPr>
          <w:szCs w:val="22"/>
          <w:lang w:val="bg-BG"/>
        </w:rPr>
        <w:t>Подкожното приложение трябва да бъде в горната част на ръцете, бедрата, седалището или корема. Използваните места за инжектиране следва да се сменят така, че дадено място да не се използва повече от веднъж месечно.</w:t>
      </w:r>
    </w:p>
    <w:p w:rsidR="00A55367" w:rsidRPr="00B000EF" w:rsidRDefault="00A55367" w:rsidP="00A55367">
      <w:pPr>
        <w:tabs>
          <w:tab w:val="clear" w:pos="567"/>
        </w:tabs>
        <w:spacing w:line="240" w:lineRule="auto"/>
        <w:rPr>
          <w:bCs/>
          <w:iCs/>
          <w:szCs w:val="22"/>
          <w:lang w:val="bg-BG"/>
        </w:rPr>
      </w:pPr>
    </w:p>
    <w:p w:rsidR="00A55367" w:rsidRPr="00B000EF" w:rsidRDefault="00A55367" w:rsidP="00A55367">
      <w:pPr>
        <w:tabs>
          <w:tab w:val="clear" w:pos="567"/>
        </w:tabs>
        <w:spacing w:line="240" w:lineRule="auto"/>
        <w:rPr>
          <w:bCs/>
          <w:iCs/>
          <w:szCs w:val="22"/>
          <w:lang w:val="bg-BG"/>
        </w:rPr>
      </w:pPr>
      <w:r w:rsidRPr="00B000EF">
        <w:rPr>
          <w:bCs/>
          <w:iCs/>
          <w:szCs w:val="22"/>
          <w:lang w:val="bg-BG"/>
        </w:rPr>
        <w:t xml:space="preserve">При подкожно </w:t>
      </w:r>
      <w:r>
        <w:rPr>
          <w:bCs/>
          <w:iCs/>
          <w:szCs w:val="22"/>
          <w:lang w:val="bg-BG"/>
        </w:rPr>
        <w:t>приложение</w:t>
      </w:r>
      <w:r w:rsidRPr="00B000EF">
        <w:rPr>
          <w:bCs/>
          <w:iCs/>
          <w:szCs w:val="22"/>
          <w:lang w:val="bg-BG"/>
        </w:rPr>
        <w:t xml:space="preserve"> на Humalog трябва да се внимава да не се прониква в кръвоносен съд. След инжектиране мястото на инжектиране не трябва да се масажира. Пациентите трябва да се обучат да прилагат подходяща</w:t>
      </w:r>
      <w:r w:rsidR="00AC1753">
        <w:rPr>
          <w:bCs/>
          <w:iCs/>
          <w:szCs w:val="22"/>
          <w:lang w:val="bg-BG"/>
        </w:rPr>
        <w:t>та</w:t>
      </w:r>
      <w:r w:rsidRPr="00B000EF">
        <w:rPr>
          <w:bCs/>
          <w:iCs/>
          <w:szCs w:val="22"/>
          <w:lang w:val="bg-BG"/>
        </w:rPr>
        <w:t xml:space="preserve"> техника на инжектиране.</w:t>
      </w:r>
    </w:p>
    <w:p w:rsidR="00725874" w:rsidRDefault="00725874">
      <w:pPr>
        <w:tabs>
          <w:tab w:val="clear" w:pos="567"/>
        </w:tabs>
        <w:spacing w:line="240" w:lineRule="auto"/>
        <w:ind w:left="567" w:hanging="567"/>
        <w:rPr>
          <w:b/>
          <w:noProof/>
          <w:szCs w:val="22"/>
          <w:lang w:val="bg-BG"/>
        </w:rPr>
      </w:pPr>
    </w:p>
    <w:p w:rsidR="00850D9E" w:rsidRDefault="00850D9E" w:rsidP="00850D9E">
      <w:pPr>
        <w:keepNext/>
        <w:tabs>
          <w:tab w:val="clear" w:pos="567"/>
        </w:tabs>
        <w:spacing w:line="240" w:lineRule="auto"/>
        <w:rPr>
          <w:i/>
          <w:noProof/>
          <w:szCs w:val="22"/>
          <w:lang w:val="bg-BG"/>
        </w:rPr>
      </w:pPr>
      <w:r w:rsidRPr="00850D9E">
        <w:rPr>
          <w:i/>
          <w:noProof/>
          <w:szCs w:val="22"/>
          <w:lang w:val="bg-BG"/>
        </w:rPr>
        <w:t>Humalog KwikPens</w:t>
      </w:r>
    </w:p>
    <w:p w:rsidR="007A623D" w:rsidRPr="00850D9E" w:rsidRDefault="00850D9E" w:rsidP="00850D9E">
      <w:pPr>
        <w:keepNext/>
        <w:tabs>
          <w:tab w:val="clear" w:pos="567"/>
        </w:tabs>
        <w:spacing w:line="240" w:lineRule="auto"/>
        <w:rPr>
          <w:noProof/>
          <w:szCs w:val="22"/>
          <w:lang w:val="bg-BG"/>
        </w:rPr>
      </w:pPr>
      <w:r w:rsidRPr="00850D9E">
        <w:rPr>
          <w:lang w:val="ru-RU"/>
        </w:rPr>
        <w:t xml:space="preserve">Писалката </w:t>
      </w:r>
      <w:r w:rsidRPr="00850D9E">
        <w:t>Humalog</w:t>
      </w:r>
      <w:r w:rsidRPr="00850D9E">
        <w:rPr>
          <w:lang w:val="ru-RU"/>
        </w:rPr>
        <w:t xml:space="preserve"> </w:t>
      </w:r>
      <w:r w:rsidRPr="00850D9E">
        <w:t>KwikPen</w:t>
      </w:r>
      <w:r w:rsidR="00DF11F3">
        <w:rPr>
          <w:lang w:val="ru-RU"/>
        </w:rPr>
        <w:t xml:space="preserve"> е налична в две концентрации.</w:t>
      </w:r>
      <w:r>
        <w:rPr>
          <w:lang w:val="bg-BG"/>
        </w:rPr>
        <w:t xml:space="preserve"> </w:t>
      </w:r>
      <w:r w:rsidRPr="00850D9E">
        <w:rPr>
          <w:lang w:val="bg-BG"/>
        </w:rPr>
        <w:t>Humalog 100 единици</w:t>
      </w:r>
      <w:r>
        <w:rPr>
          <w:lang w:val="bg-BG"/>
        </w:rPr>
        <w:t>/</w:t>
      </w:r>
      <w:r w:rsidRPr="00850D9E">
        <w:rPr>
          <w:lang w:val="bg-BG"/>
        </w:rPr>
        <w:t xml:space="preserve">ml KwikPen (и Humalog 200 единици/ml KwikPen, </w:t>
      </w:r>
      <w:r w:rsidRPr="0028363F">
        <w:rPr>
          <w:i/>
          <w:iCs/>
          <w:lang w:val="bg-BG"/>
        </w:rPr>
        <w:t>вижте неговата КХП</w:t>
      </w:r>
      <w:r w:rsidRPr="00850D9E">
        <w:rPr>
          <w:lang w:val="bg-BG"/>
        </w:rPr>
        <w:t xml:space="preserve">) доставя 1 - 60 единици на стъпки от 1 единица в една инжекция. Humalog 100 единици/ml Junior KwikPen доставя 0,5 - 30 единици на стъпки от 0,5 единици в една инжекция. </w:t>
      </w:r>
      <w:r w:rsidRPr="00850D9E">
        <w:rPr>
          <w:b/>
          <w:lang w:val="bg-BG"/>
        </w:rPr>
        <w:t>Броят на единиците инсулин е показан в дозаторното прозорче на писалката, независимо от количеството на активното вещество</w:t>
      </w:r>
      <w:r w:rsidRPr="00850D9E">
        <w:rPr>
          <w:lang w:val="bg-BG"/>
        </w:rPr>
        <w:t xml:space="preserve">, и </w:t>
      </w:r>
      <w:r w:rsidRPr="00850D9E">
        <w:rPr>
          <w:b/>
          <w:lang w:val="bg-BG"/>
        </w:rPr>
        <w:t>не трябва</w:t>
      </w:r>
      <w:r w:rsidRPr="00850D9E">
        <w:rPr>
          <w:lang w:val="bg-BG"/>
        </w:rPr>
        <w:t xml:space="preserve"> да се прави превръщане на дозата при преминаване на пациент към използване на нов вид опаковка с различно количество на активното вещество или писалка с различна стъпка на дозиране</w:t>
      </w:r>
      <w:r w:rsidR="00DF11F3">
        <w:rPr>
          <w:lang w:val="bg-BG"/>
        </w:rPr>
        <w:t>.</w:t>
      </w:r>
    </w:p>
    <w:p w:rsidR="00725874" w:rsidRDefault="00725874">
      <w:pPr>
        <w:tabs>
          <w:tab w:val="clear" w:pos="567"/>
        </w:tabs>
        <w:spacing w:line="240" w:lineRule="auto"/>
        <w:ind w:left="567" w:hanging="567"/>
        <w:rPr>
          <w:b/>
          <w:noProof/>
          <w:szCs w:val="22"/>
          <w:lang w:val="bg-BG"/>
        </w:rPr>
      </w:pPr>
    </w:p>
    <w:p w:rsidR="00A51893" w:rsidRPr="0028363F" w:rsidRDefault="00A51893" w:rsidP="00A51893">
      <w:pPr>
        <w:pStyle w:val="mdTblEntry"/>
        <w:keepNext/>
        <w:spacing w:line="240" w:lineRule="auto"/>
        <w:rPr>
          <w:sz w:val="22"/>
          <w:szCs w:val="22"/>
          <w:u w:val="single"/>
          <w:lang w:val="bg-BG"/>
        </w:rPr>
      </w:pPr>
      <w:r w:rsidRPr="00142D57">
        <w:rPr>
          <w:i/>
          <w:sz w:val="22"/>
          <w:szCs w:val="22"/>
        </w:rPr>
        <w:t>Humalog</w:t>
      </w:r>
      <w:r w:rsidRPr="0028363F">
        <w:rPr>
          <w:sz w:val="22"/>
          <w:szCs w:val="22"/>
          <w:u w:val="single"/>
          <w:lang w:val="bg-BG"/>
        </w:rPr>
        <w:t xml:space="preserve"> </w:t>
      </w:r>
      <w:r w:rsidRPr="00262717">
        <w:rPr>
          <w:i/>
          <w:sz w:val="22"/>
          <w:szCs w:val="22"/>
        </w:rPr>
        <w:t>Tempo</w:t>
      </w:r>
      <w:r w:rsidRPr="0028363F">
        <w:rPr>
          <w:i/>
          <w:sz w:val="22"/>
          <w:szCs w:val="22"/>
          <w:lang w:val="bg-BG"/>
        </w:rPr>
        <w:t xml:space="preserve"> </w:t>
      </w:r>
      <w:r w:rsidRPr="00262717">
        <w:rPr>
          <w:i/>
          <w:sz w:val="22"/>
          <w:szCs w:val="22"/>
        </w:rPr>
        <w:t>Pen</w:t>
      </w:r>
    </w:p>
    <w:p w:rsidR="00A51893" w:rsidRPr="00860635" w:rsidRDefault="00A51893" w:rsidP="00A51893">
      <w:pPr>
        <w:autoSpaceDE w:val="0"/>
        <w:autoSpaceDN w:val="0"/>
        <w:adjustRightInd w:val="0"/>
        <w:spacing w:line="240" w:lineRule="auto"/>
        <w:rPr>
          <w:szCs w:val="22"/>
          <w:lang w:val="ru-RU"/>
        </w:rPr>
      </w:pPr>
      <w:r>
        <w:rPr>
          <w:noProof/>
          <w:szCs w:val="22"/>
          <w:lang w:val="bg-BG"/>
        </w:rPr>
        <w:t>Humalog 100 единици</w:t>
      </w:r>
      <w:r w:rsidRPr="00A51893">
        <w:rPr>
          <w:noProof/>
          <w:szCs w:val="22"/>
          <w:lang w:val="bg-BG"/>
        </w:rPr>
        <w:t>/ml Tempo Pen доставя 1 - 60 единици на стъпки от 1 единица в една инжекция. Броят на единиците инсулин е показан в дозаторното прозорче на писалката, независимо от количеството на активното вещество, и не трябва да се прави превръщане на дозата при преминаване на пациент към използване на нов вид опаковка с различно количество на активното вещество или писалка с различна стъпка на дозиране.</w:t>
      </w:r>
      <w:r>
        <w:rPr>
          <w:noProof/>
          <w:szCs w:val="22"/>
          <w:lang w:val="bg-BG"/>
        </w:rPr>
        <w:t xml:space="preserve"> </w:t>
      </w:r>
      <w:r w:rsidRPr="00860635">
        <w:rPr>
          <w:szCs w:val="22"/>
          <w:lang w:val="ru-RU"/>
        </w:rPr>
        <w:t xml:space="preserve">Tempo Pen може да се използва с </w:t>
      </w:r>
      <w:r>
        <w:rPr>
          <w:szCs w:val="22"/>
          <w:lang w:val="bg-BG"/>
        </w:rPr>
        <w:t xml:space="preserve">незадължителния бутон </w:t>
      </w:r>
      <w:r w:rsidRPr="00860635">
        <w:rPr>
          <w:szCs w:val="22"/>
          <w:lang w:val="ru-RU"/>
        </w:rPr>
        <w:t>Tempo Smart Button (вж</w:t>
      </w:r>
      <w:r w:rsidR="007F6816" w:rsidRPr="0028363F">
        <w:rPr>
          <w:szCs w:val="22"/>
          <w:lang w:val="bg-BG"/>
        </w:rPr>
        <w:t>.</w:t>
      </w:r>
      <w:r w:rsidRPr="00860635">
        <w:rPr>
          <w:szCs w:val="22"/>
          <w:lang w:val="ru-RU"/>
        </w:rPr>
        <w:t xml:space="preserve"> </w:t>
      </w:r>
      <w:r>
        <w:rPr>
          <w:szCs w:val="22"/>
          <w:lang w:val="ru-RU"/>
        </w:rPr>
        <w:t>точк</w:t>
      </w:r>
      <w:r w:rsidR="007F6816">
        <w:rPr>
          <w:szCs w:val="22"/>
          <w:lang w:val="bg-BG"/>
        </w:rPr>
        <w:t>а</w:t>
      </w:r>
      <w:r w:rsidRPr="00860635">
        <w:rPr>
          <w:szCs w:val="22"/>
          <w:lang w:val="ru-RU"/>
        </w:rPr>
        <w:t xml:space="preserve"> 6.6).</w:t>
      </w:r>
    </w:p>
    <w:p w:rsidR="00A51893" w:rsidRPr="00A51893" w:rsidRDefault="00A51893" w:rsidP="00A51893">
      <w:pPr>
        <w:tabs>
          <w:tab w:val="clear" w:pos="567"/>
        </w:tabs>
        <w:spacing w:line="240" w:lineRule="auto"/>
        <w:rPr>
          <w:noProof/>
          <w:szCs w:val="22"/>
          <w:lang w:val="bg-BG"/>
        </w:rPr>
      </w:pPr>
    </w:p>
    <w:p w:rsidR="00A51893" w:rsidRPr="00E957D0" w:rsidRDefault="00A51893" w:rsidP="00A51893">
      <w:pPr>
        <w:autoSpaceDE w:val="0"/>
        <w:autoSpaceDN w:val="0"/>
        <w:adjustRightInd w:val="0"/>
        <w:spacing w:line="240" w:lineRule="auto"/>
        <w:rPr>
          <w:szCs w:val="22"/>
          <w:lang w:val="ru-RU"/>
        </w:rPr>
      </w:pPr>
      <w:r w:rsidRPr="00860635">
        <w:rPr>
          <w:szCs w:val="22"/>
          <w:lang w:val="ru-RU"/>
        </w:rPr>
        <w:t>Както при всяка инжекция с инсулин, при използване на Tempo</w:t>
      </w:r>
      <w:r w:rsidR="00B73B4C" w:rsidRPr="0028363F">
        <w:rPr>
          <w:szCs w:val="22"/>
          <w:lang w:val="ru-RU"/>
        </w:rPr>
        <w:t xml:space="preserve"> </w:t>
      </w:r>
      <w:r w:rsidR="00B73B4C" w:rsidRPr="001038BF">
        <w:t>Pen</w:t>
      </w:r>
      <w:r w:rsidRPr="00860635">
        <w:rPr>
          <w:szCs w:val="22"/>
          <w:lang w:val="ru-RU"/>
        </w:rPr>
        <w:t xml:space="preserve">, Tempo Smart Button и </w:t>
      </w:r>
      <w:r>
        <w:rPr>
          <w:szCs w:val="22"/>
          <w:lang w:val="ru-RU"/>
        </w:rPr>
        <w:t>мобилно</w:t>
      </w:r>
      <w:r w:rsidR="00B31253">
        <w:rPr>
          <w:szCs w:val="22"/>
          <w:lang w:val="ru-RU"/>
        </w:rPr>
        <w:t>то</w:t>
      </w:r>
      <w:r>
        <w:rPr>
          <w:szCs w:val="22"/>
          <w:lang w:val="ru-RU"/>
        </w:rPr>
        <w:t xml:space="preserve"> приложение</w:t>
      </w:r>
      <w:r w:rsidRPr="00860635">
        <w:rPr>
          <w:szCs w:val="22"/>
          <w:lang w:val="ru-RU"/>
        </w:rPr>
        <w:t>, пациентът трябва да бъде инструктиран да проверява нивата на кръвната си захар, когато обмисля или взема решени</w:t>
      </w:r>
      <w:r w:rsidR="00B31253">
        <w:rPr>
          <w:szCs w:val="22"/>
          <w:lang w:val="ru-RU"/>
        </w:rPr>
        <w:t>е</w:t>
      </w:r>
      <w:r w:rsidRPr="00860635">
        <w:rPr>
          <w:szCs w:val="22"/>
          <w:lang w:val="ru-RU"/>
        </w:rPr>
        <w:t xml:space="preserve"> </w:t>
      </w:r>
      <w:r w:rsidR="00B31253">
        <w:rPr>
          <w:szCs w:val="22"/>
          <w:lang w:val="ru-RU"/>
        </w:rPr>
        <w:t xml:space="preserve">дали </w:t>
      </w:r>
      <w:r w:rsidR="00B31253">
        <w:rPr>
          <w:szCs w:val="22"/>
          <w:lang w:val="bg-BG"/>
        </w:rPr>
        <w:t xml:space="preserve">да </w:t>
      </w:r>
      <w:r w:rsidR="00B31253">
        <w:rPr>
          <w:szCs w:val="22"/>
          <w:lang w:val="ru-RU"/>
        </w:rPr>
        <w:t>си постави</w:t>
      </w:r>
      <w:r w:rsidRPr="00860635">
        <w:rPr>
          <w:szCs w:val="22"/>
          <w:lang w:val="ru-RU"/>
        </w:rPr>
        <w:t xml:space="preserve"> друга инжекция, ако не е сигурен колко е инжектирал.</w:t>
      </w:r>
    </w:p>
    <w:p w:rsidR="00A51893" w:rsidRDefault="00A51893">
      <w:pPr>
        <w:tabs>
          <w:tab w:val="clear" w:pos="567"/>
        </w:tabs>
        <w:spacing w:line="240" w:lineRule="auto"/>
        <w:ind w:left="567" w:hanging="567"/>
        <w:rPr>
          <w:b/>
          <w:noProof/>
          <w:szCs w:val="22"/>
          <w:lang w:val="bg-BG"/>
        </w:rPr>
      </w:pPr>
    </w:p>
    <w:p w:rsidR="009127D5" w:rsidRPr="008535D1" w:rsidRDefault="009127D5" w:rsidP="00867955">
      <w:pPr>
        <w:keepNext/>
        <w:tabs>
          <w:tab w:val="clear" w:pos="567"/>
        </w:tabs>
        <w:spacing w:line="240" w:lineRule="auto"/>
        <w:ind w:left="567" w:hanging="567"/>
        <w:rPr>
          <w:i/>
          <w:szCs w:val="22"/>
          <w:lang w:val="bg-BG"/>
        </w:rPr>
      </w:pPr>
      <w:r w:rsidRPr="008535D1">
        <w:rPr>
          <w:i/>
          <w:szCs w:val="22"/>
          <w:lang w:val="bg-BG"/>
        </w:rPr>
        <w:t>Използване на Humalog в инсулинова инфузионна помпа</w:t>
      </w:r>
    </w:p>
    <w:p w:rsidR="00737978" w:rsidRPr="001B143E" w:rsidRDefault="00737978" w:rsidP="00737978">
      <w:pPr>
        <w:tabs>
          <w:tab w:val="clear" w:pos="567"/>
        </w:tabs>
        <w:spacing w:line="240" w:lineRule="auto"/>
        <w:rPr>
          <w:lang w:val="bg-BG"/>
        </w:rPr>
      </w:pPr>
      <w:r>
        <w:rPr>
          <w:lang w:val="bg-BG"/>
        </w:rPr>
        <w:t xml:space="preserve">За подкожно инжектиране на </w:t>
      </w:r>
      <w:r>
        <w:t>Humalog</w:t>
      </w:r>
      <w:r w:rsidRPr="001B143E">
        <w:rPr>
          <w:lang w:val="bg-BG"/>
        </w:rPr>
        <w:t xml:space="preserve"> </w:t>
      </w:r>
      <w:r>
        <w:rPr>
          <w:lang w:val="bg-BG"/>
        </w:rPr>
        <w:t>като използвате постоянна инфузионна помпа</w:t>
      </w:r>
      <w:r w:rsidRPr="001B143E">
        <w:rPr>
          <w:lang w:val="bg-BG"/>
        </w:rPr>
        <w:t xml:space="preserve">, </w:t>
      </w:r>
      <w:r>
        <w:rPr>
          <w:lang w:val="bg-BG"/>
        </w:rPr>
        <w:t xml:space="preserve">можете да напълните резервоара на помпата от флакон </w:t>
      </w:r>
      <w:r>
        <w:t>Humalog</w:t>
      </w:r>
      <w:r w:rsidRPr="001B143E">
        <w:rPr>
          <w:lang w:val="bg-BG"/>
        </w:rPr>
        <w:t xml:space="preserve"> 100</w:t>
      </w:r>
      <w:r>
        <w:t> </w:t>
      </w:r>
      <w:r>
        <w:rPr>
          <w:lang w:val="bg-BG"/>
        </w:rPr>
        <w:t>единици</w:t>
      </w:r>
      <w:r w:rsidRPr="001B143E">
        <w:rPr>
          <w:lang w:val="bg-BG"/>
        </w:rPr>
        <w:t>/</w:t>
      </w:r>
      <w:r>
        <w:t>ml</w:t>
      </w:r>
      <w:r w:rsidRPr="001B143E">
        <w:rPr>
          <w:lang w:val="bg-BG"/>
        </w:rPr>
        <w:t xml:space="preserve">. </w:t>
      </w:r>
      <w:r>
        <w:rPr>
          <w:lang w:val="bg-BG"/>
        </w:rPr>
        <w:t>Някои помпи</w:t>
      </w:r>
      <w:r w:rsidRPr="001B143E">
        <w:rPr>
          <w:lang w:val="bg-BG"/>
        </w:rPr>
        <w:t xml:space="preserve"> </w:t>
      </w:r>
      <w:r>
        <w:rPr>
          <w:lang w:val="bg-BG"/>
        </w:rPr>
        <w:t>са съвместими с патрони, които могат да бъдат постав</w:t>
      </w:r>
      <w:r w:rsidR="00856913">
        <w:rPr>
          <w:lang w:val="bg-BG"/>
        </w:rPr>
        <w:t xml:space="preserve">яни </w:t>
      </w:r>
      <w:r w:rsidRPr="00C611E0">
        <w:rPr>
          <w:lang w:val="bg-BG"/>
        </w:rPr>
        <w:t>цели</w:t>
      </w:r>
      <w:r>
        <w:rPr>
          <w:lang w:val="bg-BG"/>
        </w:rPr>
        <w:t xml:space="preserve"> в помпата</w:t>
      </w:r>
      <w:r w:rsidRPr="001B143E">
        <w:rPr>
          <w:lang w:val="bg-BG"/>
        </w:rPr>
        <w:t>.</w:t>
      </w:r>
    </w:p>
    <w:p w:rsidR="00A55367" w:rsidRDefault="00A55367">
      <w:pPr>
        <w:tabs>
          <w:tab w:val="clear" w:pos="567"/>
        </w:tabs>
        <w:spacing w:line="240" w:lineRule="auto"/>
        <w:rPr>
          <w:szCs w:val="22"/>
          <w:lang w:val="bg-BG"/>
        </w:rPr>
      </w:pPr>
    </w:p>
    <w:p w:rsidR="009127D5" w:rsidRDefault="009127D5">
      <w:pPr>
        <w:tabs>
          <w:tab w:val="clear" w:pos="567"/>
        </w:tabs>
        <w:spacing w:line="240" w:lineRule="auto"/>
        <w:rPr>
          <w:szCs w:val="22"/>
          <w:lang w:val="ru-RU"/>
        </w:rPr>
      </w:pPr>
      <w:r>
        <w:rPr>
          <w:szCs w:val="22"/>
          <w:lang w:val="bg-BG"/>
        </w:rPr>
        <w:t>Само определени инсулинови инфузионни помпи със СЕ марка могат да се използват за инфузия на инсулин лиспро. Преди инфузия на инсулин лиспро изучете инструкциите на производителя</w:t>
      </w:r>
      <w:r w:rsidR="00E97CE5">
        <w:rPr>
          <w:szCs w:val="22"/>
          <w:lang w:val="bg-BG"/>
        </w:rPr>
        <w:t xml:space="preserve"> на помпата</w:t>
      </w:r>
      <w:r>
        <w:rPr>
          <w:szCs w:val="22"/>
          <w:lang w:val="bg-BG"/>
        </w:rPr>
        <w:t>, за да се уверите в пригодността на дадена</w:t>
      </w:r>
      <w:r w:rsidR="00E97CE5">
        <w:rPr>
          <w:szCs w:val="22"/>
          <w:lang w:val="bg-BG"/>
        </w:rPr>
        <w:t>та</w:t>
      </w:r>
      <w:r>
        <w:rPr>
          <w:szCs w:val="22"/>
          <w:lang w:val="bg-BG"/>
        </w:rPr>
        <w:t xml:space="preserve"> помпа. Използвайте правилния резервоар и катетър за помпата.</w:t>
      </w:r>
      <w:r w:rsidR="00D46094" w:rsidRPr="00D46094">
        <w:rPr>
          <w:szCs w:val="22"/>
          <w:lang w:val="bg-BG"/>
        </w:rPr>
        <w:t xml:space="preserve"> </w:t>
      </w:r>
      <w:r w:rsidR="00E97CE5">
        <w:rPr>
          <w:szCs w:val="22"/>
          <w:lang w:val="bg-BG"/>
        </w:rPr>
        <w:t xml:space="preserve">При </w:t>
      </w:r>
      <w:r w:rsidR="00BB562E">
        <w:rPr>
          <w:szCs w:val="22"/>
          <w:lang w:val="bg-BG"/>
        </w:rPr>
        <w:t>на</w:t>
      </w:r>
      <w:r w:rsidR="00E97CE5">
        <w:rPr>
          <w:szCs w:val="22"/>
          <w:lang w:val="bg-BG"/>
        </w:rPr>
        <w:t xml:space="preserve">пълване на резервоара на помпата избягвайте нейното увреждане като използвате правилна дължина на иглата в системата за пълнене. </w:t>
      </w:r>
      <w:r w:rsidR="00DE00E6">
        <w:rPr>
          <w:szCs w:val="22"/>
          <w:lang w:val="bg-BG"/>
        </w:rPr>
        <w:t>Смяната на инфузи</w:t>
      </w:r>
      <w:r w:rsidR="00107A96">
        <w:rPr>
          <w:szCs w:val="22"/>
          <w:lang w:val="bg-BG"/>
        </w:rPr>
        <w:t>онни</w:t>
      </w:r>
      <w:r w:rsidR="00DE00E6">
        <w:rPr>
          <w:szCs w:val="22"/>
          <w:lang w:val="bg-BG"/>
        </w:rPr>
        <w:t xml:space="preserve">я </w:t>
      </w:r>
      <w:r w:rsidR="00107A96">
        <w:rPr>
          <w:szCs w:val="22"/>
          <w:lang w:val="bg-BG"/>
        </w:rPr>
        <w:t xml:space="preserve">набор </w:t>
      </w:r>
      <w:r w:rsidR="00DE00E6">
        <w:rPr>
          <w:szCs w:val="22"/>
          <w:lang w:val="bg-BG"/>
        </w:rPr>
        <w:t>(система и канюла) трябва да бъде направена в съответствие с указанията в информацията за продукта, предоставена с инфузионния набор.</w:t>
      </w:r>
      <w:r w:rsidR="00DE00E6" w:rsidRPr="0095413D">
        <w:rPr>
          <w:szCs w:val="22"/>
          <w:lang w:val="bg-BG"/>
        </w:rPr>
        <w:t xml:space="preserve"> </w:t>
      </w:r>
      <w:r>
        <w:rPr>
          <w:szCs w:val="22"/>
          <w:lang w:val="bg-BG"/>
        </w:rPr>
        <w:t>В случай на хипогликемичен епизод, инфузията трябва да се спре докато премине епизодът. Ако епизодът се повтори или ако настъпят екстремно ниски кръвно-захарни нива, имайте предвид необходимостта от намаляване или спиране на инфузията</w:t>
      </w:r>
      <w:r w:rsidR="00E97CE5">
        <w:rPr>
          <w:szCs w:val="22"/>
          <w:lang w:val="bg-BG"/>
        </w:rPr>
        <w:t xml:space="preserve"> с инсулин</w:t>
      </w:r>
      <w:r>
        <w:rPr>
          <w:szCs w:val="22"/>
          <w:lang w:val="bg-BG"/>
        </w:rPr>
        <w:t xml:space="preserve">. Нарушена функция на помпата или запушване на инфузионния набор могат да доведат до бързо покачване на глюкозните нива. Ако се подозира прекъсване на инсулиновия поток, следвайте инструкциите на листовката на </w:t>
      </w:r>
      <w:r w:rsidR="00E97CE5">
        <w:rPr>
          <w:szCs w:val="22"/>
          <w:lang w:val="bg-BG"/>
        </w:rPr>
        <w:t>изделието помпа</w:t>
      </w:r>
      <w:r>
        <w:rPr>
          <w:szCs w:val="22"/>
          <w:lang w:val="bg-BG"/>
        </w:rPr>
        <w:t xml:space="preserve">. Когато се използва с инсулинова инфузионна помпа, Humalog не трябва да се смесва с </w:t>
      </w:r>
      <w:r w:rsidR="00B13D7C">
        <w:rPr>
          <w:rFonts w:eastAsia="TimesNewRoman,Italic"/>
          <w:szCs w:val="22"/>
          <w:lang w:val="bg-BG"/>
        </w:rPr>
        <w:t>какъвто и да е</w:t>
      </w:r>
      <w:r w:rsidR="00B13D7C" w:rsidDel="00B13D7C">
        <w:rPr>
          <w:szCs w:val="22"/>
          <w:lang w:val="bg-BG"/>
        </w:rPr>
        <w:t xml:space="preserve"> </w:t>
      </w:r>
      <w:r>
        <w:rPr>
          <w:szCs w:val="22"/>
          <w:lang w:val="bg-BG"/>
        </w:rPr>
        <w:t>друг инсулин.</w:t>
      </w:r>
    </w:p>
    <w:p w:rsidR="009127D5" w:rsidRDefault="009127D5">
      <w:pPr>
        <w:tabs>
          <w:tab w:val="clear" w:pos="567"/>
        </w:tabs>
        <w:spacing w:line="240" w:lineRule="auto"/>
        <w:rPr>
          <w:szCs w:val="22"/>
          <w:lang w:val="ru-RU"/>
        </w:rPr>
      </w:pPr>
    </w:p>
    <w:p w:rsidR="009127D5" w:rsidRDefault="009127D5" w:rsidP="00867955">
      <w:pPr>
        <w:keepNext/>
        <w:tabs>
          <w:tab w:val="clear" w:pos="567"/>
        </w:tabs>
        <w:spacing w:line="240" w:lineRule="auto"/>
        <w:ind w:left="567" w:hanging="567"/>
        <w:rPr>
          <w:i/>
          <w:u w:val="single"/>
          <w:lang w:val="bg-BG"/>
        </w:rPr>
      </w:pPr>
      <w:r w:rsidRPr="0028363F">
        <w:rPr>
          <w:i/>
          <w:u w:val="single"/>
          <w:lang w:val="bg-BG"/>
        </w:rPr>
        <w:t>Интравенозно приложение на инсулин</w:t>
      </w:r>
    </w:p>
    <w:p w:rsidR="0017135B" w:rsidRPr="0028363F" w:rsidRDefault="0017135B" w:rsidP="00867955">
      <w:pPr>
        <w:keepNext/>
        <w:tabs>
          <w:tab w:val="clear" w:pos="567"/>
        </w:tabs>
        <w:spacing w:line="240" w:lineRule="auto"/>
        <w:ind w:left="567" w:hanging="567"/>
        <w:rPr>
          <w:i/>
          <w:u w:val="single"/>
          <w:lang w:val="bg-BG"/>
        </w:rPr>
      </w:pPr>
    </w:p>
    <w:p w:rsidR="00B6644B" w:rsidRDefault="00B6644B" w:rsidP="00B6644B">
      <w:pPr>
        <w:tabs>
          <w:tab w:val="clear" w:pos="567"/>
        </w:tabs>
        <w:spacing w:line="240" w:lineRule="auto"/>
        <w:rPr>
          <w:szCs w:val="22"/>
          <w:lang w:val="bg-BG"/>
        </w:rPr>
      </w:pPr>
      <w:r>
        <w:rPr>
          <w:szCs w:val="22"/>
          <w:lang w:val="bg-BG"/>
        </w:rPr>
        <w:t xml:space="preserve">Ако е необходимо, Humalog може </w:t>
      </w:r>
      <w:r>
        <w:rPr>
          <w:lang w:val="bg-BG"/>
        </w:rPr>
        <w:t xml:space="preserve">също </w:t>
      </w:r>
      <w:r>
        <w:rPr>
          <w:szCs w:val="22"/>
          <w:lang w:val="bg-BG"/>
        </w:rPr>
        <w:t>да се прилага и интравенозно, например, за контрол на кръвните нива на глюкозата при кетоацидоза, заболяване</w:t>
      </w:r>
      <w:r w:rsidR="00BD4F13">
        <w:rPr>
          <w:szCs w:val="22"/>
          <w:lang w:val="bg-BG"/>
        </w:rPr>
        <w:t xml:space="preserve"> в остра фаза</w:t>
      </w:r>
      <w:r>
        <w:rPr>
          <w:szCs w:val="22"/>
          <w:lang w:val="bg-BG"/>
        </w:rPr>
        <w:t xml:space="preserve"> или по време на интра</w:t>
      </w:r>
      <w:r w:rsidRPr="00AA2BF3">
        <w:rPr>
          <w:szCs w:val="22"/>
          <w:lang w:val="ru-RU"/>
        </w:rPr>
        <w:t xml:space="preserve"> </w:t>
      </w:r>
      <w:r>
        <w:rPr>
          <w:szCs w:val="22"/>
          <w:lang w:val="ru-RU"/>
        </w:rPr>
        <w:t>-</w:t>
      </w:r>
      <w:r>
        <w:rPr>
          <w:szCs w:val="22"/>
          <w:lang w:val="bg-BG"/>
        </w:rPr>
        <w:t xml:space="preserve"> и постоперативни периоди.</w:t>
      </w:r>
    </w:p>
    <w:p w:rsidR="00B6644B" w:rsidRDefault="00B6644B" w:rsidP="00B6644B">
      <w:pPr>
        <w:keepNext/>
        <w:tabs>
          <w:tab w:val="clear" w:pos="567"/>
        </w:tabs>
        <w:spacing w:line="240" w:lineRule="auto"/>
        <w:rPr>
          <w:szCs w:val="22"/>
          <w:lang w:val="bg-BG"/>
        </w:rPr>
      </w:pPr>
      <w:r w:rsidRPr="0025253F">
        <w:rPr>
          <w:szCs w:val="22"/>
        </w:rPr>
        <w:t>Humalog</w:t>
      </w:r>
      <w:r w:rsidRPr="001B143E">
        <w:rPr>
          <w:szCs w:val="22"/>
          <w:lang w:val="bg-BG"/>
        </w:rPr>
        <w:t xml:space="preserve"> 100</w:t>
      </w:r>
      <w:r w:rsidRPr="00BE6F92">
        <w:rPr>
          <w:szCs w:val="22"/>
        </w:rPr>
        <w:t> </w:t>
      </w:r>
      <w:r>
        <w:rPr>
          <w:szCs w:val="22"/>
          <w:lang w:val="bg-BG"/>
        </w:rPr>
        <w:t>единици</w:t>
      </w:r>
      <w:r w:rsidRPr="001B143E">
        <w:rPr>
          <w:szCs w:val="22"/>
          <w:lang w:val="bg-BG"/>
        </w:rPr>
        <w:t>/</w:t>
      </w:r>
      <w:r w:rsidRPr="0025253F">
        <w:rPr>
          <w:szCs w:val="22"/>
        </w:rPr>
        <w:t>ml</w:t>
      </w:r>
      <w:r w:rsidRPr="001B143E">
        <w:rPr>
          <w:szCs w:val="22"/>
          <w:lang w:val="bg-BG"/>
        </w:rPr>
        <w:t xml:space="preserve"> </w:t>
      </w:r>
      <w:r>
        <w:rPr>
          <w:szCs w:val="22"/>
          <w:lang w:val="bg-BG"/>
        </w:rPr>
        <w:t>се предлага във флакони, ако е необходимо приложение на интравенозна инжекция</w:t>
      </w:r>
      <w:r w:rsidRPr="001B143E">
        <w:rPr>
          <w:szCs w:val="22"/>
          <w:lang w:val="bg-BG"/>
        </w:rPr>
        <w:t>.</w:t>
      </w:r>
    </w:p>
    <w:p w:rsidR="00E97CE5" w:rsidRPr="00B6644B" w:rsidRDefault="00E97CE5" w:rsidP="00E97CE5">
      <w:pPr>
        <w:keepNext/>
        <w:tabs>
          <w:tab w:val="clear" w:pos="567"/>
        </w:tabs>
        <w:spacing w:line="240" w:lineRule="auto"/>
        <w:ind w:left="567" w:hanging="567"/>
        <w:rPr>
          <w:lang w:val="ru-RU"/>
        </w:rPr>
      </w:pPr>
    </w:p>
    <w:p w:rsidR="009127D5" w:rsidRDefault="009127D5">
      <w:pPr>
        <w:tabs>
          <w:tab w:val="clear" w:pos="567"/>
        </w:tabs>
        <w:spacing w:line="240" w:lineRule="auto"/>
        <w:rPr>
          <w:szCs w:val="22"/>
          <w:lang w:val="bg-BG"/>
        </w:rPr>
      </w:pPr>
      <w:r>
        <w:rPr>
          <w:szCs w:val="22"/>
          <w:lang w:val="bg-BG"/>
        </w:rPr>
        <w:t>Интравенозното приложение на инсулин лиспро трябва да се провежда съгласно обичайната клинична практика за интравенозно приложение, например като интравенозна болус инжекция или като инфузионна система. Необходим е чест контрол на нивата на кръвната захар.</w:t>
      </w:r>
    </w:p>
    <w:p w:rsidR="003623A2" w:rsidRDefault="003623A2">
      <w:pPr>
        <w:tabs>
          <w:tab w:val="clear" w:pos="567"/>
        </w:tabs>
        <w:spacing w:line="240" w:lineRule="auto"/>
        <w:rPr>
          <w:szCs w:val="22"/>
          <w:lang w:val="bg-BG"/>
        </w:rPr>
      </w:pPr>
    </w:p>
    <w:p w:rsidR="009127D5" w:rsidRDefault="009127D5">
      <w:pPr>
        <w:tabs>
          <w:tab w:val="clear" w:pos="567"/>
        </w:tabs>
        <w:spacing w:line="240" w:lineRule="auto"/>
        <w:rPr>
          <w:szCs w:val="22"/>
          <w:lang w:val="bg-BG"/>
        </w:rPr>
      </w:pPr>
      <w:r>
        <w:rPr>
          <w:szCs w:val="22"/>
          <w:lang w:val="bg-BG"/>
        </w:rPr>
        <w:t>Инфузионните системи в концентрации от 0,1</w:t>
      </w:r>
      <w:r w:rsidR="002410E5">
        <w:rPr>
          <w:szCs w:val="22"/>
          <w:lang w:val="bg-BG"/>
        </w:rPr>
        <w:t> единиц</w:t>
      </w:r>
      <w:r w:rsidR="00E56AE3">
        <w:rPr>
          <w:szCs w:val="22"/>
          <w:lang w:val="bg-BG"/>
        </w:rPr>
        <w:t>а</w:t>
      </w:r>
      <w:r>
        <w:rPr>
          <w:szCs w:val="22"/>
          <w:lang w:val="bg-BG"/>
        </w:rPr>
        <w:t>/ml до 1,0</w:t>
      </w:r>
      <w:r w:rsidR="002410E5">
        <w:rPr>
          <w:szCs w:val="22"/>
          <w:lang w:val="bg-BG"/>
        </w:rPr>
        <w:t> единиц</w:t>
      </w:r>
      <w:r w:rsidR="00E56AE3">
        <w:rPr>
          <w:szCs w:val="22"/>
          <w:lang w:val="bg-BG"/>
        </w:rPr>
        <w:t>а</w:t>
      </w:r>
      <w:r>
        <w:rPr>
          <w:szCs w:val="22"/>
          <w:lang w:val="bg-BG"/>
        </w:rPr>
        <w:t>/ml инсулин лиспро в 0,9% физиологичен разтвор или 5% декстроза са стабилни при стайна температура за 48</w:t>
      </w:r>
      <w:r>
        <w:rPr>
          <w:szCs w:val="22"/>
        </w:rPr>
        <w:t> </w:t>
      </w:r>
      <w:r>
        <w:rPr>
          <w:szCs w:val="22"/>
          <w:lang w:val="bg-BG"/>
        </w:rPr>
        <w:t>часа. Препоръчва се системата да бъде заредена преди да бъде включена инфузията на пациента.</w:t>
      </w:r>
    </w:p>
    <w:p w:rsidR="00CB3F76" w:rsidRPr="00CC4C57" w:rsidRDefault="00CB3F76" w:rsidP="00CB3F76">
      <w:pPr>
        <w:tabs>
          <w:tab w:val="clear" w:pos="567"/>
        </w:tabs>
        <w:spacing w:line="240" w:lineRule="auto"/>
        <w:ind w:left="567" w:hanging="567"/>
        <w:rPr>
          <w:b/>
          <w:noProof/>
          <w:szCs w:val="22"/>
          <w:lang w:val="ru-RU"/>
        </w:rPr>
      </w:pPr>
    </w:p>
    <w:p w:rsidR="009127D5" w:rsidRDefault="009127D5" w:rsidP="00867955">
      <w:pPr>
        <w:keepNext/>
        <w:tabs>
          <w:tab w:val="clear" w:pos="567"/>
        </w:tabs>
        <w:spacing w:line="240" w:lineRule="auto"/>
        <w:ind w:left="567" w:hanging="567"/>
        <w:rPr>
          <w:szCs w:val="22"/>
          <w:lang w:val="bg-BG"/>
        </w:rPr>
      </w:pPr>
      <w:r>
        <w:rPr>
          <w:b/>
          <w:szCs w:val="22"/>
          <w:lang w:val="bg-BG"/>
        </w:rPr>
        <w:t>4.3</w:t>
      </w:r>
      <w:r>
        <w:rPr>
          <w:b/>
          <w:szCs w:val="22"/>
          <w:lang w:val="bg-BG"/>
        </w:rPr>
        <w:tab/>
        <w:t>Противопоказания</w:t>
      </w:r>
    </w:p>
    <w:p w:rsidR="009127D5" w:rsidRDefault="009127D5" w:rsidP="00867955">
      <w:pPr>
        <w:keepNext/>
        <w:tabs>
          <w:tab w:val="clear" w:pos="567"/>
        </w:tabs>
        <w:spacing w:line="240" w:lineRule="auto"/>
        <w:ind w:left="567" w:hanging="567"/>
        <w:rPr>
          <w:noProof/>
          <w:szCs w:val="22"/>
          <w:lang w:val="bg-BG"/>
        </w:rPr>
      </w:pPr>
    </w:p>
    <w:p w:rsidR="009127D5" w:rsidRDefault="009127D5">
      <w:pPr>
        <w:tabs>
          <w:tab w:val="clear" w:pos="567"/>
        </w:tabs>
        <w:spacing w:line="240" w:lineRule="auto"/>
        <w:rPr>
          <w:szCs w:val="22"/>
          <w:lang w:val="bg-BG"/>
        </w:rPr>
      </w:pPr>
      <w:r>
        <w:rPr>
          <w:szCs w:val="22"/>
          <w:lang w:val="bg-BG"/>
        </w:rPr>
        <w:t xml:space="preserve">Свръхчувствителност към </w:t>
      </w:r>
      <w:r w:rsidR="00B6644B">
        <w:rPr>
          <w:szCs w:val="22"/>
          <w:lang w:val="bg-BG"/>
        </w:rPr>
        <w:t>активното вещество</w:t>
      </w:r>
      <w:r>
        <w:rPr>
          <w:szCs w:val="22"/>
          <w:lang w:val="bg-BG"/>
        </w:rPr>
        <w:t xml:space="preserve"> или някое от помощните вещества</w:t>
      </w:r>
      <w:r w:rsidR="00B6644B">
        <w:rPr>
          <w:szCs w:val="22"/>
          <w:lang w:val="bg-BG"/>
        </w:rPr>
        <w:t>, изброени в точка 6.1</w:t>
      </w:r>
      <w:r>
        <w:rPr>
          <w:szCs w:val="22"/>
          <w:lang w:val="bg-BG"/>
        </w:rPr>
        <w:t>.</w:t>
      </w:r>
    </w:p>
    <w:p w:rsidR="009127D5" w:rsidRDefault="009127D5">
      <w:pPr>
        <w:tabs>
          <w:tab w:val="clear" w:pos="567"/>
        </w:tabs>
        <w:spacing w:line="240" w:lineRule="auto"/>
        <w:rPr>
          <w:szCs w:val="22"/>
          <w:lang w:val="bg-BG"/>
        </w:rPr>
      </w:pPr>
    </w:p>
    <w:p w:rsidR="009127D5" w:rsidRDefault="009127D5">
      <w:pPr>
        <w:tabs>
          <w:tab w:val="clear" w:pos="567"/>
        </w:tabs>
        <w:spacing w:line="240" w:lineRule="auto"/>
        <w:rPr>
          <w:szCs w:val="22"/>
          <w:lang w:val="bg-BG"/>
        </w:rPr>
      </w:pPr>
      <w:r>
        <w:rPr>
          <w:szCs w:val="22"/>
          <w:lang w:val="bg-BG"/>
        </w:rPr>
        <w:t>Хипогликемия.</w:t>
      </w:r>
    </w:p>
    <w:p w:rsidR="009127D5" w:rsidRDefault="009127D5">
      <w:pPr>
        <w:tabs>
          <w:tab w:val="clear" w:pos="567"/>
        </w:tabs>
        <w:spacing w:line="240" w:lineRule="auto"/>
        <w:ind w:left="567" w:hanging="567"/>
        <w:rPr>
          <w:noProof/>
          <w:szCs w:val="22"/>
          <w:lang w:val="bg-BG"/>
        </w:rPr>
      </w:pPr>
    </w:p>
    <w:p w:rsidR="009127D5" w:rsidRDefault="009127D5" w:rsidP="00867955">
      <w:pPr>
        <w:keepNext/>
        <w:tabs>
          <w:tab w:val="clear" w:pos="567"/>
        </w:tabs>
        <w:spacing w:line="240" w:lineRule="auto"/>
        <w:ind w:left="567" w:hanging="567"/>
        <w:rPr>
          <w:b/>
          <w:szCs w:val="22"/>
          <w:lang w:val="bg-BG"/>
        </w:rPr>
      </w:pPr>
      <w:r>
        <w:rPr>
          <w:b/>
          <w:szCs w:val="22"/>
          <w:lang w:val="bg-BG"/>
        </w:rPr>
        <w:t>4.4</w:t>
      </w:r>
      <w:r>
        <w:rPr>
          <w:b/>
          <w:szCs w:val="22"/>
          <w:lang w:val="bg-BG"/>
        </w:rPr>
        <w:tab/>
        <w:t>Специални предупреждения и предпазни мерки при употреба</w:t>
      </w:r>
    </w:p>
    <w:p w:rsidR="009127D5" w:rsidRDefault="009127D5" w:rsidP="00867955">
      <w:pPr>
        <w:keepNext/>
        <w:tabs>
          <w:tab w:val="clear" w:pos="567"/>
        </w:tabs>
        <w:spacing w:line="240" w:lineRule="auto"/>
        <w:ind w:left="567" w:hanging="567"/>
        <w:rPr>
          <w:szCs w:val="22"/>
          <w:highlight w:val="yellow"/>
          <w:lang w:val="bg-BG"/>
        </w:rPr>
      </w:pPr>
    </w:p>
    <w:p w:rsidR="004E1CE6" w:rsidRDefault="004E1CE6" w:rsidP="004E1CE6">
      <w:pPr>
        <w:keepNext/>
        <w:tabs>
          <w:tab w:val="clear" w:pos="567"/>
        </w:tabs>
        <w:autoSpaceDE w:val="0"/>
        <w:autoSpaceDN w:val="0"/>
        <w:adjustRightInd w:val="0"/>
        <w:spacing w:line="240" w:lineRule="auto"/>
        <w:rPr>
          <w:szCs w:val="22"/>
          <w:u w:val="single"/>
          <w:lang w:val="bg-BG" w:eastAsia="en-GB"/>
        </w:rPr>
      </w:pPr>
      <w:r w:rsidRPr="00A77B23">
        <w:rPr>
          <w:szCs w:val="22"/>
          <w:u w:val="single"/>
          <w:lang w:val="bg-BG" w:eastAsia="en-GB"/>
        </w:rPr>
        <w:t>Прослед</w:t>
      </w:r>
      <w:r w:rsidR="00017F93">
        <w:rPr>
          <w:szCs w:val="22"/>
          <w:u w:val="single"/>
          <w:lang w:val="bg-BG" w:eastAsia="en-GB"/>
        </w:rPr>
        <w:t>имост</w:t>
      </w:r>
    </w:p>
    <w:p w:rsidR="003F66F6" w:rsidRPr="00841E38" w:rsidRDefault="003F66F6" w:rsidP="004E1CE6">
      <w:pPr>
        <w:keepNext/>
        <w:tabs>
          <w:tab w:val="clear" w:pos="567"/>
        </w:tabs>
        <w:autoSpaceDE w:val="0"/>
        <w:autoSpaceDN w:val="0"/>
        <w:adjustRightInd w:val="0"/>
        <w:spacing w:line="240" w:lineRule="auto"/>
        <w:rPr>
          <w:szCs w:val="22"/>
          <w:u w:val="single"/>
          <w:lang w:val="ru-RU" w:eastAsia="en-GB"/>
        </w:rPr>
      </w:pPr>
    </w:p>
    <w:p w:rsidR="004E1CE6" w:rsidRDefault="004E1CE6" w:rsidP="004E1CE6">
      <w:pPr>
        <w:tabs>
          <w:tab w:val="clear" w:pos="567"/>
        </w:tabs>
        <w:autoSpaceDE w:val="0"/>
        <w:autoSpaceDN w:val="0"/>
        <w:adjustRightInd w:val="0"/>
        <w:spacing w:line="240" w:lineRule="auto"/>
        <w:rPr>
          <w:szCs w:val="22"/>
          <w:lang w:val="bg-BG" w:eastAsia="en-GB"/>
        </w:rPr>
      </w:pPr>
      <w:r w:rsidRPr="00A77B23">
        <w:rPr>
          <w:szCs w:val="22"/>
          <w:lang w:val="bg-BG" w:eastAsia="en-GB"/>
        </w:rPr>
        <w:t xml:space="preserve">За </w:t>
      </w:r>
      <w:r>
        <w:rPr>
          <w:szCs w:val="22"/>
          <w:lang w:val="bg-BG" w:eastAsia="en-GB"/>
        </w:rPr>
        <w:t>д</w:t>
      </w:r>
      <w:r w:rsidRPr="00A77B23">
        <w:rPr>
          <w:szCs w:val="22"/>
          <w:lang w:val="bg-BG" w:eastAsia="en-GB"/>
        </w:rPr>
        <w:t>а се подобри прослед</w:t>
      </w:r>
      <w:r w:rsidR="00017F93">
        <w:rPr>
          <w:szCs w:val="22"/>
          <w:lang w:val="bg-BG" w:eastAsia="en-GB"/>
        </w:rPr>
        <w:t>имостта</w:t>
      </w:r>
      <w:r w:rsidRPr="00A77B23">
        <w:rPr>
          <w:szCs w:val="22"/>
          <w:lang w:val="ru-RU" w:eastAsia="en-GB"/>
        </w:rPr>
        <w:t xml:space="preserve"> </w:t>
      </w:r>
      <w:r>
        <w:rPr>
          <w:szCs w:val="22"/>
          <w:lang w:val="bg-BG" w:eastAsia="en-GB"/>
        </w:rPr>
        <w:t xml:space="preserve">на биологичните лекарствени продукти, </w:t>
      </w:r>
      <w:r w:rsidR="00017F93">
        <w:rPr>
          <w:szCs w:val="22"/>
          <w:lang w:val="bg-BG" w:eastAsia="en-GB"/>
        </w:rPr>
        <w:t>името</w:t>
      </w:r>
      <w:r>
        <w:rPr>
          <w:szCs w:val="22"/>
          <w:lang w:val="bg-BG" w:eastAsia="en-GB"/>
        </w:rPr>
        <w:t xml:space="preserve"> и партидният номер на приложения продукт трябва </w:t>
      </w:r>
      <w:r w:rsidR="00017F93">
        <w:rPr>
          <w:szCs w:val="22"/>
          <w:lang w:val="bg-BG" w:eastAsia="en-GB"/>
        </w:rPr>
        <w:t xml:space="preserve">ясно </w:t>
      </w:r>
      <w:r>
        <w:rPr>
          <w:szCs w:val="22"/>
          <w:lang w:val="bg-BG" w:eastAsia="en-GB"/>
        </w:rPr>
        <w:t>да се записват.</w:t>
      </w:r>
    </w:p>
    <w:p w:rsidR="004E1CE6" w:rsidRDefault="004E1CE6" w:rsidP="00C5479C">
      <w:pPr>
        <w:tabs>
          <w:tab w:val="clear" w:pos="567"/>
        </w:tabs>
        <w:spacing w:line="240" w:lineRule="auto"/>
        <w:ind w:left="567" w:hanging="567"/>
        <w:rPr>
          <w:szCs w:val="22"/>
          <w:highlight w:val="yellow"/>
          <w:lang w:val="bg-BG"/>
        </w:rPr>
      </w:pPr>
    </w:p>
    <w:p w:rsidR="00A25913" w:rsidRDefault="00A25913" w:rsidP="00A25913">
      <w:pPr>
        <w:pStyle w:val="BodyText3"/>
        <w:keepNext/>
        <w:tabs>
          <w:tab w:val="clear" w:pos="567"/>
        </w:tabs>
        <w:spacing w:line="240" w:lineRule="auto"/>
        <w:ind w:right="0"/>
        <w:jc w:val="left"/>
        <w:rPr>
          <w:u w:val="single"/>
          <w:lang w:val="bg-BG"/>
        </w:rPr>
      </w:pPr>
      <w:r w:rsidRPr="001B143E">
        <w:rPr>
          <w:u w:val="single"/>
          <w:lang w:val="bg-BG"/>
        </w:rPr>
        <w:t>Преминаване на пациента към друг т</w:t>
      </w:r>
      <w:r>
        <w:rPr>
          <w:u w:val="single"/>
          <w:lang w:val="bg-BG"/>
        </w:rPr>
        <w:t>ип или вид инсулин</w:t>
      </w:r>
    </w:p>
    <w:p w:rsidR="003F66F6" w:rsidRPr="001B143E" w:rsidRDefault="003F66F6" w:rsidP="00A25913">
      <w:pPr>
        <w:pStyle w:val="BodyText3"/>
        <w:keepNext/>
        <w:tabs>
          <w:tab w:val="clear" w:pos="567"/>
        </w:tabs>
        <w:spacing w:line="240" w:lineRule="auto"/>
        <w:ind w:right="0"/>
        <w:jc w:val="left"/>
        <w:rPr>
          <w:u w:val="single"/>
          <w:lang w:val="bg-BG"/>
        </w:rPr>
      </w:pPr>
    </w:p>
    <w:p w:rsidR="009127D5" w:rsidRDefault="009127D5">
      <w:pPr>
        <w:pStyle w:val="BodyText3"/>
        <w:tabs>
          <w:tab w:val="clear" w:pos="567"/>
        </w:tabs>
        <w:spacing w:line="240" w:lineRule="auto"/>
        <w:jc w:val="left"/>
        <w:rPr>
          <w:lang w:val="bg-BG"/>
        </w:rPr>
      </w:pPr>
      <w:r>
        <w:rPr>
          <w:lang w:val="bg-BG"/>
        </w:rPr>
        <w:t>Преминаването на пациента към друг тип или вид инсулин трябва да се извърши под строго лекарско наблюдение. Промени в активността, вида (производителя), типа (обикновен</w:t>
      </w:r>
      <w:r w:rsidR="00FF4EDD" w:rsidRPr="00DF3692">
        <w:rPr>
          <w:lang w:val="bg-BG"/>
        </w:rPr>
        <w:t>/б</w:t>
      </w:r>
      <w:r w:rsidR="00FF4EDD" w:rsidRPr="00C341A9">
        <w:rPr>
          <w:lang w:val="bg-BG"/>
        </w:rPr>
        <w:t>ързодействащ</w:t>
      </w:r>
      <w:r w:rsidR="00C341A9">
        <w:rPr>
          <w:lang w:val="bg-BG"/>
        </w:rPr>
        <w:t xml:space="preserve"> разтворим</w:t>
      </w:r>
      <w:r>
        <w:rPr>
          <w:lang w:val="bg-BG"/>
        </w:rPr>
        <w:t xml:space="preserve">, </w:t>
      </w:r>
      <w:r>
        <w:t>NPH</w:t>
      </w:r>
      <w:r w:rsidR="00FF4EDD">
        <w:rPr>
          <w:lang w:val="bg-BG"/>
        </w:rPr>
        <w:t>/изофан</w:t>
      </w:r>
      <w:r>
        <w:rPr>
          <w:lang w:val="bg-BG"/>
        </w:rPr>
        <w:t xml:space="preserve"> и т.н.), източника (животински, човешки, аналогов инсулин) и/или начина на производство (рекомбинантен ДНК или животински инсулин) може да изисква промяна в дозировката. За бързодействуващите инсулини всеки пациент, който получава и базален инсулин, трябва да оптимизира дозировката и на двата инсулина, за да се получи контрол на глюкозата през целия ден, особено контрол на глюкозата нощем/на гладно.</w:t>
      </w:r>
    </w:p>
    <w:p w:rsidR="009127D5" w:rsidRDefault="009127D5">
      <w:pPr>
        <w:tabs>
          <w:tab w:val="clear" w:pos="567"/>
        </w:tabs>
        <w:spacing w:line="240" w:lineRule="auto"/>
        <w:ind w:left="567" w:hanging="567"/>
        <w:rPr>
          <w:szCs w:val="22"/>
          <w:highlight w:val="yellow"/>
          <w:lang w:val="bg-BG"/>
        </w:rPr>
      </w:pPr>
    </w:p>
    <w:p w:rsidR="00A25913" w:rsidRDefault="00A25913" w:rsidP="00A25913">
      <w:pPr>
        <w:keepNext/>
        <w:tabs>
          <w:tab w:val="clear" w:pos="567"/>
        </w:tabs>
        <w:spacing w:line="240" w:lineRule="auto"/>
        <w:rPr>
          <w:szCs w:val="22"/>
          <w:u w:val="single"/>
          <w:lang w:val="bg-BG"/>
        </w:rPr>
      </w:pPr>
      <w:r>
        <w:rPr>
          <w:szCs w:val="22"/>
          <w:u w:val="single"/>
          <w:lang w:val="bg-BG"/>
        </w:rPr>
        <w:t>Флакон</w:t>
      </w:r>
    </w:p>
    <w:p w:rsidR="003F66F6" w:rsidRPr="001B143E" w:rsidRDefault="003F66F6" w:rsidP="00A25913">
      <w:pPr>
        <w:keepNext/>
        <w:tabs>
          <w:tab w:val="clear" w:pos="567"/>
        </w:tabs>
        <w:spacing w:line="240" w:lineRule="auto"/>
        <w:rPr>
          <w:szCs w:val="22"/>
          <w:u w:val="single"/>
          <w:lang w:val="bg-BG"/>
        </w:rPr>
      </w:pPr>
    </w:p>
    <w:p w:rsidR="009127D5" w:rsidRDefault="00245928">
      <w:pPr>
        <w:tabs>
          <w:tab w:val="clear" w:pos="567"/>
        </w:tabs>
        <w:spacing w:line="240" w:lineRule="auto"/>
        <w:rPr>
          <w:szCs w:val="22"/>
          <w:lang w:val="bg-BG"/>
        </w:rPr>
      </w:pPr>
      <w:r>
        <w:rPr>
          <w:szCs w:val="22"/>
          <w:lang w:val="bg-BG"/>
        </w:rPr>
        <w:t xml:space="preserve">При смесване на </w:t>
      </w:r>
      <w:r>
        <w:t>Humalog</w:t>
      </w:r>
      <w:r>
        <w:rPr>
          <w:lang w:val="bg-BG"/>
        </w:rPr>
        <w:t xml:space="preserve"> с по-дълго действащ инсулин, </w:t>
      </w:r>
      <w:r>
        <w:rPr>
          <w:szCs w:val="22"/>
          <w:lang w:val="bg-BG"/>
        </w:rPr>
        <w:t>п</w:t>
      </w:r>
      <w:r w:rsidR="009127D5">
        <w:rPr>
          <w:szCs w:val="22"/>
          <w:lang w:val="bg-BG"/>
        </w:rPr>
        <w:t xml:space="preserve">о-кратко действащият </w:t>
      </w:r>
      <w:r w:rsidR="009127D5">
        <w:t>Humalog</w:t>
      </w:r>
      <w:r w:rsidR="009127D5">
        <w:rPr>
          <w:lang w:val="ru-RU"/>
        </w:rPr>
        <w:t xml:space="preserve"> </w:t>
      </w:r>
      <w:r w:rsidR="009127D5">
        <w:rPr>
          <w:szCs w:val="22"/>
          <w:lang w:val="bg-BG"/>
        </w:rPr>
        <w:t>трябва да бъде изтеглен първо в спринцовката, за да се избегне замърсяване на флакона с по-продължително действащия инсулин. Смесването на инсулини, извършвано предварително или непосредствено преди инжектиране, трябва да се направи по лекарски съвет. Освен това трябва да се спазва определена последователност.</w:t>
      </w:r>
    </w:p>
    <w:p w:rsidR="009127D5" w:rsidRDefault="009127D5">
      <w:pPr>
        <w:tabs>
          <w:tab w:val="clear" w:pos="567"/>
        </w:tabs>
        <w:spacing w:line="240" w:lineRule="auto"/>
        <w:rPr>
          <w:szCs w:val="22"/>
          <w:lang w:val="bg-BG"/>
        </w:rPr>
      </w:pPr>
    </w:p>
    <w:p w:rsidR="00A25913" w:rsidRDefault="00A25913" w:rsidP="00A25913">
      <w:pPr>
        <w:keepNext/>
        <w:tabs>
          <w:tab w:val="clear" w:pos="567"/>
        </w:tabs>
        <w:spacing w:line="240" w:lineRule="auto"/>
        <w:rPr>
          <w:bCs/>
          <w:iCs/>
          <w:szCs w:val="22"/>
          <w:u w:val="single"/>
          <w:lang w:val="bg-BG"/>
        </w:rPr>
      </w:pPr>
      <w:r w:rsidRPr="001B143E">
        <w:rPr>
          <w:bCs/>
          <w:iCs/>
          <w:szCs w:val="22"/>
          <w:u w:val="single"/>
          <w:lang w:val="bg-BG"/>
        </w:rPr>
        <w:t>Хипогликемия и хипергликемия</w:t>
      </w:r>
    </w:p>
    <w:p w:rsidR="003F66F6" w:rsidRPr="001B143E" w:rsidRDefault="003F66F6" w:rsidP="00A25913">
      <w:pPr>
        <w:keepNext/>
        <w:tabs>
          <w:tab w:val="clear" w:pos="567"/>
        </w:tabs>
        <w:spacing w:line="240" w:lineRule="auto"/>
        <w:rPr>
          <w:bCs/>
          <w:iCs/>
          <w:szCs w:val="22"/>
          <w:u w:val="single"/>
          <w:lang w:val="bg-BG"/>
        </w:rPr>
      </w:pPr>
    </w:p>
    <w:p w:rsidR="009127D5" w:rsidRDefault="009127D5">
      <w:pPr>
        <w:tabs>
          <w:tab w:val="clear" w:pos="567"/>
        </w:tabs>
        <w:spacing w:line="240" w:lineRule="auto"/>
        <w:rPr>
          <w:bCs/>
          <w:iCs/>
          <w:szCs w:val="22"/>
          <w:lang w:val="bg-BG"/>
        </w:rPr>
      </w:pPr>
      <w:r>
        <w:rPr>
          <w:bCs/>
          <w:iCs/>
          <w:szCs w:val="22"/>
          <w:lang w:val="bg-BG"/>
        </w:rPr>
        <w:t xml:space="preserve">Условия, при които ранните </w:t>
      </w:r>
      <w:r w:rsidR="00085119">
        <w:rPr>
          <w:bCs/>
          <w:iCs/>
          <w:szCs w:val="22"/>
          <w:lang w:val="bg-BG"/>
        </w:rPr>
        <w:t>предупредителни</w:t>
      </w:r>
      <w:r>
        <w:rPr>
          <w:bCs/>
          <w:iCs/>
          <w:szCs w:val="22"/>
          <w:lang w:val="bg-BG"/>
        </w:rPr>
        <w:t xml:space="preserve"> признаци на хипогликемия могат да се променят или да бъдат по</w:t>
      </w:r>
      <w:r>
        <w:rPr>
          <w:bCs/>
          <w:iCs/>
          <w:szCs w:val="22"/>
          <w:lang w:val="bg-BG"/>
        </w:rPr>
        <w:noBreakHyphen/>
        <w:t>слабо изразени са дългогодишен диабет, интензивна инсулинова терапия, неврологично усложнение вследствие на диабет или лечение с продукти като бета</w:t>
      </w:r>
      <w:r>
        <w:rPr>
          <w:bCs/>
          <w:iCs/>
          <w:szCs w:val="22"/>
          <w:lang w:val="bg-BG"/>
        </w:rPr>
        <w:noBreakHyphen/>
        <w:t>блокери.</w:t>
      </w:r>
    </w:p>
    <w:p w:rsidR="009127D5" w:rsidRDefault="009127D5">
      <w:pPr>
        <w:tabs>
          <w:tab w:val="clear" w:pos="567"/>
        </w:tabs>
        <w:spacing w:line="240" w:lineRule="auto"/>
        <w:rPr>
          <w:szCs w:val="22"/>
          <w:lang w:val="bg-BG"/>
        </w:rPr>
      </w:pPr>
    </w:p>
    <w:p w:rsidR="009127D5" w:rsidRDefault="009127D5">
      <w:pPr>
        <w:tabs>
          <w:tab w:val="clear" w:pos="567"/>
        </w:tabs>
        <w:spacing w:line="240" w:lineRule="auto"/>
        <w:rPr>
          <w:szCs w:val="22"/>
          <w:lang w:val="bg-BG"/>
        </w:rPr>
      </w:pPr>
      <w:r>
        <w:rPr>
          <w:szCs w:val="22"/>
          <w:lang w:val="bg-BG"/>
        </w:rPr>
        <w:t xml:space="preserve">Малкият брой пациенти, които са имали хипогликемични реакции след преминаване от животински на човешки инсулин, съобщават, че ранните </w:t>
      </w:r>
      <w:r w:rsidR="00085119">
        <w:rPr>
          <w:szCs w:val="22"/>
          <w:lang w:val="bg-BG"/>
        </w:rPr>
        <w:t>предупредителни</w:t>
      </w:r>
      <w:r>
        <w:rPr>
          <w:szCs w:val="22"/>
          <w:lang w:val="bg-BG"/>
        </w:rPr>
        <w:t xml:space="preserve"> симптоми на хипогликемия са по</w:t>
      </w:r>
      <w:r>
        <w:rPr>
          <w:szCs w:val="22"/>
          <w:lang w:val="bg-BG"/>
        </w:rPr>
        <w:noBreakHyphen/>
        <w:t>слабо изразени или различни от тези при ползуването на предишния инсулин. Некоригираните хипогликемични или хипергликемични реакции могат да предизвикат загуба на съзнание, кома или смърт.</w:t>
      </w:r>
    </w:p>
    <w:p w:rsidR="009127D5" w:rsidRDefault="009127D5">
      <w:pPr>
        <w:tabs>
          <w:tab w:val="clear" w:pos="567"/>
        </w:tabs>
        <w:spacing w:line="240" w:lineRule="auto"/>
        <w:rPr>
          <w:szCs w:val="22"/>
          <w:lang w:val="bg-BG"/>
        </w:rPr>
      </w:pPr>
    </w:p>
    <w:p w:rsidR="009127D5" w:rsidRDefault="009127D5">
      <w:pPr>
        <w:tabs>
          <w:tab w:val="clear" w:pos="567"/>
        </w:tabs>
        <w:spacing w:line="240" w:lineRule="auto"/>
        <w:rPr>
          <w:szCs w:val="22"/>
          <w:lang w:val="bg-BG"/>
        </w:rPr>
      </w:pPr>
      <w:r>
        <w:rPr>
          <w:szCs w:val="22"/>
          <w:lang w:val="bg-BG"/>
        </w:rPr>
        <w:t>Прилагането на неподходящи дози или прекъсване на лечението, особено при инсулино-зависими диабетици, може да доведе до хипергликемия и диабетна кетоацидоза; състояния, които са потенциално смъртоносни.</w:t>
      </w:r>
    </w:p>
    <w:p w:rsidR="009127D5" w:rsidRDefault="009127D5">
      <w:pPr>
        <w:tabs>
          <w:tab w:val="clear" w:pos="567"/>
        </w:tabs>
        <w:spacing w:line="240" w:lineRule="auto"/>
        <w:rPr>
          <w:szCs w:val="22"/>
          <w:lang w:val="bg-BG"/>
        </w:rPr>
      </w:pPr>
    </w:p>
    <w:p w:rsidR="00A25913" w:rsidRDefault="00A25913" w:rsidP="00A25913">
      <w:pPr>
        <w:pStyle w:val="BodyText"/>
        <w:keepNext/>
        <w:tabs>
          <w:tab w:val="clear" w:pos="567"/>
        </w:tabs>
        <w:jc w:val="left"/>
        <w:rPr>
          <w:u w:val="single"/>
          <w:lang w:val="bg-BG"/>
        </w:rPr>
      </w:pPr>
      <w:r w:rsidRPr="001B143E">
        <w:rPr>
          <w:u w:val="single"/>
          <w:lang w:val="bg-BG"/>
        </w:rPr>
        <w:t>Нужди от инсулин и коригиране на дозата</w:t>
      </w:r>
    </w:p>
    <w:p w:rsidR="003F66F6" w:rsidRPr="001B143E" w:rsidRDefault="003F66F6" w:rsidP="00A25913">
      <w:pPr>
        <w:pStyle w:val="BodyText"/>
        <w:keepNext/>
        <w:tabs>
          <w:tab w:val="clear" w:pos="567"/>
        </w:tabs>
        <w:jc w:val="left"/>
        <w:rPr>
          <w:u w:val="single"/>
          <w:lang w:val="bg-BG"/>
        </w:rPr>
      </w:pPr>
    </w:p>
    <w:p w:rsidR="009127D5" w:rsidRDefault="009127D5">
      <w:pPr>
        <w:tabs>
          <w:tab w:val="clear" w:pos="567"/>
        </w:tabs>
        <w:spacing w:line="240" w:lineRule="auto"/>
        <w:rPr>
          <w:szCs w:val="22"/>
          <w:lang w:val="bg-BG"/>
        </w:rPr>
      </w:pPr>
      <w:r>
        <w:rPr>
          <w:szCs w:val="22"/>
          <w:lang w:val="bg-BG"/>
        </w:rPr>
        <w:t>Нуждите от инсулин могат да се повишат по време на заболяване или емоционални разстройства.</w:t>
      </w:r>
    </w:p>
    <w:p w:rsidR="009127D5" w:rsidRDefault="009127D5">
      <w:pPr>
        <w:tabs>
          <w:tab w:val="clear" w:pos="567"/>
        </w:tabs>
        <w:spacing w:line="240" w:lineRule="auto"/>
        <w:rPr>
          <w:szCs w:val="22"/>
          <w:lang w:val="bg-BG"/>
        </w:rPr>
      </w:pPr>
    </w:p>
    <w:p w:rsidR="009127D5" w:rsidRDefault="009127D5">
      <w:pPr>
        <w:tabs>
          <w:tab w:val="clear" w:pos="567"/>
        </w:tabs>
        <w:spacing w:line="240" w:lineRule="auto"/>
        <w:rPr>
          <w:szCs w:val="22"/>
          <w:lang w:val="bg-BG"/>
        </w:rPr>
      </w:pPr>
      <w:r>
        <w:rPr>
          <w:szCs w:val="22"/>
          <w:lang w:val="bg-BG"/>
        </w:rPr>
        <w:t>Коригиране на дозата може да е необходима при засилена физическа активност или промяна на обичайната диета. Физическо натоварване, непосредствено след хранене може да повиши риска от хипогликемия. Резултат от фармакодинамиката на бързо действащите инсулинови аналози е този, че ако настъпи хипогликемия, тя може да настъпи по-рано след инжектирането в сравнение с разтворимия човешки инсулин.</w:t>
      </w:r>
    </w:p>
    <w:p w:rsidR="009127D5" w:rsidRDefault="009127D5">
      <w:pPr>
        <w:pStyle w:val="BodyText3"/>
        <w:tabs>
          <w:tab w:val="clear" w:pos="567"/>
        </w:tabs>
        <w:spacing w:line="240" w:lineRule="auto"/>
        <w:jc w:val="left"/>
        <w:rPr>
          <w:lang w:val="bg-BG"/>
        </w:rPr>
      </w:pPr>
    </w:p>
    <w:p w:rsidR="00F31268" w:rsidRDefault="00F31268" w:rsidP="00FE78F4">
      <w:pPr>
        <w:keepNext/>
        <w:widowControl w:val="0"/>
        <w:spacing w:line="240" w:lineRule="auto"/>
        <w:rPr>
          <w:szCs w:val="22"/>
          <w:u w:val="single"/>
          <w:lang w:val="bg-BG"/>
        </w:rPr>
      </w:pPr>
      <w:r w:rsidRPr="00A80D40">
        <w:rPr>
          <w:szCs w:val="22"/>
          <w:u w:val="single"/>
          <w:lang w:val="bg-BG"/>
        </w:rPr>
        <w:t>Комбинация на Humalog с пиоглитазон</w:t>
      </w:r>
    </w:p>
    <w:p w:rsidR="003F66F6" w:rsidRPr="00A80D40" w:rsidRDefault="003F66F6" w:rsidP="00FE78F4">
      <w:pPr>
        <w:keepNext/>
        <w:widowControl w:val="0"/>
        <w:spacing w:line="240" w:lineRule="auto"/>
        <w:rPr>
          <w:szCs w:val="22"/>
          <w:u w:val="single"/>
          <w:lang w:val="bg-BG"/>
        </w:rPr>
      </w:pPr>
    </w:p>
    <w:p w:rsidR="00F31268" w:rsidRDefault="00F31268" w:rsidP="00F31268">
      <w:pPr>
        <w:rPr>
          <w:szCs w:val="22"/>
          <w:lang w:val="bg-BG"/>
        </w:rPr>
      </w:pPr>
      <w:r w:rsidRPr="00A80D40">
        <w:rPr>
          <w:szCs w:val="22"/>
          <w:lang w:val="bg-BG"/>
        </w:rPr>
        <w:t xml:space="preserve">Съобщавано е за случаи на </w:t>
      </w:r>
      <w:r>
        <w:rPr>
          <w:szCs w:val="22"/>
          <w:lang w:val="bg-BG"/>
        </w:rPr>
        <w:t>сърдечна недостатъчност</w:t>
      </w:r>
      <w:r w:rsidR="007225EE" w:rsidRPr="007225EE">
        <w:rPr>
          <w:szCs w:val="22"/>
          <w:lang w:val="bg-BG"/>
        </w:rPr>
        <w:t xml:space="preserve"> </w:t>
      </w:r>
      <w:r w:rsidR="007225EE">
        <w:rPr>
          <w:szCs w:val="22"/>
          <w:lang w:val="bg-BG"/>
        </w:rPr>
        <w:t>при употреба на</w:t>
      </w:r>
      <w:r>
        <w:rPr>
          <w:szCs w:val="22"/>
          <w:lang w:val="bg-BG"/>
        </w:rPr>
        <w:t xml:space="preserve"> пиоглитазон в комбинация с инсулин, особено при пациенти с рискови фактори за развитието на сърдечна недостатъчност. Това трябва да се вземе под внимание, ако се обсъжда лечение с комбинация от пиоглитазон и </w:t>
      </w:r>
      <w:r w:rsidRPr="00A80D40">
        <w:rPr>
          <w:szCs w:val="22"/>
          <w:lang w:val="bg-BG"/>
        </w:rPr>
        <w:t>Humalog</w:t>
      </w:r>
      <w:r>
        <w:rPr>
          <w:szCs w:val="22"/>
          <w:lang w:val="bg-BG"/>
        </w:rPr>
        <w:t>. Ако се използва комбинацията, пациентите трябва да се наблюдават за признаци и симптоми на сърдечна недостатъчност, наддаване на тегло и оток. Пиоглитазон трябва да бъде спрян, ако се появи някакво влошаване на сърдечните симптоми.</w:t>
      </w:r>
    </w:p>
    <w:p w:rsidR="00A25913" w:rsidRDefault="00A25913" w:rsidP="00F31268">
      <w:pPr>
        <w:rPr>
          <w:szCs w:val="22"/>
          <w:lang w:val="bg-BG"/>
        </w:rPr>
      </w:pPr>
    </w:p>
    <w:p w:rsidR="00A25913" w:rsidRDefault="00A25913" w:rsidP="00A25913">
      <w:pPr>
        <w:keepNext/>
        <w:autoSpaceDE w:val="0"/>
        <w:autoSpaceDN w:val="0"/>
        <w:adjustRightInd w:val="0"/>
        <w:rPr>
          <w:szCs w:val="22"/>
          <w:u w:val="single"/>
          <w:lang w:val="bg-BG"/>
        </w:rPr>
      </w:pPr>
      <w:r>
        <w:rPr>
          <w:szCs w:val="22"/>
          <w:u w:val="single"/>
          <w:lang w:val="bg-BG"/>
        </w:rPr>
        <w:t>Избягване на лекарствени грешки</w:t>
      </w:r>
    </w:p>
    <w:p w:rsidR="003F66F6" w:rsidRPr="00A338AA" w:rsidRDefault="003F66F6" w:rsidP="00A25913">
      <w:pPr>
        <w:keepNext/>
        <w:autoSpaceDE w:val="0"/>
        <w:autoSpaceDN w:val="0"/>
        <w:adjustRightInd w:val="0"/>
        <w:rPr>
          <w:rFonts w:eastAsia="TimesNewRoman,Italic"/>
          <w:iCs/>
          <w:szCs w:val="22"/>
          <w:u w:val="single"/>
          <w:lang w:val="ru-RU"/>
        </w:rPr>
      </w:pPr>
    </w:p>
    <w:p w:rsidR="002428A4" w:rsidRDefault="00A25913" w:rsidP="00A25913">
      <w:pPr>
        <w:autoSpaceDE w:val="0"/>
        <w:autoSpaceDN w:val="0"/>
        <w:adjustRightInd w:val="0"/>
        <w:rPr>
          <w:rFonts w:eastAsia="TimesNewRoman,Italic"/>
          <w:szCs w:val="22"/>
          <w:lang w:val="bg-BG"/>
        </w:rPr>
      </w:pPr>
      <w:r>
        <w:rPr>
          <w:rFonts w:eastAsia="TimesNewRoman,Italic"/>
          <w:szCs w:val="22"/>
          <w:lang w:val="bg-BG"/>
        </w:rPr>
        <w:t>Пациентите трябва да бъдат обучени винаги да проверяват етикета на инсулина преди всяка инжекция, за да се избегн</w:t>
      </w:r>
      <w:r>
        <w:rPr>
          <w:rFonts w:eastAsia="TimesNewRoman,Italic"/>
          <w:szCs w:val="22"/>
          <w:lang w:val="en-US"/>
        </w:rPr>
        <w:t>e</w:t>
      </w:r>
      <w:r>
        <w:rPr>
          <w:rFonts w:eastAsia="TimesNewRoman,Italic"/>
          <w:szCs w:val="22"/>
          <w:lang w:val="bg-BG"/>
        </w:rPr>
        <w:t xml:space="preserve"> случайн</w:t>
      </w:r>
      <w:r>
        <w:rPr>
          <w:rFonts w:eastAsia="TimesNewRoman,Italic"/>
          <w:szCs w:val="22"/>
          <w:lang w:val="en-US"/>
        </w:rPr>
        <w:t>o</w:t>
      </w:r>
      <w:r>
        <w:rPr>
          <w:rFonts w:eastAsia="TimesNewRoman,Italic"/>
          <w:szCs w:val="22"/>
          <w:lang w:val="bg-BG"/>
        </w:rPr>
        <w:t xml:space="preserve"> объркване между двата вида опаковки на писалката </w:t>
      </w:r>
      <w:r w:rsidRPr="006F5D15">
        <w:rPr>
          <w:szCs w:val="22"/>
        </w:rPr>
        <w:t>Humalog</w:t>
      </w:r>
      <w:r w:rsidRPr="00234E5C">
        <w:rPr>
          <w:szCs w:val="22"/>
          <w:lang w:val="ru-RU"/>
        </w:rPr>
        <w:t xml:space="preserve"> </w:t>
      </w:r>
      <w:r w:rsidRPr="006F5D15">
        <w:rPr>
          <w:szCs w:val="22"/>
        </w:rPr>
        <w:t>KwikPen</w:t>
      </w:r>
      <w:r w:rsidRPr="00E50199">
        <w:rPr>
          <w:rFonts w:eastAsia="TimesNewRoman,Italic"/>
          <w:szCs w:val="22"/>
          <w:lang w:val="bg-BG"/>
        </w:rPr>
        <w:t xml:space="preserve"> </w:t>
      </w:r>
      <w:r>
        <w:rPr>
          <w:rFonts w:eastAsia="TimesNewRoman,Italic"/>
          <w:szCs w:val="22"/>
          <w:lang w:val="bg-BG"/>
        </w:rPr>
        <w:t>с различно количество на активното вещество</w:t>
      </w:r>
      <w:r>
        <w:rPr>
          <w:szCs w:val="22"/>
          <w:lang w:val="bg-BG"/>
        </w:rPr>
        <w:t xml:space="preserve">, както и на други инсулинови </w:t>
      </w:r>
      <w:r w:rsidRPr="008535D1">
        <w:rPr>
          <w:rFonts w:eastAsia="TimesNewRoman,Italic"/>
          <w:szCs w:val="22"/>
          <w:lang w:val="bg-BG"/>
        </w:rPr>
        <w:t>продукти.</w:t>
      </w:r>
      <w:r w:rsidR="002428A4">
        <w:rPr>
          <w:rFonts w:eastAsia="TimesNewRoman,Italic"/>
          <w:szCs w:val="22"/>
          <w:lang w:val="bg-BG"/>
        </w:rPr>
        <w:t xml:space="preserve"> </w:t>
      </w:r>
    </w:p>
    <w:p w:rsidR="00A25913" w:rsidRPr="00A350AF" w:rsidRDefault="002428A4" w:rsidP="00A25913">
      <w:pPr>
        <w:autoSpaceDE w:val="0"/>
        <w:autoSpaceDN w:val="0"/>
        <w:adjustRightInd w:val="0"/>
        <w:rPr>
          <w:rFonts w:eastAsia="TimesNewRoman,Italic"/>
          <w:szCs w:val="22"/>
          <w:lang w:val="bg-BG"/>
        </w:rPr>
      </w:pPr>
      <w:r w:rsidRPr="008D3103">
        <w:rPr>
          <w:rFonts w:eastAsia="TimesNewRoman,Italic"/>
          <w:szCs w:val="22"/>
          <w:lang w:val="bg-BG"/>
        </w:rPr>
        <w:t>Пациентите трябва визуално да проверят набраните единици върху дозовия брояч на писалката. Затова изискването</w:t>
      </w:r>
      <w:r>
        <w:rPr>
          <w:szCs w:val="22"/>
          <w:lang w:val="bg-BG"/>
        </w:rPr>
        <w:t xml:space="preserve"> към пациентите, които сами си правят инжекция, е те да могат да прочетат показанията на дозовия брояч върху писалката. Пациенти, които са слепи или имат намалено зрение, трябва да бъдат инструктирани винаги </w:t>
      </w:r>
      <w:r w:rsidRPr="00995305">
        <w:rPr>
          <w:szCs w:val="22"/>
          <w:lang w:val="bg-BG"/>
        </w:rPr>
        <w:t xml:space="preserve">да </w:t>
      </w:r>
      <w:r>
        <w:rPr>
          <w:szCs w:val="22"/>
          <w:lang w:val="bg-BG"/>
        </w:rPr>
        <w:t>търсят</w:t>
      </w:r>
      <w:r w:rsidRPr="00995305">
        <w:rPr>
          <w:szCs w:val="22"/>
          <w:lang w:val="bg-BG"/>
        </w:rPr>
        <w:t xml:space="preserve"> помощ</w:t>
      </w:r>
      <w:r>
        <w:rPr>
          <w:szCs w:val="22"/>
          <w:lang w:val="bg-BG"/>
        </w:rPr>
        <w:t>/съдействие от друг</w:t>
      </w:r>
      <w:r w:rsidR="00BB562E">
        <w:rPr>
          <w:szCs w:val="22"/>
          <w:lang w:val="bg-BG"/>
        </w:rPr>
        <w:t>о</w:t>
      </w:r>
      <w:r>
        <w:rPr>
          <w:szCs w:val="22"/>
          <w:lang w:val="bg-BG"/>
        </w:rPr>
        <w:t xml:space="preserve"> </w:t>
      </w:r>
      <w:r w:rsidR="00BB562E">
        <w:rPr>
          <w:szCs w:val="22"/>
          <w:lang w:val="bg-BG"/>
        </w:rPr>
        <w:t>лице</w:t>
      </w:r>
      <w:r>
        <w:rPr>
          <w:szCs w:val="22"/>
          <w:lang w:val="bg-BG"/>
        </w:rPr>
        <w:t>, ко</w:t>
      </w:r>
      <w:r w:rsidR="00BB562E">
        <w:rPr>
          <w:szCs w:val="22"/>
          <w:lang w:val="bg-BG"/>
        </w:rPr>
        <w:t>е</w:t>
      </w:r>
      <w:r>
        <w:rPr>
          <w:szCs w:val="22"/>
          <w:lang w:val="bg-BG"/>
        </w:rPr>
        <w:t>то има добро зрение и е обучен</w:t>
      </w:r>
      <w:r w:rsidR="00BB562E">
        <w:rPr>
          <w:szCs w:val="22"/>
          <w:lang w:val="bg-BG"/>
        </w:rPr>
        <w:t>о</w:t>
      </w:r>
      <w:r>
        <w:rPr>
          <w:szCs w:val="22"/>
          <w:lang w:val="bg-BG"/>
        </w:rPr>
        <w:t xml:space="preserve"> да използва устройството за доставка на инсулин.</w:t>
      </w:r>
    </w:p>
    <w:p w:rsidR="00A25913" w:rsidRDefault="00A25913" w:rsidP="00A25913">
      <w:pPr>
        <w:pStyle w:val="NoSpacing"/>
        <w:rPr>
          <w:rFonts w:ascii="Times New Roman" w:hAnsi="Times New Roman"/>
          <w:lang w:val="bg-BG" w:eastAsia="de-DE"/>
        </w:rPr>
      </w:pPr>
    </w:p>
    <w:p w:rsidR="003F66F6" w:rsidRPr="0028363F" w:rsidRDefault="003F66F6" w:rsidP="003F66F6">
      <w:pPr>
        <w:pStyle w:val="NoSpacing"/>
        <w:rPr>
          <w:rFonts w:ascii="Times New Roman" w:hAnsi="Times New Roman"/>
          <w:u w:val="single"/>
          <w:lang w:val="bg-BG" w:eastAsia="de-DE"/>
        </w:rPr>
      </w:pPr>
      <w:r w:rsidRPr="0028363F">
        <w:rPr>
          <w:rFonts w:ascii="Times New Roman" w:hAnsi="Times New Roman"/>
          <w:u w:val="single"/>
          <w:lang w:val="bg-BG" w:eastAsia="de-DE"/>
        </w:rPr>
        <w:t>Tempo Pen</w:t>
      </w:r>
    </w:p>
    <w:p w:rsidR="003F66F6" w:rsidRPr="003F66F6" w:rsidRDefault="003F66F6" w:rsidP="003F66F6">
      <w:pPr>
        <w:pStyle w:val="NoSpacing"/>
        <w:rPr>
          <w:rFonts w:ascii="Times New Roman" w:hAnsi="Times New Roman"/>
          <w:lang w:val="bg-BG" w:eastAsia="de-DE"/>
        </w:rPr>
      </w:pPr>
    </w:p>
    <w:p w:rsidR="003F66F6" w:rsidRDefault="0017135B" w:rsidP="00A25913">
      <w:pPr>
        <w:pStyle w:val="NoSpacing"/>
        <w:rPr>
          <w:rFonts w:ascii="Times New Roman" w:hAnsi="Times New Roman"/>
          <w:lang w:val="bg-BG" w:eastAsia="de-DE"/>
        </w:rPr>
      </w:pPr>
      <w:r w:rsidRPr="0017135B">
        <w:rPr>
          <w:rFonts w:ascii="Times New Roman" w:hAnsi="Times New Roman"/>
          <w:u w:val="single"/>
          <w:lang w:val="en-GB" w:eastAsia="de-DE"/>
        </w:rPr>
        <w:t>Tempo</w:t>
      </w:r>
      <w:r w:rsidRPr="0028363F">
        <w:rPr>
          <w:rFonts w:ascii="Times New Roman" w:hAnsi="Times New Roman"/>
          <w:u w:val="single"/>
          <w:lang w:val="bg-BG" w:eastAsia="de-DE"/>
        </w:rPr>
        <w:t xml:space="preserve"> </w:t>
      </w:r>
      <w:r w:rsidRPr="0017135B">
        <w:rPr>
          <w:rFonts w:ascii="Times New Roman" w:hAnsi="Times New Roman"/>
          <w:u w:val="single"/>
          <w:lang w:val="en-GB" w:eastAsia="de-DE"/>
        </w:rPr>
        <w:t>Pen</w:t>
      </w:r>
      <w:r w:rsidRPr="0017135B">
        <w:rPr>
          <w:rFonts w:ascii="Times New Roman" w:hAnsi="Times New Roman"/>
          <w:u w:val="single"/>
          <w:lang w:val="bg-BG" w:eastAsia="de-DE"/>
        </w:rPr>
        <w:t xml:space="preserve"> </w:t>
      </w:r>
      <w:r w:rsidRPr="0017135B">
        <w:rPr>
          <w:rFonts w:ascii="Times New Roman" w:hAnsi="Times New Roman"/>
          <w:lang w:val="bg-BG" w:eastAsia="de-DE"/>
        </w:rPr>
        <w:t xml:space="preserve">съдържа магнит </w:t>
      </w:r>
      <w:r w:rsidRPr="0017135B">
        <w:rPr>
          <w:rFonts w:ascii="Times New Roman" w:hAnsi="Times New Roman"/>
          <w:lang w:val="ru-RU" w:eastAsia="de-DE"/>
        </w:rPr>
        <w:t>(вж. точка 6.5)</w:t>
      </w:r>
      <w:r w:rsidRPr="0017135B">
        <w:rPr>
          <w:rFonts w:ascii="Times New Roman" w:hAnsi="Times New Roman"/>
          <w:lang w:val="bg-BG" w:eastAsia="de-DE"/>
        </w:rPr>
        <w:t>, който може да попречи на функциите на имплантируемо електронно медицинско изделие, като пейсмейкър. Магнитното поле обхваша площ приблизително 1,5 cm</w:t>
      </w:r>
      <w:r>
        <w:rPr>
          <w:rFonts w:ascii="Times New Roman" w:hAnsi="Times New Roman"/>
          <w:lang w:val="bg-BG" w:eastAsia="de-DE"/>
        </w:rPr>
        <w:t>.</w:t>
      </w:r>
      <w:r w:rsidRPr="0017135B" w:rsidDel="0017135B">
        <w:rPr>
          <w:rFonts w:ascii="Times New Roman" w:hAnsi="Times New Roman"/>
          <w:lang w:val="bg-BG" w:eastAsia="de-DE"/>
        </w:rPr>
        <w:t xml:space="preserve"> </w:t>
      </w:r>
    </w:p>
    <w:p w:rsidR="0017135B" w:rsidRDefault="0017135B" w:rsidP="00A25913">
      <w:pPr>
        <w:pStyle w:val="NoSpacing"/>
        <w:rPr>
          <w:rFonts w:ascii="Times New Roman" w:hAnsi="Times New Roman"/>
          <w:lang w:val="bg-BG" w:eastAsia="de-DE"/>
        </w:rPr>
      </w:pPr>
    </w:p>
    <w:p w:rsidR="00A25913" w:rsidRDefault="00A25913" w:rsidP="00A25913">
      <w:pPr>
        <w:pStyle w:val="Style6"/>
        <w:keepNext/>
        <w:widowControl/>
        <w:spacing w:before="28" w:line="240" w:lineRule="auto"/>
        <w:rPr>
          <w:rStyle w:val="FontStyle30"/>
          <w:sz w:val="22"/>
          <w:szCs w:val="22"/>
          <w:u w:val="single"/>
          <w:lang w:eastAsia="en-US"/>
        </w:rPr>
      </w:pPr>
      <w:r w:rsidRPr="00B000EF">
        <w:rPr>
          <w:rStyle w:val="FontStyle30"/>
          <w:sz w:val="22"/>
          <w:szCs w:val="22"/>
          <w:u w:val="single"/>
          <w:lang w:eastAsia="en-US"/>
        </w:rPr>
        <w:t>Помощни вещества</w:t>
      </w:r>
    </w:p>
    <w:p w:rsidR="003F66F6" w:rsidRPr="00B000EF" w:rsidRDefault="003F66F6" w:rsidP="00A25913">
      <w:pPr>
        <w:pStyle w:val="Style6"/>
        <w:keepNext/>
        <w:widowControl/>
        <w:spacing w:before="28" w:line="240" w:lineRule="auto"/>
        <w:rPr>
          <w:rStyle w:val="FontStyle30"/>
          <w:sz w:val="22"/>
          <w:szCs w:val="22"/>
          <w:u w:val="single"/>
          <w:lang w:eastAsia="en-US"/>
        </w:rPr>
      </w:pPr>
    </w:p>
    <w:p w:rsidR="00A25913" w:rsidRDefault="00A25913" w:rsidP="00F31268">
      <w:pPr>
        <w:rPr>
          <w:szCs w:val="22"/>
          <w:lang w:val="bg-BG"/>
        </w:rPr>
      </w:pPr>
      <w:r w:rsidRPr="00B000EF">
        <w:rPr>
          <w:szCs w:val="22"/>
          <w:lang w:val="bg-BG"/>
        </w:rPr>
        <w:t>Този лекарствен продукт съдържа по-малко от 1 mmol натрий (23 mg) на доза, т.е. практически „не съдържа натрий”.</w:t>
      </w:r>
    </w:p>
    <w:p w:rsidR="00F31268" w:rsidRDefault="00F31268">
      <w:pPr>
        <w:tabs>
          <w:tab w:val="clear" w:pos="567"/>
        </w:tabs>
        <w:spacing w:line="240" w:lineRule="auto"/>
        <w:ind w:left="567" w:hanging="567"/>
        <w:rPr>
          <w:noProof/>
          <w:szCs w:val="22"/>
          <w:lang w:val="bg-BG"/>
        </w:rPr>
      </w:pPr>
    </w:p>
    <w:p w:rsidR="009127D5" w:rsidRDefault="009127D5" w:rsidP="00867955">
      <w:pPr>
        <w:keepNext/>
        <w:tabs>
          <w:tab w:val="clear" w:pos="567"/>
        </w:tabs>
        <w:spacing w:line="240" w:lineRule="auto"/>
        <w:ind w:left="567" w:hanging="567"/>
        <w:rPr>
          <w:szCs w:val="22"/>
          <w:lang w:val="bg-BG"/>
        </w:rPr>
      </w:pPr>
      <w:r>
        <w:rPr>
          <w:b/>
          <w:szCs w:val="22"/>
          <w:lang w:val="bg-BG"/>
        </w:rPr>
        <w:t>4.5</w:t>
      </w:r>
      <w:r>
        <w:rPr>
          <w:b/>
          <w:szCs w:val="22"/>
          <w:lang w:val="bg-BG"/>
        </w:rPr>
        <w:tab/>
        <w:t>Взаимодействие с други лекарствени продукти и други форми на взаимодействие</w:t>
      </w:r>
    </w:p>
    <w:p w:rsidR="009127D5" w:rsidRDefault="009127D5" w:rsidP="00867955">
      <w:pPr>
        <w:keepNext/>
        <w:tabs>
          <w:tab w:val="clear" w:pos="567"/>
        </w:tabs>
        <w:spacing w:line="240" w:lineRule="auto"/>
        <w:ind w:left="567" w:hanging="567"/>
        <w:rPr>
          <w:noProof/>
          <w:szCs w:val="22"/>
          <w:lang w:val="bg-BG"/>
        </w:rPr>
      </w:pPr>
    </w:p>
    <w:p w:rsidR="009127D5" w:rsidRDefault="009127D5">
      <w:pPr>
        <w:tabs>
          <w:tab w:val="clear" w:pos="567"/>
        </w:tabs>
        <w:spacing w:line="240" w:lineRule="auto"/>
        <w:rPr>
          <w:szCs w:val="22"/>
          <w:lang w:val="bg-BG"/>
        </w:rPr>
      </w:pPr>
      <w:r>
        <w:rPr>
          <w:szCs w:val="22"/>
          <w:lang w:val="bg-BG"/>
        </w:rPr>
        <w:t>Нуждите от инсулин могат да се повишат от продукти с хипергликемично действие като орални контрацептиви, кортикостероиди или заместващо лечение при заболявания на щитовидната жлеза, даназол, бета</w:t>
      </w:r>
      <w:r>
        <w:rPr>
          <w:szCs w:val="22"/>
          <w:vertAlign w:val="subscript"/>
          <w:lang w:val="bg-BG"/>
        </w:rPr>
        <w:t>2</w:t>
      </w:r>
      <w:r>
        <w:rPr>
          <w:szCs w:val="22"/>
          <w:lang w:val="bg-BG"/>
        </w:rPr>
        <w:t xml:space="preserve"> </w:t>
      </w:r>
      <w:r w:rsidR="00F10225">
        <w:rPr>
          <w:szCs w:val="22"/>
          <w:lang w:val="bg-BG"/>
        </w:rPr>
        <w:t>агонисти</w:t>
      </w:r>
      <w:r>
        <w:rPr>
          <w:szCs w:val="22"/>
          <w:lang w:val="bg-BG"/>
        </w:rPr>
        <w:t xml:space="preserve"> (като ритодрин, салбутамол, тербуталин).</w:t>
      </w:r>
    </w:p>
    <w:p w:rsidR="009127D5" w:rsidRDefault="009127D5">
      <w:pPr>
        <w:tabs>
          <w:tab w:val="clear" w:pos="567"/>
        </w:tabs>
        <w:spacing w:line="240" w:lineRule="auto"/>
        <w:rPr>
          <w:szCs w:val="22"/>
          <w:lang w:val="bg-BG"/>
        </w:rPr>
      </w:pPr>
    </w:p>
    <w:p w:rsidR="009127D5" w:rsidRDefault="009127D5">
      <w:pPr>
        <w:tabs>
          <w:tab w:val="clear" w:pos="567"/>
        </w:tabs>
        <w:spacing w:line="240" w:lineRule="auto"/>
        <w:rPr>
          <w:szCs w:val="22"/>
          <w:lang w:val="bg-BG"/>
        </w:rPr>
      </w:pPr>
      <w:r>
        <w:rPr>
          <w:szCs w:val="22"/>
          <w:lang w:val="bg-BG"/>
        </w:rPr>
        <w:t xml:space="preserve">Нуждите от инсулин могат да намалеят при употреба на продукти с хипогликемично действие, като орални хипогликемични средства, салицилати (напр. ацетилсалицилова киселина), антибиотици, съдържащи сулфо-група и някои антидепресанти </w:t>
      </w:r>
      <w:r>
        <w:rPr>
          <w:bCs/>
          <w:szCs w:val="22"/>
          <w:lang w:val="bg-BG"/>
        </w:rPr>
        <w:t>(моноамино оксидазни инхибитори</w:t>
      </w:r>
      <w:r w:rsidR="00E77725">
        <w:rPr>
          <w:bCs/>
          <w:szCs w:val="22"/>
          <w:lang w:val="bg-BG"/>
        </w:rPr>
        <w:t>, селективни инхибитори на обратното захващане на серотонина</w:t>
      </w:r>
      <w:r>
        <w:rPr>
          <w:bCs/>
          <w:szCs w:val="22"/>
          <w:lang w:val="bg-BG"/>
        </w:rPr>
        <w:t xml:space="preserve">), определени инхибитори на ангиотензин конвертиращия ензим (каптоприл, еналаприл), </w:t>
      </w:r>
      <w:r w:rsidR="00830C53">
        <w:rPr>
          <w:bCs/>
          <w:szCs w:val="22"/>
          <w:lang w:val="bg-BG"/>
        </w:rPr>
        <w:t>блокери на ангиотензин ІІ рецепторите</w:t>
      </w:r>
      <w:r>
        <w:rPr>
          <w:bCs/>
          <w:szCs w:val="22"/>
          <w:lang w:val="bg-BG"/>
        </w:rPr>
        <w:t>, бета-блокери,</w:t>
      </w:r>
      <w:r>
        <w:rPr>
          <w:szCs w:val="22"/>
          <w:lang w:val="bg-BG"/>
        </w:rPr>
        <w:t xml:space="preserve"> октреотид или алкохол.</w:t>
      </w:r>
    </w:p>
    <w:p w:rsidR="009127D5" w:rsidRDefault="009127D5">
      <w:pPr>
        <w:tabs>
          <w:tab w:val="clear" w:pos="567"/>
        </w:tabs>
        <w:spacing w:line="240" w:lineRule="auto"/>
        <w:rPr>
          <w:szCs w:val="22"/>
          <w:lang w:val="bg-BG"/>
        </w:rPr>
      </w:pPr>
    </w:p>
    <w:p w:rsidR="009127D5" w:rsidRDefault="009127D5">
      <w:pPr>
        <w:tabs>
          <w:tab w:val="clear" w:pos="567"/>
        </w:tabs>
        <w:spacing w:line="240" w:lineRule="auto"/>
        <w:rPr>
          <w:szCs w:val="22"/>
          <w:lang w:val="bg-BG"/>
        </w:rPr>
      </w:pPr>
      <w:r>
        <w:rPr>
          <w:szCs w:val="22"/>
          <w:lang w:val="bg-BG"/>
        </w:rPr>
        <w:t>Когато се използуват други лекарствени продукти освен Нumalog, трябва да се търси лекарска консултация</w:t>
      </w:r>
      <w:r w:rsidR="005E66FB">
        <w:rPr>
          <w:szCs w:val="22"/>
          <w:lang w:val="bg-BG"/>
        </w:rPr>
        <w:t xml:space="preserve"> (вж. точка 4.4)</w:t>
      </w:r>
      <w:r>
        <w:rPr>
          <w:szCs w:val="22"/>
          <w:lang w:val="bg-BG"/>
        </w:rPr>
        <w:t>.</w:t>
      </w:r>
    </w:p>
    <w:p w:rsidR="009127D5" w:rsidRDefault="009127D5">
      <w:pPr>
        <w:tabs>
          <w:tab w:val="clear" w:pos="567"/>
        </w:tabs>
        <w:spacing w:line="240" w:lineRule="auto"/>
        <w:ind w:left="567" w:hanging="567"/>
        <w:rPr>
          <w:noProof/>
          <w:szCs w:val="22"/>
          <w:lang w:val="bg-BG"/>
        </w:rPr>
      </w:pPr>
    </w:p>
    <w:p w:rsidR="009127D5" w:rsidRDefault="00DC6D8C" w:rsidP="005E66FB">
      <w:pPr>
        <w:keepNext/>
        <w:suppressAutoHyphens/>
        <w:rPr>
          <w:b/>
          <w:szCs w:val="22"/>
          <w:lang w:val="bg-BG"/>
        </w:rPr>
      </w:pPr>
      <w:r w:rsidRPr="0014120D">
        <w:rPr>
          <w:b/>
          <w:szCs w:val="22"/>
          <w:lang w:val="ru-RU"/>
        </w:rPr>
        <w:t>4</w:t>
      </w:r>
      <w:r>
        <w:rPr>
          <w:b/>
          <w:szCs w:val="22"/>
          <w:lang w:val="bg-BG"/>
        </w:rPr>
        <w:t>.6</w:t>
      </w:r>
      <w:r>
        <w:rPr>
          <w:b/>
          <w:szCs w:val="22"/>
          <w:lang w:val="bg-BG"/>
        </w:rPr>
        <w:tab/>
      </w:r>
      <w:r w:rsidR="005E66FB">
        <w:rPr>
          <w:b/>
          <w:szCs w:val="22"/>
          <w:lang w:val="bg-BG"/>
        </w:rPr>
        <w:t>Фертилитет, б</w:t>
      </w:r>
      <w:r w:rsidR="009127D5">
        <w:rPr>
          <w:b/>
          <w:szCs w:val="22"/>
          <w:lang w:val="bg-BG"/>
        </w:rPr>
        <w:t>ременност и кърмене</w:t>
      </w:r>
    </w:p>
    <w:p w:rsidR="009127D5" w:rsidRDefault="009127D5" w:rsidP="00867955">
      <w:pPr>
        <w:keepNext/>
        <w:tabs>
          <w:tab w:val="clear" w:pos="567"/>
        </w:tabs>
        <w:spacing w:line="240" w:lineRule="auto"/>
        <w:ind w:left="567" w:hanging="567"/>
        <w:rPr>
          <w:szCs w:val="22"/>
          <w:lang w:val="bg-BG"/>
        </w:rPr>
      </w:pPr>
    </w:p>
    <w:p w:rsidR="007B0273" w:rsidRDefault="007B0273" w:rsidP="007B0273">
      <w:pPr>
        <w:keepNext/>
        <w:rPr>
          <w:iCs/>
          <w:szCs w:val="22"/>
          <w:u w:val="single"/>
          <w:lang w:val="bg-BG"/>
        </w:rPr>
      </w:pPr>
      <w:r w:rsidRPr="00B000EF">
        <w:rPr>
          <w:iCs/>
          <w:szCs w:val="22"/>
          <w:u w:val="single"/>
          <w:lang w:val="bg-BG"/>
        </w:rPr>
        <w:t>Бременност</w:t>
      </w:r>
    </w:p>
    <w:p w:rsidR="000C7F03" w:rsidRPr="00B000EF" w:rsidRDefault="000C7F03" w:rsidP="007B0273">
      <w:pPr>
        <w:keepNext/>
        <w:rPr>
          <w:iCs/>
          <w:noProof/>
          <w:szCs w:val="22"/>
          <w:u w:val="single"/>
          <w:lang w:val="bg-BG"/>
        </w:rPr>
      </w:pPr>
    </w:p>
    <w:p w:rsidR="009127D5" w:rsidRDefault="009127D5">
      <w:pPr>
        <w:tabs>
          <w:tab w:val="clear" w:pos="567"/>
        </w:tabs>
        <w:spacing w:line="240" w:lineRule="auto"/>
        <w:rPr>
          <w:bCs/>
          <w:iCs/>
          <w:szCs w:val="22"/>
          <w:lang w:val="bg-BG"/>
        </w:rPr>
      </w:pPr>
      <w:r>
        <w:rPr>
          <w:bCs/>
          <w:iCs/>
          <w:szCs w:val="22"/>
          <w:lang w:val="bg-BG"/>
        </w:rPr>
        <w:t>Данни от приложението върху голям брой бременни жени показват, че не се наблюдават никакви нежелани ефекти на инсулин лиспро върху бременните, така и върху здравето на плода/новороденото.</w:t>
      </w:r>
    </w:p>
    <w:p w:rsidR="009127D5" w:rsidRDefault="009127D5">
      <w:pPr>
        <w:tabs>
          <w:tab w:val="clear" w:pos="567"/>
        </w:tabs>
        <w:spacing w:line="240" w:lineRule="auto"/>
        <w:rPr>
          <w:szCs w:val="22"/>
          <w:lang w:val="bg-BG"/>
        </w:rPr>
      </w:pPr>
      <w:r>
        <w:rPr>
          <w:bCs/>
          <w:szCs w:val="22"/>
          <w:lang w:val="bg-BG"/>
        </w:rPr>
        <w:cr/>
      </w:r>
      <w:r>
        <w:rPr>
          <w:szCs w:val="22"/>
          <w:lang w:val="bg-BG"/>
        </w:rPr>
        <w:t>По време на бремеността е к</w:t>
      </w:r>
      <w:r>
        <w:rPr>
          <w:bCs/>
          <w:szCs w:val="22"/>
          <w:lang w:val="bg-BG"/>
        </w:rPr>
        <w:t xml:space="preserve">райно </w:t>
      </w:r>
      <w:r>
        <w:rPr>
          <w:szCs w:val="22"/>
          <w:lang w:val="bg-BG"/>
        </w:rPr>
        <w:t xml:space="preserve">необходимо да се поддържа добър контрол на пациентите, които са на инсулинова терапия (инсулин-зависим или гестационен диабет). Нуждите от инсулин обикновено намаляват по време на първия триместър на бремеността и се повишават по време на втория и третия триместър. Болните с диабет трябва да бъдат съветвани да информират лекаря си за бременност или планирана бременност. Важно за бременните пациентки с диабет е внимателно </w:t>
      </w:r>
      <w:r>
        <w:rPr>
          <w:bCs/>
          <w:szCs w:val="22"/>
          <w:lang w:val="bg-BG"/>
        </w:rPr>
        <w:t>наблюдаване</w:t>
      </w:r>
      <w:r>
        <w:rPr>
          <w:szCs w:val="22"/>
          <w:lang w:val="bg-BG"/>
        </w:rPr>
        <w:t xml:space="preserve"> контрола на захарта, както и общото здравословно състояние.</w:t>
      </w:r>
    </w:p>
    <w:p w:rsidR="009127D5" w:rsidRDefault="009127D5">
      <w:pPr>
        <w:tabs>
          <w:tab w:val="clear" w:pos="567"/>
        </w:tabs>
        <w:spacing w:line="240" w:lineRule="auto"/>
        <w:rPr>
          <w:szCs w:val="22"/>
          <w:lang w:val="bg-BG"/>
        </w:rPr>
      </w:pPr>
    </w:p>
    <w:p w:rsidR="007B0273" w:rsidRDefault="007B0273" w:rsidP="007B0273">
      <w:pPr>
        <w:keepNext/>
        <w:rPr>
          <w:iCs/>
          <w:noProof/>
          <w:szCs w:val="22"/>
          <w:u w:val="single"/>
          <w:lang w:val="bg-BG"/>
        </w:rPr>
      </w:pPr>
      <w:r w:rsidRPr="00B000EF">
        <w:rPr>
          <w:iCs/>
          <w:noProof/>
          <w:szCs w:val="22"/>
          <w:u w:val="single"/>
          <w:lang w:val="bg-BG"/>
        </w:rPr>
        <w:t>Кърмене</w:t>
      </w:r>
    </w:p>
    <w:p w:rsidR="000C7F03" w:rsidRPr="00B000EF" w:rsidRDefault="000C7F03" w:rsidP="007B0273">
      <w:pPr>
        <w:keepNext/>
        <w:rPr>
          <w:szCs w:val="22"/>
          <w:lang w:val="bg-BG"/>
        </w:rPr>
      </w:pPr>
    </w:p>
    <w:p w:rsidR="009127D5" w:rsidRDefault="009127D5">
      <w:pPr>
        <w:tabs>
          <w:tab w:val="clear" w:pos="567"/>
        </w:tabs>
        <w:spacing w:line="240" w:lineRule="auto"/>
        <w:rPr>
          <w:szCs w:val="22"/>
          <w:lang w:val="bg-BG"/>
        </w:rPr>
      </w:pPr>
      <w:r>
        <w:rPr>
          <w:szCs w:val="22"/>
          <w:lang w:val="bg-BG"/>
        </w:rPr>
        <w:t>При пациентки с диабет, които кърмят, може да се изисква корекция на дозата на инсулина, диетата или и на двете.</w:t>
      </w:r>
    </w:p>
    <w:p w:rsidR="007B0273" w:rsidRDefault="007B0273">
      <w:pPr>
        <w:tabs>
          <w:tab w:val="clear" w:pos="567"/>
        </w:tabs>
        <w:spacing w:line="240" w:lineRule="auto"/>
        <w:rPr>
          <w:szCs w:val="22"/>
          <w:lang w:val="bg-BG"/>
        </w:rPr>
      </w:pPr>
    </w:p>
    <w:p w:rsidR="007B0273" w:rsidRDefault="007B0273" w:rsidP="007B0273">
      <w:pPr>
        <w:pStyle w:val="NormalIndent"/>
        <w:keepNext/>
        <w:ind w:left="0"/>
        <w:rPr>
          <w:iCs/>
          <w:sz w:val="22"/>
          <w:szCs w:val="22"/>
          <w:u w:val="single"/>
          <w:lang w:val="bg-BG"/>
        </w:rPr>
      </w:pPr>
      <w:r w:rsidRPr="00B000EF">
        <w:rPr>
          <w:iCs/>
          <w:sz w:val="22"/>
          <w:szCs w:val="22"/>
          <w:u w:val="single"/>
          <w:lang w:val="bg-BG"/>
        </w:rPr>
        <w:t>Фертилитет</w:t>
      </w:r>
    </w:p>
    <w:p w:rsidR="000C7F03" w:rsidRPr="00B000EF" w:rsidRDefault="000C7F03" w:rsidP="007B0273">
      <w:pPr>
        <w:pStyle w:val="NormalIndent"/>
        <w:keepNext/>
        <w:ind w:left="0"/>
        <w:rPr>
          <w:iCs/>
          <w:sz w:val="22"/>
          <w:szCs w:val="22"/>
          <w:u w:val="single"/>
          <w:lang w:val="bg-BG"/>
        </w:rPr>
      </w:pPr>
    </w:p>
    <w:p w:rsidR="007B0273" w:rsidRPr="00B000EF" w:rsidRDefault="007B0273" w:rsidP="007B0273">
      <w:pPr>
        <w:pStyle w:val="NormalIndent"/>
        <w:keepNext/>
        <w:ind w:left="0"/>
        <w:rPr>
          <w:iCs/>
          <w:sz w:val="22"/>
          <w:szCs w:val="22"/>
          <w:lang w:val="bg-BG" w:eastAsia="ja-JP"/>
        </w:rPr>
      </w:pPr>
      <w:r w:rsidRPr="00B000EF">
        <w:rPr>
          <w:iCs/>
          <w:sz w:val="22"/>
          <w:szCs w:val="22"/>
          <w:lang w:val="bg-BG"/>
        </w:rPr>
        <w:t xml:space="preserve">В </w:t>
      </w:r>
      <w:r>
        <w:rPr>
          <w:iCs/>
          <w:sz w:val="22"/>
          <w:szCs w:val="22"/>
          <w:lang w:val="bg-BG"/>
        </w:rPr>
        <w:t>изпитвания</w:t>
      </w:r>
      <w:r w:rsidRPr="00B000EF">
        <w:rPr>
          <w:iCs/>
          <w:sz w:val="22"/>
          <w:szCs w:val="22"/>
          <w:lang w:val="bg-BG"/>
        </w:rPr>
        <w:t xml:space="preserve"> при животни инсулин лиспро не предизвиква нарушения във фертилитета (</w:t>
      </w:r>
      <w:r w:rsidRPr="00B000EF">
        <w:rPr>
          <w:sz w:val="22"/>
          <w:szCs w:val="22"/>
          <w:lang w:val="bg-BG"/>
        </w:rPr>
        <w:t>вж. точка 5.3)</w:t>
      </w:r>
      <w:r w:rsidRPr="00B000EF">
        <w:rPr>
          <w:iCs/>
          <w:sz w:val="22"/>
          <w:szCs w:val="22"/>
          <w:lang w:val="bg-BG"/>
        </w:rPr>
        <w:t>.</w:t>
      </w:r>
    </w:p>
    <w:p w:rsidR="007B0273" w:rsidRDefault="007B0273">
      <w:pPr>
        <w:tabs>
          <w:tab w:val="clear" w:pos="567"/>
        </w:tabs>
        <w:spacing w:line="240" w:lineRule="auto"/>
        <w:rPr>
          <w:szCs w:val="22"/>
          <w:lang w:val="bg-BG"/>
        </w:rPr>
      </w:pPr>
    </w:p>
    <w:p w:rsidR="009127D5" w:rsidRDefault="009127D5">
      <w:pPr>
        <w:tabs>
          <w:tab w:val="clear" w:pos="567"/>
        </w:tabs>
        <w:spacing w:line="240" w:lineRule="auto"/>
        <w:ind w:left="567" w:hanging="567"/>
        <w:rPr>
          <w:noProof/>
          <w:szCs w:val="22"/>
          <w:lang w:val="bg-BG"/>
        </w:rPr>
      </w:pPr>
    </w:p>
    <w:p w:rsidR="009127D5" w:rsidRDefault="009127D5" w:rsidP="00867955">
      <w:pPr>
        <w:keepNext/>
        <w:tabs>
          <w:tab w:val="clear" w:pos="567"/>
        </w:tabs>
        <w:spacing w:line="240" w:lineRule="auto"/>
        <w:ind w:left="567" w:hanging="567"/>
        <w:rPr>
          <w:szCs w:val="22"/>
          <w:lang w:val="bg-BG"/>
        </w:rPr>
      </w:pPr>
      <w:r>
        <w:rPr>
          <w:b/>
          <w:szCs w:val="22"/>
          <w:lang w:val="bg-BG"/>
        </w:rPr>
        <w:t>4.7</w:t>
      </w:r>
      <w:r>
        <w:rPr>
          <w:b/>
          <w:szCs w:val="22"/>
          <w:lang w:val="bg-BG"/>
        </w:rPr>
        <w:tab/>
        <w:t>Ефекти върху способността за шофиране и работа с машини</w:t>
      </w:r>
    </w:p>
    <w:p w:rsidR="009127D5" w:rsidRDefault="009127D5" w:rsidP="00867955">
      <w:pPr>
        <w:keepNext/>
        <w:tabs>
          <w:tab w:val="clear" w:pos="567"/>
        </w:tabs>
        <w:spacing w:line="240" w:lineRule="auto"/>
        <w:ind w:left="567" w:hanging="567"/>
        <w:rPr>
          <w:noProof/>
          <w:szCs w:val="22"/>
          <w:lang w:val="bg-BG"/>
        </w:rPr>
      </w:pPr>
    </w:p>
    <w:p w:rsidR="009127D5" w:rsidRDefault="009127D5">
      <w:pPr>
        <w:pStyle w:val="BodyText3"/>
        <w:tabs>
          <w:tab w:val="clear" w:pos="567"/>
        </w:tabs>
        <w:spacing w:line="240" w:lineRule="auto"/>
        <w:jc w:val="left"/>
        <w:rPr>
          <w:lang w:val="bg-BG"/>
        </w:rPr>
      </w:pPr>
      <w:r>
        <w:rPr>
          <w:lang w:val="bg-BG"/>
        </w:rPr>
        <w:t>Способността на пациента да се концентрира и реагира може да бъде нарушена в резултат на хипогликемия. Това може да представлява риск в ситуации, където тези способности са от значителна важност (напр. шофиране или работа с машини).</w:t>
      </w:r>
    </w:p>
    <w:p w:rsidR="009127D5" w:rsidRDefault="009127D5">
      <w:pPr>
        <w:tabs>
          <w:tab w:val="clear" w:pos="567"/>
        </w:tabs>
        <w:spacing w:line="240" w:lineRule="auto"/>
        <w:rPr>
          <w:lang w:val="bg-BG"/>
        </w:rPr>
      </w:pPr>
    </w:p>
    <w:p w:rsidR="009127D5" w:rsidRDefault="009127D5">
      <w:pPr>
        <w:pStyle w:val="BodyText3"/>
        <w:tabs>
          <w:tab w:val="clear" w:pos="567"/>
        </w:tabs>
        <w:spacing w:line="240" w:lineRule="auto"/>
        <w:jc w:val="left"/>
        <w:rPr>
          <w:lang w:val="bg-BG"/>
        </w:rPr>
      </w:pPr>
      <w:r>
        <w:rPr>
          <w:lang w:val="bg-BG"/>
        </w:rPr>
        <w:t xml:space="preserve">Пациентите трябва да бъдат съветвавани да вземат предпазни мерки за избягване на хипогликемия по време на шофиране, което е особено важно при тези, които имат намален или липсващ усет относно </w:t>
      </w:r>
      <w:r w:rsidR="00085119">
        <w:rPr>
          <w:lang w:val="bg-BG"/>
        </w:rPr>
        <w:t>предупредителни</w:t>
      </w:r>
      <w:r>
        <w:rPr>
          <w:lang w:val="bg-BG"/>
        </w:rPr>
        <w:t>те симптоми на хипогликемия или имат чести епизоди на хипогликемия. При тези обстоятелства е препоръчително да се избягва шофиране.</w:t>
      </w:r>
    </w:p>
    <w:p w:rsidR="009127D5" w:rsidRDefault="009127D5">
      <w:pPr>
        <w:tabs>
          <w:tab w:val="clear" w:pos="567"/>
        </w:tabs>
        <w:spacing w:line="240" w:lineRule="auto"/>
        <w:ind w:left="567" w:hanging="567"/>
        <w:rPr>
          <w:noProof/>
          <w:szCs w:val="22"/>
          <w:lang w:val="bg-BG"/>
        </w:rPr>
      </w:pPr>
    </w:p>
    <w:p w:rsidR="009127D5" w:rsidRPr="0014120D" w:rsidRDefault="00DC6D8C" w:rsidP="00867955">
      <w:pPr>
        <w:keepNext/>
        <w:tabs>
          <w:tab w:val="clear" w:pos="567"/>
        </w:tabs>
        <w:spacing w:line="240" w:lineRule="auto"/>
        <w:ind w:left="567" w:hanging="567"/>
        <w:rPr>
          <w:b/>
          <w:szCs w:val="22"/>
          <w:lang w:val="ru-RU"/>
        </w:rPr>
      </w:pPr>
      <w:r>
        <w:rPr>
          <w:b/>
          <w:szCs w:val="22"/>
          <w:lang w:val="bg-BG"/>
        </w:rPr>
        <w:t>4.8</w:t>
      </w:r>
      <w:r>
        <w:rPr>
          <w:b/>
          <w:szCs w:val="22"/>
          <w:lang w:val="bg-BG"/>
        </w:rPr>
        <w:tab/>
      </w:r>
      <w:r w:rsidR="009127D5">
        <w:rPr>
          <w:b/>
          <w:szCs w:val="22"/>
          <w:lang w:val="bg-BG"/>
        </w:rPr>
        <w:t>Нежелани лекарствени реакции</w:t>
      </w:r>
    </w:p>
    <w:p w:rsidR="009127D5" w:rsidRPr="0014120D" w:rsidRDefault="009127D5" w:rsidP="00867955">
      <w:pPr>
        <w:keepNext/>
        <w:tabs>
          <w:tab w:val="clear" w:pos="567"/>
        </w:tabs>
        <w:spacing w:line="240" w:lineRule="auto"/>
        <w:ind w:left="567" w:hanging="567"/>
        <w:rPr>
          <w:b/>
          <w:szCs w:val="22"/>
          <w:lang w:val="ru-RU"/>
        </w:rPr>
      </w:pPr>
    </w:p>
    <w:p w:rsidR="00756B9C" w:rsidRDefault="00756B9C" w:rsidP="00756B9C">
      <w:pPr>
        <w:keepNext/>
        <w:ind w:left="567" w:hanging="567"/>
        <w:rPr>
          <w:szCs w:val="22"/>
          <w:u w:val="single"/>
          <w:lang w:val="bg-BG"/>
        </w:rPr>
      </w:pPr>
      <w:r w:rsidRPr="00FF4EDD">
        <w:rPr>
          <w:szCs w:val="22"/>
          <w:u w:val="single"/>
          <w:lang w:val="bg-BG"/>
        </w:rPr>
        <w:t>Резюме на профила на безопасност</w:t>
      </w:r>
    </w:p>
    <w:p w:rsidR="00756B9C" w:rsidRDefault="00756B9C" w:rsidP="00756B9C">
      <w:pPr>
        <w:tabs>
          <w:tab w:val="clear" w:pos="567"/>
          <w:tab w:val="left" w:pos="720"/>
        </w:tabs>
        <w:spacing w:line="240" w:lineRule="auto"/>
        <w:rPr>
          <w:szCs w:val="22"/>
          <w:lang w:val="bg-BG"/>
        </w:rPr>
      </w:pPr>
    </w:p>
    <w:p w:rsidR="009127D5" w:rsidRDefault="009127D5">
      <w:pPr>
        <w:tabs>
          <w:tab w:val="clear" w:pos="567"/>
        </w:tabs>
        <w:spacing w:line="240" w:lineRule="auto"/>
        <w:rPr>
          <w:szCs w:val="22"/>
          <w:lang w:val="bg-BG"/>
        </w:rPr>
      </w:pPr>
      <w:r>
        <w:rPr>
          <w:szCs w:val="22"/>
          <w:lang w:val="bg-BG"/>
        </w:rPr>
        <w:t xml:space="preserve">Хипогликемията е най-честият нежелан ефект на инсулиновото лечение, </w:t>
      </w:r>
      <w:r w:rsidR="00CC717E" w:rsidRPr="00B000EF">
        <w:rPr>
          <w:szCs w:val="22"/>
          <w:lang w:val="bg-BG"/>
        </w:rPr>
        <w:t>ко</w:t>
      </w:r>
      <w:r w:rsidR="00CC717E">
        <w:rPr>
          <w:szCs w:val="22"/>
          <w:lang w:val="bg-BG"/>
        </w:rPr>
        <w:t>й</w:t>
      </w:r>
      <w:r w:rsidR="00CC717E" w:rsidRPr="00B000EF">
        <w:rPr>
          <w:szCs w:val="22"/>
          <w:lang w:val="bg-BG"/>
        </w:rPr>
        <w:t xml:space="preserve">то </w:t>
      </w:r>
      <w:r w:rsidR="00CC717E" w:rsidRPr="00CC4C57">
        <w:rPr>
          <w:szCs w:val="22"/>
          <w:lang w:val="bg-BG"/>
        </w:rPr>
        <w:t xml:space="preserve">пациент с диабет може да </w:t>
      </w:r>
      <w:r w:rsidR="006F49EB">
        <w:rPr>
          <w:szCs w:val="22"/>
          <w:lang w:val="bg-BG"/>
        </w:rPr>
        <w:t>получи</w:t>
      </w:r>
      <w:r>
        <w:rPr>
          <w:szCs w:val="22"/>
          <w:lang w:val="bg-BG"/>
        </w:rPr>
        <w:t xml:space="preserve">. Тежката хипогликемия може да доведе до загуба на съзнание, а в изключителни случаи </w:t>
      </w:r>
      <w:r w:rsidR="00CC717E">
        <w:rPr>
          <w:szCs w:val="22"/>
          <w:lang w:val="bg-BG"/>
        </w:rPr>
        <w:t xml:space="preserve">- </w:t>
      </w:r>
      <w:r>
        <w:rPr>
          <w:szCs w:val="22"/>
          <w:lang w:val="bg-BG"/>
        </w:rPr>
        <w:t xml:space="preserve">до смърт. Няма специфична честота на развитието на хипогликемия, тъй като </w:t>
      </w:r>
      <w:r w:rsidR="00CC717E">
        <w:rPr>
          <w:szCs w:val="22"/>
          <w:lang w:val="bg-BG"/>
        </w:rPr>
        <w:t xml:space="preserve">тя </w:t>
      </w:r>
      <w:r>
        <w:rPr>
          <w:szCs w:val="22"/>
          <w:lang w:val="bg-BG"/>
        </w:rPr>
        <w:t xml:space="preserve">е резултат </w:t>
      </w:r>
      <w:r w:rsidR="00CC717E">
        <w:rPr>
          <w:szCs w:val="22"/>
          <w:lang w:val="bg-BG"/>
        </w:rPr>
        <w:t xml:space="preserve">както </w:t>
      </w:r>
      <w:r>
        <w:rPr>
          <w:szCs w:val="22"/>
          <w:lang w:val="bg-BG"/>
        </w:rPr>
        <w:t xml:space="preserve">от дозата </w:t>
      </w:r>
      <w:r w:rsidR="00CC717E">
        <w:rPr>
          <w:szCs w:val="22"/>
          <w:lang w:val="bg-BG"/>
        </w:rPr>
        <w:t xml:space="preserve">на </w:t>
      </w:r>
      <w:r>
        <w:rPr>
          <w:szCs w:val="22"/>
          <w:lang w:val="bg-BG"/>
        </w:rPr>
        <w:t>инсулин</w:t>
      </w:r>
      <w:r w:rsidR="00CC717E">
        <w:rPr>
          <w:szCs w:val="22"/>
          <w:lang w:val="bg-BG"/>
        </w:rPr>
        <w:t>а</w:t>
      </w:r>
      <w:r>
        <w:rPr>
          <w:szCs w:val="22"/>
          <w:lang w:val="bg-BG"/>
        </w:rPr>
        <w:t xml:space="preserve">, </w:t>
      </w:r>
      <w:r w:rsidR="00CC717E">
        <w:rPr>
          <w:szCs w:val="22"/>
          <w:lang w:val="bg-BG"/>
        </w:rPr>
        <w:t xml:space="preserve">така </w:t>
      </w:r>
      <w:r>
        <w:rPr>
          <w:szCs w:val="22"/>
          <w:lang w:val="bg-BG"/>
        </w:rPr>
        <w:t>и от други фактори</w:t>
      </w:r>
      <w:r w:rsidR="00CC717E">
        <w:rPr>
          <w:szCs w:val="22"/>
          <w:lang w:val="bg-BG"/>
        </w:rPr>
        <w:t>,</w:t>
      </w:r>
      <w:r>
        <w:rPr>
          <w:szCs w:val="22"/>
          <w:lang w:val="bg-BG"/>
        </w:rPr>
        <w:t xml:space="preserve"> например</w:t>
      </w:r>
      <w:r w:rsidR="00CC717E">
        <w:rPr>
          <w:szCs w:val="22"/>
          <w:lang w:val="bg-BG"/>
        </w:rPr>
        <w:t>,</w:t>
      </w:r>
      <w:r>
        <w:rPr>
          <w:szCs w:val="22"/>
          <w:lang w:val="bg-BG"/>
        </w:rPr>
        <w:t xml:space="preserve"> диетата и физическата натовареност</w:t>
      </w:r>
      <w:r w:rsidR="00CC717E" w:rsidRPr="00CC717E">
        <w:rPr>
          <w:szCs w:val="22"/>
          <w:lang w:val="bg-BG"/>
        </w:rPr>
        <w:t xml:space="preserve"> </w:t>
      </w:r>
      <w:r w:rsidR="00CC717E">
        <w:rPr>
          <w:szCs w:val="22"/>
          <w:lang w:val="bg-BG"/>
        </w:rPr>
        <w:t>на пациента</w:t>
      </w:r>
      <w:r>
        <w:rPr>
          <w:szCs w:val="22"/>
          <w:lang w:val="bg-BG"/>
        </w:rPr>
        <w:t>.</w:t>
      </w:r>
    </w:p>
    <w:p w:rsidR="00CC717E" w:rsidRDefault="00CC717E">
      <w:pPr>
        <w:tabs>
          <w:tab w:val="clear" w:pos="567"/>
        </w:tabs>
        <w:spacing w:line="240" w:lineRule="auto"/>
        <w:rPr>
          <w:szCs w:val="22"/>
          <w:lang w:val="bg-BG"/>
        </w:rPr>
      </w:pPr>
    </w:p>
    <w:p w:rsidR="00CC717E" w:rsidRPr="00B000EF" w:rsidRDefault="00CC717E" w:rsidP="00CC717E">
      <w:pPr>
        <w:keepNext/>
        <w:autoSpaceDE w:val="0"/>
        <w:autoSpaceDN w:val="0"/>
        <w:adjustRightInd w:val="0"/>
        <w:rPr>
          <w:szCs w:val="22"/>
          <w:u w:val="single"/>
          <w:lang w:val="bg-BG"/>
        </w:rPr>
      </w:pPr>
      <w:r w:rsidRPr="00B000EF">
        <w:rPr>
          <w:szCs w:val="22"/>
          <w:u w:val="single"/>
          <w:lang w:val="bg-BG"/>
        </w:rPr>
        <w:t>Списък на нежеланите лекарствени реакции, представен в таблица</w:t>
      </w:r>
    </w:p>
    <w:p w:rsidR="00CC717E" w:rsidRPr="00B000EF" w:rsidRDefault="00CC717E" w:rsidP="00CC717E">
      <w:pPr>
        <w:keepNext/>
        <w:autoSpaceDE w:val="0"/>
        <w:autoSpaceDN w:val="0"/>
        <w:adjustRightInd w:val="0"/>
        <w:rPr>
          <w:rFonts w:eastAsia="SimSun"/>
          <w:szCs w:val="22"/>
          <w:lang w:val="bg-BG" w:eastAsia="zh-CN"/>
        </w:rPr>
      </w:pPr>
    </w:p>
    <w:p w:rsidR="00CC717E" w:rsidRPr="00B000EF" w:rsidRDefault="00CC717E" w:rsidP="00CC717E">
      <w:pPr>
        <w:autoSpaceDE w:val="0"/>
        <w:autoSpaceDN w:val="0"/>
        <w:adjustRightInd w:val="0"/>
        <w:rPr>
          <w:rFonts w:eastAsia="SimSun"/>
          <w:szCs w:val="22"/>
          <w:lang w:val="bg-BG" w:eastAsia="zh-CN"/>
        </w:rPr>
      </w:pPr>
      <w:r w:rsidRPr="00B000EF">
        <w:rPr>
          <w:rFonts w:eastAsia="SimSun"/>
          <w:szCs w:val="22"/>
          <w:lang w:val="bg-BG" w:eastAsia="zh-CN"/>
        </w:rPr>
        <w:t xml:space="preserve">Следните свързани нежелани реакции от клинични </w:t>
      </w:r>
      <w:r>
        <w:rPr>
          <w:szCs w:val="22"/>
          <w:lang w:val="bg-BG"/>
        </w:rPr>
        <w:t xml:space="preserve">изпитвания </w:t>
      </w:r>
      <w:r w:rsidRPr="00B000EF">
        <w:rPr>
          <w:rFonts w:eastAsia="SimSun"/>
          <w:szCs w:val="22"/>
          <w:lang w:val="bg-BG" w:eastAsia="zh-CN"/>
        </w:rPr>
        <w:t>са изброени по</w:t>
      </w:r>
      <w:r w:rsidRPr="00B000EF">
        <w:rPr>
          <w:rFonts w:eastAsia="SimSun"/>
          <w:szCs w:val="22"/>
          <w:lang w:val="bg-BG" w:eastAsia="zh-CN"/>
        </w:rPr>
        <w:noBreakHyphen/>
        <w:t xml:space="preserve">долу според предпочитаните </w:t>
      </w:r>
      <w:r w:rsidRPr="00B000EF">
        <w:rPr>
          <w:szCs w:val="22"/>
          <w:lang w:val="bg-BG"/>
        </w:rPr>
        <w:t>MedDRA</w:t>
      </w:r>
      <w:r w:rsidRPr="00B000EF">
        <w:rPr>
          <w:rFonts w:eastAsia="SimSun"/>
          <w:szCs w:val="22"/>
          <w:lang w:val="bg-BG" w:eastAsia="zh-CN"/>
        </w:rPr>
        <w:t xml:space="preserve"> термини по системо-</w:t>
      </w:r>
      <w:r w:rsidRPr="00762EA5">
        <w:rPr>
          <w:rFonts w:eastAsia="SimSun"/>
          <w:szCs w:val="22"/>
          <w:lang w:val="bg-BG" w:eastAsia="zh-CN"/>
        </w:rPr>
        <w:t xml:space="preserve">органен </w:t>
      </w:r>
      <w:r w:rsidRPr="00CC4C57">
        <w:rPr>
          <w:rFonts w:eastAsia="SimSun"/>
          <w:szCs w:val="22"/>
          <w:lang w:val="bg-BG" w:eastAsia="zh-CN"/>
        </w:rPr>
        <w:t>клас</w:t>
      </w:r>
      <w:r w:rsidRPr="00762EA5">
        <w:rPr>
          <w:rFonts w:eastAsia="SimSun"/>
          <w:szCs w:val="22"/>
          <w:lang w:val="bg-BG" w:eastAsia="zh-CN"/>
        </w:rPr>
        <w:t xml:space="preserve"> и в низходяща</w:t>
      </w:r>
      <w:r w:rsidRPr="00B000EF">
        <w:rPr>
          <w:rFonts w:eastAsia="SimSun"/>
          <w:szCs w:val="22"/>
          <w:lang w:val="bg-BG" w:eastAsia="zh-CN"/>
        </w:rPr>
        <w:t xml:space="preserve"> честота (много чести: ≥ 1/10; чести: ≥ 1/100 до &lt; 1/10; нечести ≥ 1/1 000 до &lt; 1/100; редки ≥ 1/10 000 до &lt;1 /1 000; много редки &lt;1 /10 000).</w:t>
      </w:r>
    </w:p>
    <w:p w:rsidR="00CC717E" w:rsidRPr="00B000EF" w:rsidRDefault="00CC717E" w:rsidP="00CC717E">
      <w:pPr>
        <w:autoSpaceDE w:val="0"/>
        <w:autoSpaceDN w:val="0"/>
        <w:adjustRightInd w:val="0"/>
        <w:rPr>
          <w:rFonts w:eastAsia="SimSun"/>
          <w:szCs w:val="22"/>
          <w:lang w:val="bg-BG" w:eastAsia="zh-CN"/>
        </w:rPr>
      </w:pPr>
    </w:p>
    <w:p w:rsidR="00CC717E" w:rsidRPr="00B000EF" w:rsidRDefault="00CC717E" w:rsidP="00CC717E">
      <w:pPr>
        <w:keepNext/>
        <w:autoSpaceDE w:val="0"/>
        <w:autoSpaceDN w:val="0"/>
        <w:adjustRightInd w:val="0"/>
        <w:rPr>
          <w:rFonts w:eastAsia="SimSun" w:cs="TimesNewRomanPSMT"/>
          <w:szCs w:val="22"/>
          <w:lang w:val="bg-BG" w:eastAsia="zh-CN"/>
        </w:rPr>
      </w:pPr>
      <w:r w:rsidRPr="00B000EF">
        <w:rPr>
          <w:rFonts w:eastAsia="SimSun"/>
          <w:szCs w:val="22"/>
          <w:lang w:val="bg-BG" w:eastAsia="zh-CN"/>
        </w:rPr>
        <w:t>При всяко групиране в зависимост от честотата нежеланите реакции с</w:t>
      </w:r>
      <w:r w:rsidR="00B828A5">
        <w:rPr>
          <w:rFonts w:eastAsia="SimSun"/>
          <w:szCs w:val="22"/>
          <w:lang w:val="bg-BG" w:eastAsia="zh-CN"/>
        </w:rPr>
        <w:t>а</w:t>
      </w:r>
      <w:r w:rsidRPr="00B000EF">
        <w:rPr>
          <w:rFonts w:eastAsia="SimSun"/>
          <w:szCs w:val="22"/>
          <w:lang w:val="bg-BG" w:eastAsia="zh-CN"/>
        </w:rPr>
        <w:t xml:space="preserve"> избро</w:t>
      </w:r>
      <w:r w:rsidR="00B828A5">
        <w:rPr>
          <w:rFonts w:eastAsia="SimSun"/>
          <w:szCs w:val="22"/>
          <w:lang w:val="bg-BG" w:eastAsia="zh-CN"/>
        </w:rPr>
        <w:t>ени</w:t>
      </w:r>
      <w:r w:rsidRPr="00B000EF">
        <w:rPr>
          <w:rFonts w:eastAsia="SimSun"/>
          <w:szCs w:val="22"/>
          <w:lang w:val="bg-BG" w:eastAsia="zh-CN"/>
        </w:rPr>
        <w:t xml:space="preserve"> в низходящ ред по отношение на тяхната сериозност.</w:t>
      </w:r>
    </w:p>
    <w:p w:rsidR="00CC717E" w:rsidRPr="00B000EF" w:rsidRDefault="00CC717E" w:rsidP="00CC717E">
      <w:pPr>
        <w:autoSpaceDE w:val="0"/>
        <w:autoSpaceDN w:val="0"/>
        <w:adjustRightInd w:val="0"/>
        <w:rPr>
          <w:szCs w:val="22"/>
          <w:lang w:val="bg-BG"/>
        </w:rPr>
      </w:pPr>
    </w:p>
    <w:tbl>
      <w:tblPr>
        <w:tblW w:w="4531" w:type="pct"/>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51"/>
        <w:gridCol w:w="1471"/>
        <w:gridCol w:w="1187"/>
        <w:gridCol w:w="1469"/>
        <w:gridCol w:w="1067"/>
        <w:gridCol w:w="1071"/>
      </w:tblGrid>
      <w:tr w:rsidR="00CC717E" w:rsidRPr="00B000EF" w:rsidTr="00F934B5">
        <w:trPr>
          <w:trHeight w:val="335"/>
        </w:trPr>
        <w:tc>
          <w:tcPr>
            <w:tcW w:w="1278" w:type="pct"/>
            <w:shd w:val="clear" w:color="auto" w:fill="auto"/>
          </w:tcPr>
          <w:p w:rsidR="00CC717E" w:rsidRPr="00B000EF" w:rsidRDefault="00CC717E" w:rsidP="00F934B5">
            <w:pPr>
              <w:keepNext/>
              <w:widowControl w:val="0"/>
              <w:spacing w:before="100" w:beforeAutospacing="1" w:after="51"/>
              <w:rPr>
                <w:szCs w:val="22"/>
                <w:lang w:val="bg-BG" w:eastAsia="en-GB"/>
              </w:rPr>
            </w:pPr>
            <w:r w:rsidRPr="00762EA5">
              <w:rPr>
                <w:b/>
                <w:bCs/>
                <w:szCs w:val="22"/>
                <w:lang w:val="bg-BG" w:eastAsia="en-GB"/>
              </w:rPr>
              <w:t>Системо-орга</w:t>
            </w:r>
            <w:r w:rsidRPr="00CC4C57">
              <w:rPr>
                <w:b/>
                <w:bCs/>
                <w:szCs w:val="22"/>
                <w:lang w:val="bg-BG" w:eastAsia="en-GB"/>
              </w:rPr>
              <w:t>нни</w:t>
            </w:r>
            <w:r w:rsidRPr="00762EA5">
              <w:rPr>
                <w:b/>
                <w:bCs/>
                <w:szCs w:val="22"/>
                <w:lang w:val="bg-BG" w:eastAsia="en-GB"/>
              </w:rPr>
              <w:t xml:space="preserve"> клас</w:t>
            </w:r>
            <w:r w:rsidRPr="00CC4C57">
              <w:rPr>
                <w:b/>
                <w:bCs/>
                <w:szCs w:val="22"/>
                <w:lang w:val="bg-BG" w:eastAsia="en-GB"/>
              </w:rPr>
              <w:t>ове</w:t>
            </w:r>
            <w:r w:rsidRPr="00762EA5">
              <w:rPr>
                <w:b/>
                <w:bCs/>
                <w:szCs w:val="22"/>
                <w:lang w:val="bg-BG" w:eastAsia="en-GB"/>
              </w:rPr>
              <w:t xml:space="preserve"> по</w:t>
            </w:r>
            <w:r w:rsidRPr="00B000EF">
              <w:rPr>
                <w:b/>
                <w:bCs/>
                <w:szCs w:val="22"/>
                <w:lang w:val="bg-BG" w:eastAsia="en-GB"/>
              </w:rPr>
              <w:t xml:space="preserve"> MedDRA</w:t>
            </w:r>
          </w:p>
        </w:tc>
        <w:tc>
          <w:tcPr>
            <w:tcW w:w="874" w:type="pct"/>
            <w:shd w:val="clear" w:color="auto" w:fill="auto"/>
          </w:tcPr>
          <w:p w:rsidR="00CC717E" w:rsidRPr="00B000EF" w:rsidRDefault="00CC717E" w:rsidP="00F934B5">
            <w:pPr>
              <w:keepNext/>
              <w:widowControl w:val="0"/>
              <w:spacing w:before="100" w:beforeAutospacing="1" w:after="51"/>
              <w:rPr>
                <w:szCs w:val="22"/>
                <w:lang w:val="bg-BG" w:eastAsia="en-GB"/>
              </w:rPr>
            </w:pPr>
            <w:r w:rsidRPr="00B000EF">
              <w:rPr>
                <w:b/>
                <w:bCs/>
                <w:szCs w:val="22"/>
                <w:lang w:val="bg-BG" w:eastAsia="en-GB"/>
              </w:rPr>
              <w:t>Много чести</w:t>
            </w:r>
          </w:p>
        </w:tc>
        <w:tc>
          <w:tcPr>
            <w:tcW w:w="705" w:type="pct"/>
            <w:shd w:val="clear" w:color="auto" w:fill="auto"/>
          </w:tcPr>
          <w:p w:rsidR="00CC717E" w:rsidRPr="00B000EF" w:rsidRDefault="00CC717E" w:rsidP="00F934B5">
            <w:pPr>
              <w:widowControl w:val="0"/>
              <w:spacing w:before="100" w:beforeAutospacing="1" w:after="51"/>
              <w:rPr>
                <w:szCs w:val="22"/>
                <w:lang w:val="bg-BG" w:eastAsia="en-GB"/>
              </w:rPr>
            </w:pPr>
            <w:r w:rsidRPr="00B000EF">
              <w:rPr>
                <w:b/>
                <w:bCs/>
                <w:szCs w:val="22"/>
                <w:lang w:val="bg-BG" w:eastAsia="en-GB"/>
              </w:rPr>
              <w:t>Чести</w:t>
            </w:r>
          </w:p>
        </w:tc>
        <w:tc>
          <w:tcPr>
            <w:tcW w:w="873" w:type="pct"/>
            <w:shd w:val="clear" w:color="auto" w:fill="auto"/>
          </w:tcPr>
          <w:p w:rsidR="00CC717E" w:rsidRPr="00B000EF" w:rsidRDefault="00CC717E" w:rsidP="00F934B5">
            <w:pPr>
              <w:widowControl w:val="0"/>
              <w:spacing w:before="100" w:beforeAutospacing="1" w:after="51"/>
              <w:rPr>
                <w:szCs w:val="22"/>
                <w:lang w:val="bg-BG" w:eastAsia="en-GB"/>
              </w:rPr>
            </w:pPr>
            <w:r w:rsidRPr="00B000EF">
              <w:rPr>
                <w:b/>
                <w:bCs/>
                <w:szCs w:val="22"/>
                <w:lang w:val="bg-BG" w:eastAsia="en-GB"/>
              </w:rPr>
              <w:t>Нечести</w:t>
            </w:r>
          </w:p>
        </w:tc>
        <w:tc>
          <w:tcPr>
            <w:tcW w:w="634" w:type="pct"/>
            <w:shd w:val="clear" w:color="auto" w:fill="auto"/>
          </w:tcPr>
          <w:p w:rsidR="00CC717E" w:rsidRPr="00B000EF" w:rsidRDefault="00CC717E" w:rsidP="00F934B5">
            <w:pPr>
              <w:widowControl w:val="0"/>
              <w:spacing w:before="100" w:beforeAutospacing="1" w:after="51"/>
              <w:rPr>
                <w:szCs w:val="22"/>
                <w:lang w:val="bg-BG" w:eastAsia="en-GB"/>
              </w:rPr>
            </w:pPr>
            <w:r w:rsidRPr="00B000EF">
              <w:rPr>
                <w:rFonts w:eastAsia="SimSun" w:cs="TimesNewRomanPSMT"/>
                <w:b/>
                <w:szCs w:val="22"/>
                <w:lang w:val="bg-BG" w:eastAsia="zh-CN"/>
              </w:rPr>
              <w:t>Редки</w:t>
            </w:r>
          </w:p>
        </w:tc>
        <w:tc>
          <w:tcPr>
            <w:tcW w:w="636" w:type="pct"/>
            <w:shd w:val="clear" w:color="auto" w:fill="auto"/>
          </w:tcPr>
          <w:p w:rsidR="00CC717E" w:rsidRPr="00B000EF" w:rsidRDefault="00CC717E" w:rsidP="00F934B5">
            <w:pPr>
              <w:widowControl w:val="0"/>
              <w:spacing w:before="100" w:beforeAutospacing="1" w:after="51"/>
              <w:rPr>
                <w:szCs w:val="22"/>
                <w:lang w:val="bg-BG" w:eastAsia="en-GB"/>
              </w:rPr>
            </w:pPr>
            <w:r w:rsidRPr="00B000EF">
              <w:rPr>
                <w:rFonts w:eastAsia="SimSun" w:cs="TimesNewRomanPSMT"/>
                <w:b/>
                <w:szCs w:val="22"/>
                <w:lang w:val="bg-BG" w:eastAsia="zh-CN"/>
              </w:rPr>
              <w:t>Много редки</w:t>
            </w:r>
          </w:p>
        </w:tc>
      </w:tr>
      <w:tr w:rsidR="00CC717E" w:rsidRPr="00B000EF" w:rsidTr="00F934B5">
        <w:trPr>
          <w:trHeight w:val="326"/>
        </w:trPr>
        <w:tc>
          <w:tcPr>
            <w:tcW w:w="5000" w:type="pct"/>
            <w:gridSpan w:val="6"/>
            <w:shd w:val="clear" w:color="auto" w:fill="auto"/>
          </w:tcPr>
          <w:p w:rsidR="00CC717E" w:rsidRPr="00B000EF" w:rsidRDefault="00CC717E" w:rsidP="00F934B5">
            <w:pPr>
              <w:keepNext/>
              <w:widowControl w:val="0"/>
              <w:rPr>
                <w:b/>
                <w:szCs w:val="22"/>
                <w:lang w:val="bg-BG" w:eastAsia="en-GB"/>
              </w:rPr>
            </w:pPr>
            <w:r w:rsidRPr="00B000EF">
              <w:rPr>
                <w:rFonts w:eastAsia="SimSun" w:cs="TimesNewRomanPSMT"/>
                <w:b/>
                <w:szCs w:val="22"/>
                <w:lang w:val="bg-BG" w:eastAsia="zh-CN"/>
              </w:rPr>
              <w:t>Нарушения на имунната система</w:t>
            </w:r>
          </w:p>
        </w:tc>
      </w:tr>
      <w:tr w:rsidR="00CC717E" w:rsidRPr="00B000EF" w:rsidTr="00F934B5">
        <w:trPr>
          <w:trHeight w:val="335"/>
        </w:trPr>
        <w:tc>
          <w:tcPr>
            <w:tcW w:w="1278" w:type="pct"/>
            <w:shd w:val="clear" w:color="auto" w:fill="auto"/>
          </w:tcPr>
          <w:p w:rsidR="00CC717E" w:rsidRPr="00B000EF" w:rsidRDefault="00CC717E" w:rsidP="00F934B5">
            <w:pPr>
              <w:keepNext/>
              <w:widowControl w:val="0"/>
              <w:spacing w:before="100" w:beforeAutospacing="1" w:after="51"/>
              <w:rPr>
                <w:szCs w:val="22"/>
                <w:lang w:val="bg-BG" w:eastAsia="en-GB"/>
              </w:rPr>
            </w:pPr>
            <w:r w:rsidRPr="00B000EF">
              <w:rPr>
                <w:rFonts w:eastAsia="SimSun" w:cs="TimesNewRomanPSMT"/>
                <w:szCs w:val="22"/>
                <w:lang w:val="bg-BG" w:eastAsia="zh-CN"/>
              </w:rPr>
              <w:t>Локални алергични реакции</w:t>
            </w:r>
          </w:p>
        </w:tc>
        <w:tc>
          <w:tcPr>
            <w:tcW w:w="874" w:type="pct"/>
            <w:shd w:val="clear" w:color="auto" w:fill="auto"/>
          </w:tcPr>
          <w:p w:rsidR="00CC717E" w:rsidRPr="00B000EF" w:rsidRDefault="00CC717E" w:rsidP="00F934B5">
            <w:pPr>
              <w:keepNext/>
              <w:widowControl w:val="0"/>
              <w:jc w:val="center"/>
              <w:rPr>
                <w:szCs w:val="22"/>
                <w:lang w:val="bg-BG" w:eastAsia="en-GB"/>
              </w:rPr>
            </w:pPr>
          </w:p>
        </w:tc>
        <w:tc>
          <w:tcPr>
            <w:tcW w:w="705" w:type="pct"/>
            <w:shd w:val="clear" w:color="auto" w:fill="auto"/>
          </w:tcPr>
          <w:p w:rsidR="00CC717E" w:rsidRPr="00B000EF" w:rsidRDefault="00CC717E" w:rsidP="00F934B5">
            <w:pPr>
              <w:widowControl w:val="0"/>
              <w:jc w:val="center"/>
              <w:rPr>
                <w:szCs w:val="22"/>
                <w:lang w:val="bg-BG" w:eastAsia="en-GB"/>
              </w:rPr>
            </w:pPr>
            <w:r w:rsidRPr="00B000EF">
              <w:rPr>
                <w:szCs w:val="22"/>
                <w:lang w:val="bg-BG" w:eastAsia="en-GB"/>
              </w:rPr>
              <w:t>X</w:t>
            </w:r>
          </w:p>
        </w:tc>
        <w:tc>
          <w:tcPr>
            <w:tcW w:w="873" w:type="pct"/>
            <w:shd w:val="clear" w:color="auto" w:fill="auto"/>
          </w:tcPr>
          <w:p w:rsidR="00CC717E" w:rsidRPr="00B000EF" w:rsidRDefault="00CC717E" w:rsidP="00F934B5">
            <w:pPr>
              <w:widowControl w:val="0"/>
              <w:jc w:val="center"/>
              <w:rPr>
                <w:szCs w:val="22"/>
                <w:lang w:val="bg-BG" w:eastAsia="en-GB"/>
              </w:rPr>
            </w:pPr>
          </w:p>
        </w:tc>
        <w:tc>
          <w:tcPr>
            <w:tcW w:w="634" w:type="pct"/>
            <w:shd w:val="clear" w:color="auto" w:fill="auto"/>
          </w:tcPr>
          <w:p w:rsidR="00CC717E" w:rsidRPr="00B000EF" w:rsidRDefault="00CC717E" w:rsidP="00F934B5">
            <w:pPr>
              <w:widowControl w:val="0"/>
              <w:jc w:val="center"/>
              <w:rPr>
                <w:szCs w:val="22"/>
                <w:lang w:val="bg-BG" w:eastAsia="en-GB"/>
              </w:rPr>
            </w:pPr>
          </w:p>
        </w:tc>
        <w:tc>
          <w:tcPr>
            <w:tcW w:w="636" w:type="pct"/>
            <w:shd w:val="clear" w:color="auto" w:fill="auto"/>
          </w:tcPr>
          <w:p w:rsidR="00CC717E" w:rsidRPr="00B000EF" w:rsidRDefault="00CC717E" w:rsidP="00F934B5">
            <w:pPr>
              <w:widowControl w:val="0"/>
              <w:jc w:val="center"/>
              <w:rPr>
                <w:szCs w:val="22"/>
                <w:lang w:val="bg-BG" w:eastAsia="en-GB"/>
              </w:rPr>
            </w:pPr>
          </w:p>
        </w:tc>
      </w:tr>
      <w:tr w:rsidR="00CC717E" w:rsidRPr="00B000EF" w:rsidTr="00F934B5">
        <w:trPr>
          <w:trHeight w:val="335"/>
        </w:trPr>
        <w:tc>
          <w:tcPr>
            <w:tcW w:w="1278" w:type="pct"/>
            <w:shd w:val="clear" w:color="auto" w:fill="auto"/>
          </w:tcPr>
          <w:p w:rsidR="00CC717E" w:rsidRPr="00B000EF" w:rsidRDefault="00CC717E" w:rsidP="001B2C4F">
            <w:pPr>
              <w:keepNext/>
              <w:widowControl w:val="0"/>
              <w:spacing w:before="100" w:beforeAutospacing="1" w:after="51"/>
              <w:rPr>
                <w:szCs w:val="22"/>
                <w:lang w:val="bg-BG" w:eastAsia="en-GB"/>
              </w:rPr>
            </w:pPr>
            <w:r w:rsidRPr="00B000EF">
              <w:rPr>
                <w:rFonts w:eastAsia="SimSun" w:cs="TimesNewRomanPSMT"/>
                <w:szCs w:val="22"/>
                <w:lang w:val="bg-BG" w:eastAsia="zh-CN"/>
              </w:rPr>
              <w:t>Системна алерги</w:t>
            </w:r>
            <w:r w:rsidR="001B2C4F">
              <w:rPr>
                <w:rFonts w:eastAsia="SimSun" w:cs="TimesNewRomanPSMT"/>
                <w:szCs w:val="22"/>
                <w:lang w:val="bg-BG" w:eastAsia="zh-CN"/>
              </w:rPr>
              <w:t>чна реакция</w:t>
            </w:r>
          </w:p>
        </w:tc>
        <w:tc>
          <w:tcPr>
            <w:tcW w:w="874" w:type="pct"/>
            <w:shd w:val="clear" w:color="auto" w:fill="auto"/>
          </w:tcPr>
          <w:p w:rsidR="00CC717E" w:rsidRPr="00B000EF" w:rsidRDefault="00CC717E" w:rsidP="00F934B5">
            <w:pPr>
              <w:keepNext/>
              <w:widowControl w:val="0"/>
              <w:jc w:val="center"/>
              <w:rPr>
                <w:szCs w:val="22"/>
                <w:lang w:val="bg-BG" w:eastAsia="en-GB"/>
              </w:rPr>
            </w:pPr>
          </w:p>
        </w:tc>
        <w:tc>
          <w:tcPr>
            <w:tcW w:w="705" w:type="pct"/>
            <w:shd w:val="clear" w:color="auto" w:fill="auto"/>
          </w:tcPr>
          <w:p w:rsidR="00CC717E" w:rsidRPr="00B000EF" w:rsidRDefault="00CC717E" w:rsidP="00F934B5">
            <w:pPr>
              <w:widowControl w:val="0"/>
              <w:jc w:val="center"/>
              <w:rPr>
                <w:szCs w:val="22"/>
                <w:lang w:val="bg-BG" w:eastAsia="en-GB"/>
              </w:rPr>
            </w:pPr>
          </w:p>
        </w:tc>
        <w:tc>
          <w:tcPr>
            <w:tcW w:w="873" w:type="pct"/>
            <w:shd w:val="clear" w:color="auto" w:fill="auto"/>
          </w:tcPr>
          <w:p w:rsidR="00CC717E" w:rsidRPr="00B000EF" w:rsidRDefault="00CC717E" w:rsidP="00F934B5">
            <w:pPr>
              <w:widowControl w:val="0"/>
              <w:jc w:val="center"/>
              <w:rPr>
                <w:szCs w:val="22"/>
                <w:lang w:val="bg-BG" w:eastAsia="en-GB"/>
              </w:rPr>
            </w:pPr>
          </w:p>
        </w:tc>
        <w:tc>
          <w:tcPr>
            <w:tcW w:w="634" w:type="pct"/>
            <w:shd w:val="clear" w:color="auto" w:fill="auto"/>
          </w:tcPr>
          <w:p w:rsidR="00CC717E" w:rsidRPr="00B000EF" w:rsidRDefault="00CC717E" w:rsidP="00F934B5">
            <w:pPr>
              <w:widowControl w:val="0"/>
              <w:jc w:val="center"/>
              <w:rPr>
                <w:szCs w:val="22"/>
                <w:lang w:val="bg-BG" w:eastAsia="en-GB"/>
              </w:rPr>
            </w:pPr>
            <w:r w:rsidRPr="00B000EF">
              <w:rPr>
                <w:szCs w:val="22"/>
                <w:lang w:val="bg-BG" w:eastAsia="en-GB"/>
              </w:rPr>
              <w:t>X</w:t>
            </w:r>
          </w:p>
        </w:tc>
        <w:tc>
          <w:tcPr>
            <w:tcW w:w="636" w:type="pct"/>
            <w:shd w:val="clear" w:color="auto" w:fill="auto"/>
          </w:tcPr>
          <w:p w:rsidR="00CC717E" w:rsidRPr="00B000EF" w:rsidRDefault="00CC717E" w:rsidP="00F934B5">
            <w:pPr>
              <w:widowControl w:val="0"/>
              <w:jc w:val="center"/>
              <w:rPr>
                <w:szCs w:val="22"/>
                <w:lang w:val="bg-BG" w:eastAsia="en-GB"/>
              </w:rPr>
            </w:pPr>
          </w:p>
        </w:tc>
      </w:tr>
      <w:tr w:rsidR="00CC717E" w:rsidRPr="00CC4C57" w:rsidTr="00F934B5">
        <w:trPr>
          <w:trHeight w:val="115"/>
        </w:trPr>
        <w:tc>
          <w:tcPr>
            <w:tcW w:w="5000" w:type="pct"/>
            <w:gridSpan w:val="6"/>
            <w:shd w:val="clear" w:color="auto" w:fill="auto"/>
          </w:tcPr>
          <w:p w:rsidR="00CC717E" w:rsidRPr="00B000EF" w:rsidRDefault="00CC717E" w:rsidP="00F934B5">
            <w:pPr>
              <w:keepNext/>
              <w:widowControl w:val="0"/>
              <w:rPr>
                <w:b/>
                <w:szCs w:val="22"/>
                <w:lang w:val="bg-BG" w:eastAsia="en-GB"/>
              </w:rPr>
            </w:pPr>
            <w:r w:rsidRPr="00B000EF">
              <w:rPr>
                <w:b/>
                <w:szCs w:val="22"/>
                <w:lang w:val="bg-BG" w:eastAsia="en-GB"/>
              </w:rPr>
              <w:t>Нарушения на кожата и подкожната тъкан</w:t>
            </w:r>
          </w:p>
        </w:tc>
      </w:tr>
      <w:tr w:rsidR="00CC717E" w:rsidRPr="00B000EF" w:rsidTr="00F934B5">
        <w:trPr>
          <w:trHeight w:val="115"/>
        </w:trPr>
        <w:tc>
          <w:tcPr>
            <w:tcW w:w="1278" w:type="pct"/>
            <w:shd w:val="clear" w:color="auto" w:fill="auto"/>
          </w:tcPr>
          <w:p w:rsidR="00CC717E" w:rsidRPr="00B000EF" w:rsidRDefault="00CC717E" w:rsidP="00F934B5">
            <w:pPr>
              <w:keepNext/>
              <w:widowControl w:val="0"/>
              <w:spacing w:before="100" w:beforeAutospacing="1" w:after="51"/>
              <w:rPr>
                <w:szCs w:val="22"/>
                <w:lang w:val="bg-BG" w:eastAsia="en-GB"/>
              </w:rPr>
            </w:pPr>
            <w:r w:rsidRPr="00B000EF">
              <w:rPr>
                <w:szCs w:val="22"/>
                <w:lang w:val="bg-BG" w:eastAsia="en-GB"/>
              </w:rPr>
              <w:t>Липодистрофия</w:t>
            </w:r>
          </w:p>
        </w:tc>
        <w:tc>
          <w:tcPr>
            <w:tcW w:w="874" w:type="pct"/>
            <w:shd w:val="clear" w:color="auto" w:fill="auto"/>
          </w:tcPr>
          <w:p w:rsidR="00CC717E" w:rsidRPr="00B000EF" w:rsidRDefault="00CC717E" w:rsidP="00F934B5">
            <w:pPr>
              <w:keepNext/>
              <w:widowControl w:val="0"/>
              <w:jc w:val="center"/>
              <w:rPr>
                <w:szCs w:val="22"/>
                <w:lang w:val="bg-BG" w:eastAsia="en-GB"/>
              </w:rPr>
            </w:pPr>
          </w:p>
        </w:tc>
        <w:tc>
          <w:tcPr>
            <w:tcW w:w="705" w:type="pct"/>
            <w:shd w:val="clear" w:color="auto" w:fill="auto"/>
          </w:tcPr>
          <w:p w:rsidR="00CC717E" w:rsidRPr="00B000EF" w:rsidRDefault="00CC717E" w:rsidP="00F934B5">
            <w:pPr>
              <w:widowControl w:val="0"/>
              <w:jc w:val="center"/>
              <w:rPr>
                <w:szCs w:val="22"/>
                <w:lang w:val="bg-BG" w:eastAsia="en-GB"/>
              </w:rPr>
            </w:pPr>
          </w:p>
        </w:tc>
        <w:tc>
          <w:tcPr>
            <w:tcW w:w="873" w:type="pct"/>
            <w:shd w:val="clear" w:color="auto" w:fill="auto"/>
          </w:tcPr>
          <w:p w:rsidR="00CC717E" w:rsidRPr="00B000EF" w:rsidRDefault="00CC717E" w:rsidP="00F934B5">
            <w:pPr>
              <w:widowControl w:val="0"/>
              <w:jc w:val="center"/>
              <w:rPr>
                <w:szCs w:val="22"/>
                <w:lang w:val="bg-BG" w:eastAsia="en-GB"/>
              </w:rPr>
            </w:pPr>
            <w:r w:rsidRPr="00B000EF">
              <w:rPr>
                <w:szCs w:val="22"/>
                <w:lang w:val="bg-BG" w:eastAsia="en-GB"/>
              </w:rPr>
              <w:t>X</w:t>
            </w:r>
          </w:p>
        </w:tc>
        <w:tc>
          <w:tcPr>
            <w:tcW w:w="634" w:type="pct"/>
            <w:shd w:val="clear" w:color="auto" w:fill="auto"/>
          </w:tcPr>
          <w:p w:rsidR="00CC717E" w:rsidRPr="00B000EF" w:rsidRDefault="00CC717E" w:rsidP="00F934B5">
            <w:pPr>
              <w:widowControl w:val="0"/>
              <w:jc w:val="center"/>
              <w:rPr>
                <w:szCs w:val="22"/>
                <w:lang w:val="bg-BG" w:eastAsia="en-GB"/>
              </w:rPr>
            </w:pPr>
          </w:p>
        </w:tc>
        <w:tc>
          <w:tcPr>
            <w:tcW w:w="636" w:type="pct"/>
            <w:shd w:val="clear" w:color="auto" w:fill="auto"/>
          </w:tcPr>
          <w:p w:rsidR="00CC717E" w:rsidRPr="00B000EF" w:rsidRDefault="00CC717E" w:rsidP="00F934B5">
            <w:pPr>
              <w:widowControl w:val="0"/>
              <w:jc w:val="center"/>
              <w:rPr>
                <w:szCs w:val="22"/>
                <w:lang w:val="bg-BG" w:eastAsia="en-GB"/>
              </w:rPr>
            </w:pPr>
          </w:p>
        </w:tc>
      </w:tr>
    </w:tbl>
    <w:p w:rsidR="00CC717E" w:rsidRPr="00B000EF" w:rsidRDefault="00CC717E" w:rsidP="00CC717E">
      <w:pPr>
        <w:autoSpaceDE w:val="0"/>
        <w:autoSpaceDN w:val="0"/>
        <w:adjustRightInd w:val="0"/>
        <w:rPr>
          <w:szCs w:val="22"/>
          <w:lang w:val="bg-BG"/>
        </w:rPr>
      </w:pPr>
    </w:p>
    <w:p w:rsidR="00CC717E" w:rsidRPr="00B000EF" w:rsidRDefault="00CC717E" w:rsidP="00CC717E">
      <w:pPr>
        <w:keepNext/>
        <w:autoSpaceDE w:val="0"/>
        <w:autoSpaceDN w:val="0"/>
        <w:adjustRightInd w:val="0"/>
        <w:rPr>
          <w:rFonts w:eastAsia="SimSun"/>
          <w:szCs w:val="22"/>
          <w:u w:val="single"/>
          <w:lang w:val="bg-BG"/>
        </w:rPr>
      </w:pPr>
      <w:r w:rsidRPr="00B000EF">
        <w:rPr>
          <w:rFonts w:eastAsia="SimSun"/>
          <w:szCs w:val="22"/>
          <w:u w:val="single"/>
          <w:lang w:val="bg-BG"/>
        </w:rPr>
        <w:t xml:space="preserve">Описание на избрани </w:t>
      </w:r>
      <w:r w:rsidRPr="00762EA5">
        <w:rPr>
          <w:rFonts w:eastAsia="SimSun"/>
          <w:szCs w:val="22"/>
          <w:u w:val="single"/>
          <w:lang w:val="bg-BG"/>
        </w:rPr>
        <w:t>нежелани реакции</w:t>
      </w:r>
    </w:p>
    <w:p w:rsidR="00CC717E" w:rsidRDefault="00CC717E" w:rsidP="008535D1">
      <w:pPr>
        <w:keepNext/>
        <w:rPr>
          <w:szCs w:val="22"/>
          <w:lang w:val="bg-BG"/>
        </w:rPr>
      </w:pPr>
    </w:p>
    <w:p w:rsidR="009127D5" w:rsidRDefault="00514B26" w:rsidP="00514B26">
      <w:pPr>
        <w:keepNext/>
        <w:tabs>
          <w:tab w:val="clear" w:pos="567"/>
        </w:tabs>
        <w:spacing w:line="240" w:lineRule="auto"/>
        <w:rPr>
          <w:i/>
          <w:szCs w:val="22"/>
          <w:u w:val="single"/>
          <w:lang w:val="bg-BG"/>
        </w:rPr>
      </w:pPr>
      <w:r w:rsidRPr="0028363F">
        <w:rPr>
          <w:i/>
          <w:szCs w:val="22"/>
          <w:u w:val="single"/>
          <w:lang w:val="bg-BG"/>
        </w:rPr>
        <w:t>Локални алергични реакции</w:t>
      </w:r>
    </w:p>
    <w:p w:rsidR="005E4C9B" w:rsidRPr="0028363F" w:rsidRDefault="005E4C9B" w:rsidP="00514B26">
      <w:pPr>
        <w:keepNext/>
        <w:tabs>
          <w:tab w:val="clear" w:pos="567"/>
        </w:tabs>
        <w:spacing w:line="240" w:lineRule="auto"/>
        <w:rPr>
          <w:szCs w:val="22"/>
          <w:u w:val="single"/>
          <w:lang w:val="bg-BG"/>
        </w:rPr>
      </w:pPr>
    </w:p>
    <w:p w:rsidR="00514B26" w:rsidRDefault="009127D5">
      <w:pPr>
        <w:tabs>
          <w:tab w:val="clear" w:pos="567"/>
        </w:tabs>
        <w:spacing w:line="240" w:lineRule="auto"/>
        <w:rPr>
          <w:szCs w:val="22"/>
          <w:lang w:val="bg-BG"/>
        </w:rPr>
      </w:pPr>
      <w:r>
        <w:rPr>
          <w:szCs w:val="22"/>
          <w:lang w:val="bg-BG"/>
        </w:rPr>
        <w:t>Локалните алергични реакции са чести. Зачервяване, оток и сърбеж могат да се появяват на мястото на инжектиране на инсулин. Това състояние обикновено отзвучава от няколко дни до няколко седмици. В някои случаи това състояние може да се дължи на различни от инсулина фактори, като дразнене от средството за почистване на кожата или лоша техника на инжектиране.</w:t>
      </w:r>
    </w:p>
    <w:p w:rsidR="00514B26" w:rsidRDefault="00514B26">
      <w:pPr>
        <w:tabs>
          <w:tab w:val="clear" w:pos="567"/>
        </w:tabs>
        <w:spacing w:line="240" w:lineRule="auto"/>
        <w:rPr>
          <w:szCs w:val="22"/>
          <w:lang w:val="bg-BG"/>
        </w:rPr>
      </w:pPr>
    </w:p>
    <w:p w:rsidR="00514B26" w:rsidRPr="0028363F" w:rsidRDefault="00514B26" w:rsidP="00514B26">
      <w:pPr>
        <w:keepNext/>
        <w:rPr>
          <w:i/>
          <w:szCs w:val="22"/>
          <w:u w:val="single"/>
          <w:lang w:val="bg-BG"/>
        </w:rPr>
      </w:pPr>
      <w:r w:rsidRPr="0028363F">
        <w:rPr>
          <w:i/>
          <w:szCs w:val="22"/>
          <w:u w:val="single"/>
          <w:lang w:val="bg-BG"/>
        </w:rPr>
        <w:t>Системна алерги</w:t>
      </w:r>
      <w:r w:rsidR="001B2C4F" w:rsidRPr="0028363F">
        <w:rPr>
          <w:i/>
          <w:szCs w:val="22"/>
          <w:u w:val="single"/>
          <w:lang w:val="bg-BG"/>
        </w:rPr>
        <w:t>на реакция</w:t>
      </w:r>
    </w:p>
    <w:p w:rsidR="0091111D" w:rsidRDefault="0091111D" w:rsidP="008535D1">
      <w:pPr>
        <w:keepNext/>
        <w:rPr>
          <w:szCs w:val="22"/>
          <w:lang w:val="bg-BG"/>
        </w:rPr>
      </w:pPr>
    </w:p>
    <w:p w:rsidR="009127D5" w:rsidRDefault="009127D5" w:rsidP="008535D1">
      <w:pPr>
        <w:keepNext/>
        <w:rPr>
          <w:szCs w:val="22"/>
          <w:lang w:val="bg-BG"/>
        </w:rPr>
      </w:pPr>
      <w:r>
        <w:rPr>
          <w:szCs w:val="22"/>
          <w:lang w:val="bg-BG"/>
        </w:rPr>
        <w:t>Системната алергия, която е рядка, но потенциално по</w:t>
      </w:r>
      <w:r>
        <w:rPr>
          <w:szCs w:val="22"/>
          <w:lang w:val="bg-BG"/>
        </w:rPr>
        <w:noBreakHyphen/>
        <w:t>сериозна, е генерализираната алергия към инсулин. Тя може да предизвика обрив по цялото тяло, задух, хриптене, понижено кръвно налягане, ускорен пулс или изпотяване. Тежките случаи на генерализирана алергия могат да бъдат животозастрашаващи.</w:t>
      </w:r>
    </w:p>
    <w:p w:rsidR="009127D5" w:rsidRDefault="009127D5">
      <w:pPr>
        <w:tabs>
          <w:tab w:val="clear" w:pos="567"/>
        </w:tabs>
        <w:spacing w:line="240" w:lineRule="auto"/>
        <w:rPr>
          <w:szCs w:val="22"/>
          <w:lang w:val="bg-BG"/>
        </w:rPr>
      </w:pPr>
    </w:p>
    <w:p w:rsidR="00514B26" w:rsidRDefault="00514B26" w:rsidP="00514B26">
      <w:pPr>
        <w:keepNext/>
        <w:rPr>
          <w:i/>
          <w:szCs w:val="22"/>
          <w:u w:val="single"/>
          <w:lang w:val="bg-BG"/>
        </w:rPr>
      </w:pPr>
      <w:r w:rsidRPr="0028363F">
        <w:rPr>
          <w:i/>
          <w:szCs w:val="22"/>
          <w:u w:val="single"/>
          <w:lang w:val="bg-BG"/>
        </w:rPr>
        <w:t>Липодистрофия</w:t>
      </w:r>
    </w:p>
    <w:p w:rsidR="005E4C9B" w:rsidRPr="0028363F" w:rsidRDefault="005E4C9B" w:rsidP="00514B26">
      <w:pPr>
        <w:keepNext/>
        <w:rPr>
          <w:i/>
          <w:szCs w:val="22"/>
          <w:u w:val="single"/>
          <w:lang w:val="bg-BG"/>
        </w:rPr>
      </w:pPr>
    </w:p>
    <w:p w:rsidR="009127D5" w:rsidRDefault="009127D5">
      <w:pPr>
        <w:tabs>
          <w:tab w:val="clear" w:pos="567"/>
        </w:tabs>
        <w:spacing w:line="240" w:lineRule="auto"/>
        <w:rPr>
          <w:szCs w:val="22"/>
          <w:lang w:val="bg-BG"/>
        </w:rPr>
      </w:pPr>
      <w:r>
        <w:rPr>
          <w:szCs w:val="22"/>
          <w:lang w:val="bg-BG"/>
        </w:rPr>
        <w:t>Липодистрофия на мястото на инжектиране е нечеста.</w:t>
      </w:r>
    </w:p>
    <w:p w:rsidR="006E616E" w:rsidRDefault="006E616E" w:rsidP="006E616E">
      <w:pPr>
        <w:tabs>
          <w:tab w:val="clear" w:pos="567"/>
        </w:tabs>
        <w:spacing w:line="240" w:lineRule="auto"/>
        <w:rPr>
          <w:noProof/>
          <w:szCs w:val="22"/>
          <w:lang w:val="bg-BG"/>
        </w:rPr>
      </w:pPr>
    </w:p>
    <w:p w:rsidR="00514B26" w:rsidRDefault="00514B26" w:rsidP="00514B26">
      <w:pPr>
        <w:keepNext/>
        <w:rPr>
          <w:i/>
          <w:szCs w:val="22"/>
          <w:u w:val="single"/>
          <w:lang w:val="bg-BG"/>
        </w:rPr>
      </w:pPr>
      <w:r w:rsidRPr="0028363F">
        <w:rPr>
          <w:i/>
          <w:szCs w:val="22"/>
          <w:u w:val="single"/>
          <w:lang w:val="bg-BG"/>
        </w:rPr>
        <w:t>Оток</w:t>
      </w:r>
    </w:p>
    <w:p w:rsidR="005E4C9B" w:rsidRPr="0028363F" w:rsidRDefault="005E4C9B" w:rsidP="00514B26">
      <w:pPr>
        <w:keepNext/>
        <w:rPr>
          <w:i/>
          <w:szCs w:val="22"/>
          <w:u w:val="single"/>
          <w:lang w:val="bg-BG"/>
        </w:rPr>
      </w:pPr>
    </w:p>
    <w:p w:rsidR="006E616E" w:rsidRDefault="00FC4691" w:rsidP="006E616E">
      <w:pPr>
        <w:tabs>
          <w:tab w:val="clear" w:pos="567"/>
        </w:tabs>
        <w:spacing w:line="240" w:lineRule="auto"/>
        <w:rPr>
          <w:szCs w:val="22"/>
          <w:lang w:val="bg-BG" w:eastAsia="de-DE"/>
        </w:rPr>
      </w:pPr>
      <w:r>
        <w:rPr>
          <w:szCs w:val="22"/>
          <w:lang w:val="bg-BG" w:eastAsia="de-DE"/>
        </w:rPr>
        <w:t>По време на лечение с инсулин са съобщавани с</w:t>
      </w:r>
      <w:r w:rsidR="006E616E">
        <w:rPr>
          <w:szCs w:val="22"/>
          <w:lang w:val="bg-BG" w:eastAsia="de-DE"/>
        </w:rPr>
        <w:t xml:space="preserve">лучаи на оток, особено ако предходен лош метаболитен контрол е </w:t>
      </w:r>
      <w:r>
        <w:rPr>
          <w:szCs w:val="22"/>
          <w:lang w:val="bg-BG" w:eastAsia="de-DE"/>
        </w:rPr>
        <w:t xml:space="preserve">бил </w:t>
      </w:r>
      <w:r w:rsidR="006E616E">
        <w:rPr>
          <w:szCs w:val="22"/>
          <w:lang w:val="bg-BG" w:eastAsia="de-DE"/>
        </w:rPr>
        <w:t>подобрен с интензивно инсулинолечение.</w:t>
      </w:r>
    </w:p>
    <w:p w:rsidR="006E616E" w:rsidRDefault="006E616E" w:rsidP="006E616E">
      <w:pPr>
        <w:tabs>
          <w:tab w:val="clear" w:pos="567"/>
          <w:tab w:val="left" w:pos="1689"/>
        </w:tabs>
        <w:spacing w:line="240" w:lineRule="auto"/>
        <w:rPr>
          <w:noProof/>
          <w:szCs w:val="22"/>
          <w:lang w:val="bg-BG"/>
        </w:rPr>
      </w:pPr>
    </w:p>
    <w:p w:rsidR="00286125" w:rsidRDefault="00286125" w:rsidP="00FE78F4">
      <w:pPr>
        <w:keepNext/>
        <w:tabs>
          <w:tab w:val="clear" w:pos="567"/>
          <w:tab w:val="left" w:pos="720"/>
        </w:tabs>
        <w:spacing w:line="240" w:lineRule="auto"/>
        <w:rPr>
          <w:noProof/>
          <w:szCs w:val="22"/>
          <w:u w:val="single"/>
          <w:lang w:val="bg-BG"/>
        </w:rPr>
      </w:pPr>
      <w:r w:rsidRPr="007F6F58">
        <w:rPr>
          <w:noProof/>
          <w:szCs w:val="22"/>
          <w:u w:val="single"/>
          <w:lang w:val="bg-BG"/>
        </w:rPr>
        <w:t>Съобщаване на подозирани нежелани реакции</w:t>
      </w:r>
    </w:p>
    <w:p w:rsidR="000C7F03" w:rsidRPr="007F6F58" w:rsidRDefault="000C7F03" w:rsidP="00FE78F4">
      <w:pPr>
        <w:keepNext/>
        <w:tabs>
          <w:tab w:val="clear" w:pos="567"/>
          <w:tab w:val="left" w:pos="720"/>
        </w:tabs>
        <w:spacing w:line="240" w:lineRule="auto"/>
        <w:rPr>
          <w:szCs w:val="22"/>
          <w:u w:val="single"/>
          <w:lang w:val="bg-BG"/>
        </w:rPr>
      </w:pPr>
    </w:p>
    <w:p w:rsidR="00E61EB0" w:rsidRPr="003F0F68" w:rsidRDefault="00286125" w:rsidP="00AB137D">
      <w:pPr>
        <w:tabs>
          <w:tab w:val="clear" w:pos="567"/>
          <w:tab w:val="left" w:pos="1689"/>
        </w:tabs>
        <w:spacing w:line="240" w:lineRule="auto"/>
        <w:rPr>
          <w:noProof/>
          <w:szCs w:val="22"/>
          <w:lang w:val="ru-RU"/>
        </w:rPr>
      </w:pPr>
      <w:r w:rsidRPr="000D3C7C">
        <w:rPr>
          <w:noProof/>
          <w:szCs w:val="22"/>
          <w:lang w:val="bg-BG"/>
        </w:rPr>
        <w:t xml:space="preserve">Съобщаването на подозирани нежелани реакции след </w:t>
      </w:r>
      <w:r>
        <w:rPr>
          <w:noProof/>
          <w:szCs w:val="22"/>
          <w:lang w:val="bg-BG"/>
        </w:rPr>
        <w:t>разрешаване за употреба</w:t>
      </w:r>
      <w:r w:rsidRPr="000D3C7C">
        <w:rPr>
          <w:noProof/>
          <w:szCs w:val="22"/>
          <w:lang w:val="bg-BG"/>
        </w:rPr>
        <w:t xml:space="preserve"> на лекарствения продукт е важно.</w:t>
      </w:r>
      <w:r w:rsidRPr="000D3C7C">
        <w:rPr>
          <w:szCs w:val="22"/>
          <w:lang w:val="bg-BG"/>
        </w:rPr>
        <w:t xml:space="preserve"> </w:t>
      </w:r>
      <w:r w:rsidRPr="000D3C7C">
        <w:rPr>
          <w:noProof/>
          <w:szCs w:val="22"/>
          <w:lang w:val="bg-BG"/>
        </w:rPr>
        <w:t xml:space="preserve">Това позволява да продължи наблюдението на съотношението полза/риск </w:t>
      </w:r>
      <w:r>
        <w:rPr>
          <w:noProof/>
          <w:szCs w:val="22"/>
          <w:lang w:val="bg-BG"/>
        </w:rPr>
        <w:t>з</w:t>
      </w:r>
      <w:r w:rsidRPr="000D3C7C">
        <w:rPr>
          <w:noProof/>
          <w:szCs w:val="22"/>
          <w:lang w:val="bg-BG"/>
        </w:rPr>
        <w:t>а лекарствения продукт.</w:t>
      </w:r>
      <w:r w:rsidRPr="000D3C7C">
        <w:rPr>
          <w:szCs w:val="22"/>
          <w:lang w:val="bg-BG"/>
        </w:rPr>
        <w:t xml:space="preserve"> </w:t>
      </w:r>
      <w:r w:rsidRPr="000D3C7C">
        <w:rPr>
          <w:noProof/>
          <w:szCs w:val="22"/>
          <w:lang w:val="bg-BG"/>
        </w:rPr>
        <w:t xml:space="preserve">От </w:t>
      </w:r>
      <w:r>
        <w:rPr>
          <w:noProof/>
          <w:szCs w:val="22"/>
          <w:lang w:val="bg-BG"/>
        </w:rPr>
        <w:t xml:space="preserve">медицинските </w:t>
      </w:r>
      <w:r w:rsidRPr="000D3C7C">
        <w:rPr>
          <w:noProof/>
          <w:szCs w:val="22"/>
          <w:lang w:val="bg-BG"/>
        </w:rPr>
        <w:t>специалисти</w:t>
      </w:r>
      <w:r>
        <w:rPr>
          <w:noProof/>
          <w:szCs w:val="22"/>
          <w:lang w:val="bg-BG"/>
        </w:rPr>
        <w:t xml:space="preserve"> </w:t>
      </w:r>
      <w:r w:rsidRPr="000D3C7C">
        <w:rPr>
          <w:noProof/>
          <w:szCs w:val="22"/>
          <w:lang w:val="bg-BG"/>
        </w:rPr>
        <w:t xml:space="preserve">се изисква </w:t>
      </w:r>
      <w:r>
        <w:rPr>
          <w:noProof/>
          <w:szCs w:val="22"/>
          <w:lang w:val="bg-BG"/>
        </w:rPr>
        <w:t>д</w:t>
      </w:r>
      <w:r w:rsidRPr="000D3C7C">
        <w:rPr>
          <w:noProof/>
          <w:szCs w:val="22"/>
          <w:lang w:val="bg-BG"/>
        </w:rPr>
        <w:t xml:space="preserve">а съобщават всяка подозирана нежелана реакция </w:t>
      </w:r>
      <w:r w:rsidR="00E61EB0" w:rsidRPr="000D3C7C">
        <w:rPr>
          <w:noProof/>
          <w:szCs w:val="22"/>
          <w:lang w:val="bg-BG"/>
        </w:rPr>
        <w:t xml:space="preserve">чрез </w:t>
      </w:r>
      <w:r w:rsidR="00E61EB0" w:rsidRPr="00E77AA5">
        <w:rPr>
          <w:noProof/>
          <w:szCs w:val="22"/>
          <w:highlight w:val="lightGray"/>
          <w:lang w:val="bg-BG"/>
        </w:rPr>
        <w:t xml:space="preserve">национална система за съобщаване, посочена </w:t>
      </w:r>
      <w:r w:rsidR="00AB137D" w:rsidRPr="00CA20B9">
        <w:rPr>
          <w:noProof/>
          <w:szCs w:val="22"/>
          <w:highlight w:val="lightGray"/>
          <w:lang w:val="bg-BG"/>
        </w:rPr>
        <w:t xml:space="preserve">в </w:t>
      </w:r>
      <w:hyperlink r:id="rId12" w:history="1">
        <w:r w:rsidR="00AB137D" w:rsidRPr="00CA20B9">
          <w:rPr>
            <w:rStyle w:val="Hyperlink"/>
            <w:noProof/>
            <w:szCs w:val="22"/>
            <w:highlight w:val="lightGray"/>
            <w:lang w:val="bg-BG"/>
          </w:rPr>
          <w:t>Приложение V</w:t>
        </w:r>
      </w:hyperlink>
      <w:r w:rsidR="00E61EB0">
        <w:rPr>
          <w:noProof/>
          <w:szCs w:val="22"/>
          <w:lang w:val="bg-BG"/>
        </w:rPr>
        <w:t>.</w:t>
      </w:r>
    </w:p>
    <w:p w:rsidR="00E61EB0" w:rsidRPr="003F0F68" w:rsidRDefault="00E61EB0" w:rsidP="00E61EB0">
      <w:pPr>
        <w:tabs>
          <w:tab w:val="clear" w:pos="567"/>
          <w:tab w:val="left" w:pos="1689"/>
        </w:tabs>
        <w:spacing w:line="240" w:lineRule="auto"/>
        <w:rPr>
          <w:noProof/>
          <w:szCs w:val="22"/>
          <w:lang w:val="ru-RU"/>
        </w:rPr>
      </w:pPr>
    </w:p>
    <w:p w:rsidR="009127D5" w:rsidRDefault="009127D5" w:rsidP="00867955">
      <w:pPr>
        <w:keepNext/>
        <w:tabs>
          <w:tab w:val="clear" w:pos="567"/>
        </w:tabs>
        <w:spacing w:line="240" w:lineRule="auto"/>
        <w:ind w:left="567" w:hanging="567"/>
        <w:rPr>
          <w:szCs w:val="22"/>
          <w:lang w:val="bg-BG"/>
        </w:rPr>
      </w:pPr>
      <w:r>
        <w:rPr>
          <w:b/>
          <w:szCs w:val="22"/>
          <w:lang w:val="bg-BG"/>
        </w:rPr>
        <w:t>4.9</w:t>
      </w:r>
      <w:r>
        <w:rPr>
          <w:b/>
          <w:szCs w:val="22"/>
          <w:lang w:val="bg-BG"/>
        </w:rPr>
        <w:tab/>
        <w:t>Предозиране</w:t>
      </w:r>
    </w:p>
    <w:p w:rsidR="009127D5" w:rsidRDefault="009127D5" w:rsidP="00867955">
      <w:pPr>
        <w:keepNext/>
        <w:tabs>
          <w:tab w:val="clear" w:pos="567"/>
        </w:tabs>
        <w:spacing w:line="240" w:lineRule="auto"/>
        <w:ind w:left="567" w:hanging="567"/>
        <w:rPr>
          <w:szCs w:val="22"/>
          <w:lang w:val="bg-BG"/>
        </w:rPr>
      </w:pPr>
    </w:p>
    <w:p w:rsidR="009127D5" w:rsidRDefault="009127D5">
      <w:pPr>
        <w:tabs>
          <w:tab w:val="clear" w:pos="567"/>
        </w:tabs>
        <w:spacing w:line="240" w:lineRule="auto"/>
        <w:rPr>
          <w:szCs w:val="22"/>
          <w:lang w:val="bg-BG"/>
        </w:rPr>
      </w:pPr>
      <w:r>
        <w:rPr>
          <w:szCs w:val="22"/>
          <w:lang w:val="bg-BG"/>
        </w:rPr>
        <w:t>Няма специфични симптоми при предозиране на инсулините, тъй като серумните глюкозни концентрации са резултат на сложни взаимодействия между нивата на инсулина, наличието на глюкоза и други метаболитни процеси. Хипогликемия може да настъпи в резултат на излишък на инсулинова активност относително приема на храна и разхода на енергия.</w:t>
      </w:r>
    </w:p>
    <w:p w:rsidR="009127D5" w:rsidRDefault="009127D5">
      <w:pPr>
        <w:tabs>
          <w:tab w:val="clear" w:pos="567"/>
        </w:tabs>
        <w:spacing w:line="240" w:lineRule="auto"/>
        <w:rPr>
          <w:szCs w:val="22"/>
          <w:lang w:val="bg-BG"/>
        </w:rPr>
      </w:pPr>
    </w:p>
    <w:p w:rsidR="009127D5" w:rsidRDefault="009127D5">
      <w:pPr>
        <w:tabs>
          <w:tab w:val="clear" w:pos="567"/>
        </w:tabs>
        <w:spacing w:line="240" w:lineRule="auto"/>
        <w:rPr>
          <w:szCs w:val="22"/>
          <w:lang w:val="bg-BG"/>
        </w:rPr>
      </w:pPr>
      <w:r>
        <w:rPr>
          <w:szCs w:val="22"/>
          <w:lang w:val="bg-BG"/>
        </w:rPr>
        <w:t>Хипогликемията може да е свързана с отпадналост, объркване, сърцебиене, главоболие, изпотяване и повръщане.</w:t>
      </w:r>
    </w:p>
    <w:p w:rsidR="009127D5" w:rsidRDefault="009127D5">
      <w:pPr>
        <w:tabs>
          <w:tab w:val="clear" w:pos="567"/>
        </w:tabs>
        <w:spacing w:line="240" w:lineRule="auto"/>
        <w:rPr>
          <w:szCs w:val="22"/>
          <w:lang w:val="bg-BG"/>
        </w:rPr>
      </w:pPr>
    </w:p>
    <w:p w:rsidR="009127D5" w:rsidRDefault="009127D5">
      <w:pPr>
        <w:tabs>
          <w:tab w:val="clear" w:pos="567"/>
        </w:tabs>
        <w:spacing w:line="240" w:lineRule="auto"/>
        <w:rPr>
          <w:szCs w:val="22"/>
          <w:lang w:val="bg-BG"/>
        </w:rPr>
      </w:pPr>
      <w:r>
        <w:rPr>
          <w:szCs w:val="22"/>
          <w:lang w:val="bg-BG"/>
        </w:rPr>
        <w:t>Леките хипогликемични епизоди се контролират чрез пероралното приемане на глюкоза, друга захар или подсладени продукти.</w:t>
      </w:r>
    </w:p>
    <w:p w:rsidR="009127D5" w:rsidRDefault="009127D5">
      <w:pPr>
        <w:tabs>
          <w:tab w:val="clear" w:pos="567"/>
        </w:tabs>
        <w:spacing w:line="240" w:lineRule="auto"/>
        <w:rPr>
          <w:szCs w:val="22"/>
          <w:lang w:val="bg-BG"/>
        </w:rPr>
      </w:pPr>
    </w:p>
    <w:p w:rsidR="009127D5" w:rsidRDefault="009127D5">
      <w:pPr>
        <w:tabs>
          <w:tab w:val="clear" w:pos="567"/>
        </w:tabs>
        <w:spacing w:line="240" w:lineRule="auto"/>
        <w:rPr>
          <w:szCs w:val="22"/>
          <w:lang w:val="bg-BG"/>
        </w:rPr>
      </w:pPr>
      <w:r>
        <w:rPr>
          <w:szCs w:val="22"/>
          <w:lang w:val="bg-BG"/>
        </w:rPr>
        <w:t>Коригирането на умерено изразената хипогликемия може да се постигне чрез мускулно или подкожно прилагане на глюкагон, последвано от орално приемане на въглехидрати, когато пациентът се възстанови достатъчно. Пациентите, които не отговарят на глюкагон, трябва да получат интравенозно глюкозен разтвор.</w:t>
      </w:r>
    </w:p>
    <w:p w:rsidR="009127D5" w:rsidRDefault="009127D5">
      <w:pPr>
        <w:tabs>
          <w:tab w:val="clear" w:pos="567"/>
        </w:tabs>
        <w:spacing w:line="240" w:lineRule="auto"/>
        <w:rPr>
          <w:szCs w:val="22"/>
          <w:lang w:val="bg-BG"/>
        </w:rPr>
      </w:pPr>
    </w:p>
    <w:p w:rsidR="009127D5" w:rsidRDefault="009127D5">
      <w:pPr>
        <w:tabs>
          <w:tab w:val="clear" w:pos="567"/>
        </w:tabs>
        <w:spacing w:line="240" w:lineRule="auto"/>
        <w:rPr>
          <w:szCs w:val="22"/>
          <w:lang w:val="bg-BG"/>
        </w:rPr>
      </w:pPr>
      <w:r>
        <w:rPr>
          <w:szCs w:val="22"/>
          <w:lang w:val="bg-BG"/>
        </w:rPr>
        <w:t>Ако пациентът е в кома, глюкагон трябва да се приложи мускулно или подкожно. Ако няма глюкагон или пациентът не отговаря на глюкагон, трябва да се приложи интравенозно глюкозен разтвор. Пациентът трябва да получи храна веднага след възстановяване на съзнанието.</w:t>
      </w:r>
    </w:p>
    <w:p w:rsidR="009127D5" w:rsidRDefault="009127D5">
      <w:pPr>
        <w:tabs>
          <w:tab w:val="clear" w:pos="567"/>
        </w:tabs>
        <w:spacing w:line="240" w:lineRule="auto"/>
        <w:rPr>
          <w:szCs w:val="22"/>
          <w:lang w:val="bg-BG"/>
        </w:rPr>
      </w:pPr>
    </w:p>
    <w:p w:rsidR="009127D5" w:rsidRDefault="009127D5">
      <w:pPr>
        <w:tabs>
          <w:tab w:val="clear" w:pos="567"/>
        </w:tabs>
        <w:spacing w:line="240" w:lineRule="auto"/>
        <w:rPr>
          <w:bCs/>
          <w:iCs/>
          <w:szCs w:val="22"/>
          <w:lang w:val="bg-BG"/>
        </w:rPr>
      </w:pPr>
      <w:r>
        <w:rPr>
          <w:bCs/>
          <w:iCs/>
          <w:szCs w:val="22"/>
          <w:lang w:val="bg-BG"/>
        </w:rPr>
        <w:t>Необходими са непрекъснат прием на въглехидрати и наблюдение, тъй като хипогликемията може да се повтори след явно клинично подобрение.</w:t>
      </w:r>
    </w:p>
    <w:p w:rsidR="009127D5" w:rsidRDefault="009127D5">
      <w:pPr>
        <w:tabs>
          <w:tab w:val="clear" w:pos="567"/>
        </w:tabs>
        <w:spacing w:line="240" w:lineRule="auto"/>
        <w:ind w:left="567" w:hanging="567"/>
        <w:rPr>
          <w:noProof/>
          <w:szCs w:val="22"/>
          <w:lang w:val="bg-BG"/>
        </w:rPr>
      </w:pPr>
    </w:p>
    <w:p w:rsidR="009127D5" w:rsidRDefault="009127D5">
      <w:pPr>
        <w:tabs>
          <w:tab w:val="clear" w:pos="567"/>
        </w:tabs>
        <w:spacing w:line="240" w:lineRule="auto"/>
        <w:ind w:left="567" w:hanging="567"/>
        <w:rPr>
          <w:noProof/>
          <w:szCs w:val="22"/>
          <w:lang w:val="bg-BG"/>
        </w:rPr>
      </w:pPr>
    </w:p>
    <w:p w:rsidR="009127D5" w:rsidRDefault="009127D5" w:rsidP="00867955">
      <w:pPr>
        <w:keepNext/>
        <w:tabs>
          <w:tab w:val="clear" w:pos="567"/>
        </w:tabs>
        <w:spacing w:line="240" w:lineRule="auto"/>
        <w:ind w:left="567" w:hanging="567"/>
        <w:rPr>
          <w:szCs w:val="22"/>
          <w:lang w:val="bg-BG"/>
        </w:rPr>
      </w:pPr>
      <w:r>
        <w:rPr>
          <w:b/>
          <w:szCs w:val="22"/>
          <w:lang w:val="bg-BG"/>
        </w:rPr>
        <w:t>5.</w:t>
      </w:r>
      <w:r>
        <w:rPr>
          <w:b/>
          <w:szCs w:val="22"/>
          <w:lang w:val="bg-BG"/>
        </w:rPr>
        <w:tab/>
        <w:t>ФАРМАКОЛОГИЧНИ СВОЙСТВА</w:t>
      </w:r>
    </w:p>
    <w:p w:rsidR="009127D5" w:rsidRDefault="009127D5" w:rsidP="00867955">
      <w:pPr>
        <w:keepNext/>
        <w:tabs>
          <w:tab w:val="clear" w:pos="567"/>
        </w:tabs>
        <w:spacing w:line="240" w:lineRule="auto"/>
        <w:ind w:left="567" w:hanging="567"/>
        <w:rPr>
          <w:b/>
          <w:szCs w:val="22"/>
          <w:lang w:val="bg-BG"/>
        </w:rPr>
      </w:pPr>
    </w:p>
    <w:p w:rsidR="009127D5" w:rsidRDefault="009127D5" w:rsidP="00867955">
      <w:pPr>
        <w:keepNext/>
        <w:tabs>
          <w:tab w:val="clear" w:pos="567"/>
        </w:tabs>
        <w:spacing w:line="240" w:lineRule="auto"/>
        <w:ind w:left="567" w:hanging="567"/>
        <w:rPr>
          <w:szCs w:val="22"/>
          <w:lang w:val="bg-BG"/>
        </w:rPr>
      </w:pPr>
      <w:r>
        <w:rPr>
          <w:b/>
          <w:szCs w:val="22"/>
          <w:lang w:val="bg-BG"/>
        </w:rPr>
        <w:t>5.1</w:t>
      </w:r>
      <w:r>
        <w:rPr>
          <w:b/>
          <w:szCs w:val="22"/>
          <w:lang w:val="bg-BG"/>
        </w:rPr>
        <w:tab/>
        <w:t>Фармакодинамични свойства</w:t>
      </w:r>
    </w:p>
    <w:p w:rsidR="009127D5" w:rsidRDefault="009127D5" w:rsidP="00867955">
      <w:pPr>
        <w:keepNext/>
        <w:tabs>
          <w:tab w:val="clear" w:pos="567"/>
        </w:tabs>
        <w:spacing w:line="240" w:lineRule="auto"/>
        <w:ind w:left="567" w:hanging="567"/>
        <w:rPr>
          <w:noProof/>
          <w:szCs w:val="22"/>
          <w:lang w:val="bg-BG"/>
        </w:rPr>
      </w:pPr>
    </w:p>
    <w:p w:rsidR="009127D5" w:rsidRDefault="009127D5">
      <w:pPr>
        <w:tabs>
          <w:tab w:val="clear" w:pos="567"/>
        </w:tabs>
        <w:spacing w:line="240" w:lineRule="auto"/>
        <w:rPr>
          <w:szCs w:val="22"/>
          <w:lang w:val="bg-BG"/>
        </w:rPr>
      </w:pPr>
      <w:r>
        <w:rPr>
          <w:szCs w:val="22"/>
          <w:lang w:val="bg-BG"/>
        </w:rPr>
        <w:t xml:space="preserve">Фармакотерапевтична група: </w:t>
      </w:r>
      <w:r w:rsidR="00DA377A">
        <w:rPr>
          <w:szCs w:val="22"/>
          <w:lang w:val="bg-BG"/>
        </w:rPr>
        <w:t>Лекарства, използвани при диабет, инсулини и аналози за инжектиране</w:t>
      </w:r>
      <w:r w:rsidR="006F49EB">
        <w:rPr>
          <w:szCs w:val="22"/>
          <w:lang w:val="bg-BG"/>
        </w:rPr>
        <w:t>,</w:t>
      </w:r>
      <w:r w:rsidR="00DA377A">
        <w:rPr>
          <w:szCs w:val="22"/>
          <w:lang w:val="bg-BG"/>
        </w:rPr>
        <w:t xml:space="preserve"> </w:t>
      </w:r>
      <w:r w:rsidR="007E447B" w:rsidRPr="00225504">
        <w:rPr>
          <w:szCs w:val="22"/>
          <w:lang w:val="bg-BG"/>
        </w:rPr>
        <w:t>бързодействащ</w:t>
      </w:r>
      <w:r w:rsidR="007E447B">
        <w:rPr>
          <w:szCs w:val="22"/>
          <w:lang w:val="bg-BG"/>
        </w:rPr>
        <w:t>и</w:t>
      </w:r>
      <w:r w:rsidR="007E447B" w:rsidDel="007E447B">
        <w:rPr>
          <w:szCs w:val="22"/>
          <w:lang w:val="bg-BG"/>
        </w:rPr>
        <w:t xml:space="preserve"> </w:t>
      </w:r>
      <w:r w:rsidR="00DA377A">
        <w:rPr>
          <w:szCs w:val="22"/>
          <w:lang w:val="bg-BG"/>
        </w:rPr>
        <w:t>,</w:t>
      </w:r>
      <w:r>
        <w:rPr>
          <w:szCs w:val="22"/>
          <w:lang w:val="bg-BG"/>
        </w:rPr>
        <w:t xml:space="preserve"> АТС код</w:t>
      </w:r>
      <w:r w:rsidR="00F07435">
        <w:rPr>
          <w:szCs w:val="22"/>
          <w:lang w:val="bg-BG"/>
        </w:rPr>
        <w:t>:</w:t>
      </w:r>
      <w:r>
        <w:rPr>
          <w:szCs w:val="22"/>
          <w:lang w:val="bg-BG"/>
        </w:rPr>
        <w:t xml:space="preserve"> </w:t>
      </w:r>
      <w:r>
        <w:t>A</w:t>
      </w:r>
      <w:r>
        <w:rPr>
          <w:lang w:val="ru-RU"/>
        </w:rPr>
        <w:t>10</w:t>
      </w:r>
      <w:r>
        <w:t>A</w:t>
      </w:r>
      <w:r>
        <w:rPr>
          <w:lang w:val="ru-RU"/>
        </w:rPr>
        <w:t xml:space="preserve"> </w:t>
      </w:r>
      <w:r>
        <w:t>B</w:t>
      </w:r>
      <w:r>
        <w:rPr>
          <w:lang w:val="ru-RU"/>
        </w:rPr>
        <w:t>04</w:t>
      </w:r>
    </w:p>
    <w:p w:rsidR="009127D5" w:rsidRDefault="009127D5">
      <w:pPr>
        <w:tabs>
          <w:tab w:val="clear" w:pos="567"/>
        </w:tabs>
        <w:spacing w:line="240" w:lineRule="auto"/>
        <w:rPr>
          <w:szCs w:val="22"/>
          <w:lang w:val="bg-BG"/>
        </w:rPr>
      </w:pPr>
    </w:p>
    <w:p w:rsidR="009127D5" w:rsidRDefault="009127D5">
      <w:pPr>
        <w:tabs>
          <w:tab w:val="clear" w:pos="567"/>
        </w:tabs>
        <w:spacing w:line="240" w:lineRule="auto"/>
        <w:rPr>
          <w:szCs w:val="22"/>
          <w:lang w:val="bg-BG"/>
        </w:rPr>
      </w:pPr>
      <w:r>
        <w:rPr>
          <w:szCs w:val="22"/>
          <w:lang w:val="bg-BG"/>
        </w:rPr>
        <w:t>Основното действие на инсулин лиспро е да регулира глюкозния метаболизъм.</w:t>
      </w:r>
    </w:p>
    <w:p w:rsidR="009127D5" w:rsidRDefault="009127D5">
      <w:pPr>
        <w:tabs>
          <w:tab w:val="clear" w:pos="567"/>
        </w:tabs>
        <w:spacing w:line="240" w:lineRule="auto"/>
        <w:rPr>
          <w:szCs w:val="22"/>
          <w:lang w:val="bg-BG"/>
        </w:rPr>
      </w:pPr>
    </w:p>
    <w:p w:rsidR="009127D5" w:rsidRDefault="009127D5">
      <w:pPr>
        <w:pStyle w:val="BodyText3"/>
        <w:tabs>
          <w:tab w:val="clear" w:pos="567"/>
        </w:tabs>
        <w:spacing w:line="240" w:lineRule="auto"/>
        <w:jc w:val="left"/>
        <w:rPr>
          <w:lang w:val="bg-BG"/>
        </w:rPr>
      </w:pPr>
      <w:r>
        <w:rPr>
          <w:lang w:val="bg-BG"/>
        </w:rPr>
        <w:t>Освен това инсулините имат редица анаболитни и антикатаболитни действия върху различни тъкани. В мускулната тъкан се увеличава синтезата на гликоген, мастни киселини, глицерол и белтък, и се ускорява усвояването на аминокиселини, като в същото време се потискат гликогенолизата, гликонеогенезата, кетогенезата, липолизата, белтъчният катаболизъм и отделянето на аминокиселини.</w:t>
      </w:r>
    </w:p>
    <w:p w:rsidR="009127D5" w:rsidRDefault="009127D5">
      <w:pPr>
        <w:tabs>
          <w:tab w:val="clear" w:pos="567"/>
        </w:tabs>
        <w:spacing w:line="240" w:lineRule="auto"/>
        <w:rPr>
          <w:szCs w:val="22"/>
          <w:lang w:val="bg-BG"/>
        </w:rPr>
      </w:pPr>
    </w:p>
    <w:p w:rsidR="009127D5" w:rsidRDefault="009127D5" w:rsidP="008535D1">
      <w:pPr>
        <w:rPr>
          <w:szCs w:val="22"/>
          <w:lang w:val="bg-BG"/>
        </w:rPr>
      </w:pPr>
      <w:r>
        <w:rPr>
          <w:szCs w:val="22"/>
          <w:lang w:val="bg-BG"/>
        </w:rPr>
        <w:t>Инсулин лиспро е с бързо начало на действие (около 15</w:t>
      </w:r>
      <w:r>
        <w:rPr>
          <w:szCs w:val="22"/>
        </w:rPr>
        <w:t> </w:t>
      </w:r>
      <w:r>
        <w:rPr>
          <w:szCs w:val="22"/>
          <w:lang w:val="bg-BG"/>
        </w:rPr>
        <w:t xml:space="preserve">минути), което позволява да бъде прилаган непосредствено преди хранене (в рамките на нула до 15 минути преди хранене) в сравнение с </w:t>
      </w:r>
      <w:r w:rsidR="005F2A6D" w:rsidRPr="008535D1">
        <w:rPr>
          <w:iCs/>
          <w:szCs w:val="22"/>
          <w:lang w:val="bg-BG"/>
        </w:rPr>
        <w:t>бързодейстащия (разтворим) обикновен (човешки)</w:t>
      </w:r>
      <w:r w:rsidRPr="00631123">
        <w:rPr>
          <w:szCs w:val="22"/>
          <w:lang w:val="bg-BG"/>
        </w:rPr>
        <w:t xml:space="preserve"> инсулин (30 до 45</w:t>
      </w:r>
      <w:r w:rsidRPr="00631123">
        <w:rPr>
          <w:szCs w:val="22"/>
        </w:rPr>
        <w:t> </w:t>
      </w:r>
      <w:r w:rsidRPr="0056723C">
        <w:rPr>
          <w:szCs w:val="22"/>
          <w:lang w:val="bg-BG"/>
        </w:rPr>
        <w:t>минути преди хранене). Ефектът на инсулин лиспро настъпва бързо и има по-кратко действие (2 до 5</w:t>
      </w:r>
      <w:r w:rsidRPr="0056723C">
        <w:rPr>
          <w:szCs w:val="22"/>
        </w:rPr>
        <w:t> </w:t>
      </w:r>
      <w:r w:rsidRPr="003857B4">
        <w:rPr>
          <w:szCs w:val="22"/>
          <w:lang w:val="bg-BG"/>
        </w:rPr>
        <w:t xml:space="preserve">часа) в сравнение с </w:t>
      </w:r>
      <w:r w:rsidR="00AD0752">
        <w:rPr>
          <w:iCs/>
          <w:szCs w:val="22"/>
          <w:lang w:val="bg-BG"/>
        </w:rPr>
        <w:t>бързодейстащия (разтворим) обикновен човешки</w:t>
      </w:r>
      <w:r w:rsidR="00AD0752" w:rsidRPr="0028363F">
        <w:rPr>
          <w:iCs/>
          <w:szCs w:val="22"/>
          <w:lang w:val="bg-BG"/>
        </w:rPr>
        <w:t xml:space="preserve"> </w:t>
      </w:r>
      <w:r w:rsidRPr="00F12016">
        <w:rPr>
          <w:szCs w:val="22"/>
          <w:lang w:val="bg-BG"/>
        </w:rPr>
        <w:t>инсулин.</w:t>
      </w:r>
      <w:r>
        <w:rPr>
          <w:szCs w:val="22"/>
          <w:lang w:val="bg-BG"/>
        </w:rPr>
        <w:t xml:space="preserve"> </w:t>
      </w:r>
    </w:p>
    <w:p w:rsidR="009127D5" w:rsidRDefault="009127D5">
      <w:pPr>
        <w:tabs>
          <w:tab w:val="clear" w:pos="567"/>
        </w:tabs>
        <w:spacing w:line="240" w:lineRule="auto"/>
        <w:rPr>
          <w:szCs w:val="22"/>
          <w:lang w:val="bg-BG"/>
        </w:rPr>
      </w:pPr>
    </w:p>
    <w:p w:rsidR="009127D5" w:rsidRDefault="009127D5">
      <w:pPr>
        <w:pStyle w:val="BodyText3"/>
        <w:tabs>
          <w:tab w:val="clear" w:pos="567"/>
        </w:tabs>
        <w:spacing w:line="240" w:lineRule="auto"/>
        <w:jc w:val="left"/>
        <w:rPr>
          <w:bCs/>
          <w:iCs/>
          <w:lang w:val="bg-BG"/>
        </w:rPr>
      </w:pPr>
      <w:r>
        <w:rPr>
          <w:bCs/>
          <w:iCs/>
          <w:lang w:val="bg-BG"/>
        </w:rPr>
        <w:t xml:space="preserve">Клинични изпитвания при пациенти със захарен диабет тип 1 и тип 2 показват намаляване на постпрандиалната хипергликемия с инсулин лиспро в сравнение с разтворимия човешки инсулин </w:t>
      </w:r>
    </w:p>
    <w:p w:rsidR="009127D5" w:rsidRDefault="009127D5">
      <w:pPr>
        <w:tabs>
          <w:tab w:val="clear" w:pos="567"/>
        </w:tabs>
        <w:spacing w:line="240" w:lineRule="auto"/>
        <w:rPr>
          <w:szCs w:val="22"/>
          <w:lang w:val="bg-BG"/>
        </w:rPr>
      </w:pPr>
    </w:p>
    <w:p w:rsidR="00631123" w:rsidRDefault="00631123" w:rsidP="00631123">
      <w:pPr>
        <w:pStyle w:val="BodyText3"/>
        <w:tabs>
          <w:tab w:val="clear" w:pos="567"/>
        </w:tabs>
        <w:spacing w:line="240" w:lineRule="auto"/>
        <w:jc w:val="left"/>
        <w:rPr>
          <w:lang w:val="bg-BG"/>
        </w:rPr>
      </w:pPr>
      <w:r>
        <w:rPr>
          <w:lang w:val="bg-BG"/>
        </w:rPr>
        <w:t xml:space="preserve">Както и при другите инсулинови продукти, времето за действие на инсулин лиспро може да варира при различните индивиди или в различни периоди при един и същ индивид и зависи от дозата, мястото на </w:t>
      </w:r>
      <w:r w:rsidR="00EF09ED">
        <w:rPr>
          <w:lang w:val="bg-BG"/>
        </w:rPr>
        <w:t>инжектиране</w:t>
      </w:r>
      <w:r>
        <w:rPr>
          <w:lang w:val="bg-BG"/>
        </w:rPr>
        <w:t>, кръвоснабдяването, температурата и физическата активност</w:t>
      </w:r>
      <w:r>
        <w:rPr>
          <w:i/>
          <w:lang w:val="bg-BG"/>
        </w:rPr>
        <w:t>.</w:t>
      </w:r>
      <w:r>
        <w:rPr>
          <w:b/>
          <w:i/>
          <w:lang w:val="bg-BG"/>
        </w:rPr>
        <w:t xml:space="preserve"> </w:t>
      </w:r>
      <w:r>
        <w:rPr>
          <w:lang w:val="bg-BG"/>
        </w:rPr>
        <w:t xml:space="preserve">Характерната крива на активност при подкожно </w:t>
      </w:r>
      <w:r>
        <w:rPr>
          <w:bCs/>
          <w:iCs/>
          <w:szCs w:val="22"/>
          <w:lang w:val="bg-BG"/>
        </w:rPr>
        <w:t xml:space="preserve">приложение </w:t>
      </w:r>
      <w:r>
        <w:rPr>
          <w:lang w:val="bg-BG"/>
        </w:rPr>
        <w:t>е показана по-долу.</w:t>
      </w:r>
    </w:p>
    <w:p w:rsidR="00F07435" w:rsidRDefault="00F07435">
      <w:pPr>
        <w:pStyle w:val="BodyText3"/>
        <w:tabs>
          <w:tab w:val="clear" w:pos="567"/>
        </w:tabs>
        <w:spacing w:line="240" w:lineRule="auto"/>
        <w:jc w:val="left"/>
        <w:rPr>
          <w:lang w:val="bg-BG"/>
        </w:rPr>
      </w:pPr>
    </w:p>
    <w:p w:rsidR="00F07435" w:rsidRDefault="00F07435">
      <w:pPr>
        <w:pStyle w:val="BodyText3"/>
        <w:tabs>
          <w:tab w:val="clear" w:pos="567"/>
        </w:tabs>
        <w:spacing w:line="240" w:lineRule="auto"/>
        <w:jc w:val="left"/>
        <w:rPr>
          <w:lang w:val="bg-BG"/>
        </w:rPr>
      </w:pPr>
    </w:p>
    <w:p w:rsidR="0013251A" w:rsidRDefault="0013251A" w:rsidP="008535D1">
      <w:pPr>
        <w:pStyle w:val="BodyText3"/>
        <w:tabs>
          <w:tab w:val="clear" w:pos="567"/>
        </w:tabs>
        <w:spacing w:line="240" w:lineRule="auto"/>
        <w:jc w:val="left"/>
        <w:rPr>
          <w:szCs w:val="22"/>
          <w:lang w:val="bg-BG"/>
        </w:rPr>
      </w:pPr>
    </w:p>
    <w:p w:rsidR="00610282" w:rsidRDefault="00610282">
      <w:pPr>
        <w:widowControl w:val="0"/>
        <w:tabs>
          <w:tab w:val="clear" w:pos="567"/>
        </w:tabs>
        <w:spacing w:line="240" w:lineRule="auto"/>
        <w:ind w:left="567" w:hanging="567"/>
        <w:rPr>
          <w:szCs w:val="22"/>
          <w:lang w:val="bg-BG"/>
        </w:rPr>
      </w:pPr>
      <w:r>
        <w:rPr>
          <w:szCs w:val="22"/>
          <w:lang w:val="bg-BG"/>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pt;height:224.25pt">
            <v:imagedata r:id="rId13" o:title="Picture7"/>
          </v:shape>
        </w:pict>
      </w:r>
    </w:p>
    <w:p w:rsidR="00610282" w:rsidRPr="008535D1" w:rsidRDefault="00610282">
      <w:pPr>
        <w:widowControl w:val="0"/>
        <w:tabs>
          <w:tab w:val="clear" w:pos="567"/>
        </w:tabs>
        <w:spacing w:line="240" w:lineRule="auto"/>
        <w:ind w:left="567" w:hanging="567"/>
        <w:rPr>
          <w:szCs w:val="22"/>
          <w:lang w:val="bg-BG"/>
        </w:rPr>
      </w:pPr>
    </w:p>
    <w:p w:rsidR="009127D5" w:rsidRDefault="009127D5">
      <w:pPr>
        <w:tabs>
          <w:tab w:val="clear" w:pos="567"/>
        </w:tabs>
        <w:spacing w:line="240" w:lineRule="auto"/>
        <w:rPr>
          <w:szCs w:val="22"/>
          <w:lang w:val="bg-BG"/>
        </w:rPr>
      </w:pPr>
      <w:r>
        <w:rPr>
          <w:szCs w:val="22"/>
          <w:lang w:val="bg-BG"/>
        </w:rPr>
        <w:t xml:space="preserve">Горната </w:t>
      </w:r>
      <w:r w:rsidR="00B13D7C">
        <w:rPr>
          <w:szCs w:val="22"/>
          <w:lang w:val="bg-BG"/>
        </w:rPr>
        <w:t xml:space="preserve">графика </w:t>
      </w:r>
      <w:r>
        <w:rPr>
          <w:szCs w:val="22"/>
          <w:lang w:val="bg-BG"/>
        </w:rPr>
        <w:t>отразява относителното количество глюкоза, необходимо да поддържа концентрациите на кръвна глюкоза около нивото на гладно и е показател за ефекта на тези инсулини върху глюкозния метаболизъм в зависимост от времето.</w:t>
      </w:r>
    </w:p>
    <w:p w:rsidR="009127D5" w:rsidRDefault="009127D5">
      <w:pPr>
        <w:tabs>
          <w:tab w:val="clear" w:pos="567"/>
        </w:tabs>
        <w:spacing w:line="240" w:lineRule="auto"/>
        <w:rPr>
          <w:szCs w:val="22"/>
          <w:lang w:val="bg-BG"/>
        </w:rPr>
      </w:pPr>
    </w:p>
    <w:p w:rsidR="009127D5" w:rsidRDefault="009127D5">
      <w:pPr>
        <w:pStyle w:val="BodyText"/>
        <w:tabs>
          <w:tab w:val="clear" w:pos="567"/>
        </w:tabs>
        <w:jc w:val="left"/>
        <w:rPr>
          <w:szCs w:val="22"/>
          <w:lang w:val="bg-BG"/>
        </w:rPr>
      </w:pPr>
      <w:r>
        <w:rPr>
          <w:szCs w:val="22"/>
          <w:lang w:val="bg-BG"/>
        </w:rPr>
        <w:t xml:space="preserve">Проведени са клинични </w:t>
      </w:r>
      <w:r w:rsidR="00290A9B">
        <w:rPr>
          <w:szCs w:val="22"/>
          <w:lang w:val="bg-BG"/>
        </w:rPr>
        <w:t xml:space="preserve">изпитвания </w:t>
      </w:r>
      <w:r>
        <w:rPr>
          <w:szCs w:val="22"/>
          <w:lang w:val="bg-BG"/>
        </w:rPr>
        <w:t>при деца (61 пациенти на възраст от 2 до 11 години) и при деца и юноши (481 пациенти на възраст от 9 до 19 години), сравняващи инсулин лиспро с разтворимия човешки инсулин. Фармакодинамичният профил на инсулин лиспро при деца е подобен с този, наблюдаван при възрастни.</w:t>
      </w:r>
    </w:p>
    <w:p w:rsidR="009127D5" w:rsidRDefault="009127D5">
      <w:pPr>
        <w:tabs>
          <w:tab w:val="clear" w:pos="567"/>
        </w:tabs>
        <w:spacing w:line="240" w:lineRule="auto"/>
        <w:rPr>
          <w:szCs w:val="22"/>
          <w:lang w:val="bg-BG"/>
        </w:rPr>
      </w:pPr>
    </w:p>
    <w:p w:rsidR="009127D5" w:rsidRDefault="009127D5">
      <w:pPr>
        <w:tabs>
          <w:tab w:val="clear" w:pos="567"/>
        </w:tabs>
        <w:spacing w:line="240" w:lineRule="auto"/>
        <w:rPr>
          <w:szCs w:val="22"/>
          <w:lang w:val="bg-BG"/>
        </w:rPr>
      </w:pPr>
      <w:r>
        <w:rPr>
          <w:szCs w:val="22"/>
          <w:lang w:val="bg-BG"/>
        </w:rPr>
        <w:t>Когато е използван подкожно с помощта на инфузионни помпи, лечението с инсулин лиспро е довело до по-ниски нива на гликиран хемоглобин в сравнение с разтворимия инсулин. В едно двойно сляпо, кръстосано проучване редуцирането на нивата на гликирания хемоглобин след 12 седмици лечение е било 0,37 пункта в проценти с инсулин лиспро, в сравнение с 0,03 пункта в проценти за разтворимия инсулин (р</w:t>
      </w:r>
      <w:r>
        <w:rPr>
          <w:szCs w:val="22"/>
        </w:rPr>
        <w:t> </w:t>
      </w:r>
      <w:r>
        <w:rPr>
          <w:szCs w:val="22"/>
          <w:lang w:val="bg-BG"/>
        </w:rPr>
        <w:t>=</w:t>
      </w:r>
      <w:r>
        <w:rPr>
          <w:szCs w:val="22"/>
        </w:rPr>
        <w:t> </w:t>
      </w:r>
      <w:r>
        <w:rPr>
          <w:szCs w:val="22"/>
          <w:lang w:val="bg-BG"/>
        </w:rPr>
        <w:t>0,004).</w:t>
      </w:r>
    </w:p>
    <w:p w:rsidR="009127D5" w:rsidRDefault="009127D5">
      <w:pPr>
        <w:tabs>
          <w:tab w:val="clear" w:pos="567"/>
        </w:tabs>
        <w:spacing w:line="240" w:lineRule="auto"/>
        <w:rPr>
          <w:szCs w:val="22"/>
          <w:lang w:val="bg-BG"/>
        </w:rPr>
      </w:pPr>
    </w:p>
    <w:p w:rsidR="009127D5" w:rsidRDefault="009127D5">
      <w:pPr>
        <w:tabs>
          <w:tab w:val="clear" w:pos="567"/>
        </w:tabs>
        <w:spacing w:line="240" w:lineRule="auto"/>
        <w:rPr>
          <w:bCs/>
          <w:iCs/>
          <w:szCs w:val="22"/>
          <w:lang w:val="bg-BG"/>
        </w:rPr>
      </w:pPr>
      <w:r>
        <w:rPr>
          <w:bCs/>
          <w:iCs/>
          <w:szCs w:val="22"/>
          <w:lang w:val="bg-BG"/>
        </w:rPr>
        <w:t xml:space="preserve">При пациенти с диабет тип 2 на максимални дози сулфонилурейни продукти </w:t>
      </w:r>
      <w:r w:rsidR="00290A9B">
        <w:rPr>
          <w:bCs/>
          <w:iCs/>
          <w:szCs w:val="22"/>
          <w:lang w:val="bg-BG"/>
        </w:rPr>
        <w:t>изпитванията</w:t>
      </w:r>
      <w:r>
        <w:rPr>
          <w:bCs/>
          <w:iCs/>
          <w:szCs w:val="22"/>
          <w:lang w:val="bg-BG"/>
        </w:rPr>
        <w:t xml:space="preserve"> показват, че добавянето на инсулин лиспро значително намалява</w:t>
      </w:r>
      <w:r>
        <w:rPr>
          <w:snapToGrid w:val="0"/>
          <w:lang w:val="bg-BG"/>
        </w:rPr>
        <w:t xml:space="preserve"> </w:t>
      </w:r>
      <w:r>
        <w:rPr>
          <w:snapToGrid w:val="0"/>
        </w:rPr>
        <w:t>HbA</w:t>
      </w:r>
      <w:r>
        <w:rPr>
          <w:snapToGrid w:val="0"/>
          <w:vertAlign w:val="subscript"/>
          <w:lang w:val="bg-BG"/>
        </w:rPr>
        <w:t>1</w:t>
      </w:r>
      <w:r>
        <w:rPr>
          <w:snapToGrid w:val="0"/>
          <w:vertAlign w:val="subscript"/>
        </w:rPr>
        <w:t>c</w:t>
      </w:r>
      <w:r>
        <w:rPr>
          <w:bCs/>
          <w:iCs/>
          <w:szCs w:val="22"/>
          <w:lang w:val="bg-BG"/>
        </w:rPr>
        <w:t xml:space="preserve">, сравнен със сулфонилурейни продукти самостоятелно. Намаляване на </w:t>
      </w:r>
      <w:r>
        <w:rPr>
          <w:snapToGrid w:val="0"/>
        </w:rPr>
        <w:t>HbA</w:t>
      </w:r>
      <w:r>
        <w:rPr>
          <w:snapToGrid w:val="0"/>
          <w:vertAlign w:val="subscript"/>
          <w:lang w:val="bg-BG"/>
        </w:rPr>
        <w:t>1</w:t>
      </w:r>
      <w:r>
        <w:rPr>
          <w:snapToGrid w:val="0"/>
          <w:vertAlign w:val="subscript"/>
        </w:rPr>
        <w:t>c</w:t>
      </w:r>
      <w:r>
        <w:rPr>
          <w:bCs/>
          <w:iCs/>
          <w:szCs w:val="22"/>
          <w:lang w:val="bg-BG"/>
        </w:rPr>
        <w:t xml:space="preserve"> може да се очаква също и при другите инсулинови продукти, напр., разтворими или изофан инсулини.</w:t>
      </w:r>
    </w:p>
    <w:p w:rsidR="009127D5" w:rsidRDefault="009127D5">
      <w:pPr>
        <w:tabs>
          <w:tab w:val="clear" w:pos="567"/>
        </w:tabs>
        <w:spacing w:line="240" w:lineRule="auto"/>
        <w:rPr>
          <w:bCs/>
          <w:i/>
          <w:szCs w:val="22"/>
          <w:lang w:val="bg-BG"/>
        </w:rPr>
      </w:pPr>
    </w:p>
    <w:p w:rsidR="009127D5" w:rsidRDefault="009127D5">
      <w:pPr>
        <w:pStyle w:val="BodyText3"/>
        <w:tabs>
          <w:tab w:val="clear" w:pos="567"/>
        </w:tabs>
        <w:spacing w:line="240" w:lineRule="auto"/>
        <w:jc w:val="left"/>
        <w:rPr>
          <w:bCs/>
          <w:iCs/>
          <w:lang w:val="bg-BG"/>
        </w:rPr>
      </w:pPr>
      <w:r>
        <w:rPr>
          <w:bCs/>
          <w:iCs/>
          <w:lang w:val="bg-BG"/>
        </w:rPr>
        <w:t>Клинични изпитвания при пациенти с тип 1 и тип 2 диабет са показали ограничен брой епизоди на нощна хипоглкемия с инсулин лиспро, сравнен с разтворим човешки инсулин. При някои изпитвания, намаляването на нощната хипогликемия е свързано с увеличаване на епизодите на хипогликемия през деня.</w:t>
      </w:r>
    </w:p>
    <w:p w:rsidR="009127D5" w:rsidRDefault="009127D5">
      <w:pPr>
        <w:tabs>
          <w:tab w:val="clear" w:pos="567"/>
        </w:tabs>
        <w:spacing w:line="240" w:lineRule="auto"/>
        <w:rPr>
          <w:szCs w:val="22"/>
          <w:lang w:val="bg-BG"/>
        </w:rPr>
      </w:pPr>
    </w:p>
    <w:p w:rsidR="009127D5" w:rsidRDefault="009127D5">
      <w:pPr>
        <w:tabs>
          <w:tab w:val="clear" w:pos="567"/>
        </w:tabs>
        <w:spacing w:line="240" w:lineRule="auto"/>
        <w:rPr>
          <w:szCs w:val="22"/>
          <w:lang w:val="bg-BG"/>
        </w:rPr>
      </w:pPr>
      <w:r>
        <w:rPr>
          <w:szCs w:val="22"/>
          <w:lang w:val="bg-BG"/>
        </w:rPr>
        <w:t>Глюкодинамичният отговор на инсулин лиспро не се повлиява от увреждане на бъбречната или чернодробна функция. Глюкодинамичните разлики между инсулин лиспро и разтворимия човешки инсулин, измерени по време на задържане на глюкозните нива, са били подържани при един широк обхват на бъбречната функция.</w:t>
      </w:r>
    </w:p>
    <w:p w:rsidR="009127D5" w:rsidRDefault="009127D5">
      <w:pPr>
        <w:tabs>
          <w:tab w:val="clear" w:pos="567"/>
        </w:tabs>
        <w:spacing w:line="240" w:lineRule="auto"/>
        <w:rPr>
          <w:szCs w:val="22"/>
          <w:lang w:val="bg-BG"/>
        </w:rPr>
      </w:pPr>
    </w:p>
    <w:p w:rsidR="009127D5" w:rsidRDefault="009127D5">
      <w:pPr>
        <w:tabs>
          <w:tab w:val="clear" w:pos="567"/>
        </w:tabs>
        <w:spacing w:line="240" w:lineRule="auto"/>
        <w:rPr>
          <w:szCs w:val="22"/>
          <w:lang w:val="bg-BG"/>
        </w:rPr>
      </w:pPr>
      <w:r>
        <w:rPr>
          <w:szCs w:val="22"/>
          <w:lang w:val="bg-BG"/>
        </w:rPr>
        <w:t>Инсулин лиспро е еквипотентен с човешкия инсулин на моларна база, но ефектът му е по-бърз и има по-кратко действие.</w:t>
      </w:r>
    </w:p>
    <w:p w:rsidR="009127D5" w:rsidRDefault="009127D5">
      <w:pPr>
        <w:numPr>
          <w:ilvl w:val="12"/>
          <w:numId w:val="0"/>
        </w:numPr>
        <w:tabs>
          <w:tab w:val="clear" w:pos="567"/>
        </w:tabs>
        <w:spacing w:line="240" w:lineRule="auto"/>
        <w:ind w:left="567" w:right="-2" w:hanging="567"/>
        <w:rPr>
          <w:noProof/>
          <w:szCs w:val="22"/>
          <w:lang w:val="bg-BG"/>
        </w:rPr>
      </w:pPr>
    </w:p>
    <w:p w:rsidR="009127D5" w:rsidRDefault="009127D5" w:rsidP="00867955">
      <w:pPr>
        <w:keepNext/>
        <w:tabs>
          <w:tab w:val="clear" w:pos="567"/>
        </w:tabs>
        <w:spacing w:line="240" w:lineRule="auto"/>
        <w:ind w:left="567" w:hanging="567"/>
        <w:rPr>
          <w:b/>
          <w:szCs w:val="22"/>
          <w:lang w:val="bg-BG"/>
        </w:rPr>
      </w:pPr>
      <w:r>
        <w:rPr>
          <w:b/>
          <w:szCs w:val="22"/>
          <w:lang w:val="bg-BG"/>
        </w:rPr>
        <w:t>5.2</w:t>
      </w:r>
      <w:r>
        <w:rPr>
          <w:b/>
          <w:szCs w:val="22"/>
          <w:lang w:val="bg-BG"/>
        </w:rPr>
        <w:tab/>
        <w:t>Фармакокинетични свойства</w:t>
      </w:r>
    </w:p>
    <w:p w:rsidR="009127D5" w:rsidRDefault="009127D5" w:rsidP="00867955">
      <w:pPr>
        <w:keepNext/>
        <w:tabs>
          <w:tab w:val="clear" w:pos="567"/>
        </w:tabs>
        <w:spacing w:line="240" w:lineRule="auto"/>
        <w:ind w:left="567" w:hanging="567"/>
        <w:rPr>
          <w:b/>
          <w:szCs w:val="22"/>
          <w:lang w:val="bg-BG"/>
        </w:rPr>
      </w:pPr>
    </w:p>
    <w:p w:rsidR="009127D5" w:rsidRDefault="009127D5">
      <w:pPr>
        <w:tabs>
          <w:tab w:val="clear" w:pos="567"/>
        </w:tabs>
        <w:spacing w:line="240" w:lineRule="auto"/>
        <w:rPr>
          <w:szCs w:val="22"/>
          <w:lang w:val="bg-BG"/>
        </w:rPr>
      </w:pPr>
      <w:r>
        <w:rPr>
          <w:szCs w:val="22"/>
          <w:lang w:val="bg-BG"/>
        </w:rPr>
        <w:t xml:space="preserve">Фармакокинетиката на инсулин лиспро отразява вещество, което се абсорбира бързо и достига пикови нива в кръвта 30 до </w:t>
      </w:r>
      <w:r>
        <w:rPr>
          <w:lang w:val="bg-BG"/>
        </w:rPr>
        <w:t>70</w:t>
      </w:r>
      <w:r>
        <w:t> </w:t>
      </w:r>
      <w:r>
        <w:rPr>
          <w:szCs w:val="22"/>
          <w:lang w:val="bg-BG"/>
        </w:rPr>
        <w:t xml:space="preserve">минути след подкожна инжекция. Когато се има предвид клиничното значение на тази кинетика, е по-подходящо да се изследват кривите на използуване на глюкозата (както се обсъжда в </w:t>
      </w:r>
      <w:r w:rsidR="005A072E">
        <w:rPr>
          <w:szCs w:val="22"/>
          <w:lang w:val="bg-BG"/>
        </w:rPr>
        <w:t>точка </w:t>
      </w:r>
      <w:r>
        <w:rPr>
          <w:szCs w:val="22"/>
          <w:lang w:val="bg-BG"/>
        </w:rPr>
        <w:t>5.1).</w:t>
      </w:r>
    </w:p>
    <w:p w:rsidR="009127D5" w:rsidRDefault="009127D5">
      <w:pPr>
        <w:tabs>
          <w:tab w:val="clear" w:pos="567"/>
        </w:tabs>
        <w:spacing w:line="240" w:lineRule="auto"/>
        <w:rPr>
          <w:szCs w:val="22"/>
          <w:lang w:val="bg-BG"/>
        </w:rPr>
      </w:pPr>
    </w:p>
    <w:p w:rsidR="009127D5" w:rsidRDefault="009127D5">
      <w:pPr>
        <w:tabs>
          <w:tab w:val="clear" w:pos="567"/>
        </w:tabs>
        <w:spacing w:line="240" w:lineRule="auto"/>
        <w:rPr>
          <w:szCs w:val="22"/>
          <w:lang w:val="bg-BG"/>
        </w:rPr>
      </w:pPr>
      <w:r>
        <w:rPr>
          <w:szCs w:val="22"/>
          <w:lang w:val="bg-BG"/>
        </w:rPr>
        <w:t>Инсулин лиспро подържа много по-бърза абсорбция, при сравняване с разтворимия човешки инсулин при пациенти с бъбречно увреждане. При пациенти с диабет тип 2 при един широк обхват на бъбречната функция, фармакокинетичните разлики между инсулин лиспро и разтворимия човешки инсулин са били поддържани и явно са независими от бъбречната функция. Инсулин лиспро поддържа много по-бърза абсорбция и елиминиране при сравняване с разтворимия човешки инсулин при пациенти с чернодробно увреждане.</w:t>
      </w:r>
    </w:p>
    <w:p w:rsidR="009127D5" w:rsidRDefault="009127D5">
      <w:pPr>
        <w:tabs>
          <w:tab w:val="clear" w:pos="567"/>
        </w:tabs>
        <w:spacing w:line="240" w:lineRule="auto"/>
        <w:ind w:left="567" w:hanging="567"/>
        <w:rPr>
          <w:szCs w:val="22"/>
          <w:lang w:val="bg-BG"/>
        </w:rPr>
      </w:pPr>
    </w:p>
    <w:p w:rsidR="009127D5" w:rsidRDefault="00DC6D8C" w:rsidP="00867955">
      <w:pPr>
        <w:keepNext/>
        <w:tabs>
          <w:tab w:val="clear" w:pos="567"/>
        </w:tabs>
        <w:spacing w:line="240" w:lineRule="auto"/>
        <w:ind w:left="567" w:hanging="567"/>
        <w:rPr>
          <w:b/>
          <w:szCs w:val="22"/>
          <w:lang w:val="bg-BG"/>
        </w:rPr>
      </w:pPr>
      <w:r>
        <w:rPr>
          <w:b/>
          <w:szCs w:val="22"/>
          <w:lang w:val="bg-BG"/>
        </w:rPr>
        <w:t>5.3</w:t>
      </w:r>
      <w:r>
        <w:rPr>
          <w:b/>
          <w:szCs w:val="22"/>
          <w:lang w:val="bg-BG"/>
        </w:rPr>
        <w:tab/>
      </w:r>
      <w:r w:rsidR="009127D5">
        <w:rPr>
          <w:b/>
          <w:szCs w:val="22"/>
          <w:lang w:val="bg-BG"/>
        </w:rPr>
        <w:t>Предклинични данни за безопасност</w:t>
      </w:r>
    </w:p>
    <w:p w:rsidR="009127D5" w:rsidRDefault="009127D5" w:rsidP="00867955">
      <w:pPr>
        <w:keepNext/>
        <w:tabs>
          <w:tab w:val="clear" w:pos="567"/>
        </w:tabs>
        <w:spacing w:line="240" w:lineRule="auto"/>
        <w:ind w:left="567" w:hanging="567"/>
        <w:rPr>
          <w:b/>
          <w:szCs w:val="22"/>
          <w:lang w:val="bg-BG"/>
        </w:rPr>
      </w:pPr>
    </w:p>
    <w:p w:rsidR="009127D5" w:rsidRDefault="009127D5">
      <w:pPr>
        <w:tabs>
          <w:tab w:val="clear" w:pos="567"/>
        </w:tabs>
        <w:spacing w:line="240" w:lineRule="auto"/>
        <w:rPr>
          <w:szCs w:val="22"/>
          <w:lang w:val="bg-BG"/>
        </w:rPr>
      </w:pPr>
      <w:r>
        <w:rPr>
          <w:szCs w:val="22"/>
          <w:lang w:val="bg-BG"/>
        </w:rPr>
        <w:t xml:space="preserve">При тестове </w:t>
      </w:r>
      <w:r>
        <w:rPr>
          <w:i/>
          <w:szCs w:val="22"/>
          <w:lang w:val="en-US"/>
        </w:rPr>
        <w:t>in</w:t>
      </w:r>
      <w:r>
        <w:rPr>
          <w:i/>
          <w:szCs w:val="22"/>
          <w:lang w:val="bg-BG"/>
        </w:rPr>
        <w:t xml:space="preserve"> </w:t>
      </w:r>
      <w:r>
        <w:rPr>
          <w:i/>
          <w:szCs w:val="22"/>
          <w:lang w:val="en-US"/>
        </w:rPr>
        <w:t>vitro</w:t>
      </w:r>
      <w:r>
        <w:rPr>
          <w:szCs w:val="22"/>
          <w:lang w:val="bg-BG"/>
        </w:rPr>
        <w:t>,</w:t>
      </w:r>
      <w:r>
        <w:rPr>
          <w:i/>
          <w:szCs w:val="22"/>
          <w:lang w:val="bg-BG"/>
        </w:rPr>
        <w:t xml:space="preserve"> </w:t>
      </w:r>
      <w:r>
        <w:rPr>
          <w:szCs w:val="22"/>
          <w:lang w:val="bg-BG"/>
        </w:rPr>
        <w:t xml:space="preserve">включващи свързване на инсулина с рецепторни места за инсулин и влияние върху растящи клетки, инсулин лиспро действа по начин, който е много сходен с човешкия инсулин. </w:t>
      </w:r>
      <w:r w:rsidR="00F9050C">
        <w:rPr>
          <w:szCs w:val="22"/>
          <w:lang w:val="bg-BG"/>
        </w:rPr>
        <w:t xml:space="preserve">Проучванията </w:t>
      </w:r>
      <w:r>
        <w:rPr>
          <w:szCs w:val="22"/>
          <w:lang w:val="bg-BG"/>
        </w:rPr>
        <w:t xml:space="preserve">показват също, че дисоциацията на свързането с инсулиновите рецептори на инсулин лиспро </w:t>
      </w:r>
      <w:r>
        <w:rPr>
          <w:szCs w:val="22"/>
        </w:rPr>
        <w:t>e</w:t>
      </w:r>
      <w:r>
        <w:rPr>
          <w:szCs w:val="22"/>
          <w:lang w:val="bg-BG"/>
        </w:rPr>
        <w:t xml:space="preserve"> еквивалентна на човешкия инсулин. При токсикологични </w:t>
      </w:r>
      <w:r w:rsidR="00F9050C">
        <w:rPr>
          <w:rFonts w:eastAsia="SimSun"/>
          <w:szCs w:val="22"/>
          <w:lang w:val="bg-BG" w:eastAsia="zh-CN"/>
        </w:rPr>
        <w:t>проучвания</w:t>
      </w:r>
      <w:r>
        <w:rPr>
          <w:szCs w:val="22"/>
          <w:lang w:val="bg-BG"/>
        </w:rPr>
        <w:t>, продължили един месец и дванадесет месеца, не са установени значими данни за токсичност.</w:t>
      </w:r>
    </w:p>
    <w:p w:rsidR="009127D5" w:rsidRDefault="009127D5">
      <w:pPr>
        <w:tabs>
          <w:tab w:val="clear" w:pos="567"/>
        </w:tabs>
        <w:spacing w:line="240" w:lineRule="auto"/>
        <w:rPr>
          <w:bCs/>
          <w:iCs/>
          <w:szCs w:val="22"/>
          <w:lang w:val="bg-BG"/>
        </w:rPr>
      </w:pPr>
    </w:p>
    <w:p w:rsidR="009127D5" w:rsidRDefault="009127D5">
      <w:pPr>
        <w:tabs>
          <w:tab w:val="clear" w:pos="567"/>
        </w:tabs>
        <w:spacing w:line="240" w:lineRule="auto"/>
        <w:rPr>
          <w:bCs/>
          <w:iCs/>
          <w:szCs w:val="22"/>
          <w:lang w:val="bg-BG"/>
        </w:rPr>
      </w:pPr>
      <w:r>
        <w:rPr>
          <w:bCs/>
          <w:iCs/>
          <w:szCs w:val="22"/>
          <w:lang w:val="bg-BG"/>
        </w:rPr>
        <w:t xml:space="preserve">При </w:t>
      </w:r>
      <w:r w:rsidR="00203BB6">
        <w:rPr>
          <w:rFonts w:eastAsia="SimSun"/>
          <w:szCs w:val="22"/>
          <w:lang w:val="bg-BG" w:eastAsia="zh-CN"/>
        </w:rPr>
        <w:t>проучвания</w:t>
      </w:r>
      <w:r w:rsidR="00290A9B">
        <w:rPr>
          <w:szCs w:val="22"/>
          <w:lang w:val="bg-BG"/>
        </w:rPr>
        <w:t xml:space="preserve"> </w:t>
      </w:r>
      <w:r>
        <w:rPr>
          <w:bCs/>
          <w:iCs/>
          <w:szCs w:val="22"/>
          <w:lang w:val="bg-BG"/>
        </w:rPr>
        <w:t>на животни инсулин лиспро не предизвиква нарушения във фертилността, ембриотоксичност или тератогенност.</w:t>
      </w:r>
    </w:p>
    <w:p w:rsidR="009127D5" w:rsidRDefault="009127D5">
      <w:pPr>
        <w:tabs>
          <w:tab w:val="clear" w:pos="567"/>
        </w:tabs>
        <w:spacing w:line="240" w:lineRule="auto"/>
        <w:ind w:left="567" w:hanging="567"/>
        <w:outlineLvl w:val="0"/>
        <w:rPr>
          <w:b/>
          <w:noProof/>
          <w:szCs w:val="22"/>
          <w:lang w:val="bg-BG"/>
        </w:rPr>
      </w:pPr>
    </w:p>
    <w:p w:rsidR="009127D5" w:rsidRDefault="009127D5">
      <w:pPr>
        <w:tabs>
          <w:tab w:val="clear" w:pos="567"/>
        </w:tabs>
        <w:spacing w:line="240" w:lineRule="auto"/>
        <w:ind w:left="567" w:hanging="567"/>
        <w:rPr>
          <w:noProof/>
          <w:szCs w:val="22"/>
          <w:lang w:val="bg-BG"/>
        </w:rPr>
      </w:pPr>
    </w:p>
    <w:p w:rsidR="009127D5" w:rsidRDefault="009127D5" w:rsidP="00FE2F64">
      <w:pPr>
        <w:keepNext/>
        <w:tabs>
          <w:tab w:val="clear" w:pos="567"/>
        </w:tabs>
        <w:spacing w:line="240" w:lineRule="auto"/>
        <w:ind w:left="567" w:hanging="567"/>
        <w:rPr>
          <w:b/>
          <w:noProof/>
          <w:szCs w:val="22"/>
          <w:lang w:val="bg-BG"/>
        </w:rPr>
      </w:pPr>
      <w:r>
        <w:rPr>
          <w:b/>
          <w:noProof/>
          <w:szCs w:val="22"/>
          <w:lang w:val="bg-BG"/>
        </w:rPr>
        <w:t>6.</w:t>
      </w:r>
      <w:r>
        <w:rPr>
          <w:b/>
          <w:noProof/>
          <w:szCs w:val="22"/>
          <w:lang w:val="bg-BG"/>
        </w:rPr>
        <w:tab/>
        <w:t>ФАРМАЦЕВТИЧНИ ДАННИ</w:t>
      </w:r>
    </w:p>
    <w:p w:rsidR="009127D5" w:rsidRDefault="009127D5" w:rsidP="00FE2F64">
      <w:pPr>
        <w:keepNext/>
        <w:tabs>
          <w:tab w:val="clear" w:pos="567"/>
        </w:tabs>
        <w:spacing w:line="240" w:lineRule="auto"/>
        <w:ind w:left="567" w:hanging="567"/>
        <w:rPr>
          <w:noProof/>
          <w:szCs w:val="22"/>
          <w:lang w:val="bg-BG"/>
        </w:rPr>
      </w:pPr>
    </w:p>
    <w:p w:rsidR="009127D5" w:rsidRDefault="009127D5" w:rsidP="00FE2F64">
      <w:pPr>
        <w:keepNext/>
        <w:tabs>
          <w:tab w:val="clear" w:pos="567"/>
        </w:tabs>
        <w:spacing w:line="240" w:lineRule="auto"/>
        <w:ind w:left="567" w:hanging="567"/>
        <w:outlineLvl w:val="0"/>
        <w:rPr>
          <w:b/>
          <w:noProof/>
          <w:szCs w:val="22"/>
          <w:lang w:val="bg-BG"/>
        </w:rPr>
      </w:pPr>
      <w:r>
        <w:rPr>
          <w:b/>
          <w:noProof/>
          <w:szCs w:val="22"/>
          <w:lang w:val="bg-BG"/>
        </w:rPr>
        <w:t>6.1</w:t>
      </w:r>
      <w:r>
        <w:rPr>
          <w:b/>
          <w:noProof/>
          <w:szCs w:val="22"/>
          <w:lang w:val="bg-BG"/>
        </w:rPr>
        <w:tab/>
        <w:t>Списък на помощните вещества</w:t>
      </w:r>
    </w:p>
    <w:p w:rsidR="009127D5" w:rsidRDefault="009127D5" w:rsidP="00FE2F64">
      <w:pPr>
        <w:keepNext/>
        <w:tabs>
          <w:tab w:val="clear" w:pos="567"/>
        </w:tabs>
        <w:spacing w:line="240" w:lineRule="auto"/>
        <w:ind w:left="567" w:hanging="567"/>
        <w:outlineLvl w:val="0"/>
        <w:rPr>
          <w:b/>
          <w:noProof/>
          <w:szCs w:val="22"/>
          <w:lang w:val="bg-BG"/>
        </w:rPr>
      </w:pPr>
    </w:p>
    <w:p w:rsidR="009127D5" w:rsidRPr="000208B3" w:rsidRDefault="009127D5" w:rsidP="00FE2F64">
      <w:pPr>
        <w:keepNext/>
        <w:tabs>
          <w:tab w:val="clear" w:pos="567"/>
        </w:tabs>
        <w:spacing w:line="240" w:lineRule="auto"/>
        <w:rPr>
          <w:bCs/>
          <w:iCs/>
          <w:szCs w:val="22"/>
          <w:lang w:val="bg-BG"/>
        </w:rPr>
      </w:pPr>
      <w:r>
        <w:rPr>
          <w:i/>
        </w:rPr>
        <w:t>m</w:t>
      </w:r>
      <w:r>
        <w:rPr>
          <w:lang w:val="bg-BG"/>
        </w:rPr>
        <w:noBreakHyphen/>
      </w:r>
      <w:r>
        <w:rPr>
          <w:iCs/>
          <w:lang w:val="bg-BG"/>
        </w:rPr>
        <w:t>Крезол</w:t>
      </w:r>
    </w:p>
    <w:p w:rsidR="009127D5" w:rsidRDefault="009127D5">
      <w:pPr>
        <w:tabs>
          <w:tab w:val="clear" w:pos="567"/>
        </w:tabs>
        <w:spacing w:line="240" w:lineRule="auto"/>
        <w:ind w:right="-45"/>
        <w:jc w:val="both"/>
        <w:rPr>
          <w:lang w:val="bg-BG"/>
        </w:rPr>
      </w:pPr>
      <w:r>
        <w:rPr>
          <w:lang w:val="bg-BG"/>
        </w:rPr>
        <w:t>Глицерол</w:t>
      </w:r>
    </w:p>
    <w:p w:rsidR="009127D5" w:rsidRDefault="009127D5">
      <w:pPr>
        <w:tabs>
          <w:tab w:val="clear" w:pos="567"/>
        </w:tabs>
        <w:spacing w:line="240" w:lineRule="auto"/>
        <w:rPr>
          <w:bCs/>
          <w:iCs/>
          <w:szCs w:val="22"/>
          <w:lang w:val="bg-BG"/>
        </w:rPr>
      </w:pPr>
      <w:r>
        <w:rPr>
          <w:noProof/>
          <w:lang w:val="bg-BG"/>
        </w:rPr>
        <w:t>Двуосновен натриев фосфат.</w:t>
      </w:r>
      <w:r w:rsidRPr="00E77725">
        <w:rPr>
          <w:lang w:val="bg-BG"/>
        </w:rPr>
        <w:t xml:space="preserve"> </w:t>
      </w:r>
      <w:r>
        <w:rPr>
          <w:bCs/>
          <w:iCs/>
          <w:szCs w:val="22"/>
          <w:lang w:val="bg-BG"/>
        </w:rPr>
        <w:t>7H</w:t>
      </w:r>
      <w:r>
        <w:rPr>
          <w:bCs/>
          <w:iCs/>
          <w:szCs w:val="22"/>
          <w:vertAlign w:val="subscript"/>
          <w:lang w:val="bg-BG"/>
        </w:rPr>
        <w:t>2</w:t>
      </w:r>
      <w:r>
        <w:rPr>
          <w:bCs/>
          <w:iCs/>
          <w:szCs w:val="22"/>
          <w:lang w:val="bg-BG"/>
        </w:rPr>
        <w:t>O</w:t>
      </w:r>
    </w:p>
    <w:p w:rsidR="009127D5" w:rsidRDefault="009127D5">
      <w:pPr>
        <w:tabs>
          <w:tab w:val="clear" w:pos="567"/>
        </w:tabs>
        <w:spacing w:line="240" w:lineRule="auto"/>
        <w:ind w:right="-45"/>
        <w:jc w:val="both"/>
        <w:rPr>
          <w:lang w:val="bg-BG"/>
        </w:rPr>
      </w:pPr>
      <w:r>
        <w:rPr>
          <w:lang w:val="bg-BG"/>
        </w:rPr>
        <w:t>Цинков оксид</w:t>
      </w:r>
    </w:p>
    <w:p w:rsidR="009127D5" w:rsidRDefault="009127D5">
      <w:pPr>
        <w:tabs>
          <w:tab w:val="clear" w:pos="567"/>
        </w:tabs>
        <w:spacing w:line="240" w:lineRule="auto"/>
        <w:ind w:right="-45"/>
        <w:jc w:val="both"/>
        <w:rPr>
          <w:lang w:val="bg-BG"/>
        </w:rPr>
      </w:pPr>
      <w:r>
        <w:rPr>
          <w:lang w:val="bg-BG"/>
        </w:rPr>
        <w:t>Вода за инжекции</w:t>
      </w:r>
    </w:p>
    <w:p w:rsidR="009127D5" w:rsidRDefault="009127D5">
      <w:pPr>
        <w:tabs>
          <w:tab w:val="clear" w:pos="567"/>
        </w:tabs>
        <w:spacing w:line="240" w:lineRule="auto"/>
        <w:ind w:right="-45"/>
        <w:jc w:val="both"/>
        <w:rPr>
          <w:lang w:val="bg-BG"/>
        </w:rPr>
      </w:pPr>
      <w:r>
        <w:rPr>
          <w:lang w:val="bg-BG"/>
        </w:rPr>
        <w:t xml:space="preserve">Хлороводородна киселина и натриев хидроксид </w:t>
      </w:r>
      <w:r>
        <w:rPr>
          <w:noProof/>
          <w:lang w:val="bg-BG"/>
        </w:rPr>
        <w:t>могат да се използват за корекция на рН</w:t>
      </w:r>
      <w:r>
        <w:rPr>
          <w:lang w:val="bg-BG"/>
        </w:rPr>
        <w:t>.</w:t>
      </w:r>
    </w:p>
    <w:p w:rsidR="009127D5" w:rsidRDefault="009127D5">
      <w:pPr>
        <w:tabs>
          <w:tab w:val="clear" w:pos="567"/>
        </w:tabs>
        <w:spacing w:line="240" w:lineRule="auto"/>
        <w:ind w:left="567" w:hanging="567"/>
        <w:rPr>
          <w:noProof/>
          <w:szCs w:val="22"/>
          <w:lang w:val="bg-BG"/>
        </w:rPr>
      </w:pPr>
    </w:p>
    <w:p w:rsidR="009127D5" w:rsidRDefault="009127D5" w:rsidP="00867955">
      <w:pPr>
        <w:keepNext/>
        <w:tabs>
          <w:tab w:val="clear" w:pos="567"/>
        </w:tabs>
        <w:spacing w:line="240" w:lineRule="auto"/>
        <w:ind w:left="567" w:hanging="567"/>
        <w:rPr>
          <w:noProof/>
          <w:szCs w:val="22"/>
          <w:lang w:val="bg-BG"/>
        </w:rPr>
      </w:pPr>
      <w:r>
        <w:rPr>
          <w:b/>
          <w:noProof/>
          <w:szCs w:val="22"/>
          <w:lang w:val="bg-BG"/>
        </w:rPr>
        <w:t>6.2</w:t>
      </w:r>
      <w:r>
        <w:rPr>
          <w:b/>
          <w:noProof/>
          <w:szCs w:val="22"/>
          <w:lang w:val="bg-BG"/>
        </w:rPr>
        <w:tab/>
        <w:t>Несъвместимости</w:t>
      </w:r>
    </w:p>
    <w:p w:rsidR="009127D5" w:rsidRDefault="009127D5" w:rsidP="00867955">
      <w:pPr>
        <w:keepNext/>
        <w:tabs>
          <w:tab w:val="clear" w:pos="567"/>
        </w:tabs>
        <w:spacing w:line="240" w:lineRule="auto"/>
        <w:ind w:left="567" w:hanging="567"/>
        <w:rPr>
          <w:noProof/>
          <w:szCs w:val="22"/>
          <w:lang w:val="bg-BG"/>
        </w:rPr>
      </w:pPr>
    </w:p>
    <w:p w:rsidR="00D46B6B" w:rsidRPr="001B143E" w:rsidRDefault="00D46B6B" w:rsidP="00D46B6B">
      <w:pPr>
        <w:keepNext/>
        <w:tabs>
          <w:tab w:val="clear" w:pos="567"/>
        </w:tabs>
        <w:spacing w:line="240" w:lineRule="auto"/>
        <w:ind w:right="11"/>
        <w:rPr>
          <w:u w:val="single"/>
          <w:lang w:val="ru-RU"/>
        </w:rPr>
      </w:pPr>
      <w:r>
        <w:rPr>
          <w:u w:val="single"/>
          <w:lang w:val="bg-BG"/>
        </w:rPr>
        <w:t>Флакон</w:t>
      </w:r>
    </w:p>
    <w:p w:rsidR="00D46B6B" w:rsidRDefault="00D46B6B" w:rsidP="00D46B6B">
      <w:pPr>
        <w:tabs>
          <w:tab w:val="clear" w:pos="567"/>
        </w:tabs>
        <w:spacing w:line="240" w:lineRule="auto"/>
        <w:rPr>
          <w:szCs w:val="22"/>
          <w:lang w:val="bg-BG"/>
        </w:rPr>
      </w:pPr>
    </w:p>
    <w:p w:rsidR="00D46B6B" w:rsidRDefault="00D46B6B" w:rsidP="00D46B6B">
      <w:pPr>
        <w:tabs>
          <w:tab w:val="clear" w:pos="567"/>
        </w:tabs>
        <w:spacing w:line="240" w:lineRule="auto"/>
        <w:rPr>
          <w:szCs w:val="22"/>
          <w:lang w:val="bg-BG"/>
        </w:rPr>
      </w:pPr>
      <w:r w:rsidRPr="00B000EF">
        <w:rPr>
          <w:szCs w:val="22"/>
          <w:lang w:val="bg-BG"/>
        </w:rPr>
        <w:t>Т</w:t>
      </w:r>
      <w:r>
        <w:rPr>
          <w:szCs w:val="22"/>
          <w:lang w:val="bg-BG"/>
        </w:rPr>
        <w:t>о</w:t>
      </w:r>
      <w:r w:rsidRPr="00B000EF">
        <w:rPr>
          <w:szCs w:val="22"/>
          <w:lang w:val="bg-BG"/>
        </w:rPr>
        <w:t>зи</w:t>
      </w:r>
      <w:r>
        <w:rPr>
          <w:szCs w:val="22"/>
          <w:lang w:val="bg-BG"/>
        </w:rPr>
        <w:t xml:space="preserve"> лекарствен продукт не трябва да се смесва с други лекарствени продукти, </w:t>
      </w:r>
      <w:r w:rsidRPr="00BB11BD">
        <w:rPr>
          <w:szCs w:val="22"/>
          <w:lang w:val="bg-BG"/>
        </w:rPr>
        <w:t xml:space="preserve">с изключение на посочените </w:t>
      </w:r>
      <w:r>
        <w:rPr>
          <w:szCs w:val="22"/>
          <w:lang w:val="bg-BG"/>
        </w:rPr>
        <w:t>в точка </w:t>
      </w:r>
      <w:r w:rsidRPr="00FE2F64">
        <w:rPr>
          <w:szCs w:val="22"/>
          <w:lang w:val="ru-RU"/>
        </w:rPr>
        <w:t>6</w:t>
      </w:r>
      <w:r>
        <w:rPr>
          <w:szCs w:val="22"/>
          <w:lang w:val="bg-BG"/>
        </w:rPr>
        <w:t>.</w:t>
      </w:r>
      <w:r w:rsidRPr="00FE2F64">
        <w:rPr>
          <w:szCs w:val="22"/>
          <w:lang w:val="ru-RU"/>
        </w:rPr>
        <w:t>6</w:t>
      </w:r>
      <w:r>
        <w:rPr>
          <w:szCs w:val="22"/>
          <w:lang w:val="bg-BG"/>
        </w:rPr>
        <w:t>.</w:t>
      </w:r>
    </w:p>
    <w:p w:rsidR="00D46B6B" w:rsidRDefault="00D46B6B" w:rsidP="008535D1">
      <w:pPr>
        <w:keepNext/>
        <w:tabs>
          <w:tab w:val="clear" w:pos="567"/>
        </w:tabs>
        <w:spacing w:line="240" w:lineRule="auto"/>
        <w:ind w:right="11"/>
        <w:rPr>
          <w:u w:val="single"/>
          <w:lang w:val="bg-BG"/>
        </w:rPr>
      </w:pPr>
    </w:p>
    <w:p w:rsidR="00610282" w:rsidRPr="0028363F" w:rsidRDefault="00610282" w:rsidP="008535D1">
      <w:pPr>
        <w:keepNext/>
        <w:tabs>
          <w:tab w:val="clear" w:pos="567"/>
        </w:tabs>
        <w:spacing w:line="240" w:lineRule="auto"/>
        <w:ind w:right="11"/>
        <w:rPr>
          <w:u w:val="single"/>
          <w:lang w:val="bg-BG"/>
        </w:rPr>
      </w:pPr>
      <w:r>
        <w:rPr>
          <w:u w:val="single"/>
          <w:lang w:val="bg-BG"/>
        </w:rPr>
        <w:t>Патрон</w:t>
      </w:r>
      <w:r w:rsidRPr="001B143E">
        <w:rPr>
          <w:u w:val="single"/>
          <w:lang w:val="ru-RU"/>
        </w:rPr>
        <w:t xml:space="preserve">, </w:t>
      </w:r>
      <w:r>
        <w:rPr>
          <w:u w:val="single"/>
          <w:lang w:val="bg-BG"/>
        </w:rPr>
        <w:t xml:space="preserve">писалка </w:t>
      </w:r>
      <w:r w:rsidRPr="00493489">
        <w:rPr>
          <w:u w:val="single"/>
        </w:rPr>
        <w:t>KwikPen</w:t>
      </w:r>
      <w:r w:rsidR="000C7F03">
        <w:rPr>
          <w:u w:val="single"/>
          <w:lang w:val="bg-BG"/>
        </w:rPr>
        <w:t xml:space="preserve">, </w:t>
      </w:r>
      <w:r>
        <w:rPr>
          <w:u w:val="single"/>
          <w:lang w:val="bg-BG"/>
        </w:rPr>
        <w:t xml:space="preserve">писалка </w:t>
      </w:r>
      <w:r w:rsidRPr="00493489">
        <w:rPr>
          <w:u w:val="single"/>
        </w:rPr>
        <w:t>Junior</w:t>
      </w:r>
      <w:r w:rsidRPr="001B143E">
        <w:rPr>
          <w:u w:val="single"/>
          <w:lang w:val="ru-RU"/>
        </w:rPr>
        <w:t xml:space="preserve"> </w:t>
      </w:r>
      <w:r w:rsidRPr="00493489">
        <w:rPr>
          <w:u w:val="single"/>
        </w:rPr>
        <w:t>KwikPen</w:t>
      </w:r>
      <w:r w:rsidR="000C7F03">
        <w:rPr>
          <w:u w:val="single"/>
          <w:lang w:val="bg-BG"/>
        </w:rPr>
        <w:t xml:space="preserve"> и писалка </w:t>
      </w:r>
      <w:r w:rsidR="000C7F03" w:rsidRPr="000C7F03">
        <w:rPr>
          <w:u w:val="single"/>
          <w:lang w:val="bg-BG"/>
        </w:rPr>
        <w:t>Tempo Pen</w:t>
      </w:r>
    </w:p>
    <w:p w:rsidR="000C7F03" w:rsidRDefault="000C7F03" w:rsidP="00610282">
      <w:pPr>
        <w:tabs>
          <w:tab w:val="clear" w:pos="567"/>
        </w:tabs>
        <w:spacing w:line="240" w:lineRule="auto"/>
        <w:rPr>
          <w:szCs w:val="22"/>
          <w:lang w:val="bg-BG"/>
        </w:rPr>
      </w:pPr>
    </w:p>
    <w:p w:rsidR="00610282" w:rsidRPr="00B000EF" w:rsidRDefault="00610282" w:rsidP="00610282">
      <w:pPr>
        <w:tabs>
          <w:tab w:val="clear" w:pos="567"/>
        </w:tabs>
        <w:spacing w:line="240" w:lineRule="auto"/>
        <w:rPr>
          <w:szCs w:val="22"/>
          <w:lang w:val="bg-BG"/>
        </w:rPr>
      </w:pPr>
      <w:r w:rsidRPr="00B000EF">
        <w:rPr>
          <w:szCs w:val="22"/>
          <w:lang w:val="bg-BG"/>
        </w:rPr>
        <w:t>Т</w:t>
      </w:r>
      <w:r>
        <w:rPr>
          <w:szCs w:val="22"/>
          <w:lang w:val="bg-BG"/>
        </w:rPr>
        <w:t>е</w:t>
      </w:r>
      <w:r w:rsidRPr="00B000EF">
        <w:rPr>
          <w:szCs w:val="22"/>
          <w:lang w:val="bg-BG"/>
        </w:rPr>
        <w:t>зи лекарствен</w:t>
      </w:r>
      <w:r w:rsidR="00F437AF">
        <w:rPr>
          <w:szCs w:val="22"/>
          <w:lang w:val="bg-BG"/>
        </w:rPr>
        <w:t>и</w:t>
      </w:r>
      <w:r w:rsidRPr="00B000EF">
        <w:rPr>
          <w:szCs w:val="22"/>
          <w:lang w:val="bg-BG"/>
        </w:rPr>
        <w:t xml:space="preserve"> продукт</w:t>
      </w:r>
      <w:r w:rsidR="00F437AF">
        <w:rPr>
          <w:szCs w:val="22"/>
          <w:lang w:val="bg-BG"/>
        </w:rPr>
        <w:t>и</w:t>
      </w:r>
      <w:r w:rsidRPr="00B000EF">
        <w:rPr>
          <w:rFonts w:eastAsia="TimesNewRoman,Italic"/>
          <w:szCs w:val="22"/>
          <w:lang w:val="bg-BG"/>
        </w:rPr>
        <w:t xml:space="preserve"> не трябва да се смесва</w:t>
      </w:r>
      <w:r>
        <w:rPr>
          <w:rFonts w:eastAsia="TimesNewRoman,Italic"/>
          <w:szCs w:val="22"/>
          <w:lang w:val="bg-BG"/>
        </w:rPr>
        <w:t>т</w:t>
      </w:r>
      <w:r w:rsidRPr="00B000EF">
        <w:rPr>
          <w:rFonts w:eastAsia="TimesNewRoman,Italic"/>
          <w:szCs w:val="22"/>
          <w:lang w:val="bg-BG"/>
        </w:rPr>
        <w:t xml:space="preserve"> с </w:t>
      </w:r>
      <w:r>
        <w:rPr>
          <w:rFonts w:eastAsia="TimesNewRoman,Italic"/>
          <w:szCs w:val="22"/>
          <w:lang w:val="bg-BG"/>
        </w:rPr>
        <w:t>никакъв</w:t>
      </w:r>
      <w:r w:rsidRPr="00B000EF">
        <w:rPr>
          <w:rFonts w:eastAsia="TimesNewRoman,Italic"/>
          <w:szCs w:val="22"/>
          <w:lang w:val="bg-BG"/>
        </w:rPr>
        <w:t xml:space="preserve"> друг инсулин или с </w:t>
      </w:r>
      <w:r w:rsidRPr="00B000EF">
        <w:rPr>
          <w:szCs w:val="22"/>
          <w:lang w:val="bg-BG"/>
        </w:rPr>
        <w:t>друг лекарствен продукт.</w:t>
      </w:r>
    </w:p>
    <w:p w:rsidR="00610282" w:rsidRDefault="00610282" w:rsidP="00610282">
      <w:pPr>
        <w:tabs>
          <w:tab w:val="clear" w:pos="567"/>
        </w:tabs>
        <w:spacing w:line="240" w:lineRule="auto"/>
        <w:rPr>
          <w:szCs w:val="22"/>
          <w:lang w:val="bg-BG"/>
        </w:rPr>
      </w:pPr>
    </w:p>
    <w:p w:rsidR="009127D5" w:rsidRDefault="009127D5">
      <w:pPr>
        <w:tabs>
          <w:tab w:val="clear" w:pos="567"/>
        </w:tabs>
        <w:spacing w:line="240" w:lineRule="auto"/>
        <w:rPr>
          <w:szCs w:val="22"/>
          <w:lang w:val="bg-BG"/>
        </w:rPr>
      </w:pPr>
    </w:p>
    <w:p w:rsidR="009127D5" w:rsidRDefault="009127D5" w:rsidP="00867955">
      <w:pPr>
        <w:keepNext/>
        <w:tabs>
          <w:tab w:val="clear" w:pos="567"/>
        </w:tabs>
        <w:spacing w:line="240" w:lineRule="auto"/>
        <w:ind w:left="567" w:hanging="567"/>
        <w:rPr>
          <w:noProof/>
          <w:szCs w:val="22"/>
          <w:lang w:val="bg-BG"/>
        </w:rPr>
      </w:pPr>
      <w:r>
        <w:rPr>
          <w:b/>
          <w:noProof/>
          <w:szCs w:val="22"/>
          <w:lang w:val="bg-BG"/>
        </w:rPr>
        <w:t>6.3</w:t>
      </w:r>
      <w:r>
        <w:rPr>
          <w:b/>
          <w:noProof/>
          <w:szCs w:val="22"/>
          <w:lang w:val="bg-BG"/>
        </w:rPr>
        <w:tab/>
        <w:t>Срок на годност</w:t>
      </w:r>
    </w:p>
    <w:p w:rsidR="009127D5" w:rsidRDefault="009127D5" w:rsidP="00867955">
      <w:pPr>
        <w:keepNext/>
        <w:tabs>
          <w:tab w:val="clear" w:pos="567"/>
        </w:tabs>
        <w:spacing w:line="240" w:lineRule="auto"/>
        <w:ind w:left="567" w:hanging="567"/>
        <w:rPr>
          <w:noProof/>
          <w:szCs w:val="22"/>
          <w:lang w:val="bg-BG"/>
        </w:rPr>
      </w:pPr>
    </w:p>
    <w:p w:rsidR="00A36495" w:rsidRPr="004F2A60" w:rsidRDefault="00610282" w:rsidP="008535D1">
      <w:pPr>
        <w:keepNext/>
        <w:tabs>
          <w:tab w:val="clear" w:pos="567"/>
        </w:tabs>
        <w:spacing w:line="240" w:lineRule="auto"/>
        <w:ind w:right="11"/>
        <w:rPr>
          <w:i/>
          <w:szCs w:val="22"/>
          <w:u w:val="single"/>
          <w:lang w:val="bg-BG"/>
        </w:rPr>
      </w:pPr>
      <w:r>
        <w:rPr>
          <w:szCs w:val="22"/>
          <w:u w:val="single"/>
          <w:lang w:val="bg-BG"/>
        </w:rPr>
        <w:t>Преди употреба</w:t>
      </w:r>
    </w:p>
    <w:p w:rsidR="000C7F03" w:rsidRDefault="000C7F03" w:rsidP="00A13478">
      <w:pPr>
        <w:tabs>
          <w:tab w:val="clear" w:pos="567"/>
        </w:tabs>
        <w:spacing w:line="240" w:lineRule="auto"/>
        <w:rPr>
          <w:szCs w:val="22"/>
          <w:lang w:val="bg-BG"/>
        </w:rPr>
      </w:pPr>
    </w:p>
    <w:p w:rsidR="00A13478" w:rsidRDefault="00A13478" w:rsidP="00A13478">
      <w:pPr>
        <w:tabs>
          <w:tab w:val="clear" w:pos="567"/>
        </w:tabs>
        <w:spacing w:line="240" w:lineRule="auto"/>
        <w:rPr>
          <w:szCs w:val="22"/>
          <w:lang w:val="bg-BG"/>
        </w:rPr>
      </w:pPr>
      <w:r w:rsidRPr="00BE1E4F">
        <w:rPr>
          <w:szCs w:val="22"/>
          <w:lang w:val="bg-BG"/>
        </w:rPr>
        <w:t>3</w:t>
      </w:r>
      <w:r>
        <w:rPr>
          <w:szCs w:val="22"/>
          <w:lang w:val="bg-BG"/>
        </w:rPr>
        <w:t xml:space="preserve"> години.</w:t>
      </w:r>
    </w:p>
    <w:p w:rsidR="00A36495" w:rsidRDefault="00A36495">
      <w:pPr>
        <w:tabs>
          <w:tab w:val="clear" w:pos="567"/>
        </w:tabs>
        <w:spacing w:line="240" w:lineRule="auto"/>
        <w:rPr>
          <w:szCs w:val="22"/>
          <w:lang w:val="bg-BG"/>
        </w:rPr>
      </w:pPr>
    </w:p>
    <w:p w:rsidR="00A36495" w:rsidRPr="008535D1" w:rsidRDefault="00A36495" w:rsidP="008535D1">
      <w:pPr>
        <w:keepNext/>
        <w:tabs>
          <w:tab w:val="clear" w:pos="567"/>
        </w:tabs>
        <w:spacing w:line="240" w:lineRule="auto"/>
        <w:ind w:right="11"/>
        <w:rPr>
          <w:szCs w:val="22"/>
          <w:u w:val="single"/>
          <w:lang w:val="bg-BG"/>
        </w:rPr>
      </w:pPr>
      <w:r w:rsidRPr="008535D1">
        <w:rPr>
          <w:szCs w:val="22"/>
          <w:u w:val="single"/>
          <w:lang w:val="bg-BG"/>
        </w:rPr>
        <w:t>След първ</w:t>
      </w:r>
      <w:r w:rsidR="00520690" w:rsidRPr="008535D1">
        <w:rPr>
          <w:szCs w:val="22"/>
          <w:u w:val="single"/>
          <w:lang w:val="bg-BG"/>
        </w:rPr>
        <w:t>оначалн</w:t>
      </w:r>
      <w:r w:rsidR="00557ADB" w:rsidRPr="008535D1">
        <w:rPr>
          <w:szCs w:val="22"/>
          <w:u w:val="single"/>
          <w:lang w:val="bg-BG"/>
        </w:rPr>
        <w:t>о</w:t>
      </w:r>
      <w:r w:rsidRPr="008535D1">
        <w:rPr>
          <w:szCs w:val="22"/>
          <w:u w:val="single"/>
          <w:lang w:val="bg-BG"/>
        </w:rPr>
        <w:t xml:space="preserve"> </w:t>
      </w:r>
      <w:r w:rsidR="00557ADB" w:rsidRPr="008535D1">
        <w:rPr>
          <w:szCs w:val="22"/>
          <w:u w:val="single"/>
          <w:lang w:val="bg-BG"/>
        </w:rPr>
        <w:t>отваряне</w:t>
      </w:r>
      <w:r w:rsidR="00610282">
        <w:rPr>
          <w:szCs w:val="22"/>
          <w:u w:val="single"/>
          <w:lang w:val="bg-BG"/>
        </w:rPr>
        <w:t xml:space="preserve"> / след поставяне на патрона</w:t>
      </w:r>
    </w:p>
    <w:p w:rsidR="000C7F03" w:rsidRDefault="000C7F03">
      <w:pPr>
        <w:tabs>
          <w:tab w:val="clear" w:pos="567"/>
        </w:tabs>
        <w:spacing w:line="240" w:lineRule="auto"/>
        <w:rPr>
          <w:szCs w:val="22"/>
          <w:lang w:val="bg-BG"/>
        </w:rPr>
      </w:pPr>
    </w:p>
    <w:p w:rsidR="009127D5" w:rsidRDefault="00E77725">
      <w:pPr>
        <w:tabs>
          <w:tab w:val="clear" w:pos="567"/>
        </w:tabs>
        <w:spacing w:line="240" w:lineRule="auto"/>
        <w:rPr>
          <w:szCs w:val="22"/>
          <w:lang w:val="bg-BG"/>
        </w:rPr>
      </w:pPr>
      <w:r>
        <w:rPr>
          <w:szCs w:val="22"/>
          <w:lang w:val="bg-BG"/>
        </w:rPr>
        <w:t>28 дни.</w:t>
      </w:r>
    </w:p>
    <w:p w:rsidR="009127D5" w:rsidRDefault="009127D5">
      <w:pPr>
        <w:tabs>
          <w:tab w:val="clear" w:pos="567"/>
        </w:tabs>
        <w:spacing w:line="240" w:lineRule="auto"/>
        <w:rPr>
          <w:szCs w:val="22"/>
          <w:lang w:val="bg-BG"/>
        </w:rPr>
      </w:pPr>
    </w:p>
    <w:p w:rsidR="009127D5" w:rsidRDefault="009127D5" w:rsidP="00867955">
      <w:pPr>
        <w:keepNext/>
        <w:tabs>
          <w:tab w:val="clear" w:pos="567"/>
        </w:tabs>
        <w:spacing w:line="240" w:lineRule="auto"/>
        <w:ind w:left="567" w:hanging="567"/>
        <w:rPr>
          <w:noProof/>
          <w:szCs w:val="22"/>
          <w:lang w:val="bg-BG"/>
        </w:rPr>
      </w:pPr>
      <w:r>
        <w:rPr>
          <w:b/>
          <w:noProof/>
          <w:szCs w:val="22"/>
          <w:lang w:val="bg-BG"/>
        </w:rPr>
        <w:t>6.4</w:t>
      </w:r>
      <w:r>
        <w:rPr>
          <w:b/>
          <w:noProof/>
          <w:szCs w:val="22"/>
          <w:lang w:val="bg-BG"/>
        </w:rPr>
        <w:tab/>
      </w:r>
      <w:r>
        <w:rPr>
          <w:b/>
          <w:szCs w:val="22"/>
          <w:lang w:val="bg-BG"/>
        </w:rPr>
        <w:t>Специални условия на съхранение</w:t>
      </w:r>
    </w:p>
    <w:p w:rsidR="009127D5" w:rsidRDefault="009127D5" w:rsidP="00867955">
      <w:pPr>
        <w:keepNext/>
        <w:tabs>
          <w:tab w:val="clear" w:pos="567"/>
        </w:tabs>
        <w:spacing w:line="240" w:lineRule="auto"/>
        <w:ind w:left="567" w:hanging="567"/>
        <w:rPr>
          <w:noProof/>
          <w:szCs w:val="22"/>
          <w:lang w:val="bg-BG"/>
        </w:rPr>
      </w:pPr>
    </w:p>
    <w:p w:rsidR="009127D5" w:rsidRDefault="009127D5">
      <w:pPr>
        <w:tabs>
          <w:tab w:val="clear" w:pos="567"/>
        </w:tabs>
        <w:spacing w:line="240" w:lineRule="auto"/>
        <w:rPr>
          <w:strike/>
          <w:szCs w:val="22"/>
          <w:lang w:val="bg-BG"/>
        </w:rPr>
      </w:pPr>
      <w:r>
        <w:rPr>
          <w:szCs w:val="22"/>
          <w:lang w:val="bg-BG"/>
        </w:rPr>
        <w:t>Да не се замразява. Да не се излага на прекомерна топлина или пряка слънчева светлина.</w:t>
      </w:r>
    </w:p>
    <w:p w:rsidR="00247B29" w:rsidRDefault="00247B29">
      <w:pPr>
        <w:tabs>
          <w:tab w:val="clear" w:pos="567"/>
        </w:tabs>
        <w:spacing w:line="240" w:lineRule="auto"/>
        <w:ind w:left="567" w:hanging="567"/>
        <w:rPr>
          <w:szCs w:val="22"/>
          <w:lang w:val="bg-BG"/>
        </w:rPr>
      </w:pPr>
    </w:p>
    <w:p w:rsidR="00374C5D" w:rsidRDefault="00610282">
      <w:pPr>
        <w:tabs>
          <w:tab w:val="clear" w:pos="567"/>
        </w:tabs>
        <w:spacing w:line="240" w:lineRule="auto"/>
        <w:ind w:left="567" w:hanging="567"/>
        <w:rPr>
          <w:szCs w:val="22"/>
          <w:u w:val="single"/>
          <w:lang w:val="bg-BG"/>
        </w:rPr>
      </w:pPr>
      <w:r>
        <w:rPr>
          <w:szCs w:val="22"/>
          <w:u w:val="single"/>
          <w:lang w:val="bg-BG"/>
        </w:rPr>
        <w:t>Преди употреба</w:t>
      </w:r>
    </w:p>
    <w:p w:rsidR="000C7F03" w:rsidRDefault="000C7F03">
      <w:pPr>
        <w:tabs>
          <w:tab w:val="clear" w:pos="567"/>
        </w:tabs>
        <w:spacing w:line="240" w:lineRule="auto"/>
        <w:ind w:left="567" w:hanging="567"/>
        <w:rPr>
          <w:szCs w:val="22"/>
          <w:lang w:val="bg-BG"/>
        </w:rPr>
      </w:pPr>
    </w:p>
    <w:p w:rsidR="009127D5" w:rsidRDefault="00247B29">
      <w:pPr>
        <w:tabs>
          <w:tab w:val="clear" w:pos="567"/>
        </w:tabs>
        <w:spacing w:line="240" w:lineRule="auto"/>
        <w:ind w:left="567" w:hanging="567"/>
        <w:rPr>
          <w:szCs w:val="22"/>
          <w:lang w:val="bg-BG"/>
        </w:rPr>
      </w:pPr>
      <w:r>
        <w:rPr>
          <w:szCs w:val="22"/>
          <w:lang w:val="bg-BG"/>
        </w:rPr>
        <w:t>Да се съхранява</w:t>
      </w:r>
      <w:r w:rsidR="00E77725">
        <w:rPr>
          <w:szCs w:val="22"/>
          <w:lang w:val="bg-BG"/>
        </w:rPr>
        <w:t xml:space="preserve"> в хладилник (2°С - 8°С).</w:t>
      </w:r>
    </w:p>
    <w:p w:rsidR="00127153" w:rsidRDefault="00127153" w:rsidP="00E77725">
      <w:pPr>
        <w:tabs>
          <w:tab w:val="clear" w:pos="567"/>
        </w:tabs>
        <w:spacing w:line="240" w:lineRule="auto"/>
        <w:rPr>
          <w:szCs w:val="22"/>
          <w:lang w:val="bg-BG"/>
        </w:rPr>
      </w:pPr>
    </w:p>
    <w:p w:rsidR="00127153" w:rsidRDefault="00127153" w:rsidP="008535D1">
      <w:pPr>
        <w:keepNext/>
        <w:tabs>
          <w:tab w:val="clear" w:pos="567"/>
        </w:tabs>
        <w:spacing w:line="240" w:lineRule="auto"/>
        <w:ind w:right="11"/>
        <w:rPr>
          <w:szCs w:val="22"/>
          <w:u w:val="single"/>
          <w:lang w:val="bg-BG"/>
        </w:rPr>
      </w:pPr>
      <w:r w:rsidRPr="008535D1">
        <w:rPr>
          <w:szCs w:val="22"/>
          <w:u w:val="single"/>
          <w:lang w:val="bg-BG"/>
        </w:rPr>
        <w:t>След първоначално отваряне</w:t>
      </w:r>
      <w:r w:rsidR="00610282">
        <w:rPr>
          <w:szCs w:val="22"/>
          <w:u w:val="single"/>
          <w:lang w:val="bg-BG"/>
        </w:rPr>
        <w:t xml:space="preserve"> / след поставяне на патрона</w:t>
      </w:r>
    </w:p>
    <w:p w:rsidR="00610282" w:rsidRDefault="00610282" w:rsidP="008535D1">
      <w:pPr>
        <w:keepNext/>
        <w:tabs>
          <w:tab w:val="clear" w:pos="567"/>
        </w:tabs>
        <w:spacing w:line="240" w:lineRule="auto"/>
        <w:ind w:right="11"/>
        <w:rPr>
          <w:szCs w:val="22"/>
          <w:u w:val="single"/>
          <w:lang w:val="bg-BG"/>
        </w:rPr>
      </w:pPr>
    </w:p>
    <w:p w:rsidR="00610282" w:rsidRPr="0028363F" w:rsidRDefault="00610282" w:rsidP="008535D1">
      <w:pPr>
        <w:keepNext/>
        <w:tabs>
          <w:tab w:val="clear" w:pos="567"/>
        </w:tabs>
        <w:spacing w:line="240" w:lineRule="auto"/>
        <w:ind w:right="11"/>
        <w:rPr>
          <w:i/>
          <w:szCs w:val="22"/>
          <w:u w:val="single"/>
          <w:lang w:val="bg-BG"/>
        </w:rPr>
      </w:pPr>
      <w:r w:rsidRPr="0028363F">
        <w:rPr>
          <w:i/>
          <w:u w:val="single"/>
          <w:lang w:val="bg-BG"/>
        </w:rPr>
        <w:t>Флакон</w:t>
      </w:r>
    </w:p>
    <w:p w:rsidR="000C7F03" w:rsidRDefault="000C7F03">
      <w:pPr>
        <w:tabs>
          <w:tab w:val="clear" w:pos="567"/>
        </w:tabs>
        <w:spacing w:line="240" w:lineRule="auto"/>
        <w:ind w:left="567" w:hanging="567"/>
        <w:rPr>
          <w:szCs w:val="22"/>
          <w:lang w:val="bg-BG"/>
        </w:rPr>
      </w:pPr>
    </w:p>
    <w:p w:rsidR="00E77725" w:rsidRDefault="00127153">
      <w:pPr>
        <w:tabs>
          <w:tab w:val="clear" w:pos="567"/>
        </w:tabs>
        <w:spacing w:line="240" w:lineRule="auto"/>
        <w:ind w:left="567" w:hanging="567"/>
        <w:rPr>
          <w:szCs w:val="22"/>
          <w:lang w:val="bg-BG"/>
        </w:rPr>
      </w:pPr>
      <w:r>
        <w:rPr>
          <w:szCs w:val="22"/>
          <w:lang w:val="bg-BG"/>
        </w:rPr>
        <w:t xml:space="preserve">Да се съхранява в хладилник (2°С - 8°С) или под </w:t>
      </w:r>
      <w:smartTag w:uri="urn:schemas-microsoft-com:office:smarttags" w:element="metricconverter">
        <w:smartTagPr>
          <w:attr w:name="ProductID" w:val="30ﾰC"/>
        </w:smartTagPr>
        <w:r w:rsidRPr="00127153">
          <w:rPr>
            <w:lang w:val="bg-BG"/>
          </w:rPr>
          <w:t>30°</w:t>
        </w:r>
        <w:r>
          <w:t>C</w:t>
        </w:r>
      </w:smartTag>
      <w:r>
        <w:rPr>
          <w:lang w:val="bg-BG"/>
        </w:rPr>
        <w:t>.</w:t>
      </w:r>
    </w:p>
    <w:p w:rsidR="00610282" w:rsidRDefault="00610282">
      <w:pPr>
        <w:tabs>
          <w:tab w:val="clear" w:pos="567"/>
        </w:tabs>
        <w:spacing w:line="240" w:lineRule="auto"/>
        <w:ind w:left="567" w:hanging="567"/>
        <w:rPr>
          <w:szCs w:val="22"/>
          <w:lang w:val="bg-BG"/>
        </w:rPr>
      </w:pPr>
    </w:p>
    <w:p w:rsidR="00610282" w:rsidRPr="0028363F" w:rsidRDefault="00610282" w:rsidP="008535D1">
      <w:pPr>
        <w:keepNext/>
        <w:tabs>
          <w:tab w:val="clear" w:pos="567"/>
        </w:tabs>
        <w:spacing w:line="240" w:lineRule="auto"/>
        <w:ind w:right="11"/>
        <w:rPr>
          <w:i/>
          <w:szCs w:val="22"/>
          <w:u w:val="single"/>
          <w:lang w:val="bg-BG"/>
        </w:rPr>
      </w:pPr>
      <w:r w:rsidRPr="0028363F">
        <w:rPr>
          <w:i/>
          <w:szCs w:val="22"/>
          <w:u w:val="single"/>
          <w:lang w:val="bg-BG"/>
        </w:rPr>
        <w:t>Патрон</w:t>
      </w:r>
    </w:p>
    <w:p w:rsidR="000C7F03" w:rsidRDefault="000C7F03" w:rsidP="00610282">
      <w:pPr>
        <w:tabs>
          <w:tab w:val="clear" w:pos="567"/>
          <w:tab w:val="left" w:pos="0"/>
        </w:tabs>
        <w:rPr>
          <w:szCs w:val="22"/>
          <w:lang w:val="bg-BG"/>
        </w:rPr>
      </w:pPr>
    </w:p>
    <w:p w:rsidR="00610282" w:rsidRPr="00B000EF" w:rsidRDefault="00610282" w:rsidP="00610282">
      <w:pPr>
        <w:tabs>
          <w:tab w:val="clear" w:pos="567"/>
          <w:tab w:val="left" w:pos="0"/>
        </w:tabs>
        <w:rPr>
          <w:szCs w:val="22"/>
          <w:lang w:val="bg-BG"/>
        </w:rPr>
      </w:pPr>
      <w:r w:rsidRPr="00B000EF">
        <w:rPr>
          <w:szCs w:val="22"/>
          <w:lang w:val="bg-BG"/>
        </w:rPr>
        <w:t xml:space="preserve">Да се съхранява под </w:t>
      </w:r>
      <w:smartTag w:uri="urn:schemas-microsoft-com:office:smarttags" w:element="metricconverter">
        <w:smartTagPr>
          <w:attr w:name="ProductID" w:val="30ﾰC"/>
        </w:smartTagPr>
        <w:r w:rsidRPr="00B000EF">
          <w:rPr>
            <w:lang w:val="bg-BG"/>
          </w:rPr>
          <w:t>30°C</w:t>
        </w:r>
      </w:smartTag>
      <w:r w:rsidRPr="00B000EF">
        <w:rPr>
          <w:lang w:val="bg-BG"/>
        </w:rPr>
        <w:t xml:space="preserve">. Да не се съхранява в хладилник. </w:t>
      </w:r>
      <w:r>
        <w:rPr>
          <w:lang w:val="bg-BG"/>
        </w:rPr>
        <w:t>Писалката с поставения патрон</w:t>
      </w:r>
      <w:r w:rsidRPr="00B000EF">
        <w:rPr>
          <w:lang w:val="bg-BG"/>
        </w:rPr>
        <w:t xml:space="preserve"> </w:t>
      </w:r>
      <w:r w:rsidRPr="00B000EF">
        <w:rPr>
          <w:szCs w:val="22"/>
          <w:lang w:val="bg-BG"/>
        </w:rPr>
        <w:t>не трябва да се съхранява с прикрепена игла.</w:t>
      </w:r>
    </w:p>
    <w:p w:rsidR="00610282" w:rsidRDefault="00610282">
      <w:pPr>
        <w:tabs>
          <w:tab w:val="clear" w:pos="567"/>
        </w:tabs>
        <w:spacing w:line="240" w:lineRule="auto"/>
        <w:ind w:left="567" w:hanging="567"/>
        <w:rPr>
          <w:szCs w:val="22"/>
          <w:lang w:val="bg-BG"/>
        </w:rPr>
      </w:pPr>
    </w:p>
    <w:p w:rsidR="00610282" w:rsidRPr="0028363F" w:rsidRDefault="00610282" w:rsidP="008535D1">
      <w:pPr>
        <w:keepNext/>
        <w:tabs>
          <w:tab w:val="clear" w:pos="567"/>
          <w:tab w:val="left" w:pos="0"/>
        </w:tabs>
        <w:spacing w:line="240" w:lineRule="auto"/>
        <w:ind w:right="11"/>
        <w:rPr>
          <w:i/>
          <w:szCs w:val="22"/>
          <w:u w:val="single"/>
          <w:lang w:val="bg-BG"/>
        </w:rPr>
      </w:pPr>
      <w:r w:rsidRPr="0028363F">
        <w:rPr>
          <w:i/>
          <w:u w:val="single"/>
          <w:lang w:val="bg-BG"/>
        </w:rPr>
        <w:t xml:space="preserve">Писалка </w:t>
      </w:r>
      <w:r w:rsidRPr="0028363F">
        <w:rPr>
          <w:i/>
          <w:u w:val="single"/>
        </w:rPr>
        <w:t>KwikPen</w:t>
      </w:r>
      <w:r w:rsidR="000C7F03" w:rsidRPr="0028363F">
        <w:rPr>
          <w:i/>
          <w:u w:val="single"/>
          <w:lang w:val="bg-BG"/>
        </w:rPr>
        <w:t xml:space="preserve">, </w:t>
      </w:r>
      <w:r w:rsidRPr="0028363F">
        <w:rPr>
          <w:i/>
          <w:u w:val="single"/>
          <w:lang w:val="bg-BG"/>
        </w:rPr>
        <w:t xml:space="preserve">писалка </w:t>
      </w:r>
      <w:r w:rsidRPr="0028363F">
        <w:rPr>
          <w:i/>
          <w:u w:val="single"/>
        </w:rPr>
        <w:t>Junior</w:t>
      </w:r>
      <w:r w:rsidRPr="0028363F">
        <w:rPr>
          <w:i/>
          <w:u w:val="single"/>
          <w:lang w:val="bg-BG"/>
        </w:rPr>
        <w:t xml:space="preserve"> </w:t>
      </w:r>
      <w:r w:rsidRPr="0028363F">
        <w:rPr>
          <w:i/>
          <w:u w:val="single"/>
        </w:rPr>
        <w:t>KwikPen</w:t>
      </w:r>
      <w:r w:rsidR="000C7F03" w:rsidRPr="0028363F">
        <w:rPr>
          <w:i/>
          <w:u w:val="single"/>
          <w:lang w:val="bg-BG"/>
        </w:rPr>
        <w:t xml:space="preserve"> и писалка Tempo Pen</w:t>
      </w:r>
    </w:p>
    <w:p w:rsidR="000C7F03" w:rsidRDefault="000C7F03" w:rsidP="00610282">
      <w:pPr>
        <w:tabs>
          <w:tab w:val="clear" w:pos="567"/>
          <w:tab w:val="left" w:pos="0"/>
        </w:tabs>
        <w:rPr>
          <w:szCs w:val="22"/>
          <w:lang w:val="bg-BG"/>
        </w:rPr>
      </w:pPr>
    </w:p>
    <w:p w:rsidR="00610282" w:rsidRPr="00B000EF" w:rsidRDefault="00610282" w:rsidP="00610282">
      <w:pPr>
        <w:tabs>
          <w:tab w:val="clear" w:pos="567"/>
          <w:tab w:val="left" w:pos="0"/>
        </w:tabs>
        <w:rPr>
          <w:szCs w:val="22"/>
          <w:lang w:val="bg-BG"/>
        </w:rPr>
      </w:pPr>
      <w:r w:rsidRPr="00B000EF">
        <w:rPr>
          <w:szCs w:val="22"/>
          <w:lang w:val="bg-BG"/>
        </w:rPr>
        <w:t xml:space="preserve">Да се съхранява под </w:t>
      </w:r>
      <w:smartTag w:uri="urn:schemas-microsoft-com:office:smarttags" w:element="metricconverter">
        <w:smartTagPr>
          <w:attr w:name="ProductID" w:val="30ﾰC"/>
        </w:smartTagPr>
        <w:r w:rsidRPr="00B000EF">
          <w:rPr>
            <w:lang w:val="bg-BG"/>
          </w:rPr>
          <w:t>30°C</w:t>
        </w:r>
      </w:smartTag>
      <w:r w:rsidRPr="00B000EF">
        <w:rPr>
          <w:lang w:val="bg-BG"/>
        </w:rPr>
        <w:t>. Да не се съхранява в хладилник. Предварително напълнената писалка</w:t>
      </w:r>
      <w:r w:rsidRPr="00B000EF">
        <w:rPr>
          <w:szCs w:val="22"/>
          <w:lang w:val="bg-BG"/>
        </w:rPr>
        <w:t xml:space="preserve"> не трябва да се съхранява с прикрепена игла.</w:t>
      </w:r>
    </w:p>
    <w:p w:rsidR="00610282" w:rsidRDefault="00610282">
      <w:pPr>
        <w:tabs>
          <w:tab w:val="clear" w:pos="567"/>
        </w:tabs>
        <w:spacing w:line="240" w:lineRule="auto"/>
        <w:ind w:left="567" w:hanging="567"/>
        <w:rPr>
          <w:szCs w:val="22"/>
          <w:lang w:val="bg-BG"/>
        </w:rPr>
      </w:pPr>
    </w:p>
    <w:p w:rsidR="00E77725" w:rsidRDefault="00E77725">
      <w:pPr>
        <w:tabs>
          <w:tab w:val="clear" w:pos="567"/>
        </w:tabs>
        <w:spacing w:line="240" w:lineRule="auto"/>
        <w:ind w:left="567" w:hanging="567"/>
        <w:rPr>
          <w:noProof/>
          <w:szCs w:val="22"/>
          <w:lang w:val="bg-BG"/>
        </w:rPr>
      </w:pPr>
    </w:p>
    <w:p w:rsidR="009127D5" w:rsidRPr="0014120D" w:rsidRDefault="00DC6D8C" w:rsidP="00FA34B6">
      <w:pPr>
        <w:keepNext/>
        <w:tabs>
          <w:tab w:val="clear" w:pos="567"/>
        </w:tabs>
        <w:spacing w:line="240" w:lineRule="auto"/>
        <w:ind w:left="567" w:hanging="567"/>
        <w:rPr>
          <w:b/>
          <w:szCs w:val="22"/>
          <w:lang w:val="ru-RU"/>
        </w:rPr>
      </w:pPr>
      <w:r>
        <w:rPr>
          <w:b/>
          <w:szCs w:val="22"/>
          <w:lang w:val="bg-BG"/>
        </w:rPr>
        <w:t>6.5</w:t>
      </w:r>
      <w:r>
        <w:rPr>
          <w:b/>
          <w:szCs w:val="22"/>
          <w:lang w:val="bg-BG"/>
        </w:rPr>
        <w:tab/>
      </w:r>
      <w:r w:rsidR="00FA34B6" w:rsidRPr="000D3C7C">
        <w:rPr>
          <w:b/>
          <w:szCs w:val="22"/>
          <w:lang w:val="bg-BG"/>
        </w:rPr>
        <w:t>Вид и съдържание н</w:t>
      </w:r>
      <w:r w:rsidR="009127D5">
        <w:rPr>
          <w:b/>
          <w:szCs w:val="22"/>
          <w:lang w:val="bg-BG"/>
        </w:rPr>
        <w:t>а опаковката</w:t>
      </w:r>
    </w:p>
    <w:p w:rsidR="009127D5" w:rsidRDefault="009127D5" w:rsidP="00867955">
      <w:pPr>
        <w:keepNext/>
        <w:tabs>
          <w:tab w:val="clear" w:pos="567"/>
        </w:tabs>
        <w:spacing w:line="240" w:lineRule="auto"/>
        <w:ind w:left="567" w:hanging="567"/>
        <w:rPr>
          <w:szCs w:val="22"/>
          <w:highlight w:val="lightGray"/>
          <w:lang w:val="bg-BG"/>
        </w:rPr>
      </w:pPr>
    </w:p>
    <w:p w:rsidR="00D62C61" w:rsidRPr="001B143E" w:rsidRDefault="00D62C61" w:rsidP="008535D1">
      <w:pPr>
        <w:keepNext/>
        <w:tabs>
          <w:tab w:val="clear" w:pos="567"/>
        </w:tabs>
        <w:spacing w:line="240" w:lineRule="auto"/>
        <w:ind w:right="11"/>
        <w:rPr>
          <w:u w:val="single"/>
          <w:lang w:val="ru-RU"/>
        </w:rPr>
      </w:pPr>
      <w:r>
        <w:rPr>
          <w:u w:val="single"/>
          <w:lang w:val="bg-BG"/>
        </w:rPr>
        <w:t>Флакон</w:t>
      </w:r>
    </w:p>
    <w:p w:rsidR="000C7F03" w:rsidRDefault="000C7F03">
      <w:pPr>
        <w:pStyle w:val="BodyText3"/>
        <w:tabs>
          <w:tab w:val="clear" w:pos="567"/>
        </w:tabs>
        <w:spacing w:line="240" w:lineRule="auto"/>
        <w:jc w:val="left"/>
        <w:rPr>
          <w:lang w:val="bg-BG"/>
        </w:rPr>
      </w:pPr>
    </w:p>
    <w:p w:rsidR="009127D5" w:rsidRDefault="009127D5">
      <w:pPr>
        <w:pStyle w:val="BodyText3"/>
        <w:tabs>
          <w:tab w:val="clear" w:pos="567"/>
        </w:tabs>
        <w:spacing w:line="240" w:lineRule="auto"/>
        <w:jc w:val="left"/>
        <w:rPr>
          <w:lang w:val="bg-BG"/>
        </w:rPr>
      </w:pPr>
      <w:r>
        <w:rPr>
          <w:lang w:val="bg-BG"/>
        </w:rPr>
        <w:t>Разтворът е напълнен в</w:t>
      </w:r>
      <w:r w:rsidR="00C07CF5">
        <w:rPr>
          <w:lang w:val="bg-BG"/>
        </w:rPr>
        <w:t>ъв</w:t>
      </w:r>
      <w:r>
        <w:rPr>
          <w:lang w:val="bg-BG"/>
        </w:rPr>
        <w:t xml:space="preserve"> флакони от стъкло</w:t>
      </w:r>
      <w:r w:rsidR="00C07CF5" w:rsidRPr="00C07CF5">
        <w:rPr>
          <w:lang w:val="bg-BG"/>
        </w:rPr>
        <w:t xml:space="preserve"> </w:t>
      </w:r>
      <w:r w:rsidR="00C07CF5">
        <w:rPr>
          <w:lang w:val="bg-BG"/>
        </w:rPr>
        <w:t xml:space="preserve">тип </w:t>
      </w:r>
      <w:r w:rsidR="00C07CF5">
        <w:t>I</w:t>
      </w:r>
      <w:r>
        <w:rPr>
          <w:lang w:val="bg-BG"/>
        </w:rPr>
        <w:t>, запечатани с бутилов или халобутилов</w:t>
      </w:r>
      <w:r w:rsidR="00530C6B">
        <w:rPr>
          <w:lang w:val="bg-BG"/>
        </w:rPr>
        <w:t xml:space="preserve"> уплатняващ</w:t>
      </w:r>
      <w:r>
        <w:rPr>
          <w:lang w:val="bg-BG"/>
        </w:rPr>
        <w:t xml:space="preserve"> диск</w:t>
      </w:r>
      <w:r w:rsidR="00530C6B">
        <w:rPr>
          <w:lang w:val="bg-BG"/>
        </w:rPr>
        <w:t>, защитени</w:t>
      </w:r>
      <w:r>
        <w:rPr>
          <w:lang w:val="bg-BG"/>
        </w:rPr>
        <w:t xml:space="preserve"> с алуминиев</w:t>
      </w:r>
      <w:r w:rsidR="00530C6B">
        <w:rPr>
          <w:lang w:val="bg-BG"/>
        </w:rPr>
        <w:t>а</w:t>
      </w:r>
      <w:r>
        <w:rPr>
          <w:lang w:val="bg-BG"/>
        </w:rPr>
        <w:t xml:space="preserve"> обкатк</w:t>
      </w:r>
      <w:r w:rsidR="00530C6B">
        <w:rPr>
          <w:lang w:val="bg-BG"/>
        </w:rPr>
        <w:t>а</w:t>
      </w:r>
      <w:r>
        <w:rPr>
          <w:lang w:val="bg-BG"/>
        </w:rPr>
        <w:t>. Диметиконова или силиконова емулсия може да се използва за третиране на гумените запушалки на флакона.</w:t>
      </w:r>
    </w:p>
    <w:p w:rsidR="009127D5" w:rsidRDefault="009127D5">
      <w:pPr>
        <w:pStyle w:val="BodyText3"/>
        <w:tabs>
          <w:tab w:val="clear" w:pos="567"/>
        </w:tabs>
        <w:spacing w:line="240" w:lineRule="auto"/>
        <w:jc w:val="left"/>
        <w:rPr>
          <w:lang w:val="bg-BG"/>
        </w:rPr>
      </w:pPr>
    </w:p>
    <w:p w:rsidR="009127D5" w:rsidRDefault="00D62C61">
      <w:pPr>
        <w:pStyle w:val="BodyText3"/>
        <w:tabs>
          <w:tab w:val="clear" w:pos="567"/>
        </w:tabs>
        <w:spacing w:line="240" w:lineRule="auto"/>
        <w:jc w:val="left"/>
        <w:rPr>
          <w:lang w:val="bg-BG"/>
        </w:rPr>
      </w:pPr>
      <w:r>
        <w:rPr>
          <w:lang w:val="bg-BG"/>
        </w:rPr>
        <w:t>Флакон 10 </w:t>
      </w:r>
      <w:r>
        <w:rPr>
          <w:lang w:val="en-US"/>
        </w:rPr>
        <w:t>ml</w:t>
      </w:r>
      <w:r>
        <w:rPr>
          <w:lang w:val="bg-BG"/>
        </w:rPr>
        <w:t>: опаковки от 1 или 2 или групова опаковка</w:t>
      </w:r>
      <w:r w:rsidRPr="00B000EF">
        <w:rPr>
          <w:szCs w:val="22"/>
          <w:lang w:val="bg-BG"/>
        </w:rPr>
        <w:t xml:space="preserve">, съдържаща </w:t>
      </w:r>
      <w:r>
        <w:rPr>
          <w:lang w:val="bg-BG"/>
        </w:rPr>
        <w:t xml:space="preserve">5 (5 опаковки от по 1). </w:t>
      </w:r>
      <w:r w:rsidR="009127D5">
        <w:rPr>
          <w:lang w:val="bg-BG"/>
        </w:rPr>
        <w:t xml:space="preserve">Не всички видове опаковки могат да бъдат пуснати </w:t>
      </w:r>
      <w:r w:rsidR="002A2548">
        <w:rPr>
          <w:lang w:val="bg-BG"/>
        </w:rPr>
        <w:t>на пазара</w:t>
      </w:r>
      <w:r w:rsidR="009127D5">
        <w:rPr>
          <w:lang w:val="bg-BG"/>
        </w:rPr>
        <w:t>.</w:t>
      </w:r>
    </w:p>
    <w:p w:rsidR="009127D5" w:rsidRDefault="009127D5">
      <w:pPr>
        <w:pStyle w:val="BodyText3"/>
        <w:tabs>
          <w:tab w:val="clear" w:pos="567"/>
        </w:tabs>
        <w:spacing w:line="240" w:lineRule="auto"/>
        <w:jc w:val="left"/>
        <w:rPr>
          <w:lang w:val="bg-BG"/>
        </w:rPr>
      </w:pPr>
    </w:p>
    <w:p w:rsidR="00CD32BD" w:rsidRPr="001B143E" w:rsidRDefault="00CD32BD" w:rsidP="008535D1">
      <w:pPr>
        <w:keepNext/>
        <w:tabs>
          <w:tab w:val="clear" w:pos="567"/>
        </w:tabs>
        <w:spacing w:line="240" w:lineRule="auto"/>
        <w:ind w:right="11"/>
        <w:rPr>
          <w:u w:val="single"/>
          <w:lang w:val="bg-BG"/>
        </w:rPr>
      </w:pPr>
      <w:r>
        <w:rPr>
          <w:u w:val="single"/>
          <w:lang w:val="bg-BG"/>
        </w:rPr>
        <w:t>Патрон</w:t>
      </w:r>
    </w:p>
    <w:p w:rsidR="000C7F03" w:rsidRDefault="000C7F03" w:rsidP="00CD32BD">
      <w:pPr>
        <w:tabs>
          <w:tab w:val="clear" w:pos="567"/>
        </w:tabs>
        <w:spacing w:line="240" w:lineRule="auto"/>
        <w:ind w:right="11"/>
        <w:rPr>
          <w:lang w:val="bg-BG"/>
        </w:rPr>
      </w:pPr>
    </w:p>
    <w:p w:rsidR="00CD32BD" w:rsidRDefault="00CD32BD" w:rsidP="00CD32BD">
      <w:pPr>
        <w:tabs>
          <w:tab w:val="clear" w:pos="567"/>
        </w:tabs>
        <w:spacing w:line="240" w:lineRule="auto"/>
        <w:ind w:right="11"/>
        <w:rPr>
          <w:lang w:val="bg-BG"/>
        </w:rPr>
      </w:pPr>
      <w:r>
        <w:rPr>
          <w:lang w:val="bg-BG"/>
        </w:rPr>
        <w:t>Разтворът е напълнен в патрони от стъкло</w:t>
      </w:r>
      <w:r w:rsidRPr="007454CB">
        <w:rPr>
          <w:lang w:val="bg-BG"/>
        </w:rPr>
        <w:t xml:space="preserve"> </w:t>
      </w:r>
      <w:r>
        <w:rPr>
          <w:lang w:val="bg-BG"/>
        </w:rPr>
        <w:t xml:space="preserve">тип </w:t>
      </w:r>
      <w:r>
        <w:t>I</w:t>
      </w:r>
      <w:r>
        <w:rPr>
          <w:lang w:val="bg-BG"/>
        </w:rPr>
        <w:t>, запечатани с бутилов или халобутилов уплътняващ диск, защитени с алуминиева обкатка, и бутала. Диметиконова или силиконова емулсия може да се използва за третиране на буталото на пат</w:t>
      </w:r>
      <w:r w:rsidR="00FF4EDD">
        <w:rPr>
          <w:lang w:val="bg-BG"/>
        </w:rPr>
        <w:t>рона и/или на стъкления патрон.</w:t>
      </w:r>
    </w:p>
    <w:p w:rsidR="00CD32BD" w:rsidRPr="001B143E" w:rsidRDefault="00CD32BD" w:rsidP="00CD32BD">
      <w:pPr>
        <w:tabs>
          <w:tab w:val="clear" w:pos="567"/>
        </w:tabs>
        <w:spacing w:line="240" w:lineRule="auto"/>
        <w:ind w:right="11"/>
        <w:rPr>
          <w:lang w:val="ru-RU"/>
        </w:rPr>
      </w:pPr>
    </w:p>
    <w:p w:rsidR="00CD32BD" w:rsidRPr="001B143E" w:rsidRDefault="00CD32BD" w:rsidP="00CD32BD">
      <w:pPr>
        <w:tabs>
          <w:tab w:val="clear" w:pos="567"/>
        </w:tabs>
        <w:spacing w:line="240" w:lineRule="auto"/>
        <w:ind w:right="11"/>
        <w:rPr>
          <w:lang w:val="ru-RU"/>
        </w:rPr>
      </w:pPr>
      <w:r w:rsidRPr="001B143E">
        <w:rPr>
          <w:lang w:val="ru-RU"/>
        </w:rPr>
        <w:t>3</w:t>
      </w:r>
      <w:r>
        <w:t> ml</w:t>
      </w:r>
      <w:r w:rsidR="00321BCD">
        <w:rPr>
          <w:lang w:val="bg-BG"/>
        </w:rPr>
        <w:t xml:space="preserve"> патрон</w:t>
      </w:r>
      <w:r w:rsidRPr="001B143E">
        <w:rPr>
          <w:lang w:val="ru-RU"/>
        </w:rPr>
        <w:t xml:space="preserve">: </w:t>
      </w:r>
      <w:r>
        <w:rPr>
          <w:lang w:val="bg-BG"/>
        </w:rPr>
        <w:t>опаковки от 5 или 10</w:t>
      </w:r>
      <w:r w:rsidRPr="001B143E">
        <w:rPr>
          <w:lang w:val="ru-RU"/>
        </w:rPr>
        <w:t xml:space="preserve">. </w:t>
      </w:r>
      <w:r>
        <w:rPr>
          <w:lang w:val="bg-BG"/>
        </w:rPr>
        <w:t xml:space="preserve">Не всички видове опаковки могат да бъдат пуснати </w:t>
      </w:r>
      <w:r w:rsidR="00E141AD">
        <w:rPr>
          <w:lang w:val="bg-BG"/>
        </w:rPr>
        <w:t>на пазара</w:t>
      </w:r>
      <w:r>
        <w:rPr>
          <w:lang w:val="bg-BG"/>
        </w:rPr>
        <w:t>.</w:t>
      </w:r>
    </w:p>
    <w:p w:rsidR="00CD32BD" w:rsidRDefault="00CD32BD" w:rsidP="00CD32BD">
      <w:pPr>
        <w:tabs>
          <w:tab w:val="clear" w:pos="567"/>
        </w:tabs>
        <w:spacing w:line="240" w:lineRule="auto"/>
        <w:ind w:right="11"/>
        <w:rPr>
          <w:lang w:val="bg-BG"/>
        </w:rPr>
      </w:pPr>
    </w:p>
    <w:p w:rsidR="00CD32BD" w:rsidRPr="001B143E" w:rsidRDefault="00CD32BD" w:rsidP="008535D1">
      <w:pPr>
        <w:keepNext/>
        <w:tabs>
          <w:tab w:val="clear" w:pos="567"/>
          <w:tab w:val="left" w:pos="0"/>
        </w:tabs>
        <w:spacing w:line="240" w:lineRule="auto"/>
        <w:ind w:right="11"/>
        <w:rPr>
          <w:u w:val="single"/>
          <w:lang w:val="bg-BG"/>
        </w:rPr>
      </w:pPr>
      <w:r w:rsidRPr="001B143E">
        <w:rPr>
          <w:u w:val="single"/>
          <w:lang w:val="bg-BG"/>
        </w:rPr>
        <w:t xml:space="preserve">Писалка </w:t>
      </w:r>
      <w:r w:rsidRPr="001B143E">
        <w:rPr>
          <w:u w:val="single"/>
        </w:rPr>
        <w:t>KwikPen</w:t>
      </w:r>
    </w:p>
    <w:p w:rsidR="000C7F03" w:rsidRDefault="000C7F03" w:rsidP="00CD32BD">
      <w:pPr>
        <w:tabs>
          <w:tab w:val="clear" w:pos="567"/>
        </w:tabs>
        <w:spacing w:line="240" w:lineRule="auto"/>
        <w:ind w:right="11"/>
        <w:rPr>
          <w:lang w:val="bg-BG"/>
        </w:rPr>
      </w:pPr>
    </w:p>
    <w:p w:rsidR="00CD32BD" w:rsidRDefault="00CD32BD" w:rsidP="00CD32BD">
      <w:pPr>
        <w:tabs>
          <w:tab w:val="clear" w:pos="567"/>
        </w:tabs>
        <w:spacing w:line="240" w:lineRule="auto"/>
        <w:ind w:right="11"/>
        <w:rPr>
          <w:lang w:val="bg-BG"/>
        </w:rPr>
      </w:pPr>
      <w:r>
        <w:rPr>
          <w:lang w:val="bg-BG"/>
        </w:rPr>
        <w:t>Разтворът е напълнен в патрони от стъкло</w:t>
      </w:r>
      <w:r w:rsidRPr="007454CB">
        <w:rPr>
          <w:lang w:val="bg-BG"/>
        </w:rPr>
        <w:t xml:space="preserve"> </w:t>
      </w:r>
      <w:r>
        <w:rPr>
          <w:lang w:val="bg-BG"/>
        </w:rPr>
        <w:t xml:space="preserve">тип </w:t>
      </w:r>
      <w:r>
        <w:t>I</w:t>
      </w:r>
      <w:r>
        <w:rPr>
          <w:lang w:val="bg-BG"/>
        </w:rPr>
        <w:t xml:space="preserve">, запечатани с бутилов или халобутилов уплътняващ диск, защитени с алуминиева обкатка, и бутала. Диметиконова или силиконова емулсия може да се използва за третиране на буталото на патрона и/или на стъкления патрон. </w:t>
      </w:r>
      <w:r w:rsidR="001267C4" w:rsidRPr="001267C4">
        <w:rPr>
          <w:lang w:val="bg-BG"/>
        </w:rPr>
        <w:t>Патроните са запечатани в писалка-инжектор за еднократна употреба</w:t>
      </w:r>
      <w:r w:rsidRPr="004B79F6">
        <w:rPr>
          <w:lang w:val="bg-BG"/>
        </w:rPr>
        <w:t>, наречен</w:t>
      </w:r>
      <w:r w:rsidR="00466531">
        <w:rPr>
          <w:lang w:val="bg-BG"/>
        </w:rPr>
        <w:t>а</w:t>
      </w:r>
      <w:r w:rsidRPr="00C4792E">
        <w:rPr>
          <w:lang w:val="bg-BG"/>
        </w:rPr>
        <w:t xml:space="preserve"> </w:t>
      </w:r>
      <w:r w:rsidR="00FF4EDD">
        <w:rPr>
          <w:lang w:val="bg-BG"/>
        </w:rPr>
        <w:t>„</w:t>
      </w:r>
      <w:r w:rsidRPr="00E80472">
        <w:t>KwikPen</w:t>
      </w:r>
      <w:r w:rsidR="00FF4EDD">
        <w:rPr>
          <w:lang w:val="bg-BG"/>
        </w:rPr>
        <w:t>“</w:t>
      </w:r>
      <w:r w:rsidRPr="00E80472">
        <w:rPr>
          <w:lang w:val="ru-RU"/>
        </w:rPr>
        <w:t xml:space="preserve"> </w:t>
      </w:r>
      <w:r w:rsidRPr="00E80472">
        <w:rPr>
          <w:lang w:val="bg-BG"/>
        </w:rPr>
        <w:t>(</w:t>
      </w:r>
      <w:r w:rsidRPr="00631678">
        <w:rPr>
          <w:lang w:val="bg-BG"/>
        </w:rPr>
        <w:t>Квик</w:t>
      </w:r>
      <w:r w:rsidRPr="00631678">
        <w:rPr>
          <w:lang w:val="bg-BG"/>
        </w:rPr>
        <w:noBreakHyphen/>
        <w:t>писалка). Иглите не са включени.</w:t>
      </w:r>
    </w:p>
    <w:p w:rsidR="00CD32BD" w:rsidRDefault="00CD32BD" w:rsidP="00CD32BD">
      <w:pPr>
        <w:rPr>
          <w:szCs w:val="22"/>
          <w:lang w:val="bg-BG"/>
        </w:rPr>
      </w:pPr>
    </w:p>
    <w:p w:rsidR="00CD32BD" w:rsidRPr="001B143E" w:rsidRDefault="00CD32BD" w:rsidP="00CD32BD">
      <w:pPr>
        <w:tabs>
          <w:tab w:val="clear" w:pos="567"/>
        </w:tabs>
        <w:spacing w:line="240" w:lineRule="auto"/>
        <w:ind w:right="11"/>
        <w:rPr>
          <w:lang w:val="ru-RU"/>
        </w:rPr>
      </w:pPr>
      <w:r>
        <w:rPr>
          <w:lang w:val="bg-BG"/>
        </w:rPr>
        <w:t xml:space="preserve">Писалка </w:t>
      </w:r>
      <w:r>
        <w:t>KwikPen</w:t>
      </w:r>
      <w:r>
        <w:rPr>
          <w:lang w:val="bg-BG"/>
        </w:rPr>
        <w:t xml:space="preserve"> </w:t>
      </w:r>
      <w:r w:rsidRPr="001B143E">
        <w:rPr>
          <w:lang w:val="ru-RU"/>
        </w:rPr>
        <w:t>3</w:t>
      </w:r>
      <w:r>
        <w:t> ml</w:t>
      </w:r>
      <w:r w:rsidRPr="001B143E">
        <w:rPr>
          <w:lang w:val="ru-RU"/>
        </w:rPr>
        <w:t xml:space="preserve">: </w:t>
      </w:r>
      <w:r>
        <w:rPr>
          <w:lang w:val="bg-BG"/>
        </w:rPr>
        <w:t>опаковки от 5 или групова опаковка, съдржаща 10 (2 опаковки от по 5)</w:t>
      </w:r>
      <w:r w:rsidRPr="001B143E">
        <w:rPr>
          <w:lang w:val="ru-RU"/>
        </w:rPr>
        <w:t xml:space="preserve">. </w:t>
      </w:r>
      <w:r>
        <w:rPr>
          <w:lang w:val="bg-BG"/>
        </w:rPr>
        <w:t xml:space="preserve">Не всички видове опаковки могат да бъдат пуснати </w:t>
      </w:r>
      <w:r w:rsidR="00E141AD">
        <w:rPr>
          <w:lang w:val="bg-BG"/>
        </w:rPr>
        <w:t>на пазара</w:t>
      </w:r>
      <w:r>
        <w:rPr>
          <w:lang w:val="bg-BG"/>
        </w:rPr>
        <w:t>.</w:t>
      </w:r>
    </w:p>
    <w:p w:rsidR="00CD32BD" w:rsidRDefault="00CD32BD" w:rsidP="00CD32BD">
      <w:pPr>
        <w:tabs>
          <w:tab w:val="clear" w:pos="567"/>
          <w:tab w:val="left" w:pos="0"/>
        </w:tabs>
        <w:rPr>
          <w:lang w:val="bg-BG"/>
        </w:rPr>
      </w:pPr>
    </w:p>
    <w:p w:rsidR="00CD32BD" w:rsidRPr="00EE29B9" w:rsidRDefault="00CD32BD" w:rsidP="008535D1">
      <w:pPr>
        <w:keepNext/>
        <w:spacing w:line="240" w:lineRule="auto"/>
        <w:ind w:right="11"/>
        <w:rPr>
          <w:szCs w:val="22"/>
          <w:u w:val="single"/>
          <w:lang w:val="bg-BG"/>
        </w:rPr>
      </w:pPr>
      <w:r w:rsidRPr="00EE29B9">
        <w:rPr>
          <w:u w:val="single"/>
          <w:lang w:val="bg-BG"/>
        </w:rPr>
        <w:t xml:space="preserve">Писалка </w:t>
      </w:r>
      <w:r w:rsidRPr="00EE29B9">
        <w:rPr>
          <w:u w:val="single"/>
        </w:rPr>
        <w:t>Junior</w:t>
      </w:r>
      <w:r w:rsidRPr="00EE29B9">
        <w:rPr>
          <w:u w:val="single"/>
          <w:lang w:val="bg-BG"/>
        </w:rPr>
        <w:t xml:space="preserve"> </w:t>
      </w:r>
      <w:r w:rsidRPr="00EE29B9">
        <w:rPr>
          <w:u w:val="single"/>
        </w:rPr>
        <w:t>KwikPen</w:t>
      </w:r>
    </w:p>
    <w:p w:rsidR="000C7F03" w:rsidRDefault="000C7F03" w:rsidP="00CD32BD">
      <w:pPr>
        <w:rPr>
          <w:szCs w:val="22"/>
          <w:lang w:val="bg-BG"/>
        </w:rPr>
      </w:pPr>
    </w:p>
    <w:p w:rsidR="00CD32BD" w:rsidRPr="00B000EF" w:rsidRDefault="00CD32BD" w:rsidP="00CD32BD">
      <w:pPr>
        <w:rPr>
          <w:szCs w:val="22"/>
          <w:lang w:val="bg-BG"/>
        </w:rPr>
      </w:pPr>
      <w:r>
        <w:rPr>
          <w:szCs w:val="22"/>
          <w:lang w:val="bg-BG"/>
        </w:rPr>
        <w:t>П</w:t>
      </w:r>
      <w:r w:rsidRPr="00B000EF">
        <w:rPr>
          <w:szCs w:val="22"/>
          <w:lang w:val="bg-BG"/>
        </w:rPr>
        <w:t xml:space="preserve">атрони </w:t>
      </w:r>
      <w:r>
        <w:rPr>
          <w:szCs w:val="22"/>
          <w:lang w:val="bg-BG"/>
        </w:rPr>
        <w:t xml:space="preserve">от </w:t>
      </w:r>
      <w:r w:rsidRPr="00B000EF">
        <w:rPr>
          <w:szCs w:val="22"/>
          <w:lang w:val="bg-BG"/>
        </w:rPr>
        <w:t>стъкл</w:t>
      </w:r>
      <w:r>
        <w:rPr>
          <w:szCs w:val="22"/>
          <w:lang w:val="bg-BG"/>
        </w:rPr>
        <w:t xml:space="preserve">о </w:t>
      </w:r>
      <w:r w:rsidRPr="00B000EF">
        <w:rPr>
          <w:szCs w:val="22"/>
          <w:lang w:val="bg-BG"/>
        </w:rPr>
        <w:t xml:space="preserve">Тип I, запечатани с </w:t>
      </w:r>
      <w:r w:rsidRPr="00B000EF">
        <w:rPr>
          <w:lang w:val="bg-BG"/>
        </w:rPr>
        <w:t xml:space="preserve">халобутилов </w:t>
      </w:r>
      <w:r>
        <w:rPr>
          <w:lang w:val="bg-BG"/>
        </w:rPr>
        <w:t>уплътняващ диск</w:t>
      </w:r>
      <w:r w:rsidRPr="00B000EF">
        <w:rPr>
          <w:szCs w:val="22"/>
          <w:lang w:val="bg-BG"/>
        </w:rPr>
        <w:t xml:space="preserve">, </w:t>
      </w:r>
      <w:r>
        <w:rPr>
          <w:szCs w:val="22"/>
          <w:lang w:val="bg-BG"/>
        </w:rPr>
        <w:t>защитени</w:t>
      </w:r>
      <w:r w:rsidRPr="00B000EF">
        <w:rPr>
          <w:szCs w:val="22"/>
          <w:lang w:val="bg-BG"/>
        </w:rPr>
        <w:t xml:space="preserve"> с алуминиев</w:t>
      </w:r>
      <w:r>
        <w:rPr>
          <w:szCs w:val="22"/>
          <w:lang w:val="bg-BG"/>
        </w:rPr>
        <w:t>а</w:t>
      </w:r>
      <w:r w:rsidRPr="00B000EF">
        <w:rPr>
          <w:szCs w:val="22"/>
          <w:lang w:val="bg-BG"/>
        </w:rPr>
        <w:t xml:space="preserve"> </w:t>
      </w:r>
      <w:r>
        <w:rPr>
          <w:szCs w:val="22"/>
          <w:lang w:val="bg-BG"/>
        </w:rPr>
        <w:t>обкатка</w:t>
      </w:r>
      <w:r w:rsidRPr="00B000EF">
        <w:rPr>
          <w:szCs w:val="22"/>
          <w:lang w:val="bg-BG"/>
        </w:rPr>
        <w:t xml:space="preserve"> и бромобутилов</w:t>
      </w:r>
      <w:r>
        <w:rPr>
          <w:szCs w:val="22"/>
          <w:lang w:val="bg-BG"/>
        </w:rPr>
        <w:t>а</w:t>
      </w:r>
      <w:r w:rsidRPr="00B000EF">
        <w:rPr>
          <w:szCs w:val="22"/>
          <w:lang w:val="bg-BG"/>
        </w:rPr>
        <w:t xml:space="preserve"> глав</w:t>
      </w:r>
      <w:r>
        <w:rPr>
          <w:szCs w:val="22"/>
          <w:lang w:val="bg-BG"/>
        </w:rPr>
        <w:t>а</w:t>
      </w:r>
      <w:r w:rsidRPr="00B000EF">
        <w:rPr>
          <w:szCs w:val="22"/>
          <w:lang w:val="bg-BG"/>
        </w:rPr>
        <w:t xml:space="preserve"> на бутал</w:t>
      </w:r>
      <w:r>
        <w:rPr>
          <w:szCs w:val="22"/>
          <w:lang w:val="bg-BG"/>
        </w:rPr>
        <w:t>ото</w:t>
      </w:r>
      <w:r w:rsidRPr="00B000EF">
        <w:rPr>
          <w:szCs w:val="22"/>
          <w:lang w:val="bg-BG"/>
        </w:rPr>
        <w:t xml:space="preserve">. Диметиконова или силиконова емулсия може да се използва за третиране на буталото на патрона. Патроните от 3 ml са </w:t>
      </w:r>
      <w:r>
        <w:rPr>
          <w:szCs w:val="22"/>
          <w:lang w:val="bg-BG"/>
        </w:rPr>
        <w:t>запечатани</w:t>
      </w:r>
      <w:r w:rsidRPr="00B000EF">
        <w:rPr>
          <w:szCs w:val="22"/>
          <w:lang w:val="bg-BG"/>
        </w:rPr>
        <w:t xml:space="preserve"> в писалка</w:t>
      </w:r>
      <w:r w:rsidR="00466531" w:rsidRPr="0028363F">
        <w:rPr>
          <w:szCs w:val="22"/>
          <w:lang w:val="bg-BG"/>
        </w:rPr>
        <w:t>-</w:t>
      </w:r>
      <w:r>
        <w:rPr>
          <w:szCs w:val="22"/>
          <w:lang w:val="bg-BG"/>
        </w:rPr>
        <w:t>инжектор за еднократна употреба</w:t>
      </w:r>
      <w:r w:rsidRPr="00B000EF">
        <w:rPr>
          <w:szCs w:val="22"/>
          <w:lang w:val="bg-BG"/>
        </w:rPr>
        <w:t>, наречена „</w:t>
      </w:r>
      <w:r w:rsidRPr="00B000EF">
        <w:rPr>
          <w:lang w:val="bg-BG"/>
        </w:rPr>
        <w:t xml:space="preserve">Junior </w:t>
      </w:r>
      <w:r w:rsidRPr="00B000EF">
        <w:rPr>
          <w:szCs w:val="22"/>
          <w:lang w:val="bg-BG"/>
        </w:rPr>
        <w:t>KwikPen“</w:t>
      </w:r>
      <w:r w:rsidRPr="00762EA5">
        <w:rPr>
          <w:szCs w:val="22"/>
          <w:lang w:val="bg-BG"/>
        </w:rPr>
        <w:t>. Иглите не са включени.</w:t>
      </w:r>
    </w:p>
    <w:p w:rsidR="00CD32BD" w:rsidRDefault="00CD32BD" w:rsidP="00CD32BD">
      <w:pPr>
        <w:pStyle w:val="BodyText3"/>
        <w:tabs>
          <w:tab w:val="clear" w:pos="567"/>
        </w:tabs>
        <w:spacing w:line="240" w:lineRule="auto"/>
        <w:jc w:val="left"/>
        <w:rPr>
          <w:lang w:val="bg-BG"/>
        </w:rPr>
      </w:pPr>
    </w:p>
    <w:p w:rsidR="00CD32BD" w:rsidRDefault="00CD32BD" w:rsidP="00CD32BD">
      <w:pPr>
        <w:pStyle w:val="BodyText3"/>
        <w:tabs>
          <w:tab w:val="clear" w:pos="567"/>
        </w:tabs>
        <w:spacing w:line="240" w:lineRule="auto"/>
        <w:jc w:val="left"/>
        <w:rPr>
          <w:lang w:val="bg-BG"/>
        </w:rPr>
      </w:pPr>
      <w:r>
        <w:rPr>
          <w:lang w:val="bg-BG"/>
        </w:rPr>
        <w:t>П</w:t>
      </w:r>
      <w:r w:rsidRPr="001B143E">
        <w:rPr>
          <w:lang w:val="bg-BG"/>
        </w:rPr>
        <w:t xml:space="preserve">исалка </w:t>
      </w:r>
      <w:r w:rsidRPr="001B143E">
        <w:t>Junior</w:t>
      </w:r>
      <w:r w:rsidRPr="001B143E">
        <w:rPr>
          <w:lang w:val="bg-BG"/>
        </w:rPr>
        <w:t xml:space="preserve"> </w:t>
      </w:r>
      <w:r w:rsidRPr="001B143E">
        <w:t>KwikPen</w:t>
      </w:r>
      <w:r w:rsidRPr="001B143E">
        <w:rPr>
          <w:szCs w:val="22"/>
          <w:lang w:val="bg-BG"/>
        </w:rPr>
        <w:t xml:space="preserve"> </w:t>
      </w:r>
      <w:r>
        <w:rPr>
          <w:szCs w:val="22"/>
          <w:lang w:val="bg-BG"/>
        </w:rPr>
        <w:t>3</w:t>
      </w:r>
      <w:r>
        <w:rPr>
          <w:lang w:val="bg-BG"/>
        </w:rPr>
        <w:t> </w:t>
      </w:r>
      <w:r>
        <w:rPr>
          <w:lang w:val="en-US"/>
        </w:rPr>
        <w:t>ml</w:t>
      </w:r>
      <w:r>
        <w:rPr>
          <w:lang w:val="bg-BG"/>
        </w:rPr>
        <w:t>: опаковки от 1</w:t>
      </w:r>
      <w:r w:rsidR="005D0658" w:rsidRPr="005D0658">
        <w:rPr>
          <w:rFonts w:eastAsia="SimSun"/>
          <w:szCs w:val="22"/>
          <w:lang w:val="bg-BG" w:eastAsia="zh-CN"/>
        </w:rPr>
        <w:t xml:space="preserve"> </w:t>
      </w:r>
      <w:r w:rsidR="005D0658">
        <w:rPr>
          <w:rFonts w:eastAsia="SimSun"/>
          <w:szCs w:val="22"/>
          <w:lang w:val="bg-BG" w:eastAsia="zh-CN"/>
        </w:rPr>
        <w:t>предварително напълнена писалка</w:t>
      </w:r>
      <w:r>
        <w:rPr>
          <w:lang w:val="bg-BG"/>
        </w:rPr>
        <w:t>, 5</w:t>
      </w:r>
      <w:r w:rsidR="00415AAA">
        <w:rPr>
          <w:lang w:val="bg-BG"/>
        </w:rPr>
        <w:t xml:space="preserve"> </w:t>
      </w:r>
      <w:r w:rsidR="005D0658" w:rsidRPr="005D0658">
        <w:rPr>
          <w:lang w:val="bg-BG"/>
        </w:rPr>
        <w:t xml:space="preserve">предварително напълнени писалки </w:t>
      </w:r>
      <w:r>
        <w:rPr>
          <w:lang w:val="bg-BG"/>
        </w:rPr>
        <w:t>или групова опаковка</w:t>
      </w:r>
      <w:r w:rsidRPr="00B000EF">
        <w:rPr>
          <w:szCs w:val="22"/>
          <w:lang w:val="bg-BG"/>
        </w:rPr>
        <w:t>, съдържаща</w:t>
      </w:r>
      <w:r>
        <w:rPr>
          <w:lang w:val="bg-BG"/>
        </w:rPr>
        <w:t xml:space="preserve"> 10 (2 опаковки от по 5)</w:t>
      </w:r>
      <w:r w:rsidR="005D0658">
        <w:rPr>
          <w:lang w:val="bg-BG"/>
        </w:rPr>
        <w:t xml:space="preserve"> </w:t>
      </w:r>
      <w:r w:rsidR="005D0658" w:rsidRPr="005D0658">
        <w:rPr>
          <w:lang w:val="bg-BG"/>
        </w:rPr>
        <w:t>предварително напълнени писалки</w:t>
      </w:r>
      <w:r>
        <w:rPr>
          <w:lang w:val="bg-BG"/>
        </w:rPr>
        <w:t xml:space="preserve">. Не всички видове опаковки могат да бъдат пуснати </w:t>
      </w:r>
      <w:r w:rsidR="000C7F03">
        <w:rPr>
          <w:lang w:val="bg-BG"/>
        </w:rPr>
        <w:t>на пазара</w:t>
      </w:r>
      <w:r>
        <w:rPr>
          <w:lang w:val="bg-BG"/>
        </w:rPr>
        <w:t>.</w:t>
      </w:r>
    </w:p>
    <w:p w:rsidR="000C7F03" w:rsidRDefault="000C7F03" w:rsidP="00CD32BD">
      <w:pPr>
        <w:pStyle w:val="BodyText3"/>
        <w:tabs>
          <w:tab w:val="clear" w:pos="567"/>
        </w:tabs>
        <w:spacing w:line="240" w:lineRule="auto"/>
        <w:jc w:val="left"/>
        <w:rPr>
          <w:lang w:val="bg-BG"/>
        </w:rPr>
      </w:pPr>
    </w:p>
    <w:p w:rsidR="000C7F03" w:rsidRPr="000223F9" w:rsidRDefault="000C7F03" w:rsidP="000C7F03">
      <w:pPr>
        <w:keepNext/>
        <w:tabs>
          <w:tab w:val="clear" w:pos="567"/>
        </w:tabs>
        <w:spacing w:line="240" w:lineRule="auto"/>
        <w:ind w:right="11"/>
        <w:rPr>
          <w:lang w:val="ru-RU"/>
        </w:rPr>
      </w:pPr>
      <w:r>
        <w:rPr>
          <w:lang w:val="bg-BG"/>
        </w:rPr>
        <w:t xml:space="preserve">Писалка </w:t>
      </w:r>
      <w:r>
        <w:t>Tempo</w:t>
      </w:r>
      <w:r w:rsidRPr="000223F9">
        <w:rPr>
          <w:lang w:val="ru-RU"/>
        </w:rPr>
        <w:t xml:space="preserve"> </w:t>
      </w:r>
      <w:r>
        <w:t>Pen</w:t>
      </w:r>
    </w:p>
    <w:p w:rsidR="000C7F03" w:rsidRDefault="000C7F03" w:rsidP="000C7F03">
      <w:pPr>
        <w:rPr>
          <w:szCs w:val="22"/>
          <w:lang w:val="bg-BG"/>
        </w:rPr>
      </w:pPr>
    </w:p>
    <w:p w:rsidR="000C7F03" w:rsidRPr="00B000EF" w:rsidRDefault="000C7F03" w:rsidP="000C7F03">
      <w:pPr>
        <w:rPr>
          <w:szCs w:val="22"/>
          <w:lang w:val="bg-BG"/>
        </w:rPr>
      </w:pPr>
      <w:r>
        <w:rPr>
          <w:szCs w:val="22"/>
          <w:lang w:val="bg-BG"/>
        </w:rPr>
        <w:t>П</w:t>
      </w:r>
      <w:r w:rsidRPr="00B000EF">
        <w:rPr>
          <w:szCs w:val="22"/>
          <w:lang w:val="bg-BG"/>
        </w:rPr>
        <w:t xml:space="preserve">атрони </w:t>
      </w:r>
      <w:r>
        <w:rPr>
          <w:szCs w:val="22"/>
          <w:lang w:val="bg-BG"/>
        </w:rPr>
        <w:t xml:space="preserve">от </w:t>
      </w:r>
      <w:r w:rsidRPr="00B000EF">
        <w:rPr>
          <w:szCs w:val="22"/>
          <w:lang w:val="bg-BG"/>
        </w:rPr>
        <w:t>стъкл</w:t>
      </w:r>
      <w:r>
        <w:rPr>
          <w:szCs w:val="22"/>
          <w:lang w:val="bg-BG"/>
        </w:rPr>
        <w:t xml:space="preserve">о </w:t>
      </w:r>
      <w:r w:rsidRPr="00B000EF">
        <w:rPr>
          <w:szCs w:val="22"/>
          <w:lang w:val="bg-BG"/>
        </w:rPr>
        <w:t xml:space="preserve">Тип I, запечатани с </w:t>
      </w:r>
      <w:r w:rsidRPr="00B000EF">
        <w:rPr>
          <w:lang w:val="bg-BG"/>
        </w:rPr>
        <w:t xml:space="preserve">халобутилов </w:t>
      </w:r>
      <w:r>
        <w:rPr>
          <w:lang w:val="bg-BG"/>
        </w:rPr>
        <w:t>уплътняващ диск</w:t>
      </w:r>
      <w:r w:rsidRPr="00B000EF">
        <w:rPr>
          <w:szCs w:val="22"/>
          <w:lang w:val="bg-BG"/>
        </w:rPr>
        <w:t xml:space="preserve">, </w:t>
      </w:r>
      <w:r>
        <w:rPr>
          <w:szCs w:val="22"/>
          <w:lang w:val="bg-BG"/>
        </w:rPr>
        <w:t>защитени</w:t>
      </w:r>
      <w:r w:rsidRPr="00B000EF">
        <w:rPr>
          <w:szCs w:val="22"/>
          <w:lang w:val="bg-BG"/>
        </w:rPr>
        <w:t xml:space="preserve"> с алуминиев</w:t>
      </w:r>
      <w:r>
        <w:rPr>
          <w:szCs w:val="22"/>
          <w:lang w:val="bg-BG"/>
        </w:rPr>
        <w:t>а</w:t>
      </w:r>
      <w:r w:rsidRPr="00B000EF">
        <w:rPr>
          <w:szCs w:val="22"/>
          <w:lang w:val="bg-BG"/>
        </w:rPr>
        <w:t xml:space="preserve"> </w:t>
      </w:r>
      <w:r>
        <w:rPr>
          <w:szCs w:val="22"/>
          <w:lang w:val="bg-BG"/>
        </w:rPr>
        <w:t>обкатка</w:t>
      </w:r>
      <w:r w:rsidRPr="00B000EF">
        <w:rPr>
          <w:szCs w:val="22"/>
          <w:lang w:val="bg-BG"/>
        </w:rPr>
        <w:t xml:space="preserve"> и бромобутилов</w:t>
      </w:r>
      <w:r>
        <w:rPr>
          <w:szCs w:val="22"/>
          <w:lang w:val="bg-BG"/>
        </w:rPr>
        <w:t>а</w:t>
      </w:r>
      <w:r w:rsidRPr="00B000EF">
        <w:rPr>
          <w:szCs w:val="22"/>
          <w:lang w:val="bg-BG"/>
        </w:rPr>
        <w:t xml:space="preserve"> глав</w:t>
      </w:r>
      <w:r>
        <w:rPr>
          <w:szCs w:val="22"/>
          <w:lang w:val="bg-BG"/>
        </w:rPr>
        <w:t>а</w:t>
      </w:r>
      <w:r w:rsidRPr="00B000EF">
        <w:rPr>
          <w:szCs w:val="22"/>
          <w:lang w:val="bg-BG"/>
        </w:rPr>
        <w:t xml:space="preserve"> на бутал</w:t>
      </w:r>
      <w:r>
        <w:rPr>
          <w:szCs w:val="22"/>
          <w:lang w:val="bg-BG"/>
        </w:rPr>
        <w:t>ото</w:t>
      </w:r>
      <w:r w:rsidRPr="00B000EF">
        <w:rPr>
          <w:szCs w:val="22"/>
          <w:lang w:val="bg-BG"/>
        </w:rPr>
        <w:t xml:space="preserve">. Диметиконова или силиконова емулсия може да се използва за третиране на буталото на патрона. Патроните от 3 ml са </w:t>
      </w:r>
      <w:r>
        <w:rPr>
          <w:szCs w:val="22"/>
          <w:lang w:val="bg-BG"/>
        </w:rPr>
        <w:t>запечатани</w:t>
      </w:r>
      <w:r w:rsidRPr="00B000EF">
        <w:rPr>
          <w:szCs w:val="22"/>
          <w:lang w:val="bg-BG"/>
        </w:rPr>
        <w:t xml:space="preserve"> в писалка</w:t>
      </w:r>
      <w:r w:rsidR="00466531" w:rsidRPr="0028363F">
        <w:rPr>
          <w:szCs w:val="22"/>
          <w:lang w:val="bg-BG"/>
        </w:rPr>
        <w:t>-</w:t>
      </w:r>
      <w:r>
        <w:rPr>
          <w:szCs w:val="22"/>
          <w:lang w:val="bg-BG"/>
        </w:rPr>
        <w:t>инжектор за еднократна употреба</w:t>
      </w:r>
      <w:r w:rsidRPr="00B000EF">
        <w:rPr>
          <w:szCs w:val="22"/>
          <w:lang w:val="bg-BG"/>
        </w:rPr>
        <w:t>, наречена „</w:t>
      </w:r>
      <w:r>
        <w:t>Tempo</w:t>
      </w:r>
      <w:r w:rsidRPr="000223F9">
        <w:rPr>
          <w:lang w:val="ru-RU"/>
        </w:rPr>
        <w:t xml:space="preserve"> </w:t>
      </w:r>
      <w:r>
        <w:t>Pen</w:t>
      </w:r>
      <w:r w:rsidRPr="00B000EF">
        <w:rPr>
          <w:szCs w:val="22"/>
          <w:lang w:val="bg-BG"/>
        </w:rPr>
        <w:t>“</w:t>
      </w:r>
      <w:r w:rsidRPr="00762EA5">
        <w:rPr>
          <w:szCs w:val="22"/>
          <w:lang w:val="bg-BG"/>
        </w:rPr>
        <w:t xml:space="preserve">. </w:t>
      </w:r>
      <w:r w:rsidR="002320C1" w:rsidRPr="002320C1">
        <w:rPr>
          <w:szCs w:val="22"/>
          <w:lang w:val="bg-BG"/>
        </w:rPr>
        <w:t>Tempo Pen съдържа магнит (вж. точка 4.4).</w:t>
      </w:r>
      <w:r w:rsidR="002320C1">
        <w:rPr>
          <w:szCs w:val="22"/>
          <w:lang w:val="bg-BG"/>
        </w:rPr>
        <w:t xml:space="preserve"> </w:t>
      </w:r>
      <w:r w:rsidRPr="00762EA5">
        <w:rPr>
          <w:szCs w:val="22"/>
          <w:lang w:val="bg-BG"/>
        </w:rPr>
        <w:t>Иглите не са включени.</w:t>
      </w:r>
    </w:p>
    <w:p w:rsidR="000C7F03" w:rsidRDefault="000C7F03" w:rsidP="000C7F03">
      <w:pPr>
        <w:pStyle w:val="BodyText3"/>
        <w:tabs>
          <w:tab w:val="clear" w:pos="567"/>
        </w:tabs>
        <w:spacing w:line="240" w:lineRule="auto"/>
        <w:jc w:val="left"/>
        <w:rPr>
          <w:lang w:val="bg-BG"/>
        </w:rPr>
      </w:pPr>
    </w:p>
    <w:p w:rsidR="000C7F03" w:rsidRPr="009759D8" w:rsidRDefault="000C7F03" w:rsidP="000C7F03">
      <w:pPr>
        <w:pStyle w:val="BodyText3"/>
        <w:tabs>
          <w:tab w:val="clear" w:pos="567"/>
        </w:tabs>
        <w:spacing w:line="240" w:lineRule="auto"/>
        <w:jc w:val="left"/>
        <w:rPr>
          <w:szCs w:val="22"/>
          <w:lang w:val="bg-BG"/>
        </w:rPr>
      </w:pPr>
      <w:r>
        <w:rPr>
          <w:lang w:val="bg-BG"/>
        </w:rPr>
        <w:t>П</w:t>
      </w:r>
      <w:r w:rsidRPr="001B143E">
        <w:rPr>
          <w:lang w:val="bg-BG"/>
        </w:rPr>
        <w:t xml:space="preserve">исалка </w:t>
      </w:r>
      <w:r>
        <w:t>Tempo</w:t>
      </w:r>
      <w:r w:rsidRPr="000223F9">
        <w:rPr>
          <w:lang w:val="ru-RU"/>
        </w:rPr>
        <w:t xml:space="preserve"> </w:t>
      </w:r>
      <w:r>
        <w:t>Pen</w:t>
      </w:r>
      <w:r>
        <w:rPr>
          <w:szCs w:val="22"/>
          <w:lang w:val="bg-BG"/>
        </w:rPr>
        <w:t xml:space="preserve"> 3</w:t>
      </w:r>
      <w:r>
        <w:rPr>
          <w:lang w:val="bg-BG"/>
        </w:rPr>
        <w:t> </w:t>
      </w:r>
      <w:r>
        <w:rPr>
          <w:lang w:val="en-US"/>
        </w:rPr>
        <w:t>ml</w:t>
      </w:r>
      <w:r>
        <w:rPr>
          <w:lang w:val="bg-BG"/>
        </w:rPr>
        <w:t xml:space="preserve">: опаковки от 5 </w:t>
      </w:r>
      <w:r w:rsidR="004440D1" w:rsidRPr="004440D1">
        <w:rPr>
          <w:lang w:val="bg-BG"/>
        </w:rPr>
        <w:t xml:space="preserve">предварително напълнени писалки </w:t>
      </w:r>
      <w:r>
        <w:rPr>
          <w:lang w:val="bg-BG"/>
        </w:rPr>
        <w:t>или групова опаковка</w:t>
      </w:r>
      <w:r w:rsidRPr="00B000EF">
        <w:rPr>
          <w:szCs w:val="22"/>
          <w:lang w:val="bg-BG"/>
        </w:rPr>
        <w:t>, съдържаща</w:t>
      </w:r>
      <w:r>
        <w:rPr>
          <w:lang w:val="bg-BG"/>
        </w:rPr>
        <w:t xml:space="preserve"> 10 (2 опаковки от по 5)</w:t>
      </w:r>
      <w:r w:rsidR="004440D1" w:rsidRPr="004440D1">
        <w:rPr>
          <w:lang w:val="bg-BG"/>
        </w:rPr>
        <w:t xml:space="preserve"> предварително напълнени писалки</w:t>
      </w:r>
      <w:r>
        <w:rPr>
          <w:lang w:val="bg-BG"/>
        </w:rPr>
        <w:t>. Не всички видове опаковки могат да бъдат пуснати на пазара.</w:t>
      </w:r>
    </w:p>
    <w:p w:rsidR="000C7F03" w:rsidRDefault="000C7F03" w:rsidP="00CD32BD">
      <w:pPr>
        <w:pStyle w:val="BodyText3"/>
        <w:tabs>
          <w:tab w:val="clear" w:pos="567"/>
        </w:tabs>
        <w:spacing w:line="240" w:lineRule="auto"/>
        <w:jc w:val="left"/>
        <w:rPr>
          <w:lang w:val="bg-BG"/>
        </w:rPr>
      </w:pPr>
    </w:p>
    <w:p w:rsidR="00D62C61" w:rsidRDefault="00D62C61">
      <w:pPr>
        <w:tabs>
          <w:tab w:val="clear" w:pos="567"/>
        </w:tabs>
        <w:spacing w:line="240" w:lineRule="auto"/>
        <w:rPr>
          <w:szCs w:val="22"/>
          <w:lang w:val="bg-BG"/>
        </w:rPr>
      </w:pPr>
    </w:p>
    <w:p w:rsidR="009127D5" w:rsidRDefault="009127D5" w:rsidP="00867955">
      <w:pPr>
        <w:keepNext/>
        <w:tabs>
          <w:tab w:val="clear" w:pos="567"/>
        </w:tabs>
        <w:spacing w:line="240" w:lineRule="auto"/>
        <w:ind w:left="567" w:hanging="567"/>
        <w:rPr>
          <w:noProof/>
          <w:szCs w:val="22"/>
          <w:lang w:val="bg-BG"/>
        </w:rPr>
      </w:pPr>
      <w:r>
        <w:rPr>
          <w:b/>
          <w:noProof/>
          <w:szCs w:val="22"/>
          <w:lang w:val="bg-BG"/>
        </w:rPr>
        <w:t>6.6</w:t>
      </w:r>
      <w:r>
        <w:rPr>
          <w:b/>
          <w:noProof/>
          <w:szCs w:val="22"/>
          <w:lang w:val="bg-BG"/>
        </w:rPr>
        <w:tab/>
      </w:r>
      <w:r>
        <w:rPr>
          <w:b/>
          <w:noProof/>
          <w:lang w:val="bg-BG"/>
        </w:rPr>
        <w:t>Специални предпазни мерки при изхвърляне и работа</w:t>
      </w:r>
    </w:p>
    <w:p w:rsidR="009127D5" w:rsidRDefault="009127D5" w:rsidP="00867955">
      <w:pPr>
        <w:keepNext/>
        <w:tabs>
          <w:tab w:val="clear" w:pos="567"/>
        </w:tabs>
        <w:spacing w:line="240" w:lineRule="auto"/>
        <w:ind w:left="567" w:hanging="567"/>
        <w:rPr>
          <w:noProof/>
          <w:szCs w:val="22"/>
          <w:lang w:val="bg-BG"/>
        </w:rPr>
      </w:pPr>
    </w:p>
    <w:p w:rsidR="0005536F" w:rsidRDefault="0005536F" w:rsidP="00867955">
      <w:pPr>
        <w:keepNext/>
        <w:tabs>
          <w:tab w:val="clear" w:pos="567"/>
        </w:tabs>
        <w:spacing w:line="240" w:lineRule="auto"/>
        <w:ind w:left="567" w:hanging="567"/>
        <w:rPr>
          <w:noProof/>
          <w:szCs w:val="22"/>
          <w:u w:val="single"/>
          <w:lang w:val="bg-BG"/>
        </w:rPr>
      </w:pPr>
      <w:r>
        <w:rPr>
          <w:noProof/>
          <w:szCs w:val="22"/>
          <w:u w:val="single"/>
          <w:lang w:val="bg-BG"/>
        </w:rPr>
        <w:t>Инструкции за употреба и работа</w:t>
      </w:r>
    </w:p>
    <w:p w:rsidR="00E141AD" w:rsidRDefault="00E141AD" w:rsidP="008D7834">
      <w:pPr>
        <w:pStyle w:val="NoSpacing"/>
        <w:rPr>
          <w:rFonts w:ascii="Times New Roman" w:hAnsi="Times New Roman"/>
          <w:lang w:val="bg-BG" w:eastAsia="de-DE"/>
        </w:rPr>
      </w:pPr>
    </w:p>
    <w:p w:rsidR="008D7834" w:rsidRPr="0064622F" w:rsidRDefault="008D7834" w:rsidP="008D7834">
      <w:pPr>
        <w:pStyle w:val="NoSpacing"/>
        <w:rPr>
          <w:rFonts w:ascii="Times New Roman" w:hAnsi="Times New Roman"/>
          <w:lang w:val="bg-BG" w:eastAsia="de-DE"/>
        </w:rPr>
      </w:pPr>
      <w:r w:rsidRPr="0064622F">
        <w:rPr>
          <w:rFonts w:ascii="Times New Roman" w:hAnsi="Times New Roman"/>
          <w:lang w:val="bg-BG" w:eastAsia="de-DE"/>
        </w:rPr>
        <w:t>За да се предотврати възможно пренасяне на болести, вс</w:t>
      </w:r>
      <w:r>
        <w:rPr>
          <w:rFonts w:ascii="Times New Roman" w:hAnsi="Times New Roman"/>
          <w:lang w:val="bg-BG" w:eastAsia="de-DE"/>
        </w:rPr>
        <w:t>еки патрон или</w:t>
      </w:r>
      <w:r w:rsidRPr="0064622F">
        <w:rPr>
          <w:rFonts w:ascii="Times New Roman" w:hAnsi="Times New Roman"/>
          <w:lang w:val="bg-BG" w:eastAsia="de-DE"/>
        </w:rPr>
        <w:t xml:space="preserve"> </w:t>
      </w:r>
      <w:r w:rsidR="00E141AD">
        <w:rPr>
          <w:rFonts w:ascii="Times New Roman" w:hAnsi="Times New Roman"/>
          <w:lang w:val="bg-BG" w:eastAsia="de-DE"/>
        </w:rPr>
        <w:t xml:space="preserve">предварително напълнена </w:t>
      </w:r>
      <w:r w:rsidRPr="0064622F">
        <w:rPr>
          <w:rFonts w:ascii="Times New Roman" w:hAnsi="Times New Roman"/>
          <w:lang w:val="bg-BG" w:eastAsia="de-DE"/>
        </w:rPr>
        <w:t xml:space="preserve">писалка трябва да се използва само от един пациент, </w:t>
      </w:r>
      <w:r>
        <w:rPr>
          <w:rFonts w:ascii="Times New Roman" w:hAnsi="Times New Roman"/>
          <w:lang w:val="bg-BG" w:eastAsia="de-DE"/>
        </w:rPr>
        <w:t>дори и</w:t>
      </w:r>
      <w:r w:rsidRPr="0064622F">
        <w:rPr>
          <w:rFonts w:ascii="Times New Roman" w:hAnsi="Times New Roman"/>
          <w:lang w:val="bg-BG" w:eastAsia="de-DE"/>
        </w:rPr>
        <w:t xml:space="preserve"> ако иглата</w:t>
      </w:r>
      <w:r>
        <w:rPr>
          <w:rFonts w:ascii="Times New Roman" w:hAnsi="Times New Roman"/>
          <w:lang w:val="bg-BG" w:eastAsia="de-DE"/>
        </w:rPr>
        <w:t xml:space="preserve"> на </w:t>
      </w:r>
      <w:r w:rsidR="0056723C">
        <w:rPr>
          <w:rFonts w:ascii="Times New Roman" w:hAnsi="Times New Roman"/>
          <w:lang w:val="bg-BG" w:eastAsia="de-DE"/>
        </w:rPr>
        <w:t>писалката</w:t>
      </w:r>
      <w:r w:rsidRPr="0064622F">
        <w:rPr>
          <w:rFonts w:ascii="Times New Roman" w:hAnsi="Times New Roman"/>
          <w:lang w:val="bg-BG" w:eastAsia="de-DE"/>
        </w:rPr>
        <w:t xml:space="preserve"> е сменена.</w:t>
      </w:r>
      <w:r>
        <w:rPr>
          <w:rFonts w:ascii="Times New Roman" w:hAnsi="Times New Roman"/>
          <w:lang w:val="bg-BG" w:eastAsia="de-DE"/>
        </w:rPr>
        <w:t xml:space="preserve"> Пациентите, които използват флакони н</w:t>
      </w:r>
      <w:r w:rsidR="008A04EE">
        <w:rPr>
          <w:rFonts w:ascii="Times New Roman" w:hAnsi="Times New Roman"/>
          <w:lang w:val="bg-BG" w:eastAsia="de-DE"/>
        </w:rPr>
        <w:t>и</w:t>
      </w:r>
      <w:r>
        <w:rPr>
          <w:rFonts w:ascii="Times New Roman" w:hAnsi="Times New Roman"/>
          <w:lang w:val="bg-BG" w:eastAsia="de-DE"/>
        </w:rPr>
        <w:t xml:space="preserve">кога не трябва да преотстъпват иглите или спринцовките. Пациентът трябва да изхвърля иглата след всяка инжекция. </w:t>
      </w:r>
    </w:p>
    <w:p w:rsidR="008D7834" w:rsidRPr="008535D1" w:rsidRDefault="008D7834" w:rsidP="008D7834">
      <w:pPr>
        <w:tabs>
          <w:tab w:val="clear" w:pos="567"/>
        </w:tabs>
        <w:spacing w:line="240" w:lineRule="auto"/>
        <w:ind w:right="11"/>
        <w:rPr>
          <w:bCs/>
          <w:u w:val="single"/>
          <w:lang w:val="ru-RU"/>
        </w:rPr>
      </w:pPr>
    </w:p>
    <w:p w:rsidR="008D7834" w:rsidRPr="00225504" w:rsidRDefault="008D7834" w:rsidP="008D7834">
      <w:pPr>
        <w:rPr>
          <w:szCs w:val="22"/>
          <w:lang w:val="bg-BG"/>
        </w:rPr>
      </w:pPr>
      <w:r>
        <w:rPr>
          <w:szCs w:val="22"/>
          <w:lang w:val="bg-BG"/>
        </w:rPr>
        <w:t>Р</w:t>
      </w:r>
      <w:r w:rsidRPr="00225504">
        <w:rPr>
          <w:szCs w:val="22"/>
          <w:lang w:val="bg-BG"/>
        </w:rPr>
        <w:t>азтвор</w:t>
      </w:r>
      <w:r>
        <w:rPr>
          <w:szCs w:val="22"/>
          <w:lang w:val="bg-BG"/>
        </w:rPr>
        <w:t>ът на</w:t>
      </w:r>
      <w:r w:rsidRPr="00225504">
        <w:rPr>
          <w:szCs w:val="22"/>
          <w:lang w:val="bg-BG"/>
        </w:rPr>
        <w:t xml:space="preserve"> Humalog трябва да бъде бистър и безцветен. Не </w:t>
      </w:r>
      <w:r>
        <w:rPr>
          <w:szCs w:val="22"/>
          <w:lang w:val="bg-BG"/>
        </w:rPr>
        <w:t xml:space="preserve">трябва да </w:t>
      </w:r>
      <w:r w:rsidRPr="00225504">
        <w:rPr>
          <w:szCs w:val="22"/>
          <w:lang w:val="bg-BG"/>
        </w:rPr>
        <w:t>използвате Humalo</w:t>
      </w:r>
      <w:r>
        <w:rPr>
          <w:szCs w:val="22"/>
          <w:lang w:val="bg-BG"/>
        </w:rPr>
        <w:t>g, ако той е мътен, непрозрачен</w:t>
      </w:r>
      <w:r w:rsidRPr="00225504">
        <w:rPr>
          <w:szCs w:val="22"/>
          <w:lang w:val="bg-BG"/>
        </w:rPr>
        <w:t xml:space="preserve"> </w:t>
      </w:r>
      <w:r>
        <w:rPr>
          <w:szCs w:val="22"/>
          <w:lang w:val="bg-BG"/>
        </w:rPr>
        <w:t xml:space="preserve">или </w:t>
      </w:r>
      <w:r w:rsidRPr="00225504">
        <w:rPr>
          <w:szCs w:val="22"/>
          <w:lang w:val="bg-BG"/>
        </w:rPr>
        <w:t>леко оцветен или се виждат твърди частици.</w:t>
      </w:r>
    </w:p>
    <w:p w:rsidR="00FF4EDD" w:rsidRDefault="00FF4EDD" w:rsidP="008D7834">
      <w:pPr>
        <w:tabs>
          <w:tab w:val="clear" w:pos="567"/>
        </w:tabs>
        <w:spacing w:line="240" w:lineRule="auto"/>
        <w:rPr>
          <w:lang w:val="bg-BG"/>
        </w:rPr>
      </w:pPr>
    </w:p>
    <w:p w:rsidR="008D7834" w:rsidRPr="008535D1" w:rsidRDefault="008D7834" w:rsidP="008D7834">
      <w:pPr>
        <w:tabs>
          <w:tab w:val="clear" w:pos="567"/>
        </w:tabs>
        <w:spacing w:line="240" w:lineRule="auto"/>
        <w:rPr>
          <w:lang w:val="ru-RU"/>
        </w:rPr>
      </w:pPr>
      <w:r>
        <w:rPr>
          <w:lang w:val="bg-BG"/>
        </w:rPr>
        <w:t>Не смесвайте инсулин във флакони с инсулин в патрони</w:t>
      </w:r>
      <w:r w:rsidRPr="001B143E">
        <w:rPr>
          <w:lang w:val="ru-RU"/>
        </w:rPr>
        <w:t xml:space="preserve">. </w:t>
      </w:r>
      <w:r>
        <w:rPr>
          <w:lang w:val="ru-RU"/>
        </w:rPr>
        <w:t>Вижте точка </w:t>
      </w:r>
      <w:r w:rsidRPr="008535D1">
        <w:rPr>
          <w:lang w:val="ru-RU"/>
        </w:rPr>
        <w:t xml:space="preserve"> 6.2.</w:t>
      </w:r>
    </w:p>
    <w:p w:rsidR="008D7834" w:rsidRDefault="008D7834" w:rsidP="008D7834">
      <w:pPr>
        <w:rPr>
          <w:szCs w:val="22"/>
          <w:lang w:val="bg-BG"/>
        </w:rPr>
      </w:pPr>
    </w:p>
    <w:p w:rsidR="00E0097E" w:rsidRPr="0028363F" w:rsidRDefault="00E0097E" w:rsidP="008535D1">
      <w:pPr>
        <w:keepNext/>
        <w:spacing w:line="240" w:lineRule="auto"/>
        <w:ind w:right="11"/>
        <w:rPr>
          <w:i/>
          <w:szCs w:val="22"/>
          <w:u w:val="single"/>
          <w:lang w:val="bg-BG"/>
        </w:rPr>
      </w:pPr>
      <w:r w:rsidRPr="0028363F">
        <w:rPr>
          <w:i/>
          <w:szCs w:val="22"/>
          <w:u w:val="single"/>
          <w:lang w:val="bg-BG"/>
        </w:rPr>
        <w:t>Подготовка на дозата</w:t>
      </w:r>
    </w:p>
    <w:p w:rsidR="00E0097E" w:rsidRPr="00225504" w:rsidRDefault="00E0097E" w:rsidP="008535D1">
      <w:pPr>
        <w:keepNext/>
        <w:spacing w:line="240" w:lineRule="auto"/>
        <w:ind w:right="11"/>
        <w:rPr>
          <w:szCs w:val="22"/>
          <w:lang w:val="bg-BG"/>
        </w:rPr>
      </w:pPr>
    </w:p>
    <w:p w:rsidR="00E0097E" w:rsidRPr="0028363F" w:rsidRDefault="00E0097E" w:rsidP="008535D1">
      <w:pPr>
        <w:pStyle w:val="Janis-Addition"/>
        <w:keepNext/>
        <w:tabs>
          <w:tab w:val="clear" w:pos="567"/>
        </w:tabs>
        <w:spacing w:line="240" w:lineRule="auto"/>
        <w:jc w:val="left"/>
        <w:rPr>
          <w:i/>
          <w:iCs/>
          <w:color w:val="auto"/>
          <w:u w:val="none"/>
          <w:lang w:val="ru-RU"/>
        </w:rPr>
      </w:pPr>
      <w:r w:rsidRPr="0028363F">
        <w:rPr>
          <w:i/>
          <w:iCs/>
          <w:color w:val="auto"/>
          <w:u w:val="none"/>
          <w:lang w:val="ru-RU"/>
        </w:rPr>
        <w:t>Флакон</w:t>
      </w:r>
    </w:p>
    <w:p w:rsidR="0005536F" w:rsidRDefault="0005536F" w:rsidP="0005536F">
      <w:pPr>
        <w:pStyle w:val="Janis-Addition"/>
        <w:tabs>
          <w:tab w:val="clear" w:pos="567"/>
        </w:tabs>
        <w:spacing w:line="240" w:lineRule="auto"/>
        <w:jc w:val="left"/>
        <w:rPr>
          <w:color w:val="auto"/>
          <w:u w:val="none"/>
          <w:lang w:val="bg-BG"/>
        </w:rPr>
      </w:pPr>
      <w:r>
        <w:rPr>
          <w:color w:val="auto"/>
          <w:u w:val="none"/>
          <w:lang w:val="ru-RU"/>
        </w:rPr>
        <w:t>Флакон</w:t>
      </w:r>
      <w:r w:rsidR="00E0097E">
        <w:rPr>
          <w:color w:val="auto"/>
          <w:u w:val="none"/>
          <w:lang w:val="ru-RU"/>
        </w:rPr>
        <w:t>ът</w:t>
      </w:r>
      <w:r>
        <w:rPr>
          <w:color w:val="auto"/>
          <w:u w:val="none"/>
          <w:lang w:val="ru-RU"/>
        </w:rPr>
        <w:t xml:space="preserve"> трябва да се използва в комбинация с подходяща спринцовка (маркирана за 100</w:t>
      </w:r>
      <w:r>
        <w:rPr>
          <w:color w:val="auto"/>
          <w:u w:val="none"/>
        </w:rPr>
        <w:t> </w:t>
      </w:r>
      <w:r w:rsidR="002410E5" w:rsidRPr="00EA2766">
        <w:rPr>
          <w:color w:val="auto"/>
          <w:szCs w:val="22"/>
          <w:u w:val="none"/>
          <w:lang w:val="bg-BG"/>
        </w:rPr>
        <w:t>единици</w:t>
      </w:r>
      <w:r>
        <w:rPr>
          <w:color w:val="auto"/>
          <w:u w:val="none"/>
          <w:lang w:val="ru-RU"/>
        </w:rPr>
        <w:t>).</w:t>
      </w:r>
    </w:p>
    <w:p w:rsidR="0005536F" w:rsidRDefault="0005536F" w:rsidP="0005536F">
      <w:pPr>
        <w:widowControl w:val="0"/>
        <w:tabs>
          <w:tab w:val="clear" w:pos="567"/>
        </w:tabs>
        <w:spacing w:line="240" w:lineRule="auto"/>
        <w:ind w:left="567" w:hanging="567"/>
        <w:rPr>
          <w:szCs w:val="22"/>
          <w:highlight w:val="lightGray"/>
          <w:lang w:val="bg-BG"/>
        </w:rPr>
      </w:pPr>
    </w:p>
    <w:p w:rsidR="0005536F" w:rsidRPr="0028363F" w:rsidRDefault="0005536F" w:rsidP="0005536F">
      <w:pPr>
        <w:keepNext/>
        <w:widowControl w:val="0"/>
        <w:tabs>
          <w:tab w:val="clear" w:pos="567"/>
        </w:tabs>
        <w:spacing w:line="240" w:lineRule="auto"/>
        <w:ind w:left="567" w:hanging="567"/>
        <w:rPr>
          <w:szCs w:val="22"/>
          <w:u w:val="single"/>
          <w:lang w:val="bg-BG"/>
        </w:rPr>
      </w:pPr>
      <w:r w:rsidRPr="00CE600A">
        <w:rPr>
          <w:szCs w:val="22"/>
          <w:lang w:val="en-US"/>
        </w:rPr>
        <w:t>i</w:t>
      </w:r>
      <w:r w:rsidRPr="00CE600A">
        <w:rPr>
          <w:szCs w:val="22"/>
          <w:lang w:val="bg-BG"/>
        </w:rPr>
        <w:t>)</w:t>
      </w:r>
      <w:r w:rsidRPr="00CE600A">
        <w:rPr>
          <w:szCs w:val="22"/>
          <w:lang w:val="bg-BG"/>
        </w:rPr>
        <w:tab/>
      </w:r>
      <w:r w:rsidRPr="00CE600A">
        <w:rPr>
          <w:szCs w:val="22"/>
          <w:u w:val="single"/>
          <w:lang w:val="en-US"/>
        </w:rPr>
        <w:t>Humalog</w:t>
      </w:r>
    </w:p>
    <w:p w:rsidR="00E141AD" w:rsidRPr="008535D1" w:rsidRDefault="00E141AD" w:rsidP="0005536F">
      <w:pPr>
        <w:keepNext/>
        <w:widowControl w:val="0"/>
        <w:tabs>
          <w:tab w:val="clear" w:pos="567"/>
        </w:tabs>
        <w:spacing w:line="240" w:lineRule="auto"/>
        <w:ind w:left="567" w:hanging="567"/>
        <w:rPr>
          <w:szCs w:val="22"/>
          <w:lang w:val="bg-BG"/>
        </w:rPr>
      </w:pPr>
    </w:p>
    <w:p w:rsidR="0005536F" w:rsidRPr="005E43C5" w:rsidRDefault="0005536F" w:rsidP="0005536F">
      <w:pPr>
        <w:keepNext/>
        <w:tabs>
          <w:tab w:val="clear" w:pos="567"/>
        </w:tabs>
        <w:spacing w:line="240" w:lineRule="auto"/>
        <w:ind w:left="567" w:hanging="567"/>
        <w:rPr>
          <w:szCs w:val="22"/>
          <w:lang w:val="bg-BG"/>
        </w:rPr>
      </w:pPr>
      <w:r w:rsidRPr="005E43C5">
        <w:rPr>
          <w:szCs w:val="22"/>
          <w:lang w:val="bg-BG"/>
        </w:rPr>
        <w:t>1.</w:t>
      </w:r>
      <w:r w:rsidRPr="005E43C5">
        <w:rPr>
          <w:szCs w:val="22"/>
          <w:lang w:val="bg-BG"/>
        </w:rPr>
        <w:tab/>
        <w:t>Измийте си ръцете.</w:t>
      </w:r>
    </w:p>
    <w:p w:rsidR="0005536F" w:rsidRPr="002D43D4" w:rsidRDefault="0005536F" w:rsidP="0005536F">
      <w:pPr>
        <w:keepNext/>
        <w:tabs>
          <w:tab w:val="clear" w:pos="567"/>
        </w:tabs>
        <w:spacing w:line="240" w:lineRule="auto"/>
        <w:ind w:left="567" w:hanging="567"/>
        <w:rPr>
          <w:szCs w:val="22"/>
          <w:lang w:val="bg-BG"/>
        </w:rPr>
      </w:pPr>
    </w:p>
    <w:p w:rsidR="0005536F" w:rsidRPr="00EF45C2" w:rsidRDefault="0005536F" w:rsidP="0005536F">
      <w:pPr>
        <w:keepNext/>
        <w:tabs>
          <w:tab w:val="clear" w:pos="567"/>
        </w:tabs>
        <w:spacing w:line="240" w:lineRule="auto"/>
        <w:ind w:left="567" w:hanging="567"/>
        <w:rPr>
          <w:szCs w:val="22"/>
          <w:lang w:val="bg-BG"/>
        </w:rPr>
      </w:pPr>
      <w:r w:rsidRPr="00CA1E9C">
        <w:rPr>
          <w:szCs w:val="22"/>
          <w:lang w:val="bg-BG"/>
        </w:rPr>
        <w:t>2.</w:t>
      </w:r>
      <w:r w:rsidRPr="00CA1E9C">
        <w:rPr>
          <w:szCs w:val="22"/>
          <w:lang w:val="bg-BG"/>
        </w:rPr>
        <w:tab/>
        <w:t>Ако използвате нов флакон</w:t>
      </w:r>
      <w:r w:rsidRPr="00031780">
        <w:rPr>
          <w:szCs w:val="22"/>
          <w:lang w:val="bg-BG"/>
        </w:rPr>
        <w:t xml:space="preserve">, отстранете пластмасовата защитна капачка, </w:t>
      </w:r>
      <w:r w:rsidRPr="00C85706">
        <w:rPr>
          <w:b/>
          <w:szCs w:val="22"/>
          <w:lang w:val="bg-BG"/>
        </w:rPr>
        <w:t>но не</w:t>
      </w:r>
      <w:r w:rsidRPr="00EF45C2">
        <w:rPr>
          <w:szCs w:val="22"/>
          <w:lang w:val="bg-BG"/>
        </w:rPr>
        <w:t xml:space="preserve"> махайте запушалката.</w:t>
      </w:r>
    </w:p>
    <w:p w:rsidR="0005536F" w:rsidRPr="00442CD2" w:rsidRDefault="0005536F" w:rsidP="0005536F">
      <w:pPr>
        <w:tabs>
          <w:tab w:val="clear" w:pos="567"/>
        </w:tabs>
        <w:spacing w:line="240" w:lineRule="auto"/>
        <w:ind w:left="567" w:hanging="567"/>
        <w:rPr>
          <w:szCs w:val="22"/>
          <w:lang w:val="bg-BG"/>
        </w:rPr>
      </w:pPr>
    </w:p>
    <w:p w:rsidR="0005536F" w:rsidRPr="008D62D0" w:rsidRDefault="0005536F" w:rsidP="0005536F">
      <w:pPr>
        <w:tabs>
          <w:tab w:val="clear" w:pos="567"/>
        </w:tabs>
        <w:spacing w:line="240" w:lineRule="auto"/>
        <w:ind w:left="567" w:hanging="567"/>
        <w:rPr>
          <w:szCs w:val="22"/>
          <w:lang w:val="bg-BG"/>
        </w:rPr>
      </w:pPr>
      <w:r w:rsidRPr="009E3E11">
        <w:rPr>
          <w:szCs w:val="22"/>
          <w:lang w:val="bg-BG"/>
        </w:rPr>
        <w:t>3.</w:t>
      </w:r>
      <w:r w:rsidRPr="009E3E11">
        <w:rPr>
          <w:szCs w:val="22"/>
          <w:lang w:val="bg-BG"/>
        </w:rPr>
        <w:tab/>
        <w:t xml:space="preserve">Ако терапевтичният режим изисква инжектиране на базален инсулин и </w:t>
      </w:r>
      <w:r w:rsidRPr="00DE09BB">
        <w:rPr>
          <w:szCs w:val="22"/>
          <w:lang w:val="en-US"/>
        </w:rPr>
        <w:t>Humalog</w:t>
      </w:r>
      <w:r w:rsidRPr="00C44E09">
        <w:rPr>
          <w:szCs w:val="22"/>
          <w:lang w:val="bg-BG"/>
        </w:rPr>
        <w:t xml:space="preserve"> в едно и също време, двата могат да бъдат смесени в една спринцовка. Ако се смесват инсулини, спазвайте инс</w:t>
      </w:r>
      <w:r w:rsidRPr="008D62D0">
        <w:rPr>
          <w:szCs w:val="22"/>
          <w:lang w:val="bg-BG"/>
        </w:rPr>
        <w:t>трукциите за смесване, която следва в секция (</w:t>
      </w:r>
      <w:r w:rsidRPr="008D62D0">
        <w:rPr>
          <w:szCs w:val="22"/>
          <w:lang w:val="en-US"/>
        </w:rPr>
        <w:t>ii</w:t>
      </w:r>
      <w:r w:rsidRPr="008D62D0">
        <w:rPr>
          <w:szCs w:val="22"/>
          <w:lang w:val="bg-BG"/>
        </w:rPr>
        <w:t>) и 6.2.</w:t>
      </w:r>
    </w:p>
    <w:p w:rsidR="0005536F" w:rsidRPr="00827359" w:rsidRDefault="0005536F" w:rsidP="0005536F">
      <w:pPr>
        <w:tabs>
          <w:tab w:val="clear" w:pos="567"/>
        </w:tabs>
        <w:spacing w:line="240" w:lineRule="auto"/>
        <w:ind w:left="567" w:hanging="567"/>
        <w:rPr>
          <w:szCs w:val="22"/>
          <w:lang w:val="bg-BG"/>
        </w:rPr>
      </w:pPr>
    </w:p>
    <w:p w:rsidR="0005536F" w:rsidRPr="00AA3C2E" w:rsidRDefault="0005536F" w:rsidP="0005536F">
      <w:pPr>
        <w:tabs>
          <w:tab w:val="clear" w:pos="567"/>
        </w:tabs>
        <w:spacing w:line="240" w:lineRule="auto"/>
        <w:ind w:left="567" w:hanging="567"/>
        <w:rPr>
          <w:szCs w:val="22"/>
          <w:lang w:val="bg-BG"/>
        </w:rPr>
      </w:pPr>
      <w:r w:rsidRPr="000D0CFE">
        <w:rPr>
          <w:szCs w:val="22"/>
          <w:lang w:val="bg-BG"/>
        </w:rPr>
        <w:t>4.</w:t>
      </w:r>
      <w:r w:rsidRPr="000D0CFE">
        <w:rPr>
          <w:szCs w:val="22"/>
          <w:lang w:val="bg-BG"/>
        </w:rPr>
        <w:tab/>
        <w:t xml:space="preserve">Изтеглете в спринцовката въздух в еквивалентно количество на предписаната Ви доза </w:t>
      </w:r>
      <w:r w:rsidRPr="000F29E1">
        <w:rPr>
          <w:szCs w:val="22"/>
          <w:lang w:val="en-US"/>
        </w:rPr>
        <w:t>Humalog</w:t>
      </w:r>
      <w:r w:rsidRPr="00FB4686">
        <w:rPr>
          <w:szCs w:val="22"/>
          <w:lang w:val="bg-BG"/>
        </w:rPr>
        <w:t xml:space="preserve">. Почистете горната част на флакона с тампон. Пробийте с игла гумената запушалка на флакона </w:t>
      </w:r>
      <w:r w:rsidRPr="00986A13">
        <w:rPr>
          <w:szCs w:val="22"/>
          <w:lang w:val="en-US"/>
        </w:rPr>
        <w:t>Huma</w:t>
      </w:r>
      <w:r w:rsidRPr="00785ABD">
        <w:rPr>
          <w:szCs w:val="22"/>
          <w:lang w:val="en-US"/>
        </w:rPr>
        <w:t>log</w:t>
      </w:r>
      <w:r w:rsidRPr="00AA3C2E">
        <w:rPr>
          <w:szCs w:val="22"/>
          <w:lang w:val="bg-BG"/>
        </w:rPr>
        <w:t xml:space="preserve"> и инжектирайте въздуха във флакона.</w:t>
      </w:r>
    </w:p>
    <w:p w:rsidR="0005536F" w:rsidRPr="0077777E" w:rsidRDefault="0005536F" w:rsidP="0005536F">
      <w:pPr>
        <w:tabs>
          <w:tab w:val="clear" w:pos="567"/>
        </w:tabs>
        <w:spacing w:line="240" w:lineRule="auto"/>
        <w:ind w:left="567" w:hanging="567"/>
        <w:rPr>
          <w:szCs w:val="22"/>
          <w:lang w:val="bg-BG"/>
        </w:rPr>
      </w:pPr>
    </w:p>
    <w:p w:rsidR="0005536F" w:rsidRPr="00F93CCA" w:rsidRDefault="0005536F" w:rsidP="0005536F">
      <w:pPr>
        <w:tabs>
          <w:tab w:val="clear" w:pos="567"/>
        </w:tabs>
        <w:spacing w:line="240" w:lineRule="auto"/>
        <w:ind w:left="567" w:hanging="567"/>
        <w:rPr>
          <w:szCs w:val="22"/>
          <w:lang w:val="bg-BG"/>
        </w:rPr>
      </w:pPr>
      <w:r w:rsidRPr="00F93CCA">
        <w:rPr>
          <w:szCs w:val="22"/>
          <w:lang w:val="bg-BG"/>
        </w:rPr>
        <w:t>5.</w:t>
      </w:r>
      <w:r w:rsidRPr="00F93CCA">
        <w:rPr>
          <w:szCs w:val="22"/>
          <w:lang w:val="bg-BG"/>
        </w:rPr>
        <w:tab/>
        <w:t>Обърнете флакона и спринцовката обратно. Хванете флакона и спринцовката здраво в едната ръка.</w:t>
      </w:r>
    </w:p>
    <w:p w:rsidR="0005536F" w:rsidRPr="00620EA6" w:rsidRDefault="0005536F" w:rsidP="0005536F">
      <w:pPr>
        <w:tabs>
          <w:tab w:val="clear" w:pos="567"/>
        </w:tabs>
        <w:spacing w:line="240" w:lineRule="auto"/>
        <w:ind w:left="567" w:hanging="567"/>
        <w:rPr>
          <w:szCs w:val="22"/>
          <w:lang w:val="bg-BG"/>
        </w:rPr>
      </w:pPr>
    </w:p>
    <w:p w:rsidR="0005536F" w:rsidRPr="00A41031" w:rsidRDefault="0005536F" w:rsidP="0005536F">
      <w:pPr>
        <w:tabs>
          <w:tab w:val="clear" w:pos="567"/>
        </w:tabs>
        <w:spacing w:line="240" w:lineRule="auto"/>
        <w:ind w:left="567" w:hanging="567"/>
        <w:rPr>
          <w:szCs w:val="22"/>
          <w:lang w:val="bg-BG"/>
        </w:rPr>
      </w:pPr>
      <w:r w:rsidRPr="00C030AB">
        <w:rPr>
          <w:szCs w:val="22"/>
          <w:lang w:val="bg-BG"/>
        </w:rPr>
        <w:t>6.</w:t>
      </w:r>
      <w:r w:rsidRPr="00C030AB">
        <w:rPr>
          <w:szCs w:val="22"/>
          <w:lang w:val="bg-BG"/>
        </w:rPr>
        <w:tab/>
        <w:t xml:space="preserve">Уверете се, че върхът на иглата е в </w:t>
      </w:r>
      <w:r w:rsidRPr="00654B05">
        <w:rPr>
          <w:szCs w:val="22"/>
          <w:lang w:val="en-US"/>
        </w:rPr>
        <w:t>Humalog</w:t>
      </w:r>
      <w:r w:rsidRPr="00A41031">
        <w:rPr>
          <w:szCs w:val="22"/>
          <w:lang w:val="bg-BG"/>
        </w:rPr>
        <w:t xml:space="preserve"> и изтеглете правилната доза в спринцовката.</w:t>
      </w:r>
    </w:p>
    <w:p w:rsidR="0005536F" w:rsidRPr="00900075" w:rsidRDefault="0005536F" w:rsidP="0005536F">
      <w:pPr>
        <w:tabs>
          <w:tab w:val="clear" w:pos="567"/>
        </w:tabs>
        <w:spacing w:line="240" w:lineRule="auto"/>
        <w:ind w:left="567" w:hanging="567"/>
        <w:rPr>
          <w:szCs w:val="22"/>
          <w:lang w:val="bg-BG"/>
        </w:rPr>
      </w:pPr>
    </w:p>
    <w:p w:rsidR="0005536F" w:rsidRPr="001E49E8" w:rsidRDefault="0005536F" w:rsidP="0005536F">
      <w:pPr>
        <w:tabs>
          <w:tab w:val="clear" w:pos="567"/>
        </w:tabs>
        <w:spacing w:line="240" w:lineRule="auto"/>
        <w:ind w:left="567" w:hanging="567"/>
        <w:rPr>
          <w:szCs w:val="22"/>
          <w:lang w:val="bg-BG"/>
        </w:rPr>
      </w:pPr>
      <w:r w:rsidRPr="00900075">
        <w:rPr>
          <w:szCs w:val="22"/>
          <w:lang w:val="bg-BG"/>
        </w:rPr>
        <w:t>7.</w:t>
      </w:r>
      <w:r w:rsidRPr="00900075">
        <w:rPr>
          <w:szCs w:val="22"/>
          <w:lang w:val="bg-BG"/>
        </w:rPr>
        <w:tab/>
        <w:t>Преди да извадите иг</w:t>
      </w:r>
      <w:r w:rsidRPr="0014363B">
        <w:rPr>
          <w:szCs w:val="22"/>
          <w:lang w:val="bg-BG"/>
        </w:rPr>
        <w:t xml:space="preserve">лата от флакона проверете, дали в спринцовката няма въздушни мехурчета, които намалят количеството </w:t>
      </w:r>
      <w:r w:rsidRPr="00444600">
        <w:rPr>
          <w:szCs w:val="22"/>
          <w:lang w:val="en-US"/>
        </w:rPr>
        <w:t>Humalog</w:t>
      </w:r>
      <w:r w:rsidRPr="00E2460C">
        <w:rPr>
          <w:szCs w:val="22"/>
          <w:lang w:val="bg-BG"/>
        </w:rPr>
        <w:t xml:space="preserve"> в нея. Ако има мехурчета задръжте спринцовката право нагоре и почукайте страната, където са мехурчетата, докато те не изплуват отгоре. Избутайте ги к</w:t>
      </w:r>
      <w:r w:rsidRPr="001E49E8">
        <w:rPr>
          <w:szCs w:val="22"/>
          <w:lang w:val="bg-BG"/>
        </w:rPr>
        <w:t>ато натиснете буталото и след това изтеглете правилната доза.</w:t>
      </w:r>
    </w:p>
    <w:p w:rsidR="0005536F" w:rsidRPr="009F1AFC" w:rsidRDefault="0005536F" w:rsidP="0005536F">
      <w:pPr>
        <w:tabs>
          <w:tab w:val="clear" w:pos="567"/>
        </w:tabs>
        <w:spacing w:line="240" w:lineRule="auto"/>
        <w:ind w:left="567" w:hanging="567"/>
        <w:rPr>
          <w:szCs w:val="22"/>
          <w:lang w:val="bg-BG"/>
        </w:rPr>
      </w:pPr>
    </w:p>
    <w:p w:rsidR="0005536F" w:rsidRPr="008B5352" w:rsidRDefault="0005536F" w:rsidP="00323594">
      <w:pPr>
        <w:numPr>
          <w:ilvl w:val="0"/>
          <w:numId w:val="5"/>
        </w:numPr>
        <w:tabs>
          <w:tab w:val="clear" w:pos="567"/>
          <w:tab w:val="clear" w:pos="930"/>
        </w:tabs>
        <w:spacing w:line="240" w:lineRule="auto"/>
        <w:ind w:left="567" w:hanging="567"/>
        <w:rPr>
          <w:szCs w:val="22"/>
          <w:lang w:val="bg-BG"/>
        </w:rPr>
      </w:pPr>
      <w:r w:rsidRPr="008B5352">
        <w:rPr>
          <w:szCs w:val="22"/>
          <w:lang w:val="bg-BG"/>
        </w:rPr>
        <w:t>Извадете иглата от флакона и поставете спринцовката така, че иглата да не докосва нищо.</w:t>
      </w:r>
    </w:p>
    <w:p w:rsidR="0005536F" w:rsidRPr="00DB6918" w:rsidRDefault="0005536F" w:rsidP="0005536F">
      <w:pPr>
        <w:tabs>
          <w:tab w:val="clear" w:pos="567"/>
        </w:tabs>
        <w:spacing w:line="240" w:lineRule="auto"/>
        <w:ind w:left="567" w:hanging="567"/>
        <w:rPr>
          <w:szCs w:val="22"/>
          <w:lang w:val="bg-BG"/>
        </w:rPr>
      </w:pPr>
    </w:p>
    <w:p w:rsidR="0005536F" w:rsidRPr="00F620F4" w:rsidRDefault="0005536F" w:rsidP="008535D1">
      <w:pPr>
        <w:keepNext/>
        <w:widowControl w:val="0"/>
        <w:numPr>
          <w:ilvl w:val="0"/>
          <w:numId w:val="6"/>
        </w:numPr>
        <w:tabs>
          <w:tab w:val="clear" w:pos="720"/>
          <w:tab w:val="num" w:pos="567"/>
        </w:tabs>
        <w:spacing w:line="240" w:lineRule="auto"/>
        <w:ind w:left="567" w:hanging="567"/>
        <w:rPr>
          <w:szCs w:val="22"/>
          <w:u w:val="single"/>
          <w:lang w:val="bg-BG"/>
        </w:rPr>
      </w:pPr>
      <w:r w:rsidRPr="00765F10">
        <w:rPr>
          <w:szCs w:val="22"/>
          <w:u w:val="single"/>
          <w:lang w:val="bg-BG"/>
        </w:rPr>
        <w:t xml:space="preserve">Смесване на </w:t>
      </w:r>
      <w:r w:rsidRPr="00E04B29">
        <w:rPr>
          <w:szCs w:val="22"/>
          <w:u w:val="single"/>
          <w:lang w:val="en-US"/>
        </w:rPr>
        <w:t>Humalog</w:t>
      </w:r>
      <w:r w:rsidRPr="00F620F4">
        <w:rPr>
          <w:szCs w:val="22"/>
          <w:u w:val="single"/>
          <w:lang w:val="bg-BG"/>
        </w:rPr>
        <w:t xml:space="preserve"> с по-продължително действащи човешки инсулини (вж точка 6.2)</w:t>
      </w:r>
    </w:p>
    <w:p w:rsidR="0005536F" w:rsidRPr="002B2916" w:rsidRDefault="0005536F" w:rsidP="00867955">
      <w:pPr>
        <w:keepNext/>
        <w:widowControl w:val="0"/>
        <w:tabs>
          <w:tab w:val="clear" w:pos="567"/>
        </w:tabs>
        <w:spacing w:line="240" w:lineRule="auto"/>
        <w:ind w:left="567" w:hanging="567"/>
        <w:rPr>
          <w:szCs w:val="22"/>
          <w:lang w:val="bg-BG"/>
        </w:rPr>
      </w:pPr>
    </w:p>
    <w:p w:rsidR="0005536F" w:rsidRPr="00ED079F" w:rsidRDefault="0005536F" w:rsidP="00323594">
      <w:pPr>
        <w:keepNext/>
        <w:widowControl w:val="0"/>
        <w:numPr>
          <w:ilvl w:val="0"/>
          <w:numId w:val="7"/>
        </w:numPr>
        <w:tabs>
          <w:tab w:val="clear" w:pos="567"/>
          <w:tab w:val="clear" w:pos="930"/>
        </w:tabs>
        <w:spacing w:line="240" w:lineRule="auto"/>
        <w:ind w:left="567" w:hanging="567"/>
        <w:rPr>
          <w:szCs w:val="22"/>
          <w:lang w:val="bg-BG"/>
        </w:rPr>
      </w:pPr>
      <w:r w:rsidRPr="009772B5">
        <w:rPr>
          <w:szCs w:val="22"/>
          <w:lang w:val="en-US"/>
        </w:rPr>
        <w:t>Humalog</w:t>
      </w:r>
      <w:r w:rsidRPr="000E4FEE">
        <w:rPr>
          <w:szCs w:val="22"/>
          <w:lang w:val="bg-BG"/>
        </w:rPr>
        <w:t xml:space="preserve"> трябва да се с</w:t>
      </w:r>
      <w:r w:rsidRPr="00ED079F">
        <w:rPr>
          <w:szCs w:val="22"/>
          <w:lang w:val="bg-BG"/>
        </w:rPr>
        <w:t>месва с по-продължително действащи човешки инсулини само по съвет на лекар.</w:t>
      </w:r>
    </w:p>
    <w:p w:rsidR="0005536F" w:rsidRDefault="0005536F" w:rsidP="0005536F">
      <w:pPr>
        <w:widowControl w:val="0"/>
        <w:tabs>
          <w:tab w:val="clear" w:pos="567"/>
        </w:tabs>
        <w:spacing w:line="240" w:lineRule="auto"/>
        <w:ind w:left="567" w:hanging="567"/>
        <w:rPr>
          <w:szCs w:val="22"/>
          <w:lang w:val="bg-BG"/>
        </w:rPr>
      </w:pPr>
    </w:p>
    <w:p w:rsidR="0005536F" w:rsidRDefault="0005536F" w:rsidP="00323594">
      <w:pPr>
        <w:widowControl w:val="0"/>
        <w:numPr>
          <w:ilvl w:val="0"/>
          <w:numId w:val="7"/>
        </w:numPr>
        <w:tabs>
          <w:tab w:val="clear" w:pos="567"/>
          <w:tab w:val="clear" w:pos="930"/>
        </w:tabs>
        <w:spacing w:line="240" w:lineRule="auto"/>
        <w:ind w:left="567" w:hanging="567"/>
        <w:rPr>
          <w:szCs w:val="22"/>
          <w:lang w:val="bg-BG"/>
        </w:rPr>
      </w:pPr>
      <w:r>
        <w:rPr>
          <w:szCs w:val="22"/>
          <w:lang w:val="bg-BG"/>
        </w:rPr>
        <w:t>Изтеглете в спринцовката въздух в еквивалентно количество на по-продължително действащия инсулин. Поставете игла във флакона с по-продължително действащия инсулин и инжектирайте въздуха. Извадете иглата.</w:t>
      </w:r>
    </w:p>
    <w:p w:rsidR="0005536F" w:rsidRDefault="0005536F" w:rsidP="0005536F">
      <w:pPr>
        <w:widowControl w:val="0"/>
        <w:tabs>
          <w:tab w:val="clear" w:pos="567"/>
        </w:tabs>
        <w:spacing w:line="240" w:lineRule="auto"/>
        <w:ind w:left="567" w:hanging="567"/>
        <w:rPr>
          <w:szCs w:val="22"/>
          <w:lang w:val="bg-BG"/>
        </w:rPr>
      </w:pPr>
    </w:p>
    <w:p w:rsidR="0005536F" w:rsidRDefault="0005536F" w:rsidP="00323594">
      <w:pPr>
        <w:widowControl w:val="0"/>
        <w:numPr>
          <w:ilvl w:val="0"/>
          <w:numId w:val="7"/>
        </w:numPr>
        <w:tabs>
          <w:tab w:val="clear" w:pos="567"/>
          <w:tab w:val="clear" w:pos="930"/>
        </w:tabs>
        <w:spacing w:line="240" w:lineRule="auto"/>
        <w:ind w:left="567" w:hanging="567"/>
        <w:rPr>
          <w:szCs w:val="22"/>
          <w:lang w:val="bg-BG"/>
        </w:rPr>
      </w:pPr>
      <w:r>
        <w:rPr>
          <w:szCs w:val="22"/>
          <w:lang w:val="bg-BG"/>
        </w:rPr>
        <w:t xml:space="preserve">Сега инжектирайте въздух във флакона </w:t>
      </w:r>
      <w:r>
        <w:rPr>
          <w:szCs w:val="22"/>
          <w:lang w:val="en-US"/>
        </w:rPr>
        <w:t>Humalog</w:t>
      </w:r>
      <w:r>
        <w:rPr>
          <w:szCs w:val="22"/>
          <w:lang w:val="bg-BG"/>
        </w:rPr>
        <w:t xml:space="preserve"> по същия начин, </w:t>
      </w:r>
      <w:r>
        <w:rPr>
          <w:b/>
          <w:szCs w:val="22"/>
          <w:lang w:val="bg-BG"/>
        </w:rPr>
        <w:t>но не</w:t>
      </w:r>
      <w:r>
        <w:rPr>
          <w:szCs w:val="22"/>
          <w:lang w:val="bg-BG"/>
        </w:rPr>
        <w:t xml:space="preserve"> изтегляйте иглата.</w:t>
      </w:r>
    </w:p>
    <w:p w:rsidR="0005536F" w:rsidRDefault="0005536F" w:rsidP="0005536F">
      <w:pPr>
        <w:widowControl w:val="0"/>
        <w:tabs>
          <w:tab w:val="clear" w:pos="567"/>
        </w:tabs>
        <w:spacing w:line="240" w:lineRule="auto"/>
        <w:ind w:left="567" w:hanging="567"/>
        <w:rPr>
          <w:szCs w:val="22"/>
          <w:lang w:val="bg-BG"/>
        </w:rPr>
      </w:pPr>
    </w:p>
    <w:p w:rsidR="0005536F" w:rsidRDefault="0005536F" w:rsidP="00323594">
      <w:pPr>
        <w:widowControl w:val="0"/>
        <w:numPr>
          <w:ilvl w:val="0"/>
          <w:numId w:val="7"/>
        </w:numPr>
        <w:tabs>
          <w:tab w:val="clear" w:pos="567"/>
          <w:tab w:val="clear" w:pos="930"/>
        </w:tabs>
        <w:spacing w:line="240" w:lineRule="auto"/>
        <w:ind w:left="567" w:hanging="567"/>
        <w:rPr>
          <w:szCs w:val="22"/>
          <w:lang w:val="bg-BG"/>
        </w:rPr>
      </w:pPr>
      <w:r>
        <w:rPr>
          <w:szCs w:val="22"/>
          <w:lang w:val="bg-BG"/>
        </w:rPr>
        <w:t>Обърнете флакона и спринцовката обратно.</w:t>
      </w:r>
    </w:p>
    <w:p w:rsidR="0005536F" w:rsidRDefault="0005536F" w:rsidP="0005536F">
      <w:pPr>
        <w:widowControl w:val="0"/>
        <w:tabs>
          <w:tab w:val="clear" w:pos="567"/>
        </w:tabs>
        <w:spacing w:line="240" w:lineRule="auto"/>
        <w:ind w:left="567" w:hanging="567"/>
        <w:rPr>
          <w:szCs w:val="22"/>
          <w:lang w:val="bg-BG"/>
        </w:rPr>
      </w:pPr>
    </w:p>
    <w:p w:rsidR="0005536F" w:rsidRDefault="0005536F" w:rsidP="00323594">
      <w:pPr>
        <w:widowControl w:val="0"/>
        <w:numPr>
          <w:ilvl w:val="0"/>
          <w:numId w:val="7"/>
        </w:numPr>
        <w:tabs>
          <w:tab w:val="clear" w:pos="567"/>
          <w:tab w:val="clear" w:pos="930"/>
        </w:tabs>
        <w:spacing w:line="240" w:lineRule="auto"/>
        <w:ind w:left="567" w:hanging="567"/>
        <w:rPr>
          <w:szCs w:val="22"/>
          <w:lang w:val="bg-BG"/>
        </w:rPr>
      </w:pPr>
      <w:r>
        <w:rPr>
          <w:szCs w:val="22"/>
          <w:lang w:val="bg-BG"/>
        </w:rPr>
        <w:t xml:space="preserve">Уверете се, че върхът на иглата е в </w:t>
      </w:r>
      <w:r>
        <w:rPr>
          <w:szCs w:val="22"/>
          <w:lang w:val="en-US"/>
        </w:rPr>
        <w:t>Humalog</w:t>
      </w:r>
      <w:r>
        <w:rPr>
          <w:szCs w:val="22"/>
          <w:lang w:val="bg-BG"/>
        </w:rPr>
        <w:t xml:space="preserve"> и изтеглете правилната доза </w:t>
      </w:r>
      <w:r>
        <w:rPr>
          <w:szCs w:val="22"/>
          <w:lang w:val="en-US"/>
        </w:rPr>
        <w:t>Humalog</w:t>
      </w:r>
      <w:r>
        <w:rPr>
          <w:szCs w:val="22"/>
          <w:lang w:val="bg-BG"/>
        </w:rPr>
        <w:t xml:space="preserve"> в спринцовката.</w:t>
      </w:r>
    </w:p>
    <w:p w:rsidR="0005536F" w:rsidRDefault="0005536F" w:rsidP="0005536F">
      <w:pPr>
        <w:widowControl w:val="0"/>
        <w:tabs>
          <w:tab w:val="clear" w:pos="567"/>
        </w:tabs>
        <w:spacing w:line="240" w:lineRule="auto"/>
        <w:ind w:left="567" w:hanging="567"/>
        <w:rPr>
          <w:szCs w:val="22"/>
          <w:lang w:val="bg-BG"/>
        </w:rPr>
      </w:pPr>
    </w:p>
    <w:p w:rsidR="0005536F" w:rsidRDefault="0005536F" w:rsidP="0005536F">
      <w:pPr>
        <w:tabs>
          <w:tab w:val="clear" w:pos="567"/>
        </w:tabs>
        <w:spacing w:line="240" w:lineRule="auto"/>
        <w:ind w:left="567" w:hanging="567"/>
        <w:rPr>
          <w:szCs w:val="22"/>
          <w:lang w:val="bg-BG"/>
        </w:rPr>
      </w:pPr>
      <w:r>
        <w:rPr>
          <w:szCs w:val="22"/>
          <w:lang w:val="bg-BG"/>
        </w:rPr>
        <w:t>6.</w:t>
      </w:r>
      <w:r>
        <w:rPr>
          <w:szCs w:val="22"/>
          <w:lang w:val="bg-BG"/>
        </w:rPr>
        <w:tab/>
        <w:t xml:space="preserve">Преди да извадите иглата от флакона, проверете дали в спринцовката няма въздушни мехурчета, които намалят количеството </w:t>
      </w:r>
      <w:r>
        <w:rPr>
          <w:szCs w:val="22"/>
          <w:lang w:val="en-US"/>
        </w:rPr>
        <w:t>Humalog</w:t>
      </w:r>
      <w:r>
        <w:rPr>
          <w:szCs w:val="22"/>
          <w:lang w:val="bg-BG"/>
        </w:rPr>
        <w:t xml:space="preserve"> в нея. Ако има мехурчета, задръжте спринцовката право нагоре и почукайте страната, където са мехурчетата, докато те не изплуват отгоре. Избутайте ги като натиснете буталото и след това изтеглете правилната доза.</w:t>
      </w:r>
    </w:p>
    <w:p w:rsidR="0005536F" w:rsidRDefault="0005536F" w:rsidP="0005536F">
      <w:pPr>
        <w:widowControl w:val="0"/>
        <w:tabs>
          <w:tab w:val="clear" w:pos="567"/>
        </w:tabs>
        <w:spacing w:line="240" w:lineRule="auto"/>
        <w:ind w:left="567" w:hanging="567"/>
        <w:rPr>
          <w:szCs w:val="22"/>
          <w:lang w:val="bg-BG"/>
        </w:rPr>
      </w:pPr>
    </w:p>
    <w:p w:rsidR="0005536F" w:rsidRDefault="0005536F" w:rsidP="0005536F">
      <w:pPr>
        <w:widowControl w:val="0"/>
        <w:tabs>
          <w:tab w:val="clear" w:pos="567"/>
        </w:tabs>
        <w:spacing w:line="240" w:lineRule="auto"/>
        <w:ind w:left="567" w:hanging="567"/>
        <w:rPr>
          <w:szCs w:val="22"/>
          <w:lang w:val="bg-BG"/>
        </w:rPr>
      </w:pPr>
      <w:r>
        <w:rPr>
          <w:szCs w:val="22"/>
          <w:lang w:val="bg-BG"/>
        </w:rPr>
        <w:t>7.</w:t>
      </w:r>
      <w:r>
        <w:rPr>
          <w:szCs w:val="22"/>
          <w:lang w:val="bg-BG"/>
        </w:rPr>
        <w:tab/>
        <w:t xml:space="preserve">Извадете иглата от флакона </w:t>
      </w:r>
      <w:r>
        <w:rPr>
          <w:szCs w:val="22"/>
          <w:lang w:val="en-US"/>
        </w:rPr>
        <w:t>Humalog</w:t>
      </w:r>
      <w:r>
        <w:rPr>
          <w:szCs w:val="22"/>
          <w:lang w:val="bg-BG"/>
        </w:rPr>
        <w:t xml:space="preserve"> и я поставете във флакона по-продължително действащ инсулин. Обърнете флакона и спринцовката обратно. Хванете флакона и спринцовката здраво в едната ръка и леко разклатете. Уверете се, че върхът на иглата е в инсулина и изтеглете дозата по-продължително действащ инсулин.</w:t>
      </w:r>
    </w:p>
    <w:p w:rsidR="0005536F" w:rsidRDefault="0005536F" w:rsidP="0005536F">
      <w:pPr>
        <w:widowControl w:val="0"/>
        <w:tabs>
          <w:tab w:val="clear" w:pos="567"/>
        </w:tabs>
        <w:spacing w:line="240" w:lineRule="auto"/>
        <w:ind w:left="567" w:hanging="567"/>
        <w:rPr>
          <w:szCs w:val="22"/>
          <w:highlight w:val="lightGray"/>
          <w:lang w:val="bg-BG"/>
        </w:rPr>
      </w:pPr>
    </w:p>
    <w:p w:rsidR="0005536F" w:rsidRDefault="0005536F" w:rsidP="00323594">
      <w:pPr>
        <w:numPr>
          <w:ilvl w:val="1"/>
          <w:numId w:val="6"/>
        </w:numPr>
        <w:tabs>
          <w:tab w:val="clear" w:pos="567"/>
          <w:tab w:val="clear" w:pos="1080"/>
          <w:tab w:val="num" w:pos="513"/>
        </w:tabs>
        <w:spacing w:line="240" w:lineRule="auto"/>
        <w:ind w:left="0" w:firstLine="0"/>
        <w:rPr>
          <w:szCs w:val="22"/>
          <w:lang w:val="bg-BG"/>
        </w:rPr>
      </w:pPr>
      <w:r>
        <w:rPr>
          <w:szCs w:val="22"/>
          <w:lang w:val="bg-BG"/>
        </w:rPr>
        <w:t>Извадете иглата и поставете спринцовката така, че иглата да не докосва нищо.</w:t>
      </w:r>
    </w:p>
    <w:p w:rsidR="0005536F" w:rsidRPr="00E0097E" w:rsidRDefault="0005536F" w:rsidP="0005536F">
      <w:pPr>
        <w:tabs>
          <w:tab w:val="clear" w:pos="567"/>
        </w:tabs>
        <w:spacing w:line="240" w:lineRule="auto"/>
        <w:ind w:left="567" w:hanging="567"/>
        <w:rPr>
          <w:noProof/>
          <w:szCs w:val="22"/>
          <w:lang w:val="bg-BG"/>
        </w:rPr>
      </w:pPr>
    </w:p>
    <w:p w:rsidR="004B4564" w:rsidRPr="0028363F" w:rsidRDefault="004B4564" w:rsidP="008535D1">
      <w:pPr>
        <w:keepNext/>
        <w:tabs>
          <w:tab w:val="clear" w:pos="567"/>
        </w:tabs>
        <w:spacing w:line="240" w:lineRule="auto"/>
        <w:ind w:right="11"/>
        <w:rPr>
          <w:i/>
          <w:iCs/>
          <w:noProof/>
          <w:szCs w:val="22"/>
          <w:lang w:val="bg-BG"/>
        </w:rPr>
      </w:pPr>
      <w:r w:rsidRPr="0028363F">
        <w:rPr>
          <w:i/>
          <w:iCs/>
          <w:noProof/>
          <w:szCs w:val="22"/>
          <w:lang w:val="bg-BG"/>
        </w:rPr>
        <w:t>Патрон</w:t>
      </w:r>
    </w:p>
    <w:p w:rsidR="004B4564" w:rsidRPr="001B143E" w:rsidRDefault="004B4564" w:rsidP="004B4564">
      <w:pPr>
        <w:pStyle w:val="Janis-Addition"/>
        <w:tabs>
          <w:tab w:val="clear" w:pos="567"/>
        </w:tabs>
        <w:spacing w:line="240" w:lineRule="auto"/>
        <w:jc w:val="left"/>
        <w:rPr>
          <w:color w:val="auto"/>
          <w:u w:val="none"/>
          <w:lang w:val="bg-BG"/>
        </w:rPr>
      </w:pPr>
      <w:r>
        <w:rPr>
          <w:color w:val="auto"/>
          <w:u w:val="none"/>
          <w:lang w:val="bg-BG"/>
        </w:rPr>
        <w:t xml:space="preserve">Патроните </w:t>
      </w:r>
      <w:r>
        <w:rPr>
          <w:color w:val="auto"/>
          <w:u w:val="none"/>
        </w:rPr>
        <w:t>Humalog</w:t>
      </w:r>
      <w:r w:rsidRPr="001B143E">
        <w:rPr>
          <w:color w:val="auto"/>
          <w:u w:val="none"/>
          <w:lang w:val="bg-BG"/>
        </w:rPr>
        <w:t xml:space="preserve"> </w:t>
      </w:r>
      <w:r>
        <w:rPr>
          <w:color w:val="auto"/>
          <w:u w:val="none"/>
          <w:lang w:val="bg-BG"/>
        </w:rPr>
        <w:t xml:space="preserve">трябва да се използват с инсулинова писалка на </w:t>
      </w:r>
      <w:r>
        <w:rPr>
          <w:color w:val="auto"/>
          <w:u w:val="none"/>
        </w:rPr>
        <w:t>Lilly</w:t>
      </w:r>
      <w:r w:rsidRPr="001B143E">
        <w:rPr>
          <w:color w:val="auto"/>
          <w:u w:val="none"/>
          <w:lang w:val="bg-BG"/>
        </w:rPr>
        <w:t xml:space="preserve"> </w:t>
      </w:r>
      <w:r w:rsidR="0064657D">
        <w:rPr>
          <w:color w:val="auto"/>
          <w:u w:val="none"/>
          <w:lang w:val="bg-BG"/>
        </w:rPr>
        <w:t>за много</w:t>
      </w:r>
      <w:r>
        <w:rPr>
          <w:color w:val="auto"/>
          <w:u w:val="none"/>
          <w:lang w:val="bg-BG"/>
        </w:rPr>
        <w:t>кратна употреба и не трябва да се използват с никаква друга писалка за многократна употреба, тъй като точността на дозиране не е установена с други писалки</w:t>
      </w:r>
      <w:r w:rsidRPr="001B143E">
        <w:rPr>
          <w:color w:val="auto"/>
          <w:u w:val="none"/>
          <w:lang w:val="bg-BG"/>
        </w:rPr>
        <w:t>.</w:t>
      </w:r>
    </w:p>
    <w:p w:rsidR="004B4564" w:rsidRPr="001B143E" w:rsidRDefault="004B4564" w:rsidP="004B4564">
      <w:pPr>
        <w:pStyle w:val="Janis-Addition"/>
        <w:tabs>
          <w:tab w:val="clear" w:pos="567"/>
        </w:tabs>
        <w:spacing w:line="240" w:lineRule="auto"/>
        <w:jc w:val="left"/>
        <w:rPr>
          <w:color w:val="auto"/>
          <w:u w:val="none"/>
          <w:lang w:val="bg-BG"/>
        </w:rPr>
      </w:pPr>
    </w:p>
    <w:p w:rsidR="004B4564" w:rsidRDefault="004B4564" w:rsidP="004B4564">
      <w:pPr>
        <w:tabs>
          <w:tab w:val="clear" w:pos="567"/>
        </w:tabs>
        <w:spacing w:line="240" w:lineRule="auto"/>
        <w:rPr>
          <w:lang w:val="bg-BG"/>
        </w:rPr>
      </w:pPr>
      <w:r>
        <w:rPr>
          <w:lang w:val="bg-BG"/>
        </w:rPr>
        <w:t>Указанията</w:t>
      </w:r>
      <w:r w:rsidR="00D76CCE">
        <w:rPr>
          <w:lang w:val="bg-BG"/>
        </w:rPr>
        <w:t xml:space="preserve"> </w:t>
      </w:r>
      <w:r>
        <w:rPr>
          <w:lang w:val="bg-BG"/>
        </w:rPr>
        <w:t>за всяка отделна писалка трябва да се следват за зареждане на патрона, прикрепване на иглата и прилагане на инжекцията инсулин.</w:t>
      </w:r>
    </w:p>
    <w:p w:rsidR="00E0097E" w:rsidRPr="004B4564" w:rsidRDefault="00E0097E" w:rsidP="0005536F">
      <w:pPr>
        <w:tabs>
          <w:tab w:val="clear" w:pos="567"/>
        </w:tabs>
        <w:spacing w:line="240" w:lineRule="auto"/>
        <w:ind w:left="567" w:hanging="567"/>
        <w:rPr>
          <w:noProof/>
          <w:szCs w:val="22"/>
          <w:lang w:val="bg-BG"/>
        </w:rPr>
      </w:pPr>
    </w:p>
    <w:p w:rsidR="00B40BA9" w:rsidRPr="0028363F" w:rsidRDefault="00B40BA9" w:rsidP="008535D1">
      <w:pPr>
        <w:keepNext/>
        <w:tabs>
          <w:tab w:val="clear" w:pos="567"/>
        </w:tabs>
        <w:spacing w:line="240" w:lineRule="auto"/>
        <w:ind w:right="11"/>
        <w:rPr>
          <w:i/>
          <w:iCs/>
          <w:lang w:val="bg-BG"/>
        </w:rPr>
      </w:pPr>
      <w:r w:rsidRPr="0028363F">
        <w:rPr>
          <w:bCs/>
          <w:i/>
          <w:iCs/>
          <w:szCs w:val="22"/>
          <w:lang w:val="bg-BG"/>
        </w:rPr>
        <w:t xml:space="preserve">Писалка </w:t>
      </w:r>
      <w:r w:rsidRPr="0028363F">
        <w:rPr>
          <w:i/>
          <w:iCs/>
        </w:rPr>
        <w:t>KwikPen</w:t>
      </w:r>
      <w:r w:rsidR="00E141AD" w:rsidRPr="0028363F">
        <w:rPr>
          <w:i/>
          <w:iCs/>
          <w:lang w:val="bg-BG"/>
        </w:rPr>
        <w:t>,</w:t>
      </w:r>
      <w:r w:rsidRPr="0028363F">
        <w:rPr>
          <w:i/>
          <w:iCs/>
          <w:lang w:val="bg-BG"/>
        </w:rPr>
        <w:t xml:space="preserve"> писалка </w:t>
      </w:r>
      <w:r w:rsidRPr="0028363F">
        <w:rPr>
          <w:i/>
          <w:iCs/>
        </w:rPr>
        <w:t>Junior</w:t>
      </w:r>
      <w:r w:rsidRPr="0028363F">
        <w:rPr>
          <w:i/>
          <w:iCs/>
          <w:lang w:val="bg-BG"/>
        </w:rPr>
        <w:t xml:space="preserve"> </w:t>
      </w:r>
      <w:r w:rsidRPr="0028363F">
        <w:rPr>
          <w:i/>
          <w:iCs/>
        </w:rPr>
        <w:t>KwikPen</w:t>
      </w:r>
      <w:r w:rsidR="00E141AD" w:rsidRPr="0028363F">
        <w:rPr>
          <w:i/>
          <w:iCs/>
          <w:lang w:val="bg-BG"/>
        </w:rPr>
        <w:t xml:space="preserve"> и писалка Tempo Pen</w:t>
      </w:r>
    </w:p>
    <w:p w:rsidR="00B40BA9" w:rsidRPr="00225504" w:rsidRDefault="00B40BA9" w:rsidP="00B40BA9">
      <w:pPr>
        <w:keepNext/>
        <w:rPr>
          <w:bCs/>
          <w:szCs w:val="22"/>
          <w:lang w:val="bg-BG"/>
        </w:rPr>
      </w:pPr>
      <w:r w:rsidRPr="00225504">
        <w:rPr>
          <w:bCs/>
          <w:szCs w:val="22"/>
          <w:lang w:val="bg-BG"/>
        </w:rPr>
        <w:t xml:space="preserve">Преди употреба на </w:t>
      </w:r>
      <w:r>
        <w:rPr>
          <w:bCs/>
          <w:szCs w:val="22"/>
          <w:lang w:val="bg-BG"/>
        </w:rPr>
        <w:t>предварително напълнената писалка</w:t>
      </w:r>
      <w:r w:rsidRPr="00225504">
        <w:rPr>
          <w:bCs/>
          <w:szCs w:val="22"/>
          <w:lang w:val="bg-BG"/>
        </w:rPr>
        <w:t xml:space="preserve"> трябва внимателно да прочете ръководството за употреба, включено в листовката за пациента. </w:t>
      </w:r>
      <w:r>
        <w:rPr>
          <w:bCs/>
          <w:szCs w:val="22"/>
          <w:lang w:val="bg-BG"/>
        </w:rPr>
        <w:t>Предварително напълнената писалка</w:t>
      </w:r>
      <w:r w:rsidRPr="00225504">
        <w:rPr>
          <w:bCs/>
          <w:szCs w:val="22"/>
          <w:lang w:val="bg-BG"/>
        </w:rPr>
        <w:t xml:space="preserve"> се използва както е препоръчано в ръководството за употреба.</w:t>
      </w:r>
    </w:p>
    <w:p w:rsidR="00E0097E" w:rsidRDefault="00E0097E" w:rsidP="00E0097E">
      <w:pPr>
        <w:ind w:right="11"/>
        <w:rPr>
          <w:bCs/>
          <w:szCs w:val="22"/>
          <w:lang w:val="bg-BG"/>
        </w:rPr>
      </w:pPr>
    </w:p>
    <w:p w:rsidR="004B4564" w:rsidRDefault="004B4564" w:rsidP="00E0097E">
      <w:pPr>
        <w:ind w:right="11"/>
        <w:rPr>
          <w:bCs/>
          <w:szCs w:val="22"/>
          <w:lang w:val="bg-BG"/>
        </w:rPr>
      </w:pPr>
      <w:r>
        <w:rPr>
          <w:bCs/>
          <w:szCs w:val="22"/>
          <w:lang w:val="bg-BG"/>
        </w:rPr>
        <w:t>Писалките не трябва да се използват, ако някоя част изглежда счупена или повредена.</w:t>
      </w:r>
    </w:p>
    <w:p w:rsidR="00E0097E" w:rsidRDefault="00E0097E" w:rsidP="0005536F">
      <w:pPr>
        <w:tabs>
          <w:tab w:val="clear" w:pos="567"/>
        </w:tabs>
        <w:spacing w:line="240" w:lineRule="auto"/>
        <w:ind w:left="567" w:hanging="567"/>
        <w:rPr>
          <w:b/>
          <w:noProof/>
          <w:szCs w:val="22"/>
          <w:lang w:val="bg-BG"/>
        </w:rPr>
      </w:pPr>
    </w:p>
    <w:p w:rsidR="0005536F" w:rsidRPr="00A3648A" w:rsidRDefault="0005536F" w:rsidP="00867955">
      <w:pPr>
        <w:keepNext/>
        <w:widowControl w:val="0"/>
        <w:tabs>
          <w:tab w:val="clear" w:pos="567"/>
        </w:tabs>
        <w:spacing w:line="240" w:lineRule="auto"/>
        <w:ind w:left="567" w:hanging="567"/>
        <w:rPr>
          <w:szCs w:val="22"/>
          <w:u w:val="single"/>
          <w:lang w:val="bg-BG"/>
        </w:rPr>
      </w:pPr>
      <w:r w:rsidRPr="0028363F">
        <w:rPr>
          <w:i/>
          <w:szCs w:val="22"/>
          <w:u w:val="single"/>
          <w:lang w:val="bg-BG"/>
        </w:rPr>
        <w:t>Инжектиране на дозата</w:t>
      </w:r>
    </w:p>
    <w:p w:rsidR="0005536F" w:rsidRDefault="0005536F" w:rsidP="00867955">
      <w:pPr>
        <w:keepNext/>
        <w:widowControl w:val="0"/>
        <w:tabs>
          <w:tab w:val="clear" w:pos="567"/>
        </w:tabs>
        <w:spacing w:line="240" w:lineRule="auto"/>
        <w:ind w:left="567" w:hanging="567"/>
        <w:rPr>
          <w:szCs w:val="22"/>
          <w:lang w:val="bg-BG"/>
        </w:rPr>
      </w:pPr>
    </w:p>
    <w:p w:rsidR="004B4564" w:rsidRDefault="004B4564" w:rsidP="004B4564">
      <w:pPr>
        <w:keepNext/>
        <w:widowControl w:val="0"/>
        <w:tabs>
          <w:tab w:val="clear" w:pos="567"/>
        </w:tabs>
        <w:spacing w:line="240" w:lineRule="auto"/>
        <w:rPr>
          <w:szCs w:val="22"/>
          <w:lang w:val="bg-BG"/>
        </w:rPr>
      </w:pPr>
      <w:r>
        <w:rPr>
          <w:szCs w:val="22"/>
          <w:lang w:val="bg-BG"/>
        </w:rPr>
        <w:t>Ако използвате предварително напълнена писалка или писалка за многократна употреба, направете справка с подробните указания за подготовка на писалката и инжектиране на дозата, следното е общо описание.</w:t>
      </w:r>
    </w:p>
    <w:p w:rsidR="004B4564" w:rsidRPr="008535D1" w:rsidRDefault="004B4564" w:rsidP="00867955">
      <w:pPr>
        <w:keepNext/>
        <w:widowControl w:val="0"/>
        <w:tabs>
          <w:tab w:val="clear" w:pos="567"/>
        </w:tabs>
        <w:spacing w:line="240" w:lineRule="auto"/>
        <w:ind w:left="567" w:hanging="567"/>
        <w:rPr>
          <w:szCs w:val="22"/>
          <w:lang w:val="ru-RU"/>
        </w:rPr>
      </w:pPr>
    </w:p>
    <w:p w:rsidR="004B4564" w:rsidRPr="005E43C5" w:rsidRDefault="0005536F" w:rsidP="004B4564">
      <w:pPr>
        <w:keepNext/>
        <w:tabs>
          <w:tab w:val="clear" w:pos="567"/>
        </w:tabs>
        <w:spacing w:line="240" w:lineRule="auto"/>
        <w:ind w:left="567" w:hanging="567"/>
        <w:rPr>
          <w:szCs w:val="22"/>
          <w:lang w:val="bg-BG"/>
        </w:rPr>
      </w:pPr>
      <w:r>
        <w:rPr>
          <w:szCs w:val="22"/>
          <w:lang w:val="bg-BG"/>
        </w:rPr>
        <w:t>1.</w:t>
      </w:r>
      <w:r>
        <w:rPr>
          <w:szCs w:val="22"/>
          <w:lang w:val="bg-BG"/>
        </w:rPr>
        <w:tab/>
      </w:r>
      <w:r w:rsidR="004B4564" w:rsidRPr="005E43C5">
        <w:rPr>
          <w:szCs w:val="22"/>
          <w:lang w:val="bg-BG"/>
        </w:rPr>
        <w:t>Измийте си ръцете.</w:t>
      </w:r>
    </w:p>
    <w:p w:rsidR="004B4564" w:rsidRDefault="004B4564" w:rsidP="00867955">
      <w:pPr>
        <w:keepNext/>
        <w:widowControl w:val="0"/>
        <w:tabs>
          <w:tab w:val="clear" w:pos="567"/>
        </w:tabs>
        <w:spacing w:line="240" w:lineRule="auto"/>
        <w:ind w:left="567" w:hanging="567"/>
        <w:rPr>
          <w:szCs w:val="22"/>
          <w:lang w:val="bg-BG"/>
        </w:rPr>
      </w:pPr>
    </w:p>
    <w:p w:rsidR="0005536F" w:rsidRDefault="004B4564" w:rsidP="00867955">
      <w:pPr>
        <w:keepNext/>
        <w:widowControl w:val="0"/>
        <w:tabs>
          <w:tab w:val="clear" w:pos="567"/>
        </w:tabs>
        <w:spacing w:line="240" w:lineRule="auto"/>
        <w:ind w:left="567" w:hanging="567"/>
        <w:rPr>
          <w:szCs w:val="22"/>
          <w:lang w:val="bg-BG"/>
        </w:rPr>
      </w:pPr>
      <w:r>
        <w:rPr>
          <w:szCs w:val="22"/>
          <w:lang w:val="bg-BG"/>
        </w:rPr>
        <w:t>2.</w:t>
      </w:r>
      <w:r>
        <w:rPr>
          <w:szCs w:val="22"/>
          <w:lang w:val="bg-BG"/>
        </w:rPr>
        <w:tab/>
      </w:r>
      <w:r w:rsidR="0005536F">
        <w:rPr>
          <w:szCs w:val="22"/>
          <w:lang w:val="bg-BG"/>
        </w:rPr>
        <w:t>Изберете място за инжектиране.</w:t>
      </w:r>
    </w:p>
    <w:p w:rsidR="0005536F" w:rsidRDefault="0005536F" w:rsidP="0005536F">
      <w:pPr>
        <w:tabs>
          <w:tab w:val="clear" w:pos="567"/>
        </w:tabs>
        <w:spacing w:line="240" w:lineRule="auto"/>
        <w:rPr>
          <w:szCs w:val="22"/>
          <w:lang w:val="bg-BG"/>
        </w:rPr>
      </w:pPr>
    </w:p>
    <w:p w:rsidR="0005536F" w:rsidRDefault="004B4564" w:rsidP="0005536F">
      <w:pPr>
        <w:tabs>
          <w:tab w:val="clear" w:pos="567"/>
        </w:tabs>
        <w:spacing w:line="240" w:lineRule="auto"/>
        <w:rPr>
          <w:b/>
          <w:szCs w:val="22"/>
          <w:lang w:val="bg-BG"/>
        </w:rPr>
      </w:pPr>
      <w:r>
        <w:rPr>
          <w:szCs w:val="22"/>
          <w:lang w:val="bg-BG"/>
        </w:rPr>
        <w:t>3</w:t>
      </w:r>
      <w:r w:rsidR="0005536F">
        <w:rPr>
          <w:szCs w:val="22"/>
          <w:lang w:val="bg-BG"/>
        </w:rPr>
        <w:t>.</w:t>
      </w:r>
      <w:r w:rsidR="0005536F">
        <w:rPr>
          <w:szCs w:val="22"/>
          <w:lang w:val="bg-BG"/>
        </w:rPr>
        <w:tab/>
        <w:t>Почистете кожата</w:t>
      </w:r>
      <w:r w:rsidR="0005536F">
        <w:rPr>
          <w:b/>
          <w:szCs w:val="22"/>
          <w:lang w:val="bg-BG"/>
        </w:rPr>
        <w:t xml:space="preserve"> </w:t>
      </w:r>
      <w:r w:rsidR="0005536F">
        <w:rPr>
          <w:bCs/>
          <w:szCs w:val="22"/>
          <w:lang w:val="bg-BG"/>
        </w:rPr>
        <w:t>както е указано</w:t>
      </w:r>
      <w:r w:rsidR="0005536F">
        <w:rPr>
          <w:b/>
          <w:szCs w:val="22"/>
          <w:lang w:val="bg-BG"/>
        </w:rPr>
        <w:t>.</w:t>
      </w:r>
    </w:p>
    <w:p w:rsidR="0005536F" w:rsidRDefault="0005536F" w:rsidP="0005536F">
      <w:pPr>
        <w:tabs>
          <w:tab w:val="clear" w:pos="567"/>
        </w:tabs>
        <w:spacing w:line="240" w:lineRule="auto"/>
        <w:rPr>
          <w:szCs w:val="22"/>
          <w:lang w:val="bg-BG"/>
        </w:rPr>
      </w:pPr>
    </w:p>
    <w:p w:rsidR="0005536F" w:rsidRDefault="004B4564" w:rsidP="0005536F">
      <w:pPr>
        <w:tabs>
          <w:tab w:val="clear" w:pos="567"/>
        </w:tabs>
        <w:spacing w:line="240" w:lineRule="auto"/>
        <w:ind w:left="567" w:hanging="567"/>
        <w:rPr>
          <w:szCs w:val="22"/>
          <w:lang w:val="bg-BG"/>
        </w:rPr>
      </w:pPr>
      <w:r>
        <w:rPr>
          <w:szCs w:val="22"/>
          <w:lang w:val="bg-BG"/>
        </w:rPr>
        <w:t>4</w:t>
      </w:r>
      <w:r w:rsidR="0005536F">
        <w:rPr>
          <w:szCs w:val="22"/>
          <w:lang w:val="bg-BG"/>
        </w:rPr>
        <w:t>.</w:t>
      </w:r>
      <w:r w:rsidR="0005536F">
        <w:rPr>
          <w:szCs w:val="22"/>
          <w:lang w:val="bg-BG"/>
        </w:rPr>
        <w:tab/>
        <w:t>Фиксирайте кожата чрез опъване или прищипване на голяма площ. Поставете иглата и инжектирайте както е указано.</w:t>
      </w:r>
    </w:p>
    <w:p w:rsidR="0005536F" w:rsidRDefault="0005536F" w:rsidP="0005536F">
      <w:pPr>
        <w:tabs>
          <w:tab w:val="clear" w:pos="567"/>
        </w:tabs>
        <w:spacing w:line="240" w:lineRule="auto"/>
        <w:rPr>
          <w:szCs w:val="22"/>
          <w:lang w:val="bg-BG"/>
        </w:rPr>
      </w:pPr>
    </w:p>
    <w:p w:rsidR="0005536F" w:rsidRDefault="004B4564" w:rsidP="0005536F">
      <w:pPr>
        <w:tabs>
          <w:tab w:val="clear" w:pos="567"/>
        </w:tabs>
        <w:spacing w:line="240" w:lineRule="auto"/>
        <w:ind w:left="567" w:hanging="567"/>
        <w:rPr>
          <w:szCs w:val="22"/>
          <w:lang w:val="bg-BG"/>
        </w:rPr>
      </w:pPr>
      <w:r>
        <w:rPr>
          <w:szCs w:val="22"/>
          <w:lang w:val="bg-BG"/>
        </w:rPr>
        <w:t>5</w:t>
      </w:r>
      <w:r w:rsidR="0005536F">
        <w:rPr>
          <w:szCs w:val="22"/>
          <w:lang w:val="bg-BG"/>
        </w:rPr>
        <w:t>.</w:t>
      </w:r>
      <w:r w:rsidR="0005536F">
        <w:rPr>
          <w:szCs w:val="22"/>
          <w:lang w:val="bg-BG"/>
        </w:rPr>
        <w:tab/>
        <w:t>Изтеглете иглата и леко натиснете за няколко секунди мястото на инжектиране. Не разтривайте мястото.</w:t>
      </w:r>
    </w:p>
    <w:p w:rsidR="0005536F" w:rsidRDefault="0005536F" w:rsidP="0005536F">
      <w:pPr>
        <w:tabs>
          <w:tab w:val="clear" w:pos="567"/>
        </w:tabs>
        <w:spacing w:line="240" w:lineRule="auto"/>
        <w:jc w:val="both"/>
        <w:rPr>
          <w:szCs w:val="22"/>
          <w:lang w:val="bg-BG"/>
        </w:rPr>
      </w:pPr>
    </w:p>
    <w:p w:rsidR="0005536F" w:rsidRDefault="004B4564" w:rsidP="008535D1">
      <w:pPr>
        <w:tabs>
          <w:tab w:val="clear" w:pos="567"/>
        </w:tabs>
        <w:spacing w:line="240" w:lineRule="auto"/>
        <w:ind w:left="567" w:hanging="567"/>
        <w:jc w:val="both"/>
        <w:rPr>
          <w:szCs w:val="22"/>
          <w:lang w:val="bg-BG"/>
        </w:rPr>
      </w:pPr>
      <w:r>
        <w:rPr>
          <w:szCs w:val="22"/>
          <w:lang w:val="bg-BG"/>
        </w:rPr>
        <w:t>6</w:t>
      </w:r>
      <w:r w:rsidR="0005536F">
        <w:rPr>
          <w:szCs w:val="22"/>
          <w:lang w:val="bg-BG"/>
        </w:rPr>
        <w:t>.</w:t>
      </w:r>
      <w:r w:rsidR="0005536F">
        <w:rPr>
          <w:szCs w:val="22"/>
          <w:lang w:val="bg-BG"/>
        </w:rPr>
        <w:tab/>
        <w:t>Изхвърлете спринцовката и иглата на подходящо място.</w:t>
      </w:r>
      <w:r w:rsidRPr="004B4564">
        <w:rPr>
          <w:lang w:val="bg-BG"/>
        </w:rPr>
        <w:t xml:space="preserve"> </w:t>
      </w:r>
      <w:r w:rsidR="00CE600A">
        <w:rPr>
          <w:lang w:val="bg-BG"/>
        </w:rPr>
        <w:t>Ако използвате писалка,</w:t>
      </w:r>
      <w:r>
        <w:rPr>
          <w:lang w:val="bg-BG"/>
        </w:rPr>
        <w:t xml:space="preserve"> </w:t>
      </w:r>
      <w:r w:rsidR="00CE600A">
        <w:rPr>
          <w:lang w:val="bg-BG"/>
        </w:rPr>
        <w:t>поставете</w:t>
      </w:r>
      <w:r w:rsidRPr="001B143E">
        <w:rPr>
          <w:lang w:val="bg-BG"/>
        </w:rPr>
        <w:t xml:space="preserve"> </w:t>
      </w:r>
      <w:r>
        <w:rPr>
          <w:lang w:val="bg-BG"/>
        </w:rPr>
        <w:t>външната капачка на иглата</w:t>
      </w:r>
      <w:r w:rsidR="00CE600A">
        <w:rPr>
          <w:lang w:val="bg-BG"/>
        </w:rPr>
        <w:t xml:space="preserve"> върху иглата</w:t>
      </w:r>
      <w:r w:rsidRPr="001B143E">
        <w:rPr>
          <w:lang w:val="bg-BG"/>
        </w:rPr>
        <w:t xml:space="preserve">, </w:t>
      </w:r>
      <w:r>
        <w:rPr>
          <w:lang w:val="bg-BG"/>
        </w:rPr>
        <w:t xml:space="preserve">развийте иглата и я изхвърлете </w:t>
      </w:r>
      <w:r w:rsidR="000F1220">
        <w:rPr>
          <w:szCs w:val="22"/>
          <w:lang w:val="bg-BG"/>
        </w:rPr>
        <w:t>на подходящо място</w:t>
      </w:r>
      <w:r w:rsidRPr="004B4564">
        <w:rPr>
          <w:lang w:val="bg-BG"/>
        </w:rPr>
        <w:t>.</w:t>
      </w:r>
    </w:p>
    <w:p w:rsidR="0005536F" w:rsidRDefault="0005536F" w:rsidP="0005536F">
      <w:pPr>
        <w:tabs>
          <w:tab w:val="clear" w:pos="567"/>
        </w:tabs>
        <w:spacing w:line="240" w:lineRule="auto"/>
        <w:jc w:val="both"/>
        <w:rPr>
          <w:szCs w:val="22"/>
          <w:lang w:val="bg-BG"/>
        </w:rPr>
      </w:pPr>
    </w:p>
    <w:p w:rsidR="0005536F" w:rsidRDefault="004B4564" w:rsidP="00176A79">
      <w:pPr>
        <w:tabs>
          <w:tab w:val="clear" w:pos="567"/>
        </w:tabs>
        <w:spacing w:line="240" w:lineRule="auto"/>
        <w:ind w:left="567" w:hanging="567"/>
        <w:jc w:val="both"/>
        <w:rPr>
          <w:szCs w:val="22"/>
          <w:lang w:val="bg-BG"/>
        </w:rPr>
      </w:pPr>
      <w:r>
        <w:rPr>
          <w:szCs w:val="22"/>
          <w:lang w:val="bg-BG"/>
        </w:rPr>
        <w:t>7</w:t>
      </w:r>
      <w:r w:rsidR="0005536F">
        <w:rPr>
          <w:szCs w:val="22"/>
          <w:lang w:val="bg-BG"/>
        </w:rPr>
        <w:t>.</w:t>
      </w:r>
      <w:r w:rsidR="0005536F">
        <w:rPr>
          <w:szCs w:val="22"/>
          <w:lang w:val="bg-BG"/>
        </w:rPr>
        <w:tab/>
        <w:t>Местата на инжектиране трябва да се сменят често така, че едно и също място да не се използува повече от веднъж месечно.</w:t>
      </w:r>
    </w:p>
    <w:p w:rsidR="0005536F" w:rsidRDefault="0005536F" w:rsidP="0005536F">
      <w:pPr>
        <w:tabs>
          <w:tab w:val="clear" w:pos="567"/>
        </w:tabs>
        <w:spacing w:line="240" w:lineRule="auto"/>
        <w:ind w:left="567" w:hanging="567"/>
        <w:rPr>
          <w:noProof/>
          <w:szCs w:val="22"/>
          <w:lang w:val="bg-BG"/>
        </w:rPr>
      </w:pPr>
    </w:p>
    <w:p w:rsidR="001C5104" w:rsidRPr="0028363F" w:rsidRDefault="001C5104" w:rsidP="001C5104">
      <w:pPr>
        <w:rPr>
          <w:noProof/>
          <w:szCs w:val="22"/>
          <w:u w:val="single"/>
          <w:lang w:val="bg-BG"/>
        </w:rPr>
      </w:pPr>
      <w:r w:rsidRPr="00A3648A">
        <w:rPr>
          <w:i/>
          <w:noProof/>
          <w:szCs w:val="22"/>
          <w:u w:val="single"/>
        </w:rPr>
        <w:t>Humalog</w:t>
      </w:r>
      <w:r w:rsidRPr="0028363F">
        <w:rPr>
          <w:noProof/>
          <w:szCs w:val="22"/>
          <w:u w:val="single"/>
          <w:lang w:val="bg-BG"/>
        </w:rPr>
        <w:t xml:space="preserve"> </w:t>
      </w:r>
      <w:r w:rsidRPr="00A3648A">
        <w:rPr>
          <w:i/>
          <w:noProof/>
          <w:szCs w:val="22"/>
          <w:u w:val="single"/>
        </w:rPr>
        <w:t>Tempo</w:t>
      </w:r>
      <w:r w:rsidRPr="0028363F">
        <w:rPr>
          <w:i/>
          <w:noProof/>
          <w:szCs w:val="22"/>
          <w:u w:val="single"/>
          <w:lang w:val="bg-BG"/>
        </w:rPr>
        <w:t xml:space="preserve"> </w:t>
      </w:r>
      <w:r w:rsidRPr="00A3648A">
        <w:rPr>
          <w:i/>
          <w:noProof/>
          <w:szCs w:val="22"/>
          <w:u w:val="single"/>
        </w:rPr>
        <w:t>Pen</w:t>
      </w:r>
    </w:p>
    <w:p w:rsidR="001C5104" w:rsidRDefault="001C5104" w:rsidP="001C5104">
      <w:pPr>
        <w:rPr>
          <w:noProof/>
          <w:szCs w:val="22"/>
          <w:lang w:val="bg-BG"/>
        </w:rPr>
      </w:pPr>
    </w:p>
    <w:p w:rsidR="001C5104" w:rsidRPr="001C5104" w:rsidRDefault="001C5104" w:rsidP="001C5104">
      <w:pPr>
        <w:spacing w:line="240" w:lineRule="auto"/>
        <w:rPr>
          <w:lang w:val="bg-BG"/>
        </w:rPr>
      </w:pPr>
      <w:r w:rsidRPr="001C5104">
        <w:rPr>
          <w:lang w:val="bg-BG"/>
        </w:rPr>
        <w:t xml:space="preserve">Писалката </w:t>
      </w:r>
      <w:r w:rsidRPr="001C5104">
        <w:t>Tempo</w:t>
      </w:r>
      <w:r w:rsidRPr="0028363F">
        <w:rPr>
          <w:lang w:val="bg-BG"/>
        </w:rPr>
        <w:t xml:space="preserve"> </w:t>
      </w:r>
      <w:r w:rsidRPr="001C5104">
        <w:t>Pen</w:t>
      </w:r>
      <w:r w:rsidRPr="001C5104">
        <w:rPr>
          <w:lang w:val="bg-BG"/>
        </w:rPr>
        <w:t xml:space="preserve"> е проектирана да работи с бутона</w:t>
      </w:r>
      <w:r w:rsidRPr="0028363F">
        <w:rPr>
          <w:lang w:val="bg-BG"/>
        </w:rPr>
        <w:t xml:space="preserve"> </w:t>
      </w:r>
      <w:r w:rsidRPr="001C5104">
        <w:t>Tempo</w:t>
      </w:r>
      <w:r w:rsidRPr="0028363F">
        <w:rPr>
          <w:lang w:val="bg-BG"/>
        </w:rPr>
        <w:t xml:space="preserve"> </w:t>
      </w:r>
      <w:r w:rsidRPr="001C5104">
        <w:t>Smart</w:t>
      </w:r>
      <w:r w:rsidRPr="0028363F">
        <w:rPr>
          <w:lang w:val="bg-BG"/>
        </w:rPr>
        <w:t xml:space="preserve"> </w:t>
      </w:r>
      <w:r w:rsidRPr="001C5104">
        <w:t>Button</w:t>
      </w:r>
      <w:r w:rsidRPr="001C5104">
        <w:rPr>
          <w:lang w:val="bg-BG"/>
        </w:rPr>
        <w:t xml:space="preserve">. Бутонът Tempo Smart Button не е задължителен елемент, който може да бъде прикрепен към дозаторното копче на писалката </w:t>
      </w:r>
      <w:r w:rsidRPr="001C5104">
        <w:t>Tempo</w:t>
      </w:r>
      <w:r w:rsidRPr="0028363F">
        <w:rPr>
          <w:lang w:val="bg-BG"/>
        </w:rPr>
        <w:t xml:space="preserve"> </w:t>
      </w:r>
      <w:r w:rsidRPr="001C5104">
        <w:t>Pen</w:t>
      </w:r>
      <w:r w:rsidRPr="001C5104">
        <w:rPr>
          <w:lang w:val="bg-BG"/>
        </w:rPr>
        <w:t xml:space="preserve"> и помага за прехвърлянето на информация за дозата на </w:t>
      </w:r>
      <w:r w:rsidRPr="001C5104">
        <w:t>Humalog</w:t>
      </w:r>
      <w:r w:rsidRPr="0028363F">
        <w:rPr>
          <w:lang w:val="bg-BG"/>
        </w:rPr>
        <w:t xml:space="preserve"> </w:t>
      </w:r>
      <w:r w:rsidRPr="001C5104">
        <w:rPr>
          <w:lang w:val="bg-BG"/>
        </w:rPr>
        <w:t>от Tempo Pen към съвместимо мобилно приложение. Писалката Tempo Pen може да се използва със или без прикрепен към нея бутон Tempo Smart Button. За да прехвърлите данни към мобилното приложение, следвайте инструкциите, предоставени с Tempo Smart Button</w:t>
      </w:r>
      <w:r w:rsidRPr="0028363F">
        <w:rPr>
          <w:lang w:val="bg-BG"/>
        </w:rPr>
        <w:t xml:space="preserve"> </w:t>
      </w:r>
      <w:r w:rsidRPr="001C5104">
        <w:rPr>
          <w:lang w:val="bg-BG"/>
        </w:rPr>
        <w:t xml:space="preserve">и инструкциите на мобилното приложение. </w:t>
      </w:r>
    </w:p>
    <w:p w:rsidR="001C5104" w:rsidRDefault="001C5104" w:rsidP="004B4564">
      <w:pPr>
        <w:rPr>
          <w:noProof/>
          <w:szCs w:val="22"/>
          <w:lang w:val="bg-BG"/>
        </w:rPr>
      </w:pPr>
    </w:p>
    <w:p w:rsidR="001C5104" w:rsidRPr="001C5104" w:rsidRDefault="004B4564" w:rsidP="001C5104">
      <w:pPr>
        <w:spacing w:line="240" w:lineRule="auto"/>
        <w:rPr>
          <w:lang w:val="bg-BG"/>
        </w:rPr>
      </w:pPr>
      <w:r w:rsidRPr="00225504">
        <w:rPr>
          <w:noProof/>
          <w:szCs w:val="22"/>
          <w:lang w:val="bg-BG"/>
        </w:rPr>
        <w:t xml:space="preserve">Неизползваният </w:t>
      </w:r>
      <w:r w:rsidRPr="00D56F3C">
        <w:rPr>
          <w:noProof/>
          <w:szCs w:val="22"/>
          <w:lang w:val="bg-BG"/>
        </w:rPr>
        <w:t>лекарствен</w:t>
      </w:r>
      <w:r w:rsidRPr="000D3C7C">
        <w:rPr>
          <w:noProof/>
          <w:szCs w:val="22"/>
          <w:lang w:val="bg-BG"/>
        </w:rPr>
        <w:t xml:space="preserve"> </w:t>
      </w:r>
      <w:r w:rsidRPr="00225504">
        <w:rPr>
          <w:noProof/>
          <w:szCs w:val="22"/>
          <w:lang w:val="bg-BG"/>
        </w:rPr>
        <w:t>продукт или отпадъчните матерали от него трябва да се изхвърлят в съответствие на местните изисквания.</w:t>
      </w:r>
    </w:p>
    <w:p w:rsidR="00BC5662" w:rsidRDefault="00BC5662" w:rsidP="004B4564">
      <w:pPr>
        <w:rPr>
          <w:noProof/>
          <w:szCs w:val="22"/>
          <w:lang w:val="bg-BG"/>
        </w:rPr>
      </w:pPr>
    </w:p>
    <w:p w:rsidR="009127D5" w:rsidRDefault="009127D5">
      <w:pPr>
        <w:tabs>
          <w:tab w:val="clear" w:pos="567"/>
        </w:tabs>
        <w:spacing w:line="240" w:lineRule="auto"/>
        <w:ind w:left="567" w:hanging="567"/>
        <w:rPr>
          <w:b/>
          <w:szCs w:val="22"/>
          <w:lang w:val="bg-BG"/>
        </w:rPr>
      </w:pPr>
    </w:p>
    <w:p w:rsidR="009127D5" w:rsidRDefault="009127D5" w:rsidP="00867955">
      <w:pPr>
        <w:keepNext/>
        <w:widowControl w:val="0"/>
        <w:tabs>
          <w:tab w:val="clear" w:pos="567"/>
        </w:tabs>
        <w:spacing w:line="240" w:lineRule="auto"/>
        <w:ind w:left="567" w:hanging="567"/>
        <w:rPr>
          <w:szCs w:val="22"/>
          <w:lang w:val="bg-BG"/>
        </w:rPr>
      </w:pPr>
      <w:r>
        <w:rPr>
          <w:b/>
          <w:szCs w:val="22"/>
          <w:lang w:val="bg-BG"/>
        </w:rPr>
        <w:t>7.</w:t>
      </w:r>
      <w:r>
        <w:rPr>
          <w:b/>
          <w:szCs w:val="22"/>
          <w:lang w:val="bg-BG"/>
        </w:rPr>
        <w:tab/>
        <w:t>ПРИТЕЖАТЕЛ НА РАЗРЕШЕНИЕТО ЗА УПОТРЕБА</w:t>
      </w:r>
    </w:p>
    <w:p w:rsidR="009127D5" w:rsidRDefault="009127D5" w:rsidP="00867955">
      <w:pPr>
        <w:keepNext/>
        <w:widowControl w:val="0"/>
        <w:tabs>
          <w:tab w:val="clear" w:pos="567"/>
        </w:tabs>
        <w:spacing w:line="240" w:lineRule="auto"/>
        <w:ind w:left="567" w:hanging="567"/>
        <w:rPr>
          <w:szCs w:val="22"/>
          <w:lang w:val="bg-BG"/>
        </w:rPr>
      </w:pPr>
    </w:p>
    <w:p w:rsidR="009127D5" w:rsidRDefault="009127D5">
      <w:pPr>
        <w:tabs>
          <w:tab w:val="clear" w:pos="567"/>
        </w:tabs>
        <w:spacing w:line="240" w:lineRule="auto"/>
        <w:rPr>
          <w:szCs w:val="22"/>
          <w:lang w:val="bg-BG"/>
        </w:rPr>
      </w:pPr>
      <w:r>
        <w:rPr>
          <w:szCs w:val="22"/>
          <w:lang w:val="bg-BG"/>
        </w:rPr>
        <w:t xml:space="preserve">Eli Lilly </w:t>
      </w:r>
      <w:r>
        <w:rPr>
          <w:szCs w:val="22"/>
          <w:lang w:val="en-US"/>
        </w:rPr>
        <w:t>Nederland</w:t>
      </w:r>
      <w:r>
        <w:rPr>
          <w:szCs w:val="22"/>
          <w:lang w:val="bg-BG"/>
        </w:rPr>
        <w:t xml:space="preserve"> </w:t>
      </w:r>
      <w:r>
        <w:rPr>
          <w:szCs w:val="22"/>
          <w:lang w:val="en-US"/>
        </w:rPr>
        <w:t>B</w:t>
      </w:r>
      <w:r>
        <w:rPr>
          <w:szCs w:val="22"/>
          <w:lang w:val="bg-BG"/>
        </w:rPr>
        <w:t>.</w:t>
      </w:r>
      <w:r>
        <w:rPr>
          <w:szCs w:val="22"/>
          <w:lang w:val="en-US"/>
        </w:rPr>
        <w:t>V</w:t>
      </w:r>
      <w:r>
        <w:rPr>
          <w:szCs w:val="22"/>
          <w:lang w:val="bg-BG"/>
        </w:rPr>
        <w:t xml:space="preserve">., </w:t>
      </w:r>
      <w:r w:rsidR="00523342">
        <w:rPr>
          <w:szCs w:val="22"/>
          <w:lang w:val="en-US"/>
        </w:rPr>
        <w:t>Papendorpseweg</w:t>
      </w:r>
      <w:r w:rsidR="00523342" w:rsidRPr="00176A79">
        <w:rPr>
          <w:szCs w:val="22"/>
          <w:lang w:val="bg-BG"/>
        </w:rPr>
        <w:t xml:space="preserve"> 83, 3528 </w:t>
      </w:r>
      <w:r w:rsidR="00523342">
        <w:rPr>
          <w:szCs w:val="22"/>
          <w:lang w:val="en-US"/>
        </w:rPr>
        <w:t>BJ</w:t>
      </w:r>
      <w:r w:rsidR="00523342" w:rsidRPr="00176A79">
        <w:rPr>
          <w:szCs w:val="22"/>
          <w:lang w:val="bg-BG"/>
        </w:rPr>
        <w:t xml:space="preserve"> </w:t>
      </w:r>
      <w:r w:rsidR="00523342">
        <w:rPr>
          <w:szCs w:val="22"/>
          <w:lang w:val="en-US"/>
        </w:rPr>
        <w:t>Utrecht</w:t>
      </w:r>
      <w:r>
        <w:rPr>
          <w:szCs w:val="22"/>
          <w:lang w:val="bg-BG"/>
        </w:rPr>
        <w:t xml:space="preserve">, </w:t>
      </w:r>
      <w:r w:rsidR="00B14F74">
        <w:rPr>
          <w:szCs w:val="22"/>
          <w:lang w:val="bg-BG"/>
        </w:rPr>
        <w:t>Нидерландия</w:t>
      </w:r>
      <w:r>
        <w:rPr>
          <w:szCs w:val="22"/>
          <w:lang w:val="bg-BG"/>
        </w:rPr>
        <w:t>.</w:t>
      </w:r>
    </w:p>
    <w:p w:rsidR="009127D5" w:rsidRDefault="009127D5">
      <w:pPr>
        <w:tabs>
          <w:tab w:val="clear" w:pos="567"/>
        </w:tabs>
        <w:spacing w:line="240" w:lineRule="auto"/>
        <w:ind w:left="567" w:hanging="567"/>
        <w:rPr>
          <w:szCs w:val="22"/>
          <w:lang w:val="bg-BG"/>
        </w:rPr>
      </w:pPr>
    </w:p>
    <w:p w:rsidR="009127D5" w:rsidRDefault="009127D5">
      <w:pPr>
        <w:tabs>
          <w:tab w:val="clear" w:pos="567"/>
        </w:tabs>
        <w:spacing w:line="240" w:lineRule="auto"/>
        <w:ind w:left="567" w:hanging="567"/>
        <w:rPr>
          <w:b/>
          <w:szCs w:val="22"/>
          <w:lang w:val="bg-BG"/>
        </w:rPr>
      </w:pPr>
    </w:p>
    <w:p w:rsidR="009127D5" w:rsidRDefault="009127D5" w:rsidP="00867955">
      <w:pPr>
        <w:keepNext/>
        <w:widowControl w:val="0"/>
        <w:tabs>
          <w:tab w:val="clear" w:pos="567"/>
        </w:tabs>
        <w:spacing w:line="240" w:lineRule="auto"/>
        <w:ind w:left="567" w:hanging="567"/>
        <w:rPr>
          <w:b/>
          <w:szCs w:val="22"/>
          <w:lang w:val="bg-BG"/>
        </w:rPr>
      </w:pPr>
      <w:r>
        <w:rPr>
          <w:b/>
          <w:szCs w:val="22"/>
          <w:lang w:val="bg-BG"/>
        </w:rPr>
        <w:t>8.</w:t>
      </w:r>
      <w:r>
        <w:rPr>
          <w:b/>
          <w:szCs w:val="22"/>
          <w:lang w:val="bg-BG"/>
        </w:rPr>
        <w:tab/>
        <w:t>НОМЕРА НА РАЗРЕШЕНИЕТО ЗА УПОТРЕБА</w:t>
      </w:r>
    </w:p>
    <w:p w:rsidR="009127D5" w:rsidRDefault="009127D5" w:rsidP="00867955">
      <w:pPr>
        <w:keepNext/>
        <w:widowControl w:val="0"/>
        <w:tabs>
          <w:tab w:val="clear" w:pos="567"/>
        </w:tabs>
        <w:spacing w:line="240" w:lineRule="auto"/>
        <w:ind w:left="567" w:hanging="567"/>
        <w:rPr>
          <w:i/>
          <w:szCs w:val="22"/>
          <w:lang w:val="bg-BG"/>
        </w:rPr>
      </w:pPr>
    </w:p>
    <w:p w:rsidR="009127D5" w:rsidRDefault="009127D5">
      <w:pPr>
        <w:pStyle w:val="BodyText3"/>
        <w:tabs>
          <w:tab w:val="clear" w:pos="567"/>
        </w:tabs>
        <w:spacing w:line="240" w:lineRule="auto"/>
        <w:jc w:val="left"/>
        <w:rPr>
          <w:lang w:val="bg-BG"/>
        </w:rPr>
      </w:pPr>
      <w:r>
        <w:rPr>
          <w:lang w:val="es-ES_tradnl"/>
        </w:rPr>
        <w:t>EU</w:t>
      </w:r>
      <w:r>
        <w:rPr>
          <w:lang w:val="bg-BG"/>
        </w:rPr>
        <w:t>/1/96/007/002</w:t>
      </w:r>
    </w:p>
    <w:p w:rsidR="004D780C" w:rsidRDefault="004D780C">
      <w:pPr>
        <w:pStyle w:val="BodyText3"/>
        <w:tabs>
          <w:tab w:val="clear" w:pos="567"/>
        </w:tabs>
        <w:spacing w:line="240" w:lineRule="auto"/>
        <w:jc w:val="left"/>
        <w:rPr>
          <w:lang w:val="bg-BG"/>
        </w:rPr>
      </w:pPr>
      <w:r w:rsidRPr="0028363F">
        <w:rPr>
          <w:lang w:val="pt-PT"/>
        </w:rPr>
        <w:t>EU</w:t>
      </w:r>
      <w:r>
        <w:rPr>
          <w:lang w:val="bg-BG"/>
        </w:rPr>
        <w:t>/1/96/007/004</w:t>
      </w:r>
    </w:p>
    <w:p w:rsidR="009127D5" w:rsidRPr="00343683" w:rsidRDefault="009127D5">
      <w:pPr>
        <w:pStyle w:val="BodyText3"/>
        <w:tabs>
          <w:tab w:val="clear" w:pos="567"/>
        </w:tabs>
        <w:spacing w:line="240" w:lineRule="auto"/>
        <w:jc w:val="left"/>
        <w:rPr>
          <w:lang w:val="ru-RU"/>
        </w:rPr>
      </w:pPr>
      <w:r w:rsidRPr="0028363F">
        <w:rPr>
          <w:lang w:val="pt-PT"/>
        </w:rPr>
        <w:t>EU</w:t>
      </w:r>
      <w:r>
        <w:rPr>
          <w:lang w:val="bg-BG"/>
        </w:rPr>
        <w:t>/1/96/007/020</w:t>
      </w:r>
    </w:p>
    <w:p w:rsidR="009127D5" w:rsidRDefault="009127D5">
      <w:pPr>
        <w:pStyle w:val="BodyText3"/>
        <w:tabs>
          <w:tab w:val="clear" w:pos="567"/>
        </w:tabs>
        <w:spacing w:line="240" w:lineRule="auto"/>
        <w:jc w:val="left"/>
        <w:rPr>
          <w:lang w:val="bg-BG"/>
        </w:rPr>
      </w:pPr>
      <w:r w:rsidRPr="0028363F">
        <w:rPr>
          <w:lang w:val="pt-PT"/>
        </w:rPr>
        <w:t>EU</w:t>
      </w:r>
      <w:r>
        <w:rPr>
          <w:lang w:val="bg-BG"/>
        </w:rPr>
        <w:t>/1/96/007/021</w:t>
      </w:r>
    </w:p>
    <w:p w:rsidR="004D780C" w:rsidRDefault="004D780C" w:rsidP="004D780C">
      <w:pPr>
        <w:pStyle w:val="BodyText3"/>
        <w:tabs>
          <w:tab w:val="clear" w:pos="567"/>
        </w:tabs>
        <w:spacing w:line="240" w:lineRule="auto"/>
        <w:jc w:val="left"/>
        <w:rPr>
          <w:lang w:val="bg-BG"/>
        </w:rPr>
      </w:pPr>
      <w:r w:rsidRPr="0028363F">
        <w:rPr>
          <w:lang w:val="pt-PT"/>
        </w:rPr>
        <w:t>EU</w:t>
      </w:r>
      <w:r>
        <w:rPr>
          <w:lang w:val="bg-BG"/>
        </w:rPr>
        <w:t>/1/96/007/023</w:t>
      </w:r>
    </w:p>
    <w:p w:rsidR="004D780C" w:rsidRPr="0028363F" w:rsidRDefault="004D780C" w:rsidP="004D780C">
      <w:pPr>
        <w:tabs>
          <w:tab w:val="clear" w:pos="567"/>
        </w:tabs>
        <w:spacing w:line="240" w:lineRule="auto"/>
        <w:ind w:left="540" w:hanging="540"/>
        <w:rPr>
          <w:lang w:val="pt-PT"/>
        </w:rPr>
      </w:pPr>
      <w:r w:rsidRPr="0028363F">
        <w:rPr>
          <w:lang w:val="pt-PT"/>
        </w:rPr>
        <w:t>EU/1/96/007/031</w:t>
      </w:r>
    </w:p>
    <w:p w:rsidR="004D780C" w:rsidRPr="0028363F" w:rsidRDefault="004D780C" w:rsidP="004D780C">
      <w:pPr>
        <w:tabs>
          <w:tab w:val="clear" w:pos="567"/>
        </w:tabs>
        <w:spacing w:line="240" w:lineRule="auto"/>
        <w:ind w:left="540" w:hanging="540"/>
        <w:rPr>
          <w:lang w:val="pt-PT"/>
        </w:rPr>
      </w:pPr>
      <w:r w:rsidRPr="0028363F">
        <w:rPr>
          <w:lang w:val="pt-PT"/>
        </w:rPr>
        <w:t>EU/1/96/007/032</w:t>
      </w:r>
    </w:p>
    <w:p w:rsidR="004D780C" w:rsidRPr="0028363F" w:rsidRDefault="004D780C" w:rsidP="004D780C">
      <w:pPr>
        <w:tabs>
          <w:tab w:val="clear" w:pos="567"/>
        </w:tabs>
        <w:spacing w:line="240" w:lineRule="auto"/>
        <w:ind w:left="540" w:hanging="540"/>
        <w:rPr>
          <w:lang w:val="pt-PT"/>
        </w:rPr>
      </w:pPr>
      <w:r w:rsidRPr="0028363F">
        <w:rPr>
          <w:lang w:val="pt-PT"/>
        </w:rPr>
        <w:t>EU/1/96/007/043</w:t>
      </w:r>
    </w:p>
    <w:p w:rsidR="004D780C" w:rsidRPr="0028363F" w:rsidRDefault="004D780C" w:rsidP="004D780C">
      <w:pPr>
        <w:tabs>
          <w:tab w:val="clear" w:pos="567"/>
        </w:tabs>
        <w:spacing w:line="240" w:lineRule="auto"/>
        <w:ind w:left="540" w:hanging="540"/>
        <w:rPr>
          <w:lang w:val="pt-PT"/>
        </w:rPr>
      </w:pPr>
      <w:r w:rsidRPr="0028363F">
        <w:rPr>
          <w:lang w:val="pt-PT"/>
        </w:rPr>
        <w:t>EU/1/96/007/044</w:t>
      </w:r>
    </w:p>
    <w:p w:rsidR="004D780C" w:rsidRPr="0028363F" w:rsidRDefault="004D780C" w:rsidP="004D780C">
      <w:pPr>
        <w:tabs>
          <w:tab w:val="clear" w:pos="567"/>
        </w:tabs>
        <w:spacing w:line="240" w:lineRule="auto"/>
        <w:ind w:left="540" w:hanging="540"/>
        <w:rPr>
          <w:lang w:val="pt-PT"/>
        </w:rPr>
      </w:pPr>
      <w:r w:rsidRPr="0028363F">
        <w:rPr>
          <w:lang w:val="pt-PT"/>
        </w:rPr>
        <w:t>EU/1/96/007/045</w:t>
      </w:r>
    </w:p>
    <w:p w:rsidR="00BC5662" w:rsidRPr="0028363F" w:rsidRDefault="00BC5662" w:rsidP="00BC5662">
      <w:pPr>
        <w:tabs>
          <w:tab w:val="clear" w:pos="567"/>
        </w:tabs>
        <w:spacing w:line="240" w:lineRule="auto"/>
        <w:ind w:left="540" w:hanging="540"/>
        <w:rPr>
          <w:lang w:val="pt-PT"/>
        </w:rPr>
      </w:pPr>
      <w:r w:rsidRPr="0028363F">
        <w:rPr>
          <w:lang w:val="pt-PT"/>
        </w:rPr>
        <w:t>EU/1/96/007/046</w:t>
      </w:r>
    </w:p>
    <w:p w:rsidR="00BC5662" w:rsidRPr="0028363F" w:rsidRDefault="00BC5662" w:rsidP="00BC5662">
      <w:pPr>
        <w:tabs>
          <w:tab w:val="clear" w:pos="567"/>
        </w:tabs>
        <w:spacing w:line="240" w:lineRule="auto"/>
        <w:ind w:left="540" w:hanging="540"/>
        <w:rPr>
          <w:lang w:val="pt-PT"/>
        </w:rPr>
      </w:pPr>
      <w:r w:rsidRPr="0028363F">
        <w:rPr>
          <w:lang w:val="pt-PT"/>
        </w:rPr>
        <w:t>EU/1/96/007/047</w:t>
      </w:r>
    </w:p>
    <w:p w:rsidR="00BC5662" w:rsidRPr="0028363F" w:rsidRDefault="00BC5662" w:rsidP="004D780C">
      <w:pPr>
        <w:tabs>
          <w:tab w:val="clear" w:pos="567"/>
        </w:tabs>
        <w:spacing w:line="240" w:lineRule="auto"/>
        <w:ind w:left="540" w:hanging="540"/>
        <w:rPr>
          <w:lang w:val="pt-PT"/>
        </w:rPr>
      </w:pPr>
    </w:p>
    <w:p w:rsidR="009127D5" w:rsidRDefault="009127D5">
      <w:pPr>
        <w:tabs>
          <w:tab w:val="clear" w:pos="567"/>
        </w:tabs>
        <w:spacing w:line="240" w:lineRule="auto"/>
        <w:ind w:left="567" w:hanging="567"/>
        <w:rPr>
          <w:b/>
          <w:szCs w:val="22"/>
          <w:lang w:val="bg-BG"/>
        </w:rPr>
      </w:pPr>
    </w:p>
    <w:p w:rsidR="009127D5" w:rsidRDefault="009127D5">
      <w:pPr>
        <w:tabs>
          <w:tab w:val="clear" w:pos="567"/>
        </w:tabs>
        <w:spacing w:line="240" w:lineRule="auto"/>
        <w:ind w:left="567" w:hanging="567"/>
        <w:rPr>
          <w:b/>
          <w:szCs w:val="22"/>
          <w:lang w:val="bg-BG"/>
        </w:rPr>
      </w:pPr>
    </w:p>
    <w:p w:rsidR="009127D5" w:rsidRDefault="009127D5" w:rsidP="00867955">
      <w:pPr>
        <w:keepNext/>
        <w:widowControl w:val="0"/>
        <w:tabs>
          <w:tab w:val="clear" w:pos="567"/>
        </w:tabs>
        <w:spacing w:line="240" w:lineRule="auto"/>
        <w:ind w:left="567" w:hanging="567"/>
        <w:rPr>
          <w:szCs w:val="22"/>
          <w:lang w:val="bg-BG"/>
        </w:rPr>
      </w:pPr>
      <w:r>
        <w:rPr>
          <w:b/>
          <w:szCs w:val="22"/>
          <w:lang w:val="bg-BG"/>
        </w:rPr>
        <w:t>9.</w:t>
      </w:r>
      <w:r>
        <w:rPr>
          <w:b/>
          <w:szCs w:val="22"/>
          <w:lang w:val="bg-BG"/>
        </w:rPr>
        <w:tab/>
        <w:t>ДАТА НА ПЪРВО РАЗРЕШАВАНЕ/ПОДНОВЯВАНЕ НА РАЗРЕШЕНИЕТО ЗА УПОТРЕБА</w:t>
      </w:r>
    </w:p>
    <w:p w:rsidR="009127D5" w:rsidRDefault="009127D5" w:rsidP="00867955">
      <w:pPr>
        <w:keepNext/>
        <w:widowControl w:val="0"/>
        <w:tabs>
          <w:tab w:val="clear" w:pos="567"/>
        </w:tabs>
        <w:spacing w:line="240" w:lineRule="auto"/>
        <w:ind w:left="567" w:hanging="567"/>
        <w:rPr>
          <w:szCs w:val="22"/>
          <w:highlight w:val="lightGray"/>
          <w:lang w:val="bg-BG"/>
        </w:rPr>
      </w:pPr>
    </w:p>
    <w:p w:rsidR="009127D5" w:rsidRPr="00B62E03" w:rsidRDefault="009127D5">
      <w:pPr>
        <w:widowControl w:val="0"/>
        <w:tabs>
          <w:tab w:val="clear" w:pos="567"/>
        </w:tabs>
        <w:spacing w:line="240" w:lineRule="auto"/>
        <w:ind w:left="567" w:hanging="567"/>
        <w:rPr>
          <w:szCs w:val="22"/>
          <w:lang w:val="bg-BG"/>
        </w:rPr>
      </w:pPr>
      <w:r>
        <w:rPr>
          <w:szCs w:val="22"/>
          <w:lang w:val="bg-BG"/>
        </w:rPr>
        <w:t>Дата на първо разрешаване: 30 април 1996</w:t>
      </w:r>
      <w:r w:rsidR="00D45134">
        <w:rPr>
          <w:szCs w:val="22"/>
          <w:lang w:val="bg-BG"/>
        </w:rPr>
        <w:t xml:space="preserve"> г.</w:t>
      </w:r>
    </w:p>
    <w:p w:rsidR="009127D5" w:rsidRDefault="009127D5">
      <w:pPr>
        <w:widowControl w:val="0"/>
        <w:tabs>
          <w:tab w:val="clear" w:pos="567"/>
        </w:tabs>
        <w:spacing w:line="240" w:lineRule="auto"/>
        <w:ind w:left="567" w:hanging="567"/>
        <w:rPr>
          <w:szCs w:val="22"/>
          <w:lang w:val="bg-BG"/>
        </w:rPr>
      </w:pPr>
      <w:r>
        <w:rPr>
          <w:szCs w:val="22"/>
          <w:lang w:val="bg-BG"/>
        </w:rPr>
        <w:t>Дата на последно подновяване: 30 април 2006</w:t>
      </w:r>
      <w:r w:rsidR="00D45134">
        <w:rPr>
          <w:szCs w:val="22"/>
          <w:lang w:val="bg-BG"/>
        </w:rPr>
        <w:t xml:space="preserve"> г.</w:t>
      </w:r>
    </w:p>
    <w:p w:rsidR="009127D5" w:rsidRDefault="009127D5">
      <w:pPr>
        <w:widowControl w:val="0"/>
        <w:tabs>
          <w:tab w:val="clear" w:pos="567"/>
        </w:tabs>
        <w:spacing w:line="240" w:lineRule="auto"/>
        <w:ind w:left="567" w:hanging="567"/>
        <w:rPr>
          <w:szCs w:val="22"/>
          <w:highlight w:val="lightGray"/>
          <w:lang w:val="bg-BG"/>
        </w:rPr>
      </w:pPr>
    </w:p>
    <w:p w:rsidR="009127D5" w:rsidRDefault="009127D5">
      <w:pPr>
        <w:tabs>
          <w:tab w:val="clear" w:pos="567"/>
        </w:tabs>
        <w:spacing w:line="240" w:lineRule="auto"/>
        <w:ind w:left="567" w:hanging="567"/>
        <w:rPr>
          <w:szCs w:val="22"/>
          <w:lang w:val="bg-BG"/>
        </w:rPr>
      </w:pPr>
    </w:p>
    <w:p w:rsidR="009127D5" w:rsidRDefault="009127D5" w:rsidP="00867955">
      <w:pPr>
        <w:keepNext/>
        <w:widowControl w:val="0"/>
        <w:tabs>
          <w:tab w:val="clear" w:pos="567"/>
        </w:tabs>
        <w:spacing w:line="240" w:lineRule="auto"/>
        <w:ind w:left="567" w:hanging="567"/>
        <w:rPr>
          <w:b/>
          <w:szCs w:val="22"/>
          <w:lang w:val="bg-BG"/>
        </w:rPr>
      </w:pPr>
      <w:r>
        <w:rPr>
          <w:b/>
          <w:szCs w:val="22"/>
          <w:lang w:val="bg-BG"/>
        </w:rPr>
        <w:t>10.</w:t>
      </w:r>
      <w:r>
        <w:rPr>
          <w:b/>
          <w:szCs w:val="22"/>
          <w:lang w:val="bg-BG"/>
        </w:rPr>
        <w:tab/>
        <w:t>ДАТА НА АКТУАЛИЗИРАНЕ НА ТЕКСТА</w:t>
      </w:r>
    </w:p>
    <w:p w:rsidR="009127D5" w:rsidRDefault="009127D5" w:rsidP="00867955">
      <w:pPr>
        <w:keepNext/>
        <w:widowControl w:val="0"/>
        <w:tabs>
          <w:tab w:val="clear" w:pos="567"/>
        </w:tabs>
        <w:spacing w:line="240" w:lineRule="auto"/>
        <w:ind w:left="567" w:hanging="567"/>
        <w:rPr>
          <w:b/>
          <w:lang w:val="bg-BG"/>
        </w:rPr>
      </w:pPr>
    </w:p>
    <w:p w:rsidR="004D780C" w:rsidRDefault="004D780C" w:rsidP="004D780C">
      <w:pPr>
        <w:keepNext/>
        <w:rPr>
          <w:szCs w:val="22"/>
          <w:u w:val="single"/>
          <w:lang w:val="bg-BG"/>
        </w:rPr>
      </w:pPr>
      <w:r w:rsidRPr="008E2CDD">
        <w:rPr>
          <w:szCs w:val="22"/>
          <w:lang w:val="bg-BG"/>
        </w:rPr>
        <w:t>Подробна информация за то</w:t>
      </w:r>
      <w:r w:rsidRPr="008E2CDD">
        <w:rPr>
          <w:noProof/>
          <w:szCs w:val="22"/>
          <w:lang w:val="bg-BG"/>
        </w:rPr>
        <w:t xml:space="preserve"> зи лекарствен продукт</w:t>
      </w:r>
      <w:r w:rsidRPr="008E2CDD">
        <w:rPr>
          <w:szCs w:val="22"/>
          <w:lang w:val="bg-BG"/>
        </w:rPr>
        <w:t xml:space="preserve"> е предоставена на уебсайта на Европейската </w:t>
      </w:r>
      <w:r w:rsidRPr="008E2CDD">
        <w:rPr>
          <w:color w:val="000000"/>
          <w:szCs w:val="22"/>
          <w:lang w:val="bg-BG"/>
        </w:rPr>
        <w:t>агенция по лекарствата</w:t>
      </w:r>
      <w:r w:rsidRPr="008E2CDD">
        <w:rPr>
          <w:noProof/>
          <w:color w:val="000000"/>
          <w:szCs w:val="22"/>
          <w:lang w:val="bg-BG"/>
        </w:rPr>
        <w:t xml:space="preserve"> </w:t>
      </w:r>
      <w:hyperlink r:id="rId14" w:history="1">
        <w:r w:rsidRPr="00CC4C57">
          <w:rPr>
            <w:rStyle w:val="Hyperlink"/>
            <w:szCs w:val="22"/>
            <w:lang w:val="bg-BG"/>
          </w:rPr>
          <w:t>http</w:t>
        </w:r>
        <w:r w:rsidRPr="008871B6">
          <w:rPr>
            <w:rStyle w:val="Hyperlink"/>
            <w:szCs w:val="22"/>
            <w:lang w:val="bg-BG"/>
          </w:rPr>
          <w:t>://www.</w:t>
        </w:r>
        <w:r w:rsidRPr="00CC4C57">
          <w:rPr>
            <w:rStyle w:val="Hyperlink"/>
            <w:szCs w:val="22"/>
            <w:lang w:val="bg-BG"/>
          </w:rPr>
          <w:t>ema</w:t>
        </w:r>
        <w:r w:rsidRPr="008871B6">
          <w:rPr>
            <w:rStyle w:val="Hyperlink"/>
            <w:szCs w:val="22"/>
            <w:lang w:val="bg-BG"/>
          </w:rPr>
          <w:t>.europa.eu</w:t>
        </w:r>
      </w:hyperlink>
    </w:p>
    <w:p w:rsidR="004D780C" w:rsidRDefault="004D780C" w:rsidP="00867955">
      <w:pPr>
        <w:keepNext/>
        <w:widowControl w:val="0"/>
        <w:tabs>
          <w:tab w:val="clear" w:pos="567"/>
        </w:tabs>
        <w:spacing w:line="240" w:lineRule="auto"/>
        <w:ind w:left="567" w:hanging="567"/>
        <w:rPr>
          <w:b/>
          <w:lang w:val="bg-BG"/>
        </w:rPr>
      </w:pPr>
    </w:p>
    <w:p w:rsidR="009127D5" w:rsidRDefault="009127D5" w:rsidP="008535D1">
      <w:pPr>
        <w:keepNext/>
        <w:widowControl w:val="0"/>
        <w:tabs>
          <w:tab w:val="clear" w:pos="567"/>
        </w:tabs>
        <w:spacing w:line="240" w:lineRule="auto"/>
        <w:rPr>
          <w:noProof/>
          <w:szCs w:val="22"/>
          <w:lang w:val="bg-BG"/>
        </w:rPr>
      </w:pPr>
      <w:r>
        <w:rPr>
          <w:b/>
          <w:lang w:val="bg-BG"/>
        </w:rPr>
        <w:br w:type="page"/>
      </w:r>
      <w:r>
        <w:rPr>
          <w:b/>
          <w:noProof/>
          <w:szCs w:val="22"/>
          <w:lang w:val="bg-BG"/>
        </w:rPr>
        <w:t>1.</w:t>
      </w:r>
      <w:r>
        <w:rPr>
          <w:b/>
          <w:noProof/>
          <w:szCs w:val="22"/>
          <w:lang w:val="bg-BG"/>
        </w:rPr>
        <w:tab/>
        <w:t>ИМЕ НА ЛЕКАРСТВЕНИЯ ПРОДУКТ</w:t>
      </w:r>
    </w:p>
    <w:p w:rsidR="009127D5" w:rsidRDefault="009127D5" w:rsidP="00FE78F4">
      <w:pPr>
        <w:keepNext/>
        <w:tabs>
          <w:tab w:val="clear" w:pos="567"/>
        </w:tabs>
        <w:spacing w:line="240" w:lineRule="auto"/>
        <w:ind w:left="567" w:hanging="567"/>
        <w:rPr>
          <w:noProof/>
          <w:szCs w:val="22"/>
          <w:lang w:val="bg-BG"/>
        </w:rPr>
      </w:pPr>
    </w:p>
    <w:p w:rsidR="009127D5" w:rsidRDefault="009127D5">
      <w:pPr>
        <w:widowControl w:val="0"/>
        <w:tabs>
          <w:tab w:val="clear" w:pos="567"/>
        </w:tabs>
        <w:spacing w:line="240" w:lineRule="auto"/>
        <w:ind w:left="567" w:hanging="567"/>
        <w:rPr>
          <w:szCs w:val="22"/>
          <w:lang w:val="bg-BG"/>
        </w:rPr>
      </w:pPr>
      <w:r>
        <w:rPr>
          <w:szCs w:val="22"/>
        </w:rPr>
        <w:t>Humalog</w:t>
      </w:r>
      <w:r>
        <w:rPr>
          <w:szCs w:val="22"/>
          <w:lang w:val="bg-BG"/>
        </w:rPr>
        <w:t xml:space="preserve"> </w:t>
      </w:r>
      <w:r>
        <w:t>Mix</w:t>
      </w:r>
      <w:r>
        <w:rPr>
          <w:lang w:val="bg-BG"/>
        </w:rPr>
        <w:t>25</w:t>
      </w:r>
      <w:r>
        <w:rPr>
          <w:szCs w:val="22"/>
          <w:lang w:val="bg-BG"/>
        </w:rPr>
        <w:t xml:space="preserve"> 100</w:t>
      </w:r>
      <w:r w:rsidR="00E56AE3">
        <w:rPr>
          <w:szCs w:val="22"/>
          <w:lang w:val="bg-BG"/>
        </w:rPr>
        <w:t> единици</w:t>
      </w:r>
      <w:r>
        <w:rPr>
          <w:szCs w:val="22"/>
          <w:lang w:val="bg-BG"/>
        </w:rPr>
        <w:t>/</w:t>
      </w:r>
      <w:r>
        <w:rPr>
          <w:szCs w:val="22"/>
        </w:rPr>
        <w:t>ml</w:t>
      </w:r>
      <w:r>
        <w:rPr>
          <w:szCs w:val="22"/>
          <w:lang w:val="bg-BG"/>
        </w:rPr>
        <w:t xml:space="preserve"> инжекционна суспензия във флакон</w:t>
      </w:r>
    </w:p>
    <w:p w:rsidR="00BA653E" w:rsidRDefault="00BA653E" w:rsidP="00BA653E">
      <w:pPr>
        <w:widowControl w:val="0"/>
        <w:tabs>
          <w:tab w:val="clear" w:pos="567"/>
        </w:tabs>
        <w:spacing w:line="240" w:lineRule="auto"/>
        <w:ind w:left="567" w:hanging="567"/>
        <w:rPr>
          <w:szCs w:val="22"/>
          <w:lang w:val="bg-BG"/>
        </w:rPr>
      </w:pPr>
      <w:r>
        <w:rPr>
          <w:szCs w:val="22"/>
        </w:rPr>
        <w:t>Humalog</w:t>
      </w:r>
      <w:r>
        <w:rPr>
          <w:szCs w:val="22"/>
          <w:lang w:val="bg-BG"/>
        </w:rPr>
        <w:t xml:space="preserve"> </w:t>
      </w:r>
      <w:r>
        <w:t>Mix</w:t>
      </w:r>
      <w:r>
        <w:rPr>
          <w:lang w:val="bg-BG"/>
        </w:rPr>
        <w:t>25</w:t>
      </w:r>
      <w:r>
        <w:rPr>
          <w:szCs w:val="22"/>
          <w:lang w:val="bg-BG"/>
        </w:rPr>
        <w:t xml:space="preserve"> 100 единици/</w:t>
      </w:r>
      <w:r>
        <w:rPr>
          <w:szCs w:val="22"/>
        </w:rPr>
        <w:t>ml</w:t>
      </w:r>
      <w:r>
        <w:rPr>
          <w:szCs w:val="22"/>
          <w:lang w:val="bg-BG"/>
        </w:rPr>
        <w:t xml:space="preserve"> инжекционна суспензия в патрон</w:t>
      </w:r>
    </w:p>
    <w:p w:rsidR="00BA653E" w:rsidRDefault="00BA653E" w:rsidP="00BA653E">
      <w:pPr>
        <w:widowControl w:val="0"/>
        <w:tabs>
          <w:tab w:val="clear" w:pos="567"/>
        </w:tabs>
        <w:spacing w:line="240" w:lineRule="auto"/>
        <w:rPr>
          <w:szCs w:val="22"/>
          <w:lang w:val="bg-BG"/>
        </w:rPr>
      </w:pPr>
      <w:r>
        <w:rPr>
          <w:szCs w:val="22"/>
        </w:rPr>
        <w:t>Humalog</w:t>
      </w:r>
      <w:r>
        <w:rPr>
          <w:szCs w:val="22"/>
          <w:lang w:val="bg-BG"/>
        </w:rPr>
        <w:t xml:space="preserve"> </w:t>
      </w:r>
      <w:r>
        <w:t>Mix</w:t>
      </w:r>
      <w:r>
        <w:rPr>
          <w:lang w:val="bg-BG"/>
        </w:rPr>
        <w:t>25</w:t>
      </w:r>
      <w:r>
        <w:rPr>
          <w:szCs w:val="22"/>
          <w:lang w:val="bg-BG"/>
        </w:rPr>
        <w:t xml:space="preserve"> 100 единици/</w:t>
      </w:r>
      <w:r>
        <w:rPr>
          <w:szCs w:val="22"/>
        </w:rPr>
        <w:t>ml</w:t>
      </w:r>
      <w:r>
        <w:rPr>
          <w:szCs w:val="22"/>
          <w:lang w:val="bg-BG"/>
        </w:rPr>
        <w:t xml:space="preserve"> </w:t>
      </w:r>
      <w:r>
        <w:t>KwikPen</w:t>
      </w:r>
      <w:r>
        <w:rPr>
          <w:szCs w:val="22"/>
          <w:lang w:val="bg-BG"/>
        </w:rPr>
        <w:t xml:space="preserve"> инжекционна суспензия в предварително напълнена писалка</w:t>
      </w:r>
    </w:p>
    <w:p w:rsidR="009127D5" w:rsidRDefault="009127D5">
      <w:pPr>
        <w:widowControl w:val="0"/>
        <w:tabs>
          <w:tab w:val="clear" w:pos="567"/>
        </w:tabs>
        <w:spacing w:line="240" w:lineRule="auto"/>
        <w:ind w:left="567" w:hanging="567"/>
        <w:rPr>
          <w:szCs w:val="22"/>
          <w:highlight w:val="lightGray"/>
          <w:lang w:val="bg-BG"/>
        </w:rPr>
      </w:pPr>
    </w:p>
    <w:p w:rsidR="009127D5" w:rsidRDefault="009127D5">
      <w:pPr>
        <w:widowControl w:val="0"/>
        <w:tabs>
          <w:tab w:val="clear" w:pos="567"/>
        </w:tabs>
        <w:spacing w:line="240" w:lineRule="auto"/>
        <w:ind w:left="567" w:hanging="567"/>
        <w:rPr>
          <w:noProof/>
          <w:szCs w:val="22"/>
          <w:lang w:val="bg-BG"/>
        </w:rPr>
      </w:pPr>
    </w:p>
    <w:p w:rsidR="009127D5" w:rsidRDefault="009127D5" w:rsidP="00867955">
      <w:pPr>
        <w:keepNext/>
        <w:widowControl w:val="0"/>
        <w:tabs>
          <w:tab w:val="clear" w:pos="567"/>
        </w:tabs>
        <w:spacing w:line="240" w:lineRule="auto"/>
        <w:ind w:left="567" w:hanging="567"/>
        <w:rPr>
          <w:noProof/>
          <w:szCs w:val="22"/>
          <w:lang w:val="bg-BG"/>
        </w:rPr>
      </w:pPr>
      <w:r>
        <w:rPr>
          <w:b/>
          <w:szCs w:val="22"/>
          <w:lang w:val="bg-BG"/>
        </w:rPr>
        <w:t>2.</w:t>
      </w:r>
      <w:r>
        <w:rPr>
          <w:b/>
          <w:szCs w:val="22"/>
          <w:lang w:val="bg-BG"/>
        </w:rPr>
        <w:tab/>
        <w:t>КАЧЕСТВЕН И КОЛИЧЕСТВЕН СЪСТАВ</w:t>
      </w:r>
    </w:p>
    <w:p w:rsidR="009127D5" w:rsidRDefault="009127D5" w:rsidP="00867955">
      <w:pPr>
        <w:keepNext/>
        <w:widowControl w:val="0"/>
        <w:tabs>
          <w:tab w:val="clear" w:pos="567"/>
        </w:tabs>
        <w:spacing w:line="240" w:lineRule="auto"/>
        <w:ind w:left="567" w:hanging="567"/>
        <w:rPr>
          <w:szCs w:val="22"/>
          <w:highlight w:val="yellow"/>
          <w:lang w:val="bg-BG"/>
        </w:rPr>
      </w:pPr>
    </w:p>
    <w:p w:rsidR="009127D5" w:rsidRDefault="00712322">
      <w:pPr>
        <w:tabs>
          <w:tab w:val="clear" w:pos="567"/>
        </w:tabs>
        <w:spacing w:line="240" w:lineRule="auto"/>
        <w:rPr>
          <w:szCs w:val="22"/>
          <w:lang w:val="bg-BG"/>
        </w:rPr>
      </w:pPr>
      <w:r>
        <w:rPr>
          <w:szCs w:val="22"/>
          <w:lang w:val="bg-BG"/>
        </w:rPr>
        <w:t xml:space="preserve">Всеки </w:t>
      </w:r>
      <w:r w:rsidR="009127D5">
        <w:rPr>
          <w:szCs w:val="22"/>
          <w:lang w:val="bg-BG"/>
        </w:rPr>
        <w:t xml:space="preserve">милилитър съдържа </w:t>
      </w:r>
      <w:r w:rsidR="009127D5" w:rsidRPr="00E56AE3">
        <w:rPr>
          <w:szCs w:val="22"/>
          <w:lang w:val="bg-BG"/>
        </w:rPr>
        <w:t>100</w:t>
      </w:r>
      <w:r w:rsidR="00E56AE3">
        <w:rPr>
          <w:lang w:val="bg-BG"/>
        </w:rPr>
        <w:t> единици</w:t>
      </w:r>
      <w:r w:rsidR="009127D5">
        <w:rPr>
          <w:szCs w:val="22"/>
          <w:lang w:val="bg-BG"/>
        </w:rPr>
        <w:t xml:space="preserve"> </w:t>
      </w:r>
      <w:r w:rsidR="00725F1D">
        <w:rPr>
          <w:szCs w:val="22"/>
          <w:lang w:val="bg-BG"/>
        </w:rPr>
        <w:t>инсулин лиспро</w:t>
      </w:r>
      <w:r w:rsidR="00725F1D" w:rsidRPr="006E1890">
        <w:rPr>
          <w:lang w:val="ru-RU"/>
        </w:rPr>
        <w:t>*</w:t>
      </w:r>
      <w:r w:rsidR="00725F1D">
        <w:rPr>
          <w:szCs w:val="22"/>
          <w:lang w:val="bg-BG"/>
        </w:rPr>
        <w:t xml:space="preserve"> </w:t>
      </w:r>
      <w:r w:rsidR="00725F1D" w:rsidRPr="00420064">
        <w:rPr>
          <w:szCs w:val="22"/>
          <w:lang w:val="bg-BG"/>
        </w:rPr>
        <w:t>(</w:t>
      </w:r>
      <w:r w:rsidR="00725F1D" w:rsidRPr="00420064">
        <w:rPr>
          <w:szCs w:val="22"/>
        </w:rPr>
        <w:t>insulin</w:t>
      </w:r>
      <w:r w:rsidR="00725F1D" w:rsidRPr="00420064">
        <w:rPr>
          <w:szCs w:val="22"/>
          <w:lang w:val="bg-BG"/>
        </w:rPr>
        <w:t xml:space="preserve"> </w:t>
      </w:r>
      <w:r w:rsidR="00725F1D" w:rsidRPr="00420064">
        <w:rPr>
          <w:szCs w:val="22"/>
        </w:rPr>
        <w:t>lispro</w:t>
      </w:r>
      <w:r w:rsidR="00725F1D" w:rsidRPr="00420064">
        <w:rPr>
          <w:szCs w:val="22"/>
          <w:lang w:val="bg-BG"/>
        </w:rPr>
        <w:t>)</w:t>
      </w:r>
      <w:r w:rsidR="00725F1D">
        <w:rPr>
          <w:szCs w:val="22"/>
          <w:lang w:val="bg-BG"/>
        </w:rPr>
        <w:t xml:space="preserve"> </w:t>
      </w:r>
      <w:r w:rsidR="009127D5">
        <w:rPr>
          <w:szCs w:val="22"/>
          <w:lang w:val="bg-BG"/>
        </w:rPr>
        <w:t>(еквивалент на 3,5</w:t>
      </w:r>
      <w:r w:rsidR="009127D5">
        <w:rPr>
          <w:szCs w:val="22"/>
        </w:rPr>
        <w:t>mg</w:t>
      </w:r>
      <w:r w:rsidR="009127D5">
        <w:rPr>
          <w:szCs w:val="22"/>
          <w:lang w:val="bg-BG"/>
        </w:rPr>
        <w:t>).</w:t>
      </w:r>
    </w:p>
    <w:p w:rsidR="009127D5" w:rsidRDefault="009127D5">
      <w:pPr>
        <w:widowControl w:val="0"/>
        <w:tabs>
          <w:tab w:val="clear" w:pos="567"/>
        </w:tabs>
        <w:spacing w:line="240" w:lineRule="auto"/>
        <w:ind w:left="567" w:hanging="567"/>
        <w:rPr>
          <w:noProof/>
          <w:szCs w:val="22"/>
          <w:lang w:val="bg-BG"/>
        </w:rPr>
      </w:pPr>
    </w:p>
    <w:p w:rsidR="009127D5" w:rsidRDefault="009127D5">
      <w:pPr>
        <w:tabs>
          <w:tab w:val="clear" w:pos="567"/>
        </w:tabs>
        <w:spacing w:line="240" w:lineRule="auto"/>
        <w:rPr>
          <w:lang w:val="bg-BG"/>
        </w:rPr>
      </w:pPr>
      <w:r>
        <w:t>Humalog</w:t>
      </w:r>
      <w:r>
        <w:rPr>
          <w:lang w:val="bg-BG"/>
        </w:rPr>
        <w:t xml:space="preserve"> </w:t>
      </w:r>
      <w:r>
        <w:t>Mix</w:t>
      </w:r>
      <w:r>
        <w:rPr>
          <w:lang w:val="bg-BG"/>
        </w:rPr>
        <w:t>25 съдържа 25% инсулин лиспро разтвор и 75% инсулин лиспро протаминова суспензия.</w:t>
      </w:r>
    </w:p>
    <w:p w:rsidR="00725F1D" w:rsidRPr="0028363F" w:rsidRDefault="00725F1D" w:rsidP="00725F1D">
      <w:pPr>
        <w:tabs>
          <w:tab w:val="clear" w:pos="567"/>
        </w:tabs>
        <w:spacing w:line="240" w:lineRule="auto"/>
        <w:rPr>
          <w:szCs w:val="22"/>
          <w:u w:val="single"/>
          <w:lang w:val="bg-BG"/>
        </w:rPr>
      </w:pPr>
    </w:p>
    <w:p w:rsidR="00725F1D" w:rsidRPr="001B143E" w:rsidRDefault="00725F1D" w:rsidP="008535D1">
      <w:pPr>
        <w:keepNext/>
        <w:tabs>
          <w:tab w:val="clear" w:pos="567"/>
        </w:tabs>
        <w:spacing w:line="240" w:lineRule="auto"/>
        <w:ind w:right="11"/>
        <w:rPr>
          <w:szCs w:val="22"/>
          <w:u w:val="single"/>
          <w:lang w:val="bg-BG"/>
        </w:rPr>
      </w:pPr>
      <w:r w:rsidRPr="001B143E">
        <w:rPr>
          <w:szCs w:val="22"/>
          <w:u w:val="single"/>
          <w:lang w:val="bg-BG"/>
        </w:rPr>
        <w:t>Флакон</w:t>
      </w:r>
    </w:p>
    <w:p w:rsidR="00BC5662" w:rsidRDefault="00BC5662" w:rsidP="00725F1D">
      <w:pPr>
        <w:tabs>
          <w:tab w:val="clear" w:pos="567"/>
        </w:tabs>
        <w:spacing w:line="240" w:lineRule="auto"/>
        <w:rPr>
          <w:szCs w:val="22"/>
          <w:lang w:val="bg-BG"/>
        </w:rPr>
      </w:pPr>
    </w:p>
    <w:p w:rsidR="00725F1D" w:rsidRDefault="005E654D" w:rsidP="00725F1D">
      <w:pPr>
        <w:tabs>
          <w:tab w:val="clear" w:pos="567"/>
        </w:tabs>
        <w:spacing w:line="240" w:lineRule="auto"/>
        <w:rPr>
          <w:szCs w:val="22"/>
          <w:lang w:val="bg-BG"/>
        </w:rPr>
      </w:pPr>
      <w:r>
        <w:rPr>
          <w:szCs w:val="22"/>
          <w:lang w:val="bg-BG"/>
        </w:rPr>
        <w:t xml:space="preserve">Всеки флакон </w:t>
      </w:r>
      <w:r w:rsidR="00725F1D">
        <w:rPr>
          <w:szCs w:val="22"/>
          <w:lang w:val="bg-BG"/>
        </w:rPr>
        <w:t>съдържа 1 000 единици инсулин лиспро в 10</w:t>
      </w:r>
      <w:r w:rsidR="00725F1D">
        <w:rPr>
          <w:szCs w:val="22"/>
          <w:lang w:val="en-US"/>
        </w:rPr>
        <w:t> </w:t>
      </w:r>
      <w:r w:rsidR="00725F1D">
        <w:rPr>
          <w:szCs w:val="22"/>
        </w:rPr>
        <w:t>ml</w:t>
      </w:r>
      <w:r w:rsidR="00725F1D">
        <w:rPr>
          <w:szCs w:val="22"/>
          <w:lang w:val="bg-BG"/>
        </w:rPr>
        <w:t xml:space="preserve"> суспензия.</w:t>
      </w:r>
    </w:p>
    <w:p w:rsidR="00725F1D" w:rsidRDefault="00725F1D" w:rsidP="00725F1D">
      <w:pPr>
        <w:tabs>
          <w:tab w:val="clear" w:pos="567"/>
        </w:tabs>
        <w:spacing w:line="240" w:lineRule="auto"/>
        <w:rPr>
          <w:szCs w:val="22"/>
          <w:lang w:val="bg-BG"/>
        </w:rPr>
      </w:pPr>
    </w:p>
    <w:p w:rsidR="00725F1D" w:rsidRPr="001B143E" w:rsidRDefault="00725F1D" w:rsidP="008535D1">
      <w:pPr>
        <w:pStyle w:val="Janis-Deletion"/>
        <w:keepNext/>
        <w:tabs>
          <w:tab w:val="clear" w:pos="567"/>
        </w:tabs>
        <w:spacing w:line="240" w:lineRule="auto"/>
        <w:jc w:val="left"/>
        <w:rPr>
          <w:strike w:val="0"/>
          <w:u w:val="single"/>
          <w:lang w:val="bg-BG"/>
        </w:rPr>
      </w:pPr>
      <w:r>
        <w:rPr>
          <w:strike w:val="0"/>
          <w:u w:val="single"/>
          <w:lang w:val="bg-BG"/>
        </w:rPr>
        <w:t>Патрон</w:t>
      </w:r>
    </w:p>
    <w:p w:rsidR="00BC5662" w:rsidRDefault="00BC5662" w:rsidP="00725F1D">
      <w:pPr>
        <w:pStyle w:val="BodyText3"/>
        <w:tabs>
          <w:tab w:val="clear" w:pos="567"/>
        </w:tabs>
        <w:spacing w:line="240" w:lineRule="auto"/>
        <w:jc w:val="left"/>
        <w:rPr>
          <w:lang w:val="bg-BG"/>
        </w:rPr>
      </w:pPr>
    </w:p>
    <w:p w:rsidR="00725F1D" w:rsidRPr="001B143E" w:rsidRDefault="00725F1D" w:rsidP="00725F1D">
      <w:pPr>
        <w:pStyle w:val="BodyText3"/>
        <w:tabs>
          <w:tab w:val="clear" w:pos="567"/>
        </w:tabs>
        <w:spacing w:line="240" w:lineRule="auto"/>
        <w:jc w:val="left"/>
        <w:rPr>
          <w:lang w:val="ru-RU"/>
        </w:rPr>
      </w:pPr>
      <w:r>
        <w:rPr>
          <w:lang w:val="bg-BG"/>
        </w:rPr>
        <w:t>Всеки патрон съдържа</w:t>
      </w:r>
      <w:r w:rsidRPr="001B143E">
        <w:rPr>
          <w:lang w:val="ru-RU"/>
        </w:rPr>
        <w:t xml:space="preserve"> 300</w:t>
      </w:r>
      <w:r>
        <w:t> </w:t>
      </w:r>
      <w:r>
        <w:rPr>
          <w:szCs w:val="22"/>
          <w:lang w:val="bg-BG"/>
        </w:rPr>
        <w:t xml:space="preserve">единици инсулин лиспро в </w:t>
      </w:r>
      <w:r w:rsidRPr="001B143E">
        <w:rPr>
          <w:lang w:val="ru-RU"/>
        </w:rPr>
        <w:t>3</w:t>
      </w:r>
      <w:r>
        <w:t> ml</w:t>
      </w:r>
      <w:r w:rsidRPr="001B143E">
        <w:rPr>
          <w:lang w:val="ru-RU"/>
        </w:rPr>
        <w:t xml:space="preserve"> </w:t>
      </w:r>
      <w:r>
        <w:rPr>
          <w:szCs w:val="22"/>
          <w:lang w:val="bg-BG"/>
        </w:rPr>
        <w:t>суспензия</w:t>
      </w:r>
      <w:r w:rsidRPr="001B143E">
        <w:rPr>
          <w:lang w:val="ru-RU"/>
        </w:rPr>
        <w:t>.</w:t>
      </w:r>
    </w:p>
    <w:p w:rsidR="00725F1D" w:rsidRPr="001B143E" w:rsidRDefault="00725F1D" w:rsidP="00725F1D">
      <w:pPr>
        <w:pStyle w:val="Janis-Deletion"/>
        <w:tabs>
          <w:tab w:val="clear" w:pos="567"/>
        </w:tabs>
        <w:spacing w:line="240" w:lineRule="auto"/>
        <w:jc w:val="left"/>
        <w:rPr>
          <w:strike w:val="0"/>
          <w:lang w:val="ru-RU"/>
        </w:rPr>
      </w:pPr>
    </w:p>
    <w:p w:rsidR="00725F1D" w:rsidRPr="00500FBF" w:rsidRDefault="00725F1D" w:rsidP="008535D1">
      <w:pPr>
        <w:keepNext/>
        <w:tabs>
          <w:tab w:val="clear" w:pos="567"/>
        </w:tabs>
        <w:spacing w:line="240" w:lineRule="auto"/>
        <w:ind w:right="11"/>
        <w:rPr>
          <w:u w:val="single"/>
          <w:lang w:val="ru-RU"/>
        </w:rPr>
      </w:pPr>
      <w:r w:rsidRPr="00D1457B">
        <w:rPr>
          <w:u w:val="single"/>
        </w:rPr>
        <w:t>KwikPen</w:t>
      </w:r>
    </w:p>
    <w:p w:rsidR="00BC5662" w:rsidRDefault="00BC5662" w:rsidP="00725F1D">
      <w:pPr>
        <w:pStyle w:val="BodyText3"/>
        <w:tabs>
          <w:tab w:val="clear" w:pos="567"/>
        </w:tabs>
        <w:spacing w:line="240" w:lineRule="auto"/>
        <w:jc w:val="left"/>
        <w:rPr>
          <w:lang w:val="bg-BG"/>
        </w:rPr>
      </w:pPr>
    </w:p>
    <w:p w:rsidR="00725F1D" w:rsidRPr="001B143E" w:rsidRDefault="00725F1D" w:rsidP="00725F1D">
      <w:pPr>
        <w:pStyle w:val="BodyText3"/>
        <w:tabs>
          <w:tab w:val="clear" w:pos="567"/>
        </w:tabs>
        <w:spacing w:line="240" w:lineRule="auto"/>
        <w:jc w:val="left"/>
        <w:rPr>
          <w:lang w:val="ru-RU"/>
        </w:rPr>
      </w:pPr>
      <w:r>
        <w:rPr>
          <w:lang w:val="bg-BG"/>
        </w:rPr>
        <w:t>Всяка</w:t>
      </w:r>
      <w:r w:rsidRPr="001B143E">
        <w:rPr>
          <w:lang w:val="ru-RU"/>
        </w:rPr>
        <w:t xml:space="preserve"> </w:t>
      </w:r>
      <w:r>
        <w:rPr>
          <w:szCs w:val="22"/>
          <w:lang w:val="bg-BG"/>
        </w:rPr>
        <w:t>предварително напълнена писалка</w:t>
      </w:r>
      <w:r w:rsidRPr="001B143E">
        <w:rPr>
          <w:lang w:val="ru-RU"/>
        </w:rPr>
        <w:t xml:space="preserve"> </w:t>
      </w:r>
      <w:r>
        <w:rPr>
          <w:lang w:val="bg-BG"/>
        </w:rPr>
        <w:t xml:space="preserve">съдържа </w:t>
      </w:r>
      <w:r w:rsidRPr="001B143E">
        <w:rPr>
          <w:lang w:val="ru-RU"/>
        </w:rPr>
        <w:t>300</w:t>
      </w:r>
      <w:r>
        <w:t> </w:t>
      </w:r>
      <w:r>
        <w:rPr>
          <w:lang w:val="bg-BG"/>
        </w:rPr>
        <w:t xml:space="preserve">единици </w:t>
      </w:r>
      <w:r>
        <w:rPr>
          <w:szCs w:val="22"/>
          <w:lang w:val="bg-BG"/>
        </w:rPr>
        <w:t xml:space="preserve">инсулин лиспро в </w:t>
      </w:r>
      <w:r w:rsidRPr="001B143E">
        <w:rPr>
          <w:lang w:val="ru-RU"/>
        </w:rPr>
        <w:t>3</w:t>
      </w:r>
      <w:r>
        <w:t> ml</w:t>
      </w:r>
      <w:r w:rsidRPr="001B143E">
        <w:rPr>
          <w:lang w:val="ru-RU"/>
        </w:rPr>
        <w:t xml:space="preserve"> </w:t>
      </w:r>
      <w:r>
        <w:rPr>
          <w:szCs w:val="22"/>
          <w:lang w:val="bg-BG"/>
        </w:rPr>
        <w:t>суспензия.</w:t>
      </w:r>
    </w:p>
    <w:p w:rsidR="00725F1D" w:rsidRPr="001B143E" w:rsidRDefault="00725F1D" w:rsidP="00725F1D">
      <w:pPr>
        <w:tabs>
          <w:tab w:val="clear" w:pos="567"/>
        </w:tabs>
        <w:spacing w:line="240" w:lineRule="auto"/>
        <w:rPr>
          <w:lang w:val="ru-RU"/>
        </w:rPr>
      </w:pPr>
      <w:r>
        <w:rPr>
          <w:lang w:val="bg-BG"/>
        </w:rPr>
        <w:t>Всяка писалка</w:t>
      </w:r>
      <w:r w:rsidRPr="001B143E">
        <w:rPr>
          <w:lang w:val="ru-RU"/>
        </w:rPr>
        <w:t xml:space="preserve"> </w:t>
      </w:r>
      <w:r>
        <w:t>KwikPen</w:t>
      </w:r>
      <w:r w:rsidRPr="001B143E">
        <w:rPr>
          <w:lang w:val="ru-RU"/>
        </w:rPr>
        <w:t xml:space="preserve"> </w:t>
      </w:r>
      <w:r>
        <w:rPr>
          <w:lang w:val="bg-BG"/>
        </w:rPr>
        <w:t>доставя</w:t>
      </w:r>
      <w:r w:rsidRPr="001B143E">
        <w:rPr>
          <w:lang w:val="ru-RU"/>
        </w:rPr>
        <w:t xml:space="preserve"> 1-60</w:t>
      </w:r>
      <w:r>
        <w:t> </w:t>
      </w:r>
      <w:r>
        <w:rPr>
          <w:lang w:val="bg-BG"/>
        </w:rPr>
        <w:t>единици на стъпки по</w:t>
      </w:r>
      <w:r w:rsidRPr="001B143E">
        <w:rPr>
          <w:lang w:val="ru-RU"/>
        </w:rPr>
        <w:t xml:space="preserve"> 1</w:t>
      </w:r>
      <w:r>
        <w:t> </w:t>
      </w:r>
      <w:r>
        <w:rPr>
          <w:lang w:val="bg-BG"/>
        </w:rPr>
        <w:t>единица</w:t>
      </w:r>
      <w:r w:rsidRPr="001B143E">
        <w:rPr>
          <w:lang w:val="ru-RU"/>
        </w:rPr>
        <w:t>.</w:t>
      </w:r>
    </w:p>
    <w:p w:rsidR="00725F1D" w:rsidRPr="001B143E" w:rsidRDefault="00725F1D" w:rsidP="00725F1D">
      <w:pPr>
        <w:tabs>
          <w:tab w:val="clear" w:pos="567"/>
        </w:tabs>
        <w:spacing w:line="240" w:lineRule="auto"/>
        <w:rPr>
          <w:lang w:val="ru-RU"/>
        </w:rPr>
      </w:pPr>
    </w:p>
    <w:p w:rsidR="00725F1D" w:rsidRPr="000B257D" w:rsidRDefault="00725F1D" w:rsidP="00725F1D">
      <w:pPr>
        <w:tabs>
          <w:tab w:val="clear" w:pos="567"/>
        </w:tabs>
        <w:spacing w:line="240" w:lineRule="auto"/>
        <w:rPr>
          <w:szCs w:val="22"/>
          <w:lang w:val="bg-BG"/>
        </w:rPr>
      </w:pPr>
      <w:r w:rsidRPr="00B000EF">
        <w:rPr>
          <w:lang w:val="bg-BG"/>
        </w:rPr>
        <w:t>*</w:t>
      </w:r>
      <w:r w:rsidRPr="00B000EF">
        <w:rPr>
          <w:szCs w:val="22"/>
          <w:lang w:val="bg-BG"/>
        </w:rPr>
        <w:t xml:space="preserve">получен от </w:t>
      </w:r>
      <w:r w:rsidRPr="00B000EF">
        <w:rPr>
          <w:i/>
          <w:szCs w:val="22"/>
          <w:lang w:val="bg-BG"/>
        </w:rPr>
        <w:t>E.coli</w:t>
      </w:r>
      <w:r w:rsidRPr="00B000EF">
        <w:rPr>
          <w:szCs w:val="22"/>
          <w:lang w:val="bg-BG"/>
        </w:rPr>
        <w:t xml:space="preserve"> чрез рекомбинантна ДНК технология</w:t>
      </w:r>
      <w:r>
        <w:rPr>
          <w:szCs w:val="22"/>
          <w:lang w:val="bg-BG"/>
        </w:rPr>
        <w:t>.</w:t>
      </w:r>
    </w:p>
    <w:p w:rsidR="009127D5" w:rsidRDefault="009127D5">
      <w:pPr>
        <w:tabs>
          <w:tab w:val="clear" w:pos="567"/>
        </w:tabs>
        <w:spacing w:line="240" w:lineRule="auto"/>
        <w:ind w:left="540" w:hanging="540"/>
        <w:rPr>
          <w:lang w:val="bg-BG"/>
        </w:rPr>
      </w:pPr>
    </w:p>
    <w:p w:rsidR="009127D5" w:rsidRDefault="009127D5" w:rsidP="00FA34B6">
      <w:pPr>
        <w:pStyle w:val="BodyText3"/>
        <w:tabs>
          <w:tab w:val="clear" w:pos="567"/>
        </w:tabs>
        <w:spacing w:line="240" w:lineRule="auto"/>
        <w:jc w:val="left"/>
        <w:rPr>
          <w:lang w:val="bg-BG"/>
        </w:rPr>
      </w:pPr>
      <w:r>
        <w:rPr>
          <w:lang w:val="bg-BG"/>
        </w:rPr>
        <w:t>За пълния списък на помощните вещества в</w:t>
      </w:r>
      <w:r w:rsidR="000579BC">
        <w:rPr>
          <w:lang w:val="bg-BG"/>
        </w:rPr>
        <w:t>и</w:t>
      </w:r>
      <w:r>
        <w:rPr>
          <w:lang w:val="bg-BG"/>
        </w:rPr>
        <w:t>ж</w:t>
      </w:r>
      <w:r w:rsidR="000579BC">
        <w:rPr>
          <w:lang w:val="bg-BG"/>
        </w:rPr>
        <w:t>те</w:t>
      </w:r>
      <w:r>
        <w:rPr>
          <w:lang w:val="bg-BG"/>
        </w:rPr>
        <w:t xml:space="preserve"> точка</w:t>
      </w:r>
      <w:r w:rsidR="00FA34B6">
        <w:rPr>
          <w:lang w:val="bg-BG"/>
        </w:rPr>
        <w:t> </w:t>
      </w:r>
      <w:r>
        <w:rPr>
          <w:lang w:val="bg-BG"/>
        </w:rPr>
        <w:t>6.1.</w:t>
      </w:r>
    </w:p>
    <w:p w:rsidR="009127D5" w:rsidRDefault="009127D5">
      <w:pPr>
        <w:tabs>
          <w:tab w:val="clear" w:pos="567"/>
        </w:tabs>
        <w:spacing w:line="240" w:lineRule="auto"/>
        <w:rPr>
          <w:noProof/>
          <w:szCs w:val="22"/>
          <w:lang w:val="bg-BG"/>
        </w:rPr>
      </w:pPr>
    </w:p>
    <w:p w:rsidR="009127D5" w:rsidRDefault="009127D5">
      <w:pPr>
        <w:tabs>
          <w:tab w:val="clear" w:pos="567"/>
        </w:tabs>
        <w:spacing w:line="240" w:lineRule="auto"/>
        <w:rPr>
          <w:noProof/>
          <w:szCs w:val="22"/>
          <w:lang w:val="bg-BG"/>
        </w:rPr>
      </w:pPr>
    </w:p>
    <w:p w:rsidR="009127D5" w:rsidRDefault="009127D5" w:rsidP="00867955">
      <w:pPr>
        <w:keepNext/>
        <w:widowControl w:val="0"/>
        <w:tabs>
          <w:tab w:val="clear" w:pos="567"/>
        </w:tabs>
        <w:spacing w:line="240" w:lineRule="auto"/>
        <w:ind w:left="567" w:hanging="567"/>
        <w:rPr>
          <w:b/>
          <w:caps/>
          <w:szCs w:val="22"/>
          <w:lang w:val="bg-BG"/>
        </w:rPr>
      </w:pPr>
      <w:r>
        <w:rPr>
          <w:b/>
          <w:szCs w:val="22"/>
          <w:lang w:val="bg-BG"/>
        </w:rPr>
        <w:t>3.</w:t>
      </w:r>
      <w:r>
        <w:rPr>
          <w:b/>
          <w:szCs w:val="22"/>
          <w:lang w:val="bg-BG"/>
        </w:rPr>
        <w:tab/>
        <w:t>ЛЕКАРСТВЕНА ФОРМА</w:t>
      </w:r>
    </w:p>
    <w:p w:rsidR="009127D5" w:rsidRDefault="009127D5" w:rsidP="00867955">
      <w:pPr>
        <w:keepNext/>
        <w:widowControl w:val="0"/>
        <w:tabs>
          <w:tab w:val="clear" w:pos="567"/>
        </w:tabs>
        <w:spacing w:line="240" w:lineRule="auto"/>
        <w:ind w:left="567" w:hanging="567"/>
        <w:rPr>
          <w:noProof/>
          <w:szCs w:val="22"/>
          <w:lang w:val="bg-BG"/>
        </w:rPr>
      </w:pPr>
    </w:p>
    <w:p w:rsidR="009127D5" w:rsidRDefault="009127D5">
      <w:pPr>
        <w:tabs>
          <w:tab w:val="clear" w:pos="567"/>
        </w:tabs>
        <w:spacing w:line="240" w:lineRule="auto"/>
        <w:ind w:left="567" w:hanging="567"/>
        <w:rPr>
          <w:szCs w:val="22"/>
          <w:lang w:val="bg-BG"/>
        </w:rPr>
      </w:pPr>
      <w:r>
        <w:rPr>
          <w:szCs w:val="22"/>
          <w:lang w:val="bg-BG"/>
        </w:rPr>
        <w:t>Инжекционна суспензия</w:t>
      </w:r>
    </w:p>
    <w:p w:rsidR="00712322" w:rsidRDefault="00712322" w:rsidP="00712322">
      <w:pPr>
        <w:tabs>
          <w:tab w:val="clear" w:pos="567"/>
        </w:tabs>
        <w:spacing w:line="240" w:lineRule="auto"/>
        <w:ind w:left="567" w:hanging="567"/>
        <w:rPr>
          <w:szCs w:val="22"/>
          <w:lang w:val="bg-BG"/>
        </w:rPr>
      </w:pPr>
    </w:p>
    <w:p w:rsidR="009127D5" w:rsidRDefault="00DC2B76" w:rsidP="00712322">
      <w:pPr>
        <w:tabs>
          <w:tab w:val="clear" w:pos="567"/>
        </w:tabs>
        <w:spacing w:line="240" w:lineRule="auto"/>
        <w:ind w:left="567" w:hanging="567"/>
        <w:rPr>
          <w:szCs w:val="22"/>
          <w:lang w:val="bg-BG"/>
        </w:rPr>
      </w:pPr>
      <w:r>
        <w:rPr>
          <w:szCs w:val="22"/>
          <w:lang w:val="bg-BG"/>
        </w:rPr>
        <w:t>Бяла суспензия</w:t>
      </w:r>
      <w:r w:rsidR="00712322">
        <w:rPr>
          <w:szCs w:val="22"/>
          <w:lang w:val="bg-BG"/>
        </w:rPr>
        <w:t>.</w:t>
      </w:r>
    </w:p>
    <w:p w:rsidR="00712322" w:rsidRDefault="00712322" w:rsidP="00712322">
      <w:pPr>
        <w:tabs>
          <w:tab w:val="clear" w:pos="567"/>
        </w:tabs>
        <w:spacing w:line="240" w:lineRule="auto"/>
        <w:ind w:left="567" w:hanging="567"/>
        <w:rPr>
          <w:szCs w:val="22"/>
          <w:lang w:val="bg-BG"/>
        </w:rPr>
      </w:pPr>
    </w:p>
    <w:p w:rsidR="009127D5" w:rsidRDefault="009127D5">
      <w:pPr>
        <w:tabs>
          <w:tab w:val="clear" w:pos="567"/>
        </w:tabs>
        <w:spacing w:line="240" w:lineRule="auto"/>
        <w:ind w:left="567" w:hanging="567"/>
        <w:rPr>
          <w:noProof/>
          <w:szCs w:val="22"/>
          <w:lang w:val="bg-BG"/>
        </w:rPr>
      </w:pPr>
    </w:p>
    <w:p w:rsidR="009127D5" w:rsidRDefault="009127D5" w:rsidP="00867955">
      <w:pPr>
        <w:keepNext/>
        <w:widowControl w:val="0"/>
        <w:tabs>
          <w:tab w:val="clear" w:pos="567"/>
        </w:tabs>
        <w:spacing w:line="240" w:lineRule="auto"/>
        <w:ind w:left="567" w:hanging="567"/>
        <w:rPr>
          <w:caps/>
          <w:szCs w:val="22"/>
          <w:lang w:val="bg-BG"/>
        </w:rPr>
      </w:pPr>
      <w:r>
        <w:rPr>
          <w:b/>
          <w:caps/>
          <w:szCs w:val="22"/>
          <w:lang w:val="bg-BG"/>
        </w:rPr>
        <w:t>4.</w:t>
      </w:r>
      <w:r>
        <w:rPr>
          <w:b/>
          <w:caps/>
          <w:szCs w:val="22"/>
          <w:lang w:val="bg-BG"/>
        </w:rPr>
        <w:tab/>
        <w:t>КЛИНИЧНИ ДАННИ</w:t>
      </w:r>
    </w:p>
    <w:p w:rsidR="009127D5" w:rsidRDefault="009127D5" w:rsidP="00867955">
      <w:pPr>
        <w:keepNext/>
        <w:widowControl w:val="0"/>
        <w:tabs>
          <w:tab w:val="clear" w:pos="567"/>
        </w:tabs>
        <w:spacing w:line="240" w:lineRule="auto"/>
        <w:ind w:left="567" w:hanging="567"/>
        <w:rPr>
          <w:noProof/>
          <w:szCs w:val="22"/>
          <w:lang w:val="bg-BG"/>
        </w:rPr>
      </w:pPr>
    </w:p>
    <w:p w:rsidR="009127D5" w:rsidRDefault="00832065" w:rsidP="00867955">
      <w:pPr>
        <w:keepNext/>
        <w:widowControl w:val="0"/>
        <w:tabs>
          <w:tab w:val="clear" w:pos="567"/>
        </w:tabs>
        <w:spacing w:line="240" w:lineRule="auto"/>
        <w:ind w:left="567" w:hanging="567"/>
        <w:rPr>
          <w:b/>
          <w:szCs w:val="22"/>
          <w:lang w:val="bg-BG"/>
        </w:rPr>
      </w:pPr>
      <w:r>
        <w:rPr>
          <w:b/>
          <w:szCs w:val="22"/>
          <w:lang w:val="bg-BG"/>
        </w:rPr>
        <w:t>4.1</w:t>
      </w:r>
      <w:r>
        <w:rPr>
          <w:b/>
          <w:szCs w:val="22"/>
          <w:lang w:val="bg-BG"/>
        </w:rPr>
        <w:tab/>
      </w:r>
      <w:r w:rsidR="009127D5">
        <w:rPr>
          <w:b/>
          <w:szCs w:val="22"/>
          <w:lang w:val="bg-BG"/>
        </w:rPr>
        <w:t>Терапевтични показания</w:t>
      </w:r>
    </w:p>
    <w:p w:rsidR="009127D5" w:rsidRDefault="009127D5" w:rsidP="00867955">
      <w:pPr>
        <w:keepNext/>
        <w:widowControl w:val="0"/>
        <w:tabs>
          <w:tab w:val="clear" w:pos="567"/>
        </w:tabs>
        <w:spacing w:line="240" w:lineRule="auto"/>
        <w:ind w:left="567" w:hanging="567"/>
        <w:rPr>
          <w:szCs w:val="22"/>
          <w:lang w:val="bg-BG"/>
        </w:rPr>
      </w:pPr>
    </w:p>
    <w:p w:rsidR="009127D5" w:rsidRDefault="009127D5">
      <w:pPr>
        <w:tabs>
          <w:tab w:val="clear" w:pos="567"/>
        </w:tabs>
        <w:spacing w:line="240" w:lineRule="auto"/>
        <w:rPr>
          <w:strike/>
          <w:lang w:val="bg-BG"/>
        </w:rPr>
      </w:pPr>
      <w:r>
        <w:t>Humalog</w:t>
      </w:r>
      <w:r>
        <w:rPr>
          <w:lang w:val="bg-BG"/>
        </w:rPr>
        <w:t xml:space="preserve"> </w:t>
      </w:r>
      <w:r>
        <w:t>Mix</w:t>
      </w:r>
      <w:r>
        <w:rPr>
          <w:lang w:val="bg-BG"/>
        </w:rPr>
        <w:t xml:space="preserve">25 </w:t>
      </w:r>
      <w:r>
        <w:rPr>
          <w:noProof/>
          <w:lang w:val="bg-BG"/>
        </w:rPr>
        <w:t>е показан за лечение на пациенти със захарен диабет, които се нуждаят от инсулин за поддържане на нормална глюкозна хомеостаза</w:t>
      </w:r>
      <w:r>
        <w:rPr>
          <w:lang w:val="bg-BG"/>
        </w:rPr>
        <w:t xml:space="preserve">. </w:t>
      </w:r>
    </w:p>
    <w:p w:rsidR="009127D5" w:rsidRDefault="009127D5">
      <w:pPr>
        <w:tabs>
          <w:tab w:val="clear" w:pos="567"/>
        </w:tabs>
        <w:spacing w:line="240" w:lineRule="auto"/>
        <w:ind w:firstLine="27"/>
        <w:rPr>
          <w:highlight w:val="lightGray"/>
          <w:lang w:val="bg-BG"/>
        </w:rPr>
      </w:pPr>
    </w:p>
    <w:p w:rsidR="009127D5" w:rsidRDefault="009127D5" w:rsidP="00867955">
      <w:pPr>
        <w:keepNext/>
        <w:widowControl w:val="0"/>
        <w:tabs>
          <w:tab w:val="clear" w:pos="567"/>
        </w:tabs>
        <w:spacing w:line="240" w:lineRule="auto"/>
        <w:ind w:left="567" w:hanging="567"/>
        <w:rPr>
          <w:b/>
          <w:szCs w:val="22"/>
          <w:lang w:val="bg-BG"/>
        </w:rPr>
      </w:pPr>
      <w:r>
        <w:rPr>
          <w:b/>
          <w:szCs w:val="22"/>
          <w:lang w:val="bg-BG"/>
        </w:rPr>
        <w:t>4.2</w:t>
      </w:r>
      <w:r>
        <w:rPr>
          <w:b/>
          <w:szCs w:val="22"/>
          <w:lang w:val="bg-BG"/>
        </w:rPr>
        <w:tab/>
        <w:t>Дозировка и начин на приложение</w:t>
      </w:r>
    </w:p>
    <w:p w:rsidR="009127D5" w:rsidRDefault="009127D5" w:rsidP="00867955">
      <w:pPr>
        <w:keepNext/>
        <w:widowControl w:val="0"/>
        <w:tabs>
          <w:tab w:val="clear" w:pos="567"/>
        </w:tabs>
        <w:spacing w:line="240" w:lineRule="auto"/>
        <w:ind w:left="567" w:hanging="567"/>
        <w:rPr>
          <w:b/>
          <w:noProof/>
          <w:szCs w:val="22"/>
          <w:lang w:val="bg-BG"/>
        </w:rPr>
      </w:pPr>
    </w:p>
    <w:p w:rsidR="00DC2B76" w:rsidRPr="0028363F" w:rsidRDefault="00DC2B76" w:rsidP="008535D1">
      <w:pPr>
        <w:keepNext/>
        <w:tabs>
          <w:tab w:val="clear" w:pos="567"/>
        </w:tabs>
        <w:spacing w:line="240" w:lineRule="auto"/>
        <w:rPr>
          <w:szCs w:val="22"/>
          <w:u w:val="single"/>
          <w:lang w:val="bg-BG"/>
        </w:rPr>
      </w:pPr>
      <w:r w:rsidRPr="00B000EF">
        <w:rPr>
          <w:szCs w:val="22"/>
          <w:u w:val="single"/>
          <w:lang w:val="bg-BG"/>
        </w:rPr>
        <w:t>Дозировка</w:t>
      </w:r>
    </w:p>
    <w:p w:rsidR="00B23B11" w:rsidRPr="0028363F" w:rsidRDefault="00B23B11" w:rsidP="008535D1">
      <w:pPr>
        <w:keepNext/>
        <w:tabs>
          <w:tab w:val="clear" w:pos="567"/>
        </w:tabs>
        <w:spacing w:line="240" w:lineRule="auto"/>
        <w:rPr>
          <w:szCs w:val="22"/>
          <w:lang w:val="bg-BG"/>
        </w:rPr>
      </w:pPr>
    </w:p>
    <w:p w:rsidR="009127D5" w:rsidRDefault="009127D5">
      <w:pPr>
        <w:tabs>
          <w:tab w:val="clear" w:pos="567"/>
        </w:tabs>
        <w:spacing w:line="240" w:lineRule="auto"/>
        <w:rPr>
          <w:szCs w:val="22"/>
          <w:lang w:val="bg-BG"/>
        </w:rPr>
      </w:pPr>
      <w:r>
        <w:rPr>
          <w:szCs w:val="22"/>
          <w:lang w:val="bg-BG"/>
        </w:rPr>
        <w:t>Дозировката трябва да се определя от лекар, съобразно нуждите на пациента.</w:t>
      </w:r>
    </w:p>
    <w:p w:rsidR="009127D5" w:rsidRDefault="009127D5">
      <w:pPr>
        <w:tabs>
          <w:tab w:val="clear" w:pos="567"/>
        </w:tabs>
        <w:spacing w:line="240" w:lineRule="auto"/>
        <w:rPr>
          <w:szCs w:val="22"/>
          <w:lang w:val="bg-BG"/>
        </w:rPr>
      </w:pPr>
    </w:p>
    <w:p w:rsidR="009127D5" w:rsidRDefault="009127D5">
      <w:pPr>
        <w:tabs>
          <w:tab w:val="clear" w:pos="567"/>
        </w:tabs>
        <w:spacing w:line="240" w:lineRule="auto"/>
        <w:rPr>
          <w:szCs w:val="22"/>
          <w:lang w:val="bg-BG"/>
        </w:rPr>
      </w:pPr>
      <w:r>
        <w:rPr>
          <w:szCs w:val="22"/>
          <w:lang w:val="bg-BG"/>
        </w:rPr>
        <w:t>Humalog Mix25 може да се прилага непосредствено преди хранене. Когато е необходимо, Humalog Mix25 може да се приложи веднага след храненето. Humalog Mix25 трябва да се прилага само чрез подкожна инжекция. При никакви условия Humalog Mix25 не трябва да се прилага интравенозно.</w:t>
      </w:r>
    </w:p>
    <w:p w:rsidR="009127D5" w:rsidRDefault="009127D5">
      <w:pPr>
        <w:tabs>
          <w:tab w:val="clear" w:pos="567"/>
        </w:tabs>
        <w:spacing w:line="240" w:lineRule="auto"/>
        <w:rPr>
          <w:szCs w:val="22"/>
          <w:lang w:val="bg-BG"/>
        </w:rPr>
      </w:pPr>
    </w:p>
    <w:p w:rsidR="009127D5" w:rsidRDefault="009127D5">
      <w:pPr>
        <w:tabs>
          <w:tab w:val="clear" w:pos="567"/>
        </w:tabs>
        <w:spacing w:line="240" w:lineRule="auto"/>
        <w:rPr>
          <w:szCs w:val="22"/>
          <w:lang w:val="bg-BG"/>
        </w:rPr>
      </w:pPr>
      <w:r>
        <w:rPr>
          <w:szCs w:val="22"/>
          <w:lang w:val="bg-BG"/>
        </w:rPr>
        <w:t xml:space="preserve">Бързото начало на действие и ранният пик на активност на самия Humalog се наблюдават след последващо подкожно инжектиране на Humalog Mix25. Това позволява Humalog Mix25 да се прилага непосредствено преди хранене. Продължителността на действие на съставката инсулин лиспро протамин суспензия в Humalog Mix25 е подобна на тази на базалния </w:t>
      </w:r>
      <w:r w:rsidR="00644F24">
        <w:rPr>
          <w:szCs w:val="22"/>
          <w:lang w:val="bg-BG"/>
        </w:rPr>
        <w:t xml:space="preserve">човешки </w:t>
      </w:r>
      <w:r>
        <w:rPr>
          <w:szCs w:val="22"/>
          <w:lang w:val="bg-BG"/>
        </w:rPr>
        <w:t>инсулин (NPH).</w:t>
      </w:r>
    </w:p>
    <w:p w:rsidR="00DC2B76" w:rsidRDefault="00DC2B76">
      <w:pPr>
        <w:tabs>
          <w:tab w:val="clear" w:pos="567"/>
        </w:tabs>
        <w:spacing w:line="240" w:lineRule="auto"/>
        <w:rPr>
          <w:szCs w:val="22"/>
          <w:lang w:val="bg-BG"/>
        </w:rPr>
      </w:pPr>
    </w:p>
    <w:p w:rsidR="009127D5" w:rsidRDefault="009127D5">
      <w:pPr>
        <w:tabs>
          <w:tab w:val="clear" w:pos="567"/>
        </w:tabs>
        <w:spacing w:line="240" w:lineRule="auto"/>
        <w:rPr>
          <w:szCs w:val="22"/>
          <w:lang w:val="bg-BG"/>
        </w:rPr>
      </w:pPr>
      <w:r>
        <w:rPr>
          <w:szCs w:val="22"/>
          <w:lang w:val="bg-BG"/>
        </w:rPr>
        <w:t>Времето на действие на всеки инсулин може да варира значително при различни индивиди или в различни периоди при един и същ индивид. Както при всички инсулинови продукти продължителността на действие на Humalog Mix25 зависи от дозата, мястото на инжектиране, кръвоснабдяването, температурата и физическата активност.</w:t>
      </w:r>
    </w:p>
    <w:p w:rsidR="009127D5" w:rsidRDefault="009127D5">
      <w:pPr>
        <w:tabs>
          <w:tab w:val="clear" w:pos="567"/>
        </w:tabs>
        <w:spacing w:line="240" w:lineRule="auto"/>
        <w:rPr>
          <w:iCs/>
          <w:szCs w:val="22"/>
          <w:lang w:val="bg-BG"/>
        </w:rPr>
      </w:pPr>
    </w:p>
    <w:p w:rsidR="00DC2B76" w:rsidRPr="0028363F" w:rsidRDefault="00DC2B76" w:rsidP="00DC2B76">
      <w:pPr>
        <w:keepNext/>
        <w:autoSpaceDE w:val="0"/>
        <w:autoSpaceDN w:val="0"/>
        <w:adjustRightInd w:val="0"/>
        <w:rPr>
          <w:i/>
          <w:szCs w:val="22"/>
          <w:u w:val="single"/>
          <w:lang w:val="bg-BG"/>
        </w:rPr>
      </w:pPr>
      <w:r w:rsidRPr="0028363F">
        <w:rPr>
          <w:i/>
          <w:szCs w:val="22"/>
          <w:u w:val="single"/>
          <w:lang w:val="bg-BG"/>
        </w:rPr>
        <w:t>Специални популации</w:t>
      </w:r>
    </w:p>
    <w:p w:rsidR="00DC2B76" w:rsidRPr="00B000EF" w:rsidRDefault="00DC2B76" w:rsidP="00DC2B76">
      <w:pPr>
        <w:keepNext/>
        <w:autoSpaceDE w:val="0"/>
        <w:autoSpaceDN w:val="0"/>
        <w:adjustRightInd w:val="0"/>
        <w:rPr>
          <w:szCs w:val="22"/>
          <w:lang w:val="bg-BG"/>
        </w:rPr>
      </w:pPr>
    </w:p>
    <w:p w:rsidR="00DC2B76" w:rsidRPr="00161C59" w:rsidRDefault="00DC2B76" w:rsidP="00DC2B76">
      <w:pPr>
        <w:keepNext/>
        <w:autoSpaceDE w:val="0"/>
        <w:autoSpaceDN w:val="0"/>
        <w:adjustRightInd w:val="0"/>
        <w:rPr>
          <w:i/>
          <w:iCs/>
          <w:szCs w:val="22"/>
          <w:lang w:val="bg-BG"/>
        </w:rPr>
      </w:pPr>
      <w:r w:rsidRPr="00161C59">
        <w:rPr>
          <w:i/>
          <w:iCs/>
          <w:szCs w:val="22"/>
          <w:lang w:val="bg-BG"/>
        </w:rPr>
        <w:t>Бъбречно увреждане</w:t>
      </w:r>
    </w:p>
    <w:p w:rsidR="00DC2B76" w:rsidRPr="00B000EF" w:rsidRDefault="00EB3CEC" w:rsidP="00DC2B76">
      <w:pPr>
        <w:autoSpaceDE w:val="0"/>
        <w:autoSpaceDN w:val="0"/>
        <w:adjustRightInd w:val="0"/>
        <w:rPr>
          <w:szCs w:val="22"/>
          <w:lang w:val="bg-BG"/>
        </w:rPr>
      </w:pPr>
      <w:r>
        <w:rPr>
          <w:lang w:val="bg-BG"/>
        </w:rPr>
        <w:t>Н</w:t>
      </w:r>
      <w:r w:rsidR="00DC2B76" w:rsidRPr="00B000EF">
        <w:rPr>
          <w:lang w:val="bg-BG"/>
        </w:rPr>
        <w:t>ужди</w:t>
      </w:r>
      <w:r>
        <w:rPr>
          <w:lang w:val="bg-BG"/>
        </w:rPr>
        <w:t>те от инсулин</w:t>
      </w:r>
      <w:r w:rsidR="00DC2B76" w:rsidRPr="00B000EF">
        <w:rPr>
          <w:lang w:val="bg-BG"/>
        </w:rPr>
        <w:t xml:space="preserve"> мо</w:t>
      </w:r>
      <w:r>
        <w:rPr>
          <w:lang w:val="bg-BG"/>
        </w:rPr>
        <w:t>гат</w:t>
      </w:r>
      <w:r w:rsidR="00DC2B76" w:rsidRPr="00B000EF">
        <w:rPr>
          <w:lang w:val="bg-BG"/>
        </w:rPr>
        <w:t xml:space="preserve"> да са намалени при бъбречно увреждане.</w:t>
      </w:r>
    </w:p>
    <w:p w:rsidR="00DC2B76" w:rsidRPr="00B000EF" w:rsidRDefault="00DC2B76" w:rsidP="00DC2B76">
      <w:pPr>
        <w:autoSpaceDE w:val="0"/>
        <w:autoSpaceDN w:val="0"/>
        <w:adjustRightInd w:val="0"/>
        <w:rPr>
          <w:i/>
          <w:iCs/>
          <w:szCs w:val="22"/>
          <w:lang w:val="bg-BG"/>
        </w:rPr>
      </w:pPr>
    </w:p>
    <w:p w:rsidR="00DC2B76" w:rsidRPr="00161C59" w:rsidRDefault="00DC2B76" w:rsidP="00DC2B76">
      <w:pPr>
        <w:keepNext/>
        <w:autoSpaceDE w:val="0"/>
        <w:autoSpaceDN w:val="0"/>
        <w:adjustRightInd w:val="0"/>
        <w:rPr>
          <w:i/>
          <w:iCs/>
          <w:szCs w:val="22"/>
          <w:lang w:val="bg-BG"/>
        </w:rPr>
      </w:pPr>
      <w:r w:rsidRPr="00161C59">
        <w:rPr>
          <w:i/>
          <w:iCs/>
          <w:szCs w:val="22"/>
          <w:lang w:val="bg-BG"/>
        </w:rPr>
        <w:t>Чернодробно увреждане</w:t>
      </w:r>
    </w:p>
    <w:p w:rsidR="00DC2B76" w:rsidRPr="00B000EF" w:rsidRDefault="00A843AA" w:rsidP="00DC2B76">
      <w:pPr>
        <w:rPr>
          <w:szCs w:val="22"/>
          <w:lang w:val="bg-BG"/>
        </w:rPr>
      </w:pPr>
      <w:r>
        <w:rPr>
          <w:lang w:val="bg-BG"/>
        </w:rPr>
        <w:t>Н</w:t>
      </w:r>
      <w:r w:rsidR="00DC2B76" w:rsidRPr="00B000EF">
        <w:rPr>
          <w:lang w:val="bg-BG"/>
        </w:rPr>
        <w:t>ужди</w:t>
      </w:r>
      <w:r>
        <w:rPr>
          <w:lang w:val="bg-BG"/>
        </w:rPr>
        <w:t>те от инсулин</w:t>
      </w:r>
      <w:r w:rsidR="00DC2B76" w:rsidRPr="00B000EF">
        <w:rPr>
          <w:lang w:val="bg-BG"/>
        </w:rPr>
        <w:t xml:space="preserve"> мо</w:t>
      </w:r>
      <w:r>
        <w:rPr>
          <w:lang w:val="bg-BG"/>
        </w:rPr>
        <w:t>гат</w:t>
      </w:r>
      <w:r w:rsidR="00DC2B76" w:rsidRPr="00B000EF">
        <w:rPr>
          <w:lang w:val="bg-BG"/>
        </w:rPr>
        <w:t xml:space="preserve"> да са намалени</w:t>
      </w:r>
      <w:r w:rsidR="00DC2B76" w:rsidRPr="00B000EF">
        <w:rPr>
          <w:szCs w:val="22"/>
          <w:lang w:val="bg-BG"/>
        </w:rPr>
        <w:t xml:space="preserve"> при пациенти с чернодробно увреждане, поради намаления капацитет за глюконеогенеза и намаленото разграждане на инсулин; въпреки това, при пациенти с хронично чернодробно увреждане, повишената инсулинова резистентност може да доведе до повишаване на инсулиновите нужди.</w:t>
      </w:r>
    </w:p>
    <w:p w:rsidR="00DC2B76" w:rsidRDefault="00DC2B76">
      <w:pPr>
        <w:tabs>
          <w:tab w:val="clear" w:pos="567"/>
        </w:tabs>
        <w:spacing w:line="240" w:lineRule="auto"/>
        <w:rPr>
          <w:iCs/>
          <w:szCs w:val="22"/>
          <w:lang w:val="bg-BG"/>
        </w:rPr>
      </w:pPr>
    </w:p>
    <w:p w:rsidR="00FF607B" w:rsidRPr="00CB3F76" w:rsidRDefault="00FF607B" w:rsidP="00FF607B">
      <w:pPr>
        <w:keepNext/>
        <w:tabs>
          <w:tab w:val="clear" w:pos="567"/>
        </w:tabs>
        <w:spacing w:line="240" w:lineRule="auto"/>
        <w:ind w:right="11"/>
        <w:rPr>
          <w:i/>
          <w:lang w:val="ru-RU"/>
        </w:rPr>
      </w:pPr>
      <w:r>
        <w:rPr>
          <w:i/>
          <w:lang w:val="bg-BG"/>
        </w:rPr>
        <w:t>Педиатрична популация</w:t>
      </w:r>
    </w:p>
    <w:p w:rsidR="00814CC8" w:rsidRPr="0028363F" w:rsidRDefault="00FF607B" w:rsidP="00814CC8">
      <w:pPr>
        <w:pStyle w:val="BodyText3"/>
        <w:tabs>
          <w:tab w:val="clear" w:pos="567"/>
        </w:tabs>
        <w:spacing w:line="240" w:lineRule="auto"/>
        <w:rPr>
          <w:iCs/>
          <w:szCs w:val="22"/>
          <w:lang w:val="bg-BG"/>
        </w:rPr>
      </w:pPr>
      <w:r>
        <w:rPr>
          <w:lang w:val="bg-BG"/>
        </w:rPr>
        <w:t xml:space="preserve">Приложението на </w:t>
      </w:r>
      <w:r>
        <w:t>Humalog</w:t>
      </w:r>
      <w:r w:rsidRPr="000312A6">
        <w:rPr>
          <w:lang w:val="ru-RU"/>
        </w:rPr>
        <w:t xml:space="preserve"> </w:t>
      </w:r>
      <w:r>
        <w:t>Mix</w:t>
      </w:r>
      <w:r w:rsidRPr="000312A6">
        <w:rPr>
          <w:lang w:val="ru-RU"/>
        </w:rPr>
        <w:t xml:space="preserve">25 </w:t>
      </w:r>
      <w:r>
        <w:rPr>
          <w:lang w:val="bg-BG"/>
        </w:rPr>
        <w:t>при деца под 12</w:t>
      </w:r>
      <w:r w:rsidR="006E412F">
        <w:rPr>
          <w:lang w:val="en-US"/>
        </w:rPr>
        <w:t> </w:t>
      </w:r>
      <w:r>
        <w:rPr>
          <w:lang w:val="bg-BG"/>
        </w:rPr>
        <w:t xml:space="preserve">годишна възраст трябва да се </w:t>
      </w:r>
      <w:r w:rsidR="003424C5">
        <w:rPr>
          <w:lang w:val="bg-BG"/>
        </w:rPr>
        <w:t>обмисля</w:t>
      </w:r>
      <w:r>
        <w:rPr>
          <w:lang w:val="bg-BG"/>
        </w:rPr>
        <w:t xml:space="preserve"> само в </w:t>
      </w:r>
      <w:r w:rsidRPr="00F85FC4">
        <w:rPr>
          <w:lang w:val="bg-BG"/>
        </w:rPr>
        <w:t>случа</w:t>
      </w:r>
      <w:r w:rsidR="006E412F" w:rsidRPr="00F85FC4">
        <w:rPr>
          <w:lang w:val="bg-BG"/>
        </w:rPr>
        <w:t>й</w:t>
      </w:r>
      <w:r>
        <w:rPr>
          <w:lang w:val="bg-BG"/>
        </w:rPr>
        <w:t xml:space="preserve"> </w:t>
      </w:r>
      <w:r w:rsidR="003424C5">
        <w:rPr>
          <w:lang w:val="bg-BG"/>
        </w:rPr>
        <w:t>на</w:t>
      </w:r>
      <w:r>
        <w:rPr>
          <w:lang w:val="bg-BG"/>
        </w:rPr>
        <w:t xml:space="preserve"> очаква</w:t>
      </w:r>
      <w:r w:rsidR="003424C5">
        <w:rPr>
          <w:lang w:val="bg-BG"/>
        </w:rPr>
        <w:t>на полза</w:t>
      </w:r>
      <w:r>
        <w:rPr>
          <w:lang w:val="bg-BG"/>
        </w:rPr>
        <w:t xml:space="preserve"> в сравнение с </w:t>
      </w:r>
      <w:r w:rsidR="00814CC8" w:rsidRPr="00814CC8">
        <w:rPr>
          <w:iCs/>
          <w:szCs w:val="22"/>
          <w:lang w:val="bg-BG"/>
        </w:rPr>
        <w:t>бързодейстащия (разтворим) обикновен човешки</w:t>
      </w:r>
    </w:p>
    <w:p w:rsidR="00644F24" w:rsidRDefault="00644F24" w:rsidP="00644F24">
      <w:pPr>
        <w:pStyle w:val="BodyText3"/>
        <w:tabs>
          <w:tab w:val="clear" w:pos="567"/>
        </w:tabs>
        <w:spacing w:line="240" w:lineRule="auto"/>
        <w:jc w:val="left"/>
        <w:rPr>
          <w:lang w:val="bg-BG"/>
        </w:rPr>
      </w:pPr>
      <w:r>
        <w:rPr>
          <w:lang w:val="bg-BG"/>
        </w:rPr>
        <w:t>инсулин.</w:t>
      </w:r>
    </w:p>
    <w:p w:rsidR="00CB3F76" w:rsidRDefault="00CB3F76">
      <w:pPr>
        <w:tabs>
          <w:tab w:val="clear" w:pos="567"/>
        </w:tabs>
        <w:spacing w:line="240" w:lineRule="auto"/>
        <w:rPr>
          <w:iCs/>
          <w:szCs w:val="22"/>
          <w:lang w:val="bg-BG"/>
        </w:rPr>
      </w:pPr>
    </w:p>
    <w:p w:rsidR="005E654D" w:rsidRPr="00B000EF" w:rsidRDefault="005E654D" w:rsidP="005E654D">
      <w:pPr>
        <w:keepNext/>
        <w:autoSpaceDE w:val="0"/>
        <w:autoSpaceDN w:val="0"/>
        <w:adjustRightInd w:val="0"/>
        <w:rPr>
          <w:szCs w:val="22"/>
          <w:u w:val="single"/>
          <w:lang w:val="bg-BG"/>
        </w:rPr>
      </w:pPr>
      <w:r w:rsidRPr="00B000EF">
        <w:rPr>
          <w:szCs w:val="22"/>
          <w:u w:val="single"/>
          <w:lang w:val="bg-BG"/>
        </w:rPr>
        <w:t>Начин на приложение</w:t>
      </w:r>
    </w:p>
    <w:p w:rsidR="005E654D" w:rsidRDefault="005E654D" w:rsidP="005E654D">
      <w:pPr>
        <w:tabs>
          <w:tab w:val="clear" w:pos="567"/>
        </w:tabs>
        <w:spacing w:line="240" w:lineRule="auto"/>
        <w:rPr>
          <w:szCs w:val="22"/>
          <w:lang w:val="bg-BG"/>
        </w:rPr>
      </w:pPr>
    </w:p>
    <w:p w:rsidR="005E654D" w:rsidRPr="00B000EF" w:rsidRDefault="005E654D" w:rsidP="005E654D">
      <w:pPr>
        <w:tabs>
          <w:tab w:val="clear" w:pos="567"/>
        </w:tabs>
        <w:spacing w:line="240" w:lineRule="auto"/>
        <w:rPr>
          <w:szCs w:val="22"/>
          <w:lang w:val="bg-BG"/>
        </w:rPr>
      </w:pPr>
      <w:r w:rsidRPr="00B000EF">
        <w:rPr>
          <w:szCs w:val="22"/>
          <w:lang w:val="bg-BG"/>
        </w:rPr>
        <w:t>Подкожното приложение трябва да бъде в горната част на ръцете, бедрата, седалището или корема. Използваните места за инжектиране следва да се сменят така, че дадено място да не се използва повече от веднъж месечно.</w:t>
      </w:r>
    </w:p>
    <w:p w:rsidR="005E654D" w:rsidRPr="00B000EF" w:rsidRDefault="005E654D" w:rsidP="005E654D">
      <w:pPr>
        <w:tabs>
          <w:tab w:val="clear" w:pos="567"/>
        </w:tabs>
        <w:spacing w:line="240" w:lineRule="auto"/>
        <w:rPr>
          <w:bCs/>
          <w:iCs/>
          <w:szCs w:val="22"/>
          <w:lang w:val="bg-BG"/>
        </w:rPr>
      </w:pPr>
    </w:p>
    <w:p w:rsidR="005E654D" w:rsidRPr="00B000EF" w:rsidRDefault="005E654D" w:rsidP="005E654D">
      <w:pPr>
        <w:tabs>
          <w:tab w:val="clear" w:pos="567"/>
        </w:tabs>
        <w:spacing w:line="240" w:lineRule="auto"/>
        <w:rPr>
          <w:bCs/>
          <w:iCs/>
          <w:szCs w:val="22"/>
          <w:lang w:val="bg-BG"/>
        </w:rPr>
      </w:pPr>
      <w:r w:rsidRPr="00B000EF">
        <w:rPr>
          <w:bCs/>
          <w:iCs/>
          <w:szCs w:val="22"/>
          <w:lang w:val="bg-BG"/>
        </w:rPr>
        <w:t xml:space="preserve">При подкожно </w:t>
      </w:r>
      <w:r>
        <w:rPr>
          <w:bCs/>
          <w:iCs/>
          <w:szCs w:val="22"/>
          <w:lang w:val="bg-BG"/>
        </w:rPr>
        <w:t>приложение</w:t>
      </w:r>
      <w:r w:rsidRPr="00B000EF">
        <w:rPr>
          <w:bCs/>
          <w:iCs/>
          <w:szCs w:val="22"/>
          <w:lang w:val="bg-BG"/>
        </w:rPr>
        <w:t xml:space="preserve"> на Humalog </w:t>
      </w:r>
      <w:r>
        <w:t>Mix</w:t>
      </w:r>
      <w:r w:rsidRPr="008535D1">
        <w:rPr>
          <w:lang w:val="ru-RU"/>
        </w:rPr>
        <w:t>25</w:t>
      </w:r>
      <w:r>
        <w:rPr>
          <w:lang w:val="bg-BG"/>
        </w:rPr>
        <w:t xml:space="preserve"> </w:t>
      </w:r>
      <w:r w:rsidRPr="00B000EF">
        <w:rPr>
          <w:bCs/>
          <w:iCs/>
          <w:szCs w:val="22"/>
          <w:lang w:val="bg-BG"/>
        </w:rPr>
        <w:t>трябва да се внимава да не се прониква в кръвоносен съд. След инжектиране мястото на инжектиране не трябва да се масажира. Пациентите трябва да се обучат да прилагат подходяща</w:t>
      </w:r>
      <w:r w:rsidR="00A843AA">
        <w:rPr>
          <w:bCs/>
          <w:iCs/>
          <w:szCs w:val="22"/>
          <w:lang w:val="bg-BG"/>
        </w:rPr>
        <w:t>та</w:t>
      </w:r>
      <w:r w:rsidRPr="00B000EF">
        <w:rPr>
          <w:bCs/>
          <w:iCs/>
          <w:szCs w:val="22"/>
          <w:lang w:val="bg-BG"/>
        </w:rPr>
        <w:t xml:space="preserve"> техника на инжектиране.</w:t>
      </w:r>
    </w:p>
    <w:p w:rsidR="005E654D" w:rsidRDefault="005E654D">
      <w:pPr>
        <w:tabs>
          <w:tab w:val="clear" w:pos="567"/>
        </w:tabs>
        <w:spacing w:line="240" w:lineRule="auto"/>
        <w:rPr>
          <w:iCs/>
          <w:szCs w:val="22"/>
          <w:lang w:val="bg-BG"/>
        </w:rPr>
      </w:pPr>
    </w:p>
    <w:p w:rsidR="005E654D" w:rsidRPr="0028363F" w:rsidRDefault="005E654D" w:rsidP="008535D1">
      <w:pPr>
        <w:keepNext/>
        <w:tabs>
          <w:tab w:val="clear" w:pos="567"/>
        </w:tabs>
        <w:spacing w:line="240" w:lineRule="auto"/>
        <w:rPr>
          <w:i/>
          <w:szCs w:val="22"/>
          <w:u w:val="single"/>
          <w:lang w:val="bg-BG"/>
        </w:rPr>
      </w:pPr>
      <w:r w:rsidRPr="0028363F">
        <w:rPr>
          <w:i/>
          <w:szCs w:val="22"/>
          <w:u w:val="single"/>
        </w:rPr>
        <w:t>KwikPen</w:t>
      </w:r>
    </w:p>
    <w:p w:rsidR="00142136" w:rsidRPr="0028363F" w:rsidRDefault="00142136" w:rsidP="008535D1">
      <w:pPr>
        <w:keepNext/>
        <w:tabs>
          <w:tab w:val="clear" w:pos="567"/>
        </w:tabs>
        <w:spacing w:line="240" w:lineRule="auto"/>
        <w:rPr>
          <w:i/>
          <w:szCs w:val="22"/>
          <w:u w:val="single"/>
          <w:lang w:val="bg-BG"/>
        </w:rPr>
      </w:pPr>
    </w:p>
    <w:p w:rsidR="008402AB" w:rsidRDefault="005E654D" w:rsidP="008535D1">
      <w:pPr>
        <w:tabs>
          <w:tab w:val="clear" w:pos="567"/>
        </w:tabs>
        <w:spacing w:line="240" w:lineRule="auto"/>
        <w:rPr>
          <w:b/>
          <w:szCs w:val="22"/>
          <w:lang w:val="bg-BG"/>
        </w:rPr>
      </w:pPr>
      <w:r>
        <w:rPr>
          <w:szCs w:val="22"/>
          <w:lang w:val="bg-BG"/>
        </w:rPr>
        <w:t xml:space="preserve">Писалката </w:t>
      </w:r>
      <w:r w:rsidRPr="0025253F">
        <w:rPr>
          <w:szCs w:val="22"/>
        </w:rPr>
        <w:t>KwikPen</w:t>
      </w:r>
      <w:r>
        <w:rPr>
          <w:szCs w:val="22"/>
          <w:lang w:val="bg-BG"/>
        </w:rPr>
        <w:t xml:space="preserve"> </w:t>
      </w:r>
      <w:r>
        <w:rPr>
          <w:lang w:val="bg-BG"/>
        </w:rPr>
        <w:t>доставя</w:t>
      </w:r>
      <w:r w:rsidRPr="001B143E">
        <w:rPr>
          <w:lang w:val="ru-RU"/>
        </w:rPr>
        <w:t xml:space="preserve"> 1-60</w:t>
      </w:r>
      <w:r>
        <w:t> </w:t>
      </w:r>
      <w:r>
        <w:rPr>
          <w:lang w:val="bg-BG"/>
        </w:rPr>
        <w:t>единици на стъпки по</w:t>
      </w:r>
      <w:r w:rsidRPr="001B143E">
        <w:rPr>
          <w:lang w:val="ru-RU"/>
        </w:rPr>
        <w:t xml:space="preserve"> 1</w:t>
      </w:r>
      <w:r>
        <w:t> </w:t>
      </w:r>
      <w:r>
        <w:rPr>
          <w:lang w:val="bg-BG"/>
        </w:rPr>
        <w:t>единица в една инжекция.</w:t>
      </w:r>
      <w:r w:rsidR="008402AB">
        <w:rPr>
          <w:lang w:val="bg-BG"/>
        </w:rPr>
        <w:t xml:space="preserve"> Необходимата доза се избира в единици. </w:t>
      </w:r>
      <w:r w:rsidRPr="00CC4C57">
        <w:rPr>
          <w:b/>
          <w:szCs w:val="22"/>
          <w:lang w:val="bg-BG"/>
        </w:rPr>
        <w:t>Броят на единиците е показан в дозаторното прозорче на писалката</w:t>
      </w:r>
      <w:r w:rsidR="008402AB">
        <w:rPr>
          <w:b/>
          <w:szCs w:val="22"/>
          <w:lang w:val="bg-BG"/>
        </w:rPr>
        <w:t>.</w:t>
      </w:r>
    </w:p>
    <w:p w:rsidR="005E654D" w:rsidRPr="00CB3F76" w:rsidRDefault="005E654D">
      <w:pPr>
        <w:tabs>
          <w:tab w:val="clear" w:pos="567"/>
        </w:tabs>
        <w:spacing w:line="240" w:lineRule="auto"/>
        <w:rPr>
          <w:iCs/>
          <w:szCs w:val="22"/>
          <w:lang w:val="bg-BG"/>
        </w:rPr>
      </w:pPr>
    </w:p>
    <w:p w:rsidR="009127D5" w:rsidRDefault="009127D5" w:rsidP="00867955">
      <w:pPr>
        <w:keepNext/>
        <w:widowControl w:val="0"/>
        <w:tabs>
          <w:tab w:val="clear" w:pos="567"/>
        </w:tabs>
        <w:spacing w:line="240" w:lineRule="auto"/>
        <w:ind w:left="567" w:hanging="567"/>
        <w:rPr>
          <w:szCs w:val="22"/>
          <w:lang w:val="bg-BG"/>
        </w:rPr>
      </w:pPr>
      <w:r>
        <w:rPr>
          <w:b/>
          <w:szCs w:val="22"/>
          <w:lang w:val="bg-BG"/>
        </w:rPr>
        <w:t>4.3</w:t>
      </w:r>
      <w:r>
        <w:rPr>
          <w:b/>
          <w:szCs w:val="22"/>
          <w:lang w:val="bg-BG"/>
        </w:rPr>
        <w:tab/>
        <w:t>Противопоказания</w:t>
      </w:r>
    </w:p>
    <w:p w:rsidR="009127D5" w:rsidRDefault="009127D5" w:rsidP="00867955">
      <w:pPr>
        <w:keepNext/>
        <w:widowControl w:val="0"/>
        <w:tabs>
          <w:tab w:val="clear" w:pos="567"/>
        </w:tabs>
        <w:spacing w:line="240" w:lineRule="auto"/>
        <w:ind w:left="567" w:hanging="567"/>
        <w:rPr>
          <w:noProof/>
          <w:szCs w:val="22"/>
          <w:lang w:val="bg-BG"/>
        </w:rPr>
      </w:pPr>
    </w:p>
    <w:p w:rsidR="009127D5" w:rsidRDefault="009127D5">
      <w:pPr>
        <w:tabs>
          <w:tab w:val="clear" w:pos="567"/>
        </w:tabs>
        <w:spacing w:line="240" w:lineRule="auto"/>
        <w:rPr>
          <w:szCs w:val="22"/>
          <w:lang w:val="bg-BG"/>
        </w:rPr>
      </w:pPr>
      <w:r>
        <w:rPr>
          <w:szCs w:val="22"/>
          <w:lang w:val="bg-BG"/>
        </w:rPr>
        <w:t xml:space="preserve">Свръхчувствителност към </w:t>
      </w:r>
      <w:r w:rsidR="006941C9">
        <w:rPr>
          <w:szCs w:val="22"/>
          <w:lang w:val="bg-BG"/>
        </w:rPr>
        <w:t xml:space="preserve">активното вещество </w:t>
      </w:r>
      <w:r>
        <w:rPr>
          <w:szCs w:val="22"/>
          <w:lang w:val="bg-BG"/>
        </w:rPr>
        <w:t>или някое от помощните вещества</w:t>
      </w:r>
      <w:r w:rsidR="006941C9">
        <w:rPr>
          <w:szCs w:val="22"/>
          <w:lang w:val="bg-BG"/>
        </w:rPr>
        <w:t>, изброени в точка 6.1</w:t>
      </w:r>
      <w:r>
        <w:rPr>
          <w:szCs w:val="22"/>
          <w:lang w:val="bg-BG"/>
        </w:rPr>
        <w:t>.</w:t>
      </w:r>
    </w:p>
    <w:p w:rsidR="009127D5" w:rsidRDefault="009127D5">
      <w:pPr>
        <w:tabs>
          <w:tab w:val="clear" w:pos="567"/>
        </w:tabs>
        <w:spacing w:line="240" w:lineRule="auto"/>
        <w:rPr>
          <w:szCs w:val="22"/>
          <w:lang w:val="bg-BG"/>
        </w:rPr>
      </w:pPr>
    </w:p>
    <w:p w:rsidR="009127D5" w:rsidRDefault="009127D5">
      <w:pPr>
        <w:tabs>
          <w:tab w:val="clear" w:pos="567"/>
        </w:tabs>
        <w:spacing w:line="240" w:lineRule="auto"/>
        <w:rPr>
          <w:szCs w:val="22"/>
          <w:lang w:val="bg-BG"/>
        </w:rPr>
      </w:pPr>
      <w:r>
        <w:rPr>
          <w:szCs w:val="22"/>
          <w:lang w:val="bg-BG"/>
        </w:rPr>
        <w:t>Хипогликемия.</w:t>
      </w:r>
    </w:p>
    <w:p w:rsidR="009127D5" w:rsidRDefault="009127D5">
      <w:pPr>
        <w:tabs>
          <w:tab w:val="clear" w:pos="567"/>
        </w:tabs>
        <w:spacing w:line="240" w:lineRule="auto"/>
        <w:ind w:left="567" w:hanging="567"/>
        <w:rPr>
          <w:noProof/>
          <w:szCs w:val="22"/>
          <w:lang w:val="bg-BG"/>
        </w:rPr>
      </w:pPr>
    </w:p>
    <w:p w:rsidR="009127D5" w:rsidRDefault="009127D5" w:rsidP="00867955">
      <w:pPr>
        <w:keepNext/>
        <w:widowControl w:val="0"/>
        <w:tabs>
          <w:tab w:val="clear" w:pos="567"/>
        </w:tabs>
        <w:spacing w:line="240" w:lineRule="auto"/>
        <w:ind w:left="567" w:hanging="567"/>
        <w:rPr>
          <w:b/>
          <w:szCs w:val="22"/>
          <w:lang w:val="bg-BG"/>
        </w:rPr>
      </w:pPr>
      <w:r>
        <w:rPr>
          <w:b/>
          <w:szCs w:val="22"/>
          <w:lang w:val="bg-BG"/>
        </w:rPr>
        <w:t>4.4</w:t>
      </w:r>
      <w:r>
        <w:rPr>
          <w:b/>
          <w:szCs w:val="22"/>
          <w:lang w:val="bg-BG"/>
        </w:rPr>
        <w:tab/>
        <w:t>Специални предупреждения и предпазни мерки при употреба</w:t>
      </w:r>
    </w:p>
    <w:p w:rsidR="009127D5" w:rsidRDefault="009127D5" w:rsidP="00867955">
      <w:pPr>
        <w:keepNext/>
        <w:widowControl w:val="0"/>
        <w:tabs>
          <w:tab w:val="clear" w:pos="567"/>
        </w:tabs>
        <w:spacing w:line="240" w:lineRule="auto"/>
        <w:ind w:left="567" w:hanging="567"/>
        <w:rPr>
          <w:szCs w:val="22"/>
          <w:highlight w:val="yellow"/>
          <w:lang w:val="bg-BG"/>
        </w:rPr>
      </w:pPr>
    </w:p>
    <w:p w:rsidR="00243CBE" w:rsidRPr="00841E38" w:rsidRDefault="00243CBE" w:rsidP="00243CBE">
      <w:pPr>
        <w:keepNext/>
        <w:tabs>
          <w:tab w:val="clear" w:pos="567"/>
        </w:tabs>
        <w:autoSpaceDE w:val="0"/>
        <w:autoSpaceDN w:val="0"/>
        <w:adjustRightInd w:val="0"/>
        <w:spacing w:line="240" w:lineRule="auto"/>
        <w:rPr>
          <w:szCs w:val="22"/>
          <w:u w:val="single"/>
          <w:lang w:val="ru-RU" w:eastAsia="en-GB"/>
        </w:rPr>
      </w:pPr>
      <w:r w:rsidRPr="00A77B23">
        <w:rPr>
          <w:szCs w:val="22"/>
          <w:u w:val="single"/>
          <w:lang w:val="bg-BG" w:eastAsia="en-GB"/>
        </w:rPr>
        <w:t>Прослед</w:t>
      </w:r>
      <w:r>
        <w:rPr>
          <w:szCs w:val="22"/>
          <w:u w:val="single"/>
          <w:lang w:val="bg-BG" w:eastAsia="en-GB"/>
        </w:rPr>
        <w:t>имост</w:t>
      </w:r>
    </w:p>
    <w:p w:rsidR="00BC5662" w:rsidRDefault="00BC5662" w:rsidP="00243CBE">
      <w:pPr>
        <w:tabs>
          <w:tab w:val="clear" w:pos="567"/>
        </w:tabs>
        <w:autoSpaceDE w:val="0"/>
        <w:autoSpaceDN w:val="0"/>
        <w:adjustRightInd w:val="0"/>
        <w:spacing w:line="240" w:lineRule="auto"/>
        <w:rPr>
          <w:szCs w:val="22"/>
          <w:lang w:val="bg-BG" w:eastAsia="en-GB"/>
        </w:rPr>
      </w:pPr>
    </w:p>
    <w:p w:rsidR="00243CBE" w:rsidRDefault="00243CBE" w:rsidP="00243CBE">
      <w:pPr>
        <w:tabs>
          <w:tab w:val="clear" w:pos="567"/>
        </w:tabs>
        <w:autoSpaceDE w:val="0"/>
        <w:autoSpaceDN w:val="0"/>
        <w:adjustRightInd w:val="0"/>
        <w:spacing w:line="240" w:lineRule="auto"/>
        <w:rPr>
          <w:szCs w:val="22"/>
          <w:lang w:val="bg-BG" w:eastAsia="en-GB"/>
        </w:rPr>
      </w:pPr>
      <w:r w:rsidRPr="00A77B23">
        <w:rPr>
          <w:szCs w:val="22"/>
          <w:lang w:val="bg-BG" w:eastAsia="en-GB"/>
        </w:rPr>
        <w:t xml:space="preserve">За </w:t>
      </w:r>
      <w:r>
        <w:rPr>
          <w:szCs w:val="22"/>
          <w:lang w:val="bg-BG" w:eastAsia="en-GB"/>
        </w:rPr>
        <w:t>д</w:t>
      </w:r>
      <w:r w:rsidRPr="00A77B23">
        <w:rPr>
          <w:szCs w:val="22"/>
          <w:lang w:val="bg-BG" w:eastAsia="en-GB"/>
        </w:rPr>
        <w:t>а се подобри прослед</w:t>
      </w:r>
      <w:r>
        <w:rPr>
          <w:szCs w:val="22"/>
          <w:lang w:val="bg-BG" w:eastAsia="en-GB"/>
        </w:rPr>
        <w:t>имостта</w:t>
      </w:r>
      <w:r w:rsidRPr="00A77B23">
        <w:rPr>
          <w:szCs w:val="22"/>
          <w:lang w:val="ru-RU" w:eastAsia="en-GB"/>
        </w:rPr>
        <w:t xml:space="preserve"> </w:t>
      </w:r>
      <w:r>
        <w:rPr>
          <w:szCs w:val="22"/>
          <w:lang w:val="bg-BG" w:eastAsia="en-GB"/>
        </w:rPr>
        <w:t>на биологичните лекарствени продукти, името и партидният номер на приложения продукт трябва ясно да се записват.</w:t>
      </w:r>
    </w:p>
    <w:p w:rsidR="004E1CE6" w:rsidRDefault="004E1CE6">
      <w:pPr>
        <w:tabs>
          <w:tab w:val="clear" w:pos="567"/>
        </w:tabs>
        <w:spacing w:line="240" w:lineRule="auto"/>
        <w:rPr>
          <w:noProof/>
          <w:lang w:val="bg-BG"/>
        </w:rPr>
      </w:pPr>
    </w:p>
    <w:p w:rsidR="009127D5" w:rsidRDefault="009127D5">
      <w:pPr>
        <w:tabs>
          <w:tab w:val="clear" w:pos="567"/>
        </w:tabs>
        <w:spacing w:line="240" w:lineRule="auto"/>
        <w:rPr>
          <w:noProof/>
          <w:lang w:val="bg-BG"/>
        </w:rPr>
      </w:pPr>
      <w:r>
        <w:rPr>
          <w:noProof/>
          <w:lang w:val="bg-BG"/>
        </w:rPr>
        <w:t>Humalog Mix25 не трябва при никакви обстоятелства да се прилага интравенозно.</w:t>
      </w:r>
    </w:p>
    <w:p w:rsidR="009127D5" w:rsidRDefault="009127D5">
      <w:pPr>
        <w:tabs>
          <w:tab w:val="clear" w:pos="567"/>
        </w:tabs>
        <w:spacing w:line="240" w:lineRule="auto"/>
        <w:rPr>
          <w:noProof/>
          <w:lang w:val="bg-BG"/>
        </w:rPr>
      </w:pPr>
    </w:p>
    <w:p w:rsidR="004230ED" w:rsidRPr="001B143E" w:rsidRDefault="004230ED" w:rsidP="004230ED">
      <w:pPr>
        <w:pStyle w:val="BodyText3"/>
        <w:keepNext/>
        <w:tabs>
          <w:tab w:val="clear" w:pos="567"/>
        </w:tabs>
        <w:spacing w:line="240" w:lineRule="auto"/>
        <w:ind w:right="0"/>
        <w:jc w:val="left"/>
        <w:rPr>
          <w:u w:val="single"/>
          <w:lang w:val="bg-BG"/>
        </w:rPr>
      </w:pPr>
      <w:r w:rsidRPr="001B143E">
        <w:rPr>
          <w:u w:val="single"/>
          <w:lang w:val="bg-BG"/>
        </w:rPr>
        <w:t>Преминаване на пациента към друг т</w:t>
      </w:r>
      <w:r>
        <w:rPr>
          <w:u w:val="single"/>
          <w:lang w:val="bg-BG"/>
        </w:rPr>
        <w:t>ип или вид инсулин</w:t>
      </w:r>
    </w:p>
    <w:p w:rsidR="009127D5" w:rsidRDefault="009127D5">
      <w:pPr>
        <w:pStyle w:val="BodyText3"/>
        <w:tabs>
          <w:tab w:val="clear" w:pos="567"/>
        </w:tabs>
        <w:spacing w:line="240" w:lineRule="auto"/>
        <w:jc w:val="left"/>
        <w:rPr>
          <w:lang w:val="bg-BG"/>
        </w:rPr>
      </w:pPr>
      <w:r>
        <w:rPr>
          <w:lang w:val="bg-BG"/>
        </w:rPr>
        <w:t>Преминаването на пациента към друг тип или вид инсулин трябва да се извърши под строго лекарско наблюдение. Промени в активността, вида (производителя), типа (обикновен</w:t>
      </w:r>
      <w:r w:rsidR="004230ED" w:rsidRPr="00FA4554">
        <w:rPr>
          <w:lang w:val="bg-BG"/>
        </w:rPr>
        <w:t>/бързодействащ</w:t>
      </w:r>
      <w:r w:rsidR="00A843AA">
        <w:rPr>
          <w:lang w:val="bg-BG"/>
        </w:rPr>
        <w:t xml:space="preserve"> разтворим</w:t>
      </w:r>
      <w:r w:rsidRPr="005C09BB">
        <w:rPr>
          <w:lang w:val="bg-BG"/>
        </w:rPr>
        <w:t xml:space="preserve">, </w:t>
      </w:r>
      <w:r w:rsidRPr="00003D5E">
        <w:t>NPH</w:t>
      </w:r>
      <w:r w:rsidR="004230ED" w:rsidRPr="00003D5E">
        <w:rPr>
          <w:lang w:val="bg-BG"/>
        </w:rPr>
        <w:t>/изофан</w:t>
      </w:r>
      <w:r w:rsidRPr="00375083">
        <w:rPr>
          <w:lang w:val="bg-BG"/>
        </w:rPr>
        <w:t xml:space="preserve"> и т.н.), източника (животински, човешки, аналогов инсулин) и/или начина на производство</w:t>
      </w:r>
      <w:r>
        <w:rPr>
          <w:lang w:val="bg-BG"/>
        </w:rPr>
        <w:t xml:space="preserve"> (рекомбинантен ДНК срещу животински инсулин) може да изисква промяна в дозировката. </w:t>
      </w:r>
    </w:p>
    <w:p w:rsidR="009127D5" w:rsidRDefault="009127D5">
      <w:pPr>
        <w:tabs>
          <w:tab w:val="clear" w:pos="567"/>
        </w:tabs>
        <w:spacing w:line="240" w:lineRule="auto"/>
        <w:ind w:left="567" w:hanging="567"/>
        <w:rPr>
          <w:szCs w:val="22"/>
          <w:highlight w:val="yellow"/>
          <w:lang w:val="bg-BG"/>
        </w:rPr>
      </w:pPr>
    </w:p>
    <w:p w:rsidR="004230ED" w:rsidRPr="001B143E" w:rsidRDefault="004230ED" w:rsidP="004230ED">
      <w:pPr>
        <w:keepNext/>
        <w:tabs>
          <w:tab w:val="clear" w:pos="567"/>
        </w:tabs>
        <w:spacing w:line="240" w:lineRule="auto"/>
        <w:rPr>
          <w:bCs/>
          <w:iCs/>
          <w:szCs w:val="22"/>
          <w:u w:val="single"/>
          <w:lang w:val="bg-BG"/>
        </w:rPr>
      </w:pPr>
      <w:r w:rsidRPr="001B143E">
        <w:rPr>
          <w:bCs/>
          <w:iCs/>
          <w:szCs w:val="22"/>
          <w:u w:val="single"/>
          <w:lang w:val="bg-BG"/>
        </w:rPr>
        <w:t>Хипогликемия и хипергликемия</w:t>
      </w:r>
    </w:p>
    <w:p w:rsidR="00BC5662" w:rsidRDefault="00BC5662">
      <w:pPr>
        <w:tabs>
          <w:tab w:val="clear" w:pos="567"/>
        </w:tabs>
        <w:spacing w:line="240" w:lineRule="auto"/>
        <w:rPr>
          <w:bCs/>
          <w:iCs/>
          <w:szCs w:val="22"/>
          <w:lang w:val="bg-BG"/>
        </w:rPr>
      </w:pPr>
    </w:p>
    <w:p w:rsidR="009127D5" w:rsidRDefault="009127D5">
      <w:pPr>
        <w:tabs>
          <w:tab w:val="clear" w:pos="567"/>
        </w:tabs>
        <w:spacing w:line="240" w:lineRule="auto"/>
        <w:rPr>
          <w:bCs/>
          <w:iCs/>
          <w:szCs w:val="22"/>
          <w:lang w:val="bg-BG"/>
        </w:rPr>
      </w:pPr>
      <w:r>
        <w:rPr>
          <w:bCs/>
          <w:iCs/>
          <w:szCs w:val="22"/>
          <w:lang w:val="bg-BG"/>
        </w:rPr>
        <w:t xml:space="preserve">Условия, при които ранните </w:t>
      </w:r>
      <w:r w:rsidR="00085119">
        <w:rPr>
          <w:bCs/>
          <w:iCs/>
          <w:szCs w:val="22"/>
          <w:lang w:val="bg-BG"/>
        </w:rPr>
        <w:t>предупредителни</w:t>
      </w:r>
      <w:r>
        <w:rPr>
          <w:bCs/>
          <w:iCs/>
          <w:szCs w:val="22"/>
          <w:lang w:val="bg-BG"/>
        </w:rPr>
        <w:t xml:space="preserve"> признаци на хипогликемия могат да се променят или да бъдат по</w:t>
      </w:r>
      <w:r>
        <w:rPr>
          <w:bCs/>
          <w:iCs/>
          <w:szCs w:val="22"/>
          <w:lang w:val="bg-BG"/>
        </w:rPr>
        <w:noBreakHyphen/>
        <w:t>слабо изразени са дългогодишен диабет, интензивна инсулинова терапия, неврологично усложнение вследствие на диабет или лечение с продукти като бета</w:t>
      </w:r>
      <w:r>
        <w:rPr>
          <w:bCs/>
          <w:iCs/>
          <w:szCs w:val="22"/>
          <w:lang w:val="bg-BG"/>
        </w:rPr>
        <w:noBreakHyphen/>
        <w:t>блокери.</w:t>
      </w:r>
    </w:p>
    <w:p w:rsidR="009127D5" w:rsidRDefault="009127D5">
      <w:pPr>
        <w:tabs>
          <w:tab w:val="clear" w:pos="567"/>
        </w:tabs>
        <w:spacing w:line="240" w:lineRule="auto"/>
        <w:rPr>
          <w:szCs w:val="22"/>
          <w:lang w:val="bg-BG"/>
        </w:rPr>
      </w:pPr>
    </w:p>
    <w:p w:rsidR="009127D5" w:rsidRDefault="009127D5">
      <w:pPr>
        <w:tabs>
          <w:tab w:val="clear" w:pos="567"/>
        </w:tabs>
        <w:spacing w:line="240" w:lineRule="auto"/>
        <w:rPr>
          <w:szCs w:val="22"/>
          <w:lang w:val="bg-BG"/>
        </w:rPr>
      </w:pPr>
      <w:r>
        <w:rPr>
          <w:szCs w:val="22"/>
          <w:lang w:val="bg-BG"/>
        </w:rPr>
        <w:t xml:space="preserve">Малкият брой пациенти, които са имали хипогликемични реакции след преминаване от животински на човешки инсулин, съобщават, че ранните </w:t>
      </w:r>
      <w:r w:rsidR="00085119">
        <w:rPr>
          <w:bCs/>
          <w:iCs/>
          <w:szCs w:val="22"/>
          <w:lang w:val="bg-BG"/>
        </w:rPr>
        <w:t>предупредителни</w:t>
      </w:r>
      <w:r>
        <w:rPr>
          <w:bCs/>
          <w:iCs/>
          <w:szCs w:val="22"/>
          <w:lang w:val="bg-BG"/>
        </w:rPr>
        <w:t xml:space="preserve"> </w:t>
      </w:r>
      <w:r>
        <w:rPr>
          <w:szCs w:val="22"/>
          <w:lang w:val="bg-BG"/>
        </w:rPr>
        <w:t>симптоми на хипогликемия са по</w:t>
      </w:r>
      <w:r>
        <w:rPr>
          <w:szCs w:val="22"/>
          <w:lang w:val="bg-BG"/>
        </w:rPr>
        <w:noBreakHyphen/>
        <w:t>слабо изразени или различни от тези при ползуването на предишния инсулин. Некоригираните хипогликемични или хипергликемични реакции могат да предизвикат загуба на съзнание, кома или смърт.</w:t>
      </w:r>
    </w:p>
    <w:p w:rsidR="009127D5" w:rsidRDefault="009127D5">
      <w:pPr>
        <w:tabs>
          <w:tab w:val="clear" w:pos="567"/>
        </w:tabs>
        <w:spacing w:line="240" w:lineRule="auto"/>
        <w:rPr>
          <w:szCs w:val="22"/>
          <w:lang w:val="bg-BG"/>
        </w:rPr>
      </w:pPr>
    </w:p>
    <w:p w:rsidR="009127D5" w:rsidRDefault="009127D5">
      <w:pPr>
        <w:tabs>
          <w:tab w:val="clear" w:pos="567"/>
        </w:tabs>
        <w:spacing w:line="240" w:lineRule="auto"/>
        <w:rPr>
          <w:szCs w:val="22"/>
          <w:lang w:val="bg-BG"/>
        </w:rPr>
      </w:pPr>
      <w:r>
        <w:rPr>
          <w:szCs w:val="22"/>
          <w:lang w:val="bg-BG"/>
        </w:rPr>
        <w:t>Прилагането на неподходящи дози или прекъсване на лечението, особено при инсулино-зависими диабетици, може да доведе до хипергликемия и диабетна кетоацидоза, състояния, които са потенциално смъртоносни.</w:t>
      </w:r>
    </w:p>
    <w:p w:rsidR="009127D5" w:rsidRDefault="009127D5">
      <w:pPr>
        <w:tabs>
          <w:tab w:val="clear" w:pos="567"/>
        </w:tabs>
        <w:spacing w:line="240" w:lineRule="auto"/>
        <w:rPr>
          <w:szCs w:val="22"/>
          <w:lang w:val="bg-BG"/>
        </w:rPr>
      </w:pPr>
    </w:p>
    <w:p w:rsidR="004230ED" w:rsidRPr="001B143E" w:rsidRDefault="004230ED" w:rsidP="004230ED">
      <w:pPr>
        <w:pStyle w:val="BodyText"/>
        <w:keepNext/>
        <w:tabs>
          <w:tab w:val="clear" w:pos="567"/>
        </w:tabs>
        <w:jc w:val="left"/>
        <w:rPr>
          <w:u w:val="single"/>
          <w:lang w:val="bg-BG"/>
        </w:rPr>
      </w:pPr>
      <w:r w:rsidRPr="001B143E">
        <w:rPr>
          <w:u w:val="single"/>
          <w:lang w:val="bg-BG"/>
        </w:rPr>
        <w:t>Нужди от инсулин и коригиране на дозата</w:t>
      </w:r>
    </w:p>
    <w:p w:rsidR="00BC5662" w:rsidRDefault="00BC5662">
      <w:pPr>
        <w:tabs>
          <w:tab w:val="clear" w:pos="567"/>
        </w:tabs>
        <w:spacing w:line="240" w:lineRule="auto"/>
        <w:rPr>
          <w:szCs w:val="22"/>
          <w:lang w:val="bg-BG"/>
        </w:rPr>
      </w:pPr>
    </w:p>
    <w:p w:rsidR="009127D5" w:rsidRDefault="009127D5">
      <w:pPr>
        <w:tabs>
          <w:tab w:val="clear" w:pos="567"/>
        </w:tabs>
        <w:spacing w:line="240" w:lineRule="auto"/>
        <w:rPr>
          <w:szCs w:val="22"/>
          <w:lang w:val="bg-BG"/>
        </w:rPr>
      </w:pPr>
      <w:r>
        <w:rPr>
          <w:szCs w:val="22"/>
          <w:lang w:val="bg-BG"/>
        </w:rPr>
        <w:t>Нуждите от инсулин могат да се повишат по време на заболяване или емоционални разстройства.</w:t>
      </w:r>
    </w:p>
    <w:p w:rsidR="009127D5" w:rsidRDefault="009127D5">
      <w:pPr>
        <w:tabs>
          <w:tab w:val="clear" w:pos="567"/>
        </w:tabs>
        <w:spacing w:line="240" w:lineRule="auto"/>
        <w:rPr>
          <w:szCs w:val="22"/>
          <w:lang w:val="bg-BG"/>
        </w:rPr>
      </w:pPr>
    </w:p>
    <w:p w:rsidR="009127D5" w:rsidRDefault="009127D5">
      <w:pPr>
        <w:tabs>
          <w:tab w:val="clear" w:pos="567"/>
        </w:tabs>
        <w:spacing w:line="240" w:lineRule="auto"/>
        <w:rPr>
          <w:szCs w:val="22"/>
          <w:lang w:val="bg-BG"/>
        </w:rPr>
      </w:pPr>
      <w:r>
        <w:rPr>
          <w:szCs w:val="22"/>
          <w:lang w:val="bg-BG"/>
        </w:rPr>
        <w:t>Коригиране на дозата може да е необходимо при засилена физическа активност или промяна на обичайната диета.  Физическо натоварване, непосредствено след хранене, може да повиши риска от хипогликемия.</w:t>
      </w:r>
    </w:p>
    <w:p w:rsidR="009127D5" w:rsidRDefault="009127D5">
      <w:pPr>
        <w:tabs>
          <w:tab w:val="clear" w:pos="567"/>
        </w:tabs>
        <w:spacing w:line="240" w:lineRule="auto"/>
        <w:rPr>
          <w:lang w:val="bg-BG"/>
        </w:rPr>
      </w:pPr>
    </w:p>
    <w:p w:rsidR="00D94E3C" w:rsidRPr="00A80D40" w:rsidRDefault="00D94E3C" w:rsidP="00FE78F4">
      <w:pPr>
        <w:keepNext/>
        <w:spacing w:line="240" w:lineRule="auto"/>
        <w:rPr>
          <w:szCs w:val="22"/>
          <w:u w:val="single"/>
          <w:lang w:val="bg-BG"/>
        </w:rPr>
      </w:pPr>
      <w:r w:rsidRPr="00A80D40">
        <w:rPr>
          <w:szCs w:val="22"/>
          <w:u w:val="single"/>
          <w:lang w:val="bg-BG"/>
        </w:rPr>
        <w:t xml:space="preserve">Комбинация на </w:t>
      </w:r>
      <w:r w:rsidR="00195AD4" w:rsidRPr="0056159C">
        <w:rPr>
          <w:szCs w:val="22"/>
          <w:u w:val="single"/>
        </w:rPr>
        <w:t>Humalog</w:t>
      </w:r>
      <w:r w:rsidR="00195AD4" w:rsidRPr="00DA383F">
        <w:rPr>
          <w:szCs w:val="22"/>
          <w:u w:val="single"/>
          <w:lang w:val="ru-RU"/>
        </w:rPr>
        <w:t xml:space="preserve"> </w:t>
      </w:r>
      <w:r w:rsidR="00195AD4">
        <w:rPr>
          <w:szCs w:val="22"/>
          <w:u w:val="single"/>
        </w:rPr>
        <w:t>Mix</w:t>
      </w:r>
      <w:r w:rsidR="00195AD4" w:rsidRPr="00DA383F">
        <w:rPr>
          <w:szCs w:val="22"/>
          <w:u w:val="single"/>
          <w:lang w:val="ru-RU"/>
        </w:rPr>
        <w:t xml:space="preserve">25 </w:t>
      </w:r>
      <w:r w:rsidRPr="00A80D40">
        <w:rPr>
          <w:szCs w:val="22"/>
          <w:u w:val="single"/>
          <w:lang w:val="bg-BG"/>
        </w:rPr>
        <w:t>с пиоглитазон</w:t>
      </w:r>
    </w:p>
    <w:p w:rsidR="00BC5662" w:rsidRDefault="00BC5662" w:rsidP="00D94E3C">
      <w:pPr>
        <w:rPr>
          <w:szCs w:val="22"/>
          <w:lang w:val="bg-BG"/>
        </w:rPr>
      </w:pPr>
    </w:p>
    <w:p w:rsidR="00D94E3C" w:rsidRDefault="00D94E3C" w:rsidP="00D94E3C">
      <w:pPr>
        <w:rPr>
          <w:szCs w:val="22"/>
          <w:lang w:val="bg-BG"/>
        </w:rPr>
      </w:pPr>
      <w:r w:rsidRPr="00A80D40">
        <w:rPr>
          <w:szCs w:val="22"/>
          <w:lang w:val="bg-BG"/>
        </w:rPr>
        <w:t xml:space="preserve">Съобщавано е за случаи на </w:t>
      </w:r>
      <w:r>
        <w:rPr>
          <w:szCs w:val="22"/>
          <w:lang w:val="bg-BG"/>
        </w:rPr>
        <w:t>сърдечна недостатъчност</w:t>
      </w:r>
      <w:r w:rsidR="0091418C" w:rsidRPr="00DA383F">
        <w:rPr>
          <w:szCs w:val="22"/>
          <w:lang w:val="ru-RU"/>
        </w:rPr>
        <w:t xml:space="preserve"> </w:t>
      </w:r>
      <w:r w:rsidR="0091418C">
        <w:rPr>
          <w:szCs w:val="22"/>
          <w:lang w:val="bg-BG"/>
        </w:rPr>
        <w:t>при употреба на</w:t>
      </w:r>
      <w:r>
        <w:rPr>
          <w:szCs w:val="22"/>
          <w:lang w:val="bg-BG"/>
        </w:rPr>
        <w:t xml:space="preserve"> пиоглитазон в комбинация с инсулин, особено при пациенти с рискови фактори за развитието на сърдечна недостатъчност. Това трябва да се вземе под внимание, ако се обсъжда лечение с комбинация от пиоглитазон и </w:t>
      </w:r>
      <w:r w:rsidR="00195AD4" w:rsidRPr="00FE78F4">
        <w:rPr>
          <w:szCs w:val="22"/>
        </w:rPr>
        <w:t>Humalog</w:t>
      </w:r>
      <w:r w:rsidR="00195AD4" w:rsidRPr="00FE78F4">
        <w:rPr>
          <w:szCs w:val="22"/>
          <w:lang w:val="ru-RU"/>
        </w:rPr>
        <w:t xml:space="preserve"> </w:t>
      </w:r>
      <w:r w:rsidR="00195AD4" w:rsidRPr="00FE78F4">
        <w:rPr>
          <w:szCs w:val="22"/>
        </w:rPr>
        <w:t>Mix</w:t>
      </w:r>
      <w:r w:rsidR="00195AD4" w:rsidRPr="00FE78F4">
        <w:rPr>
          <w:szCs w:val="22"/>
          <w:lang w:val="ru-RU"/>
        </w:rPr>
        <w:t>25</w:t>
      </w:r>
      <w:r w:rsidRPr="00B9344C">
        <w:rPr>
          <w:szCs w:val="22"/>
          <w:lang w:val="bg-BG"/>
        </w:rPr>
        <w:t>.</w:t>
      </w:r>
      <w:r>
        <w:rPr>
          <w:szCs w:val="22"/>
          <w:lang w:val="bg-BG"/>
        </w:rPr>
        <w:t xml:space="preserve"> Ако се използва комбинацията, пациентите трябва да се наблюдават за признаци и симптоми на сърдечна недостатъчност, наддаване на тегло и оток. Пиоглитазон трябва да бъде спрян, ако се появи някакво влошаване на сърдечните симптоми.</w:t>
      </w:r>
    </w:p>
    <w:p w:rsidR="00D94E3C" w:rsidRDefault="00D94E3C">
      <w:pPr>
        <w:tabs>
          <w:tab w:val="clear" w:pos="567"/>
        </w:tabs>
        <w:spacing w:line="240" w:lineRule="auto"/>
        <w:ind w:left="567" w:hanging="567"/>
        <w:rPr>
          <w:noProof/>
          <w:szCs w:val="22"/>
          <w:lang w:val="bg-BG"/>
        </w:rPr>
      </w:pPr>
    </w:p>
    <w:p w:rsidR="004230ED" w:rsidRPr="00A338AA" w:rsidRDefault="004230ED" w:rsidP="004230ED">
      <w:pPr>
        <w:keepNext/>
        <w:autoSpaceDE w:val="0"/>
        <w:autoSpaceDN w:val="0"/>
        <w:adjustRightInd w:val="0"/>
        <w:rPr>
          <w:rFonts w:eastAsia="TimesNewRoman,Italic"/>
          <w:iCs/>
          <w:szCs w:val="22"/>
          <w:u w:val="single"/>
          <w:lang w:val="ru-RU"/>
        </w:rPr>
      </w:pPr>
      <w:r>
        <w:rPr>
          <w:szCs w:val="22"/>
          <w:u w:val="single"/>
          <w:lang w:val="bg-BG"/>
        </w:rPr>
        <w:t>Избягване на лекарствени грешки</w:t>
      </w:r>
    </w:p>
    <w:p w:rsidR="00BC5662" w:rsidRDefault="00BC5662" w:rsidP="004230ED">
      <w:pPr>
        <w:autoSpaceDE w:val="0"/>
        <w:autoSpaceDN w:val="0"/>
        <w:adjustRightInd w:val="0"/>
        <w:rPr>
          <w:rFonts w:eastAsia="TimesNewRoman,Italic"/>
          <w:szCs w:val="22"/>
          <w:lang w:val="bg-BG"/>
        </w:rPr>
      </w:pPr>
    </w:p>
    <w:p w:rsidR="004230ED" w:rsidRDefault="004230ED" w:rsidP="004230ED">
      <w:pPr>
        <w:autoSpaceDE w:val="0"/>
        <w:autoSpaceDN w:val="0"/>
        <w:adjustRightInd w:val="0"/>
        <w:rPr>
          <w:szCs w:val="22"/>
          <w:lang w:val="bg-BG"/>
        </w:rPr>
      </w:pPr>
      <w:r>
        <w:rPr>
          <w:rFonts w:eastAsia="TimesNewRoman,Italic"/>
          <w:szCs w:val="22"/>
          <w:lang w:val="bg-BG"/>
        </w:rPr>
        <w:t>Пациентите трябва да бъдат обучени винаги да проверяват етикета на инсулина преди всяка инжекция, за да се избегн</w:t>
      </w:r>
      <w:r>
        <w:rPr>
          <w:rFonts w:eastAsia="TimesNewRoman,Italic"/>
          <w:szCs w:val="22"/>
          <w:lang w:val="en-US"/>
        </w:rPr>
        <w:t>e</w:t>
      </w:r>
      <w:r>
        <w:rPr>
          <w:rFonts w:eastAsia="TimesNewRoman,Italic"/>
          <w:szCs w:val="22"/>
          <w:lang w:val="bg-BG"/>
        </w:rPr>
        <w:t xml:space="preserve"> случайн</w:t>
      </w:r>
      <w:r>
        <w:rPr>
          <w:rFonts w:eastAsia="TimesNewRoman,Italic"/>
          <w:szCs w:val="22"/>
          <w:lang w:val="en-US"/>
        </w:rPr>
        <w:t>o</w:t>
      </w:r>
      <w:r>
        <w:rPr>
          <w:rFonts w:eastAsia="TimesNewRoman,Italic"/>
          <w:szCs w:val="22"/>
          <w:lang w:val="bg-BG"/>
        </w:rPr>
        <w:t xml:space="preserve"> объркване между двата вида опаковки на писалката </w:t>
      </w:r>
      <w:r w:rsidRPr="006F5D15">
        <w:rPr>
          <w:szCs w:val="22"/>
        </w:rPr>
        <w:t>Humalog</w:t>
      </w:r>
      <w:r w:rsidRPr="00234E5C">
        <w:rPr>
          <w:szCs w:val="22"/>
          <w:lang w:val="ru-RU"/>
        </w:rPr>
        <w:t xml:space="preserve"> </w:t>
      </w:r>
      <w:r w:rsidRPr="006F5D15">
        <w:rPr>
          <w:szCs w:val="22"/>
        </w:rPr>
        <w:t>KwikPen</w:t>
      </w:r>
      <w:r w:rsidRPr="00E50199">
        <w:rPr>
          <w:rFonts w:eastAsia="TimesNewRoman,Italic"/>
          <w:szCs w:val="22"/>
          <w:lang w:val="bg-BG"/>
        </w:rPr>
        <w:t xml:space="preserve"> </w:t>
      </w:r>
      <w:r>
        <w:rPr>
          <w:rFonts w:eastAsia="TimesNewRoman,Italic"/>
          <w:szCs w:val="22"/>
          <w:lang w:val="bg-BG"/>
        </w:rPr>
        <w:t>с различно количество на активното вещество</w:t>
      </w:r>
      <w:r>
        <w:rPr>
          <w:szCs w:val="22"/>
          <w:lang w:val="bg-BG"/>
        </w:rPr>
        <w:t>, както и на други инсулинови продукти.</w:t>
      </w:r>
    </w:p>
    <w:p w:rsidR="004230ED" w:rsidRDefault="004230ED" w:rsidP="004230ED">
      <w:pPr>
        <w:autoSpaceDE w:val="0"/>
        <w:autoSpaceDN w:val="0"/>
        <w:adjustRightInd w:val="0"/>
        <w:rPr>
          <w:szCs w:val="22"/>
          <w:lang w:val="bg-BG"/>
        </w:rPr>
      </w:pPr>
    </w:p>
    <w:p w:rsidR="004230ED" w:rsidRPr="00A350AF" w:rsidRDefault="004230ED" w:rsidP="004230ED">
      <w:pPr>
        <w:autoSpaceDE w:val="0"/>
        <w:autoSpaceDN w:val="0"/>
        <w:adjustRightInd w:val="0"/>
        <w:rPr>
          <w:rFonts w:eastAsia="TimesNewRoman,Italic"/>
          <w:szCs w:val="22"/>
          <w:lang w:val="bg-BG"/>
        </w:rPr>
      </w:pPr>
      <w:r>
        <w:rPr>
          <w:szCs w:val="22"/>
          <w:lang w:val="bg-BG"/>
        </w:rPr>
        <w:t>Пациентите трябва визуално да проверят набраните единици върху дозовия брояч на писалката.</w:t>
      </w:r>
      <w:r w:rsidRPr="00A350AF">
        <w:rPr>
          <w:szCs w:val="22"/>
          <w:lang w:val="bg-BG"/>
        </w:rPr>
        <w:t xml:space="preserve"> </w:t>
      </w:r>
      <w:r>
        <w:rPr>
          <w:szCs w:val="22"/>
          <w:lang w:val="bg-BG"/>
        </w:rPr>
        <w:t xml:space="preserve">Затова изискването към пациентите, които сами си правят инжекция, е те да могат да прочетат показанията на дозовия брояч върху писалката. Пациенти, които са слепи или имат намалено зрение, трябва да бъдат инструктирани винаги </w:t>
      </w:r>
      <w:r w:rsidRPr="00995305">
        <w:rPr>
          <w:szCs w:val="22"/>
          <w:lang w:val="bg-BG"/>
        </w:rPr>
        <w:t xml:space="preserve">да </w:t>
      </w:r>
      <w:r>
        <w:rPr>
          <w:szCs w:val="22"/>
          <w:lang w:val="bg-BG"/>
        </w:rPr>
        <w:t>търсят</w:t>
      </w:r>
      <w:r w:rsidRPr="00995305">
        <w:rPr>
          <w:szCs w:val="22"/>
          <w:lang w:val="bg-BG"/>
        </w:rPr>
        <w:t xml:space="preserve"> помощ</w:t>
      </w:r>
      <w:r>
        <w:rPr>
          <w:szCs w:val="22"/>
          <w:lang w:val="bg-BG"/>
        </w:rPr>
        <w:t>/съдействие от друг</w:t>
      </w:r>
      <w:r w:rsidR="00EB3CEC">
        <w:rPr>
          <w:szCs w:val="22"/>
          <w:lang w:val="bg-BG"/>
        </w:rPr>
        <w:t>о лице</w:t>
      </w:r>
      <w:r>
        <w:rPr>
          <w:szCs w:val="22"/>
          <w:lang w:val="bg-BG"/>
        </w:rPr>
        <w:t>, ко</w:t>
      </w:r>
      <w:r w:rsidR="00EB3CEC">
        <w:rPr>
          <w:szCs w:val="22"/>
          <w:lang w:val="bg-BG"/>
        </w:rPr>
        <w:t>е</w:t>
      </w:r>
      <w:r>
        <w:rPr>
          <w:szCs w:val="22"/>
          <w:lang w:val="bg-BG"/>
        </w:rPr>
        <w:t>то има добро зрение и е обучен</w:t>
      </w:r>
      <w:r w:rsidR="00EB3CEC">
        <w:rPr>
          <w:szCs w:val="22"/>
          <w:lang w:val="bg-BG"/>
        </w:rPr>
        <w:t>о</w:t>
      </w:r>
      <w:r>
        <w:rPr>
          <w:szCs w:val="22"/>
          <w:lang w:val="bg-BG"/>
        </w:rPr>
        <w:t xml:space="preserve"> да използва устройството за доставка на инсулин.</w:t>
      </w:r>
    </w:p>
    <w:p w:rsidR="004230ED" w:rsidRDefault="004230ED" w:rsidP="004230ED">
      <w:pPr>
        <w:pStyle w:val="NoSpacing"/>
        <w:rPr>
          <w:rFonts w:ascii="Times New Roman" w:hAnsi="Times New Roman"/>
          <w:lang w:val="bg-BG" w:eastAsia="de-DE"/>
        </w:rPr>
      </w:pPr>
    </w:p>
    <w:p w:rsidR="004230ED" w:rsidRPr="00B000EF" w:rsidRDefault="004230ED" w:rsidP="004230ED">
      <w:pPr>
        <w:pStyle w:val="Style6"/>
        <w:keepNext/>
        <w:widowControl/>
        <w:spacing w:before="28" w:line="240" w:lineRule="auto"/>
        <w:rPr>
          <w:rStyle w:val="FontStyle30"/>
          <w:sz w:val="22"/>
          <w:szCs w:val="22"/>
          <w:u w:val="single"/>
          <w:lang w:eastAsia="en-US"/>
        </w:rPr>
      </w:pPr>
      <w:r w:rsidRPr="00B000EF">
        <w:rPr>
          <w:rStyle w:val="FontStyle30"/>
          <w:sz w:val="22"/>
          <w:szCs w:val="22"/>
          <w:u w:val="single"/>
          <w:lang w:eastAsia="en-US"/>
        </w:rPr>
        <w:t>Помощни вещества</w:t>
      </w:r>
    </w:p>
    <w:p w:rsidR="00BC5662" w:rsidRDefault="00BC5662" w:rsidP="004230ED">
      <w:pPr>
        <w:rPr>
          <w:szCs w:val="22"/>
          <w:lang w:val="bg-BG"/>
        </w:rPr>
      </w:pPr>
    </w:p>
    <w:p w:rsidR="004230ED" w:rsidRPr="00B000EF" w:rsidRDefault="004230ED" w:rsidP="004230ED">
      <w:pPr>
        <w:rPr>
          <w:szCs w:val="22"/>
          <w:lang w:val="bg-BG"/>
        </w:rPr>
      </w:pPr>
      <w:r w:rsidRPr="00B000EF">
        <w:rPr>
          <w:szCs w:val="22"/>
          <w:lang w:val="bg-BG"/>
        </w:rPr>
        <w:t>Този лекарствен продукт съдържа по-малко от 1 mmol натрий (23 mg) на доза, т.е. практически „не съдържа натрий”.</w:t>
      </w:r>
    </w:p>
    <w:p w:rsidR="004230ED" w:rsidRDefault="004230ED">
      <w:pPr>
        <w:tabs>
          <w:tab w:val="clear" w:pos="567"/>
        </w:tabs>
        <w:spacing w:line="240" w:lineRule="auto"/>
        <w:ind w:left="567" w:hanging="567"/>
        <w:rPr>
          <w:noProof/>
          <w:szCs w:val="22"/>
          <w:lang w:val="bg-BG"/>
        </w:rPr>
      </w:pPr>
    </w:p>
    <w:p w:rsidR="009127D5" w:rsidRDefault="009127D5" w:rsidP="00867955">
      <w:pPr>
        <w:keepNext/>
        <w:widowControl w:val="0"/>
        <w:tabs>
          <w:tab w:val="clear" w:pos="567"/>
        </w:tabs>
        <w:spacing w:line="240" w:lineRule="auto"/>
        <w:ind w:left="567" w:hanging="567"/>
        <w:rPr>
          <w:szCs w:val="22"/>
          <w:lang w:val="bg-BG"/>
        </w:rPr>
      </w:pPr>
      <w:r>
        <w:rPr>
          <w:b/>
          <w:szCs w:val="22"/>
          <w:lang w:val="bg-BG"/>
        </w:rPr>
        <w:t>4.5</w:t>
      </w:r>
      <w:r>
        <w:rPr>
          <w:b/>
          <w:szCs w:val="22"/>
          <w:lang w:val="bg-BG"/>
        </w:rPr>
        <w:tab/>
        <w:t>Взаимодействие с други лекарствени продукти и други форми на взаимодействие</w:t>
      </w:r>
    </w:p>
    <w:p w:rsidR="009127D5" w:rsidRDefault="009127D5" w:rsidP="00867955">
      <w:pPr>
        <w:keepNext/>
        <w:widowControl w:val="0"/>
        <w:tabs>
          <w:tab w:val="clear" w:pos="567"/>
        </w:tabs>
        <w:spacing w:line="240" w:lineRule="auto"/>
        <w:ind w:left="567" w:hanging="567"/>
        <w:rPr>
          <w:noProof/>
          <w:szCs w:val="22"/>
          <w:lang w:val="bg-BG"/>
        </w:rPr>
      </w:pPr>
    </w:p>
    <w:p w:rsidR="009127D5" w:rsidRDefault="009127D5">
      <w:pPr>
        <w:tabs>
          <w:tab w:val="clear" w:pos="567"/>
        </w:tabs>
        <w:spacing w:line="240" w:lineRule="auto"/>
        <w:rPr>
          <w:szCs w:val="22"/>
          <w:lang w:val="bg-BG"/>
        </w:rPr>
      </w:pPr>
      <w:r>
        <w:rPr>
          <w:szCs w:val="22"/>
          <w:lang w:val="bg-BG"/>
        </w:rPr>
        <w:t>Нуждите от инсулин могат да се повишат от продукти с хипергликемично действие като орални контрацептиви, кортикостероиди или заместващо лечение при заболявания на щитовидната жлеза, даназол, бета</w:t>
      </w:r>
      <w:r>
        <w:rPr>
          <w:szCs w:val="22"/>
          <w:vertAlign w:val="subscript"/>
          <w:lang w:val="bg-BG"/>
        </w:rPr>
        <w:t>2</w:t>
      </w:r>
      <w:r>
        <w:rPr>
          <w:szCs w:val="22"/>
          <w:lang w:val="bg-BG"/>
        </w:rPr>
        <w:t xml:space="preserve"> </w:t>
      </w:r>
      <w:r w:rsidR="00F10225">
        <w:rPr>
          <w:szCs w:val="22"/>
          <w:lang w:val="bg-BG"/>
        </w:rPr>
        <w:t>агонисти</w:t>
      </w:r>
      <w:r>
        <w:rPr>
          <w:szCs w:val="22"/>
          <w:lang w:val="bg-BG"/>
        </w:rPr>
        <w:t xml:space="preserve"> (като ритодрин, салбутамол, тербуталин). </w:t>
      </w:r>
    </w:p>
    <w:p w:rsidR="009127D5" w:rsidRDefault="009127D5">
      <w:pPr>
        <w:tabs>
          <w:tab w:val="clear" w:pos="567"/>
        </w:tabs>
        <w:spacing w:line="240" w:lineRule="auto"/>
        <w:rPr>
          <w:szCs w:val="22"/>
          <w:lang w:val="bg-BG"/>
        </w:rPr>
      </w:pPr>
    </w:p>
    <w:p w:rsidR="009127D5" w:rsidRDefault="009127D5" w:rsidP="00CB0EB0">
      <w:pPr>
        <w:rPr>
          <w:szCs w:val="22"/>
          <w:lang w:val="bg-BG"/>
        </w:rPr>
      </w:pPr>
      <w:r>
        <w:rPr>
          <w:szCs w:val="22"/>
          <w:lang w:val="bg-BG"/>
        </w:rPr>
        <w:t xml:space="preserve">Нуждите от инсулин могат да намалеят при употреба на продукти с хипогликемично действие като орални хипогликемични средства, салицилати (напр. ацетилсалицилова киселина), антибиотици, съдържащи сулфо-група и някои антидепресанти </w:t>
      </w:r>
      <w:r>
        <w:rPr>
          <w:bCs/>
          <w:szCs w:val="22"/>
          <w:lang w:val="bg-BG"/>
        </w:rPr>
        <w:t>(моноамино оксидазни инхибитори</w:t>
      </w:r>
      <w:r w:rsidR="00CB0EB0">
        <w:rPr>
          <w:bCs/>
          <w:szCs w:val="22"/>
          <w:lang w:val="bg-BG"/>
        </w:rPr>
        <w:t xml:space="preserve">, </w:t>
      </w:r>
      <w:r w:rsidR="00CB0EB0" w:rsidRPr="00CB0EB0">
        <w:rPr>
          <w:bCs/>
          <w:szCs w:val="22"/>
          <w:lang w:val="ru-RU"/>
        </w:rPr>
        <w:t>селективни инхибитори на обратното захващане на серотонина</w:t>
      </w:r>
      <w:r>
        <w:rPr>
          <w:bCs/>
          <w:szCs w:val="22"/>
          <w:lang w:val="bg-BG"/>
        </w:rPr>
        <w:t xml:space="preserve">), определени инхибитори на ангиотензин конвертиращия ензим (каптоприл, еналаприл), </w:t>
      </w:r>
      <w:r w:rsidR="00830C53">
        <w:rPr>
          <w:bCs/>
          <w:szCs w:val="22"/>
          <w:lang w:val="bg-BG"/>
        </w:rPr>
        <w:t>блокери на ангиотензин ІІ рецепторите</w:t>
      </w:r>
      <w:r>
        <w:rPr>
          <w:bCs/>
          <w:szCs w:val="22"/>
          <w:lang w:val="bg-BG"/>
        </w:rPr>
        <w:t>,бета-блокери,</w:t>
      </w:r>
      <w:r>
        <w:rPr>
          <w:szCs w:val="22"/>
          <w:lang w:val="bg-BG"/>
        </w:rPr>
        <w:t xml:space="preserve"> октреотид или алкохол. </w:t>
      </w:r>
    </w:p>
    <w:p w:rsidR="009127D5" w:rsidRDefault="009127D5">
      <w:pPr>
        <w:tabs>
          <w:tab w:val="clear" w:pos="567"/>
        </w:tabs>
        <w:spacing w:line="240" w:lineRule="auto"/>
        <w:rPr>
          <w:szCs w:val="22"/>
          <w:lang w:val="bg-BG"/>
        </w:rPr>
      </w:pPr>
    </w:p>
    <w:p w:rsidR="009127D5" w:rsidRDefault="009127D5">
      <w:pPr>
        <w:tabs>
          <w:tab w:val="clear" w:pos="567"/>
        </w:tabs>
        <w:spacing w:line="240" w:lineRule="auto"/>
        <w:rPr>
          <w:szCs w:val="22"/>
          <w:lang w:val="bg-BG"/>
        </w:rPr>
      </w:pPr>
      <w:r>
        <w:rPr>
          <w:szCs w:val="22"/>
          <w:lang w:val="bg-BG"/>
        </w:rPr>
        <w:t>Смесването на Humalog Mix25 с други инсулини не е проучвано.</w:t>
      </w:r>
    </w:p>
    <w:p w:rsidR="009127D5" w:rsidRDefault="009127D5">
      <w:pPr>
        <w:tabs>
          <w:tab w:val="clear" w:pos="567"/>
        </w:tabs>
        <w:spacing w:line="240" w:lineRule="auto"/>
        <w:rPr>
          <w:szCs w:val="22"/>
          <w:lang w:val="bg-BG"/>
        </w:rPr>
      </w:pPr>
    </w:p>
    <w:p w:rsidR="009127D5" w:rsidRDefault="009127D5" w:rsidP="007D34FC">
      <w:pPr>
        <w:rPr>
          <w:szCs w:val="22"/>
          <w:lang w:val="bg-BG"/>
        </w:rPr>
      </w:pPr>
      <w:r>
        <w:rPr>
          <w:szCs w:val="22"/>
          <w:lang w:val="bg-BG"/>
        </w:rPr>
        <w:t>Когато се използуват други лекарствени продукти освен Humalog Mix25, трябва да се търси лекарска консултация</w:t>
      </w:r>
      <w:r w:rsidR="007D34FC">
        <w:rPr>
          <w:szCs w:val="22"/>
          <w:lang w:val="bg-BG"/>
        </w:rPr>
        <w:t xml:space="preserve"> (вж. точка 4.4)</w:t>
      </w:r>
      <w:r>
        <w:rPr>
          <w:szCs w:val="22"/>
          <w:lang w:val="bg-BG"/>
        </w:rPr>
        <w:t>.</w:t>
      </w:r>
    </w:p>
    <w:p w:rsidR="009127D5" w:rsidRDefault="009127D5">
      <w:pPr>
        <w:tabs>
          <w:tab w:val="clear" w:pos="567"/>
        </w:tabs>
        <w:spacing w:line="240" w:lineRule="auto"/>
        <w:ind w:left="567" w:hanging="567"/>
        <w:rPr>
          <w:noProof/>
          <w:szCs w:val="22"/>
          <w:lang w:val="bg-BG"/>
        </w:rPr>
      </w:pPr>
    </w:p>
    <w:p w:rsidR="009127D5" w:rsidRDefault="009127D5" w:rsidP="007D34FC">
      <w:pPr>
        <w:keepNext/>
        <w:suppressAutoHyphens/>
        <w:rPr>
          <w:b/>
          <w:szCs w:val="22"/>
          <w:lang w:val="bg-BG"/>
        </w:rPr>
      </w:pPr>
      <w:r>
        <w:rPr>
          <w:b/>
          <w:szCs w:val="22"/>
          <w:lang w:val="bg-BG"/>
        </w:rPr>
        <w:t>4.6</w:t>
      </w:r>
      <w:r>
        <w:rPr>
          <w:b/>
          <w:szCs w:val="22"/>
          <w:lang w:val="bg-BG"/>
        </w:rPr>
        <w:tab/>
      </w:r>
      <w:r w:rsidR="007D34FC">
        <w:rPr>
          <w:b/>
          <w:szCs w:val="22"/>
          <w:lang w:val="bg-BG"/>
        </w:rPr>
        <w:t>Фертилитет, б</w:t>
      </w:r>
      <w:r>
        <w:rPr>
          <w:b/>
          <w:szCs w:val="22"/>
          <w:lang w:val="bg-BG"/>
        </w:rPr>
        <w:t>ременност и кърмене</w:t>
      </w:r>
    </w:p>
    <w:p w:rsidR="009127D5" w:rsidRDefault="009127D5" w:rsidP="00867955">
      <w:pPr>
        <w:keepNext/>
        <w:widowControl w:val="0"/>
        <w:tabs>
          <w:tab w:val="clear" w:pos="567"/>
        </w:tabs>
        <w:spacing w:line="240" w:lineRule="auto"/>
        <w:ind w:left="567" w:hanging="567"/>
        <w:rPr>
          <w:szCs w:val="22"/>
          <w:lang w:val="bg-BG"/>
        </w:rPr>
      </w:pPr>
    </w:p>
    <w:p w:rsidR="004230ED" w:rsidRPr="00B000EF" w:rsidRDefault="004230ED" w:rsidP="004230ED">
      <w:pPr>
        <w:keepNext/>
        <w:rPr>
          <w:iCs/>
          <w:noProof/>
          <w:szCs w:val="22"/>
          <w:u w:val="single"/>
          <w:lang w:val="bg-BG"/>
        </w:rPr>
      </w:pPr>
      <w:r w:rsidRPr="00B000EF">
        <w:rPr>
          <w:iCs/>
          <w:szCs w:val="22"/>
          <w:u w:val="single"/>
          <w:lang w:val="bg-BG"/>
        </w:rPr>
        <w:t>Бременност</w:t>
      </w:r>
    </w:p>
    <w:p w:rsidR="00BC5662" w:rsidRDefault="00BC5662">
      <w:pPr>
        <w:tabs>
          <w:tab w:val="clear" w:pos="567"/>
        </w:tabs>
        <w:spacing w:line="240" w:lineRule="auto"/>
        <w:rPr>
          <w:bCs/>
          <w:iCs/>
          <w:szCs w:val="22"/>
          <w:lang w:val="bg-BG"/>
        </w:rPr>
      </w:pPr>
    </w:p>
    <w:p w:rsidR="009127D5" w:rsidRDefault="009127D5">
      <w:pPr>
        <w:tabs>
          <w:tab w:val="clear" w:pos="567"/>
        </w:tabs>
        <w:spacing w:line="240" w:lineRule="auto"/>
        <w:rPr>
          <w:bCs/>
          <w:iCs/>
          <w:szCs w:val="22"/>
          <w:lang w:val="bg-BG"/>
        </w:rPr>
      </w:pPr>
      <w:r>
        <w:rPr>
          <w:bCs/>
          <w:iCs/>
          <w:szCs w:val="22"/>
          <w:lang w:val="bg-BG"/>
        </w:rPr>
        <w:t xml:space="preserve">Данни от приложението върху голям брой бременни жени показват, че не се наблюдават никакви нежелани ефекти на инсулин лиспро върху бременните, или върху здравето на плода/новороденото. </w:t>
      </w:r>
    </w:p>
    <w:p w:rsidR="009127D5" w:rsidRDefault="009127D5">
      <w:pPr>
        <w:tabs>
          <w:tab w:val="clear" w:pos="567"/>
        </w:tabs>
        <w:spacing w:line="240" w:lineRule="auto"/>
        <w:rPr>
          <w:szCs w:val="22"/>
          <w:lang w:val="bg-BG"/>
        </w:rPr>
      </w:pPr>
      <w:r>
        <w:rPr>
          <w:bCs/>
          <w:szCs w:val="22"/>
          <w:lang w:val="bg-BG"/>
        </w:rPr>
        <w:cr/>
      </w:r>
      <w:r>
        <w:rPr>
          <w:szCs w:val="22"/>
          <w:lang w:val="bg-BG"/>
        </w:rPr>
        <w:t xml:space="preserve">По време на бремеността е крайно необходимо да се поддържа добър контрол на пациентите, които са на инсулинова терапия (инсулин-зависим или гестационен диабет). Нуждите от инсулин обикновено намаляват по време на първия триместър на бремеността и се повишават по време на втория и третия триместър. Болните с диабет трябва да бъдат съветвани да информират лекаря си за бременност или планирана бременност. Важно за бременните пациентки с диабет е внимателно </w:t>
      </w:r>
      <w:r>
        <w:rPr>
          <w:bCs/>
          <w:szCs w:val="22"/>
          <w:lang w:val="bg-BG"/>
        </w:rPr>
        <w:t>наблюдаване контрола</w:t>
      </w:r>
      <w:r>
        <w:rPr>
          <w:szCs w:val="22"/>
          <w:lang w:val="bg-BG"/>
        </w:rPr>
        <w:t xml:space="preserve"> на захарта, както и общото здравословно състояние. </w:t>
      </w:r>
    </w:p>
    <w:p w:rsidR="009127D5" w:rsidRDefault="009127D5">
      <w:pPr>
        <w:tabs>
          <w:tab w:val="clear" w:pos="567"/>
        </w:tabs>
        <w:spacing w:line="240" w:lineRule="auto"/>
        <w:rPr>
          <w:szCs w:val="22"/>
          <w:lang w:val="bg-BG"/>
        </w:rPr>
      </w:pPr>
    </w:p>
    <w:p w:rsidR="004230ED" w:rsidRPr="00B000EF" w:rsidRDefault="004230ED" w:rsidP="004230ED">
      <w:pPr>
        <w:keepNext/>
        <w:rPr>
          <w:szCs w:val="22"/>
          <w:lang w:val="bg-BG"/>
        </w:rPr>
      </w:pPr>
      <w:r w:rsidRPr="00B000EF">
        <w:rPr>
          <w:iCs/>
          <w:noProof/>
          <w:szCs w:val="22"/>
          <w:u w:val="single"/>
          <w:lang w:val="bg-BG"/>
        </w:rPr>
        <w:t>Кърмене</w:t>
      </w:r>
    </w:p>
    <w:p w:rsidR="00BC5662" w:rsidRDefault="00BC5662">
      <w:pPr>
        <w:tabs>
          <w:tab w:val="clear" w:pos="567"/>
        </w:tabs>
        <w:spacing w:line="240" w:lineRule="auto"/>
        <w:rPr>
          <w:szCs w:val="22"/>
          <w:lang w:val="bg-BG"/>
        </w:rPr>
      </w:pPr>
    </w:p>
    <w:p w:rsidR="009127D5" w:rsidRDefault="009127D5">
      <w:pPr>
        <w:tabs>
          <w:tab w:val="clear" w:pos="567"/>
        </w:tabs>
        <w:spacing w:line="240" w:lineRule="auto"/>
        <w:rPr>
          <w:szCs w:val="22"/>
          <w:lang w:val="bg-BG"/>
        </w:rPr>
      </w:pPr>
      <w:r>
        <w:rPr>
          <w:szCs w:val="22"/>
          <w:lang w:val="bg-BG"/>
        </w:rPr>
        <w:t xml:space="preserve">При пациентки с диабет, които кърмят, може да се изисква корекция на дозата на инсулина, диетата или и на двете. </w:t>
      </w:r>
    </w:p>
    <w:p w:rsidR="004230ED" w:rsidRDefault="004230ED" w:rsidP="004230ED">
      <w:pPr>
        <w:tabs>
          <w:tab w:val="clear" w:pos="567"/>
        </w:tabs>
        <w:spacing w:line="240" w:lineRule="auto"/>
        <w:rPr>
          <w:szCs w:val="22"/>
          <w:lang w:val="bg-BG"/>
        </w:rPr>
      </w:pPr>
    </w:p>
    <w:p w:rsidR="004230ED" w:rsidRPr="00B000EF" w:rsidRDefault="004230ED" w:rsidP="004230ED">
      <w:pPr>
        <w:pStyle w:val="NormalIndent"/>
        <w:keepNext/>
        <w:ind w:left="0"/>
        <w:rPr>
          <w:iCs/>
          <w:sz w:val="22"/>
          <w:szCs w:val="22"/>
          <w:u w:val="single"/>
          <w:lang w:val="bg-BG"/>
        </w:rPr>
      </w:pPr>
      <w:r w:rsidRPr="00B000EF">
        <w:rPr>
          <w:iCs/>
          <w:sz w:val="22"/>
          <w:szCs w:val="22"/>
          <w:u w:val="single"/>
          <w:lang w:val="bg-BG"/>
        </w:rPr>
        <w:t>Фертилитет</w:t>
      </w:r>
    </w:p>
    <w:p w:rsidR="00BC5662" w:rsidRDefault="00BC5662" w:rsidP="004230ED">
      <w:pPr>
        <w:pStyle w:val="NormalIndent"/>
        <w:keepNext/>
        <w:ind w:left="0"/>
        <w:rPr>
          <w:iCs/>
          <w:sz w:val="22"/>
          <w:szCs w:val="22"/>
          <w:lang w:val="bg-BG"/>
        </w:rPr>
      </w:pPr>
    </w:p>
    <w:p w:rsidR="004230ED" w:rsidRPr="00B000EF" w:rsidRDefault="004230ED" w:rsidP="004230ED">
      <w:pPr>
        <w:pStyle w:val="NormalIndent"/>
        <w:keepNext/>
        <w:ind w:left="0"/>
        <w:rPr>
          <w:iCs/>
          <w:sz w:val="22"/>
          <w:szCs w:val="22"/>
          <w:lang w:val="bg-BG" w:eastAsia="ja-JP"/>
        </w:rPr>
      </w:pPr>
      <w:r w:rsidRPr="00B000EF">
        <w:rPr>
          <w:iCs/>
          <w:sz w:val="22"/>
          <w:szCs w:val="22"/>
          <w:lang w:val="bg-BG"/>
        </w:rPr>
        <w:t xml:space="preserve">В </w:t>
      </w:r>
      <w:r>
        <w:rPr>
          <w:iCs/>
          <w:sz w:val="22"/>
          <w:szCs w:val="22"/>
          <w:lang w:val="bg-BG"/>
        </w:rPr>
        <w:t>изпитвания</w:t>
      </w:r>
      <w:r w:rsidRPr="00B000EF">
        <w:rPr>
          <w:iCs/>
          <w:sz w:val="22"/>
          <w:szCs w:val="22"/>
          <w:lang w:val="bg-BG"/>
        </w:rPr>
        <w:t xml:space="preserve"> при животни инсулин лиспро не предизвиква нарушения във фертилитета (</w:t>
      </w:r>
      <w:r w:rsidRPr="00B000EF">
        <w:rPr>
          <w:sz w:val="22"/>
          <w:szCs w:val="22"/>
          <w:lang w:val="bg-BG"/>
        </w:rPr>
        <w:t>вж. точка 5.3)</w:t>
      </w:r>
      <w:r w:rsidRPr="00B000EF">
        <w:rPr>
          <w:iCs/>
          <w:sz w:val="22"/>
          <w:szCs w:val="22"/>
          <w:lang w:val="bg-BG"/>
        </w:rPr>
        <w:t>.</w:t>
      </w:r>
    </w:p>
    <w:p w:rsidR="009127D5" w:rsidRDefault="009127D5">
      <w:pPr>
        <w:tabs>
          <w:tab w:val="clear" w:pos="567"/>
        </w:tabs>
        <w:spacing w:line="240" w:lineRule="auto"/>
        <w:ind w:left="567" w:hanging="567"/>
        <w:rPr>
          <w:noProof/>
          <w:szCs w:val="22"/>
          <w:lang w:val="bg-BG"/>
        </w:rPr>
      </w:pPr>
    </w:p>
    <w:p w:rsidR="009127D5" w:rsidRDefault="009127D5" w:rsidP="00867955">
      <w:pPr>
        <w:keepNext/>
        <w:widowControl w:val="0"/>
        <w:tabs>
          <w:tab w:val="clear" w:pos="567"/>
        </w:tabs>
        <w:spacing w:line="240" w:lineRule="auto"/>
        <w:ind w:left="567" w:hanging="567"/>
        <w:rPr>
          <w:szCs w:val="22"/>
          <w:lang w:val="bg-BG"/>
        </w:rPr>
      </w:pPr>
      <w:r>
        <w:rPr>
          <w:b/>
          <w:szCs w:val="22"/>
          <w:lang w:val="bg-BG"/>
        </w:rPr>
        <w:t>4.7</w:t>
      </w:r>
      <w:r>
        <w:rPr>
          <w:b/>
          <w:szCs w:val="22"/>
          <w:lang w:val="bg-BG"/>
        </w:rPr>
        <w:tab/>
        <w:t>Ефекти върху способността за шофиране и работа с машини</w:t>
      </w:r>
    </w:p>
    <w:p w:rsidR="009127D5" w:rsidRDefault="009127D5" w:rsidP="00867955">
      <w:pPr>
        <w:keepNext/>
        <w:widowControl w:val="0"/>
        <w:tabs>
          <w:tab w:val="clear" w:pos="567"/>
        </w:tabs>
        <w:spacing w:line="240" w:lineRule="auto"/>
        <w:ind w:left="567" w:hanging="567"/>
        <w:rPr>
          <w:noProof/>
          <w:szCs w:val="22"/>
          <w:lang w:val="bg-BG"/>
        </w:rPr>
      </w:pPr>
    </w:p>
    <w:p w:rsidR="009127D5" w:rsidRDefault="009127D5">
      <w:pPr>
        <w:pStyle w:val="BodyText3"/>
        <w:tabs>
          <w:tab w:val="clear" w:pos="567"/>
        </w:tabs>
        <w:spacing w:line="240" w:lineRule="auto"/>
        <w:jc w:val="left"/>
        <w:rPr>
          <w:lang w:val="bg-BG"/>
        </w:rPr>
      </w:pPr>
      <w:r>
        <w:rPr>
          <w:lang w:val="bg-BG"/>
        </w:rPr>
        <w:t>Способността на пациента да се концентрира и реагира може да бъде нарушена в резултат на хипогликемия. Това може да представлява риск в ситуации, където тези способности са от значителна важност (напр. шофиране или работа с машини).</w:t>
      </w:r>
    </w:p>
    <w:p w:rsidR="009127D5" w:rsidRDefault="009127D5">
      <w:pPr>
        <w:tabs>
          <w:tab w:val="clear" w:pos="567"/>
        </w:tabs>
        <w:spacing w:line="240" w:lineRule="auto"/>
        <w:rPr>
          <w:lang w:val="bg-BG"/>
        </w:rPr>
      </w:pPr>
    </w:p>
    <w:p w:rsidR="009127D5" w:rsidRDefault="009127D5">
      <w:pPr>
        <w:pStyle w:val="BodyText3"/>
        <w:tabs>
          <w:tab w:val="clear" w:pos="567"/>
        </w:tabs>
        <w:spacing w:line="240" w:lineRule="auto"/>
        <w:jc w:val="left"/>
        <w:rPr>
          <w:lang w:val="bg-BG"/>
        </w:rPr>
      </w:pPr>
      <w:r>
        <w:rPr>
          <w:lang w:val="bg-BG"/>
        </w:rPr>
        <w:t xml:space="preserve">Пациентите трябва да бъдат съветвавани да вземат предпазни мерки за избягване на хипогликемия по време на шофиране, което е особено важно при тези, които имат намален или липсващ усет относно </w:t>
      </w:r>
      <w:r w:rsidR="00085119">
        <w:rPr>
          <w:lang w:val="bg-BG"/>
        </w:rPr>
        <w:t>предупредителни</w:t>
      </w:r>
      <w:r>
        <w:rPr>
          <w:lang w:val="bg-BG"/>
        </w:rPr>
        <w:t>те симптоми на хипогликемия или имат чести епизоди на хипогликемия. При тези обстоятелства е препоръчително да се избягва шофиране.</w:t>
      </w:r>
    </w:p>
    <w:p w:rsidR="009127D5" w:rsidRDefault="009127D5">
      <w:pPr>
        <w:tabs>
          <w:tab w:val="clear" w:pos="567"/>
        </w:tabs>
        <w:spacing w:line="240" w:lineRule="auto"/>
        <w:ind w:left="567" w:hanging="567"/>
        <w:rPr>
          <w:noProof/>
          <w:szCs w:val="22"/>
          <w:lang w:val="bg-BG"/>
        </w:rPr>
      </w:pPr>
    </w:p>
    <w:p w:rsidR="009127D5" w:rsidRPr="000676DF" w:rsidRDefault="000D1C28" w:rsidP="00867955">
      <w:pPr>
        <w:keepNext/>
        <w:widowControl w:val="0"/>
        <w:tabs>
          <w:tab w:val="clear" w:pos="567"/>
        </w:tabs>
        <w:spacing w:line="240" w:lineRule="auto"/>
        <w:ind w:left="567" w:hanging="567"/>
        <w:rPr>
          <w:b/>
          <w:szCs w:val="22"/>
          <w:lang w:val="ru-RU"/>
        </w:rPr>
      </w:pPr>
      <w:r>
        <w:rPr>
          <w:b/>
          <w:szCs w:val="22"/>
          <w:lang w:val="bg-BG"/>
        </w:rPr>
        <w:t>4.8</w:t>
      </w:r>
      <w:r>
        <w:rPr>
          <w:b/>
          <w:szCs w:val="22"/>
          <w:lang w:val="bg-BG"/>
        </w:rPr>
        <w:tab/>
      </w:r>
      <w:r w:rsidR="009127D5">
        <w:rPr>
          <w:b/>
          <w:szCs w:val="22"/>
          <w:lang w:val="bg-BG"/>
        </w:rPr>
        <w:t>Нежелани лекарствени реакции</w:t>
      </w:r>
    </w:p>
    <w:p w:rsidR="009127D5" w:rsidRPr="000676DF" w:rsidRDefault="009127D5" w:rsidP="00867955">
      <w:pPr>
        <w:keepNext/>
        <w:widowControl w:val="0"/>
        <w:tabs>
          <w:tab w:val="clear" w:pos="567"/>
        </w:tabs>
        <w:spacing w:line="240" w:lineRule="auto"/>
        <w:ind w:left="567" w:hanging="567"/>
        <w:rPr>
          <w:b/>
          <w:szCs w:val="22"/>
          <w:lang w:val="ru-RU"/>
        </w:rPr>
      </w:pPr>
    </w:p>
    <w:p w:rsidR="002B0080" w:rsidRPr="0022799F" w:rsidRDefault="002B0080" w:rsidP="002B0080">
      <w:pPr>
        <w:keepNext/>
        <w:ind w:left="567" w:hanging="567"/>
        <w:rPr>
          <w:szCs w:val="22"/>
          <w:u w:val="single"/>
          <w:lang w:val="bg-BG"/>
        </w:rPr>
      </w:pPr>
      <w:r w:rsidRPr="0022799F">
        <w:rPr>
          <w:szCs w:val="22"/>
          <w:u w:val="single"/>
          <w:lang w:val="bg-BG"/>
        </w:rPr>
        <w:t>Резюме на профила на безопасност</w:t>
      </w:r>
    </w:p>
    <w:p w:rsidR="002B0080" w:rsidRDefault="002B0080" w:rsidP="00C5479C">
      <w:pPr>
        <w:keepNext/>
        <w:tabs>
          <w:tab w:val="clear" w:pos="567"/>
        </w:tabs>
        <w:spacing w:line="240" w:lineRule="auto"/>
        <w:ind w:right="11"/>
        <w:rPr>
          <w:szCs w:val="22"/>
          <w:lang w:val="bg-BG"/>
        </w:rPr>
      </w:pPr>
    </w:p>
    <w:p w:rsidR="009127D5" w:rsidRDefault="009127D5">
      <w:pPr>
        <w:tabs>
          <w:tab w:val="clear" w:pos="567"/>
        </w:tabs>
        <w:spacing w:line="240" w:lineRule="auto"/>
        <w:rPr>
          <w:szCs w:val="22"/>
          <w:lang w:val="bg-BG"/>
        </w:rPr>
      </w:pPr>
      <w:r>
        <w:rPr>
          <w:szCs w:val="22"/>
          <w:lang w:val="bg-BG"/>
        </w:rPr>
        <w:t>Хипогликемията е най</w:t>
      </w:r>
      <w:r>
        <w:rPr>
          <w:szCs w:val="22"/>
          <w:lang w:val="bg-BG"/>
        </w:rPr>
        <w:noBreakHyphen/>
        <w:t xml:space="preserve">честият нежелан ефект на инсулиновото лечение, </w:t>
      </w:r>
      <w:r w:rsidR="002B0080" w:rsidRPr="00B000EF">
        <w:rPr>
          <w:szCs w:val="22"/>
          <w:lang w:val="bg-BG"/>
        </w:rPr>
        <w:t>ко</w:t>
      </w:r>
      <w:r w:rsidR="002B0080">
        <w:rPr>
          <w:szCs w:val="22"/>
          <w:lang w:val="bg-BG"/>
        </w:rPr>
        <w:t>й</w:t>
      </w:r>
      <w:r w:rsidR="002B0080" w:rsidRPr="00B000EF">
        <w:rPr>
          <w:szCs w:val="22"/>
          <w:lang w:val="bg-BG"/>
        </w:rPr>
        <w:t xml:space="preserve">то </w:t>
      </w:r>
      <w:r w:rsidR="002B0080" w:rsidRPr="00CC4C57">
        <w:rPr>
          <w:szCs w:val="22"/>
          <w:lang w:val="bg-BG"/>
        </w:rPr>
        <w:t xml:space="preserve">пациент с диабет може да </w:t>
      </w:r>
      <w:r w:rsidR="00003D5E">
        <w:rPr>
          <w:szCs w:val="22"/>
          <w:lang w:val="bg-BG"/>
        </w:rPr>
        <w:t>получи</w:t>
      </w:r>
      <w:r>
        <w:rPr>
          <w:szCs w:val="22"/>
          <w:lang w:val="bg-BG"/>
        </w:rPr>
        <w:t xml:space="preserve">. Тежката хипогликемия може да доведе до загуба на съзнание, а в изключителни случаи </w:t>
      </w:r>
      <w:r w:rsidR="002B0080">
        <w:rPr>
          <w:szCs w:val="22"/>
          <w:lang w:val="bg-BG"/>
        </w:rPr>
        <w:t xml:space="preserve">- </w:t>
      </w:r>
      <w:r>
        <w:rPr>
          <w:szCs w:val="22"/>
          <w:lang w:val="bg-BG"/>
        </w:rPr>
        <w:t xml:space="preserve">до смърт. Няма специфична честота на развитието на хипогликемия, тъй като </w:t>
      </w:r>
      <w:r w:rsidR="002B0080">
        <w:rPr>
          <w:szCs w:val="22"/>
          <w:lang w:val="bg-BG"/>
        </w:rPr>
        <w:t xml:space="preserve">тя </w:t>
      </w:r>
      <w:r>
        <w:rPr>
          <w:szCs w:val="22"/>
          <w:lang w:val="bg-BG"/>
        </w:rPr>
        <w:t xml:space="preserve">е резултат </w:t>
      </w:r>
      <w:r w:rsidR="002B0080">
        <w:rPr>
          <w:szCs w:val="22"/>
          <w:lang w:val="bg-BG"/>
        </w:rPr>
        <w:t xml:space="preserve">както </w:t>
      </w:r>
      <w:r>
        <w:rPr>
          <w:szCs w:val="22"/>
          <w:lang w:val="bg-BG"/>
        </w:rPr>
        <w:t xml:space="preserve">от дозата </w:t>
      </w:r>
      <w:r w:rsidR="002B0080">
        <w:rPr>
          <w:szCs w:val="22"/>
          <w:lang w:val="bg-BG"/>
        </w:rPr>
        <w:t xml:space="preserve">на </w:t>
      </w:r>
      <w:r>
        <w:rPr>
          <w:szCs w:val="22"/>
          <w:lang w:val="bg-BG"/>
        </w:rPr>
        <w:t>инсулин</w:t>
      </w:r>
      <w:r w:rsidR="002B0080">
        <w:rPr>
          <w:szCs w:val="22"/>
          <w:lang w:val="bg-BG"/>
        </w:rPr>
        <w:t>а</w:t>
      </w:r>
      <w:r>
        <w:rPr>
          <w:szCs w:val="22"/>
          <w:lang w:val="bg-BG"/>
        </w:rPr>
        <w:t xml:space="preserve">, </w:t>
      </w:r>
      <w:r w:rsidR="002B0080">
        <w:rPr>
          <w:szCs w:val="22"/>
          <w:lang w:val="bg-BG"/>
        </w:rPr>
        <w:t xml:space="preserve">така </w:t>
      </w:r>
      <w:r>
        <w:rPr>
          <w:szCs w:val="22"/>
          <w:lang w:val="bg-BG"/>
        </w:rPr>
        <w:t>и от други фактори, например</w:t>
      </w:r>
      <w:r w:rsidR="002B0080">
        <w:rPr>
          <w:szCs w:val="22"/>
          <w:lang w:val="bg-BG"/>
        </w:rPr>
        <w:t>,</w:t>
      </w:r>
      <w:r>
        <w:rPr>
          <w:szCs w:val="22"/>
          <w:lang w:val="bg-BG"/>
        </w:rPr>
        <w:t xml:space="preserve"> диетата и физическата натовареност</w:t>
      </w:r>
      <w:r w:rsidR="002B0080" w:rsidRPr="002B0080">
        <w:rPr>
          <w:szCs w:val="22"/>
          <w:lang w:val="bg-BG"/>
        </w:rPr>
        <w:t xml:space="preserve"> </w:t>
      </w:r>
      <w:r w:rsidR="002B0080">
        <w:rPr>
          <w:szCs w:val="22"/>
          <w:lang w:val="bg-BG"/>
        </w:rPr>
        <w:t>на пациента</w:t>
      </w:r>
      <w:r>
        <w:rPr>
          <w:szCs w:val="22"/>
          <w:lang w:val="bg-BG"/>
        </w:rPr>
        <w:t>.</w:t>
      </w:r>
    </w:p>
    <w:p w:rsidR="009127D5" w:rsidRDefault="009127D5">
      <w:pPr>
        <w:tabs>
          <w:tab w:val="clear" w:pos="567"/>
        </w:tabs>
        <w:spacing w:line="240" w:lineRule="auto"/>
        <w:rPr>
          <w:szCs w:val="22"/>
          <w:lang w:val="bg-BG"/>
        </w:rPr>
      </w:pPr>
    </w:p>
    <w:p w:rsidR="002B0080" w:rsidRPr="00B000EF" w:rsidRDefault="002B0080" w:rsidP="002B0080">
      <w:pPr>
        <w:keepNext/>
        <w:autoSpaceDE w:val="0"/>
        <w:autoSpaceDN w:val="0"/>
        <w:adjustRightInd w:val="0"/>
        <w:rPr>
          <w:szCs w:val="22"/>
          <w:u w:val="single"/>
          <w:lang w:val="bg-BG"/>
        </w:rPr>
      </w:pPr>
      <w:r w:rsidRPr="00B000EF">
        <w:rPr>
          <w:szCs w:val="22"/>
          <w:u w:val="single"/>
          <w:lang w:val="bg-BG"/>
        </w:rPr>
        <w:t>Списък на нежеланите лекарствени реакции, представен в таблица</w:t>
      </w:r>
    </w:p>
    <w:p w:rsidR="002B0080" w:rsidRPr="00B000EF" w:rsidRDefault="002B0080" w:rsidP="002B0080">
      <w:pPr>
        <w:keepNext/>
        <w:autoSpaceDE w:val="0"/>
        <w:autoSpaceDN w:val="0"/>
        <w:adjustRightInd w:val="0"/>
        <w:rPr>
          <w:rFonts w:eastAsia="SimSun"/>
          <w:szCs w:val="22"/>
          <w:lang w:val="bg-BG" w:eastAsia="zh-CN"/>
        </w:rPr>
      </w:pPr>
    </w:p>
    <w:p w:rsidR="002B0080" w:rsidRPr="00B000EF" w:rsidRDefault="002B0080" w:rsidP="002B0080">
      <w:pPr>
        <w:autoSpaceDE w:val="0"/>
        <w:autoSpaceDN w:val="0"/>
        <w:adjustRightInd w:val="0"/>
        <w:rPr>
          <w:rFonts w:eastAsia="SimSun"/>
          <w:szCs w:val="22"/>
          <w:lang w:val="bg-BG" w:eastAsia="zh-CN"/>
        </w:rPr>
      </w:pPr>
      <w:r w:rsidRPr="00B000EF">
        <w:rPr>
          <w:rFonts w:eastAsia="SimSun"/>
          <w:szCs w:val="22"/>
          <w:lang w:val="bg-BG" w:eastAsia="zh-CN"/>
        </w:rPr>
        <w:t xml:space="preserve">Следните свързани нежелани реакции от клинични </w:t>
      </w:r>
      <w:r>
        <w:rPr>
          <w:szCs w:val="22"/>
          <w:lang w:val="bg-BG"/>
        </w:rPr>
        <w:t xml:space="preserve">изпитвания </w:t>
      </w:r>
      <w:r w:rsidRPr="00B000EF">
        <w:rPr>
          <w:rFonts w:eastAsia="SimSun"/>
          <w:szCs w:val="22"/>
          <w:lang w:val="bg-BG" w:eastAsia="zh-CN"/>
        </w:rPr>
        <w:t>са изброени по</w:t>
      </w:r>
      <w:r w:rsidRPr="00B000EF">
        <w:rPr>
          <w:rFonts w:eastAsia="SimSun"/>
          <w:szCs w:val="22"/>
          <w:lang w:val="bg-BG" w:eastAsia="zh-CN"/>
        </w:rPr>
        <w:noBreakHyphen/>
        <w:t xml:space="preserve">долу според предпочитаните </w:t>
      </w:r>
      <w:r w:rsidRPr="00B000EF">
        <w:rPr>
          <w:szCs w:val="22"/>
          <w:lang w:val="bg-BG"/>
        </w:rPr>
        <w:t>MedDRA</w:t>
      </w:r>
      <w:r w:rsidRPr="00B000EF">
        <w:rPr>
          <w:rFonts w:eastAsia="SimSun"/>
          <w:szCs w:val="22"/>
          <w:lang w:val="bg-BG" w:eastAsia="zh-CN"/>
        </w:rPr>
        <w:t xml:space="preserve"> термини по системо-</w:t>
      </w:r>
      <w:r w:rsidRPr="00762EA5">
        <w:rPr>
          <w:rFonts w:eastAsia="SimSun"/>
          <w:szCs w:val="22"/>
          <w:lang w:val="bg-BG" w:eastAsia="zh-CN"/>
        </w:rPr>
        <w:t xml:space="preserve">органен </w:t>
      </w:r>
      <w:r w:rsidRPr="00CC4C57">
        <w:rPr>
          <w:rFonts w:eastAsia="SimSun"/>
          <w:szCs w:val="22"/>
          <w:lang w:val="bg-BG" w:eastAsia="zh-CN"/>
        </w:rPr>
        <w:t>клас</w:t>
      </w:r>
      <w:r w:rsidRPr="00762EA5">
        <w:rPr>
          <w:rFonts w:eastAsia="SimSun"/>
          <w:szCs w:val="22"/>
          <w:lang w:val="bg-BG" w:eastAsia="zh-CN"/>
        </w:rPr>
        <w:t xml:space="preserve"> и в низходяща</w:t>
      </w:r>
      <w:r w:rsidRPr="00B000EF">
        <w:rPr>
          <w:rFonts w:eastAsia="SimSun"/>
          <w:szCs w:val="22"/>
          <w:lang w:val="bg-BG" w:eastAsia="zh-CN"/>
        </w:rPr>
        <w:t xml:space="preserve"> честота (много чести: ≥ 1/10; чести: ≥ 1/100 до &lt; 1/10; нечести ≥ 1/1 000 до &lt; 1/100; редки ≥ 1/10 000 до &lt;1 /1 000; много редки &lt;1 /10 000).</w:t>
      </w:r>
    </w:p>
    <w:p w:rsidR="002B0080" w:rsidRPr="00B000EF" w:rsidRDefault="002B0080" w:rsidP="002B0080">
      <w:pPr>
        <w:autoSpaceDE w:val="0"/>
        <w:autoSpaceDN w:val="0"/>
        <w:adjustRightInd w:val="0"/>
        <w:rPr>
          <w:rFonts w:eastAsia="SimSun"/>
          <w:szCs w:val="22"/>
          <w:lang w:val="bg-BG" w:eastAsia="zh-CN"/>
        </w:rPr>
      </w:pPr>
    </w:p>
    <w:p w:rsidR="002B0080" w:rsidRPr="0028363F" w:rsidRDefault="002B0080" w:rsidP="002B0080">
      <w:pPr>
        <w:keepNext/>
        <w:autoSpaceDE w:val="0"/>
        <w:autoSpaceDN w:val="0"/>
        <w:adjustRightInd w:val="0"/>
        <w:rPr>
          <w:rFonts w:eastAsia="SimSun" w:cs="TimesNewRomanPSMT"/>
          <w:szCs w:val="22"/>
          <w:lang w:val="bg-BG" w:eastAsia="zh-CN"/>
        </w:rPr>
      </w:pPr>
      <w:r w:rsidRPr="00B000EF">
        <w:rPr>
          <w:rFonts w:eastAsia="SimSun"/>
          <w:szCs w:val="22"/>
          <w:lang w:val="bg-BG" w:eastAsia="zh-CN"/>
        </w:rPr>
        <w:t>При всяко групиране в зависимост от честотата нежеланите реакции с</w:t>
      </w:r>
      <w:r w:rsidR="00EB3CEC">
        <w:rPr>
          <w:rFonts w:eastAsia="SimSun"/>
          <w:szCs w:val="22"/>
          <w:lang w:val="bg-BG" w:eastAsia="zh-CN"/>
        </w:rPr>
        <w:t>а</w:t>
      </w:r>
      <w:r w:rsidRPr="00B000EF">
        <w:rPr>
          <w:rFonts w:eastAsia="SimSun"/>
          <w:szCs w:val="22"/>
          <w:lang w:val="bg-BG" w:eastAsia="zh-CN"/>
        </w:rPr>
        <w:t xml:space="preserve"> избро</w:t>
      </w:r>
      <w:r w:rsidR="00EB3CEC">
        <w:rPr>
          <w:rFonts w:eastAsia="SimSun"/>
          <w:szCs w:val="22"/>
          <w:lang w:val="bg-BG" w:eastAsia="zh-CN"/>
        </w:rPr>
        <w:t>ени</w:t>
      </w:r>
      <w:r w:rsidRPr="00B000EF">
        <w:rPr>
          <w:rFonts w:eastAsia="SimSun"/>
          <w:szCs w:val="22"/>
          <w:lang w:val="bg-BG" w:eastAsia="zh-CN"/>
        </w:rPr>
        <w:t xml:space="preserve"> в низходящ ред по отношение на тяхната сериозност.</w:t>
      </w:r>
    </w:p>
    <w:p w:rsidR="002B0080" w:rsidRPr="00B000EF" w:rsidRDefault="002B0080" w:rsidP="002B0080">
      <w:pPr>
        <w:autoSpaceDE w:val="0"/>
        <w:autoSpaceDN w:val="0"/>
        <w:adjustRightInd w:val="0"/>
        <w:rPr>
          <w:szCs w:val="22"/>
          <w:lang w:val="bg-BG"/>
        </w:rPr>
      </w:pPr>
    </w:p>
    <w:tbl>
      <w:tblPr>
        <w:tblW w:w="4531" w:type="pct"/>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51"/>
        <w:gridCol w:w="1471"/>
        <w:gridCol w:w="1187"/>
        <w:gridCol w:w="1469"/>
        <w:gridCol w:w="1067"/>
        <w:gridCol w:w="1071"/>
      </w:tblGrid>
      <w:tr w:rsidR="002B0080" w:rsidRPr="00B000EF" w:rsidTr="003A754D">
        <w:trPr>
          <w:trHeight w:val="335"/>
        </w:trPr>
        <w:tc>
          <w:tcPr>
            <w:tcW w:w="1278" w:type="pct"/>
            <w:shd w:val="clear" w:color="auto" w:fill="auto"/>
          </w:tcPr>
          <w:p w:rsidR="002B0080" w:rsidRPr="00B000EF" w:rsidRDefault="002B0080" w:rsidP="003A754D">
            <w:pPr>
              <w:keepNext/>
              <w:widowControl w:val="0"/>
              <w:spacing w:before="100" w:beforeAutospacing="1" w:after="51"/>
              <w:rPr>
                <w:szCs w:val="22"/>
                <w:lang w:val="bg-BG" w:eastAsia="en-GB"/>
              </w:rPr>
            </w:pPr>
            <w:r w:rsidRPr="00762EA5">
              <w:rPr>
                <w:b/>
                <w:bCs/>
                <w:szCs w:val="22"/>
                <w:lang w:val="bg-BG" w:eastAsia="en-GB"/>
              </w:rPr>
              <w:t>Системо-орга</w:t>
            </w:r>
            <w:r w:rsidRPr="00CC4C57">
              <w:rPr>
                <w:b/>
                <w:bCs/>
                <w:szCs w:val="22"/>
                <w:lang w:val="bg-BG" w:eastAsia="en-GB"/>
              </w:rPr>
              <w:t>нни</w:t>
            </w:r>
            <w:r w:rsidRPr="00762EA5">
              <w:rPr>
                <w:b/>
                <w:bCs/>
                <w:szCs w:val="22"/>
                <w:lang w:val="bg-BG" w:eastAsia="en-GB"/>
              </w:rPr>
              <w:t xml:space="preserve"> клас</w:t>
            </w:r>
            <w:r w:rsidRPr="00CC4C57">
              <w:rPr>
                <w:b/>
                <w:bCs/>
                <w:szCs w:val="22"/>
                <w:lang w:val="bg-BG" w:eastAsia="en-GB"/>
              </w:rPr>
              <w:t>ове</w:t>
            </w:r>
            <w:r w:rsidRPr="00762EA5">
              <w:rPr>
                <w:b/>
                <w:bCs/>
                <w:szCs w:val="22"/>
                <w:lang w:val="bg-BG" w:eastAsia="en-GB"/>
              </w:rPr>
              <w:t xml:space="preserve"> по</w:t>
            </w:r>
            <w:r w:rsidRPr="00B000EF">
              <w:rPr>
                <w:b/>
                <w:bCs/>
                <w:szCs w:val="22"/>
                <w:lang w:val="bg-BG" w:eastAsia="en-GB"/>
              </w:rPr>
              <w:t xml:space="preserve"> MedDRA</w:t>
            </w:r>
          </w:p>
        </w:tc>
        <w:tc>
          <w:tcPr>
            <w:tcW w:w="874" w:type="pct"/>
            <w:shd w:val="clear" w:color="auto" w:fill="auto"/>
          </w:tcPr>
          <w:p w:rsidR="002B0080" w:rsidRPr="00B000EF" w:rsidRDefault="002B0080" w:rsidP="003A754D">
            <w:pPr>
              <w:keepNext/>
              <w:widowControl w:val="0"/>
              <w:spacing w:before="100" w:beforeAutospacing="1" w:after="51"/>
              <w:rPr>
                <w:szCs w:val="22"/>
                <w:lang w:val="bg-BG" w:eastAsia="en-GB"/>
              </w:rPr>
            </w:pPr>
            <w:r w:rsidRPr="00B000EF">
              <w:rPr>
                <w:b/>
                <w:bCs/>
                <w:szCs w:val="22"/>
                <w:lang w:val="bg-BG" w:eastAsia="en-GB"/>
              </w:rPr>
              <w:t>Много чести</w:t>
            </w:r>
          </w:p>
        </w:tc>
        <w:tc>
          <w:tcPr>
            <w:tcW w:w="705" w:type="pct"/>
            <w:shd w:val="clear" w:color="auto" w:fill="auto"/>
          </w:tcPr>
          <w:p w:rsidR="002B0080" w:rsidRPr="00B000EF" w:rsidRDefault="002B0080" w:rsidP="003A754D">
            <w:pPr>
              <w:widowControl w:val="0"/>
              <w:spacing w:before="100" w:beforeAutospacing="1" w:after="51"/>
              <w:rPr>
                <w:szCs w:val="22"/>
                <w:lang w:val="bg-BG" w:eastAsia="en-GB"/>
              </w:rPr>
            </w:pPr>
            <w:r w:rsidRPr="00B000EF">
              <w:rPr>
                <w:b/>
                <w:bCs/>
                <w:szCs w:val="22"/>
                <w:lang w:val="bg-BG" w:eastAsia="en-GB"/>
              </w:rPr>
              <w:t>Чести</w:t>
            </w:r>
          </w:p>
        </w:tc>
        <w:tc>
          <w:tcPr>
            <w:tcW w:w="873" w:type="pct"/>
            <w:shd w:val="clear" w:color="auto" w:fill="auto"/>
          </w:tcPr>
          <w:p w:rsidR="002B0080" w:rsidRPr="00B000EF" w:rsidRDefault="002B0080" w:rsidP="003A754D">
            <w:pPr>
              <w:widowControl w:val="0"/>
              <w:spacing w:before="100" w:beforeAutospacing="1" w:after="51"/>
              <w:rPr>
                <w:szCs w:val="22"/>
                <w:lang w:val="bg-BG" w:eastAsia="en-GB"/>
              </w:rPr>
            </w:pPr>
            <w:r w:rsidRPr="00B000EF">
              <w:rPr>
                <w:b/>
                <w:bCs/>
                <w:szCs w:val="22"/>
                <w:lang w:val="bg-BG" w:eastAsia="en-GB"/>
              </w:rPr>
              <w:t>Нечести</w:t>
            </w:r>
          </w:p>
        </w:tc>
        <w:tc>
          <w:tcPr>
            <w:tcW w:w="634" w:type="pct"/>
            <w:shd w:val="clear" w:color="auto" w:fill="auto"/>
          </w:tcPr>
          <w:p w:rsidR="002B0080" w:rsidRPr="00B000EF" w:rsidRDefault="002B0080" w:rsidP="003A754D">
            <w:pPr>
              <w:widowControl w:val="0"/>
              <w:spacing w:before="100" w:beforeAutospacing="1" w:after="51"/>
              <w:rPr>
                <w:szCs w:val="22"/>
                <w:lang w:val="bg-BG" w:eastAsia="en-GB"/>
              </w:rPr>
            </w:pPr>
            <w:r w:rsidRPr="00B000EF">
              <w:rPr>
                <w:rFonts w:eastAsia="SimSun" w:cs="TimesNewRomanPSMT"/>
                <w:b/>
                <w:szCs w:val="22"/>
                <w:lang w:val="bg-BG" w:eastAsia="zh-CN"/>
              </w:rPr>
              <w:t>Редки</w:t>
            </w:r>
          </w:p>
        </w:tc>
        <w:tc>
          <w:tcPr>
            <w:tcW w:w="636" w:type="pct"/>
            <w:shd w:val="clear" w:color="auto" w:fill="auto"/>
          </w:tcPr>
          <w:p w:rsidR="002B0080" w:rsidRPr="00B000EF" w:rsidRDefault="002B0080" w:rsidP="003A754D">
            <w:pPr>
              <w:widowControl w:val="0"/>
              <w:spacing w:before="100" w:beforeAutospacing="1" w:after="51"/>
              <w:rPr>
                <w:szCs w:val="22"/>
                <w:lang w:val="bg-BG" w:eastAsia="en-GB"/>
              </w:rPr>
            </w:pPr>
            <w:r w:rsidRPr="00B000EF">
              <w:rPr>
                <w:rFonts w:eastAsia="SimSun" w:cs="TimesNewRomanPSMT"/>
                <w:b/>
                <w:szCs w:val="22"/>
                <w:lang w:val="bg-BG" w:eastAsia="zh-CN"/>
              </w:rPr>
              <w:t>Много редки</w:t>
            </w:r>
          </w:p>
        </w:tc>
      </w:tr>
      <w:tr w:rsidR="002B0080" w:rsidRPr="00B000EF" w:rsidTr="003A754D">
        <w:trPr>
          <w:trHeight w:val="326"/>
        </w:trPr>
        <w:tc>
          <w:tcPr>
            <w:tcW w:w="5000" w:type="pct"/>
            <w:gridSpan w:val="6"/>
            <w:shd w:val="clear" w:color="auto" w:fill="auto"/>
          </w:tcPr>
          <w:p w:rsidR="002B0080" w:rsidRPr="00B000EF" w:rsidRDefault="002B0080" w:rsidP="003A754D">
            <w:pPr>
              <w:keepNext/>
              <w:widowControl w:val="0"/>
              <w:rPr>
                <w:b/>
                <w:szCs w:val="22"/>
                <w:lang w:val="bg-BG" w:eastAsia="en-GB"/>
              </w:rPr>
            </w:pPr>
            <w:r w:rsidRPr="00B000EF">
              <w:rPr>
                <w:rFonts w:eastAsia="SimSun" w:cs="TimesNewRomanPSMT"/>
                <w:b/>
                <w:szCs w:val="22"/>
                <w:lang w:val="bg-BG" w:eastAsia="zh-CN"/>
              </w:rPr>
              <w:t>Нарушения на имунната система</w:t>
            </w:r>
          </w:p>
        </w:tc>
      </w:tr>
      <w:tr w:rsidR="002B0080" w:rsidRPr="00B000EF" w:rsidTr="003A754D">
        <w:trPr>
          <w:trHeight w:val="335"/>
        </w:trPr>
        <w:tc>
          <w:tcPr>
            <w:tcW w:w="1278" w:type="pct"/>
            <w:shd w:val="clear" w:color="auto" w:fill="auto"/>
          </w:tcPr>
          <w:p w:rsidR="002B0080" w:rsidRPr="00B000EF" w:rsidRDefault="002B0080" w:rsidP="003A754D">
            <w:pPr>
              <w:keepNext/>
              <w:widowControl w:val="0"/>
              <w:spacing w:before="100" w:beforeAutospacing="1" w:after="51"/>
              <w:rPr>
                <w:szCs w:val="22"/>
                <w:lang w:val="bg-BG" w:eastAsia="en-GB"/>
              </w:rPr>
            </w:pPr>
            <w:r w:rsidRPr="00B000EF">
              <w:rPr>
                <w:rFonts w:eastAsia="SimSun" w:cs="TimesNewRomanPSMT"/>
                <w:szCs w:val="22"/>
                <w:lang w:val="bg-BG" w:eastAsia="zh-CN"/>
              </w:rPr>
              <w:t>Локални алергични реакции</w:t>
            </w:r>
          </w:p>
        </w:tc>
        <w:tc>
          <w:tcPr>
            <w:tcW w:w="874" w:type="pct"/>
            <w:shd w:val="clear" w:color="auto" w:fill="auto"/>
          </w:tcPr>
          <w:p w:rsidR="002B0080" w:rsidRPr="00B000EF" w:rsidRDefault="002B0080" w:rsidP="003A754D">
            <w:pPr>
              <w:keepNext/>
              <w:widowControl w:val="0"/>
              <w:jc w:val="center"/>
              <w:rPr>
                <w:szCs w:val="22"/>
                <w:lang w:val="bg-BG" w:eastAsia="en-GB"/>
              </w:rPr>
            </w:pPr>
          </w:p>
        </w:tc>
        <w:tc>
          <w:tcPr>
            <w:tcW w:w="705" w:type="pct"/>
            <w:shd w:val="clear" w:color="auto" w:fill="auto"/>
          </w:tcPr>
          <w:p w:rsidR="002B0080" w:rsidRPr="00B000EF" w:rsidRDefault="002B0080" w:rsidP="003A754D">
            <w:pPr>
              <w:widowControl w:val="0"/>
              <w:jc w:val="center"/>
              <w:rPr>
                <w:szCs w:val="22"/>
                <w:lang w:val="bg-BG" w:eastAsia="en-GB"/>
              </w:rPr>
            </w:pPr>
            <w:r w:rsidRPr="00B000EF">
              <w:rPr>
                <w:szCs w:val="22"/>
                <w:lang w:val="bg-BG" w:eastAsia="en-GB"/>
              </w:rPr>
              <w:t>X</w:t>
            </w:r>
          </w:p>
        </w:tc>
        <w:tc>
          <w:tcPr>
            <w:tcW w:w="873" w:type="pct"/>
            <w:shd w:val="clear" w:color="auto" w:fill="auto"/>
          </w:tcPr>
          <w:p w:rsidR="002B0080" w:rsidRPr="00B000EF" w:rsidRDefault="002B0080" w:rsidP="003A754D">
            <w:pPr>
              <w:widowControl w:val="0"/>
              <w:jc w:val="center"/>
              <w:rPr>
                <w:szCs w:val="22"/>
                <w:lang w:val="bg-BG" w:eastAsia="en-GB"/>
              </w:rPr>
            </w:pPr>
          </w:p>
        </w:tc>
        <w:tc>
          <w:tcPr>
            <w:tcW w:w="634" w:type="pct"/>
            <w:shd w:val="clear" w:color="auto" w:fill="auto"/>
          </w:tcPr>
          <w:p w:rsidR="002B0080" w:rsidRPr="00B000EF" w:rsidRDefault="002B0080" w:rsidP="003A754D">
            <w:pPr>
              <w:widowControl w:val="0"/>
              <w:jc w:val="center"/>
              <w:rPr>
                <w:szCs w:val="22"/>
                <w:lang w:val="bg-BG" w:eastAsia="en-GB"/>
              </w:rPr>
            </w:pPr>
          </w:p>
        </w:tc>
        <w:tc>
          <w:tcPr>
            <w:tcW w:w="636" w:type="pct"/>
            <w:shd w:val="clear" w:color="auto" w:fill="auto"/>
          </w:tcPr>
          <w:p w:rsidR="002B0080" w:rsidRPr="00B000EF" w:rsidRDefault="002B0080" w:rsidP="003A754D">
            <w:pPr>
              <w:widowControl w:val="0"/>
              <w:jc w:val="center"/>
              <w:rPr>
                <w:szCs w:val="22"/>
                <w:lang w:val="bg-BG" w:eastAsia="en-GB"/>
              </w:rPr>
            </w:pPr>
          </w:p>
        </w:tc>
      </w:tr>
      <w:tr w:rsidR="002B0080" w:rsidRPr="00B000EF" w:rsidTr="003A754D">
        <w:trPr>
          <w:trHeight w:val="335"/>
        </w:trPr>
        <w:tc>
          <w:tcPr>
            <w:tcW w:w="1278" w:type="pct"/>
            <w:shd w:val="clear" w:color="auto" w:fill="auto"/>
          </w:tcPr>
          <w:p w:rsidR="002B0080" w:rsidRPr="00B000EF" w:rsidRDefault="002B0080" w:rsidP="00522D04">
            <w:pPr>
              <w:keepNext/>
              <w:widowControl w:val="0"/>
              <w:spacing w:before="100" w:beforeAutospacing="1" w:after="51"/>
              <w:rPr>
                <w:szCs w:val="22"/>
                <w:lang w:val="bg-BG" w:eastAsia="en-GB"/>
              </w:rPr>
            </w:pPr>
            <w:r w:rsidRPr="00B000EF">
              <w:rPr>
                <w:rFonts w:eastAsia="SimSun" w:cs="TimesNewRomanPSMT"/>
                <w:szCs w:val="22"/>
                <w:lang w:val="bg-BG" w:eastAsia="zh-CN"/>
              </w:rPr>
              <w:t>Системна алерги</w:t>
            </w:r>
            <w:r w:rsidR="001B2C4F">
              <w:rPr>
                <w:rFonts w:eastAsia="SimSun" w:cs="TimesNewRomanPSMT"/>
                <w:szCs w:val="22"/>
                <w:lang w:val="bg-BG" w:eastAsia="zh-CN"/>
              </w:rPr>
              <w:t>чна реакция</w:t>
            </w:r>
          </w:p>
        </w:tc>
        <w:tc>
          <w:tcPr>
            <w:tcW w:w="874" w:type="pct"/>
            <w:shd w:val="clear" w:color="auto" w:fill="auto"/>
          </w:tcPr>
          <w:p w:rsidR="002B0080" w:rsidRPr="00B000EF" w:rsidRDefault="002B0080" w:rsidP="003A754D">
            <w:pPr>
              <w:keepNext/>
              <w:widowControl w:val="0"/>
              <w:jc w:val="center"/>
              <w:rPr>
                <w:szCs w:val="22"/>
                <w:lang w:val="bg-BG" w:eastAsia="en-GB"/>
              </w:rPr>
            </w:pPr>
          </w:p>
        </w:tc>
        <w:tc>
          <w:tcPr>
            <w:tcW w:w="705" w:type="pct"/>
            <w:shd w:val="clear" w:color="auto" w:fill="auto"/>
          </w:tcPr>
          <w:p w:rsidR="002B0080" w:rsidRPr="00B000EF" w:rsidRDefault="002B0080" w:rsidP="003A754D">
            <w:pPr>
              <w:widowControl w:val="0"/>
              <w:jc w:val="center"/>
              <w:rPr>
                <w:szCs w:val="22"/>
                <w:lang w:val="bg-BG" w:eastAsia="en-GB"/>
              </w:rPr>
            </w:pPr>
          </w:p>
        </w:tc>
        <w:tc>
          <w:tcPr>
            <w:tcW w:w="873" w:type="pct"/>
            <w:shd w:val="clear" w:color="auto" w:fill="auto"/>
          </w:tcPr>
          <w:p w:rsidR="002B0080" w:rsidRPr="00B000EF" w:rsidRDefault="002B0080" w:rsidP="003A754D">
            <w:pPr>
              <w:widowControl w:val="0"/>
              <w:jc w:val="center"/>
              <w:rPr>
                <w:szCs w:val="22"/>
                <w:lang w:val="bg-BG" w:eastAsia="en-GB"/>
              </w:rPr>
            </w:pPr>
          </w:p>
        </w:tc>
        <w:tc>
          <w:tcPr>
            <w:tcW w:w="634" w:type="pct"/>
            <w:shd w:val="clear" w:color="auto" w:fill="auto"/>
          </w:tcPr>
          <w:p w:rsidR="002B0080" w:rsidRPr="00B000EF" w:rsidRDefault="002B0080" w:rsidP="003A754D">
            <w:pPr>
              <w:widowControl w:val="0"/>
              <w:jc w:val="center"/>
              <w:rPr>
                <w:szCs w:val="22"/>
                <w:lang w:val="bg-BG" w:eastAsia="en-GB"/>
              </w:rPr>
            </w:pPr>
            <w:r w:rsidRPr="00B000EF">
              <w:rPr>
                <w:szCs w:val="22"/>
                <w:lang w:val="bg-BG" w:eastAsia="en-GB"/>
              </w:rPr>
              <w:t>X</w:t>
            </w:r>
          </w:p>
        </w:tc>
        <w:tc>
          <w:tcPr>
            <w:tcW w:w="636" w:type="pct"/>
            <w:shd w:val="clear" w:color="auto" w:fill="auto"/>
          </w:tcPr>
          <w:p w:rsidR="002B0080" w:rsidRPr="00B000EF" w:rsidRDefault="002B0080" w:rsidP="003A754D">
            <w:pPr>
              <w:widowControl w:val="0"/>
              <w:jc w:val="center"/>
              <w:rPr>
                <w:szCs w:val="22"/>
                <w:lang w:val="bg-BG" w:eastAsia="en-GB"/>
              </w:rPr>
            </w:pPr>
          </w:p>
        </w:tc>
      </w:tr>
      <w:tr w:rsidR="002B0080" w:rsidRPr="00CC4C57" w:rsidTr="003A754D">
        <w:trPr>
          <w:trHeight w:val="115"/>
        </w:trPr>
        <w:tc>
          <w:tcPr>
            <w:tcW w:w="5000" w:type="pct"/>
            <w:gridSpan w:val="6"/>
            <w:shd w:val="clear" w:color="auto" w:fill="auto"/>
          </w:tcPr>
          <w:p w:rsidR="002B0080" w:rsidRPr="00B000EF" w:rsidRDefault="002B0080" w:rsidP="003A754D">
            <w:pPr>
              <w:keepNext/>
              <w:widowControl w:val="0"/>
              <w:rPr>
                <w:b/>
                <w:szCs w:val="22"/>
                <w:lang w:val="bg-BG" w:eastAsia="en-GB"/>
              </w:rPr>
            </w:pPr>
            <w:r w:rsidRPr="00B000EF">
              <w:rPr>
                <w:b/>
                <w:szCs w:val="22"/>
                <w:lang w:val="bg-BG" w:eastAsia="en-GB"/>
              </w:rPr>
              <w:t>Нарушения на кожата и подкожната тъкан</w:t>
            </w:r>
          </w:p>
        </w:tc>
      </w:tr>
      <w:tr w:rsidR="002B0080" w:rsidRPr="00B000EF" w:rsidTr="003A754D">
        <w:trPr>
          <w:trHeight w:val="115"/>
        </w:trPr>
        <w:tc>
          <w:tcPr>
            <w:tcW w:w="1278" w:type="pct"/>
            <w:shd w:val="clear" w:color="auto" w:fill="auto"/>
          </w:tcPr>
          <w:p w:rsidR="002B0080" w:rsidRPr="00B000EF" w:rsidRDefault="002B0080" w:rsidP="003A754D">
            <w:pPr>
              <w:keepNext/>
              <w:widowControl w:val="0"/>
              <w:spacing w:before="100" w:beforeAutospacing="1" w:after="51"/>
              <w:rPr>
                <w:szCs w:val="22"/>
                <w:lang w:val="bg-BG" w:eastAsia="en-GB"/>
              </w:rPr>
            </w:pPr>
            <w:r w:rsidRPr="00B000EF">
              <w:rPr>
                <w:szCs w:val="22"/>
                <w:lang w:val="bg-BG" w:eastAsia="en-GB"/>
              </w:rPr>
              <w:t>Липодистрофия</w:t>
            </w:r>
          </w:p>
        </w:tc>
        <w:tc>
          <w:tcPr>
            <w:tcW w:w="874" w:type="pct"/>
            <w:shd w:val="clear" w:color="auto" w:fill="auto"/>
          </w:tcPr>
          <w:p w:rsidR="002B0080" w:rsidRPr="00B000EF" w:rsidRDefault="002B0080" w:rsidP="003A754D">
            <w:pPr>
              <w:keepNext/>
              <w:widowControl w:val="0"/>
              <w:jc w:val="center"/>
              <w:rPr>
                <w:szCs w:val="22"/>
                <w:lang w:val="bg-BG" w:eastAsia="en-GB"/>
              </w:rPr>
            </w:pPr>
          </w:p>
        </w:tc>
        <w:tc>
          <w:tcPr>
            <w:tcW w:w="705" w:type="pct"/>
            <w:shd w:val="clear" w:color="auto" w:fill="auto"/>
          </w:tcPr>
          <w:p w:rsidR="002B0080" w:rsidRPr="00B000EF" w:rsidRDefault="002B0080" w:rsidP="003A754D">
            <w:pPr>
              <w:widowControl w:val="0"/>
              <w:jc w:val="center"/>
              <w:rPr>
                <w:szCs w:val="22"/>
                <w:lang w:val="bg-BG" w:eastAsia="en-GB"/>
              </w:rPr>
            </w:pPr>
          </w:p>
        </w:tc>
        <w:tc>
          <w:tcPr>
            <w:tcW w:w="873" w:type="pct"/>
            <w:shd w:val="clear" w:color="auto" w:fill="auto"/>
          </w:tcPr>
          <w:p w:rsidR="002B0080" w:rsidRPr="00B000EF" w:rsidRDefault="002B0080" w:rsidP="003A754D">
            <w:pPr>
              <w:widowControl w:val="0"/>
              <w:jc w:val="center"/>
              <w:rPr>
                <w:szCs w:val="22"/>
                <w:lang w:val="bg-BG" w:eastAsia="en-GB"/>
              </w:rPr>
            </w:pPr>
            <w:r w:rsidRPr="00B000EF">
              <w:rPr>
                <w:szCs w:val="22"/>
                <w:lang w:val="bg-BG" w:eastAsia="en-GB"/>
              </w:rPr>
              <w:t>X</w:t>
            </w:r>
          </w:p>
        </w:tc>
        <w:tc>
          <w:tcPr>
            <w:tcW w:w="634" w:type="pct"/>
            <w:shd w:val="clear" w:color="auto" w:fill="auto"/>
          </w:tcPr>
          <w:p w:rsidR="002B0080" w:rsidRPr="00B000EF" w:rsidRDefault="002B0080" w:rsidP="003A754D">
            <w:pPr>
              <w:widowControl w:val="0"/>
              <w:jc w:val="center"/>
              <w:rPr>
                <w:szCs w:val="22"/>
                <w:lang w:val="bg-BG" w:eastAsia="en-GB"/>
              </w:rPr>
            </w:pPr>
          </w:p>
        </w:tc>
        <w:tc>
          <w:tcPr>
            <w:tcW w:w="636" w:type="pct"/>
            <w:shd w:val="clear" w:color="auto" w:fill="auto"/>
          </w:tcPr>
          <w:p w:rsidR="002B0080" w:rsidRPr="00B000EF" w:rsidRDefault="002B0080" w:rsidP="003A754D">
            <w:pPr>
              <w:widowControl w:val="0"/>
              <w:jc w:val="center"/>
              <w:rPr>
                <w:szCs w:val="22"/>
                <w:lang w:val="bg-BG" w:eastAsia="en-GB"/>
              </w:rPr>
            </w:pPr>
          </w:p>
        </w:tc>
      </w:tr>
    </w:tbl>
    <w:p w:rsidR="002B0080" w:rsidRPr="00B000EF" w:rsidRDefault="002B0080" w:rsidP="002B0080">
      <w:pPr>
        <w:autoSpaceDE w:val="0"/>
        <w:autoSpaceDN w:val="0"/>
        <w:adjustRightInd w:val="0"/>
        <w:rPr>
          <w:szCs w:val="22"/>
          <w:lang w:val="bg-BG"/>
        </w:rPr>
      </w:pPr>
    </w:p>
    <w:p w:rsidR="002B0080" w:rsidRPr="00B000EF" w:rsidRDefault="002B0080" w:rsidP="002B0080">
      <w:pPr>
        <w:keepNext/>
        <w:autoSpaceDE w:val="0"/>
        <w:autoSpaceDN w:val="0"/>
        <w:adjustRightInd w:val="0"/>
        <w:rPr>
          <w:rFonts w:eastAsia="SimSun"/>
          <w:szCs w:val="22"/>
          <w:u w:val="single"/>
          <w:lang w:val="bg-BG"/>
        </w:rPr>
      </w:pPr>
      <w:r w:rsidRPr="00B000EF">
        <w:rPr>
          <w:rFonts w:eastAsia="SimSun"/>
          <w:szCs w:val="22"/>
          <w:u w:val="single"/>
          <w:lang w:val="bg-BG"/>
        </w:rPr>
        <w:t xml:space="preserve">Описание на избрани </w:t>
      </w:r>
      <w:r w:rsidRPr="00762EA5">
        <w:rPr>
          <w:rFonts w:eastAsia="SimSun"/>
          <w:szCs w:val="22"/>
          <w:u w:val="single"/>
          <w:lang w:val="bg-BG"/>
        </w:rPr>
        <w:t>нежелани реакции</w:t>
      </w:r>
    </w:p>
    <w:p w:rsidR="002B0080" w:rsidRDefault="002B0080" w:rsidP="002B0080">
      <w:pPr>
        <w:keepNext/>
        <w:rPr>
          <w:szCs w:val="22"/>
          <w:lang w:val="bg-BG"/>
        </w:rPr>
      </w:pPr>
    </w:p>
    <w:p w:rsidR="002B0080" w:rsidRDefault="002B0080" w:rsidP="002B0080">
      <w:pPr>
        <w:keepNext/>
        <w:tabs>
          <w:tab w:val="clear" w:pos="567"/>
        </w:tabs>
        <w:spacing w:line="240" w:lineRule="auto"/>
        <w:rPr>
          <w:szCs w:val="22"/>
          <w:lang w:val="bg-BG"/>
        </w:rPr>
      </w:pPr>
      <w:r w:rsidRPr="00B000EF">
        <w:rPr>
          <w:i/>
          <w:szCs w:val="22"/>
          <w:lang w:val="bg-BG"/>
        </w:rPr>
        <w:t>Локални алергични реакции</w:t>
      </w:r>
    </w:p>
    <w:p w:rsidR="006A7D47" w:rsidRDefault="009127D5">
      <w:pPr>
        <w:tabs>
          <w:tab w:val="clear" w:pos="567"/>
        </w:tabs>
        <w:spacing w:line="240" w:lineRule="auto"/>
        <w:rPr>
          <w:szCs w:val="22"/>
          <w:lang w:val="bg-BG"/>
        </w:rPr>
      </w:pPr>
      <w:r>
        <w:rPr>
          <w:szCs w:val="22"/>
          <w:lang w:val="bg-BG"/>
        </w:rPr>
        <w:t>Локалните алергични реакции са чести. Зачервяване, оток и сърбеж могат да се появяват на мястото на инжектиране на инсулин. Това състояние обикновено отзвучава от няколко дни до няколко седмици. В някои случаи това състояние може да се дължи на различни от инсулина фактори, като дразнене от средството за почистване на кожата или лоша техника на инжектиране.</w:t>
      </w:r>
    </w:p>
    <w:p w:rsidR="006A7D47" w:rsidRDefault="006A7D47">
      <w:pPr>
        <w:tabs>
          <w:tab w:val="clear" w:pos="567"/>
        </w:tabs>
        <w:spacing w:line="240" w:lineRule="auto"/>
        <w:rPr>
          <w:szCs w:val="22"/>
          <w:lang w:val="bg-BG"/>
        </w:rPr>
      </w:pPr>
    </w:p>
    <w:p w:rsidR="006A7D47" w:rsidRPr="00B000EF" w:rsidRDefault="006A7D47" w:rsidP="006A7D47">
      <w:pPr>
        <w:keepNext/>
        <w:rPr>
          <w:i/>
          <w:szCs w:val="22"/>
          <w:lang w:val="bg-BG"/>
        </w:rPr>
      </w:pPr>
      <w:r w:rsidRPr="00B000EF">
        <w:rPr>
          <w:i/>
          <w:szCs w:val="22"/>
          <w:lang w:val="bg-BG"/>
        </w:rPr>
        <w:t>Системна алерги</w:t>
      </w:r>
      <w:r w:rsidR="001B2C4F">
        <w:rPr>
          <w:i/>
          <w:szCs w:val="22"/>
          <w:lang w:val="bg-BG"/>
        </w:rPr>
        <w:t>чна реакция</w:t>
      </w:r>
    </w:p>
    <w:p w:rsidR="009127D5" w:rsidRDefault="009127D5">
      <w:pPr>
        <w:tabs>
          <w:tab w:val="clear" w:pos="567"/>
        </w:tabs>
        <w:spacing w:line="240" w:lineRule="auto"/>
        <w:rPr>
          <w:szCs w:val="22"/>
          <w:lang w:val="bg-BG"/>
        </w:rPr>
      </w:pPr>
      <w:r>
        <w:rPr>
          <w:szCs w:val="22"/>
          <w:lang w:val="bg-BG"/>
        </w:rPr>
        <w:t>Системната алергия,  която е рядка, но потенциално по</w:t>
      </w:r>
      <w:r>
        <w:rPr>
          <w:szCs w:val="22"/>
          <w:lang w:val="bg-BG"/>
        </w:rPr>
        <w:noBreakHyphen/>
        <w:t>сериозна, е генерализираната алергия на инсулин. Тя може да предизвика обрив по цялото тяло, задух, хриптене, понижено кръвно налягане, ускорен пулс или изпотяване. Тежките случаи на генерализирана алергия могат да бъдат животозастрашаващи.</w:t>
      </w:r>
    </w:p>
    <w:p w:rsidR="009127D5" w:rsidRDefault="009127D5">
      <w:pPr>
        <w:tabs>
          <w:tab w:val="clear" w:pos="567"/>
        </w:tabs>
        <w:spacing w:line="240" w:lineRule="auto"/>
        <w:rPr>
          <w:szCs w:val="22"/>
          <w:lang w:val="bg-BG"/>
        </w:rPr>
      </w:pPr>
    </w:p>
    <w:p w:rsidR="006A7D47" w:rsidRPr="00B000EF" w:rsidRDefault="006A7D47" w:rsidP="006A7D47">
      <w:pPr>
        <w:keepNext/>
        <w:rPr>
          <w:i/>
          <w:szCs w:val="22"/>
          <w:lang w:val="bg-BG"/>
        </w:rPr>
      </w:pPr>
      <w:r w:rsidRPr="00B000EF">
        <w:rPr>
          <w:i/>
          <w:szCs w:val="22"/>
          <w:lang w:val="bg-BG"/>
        </w:rPr>
        <w:t>Липодистрофия</w:t>
      </w:r>
    </w:p>
    <w:p w:rsidR="009127D5" w:rsidRDefault="009127D5">
      <w:pPr>
        <w:tabs>
          <w:tab w:val="clear" w:pos="567"/>
        </w:tabs>
        <w:spacing w:line="240" w:lineRule="auto"/>
        <w:rPr>
          <w:szCs w:val="22"/>
          <w:lang w:val="bg-BG"/>
        </w:rPr>
      </w:pPr>
      <w:r>
        <w:rPr>
          <w:szCs w:val="22"/>
          <w:lang w:val="bg-BG"/>
        </w:rPr>
        <w:t>Липодистрофията на мястото на инжектиране е нечеста.</w:t>
      </w:r>
    </w:p>
    <w:p w:rsidR="00163C86" w:rsidRDefault="00163C86" w:rsidP="00163C86">
      <w:pPr>
        <w:tabs>
          <w:tab w:val="clear" w:pos="567"/>
        </w:tabs>
        <w:spacing w:line="240" w:lineRule="auto"/>
        <w:rPr>
          <w:noProof/>
          <w:szCs w:val="22"/>
          <w:lang w:val="bg-BG"/>
        </w:rPr>
      </w:pPr>
    </w:p>
    <w:p w:rsidR="006A7D47" w:rsidRPr="00B000EF" w:rsidRDefault="006A7D47" w:rsidP="006A7D47">
      <w:pPr>
        <w:keepNext/>
        <w:rPr>
          <w:i/>
          <w:szCs w:val="22"/>
          <w:lang w:val="bg-BG"/>
        </w:rPr>
      </w:pPr>
      <w:r w:rsidRPr="00B000EF">
        <w:rPr>
          <w:i/>
          <w:szCs w:val="22"/>
          <w:lang w:val="bg-BG"/>
        </w:rPr>
        <w:t>Оток</w:t>
      </w:r>
    </w:p>
    <w:p w:rsidR="00163C86" w:rsidRDefault="000579BC" w:rsidP="00163C86">
      <w:pPr>
        <w:tabs>
          <w:tab w:val="clear" w:pos="567"/>
        </w:tabs>
        <w:spacing w:line="240" w:lineRule="auto"/>
        <w:rPr>
          <w:szCs w:val="22"/>
          <w:lang w:val="bg-BG" w:eastAsia="de-DE"/>
        </w:rPr>
      </w:pPr>
      <w:r>
        <w:rPr>
          <w:szCs w:val="22"/>
          <w:lang w:val="bg-BG" w:eastAsia="de-DE"/>
        </w:rPr>
        <w:t xml:space="preserve">По време на лечение с инсулин </w:t>
      </w:r>
      <w:r w:rsidR="00163C86">
        <w:rPr>
          <w:szCs w:val="22"/>
          <w:lang w:val="bg-BG" w:eastAsia="de-DE"/>
        </w:rPr>
        <w:t>са съобщавани</w:t>
      </w:r>
      <w:r w:rsidRPr="000579BC">
        <w:rPr>
          <w:szCs w:val="22"/>
          <w:lang w:val="bg-BG" w:eastAsia="de-DE"/>
        </w:rPr>
        <w:t xml:space="preserve"> </w:t>
      </w:r>
      <w:r>
        <w:rPr>
          <w:szCs w:val="22"/>
          <w:lang w:val="bg-BG" w:eastAsia="de-DE"/>
        </w:rPr>
        <w:t>случаи на оток</w:t>
      </w:r>
      <w:r w:rsidR="00163C86">
        <w:rPr>
          <w:szCs w:val="22"/>
          <w:lang w:val="bg-BG" w:eastAsia="de-DE"/>
        </w:rPr>
        <w:t xml:space="preserve">, особено ако предходен лош метаболитен контрол е </w:t>
      </w:r>
      <w:r>
        <w:rPr>
          <w:szCs w:val="22"/>
          <w:lang w:val="bg-BG" w:eastAsia="de-DE"/>
        </w:rPr>
        <w:t xml:space="preserve">бил </w:t>
      </w:r>
      <w:r w:rsidR="00163C86">
        <w:rPr>
          <w:szCs w:val="22"/>
          <w:lang w:val="bg-BG" w:eastAsia="de-DE"/>
        </w:rPr>
        <w:t>подобрен с интензивно инсулинолечение.</w:t>
      </w:r>
    </w:p>
    <w:p w:rsidR="00B9344C" w:rsidRDefault="00B9344C" w:rsidP="00163C86">
      <w:pPr>
        <w:tabs>
          <w:tab w:val="clear" w:pos="567"/>
        </w:tabs>
        <w:spacing w:line="240" w:lineRule="auto"/>
        <w:rPr>
          <w:szCs w:val="22"/>
          <w:lang w:val="bg-BG" w:eastAsia="de-DE"/>
        </w:rPr>
      </w:pPr>
    </w:p>
    <w:p w:rsidR="00B9344C" w:rsidRPr="007F6F58" w:rsidRDefault="00B9344C" w:rsidP="00FE78F4">
      <w:pPr>
        <w:keepNext/>
        <w:tabs>
          <w:tab w:val="clear" w:pos="567"/>
          <w:tab w:val="left" w:pos="720"/>
        </w:tabs>
        <w:spacing w:line="240" w:lineRule="auto"/>
        <w:rPr>
          <w:szCs w:val="22"/>
          <w:u w:val="single"/>
          <w:lang w:val="bg-BG"/>
        </w:rPr>
      </w:pPr>
      <w:r w:rsidRPr="007F6F58">
        <w:rPr>
          <w:noProof/>
          <w:szCs w:val="22"/>
          <w:u w:val="single"/>
          <w:lang w:val="bg-BG"/>
        </w:rPr>
        <w:t>Съобщаване на подозирани нежелани реакции</w:t>
      </w:r>
    </w:p>
    <w:p w:rsidR="00BC5662" w:rsidRDefault="00BC5662" w:rsidP="00626B02">
      <w:pPr>
        <w:ind w:right="-2"/>
        <w:rPr>
          <w:noProof/>
          <w:szCs w:val="22"/>
          <w:lang w:val="bg-BG"/>
        </w:rPr>
      </w:pPr>
    </w:p>
    <w:p w:rsidR="00626B02" w:rsidRPr="003F0F68" w:rsidRDefault="00B9344C" w:rsidP="00626B02">
      <w:pPr>
        <w:ind w:right="-2"/>
        <w:rPr>
          <w:noProof/>
          <w:szCs w:val="22"/>
          <w:lang w:val="ru-RU"/>
        </w:rPr>
      </w:pPr>
      <w:r w:rsidRPr="000D3C7C">
        <w:rPr>
          <w:noProof/>
          <w:szCs w:val="22"/>
          <w:lang w:val="bg-BG"/>
        </w:rPr>
        <w:t xml:space="preserve">Съобщаването на подозирани нежелани реакции след </w:t>
      </w:r>
      <w:r>
        <w:rPr>
          <w:noProof/>
          <w:szCs w:val="22"/>
          <w:lang w:val="bg-BG"/>
        </w:rPr>
        <w:t>разрешаване за употреба</w:t>
      </w:r>
      <w:r w:rsidRPr="000D3C7C">
        <w:rPr>
          <w:noProof/>
          <w:szCs w:val="22"/>
          <w:lang w:val="bg-BG"/>
        </w:rPr>
        <w:t xml:space="preserve"> на лекарствения продукт е важно.</w:t>
      </w:r>
      <w:r w:rsidRPr="000D3C7C">
        <w:rPr>
          <w:szCs w:val="22"/>
          <w:lang w:val="bg-BG"/>
        </w:rPr>
        <w:t xml:space="preserve"> </w:t>
      </w:r>
      <w:r w:rsidRPr="000D3C7C">
        <w:rPr>
          <w:noProof/>
          <w:szCs w:val="22"/>
          <w:lang w:val="bg-BG"/>
        </w:rPr>
        <w:t xml:space="preserve">Това позволява да продължи наблюдението на съотношението полза/риск </w:t>
      </w:r>
      <w:r>
        <w:rPr>
          <w:noProof/>
          <w:szCs w:val="22"/>
          <w:lang w:val="bg-BG"/>
        </w:rPr>
        <w:t>з</w:t>
      </w:r>
      <w:r w:rsidRPr="000D3C7C">
        <w:rPr>
          <w:noProof/>
          <w:szCs w:val="22"/>
          <w:lang w:val="bg-BG"/>
        </w:rPr>
        <w:t>а лекарствения продукт.</w:t>
      </w:r>
      <w:r w:rsidRPr="000D3C7C">
        <w:rPr>
          <w:szCs w:val="22"/>
          <w:lang w:val="bg-BG"/>
        </w:rPr>
        <w:t xml:space="preserve"> </w:t>
      </w:r>
      <w:r w:rsidRPr="000D3C7C">
        <w:rPr>
          <w:noProof/>
          <w:szCs w:val="22"/>
          <w:lang w:val="bg-BG"/>
        </w:rPr>
        <w:t xml:space="preserve">От </w:t>
      </w:r>
      <w:r>
        <w:rPr>
          <w:noProof/>
          <w:szCs w:val="22"/>
          <w:lang w:val="bg-BG"/>
        </w:rPr>
        <w:t xml:space="preserve">медицинските </w:t>
      </w:r>
      <w:r w:rsidRPr="000D3C7C">
        <w:rPr>
          <w:noProof/>
          <w:szCs w:val="22"/>
          <w:lang w:val="bg-BG"/>
        </w:rPr>
        <w:t>специалисти</w:t>
      </w:r>
      <w:r>
        <w:rPr>
          <w:noProof/>
          <w:szCs w:val="22"/>
          <w:lang w:val="bg-BG"/>
        </w:rPr>
        <w:t xml:space="preserve"> </w:t>
      </w:r>
      <w:r w:rsidRPr="000D3C7C">
        <w:rPr>
          <w:noProof/>
          <w:szCs w:val="22"/>
          <w:lang w:val="bg-BG"/>
        </w:rPr>
        <w:t xml:space="preserve">се изисква </w:t>
      </w:r>
      <w:r>
        <w:rPr>
          <w:noProof/>
          <w:szCs w:val="22"/>
          <w:lang w:val="bg-BG"/>
        </w:rPr>
        <w:t>д</w:t>
      </w:r>
      <w:r w:rsidRPr="000D3C7C">
        <w:rPr>
          <w:noProof/>
          <w:szCs w:val="22"/>
          <w:lang w:val="bg-BG"/>
        </w:rPr>
        <w:t xml:space="preserve">а съобщават всяка подозирана нежелана реакция чрез </w:t>
      </w:r>
      <w:r w:rsidR="00626B02" w:rsidRPr="00CA20B9">
        <w:rPr>
          <w:noProof/>
          <w:szCs w:val="22"/>
          <w:highlight w:val="lightGray"/>
          <w:lang w:val="bg-BG"/>
        </w:rPr>
        <w:t xml:space="preserve">националната система за съобщаване, посочена в </w:t>
      </w:r>
      <w:hyperlink r:id="rId15" w:history="1">
        <w:r w:rsidR="00626B02" w:rsidRPr="00CA20B9">
          <w:rPr>
            <w:rStyle w:val="Hyperlink"/>
            <w:noProof/>
            <w:szCs w:val="22"/>
            <w:highlight w:val="lightGray"/>
            <w:lang w:val="bg-BG"/>
          </w:rPr>
          <w:t>Приложение V</w:t>
        </w:r>
      </w:hyperlink>
      <w:r w:rsidR="00626B02" w:rsidRPr="00CA20B9">
        <w:rPr>
          <w:noProof/>
          <w:szCs w:val="22"/>
          <w:lang w:val="bg-BG"/>
        </w:rPr>
        <w:t xml:space="preserve">. </w:t>
      </w:r>
    </w:p>
    <w:p w:rsidR="009127D5" w:rsidRPr="00163C86" w:rsidRDefault="009127D5" w:rsidP="00626B02">
      <w:pPr>
        <w:tabs>
          <w:tab w:val="clear" w:pos="567"/>
          <w:tab w:val="left" w:pos="1689"/>
        </w:tabs>
        <w:spacing w:line="240" w:lineRule="auto"/>
        <w:rPr>
          <w:noProof/>
          <w:szCs w:val="22"/>
          <w:lang w:val="ru-RU"/>
        </w:rPr>
      </w:pPr>
    </w:p>
    <w:p w:rsidR="009127D5" w:rsidRDefault="009127D5" w:rsidP="0037711B">
      <w:pPr>
        <w:keepNext/>
        <w:tabs>
          <w:tab w:val="clear" w:pos="567"/>
        </w:tabs>
        <w:spacing w:line="240" w:lineRule="auto"/>
        <w:ind w:left="567" w:hanging="567"/>
        <w:rPr>
          <w:szCs w:val="22"/>
          <w:lang w:val="bg-BG"/>
        </w:rPr>
      </w:pPr>
      <w:r>
        <w:rPr>
          <w:b/>
          <w:szCs w:val="22"/>
          <w:lang w:val="bg-BG"/>
        </w:rPr>
        <w:t>4.9</w:t>
      </w:r>
      <w:r>
        <w:rPr>
          <w:b/>
          <w:szCs w:val="22"/>
          <w:lang w:val="bg-BG"/>
        </w:rPr>
        <w:tab/>
        <w:t>Предозиране</w:t>
      </w:r>
    </w:p>
    <w:p w:rsidR="009127D5" w:rsidRDefault="009127D5" w:rsidP="0037711B">
      <w:pPr>
        <w:keepNext/>
        <w:tabs>
          <w:tab w:val="clear" w:pos="567"/>
        </w:tabs>
        <w:spacing w:line="240" w:lineRule="auto"/>
        <w:ind w:left="567" w:hanging="567"/>
        <w:rPr>
          <w:szCs w:val="22"/>
          <w:lang w:val="bg-BG"/>
        </w:rPr>
      </w:pPr>
    </w:p>
    <w:p w:rsidR="009127D5" w:rsidRDefault="009127D5" w:rsidP="0037711B">
      <w:pPr>
        <w:keepNext/>
        <w:tabs>
          <w:tab w:val="clear" w:pos="567"/>
        </w:tabs>
        <w:spacing w:line="240" w:lineRule="auto"/>
        <w:rPr>
          <w:szCs w:val="22"/>
          <w:lang w:val="bg-BG"/>
        </w:rPr>
      </w:pPr>
      <w:r>
        <w:rPr>
          <w:szCs w:val="22"/>
          <w:lang w:val="bg-BG"/>
        </w:rPr>
        <w:t>Няма специфични симптоми при предозиране на инсулините, тъй като серумните глюкозни концентрации са резултат на сложни взаимодействия между нивата на инсулина, наличието на глюкоза и други метаболитни процеси. Хипогликемия може да настъпи в резултат на излишък на инсулинова активност относително приема на храна и разхода на енергия.</w:t>
      </w:r>
    </w:p>
    <w:p w:rsidR="009127D5" w:rsidRDefault="009127D5">
      <w:pPr>
        <w:tabs>
          <w:tab w:val="clear" w:pos="567"/>
        </w:tabs>
        <w:spacing w:line="240" w:lineRule="auto"/>
        <w:rPr>
          <w:szCs w:val="22"/>
          <w:lang w:val="bg-BG"/>
        </w:rPr>
      </w:pPr>
    </w:p>
    <w:p w:rsidR="009127D5" w:rsidRDefault="009127D5">
      <w:pPr>
        <w:tabs>
          <w:tab w:val="clear" w:pos="567"/>
        </w:tabs>
        <w:spacing w:line="240" w:lineRule="auto"/>
        <w:rPr>
          <w:szCs w:val="22"/>
          <w:lang w:val="bg-BG"/>
        </w:rPr>
      </w:pPr>
      <w:r>
        <w:rPr>
          <w:szCs w:val="22"/>
          <w:lang w:val="bg-BG"/>
        </w:rPr>
        <w:t>Хипогликемията може да е свързана с отпадналост, объркване, сърцебиене, главоболие, изпотяване и повръщане.</w:t>
      </w:r>
    </w:p>
    <w:p w:rsidR="009127D5" w:rsidRDefault="009127D5">
      <w:pPr>
        <w:tabs>
          <w:tab w:val="clear" w:pos="567"/>
        </w:tabs>
        <w:spacing w:line="240" w:lineRule="auto"/>
        <w:rPr>
          <w:szCs w:val="22"/>
          <w:lang w:val="bg-BG"/>
        </w:rPr>
      </w:pPr>
    </w:p>
    <w:p w:rsidR="009127D5" w:rsidRDefault="009127D5">
      <w:pPr>
        <w:tabs>
          <w:tab w:val="clear" w:pos="567"/>
        </w:tabs>
        <w:spacing w:line="240" w:lineRule="auto"/>
        <w:rPr>
          <w:szCs w:val="22"/>
          <w:lang w:val="bg-BG"/>
        </w:rPr>
      </w:pPr>
      <w:r>
        <w:rPr>
          <w:szCs w:val="22"/>
          <w:lang w:val="bg-BG"/>
        </w:rPr>
        <w:t>Леките хипогликемични епизоди се контролират чрез пероралното приемане на глюкоза, друга захар или подсладени продукти.</w:t>
      </w:r>
    </w:p>
    <w:p w:rsidR="009127D5" w:rsidRDefault="009127D5">
      <w:pPr>
        <w:tabs>
          <w:tab w:val="clear" w:pos="567"/>
        </w:tabs>
        <w:spacing w:line="240" w:lineRule="auto"/>
        <w:rPr>
          <w:szCs w:val="22"/>
          <w:lang w:val="bg-BG"/>
        </w:rPr>
      </w:pPr>
    </w:p>
    <w:p w:rsidR="009127D5" w:rsidRDefault="009127D5">
      <w:pPr>
        <w:tabs>
          <w:tab w:val="clear" w:pos="567"/>
        </w:tabs>
        <w:spacing w:line="240" w:lineRule="auto"/>
        <w:rPr>
          <w:szCs w:val="22"/>
          <w:lang w:val="bg-BG"/>
        </w:rPr>
      </w:pPr>
      <w:r>
        <w:rPr>
          <w:szCs w:val="22"/>
          <w:lang w:val="bg-BG"/>
        </w:rPr>
        <w:t>Коригирането на умерено изразената хипогликемия може да се постигне чрез мускулно или подкожно прилагане на глюкагон, последвано от орално приемане на въглехидрати, когато пациентът се възстанови достатъчно. Пациентите, които не отговарят на глюкагон, трябва да получат интравенозно глюкозен разтвор.</w:t>
      </w:r>
    </w:p>
    <w:p w:rsidR="009127D5" w:rsidRDefault="009127D5">
      <w:pPr>
        <w:tabs>
          <w:tab w:val="clear" w:pos="567"/>
        </w:tabs>
        <w:spacing w:line="240" w:lineRule="auto"/>
        <w:rPr>
          <w:szCs w:val="22"/>
          <w:lang w:val="bg-BG"/>
        </w:rPr>
      </w:pPr>
    </w:p>
    <w:p w:rsidR="009127D5" w:rsidRDefault="009127D5">
      <w:pPr>
        <w:tabs>
          <w:tab w:val="clear" w:pos="567"/>
        </w:tabs>
        <w:spacing w:line="240" w:lineRule="auto"/>
        <w:rPr>
          <w:szCs w:val="22"/>
          <w:lang w:val="bg-BG"/>
        </w:rPr>
      </w:pPr>
      <w:r>
        <w:rPr>
          <w:szCs w:val="22"/>
          <w:lang w:val="bg-BG"/>
        </w:rPr>
        <w:t>Ако пациентът е в кома, глюкагон трябва да се приложи мускулно или подкожно.  Ако няма глюкагон или пациентът не отговаря на глюкагон, трябва да се приложи интравенозно глюкозен разтвор. Пациентът трябва да получи храна веднага след възстановяване на съзнанието.</w:t>
      </w:r>
    </w:p>
    <w:p w:rsidR="009127D5" w:rsidRDefault="009127D5">
      <w:pPr>
        <w:tabs>
          <w:tab w:val="clear" w:pos="567"/>
        </w:tabs>
        <w:spacing w:line="240" w:lineRule="auto"/>
        <w:rPr>
          <w:szCs w:val="22"/>
          <w:lang w:val="bg-BG"/>
        </w:rPr>
      </w:pPr>
    </w:p>
    <w:p w:rsidR="009127D5" w:rsidRDefault="009127D5">
      <w:pPr>
        <w:tabs>
          <w:tab w:val="clear" w:pos="567"/>
        </w:tabs>
        <w:spacing w:line="240" w:lineRule="auto"/>
        <w:rPr>
          <w:bCs/>
          <w:iCs/>
          <w:szCs w:val="22"/>
          <w:lang w:val="bg-BG"/>
        </w:rPr>
      </w:pPr>
      <w:r>
        <w:rPr>
          <w:bCs/>
          <w:iCs/>
          <w:szCs w:val="22"/>
          <w:lang w:val="bg-BG"/>
        </w:rPr>
        <w:t>Необходими са непрекъснат прием на въглехидрати и наблюдение, тъй като хипогликемията може да се повтори след явно клинично подобрение.</w:t>
      </w:r>
    </w:p>
    <w:p w:rsidR="009127D5" w:rsidRDefault="009127D5">
      <w:pPr>
        <w:tabs>
          <w:tab w:val="clear" w:pos="567"/>
        </w:tabs>
        <w:spacing w:line="240" w:lineRule="auto"/>
        <w:ind w:left="567" w:hanging="567"/>
        <w:rPr>
          <w:noProof/>
          <w:szCs w:val="22"/>
          <w:lang w:val="bg-BG"/>
        </w:rPr>
      </w:pPr>
    </w:p>
    <w:p w:rsidR="009127D5" w:rsidRDefault="009127D5">
      <w:pPr>
        <w:tabs>
          <w:tab w:val="clear" w:pos="567"/>
        </w:tabs>
        <w:spacing w:line="240" w:lineRule="auto"/>
        <w:ind w:left="567" w:hanging="567"/>
        <w:rPr>
          <w:noProof/>
          <w:szCs w:val="22"/>
          <w:lang w:val="bg-BG"/>
        </w:rPr>
      </w:pPr>
    </w:p>
    <w:p w:rsidR="009127D5" w:rsidRDefault="009127D5" w:rsidP="00867955">
      <w:pPr>
        <w:keepNext/>
        <w:widowControl w:val="0"/>
        <w:tabs>
          <w:tab w:val="clear" w:pos="567"/>
        </w:tabs>
        <w:spacing w:line="240" w:lineRule="auto"/>
        <w:ind w:left="567" w:hanging="567"/>
        <w:rPr>
          <w:szCs w:val="22"/>
          <w:lang w:val="bg-BG"/>
        </w:rPr>
      </w:pPr>
      <w:r>
        <w:rPr>
          <w:b/>
          <w:szCs w:val="22"/>
          <w:lang w:val="bg-BG"/>
        </w:rPr>
        <w:t>5.</w:t>
      </w:r>
      <w:r>
        <w:rPr>
          <w:b/>
          <w:szCs w:val="22"/>
          <w:lang w:val="bg-BG"/>
        </w:rPr>
        <w:tab/>
        <w:t>ФАРМАКОЛОГИЧНИ СВОЙСТВА</w:t>
      </w:r>
    </w:p>
    <w:p w:rsidR="009127D5" w:rsidRDefault="009127D5" w:rsidP="00867955">
      <w:pPr>
        <w:keepNext/>
        <w:widowControl w:val="0"/>
        <w:tabs>
          <w:tab w:val="clear" w:pos="567"/>
        </w:tabs>
        <w:spacing w:line="240" w:lineRule="auto"/>
        <w:ind w:left="567" w:hanging="567"/>
        <w:rPr>
          <w:b/>
          <w:szCs w:val="22"/>
          <w:lang w:val="bg-BG"/>
        </w:rPr>
      </w:pPr>
    </w:p>
    <w:p w:rsidR="009127D5" w:rsidRDefault="009127D5" w:rsidP="00867955">
      <w:pPr>
        <w:keepNext/>
        <w:widowControl w:val="0"/>
        <w:tabs>
          <w:tab w:val="clear" w:pos="567"/>
        </w:tabs>
        <w:spacing w:line="240" w:lineRule="auto"/>
        <w:ind w:left="567" w:hanging="567"/>
        <w:rPr>
          <w:szCs w:val="22"/>
          <w:lang w:val="bg-BG"/>
        </w:rPr>
      </w:pPr>
      <w:r>
        <w:rPr>
          <w:b/>
          <w:szCs w:val="22"/>
          <w:lang w:val="bg-BG"/>
        </w:rPr>
        <w:t>5.1</w:t>
      </w:r>
      <w:r>
        <w:rPr>
          <w:b/>
          <w:szCs w:val="22"/>
          <w:lang w:val="bg-BG"/>
        </w:rPr>
        <w:tab/>
        <w:t>Фармакодинамични свойства</w:t>
      </w:r>
    </w:p>
    <w:p w:rsidR="009127D5" w:rsidRDefault="009127D5" w:rsidP="00867955">
      <w:pPr>
        <w:keepNext/>
        <w:widowControl w:val="0"/>
        <w:tabs>
          <w:tab w:val="clear" w:pos="567"/>
        </w:tabs>
        <w:spacing w:line="240" w:lineRule="auto"/>
        <w:ind w:left="567" w:hanging="567"/>
        <w:rPr>
          <w:noProof/>
          <w:szCs w:val="22"/>
          <w:lang w:val="bg-BG"/>
        </w:rPr>
      </w:pPr>
    </w:p>
    <w:p w:rsidR="009127D5" w:rsidRDefault="009127D5">
      <w:pPr>
        <w:tabs>
          <w:tab w:val="clear" w:pos="567"/>
        </w:tabs>
        <w:spacing w:line="240" w:lineRule="auto"/>
        <w:rPr>
          <w:szCs w:val="22"/>
          <w:lang w:val="bg-BG"/>
        </w:rPr>
      </w:pPr>
      <w:r>
        <w:rPr>
          <w:szCs w:val="22"/>
          <w:lang w:val="bg-BG"/>
        </w:rPr>
        <w:t xml:space="preserve">Фармакотерапевтична група: </w:t>
      </w:r>
      <w:r w:rsidR="00FD5146">
        <w:rPr>
          <w:szCs w:val="22"/>
          <w:lang w:val="bg-BG"/>
        </w:rPr>
        <w:t xml:space="preserve">Лекарства, използвани при диабет, инсулини и аналози за инжектиране с междинно или бавно действие в комбинация с бързодействащ. </w:t>
      </w:r>
      <w:r>
        <w:rPr>
          <w:szCs w:val="22"/>
          <w:lang w:val="bg-BG"/>
        </w:rPr>
        <w:t>АТС код</w:t>
      </w:r>
      <w:r w:rsidR="001B68DA">
        <w:rPr>
          <w:szCs w:val="22"/>
          <w:lang w:val="bg-BG"/>
        </w:rPr>
        <w:t>:</w:t>
      </w:r>
      <w:r>
        <w:rPr>
          <w:szCs w:val="22"/>
          <w:lang w:val="bg-BG"/>
        </w:rPr>
        <w:t xml:space="preserve"> </w:t>
      </w:r>
      <w:r>
        <w:t>A</w:t>
      </w:r>
      <w:r>
        <w:rPr>
          <w:lang w:val="bg-BG"/>
        </w:rPr>
        <w:t>10</w:t>
      </w:r>
      <w:r>
        <w:t>A</w:t>
      </w:r>
      <w:r>
        <w:rPr>
          <w:lang w:val="bg-BG"/>
        </w:rPr>
        <w:t xml:space="preserve"> </w:t>
      </w:r>
      <w:r>
        <w:t>D</w:t>
      </w:r>
      <w:r>
        <w:rPr>
          <w:lang w:val="bg-BG"/>
        </w:rPr>
        <w:t>04.</w:t>
      </w:r>
    </w:p>
    <w:p w:rsidR="009127D5" w:rsidRDefault="009127D5">
      <w:pPr>
        <w:tabs>
          <w:tab w:val="clear" w:pos="567"/>
        </w:tabs>
        <w:spacing w:line="240" w:lineRule="auto"/>
        <w:rPr>
          <w:szCs w:val="22"/>
          <w:lang w:val="bg-BG"/>
        </w:rPr>
      </w:pPr>
    </w:p>
    <w:p w:rsidR="009127D5" w:rsidRDefault="009127D5">
      <w:pPr>
        <w:tabs>
          <w:tab w:val="clear" w:pos="567"/>
        </w:tabs>
        <w:spacing w:line="240" w:lineRule="auto"/>
        <w:rPr>
          <w:szCs w:val="22"/>
          <w:lang w:val="bg-BG"/>
        </w:rPr>
      </w:pPr>
      <w:r>
        <w:rPr>
          <w:szCs w:val="22"/>
          <w:lang w:val="bg-BG"/>
        </w:rPr>
        <w:t>Основното действие на инсулин лиспро е да регулира глюкозния метаболизъм.</w:t>
      </w:r>
    </w:p>
    <w:p w:rsidR="009127D5" w:rsidRDefault="009127D5">
      <w:pPr>
        <w:tabs>
          <w:tab w:val="clear" w:pos="567"/>
        </w:tabs>
        <w:spacing w:line="240" w:lineRule="auto"/>
        <w:rPr>
          <w:szCs w:val="22"/>
          <w:lang w:val="bg-BG"/>
        </w:rPr>
      </w:pPr>
    </w:p>
    <w:p w:rsidR="009127D5" w:rsidRDefault="009127D5">
      <w:pPr>
        <w:pStyle w:val="BodyText3"/>
        <w:tabs>
          <w:tab w:val="clear" w:pos="567"/>
        </w:tabs>
        <w:spacing w:line="240" w:lineRule="auto"/>
        <w:jc w:val="left"/>
        <w:rPr>
          <w:lang w:val="bg-BG"/>
        </w:rPr>
      </w:pPr>
      <w:r>
        <w:rPr>
          <w:lang w:val="bg-BG"/>
        </w:rPr>
        <w:t>Освен това инсулините имат редица анаболитни и антикатаболитни действия върху различни тъкани. В мускулната тъкан се увеличава синтезата на гликоген, мастни киселини, глицерол и белтък, и се ускорява усвояването на аминокиселини, като в същото време се потискат гликогенолизата, гликонеогенезата, кетогенезата, липолизата, белтъчният катаболизъм и отделянето на аминокиселини.</w:t>
      </w:r>
    </w:p>
    <w:p w:rsidR="009127D5" w:rsidRDefault="009127D5">
      <w:pPr>
        <w:tabs>
          <w:tab w:val="clear" w:pos="567"/>
        </w:tabs>
        <w:spacing w:line="240" w:lineRule="auto"/>
        <w:rPr>
          <w:szCs w:val="22"/>
          <w:lang w:val="bg-BG"/>
        </w:rPr>
      </w:pPr>
    </w:p>
    <w:p w:rsidR="009127D5" w:rsidRPr="00651D57" w:rsidRDefault="009127D5">
      <w:pPr>
        <w:tabs>
          <w:tab w:val="clear" w:pos="567"/>
        </w:tabs>
        <w:spacing w:line="240" w:lineRule="auto"/>
        <w:rPr>
          <w:szCs w:val="22"/>
          <w:lang w:val="bg-BG"/>
        </w:rPr>
      </w:pPr>
      <w:r>
        <w:rPr>
          <w:szCs w:val="22"/>
          <w:lang w:val="bg-BG"/>
        </w:rPr>
        <w:t xml:space="preserve">Инсулин лиспро е с бързо начало на действие (около 15 минути), което позволява да бъде прилаган непосредствено преди хранене (от нула до 15 минути преди хранене) в сравнение с </w:t>
      </w:r>
      <w:r w:rsidRPr="00375083">
        <w:rPr>
          <w:szCs w:val="22"/>
          <w:lang w:val="bg-BG"/>
        </w:rPr>
        <w:t>бързодействащия</w:t>
      </w:r>
      <w:r>
        <w:rPr>
          <w:szCs w:val="22"/>
          <w:lang w:val="bg-BG"/>
        </w:rPr>
        <w:t xml:space="preserve"> </w:t>
      </w:r>
      <w:r w:rsidR="00873197" w:rsidRPr="00873197">
        <w:rPr>
          <w:iCs/>
          <w:szCs w:val="22"/>
          <w:lang w:val="bg-BG"/>
        </w:rPr>
        <w:t xml:space="preserve">(разтворим) обикновен </w:t>
      </w:r>
      <w:r w:rsidR="00EB3CEC">
        <w:rPr>
          <w:iCs/>
          <w:szCs w:val="22"/>
          <w:lang w:val="bg-BG"/>
        </w:rPr>
        <w:t>(</w:t>
      </w:r>
      <w:r w:rsidR="00873197" w:rsidRPr="00873197">
        <w:rPr>
          <w:iCs/>
          <w:szCs w:val="22"/>
          <w:lang w:val="bg-BG"/>
        </w:rPr>
        <w:t>човешки</w:t>
      </w:r>
      <w:r w:rsidR="00EB3CEC">
        <w:rPr>
          <w:iCs/>
          <w:szCs w:val="22"/>
          <w:lang w:val="bg-BG"/>
        </w:rPr>
        <w:t>)</w:t>
      </w:r>
      <w:r w:rsidR="00873197" w:rsidRPr="0028363F">
        <w:rPr>
          <w:iCs/>
          <w:szCs w:val="22"/>
          <w:lang w:val="bg-BG"/>
        </w:rPr>
        <w:t xml:space="preserve"> </w:t>
      </w:r>
      <w:r>
        <w:rPr>
          <w:szCs w:val="22"/>
          <w:lang w:val="bg-BG"/>
        </w:rPr>
        <w:t xml:space="preserve">инсулин (30 до 45 минути преди хранене). Бързото начало на действие и </w:t>
      </w:r>
      <w:r w:rsidRPr="00651D57">
        <w:rPr>
          <w:szCs w:val="22"/>
          <w:lang w:val="bg-BG"/>
        </w:rPr>
        <w:t xml:space="preserve">ранният пик на активност на инсулин лиспро се наблюдава след подкожно приложение на Humalog Mix25. Профилът на активност на </w:t>
      </w:r>
      <w:r w:rsidR="001018F9" w:rsidRPr="00651D57">
        <w:rPr>
          <w:lang w:val="bg-BG"/>
        </w:rPr>
        <w:t xml:space="preserve">Humalog BASAL </w:t>
      </w:r>
      <w:r w:rsidRPr="00651D57">
        <w:rPr>
          <w:szCs w:val="22"/>
          <w:lang w:val="bg-BG"/>
        </w:rPr>
        <w:t xml:space="preserve">за период от около 15 часа има характеристика, близка до тази на базалния </w:t>
      </w:r>
      <w:r w:rsidR="00375083">
        <w:rPr>
          <w:szCs w:val="22"/>
          <w:lang w:val="bg-BG"/>
        </w:rPr>
        <w:t xml:space="preserve">човешки </w:t>
      </w:r>
      <w:r w:rsidRPr="00651D57">
        <w:rPr>
          <w:szCs w:val="22"/>
          <w:lang w:val="bg-BG"/>
        </w:rPr>
        <w:t>инсулин (NPH).</w:t>
      </w:r>
    </w:p>
    <w:p w:rsidR="009127D5" w:rsidRPr="00651D57" w:rsidRDefault="009127D5">
      <w:pPr>
        <w:tabs>
          <w:tab w:val="clear" w:pos="567"/>
        </w:tabs>
        <w:spacing w:line="240" w:lineRule="auto"/>
        <w:rPr>
          <w:szCs w:val="22"/>
          <w:highlight w:val="lightGray"/>
          <w:lang w:val="bg-BG"/>
        </w:rPr>
      </w:pPr>
    </w:p>
    <w:p w:rsidR="009127D5" w:rsidRDefault="009127D5">
      <w:pPr>
        <w:tabs>
          <w:tab w:val="clear" w:pos="567"/>
        </w:tabs>
        <w:spacing w:line="240" w:lineRule="auto"/>
        <w:rPr>
          <w:bCs/>
          <w:szCs w:val="22"/>
          <w:lang w:val="bg-BG"/>
        </w:rPr>
      </w:pPr>
      <w:r>
        <w:rPr>
          <w:bCs/>
          <w:iCs/>
          <w:szCs w:val="22"/>
          <w:lang w:val="bg-BG"/>
        </w:rPr>
        <w:t>Клинични изпитвания при пациенти със захарен диабет тип 1 и тип 2 показват намаляване на постпрандиалната хипергликемия с Humalog Mix25 в сравнение с човешка инсулинова микстура 30/70. В едно клинично проучване е наблюдавано малко повишение на нивото на кръвната глюкоза (</w:t>
      </w:r>
      <w:r>
        <w:rPr>
          <w:lang w:val="bg-BG"/>
        </w:rPr>
        <w:t xml:space="preserve">0,38 </w:t>
      </w:r>
      <w:r>
        <w:t>mmol</w:t>
      </w:r>
      <w:r>
        <w:rPr>
          <w:lang w:val="bg-BG"/>
        </w:rPr>
        <w:t>/</w:t>
      </w:r>
      <w:r>
        <w:t>l</w:t>
      </w:r>
      <w:r>
        <w:rPr>
          <w:bCs/>
          <w:iCs/>
          <w:szCs w:val="22"/>
          <w:lang w:val="bg-BG"/>
        </w:rPr>
        <w:t>) през нощта (3 h).</w:t>
      </w:r>
    </w:p>
    <w:p w:rsidR="009127D5" w:rsidRDefault="009127D5">
      <w:pPr>
        <w:tabs>
          <w:tab w:val="clear" w:pos="567"/>
        </w:tabs>
        <w:spacing w:line="240" w:lineRule="auto"/>
        <w:rPr>
          <w:bCs/>
          <w:highlight w:val="lightGray"/>
          <w:lang w:val="bg-BG"/>
        </w:rPr>
      </w:pPr>
    </w:p>
    <w:p w:rsidR="009127D5" w:rsidRDefault="009127D5">
      <w:pPr>
        <w:tabs>
          <w:tab w:val="clear" w:pos="567"/>
        </w:tabs>
        <w:spacing w:line="240" w:lineRule="auto"/>
        <w:rPr>
          <w:szCs w:val="22"/>
          <w:lang w:val="bg-BG"/>
        </w:rPr>
      </w:pPr>
      <w:r>
        <w:rPr>
          <w:szCs w:val="22"/>
          <w:lang w:val="bg-BG"/>
        </w:rPr>
        <w:t xml:space="preserve">На диаграмата по-долу е илюстрирана фармакодинамиката на Humalog Mix25 и </w:t>
      </w:r>
      <w:r w:rsidR="001018F9">
        <w:t>BASAL</w:t>
      </w:r>
      <w:r>
        <w:rPr>
          <w:szCs w:val="22"/>
          <w:lang w:val="bg-BG"/>
        </w:rPr>
        <w:t>.</w:t>
      </w:r>
    </w:p>
    <w:p w:rsidR="009127D5" w:rsidRDefault="009127D5">
      <w:pPr>
        <w:tabs>
          <w:tab w:val="clear" w:pos="567"/>
        </w:tabs>
        <w:spacing w:line="240" w:lineRule="auto"/>
        <w:rPr>
          <w:lang w:val="bg-BG"/>
        </w:rPr>
      </w:pPr>
      <w:r>
        <w:rPr>
          <w:noProof/>
        </w:rPr>
        <w:pict>
          <v:group id="_x0000_s1095" style="position:absolute;margin-left:-17.1pt;margin-top:6.35pt;width:396pt;height:252.85pt;z-index:251621376" coordorigin="1318,10659" coordsize="7920,5057">
            <v:shapetype id="_x0000_t202" coordsize="21600,21600" o:spt="202" path="m,l,21600r21600,l21600,xe">
              <v:stroke joinstyle="miter"/>
              <v:path gradientshapeok="t" o:connecttype="rect"/>
            </v:shapetype>
            <v:shape id="_x0000_s1096" type="#_x0000_t202" style="position:absolute;left:1584;top:10659;width:7654;height:5057" filled="f" stroked="f">
              <v:textbox style="mso-next-textbox:#_x0000_s1096">
                <w:txbxContent>
                  <w:bookmarkStart w:id="1" w:name="_MON_1046862162"/>
                  <w:bookmarkStart w:id="2" w:name="_MON_1222960858"/>
                  <w:bookmarkStart w:id="3" w:name="_MON_1230886493"/>
                  <w:bookmarkStart w:id="4" w:name="_MON_1266236260"/>
                  <w:bookmarkStart w:id="5" w:name="_MON_1266236382"/>
                  <w:bookmarkStart w:id="6" w:name="_MON_1266236393"/>
                  <w:bookmarkStart w:id="7" w:name="_MON_1266560491"/>
                  <w:bookmarkStart w:id="8" w:name="_MON_1435347213"/>
                  <w:bookmarkEnd w:id="1"/>
                  <w:bookmarkEnd w:id="2"/>
                  <w:bookmarkEnd w:id="3"/>
                  <w:bookmarkEnd w:id="4"/>
                  <w:bookmarkEnd w:id="5"/>
                  <w:bookmarkEnd w:id="6"/>
                  <w:bookmarkEnd w:id="7"/>
                  <w:bookmarkEnd w:id="8"/>
                  <w:p w:rsidR="0028363F" w:rsidRDefault="0028363F">
                    <w:pPr>
                      <w:tabs>
                        <w:tab w:val="clear" w:pos="567"/>
                      </w:tabs>
                      <w:spacing w:line="240" w:lineRule="auto"/>
                      <w:ind w:firstLine="1985"/>
                      <w:rPr>
                        <w:sz w:val="20"/>
                      </w:rPr>
                    </w:pPr>
                    <w:r w:rsidRPr="001018F9">
                      <w:rPr>
                        <w:sz w:val="20"/>
                      </w:rPr>
                      <w:object w:dxaOrig="3701" w:dyaOrig="4181">
                        <v:shape id="_x0000_i1026" type="#_x0000_t75" style="width:184.5pt;height:213.75pt" fillcolor="window">
                          <v:imagedata r:id="rId16" o:title=""/>
                        </v:shape>
                        <o:OLEObject Type="Embed" ProgID="Word.Picture.8" ShapeID="_x0000_i1026" DrawAspect="Content" ObjectID="_1684276645" r:id="rId17"/>
                      </w:object>
                    </w:r>
                  </w:p>
                  <w:p w:rsidR="0028363F" w:rsidRDefault="0028363F">
                    <w:pPr>
                      <w:tabs>
                        <w:tab w:val="clear" w:pos="567"/>
                        <w:tab w:val="left" w:pos="3119"/>
                      </w:tabs>
                    </w:pPr>
                  </w:p>
                </w:txbxContent>
              </v:textbox>
            </v:shape>
            <v:rect id="_x0000_s1097" style="position:absolute;left:4630;top:14993;width:1440;height:432;flip:y" filled="f" stroked="f" strokeweight="0">
              <v:textbox style="mso-next-textbox:#_x0000_s1097" inset="0,0,0,0">
                <w:txbxContent>
                  <w:p w:rsidR="0028363F" w:rsidRDefault="0028363F">
                    <w:pPr>
                      <w:rPr>
                        <w:lang w:val="bg-BG"/>
                      </w:rPr>
                    </w:pPr>
                    <w:r>
                      <w:rPr>
                        <w:sz w:val="18"/>
                        <w:lang w:val="bg-BG"/>
                      </w:rPr>
                      <w:t>Време, часове</w:t>
                    </w:r>
                  </w:p>
                </w:txbxContent>
              </v:textbox>
            </v:rect>
            <v:shape id="_x0000_s1098" type="#_x0000_t202" style="position:absolute;left:1318;top:11393;width:2194;height:432" stroked="f">
              <v:textbox style="mso-next-textbox:#_x0000_s1098">
                <w:txbxContent>
                  <w:p w:rsidR="0028363F" w:rsidRDefault="0028363F">
                    <w:pPr>
                      <w:numPr>
                        <w:ins w:id="9" w:author="Author" w:date="2006-03-13T18:29:00Z"/>
                      </w:numPr>
                      <w:rPr>
                        <w:sz w:val="16"/>
                        <w:lang w:val="bg-BG"/>
                      </w:rPr>
                    </w:pPr>
                    <w:r>
                      <w:rPr>
                        <w:sz w:val="16"/>
                        <w:lang w:val="bg-BG"/>
                      </w:rPr>
                      <w:t>Хипогликемична активност</w:t>
                    </w:r>
                  </w:p>
                </w:txbxContent>
              </v:textbox>
            </v:shape>
            <w10:wrap type="topAndBottom"/>
            <w10:anchorlock/>
          </v:group>
        </w:pict>
      </w:r>
    </w:p>
    <w:p w:rsidR="009127D5" w:rsidRDefault="009127D5">
      <w:pPr>
        <w:tabs>
          <w:tab w:val="clear" w:pos="567"/>
        </w:tabs>
        <w:spacing w:line="240" w:lineRule="auto"/>
        <w:rPr>
          <w:szCs w:val="22"/>
          <w:lang w:val="bg-BG"/>
        </w:rPr>
      </w:pPr>
      <w:r>
        <w:rPr>
          <w:szCs w:val="22"/>
          <w:lang w:val="bg-BG"/>
        </w:rPr>
        <w:t xml:space="preserve">Горната </w:t>
      </w:r>
      <w:r w:rsidR="00B13D7C">
        <w:rPr>
          <w:szCs w:val="22"/>
          <w:lang w:val="bg-BG"/>
        </w:rPr>
        <w:t xml:space="preserve">графика </w:t>
      </w:r>
      <w:r>
        <w:rPr>
          <w:szCs w:val="22"/>
          <w:lang w:val="bg-BG"/>
        </w:rPr>
        <w:t>отразява относителното количество глюкоза, необходимо да поддържа концентрациите на кръвна глюкоза около нивата на гладно и е показател за ефекта на тези инсулини върху глюкозния метаболизъм в зависимост от времето.</w:t>
      </w:r>
    </w:p>
    <w:p w:rsidR="009127D5" w:rsidRDefault="009127D5">
      <w:pPr>
        <w:tabs>
          <w:tab w:val="clear" w:pos="567"/>
        </w:tabs>
        <w:spacing w:line="240" w:lineRule="auto"/>
        <w:rPr>
          <w:szCs w:val="22"/>
          <w:lang w:val="bg-BG"/>
        </w:rPr>
      </w:pPr>
    </w:p>
    <w:p w:rsidR="009127D5" w:rsidRDefault="009127D5">
      <w:pPr>
        <w:tabs>
          <w:tab w:val="clear" w:pos="567"/>
        </w:tabs>
        <w:spacing w:line="240" w:lineRule="auto"/>
        <w:rPr>
          <w:szCs w:val="22"/>
          <w:lang w:val="bg-BG"/>
        </w:rPr>
      </w:pPr>
      <w:r>
        <w:rPr>
          <w:szCs w:val="22"/>
          <w:lang w:val="bg-BG"/>
        </w:rPr>
        <w:t xml:space="preserve">Глюкодинамичният отговор на инсулин лиспро не се повлиява от увреждане на бъбречната или чернодробна функция. Глюкодинамичните разлики между инсулин лиспро и разтворимия човешки инсулин, измерени по време на задържане на глюкозните нива, са били подържани при един широк обхват на бъбречната функция. </w:t>
      </w:r>
    </w:p>
    <w:p w:rsidR="009127D5" w:rsidRDefault="009127D5">
      <w:pPr>
        <w:tabs>
          <w:tab w:val="clear" w:pos="567"/>
        </w:tabs>
        <w:spacing w:line="240" w:lineRule="auto"/>
        <w:rPr>
          <w:szCs w:val="22"/>
          <w:lang w:val="bg-BG"/>
        </w:rPr>
      </w:pPr>
    </w:p>
    <w:p w:rsidR="009127D5" w:rsidRDefault="009127D5">
      <w:pPr>
        <w:tabs>
          <w:tab w:val="clear" w:pos="567"/>
        </w:tabs>
        <w:spacing w:line="240" w:lineRule="auto"/>
        <w:rPr>
          <w:szCs w:val="22"/>
          <w:lang w:val="bg-BG"/>
        </w:rPr>
      </w:pPr>
      <w:r>
        <w:rPr>
          <w:szCs w:val="22"/>
          <w:lang w:val="bg-BG"/>
        </w:rPr>
        <w:t>Инсулин лиспро е еквипотентен с човешкия инсулин на моларна база, но ефектът му е по-бърз и има по</w:t>
      </w:r>
      <w:r>
        <w:rPr>
          <w:szCs w:val="22"/>
          <w:lang w:val="bg-BG"/>
        </w:rPr>
        <w:noBreakHyphen/>
        <w:t>кратко действие.</w:t>
      </w:r>
    </w:p>
    <w:p w:rsidR="009127D5" w:rsidRDefault="009127D5">
      <w:pPr>
        <w:numPr>
          <w:ilvl w:val="12"/>
          <w:numId w:val="0"/>
        </w:numPr>
        <w:tabs>
          <w:tab w:val="clear" w:pos="567"/>
        </w:tabs>
        <w:spacing w:line="240" w:lineRule="auto"/>
        <w:ind w:left="567" w:right="-2" w:hanging="567"/>
        <w:rPr>
          <w:noProof/>
          <w:szCs w:val="22"/>
          <w:lang w:val="ru-RU"/>
        </w:rPr>
      </w:pPr>
    </w:p>
    <w:p w:rsidR="009127D5" w:rsidRDefault="009127D5">
      <w:pPr>
        <w:tabs>
          <w:tab w:val="clear" w:pos="567"/>
        </w:tabs>
        <w:spacing w:line="240" w:lineRule="auto"/>
        <w:rPr>
          <w:lang w:val="bg-BG"/>
        </w:rPr>
      </w:pPr>
      <w:r>
        <w:rPr>
          <w:lang w:val="bg-BG"/>
        </w:rPr>
        <w:t xml:space="preserve">При две 8-месечни открити, кръстосани </w:t>
      </w:r>
      <w:r w:rsidR="00290A9B">
        <w:rPr>
          <w:szCs w:val="22"/>
          <w:lang w:val="bg-BG"/>
        </w:rPr>
        <w:t xml:space="preserve">изпитвания </w:t>
      </w:r>
      <w:r>
        <w:rPr>
          <w:lang w:val="bg-BG"/>
        </w:rPr>
        <w:t xml:space="preserve">пациенти с тип 2 диабет, които са включени за пръв път на инсулин или вече са употребили едно или две инжектирания с инсулин, получават в рандомизирана последователност 4-месечно лечение с </w:t>
      </w:r>
      <w:r>
        <w:rPr>
          <w:lang w:val="en-US"/>
        </w:rPr>
        <w:t>Humalog</w:t>
      </w:r>
      <w:r>
        <w:rPr>
          <w:lang w:val="ru-RU"/>
        </w:rPr>
        <w:t xml:space="preserve"> </w:t>
      </w:r>
      <w:r>
        <w:rPr>
          <w:lang w:val="en-US"/>
        </w:rPr>
        <w:t>Mix</w:t>
      </w:r>
      <w:r>
        <w:rPr>
          <w:lang w:val="ru-RU"/>
        </w:rPr>
        <w:t>25 (</w:t>
      </w:r>
      <w:r>
        <w:rPr>
          <w:lang w:val="bg-BG"/>
        </w:rPr>
        <w:t>прилаган два пъти дневно с метформин</w:t>
      </w:r>
      <w:r>
        <w:rPr>
          <w:lang w:val="ru-RU"/>
        </w:rPr>
        <w:t>)</w:t>
      </w:r>
      <w:r>
        <w:rPr>
          <w:lang w:val="bg-BG"/>
        </w:rPr>
        <w:t xml:space="preserve"> и с инсулин гларжин (прилаган един път дневно с метформин). Подробна информация може да се намери в следната таблица.</w:t>
      </w:r>
    </w:p>
    <w:p w:rsidR="009127D5" w:rsidRDefault="009127D5">
      <w:pPr>
        <w:tabs>
          <w:tab w:val="clear" w:pos="567"/>
        </w:tabs>
        <w:spacing w:line="240" w:lineRule="auto"/>
        <w:rPr>
          <w:i/>
          <w:lang w:val="bg-BG"/>
        </w:rPr>
      </w:pPr>
    </w:p>
    <w:tbl>
      <w:tblPr>
        <w:tblW w:w="9135" w:type="dxa"/>
        <w:tblInd w:w="40"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CellMar>
          <w:left w:w="40" w:type="dxa"/>
          <w:right w:w="40" w:type="dxa"/>
        </w:tblCellMar>
        <w:tblLook w:val="0000" w:firstRow="0" w:lastRow="0" w:firstColumn="0" w:lastColumn="0" w:noHBand="0" w:noVBand="0"/>
      </w:tblPr>
      <w:tblGrid>
        <w:gridCol w:w="3828"/>
        <w:gridCol w:w="2653"/>
        <w:gridCol w:w="2654"/>
      </w:tblGrid>
      <w:tr w:rsidR="009127D5">
        <w:tblPrEx>
          <w:tblCellMar>
            <w:top w:w="0" w:type="dxa"/>
            <w:bottom w:w="0" w:type="dxa"/>
          </w:tblCellMar>
        </w:tblPrEx>
        <w:tc>
          <w:tcPr>
            <w:tcW w:w="3828" w:type="dxa"/>
          </w:tcPr>
          <w:p w:rsidR="009127D5" w:rsidRPr="00CC4C57" w:rsidRDefault="009127D5">
            <w:pPr>
              <w:keepNext/>
              <w:keepLines/>
              <w:tabs>
                <w:tab w:val="clear" w:pos="567"/>
              </w:tabs>
              <w:autoSpaceDE w:val="0"/>
              <w:autoSpaceDN w:val="0"/>
              <w:adjustRightInd w:val="0"/>
              <w:spacing w:line="240" w:lineRule="auto"/>
              <w:ind w:left="40" w:right="40"/>
              <w:rPr>
                <w:szCs w:val="24"/>
                <w:lang w:val="ru-RU"/>
              </w:rPr>
            </w:pPr>
          </w:p>
        </w:tc>
        <w:tc>
          <w:tcPr>
            <w:tcW w:w="2653" w:type="dxa"/>
          </w:tcPr>
          <w:p w:rsidR="009127D5" w:rsidRDefault="009127D5">
            <w:pPr>
              <w:keepNext/>
              <w:keepLines/>
              <w:tabs>
                <w:tab w:val="clear" w:pos="567"/>
              </w:tabs>
              <w:autoSpaceDE w:val="0"/>
              <w:autoSpaceDN w:val="0"/>
              <w:adjustRightInd w:val="0"/>
              <w:spacing w:line="240" w:lineRule="auto"/>
              <w:ind w:left="15" w:right="40"/>
              <w:jc w:val="center"/>
              <w:rPr>
                <w:b/>
                <w:bCs/>
                <w:szCs w:val="24"/>
                <w:lang w:val="bg-BG"/>
              </w:rPr>
            </w:pPr>
            <w:r>
              <w:rPr>
                <w:b/>
                <w:bCs/>
                <w:szCs w:val="24"/>
                <w:lang w:val="bg-BG"/>
              </w:rPr>
              <w:t>Пациенти нелекувани с инсулин</w:t>
            </w:r>
          </w:p>
          <w:p w:rsidR="009127D5" w:rsidRDefault="009127D5">
            <w:pPr>
              <w:keepNext/>
              <w:keepLines/>
              <w:tabs>
                <w:tab w:val="clear" w:pos="567"/>
              </w:tabs>
              <w:autoSpaceDE w:val="0"/>
              <w:autoSpaceDN w:val="0"/>
              <w:adjustRightInd w:val="0"/>
              <w:spacing w:line="240" w:lineRule="auto"/>
              <w:ind w:left="15" w:right="40"/>
              <w:jc w:val="center"/>
              <w:rPr>
                <w:szCs w:val="24"/>
                <w:lang w:val="ru-RU"/>
              </w:rPr>
            </w:pPr>
            <w:r>
              <w:rPr>
                <w:szCs w:val="24"/>
              </w:rPr>
              <w:t>n</w:t>
            </w:r>
            <w:r>
              <w:rPr>
                <w:szCs w:val="24"/>
                <w:lang w:val="ru-RU"/>
              </w:rPr>
              <w:t xml:space="preserve"> = 78</w:t>
            </w:r>
          </w:p>
        </w:tc>
        <w:tc>
          <w:tcPr>
            <w:tcW w:w="2654" w:type="dxa"/>
          </w:tcPr>
          <w:p w:rsidR="009127D5" w:rsidRDefault="009127D5">
            <w:pPr>
              <w:keepNext/>
              <w:keepLines/>
              <w:tabs>
                <w:tab w:val="clear" w:pos="567"/>
              </w:tabs>
              <w:autoSpaceDE w:val="0"/>
              <w:autoSpaceDN w:val="0"/>
              <w:adjustRightInd w:val="0"/>
              <w:spacing w:line="240" w:lineRule="auto"/>
              <w:ind w:left="15" w:right="40"/>
              <w:jc w:val="center"/>
              <w:rPr>
                <w:b/>
                <w:bCs/>
                <w:szCs w:val="24"/>
                <w:lang w:val="bg-BG"/>
              </w:rPr>
            </w:pPr>
            <w:r>
              <w:rPr>
                <w:b/>
                <w:bCs/>
                <w:szCs w:val="24"/>
                <w:lang w:val="bg-BG"/>
              </w:rPr>
              <w:t>Пациенти лекувани с инсулин</w:t>
            </w:r>
          </w:p>
          <w:p w:rsidR="009127D5" w:rsidRDefault="009127D5">
            <w:pPr>
              <w:keepNext/>
              <w:keepLines/>
              <w:tabs>
                <w:tab w:val="clear" w:pos="567"/>
              </w:tabs>
              <w:autoSpaceDE w:val="0"/>
              <w:autoSpaceDN w:val="0"/>
              <w:adjustRightInd w:val="0"/>
              <w:spacing w:line="240" w:lineRule="auto"/>
              <w:ind w:left="15" w:right="40"/>
              <w:jc w:val="center"/>
              <w:rPr>
                <w:szCs w:val="24"/>
                <w:lang w:val="ru-RU"/>
              </w:rPr>
            </w:pPr>
            <w:r>
              <w:rPr>
                <w:szCs w:val="24"/>
              </w:rPr>
              <w:t>n</w:t>
            </w:r>
            <w:r>
              <w:rPr>
                <w:szCs w:val="24"/>
                <w:lang w:val="ru-RU"/>
              </w:rPr>
              <w:t xml:space="preserve"> = 97</w:t>
            </w:r>
          </w:p>
        </w:tc>
      </w:tr>
      <w:tr w:rsidR="009127D5">
        <w:tblPrEx>
          <w:tblCellMar>
            <w:top w:w="0" w:type="dxa"/>
            <w:bottom w:w="0" w:type="dxa"/>
          </w:tblCellMar>
        </w:tblPrEx>
        <w:tc>
          <w:tcPr>
            <w:tcW w:w="3828" w:type="dxa"/>
          </w:tcPr>
          <w:p w:rsidR="009127D5" w:rsidRDefault="009127D5">
            <w:pPr>
              <w:keepNext/>
              <w:keepLines/>
              <w:tabs>
                <w:tab w:val="clear" w:pos="567"/>
              </w:tabs>
              <w:autoSpaceDE w:val="0"/>
              <w:autoSpaceDN w:val="0"/>
              <w:adjustRightInd w:val="0"/>
              <w:spacing w:line="240" w:lineRule="auto"/>
              <w:ind w:left="40" w:right="40"/>
              <w:rPr>
                <w:szCs w:val="24"/>
                <w:lang w:val="bg-BG"/>
              </w:rPr>
            </w:pPr>
            <w:r>
              <w:rPr>
                <w:szCs w:val="24"/>
                <w:lang w:val="bg-BG"/>
              </w:rPr>
              <w:t>Средна обща дневна доза инсулин като крайна точка</w:t>
            </w:r>
          </w:p>
        </w:tc>
        <w:tc>
          <w:tcPr>
            <w:tcW w:w="2653" w:type="dxa"/>
          </w:tcPr>
          <w:p w:rsidR="009127D5" w:rsidRDefault="009127D5" w:rsidP="00E56AE3">
            <w:pPr>
              <w:keepNext/>
              <w:keepLines/>
              <w:tabs>
                <w:tab w:val="clear" w:pos="567"/>
              </w:tabs>
              <w:autoSpaceDE w:val="0"/>
              <w:autoSpaceDN w:val="0"/>
              <w:adjustRightInd w:val="0"/>
              <w:spacing w:line="240" w:lineRule="auto"/>
              <w:ind w:left="15" w:right="40"/>
              <w:jc w:val="center"/>
              <w:rPr>
                <w:bCs/>
                <w:szCs w:val="24"/>
              </w:rPr>
            </w:pPr>
            <w:r>
              <w:rPr>
                <w:bCs/>
                <w:szCs w:val="24"/>
              </w:rPr>
              <w:t>0</w:t>
            </w:r>
            <w:r>
              <w:rPr>
                <w:bCs/>
                <w:szCs w:val="24"/>
                <w:lang w:val="bg-BG"/>
              </w:rPr>
              <w:t>,</w:t>
            </w:r>
            <w:r>
              <w:rPr>
                <w:bCs/>
                <w:szCs w:val="24"/>
              </w:rPr>
              <w:t>63</w:t>
            </w:r>
            <w:r w:rsidR="00E56AE3">
              <w:rPr>
                <w:bCs/>
                <w:szCs w:val="24"/>
                <w:lang w:val="bg-BG"/>
              </w:rPr>
              <w:t> единици</w:t>
            </w:r>
            <w:r>
              <w:rPr>
                <w:bCs/>
                <w:szCs w:val="24"/>
              </w:rPr>
              <w:t>/kg</w:t>
            </w:r>
          </w:p>
        </w:tc>
        <w:tc>
          <w:tcPr>
            <w:tcW w:w="2654" w:type="dxa"/>
          </w:tcPr>
          <w:p w:rsidR="009127D5" w:rsidRDefault="009127D5" w:rsidP="00E56AE3">
            <w:pPr>
              <w:keepNext/>
              <w:keepLines/>
              <w:tabs>
                <w:tab w:val="clear" w:pos="567"/>
              </w:tabs>
              <w:autoSpaceDE w:val="0"/>
              <w:autoSpaceDN w:val="0"/>
              <w:adjustRightInd w:val="0"/>
              <w:spacing w:line="240" w:lineRule="auto"/>
              <w:ind w:left="15" w:right="40"/>
              <w:jc w:val="center"/>
              <w:rPr>
                <w:bCs/>
                <w:szCs w:val="24"/>
              </w:rPr>
            </w:pPr>
            <w:r>
              <w:rPr>
                <w:bCs/>
                <w:szCs w:val="24"/>
              </w:rPr>
              <w:t>0</w:t>
            </w:r>
            <w:r>
              <w:rPr>
                <w:bCs/>
                <w:szCs w:val="24"/>
                <w:lang w:val="bg-BG"/>
              </w:rPr>
              <w:t>,</w:t>
            </w:r>
            <w:r>
              <w:rPr>
                <w:bCs/>
                <w:szCs w:val="24"/>
              </w:rPr>
              <w:t>42</w:t>
            </w:r>
            <w:r w:rsidR="00E56AE3">
              <w:rPr>
                <w:bCs/>
                <w:szCs w:val="24"/>
                <w:lang w:val="bg-BG"/>
              </w:rPr>
              <w:t> единици</w:t>
            </w:r>
            <w:r>
              <w:rPr>
                <w:bCs/>
                <w:szCs w:val="24"/>
              </w:rPr>
              <w:t>/kg</w:t>
            </w:r>
          </w:p>
        </w:tc>
      </w:tr>
      <w:tr w:rsidR="009127D5">
        <w:tblPrEx>
          <w:tblCellMar>
            <w:top w:w="0" w:type="dxa"/>
            <w:bottom w:w="0" w:type="dxa"/>
          </w:tblCellMar>
        </w:tblPrEx>
        <w:tc>
          <w:tcPr>
            <w:tcW w:w="3828" w:type="dxa"/>
          </w:tcPr>
          <w:p w:rsidR="009127D5" w:rsidRDefault="009127D5" w:rsidP="002D43D4">
            <w:pPr>
              <w:keepNext/>
              <w:keepLines/>
              <w:tabs>
                <w:tab w:val="clear" w:pos="567"/>
              </w:tabs>
              <w:autoSpaceDE w:val="0"/>
              <w:autoSpaceDN w:val="0"/>
              <w:adjustRightInd w:val="0"/>
              <w:spacing w:line="240" w:lineRule="auto"/>
              <w:ind w:left="15"/>
              <w:rPr>
                <w:szCs w:val="24"/>
              </w:rPr>
            </w:pPr>
            <w:r>
              <w:rPr>
                <w:szCs w:val="24"/>
                <w:lang w:val="bg-BG"/>
              </w:rPr>
              <w:t>Хемоглобин</w:t>
            </w:r>
            <w:r>
              <w:rPr>
                <w:szCs w:val="24"/>
              </w:rPr>
              <w:t xml:space="preserve"> A1c –</w:t>
            </w:r>
            <w:r w:rsidR="002D43D4">
              <w:rPr>
                <w:szCs w:val="24"/>
                <w:lang w:val="bg-BG"/>
              </w:rPr>
              <w:t>н</w:t>
            </w:r>
            <w:r>
              <w:rPr>
                <w:szCs w:val="24"/>
                <w:lang w:val="bg-BG"/>
              </w:rPr>
              <w:t>амаление</w:t>
            </w:r>
            <w:r>
              <w:rPr>
                <w:position w:val="6"/>
                <w:szCs w:val="24"/>
                <w:vertAlign w:val="superscript"/>
              </w:rPr>
              <w:t>1</w:t>
            </w:r>
            <w:r>
              <w:rPr>
                <w:szCs w:val="24"/>
              </w:rPr>
              <w:t xml:space="preserve"> </w:t>
            </w:r>
          </w:p>
        </w:tc>
        <w:tc>
          <w:tcPr>
            <w:tcW w:w="2653" w:type="dxa"/>
          </w:tcPr>
          <w:p w:rsidR="009127D5" w:rsidRDefault="009127D5">
            <w:pPr>
              <w:keepNext/>
              <w:keepLines/>
              <w:tabs>
                <w:tab w:val="clear" w:pos="567"/>
              </w:tabs>
              <w:autoSpaceDE w:val="0"/>
              <w:autoSpaceDN w:val="0"/>
              <w:adjustRightInd w:val="0"/>
              <w:spacing w:line="240" w:lineRule="auto"/>
              <w:ind w:left="15"/>
              <w:jc w:val="center"/>
              <w:rPr>
                <w:szCs w:val="24"/>
              </w:rPr>
            </w:pPr>
            <w:r>
              <w:rPr>
                <w:szCs w:val="24"/>
              </w:rPr>
              <w:t>1</w:t>
            </w:r>
            <w:r>
              <w:rPr>
                <w:szCs w:val="24"/>
                <w:lang w:val="bg-BG"/>
              </w:rPr>
              <w:t>,</w:t>
            </w:r>
            <w:r>
              <w:rPr>
                <w:szCs w:val="24"/>
              </w:rPr>
              <w:t>30%</w:t>
            </w:r>
          </w:p>
          <w:p w:rsidR="009127D5" w:rsidRDefault="009127D5">
            <w:pPr>
              <w:keepNext/>
              <w:keepLines/>
              <w:tabs>
                <w:tab w:val="clear" w:pos="567"/>
              </w:tabs>
              <w:autoSpaceDE w:val="0"/>
              <w:autoSpaceDN w:val="0"/>
              <w:adjustRightInd w:val="0"/>
              <w:spacing w:line="240" w:lineRule="auto"/>
              <w:ind w:left="15"/>
              <w:jc w:val="center"/>
              <w:rPr>
                <w:szCs w:val="24"/>
                <w:lang w:val="de-AT"/>
              </w:rPr>
            </w:pPr>
            <w:r>
              <w:rPr>
                <w:szCs w:val="24"/>
                <w:lang w:val="de-AT"/>
              </w:rPr>
              <w:t>(</w:t>
            </w:r>
            <w:r>
              <w:rPr>
                <w:szCs w:val="24"/>
                <w:lang w:val="bg-BG"/>
              </w:rPr>
              <w:t>средно</w:t>
            </w:r>
            <w:r>
              <w:rPr>
                <w:szCs w:val="24"/>
                <w:lang w:val="de-AT"/>
              </w:rPr>
              <w:t xml:space="preserve"> </w:t>
            </w:r>
            <w:r>
              <w:rPr>
                <w:szCs w:val="24"/>
                <w:lang w:val="bg-BG"/>
              </w:rPr>
              <w:t>в</w:t>
            </w:r>
            <w:r>
              <w:rPr>
                <w:szCs w:val="24"/>
                <w:lang w:val="de-AT"/>
              </w:rPr>
              <w:t xml:space="preserve"> </w:t>
            </w:r>
            <w:r>
              <w:rPr>
                <w:szCs w:val="24"/>
                <w:lang w:val="bg-BG"/>
              </w:rPr>
              <w:t>изходното ниво</w:t>
            </w:r>
            <w:r>
              <w:rPr>
                <w:szCs w:val="24"/>
                <w:lang w:val="de-AT"/>
              </w:rPr>
              <w:t xml:space="preserve"> = 8</w:t>
            </w:r>
            <w:r>
              <w:rPr>
                <w:szCs w:val="24"/>
                <w:lang w:val="bg-BG"/>
              </w:rPr>
              <w:t>,</w:t>
            </w:r>
            <w:r>
              <w:rPr>
                <w:szCs w:val="24"/>
                <w:lang w:val="de-AT"/>
              </w:rPr>
              <w:t>7%)</w:t>
            </w:r>
          </w:p>
        </w:tc>
        <w:tc>
          <w:tcPr>
            <w:tcW w:w="2654" w:type="dxa"/>
          </w:tcPr>
          <w:p w:rsidR="009127D5" w:rsidRDefault="009127D5">
            <w:pPr>
              <w:keepNext/>
              <w:keepLines/>
              <w:tabs>
                <w:tab w:val="clear" w:pos="567"/>
              </w:tabs>
              <w:autoSpaceDE w:val="0"/>
              <w:autoSpaceDN w:val="0"/>
              <w:adjustRightInd w:val="0"/>
              <w:spacing w:line="240" w:lineRule="auto"/>
              <w:ind w:left="15"/>
              <w:jc w:val="center"/>
              <w:rPr>
                <w:szCs w:val="24"/>
                <w:lang w:val="de-AT"/>
              </w:rPr>
            </w:pPr>
            <w:r>
              <w:rPr>
                <w:szCs w:val="24"/>
                <w:lang w:val="de-AT"/>
              </w:rPr>
              <w:t>1</w:t>
            </w:r>
            <w:r>
              <w:rPr>
                <w:szCs w:val="24"/>
                <w:lang w:val="bg-BG"/>
              </w:rPr>
              <w:t>,</w:t>
            </w:r>
            <w:r>
              <w:rPr>
                <w:szCs w:val="24"/>
                <w:lang w:val="de-AT"/>
              </w:rPr>
              <w:t>00 %</w:t>
            </w:r>
          </w:p>
          <w:p w:rsidR="009127D5" w:rsidRDefault="009127D5">
            <w:pPr>
              <w:keepNext/>
              <w:keepLines/>
              <w:tabs>
                <w:tab w:val="clear" w:pos="567"/>
              </w:tabs>
              <w:autoSpaceDE w:val="0"/>
              <w:autoSpaceDN w:val="0"/>
              <w:adjustRightInd w:val="0"/>
              <w:spacing w:line="240" w:lineRule="auto"/>
              <w:ind w:left="15"/>
              <w:jc w:val="center"/>
              <w:rPr>
                <w:szCs w:val="24"/>
              </w:rPr>
            </w:pPr>
            <w:r>
              <w:rPr>
                <w:szCs w:val="24"/>
              </w:rPr>
              <w:t>(</w:t>
            </w:r>
            <w:r>
              <w:rPr>
                <w:szCs w:val="24"/>
                <w:lang w:val="bg-BG"/>
              </w:rPr>
              <w:t>средно</w:t>
            </w:r>
            <w:r>
              <w:rPr>
                <w:szCs w:val="24"/>
                <w:lang w:val="de-AT"/>
              </w:rPr>
              <w:t xml:space="preserve"> </w:t>
            </w:r>
            <w:r>
              <w:rPr>
                <w:szCs w:val="24"/>
                <w:lang w:val="bg-BG"/>
              </w:rPr>
              <w:t>в</w:t>
            </w:r>
            <w:r>
              <w:rPr>
                <w:szCs w:val="24"/>
                <w:lang w:val="de-AT"/>
              </w:rPr>
              <w:t xml:space="preserve"> </w:t>
            </w:r>
            <w:r>
              <w:rPr>
                <w:szCs w:val="24"/>
                <w:lang w:val="bg-BG"/>
              </w:rPr>
              <w:t>изходното ниво</w:t>
            </w:r>
            <w:r>
              <w:rPr>
                <w:szCs w:val="24"/>
                <w:lang w:val="de-AT"/>
              </w:rPr>
              <w:t xml:space="preserve"> </w:t>
            </w:r>
            <w:r>
              <w:rPr>
                <w:szCs w:val="24"/>
              </w:rPr>
              <w:t>= 8</w:t>
            </w:r>
            <w:r>
              <w:rPr>
                <w:szCs w:val="24"/>
                <w:lang w:val="bg-BG"/>
              </w:rPr>
              <w:t>,</w:t>
            </w:r>
            <w:r>
              <w:rPr>
                <w:szCs w:val="24"/>
              </w:rPr>
              <w:t>5%)</w:t>
            </w:r>
          </w:p>
        </w:tc>
      </w:tr>
      <w:tr w:rsidR="009127D5">
        <w:tblPrEx>
          <w:tblCellMar>
            <w:top w:w="0" w:type="dxa"/>
            <w:bottom w:w="0" w:type="dxa"/>
          </w:tblCellMar>
        </w:tblPrEx>
        <w:tc>
          <w:tcPr>
            <w:tcW w:w="3828" w:type="dxa"/>
          </w:tcPr>
          <w:p w:rsidR="009127D5" w:rsidRDefault="009127D5">
            <w:pPr>
              <w:keepNext/>
              <w:keepLines/>
              <w:tabs>
                <w:tab w:val="clear" w:pos="567"/>
              </w:tabs>
              <w:autoSpaceDE w:val="0"/>
              <w:autoSpaceDN w:val="0"/>
              <w:adjustRightInd w:val="0"/>
              <w:spacing w:line="240" w:lineRule="auto"/>
              <w:ind w:left="15"/>
              <w:rPr>
                <w:szCs w:val="24"/>
                <w:lang w:val="ru-RU"/>
              </w:rPr>
            </w:pPr>
            <w:r>
              <w:rPr>
                <w:szCs w:val="24"/>
                <w:lang w:val="bg-BG"/>
              </w:rPr>
              <w:t>Намаление на средната от комбинацията сутрешна /</w:t>
            </w:r>
            <w:r>
              <w:rPr>
                <w:szCs w:val="24"/>
                <w:lang w:val="ru-RU"/>
              </w:rPr>
              <w:t xml:space="preserve"> </w:t>
            </w:r>
            <w:r>
              <w:rPr>
                <w:szCs w:val="24"/>
                <w:lang w:val="bg-BG"/>
              </w:rPr>
              <w:t>вечерна кръвна захар</w:t>
            </w:r>
            <w:r>
              <w:rPr>
                <w:szCs w:val="24"/>
                <w:lang w:val="ru-RU"/>
              </w:rPr>
              <w:t xml:space="preserve"> </w:t>
            </w:r>
            <w:r>
              <w:rPr>
                <w:szCs w:val="24"/>
                <w:lang w:val="bg-BG"/>
              </w:rPr>
              <w:t>два часа след нахранване</w:t>
            </w:r>
            <w:r>
              <w:rPr>
                <w:position w:val="6"/>
                <w:szCs w:val="24"/>
                <w:vertAlign w:val="superscript"/>
                <w:lang w:val="ru-RU"/>
              </w:rPr>
              <w:t>1</w:t>
            </w:r>
            <w:r>
              <w:rPr>
                <w:szCs w:val="24"/>
                <w:lang w:val="ru-RU"/>
              </w:rPr>
              <w:t xml:space="preserve"> </w:t>
            </w:r>
          </w:p>
        </w:tc>
        <w:tc>
          <w:tcPr>
            <w:tcW w:w="2653" w:type="dxa"/>
          </w:tcPr>
          <w:p w:rsidR="009127D5" w:rsidRDefault="009127D5">
            <w:pPr>
              <w:keepNext/>
              <w:keepLines/>
              <w:tabs>
                <w:tab w:val="clear" w:pos="567"/>
              </w:tabs>
              <w:autoSpaceDE w:val="0"/>
              <w:autoSpaceDN w:val="0"/>
              <w:adjustRightInd w:val="0"/>
              <w:spacing w:line="240" w:lineRule="auto"/>
              <w:ind w:left="15"/>
              <w:jc w:val="center"/>
              <w:rPr>
                <w:szCs w:val="24"/>
              </w:rPr>
            </w:pPr>
            <w:smartTag w:uri="urn:schemas-microsoft-com:office:smarttags" w:element="metricconverter">
              <w:smartTagPr>
                <w:attr w:name="ProductID" w:val="3,46 mM"/>
              </w:smartTagPr>
              <w:r>
                <w:rPr>
                  <w:szCs w:val="24"/>
                </w:rPr>
                <w:t>3</w:t>
              </w:r>
              <w:r>
                <w:rPr>
                  <w:szCs w:val="24"/>
                  <w:lang w:val="bg-BG"/>
                </w:rPr>
                <w:t>,</w:t>
              </w:r>
              <w:r>
                <w:rPr>
                  <w:szCs w:val="24"/>
                </w:rPr>
                <w:t>46 mM</w:t>
              </w:r>
            </w:smartTag>
          </w:p>
          <w:p w:rsidR="009127D5" w:rsidRDefault="009127D5">
            <w:pPr>
              <w:keepNext/>
              <w:keepLines/>
              <w:tabs>
                <w:tab w:val="clear" w:pos="567"/>
              </w:tabs>
              <w:autoSpaceDE w:val="0"/>
              <w:autoSpaceDN w:val="0"/>
              <w:adjustRightInd w:val="0"/>
              <w:spacing w:line="240" w:lineRule="auto"/>
              <w:ind w:left="15"/>
              <w:jc w:val="center"/>
              <w:rPr>
                <w:szCs w:val="24"/>
              </w:rPr>
            </w:pPr>
          </w:p>
        </w:tc>
        <w:tc>
          <w:tcPr>
            <w:tcW w:w="2654" w:type="dxa"/>
          </w:tcPr>
          <w:p w:rsidR="009127D5" w:rsidRDefault="009127D5">
            <w:pPr>
              <w:keepNext/>
              <w:keepLines/>
              <w:tabs>
                <w:tab w:val="clear" w:pos="567"/>
              </w:tabs>
              <w:autoSpaceDE w:val="0"/>
              <w:autoSpaceDN w:val="0"/>
              <w:adjustRightInd w:val="0"/>
              <w:spacing w:line="240" w:lineRule="auto"/>
              <w:ind w:left="15"/>
              <w:jc w:val="center"/>
              <w:rPr>
                <w:szCs w:val="24"/>
              </w:rPr>
            </w:pPr>
            <w:smartTag w:uri="urn:schemas-microsoft-com:office:smarttags" w:element="metricconverter">
              <w:smartTagPr>
                <w:attr w:name="ProductID" w:val="2,48 mM"/>
              </w:smartTagPr>
              <w:r>
                <w:rPr>
                  <w:szCs w:val="24"/>
                </w:rPr>
                <w:t>2</w:t>
              </w:r>
              <w:r>
                <w:rPr>
                  <w:szCs w:val="24"/>
                  <w:lang w:val="bg-BG"/>
                </w:rPr>
                <w:t>,</w:t>
              </w:r>
              <w:r>
                <w:rPr>
                  <w:szCs w:val="24"/>
                </w:rPr>
                <w:t>48 mM</w:t>
              </w:r>
            </w:smartTag>
          </w:p>
          <w:p w:rsidR="009127D5" w:rsidRDefault="009127D5">
            <w:pPr>
              <w:keepNext/>
              <w:keepLines/>
              <w:tabs>
                <w:tab w:val="clear" w:pos="567"/>
              </w:tabs>
              <w:autoSpaceDE w:val="0"/>
              <w:autoSpaceDN w:val="0"/>
              <w:adjustRightInd w:val="0"/>
              <w:spacing w:line="240" w:lineRule="auto"/>
              <w:ind w:left="15"/>
              <w:jc w:val="center"/>
              <w:rPr>
                <w:szCs w:val="24"/>
              </w:rPr>
            </w:pPr>
          </w:p>
        </w:tc>
      </w:tr>
      <w:tr w:rsidR="009127D5">
        <w:tblPrEx>
          <w:tblCellMar>
            <w:top w:w="0" w:type="dxa"/>
            <w:bottom w:w="0" w:type="dxa"/>
          </w:tblCellMar>
        </w:tblPrEx>
        <w:tc>
          <w:tcPr>
            <w:tcW w:w="3828" w:type="dxa"/>
          </w:tcPr>
          <w:p w:rsidR="009127D5" w:rsidRDefault="009127D5">
            <w:pPr>
              <w:keepNext/>
              <w:keepLines/>
              <w:tabs>
                <w:tab w:val="clear" w:pos="567"/>
              </w:tabs>
              <w:autoSpaceDE w:val="0"/>
              <w:autoSpaceDN w:val="0"/>
              <w:adjustRightInd w:val="0"/>
              <w:spacing w:line="240" w:lineRule="auto"/>
              <w:ind w:left="15"/>
              <w:rPr>
                <w:szCs w:val="24"/>
                <w:lang w:val="ru-RU"/>
              </w:rPr>
            </w:pPr>
            <w:r>
              <w:rPr>
                <w:szCs w:val="24"/>
                <w:lang w:val="bg-BG"/>
              </w:rPr>
              <w:t>Намаление на средната кръвна захар</w:t>
            </w:r>
            <w:r>
              <w:rPr>
                <w:szCs w:val="24"/>
                <w:lang w:val="ru-RU"/>
              </w:rPr>
              <w:t xml:space="preserve"> </w:t>
            </w:r>
            <w:r>
              <w:rPr>
                <w:szCs w:val="24"/>
                <w:lang w:val="bg-BG"/>
              </w:rPr>
              <w:t>на гладно</w:t>
            </w:r>
            <w:r>
              <w:rPr>
                <w:position w:val="6"/>
                <w:szCs w:val="24"/>
                <w:vertAlign w:val="superscript"/>
                <w:lang w:val="ru-RU"/>
              </w:rPr>
              <w:t>1</w:t>
            </w:r>
            <w:r>
              <w:rPr>
                <w:szCs w:val="24"/>
                <w:lang w:val="ru-RU"/>
              </w:rPr>
              <w:t xml:space="preserve"> </w:t>
            </w:r>
          </w:p>
        </w:tc>
        <w:tc>
          <w:tcPr>
            <w:tcW w:w="2653" w:type="dxa"/>
          </w:tcPr>
          <w:p w:rsidR="009127D5" w:rsidRDefault="009127D5">
            <w:pPr>
              <w:keepNext/>
              <w:keepLines/>
              <w:tabs>
                <w:tab w:val="clear" w:pos="567"/>
              </w:tabs>
              <w:autoSpaceDE w:val="0"/>
              <w:autoSpaceDN w:val="0"/>
              <w:adjustRightInd w:val="0"/>
              <w:spacing w:line="240" w:lineRule="auto"/>
              <w:ind w:left="15"/>
              <w:jc w:val="center"/>
              <w:rPr>
                <w:szCs w:val="24"/>
              </w:rPr>
            </w:pPr>
            <w:smartTag w:uri="urn:schemas-microsoft-com:office:smarttags" w:element="metricconverter">
              <w:smartTagPr>
                <w:attr w:name="ProductID" w:val="0,55 mM"/>
              </w:smartTagPr>
              <w:r>
                <w:rPr>
                  <w:szCs w:val="24"/>
                </w:rPr>
                <w:t>0</w:t>
              </w:r>
              <w:r>
                <w:rPr>
                  <w:szCs w:val="24"/>
                  <w:lang w:val="bg-BG"/>
                </w:rPr>
                <w:t>,</w:t>
              </w:r>
              <w:r>
                <w:rPr>
                  <w:szCs w:val="24"/>
                </w:rPr>
                <w:t>55 mM</w:t>
              </w:r>
            </w:smartTag>
          </w:p>
          <w:p w:rsidR="009127D5" w:rsidRDefault="009127D5">
            <w:pPr>
              <w:keepNext/>
              <w:keepLines/>
              <w:tabs>
                <w:tab w:val="clear" w:pos="567"/>
              </w:tabs>
              <w:autoSpaceDE w:val="0"/>
              <w:autoSpaceDN w:val="0"/>
              <w:adjustRightInd w:val="0"/>
              <w:spacing w:line="240" w:lineRule="auto"/>
              <w:ind w:left="15"/>
              <w:jc w:val="center"/>
              <w:rPr>
                <w:szCs w:val="24"/>
              </w:rPr>
            </w:pPr>
          </w:p>
        </w:tc>
        <w:tc>
          <w:tcPr>
            <w:tcW w:w="2654" w:type="dxa"/>
          </w:tcPr>
          <w:p w:rsidR="009127D5" w:rsidRDefault="009127D5">
            <w:pPr>
              <w:keepNext/>
              <w:keepLines/>
              <w:tabs>
                <w:tab w:val="clear" w:pos="567"/>
              </w:tabs>
              <w:autoSpaceDE w:val="0"/>
              <w:autoSpaceDN w:val="0"/>
              <w:adjustRightInd w:val="0"/>
              <w:spacing w:line="240" w:lineRule="auto"/>
              <w:ind w:left="15"/>
              <w:jc w:val="center"/>
              <w:rPr>
                <w:szCs w:val="24"/>
              </w:rPr>
            </w:pPr>
            <w:smartTag w:uri="urn:schemas-microsoft-com:office:smarttags" w:element="metricconverter">
              <w:smartTagPr>
                <w:attr w:name="ProductID" w:val="0,65 mM"/>
              </w:smartTagPr>
              <w:r>
                <w:rPr>
                  <w:szCs w:val="24"/>
                </w:rPr>
                <w:t>0</w:t>
              </w:r>
              <w:r>
                <w:rPr>
                  <w:szCs w:val="24"/>
                  <w:lang w:val="bg-BG"/>
                </w:rPr>
                <w:t>,</w:t>
              </w:r>
              <w:r>
                <w:rPr>
                  <w:szCs w:val="24"/>
                </w:rPr>
                <w:t>65 mM</w:t>
              </w:r>
            </w:smartTag>
          </w:p>
          <w:p w:rsidR="009127D5" w:rsidRDefault="009127D5">
            <w:pPr>
              <w:keepNext/>
              <w:keepLines/>
              <w:tabs>
                <w:tab w:val="clear" w:pos="567"/>
              </w:tabs>
              <w:autoSpaceDE w:val="0"/>
              <w:autoSpaceDN w:val="0"/>
              <w:adjustRightInd w:val="0"/>
              <w:spacing w:line="240" w:lineRule="auto"/>
              <w:ind w:left="15"/>
              <w:jc w:val="center"/>
              <w:rPr>
                <w:szCs w:val="24"/>
              </w:rPr>
            </w:pPr>
          </w:p>
        </w:tc>
      </w:tr>
      <w:tr w:rsidR="009127D5">
        <w:tblPrEx>
          <w:tblCellMar>
            <w:top w:w="0" w:type="dxa"/>
            <w:bottom w:w="0" w:type="dxa"/>
          </w:tblCellMar>
        </w:tblPrEx>
        <w:tc>
          <w:tcPr>
            <w:tcW w:w="3828" w:type="dxa"/>
          </w:tcPr>
          <w:p w:rsidR="009127D5" w:rsidRDefault="009127D5">
            <w:pPr>
              <w:keepNext/>
              <w:keepLines/>
              <w:tabs>
                <w:tab w:val="clear" w:pos="567"/>
              </w:tabs>
              <w:autoSpaceDE w:val="0"/>
              <w:autoSpaceDN w:val="0"/>
              <w:adjustRightInd w:val="0"/>
              <w:spacing w:line="240" w:lineRule="auto"/>
              <w:ind w:left="15"/>
              <w:rPr>
                <w:szCs w:val="24"/>
                <w:lang w:val="bg-BG"/>
              </w:rPr>
            </w:pPr>
            <w:r>
              <w:rPr>
                <w:szCs w:val="24"/>
                <w:lang w:val="bg-BG"/>
              </w:rPr>
              <w:t>Честота на хипогликемия като крайна</w:t>
            </w:r>
            <w:r>
              <w:rPr>
                <w:szCs w:val="24"/>
                <w:lang w:val="ru-RU"/>
              </w:rPr>
              <w:t xml:space="preserve"> </w:t>
            </w:r>
            <w:r>
              <w:rPr>
                <w:szCs w:val="24"/>
                <w:lang w:val="bg-BG"/>
              </w:rPr>
              <w:t>точка</w:t>
            </w:r>
          </w:p>
        </w:tc>
        <w:tc>
          <w:tcPr>
            <w:tcW w:w="2653" w:type="dxa"/>
          </w:tcPr>
          <w:p w:rsidR="009127D5" w:rsidRDefault="00A91B42">
            <w:pPr>
              <w:keepNext/>
              <w:keepLines/>
              <w:tabs>
                <w:tab w:val="clear" w:pos="567"/>
              </w:tabs>
              <w:autoSpaceDE w:val="0"/>
              <w:autoSpaceDN w:val="0"/>
              <w:adjustRightInd w:val="0"/>
              <w:spacing w:line="240" w:lineRule="auto"/>
              <w:ind w:left="15"/>
              <w:jc w:val="center"/>
              <w:rPr>
                <w:szCs w:val="24"/>
              </w:rPr>
            </w:pPr>
            <w:r>
              <w:rPr>
                <w:szCs w:val="24"/>
              </w:rPr>
              <w:t>25</w:t>
            </w:r>
            <w:r w:rsidR="009127D5">
              <w:rPr>
                <w:szCs w:val="24"/>
              </w:rPr>
              <w:t>%</w:t>
            </w:r>
          </w:p>
        </w:tc>
        <w:tc>
          <w:tcPr>
            <w:tcW w:w="2654" w:type="dxa"/>
          </w:tcPr>
          <w:p w:rsidR="009127D5" w:rsidRDefault="009127D5">
            <w:pPr>
              <w:keepNext/>
              <w:keepLines/>
              <w:tabs>
                <w:tab w:val="clear" w:pos="567"/>
              </w:tabs>
              <w:autoSpaceDE w:val="0"/>
              <w:autoSpaceDN w:val="0"/>
              <w:adjustRightInd w:val="0"/>
              <w:spacing w:line="240" w:lineRule="auto"/>
              <w:ind w:left="15"/>
              <w:jc w:val="center"/>
              <w:rPr>
                <w:szCs w:val="24"/>
              </w:rPr>
            </w:pPr>
            <w:r>
              <w:rPr>
                <w:szCs w:val="24"/>
              </w:rPr>
              <w:t>25%</w:t>
            </w:r>
          </w:p>
        </w:tc>
      </w:tr>
      <w:tr w:rsidR="009127D5">
        <w:tblPrEx>
          <w:tblCellMar>
            <w:top w:w="0" w:type="dxa"/>
            <w:bottom w:w="0" w:type="dxa"/>
          </w:tblCellMar>
        </w:tblPrEx>
        <w:tc>
          <w:tcPr>
            <w:tcW w:w="3828" w:type="dxa"/>
          </w:tcPr>
          <w:p w:rsidR="009127D5" w:rsidRDefault="009127D5">
            <w:pPr>
              <w:keepNext/>
              <w:keepLines/>
              <w:tabs>
                <w:tab w:val="clear" w:pos="567"/>
              </w:tabs>
              <w:autoSpaceDE w:val="0"/>
              <w:autoSpaceDN w:val="0"/>
              <w:adjustRightInd w:val="0"/>
              <w:spacing w:line="240" w:lineRule="auto"/>
              <w:ind w:left="15"/>
              <w:rPr>
                <w:szCs w:val="24"/>
              </w:rPr>
            </w:pPr>
            <w:r>
              <w:rPr>
                <w:szCs w:val="24"/>
                <w:lang w:val="bg-BG"/>
              </w:rPr>
              <w:t>Увеличение на телесното тегло</w:t>
            </w:r>
            <w:r>
              <w:rPr>
                <w:szCs w:val="24"/>
                <w:vertAlign w:val="superscript"/>
              </w:rPr>
              <w:t>2</w:t>
            </w:r>
          </w:p>
        </w:tc>
        <w:tc>
          <w:tcPr>
            <w:tcW w:w="2653" w:type="dxa"/>
          </w:tcPr>
          <w:p w:rsidR="009127D5" w:rsidRDefault="00A91B42">
            <w:pPr>
              <w:keepNext/>
              <w:keepLines/>
              <w:tabs>
                <w:tab w:val="clear" w:pos="567"/>
              </w:tabs>
              <w:autoSpaceDE w:val="0"/>
              <w:autoSpaceDN w:val="0"/>
              <w:adjustRightInd w:val="0"/>
              <w:spacing w:line="240" w:lineRule="auto"/>
              <w:ind w:left="15"/>
              <w:jc w:val="center"/>
              <w:rPr>
                <w:szCs w:val="24"/>
              </w:rPr>
            </w:pPr>
            <w:smartTag w:uri="urn:schemas-microsoft-com:office:smarttags" w:element="metricconverter">
              <w:smartTagPr>
                <w:attr w:name="ProductID" w:val="2,33 kg"/>
              </w:smartTagPr>
              <w:r>
                <w:rPr>
                  <w:szCs w:val="24"/>
                  <w:lang w:val="bg-BG"/>
                </w:rPr>
                <w:t>2,33</w:t>
              </w:r>
              <w:r w:rsidR="009127D5">
                <w:rPr>
                  <w:szCs w:val="24"/>
                </w:rPr>
                <w:t xml:space="preserve"> kg</w:t>
              </w:r>
            </w:smartTag>
          </w:p>
        </w:tc>
        <w:tc>
          <w:tcPr>
            <w:tcW w:w="2654" w:type="dxa"/>
          </w:tcPr>
          <w:p w:rsidR="009127D5" w:rsidRDefault="009127D5">
            <w:pPr>
              <w:keepNext/>
              <w:keepLines/>
              <w:tabs>
                <w:tab w:val="clear" w:pos="567"/>
              </w:tabs>
              <w:autoSpaceDE w:val="0"/>
              <w:autoSpaceDN w:val="0"/>
              <w:adjustRightInd w:val="0"/>
              <w:spacing w:line="240" w:lineRule="auto"/>
              <w:ind w:left="15"/>
              <w:jc w:val="center"/>
              <w:rPr>
                <w:szCs w:val="24"/>
              </w:rPr>
            </w:pPr>
            <w:smartTag w:uri="urn:schemas-microsoft-com:office:smarttags" w:element="metricconverter">
              <w:smartTagPr>
                <w:attr w:name="ProductID" w:val="0,96 kg"/>
              </w:smartTagPr>
              <w:r>
                <w:rPr>
                  <w:szCs w:val="24"/>
                </w:rPr>
                <w:t>0</w:t>
              </w:r>
              <w:r>
                <w:rPr>
                  <w:szCs w:val="24"/>
                  <w:lang w:val="bg-BG"/>
                </w:rPr>
                <w:t>,</w:t>
              </w:r>
              <w:r>
                <w:rPr>
                  <w:szCs w:val="24"/>
                </w:rPr>
                <w:t>96 kg</w:t>
              </w:r>
            </w:smartTag>
          </w:p>
        </w:tc>
      </w:tr>
    </w:tbl>
    <w:p w:rsidR="009127D5" w:rsidRDefault="009127D5">
      <w:pPr>
        <w:keepNext/>
        <w:keepLines/>
        <w:tabs>
          <w:tab w:val="clear" w:pos="567"/>
        </w:tabs>
        <w:autoSpaceDE w:val="0"/>
        <w:autoSpaceDN w:val="0"/>
        <w:adjustRightInd w:val="0"/>
        <w:spacing w:line="240" w:lineRule="auto"/>
        <w:rPr>
          <w:lang w:val="ru-RU"/>
        </w:rPr>
      </w:pPr>
      <w:r>
        <w:rPr>
          <w:position w:val="6"/>
          <w:szCs w:val="18"/>
          <w:lang w:val="ru-RU"/>
        </w:rPr>
        <w:t>1</w:t>
      </w:r>
      <w:r>
        <w:rPr>
          <w:lang w:val="ru-RU"/>
        </w:rPr>
        <w:t xml:space="preserve"> </w:t>
      </w:r>
      <w:r>
        <w:rPr>
          <w:lang w:val="bg-BG"/>
        </w:rPr>
        <w:t>от изходното ниво до края на лечението с</w:t>
      </w:r>
      <w:r>
        <w:rPr>
          <w:lang w:val="ru-RU"/>
        </w:rPr>
        <w:t xml:space="preserve"> </w:t>
      </w:r>
      <w:r>
        <w:t>Humalog</w:t>
      </w:r>
      <w:r>
        <w:rPr>
          <w:lang w:val="ru-RU"/>
        </w:rPr>
        <w:t xml:space="preserve"> </w:t>
      </w:r>
      <w:r>
        <w:t>Mix</w:t>
      </w:r>
      <w:r>
        <w:rPr>
          <w:lang w:val="ru-RU"/>
        </w:rPr>
        <w:t>25</w:t>
      </w:r>
    </w:p>
    <w:p w:rsidR="009127D5" w:rsidRDefault="009127D5">
      <w:pPr>
        <w:tabs>
          <w:tab w:val="clear" w:pos="567"/>
        </w:tabs>
        <w:spacing w:line="240" w:lineRule="auto"/>
        <w:rPr>
          <w:lang w:val="bg-BG"/>
        </w:rPr>
      </w:pPr>
      <w:r>
        <w:rPr>
          <w:szCs w:val="24"/>
          <w:vertAlign w:val="superscript"/>
          <w:lang w:val="ru-RU"/>
        </w:rPr>
        <w:t>2</w:t>
      </w:r>
      <w:r>
        <w:rPr>
          <w:lang w:val="ru-RU"/>
        </w:rPr>
        <w:t xml:space="preserve"> </w:t>
      </w:r>
      <w:r>
        <w:rPr>
          <w:lang w:val="bg-BG"/>
        </w:rPr>
        <w:t>при пациенти, рандомизирани на</w:t>
      </w:r>
      <w:r>
        <w:rPr>
          <w:lang w:val="ru-RU"/>
        </w:rPr>
        <w:t xml:space="preserve"> </w:t>
      </w:r>
      <w:r>
        <w:t>Humalog</w:t>
      </w:r>
      <w:r>
        <w:rPr>
          <w:lang w:val="ru-RU"/>
        </w:rPr>
        <w:t xml:space="preserve"> </w:t>
      </w:r>
      <w:r>
        <w:t>Mix</w:t>
      </w:r>
      <w:r>
        <w:rPr>
          <w:lang w:val="ru-RU"/>
        </w:rPr>
        <w:t xml:space="preserve">25 </w:t>
      </w:r>
      <w:r>
        <w:rPr>
          <w:lang w:val="bg-BG"/>
        </w:rPr>
        <w:t>по време на първия период на кръстосано лечение</w:t>
      </w:r>
    </w:p>
    <w:p w:rsidR="009127D5" w:rsidRDefault="009127D5">
      <w:pPr>
        <w:numPr>
          <w:ilvl w:val="12"/>
          <w:numId w:val="0"/>
        </w:numPr>
        <w:tabs>
          <w:tab w:val="clear" w:pos="567"/>
        </w:tabs>
        <w:spacing w:line="240" w:lineRule="auto"/>
        <w:ind w:left="567" w:right="-2" w:hanging="567"/>
        <w:rPr>
          <w:noProof/>
          <w:szCs w:val="22"/>
          <w:lang w:val="ru-RU"/>
        </w:rPr>
      </w:pPr>
    </w:p>
    <w:p w:rsidR="009127D5" w:rsidRDefault="009127D5" w:rsidP="00867955">
      <w:pPr>
        <w:keepNext/>
        <w:tabs>
          <w:tab w:val="clear" w:pos="567"/>
        </w:tabs>
        <w:spacing w:line="240" w:lineRule="auto"/>
        <w:ind w:left="567" w:hanging="567"/>
        <w:rPr>
          <w:b/>
          <w:szCs w:val="22"/>
          <w:lang w:val="bg-BG"/>
        </w:rPr>
      </w:pPr>
      <w:r>
        <w:rPr>
          <w:b/>
          <w:szCs w:val="22"/>
          <w:lang w:val="bg-BG"/>
        </w:rPr>
        <w:t>5.2</w:t>
      </w:r>
      <w:r>
        <w:rPr>
          <w:b/>
          <w:szCs w:val="22"/>
          <w:lang w:val="bg-BG"/>
        </w:rPr>
        <w:tab/>
        <w:t>Фармакокинетични свойства</w:t>
      </w:r>
    </w:p>
    <w:p w:rsidR="009127D5" w:rsidRDefault="009127D5" w:rsidP="00867955">
      <w:pPr>
        <w:keepNext/>
        <w:tabs>
          <w:tab w:val="clear" w:pos="567"/>
        </w:tabs>
        <w:spacing w:line="240" w:lineRule="auto"/>
        <w:ind w:left="567" w:hanging="567"/>
        <w:rPr>
          <w:b/>
          <w:szCs w:val="22"/>
          <w:lang w:val="bg-BG"/>
        </w:rPr>
      </w:pPr>
    </w:p>
    <w:p w:rsidR="009127D5" w:rsidRDefault="009127D5" w:rsidP="005A072E">
      <w:pPr>
        <w:tabs>
          <w:tab w:val="clear" w:pos="567"/>
        </w:tabs>
        <w:spacing w:line="240" w:lineRule="auto"/>
        <w:rPr>
          <w:szCs w:val="22"/>
          <w:lang w:val="bg-BG"/>
        </w:rPr>
      </w:pPr>
      <w:r>
        <w:rPr>
          <w:szCs w:val="22"/>
          <w:lang w:val="bg-BG"/>
        </w:rPr>
        <w:t>Фармакокинетиката на инсулин лиспро отразява вещество, което се абсорбира бързо и достига пикови нива в кръвта 30 до 70 минути след подкожна инжекция. Фармакокинетиката на инсулин лиспро протаминовата суспензия е съвместима с тази на инсулин с интермедиерно действие, какъвто е NPH. Фармакокинетиката на Humalog Mix25</w:t>
      </w:r>
      <w:r>
        <w:rPr>
          <w:lang w:val="bg-BG"/>
        </w:rPr>
        <w:t xml:space="preserve"> </w:t>
      </w:r>
      <w:r>
        <w:rPr>
          <w:szCs w:val="22"/>
          <w:lang w:val="bg-BG"/>
        </w:rPr>
        <w:t xml:space="preserve">се представя от индивидуалните фармакокинетични свойства на двата компонента. Когато се има предвид клиничното значение на тази кинетика, е по-подходящо да се изследват кривите на усвояване на глюкозата (както се обсъжда в </w:t>
      </w:r>
      <w:r w:rsidR="00FA34B6">
        <w:rPr>
          <w:szCs w:val="22"/>
          <w:lang w:val="bg-BG"/>
        </w:rPr>
        <w:t>точка </w:t>
      </w:r>
      <w:r>
        <w:rPr>
          <w:szCs w:val="22"/>
          <w:lang w:val="bg-BG"/>
        </w:rPr>
        <w:t>5.1).</w:t>
      </w:r>
    </w:p>
    <w:p w:rsidR="009127D5" w:rsidRDefault="009127D5">
      <w:pPr>
        <w:tabs>
          <w:tab w:val="clear" w:pos="567"/>
        </w:tabs>
        <w:spacing w:line="240" w:lineRule="auto"/>
        <w:rPr>
          <w:szCs w:val="22"/>
          <w:lang w:val="bg-BG"/>
        </w:rPr>
      </w:pPr>
    </w:p>
    <w:p w:rsidR="009127D5" w:rsidRDefault="009127D5">
      <w:pPr>
        <w:tabs>
          <w:tab w:val="clear" w:pos="567"/>
        </w:tabs>
        <w:spacing w:line="240" w:lineRule="auto"/>
        <w:rPr>
          <w:szCs w:val="22"/>
          <w:lang w:val="bg-BG"/>
        </w:rPr>
      </w:pPr>
      <w:r>
        <w:rPr>
          <w:szCs w:val="22"/>
          <w:lang w:val="bg-BG"/>
        </w:rPr>
        <w:t>Инсулин лиспро подържа много по</w:t>
      </w:r>
      <w:r>
        <w:rPr>
          <w:szCs w:val="22"/>
          <w:lang w:val="bg-BG"/>
        </w:rPr>
        <w:noBreakHyphen/>
        <w:t>бърза абсорбция при сравняване с разтворимия човешки инсулин при пациенти с бъбречно увреждане. При пациенти с диабет тип 2 при един широк обхват на бъбречната функция,  фармакокинетичните разлики между инсулин лиспро и разтворимия човешки инсулин в повечето случаи са били поддържани и явно са независими от бъбречната функция. Инсулин лиспро поддържа много по</w:t>
      </w:r>
      <w:r>
        <w:rPr>
          <w:szCs w:val="22"/>
          <w:lang w:val="bg-BG"/>
        </w:rPr>
        <w:noBreakHyphen/>
        <w:t>бърза абсорбция и елиминиране при сравняване с разтворимия човешки инсулин при пациенти с чернодробно увреждане.</w:t>
      </w:r>
    </w:p>
    <w:p w:rsidR="009127D5" w:rsidRDefault="009127D5">
      <w:pPr>
        <w:tabs>
          <w:tab w:val="clear" w:pos="567"/>
        </w:tabs>
        <w:spacing w:line="240" w:lineRule="auto"/>
        <w:ind w:left="567" w:hanging="567"/>
        <w:rPr>
          <w:b/>
          <w:szCs w:val="22"/>
          <w:lang w:val="bg-BG"/>
        </w:rPr>
      </w:pPr>
    </w:p>
    <w:p w:rsidR="009127D5" w:rsidRDefault="000D1C28" w:rsidP="00867955">
      <w:pPr>
        <w:keepNext/>
        <w:tabs>
          <w:tab w:val="clear" w:pos="567"/>
        </w:tabs>
        <w:spacing w:line="240" w:lineRule="auto"/>
        <w:ind w:left="567" w:hanging="567"/>
        <w:rPr>
          <w:b/>
          <w:szCs w:val="22"/>
          <w:lang w:val="bg-BG"/>
        </w:rPr>
      </w:pPr>
      <w:r>
        <w:rPr>
          <w:b/>
          <w:szCs w:val="22"/>
          <w:lang w:val="bg-BG"/>
        </w:rPr>
        <w:t>5.3</w:t>
      </w:r>
      <w:r>
        <w:rPr>
          <w:b/>
          <w:szCs w:val="22"/>
          <w:lang w:val="bg-BG"/>
        </w:rPr>
        <w:tab/>
      </w:r>
      <w:r w:rsidR="009127D5">
        <w:rPr>
          <w:b/>
          <w:szCs w:val="22"/>
          <w:lang w:val="bg-BG"/>
        </w:rPr>
        <w:t>Предклинични данни за безопасност</w:t>
      </w:r>
    </w:p>
    <w:p w:rsidR="009127D5" w:rsidRDefault="009127D5" w:rsidP="00867955">
      <w:pPr>
        <w:keepNext/>
        <w:tabs>
          <w:tab w:val="clear" w:pos="567"/>
        </w:tabs>
        <w:spacing w:line="240" w:lineRule="auto"/>
        <w:ind w:left="567" w:hanging="567"/>
        <w:rPr>
          <w:b/>
          <w:szCs w:val="22"/>
          <w:lang w:val="bg-BG"/>
        </w:rPr>
      </w:pPr>
    </w:p>
    <w:p w:rsidR="009127D5" w:rsidRDefault="009127D5" w:rsidP="00FA34B6">
      <w:pPr>
        <w:tabs>
          <w:tab w:val="clear" w:pos="567"/>
        </w:tabs>
        <w:spacing w:line="240" w:lineRule="auto"/>
        <w:rPr>
          <w:szCs w:val="22"/>
          <w:lang w:val="bg-BG"/>
        </w:rPr>
      </w:pPr>
      <w:r>
        <w:rPr>
          <w:szCs w:val="22"/>
          <w:lang w:val="bg-BG"/>
        </w:rPr>
        <w:t xml:space="preserve">При тестове </w:t>
      </w:r>
      <w:r>
        <w:rPr>
          <w:i/>
          <w:szCs w:val="22"/>
          <w:lang w:val="en-US"/>
        </w:rPr>
        <w:t>in</w:t>
      </w:r>
      <w:r>
        <w:rPr>
          <w:i/>
          <w:szCs w:val="22"/>
          <w:lang w:val="bg-BG"/>
        </w:rPr>
        <w:t xml:space="preserve"> </w:t>
      </w:r>
      <w:r>
        <w:rPr>
          <w:i/>
          <w:szCs w:val="22"/>
          <w:lang w:val="en-US"/>
        </w:rPr>
        <w:t>vitro</w:t>
      </w:r>
      <w:r>
        <w:rPr>
          <w:szCs w:val="22"/>
          <w:lang w:val="bg-BG"/>
        </w:rPr>
        <w:t xml:space="preserve">, включващи свързване на инсулина с рецепторни места за инсулин и влияние върху растящи клетки, инсулин лиспро действа по начин, който е много сходен с човешкия инсулин. </w:t>
      </w:r>
      <w:r w:rsidR="002B69B6">
        <w:rPr>
          <w:szCs w:val="22"/>
          <w:lang w:val="bg-BG"/>
        </w:rPr>
        <w:t xml:space="preserve">Проучванията </w:t>
      </w:r>
      <w:r>
        <w:rPr>
          <w:szCs w:val="22"/>
          <w:lang w:val="bg-BG"/>
        </w:rPr>
        <w:t xml:space="preserve">показват също, че дисоциацията на свързането с инсулиновите рецептори на инсулин лиспро </w:t>
      </w:r>
      <w:r>
        <w:rPr>
          <w:szCs w:val="22"/>
        </w:rPr>
        <w:t>e</w:t>
      </w:r>
      <w:r>
        <w:rPr>
          <w:szCs w:val="22"/>
          <w:lang w:val="bg-BG"/>
        </w:rPr>
        <w:t xml:space="preserve"> еквивалентна на човешкия инсулин. При токсикологични </w:t>
      </w:r>
      <w:r w:rsidR="002B69B6">
        <w:rPr>
          <w:rFonts w:eastAsia="SimSun"/>
          <w:szCs w:val="22"/>
          <w:lang w:val="bg-BG" w:eastAsia="zh-CN"/>
        </w:rPr>
        <w:t>проучвания</w:t>
      </w:r>
      <w:r>
        <w:rPr>
          <w:szCs w:val="22"/>
          <w:lang w:val="bg-BG"/>
        </w:rPr>
        <w:t>, продължили един месец и дванадесет месеца, не са установени значими данни за токсичност.</w:t>
      </w:r>
    </w:p>
    <w:p w:rsidR="009127D5" w:rsidRDefault="009127D5">
      <w:pPr>
        <w:tabs>
          <w:tab w:val="clear" w:pos="567"/>
        </w:tabs>
        <w:spacing w:line="240" w:lineRule="auto"/>
        <w:rPr>
          <w:bCs/>
          <w:iCs/>
          <w:szCs w:val="22"/>
          <w:lang w:val="bg-BG"/>
        </w:rPr>
      </w:pPr>
    </w:p>
    <w:p w:rsidR="009127D5" w:rsidRDefault="009127D5">
      <w:pPr>
        <w:tabs>
          <w:tab w:val="clear" w:pos="567"/>
        </w:tabs>
        <w:spacing w:line="240" w:lineRule="auto"/>
        <w:rPr>
          <w:bCs/>
          <w:iCs/>
          <w:szCs w:val="22"/>
          <w:lang w:val="bg-BG"/>
        </w:rPr>
      </w:pPr>
      <w:r>
        <w:rPr>
          <w:bCs/>
          <w:iCs/>
          <w:szCs w:val="22"/>
          <w:lang w:val="bg-BG"/>
        </w:rPr>
        <w:t xml:space="preserve">При </w:t>
      </w:r>
      <w:r w:rsidR="002B69B6">
        <w:rPr>
          <w:rFonts w:eastAsia="SimSun"/>
          <w:szCs w:val="22"/>
          <w:lang w:val="bg-BG" w:eastAsia="zh-CN"/>
        </w:rPr>
        <w:t>проучвания</w:t>
      </w:r>
      <w:r w:rsidR="00290A9B">
        <w:rPr>
          <w:szCs w:val="22"/>
          <w:lang w:val="bg-BG"/>
        </w:rPr>
        <w:t xml:space="preserve"> </w:t>
      </w:r>
      <w:r>
        <w:rPr>
          <w:bCs/>
          <w:iCs/>
          <w:szCs w:val="22"/>
          <w:lang w:val="bg-BG"/>
        </w:rPr>
        <w:t>на животни инсулин лиспро не предизвиква нарушения във фертилността, ембриотоксичност или тератогенност.</w:t>
      </w:r>
    </w:p>
    <w:p w:rsidR="009127D5" w:rsidRDefault="009127D5">
      <w:pPr>
        <w:tabs>
          <w:tab w:val="clear" w:pos="567"/>
        </w:tabs>
        <w:spacing w:line="240" w:lineRule="auto"/>
        <w:ind w:left="567" w:hanging="567"/>
        <w:outlineLvl w:val="0"/>
        <w:rPr>
          <w:b/>
          <w:noProof/>
          <w:szCs w:val="22"/>
          <w:lang w:val="bg-BG"/>
        </w:rPr>
      </w:pPr>
    </w:p>
    <w:p w:rsidR="009127D5" w:rsidRDefault="009127D5">
      <w:pPr>
        <w:tabs>
          <w:tab w:val="clear" w:pos="567"/>
        </w:tabs>
        <w:spacing w:line="240" w:lineRule="auto"/>
        <w:ind w:left="567" w:hanging="567"/>
        <w:rPr>
          <w:noProof/>
          <w:szCs w:val="22"/>
          <w:lang w:val="bg-BG"/>
        </w:rPr>
      </w:pPr>
    </w:p>
    <w:p w:rsidR="009127D5" w:rsidRDefault="009127D5" w:rsidP="0037711B">
      <w:pPr>
        <w:keepNext/>
        <w:tabs>
          <w:tab w:val="clear" w:pos="567"/>
        </w:tabs>
        <w:spacing w:line="240" w:lineRule="auto"/>
        <w:ind w:left="567" w:hanging="567"/>
        <w:rPr>
          <w:b/>
          <w:noProof/>
          <w:szCs w:val="22"/>
          <w:lang w:val="bg-BG"/>
        </w:rPr>
      </w:pPr>
      <w:r>
        <w:rPr>
          <w:b/>
          <w:noProof/>
          <w:szCs w:val="22"/>
          <w:lang w:val="bg-BG"/>
        </w:rPr>
        <w:t>6.</w:t>
      </w:r>
      <w:r>
        <w:rPr>
          <w:b/>
          <w:noProof/>
          <w:szCs w:val="22"/>
          <w:lang w:val="bg-BG"/>
        </w:rPr>
        <w:tab/>
        <w:t>ФАРМАЦЕВТИЧНИ ДАННИ</w:t>
      </w:r>
    </w:p>
    <w:p w:rsidR="009127D5" w:rsidRDefault="009127D5" w:rsidP="0037711B">
      <w:pPr>
        <w:keepNext/>
        <w:tabs>
          <w:tab w:val="clear" w:pos="567"/>
        </w:tabs>
        <w:spacing w:line="240" w:lineRule="auto"/>
        <w:ind w:left="567" w:hanging="567"/>
        <w:rPr>
          <w:noProof/>
          <w:szCs w:val="22"/>
          <w:lang w:val="bg-BG"/>
        </w:rPr>
      </w:pPr>
    </w:p>
    <w:p w:rsidR="009127D5" w:rsidRDefault="009127D5" w:rsidP="0037711B">
      <w:pPr>
        <w:keepNext/>
        <w:tabs>
          <w:tab w:val="clear" w:pos="567"/>
        </w:tabs>
        <w:spacing w:line="240" w:lineRule="auto"/>
        <w:ind w:left="567" w:hanging="567"/>
        <w:outlineLvl w:val="0"/>
        <w:rPr>
          <w:b/>
          <w:noProof/>
          <w:szCs w:val="22"/>
          <w:lang w:val="bg-BG"/>
        </w:rPr>
      </w:pPr>
      <w:r>
        <w:rPr>
          <w:b/>
          <w:noProof/>
          <w:szCs w:val="22"/>
          <w:lang w:val="bg-BG"/>
        </w:rPr>
        <w:t>6.1</w:t>
      </w:r>
      <w:r>
        <w:rPr>
          <w:b/>
          <w:noProof/>
          <w:szCs w:val="22"/>
          <w:lang w:val="bg-BG"/>
        </w:rPr>
        <w:tab/>
        <w:t>Списък на помощните вещества</w:t>
      </w:r>
    </w:p>
    <w:p w:rsidR="009127D5" w:rsidRDefault="009127D5" w:rsidP="0037711B">
      <w:pPr>
        <w:keepNext/>
        <w:tabs>
          <w:tab w:val="clear" w:pos="567"/>
        </w:tabs>
        <w:spacing w:line="240" w:lineRule="auto"/>
        <w:ind w:left="567" w:hanging="540"/>
        <w:jc w:val="both"/>
        <w:rPr>
          <w:highlight w:val="lightGray"/>
          <w:lang w:val="bg-BG"/>
        </w:rPr>
      </w:pPr>
    </w:p>
    <w:p w:rsidR="009127D5" w:rsidRDefault="009127D5" w:rsidP="0037711B">
      <w:pPr>
        <w:keepNext/>
        <w:tabs>
          <w:tab w:val="clear" w:pos="567"/>
        </w:tabs>
        <w:spacing w:line="240" w:lineRule="auto"/>
        <w:rPr>
          <w:lang w:val="bg-BG"/>
        </w:rPr>
      </w:pPr>
      <w:r>
        <w:rPr>
          <w:lang w:val="bg-BG"/>
        </w:rPr>
        <w:t>Протамин сулфат</w:t>
      </w:r>
    </w:p>
    <w:p w:rsidR="009127D5" w:rsidRDefault="009127D5">
      <w:pPr>
        <w:tabs>
          <w:tab w:val="clear" w:pos="567"/>
        </w:tabs>
        <w:spacing w:line="240" w:lineRule="auto"/>
        <w:rPr>
          <w:bCs/>
          <w:iCs/>
          <w:szCs w:val="22"/>
          <w:lang w:val="bg-BG"/>
        </w:rPr>
      </w:pPr>
      <w:r>
        <w:rPr>
          <w:i/>
        </w:rPr>
        <w:t>m</w:t>
      </w:r>
      <w:r>
        <w:rPr>
          <w:i/>
          <w:lang w:val="bg-BG"/>
        </w:rPr>
        <w:noBreakHyphen/>
      </w:r>
      <w:r>
        <w:rPr>
          <w:iCs/>
          <w:lang w:val="bg-BG"/>
        </w:rPr>
        <w:t>крезол</w:t>
      </w:r>
    </w:p>
    <w:p w:rsidR="009127D5" w:rsidRDefault="009127D5">
      <w:pPr>
        <w:tabs>
          <w:tab w:val="clear" w:pos="567"/>
        </w:tabs>
        <w:spacing w:line="240" w:lineRule="auto"/>
        <w:ind w:right="-45"/>
        <w:jc w:val="both"/>
        <w:rPr>
          <w:lang w:val="bg-BG"/>
        </w:rPr>
      </w:pPr>
      <w:r>
        <w:rPr>
          <w:lang w:val="bg-BG"/>
        </w:rPr>
        <w:t>Фенол</w:t>
      </w:r>
    </w:p>
    <w:p w:rsidR="009127D5" w:rsidRDefault="009127D5">
      <w:pPr>
        <w:tabs>
          <w:tab w:val="clear" w:pos="567"/>
        </w:tabs>
        <w:spacing w:line="240" w:lineRule="auto"/>
        <w:ind w:right="-45"/>
        <w:jc w:val="both"/>
        <w:rPr>
          <w:lang w:val="bg-BG"/>
        </w:rPr>
      </w:pPr>
      <w:r>
        <w:rPr>
          <w:lang w:val="bg-BG"/>
        </w:rPr>
        <w:t>Глицерол</w:t>
      </w:r>
    </w:p>
    <w:p w:rsidR="009127D5" w:rsidRDefault="009127D5">
      <w:pPr>
        <w:tabs>
          <w:tab w:val="clear" w:pos="567"/>
        </w:tabs>
        <w:spacing w:line="240" w:lineRule="auto"/>
        <w:rPr>
          <w:bCs/>
          <w:iCs/>
          <w:szCs w:val="22"/>
          <w:lang w:val="bg-BG"/>
        </w:rPr>
      </w:pPr>
      <w:r>
        <w:rPr>
          <w:noProof/>
          <w:lang w:val="bg-BG"/>
        </w:rPr>
        <w:t>Двуосновен натриев фосфат</w:t>
      </w:r>
      <w:r>
        <w:rPr>
          <w:bCs/>
          <w:iCs/>
          <w:szCs w:val="22"/>
          <w:lang w:val="bg-BG"/>
        </w:rPr>
        <w:t>.7H</w:t>
      </w:r>
      <w:r>
        <w:rPr>
          <w:bCs/>
          <w:iCs/>
          <w:szCs w:val="22"/>
          <w:vertAlign w:val="subscript"/>
          <w:lang w:val="bg-BG"/>
        </w:rPr>
        <w:t>2</w:t>
      </w:r>
      <w:r>
        <w:rPr>
          <w:bCs/>
          <w:iCs/>
          <w:szCs w:val="22"/>
          <w:lang w:val="bg-BG"/>
        </w:rPr>
        <w:t>O</w:t>
      </w:r>
    </w:p>
    <w:p w:rsidR="009127D5" w:rsidRDefault="009127D5">
      <w:pPr>
        <w:tabs>
          <w:tab w:val="clear" w:pos="567"/>
        </w:tabs>
        <w:spacing w:line="240" w:lineRule="auto"/>
        <w:ind w:right="-45"/>
        <w:jc w:val="both"/>
        <w:rPr>
          <w:lang w:val="bg-BG"/>
        </w:rPr>
      </w:pPr>
      <w:r>
        <w:rPr>
          <w:lang w:val="bg-BG"/>
        </w:rPr>
        <w:t>Цинков оксид</w:t>
      </w:r>
    </w:p>
    <w:p w:rsidR="009127D5" w:rsidRDefault="009127D5">
      <w:pPr>
        <w:tabs>
          <w:tab w:val="clear" w:pos="567"/>
        </w:tabs>
        <w:spacing w:line="240" w:lineRule="auto"/>
        <w:ind w:right="-45"/>
        <w:jc w:val="both"/>
        <w:rPr>
          <w:lang w:val="bg-BG"/>
        </w:rPr>
      </w:pPr>
      <w:r>
        <w:rPr>
          <w:lang w:val="bg-BG"/>
        </w:rPr>
        <w:t>Вода за инжекции</w:t>
      </w:r>
    </w:p>
    <w:p w:rsidR="009127D5" w:rsidRDefault="009127D5">
      <w:pPr>
        <w:tabs>
          <w:tab w:val="clear" w:pos="567"/>
        </w:tabs>
        <w:spacing w:line="240" w:lineRule="auto"/>
        <w:ind w:right="-45"/>
        <w:jc w:val="both"/>
        <w:rPr>
          <w:lang w:val="bg-BG"/>
        </w:rPr>
      </w:pPr>
      <w:r>
        <w:rPr>
          <w:lang w:val="bg-BG"/>
        </w:rPr>
        <w:t xml:space="preserve">Хлороводородна киселина и натриев хидроксид </w:t>
      </w:r>
      <w:r>
        <w:rPr>
          <w:noProof/>
          <w:lang w:val="bg-BG"/>
        </w:rPr>
        <w:t>могат да се използват за корекция на рН</w:t>
      </w:r>
      <w:r>
        <w:rPr>
          <w:lang w:val="bg-BG"/>
        </w:rPr>
        <w:t>.</w:t>
      </w:r>
    </w:p>
    <w:p w:rsidR="009127D5" w:rsidRDefault="009127D5">
      <w:pPr>
        <w:tabs>
          <w:tab w:val="clear" w:pos="567"/>
        </w:tabs>
        <w:spacing w:line="240" w:lineRule="auto"/>
        <w:ind w:left="567" w:hanging="567"/>
        <w:rPr>
          <w:noProof/>
          <w:szCs w:val="22"/>
          <w:lang w:val="bg-BG"/>
        </w:rPr>
      </w:pPr>
    </w:p>
    <w:p w:rsidR="009127D5" w:rsidRDefault="009127D5" w:rsidP="00867955">
      <w:pPr>
        <w:keepNext/>
        <w:tabs>
          <w:tab w:val="clear" w:pos="567"/>
        </w:tabs>
        <w:spacing w:line="240" w:lineRule="auto"/>
        <w:ind w:left="567" w:hanging="567"/>
        <w:rPr>
          <w:noProof/>
          <w:szCs w:val="22"/>
          <w:lang w:val="bg-BG"/>
        </w:rPr>
      </w:pPr>
      <w:r>
        <w:rPr>
          <w:b/>
          <w:noProof/>
          <w:szCs w:val="22"/>
          <w:lang w:val="bg-BG"/>
        </w:rPr>
        <w:t>6.2</w:t>
      </w:r>
      <w:r>
        <w:rPr>
          <w:b/>
          <w:noProof/>
          <w:szCs w:val="22"/>
          <w:lang w:val="bg-BG"/>
        </w:rPr>
        <w:tab/>
        <w:t>Несъвместимости</w:t>
      </w:r>
    </w:p>
    <w:p w:rsidR="009127D5" w:rsidRDefault="009127D5" w:rsidP="00867955">
      <w:pPr>
        <w:keepNext/>
        <w:tabs>
          <w:tab w:val="clear" w:pos="567"/>
        </w:tabs>
        <w:spacing w:line="240" w:lineRule="auto"/>
        <w:ind w:left="567" w:hanging="567"/>
        <w:rPr>
          <w:szCs w:val="22"/>
          <w:lang w:val="bg-BG"/>
        </w:rPr>
      </w:pPr>
    </w:p>
    <w:p w:rsidR="009127D5" w:rsidRDefault="009127D5">
      <w:pPr>
        <w:tabs>
          <w:tab w:val="clear" w:pos="567"/>
        </w:tabs>
        <w:spacing w:line="240" w:lineRule="auto"/>
        <w:rPr>
          <w:bCs/>
          <w:iCs/>
          <w:szCs w:val="22"/>
          <w:lang w:val="bg-BG"/>
        </w:rPr>
      </w:pPr>
      <w:r>
        <w:rPr>
          <w:szCs w:val="22"/>
          <w:lang w:val="bg-BG"/>
        </w:rPr>
        <w:t xml:space="preserve">Смесването на Humalog Mix25 с други инсулини не е проучвано. </w:t>
      </w:r>
      <w:r>
        <w:rPr>
          <w:bCs/>
          <w:iCs/>
          <w:szCs w:val="22"/>
          <w:lang w:val="bg-BG"/>
        </w:rPr>
        <w:t>Поради липса на сравнителни изследвания, този лекарствен продукт не трябва да се смесва с други лекарствени продукти.</w:t>
      </w:r>
    </w:p>
    <w:p w:rsidR="009127D5" w:rsidRDefault="009127D5">
      <w:pPr>
        <w:tabs>
          <w:tab w:val="clear" w:pos="567"/>
        </w:tabs>
        <w:spacing w:line="240" w:lineRule="auto"/>
        <w:ind w:left="567" w:hanging="567"/>
        <w:outlineLvl w:val="0"/>
        <w:rPr>
          <w:b/>
          <w:noProof/>
          <w:szCs w:val="22"/>
          <w:lang w:val="bg-BG"/>
        </w:rPr>
      </w:pPr>
    </w:p>
    <w:p w:rsidR="009127D5" w:rsidRDefault="009127D5" w:rsidP="00867955">
      <w:pPr>
        <w:keepNext/>
        <w:tabs>
          <w:tab w:val="clear" w:pos="567"/>
        </w:tabs>
        <w:spacing w:line="240" w:lineRule="auto"/>
        <w:ind w:left="567" w:hanging="567"/>
        <w:rPr>
          <w:noProof/>
          <w:szCs w:val="22"/>
          <w:lang w:val="bg-BG"/>
        </w:rPr>
      </w:pPr>
      <w:r>
        <w:rPr>
          <w:b/>
          <w:noProof/>
          <w:szCs w:val="22"/>
          <w:lang w:val="bg-BG"/>
        </w:rPr>
        <w:t>6.3</w:t>
      </w:r>
      <w:r>
        <w:rPr>
          <w:b/>
          <w:noProof/>
          <w:szCs w:val="22"/>
          <w:lang w:val="bg-BG"/>
        </w:rPr>
        <w:tab/>
        <w:t>Срок на годност</w:t>
      </w:r>
    </w:p>
    <w:p w:rsidR="009127D5" w:rsidRDefault="009127D5" w:rsidP="00867955">
      <w:pPr>
        <w:keepNext/>
        <w:tabs>
          <w:tab w:val="clear" w:pos="567"/>
        </w:tabs>
        <w:spacing w:line="240" w:lineRule="auto"/>
        <w:ind w:left="567" w:hanging="567"/>
        <w:rPr>
          <w:noProof/>
          <w:szCs w:val="22"/>
          <w:lang w:val="bg-BG"/>
        </w:rPr>
      </w:pPr>
    </w:p>
    <w:p w:rsidR="00D65956" w:rsidRPr="004F2A60" w:rsidRDefault="00FD5146" w:rsidP="008535D1">
      <w:pPr>
        <w:keepNext/>
        <w:tabs>
          <w:tab w:val="clear" w:pos="567"/>
        </w:tabs>
        <w:spacing w:line="240" w:lineRule="auto"/>
        <w:rPr>
          <w:i/>
          <w:szCs w:val="22"/>
          <w:u w:val="single"/>
          <w:lang w:val="bg-BG"/>
        </w:rPr>
      </w:pPr>
      <w:r>
        <w:rPr>
          <w:szCs w:val="22"/>
          <w:u w:val="single"/>
          <w:lang w:val="bg-BG"/>
        </w:rPr>
        <w:t>Преди употреба</w:t>
      </w:r>
    </w:p>
    <w:p w:rsidR="00BC5662" w:rsidRDefault="00BC5662" w:rsidP="00A13478">
      <w:pPr>
        <w:tabs>
          <w:tab w:val="clear" w:pos="567"/>
        </w:tabs>
        <w:spacing w:line="240" w:lineRule="auto"/>
        <w:rPr>
          <w:szCs w:val="22"/>
          <w:lang w:val="bg-BG"/>
        </w:rPr>
      </w:pPr>
    </w:p>
    <w:p w:rsidR="00A13478" w:rsidRDefault="00A13478" w:rsidP="00A13478">
      <w:pPr>
        <w:tabs>
          <w:tab w:val="clear" w:pos="567"/>
        </w:tabs>
        <w:spacing w:line="240" w:lineRule="auto"/>
        <w:rPr>
          <w:szCs w:val="22"/>
          <w:lang w:val="bg-BG"/>
        </w:rPr>
      </w:pPr>
      <w:r w:rsidRPr="00BE1E4F">
        <w:rPr>
          <w:szCs w:val="22"/>
          <w:lang w:val="bg-BG"/>
        </w:rPr>
        <w:t>3</w:t>
      </w:r>
      <w:r>
        <w:rPr>
          <w:szCs w:val="22"/>
          <w:lang w:val="bg-BG"/>
        </w:rPr>
        <w:t xml:space="preserve"> години.</w:t>
      </w:r>
    </w:p>
    <w:p w:rsidR="00D65956" w:rsidRPr="00D65956" w:rsidRDefault="00D65956">
      <w:pPr>
        <w:tabs>
          <w:tab w:val="clear" w:pos="567"/>
        </w:tabs>
        <w:spacing w:line="240" w:lineRule="auto"/>
        <w:rPr>
          <w:szCs w:val="22"/>
          <w:lang w:val="ru-RU"/>
        </w:rPr>
      </w:pPr>
    </w:p>
    <w:p w:rsidR="00D65956" w:rsidRPr="008535D1" w:rsidRDefault="00D65956" w:rsidP="008535D1">
      <w:pPr>
        <w:keepNext/>
        <w:tabs>
          <w:tab w:val="clear" w:pos="567"/>
        </w:tabs>
        <w:spacing w:line="240" w:lineRule="auto"/>
        <w:rPr>
          <w:szCs w:val="22"/>
          <w:u w:val="single"/>
          <w:lang w:val="bg-BG"/>
        </w:rPr>
      </w:pPr>
      <w:r w:rsidRPr="008535D1">
        <w:rPr>
          <w:szCs w:val="22"/>
          <w:u w:val="single"/>
          <w:lang w:val="bg-BG"/>
        </w:rPr>
        <w:t>След първоначално отваряне</w:t>
      </w:r>
      <w:r w:rsidR="00FD5146" w:rsidRPr="00FD5146">
        <w:rPr>
          <w:szCs w:val="22"/>
          <w:u w:val="single"/>
          <w:lang w:val="bg-BG"/>
        </w:rPr>
        <w:t xml:space="preserve"> / след поставяне на патрона</w:t>
      </w:r>
    </w:p>
    <w:p w:rsidR="00BC5662" w:rsidRDefault="00BC5662" w:rsidP="00C4528C">
      <w:pPr>
        <w:rPr>
          <w:szCs w:val="22"/>
          <w:lang w:val="ru-RU"/>
        </w:rPr>
      </w:pPr>
    </w:p>
    <w:p w:rsidR="00C4528C" w:rsidRPr="00C4528C" w:rsidRDefault="00C4528C" w:rsidP="00C4528C">
      <w:pPr>
        <w:rPr>
          <w:szCs w:val="22"/>
          <w:lang w:val="ru-RU"/>
        </w:rPr>
      </w:pPr>
      <w:r w:rsidRPr="00C4528C">
        <w:rPr>
          <w:szCs w:val="22"/>
          <w:lang w:val="ru-RU"/>
        </w:rPr>
        <w:t>28 дни.</w:t>
      </w:r>
    </w:p>
    <w:p w:rsidR="009127D5" w:rsidRDefault="009127D5">
      <w:pPr>
        <w:tabs>
          <w:tab w:val="clear" w:pos="567"/>
        </w:tabs>
        <w:spacing w:line="240" w:lineRule="auto"/>
        <w:rPr>
          <w:szCs w:val="22"/>
          <w:lang w:val="bg-BG"/>
        </w:rPr>
      </w:pPr>
    </w:p>
    <w:p w:rsidR="009127D5" w:rsidRDefault="009127D5" w:rsidP="00867955">
      <w:pPr>
        <w:keepNext/>
        <w:tabs>
          <w:tab w:val="clear" w:pos="567"/>
        </w:tabs>
        <w:spacing w:line="240" w:lineRule="auto"/>
        <w:ind w:left="567" w:hanging="567"/>
        <w:rPr>
          <w:noProof/>
          <w:szCs w:val="22"/>
          <w:lang w:val="bg-BG"/>
        </w:rPr>
      </w:pPr>
      <w:r>
        <w:rPr>
          <w:b/>
          <w:noProof/>
          <w:szCs w:val="22"/>
          <w:lang w:val="bg-BG"/>
        </w:rPr>
        <w:t>6.4</w:t>
      </w:r>
      <w:r>
        <w:rPr>
          <w:b/>
          <w:noProof/>
          <w:szCs w:val="22"/>
          <w:lang w:val="bg-BG"/>
        </w:rPr>
        <w:tab/>
      </w:r>
      <w:r>
        <w:rPr>
          <w:b/>
          <w:szCs w:val="22"/>
          <w:lang w:val="bg-BG"/>
        </w:rPr>
        <w:t>Специални условия на съхранение</w:t>
      </w:r>
    </w:p>
    <w:p w:rsidR="009127D5" w:rsidRDefault="009127D5" w:rsidP="00867955">
      <w:pPr>
        <w:keepNext/>
        <w:tabs>
          <w:tab w:val="clear" w:pos="567"/>
        </w:tabs>
        <w:spacing w:line="240" w:lineRule="auto"/>
        <w:ind w:left="567" w:hanging="567"/>
        <w:rPr>
          <w:noProof/>
          <w:szCs w:val="22"/>
          <w:lang w:val="bg-BG"/>
        </w:rPr>
      </w:pPr>
    </w:p>
    <w:p w:rsidR="009127D5" w:rsidRDefault="009127D5">
      <w:pPr>
        <w:tabs>
          <w:tab w:val="clear" w:pos="567"/>
        </w:tabs>
        <w:spacing w:line="240" w:lineRule="auto"/>
        <w:rPr>
          <w:strike/>
          <w:szCs w:val="22"/>
          <w:lang w:val="bg-BG"/>
        </w:rPr>
      </w:pPr>
      <w:r>
        <w:rPr>
          <w:szCs w:val="22"/>
          <w:lang w:val="bg-BG"/>
        </w:rPr>
        <w:t xml:space="preserve">Да не се замразява. Да не се излага на прекомерна топлина или пряка слънчева светлина. </w:t>
      </w:r>
    </w:p>
    <w:p w:rsidR="00D65956" w:rsidRPr="00BE1E4F" w:rsidRDefault="00D65956" w:rsidP="00D97C2E">
      <w:pPr>
        <w:ind w:left="567" w:hanging="567"/>
        <w:rPr>
          <w:szCs w:val="22"/>
          <w:lang w:val="bg-BG"/>
        </w:rPr>
      </w:pPr>
    </w:p>
    <w:p w:rsidR="00D65956" w:rsidRPr="004F2A60" w:rsidRDefault="00FD5146" w:rsidP="008535D1">
      <w:pPr>
        <w:keepNext/>
        <w:tabs>
          <w:tab w:val="clear" w:pos="567"/>
        </w:tabs>
        <w:spacing w:line="240" w:lineRule="auto"/>
        <w:rPr>
          <w:i/>
          <w:szCs w:val="22"/>
          <w:u w:val="single"/>
          <w:lang w:val="bg-BG"/>
        </w:rPr>
      </w:pPr>
      <w:r>
        <w:rPr>
          <w:szCs w:val="22"/>
          <w:u w:val="single"/>
          <w:lang w:val="bg-BG"/>
        </w:rPr>
        <w:t>Преди употреба</w:t>
      </w:r>
      <w:r w:rsidRPr="004F2A60">
        <w:rPr>
          <w:i/>
          <w:szCs w:val="22"/>
          <w:u w:val="single"/>
          <w:lang w:val="bg-BG"/>
        </w:rPr>
        <w:t xml:space="preserve"> </w:t>
      </w:r>
    </w:p>
    <w:p w:rsidR="00BC5662" w:rsidRDefault="00BC5662" w:rsidP="00D65956">
      <w:pPr>
        <w:tabs>
          <w:tab w:val="clear" w:pos="567"/>
        </w:tabs>
        <w:spacing w:line="240" w:lineRule="auto"/>
        <w:ind w:left="567" w:hanging="567"/>
        <w:rPr>
          <w:szCs w:val="22"/>
          <w:lang w:val="bg-BG"/>
        </w:rPr>
      </w:pPr>
    </w:p>
    <w:p w:rsidR="00D65956" w:rsidRDefault="00D65956" w:rsidP="00D65956">
      <w:pPr>
        <w:tabs>
          <w:tab w:val="clear" w:pos="567"/>
        </w:tabs>
        <w:spacing w:line="240" w:lineRule="auto"/>
        <w:ind w:left="567" w:hanging="567"/>
        <w:rPr>
          <w:szCs w:val="22"/>
          <w:lang w:val="bg-BG"/>
        </w:rPr>
      </w:pPr>
      <w:r>
        <w:rPr>
          <w:szCs w:val="22"/>
          <w:lang w:val="bg-BG"/>
        </w:rPr>
        <w:t>Да се съхранява в хладилник (2°С - 8°С).</w:t>
      </w:r>
    </w:p>
    <w:p w:rsidR="00D65956" w:rsidRDefault="00D65956" w:rsidP="00D65956">
      <w:pPr>
        <w:tabs>
          <w:tab w:val="clear" w:pos="567"/>
        </w:tabs>
        <w:spacing w:line="240" w:lineRule="auto"/>
        <w:rPr>
          <w:szCs w:val="22"/>
          <w:lang w:val="bg-BG"/>
        </w:rPr>
      </w:pPr>
    </w:p>
    <w:p w:rsidR="00D65956" w:rsidRDefault="00D65956" w:rsidP="008535D1">
      <w:pPr>
        <w:keepNext/>
        <w:tabs>
          <w:tab w:val="clear" w:pos="567"/>
        </w:tabs>
        <w:spacing w:line="240" w:lineRule="auto"/>
        <w:rPr>
          <w:szCs w:val="22"/>
          <w:u w:val="single"/>
          <w:lang w:val="bg-BG"/>
        </w:rPr>
      </w:pPr>
      <w:r w:rsidRPr="008535D1">
        <w:rPr>
          <w:szCs w:val="22"/>
          <w:u w:val="single"/>
          <w:lang w:val="bg-BG"/>
        </w:rPr>
        <w:t>След първоначално отваряне</w:t>
      </w:r>
      <w:r w:rsidR="00FD5146" w:rsidRPr="008535D1">
        <w:rPr>
          <w:szCs w:val="22"/>
          <w:u w:val="single"/>
          <w:lang w:val="bg-BG"/>
        </w:rPr>
        <w:t xml:space="preserve"> </w:t>
      </w:r>
      <w:r w:rsidR="00FD5146" w:rsidRPr="00FD5146">
        <w:rPr>
          <w:szCs w:val="22"/>
          <w:u w:val="single"/>
          <w:lang w:val="bg-BG"/>
        </w:rPr>
        <w:t>/ след поставяне на патрона</w:t>
      </w:r>
    </w:p>
    <w:p w:rsidR="00FD5146" w:rsidRPr="008535D1" w:rsidRDefault="00FD5146" w:rsidP="008535D1">
      <w:pPr>
        <w:keepNext/>
        <w:tabs>
          <w:tab w:val="clear" w:pos="567"/>
        </w:tabs>
        <w:spacing w:line="240" w:lineRule="auto"/>
        <w:rPr>
          <w:szCs w:val="22"/>
          <w:u w:val="single"/>
          <w:lang w:val="bg-BG"/>
        </w:rPr>
      </w:pPr>
    </w:p>
    <w:p w:rsidR="00FD5146" w:rsidRDefault="00FD5146" w:rsidP="008535D1">
      <w:pPr>
        <w:keepNext/>
        <w:tabs>
          <w:tab w:val="clear" w:pos="567"/>
        </w:tabs>
        <w:spacing w:line="240" w:lineRule="auto"/>
        <w:rPr>
          <w:i/>
          <w:u w:val="single"/>
          <w:lang w:val="bg-BG"/>
        </w:rPr>
      </w:pPr>
      <w:r w:rsidRPr="0028363F">
        <w:rPr>
          <w:i/>
          <w:u w:val="single"/>
          <w:lang w:val="bg-BG"/>
        </w:rPr>
        <w:t>Флакон</w:t>
      </w:r>
    </w:p>
    <w:p w:rsidR="00142136" w:rsidRPr="0028363F" w:rsidRDefault="00142136" w:rsidP="008535D1">
      <w:pPr>
        <w:keepNext/>
        <w:tabs>
          <w:tab w:val="clear" w:pos="567"/>
        </w:tabs>
        <w:spacing w:line="240" w:lineRule="auto"/>
        <w:rPr>
          <w:i/>
          <w:szCs w:val="22"/>
          <w:u w:val="single"/>
          <w:lang w:val="bg-BG"/>
        </w:rPr>
      </w:pPr>
    </w:p>
    <w:p w:rsidR="00D65956" w:rsidRDefault="00D65956" w:rsidP="00D65956">
      <w:pPr>
        <w:tabs>
          <w:tab w:val="clear" w:pos="567"/>
        </w:tabs>
        <w:spacing w:line="240" w:lineRule="auto"/>
        <w:ind w:left="567" w:hanging="567"/>
        <w:rPr>
          <w:szCs w:val="22"/>
          <w:lang w:val="bg-BG"/>
        </w:rPr>
      </w:pPr>
      <w:r>
        <w:rPr>
          <w:szCs w:val="22"/>
          <w:lang w:val="bg-BG"/>
        </w:rPr>
        <w:t xml:space="preserve">Да се съхранява в хладилник (2°С - 8°С) или под </w:t>
      </w:r>
      <w:smartTag w:uri="urn:schemas-microsoft-com:office:smarttags" w:element="metricconverter">
        <w:smartTagPr>
          <w:attr w:name="ProductID" w:val="30ﾰC"/>
        </w:smartTagPr>
        <w:r w:rsidRPr="00127153">
          <w:rPr>
            <w:lang w:val="bg-BG"/>
          </w:rPr>
          <w:t>30°</w:t>
        </w:r>
        <w:r>
          <w:t>C</w:t>
        </w:r>
      </w:smartTag>
      <w:r>
        <w:rPr>
          <w:lang w:val="bg-BG"/>
        </w:rPr>
        <w:t>.</w:t>
      </w:r>
      <w:r w:rsidDel="00127153">
        <w:rPr>
          <w:szCs w:val="22"/>
          <w:lang w:val="bg-BG"/>
        </w:rPr>
        <w:t xml:space="preserve"> </w:t>
      </w:r>
    </w:p>
    <w:p w:rsidR="009127D5" w:rsidRDefault="009127D5">
      <w:pPr>
        <w:tabs>
          <w:tab w:val="clear" w:pos="567"/>
        </w:tabs>
        <w:spacing w:line="240" w:lineRule="auto"/>
        <w:ind w:left="567" w:hanging="567"/>
        <w:rPr>
          <w:noProof/>
          <w:szCs w:val="22"/>
          <w:lang w:val="bg-BG"/>
        </w:rPr>
      </w:pPr>
    </w:p>
    <w:p w:rsidR="00FD5146" w:rsidRDefault="00FD5146" w:rsidP="008535D1">
      <w:pPr>
        <w:keepNext/>
        <w:tabs>
          <w:tab w:val="clear" w:pos="567"/>
        </w:tabs>
        <w:spacing w:line="240" w:lineRule="auto"/>
        <w:rPr>
          <w:i/>
          <w:szCs w:val="22"/>
          <w:u w:val="single"/>
          <w:lang w:val="bg-BG"/>
        </w:rPr>
      </w:pPr>
      <w:r w:rsidRPr="0028363F">
        <w:rPr>
          <w:i/>
          <w:szCs w:val="22"/>
          <w:u w:val="single"/>
          <w:lang w:val="bg-BG"/>
        </w:rPr>
        <w:t>Патрон</w:t>
      </w:r>
    </w:p>
    <w:p w:rsidR="00142136" w:rsidRPr="0028363F" w:rsidRDefault="00142136" w:rsidP="008535D1">
      <w:pPr>
        <w:keepNext/>
        <w:tabs>
          <w:tab w:val="clear" w:pos="567"/>
        </w:tabs>
        <w:spacing w:line="240" w:lineRule="auto"/>
        <w:rPr>
          <w:i/>
          <w:szCs w:val="22"/>
          <w:u w:val="single"/>
          <w:lang w:val="bg-BG"/>
        </w:rPr>
      </w:pPr>
    </w:p>
    <w:p w:rsidR="00FD5146" w:rsidRPr="00B000EF" w:rsidRDefault="00FD5146" w:rsidP="00FD5146">
      <w:pPr>
        <w:tabs>
          <w:tab w:val="clear" w:pos="567"/>
          <w:tab w:val="left" w:pos="0"/>
        </w:tabs>
        <w:rPr>
          <w:szCs w:val="22"/>
          <w:lang w:val="bg-BG"/>
        </w:rPr>
      </w:pPr>
      <w:r w:rsidRPr="00B000EF">
        <w:rPr>
          <w:szCs w:val="22"/>
          <w:lang w:val="bg-BG"/>
        </w:rPr>
        <w:t xml:space="preserve">Да се съхранява под </w:t>
      </w:r>
      <w:smartTag w:uri="urn:schemas-microsoft-com:office:smarttags" w:element="metricconverter">
        <w:smartTagPr>
          <w:attr w:name="ProductID" w:val="30ﾰC"/>
        </w:smartTagPr>
        <w:r w:rsidRPr="00B000EF">
          <w:rPr>
            <w:lang w:val="bg-BG"/>
          </w:rPr>
          <w:t>30°C</w:t>
        </w:r>
      </w:smartTag>
      <w:r w:rsidRPr="00B000EF">
        <w:rPr>
          <w:lang w:val="bg-BG"/>
        </w:rPr>
        <w:t xml:space="preserve">. Да не се съхранява в хладилник. </w:t>
      </w:r>
      <w:r>
        <w:rPr>
          <w:lang w:val="bg-BG"/>
        </w:rPr>
        <w:t>Писалката с поставения патрон</w:t>
      </w:r>
      <w:r w:rsidRPr="00B000EF">
        <w:rPr>
          <w:lang w:val="bg-BG"/>
        </w:rPr>
        <w:t xml:space="preserve"> </w:t>
      </w:r>
      <w:r w:rsidRPr="00B000EF">
        <w:rPr>
          <w:szCs w:val="22"/>
          <w:lang w:val="bg-BG"/>
        </w:rPr>
        <w:t>не трябва да се съхранява с прикрепена игла.</w:t>
      </w:r>
    </w:p>
    <w:p w:rsidR="00FD5146" w:rsidRDefault="00FD5146" w:rsidP="00FD5146">
      <w:pPr>
        <w:tabs>
          <w:tab w:val="clear" w:pos="567"/>
        </w:tabs>
        <w:spacing w:line="240" w:lineRule="auto"/>
        <w:ind w:left="567" w:hanging="567"/>
        <w:rPr>
          <w:szCs w:val="22"/>
          <w:lang w:val="bg-BG"/>
        </w:rPr>
      </w:pPr>
    </w:p>
    <w:p w:rsidR="00FD5146" w:rsidRPr="0028363F" w:rsidRDefault="00FD5146" w:rsidP="008535D1">
      <w:pPr>
        <w:keepNext/>
        <w:tabs>
          <w:tab w:val="clear" w:pos="567"/>
          <w:tab w:val="left" w:pos="0"/>
        </w:tabs>
        <w:spacing w:line="240" w:lineRule="auto"/>
        <w:rPr>
          <w:i/>
          <w:u w:val="single"/>
          <w:lang w:val="bg-BG"/>
        </w:rPr>
      </w:pPr>
      <w:r w:rsidRPr="0028363F">
        <w:rPr>
          <w:i/>
          <w:u w:val="single"/>
          <w:lang w:val="bg-BG"/>
        </w:rPr>
        <w:t xml:space="preserve">Писалка </w:t>
      </w:r>
      <w:r w:rsidRPr="0028363F">
        <w:rPr>
          <w:i/>
          <w:u w:val="single"/>
        </w:rPr>
        <w:t>KwikPen</w:t>
      </w:r>
    </w:p>
    <w:p w:rsidR="00142136" w:rsidRPr="0028363F" w:rsidRDefault="00142136" w:rsidP="008535D1">
      <w:pPr>
        <w:keepNext/>
        <w:tabs>
          <w:tab w:val="clear" w:pos="567"/>
          <w:tab w:val="left" w:pos="0"/>
        </w:tabs>
        <w:spacing w:line="240" w:lineRule="auto"/>
        <w:rPr>
          <w:i/>
          <w:szCs w:val="22"/>
          <w:u w:val="single"/>
          <w:lang w:val="bg-BG"/>
        </w:rPr>
      </w:pPr>
    </w:p>
    <w:p w:rsidR="00FD5146" w:rsidRPr="00B000EF" w:rsidRDefault="00FD5146" w:rsidP="00FD5146">
      <w:pPr>
        <w:tabs>
          <w:tab w:val="clear" w:pos="567"/>
          <w:tab w:val="left" w:pos="0"/>
        </w:tabs>
        <w:rPr>
          <w:szCs w:val="22"/>
          <w:lang w:val="bg-BG"/>
        </w:rPr>
      </w:pPr>
      <w:r w:rsidRPr="00B000EF">
        <w:rPr>
          <w:szCs w:val="22"/>
          <w:lang w:val="bg-BG"/>
        </w:rPr>
        <w:t xml:space="preserve">Да се съхранява под </w:t>
      </w:r>
      <w:smartTag w:uri="urn:schemas-microsoft-com:office:smarttags" w:element="metricconverter">
        <w:smartTagPr>
          <w:attr w:name="ProductID" w:val="30ﾰC"/>
        </w:smartTagPr>
        <w:r w:rsidRPr="00B000EF">
          <w:rPr>
            <w:lang w:val="bg-BG"/>
          </w:rPr>
          <w:t>30°C</w:t>
        </w:r>
      </w:smartTag>
      <w:r w:rsidRPr="00B000EF">
        <w:rPr>
          <w:lang w:val="bg-BG"/>
        </w:rPr>
        <w:t>. Да не се съхранява в хладилник. Предварително напълнената писалка</w:t>
      </w:r>
      <w:r w:rsidRPr="00B000EF">
        <w:rPr>
          <w:szCs w:val="22"/>
          <w:lang w:val="bg-BG"/>
        </w:rPr>
        <w:t xml:space="preserve"> не трябва да се съхранява с прикрепена игла.</w:t>
      </w:r>
    </w:p>
    <w:p w:rsidR="00FD5146" w:rsidRDefault="00FD5146">
      <w:pPr>
        <w:tabs>
          <w:tab w:val="clear" w:pos="567"/>
        </w:tabs>
        <w:spacing w:line="240" w:lineRule="auto"/>
        <w:ind w:left="567" w:hanging="567"/>
        <w:rPr>
          <w:noProof/>
          <w:szCs w:val="22"/>
          <w:lang w:val="bg-BG"/>
        </w:rPr>
      </w:pPr>
    </w:p>
    <w:p w:rsidR="009127D5" w:rsidRDefault="009127D5" w:rsidP="00FA34B6">
      <w:pPr>
        <w:ind w:left="567" w:hanging="567"/>
        <w:rPr>
          <w:b/>
          <w:szCs w:val="22"/>
          <w:lang w:val="ru-RU"/>
        </w:rPr>
      </w:pPr>
      <w:r>
        <w:rPr>
          <w:b/>
          <w:szCs w:val="22"/>
          <w:lang w:val="bg-BG"/>
        </w:rPr>
        <w:t>6.5</w:t>
      </w:r>
      <w:r>
        <w:rPr>
          <w:b/>
          <w:szCs w:val="22"/>
          <w:lang w:val="bg-BG"/>
        </w:rPr>
        <w:tab/>
      </w:r>
      <w:r w:rsidR="00FA34B6" w:rsidRPr="000D3C7C">
        <w:rPr>
          <w:b/>
          <w:szCs w:val="22"/>
          <w:lang w:val="bg-BG"/>
        </w:rPr>
        <w:t>Вид и съдържание н</w:t>
      </w:r>
      <w:r>
        <w:rPr>
          <w:b/>
          <w:szCs w:val="22"/>
          <w:lang w:val="bg-BG"/>
        </w:rPr>
        <w:t>а опаковката</w:t>
      </w:r>
      <w:r w:rsidR="00163C86">
        <w:rPr>
          <w:b/>
          <w:szCs w:val="22"/>
          <w:lang w:val="bg-BG"/>
        </w:rPr>
        <w:t xml:space="preserve"> </w:t>
      </w:r>
    </w:p>
    <w:p w:rsidR="009127D5" w:rsidRDefault="009127D5" w:rsidP="00867955">
      <w:pPr>
        <w:keepNext/>
        <w:tabs>
          <w:tab w:val="clear" w:pos="567"/>
        </w:tabs>
        <w:spacing w:line="240" w:lineRule="auto"/>
        <w:ind w:left="567" w:hanging="567"/>
        <w:rPr>
          <w:szCs w:val="22"/>
          <w:highlight w:val="lightGray"/>
          <w:lang w:val="bg-BG"/>
        </w:rPr>
      </w:pPr>
    </w:p>
    <w:p w:rsidR="00FD5146" w:rsidRPr="001B143E" w:rsidRDefault="00FD5146" w:rsidP="008535D1">
      <w:pPr>
        <w:keepNext/>
        <w:tabs>
          <w:tab w:val="clear" w:pos="567"/>
        </w:tabs>
        <w:spacing w:line="240" w:lineRule="auto"/>
        <w:rPr>
          <w:u w:val="single"/>
          <w:lang w:val="ru-RU"/>
        </w:rPr>
      </w:pPr>
      <w:r>
        <w:rPr>
          <w:u w:val="single"/>
          <w:lang w:val="bg-BG"/>
        </w:rPr>
        <w:t>Флакон</w:t>
      </w:r>
    </w:p>
    <w:p w:rsidR="00BC5662" w:rsidRDefault="00BC5662">
      <w:pPr>
        <w:pStyle w:val="BodyText3"/>
        <w:tabs>
          <w:tab w:val="clear" w:pos="567"/>
        </w:tabs>
        <w:spacing w:line="240" w:lineRule="auto"/>
        <w:jc w:val="left"/>
        <w:rPr>
          <w:lang w:val="bg-BG"/>
        </w:rPr>
      </w:pPr>
    </w:p>
    <w:p w:rsidR="009127D5" w:rsidRDefault="009127D5">
      <w:pPr>
        <w:pStyle w:val="BodyText3"/>
        <w:tabs>
          <w:tab w:val="clear" w:pos="567"/>
        </w:tabs>
        <w:spacing w:line="240" w:lineRule="auto"/>
        <w:jc w:val="left"/>
        <w:rPr>
          <w:lang w:val="bg-BG"/>
        </w:rPr>
      </w:pPr>
      <w:r>
        <w:rPr>
          <w:lang w:val="bg-BG"/>
        </w:rPr>
        <w:t>Суспензията е напълнена в</w:t>
      </w:r>
      <w:r w:rsidR="00997A86">
        <w:rPr>
          <w:lang w:val="bg-BG"/>
        </w:rPr>
        <w:t>ъв</w:t>
      </w:r>
      <w:r>
        <w:rPr>
          <w:lang w:val="bg-BG"/>
        </w:rPr>
        <w:t xml:space="preserve"> флакони от стъкло</w:t>
      </w:r>
      <w:r w:rsidR="00997A86" w:rsidRPr="00997A86">
        <w:rPr>
          <w:lang w:val="bg-BG"/>
        </w:rPr>
        <w:t xml:space="preserve"> </w:t>
      </w:r>
      <w:r w:rsidR="00997A86">
        <w:rPr>
          <w:lang w:val="bg-BG"/>
        </w:rPr>
        <w:t xml:space="preserve">тип </w:t>
      </w:r>
      <w:r w:rsidR="00997A86">
        <w:t>I</w:t>
      </w:r>
      <w:r>
        <w:rPr>
          <w:lang w:val="bg-BG"/>
        </w:rPr>
        <w:t>, запечатани с бутилов или халобутилов</w:t>
      </w:r>
      <w:r w:rsidR="00997A86">
        <w:rPr>
          <w:lang w:val="bg-BG"/>
        </w:rPr>
        <w:t xml:space="preserve"> уплътняващ</w:t>
      </w:r>
      <w:r>
        <w:rPr>
          <w:lang w:val="bg-BG"/>
        </w:rPr>
        <w:t xml:space="preserve"> диск</w:t>
      </w:r>
      <w:r w:rsidR="00997A86">
        <w:rPr>
          <w:lang w:val="bg-BG"/>
        </w:rPr>
        <w:t>, защитени</w:t>
      </w:r>
      <w:r>
        <w:rPr>
          <w:lang w:val="bg-BG"/>
        </w:rPr>
        <w:t xml:space="preserve"> с алуминиев</w:t>
      </w:r>
      <w:r w:rsidR="00997A86">
        <w:rPr>
          <w:lang w:val="bg-BG"/>
        </w:rPr>
        <w:t>а</w:t>
      </w:r>
      <w:r>
        <w:rPr>
          <w:lang w:val="bg-BG"/>
        </w:rPr>
        <w:t xml:space="preserve"> обкатк</w:t>
      </w:r>
      <w:r w:rsidR="00997A86">
        <w:rPr>
          <w:lang w:val="bg-BG"/>
        </w:rPr>
        <w:t>а</w:t>
      </w:r>
      <w:r>
        <w:rPr>
          <w:lang w:val="bg-BG"/>
        </w:rPr>
        <w:t>. Диметиконова или силиконова емулсия може да се използва за третиране на гумените запушалки на флакона.</w:t>
      </w:r>
    </w:p>
    <w:p w:rsidR="009127D5" w:rsidRDefault="009127D5">
      <w:pPr>
        <w:pStyle w:val="BodyText3"/>
        <w:tabs>
          <w:tab w:val="clear" w:pos="567"/>
        </w:tabs>
        <w:spacing w:line="240" w:lineRule="auto"/>
        <w:jc w:val="left"/>
        <w:rPr>
          <w:lang w:val="bg-BG"/>
        </w:rPr>
      </w:pPr>
    </w:p>
    <w:p w:rsidR="00FD5146" w:rsidRDefault="00FD5146" w:rsidP="00FD5146">
      <w:pPr>
        <w:pStyle w:val="BodyText3"/>
        <w:tabs>
          <w:tab w:val="clear" w:pos="567"/>
        </w:tabs>
        <w:spacing w:line="240" w:lineRule="auto"/>
        <w:jc w:val="left"/>
        <w:rPr>
          <w:lang w:val="bg-BG"/>
        </w:rPr>
      </w:pPr>
      <w:r>
        <w:rPr>
          <w:lang w:val="bg-BG"/>
        </w:rPr>
        <w:t>Флакон 10 </w:t>
      </w:r>
      <w:r>
        <w:rPr>
          <w:lang w:val="en-US"/>
        </w:rPr>
        <w:t>ml</w:t>
      </w:r>
      <w:r>
        <w:rPr>
          <w:lang w:val="bg-BG"/>
        </w:rPr>
        <w:t>: опаковк</w:t>
      </w:r>
      <w:r w:rsidR="00D45134">
        <w:rPr>
          <w:lang w:val="bg-BG"/>
        </w:rPr>
        <w:t>а</w:t>
      </w:r>
      <w:r>
        <w:rPr>
          <w:lang w:val="bg-BG"/>
        </w:rPr>
        <w:t xml:space="preserve"> от 1</w:t>
      </w:r>
      <w:r w:rsidR="00446B13">
        <w:rPr>
          <w:lang w:val="bg-BG"/>
        </w:rPr>
        <w:t xml:space="preserve"> флакон</w:t>
      </w:r>
      <w:r>
        <w:rPr>
          <w:lang w:val="bg-BG"/>
        </w:rPr>
        <w:t xml:space="preserve">. Не всички видове опаковки могат да бъдат пуснати </w:t>
      </w:r>
      <w:r w:rsidR="006427E3">
        <w:rPr>
          <w:lang w:val="bg-BG"/>
        </w:rPr>
        <w:t>на пазара</w:t>
      </w:r>
      <w:r>
        <w:rPr>
          <w:lang w:val="bg-BG"/>
        </w:rPr>
        <w:t>.</w:t>
      </w:r>
    </w:p>
    <w:p w:rsidR="00FD5146" w:rsidRDefault="00FD5146" w:rsidP="00FD5146">
      <w:pPr>
        <w:tabs>
          <w:tab w:val="clear" w:pos="567"/>
        </w:tabs>
        <w:spacing w:line="240" w:lineRule="auto"/>
        <w:ind w:right="11"/>
        <w:rPr>
          <w:u w:val="single"/>
          <w:lang w:val="bg-BG"/>
        </w:rPr>
      </w:pPr>
    </w:p>
    <w:p w:rsidR="00FD5146" w:rsidRPr="001B143E" w:rsidRDefault="00FD5146" w:rsidP="008535D1">
      <w:pPr>
        <w:keepNext/>
        <w:tabs>
          <w:tab w:val="clear" w:pos="567"/>
        </w:tabs>
        <w:spacing w:line="240" w:lineRule="auto"/>
        <w:rPr>
          <w:u w:val="single"/>
          <w:lang w:val="bg-BG"/>
        </w:rPr>
      </w:pPr>
      <w:r>
        <w:rPr>
          <w:u w:val="single"/>
          <w:lang w:val="bg-BG"/>
        </w:rPr>
        <w:t>Патрон</w:t>
      </w:r>
    </w:p>
    <w:p w:rsidR="00BC5662" w:rsidRDefault="00BC5662" w:rsidP="00FD5146">
      <w:pPr>
        <w:tabs>
          <w:tab w:val="clear" w:pos="567"/>
        </w:tabs>
        <w:spacing w:line="240" w:lineRule="auto"/>
        <w:ind w:right="11"/>
        <w:rPr>
          <w:lang w:val="bg-BG"/>
        </w:rPr>
      </w:pPr>
    </w:p>
    <w:p w:rsidR="00FD5146" w:rsidRDefault="009C2964" w:rsidP="00FD5146">
      <w:pPr>
        <w:tabs>
          <w:tab w:val="clear" w:pos="567"/>
        </w:tabs>
        <w:spacing w:line="240" w:lineRule="auto"/>
        <w:ind w:right="11"/>
        <w:rPr>
          <w:lang w:val="bg-BG"/>
        </w:rPr>
      </w:pPr>
      <w:r>
        <w:rPr>
          <w:lang w:val="bg-BG"/>
        </w:rPr>
        <w:t xml:space="preserve">Суспензията е напълнена </w:t>
      </w:r>
      <w:r w:rsidR="00FD5146">
        <w:rPr>
          <w:lang w:val="bg-BG"/>
        </w:rPr>
        <w:t>в патрони от стъкло</w:t>
      </w:r>
      <w:r w:rsidR="00FD5146" w:rsidRPr="007454CB">
        <w:rPr>
          <w:lang w:val="bg-BG"/>
        </w:rPr>
        <w:t xml:space="preserve"> </w:t>
      </w:r>
      <w:r w:rsidR="00FD5146">
        <w:rPr>
          <w:lang w:val="bg-BG"/>
        </w:rPr>
        <w:t xml:space="preserve">тип </w:t>
      </w:r>
      <w:r w:rsidR="00FD5146">
        <w:t>I</w:t>
      </w:r>
      <w:r w:rsidR="00FD5146">
        <w:rPr>
          <w:lang w:val="bg-BG"/>
        </w:rPr>
        <w:t xml:space="preserve">, запечатани с бутилов или халобутилов уплътняващ диск, защитени с алуминиева обкатка, и бутала. Диметиконова или силиконова емулсия може да се използва за третиране на буталото на патрона и/или на стъкления патрон. </w:t>
      </w:r>
    </w:p>
    <w:p w:rsidR="00FD5146" w:rsidRPr="001B143E" w:rsidRDefault="00FD5146" w:rsidP="00FD5146">
      <w:pPr>
        <w:tabs>
          <w:tab w:val="clear" w:pos="567"/>
        </w:tabs>
        <w:spacing w:line="240" w:lineRule="auto"/>
        <w:ind w:right="11"/>
        <w:rPr>
          <w:lang w:val="ru-RU"/>
        </w:rPr>
      </w:pPr>
    </w:p>
    <w:p w:rsidR="00FD5146" w:rsidRPr="001B143E" w:rsidRDefault="00FD5146" w:rsidP="00FD5146">
      <w:pPr>
        <w:tabs>
          <w:tab w:val="clear" w:pos="567"/>
        </w:tabs>
        <w:spacing w:line="240" w:lineRule="auto"/>
        <w:ind w:right="11"/>
        <w:rPr>
          <w:lang w:val="ru-RU"/>
        </w:rPr>
      </w:pPr>
      <w:r>
        <w:rPr>
          <w:lang w:val="bg-BG"/>
        </w:rPr>
        <w:t xml:space="preserve">Патрон </w:t>
      </w:r>
      <w:r w:rsidRPr="001B143E">
        <w:rPr>
          <w:lang w:val="ru-RU"/>
        </w:rPr>
        <w:t>3</w:t>
      </w:r>
      <w:r>
        <w:t> ml</w:t>
      </w:r>
      <w:r w:rsidRPr="001B143E">
        <w:rPr>
          <w:lang w:val="ru-RU"/>
        </w:rPr>
        <w:t xml:space="preserve">: </w:t>
      </w:r>
      <w:r>
        <w:rPr>
          <w:lang w:val="bg-BG"/>
        </w:rPr>
        <w:t>опаковки от 5 или 10</w:t>
      </w:r>
      <w:r w:rsidR="00446B13">
        <w:rPr>
          <w:lang w:val="bg-BG"/>
        </w:rPr>
        <w:t xml:space="preserve"> патрона</w:t>
      </w:r>
      <w:r w:rsidRPr="001B143E">
        <w:rPr>
          <w:lang w:val="ru-RU"/>
        </w:rPr>
        <w:t xml:space="preserve">. </w:t>
      </w:r>
      <w:r>
        <w:rPr>
          <w:lang w:val="bg-BG"/>
        </w:rPr>
        <w:t xml:space="preserve">Не всички видове опаковки могат да бъдат пуснати </w:t>
      </w:r>
      <w:r w:rsidR="006427E3">
        <w:rPr>
          <w:lang w:val="bg-BG"/>
        </w:rPr>
        <w:t>на пазара</w:t>
      </w:r>
      <w:r>
        <w:rPr>
          <w:lang w:val="bg-BG"/>
        </w:rPr>
        <w:t>.</w:t>
      </w:r>
    </w:p>
    <w:p w:rsidR="00FD5146" w:rsidRDefault="00FD5146" w:rsidP="00FD5146">
      <w:pPr>
        <w:tabs>
          <w:tab w:val="clear" w:pos="567"/>
        </w:tabs>
        <w:spacing w:line="240" w:lineRule="auto"/>
        <w:ind w:right="11"/>
        <w:rPr>
          <w:lang w:val="bg-BG"/>
        </w:rPr>
      </w:pPr>
    </w:p>
    <w:p w:rsidR="00FD5146" w:rsidRPr="001B143E" w:rsidRDefault="00FD5146" w:rsidP="008535D1">
      <w:pPr>
        <w:keepNext/>
        <w:tabs>
          <w:tab w:val="clear" w:pos="567"/>
          <w:tab w:val="left" w:pos="0"/>
        </w:tabs>
        <w:spacing w:line="240" w:lineRule="auto"/>
        <w:rPr>
          <w:u w:val="single"/>
          <w:lang w:val="bg-BG"/>
        </w:rPr>
      </w:pPr>
      <w:r w:rsidRPr="001B143E">
        <w:rPr>
          <w:u w:val="single"/>
          <w:lang w:val="bg-BG"/>
        </w:rPr>
        <w:t xml:space="preserve">Писалка </w:t>
      </w:r>
      <w:r w:rsidRPr="001B143E">
        <w:rPr>
          <w:u w:val="single"/>
        </w:rPr>
        <w:t>KwikPen</w:t>
      </w:r>
    </w:p>
    <w:p w:rsidR="00BC5662" w:rsidRDefault="00BC5662" w:rsidP="00FD5146">
      <w:pPr>
        <w:tabs>
          <w:tab w:val="clear" w:pos="567"/>
        </w:tabs>
        <w:spacing w:line="240" w:lineRule="auto"/>
        <w:ind w:right="11"/>
        <w:rPr>
          <w:lang w:val="bg-BG"/>
        </w:rPr>
      </w:pPr>
    </w:p>
    <w:p w:rsidR="00FD5146" w:rsidRDefault="009C2964" w:rsidP="00FD5146">
      <w:pPr>
        <w:tabs>
          <w:tab w:val="clear" w:pos="567"/>
        </w:tabs>
        <w:spacing w:line="240" w:lineRule="auto"/>
        <w:ind w:right="11"/>
        <w:rPr>
          <w:lang w:val="bg-BG"/>
        </w:rPr>
      </w:pPr>
      <w:r>
        <w:rPr>
          <w:lang w:val="bg-BG"/>
        </w:rPr>
        <w:t xml:space="preserve">Суспензията е напълнена </w:t>
      </w:r>
      <w:r w:rsidR="00FD5146">
        <w:rPr>
          <w:lang w:val="bg-BG"/>
        </w:rPr>
        <w:t>в патрони от стъкло</w:t>
      </w:r>
      <w:r w:rsidR="00FD5146" w:rsidRPr="007454CB">
        <w:rPr>
          <w:lang w:val="bg-BG"/>
        </w:rPr>
        <w:t xml:space="preserve"> </w:t>
      </w:r>
      <w:r w:rsidR="00FD5146">
        <w:rPr>
          <w:lang w:val="bg-BG"/>
        </w:rPr>
        <w:t xml:space="preserve">тип </w:t>
      </w:r>
      <w:r w:rsidR="00FD5146">
        <w:t>I</w:t>
      </w:r>
      <w:r w:rsidR="00FD5146">
        <w:rPr>
          <w:lang w:val="bg-BG"/>
        </w:rPr>
        <w:t xml:space="preserve">, запечатани с халобутилов уплътняващ диск, защитени с алуминиева обкатка, </w:t>
      </w:r>
      <w:r w:rsidR="00D11676" w:rsidRPr="00B000EF">
        <w:rPr>
          <w:szCs w:val="22"/>
          <w:lang w:val="bg-BG"/>
        </w:rPr>
        <w:t xml:space="preserve">и </w:t>
      </w:r>
      <w:r w:rsidR="00D11676" w:rsidRPr="00B000EF">
        <w:rPr>
          <w:lang w:val="bg-BG"/>
        </w:rPr>
        <w:t>халобутилов</w:t>
      </w:r>
      <w:r w:rsidR="00D11676">
        <w:rPr>
          <w:lang w:val="bg-BG"/>
        </w:rPr>
        <w:t>а</w:t>
      </w:r>
      <w:r w:rsidR="00D11676" w:rsidRPr="00B000EF">
        <w:rPr>
          <w:lang w:val="bg-BG"/>
        </w:rPr>
        <w:t xml:space="preserve"> </w:t>
      </w:r>
      <w:r w:rsidR="00D11676" w:rsidRPr="00B000EF">
        <w:rPr>
          <w:szCs w:val="22"/>
          <w:lang w:val="bg-BG"/>
        </w:rPr>
        <w:t>глав</w:t>
      </w:r>
      <w:r w:rsidR="00D11676">
        <w:rPr>
          <w:szCs w:val="22"/>
          <w:lang w:val="bg-BG"/>
        </w:rPr>
        <w:t>а</w:t>
      </w:r>
      <w:r w:rsidR="00D11676" w:rsidRPr="00B000EF">
        <w:rPr>
          <w:szCs w:val="22"/>
          <w:lang w:val="bg-BG"/>
        </w:rPr>
        <w:t xml:space="preserve"> на бутал</w:t>
      </w:r>
      <w:r w:rsidR="00D11676">
        <w:rPr>
          <w:szCs w:val="22"/>
          <w:lang w:val="bg-BG"/>
        </w:rPr>
        <w:t>ото</w:t>
      </w:r>
      <w:r w:rsidR="00FD5146">
        <w:rPr>
          <w:lang w:val="bg-BG"/>
        </w:rPr>
        <w:t>. Диметиконова или силиконова емулсия може да се използва за третиране на буталото на патрона и/или на стъкл</w:t>
      </w:r>
      <w:r w:rsidR="00D11676">
        <w:rPr>
          <w:lang w:val="bg-BG"/>
        </w:rPr>
        <w:t xml:space="preserve">ения патрон. </w:t>
      </w:r>
      <w:r w:rsidR="00504AB6" w:rsidRPr="00504AB6">
        <w:rPr>
          <w:szCs w:val="22"/>
          <w:lang w:val="bg-BG"/>
        </w:rPr>
        <w:t>Патроните са запечатани в писалка-инжектор за еднократна употреба</w:t>
      </w:r>
      <w:r w:rsidR="00504AB6" w:rsidRPr="00504AB6" w:rsidDel="00D86DF7">
        <w:rPr>
          <w:szCs w:val="22"/>
          <w:lang w:val="bg-BG"/>
        </w:rPr>
        <w:t xml:space="preserve"> </w:t>
      </w:r>
      <w:r w:rsidR="00FD5146" w:rsidRPr="004B79F6">
        <w:rPr>
          <w:lang w:val="bg-BG"/>
        </w:rPr>
        <w:t>, наречен</w:t>
      </w:r>
      <w:r w:rsidR="00466531">
        <w:rPr>
          <w:lang w:val="bg-BG"/>
        </w:rPr>
        <w:t>а</w:t>
      </w:r>
      <w:r w:rsidR="00FD5146" w:rsidRPr="00C4792E">
        <w:rPr>
          <w:lang w:val="bg-BG"/>
        </w:rPr>
        <w:t xml:space="preserve"> </w:t>
      </w:r>
      <w:r w:rsidR="00D45134">
        <w:rPr>
          <w:lang w:val="bg-BG"/>
        </w:rPr>
        <w:t>„</w:t>
      </w:r>
      <w:r w:rsidR="00FD5146" w:rsidRPr="00E80472">
        <w:t>KwikPen</w:t>
      </w:r>
      <w:r w:rsidR="00D45134">
        <w:rPr>
          <w:lang w:val="bg-BG"/>
        </w:rPr>
        <w:t>“</w:t>
      </w:r>
      <w:r w:rsidR="00FD5146" w:rsidRPr="00E80472">
        <w:rPr>
          <w:lang w:val="ru-RU"/>
        </w:rPr>
        <w:t xml:space="preserve"> </w:t>
      </w:r>
      <w:r w:rsidR="00FD5146" w:rsidRPr="00E80472">
        <w:rPr>
          <w:lang w:val="bg-BG"/>
        </w:rPr>
        <w:t>(</w:t>
      </w:r>
      <w:r w:rsidR="00FD5146" w:rsidRPr="00631678">
        <w:rPr>
          <w:lang w:val="bg-BG"/>
        </w:rPr>
        <w:t>Квик</w:t>
      </w:r>
      <w:r w:rsidR="00FD5146" w:rsidRPr="00631678">
        <w:rPr>
          <w:lang w:val="bg-BG"/>
        </w:rPr>
        <w:noBreakHyphen/>
        <w:t>писалка). Иглите не са включени.</w:t>
      </w:r>
    </w:p>
    <w:p w:rsidR="00FD5146" w:rsidRDefault="00FD5146" w:rsidP="00FD5146">
      <w:pPr>
        <w:rPr>
          <w:szCs w:val="22"/>
          <w:lang w:val="bg-BG"/>
        </w:rPr>
      </w:pPr>
    </w:p>
    <w:p w:rsidR="00FD5146" w:rsidRPr="001B143E" w:rsidRDefault="00FD5146" w:rsidP="00FD5146">
      <w:pPr>
        <w:tabs>
          <w:tab w:val="clear" w:pos="567"/>
        </w:tabs>
        <w:spacing w:line="240" w:lineRule="auto"/>
        <w:ind w:right="11"/>
        <w:rPr>
          <w:lang w:val="ru-RU"/>
        </w:rPr>
      </w:pPr>
      <w:r>
        <w:rPr>
          <w:lang w:val="bg-BG"/>
        </w:rPr>
        <w:t xml:space="preserve">Писалка </w:t>
      </w:r>
      <w:r>
        <w:t>KwikPen</w:t>
      </w:r>
      <w:r>
        <w:rPr>
          <w:lang w:val="bg-BG"/>
        </w:rPr>
        <w:t xml:space="preserve"> </w:t>
      </w:r>
      <w:r w:rsidRPr="001B143E">
        <w:rPr>
          <w:lang w:val="ru-RU"/>
        </w:rPr>
        <w:t>3</w:t>
      </w:r>
      <w:r>
        <w:t> ml</w:t>
      </w:r>
      <w:r w:rsidRPr="001B143E">
        <w:rPr>
          <w:lang w:val="ru-RU"/>
        </w:rPr>
        <w:t xml:space="preserve">: </w:t>
      </w:r>
      <w:r>
        <w:rPr>
          <w:lang w:val="bg-BG"/>
        </w:rPr>
        <w:t xml:space="preserve">опаковки от 5 </w:t>
      </w:r>
      <w:r w:rsidR="00466531" w:rsidRPr="00466531">
        <w:rPr>
          <w:lang w:val="bg-BG"/>
        </w:rPr>
        <w:t xml:space="preserve">предварително напълнени писалки </w:t>
      </w:r>
      <w:r>
        <w:rPr>
          <w:lang w:val="bg-BG"/>
        </w:rPr>
        <w:t>или групова опаковка, съдржаща 10 (2 опаковки от по 5)</w:t>
      </w:r>
      <w:r w:rsidR="00466531" w:rsidRPr="00466531">
        <w:rPr>
          <w:rFonts w:eastAsia="SimSun"/>
          <w:szCs w:val="22"/>
          <w:lang w:val="bg-BG" w:eastAsia="zh-CN"/>
        </w:rPr>
        <w:t xml:space="preserve"> </w:t>
      </w:r>
      <w:r w:rsidR="00466531" w:rsidRPr="00466531">
        <w:rPr>
          <w:lang w:val="bg-BG"/>
        </w:rPr>
        <w:t>предварително напълнени писалки</w:t>
      </w:r>
      <w:r w:rsidRPr="001B143E">
        <w:rPr>
          <w:lang w:val="ru-RU"/>
        </w:rPr>
        <w:t xml:space="preserve">. </w:t>
      </w:r>
      <w:r>
        <w:rPr>
          <w:lang w:val="bg-BG"/>
        </w:rPr>
        <w:t xml:space="preserve">Не всички видове опаковки могат да бъдат пуснати </w:t>
      </w:r>
      <w:r w:rsidR="006427E3">
        <w:rPr>
          <w:lang w:val="bg-BG"/>
        </w:rPr>
        <w:t>на пазара</w:t>
      </w:r>
      <w:r>
        <w:rPr>
          <w:lang w:val="bg-BG"/>
        </w:rPr>
        <w:t>.</w:t>
      </w:r>
    </w:p>
    <w:p w:rsidR="009127D5" w:rsidRDefault="009127D5">
      <w:pPr>
        <w:tabs>
          <w:tab w:val="clear" w:pos="567"/>
        </w:tabs>
        <w:spacing w:line="240" w:lineRule="auto"/>
        <w:rPr>
          <w:szCs w:val="22"/>
          <w:lang w:val="ru-RU"/>
        </w:rPr>
      </w:pPr>
    </w:p>
    <w:p w:rsidR="009127D5" w:rsidRDefault="009127D5" w:rsidP="00867955">
      <w:pPr>
        <w:keepNext/>
        <w:tabs>
          <w:tab w:val="clear" w:pos="567"/>
        </w:tabs>
        <w:spacing w:line="240" w:lineRule="auto"/>
        <w:ind w:left="567" w:hanging="567"/>
        <w:rPr>
          <w:noProof/>
          <w:szCs w:val="22"/>
          <w:lang w:val="bg-BG"/>
        </w:rPr>
      </w:pPr>
      <w:r>
        <w:rPr>
          <w:b/>
          <w:noProof/>
          <w:szCs w:val="22"/>
          <w:lang w:val="bg-BG"/>
        </w:rPr>
        <w:t>6.6</w:t>
      </w:r>
      <w:r>
        <w:rPr>
          <w:b/>
          <w:noProof/>
          <w:szCs w:val="22"/>
          <w:lang w:val="bg-BG"/>
        </w:rPr>
        <w:tab/>
      </w:r>
      <w:r>
        <w:rPr>
          <w:b/>
          <w:noProof/>
          <w:lang w:val="bg-BG"/>
        </w:rPr>
        <w:t>Специални предпазни мерки при изхвърляне и работа</w:t>
      </w:r>
    </w:p>
    <w:p w:rsidR="009127D5" w:rsidRDefault="009127D5" w:rsidP="00867955">
      <w:pPr>
        <w:keepNext/>
        <w:tabs>
          <w:tab w:val="clear" w:pos="567"/>
        </w:tabs>
        <w:spacing w:line="240" w:lineRule="auto"/>
        <w:ind w:left="567" w:hanging="567"/>
        <w:rPr>
          <w:noProof/>
          <w:szCs w:val="22"/>
          <w:lang w:val="bg-BG"/>
        </w:rPr>
      </w:pPr>
    </w:p>
    <w:p w:rsidR="0037711B" w:rsidRDefault="0037711B" w:rsidP="00867955">
      <w:pPr>
        <w:keepNext/>
        <w:tabs>
          <w:tab w:val="clear" w:pos="567"/>
        </w:tabs>
        <w:spacing w:line="240" w:lineRule="auto"/>
        <w:ind w:left="567" w:hanging="567"/>
        <w:rPr>
          <w:noProof/>
          <w:szCs w:val="22"/>
          <w:u w:val="single"/>
          <w:lang w:val="bg-BG"/>
        </w:rPr>
      </w:pPr>
      <w:r>
        <w:rPr>
          <w:noProof/>
          <w:szCs w:val="22"/>
          <w:u w:val="single"/>
          <w:lang w:val="bg-BG"/>
        </w:rPr>
        <w:t>Инструкции за употреба и работа</w:t>
      </w:r>
    </w:p>
    <w:p w:rsidR="005E1918" w:rsidRDefault="005E1918" w:rsidP="005E1918">
      <w:pPr>
        <w:pStyle w:val="NoSpacing"/>
        <w:rPr>
          <w:rFonts w:ascii="Times New Roman" w:hAnsi="Times New Roman"/>
          <w:lang w:val="bg-BG" w:eastAsia="de-DE"/>
        </w:rPr>
      </w:pPr>
    </w:p>
    <w:p w:rsidR="005E1918" w:rsidRPr="0064622F" w:rsidRDefault="005E1918" w:rsidP="005E1918">
      <w:pPr>
        <w:pStyle w:val="NoSpacing"/>
        <w:rPr>
          <w:rFonts w:ascii="Times New Roman" w:hAnsi="Times New Roman"/>
          <w:lang w:val="bg-BG" w:eastAsia="de-DE"/>
        </w:rPr>
      </w:pPr>
      <w:r w:rsidRPr="0064622F">
        <w:rPr>
          <w:rFonts w:ascii="Times New Roman" w:hAnsi="Times New Roman"/>
          <w:lang w:val="bg-BG" w:eastAsia="de-DE"/>
        </w:rPr>
        <w:t>За да се предотврати възможно пренасяне на болести, вс</w:t>
      </w:r>
      <w:r>
        <w:rPr>
          <w:rFonts w:ascii="Times New Roman" w:hAnsi="Times New Roman"/>
          <w:lang w:val="bg-BG" w:eastAsia="de-DE"/>
        </w:rPr>
        <w:t>еки патрон или</w:t>
      </w:r>
      <w:r w:rsidRPr="0064622F">
        <w:rPr>
          <w:rFonts w:ascii="Times New Roman" w:hAnsi="Times New Roman"/>
          <w:lang w:val="bg-BG" w:eastAsia="de-DE"/>
        </w:rPr>
        <w:t xml:space="preserve"> писалка трябва да се използва само от един пациент, </w:t>
      </w:r>
      <w:r>
        <w:rPr>
          <w:rFonts w:ascii="Times New Roman" w:hAnsi="Times New Roman"/>
          <w:lang w:val="bg-BG" w:eastAsia="de-DE"/>
        </w:rPr>
        <w:t>дори и</w:t>
      </w:r>
      <w:r w:rsidRPr="0064622F">
        <w:rPr>
          <w:rFonts w:ascii="Times New Roman" w:hAnsi="Times New Roman"/>
          <w:lang w:val="bg-BG" w:eastAsia="de-DE"/>
        </w:rPr>
        <w:t xml:space="preserve"> ако иглата</w:t>
      </w:r>
      <w:r>
        <w:rPr>
          <w:rFonts w:ascii="Times New Roman" w:hAnsi="Times New Roman"/>
          <w:lang w:val="bg-BG" w:eastAsia="de-DE"/>
        </w:rPr>
        <w:t xml:space="preserve"> на </w:t>
      </w:r>
      <w:r w:rsidR="00EB3CEC">
        <w:rPr>
          <w:rFonts w:ascii="Times New Roman" w:hAnsi="Times New Roman"/>
          <w:lang w:val="bg-BG" w:eastAsia="de-DE"/>
        </w:rPr>
        <w:t>писалката</w:t>
      </w:r>
      <w:r w:rsidRPr="0064622F">
        <w:rPr>
          <w:rFonts w:ascii="Times New Roman" w:hAnsi="Times New Roman"/>
          <w:lang w:val="bg-BG" w:eastAsia="de-DE"/>
        </w:rPr>
        <w:t xml:space="preserve"> е сменена.</w:t>
      </w:r>
      <w:r>
        <w:rPr>
          <w:rFonts w:ascii="Times New Roman" w:hAnsi="Times New Roman"/>
          <w:lang w:val="bg-BG" w:eastAsia="de-DE"/>
        </w:rPr>
        <w:t xml:space="preserve"> Пациентите, които използват флакони никога не трябва да преотстъпват иглите или спринцовките. Пациентът трябва да изхвърля иглата след всяка инжекция.</w:t>
      </w:r>
    </w:p>
    <w:p w:rsidR="005E1918" w:rsidRPr="00026551" w:rsidRDefault="005E1918" w:rsidP="005E1918">
      <w:pPr>
        <w:tabs>
          <w:tab w:val="clear" w:pos="567"/>
        </w:tabs>
        <w:spacing w:line="240" w:lineRule="auto"/>
        <w:ind w:right="11"/>
        <w:rPr>
          <w:bCs/>
          <w:u w:val="single"/>
          <w:lang w:val="ru-RU"/>
        </w:rPr>
      </w:pPr>
    </w:p>
    <w:p w:rsidR="008A04EE" w:rsidRDefault="008A04EE" w:rsidP="008A04EE">
      <w:pPr>
        <w:rPr>
          <w:szCs w:val="22"/>
          <w:lang w:val="bg-BG"/>
        </w:rPr>
      </w:pPr>
      <w:r>
        <w:t>Humalog</w:t>
      </w:r>
      <w:r w:rsidRPr="00161C59">
        <w:rPr>
          <w:lang w:val="ru-RU"/>
        </w:rPr>
        <w:t xml:space="preserve"> </w:t>
      </w:r>
      <w:r>
        <w:t>Mix</w:t>
      </w:r>
      <w:r w:rsidRPr="00161C59">
        <w:rPr>
          <w:lang w:val="ru-RU"/>
        </w:rPr>
        <w:t xml:space="preserve">25 </w:t>
      </w:r>
      <w:r w:rsidRPr="00225504">
        <w:rPr>
          <w:szCs w:val="22"/>
          <w:lang w:val="bg-BG"/>
        </w:rPr>
        <w:t xml:space="preserve">трябва </w:t>
      </w:r>
      <w:r>
        <w:rPr>
          <w:szCs w:val="22"/>
          <w:lang w:val="bg-BG"/>
        </w:rPr>
        <w:t xml:space="preserve">често </w:t>
      </w:r>
      <w:r w:rsidRPr="00225504">
        <w:rPr>
          <w:szCs w:val="22"/>
          <w:lang w:val="bg-BG"/>
        </w:rPr>
        <w:t xml:space="preserve">да </w:t>
      </w:r>
      <w:r>
        <w:rPr>
          <w:szCs w:val="22"/>
          <w:lang w:val="bg-BG"/>
        </w:rPr>
        <w:t>се проверяват и не трябва да се използва при наличие на бучки или твърди бели частици, полепнали по дъното или стените на контейнера, придаващи му заскрежен вид.</w:t>
      </w:r>
    </w:p>
    <w:p w:rsidR="005E1918" w:rsidRDefault="005E1918" w:rsidP="005E1918">
      <w:pPr>
        <w:rPr>
          <w:szCs w:val="22"/>
          <w:lang w:val="bg-BG"/>
        </w:rPr>
      </w:pPr>
    </w:p>
    <w:p w:rsidR="0037711B" w:rsidRPr="008535D1" w:rsidRDefault="0037711B" w:rsidP="0037711B">
      <w:pPr>
        <w:widowControl w:val="0"/>
        <w:tabs>
          <w:tab w:val="clear" w:pos="567"/>
        </w:tabs>
        <w:spacing w:line="240" w:lineRule="auto"/>
        <w:ind w:left="567" w:hanging="567"/>
        <w:rPr>
          <w:szCs w:val="22"/>
          <w:highlight w:val="lightGray"/>
          <w:lang w:val="ru-RU"/>
        </w:rPr>
      </w:pPr>
    </w:p>
    <w:p w:rsidR="0037711B" w:rsidRDefault="0037711B" w:rsidP="00867955">
      <w:pPr>
        <w:keepNext/>
        <w:tabs>
          <w:tab w:val="clear" w:pos="567"/>
        </w:tabs>
        <w:spacing w:line="240" w:lineRule="auto"/>
        <w:ind w:left="567" w:hanging="567"/>
        <w:rPr>
          <w:i/>
          <w:szCs w:val="22"/>
          <w:u w:val="single"/>
          <w:lang w:val="bg-BG"/>
        </w:rPr>
      </w:pPr>
      <w:r w:rsidRPr="0028363F">
        <w:rPr>
          <w:i/>
          <w:szCs w:val="22"/>
          <w:u w:val="single"/>
          <w:lang w:val="bg-BG"/>
        </w:rPr>
        <w:t>Подготовка на дозата</w:t>
      </w:r>
    </w:p>
    <w:p w:rsidR="00FA104F" w:rsidRPr="0028363F" w:rsidRDefault="00FA104F" w:rsidP="00867955">
      <w:pPr>
        <w:keepNext/>
        <w:tabs>
          <w:tab w:val="clear" w:pos="567"/>
        </w:tabs>
        <w:spacing w:line="240" w:lineRule="auto"/>
        <w:ind w:left="567" w:hanging="567"/>
        <w:rPr>
          <w:szCs w:val="22"/>
          <w:u w:val="single"/>
          <w:lang w:val="bg-BG"/>
        </w:rPr>
      </w:pPr>
    </w:p>
    <w:p w:rsidR="004A38E1" w:rsidRDefault="0037711B" w:rsidP="004A38E1">
      <w:pPr>
        <w:tabs>
          <w:tab w:val="clear" w:pos="567"/>
        </w:tabs>
        <w:spacing w:line="240" w:lineRule="auto"/>
        <w:rPr>
          <w:lang w:val="bg-BG"/>
        </w:rPr>
      </w:pPr>
      <w:r>
        <w:rPr>
          <w:szCs w:val="22"/>
          <w:lang w:val="bg-BG"/>
        </w:rPr>
        <w:t>Преди употреба флаконите Humalog Mix25</w:t>
      </w:r>
      <w:r>
        <w:rPr>
          <w:lang w:val="bg-BG"/>
        </w:rPr>
        <w:t xml:space="preserve"> </w:t>
      </w:r>
      <w:r>
        <w:rPr>
          <w:szCs w:val="22"/>
          <w:lang w:val="bg-BG"/>
        </w:rPr>
        <w:t xml:space="preserve">трябва да се потъркалят между дланите на ръцете, за да може инсулинът да се размеси така, че да стане равномерно мътен или с цвят на мляко. </w:t>
      </w:r>
      <w:r w:rsidR="004A38E1">
        <w:rPr>
          <w:szCs w:val="22"/>
          <w:lang w:val="bg-BG"/>
        </w:rPr>
        <w:t xml:space="preserve">Непосредствено преди употреба патроните и писалките </w:t>
      </w:r>
      <w:r w:rsidR="004A38E1">
        <w:t>KwikPen</w:t>
      </w:r>
      <w:r w:rsidR="004A38E1">
        <w:rPr>
          <w:lang w:val="bg-BG"/>
        </w:rPr>
        <w:t xml:space="preserve">, съдържащи </w:t>
      </w:r>
      <w:r w:rsidR="004A38E1">
        <w:t>Humalog</w:t>
      </w:r>
      <w:r w:rsidR="004A38E1" w:rsidRPr="00161C59">
        <w:rPr>
          <w:lang w:val="bg-BG"/>
        </w:rPr>
        <w:t xml:space="preserve"> </w:t>
      </w:r>
      <w:r w:rsidR="004A38E1">
        <w:t>Mix</w:t>
      </w:r>
      <w:r w:rsidR="004A38E1" w:rsidRPr="00161C59">
        <w:rPr>
          <w:lang w:val="bg-BG"/>
        </w:rPr>
        <w:t>25</w:t>
      </w:r>
      <w:r w:rsidR="004A38E1">
        <w:rPr>
          <w:lang w:val="bg-BG"/>
        </w:rPr>
        <w:t>,</w:t>
      </w:r>
      <w:r w:rsidR="004A38E1" w:rsidRPr="00161C59">
        <w:rPr>
          <w:lang w:val="bg-BG"/>
        </w:rPr>
        <w:t xml:space="preserve"> </w:t>
      </w:r>
      <w:r w:rsidR="004A38E1">
        <w:rPr>
          <w:szCs w:val="22"/>
          <w:lang w:val="bg-BG"/>
        </w:rPr>
        <w:t xml:space="preserve">трябва да се потъркалят между дланите на ръцете </w:t>
      </w:r>
      <w:r w:rsidR="00F453AB">
        <w:rPr>
          <w:szCs w:val="22"/>
          <w:lang w:val="bg-BG"/>
        </w:rPr>
        <w:t>десет </w:t>
      </w:r>
      <w:r w:rsidR="004A38E1">
        <w:rPr>
          <w:szCs w:val="22"/>
          <w:lang w:val="bg-BG"/>
        </w:rPr>
        <w:t>пъти и да се обърнат на 180</w:t>
      </w:r>
      <w:r w:rsidR="004A38E1" w:rsidRPr="00161C59">
        <w:rPr>
          <w:lang w:val="bg-BG"/>
        </w:rPr>
        <w:t>°</w:t>
      </w:r>
      <w:r w:rsidR="004A38E1">
        <w:rPr>
          <w:lang w:val="bg-BG"/>
        </w:rPr>
        <w:t xml:space="preserve"> </w:t>
      </w:r>
      <w:r w:rsidR="00F453AB">
        <w:rPr>
          <w:szCs w:val="22"/>
          <w:lang w:val="bg-BG"/>
        </w:rPr>
        <w:t>десет </w:t>
      </w:r>
      <w:r w:rsidR="004A38E1">
        <w:rPr>
          <w:lang w:val="bg-BG"/>
        </w:rPr>
        <w:t>пъти</w:t>
      </w:r>
      <w:r w:rsidR="004A38E1">
        <w:rPr>
          <w:szCs w:val="22"/>
          <w:lang w:val="bg-BG"/>
        </w:rPr>
        <w:t>, за да се размеси инсулинът така, че да стане равномерно мътен или с цвят на мляко</w:t>
      </w:r>
      <w:r w:rsidR="000E5505">
        <w:rPr>
          <w:szCs w:val="22"/>
          <w:lang w:val="bg-BG"/>
        </w:rPr>
        <w:t>.</w:t>
      </w:r>
    </w:p>
    <w:p w:rsidR="004A38E1" w:rsidRDefault="004A38E1" w:rsidP="004A38E1">
      <w:pPr>
        <w:tabs>
          <w:tab w:val="clear" w:pos="567"/>
        </w:tabs>
        <w:spacing w:line="240" w:lineRule="auto"/>
        <w:rPr>
          <w:lang w:val="bg-BG"/>
        </w:rPr>
      </w:pPr>
    </w:p>
    <w:p w:rsidR="004A38E1" w:rsidRDefault="004A38E1" w:rsidP="004A38E1">
      <w:pPr>
        <w:tabs>
          <w:tab w:val="clear" w:pos="567"/>
        </w:tabs>
        <w:spacing w:line="240" w:lineRule="auto"/>
        <w:rPr>
          <w:lang w:val="bg-BG"/>
        </w:rPr>
      </w:pPr>
      <w:r>
        <w:rPr>
          <w:lang w:val="bg-BG"/>
        </w:rPr>
        <w:t>Ако не се получи, повторете горната процедура докато съдържанието се смеси. Патроните съдържат малко стъклено топче</w:t>
      </w:r>
      <w:r w:rsidR="003C3B7A">
        <w:rPr>
          <w:lang w:val="bg-BG"/>
        </w:rPr>
        <w:t xml:space="preserve"> </w:t>
      </w:r>
      <w:r w:rsidR="003C3B7A">
        <w:rPr>
          <w:szCs w:val="22"/>
          <w:lang w:val="bg-BG"/>
        </w:rPr>
        <w:t>за подпомагане на размесването</w:t>
      </w:r>
    </w:p>
    <w:p w:rsidR="00B90F0C" w:rsidRDefault="00B90F0C" w:rsidP="0037711B">
      <w:pPr>
        <w:tabs>
          <w:tab w:val="clear" w:pos="567"/>
        </w:tabs>
        <w:spacing w:line="240" w:lineRule="auto"/>
        <w:rPr>
          <w:lang w:val="bg-BG"/>
        </w:rPr>
      </w:pPr>
    </w:p>
    <w:p w:rsidR="0037711B" w:rsidRDefault="0037711B" w:rsidP="0037711B">
      <w:pPr>
        <w:tabs>
          <w:tab w:val="clear" w:pos="567"/>
        </w:tabs>
        <w:spacing w:line="240" w:lineRule="auto"/>
        <w:rPr>
          <w:szCs w:val="22"/>
          <w:lang w:val="bg-BG"/>
        </w:rPr>
      </w:pPr>
      <w:r>
        <w:rPr>
          <w:szCs w:val="22"/>
          <w:lang w:val="bg-BG"/>
        </w:rPr>
        <w:t>Да не се разклаща грубо, тъй като това може да доведе до образуване на пяна, която ще попречи на правилното измерване на дозата.</w:t>
      </w:r>
    </w:p>
    <w:p w:rsidR="0037711B" w:rsidRDefault="0037711B" w:rsidP="0037711B">
      <w:pPr>
        <w:tabs>
          <w:tab w:val="clear" w:pos="567"/>
        </w:tabs>
        <w:spacing w:line="240" w:lineRule="auto"/>
        <w:ind w:left="567" w:hanging="567"/>
        <w:rPr>
          <w:highlight w:val="lightGray"/>
          <w:u w:val="single"/>
          <w:lang w:val="bg-BG"/>
        </w:rPr>
      </w:pPr>
    </w:p>
    <w:p w:rsidR="0064657D" w:rsidRPr="0028363F" w:rsidRDefault="0064657D" w:rsidP="0064657D">
      <w:pPr>
        <w:pStyle w:val="Janis-Addition"/>
        <w:tabs>
          <w:tab w:val="clear" w:pos="567"/>
        </w:tabs>
        <w:spacing w:line="240" w:lineRule="auto"/>
        <w:jc w:val="left"/>
        <w:rPr>
          <w:i/>
          <w:iCs/>
          <w:color w:val="auto"/>
          <w:u w:val="none"/>
          <w:lang w:val="ru-RU"/>
        </w:rPr>
      </w:pPr>
      <w:r w:rsidRPr="0028363F">
        <w:rPr>
          <w:i/>
          <w:iCs/>
          <w:color w:val="auto"/>
          <w:u w:val="none"/>
          <w:lang w:val="ru-RU"/>
        </w:rPr>
        <w:t>Флакон</w:t>
      </w:r>
    </w:p>
    <w:p w:rsidR="0064657D" w:rsidRDefault="0064657D" w:rsidP="0064657D">
      <w:pPr>
        <w:pStyle w:val="Janis-Addition"/>
        <w:tabs>
          <w:tab w:val="clear" w:pos="567"/>
        </w:tabs>
        <w:spacing w:line="240" w:lineRule="auto"/>
        <w:jc w:val="left"/>
        <w:rPr>
          <w:color w:val="auto"/>
          <w:u w:val="none"/>
          <w:lang w:val="bg-BG"/>
        </w:rPr>
      </w:pPr>
      <w:r>
        <w:rPr>
          <w:color w:val="auto"/>
          <w:u w:val="none"/>
          <w:lang w:val="ru-RU"/>
        </w:rPr>
        <w:t>Флаконът трябва да се използва в комбинация с подходяща спринцовка (маркирана за 100</w:t>
      </w:r>
      <w:r>
        <w:rPr>
          <w:color w:val="auto"/>
          <w:u w:val="none"/>
        </w:rPr>
        <w:t> </w:t>
      </w:r>
      <w:r w:rsidRPr="00EA2766">
        <w:rPr>
          <w:color w:val="auto"/>
          <w:szCs w:val="22"/>
          <w:u w:val="none"/>
          <w:lang w:val="bg-BG"/>
        </w:rPr>
        <w:t>единици</w:t>
      </w:r>
      <w:r>
        <w:rPr>
          <w:color w:val="auto"/>
          <w:u w:val="none"/>
          <w:lang w:val="ru-RU"/>
        </w:rPr>
        <w:t>).</w:t>
      </w:r>
    </w:p>
    <w:p w:rsidR="0037711B" w:rsidRDefault="0037711B" w:rsidP="00867955">
      <w:pPr>
        <w:keepNext/>
        <w:tabs>
          <w:tab w:val="clear" w:pos="567"/>
        </w:tabs>
        <w:spacing w:line="240" w:lineRule="auto"/>
        <w:ind w:left="567" w:hanging="567"/>
        <w:rPr>
          <w:szCs w:val="22"/>
          <w:lang w:val="bg-BG"/>
        </w:rPr>
      </w:pPr>
    </w:p>
    <w:p w:rsidR="0037711B" w:rsidRPr="000208B3" w:rsidRDefault="0037711B" w:rsidP="0037711B">
      <w:pPr>
        <w:tabs>
          <w:tab w:val="clear" w:pos="567"/>
        </w:tabs>
        <w:spacing w:line="240" w:lineRule="auto"/>
        <w:ind w:left="567" w:hanging="567"/>
        <w:rPr>
          <w:szCs w:val="22"/>
          <w:lang w:val="bg-BG"/>
        </w:rPr>
      </w:pPr>
      <w:r>
        <w:rPr>
          <w:szCs w:val="22"/>
          <w:lang w:val="bg-BG"/>
        </w:rPr>
        <w:t>1.</w:t>
      </w:r>
      <w:r>
        <w:rPr>
          <w:szCs w:val="22"/>
          <w:lang w:val="bg-BG"/>
        </w:rPr>
        <w:tab/>
        <w:t>Измийте си ръцете.</w:t>
      </w:r>
    </w:p>
    <w:p w:rsidR="0037711B" w:rsidRDefault="0037711B" w:rsidP="0037711B">
      <w:pPr>
        <w:tabs>
          <w:tab w:val="clear" w:pos="567"/>
        </w:tabs>
        <w:spacing w:line="240" w:lineRule="auto"/>
        <w:ind w:left="567" w:hanging="567"/>
        <w:rPr>
          <w:szCs w:val="22"/>
          <w:lang w:val="bg-BG"/>
        </w:rPr>
      </w:pPr>
    </w:p>
    <w:p w:rsidR="0037711B" w:rsidRPr="000208B3" w:rsidRDefault="0037711B" w:rsidP="0037711B">
      <w:pPr>
        <w:tabs>
          <w:tab w:val="clear" w:pos="567"/>
        </w:tabs>
        <w:spacing w:line="240" w:lineRule="auto"/>
        <w:ind w:left="567" w:hanging="567"/>
        <w:rPr>
          <w:szCs w:val="22"/>
          <w:lang w:val="bg-BG"/>
        </w:rPr>
      </w:pPr>
      <w:r>
        <w:rPr>
          <w:szCs w:val="22"/>
          <w:lang w:val="bg-BG"/>
        </w:rPr>
        <w:t>2.</w:t>
      </w:r>
      <w:r>
        <w:rPr>
          <w:szCs w:val="22"/>
          <w:lang w:val="bg-BG"/>
        </w:rPr>
        <w:tab/>
        <w:t xml:space="preserve">Ако използвате нов флакон, отстранете пластмасовата защитна капачка, </w:t>
      </w:r>
      <w:r>
        <w:rPr>
          <w:b/>
          <w:szCs w:val="22"/>
          <w:lang w:val="bg-BG"/>
        </w:rPr>
        <w:t>но не</w:t>
      </w:r>
      <w:r>
        <w:rPr>
          <w:szCs w:val="22"/>
          <w:lang w:val="bg-BG"/>
        </w:rPr>
        <w:t xml:space="preserve"> махайте запушалката.</w:t>
      </w:r>
    </w:p>
    <w:p w:rsidR="0037711B" w:rsidRDefault="0037711B" w:rsidP="0037711B">
      <w:pPr>
        <w:tabs>
          <w:tab w:val="clear" w:pos="567"/>
        </w:tabs>
        <w:spacing w:line="240" w:lineRule="auto"/>
        <w:ind w:left="567" w:hanging="567"/>
        <w:rPr>
          <w:szCs w:val="22"/>
          <w:lang w:val="bg-BG"/>
        </w:rPr>
      </w:pPr>
    </w:p>
    <w:p w:rsidR="0037711B" w:rsidRPr="000208B3" w:rsidRDefault="0037711B" w:rsidP="0037711B">
      <w:pPr>
        <w:tabs>
          <w:tab w:val="clear" w:pos="567"/>
        </w:tabs>
        <w:spacing w:line="240" w:lineRule="auto"/>
        <w:ind w:left="567" w:hanging="567"/>
        <w:rPr>
          <w:szCs w:val="22"/>
          <w:lang w:val="bg-BG"/>
        </w:rPr>
      </w:pPr>
      <w:r>
        <w:rPr>
          <w:szCs w:val="22"/>
          <w:lang w:val="bg-BG"/>
        </w:rPr>
        <w:t>3.</w:t>
      </w:r>
      <w:r>
        <w:rPr>
          <w:szCs w:val="22"/>
          <w:lang w:val="bg-BG"/>
        </w:rPr>
        <w:tab/>
        <w:t>Изтеглете в спринцовката въздух в еквивалентно количество на предписаната Ви доза Humalog Mix25. Почистете горната част на флакона с тампон. Пробийте с игла гумената запушалка на флакона Humalog Mix25</w:t>
      </w:r>
      <w:r>
        <w:rPr>
          <w:lang w:val="bg-BG"/>
        </w:rPr>
        <w:t xml:space="preserve"> </w:t>
      </w:r>
      <w:r>
        <w:rPr>
          <w:szCs w:val="22"/>
          <w:lang w:val="bg-BG"/>
        </w:rPr>
        <w:t>и инжектирайте въздуха във флакона.</w:t>
      </w:r>
    </w:p>
    <w:p w:rsidR="0037711B" w:rsidRDefault="0037711B" w:rsidP="0037711B">
      <w:pPr>
        <w:tabs>
          <w:tab w:val="clear" w:pos="567"/>
        </w:tabs>
        <w:spacing w:line="240" w:lineRule="auto"/>
        <w:ind w:left="567" w:hanging="567"/>
        <w:rPr>
          <w:szCs w:val="22"/>
          <w:lang w:val="bg-BG"/>
        </w:rPr>
      </w:pPr>
    </w:p>
    <w:p w:rsidR="0037711B" w:rsidRDefault="0037711B" w:rsidP="0037711B">
      <w:pPr>
        <w:tabs>
          <w:tab w:val="clear" w:pos="567"/>
        </w:tabs>
        <w:spacing w:line="240" w:lineRule="auto"/>
        <w:ind w:left="567" w:hanging="567"/>
        <w:rPr>
          <w:szCs w:val="22"/>
          <w:lang w:val="bg-BG"/>
        </w:rPr>
      </w:pPr>
      <w:r>
        <w:rPr>
          <w:szCs w:val="22"/>
          <w:lang w:val="bg-BG"/>
        </w:rPr>
        <w:t>4.</w:t>
      </w:r>
      <w:r>
        <w:rPr>
          <w:szCs w:val="22"/>
          <w:lang w:val="bg-BG"/>
        </w:rPr>
        <w:tab/>
        <w:t>Обърнете флакона и спринцовката обратно. Хванете флакона и спринцовката здраво в едната ръка.</w:t>
      </w:r>
    </w:p>
    <w:p w:rsidR="0037711B" w:rsidRDefault="0037711B" w:rsidP="0037711B">
      <w:pPr>
        <w:tabs>
          <w:tab w:val="clear" w:pos="567"/>
        </w:tabs>
        <w:spacing w:line="240" w:lineRule="auto"/>
        <w:ind w:left="567" w:hanging="567"/>
        <w:rPr>
          <w:szCs w:val="22"/>
          <w:lang w:val="bg-BG"/>
        </w:rPr>
      </w:pPr>
    </w:p>
    <w:p w:rsidR="0037711B" w:rsidRPr="000208B3" w:rsidRDefault="0037711B" w:rsidP="0037711B">
      <w:pPr>
        <w:tabs>
          <w:tab w:val="clear" w:pos="567"/>
        </w:tabs>
        <w:spacing w:line="240" w:lineRule="auto"/>
        <w:ind w:left="567" w:hanging="567"/>
        <w:rPr>
          <w:szCs w:val="22"/>
          <w:lang w:val="bg-BG"/>
        </w:rPr>
      </w:pPr>
      <w:r>
        <w:rPr>
          <w:szCs w:val="22"/>
          <w:lang w:val="bg-BG"/>
        </w:rPr>
        <w:t>5.</w:t>
      </w:r>
      <w:r>
        <w:rPr>
          <w:szCs w:val="22"/>
          <w:lang w:val="bg-BG"/>
        </w:rPr>
        <w:tab/>
        <w:t>Уверете се, че върхът на иглата е в Humalog Mix25 и изтеглете правилната доза в спринцовката.</w:t>
      </w:r>
    </w:p>
    <w:p w:rsidR="0037711B" w:rsidRDefault="0037711B" w:rsidP="0037711B">
      <w:pPr>
        <w:tabs>
          <w:tab w:val="clear" w:pos="567"/>
        </w:tabs>
        <w:spacing w:line="240" w:lineRule="auto"/>
        <w:ind w:left="567" w:hanging="567"/>
        <w:rPr>
          <w:szCs w:val="22"/>
          <w:lang w:val="bg-BG"/>
        </w:rPr>
      </w:pPr>
    </w:p>
    <w:p w:rsidR="0037711B" w:rsidRPr="000208B3" w:rsidRDefault="0037711B" w:rsidP="0037711B">
      <w:pPr>
        <w:tabs>
          <w:tab w:val="clear" w:pos="567"/>
        </w:tabs>
        <w:spacing w:line="240" w:lineRule="auto"/>
        <w:ind w:left="567" w:hanging="567"/>
        <w:rPr>
          <w:szCs w:val="22"/>
          <w:lang w:val="bg-BG"/>
        </w:rPr>
      </w:pPr>
      <w:r>
        <w:rPr>
          <w:szCs w:val="22"/>
          <w:lang w:val="bg-BG"/>
        </w:rPr>
        <w:t>6.</w:t>
      </w:r>
      <w:r>
        <w:rPr>
          <w:szCs w:val="22"/>
          <w:lang w:val="bg-BG"/>
        </w:rPr>
        <w:tab/>
        <w:t>Преди да извадите иглата от флакона проверете, дали в спринцовката няма въздушни мехурчета, които намалят количеството Humalog Mix25</w:t>
      </w:r>
      <w:r>
        <w:rPr>
          <w:lang w:val="bg-BG"/>
        </w:rPr>
        <w:t xml:space="preserve"> </w:t>
      </w:r>
      <w:r>
        <w:rPr>
          <w:szCs w:val="22"/>
          <w:lang w:val="bg-BG"/>
        </w:rPr>
        <w:t>в нея. Ако има мехурчета задръжте спринцовката право нагоре и почукайте страната, където са мехурчетата, докато те не изплуват отгоре. Избутайте ги като натиснете буталото и след това изтеглете правилната доза.</w:t>
      </w:r>
    </w:p>
    <w:p w:rsidR="0037711B" w:rsidRDefault="0037711B" w:rsidP="0037711B">
      <w:pPr>
        <w:tabs>
          <w:tab w:val="clear" w:pos="567"/>
        </w:tabs>
        <w:spacing w:line="240" w:lineRule="auto"/>
        <w:ind w:left="567" w:hanging="567"/>
        <w:rPr>
          <w:szCs w:val="22"/>
          <w:lang w:val="bg-BG"/>
        </w:rPr>
      </w:pPr>
    </w:p>
    <w:p w:rsidR="0037711B" w:rsidRDefault="0037711B" w:rsidP="0037711B">
      <w:pPr>
        <w:tabs>
          <w:tab w:val="clear" w:pos="567"/>
        </w:tabs>
        <w:spacing w:line="240" w:lineRule="auto"/>
        <w:ind w:left="567" w:hanging="567"/>
        <w:rPr>
          <w:szCs w:val="22"/>
          <w:lang w:val="bg-BG"/>
        </w:rPr>
      </w:pPr>
      <w:r>
        <w:rPr>
          <w:szCs w:val="22"/>
          <w:lang w:val="bg-BG"/>
        </w:rPr>
        <w:t>7.</w:t>
      </w:r>
      <w:r>
        <w:rPr>
          <w:szCs w:val="22"/>
          <w:lang w:val="bg-BG"/>
        </w:rPr>
        <w:tab/>
        <w:t>Извадете иглата от флакона и поставете спринцовката така, че иглата да не докосва нищо.</w:t>
      </w:r>
    </w:p>
    <w:p w:rsidR="0037711B" w:rsidRDefault="0037711B" w:rsidP="0037711B">
      <w:pPr>
        <w:tabs>
          <w:tab w:val="clear" w:pos="567"/>
        </w:tabs>
        <w:spacing w:line="240" w:lineRule="auto"/>
        <w:ind w:left="567" w:hanging="567"/>
        <w:rPr>
          <w:szCs w:val="22"/>
          <w:lang w:val="bg-BG"/>
        </w:rPr>
      </w:pPr>
    </w:p>
    <w:p w:rsidR="0064657D" w:rsidRPr="0028363F" w:rsidRDefault="0064657D" w:rsidP="008535D1">
      <w:pPr>
        <w:keepNext/>
        <w:tabs>
          <w:tab w:val="clear" w:pos="567"/>
        </w:tabs>
        <w:spacing w:line="240" w:lineRule="auto"/>
        <w:ind w:right="11"/>
        <w:rPr>
          <w:i/>
          <w:iCs/>
          <w:noProof/>
          <w:szCs w:val="22"/>
          <w:lang w:val="bg-BG"/>
        </w:rPr>
      </w:pPr>
      <w:r w:rsidRPr="0028363F">
        <w:rPr>
          <w:i/>
          <w:iCs/>
          <w:noProof/>
          <w:szCs w:val="22"/>
          <w:lang w:val="bg-BG"/>
        </w:rPr>
        <w:t>Патрон</w:t>
      </w:r>
    </w:p>
    <w:p w:rsidR="0064657D" w:rsidRPr="001B143E" w:rsidRDefault="0064657D" w:rsidP="0064657D">
      <w:pPr>
        <w:pStyle w:val="Janis-Addition"/>
        <w:tabs>
          <w:tab w:val="clear" w:pos="567"/>
        </w:tabs>
        <w:spacing w:line="240" w:lineRule="auto"/>
        <w:jc w:val="left"/>
        <w:rPr>
          <w:color w:val="auto"/>
          <w:u w:val="none"/>
          <w:lang w:val="bg-BG"/>
        </w:rPr>
      </w:pPr>
      <w:r>
        <w:rPr>
          <w:color w:val="auto"/>
          <w:u w:val="none"/>
          <w:lang w:val="bg-BG"/>
        </w:rPr>
        <w:t xml:space="preserve">Патроните </w:t>
      </w:r>
      <w:r>
        <w:rPr>
          <w:color w:val="auto"/>
          <w:u w:val="none"/>
        </w:rPr>
        <w:t>Humalog</w:t>
      </w:r>
      <w:r w:rsidRPr="008535D1">
        <w:rPr>
          <w:color w:val="auto"/>
          <w:u w:val="none"/>
          <w:lang w:val="ru-RU"/>
        </w:rPr>
        <w:t xml:space="preserve"> </w:t>
      </w:r>
      <w:r>
        <w:rPr>
          <w:color w:val="auto"/>
          <w:u w:val="none"/>
        </w:rPr>
        <w:t>Mix</w:t>
      </w:r>
      <w:r w:rsidRPr="008535D1">
        <w:rPr>
          <w:color w:val="auto"/>
          <w:u w:val="none"/>
          <w:lang w:val="ru-RU"/>
        </w:rPr>
        <w:t>25</w:t>
      </w:r>
      <w:r w:rsidRPr="001B143E">
        <w:rPr>
          <w:color w:val="auto"/>
          <w:u w:val="none"/>
          <w:lang w:val="bg-BG"/>
        </w:rPr>
        <w:t xml:space="preserve"> </w:t>
      </w:r>
      <w:r>
        <w:rPr>
          <w:color w:val="auto"/>
          <w:u w:val="none"/>
          <w:lang w:val="bg-BG"/>
        </w:rPr>
        <w:t xml:space="preserve">трябва да се използват с инсулинова писалка на </w:t>
      </w:r>
      <w:r>
        <w:rPr>
          <w:color w:val="auto"/>
          <w:u w:val="none"/>
        </w:rPr>
        <w:t>Lilly</w:t>
      </w:r>
      <w:r w:rsidRPr="001B143E">
        <w:rPr>
          <w:color w:val="auto"/>
          <w:u w:val="none"/>
          <w:lang w:val="bg-BG"/>
        </w:rPr>
        <w:t xml:space="preserve"> </w:t>
      </w:r>
      <w:r>
        <w:rPr>
          <w:color w:val="auto"/>
          <w:u w:val="none"/>
          <w:lang w:val="bg-BG"/>
        </w:rPr>
        <w:t>за многократна употреба и не трябва да се използват с никаква друга писалка за многократна употреба, тъй като точността на дозиране не е установена с други писалки</w:t>
      </w:r>
      <w:r w:rsidRPr="001B143E">
        <w:rPr>
          <w:color w:val="auto"/>
          <w:u w:val="none"/>
          <w:lang w:val="bg-BG"/>
        </w:rPr>
        <w:t>.</w:t>
      </w:r>
    </w:p>
    <w:p w:rsidR="0064657D" w:rsidRPr="001B143E" w:rsidRDefault="0064657D" w:rsidP="0064657D">
      <w:pPr>
        <w:pStyle w:val="Janis-Addition"/>
        <w:tabs>
          <w:tab w:val="clear" w:pos="567"/>
        </w:tabs>
        <w:spacing w:line="240" w:lineRule="auto"/>
        <w:jc w:val="left"/>
        <w:rPr>
          <w:color w:val="auto"/>
          <w:u w:val="none"/>
          <w:lang w:val="bg-BG"/>
        </w:rPr>
      </w:pPr>
    </w:p>
    <w:p w:rsidR="0064657D" w:rsidRDefault="0064657D" w:rsidP="0064657D">
      <w:pPr>
        <w:tabs>
          <w:tab w:val="clear" w:pos="567"/>
        </w:tabs>
        <w:spacing w:line="240" w:lineRule="auto"/>
        <w:rPr>
          <w:lang w:val="bg-BG"/>
        </w:rPr>
      </w:pPr>
      <w:r>
        <w:rPr>
          <w:lang w:val="bg-BG"/>
        </w:rPr>
        <w:t>Указанията</w:t>
      </w:r>
      <w:r w:rsidR="00BE6A7D">
        <w:rPr>
          <w:lang w:val="bg-BG"/>
        </w:rPr>
        <w:t xml:space="preserve"> </w:t>
      </w:r>
      <w:r>
        <w:rPr>
          <w:lang w:val="bg-BG"/>
        </w:rPr>
        <w:t>за всяка отделна писалка трябва да се следват за зареждане на патрона, прикрепване на иглата и прилагане на инжекцията инсулин.</w:t>
      </w:r>
    </w:p>
    <w:p w:rsidR="0064657D" w:rsidRPr="004B4564" w:rsidRDefault="0064657D" w:rsidP="0064657D">
      <w:pPr>
        <w:tabs>
          <w:tab w:val="clear" w:pos="567"/>
        </w:tabs>
        <w:spacing w:line="240" w:lineRule="auto"/>
        <w:ind w:left="567" w:hanging="567"/>
        <w:rPr>
          <w:noProof/>
          <w:szCs w:val="22"/>
          <w:lang w:val="bg-BG"/>
        </w:rPr>
      </w:pPr>
    </w:p>
    <w:p w:rsidR="0064657D" w:rsidRPr="0028363F" w:rsidRDefault="0064657D" w:rsidP="008535D1">
      <w:pPr>
        <w:keepNext/>
        <w:tabs>
          <w:tab w:val="clear" w:pos="567"/>
        </w:tabs>
        <w:spacing w:line="240" w:lineRule="auto"/>
        <w:ind w:right="11"/>
        <w:rPr>
          <w:i/>
          <w:iCs/>
          <w:lang w:val="bg-BG"/>
        </w:rPr>
      </w:pPr>
      <w:r w:rsidRPr="0028363F">
        <w:rPr>
          <w:bCs/>
          <w:i/>
          <w:iCs/>
          <w:szCs w:val="22"/>
          <w:lang w:val="bg-BG"/>
        </w:rPr>
        <w:t>Писалка</w:t>
      </w:r>
      <w:r w:rsidRPr="0028363F">
        <w:rPr>
          <w:i/>
          <w:iCs/>
          <w:lang w:val="bg-BG"/>
        </w:rPr>
        <w:t xml:space="preserve"> </w:t>
      </w:r>
      <w:r w:rsidRPr="0028363F">
        <w:rPr>
          <w:i/>
          <w:iCs/>
        </w:rPr>
        <w:t>KwikPen</w:t>
      </w:r>
    </w:p>
    <w:p w:rsidR="0064657D" w:rsidRPr="00225504" w:rsidRDefault="0064657D" w:rsidP="0064657D">
      <w:pPr>
        <w:keepNext/>
        <w:rPr>
          <w:bCs/>
          <w:szCs w:val="22"/>
          <w:lang w:val="bg-BG"/>
        </w:rPr>
      </w:pPr>
      <w:r w:rsidRPr="00225504">
        <w:rPr>
          <w:bCs/>
          <w:szCs w:val="22"/>
          <w:lang w:val="bg-BG"/>
        </w:rPr>
        <w:t xml:space="preserve">Преди употреба на </w:t>
      </w:r>
      <w:r>
        <w:rPr>
          <w:bCs/>
          <w:szCs w:val="22"/>
          <w:lang w:val="bg-BG"/>
        </w:rPr>
        <w:t>писалка</w:t>
      </w:r>
      <w:r w:rsidRPr="00225504">
        <w:rPr>
          <w:bCs/>
          <w:szCs w:val="22"/>
          <w:lang w:val="bg-BG"/>
        </w:rPr>
        <w:t xml:space="preserve"> </w:t>
      </w:r>
      <w:r w:rsidR="000F1220" w:rsidRPr="00D7130E">
        <w:rPr>
          <w:bCs/>
        </w:rPr>
        <w:t>KwikPen</w:t>
      </w:r>
      <w:r w:rsidR="000F1220" w:rsidRPr="00225504">
        <w:rPr>
          <w:bCs/>
          <w:szCs w:val="22"/>
          <w:lang w:val="bg-BG"/>
        </w:rPr>
        <w:t xml:space="preserve"> </w:t>
      </w:r>
      <w:r w:rsidRPr="00225504">
        <w:rPr>
          <w:bCs/>
          <w:szCs w:val="22"/>
          <w:lang w:val="bg-BG"/>
        </w:rPr>
        <w:t xml:space="preserve">трябва внимателно да прочете ръководството за употреба, включено в листовката за пациента. </w:t>
      </w:r>
      <w:r w:rsidR="000F1220">
        <w:rPr>
          <w:bCs/>
          <w:szCs w:val="22"/>
          <w:lang w:val="bg-BG"/>
        </w:rPr>
        <w:t>П</w:t>
      </w:r>
      <w:r>
        <w:rPr>
          <w:bCs/>
          <w:szCs w:val="22"/>
          <w:lang w:val="bg-BG"/>
        </w:rPr>
        <w:t>исалка</w:t>
      </w:r>
      <w:r w:rsidR="000F1220">
        <w:rPr>
          <w:bCs/>
          <w:szCs w:val="22"/>
          <w:lang w:val="bg-BG"/>
        </w:rPr>
        <w:t xml:space="preserve">та </w:t>
      </w:r>
      <w:r w:rsidR="000F1220" w:rsidRPr="00D7130E">
        <w:rPr>
          <w:bCs/>
        </w:rPr>
        <w:t>KwikPen</w:t>
      </w:r>
      <w:r w:rsidRPr="00225504">
        <w:rPr>
          <w:bCs/>
          <w:szCs w:val="22"/>
          <w:lang w:val="bg-BG"/>
        </w:rPr>
        <w:t xml:space="preserve"> се използва както е препоръчано в ръководството за употреба.</w:t>
      </w:r>
    </w:p>
    <w:p w:rsidR="0064657D" w:rsidRDefault="0064657D" w:rsidP="0064657D">
      <w:pPr>
        <w:ind w:right="11"/>
        <w:rPr>
          <w:bCs/>
          <w:szCs w:val="22"/>
          <w:lang w:val="bg-BG"/>
        </w:rPr>
      </w:pPr>
    </w:p>
    <w:p w:rsidR="0064657D" w:rsidRDefault="0064657D" w:rsidP="0064657D">
      <w:pPr>
        <w:ind w:right="11"/>
        <w:rPr>
          <w:bCs/>
          <w:szCs w:val="22"/>
          <w:lang w:val="bg-BG"/>
        </w:rPr>
      </w:pPr>
      <w:r>
        <w:rPr>
          <w:bCs/>
          <w:szCs w:val="22"/>
          <w:lang w:val="bg-BG"/>
        </w:rPr>
        <w:t>Писалките не трябва да се използват, ако някоя част изглежда счупена или повредена.</w:t>
      </w:r>
    </w:p>
    <w:p w:rsidR="0064657D" w:rsidRDefault="0064657D" w:rsidP="0037711B">
      <w:pPr>
        <w:tabs>
          <w:tab w:val="clear" w:pos="567"/>
        </w:tabs>
        <w:spacing w:line="240" w:lineRule="auto"/>
        <w:ind w:left="567" w:hanging="567"/>
        <w:rPr>
          <w:szCs w:val="22"/>
          <w:lang w:val="bg-BG"/>
        </w:rPr>
      </w:pPr>
    </w:p>
    <w:p w:rsidR="0037711B" w:rsidRPr="00FA104F" w:rsidRDefault="0037711B" w:rsidP="00867955">
      <w:pPr>
        <w:keepNext/>
        <w:tabs>
          <w:tab w:val="clear" w:pos="567"/>
        </w:tabs>
        <w:spacing w:line="240" w:lineRule="auto"/>
        <w:ind w:left="567" w:hanging="567"/>
        <w:rPr>
          <w:szCs w:val="22"/>
          <w:u w:val="single"/>
          <w:lang w:val="bg-BG"/>
        </w:rPr>
      </w:pPr>
      <w:r w:rsidRPr="0028363F">
        <w:rPr>
          <w:i/>
          <w:szCs w:val="22"/>
          <w:u w:val="single"/>
          <w:lang w:val="bg-BG"/>
        </w:rPr>
        <w:t>Инжектиране на дозата</w:t>
      </w:r>
    </w:p>
    <w:p w:rsidR="0037711B" w:rsidRDefault="0037711B" w:rsidP="00867955">
      <w:pPr>
        <w:keepNext/>
        <w:tabs>
          <w:tab w:val="clear" w:pos="567"/>
        </w:tabs>
        <w:spacing w:line="240" w:lineRule="auto"/>
        <w:ind w:left="567" w:hanging="567"/>
        <w:rPr>
          <w:szCs w:val="22"/>
          <w:lang w:val="bg-BG"/>
        </w:rPr>
      </w:pPr>
    </w:p>
    <w:p w:rsidR="00E4061B" w:rsidRPr="00161C59" w:rsidRDefault="00E4061B" w:rsidP="00E4061B">
      <w:pPr>
        <w:tabs>
          <w:tab w:val="clear" w:pos="567"/>
        </w:tabs>
        <w:spacing w:line="240" w:lineRule="auto"/>
        <w:ind w:right="11"/>
        <w:rPr>
          <w:lang w:val="bg-BG"/>
        </w:rPr>
      </w:pPr>
      <w:r>
        <w:rPr>
          <w:lang w:val="bg-BG"/>
        </w:rPr>
        <w:t>Ако използвате предварително напълнена писалка или писалка за многократна употреба, направете справка с подробните указания за подготовка на писалката и инжектиране на дозата</w:t>
      </w:r>
      <w:r w:rsidRPr="00161C59">
        <w:rPr>
          <w:lang w:val="bg-BG"/>
        </w:rPr>
        <w:t xml:space="preserve">, </w:t>
      </w:r>
      <w:r>
        <w:rPr>
          <w:szCs w:val="22"/>
          <w:lang w:val="bg-BG"/>
        </w:rPr>
        <w:t>следното е общо описание</w:t>
      </w:r>
      <w:r w:rsidRPr="00161C59">
        <w:rPr>
          <w:lang w:val="bg-BG"/>
        </w:rPr>
        <w:t>.</w:t>
      </w:r>
    </w:p>
    <w:p w:rsidR="00E4061B" w:rsidRPr="00E4061B" w:rsidRDefault="00E4061B" w:rsidP="00867955">
      <w:pPr>
        <w:keepNext/>
        <w:tabs>
          <w:tab w:val="clear" w:pos="567"/>
        </w:tabs>
        <w:spacing w:line="240" w:lineRule="auto"/>
        <w:ind w:left="567" w:hanging="567"/>
        <w:rPr>
          <w:szCs w:val="22"/>
          <w:lang w:val="bg-BG"/>
        </w:rPr>
      </w:pPr>
    </w:p>
    <w:p w:rsidR="000F1220" w:rsidRDefault="0037711B" w:rsidP="0037711B">
      <w:pPr>
        <w:tabs>
          <w:tab w:val="clear" w:pos="567"/>
        </w:tabs>
        <w:spacing w:line="240" w:lineRule="auto"/>
        <w:ind w:left="540" w:hanging="540"/>
        <w:rPr>
          <w:szCs w:val="22"/>
          <w:lang w:val="bg-BG"/>
        </w:rPr>
      </w:pPr>
      <w:r>
        <w:rPr>
          <w:szCs w:val="22"/>
          <w:lang w:val="bg-BG"/>
        </w:rPr>
        <w:t>1.</w:t>
      </w:r>
      <w:r>
        <w:rPr>
          <w:szCs w:val="22"/>
          <w:lang w:val="bg-BG"/>
        </w:rPr>
        <w:tab/>
      </w:r>
      <w:r w:rsidR="000F1220" w:rsidRPr="005E43C5">
        <w:rPr>
          <w:szCs w:val="22"/>
          <w:lang w:val="bg-BG"/>
        </w:rPr>
        <w:t>Измийте си ръцете.</w:t>
      </w:r>
    </w:p>
    <w:p w:rsidR="000F1220" w:rsidRDefault="000F1220" w:rsidP="0037711B">
      <w:pPr>
        <w:tabs>
          <w:tab w:val="clear" w:pos="567"/>
        </w:tabs>
        <w:spacing w:line="240" w:lineRule="auto"/>
        <w:ind w:left="540" w:hanging="540"/>
        <w:rPr>
          <w:szCs w:val="22"/>
          <w:lang w:val="bg-BG"/>
        </w:rPr>
      </w:pPr>
    </w:p>
    <w:p w:rsidR="0037711B" w:rsidRDefault="000F1220" w:rsidP="0037711B">
      <w:pPr>
        <w:tabs>
          <w:tab w:val="clear" w:pos="567"/>
        </w:tabs>
        <w:spacing w:line="240" w:lineRule="auto"/>
        <w:ind w:left="540" w:hanging="540"/>
        <w:rPr>
          <w:szCs w:val="22"/>
          <w:lang w:val="bg-BG"/>
        </w:rPr>
      </w:pPr>
      <w:r>
        <w:rPr>
          <w:szCs w:val="22"/>
          <w:lang w:val="bg-BG"/>
        </w:rPr>
        <w:t>2.</w:t>
      </w:r>
      <w:r>
        <w:rPr>
          <w:szCs w:val="22"/>
          <w:lang w:val="bg-BG"/>
        </w:rPr>
        <w:tab/>
      </w:r>
      <w:r w:rsidR="0037711B">
        <w:rPr>
          <w:szCs w:val="22"/>
          <w:lang w:val="bg-BG"/>
        </w:rPr>
        <w:t>Изберете място за инжектиране.</w:t>
      </w:r>
    </w:p>
    <w:p w:rsidR="0037711B" w:rsidRDefault="0037711B" w:rsidP="0037711B">
      <w:pPr>
        <w:tabs>
          <w:tab w:val="clear" w:pos="567"/>
        </w:tabs>
        <w:spacing w:line="240" w:lineRule="auto"/>
        <w:rPr>
          <w:szCs w:val="22"/>
          <w:lang w:val="bg-BG"/>
        </w:rPr>
      </w:pPr>
    </w:p>
    <w:p w:rsidR="0037711B" w:rsidRDefault="000F1220" w:rsidP="0037711B">
      <w:pPr>
        <w:tabs>
          <w:tab w:val="clear" w:pos="567"/>
        </w:tabs>
        <w:spacing w:line="240" w:lineRule="auto"/>
        <w:rPr>
          <w:b/>
          <w:szCs w:val="22"/>
          <w:lang w:val="bg-BG"/>
        </w:rPr>
      </w:pPr>
      <w:r>
        <w:rPr>
          <w:szCs w:val="22"/>
          <w:lang w:val="bg-BG"/>
        </w:rPr>
        <w:t>3</w:t>
      </w:r>
      <w:r w:rsidR="0037711B">
        <w:rPr>
          <w:szCs w:val="22"/>
          <w:lang w:val="bg-BG"/>
        </w:rPr>
        <w:t>.</w:t>
      </w:r>
      <w:r w:rsidR="0037711B">
        <w:rPr>
          <w:szCs w:val="22"/>
          <w:lang w:val="bg-BG"/>
        </w:rPr>
        <w:tab/>
        <w:t>Почистете кожата</w:t>
      </w:r>
      <w:r w:rsidR="0037711B">
        <w:rPr>
          <w:b/>
          <w:szCs w:val="22"/>
          <w:lang w:val="bg-BG"/>
        </w:rPr>
        <w:t xml:space="preserve"> </w:t>
      </w:r>
      <w:r w:rsidR="0037711B">
        <w:rPr>
          <w:bCs/>
          <w:szCs w:val="22"/>
          <w:lang w:val="bg-BG"/>
        </w:rPr>
        <w:t>както е указано</w:t>
      </w:r>
      <w:r w:rsidR="0037711B">
        <w:rPr>
          <w:b/>
          <w:szCs w:val="22"/>
          <w:lang w:val="bg-BG"/>
        </w:rPr>
        <w:t>.</w:t>
      </w:r>
    </w:p>
    <w:p w:rsidR="0037711B" w:rsidRDefault="0037711B" w:rsidP="0037711B">
      <w:pPr>
        <w:tabs>
          <w:tab w:val="clear" w:pos="567"/>
        </w:tabs>
        <w:spacing w:line="240" w:lineRule="auto"/>
        <w:rPr>
          <w:szCs w:val="22"/>
          <w:lang w:val="bg-BG"/>
        </w:rPr>
      </w:pPr>
    </w:p>
    <w:p w:rsidR="0037711B" w:rsidRDefault="000F1220" w:rsidP="0037711B">
      <w:pPr>
        <w:tabs>
          <w:tab w:val="clear" w:pos="567"/>
        </w:tabs>
        <w:spacing w:line="240" w:lineRule="auto"/>
        <w:ind w:left="567" w:hanging="567"/>
        <w:rPr>
          <w:szCs w:val="22"/>
          <w:lang w:val="bg-BG"/>
        </w:rPr>
      </w:pPr>
      <w:r>
        <w:rPr>
          <w:szCs w:val="22"/>
          <w:lang w:val="bg-BG"/>
        </w:rPr>
        <w:t>4</w:t>
      </w:r>
      <w:r w:rsidR="0037711B">
        <w:rPr>
          <w:szCs w:val="22"/>
          <w:lang w:val="bg-BG"/>
        </w:rPr>
        <w:t>.</w:t>
      </w:r>
      <w:r w:rsidR="0037711B">
        <w:rPr>
          <w:szCs w:val="22"/>
          <w:lang w:val="bg-BG"/>
        </w:rPr>
        <w:tab/>
        <w:t>Фиксирайте кожата чрез опъване или прищипване на голяма площ.  Поставете иглата и инжектирайте както е указано.</w:t>
      </w:r>
    </w:p>
    <w:p w:rsidR="0037711B" w:rsidRDefault="0037711B" w:rsidP="0037711B">
      <w:pPr>
        <w:tabs>
          <w:tab w:val="clear" w:pos="567"/>
        </w:tabs>
        <w:spacing w:line="240" w:lineRule="auto"/>
        <w:rPr>
          <w:szCs w:val="22"/>
          <w:lang w:val="bg-BG"/>
        </w:rPr>
      </w:pPr>
    </w:p>
    <w:p w:rsidR="0037711B" w:rsidRDefault="000F1220" w:rsidP="0037711B">
      <w:pPr>
        <w:tabs>
          <w:tab w:val="clear" w:pos="567"/>
        </w:tabs>
        <w:spacing w:line="240" w:lineRule="auto"/>
        <w:ind w:left="567" w:hanging="567"/>
        <w:rPr>
          <w:szCs w:val="22"/>
          <w:lang w:val="bg-BG"/>
        </w:rPr>
      </w:pPr>
      <w:r>
        <w:rPr>
          <w:szCs w:val="22"/>
          <w:lang w:val="bg-BG"/>
        </w:rPr>
        <w:t>5</w:t>
      </w:r>
      <w:r w:rsidR="0037711B">
        <w:rPr>
          <w:szCs w:val="22"/>
          <w:lang w:val="bg-BG"/>
        </w:rPr>
        <w:t>.</w:t>
      </w:r>
      <w:r w:rsidR="0037711B">
        <w:rPr>
          <w:szCs w:val="22"/>
          <w:lang w:val="bg-BG"/>
        </w:rPr>
        <w:tab/>
        <w:t>Изтеглете иглата и леко натиснете за няколко секунди мястото на инжектиране. Не разтривайте мястото.</w:t>
      </w:r>
    </w:p>
    <w:p w:rsidR="0037711B" w:rsidRDefault="0037711B" w:rsidP="0037711B">
      <w:pPr>
        <w:tabs>
          <w:tab w:val="clear" w:pos="567"/>
        </w:tabs>
        <w:spacing w:line="240" w:lineRule="auto"/>
        <w:rPr>
          <w:szCs w:val="22"/>
          <w:lang w:val="bg-BG"/>
        </w:rPr>
      </w:pPr>
    </w:p>
    <w:p w:rsidR="00AA741B" w:rsidRDefault="000F1220" w:rsidP="00AA741B">
      <w:pPr>
        <w:tabs>
          <w:tab w:val="clear" w:pos="567"/>
        </w:tabs>
        <w:spacing w:line="240" w:lineRule="auto"/>
        <w:ind w:left="567" w:hanging="567"/>
        <w:jc w:val="both"/>
        <w:rPr>
          <w:szCs w:val="22"/>
          <w:lang w:val="bg-BG"/>
        </w:rPr>
      </w:pPr>
      <w:r>
        <w:rPr>
          <w:szCs w:val="22"/>
          <w:lang w:val="bg-BG"/>
        </w:rPr>
        <w:t>6</w:t>
      </w:r>
      <w:r w:rsidR="0037711B">
        <w:rPr>
          <w:szCs w:val="22"/>
          <w:lang w:val="bg-BG"/>
        </w:rPr>
        <w:t>.</w:t>
      </w:r>
      <w:r w:rsidR="0037711B">
        <w:rPr>
          <w:szCs w:val="22"/>
          <w:lang w:val="bg-BG"/>
        </w:rPr>
        <w:tab/>
        <w:t>Изхвърлете спринцовката и иглата на подходящо място.</w:t>
      </w:r>
      <w:r>
        <w:rPr>
          <w:szCs w:val="22"/>
          <w:lang w:val="bg-BG"/>
        </w:rPr>
        <w:t xml:space="preserve"> </w:t>
      </w:r>
      <w:r w:rsidR="00AA741B">
        <w:rPr>
          <w:lang w:val="bg-BG"/>
        </w:rPr>
        <w:t>Ако използвате писалка, поставете</w:t>
      </w:r>
      <w:r w:rsidR="00AA741B" w:rsidRPr="001B143E">
        <w:rPr>
          <w:lang w:val="bg-BG"/>
        </w:rPr>
        <w:t xml:space="preserve"> </w:t>
      </w:r>
      <w:r w:rsidR="00AA741B">
        <w:rPr>
          <w:lang w:val="bg-BG"/>
        </w:rPr>
        <w:t>външната капачка на иглата върху иглата</w:t>
      </w:r>
      <w:r w:rsidR="00AA741B" w:rsidRPr="001B143E">
        <w:rPr>
          <w:lang w:val="bg-BG"/>
        </w:rPr>
        <w:t xml:space="preserve">, </w:t>
      </w:r>
      <w:r w:rsidR="00AA741B">
        <w:rPr>
          <w:lang w:val="bg-BG"/>
        </w:rPr>
        <w:t xml:space="preserve">развийте иглата и я изхвърлете </w:t>
      </w:r>
      <w:r w:rsidR="00AA741B">
        <w:rPr>
          <w:szCs w:val="22"/>
          <w:lang w:val="bg-BG"/>
        </w:rPr>
        <w:t>на подходящо място</w:t>
      </w:r>
      <w:r w:rsidR="00AA741B" w:rsidRPr="004B4564">
        <w:rPr>
          <w:lang w:val="bg-BG"/>
        </w:rPr>
        <w:t>.</w:t>
      </w:r>
    </w:p>
    <w:p w:rsidR="0037711B" w:rsidRDefault="0037711B" w:rsidP="00AA741B">
      <w:pPr>
        <w:tabs>
          <w:tab w:val="clear" w:pos="567"/>
        </w:tabs>
        <w:spacing w:line="240" w:lineRule="auto"/>
        <w:ind w:left="567" w:hanging="567"/>
        <w:rPr>
          <w:szCs w:val="22"/>
          <w:lang w:val="bg-BG"/>
        </w:rPr>
      </w:pPr>
    </w:p>
    <w:p w:rsidR="0037711B" w:rsidRDefault="000F1220" w:rsidP="0037711B">
      <w:pPr>
        <w:tabs>
          <w:tab w:val="clear" w:pos="567"/>
        </w:tabs>
        <w:spacing w:line="240" w:lineRule="auto"/>
        <w:ind w:left="540" w:hanging="540"/>
        <w:rPr>
          <w:szCs w:val="22"/>
          <w:lang w:val="bg-BG"/>
        </w:rPr>
      </w:pPr>
      <w:r>
        <w:rPr>
          <w:szCs w:val="22"/>
          <w:lang w:val="bg-BG"/>
        </w:rPr>
        <w:t>7</w:t>
      </w:r>
      <w:r w:rsidR="0037711B">
        <w:rPr>
          <w:szCs w:val="22"/>
          <w:lang w:val="bg-BG"/>
        </w:rPr>
        <w:t>.</w:t>
      </w:r>
      <w:r w:rsidR="0037711B">
        <w:rPr>
          <w:szCs w:val="22"/>
          <w:lang w:val="bg-BG"/>
        </w:rPr>
        <w:tab/>
        <w:t>Местата на инжектиране трябва да се сменят често така, че едно и също място да не се използува повече от веднъж месечно.</w:t>
      </w:r>
    </w:p>
    <w:p w:rsidR="009127D5" w:rsidRDefault="009127D5">
      <w:pPr>
        <w:tabs>
          <w:tab w:val="clear" w:pos="567"/>
        </w:tabs>
        <w:spacing w:line="240" w:lineRule="auto"/>
        <w:ind w:left="567" w:hanging="567"/>
        <w:rPr>
          <w:noProof/>
          <w:szCs w:val="22"/>
          <w:lang w:val="bg-BG"/>
        </w:rPr>
      </w:pPr>
    </w:p>
    <w:p w:rsidR="00BF57CF" w:rsidRDefault="00BF57CF" w:rsidP="00BF57CF">
      <w:pPr>
        <w:rPr>
          <w:noProof/>
          <w:szCs w:val="22"/>
          <w:lang w:val="bg-BG"/>
        </w:rPr>
      </w:pPr>
      <w:r w:rsidRPr="00225504">
        <w:rPr>
          <w:noProof/>
          <w:szCs w:val="22"/>
          <w:lang w:val="bg-BG"/>
        </w:rPr>
        <w:t xml:space="preserve">Неизползваният </w:t>
      </w:r>
      <w:r w:rsidRPr="00D56F3C">
        <w:rPr>
          <w:noProof/>
          <w:szCs w:val="22"/>
          <w:lang w:val="bg-BG"/>
        </w:rPr>
        <w:t>лекарствен</w:t>
      </w:r>
      <w:r w:rsidRPr="000D3C7C">
        <w:rPr>
          <w:noProof/>
          <w:szCs w:val="22"/>
          <w:lang w:val="bg-BG"/>
        </w:rPr>
        <w:t xml:space="preserve"> </w:t>
      </w:r>
      <w:r w:rsidRPr="00225504">
        <w:rPr>
          <w:noProof/>
          <w:szCs w:val="22"/>
          <w:lang w:val="bg-BG"/>
        </w:rPr>
        <w:t>продукт или отпадъчните матерали от него трябва да се изхвърлят в съответствие на местните изисквания.</w:t>
      </w:r>
    </w:p>
    <w:p w:rsidR="00BF57CF" w:rsidRDefault="00BF57CF">
      <w:pPr>
        <w:tabs>
          <w:tab w:val="clear" w:pos="567"/>
        </w:tabs>
        <w:spacing w:line="240" w:lineRule="auto"/>
        <w:ind w:left="567" w:hanging="567"/>
        <w:rPr>
          <w:noProof/>
          <w:szCs w:val="22"/>
          <w:lang w:val="bg-BG"/>
        </w:rPr>
      </w:pPr>
    </w:p>
    <w:p w:rsidR="009127D5" w:rsidRDefault="009127D5">
      <w:pPr>
        <w:tabs>
          <w:tab w:val="clear" w:pos="567"/>
        </w:tabs>
        <w:spacing w:line="240" w:lineRule="auto"/>
        <w:ind w:left="567" w:hanging="567"/>
        <w:rPr>
          <w:noProof/>
          <w:szCs w:val="22"/>
          <w:lang w:val="bg-BG"/>
        </w:rPr>
      </w:pPr>
    </w:p>
    <w:p w:rsidR="009127D5" w:rsidRDefault="009127D5" w:rsidP="00867955">
      <w:pPr>
        <w:keepNext/>
        <w:tabs>
          <w:tab w:val="clear" w:pos="567"/>
        </w:tabs>
        <w:spacing w:line="240" w:lineRule="auto"/>
        <w:ind w:left="567" w:hanging="567"/>
        <w:rPr>
          <w:szCs w:val="22"/>
          <w:lang w:val="bg-BG"/>
        </w:rPr>
      </w:pPr>
      <w:r>
        <w:rPr>
          <w:b/>
          <w:szCs w:val="22"/>
          <w:lang w:val="bg-BG"/>
        </w:rPr>
        <w:t>7.</w:t>
      </w:r>
      <w:r>
        <w:rPr>
          <w:b/>
          <w:szCs w:val="22"/>
          <w:lang w:val="bg-BG"/>
        </w:rPr>
        <w:tab/>
        <w:t>ПРИТЕЖАТЕЛ НА РАЗРЕШЕНИЕТО ЗА УПОТРЕБА</w:t>
      </w:r>
    </w:p>
    <w:p w:rsidR="009127D5" w:rsidRDefault="009127D5" w:rsidP="00867955">
      <w:pPr>
        <w:keepNext/>
        <w:tabs>
          <w:tab w:val="clear" w:pos="567"/>
        </w:tabs>
        <w:spacing w:line="240" w:lineRule="auto"/>
        <w:ind w:left="567" w:hanging="567"/>
        <w:rPr>
          <w:szCs w:val="22"/>
          <w:lang w:val="bg-BG"/>
        </w:rPr>
      </w:pPr>
    </w:p>
    <w:p w:rsidR="009127D5" w:rsidRDefault="009127D5">
      <w:pPr>
        <w:tabs>
          <w:tab w:val="clear" w:pos="567"/>
        </w:tabs>
        <w:spacing w:line="240" w:lineRule="auto"/>
        <w:rPr>
          <w:szCs w:val="22"/>
          <w:lang w:val="bg-BG"/>
        </w:rPr>
      </w:pPr>
      <w:r>
        <w:rPr>
          <w:szCs w:val="22"/>
          <w:lang w:val="bg-BG"/>
        </w:rPr>
        <w:t xml:space="preserve">Eli Lilly </w:t>
      </w:r>
      <w:r>
        <w:rPr>
          <w:szCs w:val="22"/>
          <w:lang w:val="en-US"/>
        </w:rPr>
        <w:t>Nederland</w:t>
      </w:r>
      <w:r>
        <w:rPr>
          <w:szCs w:val="22"/>
          <w:lang w:val="bg-BG"/>
        </w:rPr>
        <w:t xml:space="preserve"> </w:t>
      </w:r>
      <w:r>
        <w:rPr>
          <w:szCs w:val="22"/>
          <w:lang w:val="en-US"/>
        </w:rPr>
        <w:t>B</w:t>
      </w:r>
      <w:r>
        <w:rPr>
          <w:szCs w:val="22"/>
          <w:lang w:val="bg-BG"/>
        </w:rPr>
        <w:t>.</w:t>
      </w:r>
      <w:r>
        <w:rPr>
          <w:szCs w:val="22"/>
          <w:lang w:val="en-US"/>
        </w:rPr>
        <w:t>V</w:t>
      </w:r>
      <w:r>
        <w:rPr>
          <w:szCs w:val="22"/>
          <w:lang w:val="bg-BG"/>
        </w:rPr>
        <w:t xml:space="preserve">., </w:t>
      </w:r>
      <w:r w:rsidR="00523342">
        <w:rPr>
          <w:szCs w:val="22"/>
          <w:lang w:val="en-US"/>
        </w:rPr>
        <w:t>Papendorpseweg</w:t>
      </w:r>
      <w:r w:rsidR="00523342" w:rsidRPr="00176A79">
        <w:rPr>
          <w:szCs w:val="22"/>
          <w:lang w:val="bg-BG"/>
        </w:rPr>
        <w:t xml:space="preserve"> 83, 3528 </w:t>
      </w:r>
      <w:r w:rsidR="00523342">
        <w:rPr>
          <w:szCs w:val="22"/>
          <w:lang w:val="en-US"/>
        </w:rPr>
        <w:t>BJ</w:t>
      </w:r>
      <w:r w:rsidR="00523342" w:rsidRPr="00176A79">
        <w:rPr>
          <w:szCs w:val="22"/>
          <w:lang w:val="bg-BG"/>
        </w:rPr>
        <w:t xml:space="preserve"> </w:t>
      </w:r>
      <w:r w:rsidR="00523342">
        <w:rPr>
          <w:szCs w:val="22"/>
          <w:lang w:val="en-US"/>
        </w:rPr>
        <w:t>Utrecht</w:t>
      </w:r>
      <w:r>
        <w:rPr>
          <w:szCs w:val="22"/>
          <w:lang w:val="bg-BG"/>
        </w:rPr>
        <w:t xml:space="preserve">, </w:t>
      </w:r>
      <w:r w:rsidR="00B14F74">
        <w:rPr>
          <w:szCs w:val="22"/>
          <w:lang w:val="bg-BG"/>
        </w:rPr>
        <w:t>Нидерландия</w:t>
      </w:r>
      <w:r>
        <w:rPr>
          <w:szCs w:val="22"/>
          <w:lang w:val="bg-BG"/>
        </w:rPr>
        <w:t>.</w:t>
      </w:r>
    </w:p>
    <w:p w:rsidR="009127D5" w:rsidRDefault="009127D5">
      <w:pPr>
        <w:tabs>
          <w:tab w:val="clear" w:pos="567"/>
        </w:tabs>
        <w:spacing w:line="240" w:lineRule="auto"/>
        <w:ind w:left="567" w:hanging="567"/>
        <w:rPr>
          <w:szCs w:val="22"/>
          <w:lang w:val="bg-BG"/>
        </w:rPr>
      </w:pPr>
    </w:p>
    <w:p w:rsidR="009127D5" w:rsidRDefault="009127D5">
      <w:pPr>
        <w:tabs>
          <w:tab w:val="clear" w:pos="567"/>
        </w:tabs>
        <w:spacing w:line="240" w:lineRule="auto"/>
        <w:ind w:left="567" w:hanging="567"/>
        <w:rPr>
          <w:szCs w:val="22"/>
          <w:lang w:val="bg-BG"/>
        </w:rPr>
      </w:pPr>
    </w:p>
    <w:p w:rsidR="009127D5" w:rsidRDefault="009127D5" w:rsidP="0037711B">
      <w:pPr>
        <w:keepNext/>
        <w:tabs>
          <w:tab w:val="clear" w:pos="567"/>
        </w:tabs>
        <w:spacing w:line="240" w:lineRule="auto"/>
        <w:ind w:left="567" w:hanging="567"/>
        <w:rPr>
          <w:b/>
          <w:szCs w:val="22"/>
          <w:lang w:val="bg-BG"/>
        </w:rPr>
      </w:pPr>
      <w:r>
        <w:rPr>
          <w:b/>
          <w:szCs w:val="22"/>
          <w:lang w:val="bg-BG"/>
        </w:rPr>
        <w:t>8.</w:t>
      </w:r>
      <w:r>
        <w:rPr>
          <w:b/>
          <w:szCs w:val="22"/>
          <w:lang w:val="bg-BG"/>
        </w:rPr>
        <w:tab/>
        <w:t>НОМЕР НА РАЗРЕШЕНИЕТО ЗА УПОТРЕБА</w:t>
      </w:r>
    </w:p>
    <w:p w:rsidR="009127D5" w:rsidRDefault="009127D5" w:rsidP="0037711B">
      <w:pPr>
        <w:keepNext/>
        <w:tabs>
          <w:tab w:val="clear" w:pos="567"/>
        </w:tabs>
        <w:spacing w:line="240" w:lineRule="auto"/>
        <w:ind w:left="567" w:hanging="567"/>
        <w:rPr>
          <w:i/>
          <w:szCs w:val="22"/>
          <w:lang w:val="bg-BG"/>
        </w:rPr>
      </w:pPr>
    </w:p>
    <w:p w:rsidR="009127D5" w:rsidRDefault="009127D5" w:rsidP="000D31C6">
      <w:pPr>
        <w:pStyle w:val="BodyText3"/>
        <w:tabs>
          <w:tab w:val="clear" w:pos="567"/>
        </w:tabs>
        <w:spacing w:line="240" w:lineRule="auto"/>
        <w:jc w:val="left"/>
        <w:rPr>
          <w:lang w:val="bg-BG"/>
        </w:rPr>
      </w:pPr>
      <w:r>
        <w:rPr>
          <w:lang w:val="en-US"/>
        </w:rPr>
        <w:t>EU</w:t>
      </w:r>
      <w:r>
        <w:rPr>
          <w:lang w:val="bg-BG"/>
        </w:rPr>
        <w:t>/1/96/007/005</w:t>
      </w:r>
    </w:p>
    <w:p w:rsidR="00BF57CF" w:rsidRPr="0028363F" w:rsidRDefault="00BF57CF" w:rsidP="00BF57CF">
      <w:pPr>
        <w:tabs>
          <w:tab w:val="clear" w:pos="567"/>
        </w:tabs>
        <w:spacing w:line="240" w:lineRule="auto"/>
        <w:ind w:left="540" w:right="-45" w:hanging="540"/>
        <w:rPr>
          <w:lang w:val="bg-BG"/>
        </w:rPr>
      </w:pPr>
      <w:r>
        <w:t>EU</w:t>
      </w:r>
      <w:r w:rsidRPr="0028363F">
        <w:rPr>
          <w:lang w:val="bg-BG"/>
        </w:rPr>
        <w:t>/1/96/007/008</w:t>
      </w:r>
    </w:p>
    <w:p w:rsidR="00BF57CF" w:rsidRPr="0028363F" w:rsidRDefault="00BF57CF" w:rsidP="00BF57CF">
      <w:pPr>
        <w:tabs>
          <w:tab w:val="clear" w:pos="567"/>
        </w:tabs>
        <w:spacing w:line="240" w:lineRule="auto"/>
        <w:ind w:left="540" w:right="-45" w:hanging="540"/>
        <w:rPr>
          <w:lang w:val="bg-BG"/>
        </w:rPr>
      </w:pPr>
      <w:r w:rsidRPr="0030140D">
        <w:t>EU</w:t>
      </w:r>
      <w:r w:rsidRPr="0028363F">
        <w:rPr>
          <w:lang w:val="bg-BG"/>
        </w:rPr>
        <w:t>/1/96/007/024</w:t>
      </w:r>
    </w:p>
    <w:p w:rsidR="00BF57CF" w:rsidRPr="0028363F" w:rsidRDefault="00BF57CF" w:rsidP="00BF57CF">
      <w:pPr>
        <w:tabs>
          <w:tab w:val="clear" w:pos="567"/>
        </w:tabs>
        <w:spacing w:line="240" w:lineRule="auto"/>
        <w:rPr>
          <w:lang w:val="bg-BG"/>
        </w:rPr>
      </w:pPr>
      <w:r w:rsidRPr="00555E6E">
        <w:t>EU</w:t>
      </w:r>
      <w:r w:rsidRPr="0028363F">
        <w:rPr>
          <w:lang w:val="bg-BG"/>
        </w:rPr>
        <w:t>/1/96/007/033</w:t>
      </w:r>
    </w:p>
    <w:p w:rsidR="00BF57CF" w:rsidRDefault="00BF57CF" w:rsidP="00BF57CF">
      <w:pPr>
        <w:tabs>
          <w:tab w:val="clear" w:pos="567"/>
        </w:tabs>
        <w:spacing w:line="240" w:lineRule="auto"/>
        <w:ind w:left="567" w:hanging="567"/>
        <w:rPr>
          <w:lang w:val="bg-BG"/>
        </w:rPr>
      </w:pPr>
      <w:r w:rsidRPr="00161C59">
        <w:t>EU</w:t>
      </w:r>
      <w:r w:rsidRPr="0028363F">
        <w:rPr>
          <w:lang w:val="bg-BG"/>
        </w:rPr>
        <w:t>/1/96/007/034</w:t>
      </w:r>
    </w:p>
    <w:p w:rsidR="00BF57CF" w:rsidRPr="00BF57CF" w:rsidRDefault="00BF57CF" w:rsidP="00BF57CF">
      <w:pPr>
        <w:tabs>
          <w:tab w:val="clear" w:pos="567"/>
        </w:tabs>
        <w:spacing w:line="240" w:lineRule="auto"/>
        <w:ind w:left="567" w:hanging="567"/>
        <w:rPr>
          <w:b/>
          <w:szCs w:val="22"/>
          <w:lang w:val="bg-BG"/>
        </w:rPr>
      </w:pPr>
    </w:p>
    <w:p w:rsidR="009127D5" w:rsidRDefault="009127D5" w:rsidP="000D31C6">
      <w:pPr>
        <w:tabs>
          <w:tab w:val="clear" w:pos="567"/>
        </w:tabs>
        <w:spacing w:line="240" w:lineRule="auto"/>
        <w:ind w:left="567" w:hanging="567"/>
        <w:rPr>
          <w:b/>
          <w:szCs w:val="22"/>
          <w:lang w:val="bg-BG"/>
        </w:rPr>
      </w:pPr>
    </w:p>
    <w:p w:rsidR="009127D5" w:rsidRDefault="009127D5" w:rsidP="000D31C6">
      <w:pPr>
        <w:keepNext/>
        <w:tabs>
          <w:tab w:val="clear" w:pos="567"/>
        </w:tabs>
        <w:spacing w:line="240" w:lineRule="auto"/>
        <w:ind w:left="567" w:hanging="567"/>
        <w:rPr>
          <w:szCs w:val="22"/>
          <w:lang w:val="bg-BG"/>
        </w:rPr>
      </w:pPr>
      <w:r>
        <w:rPr>
          <w:b/>
          <w:szCs w:val="22"/>
          <w:lang w:val="bg-BG"/>
        </w:rPr>
        <w:t>9.</w:t>
      </w:r>
      <w:r>
        <w:rPr>
          <w:b/>
          <w:szCs w:val="22"/>
          <w:lang w:val="bg-BG"/>
        </w:rPr>
        <w:tab/>
        <w:t>ДАТА НА ПЪРВО РАЗРЕШАВАНЕ/ПОДНОВЯВАНЕ НА РАЗРЕШЕНИЕТО ЗА УПОТРЕБА</w:t>
      </w:r>
    </w:p>
    <w:p w:rsidR="009127D5" w:rsidRDefault="009127D5" w:rsidP="000D31C6">
      <w:pPr>
        <w:keepNext/>
        <w:tabs>
          <w:tab w:val="clear" w:pos="567"/>
        </w:tabs>
        <w:spacing w:line="240" w:lineRule="auto"/>
        <w:ind w:left="567" w:hanging="540"/>
        <w:jc w:val="both"/>
        <w:rPr>
          <w:highlight w:val="lightGray"/>
          <w:lang w:val="bg-BG"/>
        </w:rPr>
      </w:pPr>
    </w:p>
    <w:p w:rsidR="009127D5" w:rsidRPr="008C465C" w:rsidRDefault="009127D5">
      <w:pPr>
        <w:widowControl w:val="0"/>
        <w:tabs>
          <w:tab w:val="clear" w:pos="567"/>
        </w:tabs>
        <w:spacing w:line="240" w:lineRule="auto"/>
        <w:ind w:left="567" w:hanging="567"/>
        <w:rPr>
          <w:szCs w:val="22"/>
          <w:lang w:val="bg-BG"/>
        </w:rPr>
      </w:pPr>
      <w:r>
        <w:rPr>
          <w:szCs w:val="22"/>
          <w:lang w:val="bg-BG"/>
        </w:rPr>
        <w:t>Дата на първо разрешаване: 30 април 1996</w:t>
      </w:r>
      <w:r w:rsidR="003B5BFF">
        <w:rPr>
          <w:szCs w:val="22"/>
          <w:lang w:val="bg-BG"/>
        </w:rPr>
        <w:t xml:space="preserve"> г.</w:t>
      </w:r>
    </w:p>
    <w:p w:rsidR="009127D5" w:rsidRDefault="009127D5">
      <w:pPr>
        <w:widowControl w:val="0"/>
        <w:tabs>
          <w:tab w:val="clear" w:pos="567"/>
        </w:tabs>
        <w:spacing w:line="240" w:lineRule="auto"/>
        <w:ind w:left="567" w:hanging="567"/>
        <w:rPr>
          <w:szCs w:val="22"/>
          <w:lang w:val="bg-BG"/>
        </w:rPr>
      </w:pPr>
      <w:r>
        <w:rPr>
          <w:szCs w:val="22"/>
          <w:lang w:val="bg-BG"/>
        </w:rPr>
        <w:t>Дата на последно подновяване: 30 април 2006</w:t>
      </w:r>
      <w:r w:rsidR="003B5BFF">
        <w:rPr>
          <w:szCs w:val="22"/>
          <w:lang w:val="bg-BG"/>
        </w:rPr>
        <w:t xml:space="preserve"> г.</w:t>
      </w:r>
    </w:p>
    <w:p w:rsidR="009127D5" w:rsidRDefault="009127D5">
      <w:pPr>
        <w:widowControl w:val="0"/>
        <w:tabs>
          <w:tab w:val="clear" w:pos="567"/>
        </w:tabs>
        <w:spacing w:line="240" w:lineRule="auto"/>
        <w:ind w:left="567" w:hanging="567"/>
        <w:rPr>
          <w:szCs w:val="22"/>
          <w:highlight w:val="lightGray"/>
          <w:lang w:val="bg-BG"/>
        </w:rPr>
      </w:pPr>
    </w:p>
    <w:p w:rsidR="009127D5" w:rsidRDefault="009127D5">
      <w:pPr>
        <w:tabs>
          <w:tab w:val="clear" w:pos="567"/>
        </w:tabs>
        <w:spacing w:line="240" w:lineRule="auto"/>
        <w:ind w:left="567" w:hanging="567"/>
        <w:rPr>
          <w:szCs w:val="22"/>
          <w:lang w:val="bg-BG"/>
        </w:rPr>
      </w:pPr>
    </w:p>
    <w:p w:rsidR="009127D5" w:rsidRDefault="009127D5" w:rsidP="000D31C6">
      <w:pPr>
        <w:keepNext/>
        <w:tabs>
          <w:tab w:val="clear" w:pos="567"/>
        </w:tabs>
        <w:spacing w:line="240" w:lineRule="auto"/>
        <w:ind w:left="567" w:hanging="567"/>
        <w:rPr>
          <w:b/>
          <w:szCs w:val="22"/>
          <w:lang w:val="bg-BG"/>
        </w:rPr>
      </w:pPr>
      <w:r>
        <w:rPr>
          <w:b/>
          <w:szCs w:val="22"/>
          <w:lang w:val="bg-BG"/>
        </w:rPr>
        <w:t>10.</w:t>
      </w:r>
      <w:r>
        <w:rPr>
          <w:b/>
          <w:szCs w:val="22"/>
          <w:lang w:val="bg-BG"/>
        </w:rPr>
        <w:tab/>
        <w:t>ДАТА НА АКТУАЛИЗИРАНЕ НА ТЕКСТА</w:t>
      </w:r>
    </w:p>
    <w:p w:rsidR="009127D5" w:rsidRDefault="009127D5" w:rsidP="000D31C6">
      <w:pPr>
        <w:keepNext/>
        <w:tabs>
          <w:tab w:val="clear" w:pos="567"/>
        </w:tabs>
        <w:spacing w:line="240" w:lineRule="auto"/>
        <w:ind w:left="567" w:hanging="567"/>
        <w:rPr>
          <w:b/>
          <w:szCs w:val="22"/>
          <w:lang w:val="bg-BG"/>
        </w:rPr>
      </w:pPr>
    </w:p>
    <w:p w:rsidR="00BF57CF" w:rsidRDefault="00BF57CF" w:rsidP="00BF57CF">
      <w:pPr>
        <w:keepNext/>
        <w:rPr>
          <w:szCs w:val="22"/>
          <w:u w:val="single"/>
          <w:lang w:val="bg-BG"/>
        </w:rPr>
      </w:pPr>
      <w:r w:rsidRPr="008E2CDD">
        <w:rPr>
          <w:szCs w:val="22"/>
          <w:lang w:val="bg-BG"/>
        </w:rPr>
        <w:t>Подробна информация за то</w:t>
      </w:r>
      <w:r w:rsidRPr="008E2CDD">
        <w:rPr>
          <w:noProof/>
          <w:szCs w:val="22"/>
          <w:lang w:val="bg-BG"/>
        </w:rPr>
        <w:t>зи лекарствен продукт</w:t>
      </w:r>
      <w:r w:rsidRPr="008E2CDD">
        <w:rPr>
          <w:szCs w:val="22"/>
          <w:lang w:val="bg-BG"/>
        </w:rPr>
        <w:t xml:space="preserve"> е предоставена на уебсайта на Европейската </w:t>
      </w:r>
      <w:r w:rsidRPr="008E2CDD">
        <w:rPr>
          <w:color w:val="000000"/>
          <w:szCs w:val="22"/>
          <w:lang w:val="bg-BG"/>
        </w:rPr>
        <w:t>агенция по лекарствата</w:t>
      </w:r>
      <w:r w:rsidRPr="008E2CDD">
        <w:rPr>
          <w:noProof/>
          <w:color w:val="000000"/>
          <w:szCs w:val="22"/>
          <w:lang w:val="bg-BG"/>
        </w:rPr>
        <w:t xml:space="preserve"> </w:t>
      </w:r>
      <w:hyperlink r:id="rId18" w:history="1">
        <w:r w:rsidRPr="00CC4C57">
          <w:rPr>
            <w:rStyle w:val="Hyperlink"/>
            <w:szCs w:val="22"/>
            <w:lang w:val="bg-BG"/>
          </w:rPr>
          <w:t>http</w:t>
        </w:r>
        <w:r w:rsidRPr="008871B6">
          <w:rPr>
            <w:rStyle w:val="Hyperlink"/>
            <w:szCs w:val="22"/>
            <w:lang w:val="bg-BG"/>
          </w:rPr>
          <w:t>://www.</w:t>
        </w:r>
        <w:r w:rsidRPr="00CC4C57">
          <w:rPr>
            <w:rStyle w:val="Hyperlink"/>
            <w:szCs w:val="22"/>
            <w:lang w:val="bg-BG"/>
          </w:rPr>
          <w:t>ema</w:t>
        </w:r>
        <w:r w:rsidRPr="008871B6">
          <w:rPr>
            <w:rStyle w:val="Hyperlink"/>
            <w:szCs w:val="22"/>
            <w:lang w:val="bg-BG"/>
          </w:rPr>
          <w:t>.europa.eu</w:t>
        </w:r>
      </w:hyperlink>
    </w:p>
    <w:p w:rsidR="00BF57CF" w:rsidRDefault="00BF57CF" w:rsidP="000D31C6">
      <w:pPr>
        <w:keepNext/>
        <w:tabs>
          <w:tab w:val="clear" w:pos="567"/>
        </w:tabs>
        <w:spacing w:line="240" w:lineRule="auto"/>
        <w:ind w:left="567" w:hanging="567"/>
        <w:rPr>
          <w:b/>
          <w:szCs w:val="22"/>
          <w:lang w:val="bg-BG"/>
        </w:rPr>
      </w:pPr>
    </w:p>
    <w:p w:rsidR="009127D5" w:rsidRDefault="009127D5" w:rsidP="008535D1">
      <w:pPr>
        <w:keepNext/>
        <w:tabs>
          <w:tab w:val="clear" w:pos="567"/>
        </w:tabs>
        <w:spacing w:line="240" w:lineRule="auto"/>
        <w:ind w:left="567" w:hanging="567"/>
        <w:rPr>
          <w:b/>
          <w:szCs w:val="22"/>
          <w:lang w:val="bg-BG"/>
        </w:rPr>
      </w:pPr>
      <w:r>
        <w:rPr>
          <w:lang w:val="bg-BG"/>
        </w:rPr>
        <w:br w:type="page"/>
      </w:r>
      <w:r>
        <w:rPr>
          <w:b/>
          <w:szCs w:val="22"/>
          <w:lang w:val="bg-BG"/>
        </w:rPr>
        <w:t>1.</w:t>
      </w:r>
      <w:r>
        <w:rPr>
          <w:b/>
          <w:szCs w:val="22"/>
          <w:lang w:val="bg-BG"/>
        </w:rPr>
        <w:tab/>
        <w:t>ИМЕ НА ЛЕКАРСТВЕНИЯ ПРОДУКТ</w:t>
      </w:r>
    </w:p>
    <w:p w:rsidR="009127D5" w:rsidRDefault="009127D5" w:rsidP="00D5582A">
      <w:pPr>
        <w:keepNext/>
        <w:widowControl w:val="0"/>
        <w:tabs>
          <w:tab w:val="clear" w:pos="567"/>
        </w:tabs>
        <w:spacing w:line="240" w:lineRule="auto"/>
        <w:ind w:left="567" w:hanging="567"/>
        <w:rPr>
          <w:szCs w:val="22"/>
          <w:lang w:val="bg-BG"/>
        </w:rPr>
      </w:pPr>
    </w:p>
    <w:p w:rsidR="009127D5" w:rsidRDefault="009127D5">
      <w:pPr>
        <w:widowControl w:val="0"/>
        <w:tabs>
          <w:tab w:val="clear" w:pos="567"/>
        </w:tabs>
        <w:spacing w:line="240" w:lineRule="auto"/>
        <w:ind w:left="567" w:hanging="567"/>
        <w:rPr>
          <w:szCs w:val="22"/>
          <w:lang w:val="bg-BG"/>
        </w:rPr>
      </w:pPr>
      <w:r>
        <w:rPr>
          <w:szCs w:val="22"/>
        </w:rPr>
        <w:t>Humalog</w:t>
      </w:r>
      <w:r>
        <w:rPr>
          <w:szCs w:val="22"/>
          <w:lang w:val="bg-BG"/>
        </w:rPr>
        <w:t xml:space="preserve"> </w:t>
      </w:r>
      <w:r>
        <w:t>Mix</w:t>
      </w:r>
      <w:r>
        <w:rPr>
          <w:lang w:val="bg-BG"/>
        </w:rPr>
        <w:t>50</w:t>
      </w:r>
      <w:r>
        <w:rPr>
          <w:szCs w:val="22"/>
          <w:lang w:val="bg-BG"/>
        </w:rPr>
        <w:t xml:space="preserve"> 100</w:t>
      </w:r>
      <w:r w:rsidR="00B2659C">
        <w:rPr>
          <w:szCs w:val="22"/>
          <w:lang w:val="bg-BG"/>
        </w:rPr>
        <w:t> единици</w:t>
      </w:r>
      <w:r>
        <w:rPr>
          <w:szCs w:val="22"/>
          <w:lang w:val="bg-BG"/>
        </w:rPr>
        <w:t>/</w:t>
      </w:r>
      <w:r>
        <w:rPr>
          <w:szCs w:val="22"/>
        </w:rPr>
        <w:t>ml</w:t>
      </w:r>
      <w:r>
        <w:rPr>
          <w:szCs w:val="22"/>
          <w:lang w:val="bg-BG"/>
        </w:rPr>
        <w:t xml:space="preserve"> инжекционна суспензия в патрон</w:t>
      </w:r>
    </w:p>
    <w:p w:rsidR="00C66028" w:rsidRDefault="00C66028" w:rsidP="00C66028">
      <w:pPr>
        <w:widowControl w:val="0"/>
        <w:tabs>
          <w:tab w:val="clear" w:pos="567"/>
          <w:tab w:val="left" w:pos="720"/>
        </w:tabs>
        <w:spacing w:line="240" w:lineRule="auto"/>
        <w:rPr>
          <w:szCs w:val="22"/>
          <w:lang w:val="bg-BG"/>
        </w:rPr>
      </w:pPr>
      <w:r>
        <w:rPr>
          <w:szCs w:val="22"/>
        </w:rPr>
        <w:t>Humalog</w:t>
      </w:r>
      <w:r>
        <w:rPr>
          <w:szCs w:val="22"/>
          <w:lang w:val="bg-BG"/>
        </w:rPr>
        <w:t xml:space="preserve"> </w:t>
      </w:r>
      <w:r>
        <w:t>Mix</w:t>
      </w:r>
      <w:r>
        <w:rPr>
          <w:lang w:val="bg-BG"/>
        </w:rPr>
        <w:t>5</w:t>
      </w:r>
      <w:r w:rsidRPr="0028363F">
        <w:rPr>
          <w:lang w:val="bg-BG"/>
        </w:rPr>
        <w:t>0</w:t>
      </w:r>
      <w:r>
        <w:rPr>
          <w:szCs w:val="22"/>
          <w:lang w:val="bg-BG"/>
        </w:rPr>
        <w:t xml:space="preserve"> 100 единици/</w:t>
      </w:r>
      <w:r>
        <w:rPr>
          <w:szCs w:val="22"/>
        </w:rPr>
        <w:t>ml</w:t>
      </w:r>
      <w:r>
        <w:rPr>
          <w:szCs w:val="22"/>
          <w:lang w:val="bg-BG"/>
        </w:rPr>
        <w:t xml:space="preserve"> </w:t>
      </w:r>
      <w:r>
        <w:t>KwikPen</w:t>
      </w:r>
      <w:r>
        <w:rPr>
          <w:szCs w:val="22"/>
          <w:lang w:val="bg-BG"/>
        </w:rPr>
        <w:t xml:space="preserve"> инжекционна суспензия в предварително напълнена писалка</w:t>
      </w:r>
    </w:p>
    <w:p w:rsidR="009127D5" w:rsidRDefault="009127D5">
      <w:pPr>
        <w:widowControl w:val="0"/>
        <w:tabs>
          <w:tab w:val="clear" w:pos="567"/>
        </w:tabs>
        <w:spacing w:line="240" w:lineRule="auto"/>
        <w:ind w:left="567" w:hanging="567"/>
        <w:rPr>
          <w:szCs w:val="22"/>
          <w:highlight w:val="lightGray"/>
          <w:lang w:val="bg-BG"/>
        </w:rPr>
      </w:pPr>
    </w:p>
    <w:p w:rsidR="009127D5" w:rsidRDefault="009127D5">
      <w:pPr>
        <w:widowControl w:val="0"/>
        <w:tabs>
          <w:tab w:val="clear" w:pos="567"/>
        </w:tabs>
        <w:spacing w:line="240" w:lineRule="auto"/>
        <w:ind w:left="567" w:hanging="567"/>
        <w:rPr>
          <w:noProof/>
          <w:szCs w:val="22"/>
          <w:lang w:val="bg-BG"/>
        </w:rPr>
      </w:pPr>
    </w:p>
    <w:p w:rsidR="009127D5" w:rsidRDefault="009127D5" w:rsidP="00D5582A">
      <w:pPr>
        <w:keepNext/>
        <w:widowControl w:val="0"/>
        <w:tabs>
          <w:tab w:val="clear" w:pos="567"/>
        </w:tabs>
        <w:spacing w:line="240" w:lineRule="auto"/>
        <w:ind w:left="567" w:hanging="567"/>
        <w:rPr>
          <w:noProof/>
          <w:szCs w:val="22"/>
          <w:lang w:val="bg-BG"/>
        </w:rPr>
      </w:pPr>
      <w:r>
        <w:rPr>
          <w:b/>
          <w:szCs w:val="22"/>
          <w:lang w:val="bg-BG"/>
        </w:rPr>
        <w:t>2.</w:t>
      </w:r>
      <w:r>
        <w:rPr>
          <w:b/>
          <w:szCs w:val="22"/>
          <w:lang w:val="bg-BG"/>
        </w:rPr>
        <w:tab/>
        <w:t>КАЧЕСТВЕН И КОЛИЧЕСТВЕН СЪСТАВ</w:t>
      </w:r>
    </w:p>
    <w:p w:rsidR="009127D5" w:rsidRDefault="009127D5" w:rsidP="00D5582A">
      <w:pPr>
        <w:keepNext/>
        <w:widowControl w:val="0"/>
        <w:tabs>
          <w:tab w:val="clear" w:pos="567"/>
        </w:tabs>
        <w:spacing w:line="240" w:lineRule="auto"/>
        <w:ind w:left="567" w:hanging="567"/>
        <w:rPr>
          <w:szCs w:val="22"/>
          <w:highlight w:val="yellow"/>
          <w:lang w:val="bg-BG"/>
        </w:rPr>
      </w:pPr>
    </w:p>
    <w:p w:rsidR="009127D5" w:rsidRDefault="00C66028">
      <w:pPr>
        <w:tabs>
          <w:tab w:val="clear" w:pos="567"/>
        </w:tabs>
        <w:spacing w:line="240" w:lineRule="auto"/>
        <w:rPr>
          <w:szCs w:val="22"/>
          <w:lang w:val="bg-BG"/>
        </w:rPr>
      </w:pPr>
      <w:r>
        <w:rPr>
          <w:szCs w:val="22"/>
          <w:lang w:val="bg-BG"/>
        </w:rPr>
        <w:t xml:space="preserve">Всеки </w:t>
      </w:r>
      <w:r w:rsidR="009127D5">
        <w:rPr>
          <w:szCs w:val="22"/>
          <w:lang w:val="bg-BG"/>
        </w:rPr>
        <w:t>милилитър съдържа 100</w:t>
      </w:r>
      <w:r w:rsidR="00B2659C">
        <w:rPr>
          <w:lang w:val="bg-BG"/>
        </w:rPr>
        <w:t> единици</w:t>
      </w:r>
      <w:r w:rsidR="009127D5">
        <w:rPr>
          <w:szCs w:val="22"/>
          <w:lang w:val="bg-BG"/>
        </w:rPr>
        <w:t xml:space="preserve"> </w:t>
      </w:r>
      <w:r>
        <w:rPr>
          <w:szCs w:val="22"/>
          <w:lang w:val="bg-BG"/>
        </w:rPr>
        <w:t>инсулин лиспро</w:t>
      </w:r>
      <w:r>
        <w:rPr>
          <w:lang w:val="ru-RU"/>
        </w:rPr>
        <w:t>*</w:t>
      </w:r>
      <w:r>
        <w:rPr>
          <w:szCs w:val="22"/>
          <w:lang w:val="bg-BG"/>
        </w:rPr>
        <w:t xml:space="preserve"> (</w:t>
      </w:r>
      <w:r>
        <w:rPr>
          <w:szCs w:val="22"/>
        </w:rPr>
        <w:t>insulin</w:t>
      </w:r>
      <w:r>
        <w:rPr>
          <w:szCs w:val="22"/>
          <w:lang w:val="bg-BG"/>
        </w:rPr>
        <w:t xml:space="preserve"> </w:t>
      </w:r>
      <w:r>
        <w:rPr>
          <w:szCs w:val="22"/>
        </w:rPr>
        <w:t>lispro</w:t>
      </w:r>
      <w:r>
        <w:rPr>
          <w:szCs w:val="22"/>
          <w:lang w:val="bg-BG"/>
        </w:rPr>
        <w:t xml:space="preserve">) </w:t>
      </w:r>
      <w:r w:rsidR="009127D5">
        <w:rPr>
          <w:szCs w:val="22"/>
          <w:lang w:val="bg-BG"/>
        </w:rPr>
        <w:t>(еквивалент на 3,5</w:t>
      </w:r>
      <w:r w:rsidR="00C82C70">
        <w:rPr>
          <w:szCs w:val="22"/>
          <w:lang w:val="en-US"/>
        </w:rPr>
        <w:t> </w:t>
      </w:r>
      <w:r w:rsidR="009127D5">
        <w:rPr>
          <w:szCs w:val="22"/>
        </w:rPr>
        <w:t>mg</w:t>
      </w:r>
      <w:r w:rsidR="009127D5">
        <w:rPr>
          <w:szCs w:val="22"/>
          <w:lang w:val="bg-BG"/>
        </w:rPr>
        <w:t>).</w:t>
      </w:r>
    </w:p>
    <w:p w:rsidR="009127D5" w:rsidRDefault="009127D5">
      <w:pPr>
        <w:tabs>
          <w:tab w:val="clear" w:pos="567"/>
        </w:tabs>
        <w:spacing w:line="240" w:lineRule="auto"/>
        <w:rPr>
          <w:lang w:val="bg-BG"/>
        </w:rPr>
      </w:pPr>
    </w:p>
    <w:p w:rsidR="009127D5" w:rsidRDefault="009127D5">
      <w:pPr>
        <w:tabs>
          <w:tab w:val="clear" w:pos="567"/>
        </w:tabs>
        <w:spacing w:line="240" w:lineRule="auto"/>
        <w:rPr>
          <w:lang w:val="bg-BG"/>
        </w:rPr>
      </w:pPr>
      <w:r>
        <w:t>Humalog</w:t>
      </w:r>
      <w:r>
        <w:rPr>
          <w:lang w:val="bg-BG"/>
        </w:rPr>
        <w:t xml:space="preserve"> </w:t>
      </w:r>
      <w:r>
        <w:t>Mix</w:t>
      </w:r>
      <w:r>
        <w:rPr>
          <w:lang w:val="bg-BG"/>
        </w:rPr>
        <w:t>50 съдържат 50% инсулин лиспро разтвор и 50% инсулин лиспро протаминова суспензия.</w:t>
      </w:r>
    </w:p>
    <w:p w:rsidR="009127D5" w:rsidRDefault="009127D5">
      <w:pPr>
        <w:pStyle w:val="BodyText3"/>
        <w:tabs>
          <w:tab w:val="clear" w:pos="567"/>
        </w:tabs>
        <w:spacing w:line="240" w:lineRule="auto"/>
        <w:jc w:val="left"/>
        <w:rPr>
          <w:lang w:val="bg-BG"/>
        </w:rPr>
      </w:pPr>
    </w:p>
    <w:p w:rsidR="00C66028" w:rsidRDefault="00C66028" w:rsidP="008535D1">
      <w:pPr>
        <w:pStyle w:val="Janis-Deletion"/>
        <w:keepNext/>
        <w:tabs>
          <w:tab w:val="clear" w:pos="567"/>
          <w:tab w:val="left" w:pos="720"/>
        </w:tabs>
        <w:spacing w:line="240" w:lineRule="auto"/>
        <w:ind w:right="0"/>
        <w:jc w:val="left"/>
        <w:rPr>
          <w:strike w:val="0"/>
          <w:u w:val="single"/>
          <w:lang w:val="bg-BG"/>
        </w:rPr>
      </w:pPr>
      <w:r>
        <w:rPr>
          <w:strike w:val="0"/>
          <w:u w:val="single"/>
          <w:lang w:val="bg-BG"/>
        </w:rPr>
        <w:t>Патрон</w:t>
      </w:r>
    </w:p>
    <w:p w:rsidR="00BC5662" w:rsidRDefault="00BC5662" w:rsidP="00C66028">
      <w:pPr>
        <w:pStyle w:val="BodyText3"/>
        <w:tabs>
          <w:tab w:val="clear" w:pos="567"/>
          <w:tab w:val="left" w:pos="720"/>
        </w:tabs>
        <w:spacing w:line="240" w:lineRule="auto"/>
        <w:jc w:val="left"/>
        <w:rPr>
          <w:lang w:val="bg-BG"/>
        </w:rPr>
      </w:pPr>
    </w:p>
    <w:p w:rsidR="00C66028" w:rsidRDefault="00C66028" w:rsidP="00C66028">
      <w:pPr>
        <w:pStyle w:val="BodyText3"/>
        <w:tabs>
          <w:tab w:val="clear" w:pos="567"/>
          <w:tab w:val="left" w:pos="720"/>
        </w:tabs>
        <w:spacing w:line="240" w:lineRule="auto"/>
        <w:jc w:val="left"/>
        <w:rPr>
          <w:lang w:val="ru-RU"/>
        </w:rPr>
      </w:pPr>
      <w:r>
        <w:rPr>
          <w:lang w:val="bg-BG"/>
        </w:rPr>
        <w:t>Всеки патрон съдържа</w:t>
      </w:r>
      <w:r>
        <w:rPr>
          <w:lang w:val="ru-RU"/>
        </w:rPr>
        <w:t xml:space="preserve"> 300</w:t>
      </w:r>
      <w:r>
        <w:t> </w:t>
      </w:r>
      <w:r>
        <w:rPr>
          <w:szCs w:val="22"/>
          <w:lang w:val="bg-BG"/>
        </w:rPr>
        <w:t xml:space="preserve">единици инсулин лиспро в </w:t>
      </w:r>
      <w:r>
        <w:rPr>
          <w:lang w:val="ru-RU"/>
        </w:rPr>
        <w:t>3</w:t>
      </w:r>
      <w:r>
        <w:t> ml</w:t>
      </w:r>
      <w:r>
        <w:rPr>
          <w:lang w:val="ru-RU"/>
        </w:rPr>
        <w:t xml:space="preserve"> </w:t>
      </w:r>
      <w:r>
        <w:rPr>
          <w:szCs w:val="22"/>
          <w:lang w:val="bg-BG"/>
        </w:rPr>
        <w:t>суспензия</w:t>
      </w:r>
      <w:r>
        <w:rPr>
          <w:lang w:val="ru-RU"/>
        </w:rPr>
        <w:t>.</w:t>
      </w:r>
    </w:p>
    <w:p w:rsidR="00C66028" w:rsidRDefault="00C66028" w:rsidP="00C66028">
      <w:pPr>
        <w:pStyle w:val="Janis-Deletion"/>
        <w:tabs>
          <w:tab w:val="clear" w:pos="567"/>
          <w:tab w:val="left" w:pos="720"/>
        </w:tabs>
        <w:spacing w:line="240" w:lineRule="auto"/>
        <w:jc w:val="left"/>
        <w:rPr>
          <w:strike w:val="0"/>
          <w:lang w:val="ru-RU"/>
        </w:rPr>
      </w:pPr>
    </w:p>
    <w:p w:rsidR="00C66028" w:rsidRDefault="00C66028" w:rsidP="008535D1">
      <w:pPr>
        <w:keepNext/>
        <w:tabs>
          <w:tab w:val="clear" w:pos="567"/>
          <w:tab w:val="left" w:pos="720"/>
        </w:tabs>
        <w:spacing w:line="240" w:lineRule="auto"/>
        <w:rPr>
          <w:u w:val="single"/>
          <w:lang w:val="ru-RU"/>
        </w:rPr>
      </w:pPr>
      <w:r>
        <w:rPr>
          <w:u w:val="single"/>
        </w:rPr>
        <w:t>KwikPen</w:t>
      </w:r>
    </w:p>
    <w:p w:rsidR="00BC5662" w:rsidRDefault="00BC5662" w:rsidP="00C66028">
      <w:pPr>
        <w:pStyle w:val="BodyText3"/>
        <w:tabs>
          <w:tab w:val="clear" w:pos="567"/>
          <w:tab w:val="left" w:pos="720"/>
        </w:tabs>
        <w:spacing w:line="240" w:lineRule="auto"/>
        <w:jc w:val="left"/>
        <w:rPr>
          <w:lang w:val="bg-BG"/>
        </w:rPr>
      </w:pPr>
    </w:p>
    <w:p w:rsidR="00C66028" w:rsidRDefault="00C66028" w:rsidP="00C66028">
      <w:pPr>
        <w:pStyle w:val="BodyText3"/>
        <w:tabs>
          <w:tab w:val="clear" w:pos="567"/>
          <w:tab w:val="left" w:pos="720"/>
        </w:tabs>
        <w:spacing w:line="240" w:lineRule="auto"/>
        <w:jc w:val="left"/>
        <w:rPr>
          <w:lang w:val="ru-RU"/>
        </w:rPr>
      </w:pPr>
      <w:r>
        <w:rPr>
          <w:lang w:val="bg-BG"/>
        </w:rPr>
        <w:t>Всяка</w:t>
      </w:r>
      <w:r>
        <w:rPr>
          <w:lang w:val="ru-RU"/>
        </w:rPr>
        <w:t xml:space="preserve"> </w:t>
      </w:r>
      <w:r>
        <w:rPr>
          <w:szCs w:val="22"/>
          <w:lang w:val="bg-BG"/>
        </w:rPr>
        <w:t>предварително напълнена писалка</w:t>
      </w:r>
      <w:r>
        <w:rPr>
          <w:lang w:val="ru-RU"/>
        </w:rPr>
        <w:t xml:space="preserve"> </w:t>
      </w:r>
      <w:r>
        <w:rPr>
          <w:lang w:val="bg-BG"/>
        </w:rPr>
        <w:t xml:space="preserve">съдържа </w:t>
      </w:r>
      <w:r>
        <w:rPr>
          <w:lang w:val="ru-RU"/>
        </w:rPr>
        <w:t>300</w:t>
      </w:r>
      <w:r>
        <w:t> </w:t>
      </w:r>
      <w:r>
        <w:rPr>
          <w:lang w:val="bg-BG"/>
        </w:rPr>
        <w:t xml:space="preserve">единици </w:t>
      </w:r>
      <w:r>
        <w:rPr>
          <w:szCs w:val="22"/>
          <w:lang w:val="bg-BG"/>
        </w:rPr>
        <w:t xml:space="preserve">инсулин лиспро в </w:t>
      </w:r>
      <w:r>
        <w:rPr>
          <w:lang w:val="ru-RU"/>
        </w:rPr>
        <w:t>3</w:t>
      </w:r>
      <w:r>
        <w:t> ml</w:t>
      </w:r>
      <w:r>
        <w:rPr>
          <w:lang w:val="ru-RU"/>
        </w:rPr>
        <w:t xml:space="preserve"> </w:t>
      </w:r>
      <w:r>
        <w:rPr>
          <w:szCs w:val="22"/>
          <w:lang w:val="bg-BG"/>
        </w:rPr>
        <w:t>суспензия.</w:t>
      </w:r>
    </w:p>
    <w:p w:rsidR="00C66028" w:rsidRDefault="00C66028" w:rsidP="00C66028">
      <w:pPr>
        <w:tabs>
          <w:tab w:val="clear" w:pos="567"/>
          <w:tab w:val="left" w:pos="720"/>
        </w:tabs>
        <w:spacing w:line="240" w:lineRule="auto"/>
        <w:rPr>
          <w:lang w:val="ru-RU"/>
        </w:rPr>
      </w:pPr>
      <w:r>
        <w:rPr>
          <w:lang w:val="bg-BG"/>
        </w:rPr>
        <w:t>Всяка писалка</w:t>
      </w:r>
      <w:r>
        <w:rPr>
          <w:lang w:val="ru-RU"/>
        </w:rPr>
        <w:t xml:space="preserve"> </w:t>
      </w:r>
      <w:r>
        <w:t>KwikPen</w:t>
      </w:r>
      <w:r>
        <w:rPr>
          <w:lang w:val="ru-RU"/>
        </w:rPr>
        <w:t xml:space="preserve"> </w:t>
      </w:r>
      <w:r>
        <w:rPr>
          <w:lang w:val="bg-BG"/>
        </w:rPr>
        <w:t>доставя</w:t>
      </w:r>
      <w:r>
        <w:rPr>
          <w:lang w:val="ru-RU"/>
        </w:rPr>
        <w:t xml:space="preserve"> 1-60</w:t>
      </w:r>
      <w:r>
        <w:t> </w:t>
      </w:r>
      <w:r>
        <w:rPr>
          <w:lang w:val="bg-BG"/>
        </w:rPr>
        <w:t>единици на стъпки по</w:t>
      </w:r>
      <w:r>
        <w:rPr>
          <w:lang w:val="ru-RU"/>
        </w:rPr>
        <w:t xml:space="preserve"> 1</w:t>
      </w:r>
      <w:r>
        <w:t> </w:t>
      </w:r>
      <w:r>
        <w:rPr>
          <w:lang w:val="bg-BG"/>
        </w:rPr>
        <w:t>единица</w:t>
      </w:r>
      <w:r>
        <w:rPr>
          <w:lang w:val="ru-RU"/>
        </w:rPr>
        <w:t>.</w:t>
      </w:r>
    </w:p>
    <w:p w:rsidR="00C66028" w:rsidRDefault="00C66028" w:rsidP="00C66028">
      <w:pPr>
        <w:tabs>
          <w:tab w:val="clear" w:pos="567"/>
          <w:tab w:val="left" w:pos="720"/>
        </w:tabs>
        <w:spacing w:line="240" w:lineRule="auto"/>
        <w:rPr>
          <w:lang w:val="ru-RU"/>
        </w:rPr>
      </w:pPr>
    </w:p>
    <w:p w:rsidR="00C66028" w:rsidRDefault="00C66028" w:rsidP="00C66028">
      <w:pPr>
        <w:tabs>
          <w:tab w:val="clear" w:pos="567"/>
          <w:tab w:val="left" w:pos="720"/>
        </w:tabs>
        <w:spacing w:line="240" w:lineRule="auto"/>
        <w:rPr>
          <w:szCs w:val="22"/>
          <w:lang w:val="bg-BG"/>
        </w:rPr>
      </w:pPr>
      <w:r>
        <w:rPr>
          <w:lang w:val="bg-BG"/>
        </w:rPr>
        <w:t>*</w:t>
      </w:r>
      <w:r>
        <w:rPr>
          <w:szCs w:val="22"/>
          <w:lang w:val="bg-BG"/>
        </w:rPr>
        <w:t xml:space="preserve">получен от </w:t>
      </w:r>
      <w:r>
        <w:rPr>
          <w:i/>
          <w:szCs w:val="22"/>
          <w:lang w:val="bg-BG"/>
        </w:rPr>
        <w:t>E.coli</w:t>
      </w:r>
      <w:r>
        <w:rPr>
          <w:szCs w:val="22"/>
          <w:lang w:val="bg-BG"/>
        </w:rPr>
        <w:t xml:space="preserve"> чрез рекомбинантна ДНК технология.</w:t>
      </w:r>
    </w:p>
    <w:p w:rsidR="00C66028" w:rsidRPr="0028363F" w:rsidRDefault="00C66028" w:rsidP="00FA34B6">
      <w:pPr>
        <w:pStyle w:val="BodyText3"/>
        <w:tabs>
          <w:tab w:val="clear" w:pos="567"/>
        </w:tabs>
        <w:spacing w:line="240" w:lineRule="auto"/>
        <w:jc w:val="left"/>
        <w:rPr>
          <w:lang w:val="ru-RU"/>
        </w:rPr>
      </w:pPr>
    </w:p>
    <w:p w:rsidR="009127D5" w:rsidRDefault="009127D5" w:rsidP="00FA34B6">
      <w:pPr>
        <w:pStyle w:val="BodyText3"/>
        <w:tabs>
          <w:tab w:val="clear" w:pos="567"/>
        </w:tabs>
        <w:spacing w:line="240" w:lineRule="auto"/>
        <w:jc w:val="left"/>
        <w:rPr>
          <w:lang w:val="bg-BG"/>
        </w:rPr>
      </w:pPr>
      <w:r>
        <w:rPr>
          <w:lang w:val="bg-BG"/>
        </w:rPr>
        <w:t>За пълния списък на помощните вещества в</w:t>
      </w:r>
      <w:r w:rsidR="00A91C91">
        <w:rPr>
          <w:lang w:val="bg-BG"/>
        </w:rPr>
        <w:t>и</w:t>
      </w:r>
      <w:r>
        <w:rPr>
          <w:lang w:val="bg-BG"/>
        </w:rPr>
        <w:t>ж</w:t>
      </w:r>
      <w:r w:rsidR="00A91C91">
        <w:rPr>
          <w:lang w:val="bg-BG"/>
        </w:rPr>
        <w:t>те</w:t>
      </w:r>
      <w:r>
        <w:rPr>
          <w:lang w:val="bg-BG"/>
        </w:rPr>
        <w:t xml:space="preserve"> точка</w:t>
      </w:r>
      <w:r w:rsidR="00FA34B6">
        <w:rPr>
          <w:lang w:val="bg-BG"/>
        </w:rPr>
        <w:t> </w:t>
      </w:r>
      <w:r>
        <w:rPr>
          <w:lang w:val="bg-BG"/>
        </w:rPr>
        <w:t>6.1.</w:t>
      </w:r>
    </w:p>
    <w:p w:rsidR="009127D5" w:rsidRDefault="009127D5">
      <w:pPr>
        <w:tabs>
          <w:tab w:val="clear" w:pos="567"/>
        </w:tabs>
        <w:spacing w:line="240" w:lineRule="auto"/>
        <w:rPr>
          <w:noProof/>
          <w:szCs w:val="22"/>
          <w:lang w:val="bg-BG"/>
        </w:rPr>
      </w:pPr>
    </w:p>
    <w:p w:rsidR="009127D5" w:rsidRDefault="009127D5">
      <w:pPr>
        <w:tabs>
          <w:tab w:val="clear" w:pos="567"/>
        </w:tabs>
        <w:spacing w:line="240" w:lineRule="auto"/>
        <w:rPr>
          <w:noProof/>
          <w:szCs w:val="22"/>
          <w:lang w:val="bg-BG"/>
        </w:rPr>
      </w:pPr>
    </w:p>
    <w:p w:rsidR="009127D5" w:rsidRDefault="009127D5" w:rsidP="00D5582A">
      <w:pPr>
        <w:keepNext/>
        <w:tabs>
          <w:tab w:val="clear" w:pos="567"/>
        </w:tabs>
        <w:spacing w:line="240" w:lineRule="auto"/>
        <w:ind w:left="567" w:hanging="567"/>
        <w:rPr>
          <w:b/>
          <w:caps/>
          <w:szCs w:val="22"/>
          <w:lang w:val="bg-BG"/>
        </w:rPr>
      </w:pPr>
      <w:r>
        <w:rPr>
          <w:b/>
          <w:szCs w:val="22"/>
          <w:lang w:val="bg-BG"/>
        </w:rPr>
        <w:t>3.</w:t>
      </w:r>
      <w:r>
        <w:rPr>
          <w:b/>
          <w:szCs w:val="22"/>
          <w:lang w:val="bg-BG"/>
        </w:rPr>
        <w:tab/>
        <w:t>ЛЕКАРСТВЕНА ФОРМА</w:t>
      </w:r>
    </w:p>
    <w:p w:rsidR="009127D5" w:rsidRDefault="009127D5" w:rsidP="00D5582A">
      <w:pPr>
        <w:keepNext/>
        <w:tabs>
          <w:tab w:val="clear" w:pos="567"/>
        </w:tabs>
        <w:spacing w:line="240" w:lineRule="auto"/>
        <w:ind w:left="567" w:hanging="567"/>
        <w:rPr>
          <w:noProof/>
          <w:szCs w:val="22"/>
          <w:lang w:val="bg-BG"/>
        </w:rPr>
      </w:pPr>
    </w:p>
    <w:p w:rsidR="009127D5" w:rsidRDefault="009127D5">
      <w:pPr>
        <w:tabs>
          <w:tab w:val="clear" w:pos="567"/>
        </w:tabs>
        <w:spacing w:line="240" w:lineRule="auto"/>
        <w:ind w:left="567" w:hanging="567"/>
        <w:rPr>
          <w:szCs w:val="22"/>
          <w:lang w:val="bg-BG"/>
        </w:rPr>
      </w:pPr>
      <w:r>
        <w:rPr>
          <w:szCs w:val="22"/>
          <w:lang w:val="bg-BG"/>
        </w:rPr>
        <w:t>Инжекционна суспензия</w:t>
      </w:r>
      <w:r w:rsidR="00243CBE">
        <w:rPr>
          <w:szCs w:val="22"/>
          <w:lang w:val="bg-BG"/>
        </w:rPr>
        <w:t>.</w:t>
      </w:r>
    </w:p>
    <w:p w:rsidR="00C66028" w:rsidRDefault="00C66028" w:rsidP="00C66028">
      <w:pPr>
        <w:tabs>
          <w:tab w:val="clear" w:pos="567"/>
          <w:tab w:val="left" w:pos="720"/>
        </w:tabs>
        <w:spacing w:line="240" w:lineRule="auto"/>
        <w:ind w:left="567" w:hanging="567"/>
        <w:rPr>
          <w:szCs w:val="22"/>
          <w:lang w:val="bg-BG"/>
        </w:rPr>
      </w:pPr>
    </w:p>
    <w:p w:rsidR="00C66028" w:rsidRDefault="00C66028" w:rsidP="00C66028">
      <w:pPr>
        <w:tabs>
          <w:tab w:val="clear" w:pos="567"/>
          <w:tab w:val="left" w:pos="720"/>
        </w:tabs>
        <w:spacing w:line="240" w:lineRule="auto"/>
        <w:ind w:left="567" w:hanging="567"/>
        <w:rPr>
          <w:szCs w:val="22"/>
          <w:lang w:val="bg-BG"/>
        </w:rPr>
      </w:pPr>
      <w:r>
        <w:rPr>
          <w:szCs w:val="22"/>
          <w:lang w:val="bg-BG"/>
        </w:rPr>
        <w:t>Бяла суспензия.</w:t>
      </w:r>
    </w:p>
    <w:p w:rsidR="009127D5" w:rsidRDefault="009127D5">
      <w:pPr>
        <w:tabs>
          <w:tab w:val="clear" w:pos="567"/>
        </w:tabs>
        <w:spacing w:line="240" w:lineRule="auto"/>
        <w:ind w:left="567" w:hanging="567"/>
        <w:rPr>
          <w:szCs w:val="22"/>
          <w:lang w:val="bg-BG"/>
        </w:rPr>
      </w:pPr>
    </w:p>
    <w:p w:rsidR="009127D5" w:rsidRDefault="009127D5">
      <w:pPr>
        <w:tabs>
          <w:tab w:val="clear" w:pos="567"/>
        </w:tabs>
        <w:spacing w:line="240" w:lineRule="auto"/>
        <w:ind w:left="567" w:hanging="567"/>
        <w:rPr>
          <w:noProof/>
          <w:szCs w:val="22"/>
          <w:lang w:val="bg-BG"/>
        </w:rPr>
      </w:pPr>
    </w:p>
    <w:p w:rsidR="009127D5" w:rsidRDefault="009127D5" w:rsidP="00D5582A">
      <w:pPr>
        <w:keepNext/>
        <w:tabs>
          <w:tab w:val="clear" w:pos="567"/>
        </w:tabs>
        <w:spacing w:line="240" w:lineRule="auto"/>
        <w:ind w:left="567" w:hanging="567"/>
        <w:rPr>
          <w:caps/>
          <w:szCs w:val="22"/>
          <w:lang w:val="bg-BG"/>
        </w:rPr>
      </w:pPr>
      <w:r>
        <w:rPr>
          <w:b/>
          <w:caps/>
          <w:szCs w:val="22"/>
          <w:lang w:val="bg-BG"/>
        </w:rPr>
        <w:t>4.</w:t>
      </w:r>
      <w:r>
        <w:rPr>
          <w:b/>
          <w:caps/>
          <w:szCs w:val="22"/>
          <w:lang w:val="bg-BG"/>
        </w:rPr>
        <w:tab/>
        <w:t>КЛИНИЧНИ ДАННИ</w:t>
      </w:r>
    </w:p>
    <w:p w:rsidR="009127D5" w:rsidRDefault="009127D5" w:rsidP="00D5582A">
      <w:pPr>
        <w:keepNext/>
        <w:tabs>
          <w:tab w:val="clear" w:pos="567"/>
        </w:tabs>
        <w:spacing w:line="240" w:lineRule="auto"/>
        <w:ind w:left="567" w:hanging="567"/>
        <w:rPr>
          <w:noProof/>
          <w:szCs w:val="22"/>
          <w:lang w:val="bg-BG"/>
        </w:rPr>
      </w:pPr>
    </w:p>
    <w:p w:rsidR="009127D5" w:rsidRDefault="009127D5" w:rsidP="00D5582A">
      <w:pPr>
        <w:keepNext/>
        <w:tabs>
          <w:tab w:val="clear" w:pos="567"/>
        </w:tabs>
        <w:spacing w:line="240" w:lineRule="auto"/>
        <w:rPr>
          <w:b/>
          <w:szCs w:val="22"/>
          <w:lang w:val="bg-BG"/>
        </w:rPr>
      </w:pPr>
      <w:r>
        <w:rPr>
          <w:b/>
          <w:szCs w:val="22"/>
          <w:lang w:val="bg-BG"/>
        </w:rPr>
        <w:t>4.1</w:t>
      </w:r>
      <w:r>
        <w:rPr>
          <w:b/>
          <w:szCs w:val="22"/>
          <w:lang w:val="bg-BG"/>
        </w:rPr>
        <w:tab/>
        <w:t>Терапевтични показания</w:t>
      </w:r>
    </w:p>
    <w:p w:rsidR="009127D5" w:rsidRDefault="009127D5" w:rsidP="00D5582A">
      <w:pPr>
        <w:keepNext/>
        <w:tabs>
          <w:tab w:val="clear" w:pos="567"/>
        </w:tabs>
        <w:spacing w:line="240" w:lineRule="auto"/>
        <w:ind w:firstLine="27"/>
        <w:rPr>
          <w:szCs w:val="22"/>
          <w:lang w:val="bg-BG"/>
        </w:rPr>
      </w:pPr>
    </w:p>
    <w:p w:rsidR="009127D5" w:rsidRDefault="009127D5">
      <w:pPr>
        <w:tabs>
          <w:tab w:val="clear" w:pos="567"/>
        </w:tabs>
        <w:spacing w:line="240" w:lineRule="auto"/>
        <w:rPr>
          <w:strike/>
          <w:lang w:val="bg-BG"/>
        </w:rPr>
      </w:pPr>
      <w:r>
        <w:t>Humalog</w:t>
      </w:r>
      <w:r>
        <w:rPr>
          <w:lang w:val="bg-BG"/>
        </w:rPr>
        <w:t xml:space="preserve"> </w:t>
      </w:r>
      <w:r>
        <w:t>Mix</w:t>
      </w:r>
      <w:r>
        <w:rPr>
          <w:lang w:val="bg-BG"/>
        </w:rPr>
        <w:t xml:space="preserve">50 </w:t>
      </w:r>
      <w:r>
        <w:rPr>
          <w:noProof/>
          <w:lang w:val="bg-BG"/>
        </w:rPr>
        <w:t>е показан за лечение на пациенти със захарен диабет, които се нуждаят от инсулин за поддържане на нормална глюкозна хомеостаза</w:t>
      </w:r>
      <w:r>
        <w:rPr>
          <w:lang w:val="bg-BG"/>
        </w:rPr>
        <w:t xml:space="preserve">. </w:t>
      </w:r>
    </w:p>
    <w:p w:rsidR="009127D5" w:rsidRDefault="009127D5">
      <w:pPr>
        <w:tabs>
          <w:tab w:val="clear" w:pos="567"/>
        </w:tabs>
        <w:spacing w:line="240" w:lineRule="auto"/>
        <w:ind w:left="567" w:hanging="567"/>
        <w:rPr>
          <w:noProof/>
          <w:szCs w:val="22"/>
          <w:lang w:val="bg-BG"/>
        </w:rPr>
      </w:pPr>
    </w:p>
    <w:p w:rsidR="009127D5" w:rsidRDefault="009127D5" w:rsidP="00D5582A">
      <w:pPr>
        <w:keepNext/>
        <w:tabs>
          <w:tab w:val="clear" w:pos="567"/>
        </w:tabs>
        <w:spacing w:line="240" w:lineRule="auto"/>
        <w:ind w:left="567" w:hanging="567"/>
        <w:rPr>
          <w:b/>
          <w:szCs w:val="22"/>
          <w:lang w:val="bg-BG"/>
        </w:rPr>
      </w:pPr>
      <w:r>
        <w:rPr>
          <w:b/>
          <w:szCs w:val="22"/>
          <w:lang w:val="bg-BG"/>
        </w:rPr>
        <w:t>4.2</w:t>
      </w:r>
      <w:r>
        <w:rPr>
          <w:b/>
          <w:szCs w:val="22"/>
          <w:lang w:val="bg-BG"/>
        </w:rPr>
        <w:tab/>
        <w:t>Дозировка и начин на приложение</w:t>
      </w:r>
    </w:p>
    <w:p w:rsidR="009127D5" w:rsidRDefault="009127D5" w:rsidP="00D5582A">
      <w:pPr>
        <w:keepNext/>
        <w:tabs>
          <w:tab w:val="clear" w:pos="567"/>
        </w:tabs>
        <w:spacing w:line="240" w:lineRule="auto"/>
        <w:ind w:left="567" w:hanging="567"/>
        <w:rPr>
          <w:b/>
          <w:noProof/>
          <w:szCs w:val="22"/>
          <w:lang w:val="bg-BG"/>
        </w:rPr>
      </w:pPr>
    </w:p>
    <w:p w:rsidR="00C66028" w:rsidRPr="0028363F" w:rsidRDefault="00C66028" w:rsidP="00C66028">
      <w:pPr>
        <w:keepNext/>
        <w:tabs>
          <w:tab w:val="clear" w:pos="567"/>
          <w:tab w:val="left" w:pos="720"/>
        </w:tabs>
        <w:spacing w:line="240" w:lineRule="auto"/>
        <w:rPr>
          <w:szCs w:val="22"/>
          <w:u w:val="single"/>
          <w:lang w:val="bg-BG"/>
        </w:rPr>
      </w:pPr>
      <w:r>
        <w:rPr>
          <w:szCs w:val="22"/>
          <w:u w:val="single"/>
          <w:lang w:val="bg-BG"/>
        </w:rPr>
        <w:t>Дозировка</w:t>
      </w:r>
    </w:p>
    <w:p w:rsidR="00C66028" w:rsidRPr="0028363F" w:rsidRDefault="00C66028" w:rsidP="00C66028">
      <w:pPr>
        <w:keepNext/>
        <w:tabs>
          <w:tab w:val="clear" w:pos="567"/>
          <w:tab w:val="left" w:pos="720"/>
        </w:tabs>
        <w:spacing w:line="240" w:lineRule="auto"/>
        <w:rPr>
          <w:szCs w:val="22"/>
          <w:lang w:val="bg-BG"/>
        </w:rPr>
      </w:pPr>
    </w:p>
    <w:p w:rsidR="009127D5" w:rsidRDefault="009127D5">
      <w:pPr>
        <w:tabs>
          <w:tab w:val="clear" w:pos="567"/>
        </w:tabs>
        <w:spacing w:line="240" w:lineRule="auto"/>
        <w:rPr>
          <w:szCs w:val="22"/>
          <w:lang w:val="bg-BG"/>
        </w:rPr>
      </w:pPr>
      <w:r>
        <w:rPr>
          <w:szCs w:val="22"/>
          <w:lang w:val="bg-BG"/>
        </w:rPr>
        <w:t>Дозировката трябва да се определя от лекар, съобразно нуждите на пациента.</w:t>
      </w:r>
    </w:p>
    <w:p w:rsidR="009127D5" w:rsidRDefault="009127D5">
      <w:pPr>
        <w:tabs>
          <w:tab w:val="clear" w:pos="567"/>
        </w:tabs>
        <w:spacing w:line="240" w:lineRule="auto"/>
        <w:rPr>
          <w:szCs w:val="22"/>
          <w:lang w:val="bg-BG"/>
        </w:rPr>
      </w:pPr>
    </w:p>
    <w:p w:rsidR="009127D5" w:rsidRDefault="009127D5">
      <w:pPr>
        <w:tabs>
          <w:tab w:val="clear" w:pos="567"/>
        </w:tabs>
        <w:spacing w:line="240" w:lineRule="auto"/>
        <w:rPr>
          <w:szCs w:val="22"/>
          <w:lang w:val="bg-BG"/>
        </w:rPr>
      </w:pPr>
      <w:r>
        <w:rPr>
          <w:szCs w:val="22"/>
          <w:lang w:val="bg-BG"/>
        </w:rPr>
        <w:t>Humalog Mix50 може да се прилага непосредствено преди хранене. Когато е необходимо, Humalog Mix50 може да се приложи веднага след храненето. Humalog Mix50 трябва да се прилага само чрез подкожна инжекция. При никакви условия Humalog Mix50 не трябва да се прилага интравенозно.</w:t>
      </w:r>
    </w:p>
    <w:p w:rsidR="009127D5" w:rsidRDefault="009127D5">
      <w:pPr>
        <w:tabs>
          <w:tab w:val="clear" w:pos="567"/>
        </w:tabs>
        <w:spacing w:line="240" w:lineRule="auto"/>
        <w:rPr>
          <w:szCs w:val="22"/>
          <w:lang w:val="bg-BG"/>
        </w:rPr>
      </w:pPr>
    </w:p>
    <w:p w:rsidR="009127D5" w:rsidRPr="0028363F" w:rsidRDefault="009127D5">
      <w:pPr>
        <w:tabs>
          <w:tab w:val="clear" w:pos="567"/>
        </w:tabs>
        <w:spacing w:line="240" w:lineRule="auto"/>
        <w:rPr>
          <w:szCs w:val="22"/>
          <w:lang w:val="bg-BG"/>
        </w:rPr>
      </w:pPr>
      <w:r>
        <w:rPr>
          <w:szCs w:val="22"/>
          <w:lang w:val="bg-BG"/>
        </w:rPr>
        <w:t xml:space="preserve">Бързото начало на действие и ранният пик на активност на самия Humalog се наблюдават след </w:t>
      </w:r>
      <w:r>
        <w:rPr>
          <w:bCs/>
          <w:iCs/>
          <w:szCs w:val="22"/>
          <w:lang w:val="bg-BG"/>
        </w:rPr>
        <w:t>последващо подкожно инжектиране на Humalog Mix50. Това позволява Humalog Mix50 да се</w:t>
      </w:r>
      <w:r>
        <w:rPr>
          <w:szCs w:val="22"/>
          <w:lang w:val="bg-BG"/>
        </w:rPr>
        <w:t xml:space="preserve"> прилага непосредствено преди хранене. Продължителността на действие на съставката инсулин </w:t>
      </w:r>
      <w:r>
        <w:rPr>
          <w:bCs/>
          <w:iCs/>
          <w:szCs w:val="22"/>
          <w:lang w:val="bg-BG"/>
        </w:rPr>
        <w:t>лиспро протамин суспензия в Humalog Mix50</w:t>
      </w:r>
      <w:r w:rsidR="00E5314B">
        <w:rPr>
          <w:bCs/>
          <w:iCs/>
          <w:szCs w:val="22"/>
          <w:lang w:val="bg-BG"/>
        </w:rPr>
        <w:t xml:space="preserve"> </w:t>
      </w:r>
      <w:r>
        <w:rPr>
          <w:bCs/>
          <w:iCs/>
          <w:szCs w:val="22"/>
          <w:lang w:val="bg-BG"/>
        </w:rPr>
        <w:t xml:space="preserve">е подобна на тази на базалния </w:t>
      </w:r>
      <w:r w:rsidR="005C0F5D">
        <w:rPr>
          <w:bCs/>
          <w:iCs/>
          <w:szCs w:val="22"/>
          <w:lang w:val="bg-BG"/>
        </w:rPr>
        <w:t xml:space="preserve">човешки </w:t>
      </w:r>
      <w:r>
        <w:rPr>
          <w:bCs/>
          <w:iCs/>
          <w:szCs w:val="22"/>
          <w:lang w:val="bg-BG"/>
        </w:rPr>
        <w:t>инсулин</w:t>
      </w:r>
      <w:r>
        <w:rPr>
          <w:szCs w:val="22"/>
          <w:lang w:val="bg-BG"/>
        </w:rPr>
        <w:t xml:space="preserve"> (NPH).</w:t>
      </w:r>
    </w:p>
    <w:p w:rsidR="00C66028" w:rsidRPr="0028363F" w:rsidRDefault="00C66028">
      <w:pPr>
        <w:tabs>
          <w:tab w:val="clear" w:pos="567"/>
        </w:tabs>
        <w:spacing w:line="240" w:lineRule="auto"/>
        <w:rPr>
          <w:szCs w:val="22"/>
          <w:lang w:val="bg-BG"/>
        </w:rPr>
      </w:pPr>
    </w:p>
    <w:p w:rsidR="009127D5" w:rsidRDefault="009127D5">
      <w:pPr>
        <w:tabs>
          <w:tab w:val="clear" w:pos="567"/>
        </w:tabs>
        <w:spacing w:line="240" w:lineRule="auto"/>
        <w:rPr>
          <w:szCs w:val="22"/>
          <w:lang w:val="bg-BG"/>
        </w:rPr>
      </w:pPr>
      <w:r>
        <w:rPr>
          <w:szCs w:val="22"/>
          <w:lang w:val="bg-BG"/>
        </w:rPr>
        <w:t>Времето на действие на всеки инсулин може да варира значително при различни индивиди или в различни периоди при един и същ индивид. Както при всички инсулинови продукти продължителността на действие на Humalog Mix50 зависи от дозата, мястото на инжектиране, кръвоснабдяването, температурата и физическата активност.</w:t>
      </w:r>
    </w:p>
    <w:p w:rsidR="00901299" w:rsidRPr="0028363F" w:rsidRDefault="00901299">
      <w:pPr>
        <w:tabs>
          <w:tab w:val="clear" w:pos="567"/>
        </w:tabs>
        <w:spacing w:line="240" w:lineRule="auto"/>
        <w:rPr>
          <w:iCs/>
          <w:szCs w:val="22"/>
          <w:lang w:val="bg-BG"/>
        </w:rPr>
      </w:pPr>
    </w:p>
    <w:p w:rsidR="00C66028" w:rsidRPr="0028363F" w:rsidRDefault="00C66028" w:rsidP="00C66028">
      <w:pPr>
        <w:keepNext/>
        <w:autoSpaceDE w:val="0"/>
        <w:autoSpaceDN w:val="0"/>
        <w:adjustRightInd w:val="0"/>
        <w:rPr>
          <w:i/>
          <w:szCs w:val="22"/>
          <w:u w:val="single"/>
          <w:lang w:val="bg-BG"/>
        </w:rPr>
      </w:pPr>
      <w:r w:rsidRPr="0028363F">
        <w:rPr>
          <w:i/>
          <w:szCs w:val="22"/>
          <w:u w:val="single"/>
          <w:lang w:val="bg-BG"/>
        </w:rPr>
        <w:t>Специални популации</w:t>
      </w:r>
    </w:p>
    <w:p w:rsidR="00C66028" w:rsidRDefault="00C66028" w:rsidP="00C66028">
      <w:pPr>
        <w:keepNext/>
        <w:autoSpaceDE w:val="0"/>
        <w:autoSpaceDN w:val="0"/>
        <w:adjustRightInd w:val="0"/>
        <w:rPr>
          <w:szCs w:val="22"/>
          <w:lang w:val="bg-BG"/>
        </w:rPr>
      </w:pPr>
    </w:p>
    <w:p w:rsidR="00C66028" w:rsidRDefault="00C66028" w:rsidP="00C66028">
      <w:pPr>
        <w:keepNext/>
        <w:autoSpaceDE w:val="0"/>
        <w:autoSpaceDN w:val="0"/>
        <w:adjustRightInd w:val="0"/>
        <w:rPr>
          <w:i/>
          <w:iCs/>
          <w:szCs w:val="22"/>
          <w:lang w:val="bg-BG"/>
        </w:rPr>
      </w:pPr>
      <w:r>
        <w:rPr>
          <w:i/>
          <w:iCs/>
          <w:szCs w:val="22"/>
          <w:lang w:val="bg-BG"/>
        </w:rPr>
        <w:t>Бъбречно увреждане</w:t>
      </w:r>
    </w:p>
    <w:p w:rsidR="00C66028" w:rsidRDefault="00B56CD4" w:rsidP="00C66028">
      <w:pPr>
        <w:autoSpaceDE w:val="0"/>
        <w:autoSpaceDN w:val="0"/>
        <w:adjustRightInd w:val="0"/>
        <w:rPr>
          <w:szCs w:val="22"/>
          <w:lang w:val="bg-BG"/>
        </w:rPr>
      </w:pPr>
      <w:r>
        <w:rPr>
          <w:lang w:val="bg-BG"/>
        </w:rPr>
        <w:t>Н</w:t>
      </w:r>
      <w:r w:rsidR="00C66028">
        <w:rPr>
          <w:lang w:val="bg-BG"/>
        </w:rPr>
        <w:t>ужди</w:t>
      </w:r>
      <w:r>
        <w:rPr>
          <w:lang w:val="bg-BG"/>
        </w:rPr>
        <w:t>те от инсулин</w:t>
      </w:r>
      <w:r w:rsidR="00C66028">
        <w:rPr>
          <w:lang w:val="bg-BG"/>
        </w:rPr>
        <w:t xml:space="preserve"> мо</w:t>
      </w:r>
      <w:r>
        <w:rPr>
          <w:lang w:val="bg-BG"/>
        </w:rPr>
        <w:t>гат</w:t>
      </w:r>
      <w:r w:rsidR="00C66028">
        <w:rPr>
          <w:lang w:val="bg-BG"/>
        </w:rPr>
        <w:t xml:space="preserve"> да са намалени при бъбречно увреждане.</w:t>
      </w:r>
    </w:p>
    <w:p w:rsidR="00C66028" w:rsidRDefault="00C66028" w:rsidP="00C66028">
      <w:pPr>
        <w:autoSpaceDE w:val="0"/>
        <w:autoSpaceDN w:val="0"/>
        <w:adjustRightInd w:val="0"/>
        <w:rPr>
          <w:i/>
          <w:iCs/>
          <w:szCs w:val="22"/>
          <w:lang w:val="bg-BG"/>
        </w:rPr>
      </w:pPr>
    </w:p>
    <w:p w:rsidR="00C66028" w:rsidRDefault="00C66028" w:rsidP="00C66028">
      <w:pPr>
        <w:keepNext/>
        <w:autoSpaceDE w:val="0"/>
        <w:autoSpaceDN w:val="0"/>
        <w:adjustRightInd w:val="0"/>
        <w:rPr>
          <w:i/>
          <w:iCs/>
          <w:szCs w:val="22"/>
          <w:lang w:val="bg-BG"/>
        </w:rPr>
      </w:pPr>
      <w:r>
        <w:rPr>
          <w:i/>
          <w:iCs/>
          <w:szCs w:val="22"/>
          <w:lang w:val="bg-BG"/>
        </w:rPr>
        <w:t>Чернодробно увреждане</w:t>
      </w:r>
    </w:p>
    <w:p w:rsidR="00C66028" w:rsidRDefault="00B56CD4" w:rsidP="00C66028">
      <w:pPr>
        <w:rPr>
          <w:szCs w:val="22"/>
          <w:lang w:val="bg-BG"/>
        </w:rPr>
      </w:pPr>
      <w:r>
        <w:rPr>
          <w:lang w:val="bg-BG"/>
        </w:rPr>
        <w:t>Н</w:t>
      </w:r>
      <w:r w:rsidR="00C66028">
        <w:rPr>
          <w:lang w:val="bg-BG"/>
        </w:rPr>
        <w:t>ужди</w:t>
      </w:r>
      <w:r>
        <w:rPr>
          <w:lang w:val="bg-BG"/>
        </w:rPr>
        <w:t>те от инсулин</w:t>
      </w:r>
      <w:r w:rsidR="00C66028">
        <w:rPr>
          <w:lang w:val="bg-BG"/>
        </w:rPr>
        <w:t xml:space="preserve"> мо</w:t>
      </w:r>
      <w:r>
        <w:rPr>
          <w:lang w:val="bg-BG"/>
        </w:rPr>
        <w:t>гат</w:t>
      </w:r>
      <w:r w:rsidR="00C66028">
        <w:rPr>
          <w:lang w:val="bg-BG"/>
        </w:rPr>
        <w:t xml:space="preserve"> да са намалени</w:t>
      </w:r>
      <w:r w:rsidR="00C66028">
        <w:rPr>
          <w:szCs w:val="22"/>
          <w:lang w:val="bg-BG"/>
        </w:rPr>
        <w:t xml:space="preserve"> при пациенти с чернодробно увреждане, поради намаления капацитет за глюконеогенеза и намаленото разграждане на инсулин; въпреки това, при пациенти с хронично чернодробно увреждане, повишената инсулинова резистентност може да доведе до повишаване на инсулиновите нужди.</w:t>
      </w:r>
    </w:p>
    <w:p w:rsidR="00C66028" w:rsidRPr="00C66028" w:rsidRDefault="00C66028">
      <w:pPr>
        <w:tabs>
          <w:tab w:val="clear" w:pos="567"/>
        </w:tabs>
        <w:spacing w:line="240" w:lineRule="auto"/>
        <w:rPr>
          <w:iCs/>
          <w:szCs w:val="22"/>
          <w:lang w:val="bg-BG"/>
        </w:rPr>
      </w:pPr>
    </w:p>
    <w:p w:rsidR="00FF607B" w:rsidRPr="00CB3F76" w:rsidRDefault="00FF607B" w:rsidP="00FF607B">
      <w:pPr>
        <w:keepNext/>
        <w:tabs>
          <w:tab w:val="clear" w:pos="567"/>
        </w:tabs>
        <w:spacing w:line="240" w:lineRule="auto"/>
        <w:ind w:right="11"/>
        <w:rPr>
          <w:i/>
          <w:lang w:val="ru-RU"/>
        </w:rPr>
      </w:pPr>
      <w:r>
        <w:rPr>
          <w:i/>
          <w:lang w:val="bg-BG"/>
        </w:rPr>
        <w:t>Педиатрична популация</w:t>
      </w:r>
    </w:p>
    <w:p w:rsidR="002C4B91" w:rsidRPr="0028363F" w:rsidRDefault="00FF607B" w:rsidP="002C4B91">
      <w:pPr>
        <w:pStyle w:val="BodyText3"/>
        <w:tabs>
          <w:tab w:val="clear" w:pos="567"/>
        </w:tabs>
        <w:spacing w:line="240" w:lineRule="auto"/>
        <w:rPr>
          <w:iCs/>
          <w:szCs w:val="22"/>
          <w:lang w:val="bg-BG"/>
        </w:rPr>
      </w:pPr>
      <w:r>
        <w:rPr>
          <w:lang w:val="bg-BG"/>
        </w:rPr>
        <w:t xml:space="preserve">Приложението на </w:t>
      </w:r>
      <w:r>
        <w:t>Humalog</w:t>
      </w:r>
      <w:r w:rsidRPr="000312A6">
        <w:rPr>
          <w:lang w:val="ru-RU"/>
        </w:rPr>
        <w:t xml:space="preserve"> </w:t>
      </w:r>
      <w:r>
        <w:t>Mix</w:t>
      </w:r>
      <w:r w:rsidRPr="000312A6">
        <w:rPr>
          <w:lang w:val="ru-RU"/>
        </w:rPr>
        <w:t>5</w:t>
      </w:r>
      <w:r>
        <w:rPr>
          <w:lang w:val="ru-RU"/>
        </w:rPr>
        <w:t>0</w:t>
      </w:r>
      <w:r w:rsidRPr="000312A6">
        <w:rPr>
          <w:lang w:val="ru-RU"/>
        </w:rPr>
        <w:t xml:space="preserve"> </w:t>
      </w:r>
      <w:r w:rsidR="006E412F">
        <w:rPr>
          <w:lang w:val="bg-BG"/>
        </w:rPr>
        <w:t>при деца под 12 </w:t>
      </w:r>
      <w:r>
        <w:rPr>
          <w:lang w:val="bg-BG"/>
        </w:rPr>
        <w:t xml:space="preserve">годишна възраст трябва да се </w:t>
      </w:r>
      <w:r w:rsidR="00167934">
        <w:rPr>
          <w:lang w:val="bg-BG"/>
        </w:rPr>
        <w:t xml:space="preserve">обмисля само в </w:t>
      </w:r>
      <w:r w:rsidR="00167934" w:rsidRPr="00F85FC4">
        <w:rPr>
          <w:lang w:val="bg-BG"/>
        </w:rPr>
        <w:t>случай</w:t>
      </w:r>
      <w:r w:rsidR="00167934">
        <w:rPr>
          <w:lang w:val="bg-BG"/>
        </w:rPr>
        <w:t xml:space="preserve"> на очаквана полза в сравнение с </w:t>
      </w:r>
      <w:r w:rsidR="002C4B91" w:rsidRPr="002C4B91">
        <w:rPr>
          <w:iCs/>
          <w:szCs w:val="22"/>
          <w:lang w:val="bg-BG"/>
        </w:rPr>
        <w:t>бързодейстащия (разтворим) обикновен човешки</w:t>
      </w:r>
    </w:p>
    <w:p w:rsidR="00FF607B" w:rsidRDefault="00167934" w:rsidP="00FF607B">
      <w:pPr>
        <w:pStyle w:val="BodyText3"/>
        <w:tabs>
          <w:tab w:val="clear" w:pos="567"/>
        </w:tabs>
        <w:spacing w:line="240" w:lineRule="auto"/>
        <w:jc w:val="left"/>
        <w:rPr>
          <w:lang w:val="bg-BG"/>
        </w:rPr>
      </w:pPr>
      <w:r>
        <w:rPr>
          <w:lang w:val="bg-BG"/>
        </w:rPr>
        <w:t>инсулин</w:t>
      </w:r>
      <w:r w:rsidR="00FF607B">
        <w:rPr>
          <w:lang w:val="bg-BG"/>
        </w:rPr>
        <w:t>.</w:t>
      </w:r>
    </w:p>
    <w:p w:rsidR="00FF607B" w:rsidRPr="0028363F" w:rsidRDefault="00FF607B">
      <w:pPr>
        <w:tabs>
          <w:tab w:val="clear" w:pos="567"/>
        </w:tabs>
        <w:spacing w:line="240" w:lineRule="auto"/>
        <w:rPr>
          <w:iCs/>
          <w:szCs w:val="22"/>
          <w:lang w:val="bg-BG"/>
        </w:rPr>
      </w:pPr>
    </w:p>
    <w:p w:rsidR="00C66028" w:rsidRDefault="00C66028" w:rsidP="00C66028">
      <w:pPr>
        <w:keepNext/>
        <w:autoSpaceDE w:val="0"/>
        <w:autoSpaceDN w:val="0"/>
        <w:adjustRightInd w:val="0"/>
        <w:rPr>
          <w:szCs w:val="22"/>
          <w:u w:val="single"/>
          <w:lang w:val="bg-BG"/>
        </w:rPr>
      </w:pPr>
      <w:r>
        <w:rPr>
          <w:szCs w:val="22"/>
          <w:u w:val="single"/>
          <w:lang w:val="bg-BG"/>
        </w:rPr>
        <w:t>Начин на приложение</w:t>
      </w:r>
    </w:p>
    <w:p w:rsidR="00C66028" w:rsidRDefault="00C66028" w:rsidP="00C66028">
      <w:pPr>
        <w:tabs>
          <w:tab w:val="clear" w:pos="567"/>
          <w:tab w:val="left" w:pos="720"/>
        </w:tabs>
        <w:spacing w:line="240" w:lineRule="auto"/>
        <w:rPr>
          <w:szCs w:val="22"/>
          <w:lang w:val="bg-BG"/>
        </w:rPr>
      </w:pPr>
    </w:p>
    <w:p w:rsidR="00C66028" w:rsidRDefault="00C66028" w:rsidP="00C66028">
      <w:pPr>
        <w:tabs>
          <w:tab w:val="clear" w:pos="567"/>
          <w:tab w:val="left" w:pos="720"/>
        </w:tabs>
        <w:spacing w:line="240" w:lineRule="auto"/>
        <w:rPr>
          <w:szCs w:val="22"/>
          <w:lang w:val="bg-BG"/>
        </w:rPr>
      </w:pPr>
      <w:r>
        <w:rPr>
          <w:szCs w:val="22"/>
          <w:lang w:val="bg-BG"/>
        </w:rPr>
        <w:t>Подкожното приложение трябва да бъде в горната част на ръцете, бедрата, седалището или корема. Използваните места за инжектиране следва да се сменят така, че дадено място да не се използва повече от веднъж месечно.</w:t>
      </w:r>
    </w:p>
    <w:p w:rsidR="00C66028" w:rsidRDefault="00C66028" w:rsidP="00C66028">
      <w:pPr>
        <w:tabs>
          <w:tab w:val="clear" w:pos="567"/>
          <w:tab w:val="left" w:pos="720"/>
        </w:tabs>
        <w:spacing w:line="240" w:lineRule="auto"/>
        <w:rPr>
          <w:bCs/>
          <w:iCs/>
          <w:szCs w:val="22"/>
          <w:lang w:val="bg-BG"/>
        </w:rPr>
      </w:pPr>
    </w:p>
    <w:p w:rsidR="00C66028" w:rsidRDefault="00C66028" w:rsidP="00C66028">
      <w:pPr>
        <w:tabs>
          <w:tab w:val="clear" w:pos="567"/>
          <w:tab w:val="left" w:pos="720"/>
        </w:tabs>
        <w:spacing w:line="240" w:lineRule="auto"/>
        <w:rPr>
          <w:bCs/>
          <w:iCs/>
          <w:szCs w:val="22"/>
          <w:lang w:val="bg-BG"/>
        </w:rPr>
      </w:pPr>
      <w:r>
        <w:rPr>
          <w:bCs/>
          <w:iCs/>
          <w:szCs w:val="22"/>
          <w:lang w:val="bg-BG"/>
        </w:rPr>
        <w:t xml:space="preserve">При подкожно приложение на Humalog </w:t>
      </w:r>
      <w:r>
        <w:t>Mix</w:t>
      </w:r>
      <w:r>
        <w:rPr>
          <w:lang w:val="ru-RU"/>
        </w:rPr>
        <w:t>5</w:t>
      </w:r>
      <w:r w:rsidRPr="008535D1">
        <w:rPr>
          <w:lang w:val="ru-RU"/>
        </w:rPr>
        <w:t>0</w:t>
      </w:r>
      <w:r>
        <w:rPr>
          <w:lang w:val="bg-BG"/>
        </w:rPr>
        <w:t xml:space="preserve"> </w:t>
      </w:r>
      <w:r>
        <w:rPr>
          <w:bCs/>
          <w:iCs/>
          <w:szCs w:val="22"/>
          <w:lang w:val="bg-BG"/>
        </w:rPr>
        <w:t>трябва да се внимава да не се прониква в кръвоносен съд. След инжектиране мястото на инжектиране не трябва да се масажира. Пациентите трябва да се обучат да прилагат подходяща</w:t>
      </w:r>
      <w:r w:rsidR="00B56CD4">
        <w:rPr>
          <w:bCs/>
          <w:iCs/>
          <w:szCs w:val="22"/>
          <w:lang w:val="bg-BG"/>
        </w:rPr>
        <w:t>та</w:t>
      </w:r>
      <w:r>
        <w:rPr>
          <w:bCs/>
          <w:iCs/>
          <w:szCs w:val="22"/>
          <w:lang w:val="bg-BG"/>
        </w:rPr>
        <w:t xml:space="preserve"> техника на инжектиране.</w:t>
      </w:r>
    </w:p>
    <w:p w:rsidR="00C66028" w:rsidRDefault="00C66028" w:rsidP="00C66028">
      <w:pPr>
        <w:tabs>
          <w:tab w:val="clear" w:pos="567"/>
          <w:tab w:val="left" w:pos="720"/>
        </w:tabs>
        <w:spacing w:line="240" w:lineRule="auto"/>
        <w:rPr>
          <w:iCs/>
          <w:szCs w:val="22"/>
          <w:lang w:val="bg-BG"/>
        </w:rPr>
      </w:pPr>
    </w:p>
    <w:p w:rsidR="00C66028" w:rsidRPr="0028363F" w:rsidRDefault="00C66028" w:rsidP="00C66028">
      <w:pPr>
        <w:keepNext/>
        <w:tabs>
          <w:tab w:val="clear" w:pos="567"/>
          <w:tab w:val="left" w:pos="720"/>
        </w:tabs>
        <w:spacing w:line="240" w:lineRule="auto"/>
        <w:rPr>
          <w:i/>
          <w:szCs w:val="22"/>
          <w:u w:val="single"/>
          <w:lang w:val="bg-BG"/>
        </w:rPr>
      </w:pPr>
      <w:r w:rsidRPr="0028363F">
        <w:rPr>
          <w:i/>
          <w:szCs w:val="22"/>
          <w:u w:val="single"/>
        </w:rPr>
        <w:t>KwikPen</w:t>
      </w:r>
    </w:p>
    <w:p w:rsidR="00834B32" w:rsidRPr="0028363F" w:rsidRDefault="00834B32" w:rsidP="00C66028">
      <w:pPr>
        <w:keepNext/>
        <w:tabs>
          <w:tab w:val="clear" w:pos="567"/>
          <w:tab w:val="left" w:pos="720"/>
        </w:tabs>
        <w:spacing w:line="240" w:lineRule="auto"/>
        <w:rPr>
          <w:i/>
          <w:szCs w:val="22"/>
          <w:u w:val="single"/>
          <w:lang w:val="bg-BG"/>
        </w:rPr>
      </w:pPr>
    </w:p>
    <w:p w:rsidR="00C66028" w:rsidRDefault="00C66028" w:rsidP="00C66028">
      <w:pPr>
        <w:tabs>
          <w:tab w:val="clear" w:pos="567"/>
          <w:tab w:val="left" w:pos="720"/>
        </w:tabs>
        <w:spacing w:line="240" w:lineRule="auto"/>
        <w:rPr>
          <w:b/>
          <w:szCs w:val="22"/>
          <w:lang w:val="bg-BG"/>
        </w:rPr>
      </w:pPr>
      <w:r>
        <w:rPr>
          <w:szCs w:val="22"/>
          <w:lang w:val="bg-BG"/>
        </w:rPr>
        <w:t xml:space="preserve">Писалката </w:t>
      </w:r>
      <w:r>
        <w:rPr>
          <w:szCs w:val="22"/>
        </w:rPr>
        <w:t>KwikPen</w:t>
      </w:r>
      <w:r>
        <w:rPr>
          <w:szCs w:val="22"/>
          <w:lang w:val="bg-BG"/>
        </w:rPr>
        <w:t xml:space="preserve"> </w:t>
      </w:r>
      <w:r>
        <w:rPr>
          <w:lang w:val="bg-BG"/>
        </w:rPr>
        <w:t>доставя</w:t>
      </w:r>
      <w:r>
        <w:rPr>
          <w:lang w:val="ru-RU"/>
        </w:rPr>
        <w:t xml:space="preserve"> 1-60</w:t>
      </w:r>
      <w:r>
        <w:t> </w:t>
      </w:r>
      <w:r>
        <w:rPr>
          <w:lang w:val="bg-BG"/>
        </w:rPr>
        <w:t>единици на стъпки по</w:t>
      </w:r>
      <w:r>
        <w:rPr>
          <w:lang w:val="ru-RU"/>
        </w:rPr>
        <w:t xml:space="preserve"> 1</w:t>
      </w:r>
      <w:r>
        <w:t> </w:t>
      </w:r>
      <w:r>
        <w:rPr>
          <w:lang w:val="bg-BG"/>
        </w:rPr>
        <w:t xml:space="preserve">единица в една инжекция. Необходимата доза се избира в единици. </w:t>
      </w:r>
      <w:r>
        <w:rPr>
          <w:b/>
          <w:szCs w:val="22"/>
          <w:lang w:val="bg-BG"/>
        </w:rPr>
        <w:t>Броят на единиците е показан в дозаторното прозорче на писалката.</w:t>
      </w:r>
    </w:p>
    <w:p w:rsidR="00C66028" w:rsidRPr="008535D1" w:rsidRDefault="00C66028">
      <w:pPr>
        <w:tabs>
          <w:tab w:val="clear" w:pos="567"/>
        </w:tabs>
        <w:spacing w:line="240" w:lineRule="auto"/>
        <w:rPr>
          <w:iCs/>
          <w:szCs w:val="22"/>
          <w:lang w:val="ru-RU"/>
        </w:rPr>
      </w:pPr>
    </w:p>
    <w:p w:rsidR="009127D5" w:rsidRDefault="009127D5" w:rsidP="00D5582A">
      <w:pPr>
        <w:keepNext/>
        <w:tabs>
          <w:tab w:val="clear" w:pos="567"/>
        </w:tabs>
        <w:spacing w:line="240" w:lineRule="auto"/>
        <w:ind w:left="567" w:hanging="567"/>
        <w:rPr>
          <w:szCs w:val="22"/>
          <w:lang w:val="bg-BG"/>
        </w:rPr>
      </w:pPr>
      <w:r>
        <w:rPr>
          <w:b/>
          <w:szCs w:val="22"/>
          <w:lang w:val="bg-BG"/>
        </w:rPr>
        <w:t>4.3</w:t>
      </w:r>
      <w:r>
        <w:rPr>
          <w:b/>
          <w:szCs w:val="22"/>
          <w:lang w:val="bg-BG"/>
        </w:rPr>
        <w:tab/>
        <w:t>Противопоказания</w:t>
      </w:r>
    </w:p>
    <w:p w:rsidR="009127D5" w:rsidRDefault="009127D5" w:rsidP="00D5582A">
      <w:pPr>
        <w:keepNext/>
        <w:tabs>
          <w:tab w:val="clear" w:pos="567"/>
        </w:tabs>
        <w:spacing w:line="240" w:lineRule="auto"/>
        <w:ind w:left="567" w:hanging="567"/>
        <w:rPr>
          <w:noProof/>
          <w:szCs w:val="22"/>
          <w:lang w:val="bg-BG"/>
        </w:rPr>
      </w:pPr>
    </w:p>
    <w:p w:rsidR="009127D5" w:rsidRDefault="009127D5">
      <w:pPr>
        <w:tabs>
          <w:tab w:val="clear" w:pos="567"/>
        </w:tabs>
        <w:spacing w:line="240" w:lineRule="auto"/>
        <w:rPr>
          <w:szCs w:val="22"/>
          <w:lang w:val="bg-BG"/>
        </w:rPr>
      </w:pPr>
      <w:r>
        <w:rPr>
          <w:szCs w:val="22"/>
          <w:lang w:val="bg-BG"/>
        </w:rPr>
        <w:t xml:space="preserve">Свръхчувствителност към </w:t>
      </w:r>
      <w:r w:rsidR="00C66028">
        <w:rPr>
          <w:szCs w:val="22"/>
          <w:lang w:val="bg-BG"/>
        </w:rPr>
        <w:t xml:space="preserve">активното вещество </w:t>
      </w:r>
      <w:r>
        <w:rPr>
          <w:szCs w:val="22"/>
          <w:lang w:val="bg-BG"/>
        </w:rPr>
        <w:t>или някое от помощните вещества</w:t>
      </w:r>
      <w:r w:rsidR="00C66028">
        <w:rPr>
          <w:szCs w:val="22"/>
          <w:lang w:val="bg-BG"/>
        </w:rPr>
        <w:t>, изброени в точка 6.1</w:t>
      </w:r>
      <w:r>
        <w:rPr>
          <w:szCs w:val="22"/>
          <w:lang w:val="bg-BG"/>
        </w:rPr>
        <w:t>.</w:t>
      </w:r>
    </w:p>
    <w:p w:rsidR="009127D5" w:rsidRDefault="009127D5">
      <w:pPr>
        <w:tabs>
          <w:tab w:val="clear" w:pos="567"/>
        </w:tabs>
        <w:spacing w:line="240" w:lineRule="auto"/>
        <w:rPr>
          <w:szCs w:val="22"/>
          <w:lang w:val="bg-BG"/>
        </w:rPr>
      </w:pPr>
    </w:p>
    <w:p w:rsidR="009127D5" w:rsidRDefault="009127D5">
      <w:pPr>
        <w:tabs>
          <w:tab w:val="clear" w:pos="567"/>
        </w:tabs>
        <w:spacing w:line="240" w:lineRule="auto"/>
        <w:rPr>
          <w:szCs w:val="22"/>
          <w:lang w:val="bg-BG"/>
        </w:rPr>
      </w:pPr>
      <w:r>
        <w:rPr>
          <w:szCs w:val="22"/>
          <w:lang w:val="bg-BG"/>
        </w:rPr>
        <w:t>Хипогликемия.</w:t>
      </w:r>
    </w:p>
    <w:p w:rsidR="009127D5" w:rsidRDefault="009127D5">
      <w:pPr>
        <w:tabs>
          <w:tab w:val="clear" w:pos="567"/>
        </w:tabs>
        <w:spacing w:line="240" w:lineRule="auto"/>
        <w:ind w:left="567" w:hanging="567"/>
        <w:rPr>
          <w:noProof/>
          <w:szCs w:val="22"/>
          <w:lang w:val="bg-BG"/>
        </w:rPr>
      </w:pPr>
    </w:p>
    <w:p w:rsidR="009127D5" w:rsidRDefault="009127D5" w:rsidP="00D5582A">
      <w:pPr>
        <w:keepNext/>
        <w:tabs>
          <w:tab w:val="clear" w:pos="567"/>
        </w:tabs>
        <w:spacing w:line="240" w:lineRule="auto"/>
        <w:ind w:left="567" w:hanging="567"/>
        <w:rPr>
          <w:b/>
          <w:szCs w:val="22"/>
          <w:lang w:val="bg-BG"/>
        </w:rPr>
      </w:pPr>
      <w:r>
        <w:rPr>
          <w:b/>
          <w:szCs w:val="22"/>
          <w:lang w:val="bg-BG"/>
        </w:rPr>
        <w:t>4.4</w:t>
      </w:r>
      <w:r>
        <w:rPr>
          <w:b/>
          <w:szCs w:val="22"/>
          <w:lang w:val="bg-BG"/>
        </w:rPr>
        <w:tab/>
        <w:t>Специални предупреждения и предпазни мерки при употреба</w:t>
      </w:r>
    </w:p>
    <w:p w:rsidR="009127D5" w:rsidRDefault="009127D5" w:rsidP="00D5582A">
      <w:pPr>
        <w:keepNext/>
        <w:tabs>
          <w:tab w:val="clear" w:pos="567"/>
        </w:tabs>
        <w:spacing w:line="240" w:lineRule="auto"/>
        <w:ind w:left="567" w:hanging="567"/>
        <w:rPr>
          <w:szCs w:val="22"/>
          <w:highlight w:val="yellow"/>
          <w:lang w:val="bg-BG"/>
        </w:rPr>
      </w:pPr>
    </w:p>
    <w:p w:rsidR="00243CBE" w:rsidRPr="00841E38" w:rsidRDefault="00243CBE" w:rsidP="00243CBE">
      <w:pPr>
        <w:keepNext/>
        <w:tabs>
          <w:tab w:val="clear" w:pos="567"/>
        </w:tabs>
        <w:autoSpaceDE w:val="0"/>
        <w:autoSpaceDN w:val="0"/>
        <w:adjustRightInd w:val="0"/>
        <w:spacing w:line="240" w:lineRule="auto"/>
        <w:rPr>
          <w:szCs w:val="22"/>
          <w:u w:val="single"/>
          <w:lang w:val="ru-RU" w:eastAsia="en-GB"/>
        </w:rPr>
      </w:pPr>
      <w:r w:rsidRPr="00A77B23">
        <w:rPr>
          <w:szCs w:val="22"/>
          <w:u w:val="single"/>
          <w:lang w:val="bg-BG" w:eastAsia="en-GB"/>
        </w:rPr>
        <w:t>Прослед</w:t>
      </w:r>
      <w:r>
        <w:rPr>
          <w:szCs w:val="22"/>
          <w:u w:val="single"/>
          <w:lang w:val="bg-BG" w:eastAsia="en-GB"/>
        </w:rPr>
        <w:t>имост</w:t>
      </w:r>
    </w:p>
    <w:p w:rsidR="006427E3" w:rsidRDefault="006427E3" w:rsidP="00243CBE">
      <w:pPr>
        <w:tabs>
          <w:tab w:val="clear" w:pos="567"/>
        </w:tabs>
        <w:autoSpaceDE w:val="0"/>
        <w:autoSpaceDN w:val="0"/>
        <w:adjustRightInd w:val="0"/>
        <w:spacing w:line="240" w:lineRule="auto"/>
        <w:rPr>
          <w:szCs w:val="22"/>
          <w:lang w:val="bg-BG" w:eastAsia="en-GB"/>
        </w:rPr>
      </w:pPr>
    </w:p>
    <w:p w:rsidR="00243CBE" w:rsidRDefault="00243CBE" w:rsidP="00243CBE">
      <w:pPr>
        <w:tabs>
          <w:tab w:val="clear" w:pos="567"/>
        </w:tabs>
        <w:autoSpaceDE w:val="0"/>
        <w:autoSpaceDN w:val="0"/>
        <w:adjustRightInd w:val="0"/>
        <w:spacing w:line="240" w:lineRule="auto"/>
        <w:rPr>
          <w:szCs w:val="22"/>
          <w:lang w:val="bg-BG" w:eastAsia="en-GB"/>
        </w:rPr>
      </w:pPr>
      <w:r w:rsidRPr="00A77B23">
        <w:rPr>
          <w:szCs w:val="22"/>
          <w:lang w:val="bg-BG" w:eastAsia="en-GB"/>
        </w:rPr>
        <w:t xml:space="preserve">За </w:t>
      </w:r>
      <w:r>
        <w:rPr>
          <w:szCs w:val="22"/>
          <w:lang w:val="bg-BG" w:eastAsia="en-GB"/>
        </w:rPr>
        <w:t>д</w:t>
      </w:r>
      <w:r w:rsidRPr="00A77B23">
        <w:rPr>
          <w:szCs w:val="22"/>
          <w:lang w:val="bg-BG" w:eastAsia="en-GB"/>
        </w:rPr>
        <w:t>а се подобри прослед</w:t>
      </w:r>
      <w:r>
        <w:rPr>
          <w:szCs w:val="22"/>
          <w:lang w:val="bg-BG" w:eastAsia="en-GB"/>
        </w:rPr>
        <w:t>имостта</w:t>
      </w:r>
      <w:r w:rsidRPr="00A77B23">
        <w:rPr>
          <w:szCs w:val="22"/>
          <w:lang w:val="ru-RU" w:eastAsia="en-GB"/>
        </w:rPr>
        <w:t xml:space="preserve"> </w:t>
      </w:r>
      <w:r>
        <w:rPr>
          <w:szCs w:val="22"/>
          <w:lang w:val="bg-BG" w:eastAsia="en-GB"/>
        </w:rPr>
        <w:t>на биологичните лекарствени продукти, името и партидният номер на приложения продукт трябва ясно да се записват.</w:t>
      </w:r>
    </w:p>
    <w:p w:rsidR="00A60252" w:rsidRDefault="00A60252">
      <w:pPr>
        <w:tabs>
          <w:tab w:val="clear" w:pos="567"/>
        </w:tabs>
        <w:spacing w:line="240" w:lineRule="auto"/>
        <w:rPr>
          <w:noProof/>
          <w:lang w:val="bg-BG"/>
        </w:rPr>
      </w:pPr>
    </w:p>
    <w:p w:rsidR="009127D5" w:rsidRDefault="009127D5">
      <w:pPr>
        <w:tabs>
          <w:tab w:val="clear" w:pos="567"/>
        </w:tabs>
        <w:spacing w:line="240" w:lineRule="auto"/>
        <w:rPr>
          <w:noProof/>
          <w:lang w:val="bg-BG"/>
        </w:rPr>
      </w:pPr>
      <w:r>
        <w:rPr>
          <w:noProof/>
          <w:lang w:val="bg-BG"/>
        </w:rPr>
        <w:t>Humalog Mix50 не трябва при никакви обстоятелства да се прилага интравенозно.</w:t>
      </w:r>
    </w:p>
    <w:p w:rsidR="009127D5" w:rsidRDefault="009127D5">
      <w:pPr>
        <w:tabs>
          <w:tab w:val="clear" w:pos="567"/>
        </w:tabs>
        <w:spacing w:line="240" w:lineRule="auto"/>
        <w:rPr>
          <w:noProof/>
          <w:lang w:val="bg-BG"/>
        </w:rPr>
      </w:pPr>
    </w:p>
    <w:p w:rsidR="00C66028" w:rsidRDefault="00C66028" w:rsidP="00C66028">
      <w:pPr>
        <w:pStyle w:val="BodyText3"/>
        <w:keepNext/>
        <w:tabs>
          <w:tab w:val="clear" w:pos="567"/>
          <w:tab w:val="left" w:pos="720"/>
        </w:tabs>
        <w:spacing w:line="240" w:lineRule="auto"/>
        <w:ind w:right="0"/>
        <w:jc w:val="left"/>
        <w:rPr>
          <w:u w:val="single"/>
          <w:lang w:val="bg-BG"/>
        </w:rPr>
      </w:pPr>
      <w:r>
        <w:rPr>
          <w:u w:val="single"/>
          <w:lang w:val="bg-BG"/>
        </w:rPr>
        <w:t>Преминаване на пациента към друг тип или вид инсулин</w:t>
      </w:r>
    </w:p>
    <w:p w:rsidR="006427E3" w:rsidRDefault="006427E3">
      <w:pPr>
        <w:pStyle w:val="BodyText3"/>
        <w:tabs>
          <w:tab w:val="clear" w:pos="567"/>
        </w:tabs>
        <w:spacing w:line="240" w:lineRule="auto"/>
        <w:jc w:val="left"/>
        <w:rPr>
          <w:lang w:val="bg-BG"/>
        </w:rPr>
      </w:pPr>
    </w:p>
    <w:p w:rsidR="009127D5" w:rsidRDefault="009127D5">
      <w:pPr>
        <w:pStyle w:val="BodyText3"/>
        <w:tabs>
          <w:tab w:val="clear" w:pos="567"/>
        </w:tabs>
        <w:spacing w:line="240" w:lineRule="auto"/>
        <w:jc w:val="left"/>
        <w:rPr>
          <w:lang w:val="bg-BG"/>
        </w:rPr>
      </w:pPr>
      <w:r>
        <w:rPr>
          <w:lang w:val="bg-BG"/>
        </w:rPr>
        <w:t>Преминаването на пациента към друг тип или вид инсулин трябва да се извърши под строго лекарско наблюдение. Промени в активността, вида (производителя), типа (</w:t>
      </w:r>
      <w:r w:rsidRPr="00B9458C">
        <w:rPr>
          <w:lang w:val="bg-BG"/>
        </w:rPr>
        <w:t>обикновен</w:t>
      </w:r>
      <w:r w:rsidR="003F757F" w:rsidRPr="00B9458C">
        <w:rPr>
          <w:lang w:val="bg-BG"/>
        </w:rPr>
        <w:t>/бързодействащ</w:t>
      </w:r>
      <w:r w:rsidR="00B56CD4">
        <w:rPr>
          <w:lang w:val="bg-BG"/>
        </w:rPr>
        <w:t xml:space="preserve"> разтворим</w:t>
      </w:r>
      <w:r w:rsidRPr="00B9458C">
        <w:rPr>
          <w:lang w:val="bg-BG"/>
        </w:rPr>
        <w:t xml:space="preserve">, </w:t>
      </w:r>
      <w:r w:rsidRPr="00FB4B1F">
        <w:t>NPH</w:t>
      </w:r>
      <w:r w:rsidR="003F757F">
        <w:rPr>
          <w:lang w:val="bg-BG"/>
        </w:rPr>
        <w:t>/изофан</w:t>
      </w:r>
      <w:r>
        <w:rPr>
          <w:lang w:val="bg-BG"/>
        </w:rPr>
        <w:t xml:space="preserve"> и т.н.), източника (животински, човешки, аналогов инсулин) и/или начина на производство (рекомбинантен ДНК срещу животински инсулин) може да изисква промяна в дозировката.</w:t>
      </w:r>
    </w:p>
    <w:p w:rsidR="009127D5" w:rsidRDefault="009127D5">
      <w:pPr>
        <w:tabs>
          <w:tab w:val="clear" w:pos="567"/>
        </w:tabs>
        <w:spacing w:line="240" w:lineRule="auto"/>
        <w:ind w:left="567" w:hanging="567"/>
        <w:rPr>
          <w:szCs w:val="22"/>
          <w:highlight w:val="yellow"/>
          <w:lang w:val="bg-BG"/>
        </w:rPr>
      </w:pPr>
    </w:p>
    <w:p w:rsidR="00C66028" w:rsidRDefault="00C66028" w:rsidP="00C66028">
      <w:pPr>
        <w:keepNext/>
        <w:tabs>
          <w:tab w:val="clear" w:pos="567"/>
          <w:tab w:val="left" w:pos="720"/>
        </w:tabs>
        <w:spacing w:line="240" w:lineRule="auto"/>
        <w:rPr>
          <w:bCs/>
          <w:iCs/>
          <w:szCs w:val="22"/>
          <w:u w:val="single"/>
          <w:lang w:val="bg-BG"/>
        </w:rPr>
      </w:pPr>
      <w:r>
        <w:rPr>
          <w:bCs/>
          <w:iCs/>
          <w:szCs w:val="22"/>
          <w:u w:val="single"/>
          <w:lang w:val="bg-BG"/>
        </w:rPr>
        <w:t>Хипогликемия и хипергликемия</w:t>
      </w:r>
    </w:p>
    <w:p w:rsidR="006427E3" w:rsidRDefault="006427E3">
      <w:pPr>
        <w:tabs>
          <w:tab w:val="clear" w:pos="567"/>
        </w:tabs>
        <w:spacing w:line="240" w:lineRule="auto"/>
        <w:rPr>
          <w:bCs/>
          <w:iCs/>
          <w:szCs w:val="22"/>
          <w:lang w:val="bg-BG"/>
        </w:rPr>
      </w:pPr>
    </w:p>
    <w:p w:rsidR="009127D5" w:rsidRDefault="009127D5">
      <w:pPr>
        <w:tabs>
          <w:tab w:val="clear" w:pos="567"/>
        </w:tabs>
        <w:spacing w:line="240" w:lineRule="auto"/>
        <w:rPr>
          <w:bCs/>
          <w:iCs/>
          <w:szCs w:val="22"/>
          <w:lang w:val="bg-BG"/>
        </w:rPr>
      </w:pPr>
      <w:r>
        <w:rPr>
          <w:bCs/>
          <w:iCs/>
          <w:szCs w:val="22"/>
          <w:lang w:val="bg-BG"/>
        </w:rPr>
        <w:t xml:space="preserve">Условия, при които ранните </w:t>
      </w:r>
      <w:r w:rsidR="00085119">
        <w:rPr>
          <w:bCs/>
          <w:iCs/>
          <w:szCs w:val="22"/>
          <w:lang w:val="bg-BG"/>
        </w:rPr>
        <w:t>предупредителни</w:t>
      </w:r>
      <w:r>
        <w:rPr>
          <w:bCs/>
          <w:iCs/>
          <w:szCs w:val="22"/>
          <w:lang w:val="bg-BG"/>
        </w:rPr>
        <w:t xml:space="preserve"> признаци на хипогликемия могат да се променят или да бъдат по</w:t>
      </w:r>
      <w:r>
        <w:rPr>
          <w:bCs/>
          <w:iCs/>
          <w:szCs w:val="22"/>
          <w:lang w:val="bg-BG"/>
        </w:rPr>
        <w:noBreakHyphen/>
        <w:t>слабо изразени, са дългогодишен диабет, интензивна инсулинова терапия, неврологично усложнение вследствие на диабет или лечение с продукти като бета</w:t>
      </w:r>
      <w:r>
        <w:rPr>
          <w:bCs/>
          <w:iCs/>
          <w:szCs w:val="22"/>
          <w:lang w:val="bg-BG"/>
        </w:rPr>
        <w:noBreakHyphen/>
        <w:t>блокери.</w:t>
      </w:r>
    </w:p>
    <w:p w:rsidR="009127D5" w:rsidRDefault="009127D5">
      <w:pPr>
        <w:tabs>
          <w:tab w:val="clear" w:pos="567"/>
        </w:tabs>
        <w:spacing w:line="240" w:lineRule="auto"/>
        <w:rPr>
          <w:szCs w:val="22"/>
          <w:lang w:val="bg-BG"/>
        </w:rPr>
      </w:pPr>
    </w:p>
    <w:p w:rsidR="009127D5" w:rsidRDefault="009127D5">
      <w:pPr>
        <w:tabs>
          <w:tab w:val="clear" w:pos="567"/>
        </w:tabs>
        <w:spacing w:line="240" w:lineRule="auto"/>
        <w:rPr>
          <w:szCs w:val="22"/>
          <w:lang w:val="bg-BG"/>
        </w:rPr>
      </w:pPr>
      <w:r>
        <w:rPr>
          <w:szCs w:val="22"/>
          <w:lang w:val="bg-BG"/>
        </w:rPr>
        <w:t xml:space="preserve">Малкият брой пациенти, които са имали хипогликемични реакции след преминаване от животински на човешки инсулин, съобщават, че ранните </w:t>
      </w:r>
      <w:r w:rsidR="00085119">
        <w:rPr>
          <w:szCs w:val="22"/>
          <w:lang w:val="bg-BG"/>
        </w:rPr>
        <w:t>предупредителни</w:t>
      </w:r>
      <w:r>
        <w:rPr>
          <w:szCs w:val="22"/>
          <w:lang w:val="bg-BG"/>
        </w:rPr>
        <w:t xml:space="preserve"> симптоми на хипогликемия са по</w:t>
      </w:r>
      <w:r>
        <w:rPr>
          <w:szCs w:val="22"/>
          <w:lang w:val="bg-BG"/>
        </w:rPr>
        <w:noBreakHyphen/>
        <w:t>слабо изразени или различни от тези при ползуването на предишния инсулин. Некоригираните хипогликемични или хипергликемични реакции могат да предизвикат загуба на съзнание, кома или смърт.</w:t>
      </w:r>
    </w:p>
    <w:p w:rsidR="009127D5" w:rsidRDefault="009127D5">
      <w:pPr>
        <w:tabs>
          <w:tab w:val="clear" w:pos="567"/>
        </w:tabs>
        <w:spacing w:line="240" w:lineRule="auto"/>
        <w:rPr>
          <w:szCs w:val="22"/>
          <w:lang w:val="bg-BG"/>
        </w:rPr>
      </w:pPr>
    </w:p>
    <w:p w:rsidR="009127D5" w:rsidRDefault="009127D5">
      <w:pPr>
        <w:tabs>
          <w:tab w:val="clear" w:pos="567"/>
        </w:tabs>
        <w:spacing w:line="240" w:lineRule="auto"/>
        <w:rPr>
          <w:szCs w:val="22"/>
          <w:lang w:val="bg-BG"/>
        </w:rPr>
      </w:pPr>
      <w:r>
        <w:rPr>
          <w:szCs w:val="22"/>
          <w:lang w:val="bg-BG"/>
        </w:rPr>
        <w:t>Прилагането на неподходящи дози или прекъсване на лечението, особено при инсулино-зависими диабетици, може да доведе до хипергликемия и диабетна кетоацидоза, състояния, които са потенциално смъртоносни.</w:t>
      </w:r>
    </w:p>
    <w:p w:rsidR="009127D5" w:rsidRDefault="009127D5">
      <w:pPr>
        <w:tabs>
          <w:tab w:val="clear" w:pos="567"/>
        </w:tabs>
        <w:spacing w:line="240" w:lineRule="auto"/>
        <w:rPr>
          <w:szCs w:val="22"/>
          <w:lang w:val="bg-BG"/>
        </w:rPr>
      </w:pPr>
    </w:p>
    <w:p w:rsidR="00C66028" w:rsidRDefault="00C66028" w:rsidP="00C66028">
      <w:pPr>
        <w:pStyle w:val="BodyText"/>
        <w:keepNext/>
        <w:tabs>
          <w:tab w:val="clear" w:pos="567"/>
          <w:tab w:val="left" w:pos="720"/>
        </w:tabs>
        <w:jc w:val="left"/>
        <w:rPr>
          <w:u w:val="single"/>
          <w:lang w:val="bg-BG"/>
        </w:rPr>
      </w:pPr>
      <w:r>
        <w:rPr>
          <w:u w:val="single"/>
          <w:lang w:val="bg-BG"/>
        </w:rPr>
        <w:t>Нужди от инсулин и коригиране на дозата</w:t>
      </w:r>
    </w:p>
    <w:p w:rsidR="006427E3" w:rsidRDefault="006427E3">
      <w:pPr>
        <w:tabs>
          <w:tab w:val="clear" w:pos="567"/>
        </w:tabs>
        <w:spacing w:line="240" w:lineRule="auto"/>
        <w:rPr>
          <w:szCs w:val="22"/>
          <w:lang w:val="bg-BG"/>
        </w:rPr>
      </w:pPr>
    </w:p>
    <w:p w:rsidR="009127D5" w:rsidRDefault="009127D5">
      <w:pPr>
        <w:tabs>
          <w:tab w:val="clear" w:pos="567"/>
        </w:tabs>
        <w:spacing w:line="240" w:lineRule="auto"/>
        <w:rPr>
          <w:szCs w:val="22"/>
          <w:lang w:val="bg-BG"/>
        </w:rPr>
      </w:pPr>
      <w:r>
        <w:rPr>
          <w:szCs w:val="22"/>
          <w:lang w:val="bg-BG"/>
        </w:rPr>
        <w:t>Нуждите от инсулин могат да се повишат по време на заболяване или емоционални разстройства.</w:t>
      </w:r>
    </w:p>
    <w:p w:rsidR="009127D5" w:rsidRDefault="009127D5">
      <w:pPr>
        <w:tabs>
          <w:tab w:val="clear" w:pos="567"/>
        </w:tabs>
        <w:spacing w:line="240" w:lineRule="auto"/>
        <w:rPr>
          <w:szCs w:val="22"/>
          <w:lang w:val="bg-BG"/>
        </w:rPr>
      </w:pPr>
    </w:p>
    <w:p w:rsidR="009127D5" w:rsidRDefault="009127D5">
      <w:pPr>
        <w:tabs>
          <w:tab w:val="clear" w:pos="567"/>
        </w:tabs>
        <w:spacing w:line="240" w:lineRule="auto"/>
        <w:rPr>
          <w:szCs w:val="22"/>
          <w:lang w:val="bg-BG"/>
        </w:rPr>
      </w:pPr>
      <w:r>
        <w:rPr>
          <w:szCs w:val="22"/>
          <w:lang w:val="bg-BG"/>
        </w:rPr>
        <w:t>Коригиране на дозата може да е необходимо при засилена физическа активност или промяна на обичайната диета. Физическо натоварване, непосредствено след хранене, може да повиши риска от хипогликемия.</w:t>
      </w:r>
    </w:p>
    <w:p w:rsidR="009127D5" w:rsidRDefault="009127D5">
      <w:pPr>
        <w:tabs>
          <w:tab w:val="clear" w:pos="567"/>
        </w:tabs>
        <w:spacing w:line="240" w:lineRule="auto"/>
        <w:rPr>
          <w:lang w:val="bg-BG"/>
        </w:rPr>
      </w:pPr>
    </w:p>
    <w:p w:rsidR="00D94E3C" w:rsidRPr="00A80D40" w:rsidRDefault="00D94E3C" w:rsidP="00FE78F4">
      <w:pPr>
        <w:keepNext/>
        <w:rPr>
          <w:szCs w:val="22"/>
          <w:u w:val="single"/>
          <w:lang w:val="bg-BG"/>
        </w:rPr>
      </w:pPr>
      <w:r w:rsidRPr="00A80D40">
        <w:rPr>
          <w:szCs w:val="22"/>
          <w:u w:val="single"/>
          <w:lang w:val="bg-BG"/>
        </w:rPr>
        <w:t xml:space="preserve">Комбинация на </w:t>
      </w:r>
      <w:r w:rsidR="00D21FB1" w:rsidRPr="0056159C">
        <w:rPr>
          <w:szCs w:val="22"/>
          <w:u w:val="single"/>
        </w:rPr>
        <w:t>Humalog</w:t>
      </w:r>
      <w:r w:rsidR="00D21FB1" w:rsidRPr="00DA383F">
        <w:rPr>
          <w:szCs w:val="22"/>
          <w:u w:val="single"/>
          <w:lang w:val="ru-RU"/>
        </w:rPr>
        <w:t xml:space="preserve"> </w:t>
      </w:r>
      <w:r w:rsidR="00D21FB1">
        <w:rPr>
          <w:szCs w:val="22"/>
          <w:u w:val="single"/>
        </w:rPr>
        <w:t>Mix</w:t>
      </w:r>
      <w:r w:rsidR="00D21FB1" w:rsidRPr="00DA383F">
        <w:rPr>
          <w:szCs w:val="22"/>
          <w:u w:val="single"/>
          <w:lang w:val="ru-RU"/>
        </w:rPr>
        <w:t xml:space="preserve">50 </w:t>
      </w:r>
      <w:r w:rsidRPr="00A80D40">
        <w:rPr>
          <w:szCs w:val="22"/>
          <w:u w:val="single"/>
          <w:lang w:val="bg-BG"/>
        </w:rPr>
        <w:t>с пиоглитазон</w:t>
      </w:r>
    </w:p>
    <w:p w:rsidR="006427E3" w:rsidRDefault="006427E3" w:rsidP="00D94E3C">
      <w:pPr>
        <w:rPr>
          <w:szCs w:val="22"/>
          <w:lang w:val="bg-BG"/>
        </w:rPr>
      </w:pPr>
    </w:p>
    <w:p w:rsidR="00D94E3C" w:rsidRDefault="00D94E3C" w:rsidP="00D94E3C">
      <w:pPr>
        <w:rPr>
          <w:szCs w:val="22"/>
          <w:lang w:val="bg-BG"/>
        </w:rPr>
      </w:pPr>
      <w:r w:rsidRPr="00A80D40">
        <w:rPr>
          <w:szCs w:val="22"/>
          <w:lang w:val="bg-BG"/>
        </w:rPr>
        <w:t xml:space="preserve">Съобщавано е за случаи на </w:t>
      </w:r>
      <w:r>
        <w:rPr>
          <w:szCs w:val="22"/>
          <w:lang w:val="bg-BG"/>
        </w:rPr>
        <w:t>сърдечна недостатъчност</w:t>
      </w:r>
      <w:r w:rsidR="0091418C" w:rsidRPr="00DA383F">
        <w:rPr>
          <w:szCs w:val="22"/>
          <w:lang w:val="ru-RU"/>
        </w:rPr>
        <w:t xml:space="preserve"> </w:t>
      </w:r>
      <w:r w:rsidR="0091418C">
        <w:rPr>
          <w:szCs w:val="22"/>
          <w:lang w:val="bg-BG"/>
        </w:rPr>
        <w:t xml:space="preserve">при употреба на </w:t>
      </w:r>
      <w:r>
        <w:rPr>
          <w:szCs w:val="22"/>
          <w:lang w:val="bg-BG"/>
        </w:rPr>
        <w:t xml:space="preserve">пиоглитазон в комбинация с инсулин, особено при пациенти с рискови фактори за развитието на сърдечна недостатъчност. Това трябва да се вземе под внимание, ако се обсъжда лечение с комбинация от пиоглитазон и </w:t>
      </w:r>
      <w:r w:rsidR="00D21FB1" w:rsidRPr="00FE78F4">
        <w:rPr>
          <w:szCs w:val="22"/>
        </w:rPr>
        <w:t>Humalog</w:t>
      </w:r>
      <w:r w:rsidR="00D21FB1" w:rsidRPr="00FE78F4">
        <w:rPr>
          <w:szCs w:val="22"/>
          <w:lang w:val="ru-RU"/>
        </w:rPr>
        <w:t xml:space="preserve"> </w:t>
      </w:r>
      <w:r w:rsidR="00D21FB1" w:rsidRPr="00176A79">
        <w:rPr>
          <w:szCs w:val="22"/>
        </w:rPr>
        <w:t>Mix</w:t>
      </w:r>
      <w:r w:rsidR="00D21FB1" w:rsidRPr="00176A79">
        <w:rPr>
          <w:szCs w:val="22"/>
          <w:lang w:val="ru-RU"/>
        </w:rPr>
        <w:t>50</w:t>
      </w:r>
      <w:r>
        <w:rPr>
          <w:szCs w:val="22"/>
          <w:lang w:val="bg-BG"/>
        </w:rPr>
        <w:t>. Ако се използва комбинацията, пациентите трябва да се наблюдават за признаци и симптоми на сърдечна недостатъчност, наддаване на тегло и оток. Пиоглитазон трябва да бъде спрян, ако се появи някакво влошаване на сърдечните симптоми.</w:t>
      </w:r>
    </w:p>
    <w:p w:rsidR="00AC6079" w:rsidRDefault="00AC6079" w:rsidP="00AC6079">
      <w:pPr>
        <w:tabs>
          <w:tab w:val="clear" w:pos="567"/>
        </w:tabs>
        <w:spacing w:line="240" w:lineRule="auto"/>
        <w:rPr>
          <w:iCs/>
          <w:szCs w:val="22"/>
          <w:lang w:val="bg-BG"/>
        </w:rPr>
      </w:pPr>
    </w:p>
    <w:p w:rsidR="00C66028" w:rsidRDefault="00C66028" w:rsidP="00C66028">
      <w:pPr>
        <w:keepNext/>
        <w:autoSpaceDE w:val="0"/>
        <w:autoSpaceDN w:val="0"/>
        <w:adjustRightInd w:val="0"/>
        <w:rPr>
          <w:rFonts w:eastAsia="TimesNewRoman,Italic"/>
          <w:iCs/>
          <w:szCs w:val="22"/>
          <w:u w:val="single"/>
          <w:lang w:val="ru-RU"/>
        </w:rPr>
      </w:pPr>
      <w:r>
        <w:rPr>
          <w:szCs w:val="22"/>
          <w:u w:val="single"/>
          <w:lang w:val="bg-BG"/>
        </w:rPr>
        <w:t>Избягване на лекарствени грешки</w:t>
      </w:r>
    </w:p>
    <w:p w:rsidR="006427E3" w:rsidRDefault="006427E3" w:rsidP="00C66028">
      <w:pPr>
        <w:autoSpaceDE w:val="0"/>
        <w:autoSpaceDN w:val="0"/>
        <w:adjustRightInd w:val="0"/>
        <w:rPr>
          <w:rFonts w:eastAsia="TimesNewRoman,Italic"/>
          <w:szCs w:val="22"/>
          <w:lang w:val="bg-BG"/>
        </w:rPr>
      </w:pPr>
    </w:p>
    <w:p w:rsidR="00C66028" w:rsidRDefault="00C66028" w:rsidP="00C66028">
      <w:pPr>
        <w:autoSpaceDE w:val="0"/>
        <w:autoSpaceDN w:val="0"/>
        <w:adjustRightInd w:val="0"/>
        <w:rPr>
          <w:szCs w:val="22"/>
          <w:lang w:val="bg-BG"/>
        </w:rPr>
      </w:pPr>
      <w:r>
        <w:rPr>
          <w:rFonts w:eastAsia="TimesNewRoman,Italic"/>
          <w:szCs w:val="22"/>
          <w:lang w:val="bg-BG"/>
        </w:rPr>
        <w:t>Пациентите трябва да бъдат обучени винаги да проверяват етикета на инсулина преди всяка инжекция, за да се избегн</w:t>
      </w:r>
      <w:r>
        <w:rPr>
          <w:rFonts w:eastAsia="TimesNewRoman,Italic"/>
          <w:szCs w:val="22"/>
          <w:lang w:val="en-US"/>
        </w:rPr>
        <w:t>e</w:t>
      </w:r>
      <w:r>
        <w:rPr>
          <w:rFonts w:eastAsia="TimesNewRoman,Italic"/>
          <w:szCs w:val="22"/>
          <w:lang w:val="bg-BG"/>
        </w:rPr>
        <w:t xml:space="preserve"> случайн</w:t>
      </w:r>
      <w:r>
        <w:rPr>
          <w:rFonts w:eastAsia="TimesNewRoman,Italic"/>
          <w:szCs w:val="22"/>
          <w:lang w:val="en-US"/>
        </w:rPr>
        <w:t>o</w:t>
      </w:r>
      <w:r>
        <w:rPr>
          <w:rFonts w:eastAsia="TimesNewRoman,Italic"/>
          <w:szCs w:val="22"/>
          <w:lang w:val="bg-BG"/>
        </w:rPr>
        <w:t xml:space="preserve"> объркване между двата вида опаковки на писалката </w:t>
      </w:r>
      <w:r>
        <w:rPr>
          <w:szCs w:val="22"/>
        </w:rPr>
        <w:t>Humalog</w:t>
      </w:r>
      <w:r>
        <w:rPr>
          <w:szCs w:val="22"/>
          <w:lang w:val="ru-RU"/>
        </w:rPr>
        <w:t xml:space="preserve"> </w:t>
      </w:r>
      <w:r>
        <w:rPr>
          <w:szCs w:val="22"/>
        </w:rPr>
        <w:t>KwikPen</w:t>
      </w:r>
      <w:r>
        <w:rPr>
          <w:rFonts w:eastAsia="TimesNewRoman,Italic"/>
          <w:szCs w:val="22"/>
          <w:lang w:val="bg-BG"/>
        </w:rPr>
        <w:t xml:space="preserve"> с различно количество на активното вещество</w:t>
      </w:r>
      <w:r>
        <w:rPr>
          <w:szCs w:val="22"/>
          <w:lang w:val="bg-BG"/>
        </w:rPr>
        <w:t>, както и на други инсулинови продукти.</w:t>
      </w:r>
    </w:p>
    <w:p w:rsidR="00C66028" w:rsidRDefault="00C66028" w:rsidP="00C66028">
      <w:pPr>
        <w:autoSpaceDE w:val="0"/>
        <w:autoSpaceDN w:val="0"/>
        <w:adjustRightInd w:val="0"/>
        <w:rPr>
          <w:szCs w:val="22"/>
          <w:lang w:val="bg-BG"/>
        </w:rPr>
      </w:pPr>
    </w:p>
    <w:p w:rsidR="00C66028" w:rsidRDefault="00C66028" w:rsidP="00C66028">
      <w:pPr>
        <w:autoSpaceDE w:val="0"/>
        <w:autoSpaceDN w:val="0"/>
        <w:adjustRightInd w:val="0"/>
        <w:rPr>
          <w:rFonts w:eastAsia="TimesNewRoman,Italic"/>
          <w:szCs w:val="22"/>
          <w:lang w:val="bg-BG"/>
        </w:rPr>
      </w:pPr>
      <w:r>
        <w:rPr>
          <w:szCs w:val="22"/>
          <w:lang w:val="bg-BG"/>
        </w:rPr>
        <w:t>Пациентите трябва визуално да проверят набраните единици върху дозовия брояч на писалката. Затова изискването към пациентите, които сами си правят инжекция, е те да могат да прочетат показанията на дозовия брояч върху писалката. Пациенти, които са слепи или имат намалено зрение, трябва да бъдат инструктирани винаги да търсят помощ/съдействие от друг</w:t>
      </w:r>
      <w:r w:rsidR="00B56CD4">
        <w:rPr>
          <w:szCs w:val="22"/>
          <w:lang w:val="bg-BG"/>
        </w:rPr>
        <w:t>о лице</w:t>
      </w:r>
      <w:r>
        <w:rPr>
          <w:szCs w:val="22"/>
          <w:lang w:val="bg-BG"/>
        </w:rPr>
        <w:t>, ко</w:t>
      </w:r>
      <w:r w:rsidR="00B56CD4">
        <w:rPr>
          <w:szCs w:val="22"/>
          <w:lang w:val="bg-BG"/>
        </w:rPr>
        <w:t>е</w:t>
      </w:r>
      <w:r>
        <w:rPr>
          <w:szCs w:val="22"/>
          <w:lang w:val="bg-BG"/>
        </w:rPr>
        <w:t>то има добро зрение и е обучен</w:t>
      </w:r>
      <w:r w:rsidR="00B56CD4">
        <w:rPr>
          <w:szCs w:val="22"/>
          <w:lang w:val="bg-BG"/>
        </w:rPr>
        <w:t>о</w:t>
      </w:r>
      <w:r>
        <w:rPr>
          <w:szCs w:val="22"/>
          <w:lang w:val="bg-BG"/>
        </w:rPr>
        <w:t xml:space="preserve"> да използва устройството за доставка на инсулин.</w:t>
      </w:r>
    </w:p>
    <w:p w:rsidR="00C66028" w:rsidRDefault="00C66028" w:rsidP="00C66028">
      <w:pPr>
        <w:pStyle w:val="NoSpacing"/>
        <w:rPr>
          <w:rFonts w:ascii="Times New Roman" w:hAnsi="Times New Roman"/>
          <w:lang w:val="bg-BG" w:eastAsia="de-DE"/>
        </w:rPr>
      </w:pPr>
    </w:p>
    <w:p w:rsidR="00C66028" w:rsidRDefault="00C66028" w:rsidP="00C66028">
      <w:pPr>
        <w:pStyle w:val="Style6"/>
        <w:keepNext/>
        <w:widowControl/>
        <w:spacing w:before="28" w:line="240" w:lineRule="auto"/>
        <w:rPr>
          <w:rStyle w:val="FontStyle30"/>
          <w:sz w:val="22"/>
          <w:szCs w:val="22"/>
          <w:u w:val="single"/>
          <w:lang w:eastAsia="en-US"/>
        </w:rPr>
      </w:pPr>
      <w:r>
        <w:rPr>
          <w:rStyle w:val="FontStyle30"/>
          <w:sz w:val="22"/>
          <w:szCs w:val="22"/>
          <w:u w:val="single"/>
          <w:lang w:eastAsia="en-US"/>
        </w:rPr>
        <w:t>Помощни вещества</w:t>
      </w:r>
    </w:p>
    <w:p w:rsidR="006427E3" w:rsidRDefault="006427E3" w:rsidP="00C66028">
      <w:pPr>
        <w:rPr>
          <w:szCs w:val="22"/>
          <w:lang w:val="bg-BG"/>
        </w:rPr>
      </w:pPr>
    </w:p>
    <w:p w:rsidR="00C66028" w:rsidRDefault="00C66028" w:rsidP="00C66028">
      <w:pPr>
        <w:rPr>
          <w:lang w:val="bg-BG"/>
        </w:rPr>
      </w:pPr>
      <w:r>
        <w:rPr>
          <w:szCs w:val="22"/>
          <w:lang w:val="bg-BG"/>
        </w:rPr>
        <w:t>Този лекарствен продукт съдържа по-малко от 1 mmol натрий (23 mg) на доза, т.е. практически „не съдържа натрий”.</w:t>
      </w:r>
    </w:p>
    <w:p w:rsidR="00D94E3C" w:rsidRDefault="00D94E3C">
      <w:pPr>
        <w:tabs>
          <w:tab w:val="clear" w:pos="567"/>
        </w:tabs>
        <w:spacing w:line="240" w:lineRule="auto"/>
        <w:ind w:left="567" w:hanging="567"/>
        <w:rPr>
          <w:noProof/>
          <w:szCs w:val="22"/>
          <w:lang w:val="bg-BG"/>
        </w:rPr>
      </w:pPr>
    </w:p>
    <w:p w:rsidR="009127D5" w:rsidRDefault="009127D5" w:rsidP="00D5582A">
      <w:pPr>
        <w:keepNext/>
        <w:tabs>
          <w:tab w:val="clear" w:pos="567"/>
        </w:tabs>
        <w:spacing w:line="240" w:lineRule="auto"/>
        <w:ind w:left="567" w:hanging="567"/>
        <w:rPr>
          <w:szCs w:val="22"/>
          <w:lang w:val="bg-BG"/>
        </w:rPr>
      </w:pPr>
      <w:r>
        <w:rPr>
          <w:b/>
          <w:szCs w:val="22"/>
          <w:lang w:val="bg-BG"/>
        </w:rPr>
        <w:t>4.5</w:t>
      </w:r>
      <w:r>
        <w:rPr>
          <w:b/>
          <w:szCs w:val="22"/>
          <w:lang w:val="bg-BG"/>
        </w:rPr>
        <w:tab/>
        <w:t>Взаимодействие с други лекарствени продукти и други форми на взаимодействие</w:t>
      </w:r>
    </w:p>
    <w:p w:rsidR="009127D5" w:rsidRDefault="009127D5" w:rsidP="00D5582A">
      <w:pPr>
        <w:keepNext/>
        <w:tabs>
          <w:tab w:val="clear" w:pos="567"/>
        </w:tabs>
        <w:spacing w:line="240" w:lineRule="auto"/>
        <w:ind w:left="567" w:hanging="567"/>
        <w:rPr>
          <w:noProof/>
          <w:szCs w:val="22"/>
          <w:lang w:val="bg-BG"/>
        </w:rPr>
      </w:pPr>
    </w:p>
    <w:p w:rsidR="009127D5" w:rsidRDefault="009127D5">
      <w:pPr>
        <w:tabs>
          <w:tab w:val="clear" w:pos="567"/>
        </w:tabs>
        <w:spacing w:line="240" w:lineRule="auto"/>
        <w:rPr>
          <w:szCs w:val="22"/>
          <w:lang w:val="bg-BG"/>
        </w:rPr>
      </w:pPr>
      <w:r>
        <w:rPr>
          <w:szCs w:val="22"/>
          <w:lang w:val="bg-BG"/>
        </w:rPr>
        <w:t>Нуждите от инсулин могат да се повишат от продукти с хипергликемично действие като орални контрацептиви, кортикостероиди или заместващо лечение при заболявания на щитовидната жлеза, даназол, бета</w:t>
      </w:r>
      <w:r>
        <w:rPr>
          <w:szCs w:val="22"/>
          <w:vertAlign w:val="subscript"/>
          <w:lang w:val="bg-BG"/>
        </w:rPr>
        <w:t>2</w:t>
      </w:r>
      <w:r>
        <w:rPr>
          <w:szCs w:val="22"/>
          <w:lang w:val="bg-BG"/>
        </w:rPr>
        <w:t xml:space="preserve"> </w:t>
      </w:r>
      <w:r w:rsidR="00F10225">
        <w:rPr>
          <w:szCs w:val="22"/>
          <w:lang w:val="bg-BG"/>
        </w:rPr>
        <w:t>агонисти</w:t>
      </w:r>
      <w:r>
        <w:rPr>
          <w:szCs w:val="22"/>
          <w:lang w:val="bg-BG"/>
        </w:rPr>
        <w:t xml:space="preserve"> (като ритодрин, салбутамол, тербуталин). </w:t>
      </w:r>
    </w:p>
    <w:p w:rsidR="009127D5" w:rsidRDefault="009127D5">
      <w:pPr>
        <w:tabs>
          <w:tab w:val="clear" w:pos="567"/>
        </w:tabs>
        <w:spacing w:line="240" w:lineRule="auto"/>
        <w:rPr>
          <w:szCs w:val="22"/>
          <w:lang w:val="bg-BG"/>
        </w:rPr>
      </w:pPr>
    </w:p>
    <w:p w:rsidR="009127D5" w:rsidRPr="00D5582A" w:rsidRDefault="009127D5" w:rsidP="00D5582A">
      <w:pPr>
        <w:rPr>
          <w:bCs/>
          <w:szCs w:val="22"/>
          <w:lang w:val="ru-RU"/>
        </w:rPr>
      </w:pPr>
      <w:r>
        <w:rPr>
          <w:szCs w:val="22"/>
          <w:lang w:val="bg-BG"/>
        </w:rPr>
        <w:t xml:space="preserve">Нуждите от инсулин могат да намалеят при употреба на продукти с хипогликемично действие като орални хипогликемични средства, салицилати (напр. ацетилсалицилова киселина), антибиотици, съдържащи сулфо-група и някои антидепресанти </w:t>
      </w:r>
      <w:r>
        <w:rPr>
          <w:bCs/>
          <w:szCs w:val="22"/>
          <w:lang w:val="bg-BG"/>
        </w:rPr>
        <w:t>(моноамино оксидазни инхибитори</w:t>
      </w:r>
      <w:r w:rsidR="00D5582A">
        <w:rPr>
          <w:bCs/>
          <w:szCs w:val="22"/>
          <w:lang w:val="bg-BG"/>
        </w:rPr>
        <w:t xml:space="preserve">, </w:t>
      </w:r>
      <w:r w:rsidR="00D5582A" w:rsidRPr="00D5582A">
        <w:rPr>
          <w:bCs/>
          <w:szCs w:val="22"/>
          <w:lang w:val="ru-RU"/>
        </w:rPr>
        <w:t>селективни инхибитори на обратното захващане на серотонина</w:t>
      </w:r>
      <w:r>
        <w:rPr>
          <w:bCs/>
          <w:szCs w:val="22"/>
          <w:lang w:val="bg-BG"/>
        </w:rPr>
        <w:t xml:space="preserve">), определени инхибитори на ангиотензин конвертиращия ензим (каптоприл, еналаприл), </w:t>
      </w:r>
      <w:r w:rsidR="00830C53">
        <w:rPr>
          <w:bCs/>
          <w:szCs w:val="22"/>
          <w:lang w:val="bg-BG"/>
        </w:rPr>
        <w:t>блокери на ангиотензин ІІ рецепторите</w:t>
      </w:r>
      <w:r>
        <w:rPr>
          <w:bCs/>
          <w:szCs w:val="22"/>
          <w:lang w:val="bg-BG"/>
        </w:rPr>
        <w:t>, бета-блокери,</w:t>
      </w:r>
      <w:r>
        <w:rPr>
          <w:szCs w:val="22"/>
          <w:lang w:val="bg-BG"/>
        </w:rPr>
        <w:t xml:space="preserve"> октреотид или алкохол. </w:t>
      </w:r>
    </w:p>
    <w:p w:rsidR="009127D5" w:rsidRDefault="009127D5">
      <w:pPr>
        <w:tabs>
          <w:tab w:val="clear" w:pos="567"/>
        </w:tabs>
        <w:spacing w:line="240" w:lineRule="auto"/>
        <w:rPr>
          <w:szCs w:val="22"/>
          <w:lang w:val="bg-BG"/>
        </w:rPr>
      </w:pPr>
    </w:p>
    <w:p w:rsidR="009127D5" w:rsidRDefault="009127D5">
      <w:pPr>
        <w:tabs>
          <w:tab w:val="clear" w:pos="567"/>
        </w:tabs>
        <w:spacing w:line="240" w:lineRule="auto"/>
        <w:rPr>
          <w:szCs w:val="22"/>
          <w:lang w:val="bg-BG"/>
        </w:rPr>
      </w:pPr>
      <w:r>
        <w:rPr>
          <w:szCs w:val="22"/>
          <w:lang w:val="bg-BG"/>
        </w:rPr>
        <w:t>Смесването на Humalog Mix50 с други инсулини не е проучвано.</w:t>
      </w:r>
    </w:p>
    <w:p w:rsidR="009127D5" w:rsidRDefault="009127D5">
      <w:pPr>
        <w:tabs>
          <w:tab w:val="clear" w:pos="567"/>
        </w:tabs>
        <w:spacing w:line="240" w:lineRule="auto"/>
        <w:rPr>
          <w:szCs w:val="22"/>
          <w:lang w:val="bg-BG"/>
        </w:rPr>
      </w:pPr>
    </w:p>
    <w:p w:rsidR="009127D5" w:rsidRDefault="009127D5" w:rsidP="00DC1FAF">
      <w:pPr>
        <w:rPr>
          <w:szCs w:val="22"/>
          <w:lang w:val="bg-BG"/>
        </w:rPr>
      </w:pPr>
      <w:r>
        <w:rPr>
          <w:szCs w:val="22"/>
          <w:lang w:val="bg-BG"/>
        </w:rPr>
        <w:t>Когато се използуват други лекарствени продукти освен Humalog Mix50, трябва да се търси лекарска консултация</w:t>
      </w:r>
      <w:r w:rsidR="00DC1FAF">
        <w:rPr>
          <w:szCs w:val="22"/>
          <w:lang w:val="bg-BG"/>
        </w:rPr>
        <w:t xml:space="preserve"> (вж. точка 4.4)</w:t>
      </w:r>
      <w:r>
        <w:rPr>
          <w:szCs w:val="22"/>
          <w:lang w:val="bg-BG"/>
        </w:rPr>
        <w:t>.</w:t>
      </w:r>
    </w:p>
    <w:p w:rsidR="009127D5" w:rsidRDefault="009127D5">
      <w:pPr>
        <w:tabs>
          <w:tab w:val="clear" w:pos="567"/>
        </w:tabs>
        <w:spacing w:line="240" w:lineRule="auto"/>
        <w:ind w:left="567" w:hanging="567"/>
        <w:rPr>
          <w:noProof/>
          <w:szCs w:val="22"/>
          <w:lang w:val="bg-BG"/>
        </w:rPr>
      </w:pPr>
    </w:p>
    <w:p w:rsidR="009127D5" w:rsidRDefault="009127D5" w:rsidP="00DC1FAF">
      <w:pPr>
        <w:keepNext/>
        <w:suppressAutoHyphens/>
        <w:rPr>
          <w:b/>
          <w:szCs w:val="22"/>
          <w:lang w:val="bg-BG"/>
        </w:rPr>
      </w:pPr>
      <w:r>
        <w:rPr>
          <w:b/>
          <w:szCs w:val="22"/>
          <w:lang w:val="bg-BG"/>
        </w:rPr>
        <w:t>4.6</w:t>
      </w:r>
      <w:r>
        <w:rPr>
          <w:b/>
          <w:szCs w:val="22"/>
          <w:lang w:val="bg-BG"/>
        </w:rPr>
        <w:tab/>
      </w:r>
      <w:r w:rsidR="00DC1FAF">
        <w:rPr>
          <w:b/>
          <w:szCs w:val="22"/>
          <w:lang w:val="bg-BG"/>
        </w:rPr>
        <w:t>Фертилитет, б</w:t>
      </w:r>
      <w:r>
        <w:rPr>
          <w:b/>
          <w:szCs w:val="22"/>
          <w:lang w:val="bg-BG"/>
        </w:rPr>
        <w:t>ременност и кърмене</w:t>
      </w:r>
    </w:p>
    <w:p w:rsidR="009127D5" w:rsidRDefault="009127D5" w:rsidP="00D5582A">
      <w:pPr>
        <w:keepNext/>
        <w:tabs>
          <w:tab w:val="clear" w:pos="567"/>
        </w:tabs>
        <w:spacing w:line="240" w:lineRule="auto"/>
        <w:rPr>
          <w:szCs w:val="22"/>
          <w:lang w:val="bg-BG"/>
        </w:rPr>
      </w:pPr>
    </w:p>
    <w:p w:rsidR="00C66028" w:rsidRDefault="00C66028" w:rsidP="00C66028">
      <w:pPr>
        <w:keepNext/>
        <w:rPr>
          <w:iCs/>
          <w:noProof/>
          <w:szCs w:val="22"/>
          <w:u w:val="single"/>
          <w:lang w:val="bg-BG"/>
        </w:rPr>
      </w:pPr>
      <w:r>
        <w:rPr>
          <w:iCs/>
          <w:szCs w:val="22"/>
          <w:u w:val="single"/>
          <w:lang w:val="bg-BG"/>
        </w:rPr>
        <w:t>Бременност</w:t>
      </w:r>
    </w:p>
    <w:p w:rsidR="006427E3" w:rsidRDefault="006427E3" w:rsidP="00FA34B6">
      <w:pPr>
        <w:tabs>
          <w:tab w:val="clear" w:pos="567"/>
        </w:tabs>
        <w:spacing w:line="240" w:lineRule="auto"/>
        <w:rPr>
          <w:bCs/>
          <w:iCs/>
          <w:szCs w:val="22"/>
          <w:lang w:val="bg-BG"/>
        </w:rPr>
      </w:pPr>
    </w:p>
    <w:p w:rsidR="009127D5" w:rsidRDefault="009127D5" w:rsidP="00FA34B6">
      <w:pPr>
        <w:tabs>
          <w:tab w:val="clear" w:pos="567"/>
        </w:tabs>
        <w:spacing w:line="240" w:lineRule="auto"/>
        <w:rPr>
          <w:bCs/>
          <w:iCs/>
          <w:szCs w:val="22"/>
          <w:lang w:val="bg-BG"/>
        </w:rPr>
      </w:pPr>
      <w:r>
        <w:rPr>
          <w:bCs/>
          <w:iCs/>
          <w:szCs w:val="22"/>
          <w:lang w:val="bg-BG"/>
        </w:rPr>
        <w:t>Данни от приложението върху голям брой бременни жени показват, че не се наблюдават никакви нежелани ефекти на инсулин лиспро върху бременните или върху здравето на плода/новороденото.</w:t>
      </w:r>
    </w:p>
    <w:p w:rsidR="009127D5" w:rsidRDefault="009127D5">
      <w:pPr>
        <w:tabs>
          <w:tab w:val="clear" w:pos="567"/>
        </w:tabs>
        <w:spacing w:line="240" w:lineRule="auto"/>
        <w:rPr>
          <w:szCs w:val="22"/>
          <w:lang w:val="bg-BG"/>
        </w:rPr>
      </w:pPr>
      <w:r>
        <w:rPr>
          <w:bCs/>
          <w:szCs w:val="22"/>
          <w:lang w:val="bg-BG"/>
        </w:rPr>
        <w:cr/>
      </w:r>
      <w:r>
        <w:rPr>
          <w:szCs w:val="22"/>
          <w:lang w:val="bg-BG"/>
        </w:rPr>
        <w:t xml:space="preserve">По време на бремеността е крайно необходимо да се поддържа добър контрол на пациентите, които са на инсулинова терапия (инсулин-зависим или гестационен диабет). Нуждите от инсулин обикновено намаляват по време на първия триместър на бремеността и се повишават по време на втория и третия триместър. Болните с диабет трябва да бъдат съветвани да информират лекаря си за бременност или планирана бременност. Важно за бременните пациентки с диабет е внимателно </w:t>
      </w:r>
      <w:r>
        <w:rPr>
          <w:bCs/>
          <w:szCs w:val="22"/>
          <w:lang w:val="bg-BG"/>
        </w:rPr>
        <w:t>наблюдаване</w:t>
      </w:r>
      <w:r>
        <w:rPr>
          <w:szCs w:val="22"/>
          <w:lang w:val="bg-BG"/>
        </w:rPr>
        <w:t xml:space="preserve"> контрола на захарта, както и общото здравословно състояние.</w:t>
      </w:r>
    </w:p>
    <w:p w:rsidR="009127D5" w:rsidRDefault="009127D5">
      <w:pPr>
        <w:tabs>
          <w:tab w:val="clear" w:pos="567"/>
        </w:tabs>
        <w:spacing w:line="240" w:lineRule="auto"/>
        <w:rPr>
          <w:szCs w:val="22"/>
          <w:lang w:val="bg-BG"/>
        </w:rPr>
      </w:pPr>
    </w:p>
    <w:p w:rsidR="00C66028" w:rsidRDefault="00C66028" w:rsidP="00C66028">
      <w:pPr>
        <w:keepNext/>
        <w:rPr>
          <w:szCs w:val="22"/>
          <w:lang w:val="bg-BG"/>
        </w:rPr>
      </w:pPr>
      <w:r>
        <w:rPr>
          <w:iCs/>
          <w:noProof/>
          <w:szCs w:val="22"/>
          <w:u w:val="single"/>
          <w:lang w:val="bg-BG"/>
        </w:rPr>
        <w:t>Кърмене</w:t>
      </w:r>
    </w:p>
    <w:p w:rsidR="006427E3" w:rsidRDefault="006427E3">
      <w:pPr>
        <w:tabs>
          <w:tab w:val="clear" w:pos="567"/>
        </w:tabs>
        <w:spacing w:line="240" w:lineRule="auto"/>
        <w:rPr>
          <w:szCs w:val="22"/>
          <w:lang w:val="bg-BG"/>
        </w:rPr>
      </w:pPr>
    </w:p>
    <w:p w:rsidR="009127D5" w:rsidRDefault="009127D5">
      <w:pPr>
        <w:tabs>
          <w:tab w:val="clear" w:pos="567"/>
        </w:tabs>
        <w:spacing w:line="240" w:lineRule="auto"/>
        <w:rPr>
          <w:szCs w:val="22"/>
          <w:lang w:val="bg-BG"/>
        </w:rPr>
      </w:pPr>
      <w:r>
        <w:rPr>
          <w:szCs w:val="22"/>
          <w:lang w:val="bg-BG"/>
        </w:rPr>
        <w:t>При пациентки с диабет, които кърмят, може да се изисква корекция на дозата на инсулина, диетата или и на двете.</w:t>
      </w:r>
    </w:p>
    <w:p w:rsidR="00C66028" w:rsidRDefault="00C66028" w:rsidP="00C66028">
      <w:pPr>
        <w:tabs>
          <w:tab w:val="clear" w:pos="567"/>
          <w:tab w:val="left" w:pos="720"/>
        </w:tabs>
        <w:spacing w:line="240" w:lineRule="auto"/>
        <w:rPr>
          <w:szCs w:val="22"/>
          <w:lang w:val="bg-BG"/>
        </w:rPr>
      </w:pPr>
    </w:p>
    <w:p w:rsidR="00C66028" w:rsidRDefault="00C66028" w:rsidP="00C66028">
      <w:pPr>
        <w:pStyle w:val="NormalIndent"/>
        <w:keepNext/>
        <w:ind w:left="0"/>
        <w:rPr>
          <w:iCs/>
          <w:sz w:val="22"/>
          <w:szCs w:val="22"/>
          <w:u w:val="single"/>
          <w:lang w:val="bg-BG"/>
        </w:rPr>
      </w:pPr>
      <w:r>
        <w:rPr>
          <w:iCs/>
          <w:sz w:val="22"/>
          <w:szCs w:val="22"/>
          <w:u w:val="single"/>
          <w:lang w:val="bg-BG"/>
        </w:rPr>
        <w:t>Фертилитет</w:t>
      </w:r>
    </w:p>
    <w:p w:rsidR="006427E3" w:rsidRDefault="006427E3" w:rsidP="00C66028">
      <w:pPr>
        <w:pStyle w:val="NormalIndent"/>
        <w:keepNext/>
        <w:ind w:left="0"/>
        <w:rPr>
          <w:iCs/>
          <w:sz w:val="22"/>
          <w:szCs w:val="22"/>
          <w:lang w:val="bg-BG"/>
        </w:rPr>
      </w:pPr>
    </w:p>
    <w:p w:rsidR="00C66028" w:rsidRDefault="00C66028" w:rsidP="00C66028">
      <w:pPr>
        <w:pStyle w:val="NormalIndent"/>
        <w:keepNext/>
        <w:ind w:left="0"/>
        <w:rPr>
          <w:iCs/>
          <w:sz w:val="22"/>
          <w:szCs w:val="22"/>
          <w:lang w:val="bg-BG" w:eastAsia="ja-JP"/>
        </w:rPr>
      </w:pPr>
      <w:r>
        <w:rPr>
          <w:iCs/>
          <w:sz w:val="22"/>
          <w:szCs w:val="22"/>
          <w:lang w:val="bg-BG"/>
        </w:rPr>
        <w:t>В изпитвания при животни инсулин лиспро не предизвиква нарушения във фертилитета (</w:t>
      </w:r>
      <w:r>
        <w:rPr>
          <w:sz w:val="22"/>
          <w:szCs w:val="22"/>
          <w:lang w:val="bg-BG"/>
        </w:rPr>
        <w:t>вж. точка 5.3)</w:t>
      </w:r>
      <w:r>
        <w:rPr>
          <w:iCs/>
          <w:sz w:val="22"/>
          <w:szCs w:val="22"/>
          <w:lang w:val="bg-BG"/>
        </w:rPr>
        <w:t>.</w:t>
      </w:r>
    </w:p>
    <w:p w:rsidR="009127D5" w:rsidRDefault="009127D5">
      <w:pPr>
        <w:tabs>
          <w:tab w:val="clear" w:pos="567"/>
        </w:tabs>
        <w:spacing w:line="240" w:lineRule="auto"/>
        <w:ind w:left="567" w:hanging="567"/>
        <w:rPr>
          <w:noProof/>
          <w:szCs w:val="22"/>
          <w:lang w:val="bg-BG"/>
        </w:rPr>
      </w:pPr>
    </w:p>
    <w:p w:rsidR="009127D5" w:rsidRDefault="009127D5" w:rsidP="00D5582A">
      <w:pPr>
        <w:keepNext/>
        <w:tabs>
          <w:tab w:val="clear" w:pos="567"/>
        </w:tabs>
        <w:spacing w:line="240" w:lineRule="auto"/>
        <w:ind w:left="567" w:hanging="567"/>
        <w:rPr>
          <w:szCs w:val="22"/>
          <w:lang w:val="bg-BG"/>
        </w:rPr>
      </w:pPr>
      <w:r>
        <w:rPr>
          <w:b/>
          <w:szCs w:val="22"/>
          <w:lang w:val="bg-BG"/>
        </w:rPr>
        <w:t>4.7</w:t>
      </w:r>
      <w:r>
        <w:rPr>
          <w:b/>
          <w:szCs w:val="22"/>
          <w:lang w:val="bg-BG"/>
        </w:rPr>
        <w:tab/>
        <w:t>Ефекти върху способността за шофиране и работа с машини</w:t>
      </w:r>
    </w:p>
    <w:p w:rsidR="009127D5" w:rsidRDefault="009127D5" w:rsidP="00D5582A">
      <w:pPr>
        <w:keepNext/>
        <w:tabs>
          <w:tab w:val="clear" w:pos="567"/>
        </w:tabs>
        <w:spacing w:line="240" w:lineRule="auto"/>
        <w:ind w:left="567" w:hanging="567"/>
        <w:rPr>
          <w:noProof/>
          <w:szCs w:val="22"/>
          <w:lang w:val="bg-BG"/>
        </w:rPr>
      </w:pPr>
    </w:p>
    <w:p w:rsidR="009127D5" w:rsidRDefault="009127D5">
      <w:pPr>
        <w:pStyle w:val="BodyText3"/>
        <w:tabs>
          <w:tab w:val="clear" w:pos="567"/>
        </w:tabs>
        <w:spacing w:line="240" w:lineRule="auto"/>
        <w:jc w:val="left"/>
        <w:rPr>
          <w:lang w:val="bg-BG"/>
        </w:rPr>
      </w:pPr>
      <w:r>
        <w:rPr>
          <w:lang w:val="bg-BG"/>
        </w:rPr>
        <w:t>Способността на пациента да се концентрира и реагира може да бъде нарушена в резултат на хипогликемия. Това може да представлява риск в ситуации, където тези способности са от значителна важност (напр. шофиране или работа с машини).</w:t>
      </w:r>
    </w:p>
    <w:p w:rsidR="009127D5" w:rsidRDefault="009127D5">
      <w:pPr>
        <w:tabs>
          <w:tab w:val="clear" w:pos="567"/>
        </w:tabs>
        <w:spacing w:line="240" w:lineRule="auto"/>
        <w:rPr>
          <w:lang w:val="bg-BG"/>
        </w:rPr>
      </w:pPr>
    </w:p>
    <w:p w:rsidR="009127D5" w:rsidRDefault="009127D5">
      <w:pPr>
        <w:pStyle w:val="BodyText3"/>
        <w:tabs>
          <w:tab w:val="clear" w:pos="567"/>
        </w:tabs>
        <w:spacing w:line="240" w:lineRule="auto"/>
        <w:jc w:val="left"/>
        <w:rPr>
          <w:lang w:val="bg-BG"/>
        </w:rPr>
      </w:pPr>
      <w:r>
        <w:rPr>
          <w:lang w:val="bg-BG"/>
        </w:rPr>
        <w:t xml:space="preserve">Пациентите трябва да бъдат съветвавани да вземат предпазни мерки за избягване на хипогликемия по време на шофиране, което е особено важно при тези, които имат намален или липсващ усет относно </w:t>
      </w:r>
      <w:r w:rsidR="00085119">
        <w:rPr>
          <w:lang w:val="bg-BG"/>
        </w:rPr>
        <w:t>предупредителни</w:t>
      </w:r>
      <w:r>
        <w:rPr>
          <w:lang w:val="bg-BG"/>
        </w:rPr>
        <w:t>те симптоми на хипогликемия или имат чести епизоди на хипогликемия. При тези обстоятелства е препоръчително да се избягва шофиране.</w:t>
      </w:r>
    </w:p>
    <w:p w:rsidR="009127D5" w:rsidRDefault="009127D5">
      <w:pPr>
        <w:tabs>
          <w:tab w:val="clear" w:pos="567"/>
        </w:tabs>
        <w:spacing w:line="240" w:lineRule="auto"/>
        <w:ind w:left="567" w:hanging="567"/>
        <w:rPr>
          <w:noProof/>
          <w:szCs w:val="22"/>
          <w:lang w:val="bg-BG"/>
        </w:rPr>
      </w:pPr>
    </w:p>
    <w:p w:rsidR="009127D5" w:rsidRDefault="009127D5" w:rsidP="00D5582A">
      <w:pPr>
        <w:keepNext/>
        <w:tabs>
          <w:tab w:val="clear" w:pos="567"/>
        </w:tabs>
        <w:spacing w:line="240" w:lineRule="auto"/>
        <w:rPr>
          <w:b/>
          <w:szCs w:val="22"/>
          <w:lang w:val="bg-BG"/>
        </w:rPr>
      </w:pPr>
      <w:r>
        <w:rPr>
          <w:b/>
          <w:szCs w:val="22"/>
          <w:lang w:val="bg-BG"/>
        </w:rPr>
        <w:t>4.8</w:t>
      </w:r>
      <w:r>
        <w:rPr>
          <w:b/>
          <w:szCs w:val="22"/>
          <w:lang w:val="bg-BG"/>
        </w:rPr>
        <w:tab/>
        <w:t>Нежелани лекарствени реакции</w:t>
      </w:r>
    </w:p>
    <w:p w:rsidR="009127D5" w:rsidRDefault="009127D5" w:rsidP="00D5582A">
      <w:pPr>
        <w:keepNext/>
        <w:tabs>
          <w:tab w:val="clear" w:pos="567"/>
        </w:tabs>
        <w:spacing w:line="240" w:lineRule="auto"/>
        <w:rPr>
          <w:b/>
          <w:szCs w:val="22"/>
          <w:lang w:val="bg-BG"/>
        </w:rPr>
      </w:pPr>
    </w:p>
    <w:p w:rsidR="00A343CB" w:rsidRDefault="00A343CB" w:rsidP="00A343CB">
      <w:pPr>
        <w:keepNext/>
        <w:ind w:left="567" w:hanging="567"/>
        <w:rPr>
          <w:szCs w:val="22"/>
          <w:u w:val="single"/>
          <w:lang w:val="bg-BG"/>
        </w:rPr>
      </w:pPr>
      <w:r>
        <w:rPr>
          <w:szCs w:val="22"/>
          <w:u w:val="single"/>
          <w:lang w:val="bg-BG"/>
        </w:rPr>
        <w:t>Резюме на профила на безопасност</w:t>
      </w:r>
    </w:p>
    <w:p w:rsidR="00A343CB" w:rsidRDefault="00A343CB" w:rsidP="00C5479C">
      <w:pPr>
        <w:keepNext/>
        <w:tabs>
          <w:tab w:val="clear" w:pos="567"/>
          <w:tab w:val="left" w:pos="720"/>
        </w:tabs>
        <w:spacing w:line="240" w:lineRule="auto"/>
        <w:ind w:right="11"/>
        <w:rPr>
          <w:szCs w:val="22"/>
          <w:lang w:val="bg-BG"/>
        </w:rPr>
      </w:pPr>
    </w:p>
    <w:p w:rsidR="009127D5" w:rsidRDefault="009127D5">
      <w:pPr>
        <w:tabs>
          <w:tab w:val="clear" w:pos="567"/>
        </w:tabs>
        <w:spacing w:line="240" w:lineRule="auto"/>
        <w:rPr>
          <w:szCs w:val="22"/>
          <w:lang w:val="bg-BG"/>
        </w:rPr>
      </w:pPr>
      <w:r>
        <w:rPr>
          <w:szCs w:val="22"/>
          <w:lang w:val="bg-BG"/>
        </w:rPr>
        <w:t>Хипогликемията е най</w:t>
      </w:r>
      <w:r>
        <w:rPr>
          <w:szCs w:val="22"/>
          <w:lang w:val="bg-BG"/>
        </w:rPr>
        <w:noBreakHyphen/>
        <w:t xml:space="preserve">честият нежелан ефект на инсулиновото лечение, </w:t>
      </w:r>
      <w:r w:rsidR="00756B9C">
        <w:rPr>
          <w:szCs w:val="22"/>
          <w:lang w:val="bg-BG"/>
        </w:rPr>
        <w:t xml:space="preserve">който пациент с диабет може да </w:t>
      </w:r>
      <w:r w:rsidR="00B9458C">
        <w:rPr>
          <w:szCs w:val="22"/>
          <w:lang w:val="bg-BG"/>
        </w:rPr>
        <w:t>получи</w:t>
      </w:r>
      <w:r>
        <w:rPr>
          <w:szCs w:val="22"/>
          <w:lang w:val="bg-BG"/>
        </w:rPr>
        <w:t xml:space="preserve">. Тежката хипогликемия може да доведе до загуба на съзнание, а в изключителни случаи </w:t>
      </w:r>
      <w:r w:rsidR="00756B9C" w:rsidRPr="008535D1">
        <w:rPr>
          <w:szCs w:val="22"/>
          <w:lang w:val="ru-RU"/>
        </w:rPr>
        <w:t xml:space="preserve">- </w:t>
      </w:r>
      <w:r>
        <w:rPr>
          <w:szCs w:val="22"/>
          <w:lang w:val="bg-BG"/>
        </w:rPr>
        <w:t xml:space="preserve">до смърт. Няма специфична честота на развитието на хипогликемия, тъй като </w:t>
      </w:r>
      <w:r w:rsidR="00756B9C">
        <w:rPr>
          <w:szCs w:val="22"/>
          <w:lang w:val="bg-BG"/>
        </w:rPr>
        <w:t xml:space="preserve">тя </w:t>
      </w:r>
      <w:r>
        <w:rPr>
          <w:szCs w:val="22"/>
          <w:lang w:val="bg-BG"/>
        </w:rPr>
        <w:t xml:space="preserve">е резултат </w:t>
      </w:r>
      <w:r w:rsidR="00756B9C">
        <w:rPr>
          <w:szCs w:val="22"/>
          <w:lang w:val="bg-BG"/>
        </w:rPr>
        <w:t xml:space="preserve">както </w:t>
      </w:r>
      <w:r>
        <w:rPr>
          <w:szCs w:val="22"/>
          <w:lang w:val="bg-BG"/>
        </w:rPr>
        <w:t xml:space="preserve">от дозата </w:t>
      </w:r>
      <w:r w:rsidR="000A7432">
        <w:rPr>
          <w:szCs w:val="22"/>
          <w:lang w:val="bg-BG"/>
        </w:rPr>
        <w:t xml:space="preserve">на </w:t>
      </w:r>
      <w:r>
        <w:rPr>
          <w:szCs w:val="22"/>
          <w:lang w:val="bg-BG"/>
        </w:rPr>
        <w:t xml:space="preserve">инсулин, </w:t>
      </w:r>
      <w:r w:rsidR="00756B9C">
        <w:rPr>
          <w:szCs w:val="22"/>
          <w:lang w:val="bg-BG"/>
        </w:rPr>
        <w:t xml:space="preserve">така </w:t>
      </w:r>
      <w:r>
        <w:rPr>
          <w:szCs w:val="22"/>
          <w:lang w:val="bg-BG"/>
        </w:rPr>
        <w:t>и от други фактори, например диетата и физическата натовареност</w:t>
      </w:r>
      <w:r w:rsidR="000A7432" w:rsidRPr="000A7432">
        <w:rPr>
          <w:szCs w:val="22"/>
          <w:lang w:val="bg-BG"/>
        </w:rPr>
        <w:t xml:space="preserve"> </w:t>
      </w:r>
      <w:r w:rsidR="000A7432">
        <w:rPr>
          <w:szCs w:val="22"/>
          <w:lang w:val="bg-BG"/>
        </w:rPr>
        <w:t>на пациента</w:t>
      </w:r>
      <w:r>
        <w:rPr>
          <w:szCs w:val="22"/>
          <w:lang w:val="bg-BG"/>
        </w:rPr>
        <w:t>.</w:t>
      </w:r>
    </w:p>
    <w:p w:rsidR="009127D5" w:rsidRDefault="009127D5">
      <w:pPr>
        <w:tabs>
          <w:tab w:val="clear" w:pos="567"/>
        </w:tabs>
        <w:spacing w:line="240" w:lineRule="auto"/>
        <w:rPr>
          <w:szCs w:val="22"/>
          <w:lang w:val="bg-BG"/>
        </w:rPr>
      </w:pPr>
    </w:p>
    <w:p w:rsidR="000A7432" w:rsidRDefault="000A7432" w:rsidP="000A7432">
      <w:pPr>
        <w:keepNext/>
        <w:autoSpaceDE w:val="0"/>
        <w:autoSpaceDN w:val="0"/>
        <w:adjustRightInd w:val="0"/>
        <w:rPr>
          <w:szCs w:val="22"/>
          <w:u w:val="single"/>
          <w:lang w:val="bg-BG"/>
        </w:rPr>
      </w:pPr>
      <w:r>
        <w:rPr>
          <w:szCs w:val="22"/>
          <w:u w:val="single"/>
          <w:lang w:val="bg-BG"/>
        </w:rPr>
        <w:t>Списък на нежеланите лекарствени реакции, представен в таблица</w:t>
      </w:r>
    </w:p>
    <w:p w:rsidR="000A7432" w:rsidRDefault="000A7432" w:rsidP="000A7432">
      <w:pPr>
        <w:keepNext/>
        <w:autoSpaceDE w:val="0"/>
        <w:autoSpaceDN w:val="0"/>
        <w:adjustRightInd w:val="0"/>
        <w:rPr>
          <w:rFonts w:eastAsia="SimSun"/>
          <w:szCs w:val="22"/>
          <w:lang w:val="bg-BG" w:eastAsia="zh-CN"/>
        </w:rPr>
      </w:pPr>
    </w:p>
    <w:p w:rsidR="000A7432" w:rsidRDefault="000A7432" w:rsidP="000A7432">
      <w:pPr>
        <w:autoSpaceDE w:val="0"/>
        <w:autoSpaceDN w:val="0"/>
        <w:adjustRightInd w:val="0"/>
        <w:rPr>
          <w:rFonts w:eastAsia="SimSun"/>
          <w:szCs w:val="22"/>
          <w:lang w:val="bg-BG" w:eastAsia="zh-CN"/>
        </w:rPr>
      </w:pPr>
      <w:r>
        <w:rPr>
          <w:rFonts w:eastAsia="SimSun"/>
          <w:szCs w:val="22"/>
          <w:lang w:val="bg-BG" w:eastAsia="zh-CN"/>
        </w:rPr>
        <w:t xml:space="preserve">Следните свързани нежелани реакции от клинични </w:t>
      </w:r>
      <w:r>
        <w:rPr>
          <w:szCs w:val="22"/>
          <w:lang w:val="bg-BG"/>
        </w:rPr>
        <w:t xml:space="preserve">изпитвания </w:t>
      </w:r>
      <w:r>
        <w:rPr>
          <w:rFonts w:eastAsia="SimSun"/>
          <w:szCs w:val="22"/>
          <w:lang w:val="bg-BG" w:eastAsia="zh-CN"/>
        </w:rPr>
        <w:t>са изброени по</w:t>
      </w:r>
      <w:r>
        <w:rPr>
          <w:rFonts w:eastAsia="SimSun"/>
          <w:szCs w:val="22"/>
          <w:lang w:val="bg-BG" w:eastAsia="zh-CN"/>
        </w:rPr>
        <w:noBreakHyphen/>
        <w:t xml:space="preserve">долу според предпочитаните </w:t>
      </w:r>
      <w:r>
        <w:rPr>
          <w:szCs w:val="22"/>
          <w:lang w:val="bg-BG"/>
        </w:rPr>
        <w:t>MedDRA</w:t>
      </w:r>
      <w:r>
        <w:rPr>
          <w:rFonts w:eastAsia="SimSun"/>
          <w:szCs w:val="22"/>
          <w:lang w:val="bg-BG" w:eastAsia="zh-CN"/>
        </w:rPr>
        <w:t xml:space="preserve"> термини по системо-органен клас и в низходяща честота (много чести: ≥ 1/10; чести: ≥ 1/100 до &lt; 1/10; нечести ≥ 1/1 000 до &lt; 1/100; редки ≥ 1/10 000 до &lt;1 /1 000; много редки &lt;1 /10 000).</w:t>
      </w:r>
    </w:p>
    <w:p w:rsidR="000A7432" w:rsidRDefault="000A7432" w:rsidP="000A7432">
      <w:pPr>
        <w:autoSpaceDE w:val="0"/>
        <w:autoSpaceDN w:val="0"/>
        <w:adjustRightInd w:val="0"/>
        <w:rPr>
          <w:rFonts w:eastAsia="SimSun"/>
          <w:szCs w:val="22"/>
          <w:lang w:val="bg-BG" w:eastAsia="zh-CN"/>
        </w:rPr>
      </w:pPr>
    </w:p>
    <w:p w:rsidR="000A7432" w:rsidRDefault="000A7432" w:rsidP="000A7432">
      <w:pPr>
        <w:keepNext/>
        <w:autoSpaceDE w:val="0"/>
        <w:autoSpaceDN w:val="0"/>
        <w:adjustRightInd w:val="0"/>
        <w:rPr>
          <w:rFonts w:eastAsia="SimSun" w:cs="TimesNewRomanPSMT"/>
          <w:szCs w:val="22"/>
          <w:lang w:val="bg-BG" w:eastAsia="zh-CN"/>
        </w:rPr>
      </w:pPr>
      <w:r>
        <w:rPr>
          <w:rFonts w:eastAsia="SimSun"/>
          <w:szCs w:val="22"/>
          <w:lang w:val="bg-BG" w:eastAsia="zh-CN"/>
        </w:rPr>
        <w:t>При всяко групиране в зависимост от честотата нежеланите реакции с</w:t>
      </w:r>
      <w:r w:rsidR="00B56CD4">
        <w:rPr>
          <w:rFonts w:eastAsia="SimSun"/>
          <w:szCs w:val="22"/>
          <w:lang w:val="bg-BG" w:eastAsia="zh-CN"/>
        </w:rPr>
        <w:t>а</w:t>
      </w:r>
      <w:r>
        <w:rPr>
          <w:rFonts w:eastAsia="SimSun"/>
          <w:szCs w:val="22"/>
          <w:lang w:val="bg-BG" w:eastAsia="zh-CN"/>
        </w:rPr>
        <w:t xml:space="preserve"> избро</w:t>
      </w:r>
      <w:r w:rsidR="00B56CD4">
        <w:rPr>
          <w:rFonts w:eastAsia="SimSun"/>
          <w:szCs w:val="22"/>
          <w:lang w:val="bg-BG" w:eastAsia="zh-CN"/>
        </w:rPr>
        <w:t>ени</w:t>
      </w:r>
      <w:r>
        <w:rPr>
          <w:rFonts w:eastAsia="SimSun"/>
          <w:szCs w:val="22"/>
          <w:lang w:val="bg-BG" w:eastAsia="zh-CN"/>
        </w:rPr>
        <w:t xml:space="preserve"> в низходящ ред по отношение на тяхната сериозност.</w:t>
      </w:r>
    </w:p>
    <w:p w:rsidR="000A7432" w:rsidRDefault="000A7432" w:rsidP="000A7432">
      <w:pPr>
        <w:autoSpaceDE w:val="0"/>
        <w:autoSpaceDN w:val="0"/>
        <w:adjustRightInd w:val="0"/>
        <w:rPr>
          <w:szCs w:val="22"/>
          <w:lang w:val="bg-BG"/>
        </w:rPr>
      </w:pPr>
    </w:p>
    <w:tbl>
      <w:tblPr>
        <w:tblW w:w="4500" w:type="pct"/>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37"/>
        <w:gridCol w:w="1461"/>
        <w:gridCol w:w="1178"/>
        <w:gridCol w:w="1459"/>
        <w:gridCol w:w="1060"/>
        <w:gridCol w:w="1063"/>
      </w:tblGrid>
      <w:tr w:rsidR="000A7432" w:rsidTr="000A7432">
        <w:trPr>
          <w:trHeight w:val="335"/>
        </w:trPr>
        <w:tc>
          <w:tcPr>
            <w:tcW w:w="1278" w:type="pct"/>
            <w:tcBorders>
              <w:top w:val="single" w:sz="4" w:space="0" w:color="auto"/>
              <w:left w:val="single" w:sz="4" w:space="0" w:color="auto"/>
              <w:bottom w:val="single" w:sz="4" w:space="0" w:color="auto"/>
              <w:right w:val="single" w:sz="4" w:space="0" w:color="auto"/>
            </w:tcBorders>
            <w:hideMark/>
          </w:tcPr>
          <w:p w:rsidR="000A7432" w:rsidRDefault="000A7432">
            <w:pPr>
              <w:keepNext/>
              <w:widowControl w:val="0"/>
              <w:spacing w:before="100" w:beforeAutospacing="1" w:after="51"/>
              <w:rPr>
                <w:szCs w:val="22"/>
                <w:lang w:val="bg-BG" w:eastAsia="en-GB"/>
              </w:rPr>
            </w:pPr>
            <w:r>
              <w:rPr>
                <w:b/>
                <w:bCs/>
                <w:szCs w:val="22"/>
                <w:lang w:val="bg-BG" w:eastAsia="en-GB"/>
              </w:rPr>
              <w:t>Системо-органни класове по MedDRA</w:t>
            </w:r>
          </w:p>
        </w:tc>
        <w:tc>
          <w:tcPr>
            <w:tcW w:w="874" w:type="pct"/>
            <w:tcBorders>
              <w:top w:val="single" w:sz="4" w:space="0" w:color="auto"/>
              <w:left w:val="single" w:sz="4" w:space="0" w:color="auto"/>
              <w:bottom w:val="single" w:sz="4" w:space="0" w:color="auto"/>
              <w:right w:val="single" w:sz="4" w:space="0" w:color="auto"/>
            </w:tcBorders>
            <w:hideMark/>
          </w:tcPr>
          <w:p w:rsidR="000A7432" w:rsidRDefault="000A7432">
            <w:pPr>
              <w:keepNext/>
              <w:widowControl w:val="0"/>
              <w:spacing w:before="100" w:beforeAutospacing="1" w:after="51"/>
              <w:rPr>
                <w:szCs w:val="22"/>
                <w:lang w:val="bg-BG" w:eastAsia="en-GB"/>
              </w:rPr>
            </w:pPr>
            <w:r>
              <w:rPr>
                <w:b/>
                <w:bCs/>
                <w:szCs w:val="22"/>
                <w:lang w:val="bg-BG" w:eastAsia="en-GB"/>
              </w:rPr>
              <w:t>Много чести</w:t>
            </w:r>
          </w:p>
        </w:tc>
        <w:tc>
          <w:tcPr>
            <w:tcW w:w="705" w:type="pct"/>
            <w:tcBorders>
              <w:top w:val="single" w:sz="4" w:space="0" w:color="auto"/>
              <w:left w:val="single" w:sz="4" w:space="0" w:color="auto"/>
              <w:bottom w:val="single" w:sz="4" w:space="0" w:color="auto"/>
              <w:right w:val="single" w:sz="4" w:space="0" w:color="auto"/>
            </w:tcBorders>
            <w:hideMark/>
          </w:tcPr>
          <w:p w:rsidR="000A7432" w:rsidRDefault="000A7432">
            <w:pPr>
              <w:widowControl w:val="0"/>
              <w:spacing w:before="100" w:beforeAutospacing="1" w:after="51"/>
              <w:rPr>
                <w:szCs w:val="22"/>
                <w:lang w:val="bg-BG" w:eastAsia="en-GB"/>
              </w:rPr>
            </w:pPr>
            <w:r>
              <w:rPr>
                <w:b/>
                <w:bCs/>
                <w:szCs w:val="22"/>
                <w:lang w:val="bg-BG" w:eastAsia="en-GB"/>
              </w:rPr>
              <w:t>Чести</w:t>
            </w:r>
          </w:p>
        </w:tc>
        <w:tc>
          <w:tcPr>
            <w:tcW w:w="873" w:type="pct"/>
            <w:tcBorders>
              <w:top w:val="single" w:sz="4" w:space="0" w:color="auto"/>
              <w:left w:val="single" w:sz="4" w:space="0" w:color="auto"/>
              <w:bottom w:val="single" w:sz="4" w:space="0" w:color="auto"/>
              <w:right w:val="single" w:sz="4" w:space="0" w:color="auto"/>
            </w:tcBorders>
            <w:hideMark/>
          </w:tcPr>
          <w:p w:rsidR="000A7432" w:rsidRDefault="000A7432">
            <w:pPr>
              <w:widowControl w:val="0"/>
              <w:spacing w:before="100" w:beforeAutospacing="1" w:after="51"/>
              <w:rPr>
                <w:szCs w:val="22"/>
                <w:lang w:val="bg-BG" w:eastAsia="en-GB"/>
              </w:rPr>
            </w:pPr>
            <w:r>
              <w:rPr>
                <w:b/>
                <w:bCs/>
                <w:szCs w:val="22"/>
                <w:lang w:val="bg-BG" w:eastAsia="en-GB"/>
              </w:rPr>
              <w:t>Нечести</w:t>
            </w:r>
          </w:p>
        </w:tc>
        <w:tc>
          <w:tcPr>
            <w:tcW w:w="634" w:type="pct"/>
            <w:tcBorders>
              <w:top w:val="single" w:sz="4" w:space="0" w:color="auto"/>
              <w:left w:val="single" w:sz="4" w:space="0" w:color="auto"/>
              <w:bottom w:val="single" w:sz="4" w:space="0" w:color="auto"/>
              <w:right w:val="single" w:sz="4" w:space="0" w:color="auto"/>
            </w:tcBorders>
            <w:hideMark/>
          </w:tcPr>
          <w:p w:rsidR="000A7432" w:rsidRDefault="000A7432">
            <w:pPr>
              <w:widowControl w:val="0"/>
              <w:spacing w:before="100" w:beforeAutospacing="1" w:after="51"/>
              <w:rPr>
                <w:szCs w:val="22"/>
                <w:lang w:val="bg-BG" w:eastAsia="en-GB"/>
              </w:rPr>
            </w:pPr>
            <w:r>
              <w:rPr>
                <w:rFonts w:eastAsia="SimSun" w:cs="TimesNewRomanPSMT"/>
                <w:b/>
                <w:szCs w:val="22"/>
                <w:lang w:val="bg-BG" w:eastAsia="zh-CN"/>
              </w:rPr>
              <w:t>Редки</w:t>
            </w:r>
          </w:p>
        </w:tc>
        <w:tc>
          <w:tcPr>
            <w:tcW w:w="636" w:type="pct"/>
            <w:tcBorders>
              <w:top w:val="single" w:sz="4" w:space="0" w:color="auto"/>
              <w:left w:val="single" w:sz="4" w:space="0" w:color="auto"/>
              <w:bottom w:val="single" w:sz="4" w:space="0" w:color="auto"/>
              <w:right w:val="single" w:sz="4" w:space="0" w:color="auto"/>
            </w:tcBorders>
            <w:hideMark/>
          </w:tcPr>
          <w:p w:rsidR="000A7432" w:rsidRDefault="000A7432">
            <w:pPr>
              <w:widowControl w:val="0"/>
              <w:spacing w:before="100" w:beforeAutospacing="1" w:after="51"/>
              <w:rPr>
                <w:szCs w:val="22"/>
                <w:lang w:val="bg-BG" w:eastAsia="en-GB"/>
              </w:rPr>
            </w:pPr>
            <w:r>
              <w:rPr>
                <w:rFonts w:eastAsia="SimSun" w:cs="TimesNewRomanPSMT"/>
                <w:b/>
                <w:szCs w:val="22"/>
                <w:lang w:val="bg-BG" w:eastAsia="zh-CN"/>
              </w:rPr>
              <w:t>Много редки</w:t>
            </w:r>
          </w:p>
        </w:tc>
      </w:tr>
      <w:tr w:rsidR="000A7432" w:rsidTr="000A7432">
        <w:trPr>
          <w:trHeight w:val="326"/>
        </w:trPr>
        <w:tc>
          <w:tcPr>
            <w:tcW w:w="5000" w:type="pct"/>
            <w:gridSpan w:val="6"/>
            <w:tcBorders>
              <w:top w:val="single" w:sz="4" w:space="0" w:color="auto"/>
              <w:left w:val="single" w:sz="4" w:space="0" w:color="auto"/>
              <w:bottom w:val="single" w:sz="4" w:space="0" w:color="auto"/>
              <w:right w:val="single" w:sz="4" w:space="0" w:color="auto"/>
            </w:tcBorders>
            <w:hideMark/>
          </w:tcPr>
          <w:p w:rsidR="000A7432" w:rsidRDefault="000A7432">
            <w:pPr>
              <w:keepNext/>
              <w:widowControl w:val="0"/>
              <w:rPr>
                <w:b/>
                <w:szCs w:val="22"/>
                <w:lang w:val="bg-BG" w:eastAsia="en-GB"/>
              </w:rPr>
            </w:pPr>
            <w:r>
              <w:rPr>
                <w:rFonts w:eastAsia="SimSun" w:cs="TimesNewRomanPSMT"/>
                <w:b/>
                <w:szCs w:val="22"/>
                <w:lang w:val="bg-BG" w:eastAsia="zh-CN"/>
              </w:rPr>
              <w:t>Нарушения на имунната система</w:t>
            </w:r>
          </w:p>
        </w:tc>
      </w:tr>
      <w:tr w:rsidR="000A7432" w:rsidTr="000A7432">
        <w:trPr>
          <w:trHeight w:val="335"/>
        </w:trPr>
        <w:tc>
          <w:tcPr>
            <w:tcW w:w="1278" w:type="pct"/>
            <w:tcBorders>
              <w:top w:val="single" w:sz="4" w:space="0" w:color="auto"/>
              <w:left w:val="single" w:sz="4" w:space="0" w:color="auto"/>
              <w:bottom w:val="single" w:sz="4" w:space="0" w:color="auto"/>
              <w:right w:val="single" w:sz="4" w:space="0" w:color="auto"/>
            </w:tcBorders>
            <w:hideMark/>
          </w:tcPr>
          <w:p w:rsidR="000A7432" w:rsidRDefault="000A7432">
            <w:pPr>
              <w:keepNext/>
              <w:widowControl w:val="0"/>
              <w:spacing w:before="100" w:beforeAutospacing="1" w:after="51"/>
              <w:rPr>
                <w:szCs w:val="22"/>
                <w:lang w:val="bg-BG" w:eastAsia="en-GB"/>
              </w:rPr>
            </w:pPr>
            <w:r>
              <w:rPr>
                <w:rFonts w:eastAsia="SimSun" w:cs="TimesNewRomanPSMT"/>
                <w:szCs w:val="22"/>
                <w:lang w:val="bg-BG" w:eastAsia="zh-CN"/>
              </w:rPr>
              <w:t>Локални алергични реакции</w:t>
            </w:r>
          </w:p>
        </w:tc>
        <w:tc>
          <w:tcPr>
            <w:tcW w:w="874" w:type="pct"/>
            <w:tcBorders>
              <w:top w:val="single" w:sz="4" w:space="0" w:color="auto"/>
              <w:left w:val="single" w:sz="4" w:space="0" w:color="auto"/>
              <w:bottom w:val="single" w:sz="4" w:space="0" w:color="auto"/>
              <w:right w:val="single" w:sz="4" w:space="0" w:color="auto"/>
            </w:tcBorders>
          </w:tcPr>
          <w:p w:rsidR="000A7432" w:rsidRDefault="000A7432">
            <w:pPr>
              <w:keepNext/>
              <w:widowControl w:val="0"/>
              <w:jc w:val="center"/>
              <w:rPr>
                <w:szCs w:val="22"/>
                <w:lang w:val="bg-BG" w:eastAsia="en-GB"/>
              </w:rPr>
            </w:pPr>
          </w:p>
        </w:tc>
        <w:tc>
          <w:tcPr>
            <w:tcW w:w="705" w:type="pct"/>
            <w:tcBorders>
              <w:top w:val="single" w:sz="4" w:space="0" w:color="auto"/>
              <w:left w:val="single" w:sz="4" w:space="0" w:color="auto"/>
              <w:bottom w:val="single" w:sz="4" w:space="0" w:color="auto"/>
              <w:right w:val="single" w:sz="4" w:space="0" w:color="auto"/>
            </w:tcBorders>
            <w:hideMark/>
          </w:tcPr>
          <w:p w:rsidR="000A7432" w:rsidRDefault="000A7432">
            <w:pPr>
              <w:widowControl w:val="0"/>
              <w:jc w:val="center"/>
              <w:rPr>
                <w:szCs w:val="22"/>
                <w:lang w:val="bg-BG" w:eastAsia="en-GB"/>
              </w:rPr>
            </w:pPr>
            <w:r>
              <w:rPr>
                <w:szCs w:val="22"/>
                <w:lang w:val="bg-BG" w:eastAsia="en-GB"/>
              </w:rPr>
              <w:t>X</w:t>
            </w:r>
          </w:p>
        </w:tc>
        <w:tc>
          <w:tcPr>
            <w:tcW w:w="873" w:type="pct"/>
            <w:tcBorders>
              <w:top w:val="single" w:sz="4" w:space="0" w:color="auto"/>
              <w:left w:val="single" w:sz="4" w:space="0" w:color="auto"/>
              <w:bottom w:val="single" w:sz="4" w:space="0" w:color="auto"/>
              <w:right w:val="single" w:sz="4" w:space="0" w:color="auto"/>
            </w:tcBorders>
          </w:tcPr>
          <w:p w:rsidR="000A7432" w:rsidRDefault="000A7432">
            <w:pPr>
              <w:widowControl w:val="0"/>
              <w:jc w:val="center"/>
              <w:rPr>
                <w:szCs w:val="22"/>
                <w:lang w:val="bg-BG" w:eastAsia="en-GB"/>
              </w:rPr>
            </w:pPr>
          </w:p>
        </w:tc>
        <w:tc>
          <w:tcPr>
            <w:tcW w:w="634" w:type="pct"/>
            <w:tcBorders>
              <w:top w:val="single" w:sz="4" w:space="0" w:color="auto"/>
              <w:left w:val="single" w:sz="4" w:space="0" w:color="auto"/>
              <w:bottom w:val="single" w:sz="4" w:space="0" w:color="auto"/>
              <w:right w:val="single" w:sz="4" w:space="0" w:color="auto"/>
            </w:tcBorders>
          </w:tcPr>
          <w:p w:rsidR="000A7432" w:rsidRDefault="000A7432">
            <w:pPr>
              <w:widowControl w:val="0"/>
              <w:jc w:val="center"/>
              <w:rPr>
                <w:szCs w:val="22"/>
                <w:lang w:val="bg-BG" w:eastAsia="en-GB"/>
              </w:rPr>
            </w:pPr>
          </w:p>
        </w:tc>
        <w:tc>
          <w:tcPr>
            <w:tcW w:w="636" w:type="pct"/>
            <w:tcBorders>
              <w:top w:val="single" w:sz="4" w:space="0" w:color="auto"/>
              <w:left w:val="single" w:sz="4" w:space="0" w:color="auto"/>
              <w:bottom w:val="single" w:sz="4" w:space="0" w:color="auto"/>
              <w:right w:val="single" w:sz="4" w:space="0" w:color="auto"/>
            </w:tcBorders>
          </w:tcPr>
          <w:p w:rsidR="000A7432" w:rsidRDefault="000A7432">
            <w:pPr>
              <w:widowControl w:val="0"/>
              <w:jc w:val="center"/>
              <w:rPr>
                <w:szCs w:val="22"/>
                <w:lang w:val="bg-BG" w:eastAsia="en-GB"/>
              </w:rPr>
            </w:pPr>
          </w:p>
        </w:tc>
      </w:tr>
      <w:tr w:rsidR="000A7432" w:rsidTr="000A7432">
        <w:trPr>
          <w:trHeight w:val="335"/>
        </w:trPr>
        <w:tc>
          <w:tcPr>
            <w:tcW w:w="1278" w:type="pct"/>
            <w:tcBorders>
              <w:top w:val="single" w:sz="4" w:space="0" w:color="auto"/>
              <w:left w:val="single" w:sz="4" w:space="0" w:color="auto"/>
              <w:bottom w:val="single" w:sz="4" w:space="0" w:color="auto"/>
              <w:right w:val="single" w:sz="4" w:space="0" w:color="auto"/>
            </w:tcBorders>
            <w:hideMark/>
          </w:tcPr>
          <w:p w:rsidR="000A7432" w:rsidRDefault="000A7432" w:rsidP="00B56CD4">
            <w:pPr>
              <w:keepNext/>
              <w:widowControl w:val="0"/>
              <w:spacing w:before="100" w:beforeAutospacing="1" w:after="51"/>
              <w:rPr>
                <w:szCs w:val="22"/>
                <w:lang w:val="bg-BG" w:eastAsia="en-GB"/>
              </w:rPr>
            </w:pPr>
            <w:r>
              <w:rPr>
                <w:rFonts w:eastAsia="SimSun" w:cs="TimesNewRomanPSMT"/>
                <w:szCs w:val="22"/>
                <w:lang w:val="bg-BG" w:eastAsia="zh-CN"/>
              </w:rPr>
              <w:t>Системна алерги</w:t>
            </w:r>
            <w:r w:rsidR="001B2C4F">
              <w:rPr>
                <w:rFonts w:eastAsia="SimSun" w:cs="TimesNewRomanPSMT"/>
                <w:szCs w:val="22"/>
                <w:lang w:val="bg-BG" w:eastAsia="zh-CN"/>
              </w:rPr>
              <w:t>чна реакция</w:t>
            </w:r>
          </w:p>
        </w:tc>
        <w:tc>
          <w:tcPr>
            <w:tcW w:w="874" w:type="pct"/>
            <w:tcBorders>
              <w:top w:val="single" w:sz="4" w:space="0" w:color="auto"/>
              <w:left w:val="single" w:sz="4" w:space="0" w:color="auto"/>
              <w:bottom w:val="single" w:sz="4" w:space="0" w:color="auto"/>
              <w:right w:val="single" w:sz="4" w:space="0" w:color="auto"/>
            </w:tcBorders>
          </w:tcPr>
          <w:p w:rsidR="000A7432" w:rsidRDefault="000A7432">
            <w:pPr>
              <w:keepNext/>
              <w:widowControl w:val="0"/>
              <w:jc w:val="center"/>
              <w:rPr>
                <w:szCs w:val="22"/>
                <w:lang w:val="bg-BG" w:eastAsia="en-GB"/>
              </w:rPr>
            </w:pPr>
          </w:p>
        </w:tc>
        <w:tc>
          <w:tcPr>
            <w:tcW w:w="705" w:type="pct"/>
            <w:tcBorders>
              <w:top w:val="single" w:sz="4" w:space="0" w:color="auto"/>
              <w:left w:val="single" w:sz="4" w:space="0" w:color="auto"/>
              <w:bottom w:val="single" w:sz="4" w:space="0" w:color="auto"/>
              <w:right w:val="single" w:sz="4" w:space="0" w:color="auto"/>
            </w:tcBorders>
          </w:tcPr>
          <w:p w:rsidR="000A7432" w:rsidRDefault="000A7432">
            <w:pPr>
              <w:widowControl w:val="0"/>
              <w:jc w:val="center"/>
              <w:rPr>
                <w:szCs w:val="22"/>
                <w:lang w:val="bg-BG" w:eastAsia="en-GB"/>
              </w:rPr>
            </w:pPr>
          </w:p>
        </w:tc>
        <w:tc>
          <w:tcPr>
            <w:tcW w:w="873" w:type="pct"/>
            <w:tcBorders>
              <w:top w:val="single" w:sz="4" w:space="0" w:color="auto"/>
              <w:left w:val="single" w:sz="4" w:space="0" w:color="auto"/>
              <w:bottom w:val="single" w:sz="4" w:space="0" w:color="auto"/>
              <w:right w:val="single" w:sz="4" w:space="0" w:color="auto"/>
            </w:tcBorders>
          </w:tcPr>
          <w:p w:rsidR="000A7432" w:rsidRDefault="000A7432">
            <w:pPr>
              <w:widowControl w:val="0"/>
              <w:jc w:val="center"/>
              <w:rPr>
                <w:szCs w:val="22"/>
                <w:lang w:val="bg-BG" w:eastAsia="en-GB"/>
              </w:rPr>
            </w:pPr>
          </w:p>
        </w:tc>
        <w:tc>
          <w:tcPr>
            <w:tcW w:w="634" w:type="pct"/>
            <w:tcBorders>
              <w:top w:val="single" w:sz="4" w:space="0" w:color="auto"/>
              <w:left w:val="single" w:sz="4" w:space="0" w:color="auto"/>
              <w:bottom w:val="single" w:sz="4" w:space="0" w:color="auto"/>
              <w:right w:val="single" w:sz="4" w:space="0" w:color="auto"/>
            </w:tcBorders>
            <w:hideMark/>
          </w:tcPr>
          <w:p w:rsidR="000A7432" w:rsidRDefault="000A7432">
            <w:pPr>
              <w:widowControl w:val="0"/>
              <w:jc w:val="center"/>
              <w:rPr>
                <w:szCs w:val="22"/>
                <w:lang w:val="bg-BG" w:eastAsia="en-GB"/>
              </w:rPr>
            </w:pPr>
            <w:r>
              <w:rPr>
                <w:szCs w:val="22"/>
                <w:lang w:val="bg-BG" w:eastAsia="en-GB"/>
              </w:rPr>
              <w:t>X</w:t>
            </w:r>
          </w:p>
        </w:tc>
        <w:tc>
          <w:tcPr>
            <w:tcW w:w="636" w:type="pct"/>
            <w:tcBorders>
              <w:top w:val="single" w:sz="4" w:space="0" w:color="auto"/>
              <w:left w:val="single" w:sz="4" w:space="0" w:color="auto"/>
              <w:bottom w:val="single" w:sz="4" w:space="0" w:color="auto"/>
              <w:right w:val="single" w:sz="4" w:space="0" w:color="auto"/>
            </w:tcBorders>
          </w:tcPr>
          <w:p w:rsidR="000A7432" w:rsidRDefault="000A7432">
            <w:pPr>
              <w:widowControl w:val="0"/>
              <w:jc w:val="center"/>
              <w:rPr>
                <w:szCs w:val="22"/>
                <w:lang w:val="bg-BG" w:eastAsia="en-GB"/>
              </w:rPr>
            </w:pPr>
          </w:p>
        </w:tc>
      </w:tr>
      <w:tr w:rsidR="000A7432" w:rsidRPr="008535D1" w:rsidTr="000A7432">
        <w:trPr>
          <w:trHeight w:val="115"/>
        </w:trPr>
        <w:tc>
          <w:tcPr>
            <w:tcW w:w="5000" w:type="pct"/>
            <w:gridSpan w:val="6"/>
            <w:tcBorders>
              <w:top w:val="single" w:sz="4" w:space="0" w:color="auto"/>
              <w:left w:val="single" w:sz="4" w:space="0" w:color="auto"/>
              <w:bottom w:val="single" w:sz="4" w:space="0" w:color="auto"/>
              <w:right w:val="single" w:sz="4" w:space="0" w:color="auto"/>
            </w:tcBorders>
            <w:hideMark/>
          </w:tcPr>
          <w:p w:rsidR="000A7432" w:rsidRDefault="000A7432">
            <w:pPr>
              <w:keepNext/>
              <w:widowControl w:val="0"/>
              <w:rPr>
                <w:b/>
                <w:szCs w:val="22"/>
                <w:lang w:val="bg-BG" w:eastAsia="en-GB"/>
              </w:rPr>
            </w:pPr>
            <w:r>
              <w:rPr>
                <w:b/>
                <w:szCs w:val="22"/>
                <w:lang w:val="bg-BG" w:eastAsia="en-GB"/>
              </w:rPr>
              <w:t>Нарушения на кожата и подкожната тъкан</w:t>
            </w:r>
          </w:p>
        </w:tc>
      </w:tr>
      <w:tr w:rsidR="000A7432" w:rsidTr="000A7432">
        <w:trPr>
          <w:trHeight w:val="115"/>
        </w:trPr>
        <w:tc>
          <w:tcPr>
            <w:tcW w:w="1278" w:type="pct"/>
            <w:tcBorders>
              <w:top w:val="single" w:sz="4" w:space="0" w:color="auto"/>
              <w:left w:val="single" w:sz="4" w:space="0" w:color="auto"/>
              <w:bottom w:val="single" w:sz="4" w:space="0" w:color="auto"/>
              <w:right w:val="single" w:sz="4" w:space="0" w:color="auto"/>
            </w:tcBorders>
            <w:hideMark/>
          </w:tcPr>
          <w:p w:rsidR="000A7432" w:rsidRDefault="000A7432">
            <w:pPr>
              <w:keepNext/>
              <w:widowControl w:val="0"/>
              <w:spacing w:before="100" w:beforeAutospacing="1" w:after="51"/>
              <w:rPr>
                <w:szCs w:val="22"/>
                <w:lang w:val="bg-BG" w:eastAsia="en-GB"/>
              </w:rPr>
            </w:pPr>
            <w:r>
              <w:rPr>
                <w:szCs w:val="22"/>
                <w:lang w:val="bg-BG" w:eastAsia="en-GB"/>
              </w:rPr>
              <w:t>Липодистрофия</w:t>
            </w:r>
          </w:p>
        </w:tc>
        <w:tc>
          <w:tcPr>
            <w:tcW w:w="874" w:type="pct"/>
            <w:tcBorders>
              <w:top w:val="single" w:sz="4" w:space="0" w:color="auto"/>
              <w:left w:val="single" w:sz="4" w:space="0" w:color="auto"/>
              <w:bottom w:val="single" w:sz="4" w:space="0" w:color="auto"/>
              <w:right w:val="single" w:sz="4" w:space="0" w:color="auto"/>
            </w:tcBorders>
          </w:tcPr>
          <w:p w:rsidR="000A7432" w:rsidRDefault="000A7432">
            <w:pPr>
              <w:keepNext/>
              <w:widowControl w:val="0"/>
              <w:jc w:val="center"/>
              <w:rPr>
                <w:szCs w:val="22"/>
                <w:lang w:val="bg-BG" w:eastAsia="en-GB"/>
              </w:rPr>
            </w:pPr>
          </w:p>
        </w:tc>
        <w:tc>
          <w:tcPr>
            <w:tcW w:w="705" w:type="pct"/>
            <w:tcBorders>
              <w:top w:val="single" w:sz="4" w:space="0" w:color="auto"/>
              <w:left w:val="single" w:sz="4" w:space="0" w:color="auto"/>
              <w:bottom w:val="single" w:sz="4" w:space="0" w:color="auto"/>
              <w:right w:val="single" w:sz="4" w:space="0" w:color="auto"/>
            </w:tcBorders>
          </w:tcPr>
          <w:p w:rsidR="000A7432" w:rsidRDefault="000A7432">
            <w:pPr>
              <w:widowControl w:val="0"/>
              <w:jc w:val="center"/>
              <w:rPr>
                <w:szCs w:val="22"/>
                <w:lang w:val="bg-BG" w:eastAsia="en-GB"/>
              </w:rPr>
            </w:pPr>
          </w:p>
        </w:tc>
        <w:tc>
          <w:tcPr>
            <w:tcW w:w="873" w:type="pct"/>
            <w:tcBorders>
              <w:top w:val="single" w:sz="4" w:space="0" w:color="auto"/>
              <w:left w:val="single" w:sz="4" w:space="0" w:color="auto"/>
              <w:bottom w:val="single" w:sz="4" w:space="0" w:color="auto"/>
              <w:right w:val="single" w:sz="4" w:space="0" w:color="auto"/>
            </w:tcBorders>
            <w:hideMark/>
          </w:tcPr>
          <w:p w:rsidR="000A7432" w:rsidRDefault="000A7432">
            <w:pPr>
              <w:widowControl w:val="0"/>
              <w:jc w:val="center"/>
              <w:rPr>
                <w:szCs w:val="22"/>
                <w:lang w:val="bg-BG" w:eastAsia="en-GB"/>
              </w:rPr>
            </w:pPr>
            <w:r>
              <w:rPr>
                <w:szCs w:val="22"/>
                <w:lang w:val="bg-BG" w:eastAsia="en-GB"/>
              </w:rPr>
              <w:t>X</w:t>
            </w:r>
          </w:p>
        </w:tc>
        <w:tc>
          <w:tcPr>
            <w:tcW w:w="634" w:type="pct"/>
            <w:tcBorders>
              <w:top w:val="single" w:sz="4" w:space="0" w:color="auto"/>
              <w:left w:val="single" w:sz="4" w:space="0" w:color="auto"/>
              <w:bottom w:val="single" w:sz="4" w:space="0" w:color="auto"/>
              <w:right w:val="single" w:sz="4" w:space="0" w:color="auto"/>
            </w:tcBorders>
          </w:tcPr>
          <w:p w:rsidR="000A7432" w:rsidRDefault="000A7432">
            <w:pPr>
              <w:widowControl w:val="0"/>
              <w:jc w:val="center"/>
              <w:rPr>
                <w:szCs w:val="22"/>
                <w:lang w:val="bg-BG" w:eastAsia="en-GB"/>
              </w:rPr>
            </w:pPr>
          </w:p>
        </w:tc>
        <w:tc>
          <w:tcPr>
            <w:tcW w:w="636" w:type="pct"/>
            <w:tcBorders>
              <w:top w:val="single" w:sz="4" w:space="0" w:color="auto"/>
              <w:left w:val="single" w:sz="4" w:space="0" w:color="auto"/>
              <w:bottom w:val="single" w:sz="4" w:space="0" w:color="auto"/>
              <w:right w:val="single" w:sz="4" w:space="0" w:color="auto"/>
            </w:tcBorders>
          </w:tcPr>
          <w:p w:rsidR="000A7432" w:rsidRDefault="000A7432">
            <w:pPr>
              <w:widowControl w:val="0"/>
              <w:jc w:val="center"/>
              <w:rPr>
                <w:szCs w:val="22"/>
                <w:lang w:val="bg-BG" w:eastAsia="en-GB"/>
              </w:rPr>
            </w:pPr>
          </w:p>
        </w:tc>
      </w:tr>
    </w:tbl>
    <w:p w:rsidR="000A7432" w:rsidRDefault="000A7432" w:rsidP="000A7432">
      <w:pPr>
        <w:autoSpaceDE w:val="0"/>
        <w:autoSpaceDN w:val="0"/>
        <w:adjustRightInd w:val="0"/>
        <w:rPr>
          <w:szCs w:val="22"/>
          <w:lang w:val="bg-BG"/>
        </w:rPr>
      </w:pPr>
    </w:p>
    <w:p w:rsidR="000A7432" w:rsidRDefault="000A7432" w:rsidP="000A7432">
      <w:pPr>
        <w:keepNext/>
        <w:autoSpaceDE w:val="0"/>
        <w:autoSpaceDN w:val="0"/>
        <w:adjustRightInd w:val="0"/>
        <w:rPr>
          <w:rFonts w:eastAsia="SimSun"/>
          <w:szCs w:val="22"/>
          <w:u w:val="single"/>
          <w:lang w:val="bg-BG"/>
        </w:rPr>
      </w:pPr>
      <w:r>
        <w:rPr>
          <w:rFonts w:eastAsia="SimSun"/>
          <w:szCs w:val="22"/>
          <w:u w:val="single"/>
          <w:lang w:val="bg-BG"/>
        </w:rPr>
        <w:t>Описание на избрани нежелани реакции</w:t>
      </w:r>
    </w:p>
    <w:p w:rsidR="000A7432" w:rsidRDefault="000A7432" w:rsidP="000A7432">
      <w:pPr>
        <w:keepNext/>
        <w:rPr>
          <w:szCs w:val="22"/>
          <w:lang w:val="bg-BG"/>
        </w:rPr>
      </w:pPr>
    </w:p>
    <w:p w:rsidR="000A7432" w:rsidRDefault="000A7432" w:rsidP="000A7432">
      <w:pPr>
        <w:keepNext/>
        <w:tabs>
          <w:tab w:val="clear" w:pos="567"/>
          <w:tab w:val="left" w:pos="720"/>
        </w:tabs>
        <w:spacing w:line="240" w:lineRule="auto"/>
        <w:rPr>
          <w:i/>
          <w:szCs w:val="22"/>
          <w:u w:val="single"/>
          <w:lang w:val="bg-BG"/>
        </w:rPr>
      </w:pPr>
      <w:r w:rsidRPr="0028363F">
        <w:rPr>
          <w:i/>
          <w:szCs w:val="22"/>
          <w:u w:val="single"/>
          <w:lang w:val="bg-BG"/>
        </w:rPr>
        <w:t>Локални алергични реакции</w:t>
      </w:r>
    </w:p>
    <w:p w:rsidR="00834B32" w:rsidRPr="0028363F" w:rsidRDefault="00834B32" w:rsidP="000A7432">
      <w:pPr>
        <w:keepNext/>
        <w:tabs>
          <w:tab w:val="clear" w:pos="567"/>
          <w:tab w:val="left" w:pos="720"/>
        </w:tabs>
        <w:spacing w:line="240" w:lineRule="auto"/>
        <w:rPr>
          <w:szCs w:val="22"/>
          <w:u w:val="single"/>
          <w:lang w:val="bg-BG"/>
        </w:rPr>
      </w:pPr>
    </w:p>
    <w:p w:rsidR="000A7432" w:rsidRDefault="009127D5">
      <w:pPr>
        <w:tabs>
          <w:tab w:val="clear" w:pos="567"/>
        </w:tabs>
        <w:spacing w:line="240" w:lineRule="auto"/>
        <w:rPr>
          <w:szCs w:val="22"/>
          <w:lang w:val="bg-BG"/>
        </w:rPr>
      </w:pPr>
      <w:r>
        <w:rPr>
          <w:szCs w:val="22"/>
          <w:lang w:val="bg-BG"/>
        </w:rPr>
        <w:t>Локалните алергични реакции са чести. Зачервяване, оток и сърбеж могат да се появяват на мястото на инжектиране на инсулин. Това състояние обикновено отзвучава от няколко дни до няколко седмици. В някои случаи това състояние може да се дължи на различни от инсулина фактори, като дразнене от средството за почистване на кожата или лоша техника на инжектиране.</w:t>
      </w:r>
    </w:p>
    <w:p w:rsidR="000A7432" w:rsidRDefault="000A7432" w:rsidP="000A7432">
      <w:pPr>
        <w:tabs>
          <w:tab w:val="clear" w:pos="567"/>
          <w:tab w:val="left" w:pos="720"/>
        </w:tabs>
        <w:spacing w:line="240" w:lineRule="auto"/>
        <w:rPr>
          <w:szCs w:val="22"/>
          <w:lang w:val="bg-BG"/>
        </w:rPr>
      </w:pPr>
    </w:p>
    <w:p w:rsidR="000A7432" w:rsidRDefault="000A7432" w:rsidP="000A7432">
      <w:pPr>
        <w:keepNext/>
        <w:rPr>
          <w:i/>
          <w:szCs w:val="22"/>
          <w:u w:val="single"/>
          <w:lang w:val="bg-BG"/>
        </w:rPr>
      </w:pPr>
      <w:r w:rsidRPr="0028363F">
        <w:rPr>
          <w:i/>
          <w:szCs w:val="22"/>
          <w:u w:val="single"/>
          <w:lang w:val="bg-BG"/>
        </w:rPr>
        <w:t>Системна алерги</w:t>
      </w:r>
      <w:r w:rsidR="001B2C4F" w:rsidRPr="0028363F">
        <w:rPr>
          <w:i/>
          <w:szCs w:val="22"/>
          <w:u w:val="single"/>
          <w:lang w:val="bg-BG"/>
        </w:rPr>
        <w:t>чна реакция</w:t>
      </w:r>
    </w:p>
    <w:p w:rsidR="00834B32" w:rsidRPr="0028363F" w:rsidRDefault="00834B32" w:rsidP="000A7432">
      <w:pPr>
        <w:keepNext/>
        <w:rPr>
          <w:i/>
          <w:szCs w:val="22"/>
          <w:u w:val="single"/>
          <w:lang w:val="bg-BG"/>
        </w:rPr>
      </w:pPr>
    </w:p>
    <w:p w:rsidR="009127D5" w:rsidRDefault="009127D5">
      <w:pPr>
        <w:tabs>
          <w:tab w:val="clear" w:pos="567"/>
        </w:tabs>
        <w:spacing w:line="240" w:lineRule="auto"/>
        <w:rPr>
          <w:szCs w:val="22"/>
          <w:lang w:val="bg-BG"/>
        </w:rPr>
      </w:pPr>
      <w:r>
        <w:rPr>
          <w:szCs w:val="22"/>
          <w:lang w:val="bg-BG"/>
        </w:rPr>
        <w:t>Системната алергия, която е рядка, но потенциално по</w:t>
      </w:r>
      <w:r>
        <w:rPr>
          <w:szCs w:val="22"/>
          <w:lang w:val="bg-BG"/>
        </w:rPr>
        <w:noBreakHyphen/>
        <w:t>сериозна, е генерализираната алергия на инсулин. Тя може да предизвика обрив по цялото тяло, задух, хриптене, понижено кръвно налягане, ускорен пулс или изпотяване. Тежките случаи на генерализирана алергия могат да бъдат животозастрашаващи.</w:t>
      </w:r>
    </w:p>
    <w:p w:rsidR="009127D5" w:rsidRDefault="009127D5">
      <w:pPr>
        <w:tabs>
          <w:tab w:val="clear" w:pos="567"/>
        </w:tabs>
        <w:spacing w:line="240" w:lineRule="auto"/>
        <w:rPr>
          <w:szCs w:val="22"/>
          <w:lang w:val="bg-BG"/>
        </w:rPr>
      </w:pPr>
    </w:p>
    <w:p w:rsidR="000A7432" w:rsidRDefault="000A7432" w:rsidP="000A7432">
      <w:pPr>
        <w:keepNext/>
        <w:rPr>
          <w:i/>
          <w:szCs w:val="22"/>
          <w:u w:val="single"/>
          <w:lang w:val="bg-BG"/>
        </w:rPr>
      </w:pPr>
      <w:r w:rsidRPr="0028363F">
        <w:rPr>
          <w:i/>
          <w:szCs w:val="22"/>
          <w:u w:val="single"/>
          <w:lang w:val="bg-BG"/>
        </w:rPr>
        <w:t>Липодистрофия</w:t>
      </w:r>
    </w:p>
    <w:p w:rsidR="00834B32" w:rsidRPr="0028363F" w:rsidRDefault="00834B32" w:rsidP="000A7432">
      <w:pPr>
        <w:keepNext/>
        <w:rPr>
          <w:i/>
          <w:szCs w:val="22"/>
          <w:u w:val="single"/>
          <w:lang w:val="bg-BG"/>
        </w:rPr>
      </w:pPr>
    </w:p>
    <w:p w:rsidR="009127D5" w:rsidRDefault="009127D5">
      <w:pPr>
        <w:tabs>
          <w:tab w:val="clear" w:pos="567"/>
        </w:tabs>
        <w:spacing w:line="240" w:lineRule="auto"/>
        <w:rPr>
          <w:szCs w:val="22"/>
          <w:lang w:val="bg-BG"/>
        </w:rPr>
      </w:pPr>
      <w:r>
        <w:rPr>
          <w:szCs w:val="22"/>
          <w:lang w:val="bg-BG"/>
        </w:rPr>
        <w:t>Липодистрофията на мястото на инжектиране е нечеста.</w:t>
      </w:r>
    </w:p>
    <w:p w:rsidR="009127D5" w:rsidRDefault="009127D5">
      <w:pPr>
        <w:tabs>
          <w:tab w:val="clear" w:pos="567"/>
        </w:tabs>
        <w:spacing w:line="240" w:lineRule="auto"/>
        <w:rPr>
          <w:noProof/>
          <w:szCs w:val="22"/>
          <w:lang w:val="bg-BG"/>
        </w:rPr>
      </w:pPr>
    </w:p>
    <w:p w:rsidR="000A7432" w:rsidRDefault="000A7432" w:rsidP="008535D1">
      <w:pPr>
        <w:keepNext/>
        <w:tabs>
          <w:tab w:val="clear" w:pos="567"/>
        </w:tabs>
        <w:spacing w:line="240" w:lineRule="auto"/>
        <w:rPr>
          <w:i/>
          <w:szCs w:val="22"/>
          <w:u w:val="single"/>
          <w:lang w:val="bg-BG"/>
        </w:rPr>
      </w:pPr>
      <w:r w:rsidRPr="0028363F">
        <w:rPr>
          <w:i/>
          <w:szCs w:val="22"/>
          <w:u w:val="single"/>
          <w:lang w:val="bg-BG"/>
        </w:rPr>
        <w:t>Оток</w:t>
      </w:r>
    </w:p>
    <w:p w:rsidR="00834B32" w:rsidRPr="0028363F" w:rsidRDefault="00834B32" w:rsidP="008535D1">
      <w:pPr>
        <w:keepNext/>
        <w:tabs>
          <w:tab w:val="clear" w:pos="567"/>
        </w:tabs>
        <w:spacing w:line="240" w:lineRule="auto"/>
        <w:rPr>
          <w:i/>
          <w:szCs w:val="22"/>
          <w:u w:val="single"/>
          <w:lang w:val="bg-BG"/>
        </w:rPr>
      </w:pPr>
    </w:p>
    <w:p w:rsidR="00DC1FAF" w:rsidRDefault="00A91C91" w:rsidP="00DC1FAF">
      <w:pPr>
        <w:tabs>
          <w:tab w:val="clear" w:pos="567"/>
        </w:tabs>
        <w:spacing w:line="240" w:lineRule="auto"/>
        <w:rPr>
          <w:szCs w:val="22"/>
          <w:lang w:val="bg-BG" w:eastAsia="de-DE"/>
        </w:rPr>
      </w:pPr>
      <w:r>
        <w:rPr>
          <w:szCs w:val="22"/>
          <w:lang w:val="bg-BG" w:eastAsia="de-DE"/>
        </w:rPr>
        <w:t>П</w:t>
      </w:r>
      <w:r w:rsidR="00DC1FAF">
        <w:rPr>
          <w:szCs w:val="22"/>
          <w:lang w:val="bg-BG" w:eastAsia="de-DE"/>
        </w:rPr>
        <w:t>о</w:t>
      </w:r>
      <w:r>
        <w:rPr>
          <w:szCs w:val="22"/>
          <w:lang w:val="bg-BG" w:eastAsia="de-DE"/>
        </w:rPr>
        <w:t xml:space="preserve"> </w:t>
      </w:r>
      <w:r w:rsidR="00DC1FAF">
        <w:rPr>
          <w:szCs w:val="22"/>
          <w:lang w:val="bg-BG" w:eastAsia="de-DE"/>
        </w:rPr>
        <w:t>време на лечение с инсулин</w:t>
      </w:r>
      <w:r w:rsidRPr="00A91C91">
        <w:rPr>
          <w:szCs w:val="22"/>
          <w:lang w:val="bg-BG" w:eastAsia="de-DE"/>
        </w:rPr>
        <w:t xml:space="preserve"> </w:t>
      </w:r>
      <w:r>
        <w:rPr>
          <w:szCs w:val="22"/>
          <w:lang w:val="bg-BG" w:eastAsia="de-DE"/>
        </w:rPr>
        <w:t>са съобщавани случаи на оток</w:t>
      </w:r>
      <w:r w:rsidR="00DC1FAF">
        <w:rPr>
          <w:szCs w:val="22"/>
          <w:lang w:val="bg-BG" w:eastAsia="de-DE"/>
        </w:rPr>
        <w:t xml:space="preserve">, особено ако предходен лош метаболитен контрол е </w:t>
      </w:r>
      <w:r>
        <w:rPr>
          <w:szCs w:val="22"/>
          <w:lang w:val="bg-BG" w:eastAsia="de-DE"/>
        </w:rPr>
        <w:t xml:space="preserve">бил </w:t>
      </w:r>
      <w:r w:rsidR="00DC1FAF">
        <w:rPr>
          <w:szCs w:val="22"/>
          <w:lang w:val="bg-BG" w:eastAsia="de-DE"/>
        </w:rPr>
        <w:t>подобрен с интензивно инсулинолечение.</w:t>
      </w:r>
    </w:p>
    <w:p w:rsidR="00091576" w:rsidRDefault="00091576" w:rsidP="00091576">
      <w:pPr>
        <w:tabs>
          <w:tab w:val="clear" w:pos="567"/>
        </w:tabs>
        <w:spacing w:line="240" w:lineRule="auto"/>
        <w:rPr>
          <w:szCs w:val="22"/>
          <w:lang w:val="bg-BG" w:eastAsia="de-DE"/>
        </w:rPr>
      </w:pPr>
    </w:p>
    <w:p w:rsidR="00091576" w:rsidRDefault="00091576" w:rsidP="00091576">
      <w:pPr>
        <w:keepNext/>
        <w:tabs>
          <w:tab w:val="clear" w:pos="567"/>
          <w:tab w:val="left" w:pos="720"/>
        </w:tabs>
        <w:spacing w:line="240" w:lineRule="auto"/>
        <w:rPr>
          <w:noProof/>
          <w:szCs w:val="22"/>
          <w:u w:val="single"/>
          <w:lang w:val="bg-BG"/>
        </w:rPr>
      </w:pPr>
      <w:r w:rsidRPr="007F6F58">
        <w:rPr>
          <w:noProof/>
          <w:szCs w:val="22"/>
          <w:u w:val="single"/>
          <w:lang w:val="bg-BG"/>
        </w:rPr>
        <w:t>Съобщаване на подозирани нежелани реакции</w:t>
      </w:r>
    </w:p>
    <w:p w:rsidR="001954A3" w:rsidRPr="007F6F58" w:rsidRDefault="001954A3" w:rsidP="00091576">
      <w:pPr>
        <w:keepNext/>
        <w:tabs>
          <w:tab w:val="clear" w:pos="567"/>
          <w:tab w:val="left" w:pos="720"/>
        </w:tabs>
        <w:spacing w:line="240" w:lineRule="auto"/>
        <w:rPr>
          <w:szCs w:val="22"/>
          <w:u w:val="single"/>
          <w:lang w:val="bg-BG"/>
        </w:rPr>
      </w:pPr>
    </w:p>
    <w:p w:rsidR="00E8029B" w:rsidRPr="003F0F68" w:rsidRDefault="00091576" w:rsidP="00E8029B">
      <w:pPr>
        <w:ind w:right="-2"/>
        <w:rPr>
          <w:noProof/>
          <w:szCs w:val="22"/>
          <w:lang w:val="ru-RU"/>
        </w:rPr>
      </w:pPr>
      <w:r w:rsidRPr="000D3C7C">
        <w:rPr>
          <w:noProof/>
          <w:szCs w:val="22"/>
          <w:lang w:val="bg-BG"/>
        </w:rPr>
        <w:t xml:space="preserve">Съобщаването на подозирани нежелани реакции след </w:t>
      </w:r>
      <w:r>
        <w:rPr>
          <w:noProof/>
          <w:szCs w:val="22"/>
          <w:lang w:val="bg-BG"/>
        </w:rPr>
        <w:t>разрешаване за употреба</w:t>
      </w:r>
      <w:r w:rsidRPr="000D3C7C">
        <w:rPr>
          <w:noProof/>
          <w:szCs w:val="22"/>
          <w:lang w:val="bg-BG"/>
        </w:rPr>
        <w:t xml:space="preserve"> на лекарствения продукт е важно.</w:t>
      </w:r>
      <w:r w:rsidRPr="000D3C7C">
        <w:rPr>
          <w:szCs w:val="22"/>
          <w:lang w:val="bg-BG"/>
        </w:rPr>
        <w:t xml:space="preserve"> </w:t>
      </w:r>
      <w:r w:rsidRPr="000D3C7C">
        <w:rPr>
          <w:noProof/>
          <w:szCs w:val="22"/>
          <w:lang w:val="bg-BG"/>
        </w:rPr>
        <w:t xml:space="preserve">Това позволява да продължи наблюдението на съотношението полза/риск </w:t>
      </w:r>
      <w:r>
        <w:rPr>
          <w:noProof/>
          <w:szCs w:val="22"/>
          <w:lang w:val="bg-BG"/>
        </w:rPr>
        <w:t>з</w:t>
      </w:r>
      <w:r w:rsidRPr="000D3C7C">
        <w:rPr>
          <w:noProof/>
          <w:szCs w:val="22"/>
          <w:lang w:val="bg-BG"/>
        </w:rPr>
        <w:t>а лекарствения продукт.</w:t>
      </w:r>
      <w:r w:rsidRPr="000D3C7C">
        <w:rPr>
          <w:szCs w:val="22"/>
          <w:lang w:val="bg-BG"/>
        </w:rPr>
        <w:t xml:space="preserve"> </w:t>
      </w:r>
      <w:r w:rsidRPr="000D3C7C">
        <w:rPr>
          <w:noProof/>
          <w:szCs w:val="22"/>
          <w:lang w:val="bg-BG"/>
        </w:rPr>
        <w:t xml:space="preserve">От </w:t>
      </w:r>
      <w:r>
        <w:rPr>
          <w:noProof/>
          <w:szCs w:val="22"/>
          <w:lang w:val="bg-BG"/>
        </w:rPr>
        <w:t xml:space="preserve">медицинските </w:t>
      </w:r>
      <w:r w:rsidRPr="000D3C7C">
        <w:rPr>
          <w:noProof/>
          <w:szCs w:val="22"/>
          <w:lang w:val="bg-BG"/>
        </w:rPr>
        <w:t>специалисти</w:t>
      </w:r>
      <w:r>
        <w:rPr>
          <w:noProof/>
          <w:szCs w:val="22"/>
          <w:lang w:val="bg-BG"/>
        </w:rPr>
        <w:t xml:space="preserve"> </w:t>
      </w:r>
      <w:r w:rsidRPr="000D3C7C">
        <w:rPr>
          <w:noProof/>
          <w:szCs w:val="22"/>
          <w:lang w:val="bg-BG"/>
        </w:rPr>
        <w:t xml:space="preserve">се изисква </w:t>
      </w:r>
      <w:r>
        <w:rPr>
          <w:noProof/>
          <w:szCs w:val="22"/>
          <w:lang w:val="bg-BG"/>
        </w:rPr>
        <w:t>д</w:t>
      </w:r>
      <w:r w:rsidRPr="000D3C7C">
        <w:rPr>
          <w:noProof/>
          <w:szCs w:val="22"/>
          <w:lang w:val="bg-BG"/>
        </w:rPr>
        <w:t xml:space="preserve">а съобщават всяка подозирана нежелана реакция чрез </w:t>
      </w:r>
      <w:r w:rsidR="00E8029B" w:rsidRPr="00CA20B9">
        <w:rPr>
          <w:noProof/>
          <w:szCs w:val="22"/>
          <w:highlight w:val="lightGray"/>
          <w:lang w:val="bg-BG"/>
        </w:rPr>
        <w:t xml:space="preserve">националната система за съобщаване, посочена в </w:t>
      </w:r>
      <w:hyperlink r:id="rId19" w:history="1">
        <w:r w:rsidR="00E8029B" w:rsidRPr="00CA20B9">
          <w:rPr>
            <w:rStyle w:val="Hyperlink"/>
            <w:noProof/>
            <w:szCs w:val="22"/>
            <w:highlight w:val="lightGray"/>
            <w:lang w:val="bg-BG"/>
          </w:rPr>
          <w:t>Приложение V</w:t>
        </w:r>
      </w:hyperlink>
      <w:r w:rsidR="00E8029B" w:rsidRPr="00CA20B9">
        <w:rPr>
          <w:noProof/>
          <w:szCs w:val="22"/>
          <w:lang w:val="bg-BG"/>
        </w:rPr>
        <w:t xml:space="preserve">. </w:t>
      </w:r>
    </w:p>
    <w:p w:rsidR="00091576" w:rsidRPr="00DC1FAF" w:rsidRDefault="00091576" w:rsidP="00E8029B">
      <w:pPr>
        <w:tabs>
          <w:tab w:val="clear" w:pos="567"/>
          <w:tab w:val="left" w:pos="1689"/>
        </w:tabs>
        <w:spacing w:line="240" w:lineRule="auto"/>
        <w:rPr>
          <w:noProof/>
          <w:szCs w:val="22"/>
          <w:lang w:val="ru-RU"/>
        </w:rPr>
      </w:pPr>
    </w:p>
    <w:p w:rsidR="009127D5" w:rsidRDefault="009127D5" w:rsidP="00233EDD">
      <w:pPr>
        <w:keepNext/>
        <w:tabs>
          <w:tab w:val="clear" w:pos="567"/>
        </w:tabs>
        <w:spacing w:line="240" w:lineRule="auto"/>
        <w:ind w:left="567" w:hanging="567"/>
        <w:rPr>
          <w:szCs w:val="22"/>
          <w:lang w:val="bg-BG"/>
        </w:rPr>
      </w:pPr>
      <w:r>
        <w:rPr>
          <w:b/>
          <w:szCs w:val="22"/>
          <w:lang w:val="bg-BG"/>
        </w:rPr>
        <w:t>4.9</w:t>
      </w:r>
      <w:r>
        <w:rPr>
          <w:b/>
          <w:szCs w:val="22"/>
          <w:lang w:val="bg-BG"/>
        </w:rPr>
        <w:tab/>
        <w:t>Предозиране</w:t>
      </w:r>
    </w:p>
    <w:p w:rsidR="009127D5" w:rsidRDefault="009127D5" w:rsidP="00233EDD">
      <w:pPr>
        <w:keepNext/>
        <w:tabs>
          <w:tab w:val="clear" w:pos="567"/>
        </w:tabs>
        <w:spacing w:line="240" w:lineRule="auto"/>
        <w:ind w:left="567" w:hanging="567"/>
        <w:rPr>
          <w:szCs w:val="22"/>
          <w:lang w:val="bg-BG"/>
        </w:rPr>
      </w:pPr>
    </w:p>
    <w:p w:rsidR="009127D5" w:rsidRDefault="009127D5" w:rsidP="00233EDD">
      <w:pPr>
        <w:keepNext/>
        <w:tabs>
          <w:tab w:val="clear" w:pos="567"/>
        </w:tabs>
        <w:spacing w:line="240" w:lineRule="auto"/>
        <w:rPr>
          <w:szCs w:val="22"/>
          <w:lang w:val="bg-BG"/>
        </w:rPr>
      </w:pPr>
      <w:r>
        <w:rPr>
          <w:szCs w:val="22"/>
          <w:lang w:val="bg-BG"/>
        </w:rPr>
        <w:t>Няма специфични симптоми при предозиране на инсулините, тъй като серумните глюкозни концентрации са резултат на сложни взаимодействия между нивата на инсулина, наличието на глюкоза и други метаболитни процеси.  Хипогликемия може да настъпи в резултат на излишък на инсулинова активност относително приема на храна и разхода на енергия.</w:t>
      </w:r>
    </w:p>
    <w:p w:rsidR="009127D5" w:rsidRDefault="009127D5">
      <w:pPr>
        <w:tabs>
          <w:tab w:val="clear" w:pos="567"/>
        </w:tabs>
        <w:spacing w:line="240" w:lineRule="auto"/>
        <w:rPr>
          <w:szCs w:val="22"/>
          <w:lang w:val="bg-BG"/>
        </w:rPr>
      </w:pPr>
    </w:p>
    <w:p w:rsidR="009127D5" w:rsidRDefault="009127D5">
      <w:pPr>
        <w:tabs>
          <w:tab w:val="clear" w:pos="567"/>
        </w:tabs>
        <w:spacing w:line="240" w:lineRule="auto"/>
        <w:rPr>
          <w:szCs w:val="22"/>
          <w:lang w:val="bg-BG"/>
        </w:rPr>
      </w:pPr>
      <w:r>
        <w:rPr>
          <w:szCs w:val="22"/>
          <w:lang w:val="bg-BG"/>
        </w:rPr>
        <w:t>Хипогликемията може да е свързана с отпадналост, объркване, сърцебиене, главоболие, изпотяване и повръщане.</w:t>
      </w:r>
    </w:p>
    <w:p w:rsidR="009127D5" w:rsidRDefault="009127D5">
      <w:pPr>
        <w:tabs>
          <w:tab w:val="clear" w:pos="567"/>
        </w:tabs>
        <w:spacing w:line="240" w:lineRule="auto"/>
        <w:rPr>
          <w:szCs w:val="22"/>
          <w:lang w:val="bg-BG"/>
        </w:rPr>
      </w:pPr>
    </w:p>
    <w:p w:rsidR="009127D5" w:rsidRDefault="009127D5">
      <w:pPr>
        <w:tabs>
          <w:tab w:val="clear" w:pos="567"/>
        </w:tabs>
        <w:spacing w:line="240" w:lineRule="auto"/>
        <w:rPr>
          <w:szCs w:val="22"/>
          <w:lang w:val="bg-BG"/>
        </w:rPr>
      </w:pPr>
      <w:r>
        <w:rPr>
          <w:szCs w:val="22"/>
          <w:lang w:val="bg-BG"/>
        </w:rPr>
        <w:t>Леките хипогликемични епизоди се контролират чрез пероралното приемане на глюкоза, друга захар или подсладени продукти.</w:t>
      </w:r>
    </w:p>
    <w:p w:rsidR="009127D5" w:rsidRDefault="009127D5">
      <w:pPr>
        <w:tabs>
          <w:tab w:val="clear" w:pos="567"/>
        </w:tabs>
        <w:spacing w:line="240" w:lineRule="auto"/>
        <w:rPr>
          <w:szCs w:val="22"/>
          <w:lang w:val="bg-BG"/>
        </w:rPr>
      </w:pPr>
    </w:p>
    <w:p w:rsidR="009127D5" w:rsidRDefault="009127D5">
      <w:pPr>
        <w:tabs>
          <w:tab w:val="clear" w:pos="567"/>
        </w:tabs>
        <w:spacing w:line="240" w:lineRule="auto"/>
        <w:rPr>
          <w:szCs w:val="22"/>
          <w:lang w:val="bg-BG"/>
        </w:rPr>
      </w:pPr>
      <w:r>
        <w:rPr>
          <w:szCs w:val="22"/>
          <w:lang w:val="bg-BG"/>
        </w:rPr>
        <w:t>Коригирането на умерено изразената хипогликемия може да се постигне чрез мускулно или подкожно прилагане на глюкагон, последвано от орално приемане на въглехидрати, когато пациентът се възстанови достатъчно. Пациентите, които не отговарят на глюкагон, трябва да получат интравенозно глюкозен разтвор.</w:t>
      </w:r>
    </w:p>
    <w:p w:rsidR="009127D5" w:rsidRDefault="009127D5">
      <w:pPr>
        <w:tabs>
          <w:tab w:val="clear" w:pos="567"/>
        </w:tabs>
        <w:spacing w:line="240" w:lineRule="auto"/>
        <w:rPr>
          <w:szCs w:val="22"/>
          <w:lang w:val="bg-BG"/>
        </w:rPr>
      </w:pPr>
    </w:p>
    <w:p w:rsidR="009127D5" w:rsidRDefault="009127D5">
      <w:pPr>
        <w:tabs>
          <w:tab w:val="clear" w:pos="567"/>
        </w:tabs>
        <w:spacing w:line="240" w:lineRule="auto"/>
        <w:rPr>
          <w:szCs w:val="22"/>
          <w:lang w:val="bg-BG"/>
        </w:rPr>
      </w:pPr>
      <w:r>
        <w:rPr>
          <w:szCs w:val="22"/>
          <w:lang w:val="bg-BG"/>
        </w:rPr>
        <w:t>Ако пациентът е в кома, глюкагон трябва да се приложи мускулно или подкожно.  Ако няма глюкагон или пациентът не отговаря на глюкагон, трябва да се приложи интравенозно глюкозен разтвор.  Пациентът трябва да получи храна веднага след възстановяване на съзнанието.</w:t>
      </w:r>
    </w:p>
    <w:p w:rsidR="009127D5" w:rsidRDefault="009127D5">
      <w:pPr>
        <w:tabs>
          <w:tab w:val="clear" w:pos="567"/>
        </w:tabs>
        <w:spacing w:line="240" w:lineRule="auto"/>
        <w:rPr>
          <w:szCs w:val="22"/>
          <w:lang w:val="bg-BG"/>
        </w:rPr>
      </w:pPr>
    </w:p>
    <w:p w:rsidR="009127D5" w:rsidRDefault="009127D5">
      <w:pPr>
        <w:tabs>
          <w:tab w:val="clear" w:pos="567"/>
        </w:tabs>
        <w:spacing w:line="240" w:lineRule="auto"/>
        <w:rPr>
          <w:bCs/>
          <w:iCs/>
          <w:szCs w:val="22"/>
          <w:lang w:val="bg-BG"/>
        </w:rPr>
      </w:pPr>
      <w:r>
        <w:rPr>
          <w:bCs/>
          <w:iCs/>
          <w:szCs w:val="22"/>
          <w:lang w:val="bg-BG"/>
        </w:rPr>
        <w:t>Необходими са непрекъснат прием на въглехидрати и наблюдение, тъй като хипогликемията може да се повтори след явно клинично подобрение.</w:t>
      </w:r>
    </w:p>
    <w:p w:rsidR="009127D5" w:rsidRDefault="009127D5">
      <w:pPr>
        <w:tabs>
          <w:tab w:val="clear" w:pos="567"/>
        </w:tabs>
        <w:spacing w:line="240" w:lineRule="auto"/>
        <w:ind w:left="567" w:hanging="567"/>
        <w:rPr>
          <w:noProof/>
          <w:szCs w:val="22"/>
          <w:lang w:val="bg-BG"/>
        </w:rPr>
      </w:pPr>
    </w:p>
    <w:p w:rsidR="009127D5" w:rsidRDefault="009127D5">
      <w:pPr>
        <w:tabs>
          <w:tab w:val="clear" w:pos="567"/>
        </w:tabs>
        <w:spacing w:line="240" w:lineRule="auto"/>
        <w:ind w:left="567" w:hanging="567"/>
        <w:rPr>
          <w:noProof/>
          <w:szCs w:val="22"/>
          <w:lang w:val="bg-BG"/>
        </w:rPr>
      </w:pPr>
    </w:p>
    <w:p w:rsidR="009127D5" w:rsidRDefault="009127D5" w:rsidP="00D5582A">
      <w:pPr>
        <w:keepNext/>
        <w:tabs>
          <w:tab w:val="clear" w:pos="567"/>
        </w:tabs>
        <w:spacing w:line="240" w:lineRule="auto"/>
        <w:ind w:left="567" w:hanging="567"/>
        <w:rPr>
          <w:szCs w:val="22"/>
          <w:lang w:val="bg-BG"/>
        </w:rPr>
      </w:pPr>
      <w:r>
        <w:rPr>
          <w:b/>
          <w:szCs w:val="22"/>
          <w:lang w:val="bg-BG"/>
        </w:rPr>
        <w:t>5.</w:t>
      </w:r>
      <w:r>
        <w:rPr>
          <w:b/>
          <w:szCs w:val="22"/>
          <w:lang w:val="bg-BG"/>
        </w:rPr>
        <w:tab/>
        <w:t>ФАРМАКОЛОГИЧНИ СВОЙСТВА</w:t>
      </w:r>
    </w:p>
    <w:p w:rsidR="009127D5" w:rsidRDefault="009127D5" w:rsidP="00D5582A">
      <w:pPr>
        <w:keepNext/>
        <w:tabs>
          <w:tab w:val="clear" w:pos="567"/>
        </w:tabs>
        <w:spacing w:line="240" w:lineRule="auto"/>
        <w:ind w:left="567" w:hanging="567"/>
        <w:rPr>
          <w:b/>
          <w:szCs w:val="22"/>
          <w:lang w:val="bg-BG"/>
        </w:rPr>
      </w:pPr>
    </w:p>
    <w:p w:rsidR="009127D5" w:rsidRDefault="009127D5" w:rsidP="00D5582A">
      <w:pPr>
        <w:keepNext/>
        <w:tabs>
          <w:tab w:val="clear" w:pos="567"/>
        </w:tabs>
        <w:spacing w:line="240" w:lineRule="auto"/>
        <w:ind w:left="567" w:hanging="567"/>
        <w:rPr>
          <w:szCs w:val="22"/>
          <w:lang w:val="bg-BG"/>
        </w:rPr>
      </w:pPr>
      <w:r>
        <w:rPr>
          <w:b/>
          <w:szCs w:val="22"/>
          <w:lang w:val="bg-BG"/>
        </w:rPr>
        <w:t>5.1</w:t>
      </w:r>
      <w:r>
        <w:rPr>
          <w:b/>
          <w:szCs w:val="22"/>
          <w:lang w:val="bg-BG"/>
        </w:rPr>
        <w:tab/>
        <w:t>Фармакодинамични свойства</w:t>
      </w:r>
    </w:p>
    <w:p w:rsidR="009127D5" w:rsidRDefault="009127D5" w:rsidP="00D5582A">
      <w:pPr>
        <w:keepNext/>
        <w:tabs>
          <w:tab w:val="clear" w:pos="567"/>
        </w:tabs>
        <w:spacing w:line="240" w:lineRule="auto"/>
        <w:ind w:left="567" w:hanging="567"/>
        <w:rPr>
          <w:noProof/>
          <w:szCs w:val="22"/>
          <w:lang w:val="bg-BG"/>
        </w:rPr>
      </w:pPr>
    </w:p>
    <w:p w:rsidR="009127D5" w:rsidRDefault="009127D5">
      <w:pPr>
        <w:tabs>
          <w:tab w:val="clear" w:pos="567"/>
        </w:tabs>
        <w:spacing w:line="240" w:lineRule="auto"/>
        <w:rPr>
          <w:szCs w:val="22"/>
          <w:lang w:val="bg-BG"/>
        </w:rPr>
      </w:pPr>
      <w:r>
        <w:rPr>
          <w:szCs w:val="22"/>
          <w:lang w:val="bg-BG"/>
        </w:rPr>
        <w:t xml:space="preserve">Фармакотерапевтична група: </w:t>
      </w:r>
      <w:r w:rsidR="0038223B">
        <w:rPr>
          <w:szCs w:val="22"/>
          <w:lang w:val="bg-BG"/>
        </w:rPr>
        <w:t>Лекарства, използвани при диабет, инсулини и аналози за инжектиране с</w:t>
      </w:r>
      <w:r w:rsidR="00FB4B1F">
        <w:rPr>
          <w:szCs w:val="22"/>
          <w:lang w:val="bg-BG"/>
        </w:rPr>
        <w:t>ъс</w:t>
      </w:r>
      <w:r w:rsidR="0038223B">
        <w:rPr>
          <w:szCs w:val="22"/>
          <w:lang w:val="bg-BG"/>
        </w:rPr>
        <w:t xml:space="preserve"> </w:t>
      </w:r>
      <w:r w:rsidR="00FB4B1F" w:rsidRPr="008D3332">
        <w:rPr>
          <w:szCs w:val="22"/>
          <w:lang w:val="bg-BG"/>
        </w:rPr>
        <w:t xml:space="preserve">средна </w:t>
      </w:r>
      <w:r w:rsidR="0038223B">
        <w:rPr>
          <w:szCs w:val="22"/>
          <w:lang w:val="bg-BG"/>
        </w:rPr>
        <w:t xml:space="preserve"> или бавн</w:t>
      </w:r>
      <w:r w:rsidR="00FB4B1F">
        <w:rPr>
          <w:szCs w:val="22"/>
          <w:lang w:val="bg-BG"/>
        </w:rPr>
        <w:t xml:space="preserve">а </w:t>
      </w:r>
      <w:r w:rsidR="00FB4B1F" w:rsidRPr="008D3332">
        <w:rPr>
          <w:szCs w:val="22"/>
          <w:lang w:val="bg-BG"/>
        </w:rPr>
        <w:t>продължителност</w:t>
      </w:r>
      <w:r w:rsidR="00FB4B1F">
        <w:rPr>
          <w:szCs w:val="22"/>
          <w:lang w:val="bg-BG"/>
        </w:rPr>
        <w:t xml:space="preserve"> на</w:t>
      </w:r>
      <w:r w:rsidR="0038223B">
        <w:rPr>
          <w:szCs w:val="22"/>
          <w:lang w:val="bg-BG"/>
        </w:rPr>
        <w:t xml:space="preserve"> действие в комбинация с бързодействащ. </w:t>
      </w:r>
      <w:r>
        <w:rPr>
          <w:szCs w:val="22"/>
          <w:lang w:val="bg-BG"/>
        </w:rPr>
        <w:t>АТС код</w:t>
      </w:r>
      <w:r w:rsidR="00C85706">
        <w:rPr>
          <w:szCs w:val="22"/>
          <w:lang w:val="bg-BG"/>
        </w:rPr>
        <w:t>:</w:t>
      </w:r>
      <w:r>
        <w:rPr>
          <w:szCs w:val="22"/>
          <w:lang w:val="bg-BG"/>
        </w:rPr>
        <w:t xml:space="preserve"> </w:t>
      </w:r>
      <w:r>
        <w:t>A</w:t>
      </w:r>
      <w:r>
        <w:rPr>
          <w:lang w:val="bg-BG"/>
        </w:rPr>
        <w:t>10</w:t>
      </w:r>
      <w:r>
        <w:t>A</w:t>
      </w:r>
      <w:r>
        <w:rPr>
          <w:lang w:val="bg-BG"/>
        </w:rPr>
        <w:t xml:space="preserve"> </w:t>
      </w:r>
      <w:r>
        <w:t>D</w:t>
      </w:r>
      <w:r>
        <w:rPr>
          <w:lang w:val="bg-BG"/>
        </w:rPr>
        <w:t>04.</w:t>
      </w:r>
    </w:p>
    <w:p w:rsidR="009127D5" w:rsidRDefault="009127D5">
      <w:pPr>
        <w:tabs>
          <w:tab w:val="clear" w:pos="567"/>
        </w:tabs>
        <w:spacing w:line="240" w:lineRule="auto"/>
        <w:rPr>
          <w:szCs w:val="22"/>
          <w:lang w:val="bg-BG"/>
        </w:rPr>
      </w:pPr>
    </w:p>
    <w:p w:rsidR="009127D5" w:rsidRDefault="009127D5">
      <w:pPr>
        <w:tabs>
          <w:tab w:val="clear" w:pos="567"/>
        </w:tabs>
        <w:spacing w:line="240" w:lineRule="auto"/>
        <w:rPr>
          <w:szCs w:val="22"/>
          <w:lang w:val="bg-BG"/>
        </w:rPr>
      </w:pPr>
      <w:r>
        <w:rPr>
          <w:szCs w:val="22"/>
          <w:lang w:val="bg-BG"/>
        </w:rPr>
        <w:t>Основното действие на инсулин лиспро е да регулира глюкозния метаболизъм.</w:t>
      </w:r>
    </w:p>
    <w:p w:rsidR="009127D5" w:rsidRDefault="009127D5">
      <w:pPr>
        <w:tabs>
          <w:tab w:val="clear" w:pos="567"/>
        </w:tabs>
        <w:spacing w:line="240" w:lineRule="auto"/>
        <w:rPr>
          <w:szCs w:val="22"/>
          <w:lang w:val="bg-BG"/>
        </w:rPr>
      </w:pPr>
    </w:p>
    <w:p w:rsidR="009127D5" w:rsidRDefault="009127D5">
      <w:pPr>
        <w:pStyle w:val="BodyText3"/>
        <w:tabs>
          <w:tab w:val="clear" w:pos="567"/>
        </w:tabs>
        <w:spacing w:line="240" w:lineRule="auto"/>
        <w:jc w:val="left"/>
        <w:rPr>
          <w:lang w:val="bg-BG"/>
        </w:rPr>
      </w:pPr>
      <w:r>
        <w:rPr>
          <w:lang w:val="bg-BG"/>
        </w:rPr>
        <w:t>Освен това инсулините имат редица анаболитни и антикатаболитни действия върху различни тъкани. В мускулната тъкан се увеличава синтезата на гликоген, мастни киселини, глицерол и белтък и се ускорява усвояването на аминокиселини, като в същото време се потискат гликогенолизата, гликонеогенезата, кетогенезата, липолизата, белтъчният катаболизъм и отделянето на аминокиселини.</w:t>
      </w:r>
    </w:p>
    <w:p w:rsidR="009127D5" w:rsidRDefault="009127D5">
      <w:pPr>
        <w:tabs>
          <w:tab w:val="clear" w:pos="567"/>
        </w:tabs>
        <w:spacing w:line="240" w:lineRule="auto"/>
        <w:rPr>
          <w:szCs w:val="22"/>
          <w:lang w:val="bg-BG"/>
        </w:rPr>
      </w:pPr>
    </w:p>
    <w:p w:rsidR="009127D5" w:rsidRPr="008535D1" w:rsidRDefault="009127D5">
      <w:pPr>
        <w:tabs>
          <w:tab w:val="clear" w:pos="567"/>
        </w:tabs>
        <w:spacing w:line="240" w:lineRule="auto"/>
        <w:rPr>
          <w:szCs w:val="22"/>
          <w:lang w:val="ru-RU"/>
        </w:rPr>
      </w:pPr>
      <w:r>
        <w:rPr>
          <w:szCs w:val="22"/>
          <w:lang w:val="bg-BG"/>
        </w:rPr>
        <w:t xml:space="preserve">Инсулин лиспро е с бързо начало на действие (около 15 минути), което позволява да бъде прилаган непосредствено преди хранене (от нула до 15 минути преди хранене) в сравнение с </w:t>
      </w:r>
      <w:r w:rsidRPr="00273E11">
        <w:rPr>
          <w:szCs w:val="22"/>
          <w:lang w:val="bg-BG"/>
        </w:rPr>
        <w:t>бързо-действащия</w:t>
      </w:r>
      <w:r w:rsidR="00273E11">
        <w:rPr>
          <w:szCs w:val="22"/>
          <w:lang w:val="bg-BG"/>
        </w:rPr>
        <w:t xml:space="preserve"> </w:t>
      </w:r>
      <w:r w:rsidR="00273E11">
        <w:rPr>
          <w:iCs/>
          <w:szCs w:val="22"/>
          <w:lang w:val="bg-BG"/>
        </w:rPr>
        <w:t>(разтворим) обикновен (човешки)</w:t>
      </w:r>
      <w:r>
        <w:rPr>
          <w:szCs w:val="22"/>
          <w:lang w:val="bg-BG"/>
        </w:rPr>
        <w:t xml:space="preserve"> инсулин (30 до 45 минути преди хранене). Бързото начало на действие и ранният пик на активност на инсулин лиспро се наблюдава след подкожно приложение на Humalog Mix50. Профилът на активност на </w:t>
      </w:r>
      <w:r w:rsidR="001018F9" w:rsidRPr="001018F9">
        <w:rPr>
          <w:lang w:val="bg-BG"/>
        </w:rPr>
        <w:t xml:space="preserve">Humalog BASAL </w:t>
      </w:r>
      <w:r w:rsidRPr="001018F9">
        <w:rPr>
          <w:szCs w:val="22"/>
          <w:lang w:val="bg-BG"/>
        </w:rPr>
        <w:t xml:space="preserve">за период от около 15 часа има характеристика, близка до тази на базалния инсулин (NPH). На диаграмата по- долу е илюстрирана фармакодинамиката на Humalog Mix50 и </w:t>
      </w:r>
      <w:r w:rsidR="001018F9" w:rsidRPr="001018F9">
        <w:rPr>
          <w:lang w:val="bg-BG"/>
        </w:rPr>
        <w:t>BASAL</w:t>
      </w:r>
      <w:r w:rsidRPr="001018F9">
        <w:rPr>
          <w:szCs w:val="22"/>
          <w:lang w:val="bg-BG"/>
        </w:rPr>
        <w:t>.</w:t>
      </w:r>
    </w:p>
    <w:p w:rsidR="00E934C2" w:rsidRPr="008535D1" w:rsidRDefault="00E934C2" w:rsidP="00E934C2">
      <w:pPr>
        <w:rPr>
          <w:b/>
          <w:lang w:val="ru-RU"/>
        </w:rPr>
      </w:pPr>
    </w:p>
    <w:tbl>
      <w:tblPr>
        <w:tblW w:w="0" w:type="auto"/>
        <w:tblLayout w:type="fixed"/>
        <w:tblLook w:val="0000" w:firstRow="0" w:lastRow="0" w:firstColumn="0" w:lastColumn="0" w:noHBand="0" w:noVBand="0"/>
      </w:tblPr>
      <w:tblGrid>
        <w:gridCol w:w="2376"/>
        <w:gridCol w:w="6866"/>
      </w:tblGrid>
      <w:tr w:rsidR="00E934C2" w:rsidTr="00CC4C57">
        <w:tblPrEx>
          <w:tblCellMar>
            <w:top w:w="0" w:type="dxa"/>
            <w:bottom w:w="0" w:type="dxa"/>
          </w:tblCellMar>
        </w:tblPrEx>
        <w:tc>
          <w:tcPr>
            <w:tcW w:w="2376" w:type="dxa"/>
          </w:tcPr>
          <w:p w:rsidR="00E934C2" w:rsidRDefault="00E934C2" w:rsidP="00140169">
            <w:pPr>
              <w:tabs>
                <w:tab w:val="clear" w:pos="567"/>
              </w:tabs>
              <w:spacing w:line="240" w:lineRule="auto"/>
              <w:ind w:left="1985" w:right="-45"/>
              <w:rPr>
                <w:lang w:val="bg-BG"/>
              </w:rPr>
            </w:pPr>
          </w:p>
          <w:p w:rsidR="00E934C2" w:rsidRDefault="00E934C2" w:rsidP="00140169">
            <w:pPr>
              <w:tabs>
                <w:tab w:val="clear" w:pos="567"/>
              </w:tabs>
              <w:spacing w:line="240" w:lineRule="auto"/>
              <w:ind w:left="1985" w:right="-45"/>
              <w:rPr>
                <w:lang w:val="bg-BG"/>
              </w:rPr>
            </w:pPr>
          </w:p>
          <w:p w:rsidR="00E934C2" w:rsidRDefault="00E934C2" w:rsidP="00140169">
            <w:pPr>
              <w:tabs>
                <w:tab w:val="clear" w:pos="567"/>
              </w:tabs>
              <w:spacing w:line="240" w:lineRule="auto"/>
              <w:ind w:left="1985" w:right="-45"/>
              <w:rPr>
                <w:lang w:val="bg-BG"/>
              </w:rPr>
            </w:pPr>
          </w:p>
          <w:p w:rsidR="00E934C2" w:rsidRDefault="00E934C2" w:rsidP="00140169">
            <w:pPr>
              <w:tabs>
                <w:tab w:val="clear" w:pos="567"/>
              </w:tabs>
              <w:spacing w:line="240" w:lineRule="auto"/>
              <w:ind w:left="1985" w:right="-45"/>
              <w:rPr>
                <w:lang w:val="bg-BG"/>
              </w:rPr>
            </w:pPr>
          </w:p>
          <w:p w:rsidR="00E934C2" w:rsidRDefault="00E934C2" w:rsidP="00140169">
            <w:pPr>
              <w:tabs>
                <w:tab w:val="clear" w:pos="567"/>
              </w:tabs>
              <w:spacing w:line="240" w:lineRule="auto"/>
              <w:ind w:left="1985" w:right="-45"/>
              <w:rPr>
                <w:lang w:val="bg-BG"/>
              </w:rPr>
            </w:pPr>
          </w:p>
          <w:p w:rsidR="00E934C2" w:rsidRDefault="00E934C2" w:rsidP="00140169">
            <w:pPr>
              <w:tabs>
                <w:tab w:val="clear" w:pos="567"/>
              </w:tabs>
              <w:spacing w:line="240" w:lineRule="auto"/>
              <w:ind w:left="1985" w:right="-45"/>
              <w:rPr>
                <w:lang w:val="bg-BG"/>
              </w:rPr>
            </w:pPr>
          </w:p>
          <w:p w:rsidR="00E934C2" w:rsidRDefault="00E934C2" w:rsidP="00140169">
            <w:pPr>
              <w:tabs>
                <w:tab w:val="clear" w:pos="567"/>
              </w:tabs>
              <w:spacing w:line="240" w:lineRule="auto"/>
              <w:ind w:left="1985" w:right="-45"/>
              <w:rPr>
                <w:lang w:val="bg-BG"/>
              </w:rPr>
            </w:pPr>
          </w:p>
          <w:p w:rsidR="00404B7E" w:rsidRPr="008535D1" w:rsidRDefault="00404B7E" w:rsidP="00140169">
            <w:pPr>
              <w:tabs>
                <w:tab w:val="clear" w:pos="567"/>
              </w:tabs>
              <w:spacing w:line="240" w:lineRule="auto"/>
              <w:ind w:left="1985" w:right="-45"/>
              <w:rPr>
                <w:lang w:val="ru-RU"/>
              </w:rPr>
            </w:pPr>
          </w:p>
          <w:p w:rsidR="00404B7E" w:rsidRPr="008535D1" w:rsidRDefault="00404B7E" w:rsidP="00140169">
            <w:pPr>
              <w:tabs>
                <w:tab w:val="clear" w:pos="567"/>
              </w:tabs>
              <w:spacing w:line="240" w:lineRule="auto"/>
              <w:ind w:left="1985" w:right="-45"/>
              <w:rPr>
                <w:lang w:val="ru-RU"/>
              </w:rPr>
            </w:pPr>
          </w:p>
          <w:p w:rsidR="00404B7E" w:rsidRPr="008535D1" w:rsidRDefault="00404B7E" w:rsidP="00140169">
            <w:pPr>
              <w:tabs>
                <w:tab w:val="clear" w:pos="567"/>
              </w:tabs>
              <w:spacing w:line="240" w:lineRule="auto"/>
              <w:ind w:left="1985" w:right="-45"/>
              <w:rPr>
                <w:lang w:val="ru-RU"/>
              </w:rPr>
            </w:pPr>
          </w:p>
          <w:p w:rsidR="00404B7E" w:rsidRPr="008535D1" w:rsidRDefault="00404B7E" w:rsidP="00140169">
            <w:pPr>
              <w:tabs>
                <w:tab w:val="clear" w:pos="567"/>
              </w:tabs>
              <w:spacing w:line="240" w:lineRule="auto"/>
              <w:ind w:left="1985" w:right="-45"/>
              <w:rPr>
                <w:lang w:val="ru-RU"/>
              </w:rPr>
            </w:pPr>
          </w:p>
          <w:p w:rsidR="004D6732" w:rsidRPr="008535D1" w:rsidRDefault="004D6732" w:rsidP="00140169">
            <w:pPr>
              <w:tabs>
                <w:tab w:val="clear" w:pos="567"/>
              </w:tabs>
              <w:spacing w:line="240" w:lineRule="auto"/>
              <w:ind w:left="1985" w:right="-45"/>
              <w:rPr>
                <w:lang w:val="ru-RU"/>
              </w:rPr>
            </w:pPr>
          </w:p>
          <w:p w:rsidR="00404B7E" w:rsidRPr="008535D1" w:rsidRDefault="00404B7E" w:rsidP="00140169">
            <w:pPr>
              <w:tabs>
                <w:tab w:val="clear" w:pos="567"/>
              </w:tabs>
              <w:spacing w:line="240" w:lineRule="auto"/>
              <w:ind w:left="1985" w:right="-45"/>
              <w:rPr>
                <w:lang w:val="ru-RU"/>
              </w:rPr>
            </w:pPr>
          </w:p>
          <w:p w:rsidR="00404B7E" w:rsidRDefault="00E934C2" w:rsidP="00140169">
            <w:pPr>
              <w:tabs>
                <w:tab w:val="clear" w:pos="567"/>
              </w:tabs>
              <w:spacing w:line="240" w:lineRule="auto"/>
              <w:ind w:left="567" w:right="-45"/>
              <w:rPr>
                <w:szCs w:val="16"/>
                <w:lang w:val="en-US"/>
              </w:rPr>
            </w:pPr>
            <w:r>
              <w:rPr>
                <w:szCs w:val="16"/>
                <w:lang w:val="bg-BG"/>
              </w:rPr>
              <w:t>Хипогликемична</w:t>
            </w:r>
            <w:r>
              <w:rPr>
                <w:szCs w:val="16"/>
              </w:rPr>
              <w:t xml:space="preserve"> </w:t>
            </w:r>
            <w:r>
              <w:rPr>
                <w:szCs w:val="16"/>
              </w:rPr>
              <w:br/>
            </w:r>
            <w:r>
              <w:rPr>
                <w:szCs w:val="16"/>
                <w:lang w:val="bg-BG"/>
              </w:rPr>
              <w:t>активност</w:t>
            </w:r>
          </w:p>
          <w:p w:rsidR="00404B7E" w:rsidRPr="00404B7E" w:rsidRDefault="00404B7E" w:rsidP="00140169">
            <w:pPr>
              <w:tabs>
                <w:tab w:val="clear" w:pos="567"/>
              </w:tabs>
              <w:spacing w:line="240" w:lineRule="auto"/>
              <w:ind w:left="567" w:right="-45"/>
              <w:rPr>
                <w:szCs w:val="16"/>
                <w:lang w:val="en-US"/>
              </w:rPr>
            </w:pPr>
          </w:p>
          <w:p w:rsidR="00404B7E" w:rsidRDefault="00404B7E" w:rsidP="00140169">
            <w:pPr>
              <w:tabs>
                <w:tab w:val="clear" w:pos="567"/>
              </w:tabs>
              <w:spacing w:line="240" w:lineRule="auto"/>
              <w:ind w:left="567" w:right="-45"/>
              <w:rPr>
                <w:szCs w:val="16"/>
                <w:lang w:val="en-US"/>
              </w:rPr>
            </w:pPr>
          </w:p>
          <w:p w:rsidR="00404B7E" w:rsidRDefault="00404B7E" w:rsidP="00140169">
            <w:pPr>
              <w:tabs>
                <w:tab w:val="clear" w:pos="567"/>
              </w:tabs>
              <w:spacing w:line="240" w:lineRule="auto"/>
              <w:ind w:left="567" w:right="-45"/>
              <w:rPr>
                <w:szCs w:val="16"/>
                <w:lang w:val="en-US"/>
              </w:rPr>
            </w:pPr>
          </w:p>
          <w:p w:rsidR="00404B7E" w:rsidRDefault="00404B7E" w:rsidP="00140169">
            <w:pPr>
              <w:tabs>
                <w:tab w:val="clear" w:pos="567"/>
              </w:tabs>
              <w:spacing w:line="240" w:lineRule="auto"/>
              <w:ind w:left="567" w:right="-45"/>
              <w:rPr>
                <w:szCs w:val="16"/>
                <w:lang w:val="en-US"/>
              </w:rPr>
            </w:pPr>
          </w:p>
          <w:p w:rsidR="00404B7E" w:rsidRPr="00404B7E" w:rsidRDefault="00404B7E" w:rsidP="00140169">
            <w:pPr>
              <w:tabs>
                <w:tab w:val="clear" w:pos="567"/>
              </w:tabs>
              <w:spacing w:line="240" w:lineRule="auto"/>
              <w:ind w:left="567" w:right="-45"/>
              <w:rPr>
                <w:szCs w:val="16"/>
                <w:lang w:val="bg-BG"/>
              </w:rPr>
            </w:pPr>
          </w:p>
        </w:tc>
        <w:tc>
          <w:tcPr>
            <w:tcW w:w="6866" w:type="dxa"/>
          </w:tcPr>
          <w:p w:rsidR="00E934C2" w:rsidRDefault="00E934C2" w:rsidP="00140169">
            <w:pPr>
              <w:tabs>
                <w:tab w:val="clear" w:pos="567"/>
              </w:tabs>
              <w:spacing w:line="240" w:lineRule="auto"/>
              <w:ind w:right="-45"/>
            </w:pPr>
            <w:r>
              <w:rPr>
                <w:noProof/>
                <w:lang w:val="bg-BG" w:eastAsia="zh-CN"/>
              </w:rPr>
            </w:r>
            <w:r w:rsidR="003740DE">
              <w:pict>
                <v:group id="_x0000_s1548" editas="canvas" style="width:228.3pt;height:252.8pt;mso-position-horizontal-relative:char;mso-position-vertical-relative:line" coordorigin="-487,-606" coordsize="4566,5056">
                  <o:lock v:ext="edit" aspectratio="t"/>
                  <v:shape id="_x0000_s1549" type="#_x0000_t75" style="position:absolute;left:-487;top:-606;width:4566;height:5056" o:preferrelative="f">
                    <v:fill o:detectmouseclick="t"/>
                    <v:path o:extrusionok="t" o:connecttype="none"/>
                    <o:lock v:ext="edit" text="t"/>
                  </v:shape>
                  <v:rect id="_x0000_s1550" style="position:absolute;left:-487;top:-606;width:4566;height:5056" stroked="f"/>
                  <v:rect id="_x0000_s1551" style="position:absolute;left:240;top:58;width:3339;height:3332" strokecolor="white" strokeweight=".05pt"/>
                  <v:rect id="_x0000_s1552" style="position:absolute;left:1133;top:3894;width:1800;height:360" filled="f" stroked="f">
                    <v:textbox style="mso-next-textbox:#_x0000_s1552" inset="0,0,0,0">
                      <w:txbxContent>
                        <w:p w:rsidR="0028363F" w:rsidRPr="00CA46BF" w:rsidRDefault="0028363F" w:rsidP="00E934C2">
                          <w:pPr>
                            <w:tabs>
                              <w:tab w:val="clear" w:pos="567"/>
                            </w:tabs>
                            <w:spacing w:line="240" w:lineRule="auto"/>
                            <w:ind w:right="-45"/>
                          </w:pPr>
                          <w:r>
                            <w:rPr>
                              <w:lang w:val="bg-BG"/>
                            </w:rPr>
                            <w:t>Време, часове</w:t>
                          </w:r>
                        </w:p>
                      </w:txbxContent>
                    </v:textbox>
                  </v:rect>
                  <v:line id="_x0000_s1553" style="position:absolute" from="240,3473" to="3579,3474" strokeweight=".45pt"/>
                  <v:line id="_x0000_s1554" style="position:absolute;flip:y" from="240,3473" to="241,3539" strokeweight=".25pt"/>
                  <v:line id="_x0000_s1555" style="position:absolute;flip:y" from="796,3473" to="797,3539" strokeweight=".25pt"/>
                  <v:line id="_x0000_s1556" style="position:absolute;flip:y" from="1353,3473" to="1354,3539" strokeweight=".25pt"/>
                  <v:line id="_x0000_s1557" style="position:absolute;flip:y" from="1909,3473" to="1910,3539" strokeweight=".25pt"/>
                  <v:line id="_x0000_s1558" style="position:absolute;flip:y" from="2465,3473" to="2466,3539" strokeweight=".25pt"/>
                  <v:line id="_x0000_s1559" style="position:absolute;flip:y" from="3021,3473" to="3022,3539" strokeweight=".25pt"/>
                  <v:line id="_x0000_s1560" style="position:absolute;flip:y" from="3579,3473" to="3580,3539" strokeweight=".25pt"/>
                  <v:line id="_x0000_s1561" style="position:absolute;flip:y" from="380,3473" to="381,3506" strokeweight=".25pt"/>
                  <v:line id="_x0000_s1562" style="position:absolute;flip:y" from="518,3473" to="519,3506" strokeweight=".25pt"/>
                  <v:line id="_x0000_s1563" style="position:absolute;flip:y" from="658,3473" to="659,3506" strokeweight=".25pt"/>
                  <v:line id="_x0000_s1564" style="position:absolute;flip:y" from="936,3473" to="937,3506" strokeweight=".25pt"/>
                  <v:line id="_x0000_s1565" style="position:absolute;flip:y" from="1075,3473" to="1076,3506" strokeweight=".25pt"/>
                  <v:line id="_x0000_s1566" style="position:absolute;flip:y" from="1213,3473" to="1214,3506" strokeweight=".25pt"/>
                  <v:line id="_x0000_s1567" style="position:absolute;flip:y" from="1492,3473" to="1493,3506" strokeweight=".25pt"/>
                  <v:line id="_x0000_s1568" style="position:absolute;flip:y" from="1631,3473" to="1632,3506" strokeweight=".25pt"/>
                  <v:line id="_x0000_s1569" style="position:absolute;flip:y" from="1770,3473" to="1771,3506" strokeweight=".25pt"/>
                  <v:line id="_x0000_s1570" style="position:absolute;flip:y" from="2048,3473" to="2049,3506" strokeweight=".25pt"/>
                  <v:line id="_x0000_s1571" style="position:absolute;flip:y" from="2188,3473" to="2189,3506" strokeweight=".25pt"/>
                  <v:line id="_x0000_s1572" style="position:absolute;flip:y" from="2327,3473" to="2328,3506" strokeweight=".25pt"/>
                  <v:line id="_x0000_s1573" style="position:absolute;flip:y" from="2605,3473" to="2606,3506" strokeweight=".25pt"/>
                  <v:line id="_x0000_s1574" style="position:absolute;flip:y" from="2744,3473" to="2745,3506" strokeweight=".25pt"/>
                  <v:line id="_x0000_s1575" style="position:absolute;flip:y" from="2883,3473" to="2884,3506" strokeweight=".25pt"/>
                  <v:line id="_x0000_s1576" style="position:absolute;flip:y" from="3161,3473" to="3162,3506" strokeweight=".25pt"/>
                  <v:line id="_x0000_s1577" style="position:absolute;flip:y" from="3300,3473" to="3301,3506" strokeweight=".25pt"/>
                  <v:line id="_x0000_s1578" style="position:absolute;flip:y" from="3440,3473" to="3441,3506" strokeweight=".25pt"/>
                  <v:rect id="_x0000_s1579" style="position:absolute;left:204;top:3606;width:77;height:259;mso-wrap-style:none" filled="f" stroked="f">
                    <v:textbox style="mso-next-textbox:#_x0000_s1579;mso-fit-shape-to-text:t" inset="0,0,0,0">
                      <w:txbxContent>
                        <w:p w:rsidR="0028363F" w:rsidRDefault="0028363F" w:rsidP="00E934C2">
                          <w:r>
                            <w:rPr>
                              <w:rFonts w:ascii="Arial" w:hAnsi="Arial" w:cs="Arial"/>
                              <w:color w:val="000000"/>
                              <w:sz w:val="14"/>
                              <w:szCs w:val="14"/>
                              <w:lang w:val="en-US"/>
                            </w:rPr>
                            <w:t>0</w:t>
                          </w:r>
                        </w:p>
                      </w:txbxContent>
                    </v:textbox>
                  </v:rect>
                  <v:rect id="_x0000_s1580" style="position:absolute;left:761;top:3606;width:77;height:259;mso-wrap-style:none" filled="f" stroked="f">
                    <v:textbox style="mso-next-textbox:#_x0000_s1580;mso-fit-shape-to-text:t" inset="0,0,0,0">
                      <w:txbxContent>
                        <w:p w:rsidR="0028363F" w:rsidRDefault="0028363F" w:rsidP="00E934C2">
                          <w:r>
                            <w:rPr>
                              <w:rFonts w:ascii="Arial" w:hAnsi="Arial" w:cs="Arial"/>
                              <w:color w:val="000000"/>
                              <w:sz w:val="14"/>
                              <w:szCs w:val="14"/>
                              <w:lang w:val="en-US"/>
                            </w:rPr>
                            <w:t>4</w:t>
                          </w:r>
                        </w:p>
                      </w:txbxContent>
                    </v:textbox>
                  </v:rect>
                  <v:rect id="_x0000_s1581" style="position:absolute;left:1317;top:3606;width:77;height:259;mso-wrap-style:none" filled="f" stroked="f">
                    <v:textbox style="mso-next-textbox:#_x0000_s1581;mso-fit-shape-to-text:t" inset="0,0,0,0">
                      <w:txbxContent>
                        <w:p w:rsidR="0028363F" w:rsidRDefault="0028363F" w:rsidP="00E934C2">
                          <w:r>
                            <w:rPr>
                              <w:rFonts w:ascii="Arial" w:hAnsi="Arial" w:cs="Arial"/>
                              <w:color w:val="000000"/>
                              <w:sz w:val="14"/>
                              <w:szCs w:val="14"/>
                              <w:lang w:val="en-US"/>
                            </w:rPr>
                            <w:t>8</w:t>
                          </w:r>
                        </w:p>
                      </w:txbxContent>
                    </v:textbox>
                  </v:rect>
                  <v:rect id="_x0000_s1582" style="position:absolute;left:1837;top:3606;width:154;height:259;mso-wrap-style:none" filled="f" stroked="f">
                    <v:textbox style="mso-next-textbox:#_x0000_s1582;mso-fit-shape-to-text:t" inset="0,0,0,0">
                      <w:txbxContent>
                        <w:p w:rsidR="0028363F" w:rsidRDefault="0028363F" w:rsidP="00E934C2">
                          <w:r>
                            <w:rPr>
                              <w:rFonts w:ascii="Arial" w:hAnsi="Arial" w:cs="Arial"/>
                              <w:color w:val="000000"/>
                              <w:sz w:val="14"/>
                              <w:szCs w:val="14"/>
                              <w:lang w:val="en-US"/>
                            </w:rPr>
                            <w:t>12</w:t>
                          </w:r>
                        </w:p>
                      </w:txbxContent>
                    </v:textbox>
                  </v:rect>
                  <v:rect id="_x0000_s1583" style="position:absolute;left:2393;top:3606;width:154;height:259;mso-wrap-style:none" filled="f" stroked="f">
                    <v:textbox style="mso-next-textbox:#_x0000_s1583;mso-fit-shape-to-text:t" inset="0,0,0,0">
                      <w:txbxContent>
                        <w:p w:rsidR="0028363F" w:rsidRDefault="0028363F" w:rsidP="00E934C2">
                          <w:r>
                            <w:rPr>
                              <w:rFonts w:ascii="Arial" w:hAnsi="Arial" w:cs="Arial"/>
                              <w:color w:val="000000"/>
                              <w:sz w:val="14"/>
                              <w:szCs w:val="14"/>
                              <w:lang w:val="en-US"/>
                            </w:rPr>
                            <w:t>16</w:t>
                          </w:r>
                        </w:p>
                      </w:txbxContent>
                    </v:textbox>
                  </v:rect>
                  <v:rect id="_x0000_s1584" style="position:absolute;left:2950;top:3606;width:154;height:259;mso-wrap-style:none" filled="f" stroked="f">
                    <v:textbox style="mso-next-textbox:#_x0000_s1584;mso-fit-shape-to-text:t" inset="0,0,0,0">
                      <w:txbxContent>
                        <w:p w:rsidR="0028363F" w:rsidRDefault="0028363F" w:rsidP="00E934C2">
                          <w:r>
                            <w:rPr>
                              <w:rFonts w:ascii="Arial" w:hAnsi="Arial" w:cs="Arial"/>
                              <w:color w:val="000000"/>
                              <w:sz w:val="14"/>
                              <w:szCs w:val="14"/>
                              <w:lang w:val="en-US"/>
                            </w:rPr>
                            <w:t>20</w:t>
                          </w:r>
                        </w:p>
                      </w:txbxContent>
                    </v:textbox>
                  </v:rect>
                  <v:rect id="_x0000_s1585" style="position:absolute;left:3506;top:3606;width:154;height:259;mso-wrap-style:none" filled="f" stroked="f">
                    <v:textbox style="mso-next-textbox:#_x0000_s1585;mso-fit-shape-to-text:t" inset="0,0,0,0">
                      <w:txbxContent>
                        <w:p w:rsidR="0028363F" w:rsidRDefault="0028363F" w:rsidP="00E934C2">
                          <w:r>
                            <w:rPr>
                              <w:rFonts w:ascii="Arial" w:hAnsi="Arial" w:cs="Arial"/>
                              <w:color w:val="000000"/>
                              <w:sz w:val="14"/>
                              <w:szCs w:val="14"/>
                              <w:lang w:val="en-US"/>
                            </w:rPr>
                            <w:t>24</w:t>
                          </w:r>
                        </w:p>
                      </w:txbxContent>
                    </v:textbox>
                  </v:rect>
                  <v:line id="_x0000_s1586" style="position:absolute;flip:y" from="157,58" to="158,3390" strokeweight=".45pt"/>
                  <v:line id="_x0000_s1587" style="position:absolute" from="90,3390" to="157,3391" strokeweight=".25pt"/>
                  <v:line id="_x0000_s1588" style="position:absolute" from="90,58" to="157,59" strokeweight=".25pt"/>
                  <v:shape id="_x0000_s1589" style="position:absolute;left:240;top:748;width:3067;height:2642" coordsize="2310,1995" path="m,1995l4,1867,22,1419,39,1061,57,776,74,553,92,381,109,250r17,-97l144,84,162,39,179,12,196,r18,1l232,12r17,18l266,55r18,30l301,119r18,37l336,195r18,40l371,277r17,42l406,362r18,42l441,447r17,42l476,530r17,42l511,612r17,39l546,690r17,38l581,764r17,36l615,835r18,34l650,903r18,32l685,967r18,30l720,1027r18,29l755,1084r18,27l790,1137r17,26l825,1188r18,24l860,1235r17,23l895,1280r17,22l930,1322r17,20l965,1362r17,19l999,1400r18,17l1035,1435r17,17l1069,1468r18,16l1105,1499r17,15l1139,1529r18,14l1175,1556r17,13l1209,1582r18,12l1244,1607r18,11l1279,1629r18,11l1314,1651r17,10l1349,1671r18,10l1384,1691r17,9l1419,1709r17,8l1454,1725r17,8l1489,1741r17,8l1524,1756r17,8l1558,1771r18,6l1593,1784r18,6l1628,1796r18,6l1663,1808r18,5l1698,1819r18,5l1733,1829r18,5l1769,1839r18,5l1804,1849r17,4l1839,1857r17,4l1874,1865r17,4l1909,1873r17,4l1943,1880r18,3l1979,1887r17,3l2013,1893r18,3l2048,1899r18,3l2083,1905r18,2l2118,1910r18,3l2153,1915r17,2l2188,1920r18,2l2223,1925r17,2l2258,1929r17,2l2293,1933r17,1e" filled="f" strokeweight=".25pt">
                    <v:path arrowok="t"/>
                  </v:shape>
                  <v:shape id="_x0000_s1590" style="position:absolute;left:240;top:3249;width:18;height:141" coordsize="13,106" path="m,106l4,70,13,e" filled="f" strokeweight=".25pt">
                    <v:path arrowok="t"/>
                  </v:shape>
                  <v:shape id="_x0000_s1591" style="position:absolute;left:264;top:3063;width:20;height:140" coordsize="15,106" path="m,106l3,76,15,e" filled="f" strokeweight=".25pt">
                    <v:path arrowok="t"/>
                  </v:shape>
                  <v:shape id="_x0000_s1592" style="position:absolute;left:291;top:2877;width:22;height:139" coordsize="17,105" path="m,105l1,97,17,e" filled="f" strokeweight=".25pt">
                    <v:path arrowok="t"/>
                  </v:shape>
                  <v:shape id="_x0000_s1593" style="position:absolute;left:321;top:2691;width:28;height:139" coordsize="21,105" path="m,105l13,36,21,e" filled="f" strokeweight=".25pt">
                    <v:path arrowok="t"/>
                  </v:shape>
                  <v:shape id="_x0000_s1594" style="position:absolute;left:358;top:2504;width:34;height:139" coordsize="25,105" path="m,105l2,94,20,19,25,e" filled="f" strokeweight=".25pt">
                    <v:path arrowok="t"/>
                  </v:shape>
                  <v:shape id="_x0000_s1595" style="position:absolute;left:404;top:2317;width:45;height:141" coordsize="34,106" path="m,106l3,95,21,38,34,e" filled="f" strokeweight=".25pt">
                    <v:path arrowok="t"/>
                  </v:shape>
                  <v:shape id="_x0000_s1596" style="position:absolute;left:466;top:2131;width:68;height:140" coordsize="51,106" path="m,106l8,84,26,46,43,12,51,e" filled="f" strokeweight=".25pt">
                    <v:path arrowok="t"/>
                  </v:shape>
                  <v:shape id="_x0000_s1597" style="position:absolute;left:566;top:1974;width:134;height:110" coordsize="101,83" path="m,83l3,77,21,57,39,39,56,25,74,13,91,4,101,e" filled="f" strokeweight=".25pt">
                    <v:path arrowok="t"/>
                  </v:shape>
                  <v:shape id="_x0000_s1598" style="position:absolute;left:746;top:1956;width:141;height:10" coordsize="106,8" path="m,4l7,3,25,1,43,,60,1,77,3,95,6r11,2e" filled="f" strokeweight=".25pt">
                    <v:path arrowok="t"/>
                  </v:shape>
                  <v:shape id="_x0000_s1599" style="position:absolute;left:933;top:1978;width:140;height:56" coordsize="105,42" path="m,l6,2,24,8r17,7l59,21r17,8l93,36r12,6e" filled="f" strokeweight=".25pt">
                    <v:path arrowok="t"/>
                  </v:shape>
                  <v:shape id="_x0000_s1600" style="position:absolute;left:1120;top:2056;width:140;height:72" coordsize="105,54" path="m,l5,2r17,9l40,20r17,9l75,38r17,9l105,54e" filled="f" strokeweight=".25pt">
                    <v:path arrowok="t"/>
                  </v:shape>
                  <v:shape id="_x0000_s1601" style="position:absolute;left:1306;top:2153;width:141;height:76" coordsize="106,57" path="m,l4,2,22,12r18,9l57,30,74,40r18,9l106,57e" filled="f" strokeweight=".25pt">
                    <v:path arrowok="t"/>
                  </v:shape>
                  <v:shape id="_x0000_s1602" style="position:absolute;left:1493;top:2254;width:141;height:71" coordsize="106,54" path="m,l3,1r18,9l38,19r17,9l73,37r18,9l106,54e" filled="f" strokeweight=".25pt">
                    <v:path arrowok="t"/>
                  </v:shape>
                  <v:shape id="_x0000_s1603" style="position:absolute;left:1681;top:2350;width:140;height:68" coordsize="106,51" path="m,l2,,20,9r17,9l54,26r18,8l90,43r16,8e" filled="f" strokeweight=".25pt">
                    <v:path arrowok="t"/>
                  </v:shape>
                  <v:shape id="_x0000_s1604" style="position:absolute;left:1868;top:2439;width:139;height:62" coordsize="105,47" path="m,l1,,18,9r18,8l53,24r18,8l88,40r17,7e" filled="f" strokeweight=".25pt">
                    <v:path arrowok="t"/>
                  </v:shape>
                  <v:shape id="_x0000_s1605" style="position:absolute;left:2055;top:2521;width:139;height:58" coordsize="105,44" path="m,l17,8r17,7l52,22r17,8l87,37r17,7l105,44e" filled="f" strokeweight=".25pt">
                    <v:path arrowok="t"/>
                  </v:shape>
                  <v:shape id="_x0000_s1606" style="position:absolute;left:2241;top:2598;width:141;height:53" coordsize="106,40" path="m,l17,6r17,7l51,19r18,7l86,32r18,7l106,40e" filled="f" strokeweight=".25pt">
                    <v:path arrowok="t"/>
                  </v:shape>
                  <v:shape id="_x0000_s1607" style="position:absolute;left:2428;top:2668;width:141;height:48" coordsize="106,36" path="m,l15,5r18,6l50,17r18,6l85,29r18,6l106,36e" filled="f" strokeweight=".25pt">
                    <v:path arrowok="t"/>
                  </v:shape>
                  <v:shape id="_x0000_s1608" style="position:absolute;left:2615;top:2730;width:141;height:45" coordsize="106,34" path="m,l15,5r17,5l50,16r17,5l85,27r17,5l106,34e" filled="f" strokeweight=".25pt">
                    <v:path arrowok="t"/>
                  </v:shape>
                  <v:shape id="_x0000_s1609" style="position:absolute;left:2802;top:2789;width:141;height:39" coordsize="106,30" path="m,l13,4,31,9r18,5l66,19r17,5l101,29r5,1e" filled="f" strokeweight=".25pt">
                    <v:path arrowok="t"/>
                  </v:shape>
                  <v:shape id="_x0000_s1610" style="position:absolute;left:2989;top:2842;width:140;height:37" coordsize="105,28" path="m,l12,3,30,8r17,4l65,17r17,5l99,26r6,2e" filled="f" strokeweight=".25pt">
                    <v:path arrowok="t"/>
                  </v:shape>
                  <v:shape id="_x0000_s1611" style="position:absolute;left:3177;top:2891;width:130;height:30" coordsize="98,23" path="m,l11,2,28,6r18,5l63,15r18,4l98,23e" filled="f" strokeweight=".25pt">
                    <v:path arrowok="t"/>
                  </v:shape>
                  <v:rect id="_x0000_s1612" style="position:absolute;left:1567;top:749;width:1726;height:429" strokeweight=".25pt"/>
                  <v:rect id="_x0000_s1613" style="position:absolute;left:2033;top:654;width:973;height:360;mso-wrap-style:none" filled="f" stroked="f">
                    <v:textbox style="mso-next-textbox:#_x0000_s1613" inset="0,0,0,0">
                      <w:txbxContent>
                        <w:p w:rsidR="0028363F" w:rsidRDefault="0028363F" w:rsidP="00E934C2">
                          <w:r>
                            <w:rPr>
                              <w:rFonts w:ascii="Arial" w:hAnsi="Arial" w:cs="Arial"/>
                              <w:color w:val="000000"/>
                              <w:sz w:val="14"/>
                              <w:szCs w:val="14"/>
                              <w:lang w:val="en-US"/>
                            </w:rPr>
                            <w:t>Humalog Mix50</w:t>
                          </w:r>
                        </w:p>
                      </w:txbxContent>
                    </v:textbox>
                  </v:rect>
                  <v:line id="_x0000_s1614" style="position:absolute" from="1633,886" to="1924,887" strokeweight=".25pt"/>
                  <v:rect id="_x0000_s1615" style="position:absolute;left:2033;top:834;width:1116;height:222" filled="f" stroked="f">
                    <v:textbox style="mso-next-textbox:#_x0000_s1615" inset="0,0,0,0">
                      <w:txbxContent>
                        <w:p w:rsidR="0028363F" w:rsidRDefault="0028363F" w:rsidP="00E934C2">
                          <w:r>
                            <w:rPr>
                              <w:rFonts w:ascii="Arial" w:hAnsi="Arial"/>
                              <w:snapToGrid w:val="0"/>
                              <w:color w:val="000000"/>
                              <w:sz w:val="14"/>
                              <w:lang w:val="en-US"/>
                            </w:rPr>
                            <w:t>Humalog Basal</w:t>
                          </w:r>
                        </w:p>
                        <w:p w:rsidR="0028363F" w:rsidRDefault="0028363F" w:rsidP="00E934C2"/>
                      </w:txbxContent>
                    </v:textbox>
                  </v:rect>
                  <v:line id="_x0000_s1616" style="position:absolute" from="1633,1042" to="1772,1043" strokeweight=".25pt"/>
                  <v:line id="_x0000_s1617" style="position:absolute" from="1820,1042" to="1924,1043" strokeweight=".25pt"/>
                  <w10:anchorlock/>
                </v:group>
              </w:pict>
            </w:r>
          </w:p>
          <w:p w:rsidR="00E934C2" w:rsidRDefault="00E934C2" w:rsidP="00140169">
            <w:pPr>
              <w:tabs>
                <w:tab w:val="clear" w:pos="567"/>
              </w:tabs>
              <w:spacing w:line="240" w:lineRule="auto"/>
              <w:ind w:right="-45"/>
            </w:pPr>
          </w:p>
        </w:tc>
      </w:tr>
    </w:tbl>
    <w:p w:rsidR="00E934C2" w:rsidRPr="00E934C2" w:rsidRDefault="00E934C2" w:rsidP="00E934C2">
      <w:pPr>
        <w:rPr>
          <w:b/>
        </w:rPr>
      </w:pPr>
    </w:p>
    <w:p w:rsidR="009127D5" w:rsidRDefault="009127D5">
      <w:pPr>
        <w:tabs>
          <w:tab w:val="clear" w:pos="567"/>
        </w:tabs>
        <w:spacing w:line="240" w:lineRule="auto"/>
        <w:rPr>
          <w:szCs w:val="22"/>
          <w:lang w:val="bg-BG"/>
        </w:rPr>
      </w:pPr>
      <w:r>
        <w:rPr>
          <w:szCs w:val="22"/>
          <w:lang w:val="bg-BG"/>
        </w:rPr>
        <w:t xml:space="preserve">Горната </w:t>
      </w:r>
      <w:r w:rsidR="00B13D7C">
        <w:rPr>
          <w:szCs w:val="22"/>
          <w:lang w:val="bg-BG"/>
        </w:rPr>
        <w:t xml:space="preserve">графика </w:t>
      </w:r>
      <w:r>
        <w:rPr>
          <w:szCs w:val="22"/>
          <w:lang w:val="bg-BG"/>
        </w:rPr>
        <w:t>отразява относителното количество глюкоза, необходимо да поддържа концентрациите на кръвна глюкоза около нивата на гладно и е показател за ефекта на тези инсулини върху глюкозния метаболизъм в зависимост от времето.</w:t>
      </w:r>
    </w:p>
    <w:p w:rsidR="009127D5" w:rsidRDefault="009127D5">
      <w:pPr>
        <w:tabs>
          <w:tab w:val="clear" w:pos="567"/>
        </w:tabs>
        <w:spacing w:line="240" w:lineRule="auto"/>
        <w:rPr>
          <w:szCs w:val="22"/>
          <w:lang w:val="bg-BG"/>
        </w:rPr>
      </w:pPr>
    </w:p>
    <w:p w:rsidR="009127D5" w:rsidRDefault="009127D5">
      <w:pPr>
        <w:tabs>
          <w:tab w:val="clear" w:pos="567"/>
        </w:tabs>
        <w:spacing w:line="240" w:lineRule="auto"/>
        <w:rPr>
          <w:szCs w:val="22"/>
          <w:lang w:val="bg-BG"/>
        </w:rPr>
      </w:pPr>
      <w:r>
        <w:rPr>
          <w:szCs w:val="22"/>
          <w:lang w:val="bg-BG"/>
        </w:rPr>
        <w:t xml:space="preserve">Глюкодинамичният отговор на инсулин лиспро не се повлиява от увреждане на бъбречната или чернодробна функция. Глюкодинамичните разлики между инсулин лиспро и разтворимия човешки инсулин, измерени по време на задържане на глюкозните нива, са били подържани при един широк обхват на бъбречната функция. </w:t>
      </w:r>
    </w:p>
    <w:p w:rsidR="009127D5" w:rsidRDefault="009127D5">
      <w:pPr>
        <w:tabs>
          <w:tab w:val="clear" w:pos="567"/>
        </w:tabs>
        <w:spacing w:line="240" w:lineRule="auto"/>
        <w:rPr>
          <w:szCs w:val="22"/>
          <w:lang w:val="bg-BG"/>
        </w:rPr>
      </w:pPr>
    </w:p>
    <w:p w:rsidR="009127D5" w:rsidRDefault="009127D5">
      <w:pPr>
        <w:tabs>
          <w:tab w:val="clear" w:pos="567"/>
        </w:tabs>
        <w:spacing w:line="240" w:lineRule="auto"/>
        <w:rPr>
          <w:szCs w:val="22"/>
          <w:lang w:val="bg-BG"/>
        </w:rPr>
      </w:pPr>
      <w:r>
        <w:rPr>
          <w:szCs w:val="22"/>
          <w:lang w:val="bg-BG"/>
        </w:rPr>
        <w:t>Инсулин лиспро е еквипотентен с човешкия инсулин на моларна база, но ефектът му е по-бърз и има по</w:t>
      </w:r>
      <w:r>
        <w:rPr>
          <w:szCs w:val="22"/>
          <w:lang w:val="bg-BG"/>
        </w:rPr>
        <w:noBreakHyphen/>
        <w:t>кратко действие.</w:t>
      </w:r>
    </w:p>
    <w:p w:rsidR="009127D5" w:rsidRDefault="009127D5">
      <w:pPr>
        <w:numPr>
          <w:ilvl w:val="12"/>
          <w:numId w:val="0"/>
        </w:numPr>
        <w:tabs>
          <w:tab w:val="clear" w:pos="567"/>
        </w:tabs>
        <w:spacing w:line="240" w:lineRule="auto"/>
        <w:ind w:left="567" w:right="-2" w:hanging="567"/>
        <w:rPr>
          <w:noProof/>
          <w:szCs w:val="22"/>
          <w:lang w:val="bg-BG"/>
        </w:rPr>
      </w:pPr>
    </w:p>
    <w:p w:rsidR="009127D5" w:rsidRDefault="009127D5" w:rsidP="00867955">
      <w:pPr>
        <w:keepNext/>
        <w:tabs>
          <w:tab w:val="clear" w:pos="567"/>
        </w:tabs>
        <w:spacing w:line="240" w:lineRule="auto"/>
        <w:ind w:left="567" w:hanging="567"/>
        <w:rPr>
          <w:b/>
          <w:szCs w:val="22"/>
          <w:lang w:val="bg-BG"/>
        </w:rPr>
      </w:pPr>
      <w:r>
        <w:rPr>
          <w:b/>
          <w:szCs w:val="22"/>
          <w:lang w:val="bg-BG"/>
        </w:rPr>
        <w:t>5.2</w:t>
      </w:r>
      <w:r>
        <w:rPr>
          <w:b/>
          <w:szCs w:val="22"/>
          <w:lang w:val="bg-BG"/>
        </w:rPr>
        <w:tab/>
        <w:t>Фармакокинетични свойства</w:t>
      </w:r>
    </w:p>
    <w:p w:rsidR="009127D5" w:rsidRDefault="009127D5" w:rsidP="00867955">
      <w:pPr>
        <w:keepNext/>
        <w:tabs>
          <w:tab w:val="clear" w:pos="567"/>
        </w:tabs>
        <w:spacing w:line="240" w:lineRule="auto"/>
        <w:ind w:left="567" w:hanging="567"/>
        <w:rPr>
          <w:b/>
          <w:szCs w:val="22"/>
          <w:lang w:val="bg-BG"/>
        </w:rPr>
      </w:pPr>
    </w:p>
    <w:p w:rsidR="009127D5" w:rsidRDefault="009127D5" w:rsidP="00FA34B6">
      <w:pPr>
        <w:tabs>
          <w:tab w:val="clear" w:pos="567"/>
        </w:tabs>
        <w:spacing w:line="240" w:lineRule="auto"/>
        <w:rPr>
          <w:szCs w:val="22"/>
          <w:lang w:val="bg-BG"/>
        </w:rPr>
      </w:pPr>
      <w:r>
        <w:rPr>
          <w:szCs w:val="22"/>
          <w:lang w:val="bg-BG"/>
        </w:rPr>
        <w:t xml:space="preserve">Фармакокинетиката на инсулин лиспро отразява вещество, което се абсорбира бързо и достига пикови нива в кръвта 30 до 70 минути след подкожна инжекция. Фармакокинетиката на инсулин лиспро протаминовата суспензия е съвместима с тази на инсулин с интермедиерно действие, какъвто е NPH. Фармакокинетиката на Humalog Mix50 се представя от индивидуалните фармакокинетични свойства на двата компонента. Когато се има предвид клиничното значение на тази кинетика, е по-подходящо да се изследват кривите на усвояване на глюкозата (както се обсъжда в </w:t>
      </w:r>
      <w:r w:rsidR="00FA34B6">
        <w:rPr>
          <w:szCs w:val="22"/>
          <w:lang w:val="bg-BG"/>
        </w:rPr>
        <w:t>точка </w:t>
      </w:r>
      <w:r>
        <w:rPr>
          <w:szCs w:val="22"/>
          <w:lang w:val="bg-BG"/>
        </w:rPr>
        <w:t>5.1).</w:t>
      </w:r>
    </w:p>
    <w:p w:rsidR="009127D5" w:rsidRDefault="009127D5">
      <w:pPr>
        <w:tabs>
          <w:tab w:val="clear" w:pos="567"/>
        </w:tabs>
        <w:spacing w:line="240" w:lineRule="auto"/>
        <w:rPr>
          <w:szCs w:val="22"/>
          <w:lang w:val="bg-BG"/>
        </w:rPr>
      </w:pPr>
    </w:p>
    <w:p w:rsidR="009127D5" w:rsidRDefault="009127D5">
      <w:pPr>
        <w:tabs>
          <w:tab w:val="clear" w:pos="567"/>
        </w:tabs>
        <w:spacing w:line="240" w:lineRule="auto"/>
        <w:rPr>
          <w:szCs w:val="22"/>
          <w:lang w:val="bg-BG"/>
        </w:rPr>
      </w:pPr>
      <w:r>
        <w:rPr>
          <w:szCs w:val="22"/>
          <w:lang w:val="bg-BG"/>
        </w:rPr>
        <w:t>Инсулин лиспро подържа много по</w:t>
      </w:r>
      <w:r>
        <w:rPr>
          <w:szCs w:val="22"/>
          <w:lang w:val="bg-BG"/>
        </w:rPr>
        <w:noBreakHyphen/>
        <w:t>бърза абсорбция при сравняване с разтворимия човешки инсулин при пациенти с бъбречно увреждане. При пациенти с диабет тип 2 при един широк обхват на бъбречната функция  фармакокинетичните разлики между инсулин лиспро и разтворимия човешки инсулин в повечето случаи са били поддържани и явно са независими от бъбречната функция.  Инсулин лиспро поддържа много по</w:t>
      </w:r>
      <w:r>
        <w:rPr>
          <w:szCs w:val="22"/>
          <w:lang w:val="bg-BG"/>
        </w:rPr>
        <w:noBreakHyphen/>
        <w:t>бърза абсорбция и елиминиране при сравняване с разтворимия човешки инсулин при пациенти с чернодробно увреждане.</w:t>
      </w:r>
    </w:p>
    <w:p w:rsidR="009127D5" w:rsidRDefault="009127D5">
      <w:pPr>
        <w:tabs>
          <w:tab w:val="clear" w:pos="567"/>
        </w:tabs>
        <w:spacing w:line="240" w:lineRule="auto"/>
        <w:ind w:left="567" w:hanging="567"/>
        <w:rPr>
          <w:b/>
          <w:szCs w:val="22"/>
          <w:lang w:val="bg-BG"/>
        </w:rPr>
      </w:pPr>
    </w:p>
    <w:p w:rsidR="009127D5" w:rsidRDefault="009127D5" w:rsidP="00867955">
      <w:pPr>
        <w:keepNext/>
        <w:tabs>
          <w:tab w:val="clear" w:pos="567"/>
        </w:tabs>
        <w:spacing w:line="240" w:lineRule="auto"/>
        <w:ind w:left="567" w:hanging="567"/>
        <w:rPr>
          <w:b/>
          <w:szCs w:val="22"/>
          <w:lang w:val="bg-BG"/>
        </w:rPr>
      </w:pPr>
      <w:r>
        <w:rPr>
          <w:b/>
          <w:szCs w:val="22"/>
          <w:lang w:val="bg-BG"/>
        </w:rPr>
        <w:t>5.3</w:t>
      </w:r>
      <w:r>
        <w:rPr>
          <w:b/>
          <w:szCs w:val="22"/>
          <w:lang w:val="bg-BG"/>
        </w:rPr>
        <w:tab/>
        <w:t>Предклинични данни за безопасност</w:t>
      </w:r>
    </w:p>
    <w:p w:rsidR="009127D5" w:rsidRDefault="009127D5" w:rsidP="00867955">
      <w:pPr>
        <w:keepNext/>
        <w:tabs>
          <w:tab w:val="clear" w:pos="567"/>
        </w:tabs>
        <w:spacing w:line="240" w:lineRule="auto"/>
        <w:ind w:left="567" w:hanging="567"/>
        <w:rPr>
          <w:b/>
          <w:szCs w:val="22"/>
          <w:lang w:val="bg-BG"/>
        </w:rPr>
      </w:pPr>
    </w:p>
    <w:p w:rsidR="009127D5" w:rsidRDefault="009127D5">
      <w:pPr>
        <w:tabs>
          <w:tab w:val="clear" w:pos="567"/>
        </w:tabs>
        <w:spacing w:line="240" w:lineRule="auto"/>
        <w:rPr>
          <w:szCs w:val="22"/>
          <w:lang w:val="bg-BG"/>
        </w:rPr>
      </w:pPr>
      <w:r>
        <w:rPr>
          <w:szCs w:val="22"/>
          <w:lang w:val="bg-BG"/>
        </w:rPr>
        <w:t xml:space="preserve">При тестове </w:t>
      </w:r>
      <w:r>
        <w:rPr>
          <w:i/>
          <w:szCs w:val="22"/>
          <w:lang w:val="en-US"/>
        </w:rPr>
        <w:t>in</w:t>
      </w:r>
      <w:r>
        <w:rPr>
          <w:i/>
          <w:szCs w:val="22"/>
          <w:lang w:val="bg-BG"/>
        </w:rPr>
        <w:t xml:space="preserve"> </w:t>
      </w:r>
      <w:r>
        <w:rPr>
          <w:i/>
          <w:szCs w:val="22"/>
          <w:lang w:val="en-US"/>
        </w:rPr>
        <w:t>vitro</w:t>
      </w:r>
      <w:r>
        <w:rPr>
          <w:szCs w:val="22"/>
          <w:lang w:val="bg-BG"/>
        </w:rPr>
        <w:t xml:space="preserve">, включващи свързване на инсулина с рецепторни места за инсулин и влияние върху растящи клетки, инсулин лиспро действа по начин, който е много сходен с човешкия инсулин. </w:t>
      </w:r>
      <w:r w:rsidR="00834B32">
        <w:rPr>
          <w:szCs w:val="22"/>
          <w:lang w:val="bg-BG"/>
        </w:rPr>
        <w:t xml:space="preserve">Проучванията </w:t>
      </w:r>
      <w:r>
        <w:rPr>
          <w:szCs w:val="22"/>
          <w:lang w:val="bg-BG"/>
        </w:rPr>
        <w:t xml:space="preserve">показват също, че дисоциацията на свързането с инсулиновите рецептори на инсулин лиспро </w:t>
      </w:r>
      <w:r>
        <w:rPr>
          <w:szCs w:val="22"/>
        </w:rPr>
        <w:t>e</w:t>
      </w:r>
      <w:r>
        <w:rPr>
          <w:szCs w:val="22"/>
          <w:lang w:val="bg-BG"/>
        </w:rPr>
        <w:t xml:space="preserve"> еквивалентна на човешкия инсулин. При токсикологични </w:t>
      </w:r>
      <w:r w:rsidR="00834B32">
        <w:rPr>
          <w:rFonts w:eastAsia="SimSun"/>
          <w:szCs w:val="22"/>
          <w:lang w:val="bg-BG" w:eastAsia="zh-CN"/>
        </w:rPr>
        <w:t>проучвания</w:t>
      </w:r>
      <w:r>
        <w:rPr>
          <w:szCs w:val="22"/>
          <w:lang w:val="bg-BG"/>
        </w:rPr>
        <w:t>, продължили един месец и дванадесет месеца, не са установени значими данни за токсичност.</w:t>
      </w:r>
    </w:p>
    <w:p w:rsidR="009127D5" w:rsidRDefault="009127D5">
      <w:pPr>
        <w:tabs>
          <w:tab w:val="clear" w:pos="567"/>
        </w:tabs>
        <w:spacing w:line="240" w:lineRule="auto"/>
        <w:rPr>
          <w:bCs/>
          <w:iCs/>
          <w:szCs w:val="22"/>
          <w:lang w:val="bg-BG"/>
        </w:rPr>
      </w:pPr>
    </w:p>
    <w:p w:rsidR="009127D5" w:rsidRDefault="009127D5">
      <w:pPr>
        <w:tabs>
          <w:tab w:val="clear" w:pos="567"/>
        </w:tabs>
        <w:spacing w:line="240" w:lineRule="auto"/>
        <w:rPr>
          <w:bCs/>
          <w:iCs/>
          <w:szCs w:val="22"/>
          <w:lang w:val="bg-BG"/>
        </w:rPr>
      </w:pPr>
      <w:r>
        <w:rPr>
          <w:bCs/>
          <w:iCs/>
          <w:szCs w:val="22"/>
          <w:lang w:val="bg-BG"/>
        </w:rPr>
        <w:t xml:space="preserve">При </w:t>
      </w:r>
      <w:r w:rsidR="00834B32">
        <w:rPr>
          <w:rFonts w:eastAsia="SimSun"/>
          <w:szCs w:val="22"/>
          <w:lang w:val="bg-BG" w:eastAsia="zh-CN"/>
        </w:rPr>
        <w:t>проучвания</w:t>
      </w:r>
      <w:r w:rsidR="006C6714">
        <w:rPr>
          <w:szCs w:val="22"/>
          <w:lang w:val="bg-BG"/>
        </w:rPr>
        <w:t xml:space="preserve"> </w:t>
      </w:r>
      <w:r>
        <w:rPr>
          <w:bCs/>
          <w:iCs/>
          <w:szCs w:val="22"/>
          <w:lang w:val="bg-BG"/>
        </w:rPr>
        <w:t xml:space="preserve">на животни инсулин лиспро не предизвиква нарушения във фертилността, ембриотоксичност или тератогенност. </w:t>
      </w:r>
    </w:p>
    <w:p w:rsidR="009127D5" w:rsidRDefault="009127D5">
      <w:pPr>
        <w:tabs>
          <w:tab w:val="clear" w:pos="567"/>
        </w:tabs>
        <w:spacing w:line="240" w:lineRule="auto"/>
        <w:ind w:left="567" w:hanging="567"/>
        <w:outlineLvl w:val="0"/>
        <w:rPr>
          <w:b/>
          <w:noProof/>
          <w:szCs w:val="22"/>
          <w:lang w:val="bg-BG"/>
        </w:rPr>
      </w:pPr>
    </w:p>
    <w:p w:rsidR="009127D5" w:rsidRDefault="009127D5">
      <w:pPr>
        <w:tabs>
          <w:tab w:val="clear" w:pos="567"/>
        </w:tabs>
        <w:spacing w:line="240" w:lineRule="auto"/>
        <w:ind w:left="567" w:hanging="567"/>
        <w:rPr>
          <w:noProof/>
          <w:szCs w:val="22"/>
          <w:lang w:val="bg-BG"/>
        </w:rPr>
      </w:pPr>
    </w:p>
    <w:p w:rsidR="009127D5" w:rsidRDefault="009127D5" w:rsidP="00867955">
      <w:pPr>
        <w:keepNext/>
        <w:tabs>
          <w:tab w:val="clear" w:pos="567"/>
        </w:tabs>
        <w:spacing w:line="240" w:lineRule="auto"/>
        <w:ind w:left="567" w:hanging="567"/>
        <w:rPr>
          <w:b/>
          <w:noProof/>
          <w:szCs w:val="22"/>
          <w:lang w:val="bg-BG"/>
        </w:rPr>
      </w:pPr>
      <w:r>
        <w:rPr>
          <w:b/>
          <w:noProof/>
          <w:szCs w:val="22"/>
          <w:lang w:val="bg-BG"/>
        </w:rPr>
        <w:t>6.</w:t>
      </w:r>
      <w:r>
        <w:rPr>
          <w:b/>
          <w:noProof/>
          <w:szCs w:val="22"/>
          <w:lang w:val="bg-BG"/>
        </w:rPr>
        <w:tab/>
        <w:t>ФАРМАЦЕВТИЧНИ ДАННИ</w:t>
      </w:r>
    </w:p>
    <w:p w:rsidR="009127D5" w:rsidRDefault="009127D5" w:rsidP="00867955">
      <w:pPr>
        <w:keepNext/>
        <w:tabs>
          <w:tab w:val="clear" w:pos="567"/>
        </w:tabs>
        <w:spacing w:line="240" w:lineRule="auto"/>
        <w:ind w:left="567" w:hanging="567"/>
        <w:rPr>
          <w:noProof/>
          <w:szCs w:val="22"/>
          <w:lang w:val="bg-BG"/>
        </w:rPr>
      </w:pPr>
    </w:p>
    <w:p w:rsidR="009127D5" w:rsidRDefault="009127D5" w:rsidP="00867955">
      <w:pPr>
        <w:keepNext/>
        <w:tabs>
          <w:tab w:val="clear" w:pos="567"/>
        </w:tabs>
        <w:spacing w:line="240" w:lineRule="auto"/>
        <w:ind w:left="567" w:hanging="567"/>
        <w:rPr>
          <w:b/>
          <w:noProof/>
          <w:szCs w:val="22"/>
          <w:lang w:val="bg-BG"/>
        </w:rPr>
      </w:pPr>
      <w:r>
        <w:rPr>
          <w:b/>
          <w:noProof/>
          <w:szCs w:val="22"/>
          <w:lang w:val="bg-BG"/>
        </w:rPr>
        <w:t>6.1</w:t>
      </w:r>
      <w:r>
        <w:rPr>
          <w:b/>
          <w:noProof/>
          <w:szCs w:val="22"/>
          <w:lang w:val="bg-BG"/>
        </w:rPr>
        <w:tab/>
        <w:t>Списък на помощните вещества</w:t>
      </w:r>
    </w:p>
    <w:p w:rsidR="009127D5" w:rsidRDefault="009127D5" w:rsidP="00867955">
      <w:pPr>
        <w:keepNext/>
        <w:tabs>
          <w:tab w:val="clear" w:pos="567"/>
        </w:tabs>
        <w:spacing w:line="240" w:lineRule="auto"/>
        <w:ind w:left="567" w:hanging="567"/>
        <w:rPr>
          <w:lang w:val="bg-BG"/>
        </w:rPr>
      </w:pPr>
    </w:p>
    <w:p w:rsidR="009127D5" w:rsidRDefault="009127D5">
      <w:pPr>
        <w:tabs>
          <w:tab w:val="clear" w:pos="567"/>
        </w:tabs>
        <w:spacing w:line="240" w:lineRule="auto"/>
        <w:rPr>
          <w:lang w:val="bg-BG"/>
        </w:rPr>
      </w:pPr>
      <w:r>
        <w:rPr>
          <w:lang w:val="bg-BG"/>
        </w:rPr>
        <w:t>Протамин сулфат</w:t>
      </w:r>
    </w:p>
    <w:p w:rsidR="009127D5" w:rsidRDefault="009127D5">
      <w:pPr>
        <w:tabs>
          <w:tab w:val="clear" w:pos="567"/>
        </w:tabs>
        <w:spacing w:line="240" w:lineRule="auto"/>
        <w:rPr>
          <w:bCs/>
          <w:iCs/>
          <w:szCs w:val="22"/>
          <w:lang w:val="bg-BG"/>
        </w:rPr>
      </w:pPr>
      <w:r>
        <w:rPr>
          <w:i/>
        </w:rPr>
        <w:t>m</w:t>
      </w:r>
      <w:r>
        <w:rPr>
          <w:i/>
          <w:lang w:val="bg-BG"/>
        </w:rPr>
        <w:noBreakHyphen/>
      </w:r>
      <w:r>
        <w:rPr>
          <w:iCs/>
          <w:lang w:val="bg-BG"/>
        </w:rPr>
        <w:t>крезол</w:t>
      </w:r>
    </w:p>
    <w:p w:rsidR="009127D5" w:rsidRDefault="009127D5">
      <w:pPr>
        <w:tabs>
          <w:tab w:val="clear" w:pos="567"/>
        </w:tabs>
        <w:spacing w:line="240" w:lineRule="auto"/>
        <w:ind w:right="-45"/>
        <w:jc w:val="both"/>
        <w:rPr>
          <w:lang w:val="bg-BG"/>
        </w:rPr>
      </w:pPr>
      <w:r>
        <w:rPr>
          <w:lang w:val="bg-BG"/>
        </w:rPr>
        <w:t>Фенол</w:t>
      </w:r>
    </w:p>
    <w:p w:rsidR="009127D5" w:rsidRDefault="009127D5">
      <w:pPr>
        <w:tabs>
          <w:tab w:val="clear" w:pos="567"/>
        </w:tabs>
        <w:spacing w:line="240" w:lineRule="auto"/>
        <w:ind w:right="-45"/>
        <w:jc w:val="both"/>
        <w:rPr>
          <w:lang w:val="bg-BG"/>
        </w:rPr>
      </w:pPr>
      <w:r>
        <w:rPr>
          <w:lang w:val="bg-BG"/>
        </w:rPr>
        <w:t>Глицерол</w:t>
      </w:r>
    </w:p>
    <w:p w:rsidR="009127D5" w:rsidRDefault="009127D5">
      <w:pPr>
        <w:tabs>
          <w:tab w:val="clear" w:pos="567"/>
        </w:tabs>
        <w:spacing w:line="240" w:lineRule="auto"/>
        <w:rPr>
          <w:bCs/>
          <w:iCs/>
          <w:szCs w:val="22"/>
          <w:lang w:val="bg-BG"/>
        </w:rPr>
      </w:pPr>
      <w:r>
        <w:rPr>
          <w:noProof/>
          <w:lang w:val="bg-BG"/>
        </w:rPr>
        <w:t>Двуосновен натриев фосфат</w:t>
      </w:r>
      <w:r>
        <w:rPr>
          <w:bCs/>
          <w:iCs/>
          <w:szCs w:val="22"/>
          <w:lang w:val="bg-BG"/>
        </w:rPr>
        <w:t>.7H</w:t>
      </w:r>
      <w:r>
        <w:rPr>
          <w:bCs/>
          <w:iCs/>
          <w:szCs w:val="22"/>
          <w:vertAlign w:val="subscript"/>
          <w:lang w:val="bg-BG"/>
        </w:rPr>
        <w:t>2</w:t>
      </w:r>
      <w:r>
        <w:rPr>
          <w:bCs/>
          <w:iCs/>
          <w:szCs w:val="22"/>
          <w:lang w:val="bg-BG"/>
        </w:rPr>
        <w:t>O</w:t>
      </w:r>
    </w:p>
    <w:p w:rsidR="009127D5" w:rsidRDefault="009127D5">
      <w:pPr>
        <w:tabs>
          <w:tab w:val="clear" w:pos="567"/>
        </w:tabs>
        <w:spacing w:line="240" w:lineRule="auto"/>
        <w:ind w:right="-45"/>
        <w:jc w:val="both"/>
        <w:rPr>
          <w:lang w:val="bg-BG"/>
        </w:rPr>
      </w:pPr>
      <w:r>
        <w:rPr>
          <w:lang w:val="bg-BG"/>
        </w:rPr>
        <w:t>Цинков оксид</w:t>
      </w:r>
    </w:p>
    <w:p w:rsidR="009127D5" w:rsidRDefault="009127D5">
      <w:pPr>
        <w:tabs>
          <w:tab w:val="clear" w:pos="567"/>
        </w:tabs>
        <w:spacing w:line="240" w:lineRule="auto"/>
        <w:ind w:right="-45"/>
        <w:jc w:val="both"/>
        <w:rPr>
          <w:lang w:val="bg-BG"/>
        </w:rPr>
      </w:pPr>
      <w:r>
        <w:rPr>
          <w:lang w:val="bg-BG"/>
        </w:rPr>
        <w:t>Вода за инжекции</w:t>
      </w:r>
    </w:p>
    <w:p w:rsidR="009127D5" w:rsidRDefault="009127D5">
      <w:pPr>
        <w:tabs>
          <w:tab w:val="clear" w:pos="567"/>
        </w:tabs>
        <w:spacing w:line="240" w:lineRule="auto"/>
        <w:ind w:right="-45"/>
        <w:jc w:val="both"/>
        <w:rPr>
          <w:lang w:val="bg-BG"/>
        </w:rPr>
      </w:pPr>
      <w:r>
        <w:rPr>
          <w:lang w:val="bg-BG"/>
        </w:rPr>
        <w:t xml:space="preserve">Хлороводородна киселина и натриев хидроксид </w:t>
      </w:r>
      <w:r>
        <w:rPr>
          <w:noProof/>
          <w:lang w:val="bg-BG"/>
        </w:rPr>
        <w:t>могат да се използват за корекция на рН</w:t>
      </w:r>
      <w:r>
        <w:rPr>
          <w:lang w:val="bg-BG"/>
        </w:rPr>
        <w:t>.</w:t>
      </w:r>
    </w:p>
    <w:p w:rsidR="009127D5" w:rsidRDefault="009127D5">
      <w:pPr>
        <w:tabs>
          <w:tab w:val="clear" w:pos="567"/>
        </w:tabs>
        <w:spacing w:line="240" w:lineRule="auto"/>
        <w:ind w:left="567" w:hanging="567"/>
        <w:rPr>
          <w:noProof/>
          <w:szCs w:val="22"/>
          <w:lang w:val="bg-BG"/>
        </w:rPr>
      </w:pPr>
    </w:p>
    <w:p w:rsidR="009127D5" w:rsidRDefault="009127D5" w:rsidP="00867955">
      <w:pPr>
        <w:keepNext/>
        <w:tabs>
          <w:tab w:val="clear" w:pos="567"/>
        </w:tabs>
        <w:spacing w:line="240" w:lineRule="auto"/>
        <w:ind w:left="567" w:hanging="567"/>
        <w:rPr>
          <w:noProof/>
          <w:szCs w:val="22"/>
          <w:lang w:val="bg-BG"/>
        </w:rPr>
      </w:pPr>
      <w:r>
        <w:rPr>
          <w:b/>
          <w:noProof/>
          <w:szCs w:val="22"/>
          <w:lang w:val="bg-BG"/>
        </w:rPr>
        <w:t>6.2</w:t>
      </w:r>
      <w:r>
        <w:rPr>
          <w:b/>
          <w:noProof/>
          <w:szCs w:val="22"/>
          <w:lang w:val="bg-BG"/>
        </w:rPr>
        <w:tab/>
        <w:t>Несъвместимости</w:t>
      </w:r>
    </w:p>
    <w:p w:rsidR="009127D5" w:rsidRDefault="009127D5" w:rsidP="00867955">
      <w:pPr>
        <w:keepNext/>
        <w:tabs>
          <w:tab w:val="clear" w:pos="567"/>
        </w:tabs>
        <w:spacing w:line="240" w:lineRule="auto"/>
        <w:ind w:left="567" w:hanging="567"/>
        <w:rPr>
          <w:szCs w:val="22"/>
          <w:lang w:val="bg-BG"/>
        </w:rPr>
      </w:pPr>
    </w:p>
    <w:p w:rsidR="009127D5" w:rsidRDefault="009127D5">
      <w:pPr>
        <w:tabs>
          <w:tab w:val="clear" w:pos="567"/>
        </w:tabs>
        <w:spacing w:line="240" w:lineRule="auto"/>
        <w:rPr>
          <w:bCs/>
          <w:iCs/>
          <w:szCs w:val="22"/>
          <w:lang w:val="bg-BG"/>
        </w:rPr>
      </w:pPr>
      <w:r>
        <w:rPr>
          <w:szCs w:val="22"/>
          <w:lang w:val="bg-BG"/>
        </w:rPr>
        <w:t>Смесването на Humalog Mix50 с други инсулини не е проучвано. Поради липса на сравнителни</w:t>
      </w:r>
      <w:r>
        <w:rPr>
          <w:bCs/>
          <w:iCs/>
          <w:szCs w:val="22"/>
          <w:lang w:val="bg-BG"/>
        </w:rPr>
        <w:t xml:space="preserve"> изследвания, този лекарствен продукт не трябва да се смесва с други лекарствени продукти.</w:t>
      </w:r>
    </w:p>
    <w:p w:rsidR="009127D5" w:rsidRDefault="009127D5">
      <w:pPr>
        <w:tabs>
          <w:tab w:val="clear" w:pos="567"/>
        </w:tabs>
        <w:spacing w:line="240" w:lineRule="auto"/>
        <w:ind w:left="567" w:hanging="567"/>
        <w:outlineLvl w:val="0"/>
        <w:rPr>
          <w:b/>
          <w:noProof/>
          <w:szCs w:val="22"/>
          <w:lang w:val="bg-BG"/>
        </w:rPr>
      </w:pPr>
    </w:p>
    <w:p w:rsidR="009127D5" w:rsidRDefault="009127D5" w:rsidP="00867955">
      <w:pPr>
        <w:keepNext/>
        <w:tabs>
          <w:tab w:val="clear" w:pos="567"/>
        </w:tabs>
        <w:spacing w:line="240" w:lineRule="auto"/>
        <w:ind w:left="567" w:hanging="567"/>
        <w:rPr>
          <w:noProof/>
          <w:szCs w:val="22"/>
          <w:lang w:val="bg-BG"/>
        </w:rPr>
      </w:pPr>
      <w:r>
        <w:rPr>
          <w:b/>
          <w:noProof/>
          <w:szCs w:val="22"/>
          <w:lang w:val="bg-BG"/>
        </w:rPr>
        <w:t>6.3</w:t>
      </w:r>
      <w:r>
        <w:rPr>
          <w:b/>
          <w:noProof/>
          <w:szCs w:val="22"/>
          <w:lang w:val="bg-BG"/>
        </w:rPr>
        <w:tab/>
        <w:t>Срок на годност</w:t>
      </w:r>
    </w:p>
    <w:p w:rsidR="009127D5" w:rsidRDefault="009127D5" w:rsidP="00867955">
      <w:pPr>
        <w:keepNext/>
        <w:tabs>
          <w:tab w:val="clear" w:pos="567"/>
        </w:tabs>
        <w:spacing w:line="240" w:lineRule="auto"/>
        <w:ind w:left="567" w:hanging="567"/>
        <w:rPr>
          <w:noProof/>
          <w:szCs w:val="22"/>
          <w:lang w:val="bg-BG"/>
        </w:rPr>
      </w:pPr>
    </w:p>
    <w:p w:rsidR="00861BE5" w:rsidRDefault="0038223B" w:rsidP="00FE78F4">
      <w:pPr>
        <w:keepNext/>
        <w:tabs>
          <w:tab w:val="clear" w:pos="567"/>
        </w:tabs>
        <w:spacing w:line="240" w:lineRule="auto"/>
        <w:rPr>
          <w:szCs w:val="22"/>
          <w:u w:val="single"/>
          <w:lang w:val="bg-BG"/>
        </w:rPr>
      </w:pPr>
      <w:r>
        <w:rPr>
          <w:szCs w:val="22"/>
          <w:u w:val="single"/>
          <w:lang w:val="bg-BG"/>
        </w:rPr>
        <w:t>Преди употреба</w:t>
      </w:r>
    </w:p>
    <w:p w:rsidR="00182F65" w:rsidRPr="008F623B" w:rsidRDefault="00182F65" w:rsidP="00FE78F4">
      <w:pPr>
        <w:keepNext/>
        <w:tabs>
          <w:tab w:val="clear" w:pos="567"/>
        </w:tabs>
        <w:spacing w:line="240" w:lineRule="auto"/>
        <w:rPr>
          <w:i/>
          <w:szCs w:val="22"/>
          <w:u w:val="single"/>
          <w:lang w:val="bg-BG"/>
        </w:rPr>
      </w:pPr>
    </w:p>
    <w:p w:rsidR="009127D5" w:rsidRDefault="00761137">
      <w:pPr>
        <w:tabs>
          <w:tab w:val="clear" w:pos="567"/>
        </w:tabs>
        <w:spacing w:line="240" w:lineRule="auto"/>
        <w:rPr>
          <w:szCs w:val="22"/>
          <w:lang w:val="bg-BG"/>
        </w:rPr>
      </w:pPr>
      <w:r w:rsidRPr="00BE1E4F">
        <w:rPr>
          <w:szCs w:val="22"/>
          <w:lang w:val="bg-BG"/>
        </w:rPr>
        <w:t>3</w:t>
      </w:r>
      <w:r>
        <w:rPr>
          <w:szCs w:val="22"/>
          <w:lang w:val="bg-BG"/>
        </w:rPr>
        <w:t xml:space="preserve"> </w:t>
      </w:r>
      <w:r w:rsidR="009127D5">
        <w:rPr>
          <w:szCs w:val="22"/>
          <w:lang w:val="bg-BG"/>
        </w:rPr>
        <w:t>години.</w:t>
      </w:r>
    </w:p>
    <w:p w:rsidR="009127D5" w:rsidRPr="00D5582A" w:rsidRDefault="009127D5">
      <w:pPr>
        <w:tabs>
          <w:tab w:val="clear" w:pos="567"/>
        </w:tabs>
        <w:spacing w:line="240" w:lineRule="auto"/>
        <w:rPr>
          <w:szCs w:val="22"/>
          <w:lang w:val="ru-RU"/>
        </w:rPr>
      </w:pPr>
    </w:p>
    <w:p w:rsidR="00861BE5" w:rsidRDefault="003C3B7A" w:rsidP="00FE78F4">
      <w:pPr>
        <w:keepNext/>
        <w:spacing w:line="240" w:lineRule="auto"/>
        <w:rPr>
          <w:szCs w:val="22"/>
          <w:u w:val="single"/>
          <w:lang w:val="bg-BG"/>
        </w:rPr>
      </w:pPr>
      <w:r w:rsidRPr="009A3D6A">
        <w:rPr>
          <w:szCs w:val="22"/>
          <w:u w:val="single"/>
          <w:lang w:val="bg-BG"/>
        </w:rPr>
        <w:t>След първоначално отваряне</w:t>
      </w:r>
      <w:r>
        <w:rPr>
          <w:szCs w:val="22"/>
          <w:u w:val="single"/>
          <w:lang w:val="bg-BG"/>
        </w:rPr>
        <w:t xml:space="preserve"> / с</w:t>
      </w:r>
      <w:r w:rsidR="009127D5" w:rsidRPr="008535D1">
        <w:rPr>
          <w:szCs w:val="22"/>
          <w:u w:val="single"/>
          <w:lang w:val="bg-BG"/>
        </w:rPr>
        <w:t>лед поставяне на патрона в писалката</w:t>
      </w:r>
    </w:p>
    <w:p w:rsidR="00182F65" w:rsidRDefault="00182F65" w:rsidP="00FE78F4">
      <w:pPr>
        <w:keepNext/>
        <w:spacing w:line="240" w:lineRule="auto"/>
        <w:rPr>
          <w:szCs w:val="22"/>
          <w:lang w:val="bg-BG"/>
        </w:rPr>
      </w:pPr>
    </w:p>
    <w:p w:rsidR="00D5582A" w:rsidRPr="00D5582A" w:rsidRDefault="00D5582A" w:rsidP="00D5582A">
      <w:pPr>
        <w:rPr>
          <w:szCs w:val="22"/>
          <w:lang w:val="ru-RU"/>
        </w:rPr>
      </w:pPr>
      <w:r w:rsidRPr="00D5582A">
        <w:rPr>
          <w:szCs w:val="22"/>
          <w:lang w:val="ru-RU"/>
        </w:rPr>
        <w:t>28 дни.</w:t>
      </w:r>
    </w:p>
    <w:p w:rsidR="009127D5" w:rsidRDefault="009127D5">
      <w:pPr>
        <w:tabs>
          <w:tab w:val="clear" w:pos="567"/>
        </w:tabs>
        <w:spacing w:line="240" w:lineRule="auto"/>
        <w:ind w:left="567" w:hanging="567"/>
        <w:rPr>
          <w:noProof/>
          <w:szCs w:val="22"/>
          <w:lang w:val="bg-BG"/>
        </w:rPr>
      </w:pPr>
    </w:p>
    <w:p w:rsidR="009127D5" w:rsidRDefault="009127D5" w:rsidP="00867955">
      <w:pPr>
        <w:keepNext/>
        <w:tabs>
          <w:tab w:val="clear" w:pos="567"/>
        </w:tabs>
        <w:spacing w:line="240" w:lineRule="auto"/>
        <w:ind w:left="567" w:hanging="567"/>
        <w:rPr>
          <w:noProof/>
          <w:szCs w:val="22"/>
          <w:lang w:val="bg-BG"/>
        </w:rPr>
      </w:pPr>
      <w:r>
        <w:rPr>
          <w:b/>
          <w:noProof/>
          <w:szCs w:val="22"/>
          <w:lang w:val="bg-BG"/>
        </w:rPr>
        <w:t>6.4</w:t>
      </w:r>
      <w:r>
        <w:rPr>
          <w:b/>
          <w:noProof/>
          <w:szCs w:val="22"/>
          <w:lang w:val="bg-BG"/>
        </w:rPr>
        <w:tab/>
      </w:r>
      <w:r>
        <w:rPr>
          <w:b/>
          <w:szCs w:val="22"/>
          <w:lang w:val="bg-BG"/>
        </w:rPr>
        <w:t>Специални условия на съхранение</w:t>
      </w:r>
    </w:p>
    <w:p w:rsidR="009127D5" w:rsidRDefault="009127D5" w:rsidP="00867955">
      <w:pPr>
        <w:keepNext/>
        <w:tabs>
          <w:tab w:val="clear" w:pos="567"/>
        </w:tabs>
        <w:spacing w:line="240" w:lineRule="auto"/>
        <w:ind w:left="567" w:hanging="567"/>
        <w:rPr>
          <w:noProof/>
          <w:szCs w:val="22"/>
          <w:lang w:val="bg-BG"/>
        </w:rPr>
      </w:pPr>
    </w:p>
    <w:p w:rsidR="0050410C" w:rsidRDefault="0050410C" w:rsidP="00FE78F4">
      <w:pPr>
        <w:keepNext/>
        <w:tabs>
          <w:tab w:val="clear" w:pos="567"/>
        </w:tabs>
        <w:spacing w:line="240" w:lineRule="auto"/>
        <w:rPr>
          <w:szCs w:val="22"/>
          <w:lang w:val="bg-BG"/>
        </w:rPr>
      </w:pPr>
      <w:r>
        <w:rPr>
          <w:szCs w:val="22"/>
          <w:lang w:val="bg-BG"/>
        </w:rPr>
        <w:t>Да не се замразява. Да не се излага на прекомерна топлина или пряка слънчева светлина.</w:t>
      </w:r>
    </w:p>
    <w:p w:rsidR="0050410C" w:rsidRDefault="0050410C" w:rsidP="00FE78F4">
      <w:pPr>
        <w:keepNext/>
        <w:tabs>
          <w:tab w:val="clear" w:pos="567"/>
        </w:tabs>
        <w:spacing w:line="240" w:lineRule="auto"/>
        <w:rPr>
          <w:szCs w:val="22"/>
          <w:lang w:val="bg-BG"/>
        </w:rPr>
      </w:pPr>
    </w:p>
    <w:p w:rsidR="00861BE5" w:rsidRDefault="0038223B" w:rsidP="00FE78F4">
      <w:pPr>
        <w:keepNext/>
        <w:tabs>
          <w:tab w:val="clear" w:pos="567"/>
        </w:tabs>
        <w:spacing w:line="240" w:lineRule="auto"/>
        <w:rPr>
          <w:szCs w:val="22"/>
          <w:u w:val="single"/>
          <w:lang w:val="bg-BG"/>
        </w:rPr>
      </w:pPr>
      <w:r>
        <w:rPr>
          <w:szCs w:val="22"/>
          <w:u w:val="single"/>
          <w:lang w:val="bg-BG"/>
        </w:rPr>
        <w:t>Преди употреба</w:t>
      </w:r>
    </w:p>
    <w:p w:rsidR="00182F65" w:rsidRPr="008F623B" w:rsidRDefault="00182F65" w:rsidP="00FE78F4">
      <w:pPr>
        <w:keepNext/>
        <w:tabs>
          <w:tab w:val="clear" w:pos="567"/>
        </w:tabs>
        <w:spacing w:line="240" w:lineRule="auto"/>
        <w:rPr>
          <w:i/>
          <w:szCs w:val="22"/>
          <w:u w:val="single"/>
          <w:lang w:val="bg-BG"/>
        </w:rPr>
      </w:pPr>
    </w:p>
    <w:p w:rsidR="00861BE5" w:rsidRDefault="00861BE5" w:rsidP="00861BE5">
      <w:pPr>
        <w:tabs>
          <w:tab w:val="clear" w:pos="567"/>
        </w:tabs>
        <w:spacing w:line="240" w:lineRule="auto"/>
        <w:rPr>
          <w:strike/>
          <w:szCs w:val="22"/>
          <w:lang w:val="bg-BG"/>
        </w:rPr>
      </w:pPr>
      <w:r>
        <w:rPr>
          <w:szCs w:val="22"/>
          <w:lang w:val="bg-BG"/>
        </w:rPr>
        <w:t xml:space="preserve">Да се съхранява </w:t>
      </w:r>
      <w:r w:rsidRPr="00FB7E24">
        <w:rPr>
          <w:szCs w:val="22"/>
          <w:lang w:val="ru-RU"/>
        </w:rPr>
        <w:t>в хладилник (2°С - 8°С).</w:t>
      </w:r>
    </w:p>
    <w:p w:rsidR="00861BE5" w:rsidRDefault="00861BE5" w:rsidP="00861BE5">
      <w:pPr>
        <w:ind w:left="567" w:hanging="567"/>
        <w:rPr>
          <w:szCs w:val="22"/>
          <w:lang w:val="ru-RU"/>
        </w:rPr>
      </w:pPr>
    </w:p>
    <w:p w:rsidR="00861BE5" w:rsidRPr="008F623B" w:rsidRDefault="003C3B7A" w:rsidP="00FE78F4">
      <w:pPr>
        <w:keepNext/>
        <w:spacing w:line="240" w:lineRule="auto"/>
        <w:rPr>
          <w:i/>
          <w:szCs w:val="22"/>
          <w:u w:val="single"/>
          <w:lang w:val="ru-RU"/>
        </w:rPr>
      </w:pPr>
      <w:r w:rsidRPr="009A3D6A">
        <w:rPr>
          <w:szCs w:val="22"/>
          <w:u w:val="single"/>
          <w:lang w:val="bg-BG"/>
        </w:rPr>
        <w:t>След първоначално отваряне</w:t>
      </w:r>
      <w:r>
        <w:rPr>
          <w:szCs w:val="22"/>
          <w:u w:val="single"/>
          <w:lang w:val="bg-BG"/>
        </w:rPr>
        <w:t xml:space="preserve"> / с</w:t>
      </w:r>
      <w:r w:rsidR="00861BE5" w:rsidRPr="008535D1">
        <w:rPr>
          <w:szCs w:val="22"/>
          <w:u w:val="single"/>
          <w:lang w:val="bg-BG"/>
        </w:rPr>
        <w:t>лед поставяне на патрона в писалката</w:t>
      </w:r>
    </w:p>
    <w:p w:rsidR="009127D5" w:rsidRDefault="009127D5">
      <w:pPr>
        <w:tabs>
          <w:tab w:val="clear" w:pos="567"/>
        </w:tabs>
        <w:spacing w:line="240" w:lineRule="auto"/>
        <w:ind w:left="567" w:hanging="567"/>
        <w:rPr>
          <w:noProof/>
          <w:szCs w:val="22"/>
          <w:lang w:val="bg-BG"/>
        </w:rPr>
      </w:pPr>
    </w:p>
    <w:p w:rsidR="0050410C" w:rsidRDefault="0050410C" w:rsidP="008535D1">
      <w:pPr>
        <w:keepNext/>
        <w:tabs>
          <w:tab w:val="clear" w:pos="567"/>
          <w:tab w:val="left" w:pos="720"/>
        </w:tabs>
        <w:spacing w:line="240" w:lineRule="auto"/>
        <w:ind w:left="567" w:hanging="567"/>
        <w:rPr>
          <w:i/>
          <w:szCs w:val="22"/>
          <w:u w:val="single"/>
          <w:lang w:val="bg-BG"/>
        </w:rPr>
      </w:pPr>
      <w:r w:rsidRPr="0028363F">
        <w:rPr>
          <w:i/>
          <w:szCs w:val="22"/>
          <w:u w:val="single"/>
          <w:lang w:val="bg-BG"/>
        </w:rPr>
        <w:t>Патрон</w:t>
      </w:r>
    </w:p>
    <w:p w:rsidR="00182F65" w:rsidRPr="0028363F" w:rsidRDefault="00182F65" w:rsidP="008535D1">
      <w:pPr>
        <w:keepNext/>
        <w:tabs>
          <w:tab w:val="clear" w:pos="567"/>
          <w:tab w:val="left" w:pos="720"/>
        </w:tabs>
        <w:spacing w:line="240" w:lineRule="auto"/>
        <w:ind w:left="567" w:hanging="567"/>
        <w:rPr>
          <w:i/>
          <w:szCs w:val="22"/>
          <w:u w:val="single"/>
          <w:lang w:val="bg-BG"/>
        </w:rPr>
      </w:pPr>
    </w:p>
    <w:p w:rsidR="0050410C" w:rsidRDefault="0050410C" w:rsidP="0050410C">
      <w:pPr>
        <w:tabs>
          <w:tab w:val="left" w:pos="0"/>
        </w:tabs>
        <w:rPr>
          <w:szCs w:val="22"/>
          <w:lang w:val="bg-BG"/>
        </w:rPr>
      </w:pPr>
      <w:r>
        <w:rPr>
          <w:szCs w:val="22"/>
          <w:lang w:val="bg-BG"/>
        </w:rPr>
        <w:t xml:space="preserve">Да се съхранява под </w:t>
      </w:r>
      <w:smartTag w:uri="urn:schemas-microsoft-com:office:smarttags" w:element="metricconverter">
        <w:smartTagPr>
          <w:attr w:name="ProductID" w:val="30ﾰC"/>
        </w:smartTagPr>
        <w:r>
          <w:rPr>
            <w:lang w:val="bg-BG"/>
          </w:rPr>
          <w:t>30°C</w:t>
        </w:r>
      </w:smartTag>
      <w:r>
        <w:rPr>
          <w:lang w:val="bg-BG"/>
        </w:rPr>
        <w:t xml:space="preserve">. Да не се съхранява в хладилник. Писалката с поставения патрон </w:t>
      </w:r>
      <w:r>
        <w:rPr>
          <w:szCs w:val="22"/>
          <w:lang w:val="bg-BG"/>
        </w:rPr>
        <w:t>не трябва да се съхранява с прикрепена игла.</w:t>
      </w:r>
    </w:p>
    <w:p w:rsidR="0050410C" w:rsidRDefault="0050410C" w:rsidP="0050410C">
      <w:pPr>
        <w:tabs>
          <w:tab w:val="clear" w:pos="567"/>
          <w:tab w:val="left" w:pos="720"/>
        </w:tabs>
        <w:spacing w:line="240" w:lineRule="auto"/>
        <w:ind w:left="567" w:hanging="567"/>
        <w:rPr>
          <w:szCs w:val="22"/>
          <w:lang w:val="bg-BG"/>
        </w:rPr>
      </w:pPr>
    </w:p>
    <w:p w:rsidR="0050410C" w:rsidRPr="0028363F" w:rsidRDefault="0050410C" w:rsidP="008535D1">
      <w:pPr>
        <w:keepNext/>
        <w:tabs>
          <w:tab w:val="left" w:pos="0"/>
        </w:tabs>
        <w:spacing w:line="240" w:lineRule="auto"/>
        <w:ind w:left="567" w:hanging="567"/>
        <w:rPr>
          <w:i/>
          <w:u w:val="single"/>
          <w:lang w:val="bg-BG"/>
        </w:rPr>
      </w:pPr>
      <w:r w:rsidRPr="0028363F">
        <w:rPr>
          <w:i/>
          <w:u w:val="single"/>
          <w:lang w:val="bg-BG"/>
        </w:rPr>
        <w:t xml:space="preserve">Писалка </w:t>
      </w:r>
      <w:r w:rsidRPr="0028363F">
        <w:rPr>
          <w:i/>
          <w:u w:val="single"/>
        </w:rPr>
        <w:t>KwikPen</w:t>
      </w:r>
    </w:p>
    <w:p w:rsidR="00182F65" w:rsidRPr="0028363F" w:rsidRDefault="00182F65" w:rsidP="008535D1">
      <w:pPr>
        <w:keepNext/>
        <w:tabs>
          <w:tab w:val="left" w:pos="0"/>
        </w:tabs>
        <w:spacing w:line="240" w:lineRule="auto"/>
        <w:ind w:left="567" w:hanging="567"/>
        <w:rPr>
          <w:i/>
          <w:szCs w:val="22"/>
          <w:u w:val="single"/>
          <w:lang w:val="bg-BG"/>
        </w:rPr>
      </w:pPr>
    </w:p>
    <w:p w:rsidR="0050410C" w:rsidRDefault="0050410C" w:rsidP="0050410C">
      <w:pPr>
        <w:tabs>
          <w:tab w:val="left" w:pos="0"/>
        </w:tabs>
        <w:rPr>
          <w:szCs w:val="22"/>
          <w:lang w:val="bg-BG"/>
        </w:rPr>
      </w:pPr>
      <w:r>
        <w:rPr>
          <w:szCs w:val="22"/>
          <w:lang w:val="bg-BG"/>
        </w:rPr>
        <w:t xml:space="preserve">Да се съхранява под </w:t>
      </w:r>
      <w:smartTag w:uri="urn:schemas-microsoft-com:office:smarttags" w:element="metricconverter">
        <w:smartTagPr>
          <w:attr w:name="ProductID" w:val="30ﾰC"/>
        </w:smartTagPr>
        <w:r>
          <w:rPr>
            <w:lang w:val="bg-BG"/>
          </w:rPr>
          <w:t>30°C</w:t>
        </w:r>
      </w:smartTag>
      <w:r>
        <w:rPr>
          <w:lang w:val="bg-BG"/>
        </w:rPr>
        <w:t>. Да не се съхранява в хладилник. Предварително напълнената писалка</w:t>
      </w:r>
      <w:r>
        <w:rPr>
          <w:szCs w:val="22"/>
          <w:lang w:val="bg-BG"/>
        </w:rPr>
        <w:t xml:space="preserve"> не трябва да се съхранява с прикрепена игла.</w:t>
      </w:r>
    </w:p>
    <w:p w:rsidR="0050410C" w:rsidRDefault="0050410C">
      <w:pPr>
        <w:tabs>
          <w:tab w:val="clear" w:pos="567"/>
        </w:tabs>
        <w:spacing w:line="240" w:lineRule="auto"/>
        <w:ind w:left="567" w:hanging="567"/>
        <w:rPr>
          <w:noProof/>
          <w:szCs w:val="22"/>
          <w:lang w:val="bg-BG"/>
        </w:rPr>
      </w:pPr>
    </w:p>
    <w:p w:rsidR="0050410C" w:rsidRDefault="0050410C">
      <w:pPr>
        <w:tabs>
          <w:tab w:val="clear" w:pos="567"/>
        </w:tabs>
        <w:spacing w:line="240" w:lineRule="auto"/>
        <w:ind w:left="567" w:hanging="567"/>
        <w:rPr>
          <w:noProof/>
          <w:szCs w:val="22"/>
          <w:lang w:val="bg-BG"/>
        </w:rPr>
      </w:pPr>
    </w:p>
    <w:p w:rsidR="009127D5" w:rsidRDefault="009127D5" w:rsidP="00FE78F4">
      <w:pPr>
        <w:keepNext/>
        <w:spacing w:line="240" w:lineRule="auto"/>
        <w:ind w:left="513" w:hanging="513"/>
        <w:rPr>
          <w:b/>
          <w:szCs w:val="22"/>
          <w:lang w:val="ru-RU"/>
        </w:rPr>
      </w:pPr>
      <w:r>
        <w:rPr>
          <w:b/>
          <w:szCs w:val="22"/>
          <w:lang w:val="bg-BG"/>
        </w:rPr>
        <w:t>6.5</w:t>
      </w:r>
      <w:r>
        <w:rPr>
          <w:b/>
          <w:szCs w:val="22"/>
          <w:lang w:val="bg-BG"/>
        </w:rPr>
        <w:tab/>
      </w:r>
      <w:r w:rsidR="00FA34B6" w:rsidRPr="000D3C7C">
        <w:rPr>
          <w:b/>
          <w:szCs w:val="22"/>
          <w:lang w:val="bg-BG"/>
        </w:rPr>
        <w:t>Вид и съдържание н</w:t>
      </w:r>
      <w:r>
        <w:rPr>
          <w:b/>
          <w:szCs w:val="22"/>
          <w:lang w:val="bg-BG"/>
        </w:rPr>
        <w:t>а опаковката</w:t>
      </w:r>
    </w:p>
    <w:p w:rsidR="009127D5" w:rsidRDefault="009127D5" w:rsidP="00867955">
      <w:pPr>
        <w:keepNext/>
        <w:tabs>
          <w:tab w:val="clear" w:pos="567"/>
        </w:tabs>
        <w:spacing w:line="240" w:lineRule="auto"/>
        <w:ind w:left="567" w:hanging="567"/>
        <w:rPr>
          <w:szCs w:val="22"/>
          <w:highlight w:val="lightGray"/>
          <w:lang w:val="bg-BG"/>
        </w:rPr>
      </w:pPr>
    </w:p>
    <w:p w:rsidR="0050410C" w:rsidRDefault="0050410C" w:rsidP="008535D1">
      <w:pPr>
        <w:keepNext/>
        <w:tabs>
          <w:tab w:val="clear" w:pos="567"/>
          <w:tab w:val="left" w:pos="720"/>
        </w:tabs>
        <w:spacing w:line="240" w:lineRule="auto"/>
        <w:ind w:left="567" w:hanging="567"/>
        <w:rPr>
          <w:u w:val="single"/>
          <w:lang w:val="bg-BG"/>
        </w:rPr>
      </w:pPr>
      <w:r>
        <w:rPr>
          <w:u w:val="single"/>
          <w:lang w:val="bg-BG"/>
        </w:rPr>
        <w:t>Патрон</w:t>
      </w:r>
    </w:p>
    <w:p w:rsidR="00182F65" w:rsidRDefault="00182F65" w:rsidP="008535D1">
      <w:pPr>
        <w:keepNext/>
        <w:tabs>
          <w:tab w:val="clear" w:pos="567"/>
          <w:tab w:val="left" w:pos="720"/>
        </w:tabs>
        <w:spacing w:line="240" w:lineRule="auto"/>
        <w:ind w:left="567" w:hanging="567"/>
        <w:rPr>
          <w:u w:val="single"/>
          <w:lang w:val="bg-BG"/>
        </w:rPr>
      </w:pPr>
    </w:p>
    <w:p w:rsidR="009127D5" w:rsidRDefault="009127D5">
      <w:pPr>
        <w:pStyle w:val="BodyText3"/>
        <w:tabs>
          <w:tab w:val="clear" w:pos="567"/>
        </w:tabs>
        <w:spacing w:line="240" w:lineRule="auto"/>
        <w:jc w:val="left"/>
        <w:rPr>
          <w:lang w:val="bg-BG"/>
        </w:rPr>
      </w:pPr>
      <w:r>
        <w:rPr>
          <w:lang w:val="bg-BG"/>
        </w:rPr>
        <w:t>Суспензията е напълнена в патрони от стъкло</w:t>
      </w:r>
      <w:r w:rsidR="007454CB" w:rsidRPr="007454CB">
        <w:rPr>
          <w:lang w:val="bg-BG"/>
        </w:rPr>
        <w:t xml:space="preserve"> </w:t>
      </w:r>
      <w:r w:rsidR="007454CB">
        <w:rPr>
          <w:lang w:val="bg-BG"/>
        </w:rPr>
        <w:t xml:space="preserve">тип </w:t>
      </w:r>
      <w:r w:rsidR="007454CB">
        <w:t>I</w:t>
      </w:r>
      <w:r>
        <w:rPr>
          <w:lang w:val="bg-BG"/>
        </w:rPr>
        <w:t>, запечатани с бутилов или халобутилов</w:t>
      </w:r>
      <w:r w:rsidR="007454CB">
        <w:rPr>
          <w:lang w:val="bg-BG"/>
        </w:rPr>
        <w:t xml:space="preserve"> уплътняващ</w:t>
      </w:r>
      <w:r>
        <w:rPr>
          <w:lang w:val="bg-BG"/>
        </w:rPr>
        <w:t xml:space="preserve"> диск</w:t>
      </w:r>
      <w:r w:rsidR="007454CB">
        <w:rPr>
          <w:lang w:val="bg-BG"/>
        </w:rPr>
        <w:t>,</w:t>
      </w:r>
      <w:r>
        <w:rPr>
          <w:lang w:val="bg-BG"/>
        </w:rPr>
        <w:t xml:space="preserve"> </w:t>
      </w:r>
      <w:r w:rsidR="00293102">
        <w:rPr>
          <w:lang w:val="bg-BG"/>
        </w:rPr>
        <w:t xml:space="preserve">защитени с алуминиева обкатка, </w:t>
      </w:r>
      <w:r>
        <w:rPr>
          <w:lang w:val="bg-BG"/>
        </w:rPr>
        <w:t xml:space="preserve">и бутала. Диметиконова или силиконова </w:t>
      </w:r>
      <w:r w:rsidRPr="003C3B7A">
        <w:rPr>
          <w:lang w:val="bg-BG"/>
        </w:rPr>
        <w:t>емулсия може да се използва за третиране на буталото на патрона и/или на стъкления патрон.</w:t>
      </w:r>
    </w:p>
    <w:p w:rsidR="009127D5" w:rsidRDefault="009127D5">
      <w:pPr>
        <w:pStyle w:val="BodyText3"/>
        <w:tabs>
          <w:tab w:val="clear" w:pos="567"/>
        </w:tabs>
        <w:spacing w:line="240" w:lineRule="auto"/>
        <w:jc w:val="left"/>
        <w:rPr>
          <w:lang w:val="bg-BG"/>
        </w:rPr>
      </w:pPr>
    </w:p>
    <w:p w:rsidR="007723A0" w:rsidRPr="007723A0" w:rsidRDefault="007723A0" w:rsidP="007723A0">
      <w:pPr>
        <w:pStyle w:val="BodyText3"/>
        <w:rPr>
          <w:lang w:val="ru-RU"/>
        </w:rPr>
      </w:pPr>
      <w:r w:rsidRPr="007723A0">
        <w:rPr>
          <w:lang w:val="bg-BG"/>
        </w:rPr>
        <w:t xml:space="preserve">Патрон </w:t>
      </w:r>
      <w:r w:rsidRPr="007723A0">
        <w:rPr>
          <w:lang w:val="ru-RU"/>
        </w:rPr>
        <w:t>3</w:t>
      </w:r>
      <w:r w:rsidRPr="007723A0">
        <w:t> ml</w:t>
      </w:r>
      <w:r w:rsidRPr="007723A0">
        <w:rPr>
          <w:lang w:val="ru-RU"/>
        </w:rPr>
        <w:t xml:space="preserve">: </w:t>
      </w:r>
      <w:r w:rsidRPr="007723A0">
        <w:rPr>
          <w:lang w:val="bg-BG"/>
        </w:rPr>
        <w:t>опаковки от 5 или 10 патрона</w:t>
      </w:r>
      <w:r w:rsidRPr="007723A0">
        <w:rPr>
          <w:lang w:val="ru-RU"/>
        </w:rPr>
        <w:t xml:space="preserve">. </w:t>
      </w:r>
      <w:r w:rsidRPr="007723A0">
        <w:rPr>
          <w:lang w:val="bg-BG"/>
        </w:rPr>
        <w:t>Не всички видове опаковки могат да бъдат пуснати на пазара.</w:t>
      </w:r>
    </w:p>
    <w:p w:rsidR="007723A0" w:rsidRDefault="007723A0">
      <w:pPr>
        <w:pStyle w:val="BodyText3"/>
        <w:tabs>
          <w:tab w:val="clear" w:pos="567"/>
        </w:tabs>
        <w:spacing w:line="240" w:lineRule="auto"/>
        <w:jc w:val="left"/>
        <w:rPr>
          <w:lang w:val="bg-BG"/>
        </w:rPr>
      </w:pPr>
    </w:p>
    <w:p w:rsidR="0050410C" w:rsidRPr="0028363F" w:rsidRDefault="0050410C" w:rsidP="008535D1">
      <w:pPr>
        <w:keepNext/>
        <w:tabs>
          <w:tab w:val="left" w:pos="0"/>
        </w:tabs>
        <w:spacing w:line="240" w:lineRule="auto"/>
        <w:ind w:left="567" w:hanging="567"/>
        <w:rPr>
          <w:u w:val="single"/>
          <w:lang w:val="bg-BG"/>
        </w:rPr>
      </w:pPr>
      <w:r>
        <w:rPr>
          <w:u w:val="single"/>
          <w:lang w:val="bg-BG"/>
        </w:rPr>
        <w:t xml:space="preserve">Писалка </w:t>
      </w:r>
      <w:r>
        <w:rPr>
          <w:u w:val="single"/>
        </w:rPr>
        <w:t>KwikPen</w:t>
      </w:r>
    </w:p>
    <w:p w:rsidR="00182F65" w:rsidRDefault="00182F65" w:rsidP="008535D1">
      <w:pPr>
        <w:keepNext/>
        <w:tabs>
          <w:tab w:val="left" w:pos="0"/>
        </w:tabs>
        <w:spacing w:line="240" w:lineRule="auto"/>
        <w:ind w:left="567" w:hanging="567"/>
        <w:rPr>
          <w:u w:val="single"/>
          <w:lang w:val="bg-BG"/>
        </w:rPr>
      </w:pPr>
    </w:p>
    <w:p w:rsidR="0050410C" w:rsidRDefault="0050410C" w:rsidP="0050410C">
      <w:pPr>
        <w:tabs>
          <w:tab w:val="clear" w:pos="567"/>
          <w:tab w:val="left" w:pos="720"/>
        </w:tabs>
        <w:spacing w:line="240" w:lineRule="auto"/>
        <w:ind w:right="11"/>
        <w:rPr>
          <w:lang w:val="bg-BG"/>
        </w:rPr>
      </w:pPr>
      <w:r>
        <w:rPr>
          <w:lang w:val="bg-BG"/>
        </w:rPr>
        <w:t xml:space="preserve">Суспензията е напълнена в патрони от стъкло тип </w:t>
      </w:r>
      <w:r>
        <w:t>I</w:t>
      </w:r>
      <w:r>
        <w:rPr>
          <w:lang w:val="bg-BG"/>
        </w:rPr>
        <w:t xml:space="preserve">, запечатани с халобутилов уплътняващ диск, защитени с алуминиева обкатка, </w:t>
      </w:r>
      <w:r>
        <w:rPr>
          <w:szCs w:val="22"/>
          <w:lang w:val="bg-BG"/>
        </w:rPr>
        <w:t>и бутало</w:t>
      </w:r>
      <w:r>
        <w:rPr>
          <w:lang w:val="bg-BG"/>
        </w:rPr>
        <w:t xml:space="preserve">. Диметиконова или силиконова емулсия може да се използва за третиране на буталото на патрона и/или на стъкления патрон. </w:t>
      </w:r>
      <w:r w:rsidR="00182F65" w:rsidRPr="00366FC3">
        <w:rPr>
          <w:szCs w:val="22"/>
          <w:lang w:val="bg-BG"/>
        </w:rPr>
        <w:t>Патроните са запечатани в писалка-инжектор за еднократна употреба</w:t>
      </w:r>
      <w:r w:rsidR="00182F65" w:rsidDel="00182F65">
        <w:rPr>
          <w:lang w:val="bg-BG"/>
        </w:rPr>
        <w:t xml:space="preserve"> </w:t>
      </w:r>
      <w:r>
        <w:rPr>
          <w:lang w:val="bg-BG"/>
        </w:rPr>
        <w:t xml:space="preserve">, наречени </w:t>
      </w:r>
      <w:r w:rsidR="003C3B7A">
        <w:rPr>
          <w:lang w:val="bg-BG"/>
        </w:rPr>
        <w:t>„</w:t>
      </w:r>
      <w:r>
        <w:t>KwikPen</w:t>
      </w:r>
      <w:r w:rsidR="003C3B7A">
        <w:rPr>
          <w:lang w:val="bg-BG"/>
        </w:rPr>
        <w:t>“</w:t>
      </w:r>
      <w:r>
        <w:rPr>
          <w:lang w:val="ru-RU"/>
        </w:rPr>
        <w:t xml:space="preserve"> </w:t>
      </w:r>
      <w:r>
        <w:rPr>
          <w:lang w:val="bg-BG"/>
        </w:rPr>
        <w:t>(Квик</w:t>
      </w:r>
      <w:r>
        <w:rPr>
          <w:lang w:val="bg-BG"/>
        </w:rPr>
        <w:noBreakHyphen/>
        <w:t>писалка). Иглите не са включени.</w:t>
      </w:r>
    </w:p>
    <w:p w:rsidR="0050410C" w:rsidRDefault="0050410C">
      <w:pPr>
        <w:pStyle w:val="BodyText3"/>
        <w:tabs>
          <w:tab w:val="clear" w:pos="567"/>
        </w:tabs>
        <w:spacing w:line="240" w:lineRule="auto"/>
        <w:jc w:val="left"/>
        <w:rPr>
          <w:lang w:val="bg-BG"/>
        </w:rPr>
      </w:pPr>
    </w:p>
    <w:p w:rsidR="009127D5" w:rsidRDefault="0050410C">
      <w:pPr>
        <w:pStyle w:val="BodyText3"/>
        <w:tabs>
          <w:tab w:val="clear" w:pos="567"/>
        </w:tabs>
        <w:spacing w:line="240" w:lineRule="auto"/>
        <w:jc w:val="left"/>
        <w:rPr>
          <w:lang w:val="bg-BG"/>
        </w:rPr>
      </w:pPr>
      <w:r>
        <w:rPr>
          <w:lang w:val="bg-BG"/>
        </w:rPr>
        <w:t xml:space="preserve">Писалка </w:t>
      </w:r>
      <w:r>
        <w:t>KwikPen</w:t>
      </w:r>
      <w:r>
        <w:rPr>
          <w:lang w:val="bg-BG"/>
        </w:rPr>
        <w:t xml:space="preserve"> </w:t>
      </w:r>
      <w:r>
        <w:rPr>
          <w:lang w:val="ru-RU"/>
        </w:rPr>
        <w:t>3</w:t>
      </w:r>
      <w:r>
        <w:t> ml</w:t>
      </w:r>
      <w:r>
        <w:rPr>
          <w:lang w:val="ru-RU"/>
        </w:rPr>
        <w:t xml:space="preserve">: </w:t>
      </w:r>
      <w:r>
        <w:rPr>
          <w:lang w:val="bg-BG"/>
        </w:rPr>
        <w:t xml:space="preserve">опаковки от 5 </w:t>
      </w:r>
      <w:r w:rsidR="007723A0" w:rsidRPr="007723A0">
        <w:rPr>
          <w:lang w:val="bg-BG"/>
        </w:rPr>
        <w:t xml:space="preserve">предварително напълнени писалки </w:t>
      </w:r>
      <w:r>
        <w:rPr>
          <w:lang w:val="bg-BG"/>
        </w:rPr>
        <w:t>или групова опаковка, съдржаща 10 (2 опаковки от по 5)</w:t>
      </w:r>
      <w:r w:rsidR="007723A0" w:rsidRPr="007723A0">
        <w:rPr>
          <w:rFonts w:eastAsia="SimSun"/>
          <w:szCs w:val="22"/>
          <w:lang w:val="bg-BG" w:eastAsia="zh-CN"/>
        </w:rPr>
        <w:t xml:space="preserve"> </w:t>
      </w:r>
      <w:r w:rsidR="007723A0" w:rsidRPr="007723A0">
        <w:rPr>
          <w:lang w:val="bg-BG"/>
        </w:rPr>
        <w:t>предварително напълнени писалки</w:t>
      </w:r>
      <w:r>
        <w:rPr>
          <w:lang w:val="ru-RU"/>
        </w:rPr>
        <w:t xml:space="preserve">. </w:t>
      </w:r>
      <w:r w:rsidR="009127D5">
        <w:rPr>
          <w:lang w:val="bg-BG"/>
        </w:rPr>
        <w:t xml:space="preserve">Не всички видове опаковки могат да бъдат пуснати </w:t>
      </w:r>
      <w:r w:rsidR="006427E3" w:rsidRPr="006427E3">
        <w:rPr>
          <w:lang w:val="bg-BG"/>
        </w:rPr>
        <w:t>на пазара</w:t>
      </w:r>
      <w:r w:rsidR="009127D5">
        <w:rPr>
          <w:lang w:val="bg-BG"/>
        </w:rPr>
        <w:t>.</w:t>
      </w:r>
    </w:p>
    <w:p w:rsidR="009127D5" w:rsidRDefault="009127D5">
      <w:pPr>
        <w:tabs>
          <w:tab w:val="clear" w:pos="567"/>
        </w:tabs>
        <w:spacing w:line="240" w:lineRule="auto"/>
        <w:ind w:left="567" w:hanging="540"/>
        <w:jc w:val="both"/>
        <w:rPr>
          <w:highlight w:val="lightGray"/>
          <w:lang w:val="bg-BG"/>
        </w:rPr>
      </w:pPr>
    </w:p>
    <w:p w:rsidR="009127D5" w:rsidRDefault="009127D5" w:rsidP="00867955">
      <w:pPr>
        <w:keepNext/>
        <w:tabs>
          <w:tab w:val="clear" w:pos="567"/>
        </w:tabs>
        <w:spacing w:line="240" w:lineRule="auto"/>
        <w:ind w:left="567" w:hanging="567"/>
        <w:rPr>
          <w:lang w:val="bg-BG"/>
        </w:rPr>
      </w:pPr>
      <w:r>
        <w:rPr>
          <w:b/>
          <w:noProof/>
          <w:szCs w:val="22"/>
          <w:lang w:val="bg-BG"/>
        </w:rPr>
        <w:t>6.6</w:t>
      </w:r>
      <w:r>
        <w:rPr>
          <w:b/>
          <w:noProof/>
          <w:szCs w:val="22"/>
          <w:lang w:val="bg-BG"/>
        </w:rPr>
        <w:tab/>
      </w:r>
      <w:r>
        <w:rPr>
          <w:b/>
          <w:noProof/>
          <w:lang w:val="bg-BG"/>
        </w:rPr>
        <w:t>Специални предпазни мерки при изхвърляне и работа</w:t>
      </w:r>
    </w:p>
    <w:p w:rsidR="009127D5" w:rsidRDefault="009127D5" w:rsidP="00867955">
      <w:pPr>
        <w:keepNext/>
        <w:tabs>
          <w:tab w:val="clear" w:pos="567"/>
        </w:tabs>
        <w:spacing w:line="240" w:lineRule="auto"/>
        <w:ind w:left="567" w:hanging="567"/>
        <w:rPr>
          <w:noProof/>
          <w:szCs w:val="22"/>
          <w:lang w:val="bg-BG"/>
        </w:rPr>
      </w:pPr>
    </w:p>
    <w:p w:rsidR="00233EDD" w:rsidRDefault="00233EDD" w:rsidP="00867955">
      <w:pPr>
        <w:keepNext/>
        <w:tabs>
          <w:tab w:val="clear" w:pos="567"/>
        </w:tabs>
        <w:spacing w:line="240" w:lineRule="auto"/>
        <w:ind w:left="567" w:hanging="567"/>
        <w:rPr>
          <w:noProof/>
          <w:szCs w:val="22"/>
          <w:u w:val="single"/>
          <w:lang w:val="bg-BG"/>
        </w:rPr>
      </w:pPr>
      <w:r>
        <w:rPr>
          <w:noProof/>
          <w:szCs w:val="22"/>
          <w:u w:val="single"/>
          <w:lang w:val="bg-BG"/>
        </w:rPr>
        <w:t>Инструкции за употреба и работа</w:t>
      </w:r>
    </w:p>
    <w:p w:rsidR="003C3B7A" w:rsidRPr="00176A79" w:rsidRDefault="003C3B7A" w:rsidP="00867955">
      <w:pPr>
        <w:keepNext/>
        <w:tabs>
          <w:tab w:val="clear" w:pos="567"/>
        </w:tabs>
        <w:spacing w:line="240" w:lineRule="auto"/>
        <w:ind w:left="567" w:hanging="567"/>
        <w:rPr>
          <w:noProof/>
          <w:szCs w:val="22"/>
          <w:u w:val="single"/>
          <w:lang w:val="ru-RU"/>
        </w:rPr>
      </w:pPr>
    </w:p>
    <w:p w:rsidR="00533B0A" w:rsidRPr="003647E8" w:rsidRDefault="00533B0A" w:rsidP="00533B0A">
      <w:pPr>
        <w:pStyle w:val="NoSpacing"/>
        <w:rPr>
          <w:rFonts w:ascii="Times New Roman" w:hAnsi="Times New Roman"/>
          <w:lang w:val="bg-BG" w:eastAsia="de-DE"/>
        </w:rPr>
      </w:pPr>
      <w:r w:rsidRPr="003647E8">
        <w:rPr>
          <w:rFonts w:ascii="Times New Roman" w:hAnsi="Times New Roman"/>
          <w:lang w:val="bg-BG" w:eastAsia="de-DE"/>
        </w:rPr>
        <w:t xml:space="preserve">За да се предотврати възможно пренасяне на болести, всеки патрон </w:t>
      </w:r>
      <w:r w:rsidR="0050410C">
        <w:rPr>
          <w:rFonts w:ascii="Times New Roman" w:hAnsi="Times New Roman"/>
          <w:lang w:val="bg-BG" w:eastAsia="de-DE"/>
        </w:rPr>
        <w:t xml:space="preserve">или писалка </w:t>
      </w:r>
      <w:r w:rsidRPr="003647E8">
        <w:rPr>
          <w:rFonts w:ascii="Times New Roman" w:hAnsi="Times New Roman"/>
          <w:lang w:val="bg-BG" w:eastAsia="de-DE"/>
        </w:rPr>
        <w:t xml:space="preserve">трябва да се използва само от един пациент, </w:t>
      </w:r>
      <w:r w:rsidR="005B4585">
        <w:rPr>
          <w:rFonts w:ascii="Times New Roman" w:hAnsi="Times New Roman"/>
          <w:lang w:val="bg-BG" w:eastAsia="de-DE"/>
        </w:rPr>
        <w:t>дори</w:t>
      </w:r>
      <w:r w:rsidRPr="003647E8">
        <w:rPr>
          <w:rFonts w:ascii="Times New Roman" w:hAnsi="Times New Roman"/>
          <w:lang w:val="bg-BG" w:eastAsia="de-DE"/>
        </w:rPr>
        <w:t xml:space="preserve"> </w:t>
      </w:r>
      <w:r w:rsidR="00173D20">
        <w:rPr>
          <w:rFonts w:ascii="Times New Roman" w:hAnsi="Times New Roman"/>
          <w:lang w:val="bg-BG" w:eastAsia="de-DE"/>
        </w:rPr>
        <w:t xml:space="preserve">и </w:t>
      </w:r>
      <w:r w:rsidRPr="003647E8">
        <w:rPr>
          <w:rFonts w:ascii="Times New Roman" w:hAnsi="Times New Roman"/>
          <w:lang w:val="bg-BG" w:eastAsia="de-DE"/>
        </w:rPr>
        <w:t xml:space="preserve">ако иглата на </w:t>
      </w:r>
      <w:r>
        <w:rPr>
          <w:rFonts w:ascii="Times New Roman" w:hAnsi="Times New Roman"/>
          <w:lang w:val="bg-BG" w:eastAsia="de-DE"/>
        </w:rPr>
        <w:t>писалка</w:t>
      </w:r>
      <w:r w:rsidR="00B56CD4">
        <w:rPr>
          <w:rFonts w:ascii="Times New Roman" w:hAnsi="Times New Roman"/>
          <w:lang w:val="bg-BG" w:eastAsia="de-DE"/>
        </w:rPr>
        <w:t>та</w:t>
      </w:r>
      <w:r w:rsidRPr="003647E8">
        <w:rPr>
          <w:rFonts w:ascii="Times New Roman" w:hAnsi="Times New Roman"/>
          <w:lang w:val="bg-BG" w:eastAsia="de-DE"/>
        </w:rPr>
        <w:t xml:space="preserve"> е сменена</w:t>
      </w:r>
      <w:r>
        <w:rPr>
          <w:rFonts w:ascii="Times New Roman" w:hAnsi="Times New Roman"/>
          <w:lang w:val="bg-BG" w:eastAsia="de-DE"/>
        </w:rPr>
        <w:t>.</w:t>
      </w:r>
      <w:r w:rsidR="0050410C">
        <w:rPr>
          <w:rFonts w:ascii="Times New Roman" w:hAnsi="Times New Roman"/>
          <w:lang w:val="bg-BG" w:eastAsia="de-DE"/>
        </w:rPr>
        <w:t xml:space="preserve"> Пациентът трябва да изхвърля иглата след всяка инжекция.</w:t>
      </w:r>
    </w:p>
    <w:p w:rsidR="00533B0A" w:rsidRPr="00176A79" w:rsidRDefault="00533B0A" w:rsidP="00867955">
      <w:pPr>
        <w:keepNext/>
        <w:tabs>
          <w:tab w:val="clear" w:pos="567"/>
        </w:tabs>
        <w:spacing w:line="240" w:lineRule="auto"/>
        <w:ind w:left="567" w:hanging="567"/>
        <w:rPr>
          <w:noProof/>
          <w:szCs w:val="22"/>
          <w:u w:val="single"/>
          <w:lang w:val="ru-RU"/>
        </w:rPr>
      </w:pPr>
    </w:p>
    <w:p w:rsidR="0050410C" w:rsidRDefault="0050410C" w:rsidP="0050410C">
      <w:pPr>
        <w:rPr>
          <w:szCs w:val="22"/>
          <w:lang w:val="bg-BG"/>
        </w:rPr>
      </w:pPr>
      <w:r>
        <w:t>Humalog</w:t>
      </w:r>
      <w:r>
        <w:rPr>
          <w:lang w:val="ru-RU"/>
        </w:rPr>
        <w:t xml:space="preserve"> </w:t>
      </w:r>
      <w:r>
        <w:t>Mix</w:t>
      </w:r>
      <w:r>
        <w:rPr>
          <w:lang w:val="ru-RU"/>
        </w:rPr>
        <w:t xml:space="preserve">50 </w:t>
      </w:r>
      <w:r>
        <w:rPr>
          <w:szCs w:val="22"/>
          <w:lang w:val="bg-BG"/>
        </w:rPr>
        <w:t>трябва често да се проверяват и не трябва да се използва при наличие на бучки или твърди бели частици, полепнали по дъното или стените на контейнера, придаващи му заскрежен вид.</w:t>
      </w:r>
    </w:p>
    <w:p w:rsidR="00233EDD" w:rsidRDefault="00233EDD" w:rsidP="00233EDD">
      <w:pPr>
        <w:tabs>
          <w:tab w:val="clear" w:pos="567"/>
        </w:tabs>
        <w:spacing w:line="240" w:lineRule="auto"/>
        <w:rPr>
          <w:szCs w:val="22"/>
          <w:lang w:val="bg-BG"/>
        </w:rPr>
      </w:pPr>
    </w:p>
    <w:p w:rsidR="00233EDD" w:rsidRPr="0028363F" w:rsidRDefault="00233EDD" w:rsidP="00867955">
      <w:pPr>
        <w:keepNext/>
        <w:tabs>
          <w:tab w:val="clear" w:pos="567"/>
        </w:tabs>
        <w:spacing w:line="240" w:lineRule="auto"/>
        <w:rPr>
          <w:szCs w:val="22"/>
          <w:u w:val="single"/>
          <w:lang w:val="bg-BG"/>
        </w:rPr>
      </w:pPr>
      <w:r w:rsidRPr="0028363F">
        <w:rPr>
          <w:i/>
          <w:szCs w:val="22"/>
          <w:u w:val="single"/>
          <w:lang w:val="bg-BG"/>
        </w:rPr>
        <w:t>Подготовка на дозата</w:t>
      </w:r>
    </w:p>
    <w:p w:rsidR="00FE7BEA" w:rsidRDefault="00FE7BEA" w:rsidP="00867955">
      <w:pPr>
        <w:keepNext/>
        <w:tabs>
          <w:tab w:val="clear" w:pos="567"/>
        </w:tabs>
        <w:spacing w:line="240" w:lineRule="auto"/>
        <w:ind w:right="-45"/>
        <w:rPr>
          <w:lang w:val="bg-BG"/>
        </w:rPr>
      </w:pPr>
    </w:p>
    <w:p w:rsidR="00B40BA9" w:rsidRDefault="00233EDD" w:rsidP="00867955">
      <w:pPr>
        <w:tabs>
          <w:tab w:val="clear" w:pos="567"/>
        </w:tabs>
        <w:spacing w:line="240" w:lineRule="auto"/>
        <w:rPr>
          <w:szCs w:val="22"/>
          <w:lang w:val="bg-BG"/>
        </w:rPr>
      </w:pPr>
      <w:r>
        <w:rPr>
          <w:szCs w:val="22"/>
          <w:lang w:val="bg-BG"/>
        </w:rPr>
        <w:t xml:space="preserve">Непосредствено преди употреба патроните </w:t>
      </w:r>
      <w:r w:rsidR="00B40BA9">
        <w:rPr>
          <w:szCs w:val="22"/>
          <w:lang w:val="bg-BG"/>
        </w:rPr>
        <w:t xml:space="preserve">или писалките </w:t>
      </w:r>
      <w:r w:rsidR="00B40BA9">
        <w:t>KwikPen</w:t>
      </w:r>
      <w:r w:rsidR="00B40BA9">
        <w:rPr>
          <w:lang w:val="bg-BG"/>
        </w:rPr>
        <w:t xml:space="preserve">, съдържащи </w:t>
      </w:r>
      <w:r>
        <w:rPr>
          <w:szCs w:val="22"/>
          <w:lang w:val="bg-BG"/>
        </w:rPr>
        <w:t>Humalog</w:t>
      </w:r>
      <w:r w:rsidR="00B40BA9">
        <w:rPr>
          <w:szCs w:val="22"/>
          <w:lang w:val="bg-BG"/>
        </w:rPr>
        <w:t> </w:t>
      </w:r>
      <w:r>
        <w:rPr>
          <w:szCs w:val="22"/>
          <w:lang w:val="bg-BG"/>
        </w:rPr>
        <w:t>Mix50 трябва да се потъркалят десет пъти между дланите на ръцете и да се обърнат на 180</w:t>
      </w:r>
      <w:r>
        <w:rPr>
          <w:szCs w:val="22"/>
          <w:lang w:val="bg-BG"/>
        </w:rPr>
        <w:fldChar w:fldCharType="begin"/>
      </w:r>
      <w:r>
        <w:rPr>
          <w:szCs w:val="22"/>
          <w:lang w:val="bg-BG"/>
        </w:rPr>
        <w:instrText>symbol 176 \f "Arial" \s 10</w:instrText>
      </w:r>
      <w:r>
        <w:rPr>
          <w:szCs w:val="22"/>
          <w:lang w:val="bg-BG"/>
        </w:rPr>
        <w:fldChar w:fldCharType="separate"/>
      </w:r>
      <w:r>
        <w:rPr>
          <w:szCs w:val="22"/>
          <w:lang w:val="bg-BG"/>
        </w:rPr>
        <w:fldChar w:fldCharType="end"/>
      </w:r>
      <w:r>
        <w:rPr>
          <w:szCs w:val="22"/>
          <w:lang w:val="bg-BG"/>
        </w:rPr>
        <w:t xml:space="preserve"> десет пъти, за да може инсулинът да се размеси така, че да стане равномерно мътен или с цвят на мляко. Ако не стане такъв, повторете по-горната процедура, докато съдържимото се размеси. Патроните съдържат малко стъклено топче за подпомагане на размесването.</w:t>
      </w:r>
    </w:p>
    <w:p w:rsidR="00B40BA9" w:rsidRDefault="00B40BA9" w:rsidP="00867955">
      <w:pPr>
        <w:tabs>
          <w:tab w:val="clear" w:pos="567"/>
        </w:tabs>
        <w:spacing w:line="240" w:lineRule="auto"/>
        <w:rPr>
          <w:szCs w:val="22"/>
          <w:lang w:val="bg-BG"/>
        </w:rPr>
      </w:pPr>
    </w:p>
    <w:p w:rsidR="00233EDD" w:rsidRDefault="00233EDD" w:rsidP="00867955">
      <w:pPr>
        <w:tabs>
          <w:tab w:val="clear" w:pos="567"/>
        </w:tabs>
        <w:spacing w:line="240" w:lineRule="auto"/>
        <w:rPr>
          <w:szCs w:val="22"/>
          <w:lang w:val="bg-BG"/>
        </w:rPr>
      </w:pPr>
      <w:r>
        <w:rPr>
          <w:szCs w:val="22"/>
          <w:lang w:val="bg-BG"/>
        </w:rPr>
        <w:t>Да не се разклаща грубо, тъй като това може да доведе до образуване на пяна, която ще попречи на правилното измерване на дозата.</w:t>
      </w:r>
    </w:p>
    <w:p w:rsidR="00233EDD" w:rsidRDefault="00233EDD" w:rsidP="00233EDD">
      <w:pPr>
        <w:tabs>
          <w:tab w:val="clear" w:pos="567"/>
        </w:tabs>
        <w:spacing w:line="240" w:lineRule="auto"/>
        <w:rPr>
          <w:szCs w:val="22"/>
          <w:lang w:val="bg-BG"/>
        </w:rPr>
      </w:pPr>
    </w:p>
    <w:p w:rsidR="00B40BA9" w:rsidRPr="0028363F" w:rsidRDefault="00B40BA9" w:rsidP="008535D1">
      <w:pPr>
        <w:keepNext/>
        <w:tabs>
          <w:tab w:val="clear" w:pos="567"/>
          <w:tab w:val="left" w:pos="720"/>
        </w:tabs>
        <w:spacing w:line="240" w:lineRule="auto"/>
        <w:ind w:left="567" w:hanging="567"/>
        <w:rPr>
          <w:i/>
          <w:iCs/>
          <w:noProof/>
          <w:szCs w:val="22"/>
          <w:lang w:val="bg-BG"/>
        </w:rPr>
      </w:pPr>
      <w:r w:rsidRPr="0028363F">
        <w:rPr>
          <w:i/>
          <w:iCs/>
          <w:noProof/>
          <w:szCs w:val="22"/>
          <w:lang w:val="bg-BG"/>
        </w:rPr>
        <w:t>Патрон</w:t>
      </w:r>
    </w:p>
    <w:p w:rsidR="00B40BA9" w:rsidRDefault="00B40BA9" w:rsidP="00B40BA9">
      <w:pPr>
        <w:pStyle w:val="Janis-Addition"/>
        <w:tabs>
          <w:tab w:val="clear" w:pos="567"/>
          <w:tab w:val="left" w:pos="720"/>
        </w:tabs>
        <w:spacing w:line="240" w:lineRule="auto"/>
        <w:jc w:val="left"/>
        <w:rPr>
          <w:color w:val="auto"/>
          <w:u w:val="none"/>
          <w:lang w:val="bg-BG"/>
        </w:rPr>
      </w:pPr>
      <w:r>
        <w:rPr>
          <w:color w:val="auto"/>
          <w:u w:val="none"/>
          <w:lang w:val="bg-BG"/>
        </w:rPr>
        <w:t xml:space="preserve">Патроните </w:t>
      </w:r>
      <w:r>
        <w:rPr>
          <w:color w:val="auto"/>
          <w:u w:val="none"/>
        </w:rPr>
        <w:t>Humalog</w:t>
      </w:r>
      <w:r>
        <w:rPr>
          <w:color w:val="auto"/>
          <w:u w:val="none"/>
          <w:lang w:val="bg-BG"/>
        </w:rPr>
        <w:t xml:space="preserve"> </w:t>
      </w:r>
      <w:r w:rsidRPr="00C5479C">
        <w:rPr>
          <w:color w:val="auto"/>
          <w:u w:val="none"/>
        </w:rPr>
        <w:t>Mix</w:t>
      </w:r>
      <w:r w:rsidRPr="00C5479C">
        <w:rPr>
          <w:color w:val="auto"/>
          <w:u w:val="none"/>
          <w:lang w:val="bg-BG"/>
        </w:rPr>
        <w:t>50</w:t>
      </w:r>
      <w:r w:rsidRPr="00C5479C">
        <w:rPr>
          <w:u w:val="none"/>
          <w:lang w:val="bg-BG"/>
        </w:rPr>
        <w:t xml:space="preserve"> </w:t>
      </w:r>
      <w:r>
        <w:rPr>
          <w:color w:val="auto"/>
          <w:u w:val="none"/>
          <w:lang w:val="bg-BG"/>
        </w:rPr>
        <w:t xml:space="preserve">трябва да се използват с инсулинова писалка на </w:t>
      </w:r>
      <w:r>
        <w:rPr>
          <w:color w:val="auto"/>
          <w:u w:val="none"/>
        </w:rPr>
        <w:t>Lilly</w:t>
      </w:r>
      <w:r>
        <w:rPr>
          <w:color w:val="auto"/>
          <w:u w:val="none"/>
          <w:lang w:val="bg-BG"/>
        </w:rPr>
        <w:t xml:space="preserve"> за многократна употреба и не трябва да се използват с никаква друга писалка за многократна употреба, тъй като точността на дозиране не е установена с други писалки.</w:t>
      </w:r>
    </w:p>
    <w:p w:rsidR="00B40BA9" w:rsidRDefault="00B40BA9" w:rsidP="00B40BA9">
      <w:pPr>
        <w:pStyle w:val="Janis-Addition"/>
        <w:tabs>
          <w:tab w:val="clear" w:pos="567"/>
          <w:tab w:val="left" w:pos="720"/>
        </w:tabs>
        <w:spacing w:line="240" w:lineRule="auto"/>
        <w:jc w:val="left"/>
        <w:rPr>
          <w:color w:val="auto"/>
          <w:u w:val="none"/>
          <w:lang w:val="bg-BG"/>
        </w:rPr>
      </w:pPr>
    </w:p>
    <w:p w:rsidR="00B40BA9" w:rsidRDefault="00B40BA9" w:rsidP="00B40BA9">
      <w:pPr>
        <w:tabs>
          <w:tab w:val="clear" w:pos="567"/>
          <w:tab w:val="left" w:pos="720"/>
        </w:tabs>
        <w:spacing w:line="240" w:lineRule="auto"/>
        <w:rPr>
          <w:lang w:val="bg-BG"/>
        </w:rPr>
      </w:pPr>
      <w:r>
        <w:rPr>
          <w:lang w:val="bg-BG"/>
        </w:rPr>
        <w:t>Указаниятаза всяка отделна писалка трябва да се следват за зареждане на патрона, прикрепване на иглата и прилагане на инжекцията инсулин.</w:t>
      </w:r>
    </w:p>
    <w:p w:rsidR="00B40BA9" w:rsidRDefault="00B40BA9" w:rsidP="00B40BA9">
      <w:pPr>
        <w:tabs>
          <w:tab w:val="clear" w:pos="567"/>
          <w:tab w:val="left" w:pos="720"/>
        </w:tabs>
        <w:spacing w:line="240" w:lineRule="auto"/>
        <w:ind w:left="567" w:hanging="567"/>
        <w:rPr>
          <w:noProof/>
          <w:szCs w:val="22"/>
          <w:lang w:val="bg-BG"/>
        </w:rPr>
      </w:pPr>
    </w:p>
    <w:p w:rsidR="00B40BA9" w:rsidRPr="0028363F" w:rsidRDefault="00B40BA9" w:rsidP="008535D1">
      <w:pPr>
        <w:keepNext/>
        <w:tabs>
          <w:tab w:val="clear" w:pos="567"/>
          <w:tab w:val="left" w:pos="720"/>
        </w:tabs>
        <w:spacing w:line="240" w:lineRule="auto"/>
        <w:ind w:left="567" w:hanging="567"/>
        <w:rPr>
          <w:i/>
          <w:iCs/>
          <w:lang w:val="bg-BG"/>
        </w:rPr>
      </w:pPr>
      <w:r w:rsidRPr="0028363F">
        <w:rPr>
          <w:bCs/>
          <w:i/>
          <w:iCs/>
          <w:szCs w:val="22"/>
          <w:lang w:val="bg-BG"/>
        </w:rPr>
        <w:t xml:space="preserve">Писалка </w:t>
      </w:r>
      <w:r w:rsidRPr="0028363F">
        <w:rPr>
          <w:i/>
          <w:iCs/>
        </w:rPr>
        <w:t>KwikPen</w:t>
      </w:r>
    </w:p>
    <w:p w:rsidR="00B40BA9" w:rsidRDefault="00B40BA9" w:rsidP="00B40BA9">
      <w:pPr>
        <w:keepNext/>
        <w:rPr>
          <w:bCs/>
          <w:szCs w:val="22"/>
          <w:lang w:val="bg-BG"/>
        </w:rPr>
      </w:pPr>
      <w:r>
        <w:rPr>
          <w:bCs/>
          <w:szCs w:val="22"/>
          <w:lang w:val="bg-BG"/>
        </w:rPr>
        <w:t xml:space="preserve">Преди употреба на писалката </w:t>
      </w:r>
      <w:r>
        <w:rPr>
          <w:bCs/>
        </w:rPr>
        <w:t>KwikPen</w:t>
      </w:r>
      <w:r>
        <w:rPr>
          <w:bCs/>
          <w:szCs w:val="22"/>
          <w:lang w:val="bg-BG"/>
        </w:rPr>
        <w:t xml:space="preserve"> трябва внимателно да прочете ръководството за употреба, включено в листовката за пациента. Писалката </w:t>
      </w:r>
      <w:r>
        <w:rPr>
          <w:bCs/>
        </w:rPr>
        <w:t>KwikPen</w:t>
      </w:r>
      <w:r>
        <w:rPr>
          <w:bCs/>
          <w:szCs w:val="22"/>
          <w:lang w:val="bg-BG"/>
        </w:rPr>
        <w:t xml:space="preserve"> се използва както е препоръчано в ръководството за употреба.</w:t>
      </w:r>
    </w:p>
    <w:p w:rsidR="00B40BA9" w:rsidRDefault="00B40BA9" w:rsidP="00B40BA9">
      <w:pPr>
        <w:ind w:right="11"/>
        <w:rPr>
          <w:bCs/>
          <w:szCs w:val="22"/>
          <w:lang w:val="bg-BG"/>
        </w:rPr>
      </w:pPr>
    </w:p>
    <w:p w:rsidR="00B40BA9" w:rsidRDefault="00B40BA9" w:rsidP="00B40BA9">
      <w:pPr>
        <w:ind w:right="11"/>
        <w:rPr>
          <w:bCs/>
          <w:szCs w:val="22"/>
          <w:lang w:val="bg-BG"/>
        </w:rPr>
      </w:pPr>
      <w:r>
        <w:rPr>
          <w:bCs/>
          <w:szCs w:val="22"/>
          <w:lang w:val="bg-BG"/>
        </w:rPr>
        <w:t>Писалките не трябва да се използват, ако някоя част изглежда счупена или повредена.</w:t>
      </w:r>
    </w:p>
    <w:p w:rsidR="00B40BA9" w:rsidRDefault="00B40BA9" w:rsidP="00233EDD">
      <w:pPr>
        <w:tabs>
          <w:tab w:val="clear" w:pos="567"/>
        </w:tabs>
        <w:spacing w:line="240" w:lineRule="auto"/>
        <w:rPr>
          <w:szCs w:val="22"/>
          <w:lang w:val="bg-BG"/>
        </w:rPr>
      </w:pPr>
    </w:p>
    <w:p w:rsidR="00233EDD" w:rsidRPr="00F415F0" w:rsidRDefault="00233EDD" w:rsidP="00C13368">
      <w:pPr>
        <w:keepNext/>
        <w:tabs>
          <w:tab w:val="clear" w:pos="567"/>
        </w:tabs>
        <w:spacing w:line="240" w:lineRule="auto"/>
        <w:rPr>
          <w:szCs w:val="22"/>
          <w:u w:val="single"/>
          <w:lang w:val="bg-BG"/>
        </w:rPr>
      </w:pPr>
      <w:r w:rsidRPr="0028363F">
        <w:rPr>
          <w:i/>
          <w:szCs w:val="22"/>
          <w:u w:val="single"/>
          <w:lang w:val="bg-BG"/>
        </w:rPr>
        <w:t>Инжектиране на дозата</w:t>
      </w:r>
    </w:p>
    <w:p w:rsidR="00233EDD" w:rsidRDefault="00233EDD" w:rsidP="00C13368">
      <w:pPr>
        <w:keepNext/>
        <w:tabs>
          <w:tab w:val="clear" w:pos="567"/>
        </w:tabs>
        <w:spacing w:line="240" w:lineRule="auto"/>
        <w:rPr>
          <w:szCs w:val="22"/>
          <w:lang w:val="bg-BG"/>
        </w:rPr>
      </w:pPr>
    </w:p>
    <w:p w:rsidR="00B40BA9" w:rsidRDefault="00B40BA9" w:rsidP="00B40BA9">
      <w:pPr>
        <w:keepNext/>
        <w:widowControl w:val="0"/>
        <w:tabs>
          <w:tab w:val="clear" w:pos="567"/>
          <w:tab w:val="left" w:pos="720"/>
        </w:tabs>
        <w:spacing w:line="240" w:lineRule="auto"/>
        <w:rPr>
          <w:szCs w:val="22"/>
          <w:lang w:val="bg-BG"/>
        </w:rPr>
      </w:pPr>
      <w:r>
        <w:rPr>
          <w:szCs w:val="22"/>
          <w:lang w:val="bg-BG"/>
        </w:rPr>
        <w:t>Ако използвате предварително напълнена писалка или писалка за многократна употреба, направете справка с подробните указания за подготовка на писалката и инжектиране на дозата, следното е общо описание.</w:t>
      </w:r>
    </w:p>
    <w:p w:rsidR="00B40BA9" w:rsidRDefault="00B40BA9" w:rsidP="00C13368">
      <w:pPr>
        <w:keepNext/>
        <w:tabs>
          <w:tab w:val="clear" w:pos="567"/>
        </w:tabs>
        <w:spacing w:line="240" w:lineRule="auto"/>
        <w:rPr>
          <w:szCs w:val="22"/>
          <w:lang w:val="bg-BG"/>
        </w:rPr>
      </w:pPr>
    </w:p>
    <w:p w:rsidR="00233EDD" w:rsidRDefault="00233EDD" w:rsidP="00233EDD">
      <w:pPr>
        <w:tabs>
          <w:tab w:val="clear" w:pos="567"/>
        </w:tabs>
        <w:spacing w:line="240" w:lineRule="auto"/>
        <w:rPr>
          <w:szCs w:val="22"/>
          <w:lang w:val="bg-BG"/>
        </w:rPr>
      </w:pPr>
      <w:r>
        <w:rPr>
          <w:szCs w:val="22"/>
          <w:lang w:val="bg-BG"/>
        </w:rPr>
        <w:t>1.</w:t>
      </w:r>
      <w:r>
        <w:rPr>
          <w:szCs w:val="22"/>
          <w:lang w:val="bg-BG"/>
        </w:rPr>
        <w:tab/>
        <w:t>Измийте си ръцете.</w:t>
      </w:r>
    </w:p>
    <w:p w:rsidR="00233EDD" w:rsidRDefault="00233EDD" w:rsidP="00233EDD">
      <w:pPr>
        <w:tabs>
          <w:tab w:val="clear" w:pos="567"/>
        </w:tabs>
        <w:spacing w:line="240" w:lineRule="auto"/>
        <w:rPr>
          <w:szCs w:val="22"/>
          <w:lang w:val="bg-BG"/>
        </w:rPr>
      </w:pPr>
    </w:p>
    <w:p w:rsidR="00233EDD" w:rsidRDefault="00233EDD" w:rsidP="00233EDD">
      <w:pPr>
        <w:tabs>
          <w:tab w:val="clear" w:pos="567"/>
        </w:tabs>
        <w:spacing w:line="240" w:lineRule="auto"/>
        <w:rPr>
          <w:szCs w:val="22"/>
          <w:lang w:val="bg-BG"/>
        </w:rPr>
      </w:pPr>
      <w:r>
        <w:rPr>
          <w:szCs w:val="22"/>
          <w:lang w:val="bg-BG"/>
        </w:rPr>
        <w:t>2.</w:t>
      </w:r>
      <w:r>
        <w:rPr>
          <w:szCs w:val="22"/>
          <w:lang w:val="bg-BG"/>
        </w:rPr>
        <w:tab/>
        <w:t>Изберете място за инжектиране.</w:t>
      </w:r>
    </w:p>
    <w:p w:rsidR="00233EDD" w:rsidRDefault="00233EDD" w:rsidP="00233EDD">
      <w:pPr>
        <w:tabs>
          <w:tab w:val="clear" w:pos="567"/>
        </w:tabs>
        <w:spacing w:line="240" w:lineRule="auto"/>
        <w:rPr>
          <w:szCs w:val="22"/>
          <w:lang w:val="bg-BG"/>
        </w:rPr>
      </w:pPr>
    </w:p>
    <w:p w:rsidR="00233EDD" w:rsidRDefault="00233EDD" w:rsidP="00233EDD">
      <w:pPr>
        <w:tabs>
          <w:tab w:val="clear" w:pos="567"/>
        </w:tabs>
        <w:spacing w:line="240" w:lineRule="auto"/>
        <w:rPr>
          <w:b/>
          <w:szCs w:val="22"/>
          <w:lang w:val="bg-BG"/>
        </w:rPr>
      </w:pPr>
      <w:r>
        <w:rPr>
          <w:szCs w:val="22"/>
          <w:lang w:val="bg-BG"/>
        </w:rPr>
        <w:t>3.</w:t>
      </w:r>
      <w:r>
        <w:rPr>
          <w:szCs w:val="22"/>
          <w:lang w:val="bg-BG"/>
        </w:rPr>
        <w:tab/>
        <w:t>Почистете кожата</w:t>
      </w:r>
      <w:r>
        <w:rPr>
          <w:b/>
          <w:szCs w:val="22"/>
          <w:lang w:val="bg-BG"/>
        </w:rPr>
        <w:t xml:space="preserve"> </w:t>
      </w:r>
      <w:r>
        <w:rPr>
          <w:bCs/>
          <w:szCs w:val="22"/>
          <w:lang w:val="bg-BG"/>
        </w:rPr>
        <w:t>както е указано</w:t>
      </w:r>
      <w:r>
        <w:rPr>
          <w:b/>
          <w:szCs w:val="22"/>
          <w:lang w:val="bg-BG"/>
        </w:rPr>
        <w:t>.</w:t>
      </w:r>
    </w:p>
    <w:p w:rsidR="00233EDD" w:rsidRDefault="00233EDD" w:rsidP="00233EDD">
      <w:pPr>
        <w:tabs>
          <w:tab w:val="clear" w:pos="567"/>
        </w:tabs>
        <w:spacing w:line="240" w:lineRule="auto"/>
        <w:rPr>
          <w:szCs w:val="22"/>
          <w:lang w:val="bg-BG"/>
        </w:rPr>
      </w:pPr>
    </w:p>
    <w:p w:rsidR="00233EDD" w:rsidRDefault="00233EDD" w:rsidP="00233EDD">
      <w:pPr>
        <w:tabs>
          <w:tab w:val="clear" w:pos="567"/>
        </w:tabs>
        <w:spacing w:line="240" w:lineRule="auto"/>
        <w:rPr>
          <w:szCs w:val="22"/>
          <w:lang w:val="bg-BG"/>
        </w:rPr>
      </w:pPr>
    </w:p>
    <w:p w:rsidR="00233EDD" w:rsidRDefault="00B40BA9" w:rsidP="00233EDD">
      <w:pPr>
        <w:tabs>
          <w:tab w:val="clear" w:pos="567"/>
        </w:tabs>
        <w:spacing w:line="240" w:lineRule="auto"/>
        <w:ind w:left="567" w:hanging="567"/>
        <w:rPr>
          <w:szCs w:val="22"/>
          <w:lang w:val="bg-BG"/>
        </w:rPr>
      </w:pPr>
      <w:r>
        <w:rPr>
          <w:szCs w:val="22"/>
          <w:lang w:val="bg-BG"/>
        </w:rPr>
        <w:t>4</w:t>
      </w:r>
      <w:r w:rsidR="00233EDD">
        <w:rPr>
          <w:szCs w:val="22"/>
          <w:lang w:val="bg-BG"/>
        </w:rPr>
        <w:t>.</w:t>
      </w:r>
      <w:r w:rsidR="00233EDD">
        <w:rPr>
          <w:szCs w:val="22"/>
          <w:lang w:val="bg-BG"/>
        </w:rPr>
        <w:tab/>
        <w:t xml:space="preserve">Фиксирайте кожата чрез опъване или прищипване на голяма площ. Поставете иглата </w:t>
      </w:r>
      <w:r>
        <w:rPr>
          <w:szCs w:val="22"/>
          <w:lang w:val="bg-BG"/>
        </w:rPr>
        <w:t xml:space="preserve">и инжектирайте </w:t>
      </w:r>
      <w:r w:rsidR="00233EDD">
        <w:rPr>
          <w:szCs w:val="22"/>
          <w:lang w:val="bg-BG"/>
        </w:rPr>
        <w:t>както е указано.</w:t>
      </w:r>
    </w:p>
    <w:p w:rsidR="00233EDD" w:rsidRDefault="00233EDD" w:rsidP="00233EDD">
      <w:pPr>
        <w:tabs>
          <w:tab w:val="clear" w:pos="567"/>
        </w:tabs>
        <w:spacing w:line="240" w:lineRule="auto"/>
        <w:rPr>
          <w:szCs w:val="22"/>
          <w:lang w:val="bg-BG"/>
        </w:rPr>
      </w:pPr>
    </w:p>
    <w:p w:rsidR="00233EDD" w:rsidRDefault="00233EDD" w:rsidP="00233EDD">
      <w:pPr>
        <w:tabs>
          <w:tab w:val="clear" w:pos="567"/>
        </w:tabs>
        <w:spacing w:line="240" w:lineRule="auto"/>
        <w:rPr>
          <w:szCs w:val="22"/>
          <w:lang w:val="bg-BG"/>
        </w:rPr>
      </w:pPr>
    </w:p>
    <w:p w:rsidR="00233EDD" w:rsidRDefault="00B40BA9" w:rsidP="00233EDD">
      <w:pPr>
        <w:tabs>
          <w:tab w:val="clear" w:pos="567"/>
        </w:tabs>
        <w:spacing w:line="240" w:lineRule="auto"/>
        <w:ind w:left="567" w:hanging="567"/>
        <w:rPr>
          <w:szCs w:val="22"/>
          <w:lang w:val="bg-BG"/>
        </w:rPr>
      </w:pPr>
      <w:r>
        <w:rPr>
          <w:szCs w:val="22"/>
          <w:lang w:val="bg-BG"/>
        </w:rPr>
        <w:t>5</w:t>
      </w:r>
      <w:r w:rsidR="00233EDD">
        <w:rPr>
          <w:szCs w:val="22"/>
          <w:lang w:val="bg-BG"/>
        </w:rPr>
        <w:t>.</w:t>
      </w:r>
      <w:r w:rsidR="00233EDD">
        <w:rPr>
          <w:szCs w:val="22"/>
          <w:lang w:val="bg-BG"/>
        </w:rPr>
        <w:tab/>
        <w:t>Изтеглете иглата и леко натиснете за няколко секунди мястото на инжектиране. Не разтривайте мястото.</w:t>
      </w:r>
    </w:p>
    <w:p w:rsidR="00233EDD" w:rsidRDefault="00233EDD" w:rsidP="00233EDD">
      <w:pPr>
        <w:tabs>
          <w:tab w:val="clear" w:pos="567"/>
        </w:tabs>
        <w:spacing w:line="240" w:lineRule="auto"/>
        <w:rPr>
          <w:szCs w:val="22"/>
          <w:lang w:val="bg-BG"/>
        </w:rPr>
      </w:pPr>
    </w:p>
    <w:p w:rsidR="00233EDD" w:rsidRDefault="00B40BA9" w:rsidP="00233EDD">
      <w:pPr>
        <w:tabs>
          <w:tab w:val="clear" w:pos="567"/>
        </w:tabs>
        <w:spacing w:line="240" w:lineRule="auto"/>
        <w:rPr>
          <w:szCs w:val="22"/>
          <w:lang w:val="bg-BG"/>
        </w:rPr>
      </w:pPr>
      <w:r>
        <w:rPr>
          <w:szCs w:val="22"/>
          <w:lang w:val="bg-BG"/>
        </w:rPr>
        <w:t>6</w:t>
      </w:r>
      <w:r w:rsidR="00233EDD">
        <w:rPr>
          <w:szCs w:val="22"/>
          <w:lang w:val="bg-BG"/>
        </w:rPr>
        <w:t>.</w:t>
      </w:r>
      <w:r w:rsidR="00233EDD">
        <w:rPr>
          <w:szCs w:val="22"/>
          <w:lang w:val="bg-BG"/>
        </w:rPr>
        <w:tab/>
        <w:t>С помощта на външната капачка развийте иглата и я изхвърлете безопасно.</w:t>
      </w:r>
    </w:p>
    <w:p w:rsidR="00233EDD" w:rsidRDefault="00233EDD" w:rsidP="00233EDD">
      <w:pPr>
        <w:tabs>
          <w:tab w:val="clear" w:pos="567"/>
        </w:tabs>
        <w:spacing w:line="240" w:lineRule="auto"/>
        <w:rPr>
          <w:szCs w:val="22"/>
          <w:lang w:val="bg-BG"/>
        </w:rPr>
      </w:pPr>
    </w:p>
    <w:p w:rsidR="00233EDD" w:rsidRDefault="00B40BA9" w:rsidP="00233EDD">
      <w:pPr>
        <w:tabs>
          <w:tab w:val="clear" w:pos="567"/>
        </w:tabs>
        <w:spacing w:line="240" w:lineRule="auto"/>
        <w:ind w:left="567" w:hanging="567"/>
        <w:rPr>
          <w:szCs w:val="22"/>
          <w:lang w:val="bg-BG"/>
        </w:rPr>
      </w:pPr>
      <w:r>
        <w:rPr>
          <w:szCs w:val="22"/>
          <w:lang w:val="bg-BG"/>
        </w:rPr>
        <w:t>7</w:t>
      </w:r>
      <w:r w:rsidR="00233EDD">
        <w:rPr>
          <w:szCs w:val="22"/>
          <w:lang w:val="bg-BG"/>
        </w:rPr>
        <w:t>.</w:t>
      </w:r>
      <w:r w:rsidR="00233EDD">
        <w:rPr>
          <w:szCs w:val="22"/>
          <w:lang w:val="bg-BG"/>
        </w:rPr>
        <w:tab/>
        <w:t>Местата на инжектиране трябва да се сменят често така, че едно и също място да не се използува повече от веднъж месечно.</w:t>
      </w:r>
    </w:p>
    <w:p w:rsidR="00233EDD" w:rsidRDefault="00233EDD" w:rsidP="00233EDD">
      <w:pPr>
        <w:tabs>
          <w:tab w:val="clear" w:pos="567"/>
        </w:tabs>
        <w:spacing w:line="240" w:lineRule="auto"/>
        <w:ind w:left="567" w:hanging="567"/>
        <w:rPr>
          <w:noProof/>
          <w:szCs w:val="22"/>
          <w:lang w:val="bg-BG"/>
        </w:rPr>
      </w:pPr>
    </w:p>
    <w:p w:rsidR="0050410C" w:rsidRDefault="0050410C" w:rsidP="0050410C">
      <w:pPr>
        <w:tabs>
          <w:tab w:val="clear" w:pos="567"/>
        </w:tabs>
        <w:spacing w:line="240" w:lineRule="auto"/>
        <w:rPr>
          <w:noProof/>
          <w:szCs w:val="22"/>
          <w:lang w:val="bg-BG"/>
        </w:rPr>
      </w:pPr>
      <w:r>
        <w:rPr>
          <w:noProof/>
          <w:szCs w:val="22"/>
          <w:lang w:val="bg-BG"/>
        </w:rPr>
        <w:t>Неизползваният продукт или отпадъчните материали от него трябва да се изхвърлят в съответствие на местните изисквания.</w:t>
      </w:r>
    </w:p>
    <w:p w:rsidR="0050410C" w:rsidRDefault="0050410C">
      <w:pPr>
        <w:tabs>
          <w:tab w:val="clear" w:pos="567"/>
        </w:tabs>
        <w:spacing w:line="240" w:lineRule="auto"/>
        <w:ind w:left="567" w:hanging="567"/>
        <w:rPr>
          <w:noProof/>
          <w:szCs w:val="22"/>
          <w:lang w:val="bg-BG"/>
        </w:rPr>
      </w:pPr>
    </w:p>
    <w:p w:rsidR="0050410C" w:rsidRDefault="0050410C">
      <w:pPr>
        <w:tabs>
          <w:tab w:val="clear" w:pos="567"/>
        </w:tabs>
        <w:spacing w:line="240" w:lineRule="auto"/>
        <w:ind w:left="567" w:hanging="567"/>
        <w:rPr>
          <w:noProof/>
          <w:szCs w:val="22"/>
          <w:lang w:val="bg-BG"/>
        </w:rPr>
      </w:pPr>
    </w:p>
    <w:p w:rsidR="009127D5" w:rsidRDefault="009127D5" w:rsidP="00C13368">
      <w:pPr>
        <w:keepNext/>
        <w:tabs>
          <w:tab w:val="clear" w:pos="567"/>
        </w:tabs>
        <w:spacing w:line="240" w:lineRule="auto"/>
        <w:rPr>
          <w:szCs w:val="22"/>
          <w:lang w:val="bg-BG"/>
        </w:rPr>
      </w:pPr>
      <w:r>
        <w:rPr>
          <w:b/>
          <w:szCs w:val="22"/>
          <w:lang w:val="bg-BG"/>
        </w:rPr>
        <w:t>7.</w:t>
      </w:r>
      <w:r>
        <w:rPr>
          <w:b/>
          <w:szCs w:val="22"/>
          <w:lang w:val="bg-BG"/>
        </w:rPr>
        <w:tab/>
        <w:t>ПРИТЕЖАТЕЛ НА РАЗРЕШЕНИЕТО ЗА УПОТРЕБА</w:t>
      </w:r>
    </w:p>
    <w:p w:rsidR="009127D5" w:rsidRDefault="009127D5" w:rsidP="00C13368">
      <w:pPr>
        <w:keepNext/>
        <w:tabs>
          <w:tab w:val="clear" w:pos="567"/>
        </w:tabs>
        <w:spacing w:line="240" w:lineRule="auto"/>
        <w:rPr>
          <w:szCs w:val="22"/>
          <w:lang w:val="bg-BG"/>
        </w:rPr>
      </w:pPr>
    </w:p>
    <w:p w:rsidR="009127D5" w:rsidRDefault="009127D5">
      <w:pPr>
        <w:tabs>
          <w:tab w:val="clear" w:pos="567"/>
        </w:tabs>
        <w:spacing w:line="240" w:lineRule="auto"/>
        <w:rPr>
          <w:szCs w:val="22"/>
          <w:lang w:val="bg-BG"/>
        </w:rPr>
      </w:pPr>
      <w:r>
        <w:rPr>
          <w:szCs w:val="22"/>
          <w:lang w:val="bg-BG"/>
        </w:rPr>
        <w:t xml:space="preserve">Eli Lilly </w:t>
      </w:r>
      <w:r>
        <w:rPr>
          <w:szCs w:val="22"/>
          <w:lang w:val="en-US"/>
        </w:rPr>
        <w:t>Nederland</w:t>
      </w:r>
      <w:r>
        <w:rPr>
          <w:szCs w:val="22"/>
          <w:lang w:val="bg-BG"/>
        </w:rPr>
        <w:t xml:space="preserve"> </w:t>
      </w:r>
      <w:r>
        <w:rPr>
          <w:szCs w:val="22"/>
          <w:lang w:val="en-US"/>
        </w:rPr>
        <w:t>B</w:t>
      </w:r>
      <w:r>
        <w:rPr>
          <w:szCs w:val="22"/>
          <w:lang w:val="bg-BG"/>
        </w:rPr>
        <w:t>.</w:t>
      </w:r>
      <w:r>
        <w:rPr>
          <w:szCs w:val="22"/>
          <w:lang w:val="en-US"/>
        </w:rPr>
        <w:t>V</w:t>
      </w:r>
      <w:r>
        <w:rPr>
          <w:szCs w:val="22"/>
          <w:lang w:val="bg-BG"/>
        </w:rPr>
        <w:t xml:space="preserve">., </w:t>
      </w:r>
      <w:r w:rsidR="00523342">
        <w:rPr>
          <w:szCs w:val="22"/>
          <w:lang w:val="en-US"/>
        </w:rPr>
        <w:t>Papendorpseweg</w:t>
      </w:r>
      <w:r w:rsidR="00523342" w:rsidRPr="00176A79">
        <w:rPr>
          <w:szCs w:val="22"/>
          <w:lang w:val="bg-BG"/>
        </w:rPr>
        <w:t xml:space="preserve"> 83, 3528 </w:t>
      </w:r>
      <w:r w:rsidR="00523342">
        <w:rPr>
          <w:szCs w:val="22"/>
          <w:lang w:val="en-US"/>
        </w:rPr>
        <w:t>BJ</w:t>
      </w:r>
      <w:r w:rsidR="00523342" w:rsidRPr="00176A79">
        <w:rPr>
          <w:szCs w:val="22"/>
          <w:lang w:val="bg-BG"/>
        </w:rPr>
        <w:t xml:space="preserve"> </w:t>
      </w:r>
      <w:r w:rsidR="00523342">
        <w:rPr>
          <w:szCs w:val="22"/>
          <w:lang w:val="en-US"/>
        </w:rPr>
        <w:t>Utrecht</w:t>
      </w:r>
      <w:r>
        <w:rPr>
          <w:szCs w:val="22"/>
          <w:lang w:val="bg-BG"/>
        </w:rPr>
        <w:t xml:space="preserve">, </w:t>
      </w:r>
      <w:r w:rsidR="00B14F74">
        <w:rPr>
          <w:szCs w:val="22"/>
          <w:lang w:val="bg-BG"/>
        </w:rPr>
        <w:t>Нидерландия</w:t>
      </w:r>
      <w:r>
        <w:rPr>
          <w:szCs w:val="22"/>
          <w:lang w:val="bg-BG"/>
        </w:rPr>
        <w:t>.</w:t>
      </w:r>
    </w:p>
    <w:p w:rsidR="009127D5" w:rsidRDefault="009127D5">
      <w:pPr>
        <w:tabs>
          <w:tab w:val="clear" w:pos="567"/>
        </w:tabs>
        <w:spacing w:line="240" w:lineRule="auto"/>
        <w:ind w:left="567" w:hanging="567"/>
        <w:rPr>
          <w:szCs w:val="22"/>
          <w:lang w:val="bg-BG"/>
        </w:rPr>
      </w:pPr>
    </w:p>
    <w:p w:rsidR="009127D5" w:rsidRDefault="009127D5">
      <w:pPr>
        <w:tabs>
          <w:tab w:val="clear" w:pos="567"/>
        </w:tabs>
        <w:spacing w:line="240" w:lineRule="auto"/>
        <w:ind w:left="567" w:hanging="567"/>
        <w:rPr>
          <w:szCs w:val="22"/>
          <w:lang w:val="bg-BG"/>
        </w:rPr>
      </w:pPr>
    </w:p>
    <w:p w:rsidR="009127D5" w:rsidRDefault="009127D5" w:rsidP="00C13368">
      <w:pPr>
        <w:keepNext/>
        <w:tabs>
          <w:tab w:val="clear" w:pos="567"/>
        </w:tabs>
        <w:spacing w:line="240" w:lineRule="auto"/>
        <w:rPr>
          <w:b/>
          <w:szCs w:val="22"/>
          <w:lang w:val="bg-BG"/>
        </w:rPr>
      </w:pPr>
      <w:r>
        <w:rPr>
          <w:b/>
          <w:szCs w:val="22"/>
          <w:lang w:val="bg-BG"/>
        </w:rPr>
        <w:t>8.</w:t>
      </w:r>
      <w:r>
        <w:rPr>
          <w:b/>
          <w:szCs w:val="22"/>
          <w:lang w:val="bg-BG"/>
        </w:rPr>
        <w:tab/>
        <w:t>НОМЕРА НА РАЗРЕШЕНИЕТО ЗА УПОТРЕБА</w:t>
      </w:r>
    </w:p>
    <w:p w:rsidR="009127D5" w:rsidRDefault="009127D5" w:rsidP="00C13368">
      <w:pPr>
        <w:keepNext/>
        <w:tabs>
          <w:tab w:val="clear" w:pos="567"/>
        </w:tabs>
        <w:spacing w:line="240" w:lineRule="auto"/>
        <w:rPr>
          <w:i/>
          <w:szCs w:val="22"/>
          <w:lang w:val="bg-BG"/>
        </w:rPr>
      </w:pPr>
    </w:p>
    <w:p w:rsidR="009127D5" w:rsidRDefault="009127D5">
      <w:pPr>
        <w:pStyle w:val="BodyText3"/>
        <w:tabs>
          <w:tab w:val="clear" w:pos="567"/>
        </w:tabs>
        <w:spacing w:line="240" w:lineRule="auto"/>
        <w:jc w:val="left"/>
        <w:rPr>
          <w:lang w:val="bg-BG"/>
        </w:rPr>
      </w:pPr>
      <w:r>
        <w:rPr>
          <w:lang w:val="en-US"/>
        </w:rPr>
        <w:t>EU</w:t>
      </w:r>
      <w:r>
        <w:rPr>
          <w:lang w:val="bg-BG"/>
        </w:rPr>
        <w:t>/1/96/007/006</w:t>
      </w:r>
    </w:p>
    <w:p w:rsidR="009127D5" w:rsidRDefault="009127D5">
      <w:pPr>
        <w:pStyle w:val="BodyText3"/>
        <w:tabs>
          <w:tab w:val="clear" w:pos="567"/>
        </w:tabs>
        <w:spacing w:line="240" w:lineRule="auto"/>
        <w:jc w:val="left"/>
        <w:rPr>
          <w:lang w:val="bg-BG"/>
        </w:rPr>
      </w:pPr>
      <w:r>
        <w:rPr>
          <w:lang w:val="en-US"/>
        </w:rPr>
        <w:t>EU</w:t>
      </w:r>
      <w:r>
        <w:rPr>
          <w:lang w:val="bg-BG"/>
        </w:rPr>
        <w:t>/1/96/007/025</w:t>
      </w:r>
    </w:p>
    <w:p w:rsidR="00B40BA9" w:rsidRPr="0028363F" w:rsidRDefault="00B40BA9" w:rsidP="00B40BA9">
      <w:pPr>
        <w:pStyle w:val="EndnoteText"/>
        <w:tabs>
          <w:tab w:val="clear" w:pos="567"/>
          <w:tab w:val="left" w:pos="720"/>
        </w:tabs>
        <w:rPr>
          <w:lang w:val="bg-BG"/>
        </w:rPr>
      </w:pPr>
      <w:r>
        <w:t>EU</w:t>
      </w:r>
      <w:r w:rsidRPr="0028363F">
        <w:rPr>
          <w:lang w:val="bg-BG"/>
        </w:rPr>
        <w:t>/1/96/007/035</w:t>
      </w:r>
    </w:p>
    <w:p w:rsidR="00B40BA9" w:rsidRPr="0028363F" w:rsidRDefault="00B40BA9" w:rsidP="00B40BA9">
      <w:pPr>
        <w:tabs>
          <w:tab w:val="clear" w:pos="567"/>
          <w:tab w:val="left" w:pos="720"/>
        </w:tabs>
        <w:spacing w:line="240" w:lineRule="auto"/>
        <w:rPr>
          <w:lang w:val="bg-BG"/>
        </w:rPr>
      </w:pPr>
      <w:r w:rsidRPr="00140F33">
        <w:t>EU</w:t>
      </w:r>
      <w:r w:rsidRPr="0028363F">
        <w:rPr>
          <w:lang w:val="bg-BG"/>
        </w:rPr>
        <w:t>/1/96/007/036</w:t>
      </w:r>
    </w:p>
    <w:p w:rsidR="009127D5" w:rsidRDefault="009127D5">
      <w:pPr>
        <w:tabs>
          <w:tab w:val="clear" w:pos="567"/>
        </w:tabs>
        <w:spacing w:line="240" w:lineRule="auto"/>
        <w:ind w:left="567" w:hanging="567"/>
        <w:rPr>
          <w:b/>
          <w:szCs w:val="22"/>
          <w:lang w:val="bg-BG"/>
        </w:rPr>
      </w:pPr>
    </w:p>
    <w:p w:rsidR="009127D5" w:rsidRDefault="009127D5">
      <w:pPr>
        <w:tabs>
          <w:tab w:val="clear" w:pos="567"/>
        </w:tabs>
        <w:spacing w:line="240" w:lineRule="auto"/>
        <w:ind w:left="567" w:hanging="567"/>
        <w:rPr>
          <w:b/>
          <w:szCs w:val="22"/>
          <w:lang w:val="bg-BG"/>
        </w:rPr>
      </w:pPr>
    </w:p>
    <w:p w:rsidR="009127D5" w:rsidRDefault="009127D5" w:rsidP="00C13368">
      <w:pPr>
        <w:keepNext/>
        <w:tabs>
          <w:tab w:val="clear" w:pos="567"/>
        </w:tabs>
        <w:spacing w:line="240" w:lineRule="auto"/>
        <w:rPr>
          <w:szCs w:val="22"/>
          <w:lang w:val="bg-BG"/>
        </w:rPr>
      </w:pPr>
      <w:r>
        <w:rPr>
          <w:b/>
          <w:szCs w:val="22"/>
          <w:lang w:val="bg-BG"/>
        </w:rPr>
        <w:t>9.</w:t>
      </w:r>
      <w:r>
        <w:rPr>
          <w:b/>
          <w:szCs w:val="22"/>
          <w:lang w:val="bg-BG"/>
        </w:rPr>
        <w:tab/>
        <w:t>ДАТА НА ПЪРВО РАЗРЕШАВАНЕ/ПОДНОВЯВАНЕ НА РАЗРЕШЕНИЕТО ЗА УПОТРЕБА</w:t>
      </w:r>
    </w:p>
    <w:p w:rsidR="009127D5" w:rsidRDefault="009127D5" w:rsidP="00C13368">
      <w:pPr>
        <w:keepNext/>
        <w:tabs>
          <w:tab w:val="clear" w:pos="567"/>
        </w:tabs>
        <w:spacing w:line="240" w:lineRule="auto"/>
        <w:rPr>
          <w:highlight w:val="lightGray"/>
          <w:lang w:val="bg-BG"/>
        </w:rPr>
      </w:pPr>
    </w:p>
    <w:p w:rsidR="009127D5" w:rsidRDefault="009127D5">
      <w:pPr>
        <w:widowControl w:val="0"/>
        <w:tabs>
          <w:tab w:val="clear" w:pos="567"/>
        </w:tabs>
        <w:spacing w:line="240" w:lineRule="auto"/>
        <w:ind w:left="567" w:hanging="567"/>
        <w:rPr>
          <w:szCs w:val="22"/>
          <w:lang w:val="bg-BG"/>
        </w:rPr>
      </w:pPr>
      <w:r>
        <w:rPr>
          <w:szCs w:val="22"/>
          <w:lang w:val="bg-BG"/>
        </w:rPr>
        <w:t>Дата на първо разрешаване: 30 април 1996</w:t>
      </w:r>
      <w:r w:rsidR="00F47798">
        <w:rPr>
          <w:szCs w:val="22"/>
          <w:lang w:val="bg-BG"/>
        </w:rPr>
        <w:t xml:space="preserve"> г.</w:t>
      </w:r>
    </w:p>
    <w:p w:rsidR="009127D5" w:rsidRDefault="009127D5">
      <w:pPr>
        <w:widowControl w:val="0"/>
        <w:tabs>
          <w:tab w:val="clear" w:pos="567"/>
        </w:tabs>
        <w:spacing w:line="240" w:lineRule="auto"/>
        <w:ind w:left="567" w:hanging="567"/>
        <w:rPr>
          <w:szCs w:val="22"/>
          <w:lang w:val="bg-BG"/>
        </w:rPr>
      </w:pPr>
      <w:r>
        <w:rPr>
          <w:szCs w:val="22"/>
          <w:lang w:val="bg-BG"/>
        </w:rPr>
        <w:t>Дата на последно подновяване: 30 април 2006</w:t>
      </w:r>
      <w:r w:rsidR="00F47798">
        <w:rPr>
          <w:szCs w:val="22"/>
          <w:lang w:val="bg-BG"/>
        </w:rPr>
        <w:t xml:space="preserve"> г.</w:t>
      </w:r>
    </w:p>
    <w:p w:rsidR="009127D5" w:rsidRDefault="009127D5">
      <w:pPr>
        <w:widowControl w:val="0"/>
        <w:tabs>
          <w:tab w:val="clear" w:pos="567"/>
        </w:tabs>
        <w:spacing w:line="240" w:lineRule="auto"/>
        <w:ind w:left="567" w:hanging="567"/>
        <w:rPr>
          <w:szCs w:val="22"/>
          <w:highlight w:val="lightGray"/>
          <w:lang w:val="bg-BG"/>
        </w:rPr>
      </w:pPr>
    </w:p>
    <w:p w:rsidR="009127D5" w:rsidRDefault="009127D5">
      <w:pPr>
        <w:tabs>
          <w:tab w:val="clear" w:pos="567"/>
        </w:tabs>
        <w:spacing w:line="240" w:lineRule="auto"/>
        <w:ind w:left="567" w:hanging="567"/>
        <w:rPr>
          <w:szCs w:val="22"/>
          <w:lang w:val="bg-BG"/>
        </w:rPr>
      </w:pPr>
    </w:p>
    <w:p w:rsidR="009127D5" w:rsidRDefault="009127D5" w:rsidP="00C13368">
      <w:pPr>
        <w:keepNext/>
        <w:tabs>
          <w:tab w:val="clear" w:pos="567"/>
        </w:tabs>
        <w:spacing w:line="240" w:lineRule="auto"/>
        <w:rPr>
          <w:b/>
          <w:szCs w:val="22"/>
          <w:lang w:val="bg-BG"/>
        </w:rPr>
      </w:pPr>
      <w:r>
        <w:rPr>
          <w:b/>
          <w:szCs w:val="22"/>
          <w:lang w:val="bg-BG"/>
        </w:rPr>
        <w:t>10.</w:t>
      </w:r>
      <w:r>
        <w:rPr>
          <w:b/>
          <w:szCs w:val="22"/>
          <w:lang w:val="bg-BG"/>
        </w:rPr>
        <w:tab/>
        <w:t>ДАТА НА АКТУАЛИЗИРАНЕ НА ТЕКСТА</w:t>
      </w:r>
    </w:p>
    <w:p w:rsidR="009127D5" w:rsidRDefault="009127D5" w:rsidP="00C13368">
      <w:pPr>
        <w:keepNext/>
        <w:tabs>
          <w:tab w:val="clear" w:pos="567"/>
        </w:tabs>
        <w:spacing w:line="240" w:lineRule="auto"/>
        <w:rPr>
          <w:b/>
          <w:szCs w:val="22"/>
          <w:lang w:val="bg-BG"/>
        </w:rPr>
      </w:pPr>
    </w:p>
    <w:p w:rsidR="00F40CA1" w:rsidRDefault="00F40CA1" w:rsidP="00F40CA1">
      <w:pPr>
        <w:keepNext/>
        <w:rPr>
          <w:szCs w:val="22"/>
          <w:u w:val="single"/>
          <w:lang w:val="bg-BG"/>
        </w:rPr>
      </w:pPr>
      <w:r>
        <w:rPr>
          <w:szCs w:val="22"/>
          <w:lang w:val="bg-BG"/>
        </w:rPr>
        <w:t>Подробна информация за то</w:t>
      </w:r>
      <w:r>
        <w:rPr>
          <w:noProof/>
          <w:szCs w:val="22"/>
          <w:lang w:val="bg-BG"/>
        </w:rPr>
        <w:t xml:space="preserve"> зи лекарствен продукт</w:t>
      </w:r>
      <w:r>
        <w:rPr>
          <w:szCs w:val="22"/>
          <w:lang w:val="bg-BG"/>
        </w:rPr>
        <w:t xml:space="preserve"> е предоставена на уебсайта на Европейската </w:t>
      </w:r>
      <w:r>
        <w:rPr>
          <w:color w:val="000000"/>
          <w:szCs w:val="22"/>
          <w:lang w:val="bg-BG"/>
        </w:rPr>
        <w:t>агенция по лекарствата</w:t>
      </w:r>
      <w:r>
        <w:rPr>
          <w:noProof/>
          <w:color w:val="000000"/>
          <w:szCs w:val="22"/>
          <w:lang w:val="bg-BG"/>
        </w:rPr>
        <w:t xml:space="preserve"> </w:t>
      </w:r>
      <w:hyperlink r:id="rId20" w:history="1">
        <w:r>
          <w:rPr>
            <w:rStyle w:val="Hyperlink"/>
            <w:szCs w:val="22"/>
            <w:lang w:val="bg-BG"/>
          </w:rPr>
          <w:t>http://www.ema.europa.eu</w:t>
        </w:r>
      </w:hyperlink>
    </w:p>
    <w:p w:rsidR="00F40CA1" w:rsidRDefault="00F40CA1" w:rsidP="00C13368">
      <w:pPr>
        <w:keepNext/>
        <w:tabs>
          <w:tab w:val="clear" w:pos="567"/>
        </w:tabs>
        <w:spacing w:line="240" w:lineRule="auto"/>
        <w:rPr>
          <w:b/>
          <w:szCs w:val="22"/>
          <w:lang w:val="bg-BG"/>
        </w:rPr>
      </w:pPr>
    </w:p>
    <w:p w:rsidR="00DA0D60" w:rsidRPr="00225504" w:rsidRDefault="009127D5" w:rsidP="00DA0D60">
      <w:pPr>
        <w:keepNext/>
        <w:rPr>
          <w:noProof/>
          <w:szCs w:val="22"/>
          <w:lang w:val="bg-BG"/>
        </w:rPr>
      </w:pPr>
      <w:r>
        <w:rPr>
          <w:lang w:val="bg-BG"/>
        </w:rPr>
        <w:br w:type="page"/>
      </w:r>
      <w:r w:rsidR="00DA0D60" w:rsidRPr="00225504">
        <w:rPr>
          <w:b/>
          <w:noProof/>
          <w:szCs w:val="22"/>
          <w:lang w:val="bg-BG"/>
        </w:rPr>
        <w:t>1.</w:t>
      </w:r>
      <w:r w:rsidR="00DA0D60" w:rsidRPr="00225504">
        <w:rPr>
          <w:b/>
          <w:noProof/>
          <w:szCs w:val="22"/>
          <w:lang w:val="bg-BG"/>
        </w:rPr>
        <w:tab/>
        <w:t>ИМЕ НА ЛЕКАРСТВЕНИЯ ПРОДУКТ</w:t>
      </w:r>
    </w:p>
    <w:p w:rsidR="00DA0D60" w:rsidRPr="00225504" w:rsidRDefault="00DA0D60" w:rsidP="00DA0D60">
      <w:pPr>
        <w:keepNext/>
        <w:ind w:left="567" w:hanging="567"/>
        <w:rPr>
          <w:szCs w:val="22"/>
          <w:lang w:val="bg-BG"/>
        </w:rPr>
      </w:pPr>
    </w:p>
    <w:p w:rsidR="00DA0D60" w:rsidRPr="00225504" w:rsidRDefault="00DA0D60" w:rsidP="00DA0D60">
      <w:pPr>
        <w:widowControl w:val="0"/>
        <w:rPr>
          <w:noProof/>
          <w:szCs w:val="22"/>
          <w:lang w:val="bg-BG"/>
        </w:rPr>
      </w:pPr>
      <w:r w:rsidRPr="00225504">
        <w:rPr>
          <w:szCs w:val="22"/>
          <w:lang w:val="bg-BG"/>
        </w:rPr>
        <w:t>Humalog 200 </w:t>
      </w:r>
      <w:r>
        <w:rPr>
          <w:szCs w:val="22"/>
          <w:lang w:val="bg-BG"/>
        </w:rPr>
        <w:t>единици</w:t>
      </w:r>
      <w:r w:rsidRPr="00225504">
        <w:rPr>
          <w:szCs w:val="22"/>
          <w:lang w:val="bg-BG"/>
        </w:rPr>
        <w:t xml:space="preserve">/ml </w:t>
      </w:r>
      <w:r w:rsidR="008D6BCF">
        <w:rPr>
          <w:szCs w:val="22"/>
        </w:rPr>
        <w:t>KwikPen</w:t>
      </w:r>
      <w:r w:rsidR="008D6BCF" w:rsidRPr="00CC4C57">
        <w:rPr>
          <w:szCs w:val="22"/>
          <w:lang w:val="ru-RU"/>
        </w:rPr>
        <w:t xml:space="preserve"> </w:t>
      </w:r>
      <w:r w:rsidRPr="00225504">
        <w:rPr>
          <w:szCs w:val="22"/>
          <w:lang w:val="bg-BG"/>
        </w:rPr>
        <w:t>инжекционен разтвор</w:t>
      </w:r>
      <w:r>
        <w:rPr>
          <w:szCs w:val="22"/>
          <w:lang w:val="bg-BG"/>
        </w:rPr>
        <w:t xml:space="preserve"> в предварително напълнена писалка</w:t>
      </w:r>
    </w:p>
    <w:p w:rsidR="00DA0D60" w:rsidRPr="00225504" w:rsidRDefault="00DA0D60" w:rsidP="00DA0D60">
      <w:pPr>
        <w:widowControl w:val="0"/>
        <w:ind w:left="567" w:hanging="567"/>
        <w:rPr>
          <w:noProof/>
          <w:szCs w:val="22"/>
          <w:lang w:val="bg-BG"/>
        </w:rPr>
      </w:pPr>
    </w:p>
    <w:p w:rsidR="00DA0D60" w:rsidRPr="00225504" w:rsidRDefault="00DA0D60" w:rsidP="00DA0D60">
      <w:pPr>
        <w:widowControl w:val="0"/>
        <w:ind w:left="567" w:hanging="567"/>
        <w:rPr>
          <w:noProof/>
          <w:szCs w:val="22"/>
          <w:lang w:val="bg-BG"/>
        </w:rPr>
      </w:pPr>
    </w:p>
    <w:p w:rsidR="00DA0D60" w:rsidRPr="00225504" w:rsidRDefault="00DA0D60" w:rsidP="00DA0D60">
      <w:pPr>
        <w:keepNext/>
        <w:ind w:left="567" w:hanging="567"/>
        <w:rPr>
          <w:noProof/>
          <w:szCs w:val="22"/>
          <w:lang w:val="bg-BG"/>
        </w:rPr>
      </w:pPr>
      <w:r w:rsidRPr="00225504">
        <w:rPr>
          <w:b/>
          <w:szCs w:val="22"/>
          <w:lang w:val="bg-BG"/>
        </w:rPr>
        <w:t>2.</w:t>
      </w:r>
      <w:r w:rsidRPr="00225504">
        <w:rPr>
          <w:b/>
          <w:szCs w:val="22"/>
          <w:lang w:val="bg-BG"/>
        </w:rPr>
        <w:tab/>
        <w:t>КАЧЕСТВЕН И КОЛИЧЕСТВЕН СЪСТАВ</w:t>
      </w:r>
    </w:p>
    <w:p w:rsidR="00DA0D60" w:rsidRPr="00225504" w:rsidRDefault="00DA0D60" w:rsidP="00DA0D60">
      <w:pPr>
        <w:keepNext/>
        <w:ind w:left="567" w:hanging="567"/>
        <w:rPr>
          <w:szCs w:val="22"/>
          <w:highlight w:val="yellow"/>
          <w:lang w:val="bg-BG"/>
        </w:rPr>
      </w:pPr>
    </w:p>
    <w:p w:rsidR="004378C6" w:rsidRDefault="004378C6" w:rsidP="00DA0D60">
      <w:pPr>
        <w:rPr>
          <w:szCs w:val="22"/>
          <w:lang w:val="bg-BG"/>
        </w:rPr>
      </w:pPr>
      <w:r>
        <w:rPr>
          <w:szCs w:val="22"/>
          <w:lang w:val="bg-BG"/>
        </w:rPr>
        <w:t>Всеки</w:t>
      </w:r>
      <w:r w:rsidRPr="00225504">
        <w:rPr>
          <w:szCs w:val="22"/>
          <w:lang w:val="bg-BG"/>
        </w:rPr>
        <w:t xml:space="preserve"> </w:t>
      </w:r>
      <w:r w:rsidR="00DA0D60" w:rsidRPr="00225504">
        <w:rPr>
          <w:szCs w:val="22"/>
          <w:lang w:val="bg-BG"/>
        </w:rPr>
        <w:t>ml</w:t>
      </w:r>
      <w:r w:rsidR="00DA0D60">
        <w:rPr>
          <w:szCs w:val="22"/>
          <w:lang w:val="bg-BG"/>
        </w:rPr>
        <w:t xml:space="preserve"> </w:t>
      </w:r>
      <w:r w:rsidR="00DA0D60" w:rsidRPr="00225504">
        <w:rPr>
          <w:szCs w:val="22"/>
          <w:lang w:val="bg-BG"/>
        </w:rPr>
        <w:t>съдържа 200</w:t>
      </w:r>
      <w:r w:rsidR="00DA0D60">
        <w:rPr>
          <w:szCs w:val="22"/>
          <w:lang w:val="bg-BG"/>
        </w:rPr>
        <w:t> единици</w:t>
      </w:r>
      <w:r w:rsidR="00DA0D60" w:rsidRPr="00225504">
        <w:rPr>
          <w:szCs w:val="22"/>
          <w:lang w:val="bg-BG"/>
        </w:rPr>
        <w:t xml:space="preserve"> </w:t>
      </w:r>
      <w:r w:rsidRPr="00225504">
        <w:rPr>
          <w:szCs w:val="22"/>
          <w:lang w:val="bg-BG"/>
        </w:rPr>
        <w:t>инсулин лиспро</w:t>
      </w:r>
      <w:r w:rsidRPr="00A338AA">
        <w:rPr>
          <w:szCs w:val="22"/>
          <w:lang w:val="bg-BG"/>
        </w:rPr>
        <w:t>*</w:t>
      </w:r>
      <w:r w:rsidRPr="00225504">
        <w:rPr>
          <w:szCs w:val="22"/>
          <w:lang w:val="bg-BG"/>
        </w:rPr>
        <w:t xml:space="preserve"> (insulin lispro) </w:t>
      </w:r>
      <w:r w:rsidR="00DA0D60" w:rsidRPr="00225504">
        <w:rPr>
          <w:szCs w:val="22"/>
          <w:lang w:val="bg-BG"/>
        </w:rPr>
        <w:t>(еквивалент</w:t>
      </w:r>
      <w:r w:rsidR="00DA0D60">
        <w:rPr>
          <w:szCs w:val="22"/>
          <w:lang w:val="bg-BG"/>
        </w:rPr>
        <w:t>ни</w:t>
      </w:r>
      <w:r w:rsidR="00DA0D60" w:rsidRPr="00225504">
        <w:rPr>
          <w:szCs w:val="22"/>
          <w:lang w:val="bg-BG"/>
        </w:rPr>
        <w:t xml:space="preserve"> на 6,9 mg).</w:t>
      </w:r>
    </w:p>
    <w:p w:rsidR="004378C6" w:rsidRDefault="004378C6" w:rsidP="00DA0D60">
      <w:pPr>
        <w:rPr>
          <w:szCs w:val="22"/>
          <w:lang w:val="bg-BG"/>
        </w:rPr>
      </w:pPr>
    </w:p>
    <w:p w:rsidR="00DA0D60" w:rsidRPr="00225504" w:rsidRDefault="00DA0D60" w:rsidP="00DA0D60">
      <w:pPr>
        <w:rPr>
          <w:szCs w:val="22"/>
          <w:lang w:val="bg-BG"/>
        </w:rPr>
      </w:pPr>
      <w:r w:rsidRPr="00225504">
        <w:rPr>
          <w:szCs w:val="22"/>
          <w:lang w:val="bg-BG"/>
        </w:rPr>
        <w:t xml:space="preserve">Всяка </w:t>
      </w:r>
      <w:r w:rsidR="00E7772B">
        <w:rPr>
          <w:szCs w:val="22"/>
          <w:lang w:val="bg-BG"/>
        </w:rPr>
        <w:t xml:space="preserve">предварително напълнена </w:t>
      </w:r>
      <w:r>
        <w:rPr>
          <w:szCs w:val="22"/>
          <w:lang w:val="bg-BG"/>
        </w:rPr>
        <w:t>писалка</w:t>
      </w:r>
      <w:r w:rsidRPr="00225504">
        <w:rPr>
          <w:szCs w:val="22"/>
          <w:lang w:val="bg-BG"/>
        </w:rPr>
        <w:t xml:space="preserve"> съдържа 600</w:t>
      </w:r>
      <w:r>
        <w:rPr>
          <w:szCs w:val="22"/>
          <w:lang w:val="bg-BG"/>
        </w:rPr>
        <w:t> единици</w:t>
      </w:r>
      <w:r w:rsidRPr="00225504">
        <w:rPr>
          <w:szCs w:val="22"/>
          <w:lang w:val="bg-BG"/>
        </w:rPr>
        <w:t xml:space="preserve"> инсулин лиспро</w:t>
      </w:r>
      <w:r>
        <w:rPr>
          <w:szCs w:val="22"/>
          <w:lang w:val="bg-BG"/>
        </w:rPr>
        <w:t xml:space="preserve"> в </w:t>
      </w:r>
      <w:r w:rsidRPr="00225504">
        <w:rPr>
          <w:szCs w:val="22"/>
          <w:lang w:val="bg-BG"/>
        </w:rPr>
        <w:t>3</w:t>
      </w:r>
      <w:r>
        <w:rPr>
          <w:szCs w:val="22"/>
          <w:lang w:val="bg-BG"/>
        </w:rPr>
        <w:t> </w:t>
      </w:r>
      <w:r w:rsidRPr="00225504">
        <w:rPr>
          <w:szCs w:val="22"/>
          <w:lang w:val="bg-BG"/>
        </w:rPr>
        <w:t>ml</w:t>
      </w:r>
      <w:r>
        <w:rPr>
          <w:szCs w:val="22"/>
          <w:lang w:val="bg-BG"/>
        </w:rPr>
        <w:t xml:space="preserve"> разтвор</w:t>
      </w:r>
      <w:r w:rsidRPr="00225504">
        <w:rPr>
          <w:szCs w:val="22"/>
          <w:lang w:val="bg-BG"/>
        </w:rPr>
        <w:t>.</w:t>
      </w:r>
    </w:p>
    <w:p w:rsidR="00DA0D60" w:rsidRDefault="00DA0D60" w:rsidP="00DA0D60">
      <w:pPr>
        <w:pStyle w:val="BodyText3"/>
        <w:rPr>
          <w:szCs w:val="22"/>
          <w:lang w:val="bg-BG"/>
        </w:rPr>
      </w:pPr>
    </w:p>
    <w:p w:rsidR="008D6BCF" w:rsidRDefault="008D6BCF" w:rsidP="008D6BCF">
      <w:pPr>
        <w:tabs>
          <w:tab w:val="clear" w:pos="567"/>
        </w:tabs>
        <w:spacing w:line="240" w:lineRule="auto"/>
        <w:rPr>
          <w:lang w:val="bg-BG"/>
        </w:rPr>
      </w:pPr>
      <w:r>
        <w:rPr>
          <w:szCs w:val="22"/>
          <w:lang w:val="bg-BG"/>
        </w:rPr>
        <w:t xml:space="preserve">Всяка писалка </w:t>
      </w:r>
      <w:r w:rsidRPr="00E035CA">
        <w:t>KwikPen</w:t>
      </w:r>
      <w:r>
        <w:rPr>
          <w:lang w:val="bg-BG"/>
        </w:rPr>
        <w:t xml:space="preserve"> доставя 1-60 единици </w:t>
      </w:r>
      <w:r w:rsidR="009666EF">
        <w:rPr>
          <w:lang w:val="bg-BG"/>
        </w:rPr>
        <w:t>на</w:t>
      </w:r>
      <w:r>
        <w:rPr>
          <w:lang w:val="bg-BG"/>
        </w:rPr>
        <w:t xml:space="preserve"> стъпки по 1 единица.</w:t>
      </w:r>
    </w:p>
    <w:p w:rsidR="008D6BCF" w:rsidRDefault="008D6BCF" w:rsidP="00DA0D60">
      <w:pPr>
        <w:pStyle w:val="BodyText3"/>
        <w:rPr>
          <w:szCs w:val="22"/>
          <w:lang w:val="bg-BG"/>
        </w:rPr>
      </w:pPr>
    </w:p>
    <w:p w:rsidR="00DA0D60" w:rsidRPr="00401CF4" w:rsidRDefault="00DA0D60" w:rsidP="00DA0D60">
      <w:pPr>
        <w:rPr>
          <w:szCs w:val="22"/>
          <w:lang w:val="ru-RU"/>
        </w:rPr>
      </w:pPr>
      <w:r w:rsidRPr="00401CF4">
        <w:rPr>
          <w:szCs w:val="22"/>
          <w:lang w:val="bg-BG"/>
        </w:rPr>
        <w:t>*</w:t>
      </w:r>
      <w:r>
        <w:rPr>
          <w:szCs w:val="22"/>
          <w:lang w:val="bg-BG"/>
        </w:rPr>
        <w:t xml:space="preserve"> </w:t>
      </w:r>
      <w:r w:rsidRPr="00401CF4">
        <w:rPr>
          <w:szCs w:val="22"/>
          <w:lang w:val="ru-RU"/>
        </w:rPr>
        <w:t xml:space="preserve">получен от </w:t>
      </w:r>
      <w:r w:rsidRPr="00401CF4">
        <w:rPr>
          <w:i/>
          <w:szCs w:val="22"/>
        </w:rPr>
        <w:t>E</w:t>
      </w:r>
      <w:r w:rsidRPr="00401CF4">
        <w:rPr>
          <w:i/>
          <w:szCs w:val="22"/>
          <w:lang w:val="ru-RU"/>
        </w:rPr>
        <w:t>.</w:t>
      </w:r>
      <w:r w:rsidRPr="00401CF4">
        <w:rPr>
          <w:i/>
          <w:szCs w:val="22"/>
        </w:rPr>
        <w:t>coli</w:t>
      </w:r>
      <w:r w:rsidRPr="00401CF4">
        <w:rPr>
          <w:i/>
          <w:szCs w:val="22"/>
          <w:lang w:val="bg-BG"/>
        </w:rPr>
        <w:t xml:space="preserve"> </w:t>
      </w:r>
      <w:r>
        <w:rPr>
          <w:szCs w:val="22"/>
          <w:lang w:val="bg-BG"/>
        </w:rPr>
        <w:t xml:space="preserve">чрез </w:t>
      </w:r>
      <w:r w:rsidRPr="00401CF4">
        <w:rPr>
          <w:szCs w:val="22"/>
          <w:lang w:val="ru-RU"/>
        </w:rPr>
        <w:t>рекомбинантн</w:t>
      </w:r>
      <w:r>
        <w:rPr>
          <w:szCs w:val="22"/>
          <w:lang w:val="ru-RU"/>
        </w:rPr>
        <w:t>а</w:t>
      </w:r>
      <w:r w:rsidRPr="00401CF4">
        <w:rPr>
          <w:szCs w:val="22"/>
          <w:lang w:val="ru-RU"/>
        </w:rPr>
        <w:t xml:space="preserve"> ДНК </w:t>
      </w:r>
      <w:r>
        <w:rPr>
          <w:szCs w:val="22"/>
          <w:lang w:val="ru-RU"/>
        </w:rPr>
        <w:t>технология.</w:t>
      </w:r>
    </w:p>
    <w:p w:rsidR="00395C2E" w:rsidRDefault="00395C2E" w:rsidP="00DA0D60">
      <w:pPr>
        <w:pStyle w:val="BodyText3"/>
        <w:rPr>
          <w:szCs w:val="22"/>
          <w:lang w:val="bg-BG"/>
        </w:rPr>
      </w:pPr>
    </w:p>
    <w:p w:rsidR="00DA0D60" w:rsidRPr="00225504" w:rsidRDefault="00DA0D60" w:rsidP="00DA0D60">
      <w:pPr>
        <w:pStyle w:val="BodyText3"/>
        <w:rPr>
          <w:szCs w:val="22"/>
          <w:lang w:val="bg-BG"/>
        </w:rPr>
      </w:pPr>
      <w:r w:rsidRPr="00225504">
        <w:rPr>
          <w:szCs w:val="22"/>
          <w:lang w:val="bg-BG"/>
        </w:rPr>
        <w:t>За пълния списък на помощните вещества вижте точка 6.1.</w:t>
      </w:r>
    </w:p>
    <w:p w:rsidR="00DA0D60" w:rsidRPr="00225504" w:rsidRDefault="00DA0D60" w:rsidP="00DA0D60">
      <w:pPr>
        <w:rPr>
          <w:noProof/>
          <w:szCs w:val="22"/>
          <w:lang w:val="bg-BG"/>
        </w:rPr>
      </w:pPr>
    </w:p>
    <w:p w:rsidR="00DA0D60" w:rsidRPr="00225504" w:rsidRDefault="00DA0D60" w:rsidP="00DA0D60">
      <w:pPr>
        <w:rPr>
          <w:noProof/>
          <w:szCs w:val="22"/>
          <w:lang w:val="bg-BG"/>
        </w:rPr>
      </w:pPr>
    </w:p>
    <w:p w:rsidR="00DA0D60" w:rsidRPr="00225504" w:rsidRDefault="00DA0D60" w:rsidP="00DA0D60">
      <w:pPr>
        <w:keepNext/>
        <w:ind w:left="567" w:hanging="567"/>
        <w:rPr>
          <w:b/>
          <w:caps/>
          <w:szCs w:val="22"/>
          <w:lang w:val="bg-BG"/>
        </w:rPr>
      </w:pPr>
      <w:r w:rsidRPr="00225504">
        <w:rPr>
          <w:b/>
          <w:szCs w:val="22"/>
          <w:lang w:val="bg-BG"/>
        </w:rPr>
        <w:t>3.</w:t>
      </w:r>
      <w:r w:rsidRPr="00225504">
        <w:rPr>
          <w:b/>
          <w:szCs w:val="22"/>
          <w:lang w:val="bg-BG"/>
        </w:rPr>
        <w:tab/>
        <w:t>ЛЕКАРСТВЕНА ФОРМА</w:t>
      </w:r>
    </w:p>
    <w:p w:rsidR="00DA0D60" w:rsidRPr="00225504" w:rsidRDefault="00DA0D60" w:rsidP="00DA0D60">
      <w:pPr>
        <w:keepNext/>
        <w:ind w:left="567" w:hanging="567"/>
        <w:rPr>
          <w:noProof/>
          <w:szCs w:val="22"/>
          <w:lang w:val="bg-BG"/>
        </w:rPr>
      </w:pPr>
    </w:p>
    <w:p w:rsidR="00DA0D60" w:rsidRDefault="00DA0D60" w:rsidP="00DA0D60">
      <w:pPr>
        <w:ind w:left="567" w:hanging="567"/>
        <w:rPr>
          <w:szCs w:val="22"/>
          <w:lang w:val="bg-BG"/>
        </w:rPr>
      </w:pPr>
      <w:r w:rsidRPr="00225504">
        <w:rPr>
          <w:szCs w:val="22"/>
          <w:lang w:val="bg-BG"/>
        </w:rPr>
        <w:t>Инжекционен разтвор</w:t>
      </w:r>
      <w:r w:rsidR="002909E5">
        <w:rPr>
          <w:szCs w:val="22"/>
          <w:lang w:val="bg-BG"/>
        </w:rPr>
        <w:t>.</w:t>
      </w:r>
    </w:p>
    <w:p w:rsidR="008D6BCF" w:rsidRDefault="008D6BCF" w:rsidP="00DA0D60">
      <w:pPr>
        <w:ind w:left="567" w:hanging="567"/>
        <w:rPr>
          <w:szCs w:val="22"/>
          <w:lang w:val="bg-BG"/>
        </w:rPr>
      </w:pPr>
    </w:p>
    <w:p w:rsidR="00DA0D60" w:rsidRPr="00225504" w:rsidRDefault="00DA0D60" w:rsidP="00DA0D60">
      <w:pPr>
        <w:ind w:left="567" w:hanging="567"/>
        <w:rPr>
          <w:szCs w:val="22"/>
          <w:lang w:val="bg-BG"/>
        </w:rPr>
      </w:pPr>
      <w:r>
        <w:rPr>
          <w:szCs w:val="22"/>
          <w:lang w:val="bg-BG"/>
        </w:rPr>
        <w:t>Б</w:t>
      </w:r>
      <w:r w:rsidRPr="00225504">
        <w:rPr>
          <w:szCs w:val="22"/>
          <w:lang w:val="bg-BG"/>
        </w:rPr>
        <w:t>истър, безцветен воден разтвор.</w:t>
      </w:r>
    </w:p>
    <w:p w:rsidR="00DA0D60" w:rsidRPr="00225504" w:rsidRDefault="00DA0D60" w:rsidP="00DA0D60">
      <w:pPr>
        <w:ind w:left="567" w:hanging="567"/>
        <w:rPr>
          <w:szCs w:val="22"/>
          <w:lang w:val="bg-BG"/>
        </w:rPr>
      </w:pPr>
    </w:p>
    <w:p w:rsidR="00DA0D60" w:rsidRPr="00225504" w:rsidRDefault="00DA0D60" w:rsidP="00DA0D60">
      <w:pPr>
        <w:ind w:left="567" w:hanging="567"/>
        <w:rPr>
          <w:noProof/>
          <w:szCs w:val="22"/>
          <w:lang w:val="bg-BG"/>
        </w:rPr>
      </w:pPr>
    </w:p>
    <w:p w:rsidR="00DA0D60" w:rsidRPr="00225504" w:rsidRDefault="00DA0D60" w:rsidP="00DA0D60">
      <w:pPr>
        <w:keepNext/>
        <w:ind w:left="567" w:hanging="567"/>
        <w:rPr>
          <w:caps/>
          <w:szCs w:val="22"/>
          <w:lang w:val="bg-BG"/>
        </w:rPr>
      </w:pPr>
      <w:r w:rsidRPr="00225504">
        <w:rPr>
          <w:b/>
          <w:caps/>
          <w:szCs w:val="22"/>
          <w:lang w:val="bg-BG"/>
        </w:rPr>
        <w:t>4.</w:t>
      </w:r>
      <w:r w:rsidRPr="00225504">
        <w:rPr>
          <w:b/>
          <w:caps/>
          <w:szCs w:val="22"/>
          <w:lang w:val="bg-BG"/>
        </w:rPr>
        <w:tab/>
        <w:t>КЛИНИЧНИ ДАННИ</w:t>
      </w:r>
    </w:p>
    <w:p w:rsidR="00DA0D60" w:rsidRPr="00225504" w:rsidRDefault="00DA0D60" w:rsidP="00DA0D60">
      <w:pPr>
        <w:keepNext/>
        <w:ind w:left="567" w:hanging="567"/>
        <w:rPr>
          <w:noProof/>
          <w:szCs w:val="22"/>
          <w:lang w:val="bg-BG"/>
        </w:rPr>
      </w:pPr>
    </w:p>
    <w:p w:rsidR="00DA0D60" w:rsidRPr="00225504" w:rsidRDefault="00DA0D60" w:rsidP="00DA0D60">
      <w:pPr>
        <w:keepNext/>
        <w:ind w:left="567" w:hanging="567"/>
        <w:rPr>
          <w:szCs w:val="22"/>
          <w:lang w:val="bg-BG"/>
        </w:rPr>
      </w:pPr>
      <w:r w:rsidRPr="00225504">
        <w:rPr>
          <w:b/>
          <w:szCs w:val="22"/>
          <w:lang w:val="bg-BG"/>
        </w:rPr>
        <w:t>4.1</w:t>
      </w:r>
      <w:r w:rsidRPr="00225504">
        <w:rPr>
          <w:b/>
          <w:szCs w:val="22"/>
          <w:lang w:val="bg-BG"/>
        </w:rPr>
        <w:tab/>
        <w:t>Терапевтични показания</w:t>
      </w:r>
    </w:p>
    <w:p w:rsidR="00DA0D60" w:rsidRPr="00225504" w:rsidRDefault="00DA0D60" w:rsidP="00DA0D60">
      <w:pPr>
        <w:keepNext/>
        <w:ind w:left="567" w:hanging="567"/>
        <w:rPr>
          <w:noProof/>
          <w:szCs w:val="22"/>
          <w:lang w:val="bg-BG"/>
        </w:rPr>
      </w:pPr>
    </w:p>
    <w:p w:rsidR="00DA0D60" w:rsidRPr="00225504" w:rsidRDefault="00DA0D60" w:rsidP="00DA0D60">
      <w:pPr>
        <w:rPr>
          <w:szCs w:val="22"/>
          <w:lang w:val="bg-BG"/>
        </w:rPr>
      </w:pPr>
      <w:r w:rsidRPr="00225504">
        <w:rPr>
          <w:szCs w:val="22"/>
          <w:lang w:val="bg-BG"/>
        </w:rPr>
        <w:t>За лечение на възрастни със захарен диабет, които се нуждаят от инсулин за поддържане на нормална глюкозна хомеостаза. Humalog 200 </w:t>
      </w:r>
      <w:r>
        <w:rPr>
          <w:szCs w:val="22"/>
          <w:lang w:val="bg-BG"/>
        </w:rPr>
        <w:t>единици</w:t>
      </w:r>
      <w:r w:rsidRPr="00225504">
        <w:rPr>
          <w:szCs w:val="22"/>
          <w:lang w:val="bg-BG"/>
        </w:rPr>
        <w:t xml:space="preserve">/ml KwikPen е показан </w:t>
      </w:r>
      <w:r>
        <w:rPr>
          <w:szCs w:val="22"/>
          <w:lang w:val="bg-BG"/>
        </w:rPr>
        <w:t xml:space="preserve">също </w:t>
      </w:r>
      <w:r w:rsidRPr="00225504">
        <w:rPr>
          <w:szCs w:val="22"/>
          <w:lang w:val="bg-BG"/>
        </w:rPr>
        <w:t>и за начално стабилизиране на захарен диабет.</w:t>
      </w:r>
    </w:p>
    <w:p w:rsidR="00DA0D60" w:rsidRPr="00225504" w:rsidRDefault="00DA0D60" w:rsidP="00DA0D60">
      <w:pPr>
        <w:ind w:left="567" w:hanging="567"/>
        <w:rPr>
          <w:noProof/>
          <w:szCs w:val="22"/>
          <w:lang w:val="bg-BG"/>
        </w:rPr>
      </w:pPr>
    </w:p>
    <w:p w:rsidR="00DA0D60" w:rsidRPr="00225504" w:rsidRDefault="00DA0D60" w:rsidP="00DA0D60">
      <w:pPr>
        <w:keepNext/>
        <w:ind w:left="567" w:hanging="567"/>
        <w:rPr>
          <w:b/>
          <w:szCs w:val="22"/>
          <w:lang w:val="bg-BG"/>
        </w:rPr>
      </w:pPr>
      <w:r w:rsidRPr="00225504">
        <w:rPr>
          <w:b/>
          <w:szCs w:val="22"/>
          <w:lang w:val="bg-BG"/>
        </w:rPr>
        <w:t>4.2</w:t>
      </w:r>
      <w:r w:rsidRPr="00225504">
        <w:rPr>
          <w:b/>
          <w:szCs w:val="22"/>
          <w:lang w:val="bg-BG"/>
        </w:rPr>
        <w:tab/>
        <w:t>Дозировка и начин на приложение</w:t>
      </w:r>
    </w:p>
    <w:p w:rsidR="00DA0D60" w:rsidRPr="00225504" w:rsidRDefault="00DA0D60" w:rsidP="00DA0D60">
      <w:pPr>
        <w:keepNext/>
        <w:ind w:left="567" w:hanging="567"/>
        <w:rPr>
          <w:b/>
          <w:noProof/>
          <w:szCs w:val="22"/>
          <w:lang w:val="bg-BG"/>
        </w:rPr>
      </w:pPr>
    </w:p>
    <w:p w:rsidR="00DA0D60" w:rsidRDefault="00DA0D60" w:rsidP="008535D1">
      <w:pPr>
        <w:keepNext/>
        <w:rPr>
          <w:szCs w:val="22"/>
          <w:u w:val="single"/>
          <w:lang w:val="bg-BG"/>
        </w:rPr>
      </w:pPr>
      <w:r w:rsidRPr="00A338AA">
        <w:rPr>
          <w:szCs w:val="22"/>
          <w:u w:val="single"/>
          <w:lang w:val="bg-BG"/>
        </w:rPr>
        <w:t>Дозировка</w:t>
      </w:r>
    </w:p>
    <w:p w:rsidR="00E7772B" w:rsidRPr="000D7602" w:rsidRDefault="00E7772B" w:rsidP="008535D1">
      <w:pPr>
        <w:keepNext/>
        <w:rPr>
          <w:szCs w:val="22"/>
          <w:lang w:val="ru-RU"/>
        </w:rPr>
      </w:pPr>
    </w:p>
    <w:p w:rsidR="00DA0D60" w:rsidRPr="00225504" w:rsidRDefault="00DA0D60" w:rsidP="00DA0D60">
      <w:pPr>
        <w:rPr>
          <w:szCs w:val="22"/>
          <w:lang w:val="bg-BG"/>
        </w:rPr>
      </w:pPr>
      <w:r w:rsidRPr="00225504">
        <w:rPr>
          <w:szCs w:val="22"/>
          <w:lang w:val="bg-BG"/>
        </w:rPr>
        <w:t>Дозировката трябва да се определя от лекар</w:t>
      </w:r>
      <w:r>
        <w:rPr>
          <w:szCs w:val="22"/>
          <w:lang w:val="bg-BG"/>
        </w:rPr>
        <w:t>,</w:t>
      </w:r>
      <w:r w:rsidRPr="00225504">
        <w:rPr>
          <w:szCs w:val="22"/>
          <w:lang w:val="bg-BG"/>
        </w:rPr>
        <w:t xml:space="preserve"> съобразно нуждите на пациента.</w:t>
      </w:r>
    </w:p>
    <w:p w:rsidR="00DA0D60" w:rsidRPr="00225504" w:rsidRDefault="00DA0D60" w:rsidP="00DA0D60">
      <w:pPr>
        <w:rPr>
          <w:szCs w:val="22"/>
          <w:lang w:val="bg-BG"/>
        </w:rPr>
      </w:pPr>
    </w:p>
    <w:p w:rsidR="00DA0D60" w:rsidRPr="00225504" w:rsidRDefault="00DA0D60" w:rsidP="00DA0D60">
      <w:pPr>
        <w:rPr>
          <w:bCs/>
          <w:iCs/>
          <w:szCs w:val="22"/>
          <w:lang w:val="bg-BG"/>
        </w:rPr>
      </w:pPr>
      <w:r w:rsidRPr="00225504">
        <w:rPr>
          <w:szCs w:val="22"/>
          <w:lang w:val="bg-BG"/>
        </w:rPr>
        <w:t>Humalog може да се прилага непосредствено преди хранене. Когато е необходимо Humalog може да се приложи веднага след храненето.</w:t>
      </w:r>
    </w:p>
    <w:p w:rsidR="00DA0D60" w:rsidRPr="00225504" w:rsidRDefault="00DA0D60" w:rsidP="00DA0D60">
      <w:pPr>
        <w:rPr>
          <w:iCs/>
          <w:szCs w:val="22"/>
          <w:lang w:val="bg-BG"/>
        </w:rPr>
      </w:pPr>
    </w:p>
    <w:p w:rsidR="00DA0D60" w:rsidRPr="00225504" w:rsidRDefault="00DA0D60" w:rsidP="00DA0D60">
      <w:pPr>
        <w:rPr>
          <w:iCs/>
          <w:szCs w:val="22"/>
          <w:lang w:val="bg-BG"/>
        </w:rPr>
      </w:pPr>
      <w:r w:rsidRPr="00225504">
        <w:rPr>
          <w:bCs/>
          <w:iCs/>
          <w:szCs w:val="22"/>
          <w:lang w:val="bg-BG"/>
        </w:rPr>
        <w:t>Humalog</w:t>
      </w:r>
      <w:r>
        <w:rPr>
          <w:bCs/>
          <w:iCs/>
          <w:szCs w:val="22"/>
          <w:lang w:val="bg-BG"/>
        </w:rPr>
        <w:t>,</w:t>
      </w:r>
      <w:r w:rsidRPr="00914F98">
        <w:rPr>
          <w:iCs/>
          <w:szCs w:val="22"/>
          <w:lang w:val="bg-BG"/>
        </w:rPr>
        <w:t xml:space="preserve"> </w:t>
      </w:r>
      <w:r w:rsidRPr="00225504">
        <w:rPr>
          <w:iCs/>
          <w:szCs w:val="22"/>
          <w:lang w:val="bg-BG"/>
        </w:rPr>
        <w:t>приложен подкожно</w:t>
      </w:r>
      <w:r>
        <w:rPr>
          <w:iCs/>
          <w:szCs w:val="22"/>
          <w:lang w:val="bg-BG"/>
        </w:rPr>
        <w:t>,</w:t>
      </w:r>
      <w:r w:rsidRPr="00225504">
        <w:rPr>
          <w:bCs/>
          <w:iCs/>
          <w:szCs w:val="22"/>
          <w:lang w:val="bg-BG"/>
        </w:rPr>
        <w:t xml:space="preserve"> </w:t>
      </w:r>
      <w:r w:rsidRPr="00225504">
        <w:rPr>
          <w:iCs/>
          <w:szCs w:val="22"/>
          <w:lang w:val="bg-BG"/>
        </w:rPr>
        <w:t xml:space="preserve">има бърз ефект и по-кратко действие (2 до 5 часа) в сравнение с </w:t>
      </w:r>
      <w:r w:rsidRPr="00B23437">
        <w:rPr>
          <w:iCs/>
          <w:szCs w:val="22"/>
          <w:lang w:val="bg-BG"/>
        </w:rPr>
        <w:t xml:space="preserve">бързодействащия </w:t>
      </w:r>
      <w:r w:rsidR="005A18D5" w:rsidRPr="005A18D5">
        <w:rPr>
          <w:iCs/>
          <w:szCs w:val="22"/>
          <w:lang w:val="bg-BG"/>
        </w:rPr>
        <w:t xml:space="preserve">(разтворим) обикновен </w:t>
      </w:r>
      <w:r w:rsidR="00B56CD4">
        <w:rPr>
          <w:iCs/>
          <w:szCs w:val="22"/>
          <w:lang w:val="bg-BG"/>
        </w:rPr>
        <w:t>(</w:t>
      </w:r>
      <w:r w:rsidR="005A18D5" w:rsidRPr="005A18D5">
        <w:rPr>
          <w:iCs/>
          <w:szCs w:val="22"/>
          <w:lang w:val="bg-BG"/>
        </w:rPr>
        <w:t>човешки</w:t>
      </w:r>
      <w:r w:rsidR="00B23437">
        <w:rPr>
          <w:iCs/>
          <w:szCs w:val="22"/>
          <w:lang w:val="bg-BG"/>
        </w:rPr>
        <w:t xml:space="preserve">) </w:t>
      </w:r>
      <w:r w:rsidRPr="00225504">
        <w:rPr>
          <w:iCs/>
          <w:szCs w:val="22"/>
          <w:lang w:val="bg-BG"/>
        </w:rPr>
        <w:t xml:space="preserve">инсулин. Бързото настъпване на действието позволява инжекцията Humalog да се прилага непосредствено преди хранене. Времето на действие на всеки инсулин може да варира значително при отделните </w:t>
      </w:r>
      <w:r>
        <w:rPr>
          <w:iCs/>
          <w:szCs w:val="22"/>
          <w:lang w:val="bg-BG"/>
        </w:rPr>
        <w:t>хора</w:t>
      </w:r>
      <w:r w:rsidRPr="00225504">
        <w:rPr>
          <w:iCs/>
          <w:szCs w:val="22"/>
          <w:lang w:val="bg-BG"/>
        </w:rPr>
        <w:t xml:space="preserve"> или по различно време при един и същ</w:t>
      </w:r>
      <w:r>
        <w:rPr>
          <w:iCs/>
          <w:szCs w:val="22"/>
          <w:lang w:val="bg-BG"/>
        </w:rPr>
        <w:t>и човек</w:t>
      </w:r>
      <w:r w:rsidRPr="00225504">
        <w:rPr>
          <w:iCs/>
          <w:szCs w:val="22"/>
          <w:lang w:val="bg-BG"/>
        </w:rPr>
        <w:t>. По-бързото начало на действие в сравнение с разтворими</w:t>
      </w:r>
      <w:r>
        <w:rPr>
          <w:iCs/>
          <w:szCs w:val="22"/>
          <w:lang w:val="bg-BG"/>
        </w:rPr>
        <w:t>я</w:t>
      </w:r>
      <w:r w:rsidRPr="00225504">
        <w:rPr>
          <w:iCs/>
          <w:szCs w:val="22"/>
          <w:lang w:val="bg-BG"/>
        </w:rPr>
        <w:t xml:space="preserve"> човешки инсулин се запазва, независимо от мястото на инжектиране. </w:t>
      </w:r>
      <w:r>
        <w:rPr>
          <w:iCs/>
          <w:szCs w:val="22"/>
          <w:lang w:val="bg-BG"/>
        </w:rPr>
        <w:t xml:space="preserve">Продължителността </w:t>
      </w:r>
      <w:r w:rsidRPr="00225504">
        <w:rPr>
          <w:iCs/>
          <w:szCs w:val="22"/>
          <w:lang w:val="bg-BG"/>
        </w:rPr>
        <w:t>на действие на Humalog зависи от дозата, мястото на инжектиране, кръвоснабдяването, температурата и физическата активност.</w:t>
      </w:r>
    </w:p>
    <w:p w:rsidR="00DA0D60" w:rsidRPr="00225504" w:rsidRDefault="00DA0D60" w:rsidP="00DA0D60">
      <w:pPr>
        <w:rPr>
          <w:iCs/>
          <w:szCs w:val="22"/>
          <w:lang w:val="bg-BG"/>
        </w:rPr>
      </w:pPr>
    </w:p>
    <w:p w:rsidR="00DA0D60" w:rsidRPr="00225504" w:rsidRDefault="00DA0D60" w:rsidP="00DA0D60">
      <w:pPr>
        <w:rPr>
          <w:iCs/>
          <w:szCs w:val="22"/>
          <w:lang w:val="bg-BG"/>
        </w:rPr>
      </w:pPr>
      <w:r w:rsidRPr="00225504">
        <w:rPr>
          <w:iCs/>
          <w:szCs w:val="22"/>
          <w:lang w:val="bg-BG"/>
        </w:rPr>
        <w:t xml:space="preserve">Humalog може да се използва в комбинация с по-продължително действащ инсулин или </w:t>
      </w:r>
      <w:r>
        <w:rPr>
          <w:iCs/>
          <w:szCs w:val="22"/>
          <w:lang w:val="bg-BG"/>
        </w:rPr>
        <w:t>пер</w:t>
      </w:r>
      <w:r w:rsidRPr="00225504">
        <w:rPr>
          <w:iCs/>
          <w:szCs w:val="22"/>
          <w:lang w:val="bg-BG"/>
        </w:rPr>
        <w:t>орални сулф</w:t>
      </w:r>
      <w:r w:rsidR="003041FB">
        <w:rPr>
          <w:iCs/>
          <w:szCs w:val="22"/>
          <w:lang w:val="bg-BG"/>
        </w:rPr>
        <w:t>о</w:t>
      </w:r>
      <w:r w:rsidRPr="00225504">
        <w:rPr>
          <w:iCs/>
          <w:szCs w:val="22"/>
          <w:lang w:val="bg-BG"/>
        </w:rPr>
        <w:t xml:space="preserve">нилурейни </w:t>
      </w:r>
      <w:r>
        <w:rPr>
          <w:iCs/>
          <w:szCs w:val="22"/>
          <w:lang w:val="bg-BG"/>
        </w:rPr>
        <w:t xml:space="preserve">лекарствени </w:t>
      </w:r>
      <w:r w:rsidRPr="00225504">
        <w:rPr>
          <w:iCs/>
          <w:szCs w:val="22"/>
          <w:lang w:val="bg-BG"/>
        </w:rPr>
        <w:t>продукти</w:t>
      </w:r>
      <w:r w:rsidR="003041FB">
        <w:rPr>
          <w:iCs/>
          <w:szCs w:val="22"/>
          <w:lang w:val="bg-BG"/>
        </w:rPr>
        <w:t>,</w:t>
      </w:r>
      <w:r w:rsidRPr="00225504">
        <w:rPr>
          <w:iCs/>
          <w:szCs w:val="22"/>
          <w:lang w:val="bg-BG"/>
        </w:rPr>
        <w:t xml:space="preserve"> по преценка на лекар.</w:t>
      </w:r>
    </w:p>
    <w:p w:rsidR="00DA0D60" w:rsidRPr="00225504" w:rsidRDefault="00DA0D60" w:rsidP="00DA0D60">
      <w:pPr>
        <w:ind w:left="567" w:hanging="567"/>
        <w:rPr>
          <w:b/>
          <w:noProof/>
          <w:szCs w:val="22"/>
          <w:lang w:val="bg-BG"/>
        </w:rPr>
      </w:pPr>
    </w:p>
    <w:p w:rsidR="00DA0D60" w:rsidRDefault="0019500E" w:rsidP="00DA0D60">
      <w:pPr>
        <w:pStyle w:val="Default"/>
        <w:keepNext/>
        <w:rPr>
          <w:rFonts w:ascii="Times New Roman" w:hAnsi="Times New Roman" w:cs="Times New Roman"/>
          <w:i/>
          <w:iCs/>
          <w:sz w:val="22"/>
          <w:szCs w:val="22"/>
          <w:u w:val="single"/>
          <w:lang w:val="bg-BG"/>
        </w:rPr>
      </w:pPr>
      <w:r w:rsidRPr="0028363F">
        <w:rPr>
          <w:rFonts w:ascii="Times New Roman" w:hAnsi="Times New Roman" w:cs="Times New Roman"/>
          <w:i/>
          <w:iCs/>
          <w:sz w:val="22"/>
          <w:szCs w:val="22"/>
          <w:u w:val="single"/>
          <w:lang w:val="bg-BG"/>
        </w:rPr>
        <w:t>Humalog KwikPen</w:t>
      </w:r>
      <w:r w:rsidR="00B23437" w:rsidRPr="0028363F">
        <w:rPr>
          <w:rFonts w:ascii="Times New Roman" w:hAnsi="Times New Roman" w:cs="Times New Roman"/>
          <w:i/>
          <w:iCs/>
          <w:sz w:val="22"/>
          <w:szCs w:val="22"/>
          <w:u w:val="single"/>
          <w:lang w:val="bg-BG"/>
        </w:rPr>
        <w:t xml:space="preserve"> писалки</w:t>
      </w:r>
    </w:p>
    <w:p w:rsidR="002E03FF" w:rsidRPr="0028363F" w:rsidRDefault="002E03FF" w:rsidP="00DA0D60">
      <w:pPr>
        <w:pStyle w:val="Default"/>
        <w:keepNext/>
        <w:rPr>
          <w:rFonts w:ascii="Times New Roman" w:hAnsi="Times New Roman" w:cs="Times New Roman"/>
          <w:i/>
          <w:iCs/>
          <w:color w:val="auto"/>
          <w:sz w:val="22"/>
          <w:szCs w:val="22"/>
          <w:u w:val="single"/>
          <w:lang w:val="bg-BG"/>
        </w:rPr>
      </w:pPr>
    </w:p>
    <w:p w:rsidR="00B23437" w:rsidRDefault="00834417" w:rsidP="00B23437">
      <w:pPr>
        <w:autoSpaceDE w:val="0"/>
        <w:autoSpaceDN w:val="0"/>
        <w:adjustRightInd w:val="0"/>
        <w:rPr>
          <w:szCs w:val="22"/>
          <w:lang w:val="bg-BG"/>
        </w:rPr>
      </w:pPr>
      <w:r w:rsidRPr="001940B9">
        <w:rPr>
          <w:szCs w:val="22"/>
          <w:lang w:val="bg-BG"/>
        </w:rPr>
        <w:t>Писалката</w:t>
      </w:r>
      <w:r>
        <w:rPr>
          <w:szCs w:val="22"/>
          <w:lang w:val="bg-BG"/>
        </w:rPr>
        <w:t xml:space="preserve"> </w:t>
      </w:r>
      <w:r w:rsidR="00DA0D60" w:rsidRPr="00225504">
        <w:rPr>
          <w:szCs w:val="22"/>
          <w:lang w:val="bg-BG"/>
        </w:rPr>
        <w:t xml:space="preserve">Humalog KwikPen се предлага </w:t>
      </w:r>
      <w:r w:rsidR="009666EF">
        <w:rPr>
          <w:szCs w:val="22"/>
          <w:lang w:val="bg-BG"/>
        </w:rPr>
        <w:t>като</w:t>
      </w:r>
      <w:r w:rsidR="009666EF" w:rsidRPr="00C10D49">
        <w:rPr>
          <w:szCs w:val="22"/>
          <w:lang w:val="bg-BG"/>
        </w:rPr>
        <w:t xml:space="preserve"> дв</w:t>
      </w:r>
      <w:r w:rsidR="009666EF">
        <w:rPr>
          <w:szCs w:val="22"/>
          <w:lang w:val="bg-BG"/>
        </w:rPr>
        <w:t>а вида опаковки с различно количество на активното вещество</w:t>
      </w:r>
      <w:r w:rsidR="00DA0D60" w:rsidRPr="00225504">
        <w:rPr>
          <w:szCs w:val="22"/>
          <w:lang w:val="bg-BG"/>
        </w:rPr>
        <w:t xml:space="preserve">. </w:t>
      </w:r>
      <w:r w:rsidR="003F1896">
        <w:rPr>
          <w:szCs w:val="22"/>
          <w:lang w:val="bg-BG"/>
        </w:rPr>
        <w:t>П</w:t>
      </w:r>
      <w:r w:rsidR="00DA0D60" w:rsidRPr="00225504">
        <w:rPr>
          <w:szCs w:val="22"/>
          <w:lang w:val="bg-BG"/>
        </w:rPr>
        <w:t>исалката Humalog 200 </w:t>
      </w:r>
      <w:r w:rsidR="00DA0D60">
        <w:rPr>
          <w:szCs w:val="22"/>
          <w:lang w:val="bg-BG"/>
        </w:rPr>
        <w:t>единици</w:t>
      </w:r>
      <w:r w:rsidR="00DA0D60" w:rsidRPr="00225504">
        <w:rPr>
          <w:szCs w:val="22"/>
          <w:lang w:val="bg-BG"/>
        </w:rPr>
        <w:t xml:space="preserve">/ml </w:t>
      </w:r>
      <w:r w:rsidR="00B23437" w:rsidRPr="00225504">
        <w:rPr>
          <w:szCs w:val="22"/>
          <w:lang w:val="bg-BG"/>
        </w:rPr>
        <w:t>KwikPen</w:t>
      </w:r>
      <w:r w:rsidR="00B23437" w:rsidRPr="0028363F">
        <w:rPr>
          <w:szCs w:val="22"/>
          <w:lang w:val="bg-BG"/>
        </w:rPr>
        <w:t xml:space="preserve"> (</w:t>
      </w:r>
      <w:r w:rsidR="00B23437" w:rsidRPr="00225504">
        <w:rPr>
          <w:szCs w:val="22"/>
          <w:lang w:val="bg-BG"/>
        </w:rPr>
        <w:t>и писалката</w:t>
      </w:r>
      <w:r w:rsidR="00B23437">
        <w:rPr>
          <w:szCs w:val="22"/>
          <w:lang w:val="bg-BG"/>
        </w:rPr>
        <w:t xml:space="preserve"> </w:t>
      </w:r>
      <w:r w:rsidR="00B23437" w:rsidRPr="00225504">
        <w:rPr>
          <w:szCs w:val="22"/>
          <w:lang w:val="bg-BG"/>
        </w:rPr>
        <w:t>Humalog 100 </w:t>
      </w:r>
      <w:r w:rsidR="00B23437">
        <w:rPr>
          <w:szCs w:val="22"/>
          <w:lang w:val="bg-BG"/>
        </w:rPr>
        <w:t>единици</w:t>
      </w:r>
      <w:r w:rsidR="00B23437" w:rsidRPr="00225504">
        <w:rPr>
          <w:szCs w:val="22"/>
          <w:lang w:val="bg-BG"/>
        </w:rPr>
        <w:t>/ml KwikPen</w:t>
      </w:r>
      <w:r w:rsidR="00B56CD4">
        <w:rPr>
          <w:szCs w:val="22"/>
          <w:lang w:val="bg-BG"/>
        </w:rPr>
        <w:t>, вижте неговата КХП</w:t>
      </w:r>
      <w:r w:rsidR="00B23437" w:rsidRPr="0028363F">
        <w:rPr>
          <w:szCs w:val="22"/>
          <w:lang w:val="bg-BG"/>
        </w:rPr>
        <w:t>)</w:t>
      </w:r>
      <w:r w:rsidR="00B23437">
        <w:rPr>
          <w:szCs w:val="22"/>
          <w:lang w:val="bg-BG"/>
        </w:rPr>
        <w:t xml:space="preserve"> </w:t>
      </w:r>
      <w:r w:rsidR="00DA0D60" w:rsidRPr="00225504">
        <w:rPr>
          <w:szCs w:val="22"/>
          <w:lang w:val="bg-BG"/>
        </w:rPr>
        <w:t>доставя 1 </w:t>
      </w:r>
      <w:r w:rsidR="002D5FFC">
        <w:rPr>
          <w:szCs w:val="22"/>
          <w:lang w:val="bg-BG"/>
        </w:rPr>
        <w:noBreakHyphen/>
      </w:r>
      <w:r w:rsidR="00DA0D60" w:rsidRPr="00225504">
        <w:rPr>
          <w:szCs w:val="22"/>
          <w:lang w:val="bg-BG"/>
        </w:rPr>
        <w:t xml:space="preserve"> 60 единици </w:t>
      </w:r>
      <w:r w:rsidR="009666EF">
        <w:rPr>
          <w:szCs w:val="22"/>
          <w:lang w:val="bg-BG"/>
        </w:rPr>
        <w:t xml:space="preserve">на </w:t>
      </w:r>
      <w:r w:rsidR="00DA0D60" w:rsidRPr="00225504">
        <w:rPr>
          <w:szCs w:val="22"/>
          <w:lang w:val="bg-BG"/>
        </w:rPr>
        <w:t xml:space="preserve">стъпки </w:t>
      </w:r>
      <w:r w:rsidR="00DA0D60">
        <w:rPr>
          <w:szCs w:val="22"/>
          <w:lang w:val="bg-BG"/>
        </w:rPr>
        <w:t xml:space="preserve">по </w:t>
      </w:r>
      <w:r w:rsidR="00DA0D60" w:rsidRPr="00225504">
        <w:rPr>
          <w:szCs w:val="22"/>
          <w:lang w:val="bg-BG"/>
        </w:rPr>
        <w:t>1</w:t>
      </w:r>
      <w:r w:rsidR="00DA0D60">
        <w:rPr>
          <w:szCs w:val="22"/>
          <w:lang w:val="bg-BG"/>
        </w:rPr>
        <w:t> </w:t>
      </w:r>
      <w:r w:rsidR="00DA0D60" w:rsidRPr="00225504">
        <w:rPr>
          <w:szCs w:val="22"/>
          <w:lang w:val="bg-BG"/>
        </w:rPr>
        <w:t xml:space="preserve">единица в една инжекция. </w:t>
      </w:r>
      <w:r w:rsidR="00901299" w:rsidRPr="00CC4C57">
        <w:rPr>
          <w:b/>
          <w:szCs w:val="22"/>
          <w:lang w:val="bg-BG"/>
        </w:rPr>
        <w:t>Б</w:t>
      </w:r>
      <w:r w:rsidR="00DA0D60" w:rsidRPr="00CC4C57">
        <w:rPr>
          <w:b/>
          <w:szCs w:val="22"/>
          <w:lang w:val="bg-BG"/>
        </w:rPr>
        <w:t>роя</w:t>
      </w:r>
      <w:r w:rsidR="00901299" w:rsidRPr="00CC4C57">
        <w:rPr>
          <w:b/>
          <w:szCs w:val="22"/>
          <w:lang w:val="bg-BG"/>
        </w:rPr>
        <w:t>т</w:t>
      </w:r>
      <w:r w:rsidR="00DA0D60" w:rsidRPr="00CC4C57">
        <w:rPr>
          <w:b/>
          <w:szCs w:val="22"/>
          <w:lang w:val="bg-BG"/>
        </w:rPr>
        <w:t xml:space="preserve"> на единиците</w:t>
      </w:r>
      <w:r w:rsidR="00901299" w:rsidRPr="00CC4C57">
        <w:rPr>
          <w:b/>
          <w:szCs w:val="22"/>
          <w:lang w:val="bg-BG"/>
        </w:rPr>
        <w:t xml:space="preserve"> </w:t>
      </w:r>
      <w:r w:rsidR="008D6BCF">
        <w:rPr>
          <w:b/>
          <w:szCs w:val="22"/>
          <w:lang w:val="bg-BG"/>
        </w:rPr>
        <w:t xml:space="preserve">инсулин </w:t>
      </w:r>
      <w:r w:rsidR="00901299" w:rsidRPr="00CC4C57">
        <w:rPr>
          <w:b/>
          <w:szCs w:val="22"/>
          <w:lang w:val="bg-BG"/>
        </w:rPr>
        <w:t>е показан в дозаторното прозорче на писалката</w:t>
      </w:r>
      <w:r w:rsidR="00DA0D60" w:rsidRPr="00CC4C57">
        <w:rPr>
          <w:b/>
          <w:szCs w:val="22"/>
          <w:lang w:val="bg-BG"/>
        </w:rPr>
        <w:t xml:space="preserve">, независимо от </w:t>
      </w:r>
      <w:r w:rsidR="009666EF">
        <w:rPr>
          <w:b/>
          <w:szCs w:val="22"/>
          <w:lang w:val="bg-BG"/>
        </w:rPr>
        <w:t>количеството на активното вещество</w:t>
      </w:r>
      <w:r w:rsidR="00DA0D60" w:rsidRPr="00CC4C57">
        <w:rPr>
          <w:b/>
          <w:szCs w:val="22"/>
          <w:lang w:val="bg-BG"/>
        </w:rPr>
        <w:t>,</w:t>
      </w:r>
      <w:r w:rsidR="00DA0D60" w:rsidRPr="00225504">
        <w:rPr>
          <w:szCs w:val="22"/>
          <w:lang w:val="bg-BG"/>
        </w:rPr>
        <w:t xml:space="preserve"> и </w:t>
      </w:r>
      <w:r w:rsidR="00DA0D60" w:rsidRPr="00225504">
        <w:rPr>
          <w:b/>
          <w:bCs/>
          <w:szCs w:val="22"/>
          <w:lang w:val="bg-BG"/>
        </w:rPr>
        <w:t>не</w:t>
      </w:r>
      <w:r w:rsidR="00DA0D60" w:rsidRPr="00225504">
        <w:rPr>
          <w:szCs w:val="22"/>
          <w:lang w:val="bg-BG"/>
        </w:rPr>
        <w:t xml:space="preserve"> трябва да се </w:t>
      </w:r>
      <w:r w:rsidR="009666EF">
        <w:rPr>
          <w:szCs w:val="22"/>
          <w:lang w:val="bg-BG"/>
        </w:rPr>
        <w:t xml:space="preserve">прави </w:t>
      </w:r>
      <w:r w:rsidR="00AC6A4F" w:rsidRPr="001C0E19">
        <w:rPr>
          <w:lang w:val="bg-BG"/>
        </w:rPr>
        <w:t>превръща</w:t>
      </w:r>
      <w:r w:rsidR="009666EF">
        <w:rPr>
          <w:lang w:val="bg-BG"/>
        </w:rPr>
        <w:t>не на дозата</w:t>
      </w:r>
      <w:r w:rsidR="00DA0D60" w:rsidRPr="00225504">
        <w:rPr>
          <w:szCs w:val="22"/>
          <w:lang w:val="bg-BG"/>
        </w:rPr>
        <w:t xml:space="preserve"> при преминаване на пациент </w:t>
      </w:r>
      <w:r w:rsidR="009666EF">
        <w:rPr>
          <w:szCs w:val="22"/>
          <w:lang w:val="bg-BG"/>
        </w:rPr>
        <w:t>към използване на</w:t>
      </w:r>
      <w:r w:rsidR="009666EF" w:rsidRPr="00C10D49">
        <w:rPr>
          <w:szCs w:val="22"/>
          <w:lang w:val="bg-BG"/>
        </w:rPr>
        <w:t xml:space="preserve"> нов</w:t>
      </w:r>
      <w:r w:rsidR="009666EF">
        <w:rPr>
          <w:szCs w:val="22"/>
          <w:lang w:val="bg-BG"/>
        </w:rPr>
        <w:t xml:space="preserve"> вид опаковка с различно количество</w:t>
      </w:r>
      <w:r w:rsidR="009666EF" w:rsidRPr="00C10D49">
        <w:rPr>
          <w:szCs w:val="22"/>
          <w:lang w:val="bg-BG"/>
        </w:rPr>
        <w:t xml:space="preserve"> </w:t>
      </w:r>
      <w:r w:rsidR="009666EF">
        <w:rPr>
          <w:szCs w:val="22"/>
          <w:lang w:val="bg-BG"/>
        </w:rPr>
        <w:t>на активното вещество</w:t>
      </w:r>
      <w:r w:rsidR="009666EF" w:rsidRPr="00225504" w:rsidDel="009666EF">
        <w:rPr>
          <w:szCs w:val="22"/>
          <w:lang w:val="bg-BG"/>
        </w:rPr>
        <w:t xml:space="preserve"> </w:t>
      </w:r>
      <w:r w:rsidR="003F1896" w:rsidRPr="00C10D49">
        <w:rPr>
          <w:szCs w:val="22"/>
          <w:lang w:val="bg-BG"/>
        </w:rPr>
        <w:t>или писалка с различна стъпка на дозиране</w:t>
      </w:r>
      <w:r w:rsidR="00DA0D60" w:rsidRPr="00225504">
        <w:rPr>
          <w:szCs w:val="22"/>
          <w:lang w:val="bg-BG"/>
        </w:rPr>
        <w:t>.</w:t>
      </w:r>
      <w:r w:rsidR="00B23437">
        <w:rPr>
          <w:szCs w:val="22"/>
          <w:lang w:val="bg-BG"/>
        </w:rPr>
        <w:t xml:space="preserve"> </w:t>
      </w:r>
    </w:p>
    <w:p w:rsidR="00B23437" w:rsidRPr="00225504" w:rsidRDefault="00B23437" w:rsidP="00B23437">
      <w:pPr>
        <w:autoSpaceDE w:val="0"/>
        <w:autoSpaceDN w:val="0"/>
        <w:adjustRightInd w:val="0"/>
        <w:rPr>
          <w:szCs w:val="22"/>
          <w:lang w:val="bg-BG"/>
        </w:rPr>
      </w:pPr>
      <w:r w:rsidRPr="00225504">
        <w:rPr>
          <w:szCs w:val="22"/>
          <w:lang w:val="bg-BG"/>
        </w:rPr>
        <w:t>Humalog 200</w:t>
      </w:r>
      <w:r>
        <w:rPr>
          <w:szCs w:val="22"/>
          <w:lang w:val="bg-BG"/>
        </w:rPr>
        <w:t> единици</w:t>
      </w:r>
      <w:r w:rsidRPr="00225504">
        <w:rPr>
          <w:szCs w:val="22"/>
          <w:lang w:val="bg-BG"/>
        </w:rPr>
        <w:t>/ml KwikPen трябва да се запази за лечение на пациенти с диабет, които се нуждаят от дневни дози по-големи от 20 единици на бързодействащ инсулин. Разтворът на инсулин лиспро, съдържащ 200 единици/ml, не трябва да се изтегля от предварително напълнената писалка (писалката KwikPen) или да се смесва с някакъв друг инсулин (вж</w:t>
      </w:r>
      <w:r>
        <w:rPr>
          <w:szCs w:val="22"/>
          <w:lang w:val="bg-BG"/>
        </w:rPr>
        <w:t>.</w:t>
      </w:r>
      <w:r w:rsidRPr="00225504">
        <w:rPr>
          <w:szCs w:val="22"/>
          <w:lang w:val="bg-BG"/>
        </w:rPr>
        <w:t xml:space="preserve"> точка 4.4 </w:t>
      </w:r>
      <w:r w:rsidRPr="00225504">
        <w:rPr>
          <w:bCs/>
          <w:szCs w:val="22"/>
          <w:lang w:val="bg-BG"/>
        </w:rPr>
        <w:t>и точка 6.2</w:t>
      </w:r>
      <w:r w:rsidRPr="00225504">
        <w:rPr>
          <w:szCs w:val="22"/>
          <w:lang w:val="bg-BG"/>
        </w:rPr>
        <w:t>).</w:t>
      </w:r>
    </w:p>
    <w:p w:rsidR="00DA0D60" w:rsidRPr="00225504" w:rsidRDefault="00DA0D60" w:rsidP="00DA0D60">
      <w:pPr>
        <w:autoSpaceDE w:val="0"/>
        <w:autoSpaceDN w:val="0"/>
        <w:adjustRightInd w:val="0"/>
        <w:rPr>
          <w:szCs w:val="22"/>
          <w:lang w:val="bg-BG"/>
        </w:rPr>
      </w:pPr>
    </w:p>
    <w:p w:rsidR="00DA0D60" w:rsidRPr="0028363F" w:rsidRDefault="00DA0D60" w:rsidP="00DA0D60">
      <w:pPr>
        <w:keepNext/>
        <w:autoSpaceDE w:val="0"/>
        <w:autoSpaceDN w:val="0"/>
        <w:adjustRightInd w:val="0"/>
        <w:rPr>
          <w:i/>
          <w:szCs w:val="22"/>
          <w:u w:val="single"/>
          <w:lang w:val="bg-BG"/>
        </w:rPr>
      </w:pPr>
      <w:r w:rsidRPr="0028363F">
        <w:rPr>
          <w:i/>
          <w:szCs w:val="22"/>
          <w:u w:val="single"/>
          <w:lang w:val="bg-BG"/>
        </w:rPr>
        <w:t>Специални популации</w:t>
      </w:r>
    </w:p>
    <w:p w:rsidR="00DA0D60" w:rsidRPr="007B0D0E" w:rsidRDefault="00DA0D60" w:rsidP="00DA0D60">
      <w:pPr>
        <w:keepNext/>
        <w:autoSpaceDE w:val="0"/>
        <w:autoSpaceDN w:val="0"/>
        <w:adjustRightInd w:val="0"/>
        <w:rPr>
          <w:szCs w:val="22"/>
          <w:lang w:val="bg-BG"/>
        </w:rPr>
      </w:pPr>
    </w:p>
    <w:p w:rsidR="00DA0D60" w:rsidRPr="008535D1" w:rsidRDefault="00DA0D60" w:rsidP="00DA0D60">
      <w:pPr>
        <w:keepNext/>
        <w:autoSpaceDE w:val="0"/>
        <w:autoSpaceDN w:val="0"/>
        <w:adjustRightInd w:val="0"/>
        <w:rPr>
          <w:i/>
          <w:iCs/>
          <w:szCs w:val="22"/>
          <w:lang w:val="bg-BG"/>
        </w:rPr>
      </w:pPr>
      <w:r w:rsidRPr="008535D1">
        <w:rPr>
          <w:i/>
          <w:iCs/>
          <w:szCs w:val="22"/>
          <w:lang w:val="bg-BG"/>
        </w:rPr>
        <w:t>Бъбречно увреждане</w:t>
      </w:r>
    </w:p>
    <w:p w:rsidR="00DA0D60" w:rsidRPr="007B0D0E" w:rsidRDefault="00B56CD4" w:rsidP="00DA0D60">
      <w:pPr>
        <w:autoSpaceDE w:val="0"/>
        <w:autoSpaceDN w:val="0"/>
        <w:adjustRightInd w:val="0"/>
        <w:rPr>
          <w:szCs w:val="22"/>
          <w:lang w:val="bg-BG"/>
        </w:rPr>
      </w:pPr>
      <w:r>
        <w:rPr>
          <w:lang w:val="bg-BG"/>
        </w:rPr>
        <w:t>Н</w:t>
      </w:r>
      <w:r w:rsidR="00DA0D60">
        <w:rPr>
          <w:lang w:val="bg-BG"/>
        </w:rPr>
        <w:t>ужди</w:t>
      </w:r>
      <w:r>
        <w:rPr>
          <w:lang w:val="bg-BG"/>
        </w:rPr>
        <w:t>те от инсулин</w:t>
      </w:r>
      <w:r w:rsidR="00DA0D60">
        <w:rPr>
          <w:lang w:val="bg-BG"/>
        </w:rPr>
        <w:t xml:space="preserve"> мо</w:t>
      </w:r>
      <w:r>
        <w:rPr>
          <w:lang w:val="bg-BG"/>
        </w:rPr>
        <w:t>гат</w:t>
      </w:r>
      <w:r w:rsidR="00DA0D60">
        <w:rPr>
          <w:lang w:val="bg-BG"/>
        </w:rPr>
        <w:t xml:space="preserve"> да са намалени при бъбречно увреждане</w:t>
      </w:r>
      <w:r w:rsidR="00DA0D60" w:rsidRPr="007B0D0E">
        <w:rPr>
          <w:lang w:val="bg-BG"/>
        </w:rPr>
        <w:t>.</w:t>
      </w:r>
    </w:p>
    <w:p w:rsidR="00DA0D60" w:rsidRPr="007B0D0E" w:rsidRDefault="00DA0D60" w:rsidP="00DA0D60">
      <w:pPr>
        <w:autoSpaceDE w:val="0"/>
        <w:autoSpaceDN w:val="0"/>
        <w:adjustRightInd w:val="0"/>
        <w:rPr>
          <w:i/>
          <w:iCs/>
          <w:szCs w:val="22"/>
          <w:lang w:val="bg-BG"/>
        </w:rPr>
      </w:pPr>
    </w:p>
    <w:p w:rsidR="00DA0D60" w:rsidRPr="008535D1" w:rsidRDefault="00DA0D60" w:rsidP="00DA0D60">
      <w:pPr>
        <w:keepNext/>
        <w:autoSpaceDE w:val="0"/>
        <w:autoSpaceDN w:val="0"/>
        <w:adjustRightInd w:val="0"/>
        <w:rPr>
          <w:i/>
          <w:iCs/>
          <w:szCs w:val="22"/>
          <w:lang w:val="ru-RU"/>
        </w:rPr>
      </w:pPr>
      <w:r w:rsidRPr="008535D1">
        <w:rPr>
          <w:i/>
          <w:iCs/>
          <w:szCs w:val="22"/>
          <w:lang w:val="bg-BG"/>
        </w:rPr>
        <w:t>Чернодробно увреждане</w:t>
      </w:r>
    </w:p>
    <w:p w:rsidR="00DA0D60" w:rsidRPr="007B0D0E" w:rsidRDefault="00B56CD4" w:rsidP="00DA0D60">
      <w:pPr>
        <w:rPr>
          <w:szCs w:val="22"/>
          <w:lang w:val="ru-RU"/>
        </w:rPr>
      </w:pPr>
      <w:r>
        <w:rPr>
          <w:lang w:val="bg-BG"/>
        </w:rPr>
        <w:t>Н</w:t>
      </w:r>
      <w:r w:rsidR="00DA0D60">
        <w:rPr>
          <w:lang w:val="bg-BG"/>
        </w:rPr>
        <w:t>ужди</w:t>
      </w:r>
      <w:r>
        <w:rPr>
          <w:lang w:val="bg-BG"/>
        </w:rPr>
        <w:t>те от инсулин</w:t>
      </w:r>
      <w:r w:rsidR="00DA0D60">
        <w:rPr>
          <w:lang w:val="bg-BG"/>
        </w:rPr>
        <w:t xml:space="preserve"> мо</w:t>
      </w:r>
      <w:r>
        <w:rPr>
          <w:lang w:val="bg-BG"/>
        </w:rPr>
        <w:t>гат</w:t>
      </w:r>
      <w:r w:rsidR="00DA0D60">
        <w:rPr>
          <w:lang w:val="bg-BG"/>
        </w:rPr>
        <w:t xml:space="preserve"> да са намалени</w:t>
      </w:r>
      <w:r w:rsidR="00DA0D60" w:rsidRPr="007B0D0E">
        <w:rPr>
          <w:szCs w:val="22"/>
          <w:lang w:val="ru-RU"/>
        </w:rPr>
        <w:t xml:space="preserve"> </w:t>
      </w:r>
      <w:r w:rsidR="00DA0D60">
        <w:rPr>
          <w:szCs w:val="22"/>
          <w:lang w:val="bg-BG"/>
        </w:rPr>
        <w:t>при пациенти с чернодробно увреждане, поради намаления капацитет за</w:t>
      </w:r>
      <w:r w:rsidR="00DA0D60" w:rsidRPr="007B0D0E">
        <w:rPr>
          <w:szCs w:val="22"/>
          <w:lang w:val="ru-RU"/>
        </w:rPr>
        <w:t xml:space="preserve"> </w:t>
      </w:r>
      <w:r w:rsidR="00DA0D60">
        <w:rPr>
          <w:szCs w:val="22"/>
          <w:lang w:val="bg-BG"/>
        </w:rPr>
        <w:t>глюконеогенеза и намаленото разграждане на инсулин</w:t>
      </w:r>
      <w:r w:rsidR="00DA0D60" w:rsidRPr="007B0D0E">
        <w:rPr>
          <w:szCs w:val="22"/>
          <w:lang w:val="ru-RU"/>
        </w:rPr>
        <w:t xml:space="preserve">; </w:t>
      </w:r>
      <w:r w:rsidR="00DA0D60">
        <w:rPr>
          <w:szCs w:val="22"/>
          <w:lang w:val="bg-BG"/>
        </w:rPr>
        <w:t>въпреки това</w:t>
      </w:r>
      <w:r w:rsidR="00DA0D60" w:rsidRPr="007B0D0E">
        <w:rPr>
          <w:szCs w:val="22"/>
          <w:lang w:val="ru-RU"/>
        </w:rPr>
        <w:t xml:space="preserve">, </w:t>
      </w:r>
      <w:r w:rsidR="00DA0D60">
        <w:rPr>
          <w:szCs w:val="22"/>
          <w:lang w:val="bg-BG"/>
        </w:rPr>
        <w:t>при пациенти с хронично чернодробно увреждане</w:t>
      </w:r>
      <w:r w:rsidR="00DA0D60" w:rsidRPr="007B0D0E">
        <w:rPr>
          <w:szCs w:val="22"/>
          <w:lang w:val="ru-RU"/>
        </w:rPr>
        <w:t xml:space="preserve">, </w:t>
      </w:r>
      <w:r w:rsidR="00DA0D60">
        <w:rPr>
          <w:szCs w:val="22"/>
          <w:lang w:val="bg-BG"/>
        </w:rPr>
        <w:t>повишената инсулинова резистентност може да доведе до повишаване на инсулиновите нужди</w:t>
      </w:r>
      <w:r w:rsidR="00DA0D60" w:rsidRPr="007B0D0E">
        <w:rPr>
          <w:szCs w:val="22"/>
          <w:lang w:val="ru-RU"/>
        </w:rPr>
        <w:t>.</w:t>
      </w:r>
    </w:p>
    <w:p w:rsidR="00DA0D60" w:rsidRPr="007B0D0E" w:rsidRDefault="00DA0D60" w:rsidP="00DA0D60">
      <w:pPr>
        <w:autoSpaceDE w:val="0"/>
        <w:autoSpaceDN w:val="0"/>
        <w:adjustRightInd w:val="0"/>
        <w:rPr>
          <w:szCs w:val="22"/>
          <w:lang w:val="ru-RU"/>
        </w:rPr>
      </w:pPr>
    </w:p>
    <w:p w:rsidR="00DA0D60" w:rsidRDefault="007F1F01" w:rsidP="00DA0D60">
      <w:pPr>
        <w:keepNext/>
        <w:autoSpaceDE w:val="0"/>
        <w:autoSpaceDN w:val="0"/>
        <w:adjustRightInd w:val="0"/>
        <w:rPr>
          <w:szCs w:val="22"/>
          <w:u w:val="single"/>
          <w:lang w:val="bg-BG"/>
        </w:rPr>
      </w:pPr>
      <w:r>
        <w:rPr>
          <w:szCs w:val="22"/>
          <w:u w:val="single"/>
          <w:lang w:val="bg-BG"/>
        </w:rPr>
        <w:t>Начин</w:t>
      </w:r>
      <w:r w:rsidR="00DA0D60">
        <w:rPr>
          <w:szCs w:val="22"/>
          <w:u w:val="single"/>
          <w:lang w:val="bg-BG"/>
        </w:rPr>
        <w:t xml:space="preserve"> на приложение</w:t>
      </w:r>
    </w:p>
    <w:p w:rsidR="00E7772B" w:rsidRPr="007B0D0E" w:rsidRDefault="00E7772B" w:rsidP="00DA0D60">
      <w:pPr>
        <w:keepNext/>
        <w:autoSpaceDE w:val="0"/>
        <w:autoSpaceDN w:val="0"/>
        <w:adjustRightInd w:val="0"/>
        <w:rPr>
          <w:szCs w:val="22"/>
          <w:u w:val="single"/>
          <w:lang w:val="ru-RU"/>
        </w:rPr>
      </w:pPr>
    </w:p>
    <w:p w:rsidR="00DA0D60" w:rsidRPr="00225504" w:rsidRDefault="00DA0D60" w:rsidP="00DA0D60">
      <w:pPr>
        <w:rPr>
          <w:szCs w:val="22"/>
          <w:lang w:val="bg-BG"/>
        </w:rPr>
      </w:pPr>
      <w:r w:rsidRPr="00225504">
        <w:rPr>
          <w:szCs w:val="22"/>
          <w:lang w:val="bg-BG"/>
        </w:rPr>
        <w:t>Humalog инжекционен разтвор трябва да се прилага подкожно.</w:t>
      </w:r>
    </w:p>
    <w:p w:rsidR="00DA0D60" w:rsidRPr="00225504" w:rsidRDefault="00DA0D60" w:rsidP="00DA0D60">
      <w:pPr>
        <w:rPr>
          <w:szCs w:val="22"/>
          <w:lang w:val="bg-BG"/>
        </w:rPr>
      </w:pPr>
    </w:p>
    <w:p w:rsidR="00DA0D60" w:rsidRPr="00225504" w:rsidRDefault="00DA0D60" w:rsidP="00DA0D60">
      <w:pPr>
        <w:rPr>
          <w:szCs w:val="22"/>
          <w:lang w:val="bg-BG"/>
        </w:rPr>
      </w:pPr>
      <w:r w:rsidRPr="00225504">
        <w:rPr>
          <w:szCs w:val="22"/>
          <w:lang w:val="bg-BG"/>
        </w:rPr>
        <w:t>Подкожното приложение трябва да бъде в горната част на ръцете, бедрата, седалището или корема. Използваните места за инжектиране следва да се сменят така, че дадено място да не се използва повече от веднъж месечно.</w:t>
      </w:r>
    </w:p>
    <w:p w:rsidR="00DA0D60" w:rsidRPr="00225504" w:rsidRDefault="00DA0D60" w:rsidP="00DA0D60">
      <w:pPr>
        <w:rPr>
          <w:bCs/>
          <w:iCs/>
          <w:szCs w:val="22"/>
          <w:lang w:val="bg-BG"/>
        </w:rPr>
      </w:pPr>
    </w:p>
    <w:p w:rsidR="00DA0D60" w:rsidRDefault="00DA0D60" w:rsidP="00DA0D60">
      <w:pPr>
        <w:rPr>
          <w:bCs/>
          <w:iCs/>
          <w:szCs w:val="22"/>
          <w:lang w:val="bg-BG"/>
        </w:rPr>
      </w:pPr>
      <w:r w:rsidRPr="00225504">
        <w:rPr>
          <w:bCs/>
          <w:iCs/>
          <w:szCs w:val="22"/>
          <w:lang w:val="bg-BG"/>
        </w:rPr>
        <w:t xml:space="preserve">При подкожно </w:t>
      </w:r>
      <w:r w:rsidR="00D059C2">
        <w:rPr>
          <w:bCs/>
          <w:iCs/>
          <w:szCs w:val="22"/>
          <w:lang w:val="bg-BG"/>
        </w:rPr>
        <w:t xml:space="preserve">приложение </w:t>
      </w:r>
      <w:r w:rsidRPr="00225504">
        <w:rPr>
          <w:bCs/>
          <w:iCs/>
          <w:szCs w:val="22"/>
          <w:lang w:val="bg-BG"/>
        </w:rPr>
        <w:t>на Humalog трябва да се внимава да не се прониква в кръвоносен съд. След инжектиране мястото на инжектиране не трябва да се масажира. Пациентите трябва да се обучат да прилагат подходяща техника на инжектиране.</w:t>
      </w:r>
    </w:p>
    <w:p w:rsidR="00DA0D60" w:rsidRDefault="00DA0D60" w:rsidP="00DA0D60">
      <w:pPr>
        <w:ind w:left="567" w:hanging="567"/>
        <w:rPr>
          <w:b/>
          <w:noProof/>
          <w:szCs w:val="22"/>
          <w:lang w:val="bg-BG"/>
        </w:rPr>
      </w:pPr>
    </w:p>
    <w:p w:rsidR="00DA0D60" w:rsidRPr="00225504" w:rsidRDefault="00DA0D60" w:rsidP="00DA0D60">
      <w:pPr>
        <w:autoSpaceDE w:val="0"/>
        <w:autoSpaceDN w:val="0"/>
        <w:adjustRightInd w:val="0"/>
        <w:rPr>
          <w:szCs w:val="22"/>
          <w:lang w:val="bg-BG"/>
        </w:rPr>
      </w:pPr>
      <w:r w:rsidRPr="00225504">
        <w:rPr>
          <w:szCs w:val="22"/>
          <w:lang w:val="bg-BG"/>
        </w:rPr>
        <w:t>Humalog 200 </w:t>
      </w:r>
      <w:r>
        <w:rPr>
          <w:szCs w:val="22"/>
          <w:lang w:val="bg-BG"/>
        </w:rPr>
        <w:t>единици</w:t>
      </w:r>
      <w:r w:rsidRPr="00225504">
        <w:rPr>
          <w:szCs w:val="22"/>
          <w:lang w:val="bg-BG"/>
        </w:rPr>
        <w:t xml:space="preserve">/ml KwikPen инжекционен разтвор </w:t>
      </w:r>
      <w:r>
        <w:rPr>
          <w:szCs w:val="22"/>
          <w:lang w:val="bg-BG"/>
        </w:rPr>
        <w:t xml:space="preserve">не трябва да се използва </w:t>
      </w:r>
      <w:r w:rsidRPr="00225504">
        <w:rPr>
          <w:szCs w:val="22"/>
          <w:lang w:val="bg-BG"/>
        </w:rPr>
        <w:t>в инсулинова инфузионна помпа.</w:t>
      </w:r>
    </w:p>
    <w:p w:rsidR="00DA0D60" w:rsidRPr="00225504" w:rsidRDefault="00DA0D60" w:rsidP="00DA0D60">
      <w:pPr>
        <w:autoSpaceDE w:val="0"/>
        <w:autoSpaceDN w:val="0"/>
        <w:adjustRightInd w:val="0"/>
        <w:rPr>
          <w:szCs w:val="22"/>
          <w:lang w:val="bg-BG"/>
        </w:rPr>
      </w:pPr>
    </w:p>
    <w:p w:rsidR="00DA0D60" w:rsidRPr="00225504" w:rsidRDefault="00DA0D60" w:rsidP="00DA0D60">
      <w:pPr>
        <w:autoSpaceDE w:val="0"/>
        <w:autoSpaceDN w:val="0"/>
        <w:adjustRightInd w:val="0"/>
        <w:rPr>
          <w:b/>
          <w:noProof/>
          <w:szCs w:val="22"/>
          <w:lang w:val="bg-BG"/>
        </w:rPr>
      </w:pPr>
      <w:r w:rsidRPr="00225504">
        <w:rPr>
          <w:szCs w:val="22"/>
          <w:lang w:val="bg-BG"/>
        </w:rPr>
        <w:t>Humalog 200 </w:t>
      </w:r>
      <w:r>
        <w:rPr>
          <w:szCs w:val="22"/>
          <w:lang w:val="bg-BG"/>
        </w:rPr>
        <w:t>единици</w:t>
      </w:r>
      <w:r w:rsidRPr="00225504">
        <w:rPr>
          <w:szCs w:val="22"/>
          <w:lang w:val="bg-BG"/>
        </w:rPr>
        <w:t xml:space="preserve">/ml KwikPen инжекционен разтвор </w:t>
      </w:r>
      <w:r>
        <w:rPr>
          <w:szCs w:val="22"/>
          <w:lang w:val="bg-BG"/>
        </w:rPr>
        <w:t xml:space="preserve">не трябва да се използва </w:t>
      </w:r>
      <w:r w:rsidRPr="00225504">
        <w:rPr>
          <w:szCs w:val="22"/>
          <w:lang w:val="bg-BG"/>
        </w:rPr>
        <w:t>интравенозно</w:t>
      </w:r>
      <w:r>
        <w:rPr>
          <w:szCs w:val="22"/>
          <w:lang w:val="bg-BG"/>
        </w:rPr>
        <w:t>.</w:t>
      </w:r>
    </w:p>
    <w:p w:rsidR="00DA0D60" w:rsidRPr="00225504" w:rsidRDefault="00DA0D60" w:rsidP="00DA0D60">
      <w:pPr>
        <w:ind w:left="567" w:hanging="567"/>
        <w:rPr>
          <w:b/>
          <w:noProof/>
          <w:szCs w:val="22"/>
          <w:lang w:val="bg-BG"/>
        </w:rPr>
      </w:pPr>
    </w:p>
    <w:p w:rsidR="00DA0D60" w:rsidRPr="00225504" w:rsidRDefault="00DA0D60" w:rsidP="00DA0D60">
      <w:pPr>
        <w:keepNext/>
        <w:ind w:left="567" w:hanging="567"/>
        <w:rPr>
          <w:szCs w:val="22"/>
          <w:lang w:val="bg-BG"/>
        </w:rPr>
      </w:pPr>
      <w:r w:rsidRPr="00225504">
        <w:rPr>
          <w:b/>
          <w:szCs w:val="22"/>
          <w:lang w:val="bg-BG"/>
        </w:rPr>
        <w:t>4.3</w:t>
      </w:r>
      <w:r w:rsidRPr="00225504">
        <w:rPr>
          <w:b/>
          <w:szCs w:val="22"/>
          <w:lang w:val="bg-BG"/>
        </w:rPr>
        <w:tab/>
      </w:r>
      <w:r w:rsidRPr="001C658F">
        <w:rPr>
          <w:b/>
          <w:szCs w:val="22"/>
          <w:lang w:val="bg-BG"/>
        </w:rPr>
        <w:t>Противопоказания</w:t>
      </w:r>
    </w:p>
    <w:p w:rsidR="00DA0D60" w:rsidRPr="00225504" w:rsidRDefault="00DA0D60" w:rsidP="00DA0D60">
      <w:pPr>
        <w:keepNext/>
        <w:ind w:left="567" w:hanging="567"/>
        <w:rPr>
          <w:noProof/>
          <w:szCs w:val="22"/>
          <w:lang w:val="bg-BG"/>
        </w:rPr>
      </w:pPr>
    </w:p>
    <w:p w:rsidR="00DA0D60" w:rsidRPr="00ED7E3E" w:rsidRDefault="00DA0D60" w:rsidP="00DA0D60">
      <w:pPr>
        <w:rPr>
          <w:szCs w:val="22"/>
          <w:lang w:val="bg-BG"/>
        </w:rPr>
      </w:pPr>
      <w:r w:rsidRPr="00225504">
        <w:rPr>
          <w:szCs w:val="22"/>
          <w:lang w:val="bg-BG"/>
        </w:rPr>
        <w:t xml:space="preserve">Свръхчувствителност към </w:t>
      </w:r>
      <w:r>
        <w:rPr>
          <w:szCs w:val="22"/>
          <w:lang w:val="bg-BG"/>
        </w:rPr>
        <w:t>активното вещество</w:t>
      </w:r>
      <w:r w:rsidRPr="00225504">
        <w:rPr>
          <w:szCs w:val="22"/>
          <w:lang w:val="bg-BG"/>
        </w:rPr>
        <w:t xml:space="preserve"> или някое от помощните вещества</w:t>
      </w:r>
      <w:r w:rsidRPr="002F6B5C">
        <w:rPr>
          <w:szCs w:val="22"/>
          <w:lang w:val="bg-BG"/>
        </w:rPr>
        <w:t xml:space="preserve">, </w:t>
      </w:r>
      <w:r w:rsidRPr="00D56F3C">
        <w:rPr>
          <w:szCs w:val="22"/>
          <w:lang w:val="bg-BG"/>
        </w:rPr>
        <w:t>изброени в точка</w:t>
      </w:r>
      <w:r>
        <w:rPr>
          <w:szCs w:val="22"/>
          <w:lang w:val="bg-BG"/>
        </w:rPr>
        <w:t> </w:t>
      </w:r>
      <w:r w:rsidRPr="00D56F3C">
        <w:rPr>
          <w:noProof/>
          <w:szCs w:val="22"/>
          <w:lang w:val="bg-BG"/>
        </w:rPr>
        <w:t>6.1</w:t>
      </w:r>
      <w:r w:rsidRPr="00E7411A">
        <w:rPr>
          <w:szCs w:val="22"/>
          <w:lang w:val="bg-BG"/>
        </w:rPr>
        <w:t>.</w:t>
      </w:r>
    </w:p>
    <w:p w:rsidR="00DA0D60" w:rsidRPr="00225504" w:rsidRDefault="00DA0D60" w:rsidP="00DA0D60">
      <w:pPr>
        <w:rPr>
          <w:szCs w:val="22"/>
          <w:lang w:val="bg-BG"/>
        </w:rPr>
      </w:pPr>
    </w:p>
    <w:p w:rsidR="00DA0D60" w:rsidRPr="00225504" w:rsidRDefault="00DA0D60" w:rsidP="00DA0D60">
      <w:pPr>
        <w:rPr>
          <w:szCs w:val="22"/>
          <w:lang w:val="bg-BG"/>
        </w:rPr>
      </w:pPr>
      <w:r w:rsidRPr="00225504">
        <w:rPr>
          <w:szCs w:val="22"/>
          <w:lang w:val="bg-BG"/>
        </w:rPr>
        <w:t>Хипогликемия.</w:t>
      </w:r>
    </w:p>
    <w:p w:rsidR="00DA0D60" w:rsidRPr="00225504" w:rsidRDefault="00DA0D60" w:rsidP="00DA0D60">
      <w:pPr>
        <w:ind w:left="567" w:hanging="567"/>
        <w:rPr>
          <w:noProof/>
          <w:szCs w:val="22"/>
          <w:lang w:val="bg-BG"/>
        </w:rPr>
      </w:pPr>
    </w:p>
    <w:p w:rsidR="00DA0D60" w:rsidRPr="00225504" w:rsidRDefault="00DA0D60" w:rsidP="00DA0D60">
      <w:pPr>
        <w:keepNext/>
        <w:ind w:left="567" w:hanging="567"/>
        <w:rPr>
          <w:b/>
          <w:szCs w:val="22"/>
          <w:lang w:val="bg-BG"/>
        </w:rPr>
      </w:pPr>
      <w:r w:rsidRPr="00225504">
        <w:rPr>
          <w:b/>
          <w:szCs w:val="22"/>
          <w:lang w:val="bg-BG"/>
        </w:rPr>
        <w:t>4.4</w:t>
      </w:r>
      <w:r w:rsidRPr="00225504">
        <w:rPr>
          <w:b/>
          <w:szCs w:val="22"/>
          <w:lang w:val="bg-BG"/>
        </w:rPr>
        <w:tab/>
        <w:t>Специални предупреждения и предпазни мерки при употреба</w:t>
      </w:r>
    </w:p>
    <w:p w:rsidR="00DA0D60" w:rsidRDefault="00DA0D60" w:rsidP="00DA0D60">
      <w:pPr>
        <w:keepNext/>
        <w:ind w:left="567" w:hanging="567"/>
        <w:rPr>
          <w:szCs w:val="22"/>
          <w:highlight w:val="yellow"/>
          <w:lang w:val="bg-BG"/>
        </w:rPr>
      </w:pPr>
    </w:p>
    <w:p w:rsidR="002909E5" w:rsidRPr="00841E38" w:rsidRDefault="002909E5" w:rsidP="002909E5">
      <w:pPr>
        <w:keepNext/>
        <w:tabs>
          <w:tab w:val="clear" w:pos="567"/>
        </w:tabs>
        <w:autoSpaceDE w:val="0"/>
        <w:autoSpaceDN w:val="0"/>
        <w:adjustRightInd w:val="0"/>
        <w:spacing w:line="240" w:lineRule="auto"/>
        <w:rPr>
          <w:szCs w:val="22"/>
          <w:u w:val="single"/>
          <w:lang w:val="ru-RU" w:eastAsia="en-GB"/>
        </w:rPr>
      </w:pPr>
      <w:r w:rsidRPr="00A77B23">
        <w:rPr>
          <w:szCs w:val="22"/>
          <w:u w:val="single"/>
          <w:lang w:val="bg-BG" w:eastAsia="en-GB"/>
        </w:rPr>
        <w:t>Прослед</w:t>
      </w:r>
      <w:r>
        <w:rPr>
          <w:szCs w:val="22"/>
          <w:u w:val="single"/>
          <w:lang w:val="bg-BG" w:eastAsia="en-GB"/>
        </w:rPr>
        <w:t>имост</w:t>
      </w:r>
    </w:p>
    <w:p w:rsidR="00CC3741" w:rsidRDefault="00CC3741" w:rsidP="002909E5">
      <w:pPr>
        <w:tabs>
          <w:tab w:val="clear" w:pos="567"/>
        </w:tabs>
        <w:autoSpaceDE w:val="0"/>
        <w:autoSpaceDN w:val="0"/>
        <w:adjustRightInd w:val="0"/>
        <w:spacing w:line="240" w:lineRule="auto"/>
        <w:rPr>
          <w:szCs w:val="22"/>
          <w:lang w:val="bg-BG" w:eastAsia="en-GB"/>
        </w:rPr>
      </w:pPr>
    </w:p>
    <w:p w:rsidR="002909E5" w:rsidRDefault="002909E5" w:rsidP="002909E5">
      <w:pPr>
        <w:tabs>
          <w:tab w:val="clear" w:pos="567"/>
        </w:tabs>
        <w:autoSpaceDE w:val="0"/>
        <w:autoSpaceDN w:val="0"/>
        <w:adjustRightInd w:val="0"/>
        <w:spacing w:line="240" w:lineRule="auto"/>
        <w:rPr>
          <w:szCs w:val="22"/>
          <w:lang w:val="bg-BG" w:eastAsia="en-GB"/>
        </w:rPr>
      </w:pPr>
      <w:r w:rsidRPr="00A77B23">
        <w:rPr>
          <w:szCs w:val="22"/>
          <w:lang w:val="bg-BG" w:eastAsia="en-GB"/>
        </w:rPr>
        <w:t xml:space="preserve">За </w:t>
      </w:r>
      <w:r>
        <w:rPr>
          <w:szCs w:val="22"/>
          <w:lang w:val="bg-BG" w:eastAsia="en-GB"/>
        </w:rPr>
        <w:t>д</w:t>
      </w:r>
      <w:r w:rsidRPr="00A77B23">
        <w:rPr>
          <w:szCs w:val="22"/>
          <w:lang w:val="bg-BG" w:eastAsia="en-GB"/>
        </w:rPr>
        <w:t>а се подобри прослед</w:t>
      </w:r>
      <w:r>
        <w:rPr>
          <w:szCs w:val="22"/>
          <w:lang w:val="bg-BG" w:eastAsia="en-GB"/>
        </w:rPr>
        <w:t>имостта</w:t>
      </w:r>
      <w:r w:rsidRPr="00A77B23">
        <w:rPr>
          <w:szCs w:val="22"/>
          <w:lang w:val="ru-RU" w:eastAsia="en-GB"/>
        </w:rPr>
        <w:t xml:space="preserve"> </w:t>
      </w:r>
      <w:r>
        <w:rPr>
          <w:szCs w:val="22"/>
          <w:lang w:val="bg-BG" w:eastAsia="en-GB"/>
        </w:rPr>
        <w:t>на биологичните лекарствени продукти, името и партидният номер на приложения продукт трябва ясно да се записват.</w:t>
      </w:r>
    </w:p>
    <w:p w:rsidR="00A60252" w:rsidRDefault="00A60252" w:rsidP="00A60252">
      <w:pPr>
        <w:tabs>
          <w:tab w:val="clear" w:pos="567"/>
        </w:tabs>
        <w:autoSpaceDE w:val="0"/>
        <w:autoSpaceDN w:val="0"/>
        <w:adjustRightInd w:val="0"/>
        <w:spacing w:line="240" w:lineRule="auto"/>
        <w:rPr>
          <w:szCs w:val="22"/>
          <w:lang w:val="bg-BG" w:eastAsia="en-GB"/>
        </w:rPr>
      </w:pPr>
    </w:p>
    <w:p w:rsidR="00DA0D60" w:rsidRPr="00A338AA" w:rsidRDefault="00DA0D60" w:rsidP="00DA0D60">
      <w:pPr>
        <w:keepNext/>
        <w:ind w:left="567" w:hanging="567"/>
        <w:rPr>
          <w:szCs w:val="22"/>
          <w:highlight w:val="yellow"/>
          <w:u w:val="single"/>
          <w:lang w:val="bg-BG"/>
        </w:rPr>
      </w:pPr>
      <w:r w:rsidRPr="00A338AA">
        <w:rPr>
          <w:szCs w:val="22"/>
          <w:u w:val="single"/>
          <w:lang w:val="bg-BG"/>
        </w:rPr>
        <w:t>Преминаване на пациент към друг тип или вид инсулин</w:t>
      </w:r>
    </w:p>
    <w:p w:rsidR="00CC3741" w:rsidRDefault="00CC3741" w:rsidP="00DA0D60">
      <w:pPr>
        <w:pStyle w:val="BodyText3"/>
        <w:rPr>
          <w:szCs w:val="22"/>
          <w:lang w:val="bg-BG"/>
        </w:rPr>
      </w:pPr>
    </w:p>
    <w:p w:rsidR="00DA0D60" w:rsidRPr="00225504" w:rsidRDefault="00DA0D60" w:rsidP="00DA0D60">
      <w:pPr>
        <w:pStyle w:val="BodyText3"/>
        <w:rPr>
          <w:szCs w:val="22"/>
          <w:lang w:val="bg-BG"/>
        </w:rPr>
      </w:pPr>
      <w:r w:rsidRPr="00225504">
        <w:rPr>
          <w:szCs w:val="22"/>
          <w:lang w:val="bg-BG"/>
        </w:rPr>
        <w:t>Преминаването на пациент към друг тип или вид инсулин трябва да се извърши под строго лекарско наблюдение. Промени в активността, вида (производителя), типа (</w:t>
      </w:r>
      <w:r w:rsidRPr="00B92AAD">
        <w:rPr>
          <w:szCs w:val="22"/>
          <w:lang w:val="bg-BG"/>
        </w:rPr>
        <w:t>обикновен</w:t>
      </w:r>
      <w:r w:rsidR="00D97851" w:rsidRPr="00B92AAD">
        <w:rPr>
          <w:szCs w:val="22"/>
          <w:lang w:val="bg-BG"/>
        </w:rPr>
        <w:t>/бързодействащ</w:t>
      </w:r>
      <w:r w:rsidR="00B56CD4">
        <w:rPr>
          <w:szCs w:val="22"/>
          <w:lang w:val="bg-BG"/>
        </w:rPr>
        <w:t xml:space="preserve"> разтворим</w:t>
      </w:r>
      <w:r w:rsidRPr="00B92AAD">
        <w:rPr>
          <w:szCs w:val="22"/>
          <w:lang w:val="bg-BG"/>
        </w:rPr>
        <w:t>,</w:t>
      </w:r>
      <w:r w:rsidRPr="00225504">
        <w:rPr>
          <w:szCs w:val="22"/>
          <w:lang w:val="bg-BG"/>
        </w:rPr>
        <w:t xml:space="preserve"> NPH</w:t>
      </w:r>
      <w:r w:rsidR="00E7772B">
        <w:rPr>
          <w:szCs w:val="22"/>
          <w:lang w:val="bg-BG"/>
        </w:rPr>
        <w:t>/изофан</w:t>
      </w:r>
      <w:r w:rsidRPr="00225504">
        <w:rPr>
          <w:szCs w:val="22"/>
          <w:lang w:val="bg-BG"/>
        </w:rPr>
        <w:t xml:space="preserve"> и т.н.), източника (животински, човешки, човешки инсулинов аналог) и/или начина на производство (рекомбинант</w:t>
      </w:r>
      <w:r>
        <w:rPr>
          <w:szCs w:val="22"/>
          <w:lang w:val="bg-BG"/>
        </w:rPr>
        <w:t>е</w:t>
      </w:r>
      <w:r w:rsidRPr="00225504">
        <w:rPr>
          <w:szCs w:val="22"/>
          <w:lang w:val="bg-BG"/>
        </w:rPr>
        <w:t xml:space="preserve">н ДНК </w:t>
      </w:r>
      <w:r w:rsidRPr="00116F30">
        <w:rPr>
          <w:i/>
          <w:szCs w:val="22"/>
          <w:lang w:val="bg-BG"/>
        </w:rPr>
        <w:t>спрямо</w:t>
      </w:r>
      <w:r w:rsidRPr="00225504">
        <w:rPr>
          <w:szCs w:val="22"/>
          <w:lang w:val="bg-BG"/>
        </w:rPr>
        <w:t xml:space="preserve"> животински инсулин) може да изисква промяна в дозировката. За бързо-действащите инсулини всеки пациент, който получава и базален инсулин, трябва да оптимизира дозировката и на двата инсулина, за да се получи контрол на глюкозата през целия ден, особено контрол на глюкозата нощем/на гладно.</w:t>
      </w:r>
    </w:p>
    <w:p w:rsidR="00DA0D60" w:rsidRPr="00225504" w:rsidRDefault="00DA0D60" w:rsidP="00DA0D60">
      <w:pPr>
        <w:pStyle w:val="BodyText3"/>
        <w:rPr>
          <w:szCs w:val="22"/>
          <w:highlight w:val="yellow"/>
          <w:lang w:val="bg-BG"/>
        </w:rPr>
      </w:pPr>
    </w:p>
    <w:p w:rsidR="00DA0D60" w:rsidRPr="00A338AA" w:rsidRDefault="00DA0D60" w:rsidP="00DA0D60">
      <w:pPr>
        <w:keepNext/>
        <w:rPr>
          <w:bCs/>
          <w:iCs/>
          <w:szCs w:val="22"/>
          <w:u w:val="single"/>
          <w:lang w:val="bg-BG"/>
        </w:rPr>
      </w:pPr>
      <w:r w:rsidRPr="00A338AA">
        <w:rPr>
          <w:bCs/>
          <w:iCs/>
          <w:szCs w:val="22"/>
          <w:u w:val="single"/>
          <w:lang w:val="bg-BG"/>
        </w:rPr>
        <w:t>Хипогликемия и хипергликемия</w:t>
      </w:r>
    </w:p>
    <w:p w:rsidR="00CC3741" w:rsidRDefault="00CC3741" w:rsidP="00DA0D60">
      <w:pPr>
        <w:rPr>
          <w:bCs/>
          <w:iCs/>
          <w:szCs w:val="22"/>
          <w:lang w:val="bg-BG"/>
        </w:rPr>
      </w:pPr>
    </w:p>
    <w:p w:rsidR="00DA0D60" w:rsidRPr="00225504" w:rsidRDefault="00DA0D60" w:rsidP="00DA0D60">
      <w:pPr>
        <w:rPr>
          <w:bCs/>
          <w:iCs/>
          <w:szCs w:val="22"/>
          <w:lang w:val="bg-BG"/>
        </w:rPr>
      </w:pPr>
      <w:r w:rsidRPr="00225504">
        <w:rPr>
          <w:bCs/>
          <w:iCs/>
          <w:szCs w:val="22"/>
          <w:lang w:val="bg-BG"/>
        </w:rPr>
        <w:t xml:space="preserve">Условия, при които ранните </w:t>
      </w:r>
      <w:r w:rsidR="00085119">
        <w:rPr>
          <w:bCs/>
          <w:iCs/>
          <w:szCs w:val="22"/>
          <w:lang w:val="bg-BG"/>
        </w:rPr>
        <w:t>предупредителни</w:t>
      </w:r>
      <w:r w:rsidRPr="00225504">
        <w:rPr>
          <w:bCs/>
          <w:iCs/>
          <w:szCs w:val="22"/>
          <w:lang w:val="bg-BG"/>
        </w:rPr>
        <w:t xml:space="preserve"> признаци на хипогликемия могат да се променят или да бъдат по</w:t>
      </w:r>
      <w:r w:rsidRPr="00225504">
        <w:rPr>
          <w:bCs/>
          <w:iCs/>
          <w:szCs w:val="22"/>
          <w:lang w:val="bg-BG"/>
        </w:rPr>
        <w:noBreakHyphen/>
        <w:t>слабо изразени</w:t>
      </w:r>
      <w:r>
        <w:rPr>
          <w:bCs/>
          <w:iCs/>
          <w:szCs w:val="22"/>
          <w:lang w:val="bg-BG"/>
        </w:rPr>
        <w:t>,</w:t>
      </w:r>
      <w:r w:rsidRPr="00225504">
        <w:rPr>
          <w:bCs/>
          <w:iCs/>
          <w:szCs w:val="22"/>
          <w:lang w:val="bg-BG"/>
        </w:rPr>
        <w:t xml:space="preserve"> са дългогодишен диабет, интензивна инсулинова терапия, неврологично усложнение вследствие на диабет</w:t>
      </w:r>
      <w:r>
        <w:rPr>
          <w:bCs/>
          <w:iCs/>
          <w:szCs w:val="22"/>
          <w:lang w:val="bg-BG"/>
        </w:rPr>
        <w:t>а</w:t>
      </w:r>
      <w:r w:rsidRPr="00225504">
        <w:rPr>
          <w:bCs/>
          <w:iCs/>
          <w:szCs w:val="22"/>
          <w:lang w:val="bg-BG"/>
        </w:rPr>
        <w:t xml:space="preserve"> или лечение с </w:t>
      </w:r>
      <w:r>
        <w:rPr>
          <w:bCs/>
          <w:iCs/>
          <w:szCs w:val="22"/>
          <w:lang w:val="bg-BG"/>
        </w:rPr>
        <w:t xml:space="preserve">лекарствени </w:t>
      </w:r>
      <w:r w:rsidRPr="00225504">
        <w:rPr>
          <w:bCs/>
          <w:iCs/>
          <w:szCs w:val="22"/>
          <w:lang w:val="bg-BG"/>
        </w:rPr>
        <w:t>продукти като бета</w:t>
      </w:r>
      <w:r w:rsidRPr="00225504">
        <w:rPr>
          <w:bCs/>
          <w:iCs/>
          <w:szCs w:val="22"/>
          <w:lang w:val="bg-BG"/>
        </w:rPr>
        <w:noBreakHyphen/>
        <w:t>блокери.</w:t>
      </w:r>
    </w:p>
    <w:p w:rsidR="00DA0D60" w:rsidRPr="00225504" w:rsidRDefault="00DA0D60" w:rsidP="00DA0D60">
      <w:pPr>
        <w:rPr>
          <w:szCs w:val="22"/>
          <w:lang w:val="bg-BG"/>
        </w:rPr>
      </w:pPr>
    </w:p>
    <w:p w:rsidR="00DA0D60" w:rsidRPr="00225504" w:rsidRDefault="00DA0D60" w:rsidP="00DA0D60">
      <w:pPr>
        <w:rPr>
          <w:szCs w:val="22"/>
          <w:lang w:val="bg-BG"/>
        </w:rPr>
      </w:pPr>
      <w:r w:rsidRPr="00225504">
        <w:rPr>
          <w:szCs w:val="22"/>
          <w:lang w:val="bg-BG"/>
        </w:rPr>
        <w:t>Малкият брой пациенти, които са имали хипогликемични реакции след преминаване от животински на човешки инсулин</w:t>
      </w:r>
      <w:r>
        <w:rPr>
          <w:szCs w:val="22"/>
          <w:lang w:val="bg-BG"/>
        </w:rPr>
        <w:t>,</w:t>
      </w:r>
      <w:r w:rsidRPr="00225504">
        <w:rPr>
          <w:szCs w:val="22"/>
          <w:lang w:val="bg-BG"/>
        </w:rPr>
        <w:t xml:space="preserve"> съобщават, че ранните </w:t>
      </w:r>
      <w:r w:rsidR="00085119">
        <w:rPr>
          <w:szCs w:val="22"/>
          <w:lang w:val="bg-BG"/>
        </w:rPr>
        <w:t>предупредителни</w:t>
      </w:r>
      <w:r w:rsidRPr="00225504">
        <w:rPr>
          <w:szCs w:val="22"/>
          <w:lang w:val="bg-BG"/>
        </w:rPr>
        <w:t xml:space="preserve"> симптоми на хипогликемия са по</w:t>
      </w:r>
      <w:r w:rsidRPr="00225504">
        <w:rPr>
          <w:szCs w:val="22"/>
          <w:lang w:val="bg-BG"/>
        </w:rPr>
        <w:noBreakHyphen/>
        <w:t xml:space="preserve">слабо изразени или различни от тези при ползването на </w:t>
      </w:r>
      <w:r>
        <w:rPr>
          <w:szCs w:val="22"/>
          <w:lang w:val="bg-BG"/>
        </w:rPr>
        <w:t xml:space="preserve">техния </w:t>
      </w:r>
      <w:r w:rsidRPr="00225504">
        <w:rPr>
          <w:szCs w:val="22"/>
          <w:lang w:val="bg-BG"/>
        </w:rPr>
        <w:t>предиш</w:t>
      </w:r>
      <w:r>
        <w:rPr>
          <w:szCs w:val="22"/>
          <w:lang w:val="bg-BG"/>
        </w:rPr>
        <w:t>е</w:t>
      </w:r>
      <w:r w:rsidRPr="00225504">
        <w:rPr>
          <w:szCs w:val="22"/>
          <w:lang w:val="bg-BG"/>
        </w:rPr>
        <w:t>н инсулин. Некоригираните хипогликемични или хипергликемични реакции могат да предизвикат загуба на съзнание, кома или смърт.</w:t>
      </w:r>
    </w:p>
    <w:p w:rsidR="00DA0D60" w:rsidRPr="00225504" w:rsidRDefault="00DA0D60" w:rsidP="00DA0D60">
      <w:pPr>
        <w:rPr>
          <w:szCs w:val="22"/>
          <w:lang w:val="bg-BG"/>
        </w:rPr>
      </w:pPr>
    </w:p>
    <w:p w:rsidR="00DA0D60" w:rsidRPr="00225504" w:rsidRDefault="00DA0D60" w:rsidP="00DA0D60">
      <w:pPr>
        <w:rPr>
          <w:szCs w:val="22"/>
          <w:lang w:val="bg-BG"/>
        </w:rPr>
      </w:pPr>
      <w:r w:rsidRPr="00225504">
        <w:rPr>
          <w:szCs w:val="22"/>
          <w:lang w:val="bg-BG"/>
        </w:rPr>
        <w:t>Прилагането на неподходящи дози или прекъсване на лечението, особено при инсулинозависими диабетици, може да доведе до хипергликемия и диабетна кетоацидоза</w:t>
      </w:r>
      <w:r>
        <w:rPr>
          <w:szCs w:val="22"/>
          <w:lang w:val="bg-BG"/>
        </w:rPr>
        <w:t>;</w:t>
      </w:r>
      <w:r w:rsidRPr="00225504">
        <w:rPr>
          <w:szCs w:val="22"/>
          <w:lang w:val="bg-BG"/>
        </w:rPr>
        <w:t xml:space="preserve"> състояния, които са потенциално смъртоносни.</w:t>
      </w:r>
    </w:p>
    <w:p w:rsidR="00DA0D60" w:rsidRPr="00225504" w:rsidRDefault="00DA0D60" w:rsidP="00DA0D60">
      <w:pPr>
        <w:rPr>
          <w:szCs w:val="22"/>
          <w:lang w:val="bg-BG"/>
        </w:rPr>
      </w:pPr>
    </w:p>
    <w:p w:rsidR="00DA0D60" w:rsidRPr="00A338AA" w:rsidRDefault="008323CD" w:rsidP="00DA0D60">
      <w:pPr>
        <w:keepNext/>
        <w:rPr>
          <w:bCs/>
          <w:iCs/>
          <w:szCs w:val="22"/>
          <w:u w:val="single"/>
          <w:lang w:val="bg-BG"/>
        </w:rPr>
      </w:pPr>
      <w:r>
        <w:rPr>
          <w:bCs/>
          <w:iCs/>
          <w:szCs w:val="22"/>
          <w:u w:val="single"/>
          <w:lang w:val="bg-BG"/>
        </w:rPr>
        <w:t>Нужди от и</w:t>
      </w:r>
      <w:r w:rsidR="00DA0D60" w:rsidRPr="00A338AA">
        <w:rPr>
          <w:bCs/>
          <w:iCs/>
          <w:szCs w:val="22"/>
          <w:u w:val="single"/>
          <w:lang w:val="bg-BG"/>
        </w:rPr>
        <w:t>нсулин и коригиране на дозата</w:t>
      </w:r>
    </w:p>
    <w:p w:rsidR="00CC3741" w:rsidRDefault="00CC3741" w:rsidP="00DA0D60">
      <w:pPr>
        <w:rPr>
          <w:szCs w:val="22"/>
          <w:lang w:val="bg-BG"/>
        </w:rPr>
      </w:pPr>
    </w:p>
    <w:p w:rsidR="00DA0D60" w:rsidRPr="00225504" w:rsidRDefault="008323CD" w:rsidP="00DA0D60">
      <w:pPr>
        <w:rPr>
          <w:szCs w:val="22"/>
          <w:lang w:val="bg-BG"/>
        </w:rPr>
      </w:pPr>
      <w:r>
        <w:rPr>
          <w:szCs w:val="22"/>
          <w:lang w:val="bg-BG"/>
        </w:rPr>
        <w:t>Нуждите от и</w:t>
      </w:r>
      <w:r w:rsidR="00DA0D60" w:rsidRPr="00225504">
        <w:rPr>
          <w:szCs w:val="22"/>
          <w:lang w:val="bg-BG"/>
        </w:rPr>
        <w:t>нсулин</w:t>
      </w:r>
      <w:r w:rsidR="00DA0D60">
        <w:rPr>
          <w:szCs w:val="22"/>
          <w:lang w:val="bg-BG"/>
        </w:rPr>
        <w:t xml:space="preserve"> </w:t>
      </w:r>
      <w:r>
        <w:rPr>
          <w:szCs w:val="22"/>
          <w:lang w:val="bg-BG"/>
        </w:rPr>
        <w:t xml:space="preserve">могат </w:t>
      </w:r>
      <w:r w:rsidR="00DA0D60" w:rsidRPr="00225504">
        <w:rPr>
          <w:szCs w:val="22"/>
          <w:lang w:val="bg-BG"/>
        </w:rPr>
        <w:t>да се повишат по време на заболяване или емоционални разстройства.</w:t>
      </w:r>
    </w:p>
    <w:p w:rsidR="00DA0D60" w:rsidRPr="00225504" w:rsidRDefault="00DA0D60" w:rsidP="00DA0D60">
      <w:pPr>
        <w:rPr>
          <w:szCs w:val="22"/>
          <w:lang w:val="bg-BG"/>
        </w:rPr>
      </w:pPr>
      <w:r w:rsidRPr="00225504">
        <w:rPr>
          <w:szCs w:val="22"/>
          <w:lang w:val="bg-BG"/>
        </w:rPr>
        <w:t xml:space="preserve">Коригиране на дозата може </w:t>
      </w:r>
      <w:r>
        <w:rPr>
          <w:szCs w:val="22"/>
          <w:lang w:val="bg-BG"/>
        </w:rPr>
        <w:t xml:space="preserve">също </w:t>
      </w:r>
      <w:r w:rsidRPr="00225504">
        <w:rPr>
          <w:szCs w:val="22"/>
          <w:lang w:val="bg-BG"/>
        </w:rPr>
        <w:t>да е необходим</w:t>
      </w:r>
      <w:r>
        <w:rPr>
          <w:szCs w:val="22"/>
          <w:lang w:val="bg-BG"/>
        </w:rPr>
        <w:t>о</w:t>
      </w:r>
      <w:r w:rsidRPr="00225504">
        <w:rPr>
          <w:szCs w:val="22"/>
          <w:lang w:val="bg-BG"/>
        </w:rPr>
        <w:t xml:space="preserve"> при засилена физическа активност или промяна на обичайната диета. Физическо натоварване, непосредствено след хранене може да повиши риска от хипогликемия. Резултат</w:t>
      </w:r>
      <w:r>
        <w:rPr>
          <w:szCs w:val="22"/>
          <w:lang w:val="bg-BG"/>
        </w:rPr>
        <w:t>ът</w:t>
      </w:r>
      <w:r w:rsidRPr="00225504">
        <w:rPr>
          <w:szCs w:val="22"/>
          <w:lang w:val="bg-BG"/>
        </w:rPr>
        <w:t xml:space="preserve"> от фармакодинами</w:t>
      </w:r>
      <w:r>
        <w:rPr>
          <w:szCs w:val="22"/>
          <w:lang w:val="bg-BG"/>
        </w:rPr>
        <w:t>чните свойства</w:t>
      </w:r>
      <w:r w:rsidRPr="00225504">
        <w:rPr>
          <w:szCs w:val="22"/>
          <w:lang w:val="bg-BG"/>
        </w:rPr>
        <w:t xml:space="preserve"> на бързо действащите инсулинови аналози е този, че ако настъпи хипогликемия</w:t>
      </w:r>
      <w:r>
        <w:rPr>
          <w:szCs w:val="22"/>
          <w:lang w:val="bg-BG"/>
        </w:rPr>
        <w:t>,</w:t>
      </w:r>
      <w:r w:rsidRPr="00225504">
        <w:rPr>
          <w:szCs w:val="22"/>
          <w:lang w:val="bg-BG"/>
        </w:rPr>
        <w:t xml:space="preserve"> </w:t>
      </w:r>
      <w:r>
        <w:rPr>
          <w:szCs w:val="22"/>
          <w:lang w:val="bg-BG"/>
        </w:rPr>
        <w:t>това</w:t>
      </w:r>
      <w:r w:rsidRPr="00225504">
        <w:rPr>
          <w:szCs w:val="22"/>
          <w:lang w:val="bg-BG"/>
        </w:rPr>
        <w:t xml:space="preserve"> може да </w:t>
      </w:r>
      <w:r>
        <w:rPr>
          <w:szCs w:val="22"/>
          <w:lang w:val="bg-BG"/>
        </w:rPr>
        <w:t>се случи</w:t>
      </w:r>
      <w:r w:rsidRPr="00225504">
        <w:rPr>
          <w:szCs w:val="22"/>
          <w:lang w:val="bg-BG"/>
        </w:rPr>
        <w:t xml:space="preserve"> по-рано след инжектирането в сравнение с разтворимия човешки инсулин.</w:t>
      </w:r>
    </w:p>
    <w:p w:rsidR="00DA0D60" w:rsidRPr="00225504" w:rsidRDefault="00DA0D60" w:rsidP="00DA0D60">
      <w:pPr>
        <w:rPr>
          <w:szCs w:val="22"/>
          <w:highlight w:val="yellow"/>
          <w:lang w:val="bg-BG"/>
        </w:rPr>
      </w:pPr>
    </w:p>
    <w:p w:rsidR="00DA0D60" w:rsidRPr="00225504" w:rsidRDefault="00DA0D60" w:rsidP="00DA0D60">
      <w:pPr>
        <w:keepNext/>
        <w:widowControl w:val="0"/>
        <w:rPr>
          <w:szCs w:val="22"/>
          <w:u w:val="single"/>
          <w:lang w:val="bg-BG"/>
        </w:rPr>
      </w:pPr>
      <w:r w:rsidRPr="00225504">
        <w:rPr>
          <w:szCs w:val="22"/>
          <w:u w:val="single"/>
          <w:lang w:val="bg-BG"/>
        </w:rPr>
        <w:t>Комбинация на Humalog с пиоглитазон</w:t>
      </w:r>
    </w:p>
    <w:p w:rsidR="00CC3741" w:rsidRDefault="00CC3741" w:rsidP="00DA0D60">
      <w:pPr>
        <w:rPr>
          <w:szCs w:val="22"/>
          <w:lang w:val="bg-BG"/>
        </w:rPr>
      </w:pPr>
    </w:p>
    <w:p w:rsidR="00DA0D60" w:rsidRPr="00225504" w:rsidRDefault="00DA0D60" w:rsidP="00DA0D60">
      <w:pPr>
        <w:rPr>
          <w:szCs w:val="22"/>
          <w:lang w:val="bg-BG"/>
        </w:rPr>
      </w:pPr>
      <w:r w:rsidRPr="00225504">
        <w:rPr>
          <w:szCs w:val="22"/>
          <w:lang w:val="bg-BG"/>
        </w:rPr>
        <w:t>Съобщавано е за случаи на сърдечна недостатъчност при употреба на пиоглитазон в комбинация с инсулин, особено при пациенти с рискови фактори за развитие на сърдечна недостатъчност. Това трябва да се вземе под внимание, ако се обсъжда лечение с комбинация от пиоглитазон и Humalog. Ако се използва комбинацията, пациентите трябва да се наблюдават за признаци и симптоми на сърдечна недостатъчност, наддаване на тегло и оток. Пиоглитазон трябва да бъде спрян, ако се появи някакво влошаване на сърдечните симптоми.</w:t>
      </w:r>
    </w:p>
    <w:p w:rsidR="000E3DB6" w:rsidRDefault="000E3DB6" w:rsidP="000E3DB6">
      <w:pPr>
        <w:tabs>
          <w:tab w:val="clear" w:pos="567"/>
        </w:tabs>
        <w:spacing w:line="240" w:lineRule="auto"/>
        <w:ind w:left="567" w:hanging="567"/>
        <w:rPr>
          <w:b/>
          <w:noProof/>
          <w:szCs w:val="22"/>
          <w:lang w:val="bg-BG"/>
        </w:rPr>
      </w:pPr>
    </w:p>
    <w:p w:rsidR="00DA0D60" w:rsidRPr="00A338AA" w:rsidRDefault="00DA0D60" w:rsidP="00DA0D60">
      <w:pPr>
        <w:keepNext/>
        <w:autoSpaceDE w:val="0"/>
        <w:autoSpaceDN w:val="0"/>
        <w:adjustRightInd w:val="0"/>
        <w:rPr>
          <w:rFonts w:eastAsia="TimesNewRoman,Italic"/>
          <w:iCs/>
          <w:szCs w:val="22"/>
          <w:u w:val="single"/>
          <w:lang w:val="ru-RU"/>
        </w:rPr>
      </w:pPr>
      <w:r>
        <w:rPr>
          <w:szCs w:val="22"/>
          <w:u w:val="single"/>
          <w:lang w:val="bg-BG"/>
        </w:rPr>
        <w:t xml:space="preserve">Избягване на </w:t>
      </w:r>
      <w:r w:rsidR="009666EF">
        <w:rPr>
          <w:szCs w:val="22"/>
          <w:u w:val="single"/>
          <w:lang w:val="bg-BG"/>
        </w:rPr>
        <w:t xml:space="preserve">лекарствени </w:t>
      </w:r>
      <w:r w:rsidR="00C146B9">
        <w:rPr>
          <w:szCs w:val="22"/>
          <w:u w:val="single"/>
          <w:lang w:val="bg-BG"/>
        </w:rPr>
        <w:t xml:space="preserve">грешки </w:t>
      </w:r>
      <w:r>
        <w:rPr>
          <w:szCs w:val="22"/>
          <w:u w:val="single"/>
          <w:lang w:val="bg-BG"/>
        </w:rPr>
        <w:t>при у</w:t>
      </w:r>
      <w:r w:rsidRPr="00225504">
        <w:rPr>
          <w:rFonts w:eastAsia="TimesNewRoman,Italic"/>
          <w:iCs/>
          <w:szCs w:val="22"/>
          <w:u w:val="single"/>
          <w:lang w:val="bg-BG"/>
        </w:rPr>
        <w:t>потреба на инсулин лиспро (200 </w:t>
      </w:r>
      <w:r>
        <w:rPr>
          <w:rFonts w:eastAsia="TimesNewRoman,Italic"/>
          <w:iCs/>
          <w:szCs w:val="22"/>
          <w:u w:val="single"/>
          <w:lang w:val="bg-BG"/>
        </w:rPr>
        <w:t>единици</w:t>
      </w:r>
      <w:r w:rsidRPr="00225504">
        <w:rPr>
          <w:rFonts w:eastAsia="TimesNewRoman,Italic"/>
          <w:iCs/>
          <w:szCs w:val="22"/>
          <w:u w:val="single"/>
          <w:lang w:val="bg-BG"/>
        </w:rPr>
        <w:t>/ml) в предварително напълнена писалка:</w:t>
      </w:r>
    </w:p>
    <w:p w:rsidR="00CC3741" w:rsidRDefault="00CC3741" w:rsidP="00DA0D60">
      <w:pPr>
        <w:keepNext/>
        <w:autoSpaceDE w:val="0"/>
        <w:autoSpaceDN w:val="0"/>
        <w:adjustRightInd w:val="0"/>
        <w:rPr>
          <w:rFonts w:eastAsia="TimesNewRoman,Italic"/>
          <w:szCs w:val="22"/>
          <w:lang w:val="bg-BG"/>
        </w:rPr>
      </w:pPr>
    </w:p>
    <w:p w:rsidR="00DA0D60" w:rsidRDefault="00DA0D60" w:rsidP="00DA0D60">
      <w:pPr>
        <w:keepNext/>
        <w:autoSpaceDE w:val="0"/>
        <w:autoSpaceDN w:val="0"/>
        <w:adjustRightInd w:val="0"/>
        <w:rPr>
          <w:szCs w:val="22"/>
          <w:lang w:val="bg-BG"/>
        </w:rPr>
      </w:pPr>
      <w:r w:rsidRPr="0004089E">
        <w:rPr>
          <w:rFonts w:eastAsia="TimesNewRoman,Italic"/>
          <w:szCs w:val="22"/>
          <w:lang w:val="bg-BG"/>
        </w:rPr>
        <w:t>Инсулин лиспро инжекционен разтвор, съдържащ</w:t>
      </w:r>
      <w:r w:rsidRPr="00225504">
        <w:rPr>
          <w:rFonts w:eastAsia="TimesNewRoman,Italic"/>
          <w:szCs w:val="22"/>
          <w:lang w:val="bg-BG"/>
        </w:rPr>
        <w:t xml:space="preserve"> </w:t>
      </w:r>
      <w:r w:rsidRPr="00225504">
        <w:rPr>
          <w:szCs w:val="22"/>
          <w:lang w:val="bg-BG"/>
        </w:rPr>
        <w:t>200 </w:t>
      </w:r>
      <w:r>
        <w:rPr>
          <w:szCs w:val="22"/>
          <w:lang w:val="bg-BG"/>
        </w:rPr>
        <w:t>единици</w:t>
      </w:r>
      <w:r w:rsidRPr="00225504">
        <w:rPr>
          <w:szCs w:val="22"/>
          <w:lang w:val="bg-BG"/>
        </w:rPr>
        <w:t xml:space="preserve">/ml, не трябва да се прехвърля от предварително напълнената писалка KwikPen в спринцовка. Маркировките върху инсулиновата спринцовка няма да измерват дозата правилно. </w:t>
      </w:r>
      <w:r>
        <w:rPr>
          <w:szCs w:val="22"/>
          <w:lang w:val="bg-BG"/>
        </w:rPr>
        <w:t>В резултат може да последва п</w:t>
      </w:r>
      <w:r w:rsidRPr="00225504">
        <w:rPr>
          <w:szCs w:val="22"/>
          <w:lang w:val="bg-BG"/>
        </w:rPr>
        <w:t>редозиране</w:t>
      </w:r>
      <w:r>
        <w:rPr>
          <w:szCs w:val="22"/>
          <w:lang w:val="bg-BG"/>
        </w:rPr>
        <w:t>, което</w:t>
      </w:r>
      <w:r w:rsidRPr="00225504">
        <w:rPr>
          <w:szCs w:val="22"/>
          <w:lang w:val="bg-BG"/>
        </w:rPr>
        <w:t xml:space="preserve"> да причини тежка хипогликемия. </w:t>
      </w:r>
      <w:r w:rsidRPr="00225504">
        <w:rPr>
          <w:rFonts w:eastAsia="TimesNewRoman,Italic"/>
          <w:szCs w:val="22"/>
          <w:lang w:val="bg-BG"/>
        </w:rPr>
        <w:t xml:space="preserve">Инсулин лиспро инжекционен разтвор, съдържащ </w:t>
      </w:r>
      <w:r w:rsidRPr="00225504">
        <w:rPr>
          <w:szCs w:val="22"/>
          <w:lang w:val="bg-BG"/>
        </w:rPr>
        <w:t>200 </w:t>
      </w:r>
      <w:r>
        <w:rPr>
          <w:szCs w:val="22"/>
          <w:lang w:val="bg-BG"/>
        </w:rPr>
        <w:t>единици</w:t>
      </w:r>
      <w:r w:rsidRPr="00225504">
        <w:rPr>
          <w:szCs w:val="22"/>
          <w:lang w:val="bg-BG"/>
        </w:rPr>
        <w:t xml:space="preserve">/ml, не трябва да се прехвърля от </w:t>
      </w:r>
      <w:r>
        <w:rPr>
          <w:szCs w:val="22"/>
          <w:lang w:val="bg-BG"/>
        </w:rPr>
        <w:t xml:space="preserve">писалката </w:t>
      </w:r>
      <w:r w:rsidRPr="00225504">
        <w:rPr>
          <w:szCs w:val="22"/>
          <w:lang w:val="bg-BG"/>
        </w:rPr>
        <w:t>KwikPen в никое друго устройство за достав</w:t>
      </w:r>
      <w:r w:rsidR="006141CA">
        <w:rPr>
          <w:szCs w:val="22"/>
          <w:lang w:val="bg-BG"/>
        </w:rPr>
        <w:t>яне</w:t>
      </w:r>
      <w:r w:rsidRPr="00225504">
        <w:rPr>
          <w:szCs w:val="22"/>
          <w:lang w:val="bg-BG"/>
        </w:rPr>
        <w:t xml:space="preserve"> на инсулин, включително </w:t>
      </w:r>
      <w:r>
        <w:rPr>
          <w:szCs w:val="22"/>
          <w:lang w:val="bg-BG"/>
        </w:rPr>
        <w:t xml:space="preserve">и </w:t>
      </w:r>
      <w:r w:rsidRPr="00225504">
        <w:rPr>
          <w:szCs w:val="22"/>
          <w:lang w:val="bg-BG"/>
        </w:rPr>
        <w:t>в инсулинови инфузионни помпи.</w:t>
      </w:r>
    </w:p>
    <w:p w:rsidR="00CC3741" w:rsidRDefault="00CC3741" w:rsidP="00DA0D60">
      <w:pPr>
        <w:keepNext/>
        <w:autoSpaceDE w:val="0"/>
        <w:autoSpaceDN w:val="0"/>
        <w:adjustRightInd w:val="0"/>
        <w:rPr>
          <w:szCs w:val="22"/>
          <w:lang w:val="bg-BG"/>
        </w:rPr>
      </w:pPr>
    </w:p>
    <w:p w:rsidR="00DA0D60" w:rsidRPr="007D3E4C" w:rsidRDefault="00DA0D60" w:rsidP="00DA0D60">
      <w:pPr>
        <w:rPr>
          <w:b/>
          <w:bCs/>
          <w:szCs w:val="22"/>
          <w:lang w:val="bg-BG"/>
        </w:rPr>
      </w:pPr>
      <w:r>
        <w:rPr>
          <w:szCs w:val="22"/>
          <w:lang w:val="bg-BG"/>
        </w:rPr>
        <w:t xml:space="preserve">Пациентите трябва да бъдат </w:t>
      </w:r>
      <w:r w:rsidR="009666EF">
        <w:rPr>
          <w:szCs w:val="22"/>
          <w:lang w:val="bg-BG"/>
        </w:rPr>
        <w:t xml:space="preserve">обучени </w:t>
      </w:r>
      <w:r>
        <w:rPr>
          <w:szCs w:val="22"/>
          <w:lang w:val="bg-BG"/>
        </w:rPr>
        <w:t xml:space="preserve">винаги да проверяват етикета на инсулина преди всяка инжекция, за </w:t>
      </w:r>
      <w:r w:rsidR="008D6BCF">
        <w:rPr>
          <w:szCs w:val="22"/>
          <w:lang w:val="bg-BG"/>
        </w:rPr>
        <w:t>д</w:t>
      </w:r>
      <w:r>
        <w:rPr>
          <w:szCs w:val="22"/>
          <w:lang w:val="bg-BG"/>
        </w:rPr>
        <w:t xml:space="preserve">а </w:t>
      </w:r>
      <w:r w:rsidR="008D6BCF">
        <w:rPr>
          <w:szCs w:val="22"/>
          <w:lang w:val="bg-BG"/>
        </w:rPr>
        <w:t xml:space="preserve">се </w:t>
      </w:r>
      <w:r>
        <w:rPr>
          <w:szCs w:val="22"/>
          <w:lang w:val="bg-BG"/>
        </w:rPr>
        <w:t>избегн</w:t>
      </w:r>
      <w:r w:rsidR="009666EF">
        <w:rPr>
          <w:szCs w:val="22"/>
          <w:lang w:val="bg-BG"/>
        </w:rPr>
        <w:t>е</w:t>
      </w:r>
      <w:r>
        <w:rPr>
          <w:szCs w:val="22"/>
          <w:lang w:val="bg-BG"/>
        </w:rPr>
        <w:t xml:space="preserve"> случайн</w:t>
      </w:r>
      <w:r w:rsidR="009666EF">
        <w:rPr>
          <w:szCs w:val="22"/>
          <w:lang w:val="bg-BG"/>
        </w:rPr>
        <w:t>о объркване</w:t>
      </w:r>
      <w:r>
        <w:rPr>
          <w:szCs w:val="22"/>
          <w:lang w:val="bg-BG"/>
        </w:rPr>
        <w:t xml:space="preserve"> между </w:t>
      </w:r>
      <w:r w:rsidR="009908F0">
        <w:rPr>
          <w:rFonts w:eastAsia="TimesNewRoman,Italic"/>
          <w:szCs w:val="22"/>
          <w:lang w:val="bg-BG"/>
        </w:rPr>
        <w:t>дв</w:t>
      </w:r>
      <w:r w:rsidR="009666EF">
        <w:rPr>
          <w:rFonts w:eastAsia="TimesNewRoman,Italic"/>
          <w:szCs w:val="22"/>
          <w:lang w:val="bg-BG"/>
        </w:rPr>
        <w:t>ата</w:t>
      </w:r>
      <w:r w:rsidR="009908F0">
        <w:rPr>
          <w:rFonts w:eastAsia="TimesNewRoman,Italic"/>
          <w:szCs w:val="22"/>
          <w:lang w:val="bg-BG"/>
        </w:rPr>
        <w:t xml:space="preserve"> </w:t>
      </w:r>
      <w:r w:rsidR="009666EF">
        <w:rPr>
          <w:rFonts w:eastAsia="TimesNewRoman,Italic"/>
          <w:szCs w:val="22"/>
          <w:lang w:val="bg-BG"/>
        </w:rPr>
        <w:t xml:space="preserve">вида опаковки </w:t>
      </w:r>
      <w:r w:rsidR="009908F0">
        <w:rPr>
          <w:rFonts w:eastAsia="TimesNewRoman,Italic"/>
          <w:szCs w:val="22"/>
          <w:lang w:val="bg-BG"/>
        </w:rPr>
        <w:t xml:space="preserve">на писалката </w:t>
      </w:r>
      <w:r w:rsidR="009908F0" w:rsidRPr="006F5D15">
        <w:rPr>
          <w:szCs w:val="22"/>
        </w:rPr>
        <w:t>Humalog</w:t>
      </w:r>
      <w:r w:rsidR="009666EF">
        <w:rPr>
          <w:szCs w:val="22"/>
          <w:lang w:val="bg-BG"/>
        </w:rPr>
        <w:t xml:space="preserve"> </w:t>
      </w:r>
      <w:r w:rsidR="009666EF" w:rsidRPr="003A7D6A">
        <w:rPr>
          <w:rFonts w:eastAsia="TimesNewRoman,Italic"/>
          <w:szCs w:val="22"/>
          <w:lang w:val="bg-BG"/>
        </w:rPr>
        <w:t>с</w:t>
      </w:r>
      <w:r w:rsidR="009666EF">
        <w:rPr>
          <w:rFonts w:eastAsia="TimesNewRoman,Italic"/>
          <w:szCs w:val="22"/>
          <w:lang w:val="bg-BG"/>
        </w:rPr>
        <w:t xml:space="preserve"> различно количество на активното вещество</w:t>
      </w:r>
      <w:r w:rsidR="009908F0">
        <w:rPr>
          <w:szCs w:val="22"/>
          <w:lang w:val="bg-BG"/>
        </w:rPr>
        <w:t xml:space="preserve">, </w:t>
      </w:r>
      <w:r>
        <w:rPr>
          <w:szCs w:val="22"/>
          <w:lang w:val="bg-BG"/>
        </w:rPr>
        <w:t xml:space="preserve">както и </w:t>
      </w:r>
      <w:r w:rsidR="009908F0">
        <w:rPr>
          <w:szCs w:val="22"/>
          <w:lang w:val="bg-BG"/>
        </w:rPr>
        <w:t xml:space="preserve">на </w:t>
      </w:r>
      <w:r>
        <w:rPr>
          <w:szCs w:val="22"/>
          <w:lang w:val="bg-BG"/>
        </w:rPr>
        <w:t>други инсулинови продукти</w:t>
      </w:r>
      <w:r w:rsidRPr="007D3E4C">
        <w:rPr>
          <w:szCs w:val="22"/>
          <w:lang w:val="bg-BG"/>
        </w:rPr>
        <w:t>.</w:t>
      </w:r>
    </w:p>
    <w:p w:rsidR="008D6BCF" w:rsidRDefault="008D6BCF" w:rsidP="008D6BCF">
      <w:pPr>
        <w:autoSpaceDE w:val="0"/>
        <w:autoSpaceDN w:val="0"/>
        <w:adjustRightInd w:val="0"/>
        <w:rPr>
          <w:szCs w:val="22"/>
          <w:lang w:val="bg-BG"/>
        </w:rPr>
      </w:pPr>
    </w:p>
    <w:p w:rsidR="00290A9B" w:rsidRDefault="008D6BCF" w:rsidP="00290A9B">
      <w:pPr>
        <w:autoSpaceDE w:val="0"/>
        <w:autoSpaceDN w:val="0"/>
        <w:adjustRightInd w:val="0"/>
        <w:rPr>
          <w:szCs w:val="22"/>
          <w:lang w:val="bg-BG"/>
        </w:rPr>
      </w:pPr>
      <w:r>
        <w:rPr>
          <w:szCs w:val="22"/>
          <w:lang w:val="bg-BG"/>
        </w:rPr>
        <w:t>Пациентите трябва визуално да проверят набраните единици върху дозовия брояч на писалката.</w:t>
      </w:r>
      <w:r w:rsidRPr="00A350AF">
        <w:rPr>
          <w:szCs w:val="22"/>
          <w:lang w:val="bg-BG"/>
        </w:rPr>
        <w:t xml:space="preserve"> </w:t>
      </w:r>
      <w:r w:rsidR="00290A9B">
        <w:rPr>
          <w:szCs w:val="22"/>
          <w:lang w:val="bg-BG"/>
        </w:rPr>
        <w:t xml:space="preserve">Затова изискването към пациентите, които сами си правят инжекция, е те да могат да прочетат показанията на дозовия брояч върху писалката. Пациенти, които са слепи или имат </w:t>
      </w:r>
    </w:p>
    <w:p w:rsidR="008D6BCF" w:rsidRPr="00A350AF" w:rsidRDefault="00290A9B" w:rsidP="00290A9B">
      <w:pPr>
        <w:autoSpaceDE w:val="0"/>
        <w:autoSpaceDN w:val="0"/>
        <w:adjustRightInd w:val="0"/>
        <w:rPr>
          <w:rFonts w:eastAsia="TimesNewRoman,Italic"/>
          <w:szCs w:val="22"/>
          <w:lang w:val="bg-BG"/>
        </w:rPr>
      </w:pPr>
      <w:r>
        <w:rPr>
          <w:szCs w:val="22"/>
          <w:lang w:val="bg-BG"/>
        </w:rPr>
        <w:t xml:space="preserve">намалено зрение, трябва да бъдат </w:t>
      </w:r>
      <w:r w:rsidR="003740DE">
        <w:rPr>
          <w:szCs w:val="22"/>
          <w:lang w:val="bg-BG"/>
        </w:rPr>
        <w:t>инструктирани</w:t>
      </w:r>
      <w:r w:rsidR="008D6BCF">
        <w:rPr>
          <w:szCs w:val="22"/>
          <w:lang w:val="bg-BG"/>
        </w:rPr>
        <w:t xml:space="preserve"> винаги да </w:t>
      </w:r>
      <w:r w:rsidR="00AC7E34">
        <w:rPr>
          <w:szCs w:val="22"/>
          <w:lang w:val="bg-BG"/>
        </w:rPr>
        <w:t>търсят</w:t>
      </w:r>
      <w:r w:rsidR="008D6BCF" w:rsidRPr="00AC7E34">
        <w:rPr>
          <w:szCs w:val="22"/>
          <w:lang w:val="bg-BG"/>
        </w:rPr>
        <w:t xml:space="preserve"> помощ</w:t>
      </w:r>
      <w:r w:rsidR="008D6BCF">
        <w:rPr>
          <w:szCs w:val="22"/>
          <w:lang w:val="bg-BG"/>
        </w:rPr>
        <w:t>/съдействие от друг</w:t>
      </w:r>
      <w:r w:rsidR="009A7E85">
        <w:rPr>
          <w:szCs w:val="22"/>
          <w:lang w:val="bg-BG"/>
        </w:rPr>
        <w:t>о лице</w:t>
      </w:r>
      <w:r w:rsidR="008D6BCF">
        <w:rPr>
          <w:szCs w:val="22"/>
          <w:lang w:val="bg-BG"/>
        </w:rPr>
        <w:t>, ко</w:t>
      </w:r>
      <w:r w:rsidR="009A7E85">
        <w:rPr>
          <w:szCs w:val="22"/>
          <w:lang w:val="bg-BG"/>
        </w:rPr>
        <w:t>е</w:t>
      </w:r>
      <w:r w:rsidR="008D6BCF">
        <w:rPr>
          <w:szCs w:val="22"/>
          <w:lang w:val="bg-BG"/>
        </w:rPr>
        <w:t>то има добро зрение и е обучен</w:t>
      </w:r>
      <w:r w:rsidR="009A7E85">
        <w:rPr>
          <w:szCs w:val="22"/>
          <w:lang w:val="bg-BG"/>
        </w:rPr>
        <w:t>о</w:t>
      </w:r>
      <w:r w:rsidR="008D6BCF">
        <w:rPr>
          <w:szCs w:val="22"/>
          <w:lang w:val="bg-BG"/>
        </w:rPr>
        <w:t xml:space="preserve"> да използва устройството за доставка на инсулин.</w:t>
      </w:r>
    </w:p>
    <w:p w:rsidR="008D6BCF" w:rsidRPr="007D3E4C" w:rsidRDefault="008D6BCF" w:rsidP="00DA0D60">
      <w:pPr>
        <w:outlineLvl w:val="0"/>
        <w:rPr>
          <w:szCs w:val="22"/>
          <w:u w:val="single"/>
          <w:lang w:val="bg-BG"/>
        </w:rPr>
      </w:pPr>
    </w:p>
    <w:p w:rsidR="00DA0D60" w:rsidRPr="003A0694" w:rsidRDefault="00DA0D60" w:rsidP="00DA0D60">
      <w:pPr>
        <w:pStyle w:val="Style6"/>
        <w:keepNext/>
        <w:widowControl/>
        <w:spacing w:before="28" w:line="240" w:lineRule="auto"/>
        <w:rPr>
          <w:rStyle w:val="FontStyle30"/>
          <w:sz w:val="22"/>
          <w:szCs w:val="22"/>
          <w:u w:val="single"/>
          <w:lang w:eastAsia="en-US"/>
        </w:rPr>
      </w:pPr>
      <w:r>
        <w:rPr>
          <w:rStyle w:val="FontStyle30"/>
          <w:sz w:val="22"/>
          <w:szCs w:val="22"/>
          <w:u w:val="single"/>
          <w:lang w:eastAsia="en-US"/>
        </w:rPr>
        <w:t>Помощни вещества</w:t>
      </w:r>
    </w:p>
    <w:p w:rsidR="00CC3741" w:rsidRDefault="00CC3741" w:rsidP="00DA0D60">
      <w:pPr>
        <w:rPr>
          <w:szCs w:val="22"/>
          <w:lang w:val="bg-BG"/>
        </w:rPr>
      </w:pPr>
    </w:p>
    <w:p w:rsidR="00DA0D60" w:rsidRPr="000D7602" w:rsidRDefault="00DA0D60" w:rsidP="00DA0D60">
      <w:pPr>
        <w:rPr>
          <w:szCs w:val="22"/>
          <w:lang w:val="ru-RU"/>
        </w:rPr>
      </w:pPr>
      <w:r w:rsidRPr="003A0694">
        <w:rPr>
          <w:szCs w:val="22"/>
          <w:lang w:val="bg-BG"/>
        </w:rPr>
        <w:t>Този лекарствен продукт съдържа по-малко от 1 </w:t>
      </w:r>
      <w:r w:rsidRPr="003A0694">
        <w:rPr>
          <w:szCs w:val="22"/>
        </w:rPr>
        <w:t>mmol</w:t>
      </w:r>
      <w:r w:rsidRPr="003A0694">
        <w:rPr>
          <w:szCs w:val="22"/>
          <w:lang w:val="bg-BG"/>
        </w:rPr>
        <w:t xml:space="preserve"> натрий (23 </w:t>
      </w:r>
      <w:r w:rsidRPr="003A0694">
        <w:rPr>
          <w:szCs w:val="22"/>
        </w:rPr>
        <w:t>mg</w:t>
      </w:r>
      <w:r w:rsidRPr="003A0694">
        <w:rPr>
          <w:szCs w:val="22"/>
          <w:lang w:val="bg-BG"/>
        </w:rPr>
        <w:t>) на доза, т.е. практически „не съдържа натрий”.</w:t>
      </w:r>
    </w:p>
    <w:p w:rsidR="00DA0D60" w:rsidRPr="000D7602" w:rsidRDefault="00DA0D60" w:rsidP="00DA0D60">
      <w:pPr>
        <w:rPr>
          <w:noProof/>
          <w:szCs w:val="22"/>
          <w:lang w:val="ru-RU"/>
        </w:rPr>
      </w:pPr>
    </w:p>
    <w:p w:rsidR="00DA0D60" w:rsidRPr="00225504" w:rsidRDefault="00DA0D60" w:rsidP="00DA0D60">
      <w:pPr>
        <w:keepNext/>
        <w:ind w:left="567" w:hanging="567"/>
        <w:rPr>
          <w:szCs w:val="22"/>
          <w:lang w:val="bg-BG"/>
        </w:rPr>
      </w:pPr>
      <w:r w:rsidRPr="00225504">
        <w:rPr>
          <w:b/>
          <w:szCs w:val="22"/>
          <w:lang w:val="bg-BG"/>
        </w:rPr>
        <w:t>4.5</w:t>
      </w:r>
      <w:r w:rsidRPr="00225504">
        <w:rPr>
          <w:b/>
          <w:szCs w:val="22"/>
          <w:lang w:val="bg-BG"/>
        </w:rPr>
        <w:tab/>
        <w:t>Взаимодействие с други лекарствени продукти и други форми на взаимодействие</w:t>
      </w:r>
    </w:p>
    <w:p w:rsidR="00DA0D60" w:rsidRPr="00225504" w:rsidRDefault="00DA0D60" w:rsidP="00DA0D60">
      <w:pPr>
        <w:keepNext/>
        <w:ind w:left="567" w:hanging="567"/>
        <w:rPr>
          <w:noProof/>
          <w:szCs w:val="22"/>
          <w:lang w:val="bg-BG"/>
        </w:rPr>
      </w:pPr>
    </w:p>
    <w:p w:rsidR="00DA0D60" w:rsidRPr="00225504" w:rsidRDefault="00DA0D60" w:rsidP="00DA0D60">
      <w:pPr>
        <w:rPr>
          <w:szCs w:val="22"/>
          <w:lang w:val="bg-BG"/>
        </w:rPr>
      </w:pPr>
      <w:r w:rsidRPr="00225504">
        <w:rPr>
          <w:szCs w:val="22"/>
          <w:lang w:val="bg-BG"/>
        </w:rPr>
        <w:t xml:space="preserve">Нуждите от инсулин могат да се повишат от </w:t>
      </w:r>
      <w:r>
        <w:rPr>
          <w:szCs w:val="22"/>
          <w:lang w:val="bg-BG"/>
        </w:rPr>
        <w:t xml:space="preserve">лекарствени </w:t>
      </w:r>
      <w:r w:rsidRPr="00225504">
        <w:rPr>
          <w:szCs w:val="22"/>
          <w:lang w:val="bg-BG"/>
        </w:rPr>
        <w:t>продукти с хипергликемично действие</w:t>
      </w:r>
      <w:r>
        <w:rPr>
          <w:szCs w:val="22"/>
          <w:lang w:val="bg-BG"/>
        </w:rPr>
        <w:t>,</w:t>
      </w:r>
      <w:r w:rsidRPr="00225504">
        <w:rPr>
          <w:szCs w:val="22"/>
          <w:lang w:val="bg-BG"/>
        </w:rPr>
        <w:t xml:space="preserve"> като </w:t>
      </w:r>
      <w:r>
        <w:rPr>
          <w:szCs w:val="22"/>
          <w:lang w:val="bg-BG"/>
        </w:rPr>
        <w:t>пер</w:t>
      </w:r>
      <w:r w:rsidRPr="00225504">
        <w:rPr>
          <w:szCs w:val="22"/>
          <w:lang w:val="bg-BG"/>
        </w:rPr>
        <w:t>орални контрацептиви, кортикостероиди или заместващо лечение при заболявания на щитовидната жлеза, даназол, бета</w:t>
      </w:r>
      <w:r w:rsidRPr="00D56F3C">
        <w:rPr>
          <w:szCs w:val="22"/>
          <w:lang w:val="bg-BG"/>
        </w:rPr>
        <w:t>2</w:t>
      </w:r>
      <w:r w:rsidRPr="00225504">
        <w:rPr>
          <w:szCs w:val="22"/>
          <w:lang w:val="bg-BG"/>
        </w:rPr>
        <w:t xml:space="preserve"> </w:t>
      </w:r>
      <w:r w:rsidR="00F10225">
        <w:rPr>
          <w:szCs w:val="22"/>
          <w:lang w:val="bg-BG"/>
        </w:rPr>
        <w:t>агонисти</w:t>
      </w:r>
      <w:r w:rsidRPr="00225504">
        <w:rPr>
          <w:szCs w:val="22"/>
          <w:lang w:val="bg-BG"/>
        </w:rPr>
        <w:t xml:space="preserve"> (като ритодрин, салбутамол, тербуталин). </w:t>
      </w:r>
    </w:p>
    <w:p w:rsidR="00DA0D60" w:rsidRPr="00225504" w:rsidRDefault="00DA0D60" w:rsidP="00DA0D60">
      <w:pPr>
        <w:rPr>
          <w:bCs/>
          <w:szCs w:val="22"/>
          <w:lang w:val="bg-BG"/>
        </w:rPr>
      </w:pPr>
      <w:r w:rsidRPr="00225504">
        <w:rPr>
          <w:szCs w:val="22"/>
          <w:lang w:val="bg-BG"/>
        </w:rPr>
        <w:t xml:space="preserve">Нуждите от инсулин могат да намалеят при употреба на </w:t>
      </w:r>
      <w:r>
        <w:rPr>
          <w:szCs w:val="22"/>
          <w:lang w:val="bg-BG"/>
        </w:rPr>
        <w:t xml:space="preserve">лекарствени </w:t>
      </w:r>
      <w:r w:rsidRPr="00225504">
        <w:rPr>
          <w:szCs w:val="22"/>
          <w:lang w:val="bg-BG"/>
        </w:rPr>
        <w:t>продукти с хипогликемично действие</w:t>
      </w:r>
      <w:r>
        <w:rPr>
          <w:szCs w:val="22"/>
          <w:lang w:val="bg-BG"/>
        </w:rPr>
        <w:t>,</w:t>
      </w:r>
      <w:r w:rsidRPr="00225504">
        <w:rPr>
          <w:szCs w:val="22"/>
          <w:lang w:val="bg-BG"/>
        </w:rPr>
        <w:t xml:space="preserve"> като </w:t>
      </w:r>
      <w:r>
        <w:rPr>
          <w:szCs w:val="22"/>
          <w:lang w:val="bg-BG"/>
        </w:rPr>
        <w:t>пер</w:t>
      </w:r>
      <w:r w:rsidRPr="00225504">
        <w:rPr>
          <w:szCs w:val="22"/>
          <w:lang w:val="bg-BG"/>
        </w:rPr>
        <w:t>орални хипогликемични средства, салицилати (напр.</w:t>
      </w:r>
      <w:r>
        <w:rPr>
          <w:szCs w:val="22"/>
          <w:lang w:val="bg-BG"/>
        </w:rPr>
        <w:t>,</w:t>
      </w:r>
      <w:r w:rsidRPr="00225504">
        <w:rPr>
          <w:szCs w:val="22"/>
          <w:lang w:val="bg-BG"/>
        </w:rPr>
        <w:t xml:space="preserve"> ацетилсалицилова киселина), антибиотици, съдържащи сулфо-група</w:t>
      </w:r>
      <w:r>
        <w:rPr>
          <w:szCs w:val="22"/>
          <w:lang w:val="bg-BG"/>
        </w:rPr>
        <w:t>,</w:t>
      </w:r>
      <w:r w:rsidRPr="00225504">
        <w:rPr>
          <w:szCs w:val="22"/>
          <w:lang w:val="bg-BG"/>
        </w:rPr>
        <w:t xml:space="preserve"> някои антидепресанти </w:t>
      </w:r>
      <w:r w:rsidRPr="00225504">
        <w:rPr>
          <w:bCs/>
          <w:szCs w:val="22"/>
          <w:lang w:val="bg-BG"/>
        </w:rPr>
        <w:t>(моноаминооксидазни инхибитори, селективни инхибитори на обратното захващане на серотонина), определени инхибитори на ангиотензин конвертиращия ензим (каптоприл, еналаприл), блокери на ангиотензин</w:t>
      </w:r>
      <w:r>
        <w:rPr>
          <w:bCs/>
          <w:szCs w:val="22"/>
          <w:lang w:val="bg-BG"/>
        </w:rPr>
        <w:t> </w:t>
      </w:r>
      <w:r w:rsidRPr="00225504">
        <w:rPr>
          <w:bCs/>
          <w:szCs w:val="22"/>
          <w:lang w:val="bg-BG"/>
        </w:rPr>
        <w:t>ІІ рецепторите, бета-блокери,</w:t>
      </w:r>
      <w:r w:rsidRPr="00225504">
        <w:rPr>
          <w:szCs w:val="22"/>
          <w:lang w:val="bg-BG"/>
        </w:rPr>
        <w:t xml:space="preserve"> октреотид или алкохол. </w:t>
      </w:r>
    </w:p>
    <w:p w:rsidR="00DA0D60" w:rsidRPr="00225504" w:rsidRDefault="00DA0D60" w:rsidP="00DA0D60">
      <w:pPr>
        <w:rPr>
          <w:szCs w:val="22"/>
          <w:lang w:val="bg-BG"/>
        </w:rPr>
      </w:pPr>
    </w:p>
    <w:p w:rsidR="00DA0D60" w:rsidRPr="00225504" w:rsidRDefault="00DA0D60" w:rsidP="00DA0D60">
      <w:pPr>
        <w:rPr>
          <w:szCs w:val="22"/>
          <w:lang w:val="bg-BG"/>
        </w:rPr>
      </w:pPr>
      <w:r w:rsidRPr="00225504">
        <w:rPr>
          <w:szCs w:val="22"/>
          <w:lang w:val="bg-BG"/>
        </w:rPr>
        <w:t>Когато се използват други лекарствени продукти освен Humalog 200 </w:t>
      </w:r>
      <w:r>
        <w:rPr>
          <w:szCs w:val="22"/>
          <w:lang w:val="bg-BG"/>
        </w:rPr>
        <w:t>единици</w:t>
      </w:r>
      <w:r w:rsidRPr="00225504">
        <w:rPr>
          <w:szCs w:val="22"/>
          <w:lang w:val="bg-BG"/>
        </w:rPr>
        <w:t>/ml KwikPen</w:t>
      </w:r>
      <w:r>
        <w:rPr>
          <w:szCs w:val="22"/>
          <w:lang w:val="bg-BG"/>
        </w:rPr>
        <w:t>,</w:t>
      </w:r>
      <w:r w:rsidRPr="00225504">
        <w:rPr>
          <w:szCs w:val="22"/>
          <w:lang w:val="bg-BG"/>
        </w:rPr>
        <w:t xml:space="preserve"> трябва да се търси лекарска консултация (вж. точка 4.4).</w:t>
      </w:r>
    </w:p>
    <w:p w:rsidR="00DA0D60" w:rsidRPr="00225504" w:rsidRDefault="00DA0D60" w:rsidP="00DA0D60">
      <w:pPr>
        <w:ind w:left="567" w:hanging="567"/>
        <w:rPr>
          <w:noProof/>
          <w:szCs w:val="22"/>
          <w:lang w:val="bg-BG"/>
        </w:rPr>
      </w:pPr>
    </w:p>
    <w:p w:rsidR="00DA0D60" w:rsidRPr="00225504" w:rsidRDefault="00DA0D60" w:rsidP="00DA0D60">
      <w:pPr>
        <w:keepNext/>
        <w:suppressAutoHyphens/>
        <w:rPr>
          <w:b/>
          <w:szCs w:val="22"/>
          <w:lang w:val="bg-BG"/>
        </w:rPr>
      </w:pPr>
      <w:r w:rsidRPr="00225504">
        <w:rPr>
          <w:b/>
          <w:szCs w:val="22"/>
          <w:lang w:val="bg-BG"/>
        </w:rPr>
        <w:t>4.6</w:t>
      </w:r>
      <w:r w:rsidRPr="00225504">
        <w:rPr>
          <w:b/>
          <w:szCs w:val="22"/>
          <w:lang w:val="bg-BG"/>
        </w:rPr>
        <w:tab/>
      </w:r>
      <w:r w:rsidRPr="00C21DF3">
        <w:rPr>
          <w:b/>
          <w:szCs w:val="22"/>
          <w:lang w:val="bg-BG"/>
        </w:rPr>
        <w:t>Фертилитет</w:t>
      </w:r>
      <w:r w:rsidRPr="00225504">
        <w:rPr>
          <w:b/>
          <w:szCs w:val="22"/>
          <w:lang w:val="bg-BG"/>
        </w:rPr>
        <w:t>, бременност и кърмене</w:t>
      </w:r>
    </w:p>
    <w:p w:rsidR="00DA0D60" w:rsidRPr="00225504" w:rsidRDefault="00DA0D60" w:rsidP="00DA0D60">
      <w:pPr>
        <w:keepNext/>
        <w:ind w:left="567" w:hanging="567"/>
        <w:rPr>
          <w:szCs w:val="22"/>
          <w:lang w:val="bg-BG"/>
        </w:rPr>
      </w:pPr>
    </w:p>
    <w:p w:rsidR="00DA0D60" w:rsidRPr="002224F7" w:rsidRDefault="00DA0D60" w:rsidP="00DA0D60">
      <w:pPr>
        <w:keepNext/>
        <w:rPr>
          <w:iCs/>
          <w:noProof/>
          <w:szCs w:val="22"/>
          <w:u w:val="single"/>
          <w:lang w:val="bg-BG"/>
        </w:rPr>
      </w:pPr>
      <w:r w:rsidRPr="002224F7">
        <w:rPr>
          <w:iCs/>
          <w:szCs w:val="22"/>
          <w:u w:val="single"/>
          <w:lang w:val="bg-BG"/>
        </w:rPr>
        <w:t>Бременност</w:t>
      </w:r>
    </w:p>
    <w:p w:rsidR="00CC3741" w:rsidRDefault="00CC3741" w:rsidP="00DA0D60">
      <w:pPr>
        <w:rPr>
          <w:bCs/>
          <w:iCs/>
          <w:szCs w:val="22"/>
          <w:lang w:val="bg-BG"/>
        </w:rPr>
      </w:pPr>
    </w:p>
    <w:p w:rsidR="00DA0D60" w:rsidRPr="00225504" w:rsidRDefault="00DA0D60" w:rsidP="00DA0D60">
      <w:pPr>
        <w:rPr>
          <w:bCs/>
          <w:iCs/>
          <w:szCs w:val="22"/>
          <w:lang w:val="bg-BG"/>
        </w:rPr>
      </w:pPr>
      <w:r w:rsidRPr="00225504">
        <w:rPr>
          <w:bCs/>
          <w:iCs/>
          <w:szCs w:val="22"/>
          <w:lang w:val="bg-BG"/>
        </w:rPr>
        <w:t>Данни от приложението върху голям брой бременни жени показват, че не се наблюдават никакви нежелани ефекти на инсулин лиспро върху бременните</w:t>
      </w:r>
      <w:r w:rsidRPr="00A338AA">
        <w:rPr>
          <w:bCs/>
          <w:iCs/>
          <w:szCs w:val="22"/>
          <w:lang w:val="ru-RU"/>
        </w:rPr>
        <w:t xml:space="preserve"> </w:t>
      </w:r>
      <w:r>
        <w:rPr>
          <w:bCs/>
          <w:iCs/>
          <w:szCs w:val="22"/>
          <w:lang w:val="bg-BG"/>
        </w:rPr>
        <w:t>или</w:t>
      </w:r>
      <w:r w:rsidRPr="00225504">
        <w:rPr>
          <w:bCs/>
          <w:iCs/>
          <w:szCs w:val="22"/>
          <w:lang w:val="bg-BG"/>
        </w:rPr>
        <w:t xml:space="preserve"> върху здравето на плода/новороденото.</w:t>
      </w:r>
    </w:p>
    <w:p w:rsidR="00DA0D60" w:rsidRPr="00225504" w:rsidRDefault="00DA0D60" w:rsidP="00C7724D">
      <w:pPr>
        <w:rPr>
          <w:szCs w:val="22"/>
          <w:lang w:val="bg-BG"/>
        </w:rPr>
      </w:pPr>
      <w:r w:rsidRPr="00225504">
        <w:rPr>
          <w:bCs/>
          <w:szCs w:val="22"/>
          <w:lang w:val="bg-BG"/>
        </w:rPr>
        <w:cr/>
      </w:r>
      <w:r w:rsidRPr="00225504">
        <w:rPr>
          <w:szCs w:val="22"/>
          <w:lang w:val="bg-BG"/>
        </w:rPr>
        <w:t>По време на бременността е крайно необходимо да се поддържа добър контрол на пациент</w:t>
      </w:r>
      <w:r>
        <w:rPr>
          <w:szCs w:val="22"/>
          <w:lang w:val="bg-BG"/>
        </w:rPr>
        <w:t>к</w:t>
      </w:r>
      <w:r w:rsidRPr="00225504">
        <w:rPr>
          <w:szCs w:val="22"/>
          <w:lang w:val="bg-BG"/>
        </w:rPr>
        <w:t xml:space="preserve">ите, които </w:t>
      </w:r>
      <w:r>
        <w:rPr>
          <w:szCs w:val="22"/>
          <w:lang w:val="bg-BG"/>
        </w:rPr>
        <w:t>получават лечение с</w:t>
      </w:r>
      <w:r w:rsidRPr="00225504">
        <w:rPr>
          <w:szCs w:val="22"/>
          <w:lang w:val="bg-BG"/>
        </w:rPr>
        <w:t xml:space="preserve"> инсулин (инсулин</w:t>
      </w:r>
      <w:r>
        <w:rPr>
          <w:szCs w:val="22"/>
          <w:lang w:val="bg-BG"/>
        </w:rPr>
        <w:t>-</w:t>
      </w:r>
      <w:r w:rsidRPr="00225504">
        <w:rPr>
          <w:szCs w:val="22"/>
          <w:lang w:val="bg-BG"/>
        </w:rPr>
        <w:t xml:space="preserve">зависим или гестационен диабет). Нуждите от инсулин обикновено намаляват по време на първия триместър на бременността и се повишават по време на втория и третия триместър. </w:t>
      </w:r>
      <w:r>
        <w:rPr>
          <w:szCs w:val="22"/>
          <w:lang w:val="bg-BG"/>
        </w:rPr>
        <w:t>Пациентките</w:t>
      </w:r>
      <w:r w:rsidRPr="00225504">
        <w:rPr>
          <w:szCs w:val="22"/>
          <w:lang w:val="bg-BG"/>
        </w:rPr>
        <w:t xml:space="preserve"> с диабет трябва да бъдат съветвани да информират </w:t>
      </w:r>
      <w:r>
        <w:rPr>
          <w:szCs w:val="22"/>
          <w:lang w:val="bg-BG"/>
        </w:rPr>
        <w:t xml:space="preserve">своя </w:t>
      </w:r>
      <w:r w:rsidRPr="00225504">
        <w:rPr>
          <w:szCs w:val="22"/>
          <w:lang w:val="bg-BG"/>
        </w:rPr>
        <w:t>лекар</w:t>
      </w:r>
      <w:r>
        <w:rPr>
          <w:szCs w:val="22"/>
          <w:lang w:val="bg-BG"/>
        </w:rPr>
        <w:t xml:space="preserve">, че са </w:t>
      </w:r>
      <w:r w:rsidRPr="00225504">
        <w:rPr>
          <w:szCs w:val="22"/>
          <w:lang w:val="bg-BG"/>
        </w:rPr>
        <w:t>бремен</w:t>
      </w:r>
      <w:r>
        <w:rPr>
          <w:szCs w:val="22"/>
          <w:lang w:val="bg-BG"/>
        </w:rPr>
        <w:t>ни</w:t>
      </w:r>
      <w:r w:rsidRPr="00225504">
        <w:rPr>
          <w:szCs w:val="22"/>
          <w:lang w:val="bg-BG"/>
        </w:rPr>
        <w:t xml:space="preserve"> или </w:t>
      </w:r>
      <w:r>
        <w:rPr>
          <w:szCs w:val="22"/>
          <w:lang w:val="bg-BG"/>
        </w:rPr>
        <w:t xml:space="preserve">че </w:t>
      </w:r>
      <w:r w:rsidRPr="00225504">
        <w:rPr>
          <w:szCs w:val="22"/>
          <w:lang w:val="bg-BG"/>
        </w:rPr>
        <w:t>планира</w:t>
      </w:r>
      <w:r>
        <w:rPr>
          <w:szCs w:val="22"/>
          <w:lang w:val="bg-BG"/>
        </w:rPr>
        <w:t>т</w:t>
      </w:r>
      <w:r w:rsidRPr="00225504">
        <w:rPr>
          <w:szCs w:val="22"/>
          <w:lang w:val="bg-BG"/>
        </w:rPr>
        <w:t xml:space="preserve"> бременност. Важно за бременните пациентки </w:t>
      </w:r>
      <w:r>
        <w:rPr>
          <w:szCs w:val="22"/>
          <w:lang w:val="bg-BG"/>
        </w:rPr>
        <w:t xml:space="preserve">с диабет </w:t>
      </w:r>
      <w:r w:rsidRPr="00225504">
        <w:rPr>
          <w:szCs w:val="22"/>
          <w:lang w:val="bg-BG"/>
        </w:rPr>
        <w:t>е внимателно</w:t>
      </w:r>
      <w:r>
        <w:rPr>
          <w:szCs w:val="22"/>
          <w:lang w:val="bg-BG"/>
        </w:rPr>
        <w:t>то</w:t>
      </w:r>
      <w:r w:rsidRPr="00225504">
        <w:rPr>
          <w:szCs w:val="22"/>
          <w:lang w:val="bg-BG"/>
        </w:rPr>
        <w:t xml:space="preserve"> </w:t>
      </w:r>
      <w:r w:rsidRPr="00225504">
        <w:rPr>
          <w:bCs/>
          <w:szCs w:val="22"/>
          <w:lang w:val="bg-BG"/>
        </w:rPr>
        <w:t>наблюдаване</w:t>
      </w:r>
      <w:r w:rsidRPr="00225504">
        <w:rPr>
          <w:szCs w:val="22"/>
          <w:lang w:val="bg-BG"/>
        </w:rPr>
        <w:t xml:space="preserve"> </w:t>
      </w:r>
      <w:r>
        <w:rPr>
          <w:szCs w:val="22"/>
          <w:lang w:val="bg-BG"/>
        </w:rPr>
        <w:t xml:space="preserve">на </w:t>
      </w:r>
      <w:r w:rsidRPr="00225504">
        <w:rPr>
          <w:szCs w:val="22"/>
          <w:lang w:val="bg-BG"/>
        </w:rPr>
        <w:t xml:space="preserve">контрола на захарта, както и </w:t>
      </w:r>
      <w:r>
        <w:rPr>
          <w:szCs w:val="22"/>
          <w:lang w:val="bg-BG"/>
        </w:rPr>
        <w:t xml:space="preserve">на </w:t>
      </w:r>
      <w:r w:rsidRPr="00225504">
        <w:rPr>
          <w:szCs w:val="22"/>
          <w:lang w:val="bg-BG"/>
        </w:rPr>
        <w:t>общото здравословно състояние.</w:t>
      </w:r>
    </w:p>
    <w:p w:rsidR="00DA0D60" w:rsidRDefault="00DA0D60" w:rsidP="00827359">
      <w:pPr>
        <w:rPr>
          <w:noProof/>
          <w:szCs w:val="22"/>
          <w:lang w:val="bg-BG"/>
        </w:rPr>
      </w:pPr>
    </w:p>
    <w:p w:rsidR="00DA0D60" w:rsidRPr="00225504" w:rsidRDefault="00DA0D60" w:rsidP="000D0CFE">
      <w:pPr>
        <w:keepNext/>
        <w:rPr>
          <w:szCs w:val="22"/>
          <w:lang w:val="bg-BG"/>
        </w:rPr>
      </w:pPr>
      <w:r w:rsidRPr="002224F7">
        <w:rPr>
          <w:iCs/>
          <w:noProof/>
          <w:szCs w:val="22"/>
          <w:u w:val="single"/>
          <w:lang w:val="bg-BG"/>
        </w:rPr>
        <w:t>Кърмене</w:t>
      </w:r>
    </w:p>
    <w:p w:rsidR="00CC3741" w:rsidRDefault="00CC3741" w:rsidP="000F29E1">
      <w:pPr>
        <w:rPr>
          <w:szCs w:val="22"/>
          <w:lang w:val="bg-BG"/>
        </w:rPr>
      </w:pPr>
    </w:p>
    <w:p w:rsidR="00DA0D60" w:rsidRPr="00225504" w:rsidRDefault="00DA0D60" w:rsidP="000F29E1">
      <w:pPr>
        <w:rPr>
          <w:szCs w:val="22"/>
          <w:lang w:val="bg-BG"/>
        </w:rPr>
      </w:pPr>
      <w:r w:rsidRPr="00225504">
        <w:rPr>
          <w:szCs w:val="22"/>
          <w:lang w:val="bg-BG"/>
        </w:rPr>
        <w:t>При пациентки с диабет, които кърмят</w:t>
      </w:r>
      <w:r>
        <w:rPr>
          <w:szCs w:val="22"/>
          <w:lang w:val="bg-BG"/>
        </w:rPr>
        <w:t>,</w:t>
      </w:r>
      <w:r w:rsidRPr="00225504">
        <w:rPr>
          <w:szCs w:val="22"/>
          <w:lang w:val="bg-BG"/>
        </w:rPr>
        <w:t xml:space="preserve"> може да се изисква корекция на дозата на инсулина, диетата или и на двете.</w:t>
      </w:r>
    </w:p>
    <w:p w:rsidR="00DA0D60" w:rsidRPr="002224F7" w:rsidRDefault="00DA0D60" w:rsidP="00FB4686">
      <w:pPr>
        <w:rPr>
          <w:szCs w:val="22"/>
          <w:lang w:val="bg-BG"/>
        </w:rPr>
      </w:pPr>
    </w:p>
    <w:p w:rsidR="00DA0D60" w:rsidRDefault="00DA0D60" w:rsidP="00986A13">
      <w:pPr>
        <w:pStyle w:val="NormalIndent"/>
        <w:keepNext/>
        <w:ind w:left="0"/>
        <w:rPr>
          <w:iCs/>
          <w:sz w:val="22"/>
          <w:szCs w:val="22"/>
          <w:u w:val="single"/>
          <w:lang w:val="bg-BG"/>
        </w:rPr>
      </w:pPr>
      <w:r w:rsidRPr="002224F7">
        <w:rPr>
          <w:iCs/>
          <w:sz w:val="22"/>
          <w:szCs w:val="22"/>
          <w:u w:val="single"/>
          <w:lang w:val="bg-BG"/>
        </w:rPr>
        <w:t>Фертилитет</w:t>
      </w:r>
    </w:p>
    <w:p w:rsidR="00CC3741" w:rsidRDefault="00CC3741" w:rsidP="00785ABD">
      <w:pPr>
        <w:pStyle w:val="NormalIndent"/>
        <w:keepNext/>
        <w:ind w:left="0"/>
        <w:rPr>
          <w:iCs/>
          <w:sz w:val="22"/>
          <w:szCs w:val="22"/>
          <w:lang w:val="bg-BG"/>
        </w:rPr>
      </w:pPr>
    </w:p>
    <w:p w:rsidR="00DA0D60" w:rsidRPr="00C46512" w:rsidRDefault="00DA0D60" w:rsidP="00785ABD">
      <w:pPr>
        <w:pStyle w:val="NormalIndent"/>
        <w:keepNext/>
        <w:ind w:left="0"/>
        <w:rPr>
          <w:iCs/>
          <w:sz w:val="22"/>
          <w:szCs w:val="22"/>
          <w:lang w:val="bg-BG" w:eastAsia="ja-JP"/>
        </w:rPr>
      </w:pPr>
      <w:r w:rsidRPr="00C46512">
        <w:rPr>
          <w:iCs/>
          <w:sz w:val="22"/>
          <w:szCs w:val="22"/>
          <w:lang w:val="bg-BG"/>
        </w:rPr>
        <w:t xml:space="preserve">В </w:t>
      </w:r>
      <w:r w:rsidR="006C6714">
        <w:rPr>
          <w:iCs/>
          <w:sz w:val="22"/>
          <w:szCs w:val="22"/>
          <w:lang w:val="bg-BG"/>
        </w:rPr>
        <w:t>изпитвания</w:t>
      </w:r>
      <w:r w:rsidR="006C6714" w:rsidRPr="00C46512">
        <w:rPr>
          <w:iCs/>
          <w:sz w:val="22"/>
          <w:szCs w:val="22"/>
          <w:lang w:val="bg-BG"/>
        </w:rPr>
        <w:t xml:space="preserve"> </w:t>
      </w:r>
      <w:r w:rsidRPr="00C46512">
        <w:rPr>
          <w:iCs/>
          <w:sz w:val="22"/>
          <w:szCs w:val="22"/>
          <w:lang w:val="bg-BG"/>
        </w:rPr>
        <w:t>при животни инсулин лиспро не предизвиква нарушения във фертилитета</w:t>
      </w:r>
      <w:r w:rsidRPr="00583E54">
        <w:rPr>
          <w:iCs/>
          <w:sz w:val="22"/>
          <w:szCs w:val="22"/>
          <w:lang w:val="ru-RU"/>
        </w:rPr>
        <w:t xml:space="preserve"> </w:t>
      </w:r>
      <w:r>
        <w:rPr>
          <w:iCs/>
          <w:sz w:val="22"/>
          <w:szCs w:val="22"/>
          <w:lang w:val="bg-BG"/>
        </w:rPr>
        <w:t>(</w:t>
      </w:r>
      <w:r w:rsidRPr="00225504">
        <w:rPr>
          <w:sz w:val="22"/>
          <w:szCs w:val="22"/>
          <w:lang w:val="bg-BG"/>
        </w:rPr>
        <w:t>вж.</w:t>
      </w:r>
      <w:r>
        <w:rPr>
          <w:sz w:val="22"/>
          <w:szCs w:val="22"/>
          <w:lang w:val="bg-BG"/>
        </w:rPr>
        <w:t> </w:t>
      </w:r>
      <w:r w:rsidRPr="00225504">
        <w:rPr>
          <w:sz w:val="22"/>
          <w:szCs w:val="22"/>
          <w:lang w:val="bg-BG"/>
        </w:rPr>
        <w:t>точка </w:t>
      </w:r>
      <w:r>
        <w:rPr>
          <w:sz w:val="22"/>
          <w:szCs w:val="22"/>
          <w:lang w:val="bg-BG"/>
        </w:rPr>
        <w:t>5</w:t>
      </w:r>
      <w:r w:rsidRPr="00225504">
        <w:rPr>
          <w:sz w:val="22"/>
          <w:szCs w:val="22"/>
          <w:lang w:val="bg-BG"/>
        </w:rPr>
        <w:t>.</w:t>
      </w:r>
      <w:r>
        <w:rPr>
          <w:sz w:val="22"/>
          <w:szCs w:val="22"/>
          <w:lang w:val="bg-BG"/>
        </w:rPr>
        <w:t>3</w:t>
      </w:r>
      <w:r w:rsidRPr="00225504">
        <w:rPr>
          <w:sz w:val="22"/>
          <w:szCs w:val="22"/>
          <w:lang w:val="bg-BG"/>
        </w:rPr>
        <w:t>)</w:t>
      </w:r>
      <w:r w:rsidRPr="00C46512">
        <w:rPr>
          <w:iCs/>
          <w:sz w:val="22"/>
          <w:szCs w:val="22"/>
          <w:lang w:val="bg-BG"/>
        </w:rPr>
        <w:t>.</w:t>
      </w:r>
    </w:p>
    <w:p w:rsidR="00DA0D60" w:rsidRPr="00225504" w:rsidRDefault="00DA0D60" w:rsidP="00AA3C2E">
      <w:pPr>
        <w:ind w:left="567" w:hanging="567"/>
        <w:rPr>
          <w:noProof/>
          <w:szCs w:val="22"/>
          <w:lang w:val="bg-BG"/>
        </w:rPr>
      </w:pPr>
    </w:p>
    <w:p w:rsidR="00DA0D60" w:rsidRPr="00225504" w:rsidRDefault="00DA0D60" w:rsidP="0077777E">
      <w:pPr>
        <w:keepNext/>
        <w:ind w:left="567" w:hanging="567"/>
        <w:rPr>
          <w:szCs w:val="22"/>
          <w:lang w:val="bg-BG"/>
        </w:rPr>
      </w:pPr>
      <w:r w:rsidRPr="00225504">
        <w:rPr>
          <w:b/>
          <w:szCs w:val="22"/>
          <w:lang w:val="bg-BG"/>
        </w:rPr>
        <w:t>4.7</w:t>
      </w:r>
      <w:r w:rsidRPr="00225504">
        <w:rPr>
          <w:b/>
          <w:szCs w:val="22"/>
          <w:lang w:val="bg-BG"/>
        </w:rPr>
        <w:tab/>
        <w:t>Ефекти върху способността за шофиране и работа с машини</w:t>
      </w:r>
    </w:p>
    <w:p w:rsidR="00DA0D60" w:rsidRPr="00225504" w:rsidRDefault="00DA0D60" w:rsidP="00F93CCA">
      <w:pPr>
        <w:keepNext/>
        <w:ind w:left="567" w:hanging="567"/>
        <w:rPr>
          <w:noProof/>
          <w:szCs w:val="22"/>
          <w:lang w:val="bg-BG"/>
        </w:rPr>
      </w:pPr>
    </w:p>
    <w:p w:rsidR="00DA0D60" w:rsidRPr="00225504" w:rsidRDefault="00DA0D60" w:rsidP="00176A79">
      <w:pPr>
        <w:pStyle w:val="BodyText3"/>
        <w:jc w:val="left"/>
        <w:rPr>
          <w:szCs w:val="22"/>
          <w:lang w:val="bg-BG"/>
        </w:rPr>
      </w:pPr>
      <w:r w:rsidRPr="00225504">
        <w:rPr>
          <w:szCs w:val="22"/>
          <w:lang w:val="bg-BG"/>
        </w:rPr>
        <w:t>Способността на пациента да се концентрира и реагира може да бъде нарушена в резултат на хипогликемия. Това може да представлява риск в ситуации, където тези способности са от значителна важност (напр.</w:t>
      </w:r>
      <w:r>
        <w:rPr>
          <w:szCs w:val="22"/>
          <w:lang w:val="bg-BG"/>
        </w:rPr>
        <w:t>,</w:t>
      </w:r>
      <w:r w:rsidRPr="00225504">
        <w:rPr>
          <w:szCs w:val="22"/>
          <w:lang w:val="bg-BG"/>
        </w:rPr>
        <w:t xml:space="preserve"> шофиране или работа с машини).</w:t>
      </w:r>
    </w:p>
    <w:p w:rsidR="00DA0D60" w:rsidRPr="00225504" w:rsidRDefault="00DA0D60" w:rsidP="00C7724D">
      <w:pPr>
        <w:rPr>
          <w:szCs w:val="22"/>
          <w:lang w:val="bg-BG"/>
        </w:rPr>
      </w:pPr>
    </w:p>
    <w:p w:rsidR="00DA0D60" w:rsidRPr="00225504" w:rsidRDefault="00DA0D60" w:rsidP="00176A79">
      <w:pPr>
        <w:pStyle w:val="BodyText3"/>
        <w:jc w:val="left"/>
        <w:rPr>
          <w:szCs w:val="22"/>
          <w:lang w:val="bg-BG"/>
        </w:rPr>
      </w:pPr>
      <w:r w:rsidRPr="00225504">
        <w:rPr>
          <w:szCs w:val="22"/>
          <w:lang w:val="bg-BG"/>
        </w:rPr>
        <w:t>Пациентите трябва да бъдат съветвани да вземат предпазни мерки за избягване на хипогликемия по време на шофиране</w:t>
      </w:r>
      <w:r>
        <w:rPr>
          <w:szCs w:val="22"/>
          <w:lang w:val="bg-BG"/>
        </w:rPr>
        <w:t>. Това</w:t>
      </w:r>
      <w:r w:rsidRPr="00225504">
        <w:rPr>
          <w:szCs w:val="22"/>
          <w:lang w:val="bg-BG"/>
        </w:rPr>
        <w:t xml:space="preserve"> е особено важно при тези</w:t>
      </w:r>
      <w:r>
        <w:rPr>
          <w:szCs w:val="22"/>
          <w:lang w:val="bg-BG"/>
        </w:rPr>
        <w:t xml:space="preserve"> пациенти,</w:t>
      </w:r>
      <w:r w:rsidRPr="00225504">
        <w:rPr>
          <w:szCs w:val="22"/>
          <w:lang w:val="bg-BG"/>
        </w:rPr>
        <w:t xml:space="preserve"> </w:t>
      </w:r>
      <w:r>
        <w:rPr>
          <w:szCs w:val="22"/>
          <w:lang w:val="bg-BG"/>
        </w:rPr>
        <w:t xml:space="preserve">при </w:t>
      </w:r>
      <w:r w:rsidRPr="00225504">
        <w:rPr>
          <w:szCs w:val="22"/>
          <w:lang w:val="bg-BG"/>
        </w:rPr>
        <w:t>които усет</w:t>
      </w:r>
      <w:r>
        <w:rPr>
          <w:szCs w:val="22"/>
          <w:lang w:val="bg-BG"/>
        </w:rPr>
        <w:t>ът за</w:t>
      </w:r>
      <w:r w:rsidRPr="00225504">
        <w:rPr>
          <w:szCs w:val="22"/>
          <w:lang w:val="bg-BG"/>
        </w:rPr>
        <w:t xml:space="preserve"> </w:t>
      </w:r>
      <w:r w:rsidR="00085119">
        <w:rPr>
          <w:szCs w:val="22"/>
          <w:lang w:val="bg-BG"/>
        </w:rPr>
        <w:t>предупредителни</w:t>
      </w:r>
      <w:r w:rsidRPr="00225504">
        <w:rPr>
          <w:szCs w:val="22"/>
          <w:lang w:val="bg-BG"/>
        </w:rPr>
        <w:t xml:space="preserve">те симптоми на хипогликемия </w:t>
      </w:r>
      <w:r>
        <w:rPr>
          <w:szCs w:val="22"/>
          <w:lang w:val="bg-BG"/>
        </w:rPr>
        <w:t>е</w:t>
      </w:r>
      <w:r w:rsidRPr="00225504">
        <w:rPr>
          <w:szCs w:val="22"/>
          <w:lang w:val="bg-BG"/>
        </w:rPr>
        <w:t xml:space="preserve"> намален или липсва</w:t>
      </w:r>
      <w:r>
        <w:rPr>
          <w:szCs w:val="22"/>
          <w:lang w:val="bg-BG"/>
        </w:rPr>
        <w:t>,</w:t>
      </w:r>
      <w:r w:rsidRPr="00225504">
        <w:rPr>
          <w:szCs w:val="22"/>
          <w:lang w:val="bg-BG"/>
        </w:rPr>
        <w:t xml:space="preserve"> или имат чести епизоди на хипогликемия. При тези обстоятелства е препоръчително да се избягва шофиране.</w:t>
      </w:r>
    </w:p>
    <w:p w:rsidR="00DA0D60" w:rsidRPr="00225504" w:rsidRDefault="00DA0D60" w:rsidP="00C7724D">
      <w:pPr>
        <w:ind w:left="567" w:hanging="567"/>
        <w:rPr>
          <w:noProof/>
          <w:szCs w:val="22"/>
          <w:lang w:val="bg-BG"/>
        </w:rPr>
      </w:pPr>
    </w:p>
    <w:p w:rsidR="00DA0D60" w:rsidRPr="00225504" w:rsidRDefault="00DA0D60" w:rsidP="00827359">
      <w:pPr>
        <w:keepNext/>
        <w:ind w:left="567" w:hanging="567"/>
        <w:rPr>
          <w:b/>
          <w:szCs w:val="22"/>
          <w:lang w:val="bg-BG"/>
        </w:rPr>
      </w:pPr>
      <w:r w:rsidRPr="00225504">
        <w:rPr>
          <w:b/>
          <w:szCs w:val="22"/>
          <w:lang w:val="bg-BG"/>
        </w:rPr>
        <w:t>4.8</w:t>
      </w:r>
      <w:r w:rsidRPr="00225504">
        <w:rPr>
          <w:b/>
          <w:szCs w:val="22"/>
          <w:lang w:val="bg-BG"/>
        </w:rPr>
        <w:tab/>
        <w:t>Нежелани лекарствени реакции</w:t>
      </w:r>
    </w:p>
    <w:p w:rsidR="00DA0D60" w:rsidRDefault="00DA0D60" w:rsidP="000D0CFE">
      <w:pPr>
        <w:keepNext/>
        <w:ind w:left="567" w:hanging="567"/>
        <w:rPr>
          <w:b/>
          <w:szCs w:val="22"/>
          <w:lang w:val="bg-BG"/>
        </w:rPr>
      </w:pPr>
    </w:p>
    <w:p w:rsidR="00DA0D60" w:rsidRPr="0022799F" w:rsidRDefault="00DA0D60" w:rsidP="000F29E1">
      <w:pPr>
        <w:keepNext/>
        <w:ind w:left="567" w:hanging="567"/>
        <w:rPr>
          <w:szCs w:val="22"/>
          <w:u w:val="single"/>
          <w:lang w:val="bg-BG"/>
        </w:rPr>
      </w:pPr>
      <w:r w:rsidRPr="0022799F">
        <w:rPr>
          <w:szCs w:val="22"/>
          <w:u w:val="single"/>
          <w:lang w:val="bg-BG"/>
        </w:rPr>
        <w:t>Резюме на профила на безопасност</w:t>
      </w:r>
    </w:p>
    <w:p w:rsidR="00DA0D60" w:rsidRPr="0022799F" w:rsidRDefault="00DA0D60" w:rsidP="00FB4686">
      <w:pPr>
        <w:keepNext/>
        <w:ind w:left="567" w:hanging="567"/>
        <w:rPr>
          <w:szCs w:val="22"/>
          <w:lang w:val="bg-BG"/>
        </w:rPr>
      </w:pPr>
    </w:p>
    <w:p w:rsidR="00DA0D60" w:rsidRPr="00225504" w:rsidRDefault="00DA0D60" w:rsidP="00986A13">
      <w:pPr>
        <w:rPr>
          <w:szCs w:val="22"/>
          <w:lang w:val="bg-BG"/>
        </w:rPr>
      </w:pPr>
      <w:r w:rsidRPr="00225504">
        <w:rPr>
          <w:szCs w:val="22"/>
          <w:lang w:val="bg-BG"/>
        </w:rPr>
        <w:t>Хипогликемията е най-чест</w:t>
      </w:r>
      <w:r>
        <w:rPr>
          <w:szCs w:val="22"/>
          <w:lang w:val="bg-BG"/>
        </w:rPr>
        <w:t>ата</w:t>
      </w:r>
      <w:r w:rsidRPr="00225504">
        <w:rPr>
          <w:szCs w:val="22"/>
          <w:lang w:val="bg-BG"/>
        </w:rPr>
        <w:t xml:space="preserve"> нежелан</w:t>
      </w:r>
      <w:r>
        <w:rPr>
          <w:szCs w:val="22"/>
          <w:lang w:val="bg-BG"/>
        </w:rPr>
        <w:t>а реакция</w:t>
      </w:r>
      <w:r w:rsidRPr="00225504">
        <w:rPr>
          <w:szCs w:val="22"/>
          <w:lang w:val="bg-BG"/>
        </w:rPr>
        <w:t xml:space="preserve"> на лечение</w:t>
      </w:r>
      <w:r>
        <w:rPr>
          <w:szCs w:val="22"/>
          <w:lang w:val="bg-BG"/>
        </w:rPr>
        <w:t>то с инсулин лиспро</w:t>
      </w:r>
      <w:r w:rsidRPr="00225504">
        <w:rPr>
          <w:szCs w:val="22"/>
          <w:lang w:val="bg-BG"/>
        </w:rPr>
        <w:t xml:space="preserve">, която </w:t>
      </w:r>
      <w:r>
        <w:rPr>
          <w:szCs w:val="22"/>
          <w:lang w:val="bg-BG"/>
        </w:rPr>
        <w:t>пациент с</w:t>
      </w:r>
      <w:r w:rsidRPr="00225504">
        <w:rPr>
          <w:szCs w:val="22"/>
          <w:lang w:val="bg-BG"/>
        </w:rPr>
        <w:t xml:space="preserve"> диабет</w:t>
      </w:r>
      <w:r w:rsidR="00522D04" w:rsidRPr="0028363F">
        <w:rPr>
          <w:szCs w:val="22"/>
          <w:lang w:val="bg-BG"/>
        </w:rPr>
        <w:t xml:space="preserve"> </w:t>
      </w:r>
      <w:r w:rsidR="00522D04">
        <w:rPr>
          <w:szCs w:val="22"/>
          <w:lang w:val="bg-BG"/>
        </w:rPr>
        <w:t>може да получи</w:t>
      </w:r>
      <w:r w:rsidRPr="00225504">
        <w:rPr>
          <w:szCs w:val="22"/>
          <w:lang w:val="bg-BG"/>
        </w:rPr>
        <w:t xml:space="preserve">. Тежката хипогликемия може да доведе до загуба на съзнание, а в изключителни случаи до смърт. Няма специфична честота на развитието на хипогликемия, тъй като </w:t>
      </w:r>
      <w:r>
        <w:rPr>
          <w:szCs w:val="22"/>
          <w:lang w:val="bg-BG"/>
        </w:rPr>
        <w:t>тя</w:t>
      </w:r>
      <w:r w:rsidRPr="00225504">
        <w:rPr>
          <w:szCs w:val="22"/>
          <w:lang w:val="bg-BG"/>
        </w:rPr>
        <w:t xml:space="preserve"> е резултат </w:t>
      </w:r>
      <w:r>
        <w:rPr>
          <w:szCs w:val="22"/>
          <w:lang w:val="bg-BG"/>
        </w:rPr>
        <w:t>както от</w:t>
      </w:r>
      <w:r w:rsidRPr="00225504">
        <w:rPr>
          <w:szCs w:val="22"/>
          <w:lang w:val="bg-BG"/>
        </w:rPr>
        <w:t xml:space="preserve"> дозата</w:t>
      </w:r>
      <w:r>
        <w:rPr>
          <w:szCs w:val="22"/>
          <w:lang w:val="bg-BG"/>
        </w:rPr>
        <w:t xml:space="preserve"> на</w:t>
      </w:r>
      <w:r w:rsidRPr="00225504">
        <w:rPr>
          <w:szCs w:val="22"/>
          <w:lang w:val="bg-BG"/>
        </w:rPr>
        <w:t xml:space="preserve"> инсулин</w:t>
      </w:r>
      <w:r>
        <w:rPr>
          <w:szCs w:val="22"/>
          <w:lang w:val="bg-BG"/>
        </w:rPr>
        <w:t>а, така</w:t>
      </w:r>
      <w:r w:rsidRPr="00225504">
        <w:rPr>
          <w:szCs w:val="22"/>
          <w:lang w:val="bg-BG"/>
        </w:rPr>
        <w:t xml:space="preserve"> и от други фактори</w:t>
      </w:r>
      <w:r>
        <w:rPr>
          <w:szCs w:val="22"/>
          <w:lang w:val="bg-BG"/>
        </w:rPr>
        <w:t>,</w:t>
      </w:r>
      <w:r w:rsidRPr="00225504">
        <w:rPr>
          <w:szCs w:val="22"/>
          <w:lang w:val="bg-BG"/>
        </w:rPr>
        <w:t xml:space="preserve"> например</w:t>
      </w:r>
      <w:r>
        <w:rPr>
          <w:szCs w:val="22"/>
          <w:lang w:val="bg-BG"/>
        </w:rPr>
        <w:t>,</w:t>
      </w:r>
      <w:r w:rsidRPr="00225504">
        <w:rPr>
          <w:szCs w:val="22"/>
          <w:lang w:val="bg-BG"/>
        </w:rPr>
        <w:t xml:space="preserve"> диетата и физическата натовареност</w:t>
      </w:r>
      <w:r w:rsidRPr="002F5548">
        <w:rPr>
          <w:szCs w:val="22"/>
          <w:lang w:val="bg-BG"/>
        </w:rPr>
        <w:t xml:space="preserve"> </w:t>
      </w:r>
      <w:r w:rsidRPr="00225504">
        <w:rPr>
          <w:szCs w:val="22"/>
          <w:lang w:val="bg-BG"/>
        </w:rPr>
        <w:t>на пациента.</w:t>
      </w:r>
    </w:p>
    <w:p w:rsidR="00DA0D60" w:rsidRDefault="00DA0D60" w:rsidP="00DA0D60">
      <w:pPr>
        <w:rPr>
          <w:szCs w:val="22"/>
          <w:lang w:val="bg-BG"/>
        </w:rPr>
      </w:pPr>
    </w:p>
    <w:p w:rsidR="00DA0D60" w:rsidRDefault="00DA0D60" w:rsidP="00DA0D60">
      <w:pPr>
        <w:keepNext/>
        <w:autoSpaceDE w:val="0"/>
        <w:autoSpaceDN w:val="0"/>
        <w:adjustRightInd w:val="0"/>
        <w:rPr>
          <w:szCs w:val="22"/>
          <w:u w:val="single"/>
          <w:lang w:val="bg-BG"/>
        </w:rPr>
      </w:pPr>
      <w:r w:rsidRPr="0022799F">
        <w:rPr>
          <w:szCs w:val="22"/>
          <w:u w:val="single"/>
          <w:lang w:val="bg-BG"/>
        </w:rPr>
        <w:t>Резюме на нежеланите лекарствени реакции, представено в таблица</w:t>
      </w:r>
    </w:p>
    <w:p w:rsidR="00DA0D60" w:rsidRDefault="00DA0D60" w:rsidP="00DA0D60">
      <w:pPr>
        <w:keepNext/>
        <w:autoSpaceDE w:val="0"/>
        <w:autoSpaceDN w:val="0"/>
        <w:adjustRightInd w:val="0"/>
        <w:rPr>
          <w:rFonts w:eastAsia="SimSun"/>
          <w:szCs w:val="22"/>
          <w:lang w:val="bg-BG" w:eastAsia="zh-CN"/>
        </w:rPr>
      </w:pPr>
    </w:p>
    <w:p w:rsidR="00DA0D60" w:rsidRDefault="00DA0D60" w:rsidP="00DA0D60">
      <w:pPr>
        <w:autoSpaceDE w:val="0"/>
        <w:autoSpaceDN w:val="0"/>
        <w:adjustRightInd w:val="0"/>
        <w:rPr>
          <w:rFonts w:eastAsia="SimSun"/>
          <w:szCs w:val="22"/>
          <w:lang w:val="bg-BG" w:eastAsia="zh-CN"/>
        </w:rPr>
      </w:pPr>
      <w:r w:rsidRPr="0022799F">
        <w:rPr>
          <w:rFonts w:eastAsia="SimSun"/>
          <w:szCs w:val="22"/>
          <w:lang w:val="bg-BG" w:eastAsia="zh-CN"/>
        </w:rPr>
        <w:t>Следните свързани нежелани реакции</w:t>
      </w:r>
      <w:r>
        <w:rPr>
          <w:rFonts w:eastAsia="SimSun"/>
          <w:szCs w:val="22"/>
          <w:lang w:val="bg-BG" w:eastAsia="zh-CN"/>
        </w:rPr>
        <w:t xml:space="preserve"> от клинични </w:t>
      </w:r>
      <w:r w:rsidR="006C6714">
        <w:rPr>
          <w:szCs w:val="22"/>
          <w:lang w:val="bg-BG"/>
        </w:rPr>
        <w:t xml:space="preserve">изпитвания </w:t>
      </w:r>
      <w:r w:rsidRPr="0022799F">
        <w:rPr>
          <w:rFonts w:eastAsia="SimSun"/>
          <w:szCs w:val="22"/>
          <w:lang w:val="bg-BG" w:eastAsia="zh-CN"/>
        </w:rPr>
        <w:t xml:space="preserve">са изброени </w:t>
      </w:r>
      <w:r>
        <w:rPr>
          <w:rFonts w:eastAsia="SimSun"/>
          <w:szCs w:val="22"/>
          <w:lang w:val="bg-BG" w:eastAsia="zh-CN"/>
        </w:rPr>
        <w:t xml:space="preserve">по-долу </w:t>
      </w:r>
      <w:r w:rsidRPr="0022799F">
        <w:rPr>
          <w:rFonts w:eastAsia="SimSun"/>
          <w:szCs w:val="22"/>
          <w:lang w:val="bg-BG" w:eastAsia="zh-CN"/>
        </w:rPr>
        <w:t xml:space="preserve">според предпочитаните </w:t>
      </w:r>
      <w:r w:rsidRPr="0022799F">
        <w:rPr>
          <w:szCs w:val="22"/>
        </w:rPr>
        <w:t>MedDRA</w:t>
      </w:r>
      <w:r w:rsidRPr="0022799F">
        <w:rPr>
          <w:rFonts w:eastAsia="SimSun"/>
          <w:szCs w:val="22"/>
          <w:lang w:val="bg-BG" w:eastAsia="zh-CN"/>
        </w:rPr>
        <w:t xml:space="preserve"> термини по системо-органни класове и в низходяща честота (много чести: ≥ 1/10; чести: ≥ 1/100 до &lt; 1/10; нечести ≥ 1/1 000 до &lt; 1/100; редки ≥ 1/10 000 до &lt;1 /1 000; много редки &lt;1 /10 000).</w:t>
      </w:r>
    </w:p>
    <w:p w:rsidR="00DA0D60" w:rsidRDefault="00DA0D60" w:rsidP="00DA0D60">
      <w:pPr>
        <w:autoSpaceDE w:val="0"/>
        <w:autoSpaceDN w:val="0"/>
        <w:adjustRightInd w:val="0"/>
        <w:rPr>
          <w:rFonts w:eastAsia="SimSun"/>
          <w:szCs w:val="22"/>
          <w:lang w:val="bg-BG" w:eastAsia="zh-CN"/>
        </w:rPr>
      </w:pPr>
    </w:p>
    <w:p w:rsidR="00DA0D60" w:rsidRDefault="00DA0D60" w:rsidP="00DA0D60">
      <w:pPr>
        <w:keepNext/>
        <w:autoSpaceDE w:val="0"/>
        <w:autoSpaceDN w:val="0"/>
        <w:adjustRightInd w:val="0"/>
        <w:rPr>
          <w:rFonts w:eastAsia="SimSun" w:cs="TimesNewRomanPSMT"/>
          <w:szCs w:val="22"/>
          <w:lang w:val="bg-BG" w:eastAsia="zh-CN"/>
        </w:rPr>
      </w:pPr>
      <w:r w:rsidRPr="00C46978">
        <w:rPr>
          <w:rFonts w:eastAsia="SimSun"/>
          <w:szCs w:val="22"/>
          <w:lang w:val="bg-BG" w:eastAsia="zh-CN"/>
        </w:rPr>
        <w:t>При всяко групиране в зависимост от честотата нежеланите реакции с</w:t>
      </w:r>
      <w:r w:rsidR="00522D04">
        <w:rPr>
          <w:rFonts w:eastAsia="SimSun"/>
          <w:szCs w:val="22"/>
          <w:lang w:val="bg-BG" w:eastAsia="zh-CN"/>
        </w:rPr>
        <w:t>а</w:t>
      </w:r>
      <w:r w:rsidRPr="00C46978">
        <w:rPr>
          <w:rFonts w:eastAsia="SimSun"/>
          <w:szCs w:val="22"/>
          <w:lang w:val="bg-BG" w:eastAsia="zh-CN"/>
        </w:rPr>
        <w:t xml:space="preserve"> избро</w:t>
      </w:r>
      <w:r w:rsidR="00522D04">
        <w:rPr>
          <w:rFonts w:eastAsia="SimSun"/>
          <w:szCs w:val="22"/>
          <w:lang w:val="bg-BG" w:eastAsia="zh-CN"/>
        </w:rPr>
        <w:t>ени</w:t>
      </w:r>
      <w:r w:rsidRPr="00C46978">
        <w:rPr>
          <w:rFonts w:eastAsia="SimSun"/>
          <w:szCs w:val="22"/>
          <w:lang w:val="bg-BG" w:eastAsia="zh-CN"/>
        </w:rPr>
        <w:t xml:space="preserve"> в низходящ ред по отношение на тяхната сериозност.</w:t>
      </w:r>
    </w:p>
    <w:p w:rsidR="00DA0D60" w:rsidRPr="00323594" w:rsidRDefault="00DA0D60" w:rsidP="00DA0D60">
      <w:pPr>
        <w:autoSpaceDE w:val="0"/>
        <w:autoSpaceDN w:val="0"/>
        <w:adjustRightInd w:val="0"/>
        <w:rPr>
          <w:szCs w:val="22"/>
          <w:lang w:val="ru-RU"/>
        </w:rPr>
      </w:pPr>
    </w:p>
    <w:tbl>
      <w:tblPr>
        <w:tblW w:w="4531" w:type="pct"/>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51"/>
        <w:gridCol w:w="1471"/>
        <w:gridCol w:w="1187"/>
        <w:gridCol w:w="1469"/>
        <w:gridCol w:w="1067"/>
        <w:gridCol w:w="1071"/>
      </w:tblGrid>
      <w:tr w:rsidR="00DA0D60" w:rsidRPr="009D3367" w:rsidTr="00926C81">
        <w:trPr>
          <w:trHeight w:val="335"/>
        </w:trPr>
        <w:tc>
          <w:tcPr>
            <w:tcW w:w="1278" w:type="pct"/>
            <w:shd w:val="clear" w:color="auto" w:fill="auto"/>
          </w:tcPr>
          <w:p w:rsidR="00DA0D60" w:rsidRPr="00F9667A" w:rsidRDefault="00DA0D60" w:rsidP="00926C81">
            <w:pPr>
              <w:keepNext/>
              <w:widowControl w:val="0"/>
              <w:spacing w:before="100" w:beforeAutospacing="1" w:after="51"/>
              <w:rPr>
                <w:szCs w:val="22"/>
                <w:lang w:val="ru-RU" w:eastAsia="en-GB"/>
              </w:rPr>
            </w:pPr>
            <w:r w:rsidRPr="005F7F60">
              <w:rPr>
                <w:b/>
                <w:bCs/>
                <w:szCs w:val="22"/>
                <w:lang w:val="bg-BG" w:eastAsia="en-GB"/>
              </w:rPr>
              <w:t xml:space="preserve">Системо-органни класове по </w:t>
            </w:r>
            <w:r w:rsidRPr="005F7F60">
              <w:rPr>
                <w:b/>
                <w:bCs/>
                <w:szCs w:val="22"/>
                <w:lang w:eastAsia="en-GB"/>
              </w:rPr>
              <w:t>MedDRA</w:t>
            </w:r>
          </w:p>
        </w:tc>
        <w:tc>
          <w:tcPr>
            <w:tcW w:w="874" w:type="pct"/>
            <w:shd w:val="clear" w:color="auto" w:fill="auto"/>
          </w:tcPr>
          <w:p w:rsidR="00DA0D60" w:rsidRPr="009D3367" w:rsidRDefault="00DA0D60" w:rsidP="00926C81">
            <w:pPr>
              <w:keepNext/>
              <w:widowControl w:val="0"/>
              <w:spacing w:before="100" w:beforeAutospacing="1" w:after="51"/>
              <w:rPr>
                <w:szCs w:val="22"/>
                <w:lang w:eastAsia="en-GB"/>
              </w:rPr>
            </w:pPr>
            <w:r w:rsidRPr="005F7F60">
              <w:rPr>
                <w:b/>
                <w:bCs/>
                <w:szCs w:val="22"/>
                <w:lang w:val="bg-BG" w:eastAsia="en-GB"/>
              </w:rPr>
              <w:t>Много чести</w:t>
            </w:r>
          </w:p>
        </w:tc>
        <w:tc>
          <w:tcPr>
            <w:tcW w:w="705" w:type="pct"/>
            <w:shd w:val="clear" w:color="auto" w:fill="auto"/>
          </w:tcPr>
          <w:p w:rsidR="00DA0D60" w:rsidRPr="009D3367" w:rsidRDefault="00DA0D60" w:rsidP="00926C81">
            <w:pPr>
              <w:widowControl w:val="0"/>
              <w:spacing w:before="100" w:beforeAutospacing="1" w:after="51"/>
              <w:rPr>
                <w:szCs w:val="22"/>
                <w:lang w:eastAsia="en-GB"/>
              </w:rPr>
            </w:pPr>
            <w:r w:rsidRPr="005F7F60">
              <w:rPr>
                <w:b/>
                <w:bCs/>
                <w:szCs w:val="22"/>
                <w:lang w:val="bg-BG" w:eastAsia="en-GB"/>
              </w:rPr>
              <w:t>Чести</w:t>
            </w:r>
          </w:p>
        </w:tc>
        <w:tc>
          <w:tcPr>
            <w:tcW w:w="873" w:type="pct"/>
            <w:shd w:val="clear" w:color="auto" w:fill="auto"/>
          </w:tcPr>
          <w:p w:rsidR="00DA0D60" w:rsidRPr="009D3367" w:rsidRDefault="00DA0D60" w:rsidP="00926C81">
            <w:pPr>
              <w:widowControl w:val="0"/>
              <w:spacing w:before="100" w:beforeAutospacing="1" w:after="51"/>
              <w:rPr>
                <w:szCs w:val="22"/>
                <w:lang w:eastAsia="en-GB"/>
              </w:rPr>
            </w:pPr>
            <w:r w:rsidRPr="005F7F60">
              <w:rPr>
                <w:b/>
                <w:bCs/>
                <w:szCs w:val="22"/>
                <w:lang w:val="bg-BG" w:eastAsia="en-GB"/>
              </w:rPr>
              <w:t>Нечести</w:t>
            </w:r>
          </w:p>
        </w:tc>
        <w:tc>
          <w:tcPr>
            <w:tcW w:w="634" w:type="pct"/>
            <w:shd w:val="clear" w:color="auto" w:fill="auto"/>
          </w:tcPr>
          <w:p w:rsidR="00DA0D60" w:rsidRPr="009D3367" w:rsidRDefault="00DA0D60" w:rsidP="00926C81">
            <w:pPr>
              <w:widowControl w:val="0"/>
              <w:spacing w:before="100" w:beforeAutospacing="1" w:after="51"/>
              <w:rPr>
                <w:szCs w:val="22"/>
                <w:lang w:eastAsia="en-GB"/>
              </w:rPr>
            </w:pPr>
            <w:r w:rsidRPr="005F7F60">
              <w:rPr>
                <w:rFonts w:eastAsia="SimSun" w:cs="TimesNewRomanPSMT"/>
                <w:b/>
                <w:szCs w:val="22"/>
                <w:lang w:val="bg-BG" w:eastAsia="zh-CN"/>
              </w:rPr>
              <w:t>Редки</w:t>
            </w:r>
          </w:p>
        </w:tc>
        <w:tc>
          <w:tcPr>
            <w:tcW w:w="636" w:type="pct"/>
            <w:shd w:val="clear" w:color="auto" w:fill="auto"/>
          </w:tcPr>
          <w:p w:rsidR="00DA0D60" w:rsidRPr="009D3367" w:rsidRDefault="00DA0D60" w:rsidP="00926C81">
            <w:pPr>
              <w:widowControl w:val="0"/>
              <w:spacing w:before="100" w:beforeAutospacing="1" w:after="51"/>
              <w:rPr>
                <w:szCs w:val="22"/>
                <w:lang w:eastAsia="en-GB"/>
              </w:rPr>
            </w:pPr>
            <w:r w:rsidRPr="005F7F60">
              <w:rPr>
                <w:rFonts w:eastAsia="SimSun" w:cs="TimesNewRomanPSMT"/>
                <w:b/>
                <w:szCs w:val="22"/>
                <w:lang w:val="bg-BG" w:eastAsia="zh-CN"/>
              </w:rPr>
              <w:t>Много редки</w:t>
            </w:r>
          </w:p>
        </w:tc>
      </w:tr>
      <w:tr w:rsidR="00DA0D60" w:rsidRPr="009D3367" w:rsidTr="00926C81">
        <w:trPr>
          <w:trHeight w:val="326"/>
        </w:trPr>
        <w:tc>
          <w:tcPr>
            <w:tcW w:w="5000" w:type="pct"/>
            <w:gridSpan w:val="6"/>
            <w:shd w:val="clear" w:color="auto" w:fill="auto"/>
          </w:tcPr>
          <w:p w:rsidR="00DA0D60" w:rsidRPr="009D3367" w:rsidRDefault="00DA0D60" w:rsidP="00926C81">
            <w:pPr>
              <w:keepNext/>
              <w:widowControl w:val="0"/>
              <w:rPr>
                <w:b/>
                <w:szCs w:val="22"/>
                <w:lang w:eastAsia="en-GB"/>
              </w:rPr>
            </w:pPr>
            <w:r w:rsidRPr="005F7F60">
              <w:rPr>
                <w:rFonts w:eastAsia="SimSun" w:cs="TimesNewRomanPSMT"/>
                <w:b/>
                <w:szCs w:val="22"/>
                <w:lang w:val="bg-BG" w:eastAsia="zh-CN"/>
              </w:rPr>
              <w:t>Нарушения на имунната система</w:t>
            </w:r>
          </w:p>
        </w:tc>
      </w:tr>
      <w:tr w:rsidR="00DA0D60" w:rsidRPr="009D3367" w:rsidTr="00926C81">
        <w:trPr>
          <w:trHeight w:val="335"/>
        </w:trPr>
        <w:tc>
          <w:tcPr>
            <w:tcW w:w="1278" w:type="pct"/>
            <w:shd w:val="clear" w:color="auto" w:fill="auto"/>
          </w:tcPr>
          <w:p w:rsidR="00DA0D60" w:rsidRPr="009D3367" w:rsidRDefault="00DA0D60" w:rsidP="00926C81">
            <w:pPr>
              <w:keepNext/>
              <w:widowControl w:val="0"/>
              <w:spacing w:before="100" w:beforeAutospacing="1" w:after="51"/>
              <w:rPr>
                <w:szCs w:val="22"/>
                <w:lang w:eastAsia="en-GB"/>
              </w:rPr>
            </w:pPr>
            <w:r w:rsidRPr="005F7F60">
              <w:rPr>
                <w:rFonts w:eastAsia="SimSun" w:cs="TimesNewRomanPSMT"/>
                <w:szCs w:val="22"/>
                <w:lang w:val="bg-BG" w:eastAsia="zh-CN"/>
              </w:rPr>
              <w:t>Локални алергични реакции</w:t>
            </w:r>
          </w:p>
        </w:tc>
        <w:tc>
          <w:tcPr>
            <w:tcW w:w="874" w:type="pct"/>
            <w:shd w:val="clear" w:color="auto" w:fill="auto"/>
          </w:tcPr>
          <w:p w:rsidR="00DA0D60" w:rsidRPr="009D3367" w:rsidRDefault="00DA0D60" w:rsidP="00926C81">
            <w:pPr>
              <w:keepNext/>
              <w:widowControl w:val="0"/>
              <w:jc w:val="center"/>
              <w:rPr>
                <w:szCs w:val="22"/>
                <w:lang w:eastAsia="en-GB"/>
              </w:rPr>
            </w:pPr>
          </w:p>
        </w:tc>
        <w:tc>
          <w:tcPr>
            <w:tcW w:w="705" w:type="pct"/>
            <w:shd w:val="clear" w:color="auto" w:fill="auto"/>
          </w:tcPr>
          <w:p w:rsidR="00DA0D60" w:rsidRPr="009D3367" w:rsidRDefault="00DA0D60" w:rsidP="00926C81">
            <w:pPr>
              <w:widowControl w:val="0"/>
              <w:jc w:val="center"/>
              <w:rPr>
                <w:szCs w:val="22"/>
                <w:lang w:eastAsia="en-GB"/>
              </w:rPr>
            </w:pPr>
            <w:r w:rsidRPr="00AE3A0B">
              <w:rPr>
                <w:szCs w:val="22"/>
                <w:lang w:eastAsia="en-GB"/>
              </w:rPr>
              <w:t>X</w:t>
            </w:r>
          </w:p>
        </w:tc>
        <w:tc>
          <w:tcPr>
            <w:tcW w:w="873" w:type="pct"/>
            <w:shd w:val="clear" w:color="auto" w:fill="auto"/>
          </w:tcPr>
          <w:p w:rsidR="00DA0D60" w:rsidRPr="009D3367" w:rsidRDefault="00DA0D60" w:rsidP="00926C81">
            <w:pPr>
              <w:widowControl w:val="0"/>
              <w:jc w:val="center"/>
              <w:rPr>
                <w:szCs w:val="22"/>
                <w:lang w:eastAsia="en-GB"/>
              </w:rPr>
            </w:pPr>
          </w:p>
        </w:tc>
        <w:tc>
          <w:tcPr>
            <w:tcW w:w="634" w:type="pct"/>
            <w:shd w:val="clear" w:color="auto" w:fill="auto"/>
          </w:tcPr>
          <w:p w:rsidR="00DA0D60" w:rsidRPr="009D3367" w:rsidRDefault="00DA0D60" w:rsidP="00926C81">
            <w:pPr>
              <w:widowControl w:val="0"/>
              <w:jc w:val="center"/>
              <w:rPr>
                <w:szCs w:val="22"/>
                <w:lang w:eastAsia="en-GB"/>
              </w:rPr>
            </w:pPr>
          </w:p>
        </w:tc>
        <w:tc>
          <w:tcPr>
            <w:tcW w:w="636" w:type="pct"/>
            <w:shd w:val="clear" w:color="auto" w:fill="auto"/>
          </w:tcPr>
          <w:p w:rsidR="00DA0D60" w:rsidRPr="009D3367" w:rsidRDefault="00DA0D60" w:rsidP="00926C81">
            <w:pPr>
              <w:widowControl w:val="0"/>
              <w:jc w:val="center"/>
              <w:rPr>
                <w:szCs w:val="22"/>
                <w:lang w:eastAsia="en-GB"/>
              </w:rPr>
            </w:pPr>
          </w:p>
        </w:tc>
      </w:tr>
      <w:tr w:rsidR="00DA0D60" w:rsidRPr="004852C7" w:rsidTr="00926C81">
        <w:trPr>
          <w:trHeight w:val="335"/>
        </w:trPr>
        <w:tc>
          <w:tcPr>
            <w:tcW w:w="1278" w:type="pct"/>
            <w:shd w:val="clear" w:color="auto" w:fill="auto"/>
          </w:tcPr>
          <w:p w:rsidR="00DA0D60" w:rsidRDefault="00DA0D60" w:rsidP="009A7E85">
            <w:pPr>
              <w:keepNext/>
              <w:widowControl w:val="0"/>
              <w:spacing w:before="100" w:beforeAutospacing="1" w:after="51"/>
              <w:rPr>
                <w:szCs w:val="22"/>
                <w:lang w:eastAsia="en-GB"/>
              </w:rPr>
            </w:pPr>
            <w:r w:rsidRPr="005F7F60">
              <w:rPr>
                <w:rFonts w:eastAsia="SimSun" w:cs="TimesNewRomanPSMT"/>
                <w:szCs w:val="22"/>
                <w:lang w:val="bg-BG" w:eastAsia="zh-CN"/>
              </w:rPr>
              <w:t>Системна алерги</w:t>
            </w:r>
            <w:r w:rsidR="001B2C4F">
              <w:rPr>
                <w:rFonts w:eastAsia="SimSun" w:cs="TimesNewRomanPSMT"/>
                <w:szCs w:val="22"/>
                <w:lang w:val="bg-BG" w:eastAsia="zh-CN"/>
              </w:rPr>
              <w:t>чна реакция</w:t>
            </w:r>
          </w:p>
        </w:tc>
        <w:tc>
          <w:tcPr>
            <w:tcW w:w="874" w:type="pct"/>
            <w:shd w:val="clear" w:color="auto" w:fill="auto"/>
          </w:tcPr>
          <w:p w:rsidR="00DA0D60" w:rsidRPr="004852C7" w:rsidRDefault="00DA0D60" w:rsidP="00926C81">
            <w:pPr>
              <w:keepNext/>
              <w:widowControl w:val="0"/>
              <w:jc w:val="center"/>
              <w:rPr>
                <w:szCs w:val="22"/>
                <w:lang w:eastAsia="en-GB"/>
              </w:rPr>
            </w:pPr>
          </w:p>
        </w:tc>
        <w:tc>
          <w:tcPr>
            <w:tcW w:w="705" w:type="pct"/>
            <w:shd w:val="clear" w:color="auto" w:fill="auto"/>
          </w:tcPr>
          <w:p w:rsidR="00DA0D60" w:rsidRPr="00AE3A0B" w:rsidRDefault="00DA0D60" w:rsidP="00926C81">
            <w:pPr>
              <w:widowControl w:val="0"/>
              <w:jc w:val="center"/>
              <w:rPr>
                <w:szCs w:val="22"/>
                <w:lang w:eastAsia="en-GB"/>
              </w:rPr>
            </w:pPr>
          </w:p>
        </w:tc>
        <w:tc>
          <w:tcPr>
            <w:tcW w:w="873" w:type="pct"/>
            <w:shd w:val="clear" w:color="auto" w:fill="auto"/>
          </w:tcPr>
          <w:p w:rsidR="00DA0D60" w:rsidRPr="004852C7" w:rsidRDefault="00DA0D60" w:rsidP="00926C81">
            <w:pPr>
              <w:widowControl w:val="0"/>
              <w:jc w:val="center"/>
              <w:rPr>
                <w:szCs w:val="22"/>
                <w:lang w:eastAsia="en-GB"/>
              </w:rPr>
            </w:pPr>
          </w:p>
        </w:tc>
        <w:tc>
          <w:tcPr>
            <w:tcW w:w="634" w:type="pct"/>
            <w:shd w:val="clear" w:color="auto" w:fill="auto"/>
          </w:tcPr>
          <w:p w:rsidR="00DA0D60" w:rsidRPr="004852C7" w:rsidRDefault="00DA0D60" w:rsidP="00926C81">
            <w:pPr>
              <w:widowControl w:val="0"/>
              <w:jc w:val="center"/>
              <w:rPr>
                <w:szCs w:val="22"/>
                <w:lang w:eastAsia="en-GB"/>
              </w:rPr>
            </w:pPr>
            <w:r>
              <w:rPr>
                <w:szCs w:val="22"/>
                <w:lang w:eastAsia="en-GB"/>
              </w:rPr>
              <w:t>X</w:t>
            </w:r>
          </w:p>
        </w:tc>
        <w:tc>
          <w:tcPr>
            <w:tcW w:w="636" w:type="pct"/>
            <w:shd w:val="clear" w:color="auto" w:fill="auto"/>
          </w:tcPr>
          <w:p w:rsidR="00DA0D60" w:rsidRPr="004852C7" w:rsidRDefault="00DA0D60" w:rsidP="00926C81">
            <w:pPr>
              <w:widowControl w:val="0"/>
              <w:jc w:val="center"/>
              <w:rPr>
                <w:szCs w:val="22"/>
                <w:lang w:eastAsia="en-GB"/>
              </w:rPr>
            </w:pPr>
          </w:p>
        </w:tc>
      </w:tr>
      <w:tr w:rsidR="00DA0D60" w:rsidRPr="00F9667A" w:rsidTr="00926C81">
        <w:trPr>
          <w:trHeight w:val="115"/>
        </w:trPr>
        <w:tc>
          <w:tcPr>
            <w:tcW w:w="5000" w:type="pct"/>
            <w:gridSpan w:val="6"/>
            <w:shd w:val="clear" w:color="auto" w:fill="auto"/>
          </w:tcPr>
          <w:p w:rsidR="00DA0D60" w:rsidRPr="00F9667A" w:rsidRDefault="00DA0D60" w:rsidP="00926C81">
            <w:pPr>
              <w:keepNext/>
              <w:widowControl w:val="0"/>
              <w:rPr>
                <w:b/>
                <w:szCs w:val="22"/>
                <w:lang w:val="ru-RU" w:eastAsia="en-GB"/>
              </w:rPr>
            </w:pPr>
            <w:r w:rsidRPr="00F9667A">
              <w:rPr>
                <w:b/>
                <w:szCs w:val="22"/>
                <w:lang w:val="ru-RU" w:eastAsia="en-GB"/>
              </w:rPr>
              <w:t>Нарушения на кожата и подкожната тъкан</w:t>
            </w:r>
          </w:p>
        </w:tc>
      </w:tr>
      <w:tr w:rsidR="00DA0D60" w:rsidRPr="009D3367" w:rsidTr="00926C81">
        <w:trPr>
          <w:trHeight w:val="115"/>
        </w:trPr>
        <w:tc>
          <w:tcPr>
            <w:tcW w:w="1278" w:type="pct"/>
            <w:shd w:val="clear" w:color="auto" w:fill="auto"/>
          </w:tcPr>
          <w:p w:rsidR="00DA0D60" w:rsidRPr="009D3367" w:rsidRDefault="00DA0D60" w:rsidP="00926C81">
            <w:pPr>
              <w:keepNext/>
              <w:widowControl w:val="0"/>
              <w:spacing w:before="100" w:beforeAutospacing="1" w:after="51"/>
              <w:rPr>
                <w:szCs w:val="22"/>
                <w:lang w:eastAsia="en-GB"/>
              </w:rPr>
            </w:pPr>
            <w:r w:rsidRPr="00D5012B">
              <w:rPr>
                <w:szCs w:val="22"/>
                <w:lang w:eastAsia="en-GB"/>
              </w:rPr>
              <w:t>Липодистрофия</w:t>
            </w:r>
          </w:p>
        </w:tc>
        <w:tc>
          <w:tcPr>
            <w:tcW w:w="874" w:type="pct"/>
            <w:shd w:val="clear" w:color="auto" w:fill="auto"/>
          </w:tcPr>
          <w:p w:rsidR="00DA0D60" w:rsidRPr="009D3367" w:rsidRDefault="00DA0D60" w:rsidP="00926C81">
            <w:pPr>
              <w:keepNext/>
              <w:widowControl w:val="0"/>
              <w:jc w:val="center"/>
              <w:rPr>
                <w:szCs w:val="22"/>
                <w:lang w:eastAsia="en-GB"/>
              </w:rPr>
            </w:pPr>
          </w:p>
        </w:tc>
        <w:tc>
          <w:tcPr>
            <w:tcW w:w="705" w:type="pct"/>
            <w:shd w:val="clear" w:color="auto" w:fill="auto"/>
          </w:tcPr>
          <w:p w:rsidR="00DA0D60" w:rsidRPr="009D3367" w:rsidRDefault="00DA0D60" w:rsidP="00926C81">
            <w:pPr>
              <w:widowControl w:val="0"/>
              <w:jc w:val="center"/>
              <w:rPr>
                <w:szCs w:val="22"/>
                <w:lang w:eastAsia="en-GB"/>
              </w:rPr>
            </w:pPr>
          </w:p>
        </w:tc>
        <w:tc>
          <w:tcPr>
            <w:tcW w:w="873" w:type="pct"/>
            <w:shd w:val="clear" w:color="auto" w:fill="auto"/>
          </w:tcPr>
          <w:p w:rsidR="00DA0D60" w:rsidRPr="009D3367" w:rsidRDefault="00DA0D60" w:rsidP="00926C81">
            <w:pPr>
              <w:widowControl w:val="0"/>
              <w:jc w:val="center"/>
              <w:rPr>
                <w:szCs w:val="22"/>
                <w:lang w:eastAsia="en-GB"/>
              </w:rPr>
            </w:pPr>
            <w:r w:rsidRPr="002D7ABB">
              <w:rPr>
                <w:szCs w:val="22"/>
                <w:lang w:eastAsia="en-GB"/>
              </w:rPr>
              <w:t>X</w:t>
            </w:r>
          </w:p>
        </w:tc>
        <w:tc>
          <w:tcPr>
            <w:tcW w:w="634" w:type="pct"/>
            <w:shd w:val="clear" w:color="auto" w:fill="auto"/>
          </w:tcPr>
          <w:p w:rsidR="00DA0D60" w:rsidRPr="009D3367" w:rsidRDefault="00DA0D60" w:rsidP="00926C81">
            <w:pPr>
              <w:widowControl w:val="0"/>
              <w:jc w:val="center"/>
              <w:rPr>
                <w:szCs w:val="22"/>
                <w:lang w:eastAsia="en-GB"/>
              </w:rPr>
            </w:pPr>
          </w:p>
        </w:tc>
        <w:tc>
          <w:tcPr>
            <w:tcW w:w="636" w:type="pct"/>
            <w:shd w:val="clear" w:color="auto" w:fill="auto"/>
          </w:tcPr>
          <w:p w:rsidR="00DA0D60" w:rsidRPr="009D3367" w:rsidRDefault="00DA0D60" w:rsidP="00926C81">
            <w:pPr>
              <w:widowControl w:val="0"/>
              <w:jc w:val="center"/>
              <w:rPr>
                <w:szCs w:val="22"/>
                <w:lang w:eastAsia="en-GB"/>
              </w:rPr>
            </w:pPr>
          </w:p>
        </w:tc>
      </w:tr>
    </w:tbl>
    <w:p w:rsidR="00DA0D60" w:rsidRPr="00185D87" w:rsidRDefault="00DA0D60" w:rsidP="00DA0D60">
      <w:pPr>
        <w:autoSpaceDE w:val="0"/>
        <w:autoSpaceDN w:val="0"/>
        <w:adjustRightInd w:val="0"/>
        <w:rPr>
          <w:szCs w:val="22"/>
          <w:lang w:val="en-US"/>
        </w:rPr>
      </w:pPr>
    </w:p>
    <w:p w:rsidR="00DA0D60" w:rsidRPr="00D345E4" w:rsidRDefault="00DA0D60" w:rsidP="00DA0D60">
      <w:pPr>
        <w:keepNext/>
        <w:autoSpaceDE w:val="0"/>
        <w:autoSpaceDN w:val="0"/>
        <w:adjustRightInd w:val="0"/>
        <w:rPr>
          <w:rFonts w:eastAsia="SimSun"/>
          <w:szCs w:val="22"/>
          <w:u w:val="single"/>
          <w:lang w:val="bg-BG"/>
        </w:rPr>
      </w:pPr>
      <w:r w:rsidRPr="00D345E4">
        <w:rPr>
          <w:rFonts w:eastAsia="SimSun"/>
          <w:szCs w:val="22"/>
          <w:u w:val="single"/>
          <w:lang w:val="bg-BG"/>
        </w:rPr>
        <w:t>Описание на избрани нежелани реакции</w:t>
      </w:r>
    </w:p>
    <w:p w:rsidR="00DA0D60" w:rsidRPr="00225504" w:rsidRDefault="00DA0D60" w:rsidP="00DA0D60">
      <w:pPr>
        <w:rPr>
          <w:szCs w:val="22"/>
          <w:lang w:val="bg-BG"/>
        </w:rPr>
      </w:pPr>
    </w:p>
    <w:p w:rsidR="00DA0D60" w:rsidRDefault="00DA0D60" w:rsidP="00DA0D60">
      <w:pPr>
        <w:keepNext/>
        <w:rPr>
          <w:i/>
          <w:szCs w:val="22"/>
          <w:u w:val="single"/>
          <w:lang w:val="bg-BG"/>
        </w:rPr>
      </w:pPr>
      <w:r w:rsidRPr="0028363F">
        <w:rPr>
          <w:i/>
          <w:szCs w:val="22"/>
          <w:u w:val="single"/>
          <w:lang w:val="bg-BG"/>
        </w:rPr>
        <w:t>Локални алергични реакции</w:t>
      </w:r>
    </w:p>
    <w:p w:rsidR="002E03FF" w:rsidRPr="0028363F" w:rsidRDefault="002E03FF" w:rsidP="00DA0D60">
      <w:pPr>
        <w:keepNext/>
        <w:rPr>
          <w:i/>
          <w:szCs w:val="22"/>
          <w:u w:val="single"/>
          <w:lang w:val="bg-BG"/>
        </w:rPr>
      </w:pPr>
    </w:p>
    <w:p w:rsidR="00DA0D60" w:rsidRDefault="00DA0D60" w:rsidP="00DA0D60">
      <w:pPr>
        <w:rPr>
          <w:szCs w:val="22"/>
          <w:lang w:val="bg-BG"/>
        </w:rPr>
      </w:pPr>
      <w:r w:rsidRPr="00225504">
        <w:rPr>
          <w:szCs w:val="22"/>
          <w:lang w:val="bg-BG"/>
        </w:rPr>
        <w:t xml:space="preserve">Локалните алергични реакции </w:t>
      </w:r>
      <w:r>
        <w:rPr>
          <w:szCs w:val="22"/>
          <w:lang w:val="bg-BG"/>
        </w:rPr>
        <w:t xml:space="preserve">при пациентите </w:t>
      </w:r>
      <w:r w:rsidRPr="00225504">
        <w:rPr>
          <w:szCs w:val="22"/>
          <w:lang w:val="bg-BG"/>
        </w:rPr>
        <w:t xml:space="preserve">са чести. Зачервяване, оток и сърбеж </w:t>
      </w:r>
      <w:r>
        <w:rPr>
          <w:szCs w:val="22"/>
          <w:lang w:val="bg-BG"/>
        </w:rPr>
        <w:t xml:space="preserve">може да </w:t>
      </w:r>
      <w:r w:rsidRPr="00225504">
        <w:rPr>
          <w:szCs w:val="22"/>
          <w:lang w:val="bg-BG"/>
        </w:rPr>
        <w:t>се появят на мястото на инжектиране на инсулин. Това състояние обикновено отзвучава за няколко дни до няколко седмици. В някои случаи това състояние може да се дължи на фактори</w:t>
      </w:r>
      <w:r>
        <w:rPr>
          <w:szCs w:val="22"/>
          <w:lang w:val="bg-BG"/>
        </w:rPr>
        <w:t>,</w:t>
      </w:r>
      <w:r w:rsidRPr="00225504">
        <w:rPr>
          <w:szCs w:val="22"/>
          <w:lang w:val="bg-BG"/>
        </w:rPr>
        <w:t xml:space="preserve"> различни от инсулина, като дразнене от средството за почистване на кожата или лоша техника на инжектиране.</w:t>
      </w:r>
    </w:p>
    <w:p w:rsidR="00DA0D60" w:rsidRDefault="00DA0D60" w:rsidP="00DA0D60">
      <w:pPr>
        <w:rPr>
          <w:szCs w:val="22"/>
          <w:lang w:val="bg-BG"/>
        </w:rPr>
      </w:pPr>
    </w:p>
    <w:p w:rsidR="00DA0D60" w:rsidRDefault="00DA0D60" w:rsidP="00DA0D60">
      <w:pPr>
        <w:keepNext/>
        <w:rPr>
          <w:i/>
          <w:szCs w:val="22"/>
          <w:u w:val="single"/>
          <w:lang w:val="bg-BG"/>
        </w:rPr>
      </w:pPr>
      <w:r w:rsidRPr="0028363F">
        <w:rPr>
          <w:i/>
          <w:szCs w:val="22"/>
          <w:u w:val="single"/>
          <w:lang w:val="bg-BG"/>
        </w:rPr>
        <w:t>Системна алерги</w:t>
      </w:r>
      <w:r w:rsidR="001B2C4F" w:rsidRPr="0028363F">
        <w:rPr>
          <w:i/>
          <w:szCs w:val="22"/>
          <w:u w:val="single"/>
          <w:lang w:val="bg-BG"/>
        </w:rPr>
        <w:t>чна реакция</w:t>
      </w:r>
    </w:p>
    <w:p w:rsidR="002E03FF" w:rsidRPr="0028363F" w:rsidRDefault="002E03FF" w:rsidP="00DA0D60">
      <w:pPr>
        <w:keepNext/>
        <w:rPr>
          <w:i/>
          <w:szCs w:val="22"/>
          <w:u w:val="single"/>
          <w:lang w:val="bg-BG"/>
        </w:rPr>
      </w:pPr>
    </w:p>
    <w:p w:rsidR="00DA0D60" w:rsidRPr="00225504" w:rsidRDefault="00DA0D60" w:rsidP="00DA0D60">
      <w:pPr>
        <w:rPr>
          <w:szCs w:val="22"/>
          <w:lang w:val="bg-BG"/>
        </w:rPr>
      </w:pPr>
      <w:r w:rsidRPr="00225504">
        <w:rPr>
          <w:szCs w:val="22"/>
          <w:lang w:val="bg-BG"/>
        </w:rPr>
        <w:t>Системната алергия, която е рядка, но потенциално по</w:t>
      </w:r>
      <w:r w:rsidRPr="00225504">
        <w:rPr>
          <w:szCs w:val="22"/>
          <w:lang w:val="bg-BG"/>
        </w:rPr>
        <w:noBreakHyphen/>
        <w:t>сериозна, е генерализирана алергия към инсулин. Тя може да предизвика обрив по цялото тяло, задух, хриптене, понижен</w:t>
      </w:r>
      <w:r>
        <w:rPr>
          <w:szCs w:val="22"/>
          <w:lang w:val="bg-BG"/>
        </w:rPr>
        <w:t>ие на</w:t>
      </w:r>
      <w:r w:rsidRPr="00225504">
        <w:rPr>
          <w:szCs w:val="22"/>
          <w:lang w:val="bg-BG"/>
        </w:rPr>
        <w:t xml:space="preserve"> кръвно</w:t>
      </w:r>
      <w:r>
        <w:rPr>
          <w:szCs w:val="22"/>
          <w:lang w:val="bg-BG"/>
        </w:rPr>
        <w:t>то</w:t>
      </w:r>
      <w:r w:rsidRPr="00225504">
        <w:rPr>
          <w:szCs w:val="22"/>
          <w:lang w:val="bg-BG"/>
        </w:rPr>
        <w:t xml:space="preserve"> налягане, ускорен пулс или изпотяване. Тежките случаи на генерализирана алергия могат да бъдат животозастрашаващи.</w:t>
      </w:r>
    </w:p>
    <w:p w:rsidR="00DA0D60" w:rsidRPr="00225504" w:rsidRDefault="00DA0D60" w:rsidP="00DA0D60">
      <w:pPr>
        <w:rPr>
          <w:szCs w:val="22"/>
          <w:lang w:val="bg-BG"/>
        </w:rPr>
      </w:pPr>
    </w:p>
    <w:p w:rsidR="00DA0D60" w:rsidRDefault="00DA0D60" w:rsidP="00DA0D60">
      <w:pPr>
        <w:keepNext/>
        <w:rPr>
          <w:i/>
          <w:szCs w:val="22"/>
          <w:u w:val="single"/>
          <w:lang w:val="bg-BG"/>
        </w:rPr>
      </w:pPr>
      <w:r w:rsidRPr="0028363F">
        <w:rPr>
          <w:i/>
          <w:szCs w:val="22"/>
          <w:u w:val="single"/>
          <w:lang w:val="bg-BG"/>
        </w:rPr>
        <w:t>Липодистрофия</w:t>
      </w:r>
    </w:p>
    <w:p w:rsidR="002E03FF" w:rsidRPr="0028363F" w:rsidRDefault="002E03FF" w:rsidP="00DA0D60">
      <w:pPr>
        <w:keepNext/>
        <w:rPr>
          <w:i/>
          <w:szCs w:val="22"/>
          <w:u w:val="single"/>
          <w:lang w:val="bg-BG"/>
        </w:rPr>
      </w:pPr>
    </w:p>
    <w:p w:rsidR="00DA0D60" w:rsidRPr="00225504" w:rsidRDefault="00DA0D60" w:rsidP="00DA0D60">
      <w:pPr>
        <w:rPr>
          <w:szCs w:val="22"/>
          <w:lang w:val="bg-BG"/>
        </w:rPr>
      </w:pPr>
      <w:r w:rsidRPr="00225504">
        <w:rPr>
          <w:szCs w:val="22"/>
          <w:lang w:val="bg-BG"/>
        </w:rPr>
        <w:t>Липодистрофия</w:t>
      </w:r>
      <w:r>
        <w:rPr>
          <w:szCs w:val="22"/>
          <w:lang w:val="bg-BG"/>
        </w:rPr>
        <w:t>та</w:t>
      </w:r>
      <w:r w:rsidRPr="00225504">
        <w:rPr>
          <w:szCs w:val="22"/>
          <w:lang w:val="bg-BG"/>
        </w:rPr>
        <w:t xml:space="preserve"> на мястото на инжектиране е нечеста.</w:t>
      </w:r>
    </w:p>
    <w:p w:rsidR="00DA0D60" w:rsidRPr="00225504" w:rsidRDefault="00DA0D60" w:rsidP="00DA0D60">
      <w:pPr>
        <w:rPr>
          <w:szCs w:val="22"/>
          <w:lang w:val="bg-BG"/>
        </w:rPr>
      </w:pPr>
    </w:p>
    <w:p w:rsidR="00DA0D60" w:rsidRDefault="00DA0D60" w:rsidP="00DA0D60">
      <w:pPr>
        <w:keepNext/>
        <w:rPr>
          <w:i/>
          <w:szCs w:val="22"/>
          <w:u w:val="single"/>
          <w:lang w:val="bg-BG"/>
        </w:rPr>
      </w:pPr>
      <w:r w:rsidRPr="0028363F">
        <w:rPr>
          <w:i/>
          <w:szCs w:val="22"/>
          <w:u w:val="single"/>
          <w:lang w:val="bg-BG"/>
        </w:rPr>
        <w:t>Оток</w:t>
      </w:r>
    </w:p>
    <w:p w:rsidR="002E03FF" w:rsidRPr="0028363F" w:rsidRDefault="002E03FF" w:rsidP="00DA0D60">
      <w:pPr>
        <w:keepNext/>
        <w:rPr>
          <w:i/>
          <w:szCs w:val="22"/>
          <w:u w:val="single"/>
          <w:lang w:val="bg-BG"/>
        </w:rPr>
      </w:pPr>
    </w:p>
    <w:p w:rsidR="00DA0D60" w:rsidRPr="00225504" w:rsidRDefault="00DA0D60" w:rsidP="00DA0D60">
      <w:pPr>
        <w:rPr>
          <w:szCs w:val="22"/>
          <w:lang w:val="bg-BG" w:eastAsia="de-DE"/>
        </w:rPr>
      </w:pPr>
      <w:r w:rsidRPr="00225504">
        <w:rPr>
          <w:szCs w:val="22"/>
          <w:lang w:val="bg-BG" w:eastAsia="de-DE"/>
        </w:rPr>
        <w:t>По време на лечение с инсулин са съобщавани случаи на оток, особено</w:t>
      </w:r>
      <w:r>
        <w:rPr>
          <w:szCs w:val="22"/>
          <w:lang w:val="bg-BG" w:eastAsia="de-DE"/>
        </w:rPr>
        <w:t>,</w:t>
      </w:r>
      <w:r w:rsidRPr="00225504">
        <w:rPr>
          <w:szCs w:val="22"/>
          <w:lang w:val="bg-BG" w:eastAsia="de-DE"/>
        </w:rPr>
        <w:t xml:space="preserve"> ако предходен лош метаболитен контрол е бил подобрен с интензивно инсулинолечение.</w:t>
      </w:r>
    </w:p>
    <w:p w:rsidR="00DA0D60" w:rsidRPr="00225504" w:rsidRDefault="00DA0D60" w:rsidP="00DA0D60">
      <w:pPr>
        <w:rPr>
          <w:szCs w:val="22"/>
          <w:lang w:val="bg-BG" w:eastAsia="de-DE"/>
        </w:rPr>
      </w:pPr>
    </w:p>
    <w:p w:rsidR="00DA0D60" w:rsidRDefault="00DA0D60" w:rsidP="00DA0D60">
      <w:pPr>
        <w:keepNext/>
        <w:tabs>
          <w:tab w:val="left" w:pos="720"/>
        </w:tabs>
        <w:rPr>
          <w:noProof/>
          <w:szCs w:val="22"/>
          <w:u w:val="single"/>
          <w:lang w:val="bg-BG"/>
        </w:rPr>
      </w:pPr>
      <w:r w:rsidRPr="00225504">
        <w:rPr>
          <w:noProof/>
          <w:szCs w:val="22"/>
          <w:u w:val="single"/>
          <w:lang w:val="bg-BG"/>
        </w:rPr>
        <w:t>Съобщаване на подозирани нежелани реакции</w:t>
      </w:r>
    </w:p>
    <w:p w:rsidR="002E03FF" w:rsidRPr="00225504" w:rsidRDefault="002E03FF" w:rsidP="00DA0D60">
      <w:pPr>
        <w:keepNext/>
        <w:tabs>
          <w:tab w:val="left" w:pos="720"/>
        </w:tabs>
        <w:rPr>
          <w:szCs w:val="22"/>
          <w:u w:val="single"/>
          <w:lang w:val="bg-BG"/>
        </w:rPr>
      </w:pPr>
    </w:p>
    <w:p w:rsidR="00DA0D60" w:rsidRPr="00225504" w:rsidRDefault="00DA0D60" w:rsidP="00DA0D60">
      <w:pPr>
        <w:ind w:right="-2"/>
        <w:rPr>
          <w:noProof/>
          <w:szCs w:val="22"/>
          <w:lang w:val="bg-BG"/>
        </w:rPr>
      </w:pPr>
      <w:r w:rsidRPr="00225504">
        <w:rPr>
          <w:noProof/>
          <w:szCs w:val="22"/>
          <w:lang w:val="bg-BG"/>
        </w:rPr>
        <w:t>Съобщаването на подозирани нежелани реакции след разрешаване за употреба на лекарствения продукт е важно.</w:t>
      </w:r>
      <w:r w:rsidRPr="00225504">
        <w:rPr>
          <w:szCs w:val="22"/>
          <w:lang w:val="bg-BG"/>
        </w:rPr>
        <w:t xml:space="preserve"> </w:t>
      </w:r>
      <w:r w:rsidRPr="00225504">
        <w:rPr>
          <w:noProof/>
          <w:szCs w:val="22"/>
          <w:lang w:val="bg-BG"/>
        </w:rPr>
        <w:t>Това позволява да продължи наблюдението на съотношението полза/риск за лекарствения продукт.</w:t>
      </w:r>
      <w:r w:rsidRPr="00225504">
        <w:rPr>
          <w:szCs w:val="22"/>
          <w:lang w:val="bg-BG"/>
        </w:rPr>
        <w:t xml:space="preserve"> </w:t>
      </w:r>
      <w:r w:rsidRPr="00225504">
        <w:rPr>
          <w:noProof/>
          <w:szCs w:val="22"/>
          <w:lang w:val="bg-BG"/>
        </w:rPr>
        <w:t xml:space="preserve">От медицинските специалисти се изисква да съобщават всяка подозирана нежелана реакция чрез </w:t>
      </w:r>
      <w:r w:rsidRPr="00225504">
        <w:rPr>
          <w:noProof/>
          <w:szCs w:val="22"/>
          <w:highlight w:val="lightGray"/>
          <w:lang w:val="bg-BG"/>
        </w:rPr>
        <w:t xml:space="preserve">националната система за съобщаване, посочена в </w:t>
      </w:r>
      <w:hyperlink r:id="rId21" w:history="1">
        <w:r w:rsidRPr="00A338AA">
          <w:rPr>
            <w:rStyle w:val="Hyperlink"/>
            <w:noProof/>
            <w:szCs w:val="22"/>
            <w:highlight w:val="lightGray"/>
            <w:lang w:val="bg-BG"/>
          </w:rPr>
          <w:t>Приложение V</w:t>
        </w:r>
      </w:hyperlink>
      <w:r w:rsidRPr="00225504">
        <w:rPr>
          <w:noProof/>
          <w:szCs w:val="22"/>
          <w:lang w:val="bg-BG"/>
        </w:rPr>
        <w:t>.</w:t>
      </w:r>
    </w:p>
    <w:p w:rsidR="00DA0D60" w:rsidRPr="00225504" w:rsidRDefault="00DA0D60" w:rsidP="00DA0D60">
      <w:pPr>
        <w:ind w:right="-2"/>
        <w:rPr>
          <w:noProof/>
          <w:szCs w:val="22"/>
          <w:lang w:val="bg-BG"/>
        </w:rPr>
      </w:pPr>
    </w:p>
    <w:p w:rsidR="00DA0D60" w:rsidRPr="00225504" w:rsidRDefault="00DA0D60" w:rsidP="00DA0D60">
      <w:pPr>
        <w:keepNext/>
        <w:ind w:left="567" w:hanging="567"/>
        <w:rPr>
          <w:szCs w:val="22"/>
          <w:lang w:val="bg-BG"/>
        </w:rPr>
      </w:pPr>
      <w:r w:rsidRPr="00225504">
        <w:rPr>
          <w:b/>
          <w:szCs w:val="22"/>
          <w:lang w:val="bg-BG"/>
        </w:rPr>
        <w:t>4.9</w:t>
      </w:r>
      <w:r w:rsidRPr="00225504">
        <w:rPr>
          <w:b/>
          <w:szCs w:val="22"/>
          <w:lang w:val="bg-BG"/>
        </w:rPr>
        <w:tab/>
        <w:t>Предозиране</w:t>
      </w:r>
    </w:p>
    <w:p w:rsidR="00DA0D60" w:rsidRPr="00225504" w:rsidRDefault="00DA0D60" w:rsidP="00DA0D60">
      <w:pPr>
        <w:keepNext/>
        <w:ind w:left="567" w:hanging="567"/>
        <w:rPr>
          <w:szCs w:val="22"/>
          <w:lang w:val="bg-BG"/>
        </w:rPr>
      </w:pPr>
    </w:p>
    <w:p w:rsidR="00DA0D60" w:rsidRPr="00225504" w:rsidRDefault="00DA0D60" w:rsidP="00DA0D60">
      <w:pPr>
        <w:rPr>
          <w:szCs w:val="22"/>
          <w:lang w:val="bg-BG"/>
        </w:rPr>
      </w:pPr>
      <w:r w:rsidRPr="00225504">
        <w:rPr>
          <w:szCs w:val="22"/>
          <w:lang w:val="bg-BG"/>
        </w:rPr>
        <w:t xml:space="preserve">Няма специфични симптоми при предозиране на инсулините, тъй като серумните концентрации </w:t>
      </w:r>
      <w:r>
        <w:rPr>
          <w:szCs w:val="22"/>
          <w:lang w:val="bg-BG"/>
        </w:rPr>
        <w:t>на глюкозата</w:t>
      </w:r>
      <w:r w:rsidRPr="00225504">
        <w:rPr>
          <w:szCs w:val="22"/>
          <w:lang w:val="bg-BG"/>
        </w:rPr>
        <w:t xml:space="preserve"> са резултат на сложни взаимодействия между нивата на инсулина, наличието на глюкоза и други метаболитни процеси. Хипогликемия може да настъпи в резултат на излишък на инсулинова активност </w:t>
      </w:r>
      <w:r>
        <w:rPr>
          <w:szCs w:val="22"/>
          <w:lang w:val="bg-BG"/>
        </w:rPr>
        <w:t>спрямо</w:t>
      </w:r>
      <w:r w:rsidRPr="00225504">
        <w:rPr>
          <w:szCs w:val="22"/>
          <w:lang w:val="bg-BG"/>
        </w:rPr>
        <w:t xml:space="preserve"> приема на храна и разхода на енергия.</w:t>
      </w:r>
    </w:p>
    <w:p w:rsidR="00DA0D60" w:rsidRPr="00225504" w:rsidRDefault="00DA0D60" w:rsidP="00DA0D60">
      <w:pPr>
        <w:rPr>
          <w:szCs w:val="22"/>
          <w:lang w:val="bg-BG"/>
        </w:rPr>
      </w:pPr>
    </w:p>
    <w:p w:rsidR="00DA0D60" w:rsidRPr="00225504" w:rsidRDefault="00DA0D60" w:rsidP="00DA0D60">
      <w:pPr>
        <w:rPr>
          <w:szCs w:val="22"/>
          <w:lang w:val="bg-BG"/>
        </w:rPr>
      </w:pPr>
      <w:r w:rsidRPr="00225504">
        <w:rPr>
          <w:szCs w:val="22"/>
          <w:lang w:val="bg-BG"/>
        </w:rPr>
        <w:t>Хипогликемията може да е свързана с отпадналост, объркване, сърцебиене, главоболие, изпотяване и повръщане.</w:t>
      </w:r>
    </w:p>
    <w:p w:rsidR="00DA0D60" w:rsidRPr="00225504" w:rsidRDefault="00DA0D60" w:rsidP="00DA0D60">
      <w:pPr>
        <w:rPr>
          <w:szCs w:val="22"/>
          <w:lang w:val="bg-BG"/>
        </w:rPr>
      </w:pPr>
    </w:p>
    <w:p w:rsidR="00DA0D60" w:rsidRPr="00225504" w:rsidRDefault="00DA0D60" w:rsidP="00DA0D60">
      <w:pPr>
        <w:rPr>
          <w:szCs w:val="22"/>
          <w:lang w:val="bg-BG"/>
        </w:rPr>
      </w:pPr>
      <w:r w:rsidRPr="00225504">
        <w:rPr>
          <w:szCs w:val="22"/>
          <w:lang w:val="bg-BG"/>
        </w:rPr>
        <w:t>Леките хипогликемични епизоди се контролират чрез пероралното приемане на глюкоза, друга захар или подсладени продукти.</w:t>
      </w:r>
    </w:p>
    <w:p w:rsidR="00DA0D60" w:rsidRPr="00225504" w:rsidRDefault="00DA0D60" w:rsidP="00DA0D60">
      <w:pPr>
        <w:rPr>
          <w:szCs w:val="22"/>
          <w:lang w:val="bg-BG"/>
        </w:rPr>
      </w:pPr>
    </w:p>
    <w:p w:rsidR="00DA0D60" w:rsidRPr="00225504" w:rsidRDefault="00DA0D60" w:rsidP="00DA0D60">
      <w:pPr>
        <w:rPr>
          <w:szCs w:val="22"/>
          <w:lang w:val="bg-BG"/>
        </w:rPr>
      </w:pPr>
      <w:r w:rsidRPr="00225504">
        <w:rPr>
          <w:szCs w:val="22"/>
          <w:lang w:val="bg-BG"/>
        </w:rPr>
        <w:t xml:space="preserve">Коригирането на умерено изразената хипогликемия може да се постигне чрез </w:t>
      </w:r>
      <w:r>
        <w:rPr>
          <w:szCs w:val="22"/>
          <w:lang w:val="bg-BG"/>
        </w:rPr>
        <w:t>интра</w:t>
      </w:r>
      <w:r w:rsidRPr="00225504">
        <w:rPr>
          <w:szCs w:val="22"/>
          <w:lang w:val="bg-BG"/>
        </w:rPr>
        <w:t xml:space="preserve">мускулно или подкожно прилагане на глюкагон, последвано от </w:t>
      </w:r>
      <w:r>
        <w:rPr>
          <w:szCs w:val="22"/>
          <w:lang w:val="bg-BG"/>
        </w:rPr>
        <w:t>пер</w:t>
      </w:r>
      <w:r w:rsidRPr="00225504">
        <w:rPr>
          <w:szCs w:val="22"/>
          <w:lang w:val="bg-BG"/>
        </w:rPr>
        <w:t xml:space="preserve">орално приемане на въглехидрати когато пациентът се възстанови достатъчно. Пациентите, които не </w:t>
      </w:r>
      <w:r>
        <w:rPr>
          <w:szCs w:val="22"/>
          <w:lang w:val="bg-BG"/>
        </w:rPr>
        <w:t>се повлияват от</w:t>
      </w:r>
      <w:r w:rsidRPr="00225504">
        <w:rPr>
          <w:szCs w:val="22"/>
          <w:lang w:val="bg-BG"/>
        </w:rPr>
        <w:t xml:space="preserve"> глюкагон</w:t>
      </w:r>
      <w:r>
        <w:rPr>
          <w:szCs w:val="22"/>
          <w:lang w:val="bg-BG"/>
        </w:rPr>
        <w:t>,</w:t>
      </w:r>
      <w:r w:rsidRPr="00225504">
        <w:rPr>
          <w:szCs w:val="22"/>
          <w:lang w:val="bg-BG"/>
        </w:rPr>
        <w:t xml:space="preserve"> трябва да получат интравенозно глюкозен разтвор.</w:t>
      </w:r>
    </w:p>
    <w:p w:rsidR="00DA0D60" w:rsidRPr="00225504" w:rsidRDefault="00DA0D60" w:rsidP="00DA0D60">
      <w:pPr>
        <w:rPr>
          <w:szCs w:val="22"/>
          <w:lang w:val="bg-BG"/>
        </w:rPr>
      </w:pPr>
    </w:p>
    <w:p w:rsidR="00DA0D60" w:rsidRPr="00225504" w:rsidRDefault="00DA0D60" w:rsidP="00DA0D60">
      <w:pPr>
        <w:rPr>
          <w:szCs w:val="22"/>
          <w:lang w:val="bg-BG"/>
        </w:rPr>
      </w:pPr>
      <w:r w:rsidRPr="00225504">
        <w:rPr>
          <w:szCs w:val="22"/>
          <w:lang w:val="bg-BG"/>
        </w:rPr>
        <w:t>Ако пациентът е в кома</w:t>
      </w:r>
      <w:r>
        <w:rPr>
          <w:szCs w:val="22"/>
          <w:lang w:val="bg-BG"/>
        </w:rPr>
        <w:t>,</w:t>
      </w:r>
      <w:r w:rsidRPr="00225504">
        <w:rPr>
          <w:szCs w:val="22"/>
          <w:lang w:val="bg-BG"/>
        </w:rPr>
        <w:t xml:space="preserve"> глюкагон трябва да се приложи </w:t>
      </w:r>
      <w:r>
        <w:rPr>
          <w:szCs w:val="22"/>
          <w:lang w:val="bg-BG"/>
        </w:rPr>
        <w:t>интра</w:t>
      </w:r>
      <w:r w:rsidRPr="00225504">
        <w:rPr>
          <w:szCs w:val="22"/>
          <w:lang w:val="bg-BG"/>
        </w:rPr>
        <w:t xml:space="preserve">мускулно или подкожно. Ако няма глюкагон или пациентът не </w:t>
      </w:r>
      <w:r>
        <w:rPr>
          <w:szCs w:val="22"/>
          <w:lang w:val="bg-BG"/>
        </w:rPr>
        <w:t xml:space="preserve">се повлиява от </w:t>
      </w:r>
      <w:r w:rsidRPr="00225504">
        <w:rPr>
          <w:szCs w:val="22"/>
          <w:lang w:val="bg-BG"/>
        </w:rPr>
        <w:t>глюкагон, трябва да се приложи интравенозно глюкозен разтвор. Пациентът трябва да получи храна веднага след възстановяване на съзнанието.</w:t>
      </w:r>
    </w:p>
    <w:p w:rsidR="00DA0D60" w:rsidRPr="00225504" w:rsidRDefault="00DA0D60" w:rsidP="00DA0D60">
      <w:pPr>
        <w:rPr>
          <w:szCs w:val="22"/>
          <w:lang w:val="bg-BG"/>
        </w:rPr>
      </w:pPr>
    </w:p>
    <w:p w:rsidR="00DA0D60" w:rsidRPr="00225504" w:rsidRDefault="00DA0D60" w:rsidP="00DA0D60">
      <w:pPr>
        <w:rPr>
          <w:bCs/>
          <w:iCs/>
          <w:szCs w:val="22"/>
          <w:lang w:val="bg-BG"/>
        </w:rPr>
      </w:pPr>
      <w:r w:rsidRPr="00225504">
        <w:rPr>
          <w:bCs/>
          <w:iCs/>
          <w:szCs w:val="22"/>
          <w:lang w:val="bg-BG"/>
        </w:rPr>
        <w:t>Необходим е поддържащ прием на въглехидрати и наблюдение, тъй като хипогликемията може да се повтори след явно клинично подобрение.</w:t>
      </w:r>
    </w:p>
    <w:p w:rsidR="00DA0D60" w:rsidRPr="00225504" w:rsidRDefault="00DA0D60" w:rsidP="00DA0D60">
      <w:pPr>
        <w:rPr>
          <w:noProof/>
          <w:szCs w:val="22"/>
          <w:lang w:val="bg-BG"/>
        </w:rPr>
      </w:pPr>
    </w:p>
    <w:p w:rsidR="00DA0D60" w:rsidRPr="00225504" w:rsidRDefault="00DA0D60" w:rsidP="00DA0D60">
      <w:pPr>
        <w:ind w:left="567" w:hanging="567"/>
        <w:rPr>
          <w:noProof/>
          <w:szCs w:val="22"/>
          <w:lang w:val="bg-BG"/>
        </w:rPr>
      </w:pPr>
    </w:p>
    <w:p w:rsidR="00DA0D60" w:rsidRPr="00225504" w:rsidRDefault="00DA0D60" w:rsidP="00DA0D60">
      <w:pPr>
        <w:keepNext/>
        <w:ind w:left="567" w:hanging="567"/>
        <w:rPr>
          <w:szCs w:val="22"/>
          <w:lang w:val="bg-BG"/>
        </w:rPr>
      </w:pPr>
      <w:r w:rsidRPr="00225504">
        <w:rPr>
          <w:b/>
          <w:szCs w:val="22"/>
          <w:lang w:val="bg-BG"/>
        </w:rPr>
        <w:t>5.</w:t>
      </w:r>
      <w:r w:rsidRPr="00225504">
        <w:rPr>
          <w:b/>
          <w:szCs w:val="22"/>
          <w:lang w:val="bg-BG"/>
        </w:rPr>
        <w:tab/>
        <w:t>ФАРМАКОЛОГИЧНИ СВОЙСТВА</w:t>
      </w:r>
    </w:p>
    <w:p w:rsidR="00DA0D60" w:rsidRPr="00225504" w:rsidRDefault="00DA0D60" w:rsidP="00DA0D60">
      <w:pPr>
        <w:keepNext/>
        <w:ind w:left="567" w:hanging="567"/>
        <w:rPr>
          <w:b/>
          <w:szCs w:val="22"/>
          <w:lang w:val="bg-BG"/>
        </w:rPr>
      </w:pPr>
    </w:p>
    <w:p w:rsidR="00DA0D60" w:rsidRPr="00225504" w:rsidRDefault="00DA0D60" w:rsidP="00DA0D60">
      <w:pPr>
        <w:keepNext/>
        <w:ind w:left="567" w:hanging="567"/>
        <w:rPr>
          <w:szCs w:val="22"/>
          <w:lang w:val="bg-BG"/>
        </w:rPr>
      </w:pPr>
      <w:r w:rsidRPr="00225504">
        <w:rPr>
          <w:b/>
          <w:szCs w:val="22"/>
          <w:lang w:val="bg-BG"/>
        </w:rPr>
        <w:t>5.1</w:t>
      </w:r>
      <w:r w:rsidRPr="00225504">
        <w:rPr>
          <w:b/>
          <w:szCs w:val="22"/>
          <w:lang w:val="bg-BG"/>
        </w:rPr>
        <w:tab/>
        <w:t>Фармакодинамични свойства</w:t>
      </w:r>
    </w:p>
    <w:p w:rsidR="00DA0D60" w:rsidRPr="00225504" w:rsidRDefault="00DA0D60" w:rsidP="00DA0D60">
      <w:pPr>
        <w:keepNext/>
        <w:ind w:left="567" w:hanging="567"/>
        <w:rPr>
          <w:noProof/>
          <w:szCs w:val="22"/>
          <w:lang w:val="bg-BG"/>
        </w:rPr>
      </w:pPr>
    </w:p>
    <w:p w:rsidR="00DA0D60" w:rsidRPr="00225504" w:rsidRDefault="00DA0D60" w:rsidP="00DA0D60">
      <w:pPr>
        <w:rPr>
          <w:szCs w:val="22"/>
          <w:lang w:val="bg-BG"/>
        </w:rPr>
      </w:pPr>
      <w:r w:rsidRPr="00225504">
        <w:rPr>
          <w:szCs w:val="22"/>
          <w:lang w:val="bg-BG"/>
        </w:rPr>
        <w:t xml:space="preserve">Фармакотерапевтична група: </w:t>
      </w:r>
      <w:r w:rsidR="00832658">
        <w:rPr>
          <w:szCs w:val="22"/>
          <w:lang w:val="bg-BG"/>
        </w:rPr>
        <w:t>Л</w:t>
      </w:r>
      <w:r>
        <w:rPr>
          <w:szCs w:val="22"/>
          <w:lang w:val="bg-BG"/>
        </w:rPr>
        <w:t>екарств</w:t>
      </w:r>
      <w:r w:rsidR="00832658">
        <w:rPr>
          <w:szCs w:val="22"/>
          <w:lang w:val="bg-BG"/>
        </w:rPr>
        <w:t>а</w:t>
      </w:r>
      <w:r>
        <w:rPr>
          <w:szCs w:val="22"/>
          <w:lang w:val="bg-BG"/>
        </w:rPr>
        <w:t xml:space="preserve">, използвани при диабет, инсулини и аналози за инжектиране, </w:t>
      </w:r>
      <w:r w:rsidRPr="00225504">
        <w:rPr>
          <w:szCs w:val="22"/>
          <w:lang w:val="bg-BG"/>
        </w:rPr>
        <w:t>бързо</w:t>
      </w:r>
      <w:r>
        <w:rPr>
          <w:szCs w:val="22"/>
          <w:lang w:val="bg-BG"/>
        </w:rPr>
        <w:noBreakHyphen/>
      </w:r>
      <w:r w:rsidRPr="00225504">
        <w:rPr>
          <w:szCs w:val="22"/>
          <w:lang w:val="bg-BG"/>
        </w:rPr>
        <w:t>действащ</w:t>
      </w:r>
      <w:r>
        <w:rPr>
          <w:szCs w:val="22"/>
          <w:lang w:val="bg-BG"/>
        </w:rPr>
        <w:t>и</w:t>
      </w:r>
      <w:r w:rsidR="00832658">
        <w:rPr>
          <w:szCs w:val="22"/>
          <w:lang w:val="bg-BG"/>
        </w:rPr>
        <w:t>,</w:t>
      </w:r>
      <w:r w:rsidRPr="00225504">
        <w:rPr>
          <w:szCs w:val="22"/>
          <w:lang w:val="bg-BG"/>
        </w:rPr>
        <w:t xml:space="preserve"> АТС код</w:t>
      </w:r>
      <w:r w:rsidR="00C7724D">
        <w:rPr>
          <w:szCs w:val="22"/>
          <w:lang w:val="bg-BG"/>
        </w:rPr>
        <w:t>:</w:t>
      </w:r>
      <w:r w:rsidRPr="00225504">
        <w:rPr>
          <w:szCs w:val="22"/>
          <w:lang w:val="bg-BG"/>
        </w:rPr>
        <w:t xml:space="preserve"> A10AB04</w:t>
      </w:r>
    </w:p>
    <w:p w:rsidR="00DA0D60" w:rsidRPr="00225504" w:rsidRDefault="00DA0D60" w:rsidP="00DA0D60">
      <w:pPr>
        <w:rPr>
          <w:szCs w:val="22"/>
          <w:lang w:val="bg-BG"/>
        </w:rPr>
      </w:pPr>
    </w:p>
    <w:p w:rsidR="00DA0D60" w:rsidRPr="00225504" w:rsidRDefault="00DA0D60" w:rsidP="00DA0D60">
      <w:pPr>
        <w:rPr>
          <w:szCs w:val="22"/>
          <w:lang w:val="bg-BG"/>
        </w:rPr>
      </w:pPr>
      <w:r w:rsidRPr="00225504">
        <w:rPr>
          <w:szCs w:val="22"/>
          <w:lang w:val="bg-BG"/>
        </w:rPr>
        <w:t>Основното действие на инсулин лиспро е да регулира глюкозния метаболизъм.</w:t>
      </w:r>
    </w:p>
    <w:p w:rsidR="00DA0D60" w:rsidRPr="00225504" w:rsidRDefault="00DA0D60" w:rsidP="00DA0D60">
      <w:pPr>
        <w:rPr>
          <w:szCs w:val="22"/>
          <w:lang w:val="bg-BG"/>
        </w:rPr>
      </w:pPr>
    </w:p>
    <w:p w:rsidR="00DA0D60" w:rsidRPr="00225504" w:rsidRDefault="00DA0D60" w:rsidP="00DA0D60">
      <w:pPr>
        <w:pStyle w:val="BodyText3"/>
        <w:rPr>
          <w:szCs w:val="22"/>
          <w:lang w:val="bg-BG"/>
        </w:rPr>
      </w:pPr>
      <w:r w:rsidRPr="00225504">
        <w:rPr>
          <w:szCs w:val="22"/>
          <w:lang w:val="bg-BG"/>
        </w:rPr>
        <w:t>Освен това</w:t>
      </w:r>
      <w:r>
        <w:rPr>
          <w:szCs w:val="22"/>
          <w:lang w:val="bg-BG"/>
        </w:rPr>
        <w:t>,</w:t>
      </w:r>
      <w:r w:rsidRPr="00225504">
        <w:rPr>
          <w:szCs w:val="22"/>
          <w:lang w:val="bg-BG"/>
        </w:rPr>
        <w:t xml:space="preserve"> инсулините имат редица анаболни и антикатаболни действия върху различни тъкани. В мускулната тъкан се увеличава синтезата на гликоген, мастни киселини, глицерол и белтък и се ускорява усвояването на аминокиселини, като в същото време се потискат гликогенолизата, гликонеогенезата, кетогенезата, липолизата, белтъчният катаболизъм и отделянето на аминокиселини.</w:t>
      </w:r>
    </w:p>
    <w:p w:rsidR="00DA0D60" w:rsidRPr="00225504" w:rsidRDefault="00DA0D60" w:rsidP="00DA0D60">
      <w:pPr>
        <w:rPr>
          <w:szCs w:val="22"/>
          <w:lang w:val="bg-BG"/>
        </w:rPr>
      </w:pPr>
    </w:p>
    <w:p w:rsidR="00DA0D60" w:rsidRPr="00225504" w:rsidRDefault="00DA0D60" w:rsidP="00DA0D60">
      <w:pPr>
        <w:rPr>
          <w:szCs w:val="22"/>
          <w:lang w:val="bg-BG"/>
        </w:rPr>
      </w:pPr>
      <w:r w:rsidRPr="00225504">
        <w:rPr>
          <w:szCs w:val="22"/>
          <w:lang w:val="bg-BG"/>
        </w:rPr>
        <w:t xml:space="preserve">Инсулин лиспро </w:t>
      </w:r>
      <w:r>
        <w:rPr>
          <w:szCs w:val="22"/>
          <w:lang w:val="bg-BG"/>
        </w:rPr>
        <w:t>има</w:t>
      </w:r>
      <w:r w:rsidRPr="00225504">
        <w:rPr>
          <w:szCs w:val="22"/>
          <w:lang w:val="bg-BG"/>
        </w:rPr>
        <w:t xml:space="preserve"> бързо начало на действие (около 15 минути), което позволява да бъде прилаган непосредствено преди хранене (в рамките на нула до 15 минути преди хранене) в сравнение </w:t>
      </w:r>
      <w:r w:rsidRPr="006D4A31">
        <w:rPr>
          <w:szCs w:val="22"/>
          <w:lang w:val="bg-BG"/>
        </w:rPr>
        <w:t>с бързодействащия</w:t>
      </w:r>
      <w:r w:rsidR="006D4A31" w:rsidRPr="006D4A31">
        <w:rPr>
          <w:iCs/>
          <w:szCs w:val="22"/>
          <w:lang w:val="bg-BG"/>
        </w:rPr>
        <w:t xml:space="preserve"> </w:t>
      </w:r>
      <w:r w:rsidR="006D4A31">
        <w:rPr>
          <w:iCs/>
          <w:szCs w:val="22"/>
          <w:lang w:val="bg-BG"/>
        </w:rPr>
        <w:t xml:space="preserve">(разтворим) </w:t>
      </w:r>
      <w:r w:rsidR="00887DDF" w:rsidRPr="006D4A31">
        <w:rPr>
          <w:szCs w:val="22"/>
          <w:lang w:val="bg-BG"/>
        </w:rPr>
        <w:t xml:space="preserve">обикновен </w:t>
      </w:r>
      <w:r w:rsidR="009A7E85">
        <w:rPr>
          <w:szCs w:val="22"/>
          <w:lang w:val="bg-BG"/>
        </w:rPr>
        <w:t>(</w:t>
      </w:r>
      <w:r w:rsidRPr="006D4A31">
        <w:rPr>
          <w:szCs w:val="22"/>
          <w:lang w:val="bg-BG"/>
        </w:rPr>
        <w:t>човешки</w:t>
      </w:r>
      <w:r w:rsidR="009A7E85">
        <w:rPr>
          <w:szCs w:val="22"/>
          <w:lang w:val="bg-BG"/>
        </w:rPr>
        <w:t>)</w:t>
      </w:r>
      <w:r w:rsidRPr="006D4A31">
        <w:rPr>
          <w:szCs w:val="22"/>
          <w:lang w:val="bg-BG"/>
        </w:rPr>
        <w:t xml:space="preserve"> инсулин (30 до 45 минути преди хранене). Ефектът на инсулин лиспро настъпва бързо, а продължителността на действие е по-кратка (2 до 5 часа) в сравнение с бързодействащия </w:t>
      </w:r>
      <w:r w:rsidR="009A7E85">
        <w:rPr>
          <w:iCs/>
          <w:szCs w:val="22"/>
          <w:lang w:val="bg-BG"/>
        </w:rPr>
        <w:t xml:space="preserve">(разтворим) </w:t>
      </w:r>
      <w:r w:rsidR="00887DDF" w:rsidRPr="006D4A31">
        <w:rPr>
          <w:szCs w:val="22"/>
          <w:lang w:val="bg-BG"/>
        </w:rPr>
        <w:t>обикновен</w:t>
      </w:r>
      <w:r w:rsidR="00887DDF">
        <w:rPr>
          <w:szCs w:val="22"/>
          <w:lang w:val="bg-BG"/>
        </w:rPr>
        <w:t xml:space="preserve"> </w:t>
      </w:r>
      <w:r>
        <w:rPr>
          <w:szCs w:val="22"/>
          <w:lang w:val="bg-BG"/>
        </w:rPr>
        <w:t xml:space="preserve">човешки </w:t>
      </w:r>
      <w:r w:rsidRPr="00225504">
        <w:rPr>
          <w:szCs w:val="22"/>
          <w:lang w:val="bg-BG"/>
        </w:rPr>
        <w:t>инсулин.</w:t>
      </w:r>
    </w:p>
    <w:p w:rsidR="00DA0D60" w:rsidRPr="00225504" w:rsidRDefault="00DA0D60" w:rsidP="00DA0D60">
      <w:pPr>
        <w:rPr>
          <w:szCs w:val="22"/>
          <w:lang w:val="bg-BG"/>
        </w:rPr>
      </w:pPr>
    </w:p>
    <w:p w:rsidR="00DA0D60" w:rsidRDefault="00DA0D60" w:rsidP="00DA0D60">
      <w:pPr>
        <w:pStyle w:val="BodyText3"/>
        <w:rPr>
          <w:szCs w:val="22"/>
          <w:lang w:val="bg-BG"/>
        </w:rPr>
      </w:pPr>
      <w:r w:rsidRPr="00225504">
        <w:rPr>
          <w:bCs/>
          <w:iCs/>
          <w:szCs w:val="22"/>
          <w:lang w:val="bg-BG"/>
        </w:rPr>
        <w:t>Клинични изпитвания при пациенти със захарен диабет тип</w:t>
      </w:r>
      <w:r>
        <w:rPr>
          <w:bCs/>
          <w:iCs/>
          <w:szCs w:val="22"/>
          <w:lang w:val="bg-BG"/>
        </w:rPr>
        <w:t> </w:t>
      </w:r>
      <w:r w:rsidRPr="00225504">
        <w:rPr>
          <w:bCs/>
          <w:iCs/>
          <w:szCs w:val="22"/>
          <w:lang w:val="bg-BG"/>
        </w:rPr>
        <w:t>1 и тип</w:t>
      </w:r>
      <w:r>
        <w:rPr>
          <w:bCs/>
          <w:iCs/>
          <w:szCs w:val="22"/>
          <w:lang w:val="bg-BG"/>
        </w:rPr>
        <w:t> </w:t>
      </w:r>
      <w:r w:rsidRPr="00225504">
        <w:rPr>
          <w:bCs/>
          <w:iCs/>
          <w:szCs w:val="22"/>
          <w:lang w:val="bg-BG"/>
        </w:rPr>
        <w:t>2 показват намаляване на постпрандиалната хипергликемия с инсулин лиспро в сравнение с разтворимия човешки инсулин.</w:t>
      </w:r>
    </w:p>
    <w:p w:rsidR="009A22D8" w:rsidRPr="00225504" w:rsidRDefault="009A22D8" w:rsidP="00DA0D60">
      <w:pPr>
        <w:pStyle w:val="BodyText3"/>
        <w:rPr>
          <w:bCs/>
          <w:iCs/>
          <w:szCs w:val="22"/>
          <w:lang w:val="bg-BG"/>
        </w:rPr>
      </w:pPr>
    </w:p>
    <w:p w:rsidR="00DA0D60" w:rsidRPr="00B77F25" w:rsidRDefault="00DA0D60" w:rsidP="00DA0D60">
      <w:pPr>
        <w:pStyle w:val="BodyText3"/>
        <w:rPr>
          <w:szCs w:val="22"/>
          <w:lang w:val="ru-RU"/>
        </w:rPr>
      </w:pPr>
      <w:r>
        <w:rPr>
          <w:szCs w:val="22"/>
          <w:lang w:val="bg-BG"/>
        </w:rPr>
        <w:t>Д</w:t>
      </w:r>
      <w:r w:rsidRPr="00225504">
        <w:rPr>
          <w:szCs w:val="22"/>
          <w:lang w:val="bg-BG"/>
        </w:rPr>
        <w:t>ействието на инсулин лиспро в</w:t>
      </w:r>
      <w:r w:rsidR="00132430">
        <w:rPr>
          <w:szCs w:val="22"/>
          <w:lang w:val="bg-BG"/>
        </w:rPr>
        <w:t>ъв</w:t>
      </w:r>
      <w:r w:rsidRPr="00225504">
        <w:rPr>
          <w:szCs w:val="22"/>
          <w:lang w:val="bg-BG"/>
        </w:rPr>
        <w:t xml:space="preserve"> времето може да варира при различните </w:t>
      </w:r>
      <w:r>
        <w:rPr>
          <w:szCs w:val="22"/>
          <w:lang w:val="bg-BG"/>
        </w:rPr>
        <w:t>хора</w:t>
      </w:r>
      <w:r w:rsidRPr="00225504">
        <w:rPr>
          <w:szCs w:val="22"/>
          <w:lang w:val="bg-BG"/>
        </w:rPr>
        <w:t xml:space="preserve"> или </w:t>
      </w:r>
      <w:r w:rsidR="00132430">
        <w:rPr>
          <w:szCs w:val="22"/>
          <w:lang w:val="bg-BG"/>
        </w:rPr>
        <w:t>по</w:t>
      </w:r>
      <w:r w:rsidRPr="00225504">
        <w:rPr>
          <w:szCs w:val="22"/>
          <w:lang w:val="bg-BG"/>
        </w:rPr>
        <w:t xml:space="preserve"> различн</w:t>
      </w:r>
      <w:r w:rsidR="00132430">
        <w:rPr>
          <w:szCs w:val="22"/>
          <w:lang w:val="bg-BG"/>
        </w:rPr>
        <w:t>о</w:t>
      </w:r>
      <w:r w:rsidRPr="00225504">
        <w:rPr>
          <w:szCs w:val="22"/>
          <w:lang w:val="bg-BG"/>
        </w:rPr>
        <w:t xml:space="preserve"> </w:t>
      </w:r>
      <w:r w:rsidR="00132430">
        <w:rPr>
          <w:szCs w:val="22"/>
          <w:lang w:val="bg-BG"/>
        </w:rPr>
        <w:t>време</w:t>
      </w:r>
      <w:r w:rsidRPr="00225504">
        <w:rPr>
          <w:szCs w:val="22"/>
          <w:lang w:val="bg-BG"/>
        </w:rPr>
        <w:t xml:space="preserve"> при един и същ</w:t>
      </w:r>
      <w:r>
        <w:rPr>
          <w:szCs w:val="22"/>
          <w:lang w:val="bg-BG"/>
        </w:rPr>
        <w:t>и човек</w:t>
      </w:r>
      <w:r w:rsidRPr="00225504">
        <w:rPr>
          <w:szCs w:val="22"/>
          <w:lang w:val="bg-BG"/>
        </w:rPr>
        <w:t xml:space="preserve"> и зависи от дозата, мястото на прил</w:t>
      </w:r>
      <w:r w:rsidR="00E3419E">
        <w:rPr>
          <w:szCs w:val="22"/>
          <w:lang w:val="bg-BG"/>
        </w:rPr>
        <w:t>ожение</w:t>
      </w:r>
      <w:r w:rsidRPr="00225504">
        <w:rPr>
          <w:szCs w:val="22"/>
          <w:lang w:val="bg-BG"/>
        </w:rPr>
        <w:t>, кръвоснабдяването, температурата и физическата активност</w:t>
      </w:r>
      <w:r w:rsidRPr="00225504">
        <w:rPr>
          <w:i/>
          <w:szCs w:val="22"/>
          <w:lang w:val="bg-BG"/>
        </w:rPr>
        <w:t>.</w:t>
      </w:r>
      <w:r w:rsidRPr="00225504">
        <w:rPr>
          <w:b/>
          <w:i/>
          <w:szCs w:val="22"/>
          <w:lang w:val="bg-BG"/>
        </w:rPr>
        <w:t xml:space="preserve"> </w:t>
      </w:r>
      <w:r w:rsidRPr="00225504">
        <w:rPr>
          <w:szCs w:val="22"/>
          <w:lang w:val="bg-BG"/>
        </w:rPr>
        <w:t xml:space="preserve">Характерната крива на активност при подкожно </w:t>
      </w:r>
      <w:r w:rsidR="00D059C2">
        <w:rPr>
          <w:bCs/>
          <w:iCs/>
          <w:szCs w:val="22"/>
          <w:lang w:val="bg-BG"/>
        </w:rPr>
        <w:t xml:space="preserve">приложение </w:t>
      </w:r>
      <w:r w:rsidRPr="00225504">
        <w:rPr>
          <w:szCs w:val="22"/>
          <w:lang w:val="bg-BG"/>
        </w:rPr>
        <w:t>е показана по-долу.</w:t>
      </w:r>
    </w:p>
    <w:p w:rsidR="00DA0D60" w:rsidRPr="00225504" w:rsidRDefault="00DA0D60" w:rsidP="00DA0D60">
      <w:pPr>
        <w:rPr>
          <w:szCs w:val="22"/>
          <w:lang w:val="bg-BG"/>
        </w:rPr>
      </w:pPr>
    </w:p>
    <w:p w:rsidR="00E7772B" w:rsidRDefault="00DA0D60" w:rsidP="008535D1">
      <w:pPr>
        <w:rPr>
          <w:b/>
          <w:szCs w:val="22"/>
          <w:lang w:val="bg-BG"/>
        </w:rPr>
      </w:pPr>
      <w:r w:rsidRPr="00225504">
        <w:rPr>
          <w:b/>
          <w:szCs w:val="22"/>
          <w:lang w:val="bg-BG"/>
        </w:rPr>
        <w:t>Фигура 1:</w:t>
      </w:r>
    </w:p>
    <w:p w:rsidR="00E7772B" w:rsidRDefault="00E7772B" w:rsidP="008535D1">
      <w:pPr>
        <w:rPr>
          <w:b/>
          <w:szCs w:val="22"/>
          <w:lang w:val="bg-BG"/>
        </w:rPr>
      </w:pPr>
    </w:p>
    <w:p w:rsidR="00E7772B" w:rsidRDefault="00E7772B" w:rsidP="008535D1">
      <w:pPr>
        <w:rPr>
          <w:b/>
          <w:szCs w:val="22"/>
          <w:lang w:val="bg-BG"/>
        </w:rPr>
      </w:pPr>
    </w:p>
    <w:p w:rsidR="00E7772B" w:rsidRDefault="00E7772B" w:rsidP="008535D1">
      <w:pPr>
        <w:rPr>
          <w:b/>
          <w:szCs w:val="22"/>
          <w:lang w:val="bg-BG"/>
        </w:rPr>
      </w:pPr>
    </w:p>
    <w:p w:rsidR="00E7772B" w:rsidRDefault="00E7772B" w:rsidP="008535D1">
      <w:pPr>
        <w:rPr>
          <w:b/>
          <w:szCs w:val="22"/>
          <w:lang w:val="bg-BG"/>
        </w:rPr>
      </w:pPr>
    </w:p>
    <w:p w:rsidR="00E7772B" w:rsidRDefault="00E7772B" w:rsidP="008535D1">
      <w:pPr>
        <w:rPr>
          <w:b/>
          <w:szCs w:val="22"/>
          <w:lang w:val="bg-BG"/>
        </w:rPr>
      </w:pPr>
    </w:p>
    <w:p w:rsidR="00E7772B" w:rsidRDefault="00E7772B" w:rsidP="008535D1">
      <w:pPr>
        <w:rPr>
          <w:b/>
          <w:szCs w:val="22"/>
          <w:lang w:val="bg-BG"/>
        </w:rPr>
      </w:pPr>
    </w:p>
    <w:p w:rsidR="00E7772B" w:rsidRDefault="00E7772B" w:rsidP="008535D1">
      <w:pPr>
        <w:rPr>
          <w:b/>
          <w:szCs w:val="22"/>
          <w:lang w:val="bg-BG"/>
        </w:rPr>
      </w:pPr>
    </w:p>
    <w:p w:rsidR="00E7772B" w:rsidRDefault="00E7772B" w:rsidP="008535D1">
      <w:pPr>
        <w:rPr>
          <w:b/>
          <w:szCs w:val="22"/>
          <w:lang w:val="bg-BG"/>
        </w:rPr>
      </w:pPr>
    </w:p>
    <w:p w:rsidR="00E7772B" w:rsidRDefault="00E7772B" w:rsidP="008535D1">
      <w:pPr>
        <w:rPr>
          <w:b/>
          <w:szCs w:val="22"/>
          <w:lang w:val="bg-BG"/>
        </w:rPr>
      </w:pPr>
    </w:p>
    <w:p w:rsidR="00E7772B" w:rsidRDefault="00E7772B" w:rsidP="008535D1">
      <w:pPr>
        <w:rPr>
          <w:b/>
          <w:szCs w:val="22"/>
          <w:lang w:val="bg-BG"/>
        </w:rPr>
      </w:pPr>
    </w:p>
    <w:p w:rsidR="00E7772B" w:rsidRDefault="00E7772B" w:rsidP="008535D1">
      <w:pPr>
        <w:rPr>
          <w:b/>
          <w:szCs w:val="22"/>
          <w:lang w:val="bg-BG"/>
        </w:rPr>
      </w:pPr>
    </w:p>
    <w:p w:rsidR="00E7772B" w:rsidRDefault="00E7772B" w:rsidP="008535D1">
      <w:pPr>
        <w:rPr>
          <w:b/>
          <w:szCs w:val="22"/>
          <w:lang w:val="bg-BG"/>
        </w:rPr>
      </w:pPr>
    </w:p>
    <w:p w:rsidR="00E7772B" w:rsidRDefault="00E7772B" w:rsidP="008535D1">
      <w:pPr>
        <w:rPr>
          <w:b/>
          <w:szCs w:val="22"/>
          <w:lang w:val="bg-BG"/>
        </w:rPr>
      </w:pPr>
    </w:p>
    <w:p w:rsidR="00E7772B" w:rsidRDefault="00E7772B" w:rsidP="008535D1">
      <w:pPr>
        <w:rPr>
          <w:b/>
          <w:szCs w:val="22"/>
          <w:lang w:val="bg-BG"/>
        </w:rPr>
      </w:pPr>
    </w:p>
    <w:p w:rsidR="00E7772B" w:rsidRDefault="00E7772B" w:rsidP="008535D1">
      <w:pPr>
        <w:rPr>
          <w:b/>
          <w:szCs w:val="22"/>
          <w:lang w:val="bg-BG"/>
        </w:rPr>
      </w:pPr>
      <w:r>
        <w:rPr>
          <w:noProof/>
          <w:szCs w:val="22"/>
          <w:lang w:eastAsia="en-GB"/>
        </w:rPr>
      </w:r>
      <w:r>
        <w:rPr>
          <w:szCs w:val="22"/>
          <w:lang w:val="bg-BG"/>
        </w:rPr>
        <w:pict>
          <v:shape id="_x0000_s4661" type="#_x0000_t75" style="width:362.9pt;height:179.5pt;mso-position-horizontal-relative:char;mso-position-vertical-relative:line">
            <v:imagedata r:id="rId22" o:title=""/>
            <w10:anchorlock/>
          </v:shape>
        </w:pict>
      </w:r>
    </w:p>
    <w:p w:rsidR="00DA0D60" w:rsidRPr="00225504" w:rsidRDefault="00DA0D60" w:rsidP="00DA0D60">
      <w:pPr>
        <w:rPr>
          <w:szCs w:val="22"/>
          <w:lang w:val="bg-BG"/>
        </w:rPr>
      </w:pPr>
      <w:r w:rsidRPr="00225504">
        <w:rPr>
          <w:szCs w:val="22"/>
          <w:lang w:val="bg-BG"/>
        </w:rPr>
        <w:t xml:space="preserve">Горната </w:t>
      </w:r>
      <w:r w:rsidR="00152073">
        <w:rPr>
          <w:szCs w:val="22"/>
          <w:lang w:val="bg-BG"/>
        </w:rPr>
        <w:t>графика</w:t>
      </w:r>
      <w:r w:rsidR="00152073" w:rsidRPr="00225504">
        <w:rPr>
          <w:szCs w:val="22"/>
          <w:lang w:val="bg-BG"/>
        </w:rPr>
        <w:t xml:space="preserve"> </w:t>
      </w:r>
      <w:r w:rsidRPr="00225504">
        <w:rPr>
          <w:szCs w:val="22"/>
          <w:lang w:val="bg-BG"/>
        </w:rPr>
        <w:t>(</w:t>
      </w:r>
      <w:r>
        <w:rPr>
          <w:szCs w:val="22"/>
          <w:lang w:val="bg-BG"/>
        </w:rPr>
        <w:t>ф</w:t>
      </w:r>
      <w:r w:rsidRPr="00225504">
        <w:rPr>
          <w:szCs w:val="22"/>
          <w:lang w:val="bg-BG"/>
        </w:rPr>
        <w:t>игура 1) отразява относителното количество глюкоза</w:t>
      </w:r>
      <w:r>
        <w:rPr>
          <w:szCs w:val="22"/>
          <w:lang w:val="bg-BG"/>
        </w:rPr>
        <w:t>,</w:t>
      </w:r>
      <w:r w:rsidRPr="00225504">
        <w:rPr>
          <w:szCs w:val="22"/>
          <w:lang w:val="bg-BG"/>
        </w:rPr>
        <w:t xml:space="preserve"> необходимо да поддържа концентрациите на кръвна</w:t>
      </w:r>
      <w:r>
        <w:rPr>
          <w:szCs w:val="22"/>
          <w:lang w:val="bg-BG"/>
        </w:rPr>
        <w:t>та захар на пациента</w:t>
      </w:r>
      <w:r w:rsidRPr="00503040">
        <w:rPr>
          <w:szCs w:val="22"/>
          <w:lang w:val="bg-BG"/>
        </w:rPr>
        <w:t xml:space="preserve"> </w:t>
      </w:r>
      <w:r>
        <w:rPr>
          <w:szCs w:val="22"/>
          <w:lang w:val="bg-BG"/>
        </w:rPr>
        <w:t>в течение на времето,</w:t>
      </w:r>
      <w:r w:rsidRPr="00225504">
        <w:rPr>
          <w:szCs w:val="22"/>
          <w:lang w:val="bg-BG"/>
        </w:rPr>
        <w:t xml:space="preserve"> около нив</w:t>
      </w:r>
      <w:r>
        <w:rPr>
          <w:szCs w:val="22"/>
          <w:lang w:val="bg-BG"/>
        </w:rPr>
        <w:t>ата</w:t>
      </w:r>
      <w:r w:rsidRPr="00225504">
        <w:rPr>
          <w:szCs w:val="22"/>
          <w:lang w:val="bg-BG"/>
        </w:rPr>
        <w:t xml:space="preserve"> на гладно и е показател за ефекта на тези инсулини (100 </w:t>
      </w:r>
      <w:r>
        <w:rPr>
          <w:szCs w:val="22"/>
          <w:lang w:val="bg-BG"/>
        </w:rPr>
        <w:t>единици</w:t>
      </w:r>
      <w:r w:rsidRPr="00225504">
        <w:rPr>
          <w:szCs w:val="22"/>
          <w:lang w:val="bg-BG"/>
        </w:rPr>
        <w:t>/ml) върху глюкозния метаболизъм в зависимост от времето.</w:t>
      </w:r>
    </w:p>
    <w:p w:rsidR="00DA0D60" w:rsidRPr="00225504" w:rsidRDefault="00DA0D60" w:rsidP="00DA0D60">
      <w:pPr>
        <w:rPr>
          <w:szCs w:val="22"/>
          <w:lang w:val="bg-BG"/>
        </w:rPr>
      </w:pPr>
    </w:p>
    <w:p w:rsidR="005F5509" w:rsidRDefault="00DA0D60" w:rsidP="00DA0D60">
      <w:pPr>
        <w:autoSpaceDE w:val="0"/>
        <w:autoSpaceDN w:val="0"/>
        <w:adjustRightInd w:val="0"/>
        <w:rPr>
          <w:szCs w:val="22"/>
          <w:lang w:val="bg-BG"/>
        </w:rPr>
      </w:pPr>
      <w:r w:rsidRPr="00225504">
        <w:rPr>
          <w:szCs w:val="22"/>
          <w:lang w:val="bg-BG"/>
        </w:rPr>
        <w:t>Фармакодинамичните отговори на и</w:t>
      </w:r>
      <w:r w:rsidRPr="00225504">
        <w:rPr>
          <w:rFonts w:eastAsia="TimesNewRoman,Italic"/>
          <w:szCs w:val="22"/>
          <w:lang w:val="bg-BG"/>
        </w:rPr>
        <w:t xml:space="preserve">нсулин лиспро </w:t>
      </w:r>
      <w:r w:rsidRPr="00225504">
        <w:rPr>
          <w:szCs w:val="22"/>
          <w:lang w:val="bg-BG"/>
        </w:rPr>
        <w:t>200 </w:t>
      </w:r>
      <w:r>
        <w:rPr>
          <w:szCs w:val="22"/>
          <w:lang w:val="bg-BG"/>
        </w:rPr>
        <w:t>единици</w:t>
      </w:r>
      <w:r w:rsidRPr="00225504">
        <w:rPr>
          <w:szCs w:val="22"/>
          <w:lang w:val="bg-BG"/>
        </w:rPr>
        <w:t>/ml</w:t>
      </w:r>
      <w:r w:rsidRPr="00225504">
        <w:rPr>
          <w:rFonts w:eastAsia="TimesNewRoman,Italic"/>
          <w:szCs w:val="22"/>
          <w:lang w:val="bg-BG"/>
        </w:rPr>
        <w:t xml:space="preserve"> инжекционен разтвор са подобни на тези за </w:t>
      </w:r>
      <w:r w:rsidRPr="00225504">
        <w:rPr>
          <w:szCs w:val="22"/>
          <w:lang w:val="bg-BG"/>
        </w:rPr>
        <w:t>и</w:t>
      </w:r>
      <w:r w:rsidRPr="00225504">
        <w:rPr>
          <w:rFonts w:eastAsia="TimesNewRoman,Italic"/>
          <w:szCs w:val="22"/>
          <w:lang w:val="bg-BG"/>
        </w:rPr>
        <w:t xml:space="preserve">нсулин лиспро </w:t>
      </w:r>
      <w:r w:rsidRPr="00225504">
        <w:rPr>
          <w:szCs w:val="22"/>
          <w:lang w:val="bg-BG"/>
        </w:rPr>
        <w:t>100 </w:t>
      </w:r>
      <w:r>
        <w:rPr>
          <w:szCs w:val="22"/>
          <w:lang w:val="bg-BG"/>
        </w:rPr>
        <w:t>единици</w:t>
      </w:r>
      <w:r w:rsidRPr="00225504">
        <w:rPr>
          <w:szCs w:val="22"/>
          <w:lang w:val="bg-BG"/>
        </w:rPr>
        <w:t>/ml</w:t>
      </w:r>
      <w:r w:rsidRPr="00225504">
        <w:rPr>
          <w:rFonts w:eastAsia="TimesNewRoman,Italic"/>
          <w:szCs w:val="22"/>
          <w:lang w:val="bg-BG"/>
        </w:rPr>
        <w:t xml:space="preserve"> инжекционен разтвор след подкожно приложение на еднократна доза от 20 единици при здрави индивиди, както е показано на графиката по-долу (</w:t>
      </w:r>
      <w:r>
        <w:rPr>
          <w:rFonts w:eastAsia="TimesNewRoman,Italic"/>
          <w:szCs w:val="22"/>
          <w:lang w:val="bg-BG"/>
        </w:rPr>
        <w:t>ф</w:t>
      </w:r>
      <w:r w:rsidRPr="00225504">
        <w:rPr>
          <w:rFonts w:eastAsia="TimesNewRoman,Italic"/>
          <w:szCs w:val="22"/>
          <w:lang w:val="bg-BG"/>
        </w:rPr>
        <w:t>игура 2).</w:t>
      </w:r>
    </w:p>
    <w:p w:rsidR="005F5509" w:rsidRDefault="005F5509" w:rsidP="00DA0D60">
      <w:pPr>
        <w:autoSpaceDE w:val="0"/>
        <w:autoSpaceDN w:val="0"/>
        <w:adjustRightInd w:val="0"/>
        <w:rPr>
          <w:szCs w:val="22"/>
          <w:lang w:val="bg-BG"/>
        </w:rPr>
      </w:pPr>
    </w:p>
    <w:p w:rsidR="005F5509" w:rsidRDefault="005F5509" w:rsidP="00DA0D60">
      <w:pPr>
        <w:autoSpaceDE w:val="0"/>
        <w:autoSpaceDN w:val="0"/>
        <w:adjustRightInd w:val="0"/>
        <w:rPr>
          <w:szCs w:val="22"/>
          <w:lang w:val="bg-BG"/>
        </w:rPr>
      </w:pPr>
    </w:p>
    <w:p w:rsidR="005F5509" w:rsidRDefault="005F5509" w:rsidP="00DA0D60">
      <w:pPr>
        <w:autoSpaceDE w:val="0"/>
        <w:autoSpaceDN w:val="0"/>
        <w:adjustRightInd w:val="0"/>
        <w:rPr>
          <w:szCs w:val="22"/>
          <w:lang w:val="bg-BG"/>
        </w:rPr>
      </w:pPr>
    </w:p>
    <w:p w:rsidR="005F5509" w:rsidRDefault="005F5509" w:rsidP="00DA0D60">
      <w:pPr>
        <w:autoSpaceDE w:val="0"/>
        <w:autoSpaceDN w:val="0"/>
        <w:adjustRightInd w:val="0"/>
        <w:rPr>
          <w:szCs w:val="22"/>
          <w:lang w:val="bg-BG"/>
        </w:rPr>
      </w:pPr>
    </w:p>
    <w:p w:rsidR="005F5509" w:rsidRDefault="005F5509" w:rsidP="00DA0D60">
      <w:pPr>
        <w:autoSpaceDE w:val="0"/>
        <w:autoSpaceDN w:val="0"/>
        <w:adjustRightInd w:val="0"/>
        <w:rPr>
          <w:szCs w:val="22"/>
          <w:lang w:val="bg-BG"/>
        </w:rPr>
      </w:pPr>
    </w:p>
    <w:p w:rsidR="005F5509" w:rsidRDefault="005F5509" w:rsidP="00DA0D60">
      <w:pPr>
        <w:autoSpaceDE w:val="0"/>
        <w:autoSpaceDN w:val="0"/>
        <w:adjustRightInd w:val="0"/>
        <w:rPr>
          <w:szCs w:val="22"/>
          <w:lang w:val="bg-BG"/>
        </w:rPr>
      </w:pPr>
    </w:p>
    <w:p w:rsidR="005F5509" w:rsidRDefault="005F5509" w:rsidP="00DA0D60">
      <w:pPr>
        <w:autoSpaceDE w:val="0"/>
        <w:autoSpaceDN w:val="0"/>
        <w:adjustRightInd w:val="0"/>
        <w:rPr>
          <w:szCs w:val="22"/>
          <w:lang w:val="bg-BG"/>
        </w:rPr>
      </w:pPr>
    </w:p>
    <w:p w:rsidR="005F5509" w:rsidRDefault="005F5509" w:rsidP="00DA0D60">
      <w:pPr>
        <w:autoSpaceDE w:val="0"/>
        <w:autoSpaceDN w:val="0"/>
        <w:adjustRightInd w:val="0"/>
        <w:rPr>
          <w:szCs w:val="22"/>
          <w:lang w:val="bg-BG"/>
        </w:rPr>
      </w:pPr>
    </w:p>
    <w:p w:rsidR="005F5509" w:rsidRDefault="005F5509" w:rsidP="00DA0D60">
      <w:pPr>
        <w:autoSpaceDE w:val="0"/>
        <w:autoSpaceDN w:val="0"/>
        <w:adjustRightInd w:val="0"/>
        <w:rPr>
          <w:szCs w:val="22"/>
          <w:lang w:val="bg-BG"/>
        </w:rPr>
      </w:pPr>
    </w:p>
    <w:p w:rsidR="005F5509" w:rsidRDefault="005F5509" w:rsidP="00DA0D60">
      <w:pPr>
        <w:autoSpaceDE w:val="0"/>
        <w:autoSpaceDN w:val="0"/>
        <w:adjustRightInd w:val="0"/>
        <w:rPr>
          <w:szCs w:val="22"/>
          <w:lang w:val="bg-BG"/>
        </w:rPr>
      </w:pPr>
    </w:p>
    <w:p w:rsidR="005F5509" w:rsidRDefault="005F5509" w:rsidP="00DA0D60">
      <w:pPr>
        <w:autoSpaceDE w:val="0"/>
        <w:autoSpaceDN w:val="0"/>
        <w:adjustRightInd w:val="0"/>
        <w:rPr>
          <w:szCs w:val="22"/>
          <w:lang w:val="bg-BG"/>
        </w:rPr>
      </w:pPr>
    </w:p>
    <w:p w:rsidR="005F5509" w:rsidRDefault="005F5509" w:rsidP="00DA0D60">
      <w:pPr>
        <w:autoSpaceDE w:val="0"/>
        <w:autoSpaceDN w:val="0"/>
        <w:adjustRightInd w:val="0"/>
        <w:rPr>
          <w:szCs w:val="22"/>
          <w:lang w:val="bg-BG"/>
        </w:rPr>
      </w:pPr>
    </w:p>
    <w:p w:rsidR="005F5509" w:rsidRDefault="005F5509" w:rsidP="00DA0D60">
      <w:pPr>
        <w:autoSpaceDE w:val="0"/>
        <w:autoSpaceDN w:val="0"/>
        <w:adjustRightInd w:val="0"/>
        <w:rPr>
          <w:szCs w:val="22"/>
          <w:lang w:val="bg-BG"/>
        </w:rPr>
      </w:pPr>
    </w:p>
    <w:p w:rsidR="005F5509" w:rsidRDefault="005F5509" w:rsidP="00DA0D60">
      <w:pPr>
        <w:autoSpaceDE w:val="0"/>
        <w:autoSpaceDN w:val="0"/>
        <w:adjustRightInd w:val="0"/>
        <w:rPr>
          <w:szCs w:val="22"/>
          <w:lang w:val="bg-BG"/>
        </w:rPr>
      </w:pPr>
    </w:p>
    <w:p w:rsidR="005F5509" w:rsidRDefault="005F5509" w:rsidP="00DA0D60">
      <w:pPr>
        <w:autoSpaceDE w:val="0"/>
        <w:autoSpaceDN w:val="0"/>
        <w:adjustRightInd w:val="0"/>
        <w:rPr>
          <w:szCs w:val="22"/>
          <w:lang w:val="bg-BG"/>
        </w:rPr>
      </w:pPr>
    </w:p>
    <w:p w:rsidR="005F5509" w:rsidRDefault="005F5509" w:rsidP="00DA0D60">
      <w:pPr>
        <w:autoSpaceDE w:val="0"/>
        <w:autoSpaceDN w:val="0"/>
        <w:adjustRightInd w:val="0"/>
        <w:rPr>
          <w:szCs w:val="22"/>
          <w:lang w:val="bg-BG"/>
        </w:rPr>
      </w:pPr>
    </w:p>
    <w:p w:rsidR="005F5509" w:rsidRDefault="005F5509" w:rsidP="00DA0D60">
      <w:pPr>
        <w:autoSpaceDE w:val="0"/>
        <w:autoSpaceDN w:val="0"/>
        <w:adjustRightInd w:val="0"/>
        <w:rPr>
          <w:szCs w:val="22"/>
          <w:lang w:val="bg-BG"/>
        </w:rPr>
      </w:pPr>
    </w:p>
    <w:p w:rsidR="005F5509" w:rsidRDefault="005F5509" w:rsidP="00DA0D60">
      <w:pPr>
        <w:autoSpaceDE w:val="0"/>
        <w:autoSpaceDN w:val="0"/>
        <w:adjustRightInd w:val="0"/>
        <w:rPr>
          <w:szCs w:val="22"/>
          <w:lang w:val="bg-BG"/>
        </w:rPr>
      </w:pPr>
    </w:p>
    <w:p w:rsidR="005F5509" w:rsidRDefault="005F5509" w:rsidP="00DA0D60">
      <w:pPr>
        <w:autoSpaceDE w:val="0"/>
        <w:autoSpaceDN w:val="0"/>
        <w:adjustRightInd w:val="0"/>
        <w:rPr>
          <w:szCs w:val="22"/>
          <w:lang w:val="bg-BG"/>
        </w:rPr>
      </w:pPr>
    </w:p>
    <w:p w:rsidR="005F5509" w:rsidRDefault="005F5509" w:rsidP="00DA0D60">
      <w:pPr>
        <w:autoSpaceDE w:val="0"/>
        <w:autoSpaceDN w:val="0"/>
        <w:adjustRightInd w:val="0"/>
        <w:rPr>
          <w:szCs w:val="22"/>
          <w:lang w:val="bg-BG"/>
        </w:rPr>
      </w:pPr>
    </w:p>
    <w:p w:rsidR="005F5509" w:rsidRDefault="005F5509" w:rsidP="00DA0D60">
      <w:pPr>
        <w:autoSpaceDE w:val="0"/>
        <w:autoSpaceDN w:val="0"/>
        <w:adjustRightInd w:val="0"/>
        <w:rPr>
          <w:szCs w:val="22"/>
          <w:lang w:val="bg-BG"/>
        </w:rPr>
      </w:pPr>
    </w:p>
    <w:p w:rsidR="005F5509" w:rsidRDefault="005F5509" w:rsidP="00DA0D60">
      <w:pPr>
        <w:autoSpaceDE w:val="0"/>
        <w:autoSpaceDN w:val="0"/>
        <w:adjustRightInd w:val="0"/>
        <w:rPr>
          <w:szCs w:val="22"/>
          <w:lang w:val="bg-BG"/>
        </w:rPr>
      </w:pPr>
    </w:p>
    <w:p w:rsidR="005F5509" w:rsidRDefault="005F5509" w:rsidP="00DA0D60">
      <w:pPr>
        <w:autoSpaceDE w:val="0"/>
        <w:autoSpaceDN w:val="0"/>
        <w:adjustRightInd w:val="0"/>
        <w:rPr>
          <w:szCs w:val="22"/>
          <w:lang w:val="bg-BG"/>
        </w:rPr>
      </w:pPr>
    </w:p>
    <w:p w:rsidR="00DA0D60" w:rsidRPr="00225504" w:rsidRDefault="00290A9B" w:rsidP="0028363F">
      <w:pPr>
        <w:autoSpaceDE w:val="0"/>
        <w:autoSpaceDN w:val="0"/>
        <w:adjustRightInd w:val="0"/>
        <w:rPr>
          <w:lang w:val="bg-BG"/>
        </w:rPr>
      </w:pPr>
      <w:r>
        <w:rPr>
          <w:noProof/>
          <w:szCs w:val="22"/>
          <w:lang w:eastAsia="en-GB"/>
        </w:rPr>
      </w:r>
      <w:r>
        <w:rPr>
          <w:szCs w:val="22"/>
          <w:lang w:val="bg-BG"/>
        </w:rPr>
        <w:pict>
          <v:group id="Zeichenbereich 210" o:spid="_x0000_s4434" editas="canvas" style="width:460.05pt;height:334.55pt;mso-position-horizontal-relative:char;mso-position-vertical-relative:line" coordorigin="1418,1135" coordsize="9201,6691">
            <v:shape id="_x0000_s4435" type="#_x0000_t75" style="position:absolute;left:1418;top:1135;width:9201;height:6691;visibility:visible">
              <v:fill o:detectmouseclick="t"/>
              <v:path o:connecttype="none"/>
            </v:shape>
            <v:rect id="Rectangle 201" o:spid="_x0000_s4436" style="position:absolute;left:4273;top:2892;width:6346;height:61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DSGLMIA&#10;AADcAAAADwAAAGRycy9kb3ducmV2LnhtbERPTWvCQBC9F/wPywi9FN20h9JE1yCC1dKTUcTjkB2T&#10;YHY27K5J/PfdQqG3ebzPWeajaUVPzjeWFbzOExDEpdUNVwpOx+3sA4QPyBpby6TgQR7y1eRpiZm2&#10;Ax+oL0IlYgj7DBXUIXSZlL6syaCf2444clfrDIYIXSW1wyGGm1a+Jcm7NNhwbKixo01N5a24GwWY&#10;Vl9t2e3Gzx7DobBnx5eXb6Wep+N6ASLQGP7Ff+69jvPTFH6fiRfI1Q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MNIYswgAAANwAAAAPAAAAAAAAAAAAAAAAAJgCAABkcnMvZG93&#10;bnJldi54bWxQSwUGAAAAAAQABAD1AAAAhwMAAAAA&#10;" strokecolor="white" strokeweight="22e-5mm"/>
            <v:group id="_x0000_s4437" style="position:absolute;left:1537;top:1863;width:7018;height:4624" coordorigin="1518,1863" coordsize="7018,4624">
              <v:line id="Line 5" o:spid="_x0000_s4438" style="position:absolute;visibility:visible" from="2862,5767" to="2862,58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P62X8MAAADaAAAADwAAAGRycy9kb3ducmV2LnhtbESPT4vCMBTE74LfITxhb5qqINI1igiC&#10;e9hD/YfHR/NsyjYvpYlt9dNvFhY8DjPzG2a16W0lWmp86VjBdJKAIM6dLrlQcD7tx0sQPiBrrByT&#10;gid52KyHgxWm2nWcUXsMhYgQ9ikqMCHUqZQ+N2TRT1xNHL27ayyGKJtC6ga7CLeVnCXJQlosOS4Y&#10;rGlnKP85PqyCS35/fXfz+nH9WjynWfvKdvZmlPoY9dtPEIH68A7/tw9awRz+rsQbIN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j+tl/DAAAA2gAAAA8AAAAAAAAAAAAA&#10;AAAAoQIAAGRycy9kb3ducmV2LnhtbFBLBQYAAAAABAAEAPkAAACRAwAAAAA=&#10;" strokeweight="22e-5mm"/>
              <v:line id="Line 6" o:spid="_x0000_s4439" style="position:absolute;visibility:visible" from="3566,5767" to="3566,58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xcuK8QAAADaAAAADwAAAGRycy9kb3ducmV2LnhtbESPT4vCMBTE7wt+h/CEva2p6yJSjSKC&#10;sB72UP/h8dE8m2LzUprYVj/9ZmHB4zAzv2EWq95WoqXGl44VjEcJCOLc6ZILBcfD9mMGwgdkjZVj&#10;UvAgD6vl4G2BqXYdZ9TuQyEihH2KCkwIdSqlzw1Z9CNXE0fv6hqLIcqmkLrBLsJtJT+TZCotlhwX&#10;DNa0MZTf9ner4JRfnz/dpL6fd9PHOGuf2cZejFLvw349BxGoD6/wf/tbK/iCvyvxBsjl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XFy4rxAAAANoAAAAPAAAAAAAAAAAA&#10;AAAAAKECAABkcnMvZG93bnJldi54bWxQSwUGAAAAAAQABAD5AAAAkgMAAAAA&#10;" strokeweight="22e-5mm"/>
              <v:line id="Line 7" o:spid="_x0000_s4440" style="position:absolute;visibility:visible" from="4273,5767" to="4273,58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FuLsMQAAADaAAAADwAAAGRycy9kb3ducmV2LnhtbESPT4vCMBTE7wt+h/CEva2pKytSjSKC&#10;sB72UP/h8dE8m2LzUprYVj/9ZmHB4zAzv2EWq95WoqXGl44VjEcJCOLc6ZILBcfD9mMGwgdkjZVj&#10;UvAgD6vl4G2BqXYdZ9TuQyEihH2KCkwIdSqlzw1Z9CNXE0fv6hqLIcqmkLrBLsJtJT+TZCotlhwX&#10;DNa0MZTf9ner4JRfnz/dpL6fd9PHOGuf2cZejFLvw349BxGoD6/wf/tbK/iCvyvxBsjl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4W4uwxAAAANoAAAAPAAAAAAAAAAAA&#10;AAAAAKECAABkcnMvZG93bnJldi54bWxQSwUGAAAAAAQABAD5AAAAkgMAAAAA&#10;" strokeweight="22e-5mm"/>
              <v:line id="Line 8" o:spid="_x0000_s4441" style="position:absolute;visibility:visible" from="4977,5767" to="4977,58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IkVx8QAAADaAAAADwAAAGRycy9kb3ducmV2LnhtbESPS2vDMBCE74X+B7GF3Bo5DZjiRgkh&#10;EEgPOTh90ONibSwTa2Us+ZVfHwUCPQ4z8w2z2oy2Fj21vnKsYDFPQBAXTldcKvj+2r++g/ABWWPt&#10;mBRM5GGzfn5aYabdwDn1p1CKCGGfoQITQpNJ6QtDFv3cNcTRO7vWYoiyLaVucYhwW8u3JEmlxYrj&#10;gsGGdoaKy6mzCn6K8/U4LJvu9zOdFnl/zXf2zyg1exm3HyACjeE//GgftIIU7lfiDZDrG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IiRXHxAAAANoAAAAPAAAAAAAAAAAA&#10;AAAAAKECAABkcnMvZG93bnJldi54bWxQSwUGAAAAAAQABAD5AAAAkgMAAAAA&#10;" strokeweight="22e-5mm"/>
              <v:line id="Line 9" o:spid="_x0000_s4442" style="position:absolute;visibility:visible" from="5684,5767" to="5684,58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8WwXMMAAADaAAAADwAAAGRycy9kb3ducmV2LnhtbESPQWvCQBSE7wX/w/KE3urGClaiq4gg&#10;1EMPsSoeH9lnNph9G7JrEv313YLgcZiZb5jFqreVaKnxpWMF41ECgjh3uuRCweF3+zED4QOyxsox&#10;KbiTh9Vy8LbAVLuOM2r3oRARwj5FBSaEOpXS54Ys+pGriaN3cY3FEGVTSN1gF+G2kp9JMpUWS44L&#10;BmvaGMqv+5tVcMwvj59uUt9Ou+l9nLWPbGPPRqn3Yb+egwjUh1f42f7WCr7g/0q8AXL5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fFsFzDAAAA2gAAAA8AAAAAAAAAAAAA&#10;AAAAoQIAAGRycy9kb3ducmV2LnhtbFBLBQYAAAAABAAEAPkAAACRAwAAAAA=&#10;" strokeweight="22e-5mm"/>
              <v:line id="Line 10" o:spid="_x0000_s4443" style="position:absolute;visibility:visible" from="6389,5767" to="6389,58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lokLsAAAADaAAAADwAAAGRycy9kb3ducmV2LnhtbERPy4rCMBTdC/MP4Qqzs6kOiFSjiDDg&#10;LGZRH8MsL821KTY3pYlt9evNQnB5OO/VZrC16Kj1lWMF0yQFQVw4XXGp4HT8nixA+ICssXZMCu7k&#10;YbP+GK0w067nnLpDKEUMYZ+hAhNCk0npC0MWfeIa4shdXGsxRNiWUrfYx3Bby1mazqXFimODwYZ2&#10;horr4WYVnIvL47f/am5/P/P7NO8e+c7+G6U+x8N2CSLQEN7il3uvFcSt8Uq8AXL9B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NZaJC7AAAAA2gAAAA8AAAAAAAAAAAAAAAAA&#10;oQIAAGRycy9kb3ducmV2LnhtbFBLBQYAAAAABAAEAPkAAACOAwAAAAA=&#10;" strokeweight="22e-5mm"/>
              <v:line id="Line 11" o:spid="_x0000_s4444" style="position:absolute;visibility:visible" from="7095,5767" to="7095,58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RaBtcMAAADaAAAADwAAAGRycy9kb3ducmV2LnhtbESPQWvCQBSE7wX/w/KE3urGClKjq4gg&#10;1EMPsSoeH9lnNph9G7JrEv313YLgcZiZb5jFqreVaKnxpWMF41ECgjh3uuRCweF3+/EFwgdkjZVj&#10;UnAnD6vl4G2BqXYdZ9TuQyEihH2KCkwIdSqlzw1Z9CNXE0fv4hqLIcqmkLrBLsJtJT+TZCotlhwX&#10;DNa0MZRf9zer4JhfHj/dpL6ddtP7OGsf2caejVLvw349BxGoD6/ws/2tFczg/0q8AXL5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kWgbXDAAAA2gAAAA8AAAAAAAAAAAAA&#10;AAAAoQIAAGRycy9kb3ducmV2LnhtbFBLBQYAAAAABAAEAPkAAACRAwAAAAA=&#10;" strokeweight="22e-5mm"/>
              <v:line id="Line 12" o:spid="_x0000_s4445" style="position:absolute;visibility:visible" from="7800,5767" to="7800,58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MEwasUAAADbAAAADwAAAGRycy9kb3ducmV2LnhtbESPQWvDMAyF74P9B6PBbo3TDkrJ6pZR&#10;GHSHHdKtY0cRq3FYLIfYTdL++upQ2E3iPb33ab2dfKsG6mMT2MA8y0ERV8E2XBv4/nqfrUDFhGyx&#10;DUwGLhRhu3l8WGNhw8glDYdUKwnhWKABl1JXaB0rRx5jFjpi0U6h95hk7Wttexwl3Ld6kedL7bFh&#10;aXDY0c5R9Xc4ewPH6nT9HF+688/H8jIvh2u587/OmOen6e0VVKIp/Zvv13sr+EIvv8gAenM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4MEwasUAAADbAAAADwAAAAAAAAAA&#10;AAAAAAChAgAAZHJzL2Rvd25yZXYueG1sUEsFBgAAAAAEAAQA+QAAAJMDAAAAAA==&#10;" strokeweight="22e-5mm"/>
              <v:line id="Line 13" o:spid="_x0000_s4446" style="position:absolute;visibility:visible" from="8506,5767" to="8506,58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42V8cIAAADbAAAADwAAAGRycy9kb3ducmV2LnhtbERPTYvCMBC9L/gfwgh7W9MqyFKNIoKg&#10;Bw/V3cXj0IxNsZmUJrbVX79ZWPA2j/c5y/Vga9FR6yvHCtJJAoK4cLriUsHXeffxCcIHZI21Y1Lw&#10;IA/r1ehtiZl2PefUnUIpYgj7DBWYEJpMSl8YsugnriGO3NW1FkOEbSl1i30Mt7WcJslcWqw4Nhhs&#10;aGuouJ3uVsF3cX0e+1lz/znMH2nePfOtvRil3sfDZgEi0BBe4n/3Xsf5Kfz9Eg+Qq1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42V8cIAAADbAAAADwAAAAAAAAAAAAAA&#10;AAChAgAAZHJzL2Rvd25yZXYueG1sUEsFBgAAAAAEAAQA+QAAAJADAAAAAA==&#10;" strokeweight="22e-5mm"/>
              <v:line id="Line 14" o:spid="_x0000_s4447" style="position:absolute;visibility:visible" from="2862,5767" to="8506,57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18LhsEAAADbAAAADwAAAGRycy9kb3ducmV2LnhtbERPTYvCMBC9L/gfwgh7W1MVZKlGEUHQ&#10;g4fqKh6HZmyKzaQ0sa3++s3Cgrd5vM9ZrHpbiZYaXzpWMB4lIIhzp0suFPyctl/fIHxA1lg5JgVP&#10;8rBaDj4WmGrXcUbtMRQihrBPUYEJoU6l9Lkhi37kauLI3VxjMUTYFFI32MVwW8lJksykxZJjg8Ga&#10;Noby+/FhFZzz2+vQTevHZT97jrP2lW3s1Sj1OezXcxCB+vAW/7t3Os6fwN8v8QC5/AU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XwuGwQAAANsAAAAPAAAAAAAAAAAAAAAA&#10;AKECAABkcnMvZG93bnJldi54bWxQSwUGAAAAAAQABAD5AAAAjwMAAAAA&#10;" strokeweight="22e-5mm"/>
              <v:rect id="Rectangle 15" o:spid="_x0000_s4448" style="position:absolute;left:2815;top:5898;width:77;height:25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" filled="f" stroked="f">
                <v:textbox style="mso-next-textbox:#Rectangle 15;mso-fit-shape-to-text:t" inset="0,0,0,0">
                  <w:txbxContent>
                    <w:p w:rsidR="0028363F" w:rsidRDefault="0028363F" w:rsidP="00290A9B">
                      <w:r>
                        <w:rPr>
                          <w:rFonts w:ascii="Arial" w:hAnsi="Arial" w:cs="Arial"/>
                          <w:color w:val="000000"/>
                          <w:sz w:val="14"/>
                          <w:szCs w:val="14"/>
                        </w:rPr>
                        <w:t>0</w:t>
                      </w:r>
                    </w:p>
                  </w:txbxContent>
                </v:textbox>
              </v:rect>
              <v:rect id="Rectangle 16" o:spid="_x0000_s4449" style="position:absolute;left:3520;top:5898;width:77;height:25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" filled="f" stroked="f">
                <v:textbox style="mso-next-textbox:#Rectangle 16;mso-fit-shape-to-text:t" inset="0,0,0,0">
                  <w:txbxContent>
                    <w:p w:rsidR="0028363F" w:rsidRDefault="0028363F" w:rsidP="00290A9B">
                      <w:r>
                        <w:rPr>
                          <w:rFonts w:ascii="Arial" w:hAnsi="Arial" w:cs="Arial"/>
                          <w:color w:val="000000"/>
                          <w:sz w:val="14"/>
                          <w:szCs w:val="14"/>
                        </w:rPr>
                        <w:t>1</w:t>
                      </w:r>
                    </w:p>
                  </w:txbxContent>
                </v:textbox>
              </v:rect>
              <v:rect id="Rectangle 17" o:spid="_x0000_s4450" style="position:absolute;left:4226;top:5898;width:77;height:25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" filled="f" stroked="f">
                <v:textbox style="mso-next-textbox:#Rectangle 17;mso-fit-shape-to-text:t" inset="0,0,0,0">
                  <w:txbxContent>
                    <w:p w:rsidR="0028363F" w:rsidRDefault="0028363F" w:rsidP="00290A9B">
                      <w:r>
                        <w:rPr>
                          <w:rFonts w:ascii="Arial" w:hAnsi="Arial" w:cs="Arial"/>
                          <w:color w:val="000000"/>
                          <w:sz w:val="14"/>
                          <w:szCs w:val="14"/>
                        </w:rPr>
                        <w:t>2</w:t>
                      </w:r>
                    </w:p>
                  </w:txbxContent>
                </v:textbox>
              </v:rect>
              <v:rect id="Rectangle 18" o:spid="_x0000_s4451" style="position:absolute;left:4931;top:5898;width:77;height:25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" filled="f" stroked="f">
                <v:textbox style="mso-next-textbox:#Rectangle 18;mso-fit-shape-to-text:t" inset="0,0,0,0">
                  <w:txbxContent>
                    <w:p w:rsidR="0028363F" w:rsidRDefault="0028363F" w:rsidP="00290A9B">
                      <w:r>
                        <w:rPr>
                          <w:rFonts w:ascii="Arial" w:hAnsi="Arial" w:cs="Arial"/>
                          <w:color w:val="000000"/>
                          <w:sz w:val="14"/>
                          <w:szCs w:val="14"/>
                        </w:rPr>
                        <w:t>3</w:t>
                      </w:r>
                    </w:p>
                  </w:txbxContent>
                </v:textbox>
              </v:rect>
              <v:rect id="Rectangle 19" o:spid="_x0000_s4452" style="position:absolute;left:5637;top:5898;width:77;height:25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" filled="f" stroked="f">
                <v:textbox style="mso-next-textbox:#Rectangle 19;mso-fit-shape-to-text:t" inset="0,0,0,0">
                  <w:txbxContent>
                    <w:p w:rsidR="0028363F" w:rsidRDefault="0028363F" w:rsidP="00290A9B">
                      <w:r>
                        <w:rPr>
                          <w:rFonts w:ascii="Arial" w:hAnsi="Arial" w:cs="Arial"/>
                          <w:color w:val="000000"/>
                          <w:sz w:val="14"/>
                          <w:szCs w:val="14"/>
                        </w:rPr>
                        <w:t>4</w:t>
                      </w:r>
                    </w:p>
                  </w:txbxContent>
                </v:textbox>
              </v:rect>
              <v:rect id="Rectangle 20" o:spid="_x0000_s4453" style="position:absolute;left:6342;top:5898;width:77;height:25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AahMEA&#10;AADbAAAADwAAAGRycy9kb3ducmV2LnhtbESPT2sCMRDF74V+hzCF3mq2HkRWo4ggaPHi6gcYNrN/&#10;MJksSequ375zKHib4b157zfr7eSdelBMfWAD37MCFHEdbM+tgdv18LUElTKyRReYDDwpwXbz/rbG&#10;0oaRL/SocqskhFOJBrqch1LrVHfkMc3CQCxaE6LHLGtstY04Srh3el4UC+2xZ2nocKB9R/W9+vUG&#10;9LU6jMvKxSL8zJuzOx0vDQVjPj+m3QpUpim/zP/XRyv4Aiu/yAB68w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pAGoTBAAAA2wAAAA8AAAAAAAAAAAAAAAAAmAIAAGRycy9kb3du&#10;cmV2LnhtbFBLBQYAAAAABAAEAPUAAACGAwAAAAA=&#10;" filled="f" stroked="f">
                <v:textbox style="mso-next-textbox:#Rectangle 20;mso-fit-shape-to-text:t" inset="0,0,0,0">
                  <w:txbxContent>
                    <w:p w:rsidR="0028363F" w:rsidRDefault="0028363F" w:rsidP="00290A9B">
                      <w:r>
                        <w:rPr>
                          <w:rFonts w:ascii="Arial" w:hAnsi="Arial" w:cs="Arial"/>
                          <w:color w:val="000000"/>
                          <w:sz w:val="14"/>
                          <w:szCs w:val="14"/>
                        </w:rPr>
                        <w:t>5</w:t>
                      </w:r>
                    </w:p>
                  </w:txbxContent>
                </v:textbox>
              </v:rect>
              <v:rect id="Rectangle 21" o:spid="_x0000_s4454" style="position:absolute;left:7048;top:5898;width:77;height:25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Qy/H78A&#10;AADbAAAADwAAAGRycy9kb3ducmV2LnhtbERPS2rDMBDdF3IHMYHuGjleFNeNEkogkJRsbPcAgzX+&#10;UGlkJCV2b18VAt3N431nd1isEXfyYXSsYLvJQBC3To/cK/hqTi8FiBCRNRrHpOCHAhz2q6cdltrN&#10;XNG9jr1IIRxKVDDEOJVShnYgi2HjJuLEdc5bjAn6XmqPcwq3RuZZ9iotjpwaBpzoOFD7Xd+sAtnU&#10;p7mojc/cZ95dzeVcdeSUel4vH+8gIi3xX/xwn3Wa/wZ/v6QD5P4X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FDL8fvwAAANsAAAAPAAAAAAAAAAAAAAAAAJgCAABkcnMvZG93bnJl&#10;di54bWxQSwUGAAAAAAQABAD1AAAAhAMAAAAA&#10;" filled="f" stroked="f">
                <v:textbox style="mso-next-textbox:#Rectangle 21;mso-fit-shape-to-text:t" inset="0,0,0,0">
                  <w:txbxContent>
                    <w:p w:rsidR="0028363F" w:rsidRDefault="0028363F" w:rsidP="00290A9B">
                      <w:r>
                        <w:rPr>
                          <w:rFonts w:ascii="Arial" w:hAnsi="Arial" w:cs="Arial"/>
                          <w:color w:val="000000"/>
                          <w:sz w:val="14"/>
                          <w:szCs w:val="14"/>
                        </w:rPr>
                        <w:t>6</w:t>
                      </w:r>
                    </w:p>
                  </w:txbxContent>
                </v:textbox>
              </v:rect>
              <v:rect id="Rectangle 22" o:spid="_x0000_s4455" style="position:absolute;left:7753;top:5898;width:77;height:25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" filled="f" stroked="f">
                <v:textbox style="mso-next-textbox:#Rectangle 22;mso-fit-shape-to-text:t" inset="0,0,0,0">
                  <w:txbxContent>
                    <w:p w:rsidR="0028363F" w:rsidRDefault="0028363F" w:rsidP="00290A9B">
                      <w:r>
                        <w:rPr>
                          <w:rFonts w:ascii="Arial" w:hAnsi="Arial" w:cs="Arial"/>
                          <w:color w:val="000000"/>
                          <w:sz w:val="14"/>
                          <w:szCs w:val="14"/>
                        </w:rPr>
                        <w:t>7</w:t>
                      </w:r>
                    </w:p>
                  </w:txbxContent>
                </v:textbox>
              </v:rect>
              <v:rect id="Rectangle 23" o:spid="_x0000_s4456" style="position:absolute;left:8459;top:5898;width:77;height:25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RZ5pMAA&#10;AADbAAAADwAAAGRycy9kb3ducmV2LnhtbESPzYoCMRCE74LvEFrYm2acwyKjUUQQVLw47gM0k54f&#10;TDpDEp3x7c3Cwh6LqvqK2uxGa8SLfOgcK1guMhDEldMdNwp+7sf5CkSIyBqNY1LwpgC77XSywUK7&#10;gW/0KmMjEoRDgQraGPtCylC1ZDEsXE+cvNp5izFJ30jtcUhwa2SeZd/SYsdpocWeDi1Vj/JpFch7&#10;eRxWpfGZu+T11ZxPt5qcUl+zcb8GEWmM/+G/9kkryJfw+yX9ALn9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9RZ5pMAAAADbAAAADwAAAAAAAAAAAAAAAACYAgAAZHJzL2Rvd25y&#10;ZXYueG1sUEsFBgAAAAAEAAQA9QAAAIUDAAAAAA==&#10;" filled="f" stroked="f">
                <v:textbox style="mso-next-textbox:#Rectangle 23;mso-fit-shape-to-text:t" inset="0,0,0,0">
                  <w:txbxContent>
                    <w:p w:rsidR="0028363F" w:rsidRDefault="0028363F" w:rsidP="00290A9B">
                      <w:r>
                        <w:rPr>
                          <w:rFonts w:ascii="Arial" w:hAnsi="Arial" w:cs="Arial"/>
                          <w:color w:val="000000"/>
                          <w:sz w:val="14"/>
                          <w:szCs w:val="14"/>
                        </w:rPr>
                        <w:t>8</w:t>
                      </w:r>
                    </w:p>
                  </w:txbxContent>
                </v:textbox>
              </v:rect>
              <v:line id="Line 24" o:spid="_x0000_s4457" style="position:absolute;flip:x;visibility:visible" from="2559,5642" to="2636,56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wSUFsYAAADbAAAADwAAAGRycy9kb3ducmV2LnhtbESPW2vCQBSE34X+h+UU+mY2TTWU1FVa&#10;wUttC95e+nbInibB7NmQXTX+e7cg+DjMzDfMaNKZWpyodZVlBc9RDII4t7riQsF+N+u/gnAeWWNt&#10;mRRcyMFk/NAbYabtmTd02vpCBAi7DBWU3jeZlC4vyaCLbEMcvD/bGvRBtoXULZ4D3NQyieNUGqw4&#10;LJTY0LSk/LA9GgXfn4efr8WLGawG+zV+zDfp77BJlXp67N7fQHjq/D18ay+1giSB/y/hB8jxF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MElBbGAAAA2wAAAA8AAAAAAAAA&#10;AAAAAAAAoQIAAGRycy9kb3ducmV2LnhtbFBLBQYAAAAABAAEAPkAAACUAwAAAAA=&#10;" strokeweight="22e-5mm"/>
              <v:line id="Line 25" o:spid="_x0000_s4458" style="position:absolute;flip:x;visibility:visible" from="2559,5248" to="2636,52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EgxjcYAAADbAAAADwAAAGRycy9kb3ducmV2LnhtbESPT2vCQBTE70K/w/KE3nTjvyCpa6hC&#10;q7UtqPXS2yP7moRk34bsVuO3dwsFj8PM/IZZpJ2pxZlaV1pWMBpGIIgzq0vOFZy+XgZzEM4ja6wt&#10;k4IrOUiXD70FJtpe+EDno89FgLBLUEHhfZNI6bKCDLqhbYiD92Nbgz7INpe6xUuAm1qOoyiWBksO&#10;CwU2tC4oq46/RsHHW/X5vpmY6W562uPq9RB/z5pYqcd+9/wEwlPn7+H/9lYrGE/g70v4AXJ5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xIMY3GAAAA2wAAAA8AAAAAAAAA&#10;AAAAAAAAoQIAAGRycy9kb3ducmV2LnhtbFBLBQYAAAAABAAEAPkAAACUAwAAAAA=&#10;" strokeweight="22e-5mm"/>
              <v:line id="Line 26" o:spid="_x0000_s4459" style="position:absolute;flip:x;visibility:visible" from="2559,4856" to="2636,4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6Gp+cYAAADbAAAADwAAAGRycy9kb3ducmV2LnhtbESPW2vCQBSE3wX/w3KEvpmNNoaSuooW&#10;elML3l76dsgek2D2bMhuNf333YLg4zAz3zDTeWdqcaHWVZYVjKIYBHFudcWFguPhdfgEwnlkjbVl&#10;UvBLDuazfm+KmbZX3tFl7wsRIOwyVFB632RSurwkgy6yDXHwTrY16INsC6lbvAa4qeU4jlNpsOKw&#10;UGJDLyXl5/2PUbD5PH+t3x9NskqOW1y+7dLvSZMq9TDoFs8gPHX+Hr61P7SCcQL/X8IPkLM/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OhqfnGAAAA2wAAAA8AAAAAAAAA&#10;AAAAAAAAoQIAAGRycy9kb3ducmV2LnhtbFBLBQYAAAAABAAEAPkAAACUAwAAAAA=&#10;" strokeweight="22e-5mm"/>
              <v:line id="Line 27" o:spid="_x0000_s4460" style="position:absolute;flip:x;visibility:visible" from="2559,4462" to="2636,44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O0MYsYAAADbAAAADwAAAGRycy9kb3ducmV2LnhtbESPW2vCQBSE3wv+h+UIfdONVoNEV1Gh&#10;9VIFby++HbLHJJg9G7JbTf99t1Do4zAz3zCTWWNK8aDaFZYV9LoRCOLU6oIzBZfze2cEwnlkjaVl&#10;UvBNDmbT1ssEE22ffKTHyWciQNglqCD3vkqkdGlOBl3XVsTBu9naoA+yzqSu8RngppT9KIqlwYLD&#10;Qo4VLXNK76cvo2C3ue8/V29msB1cDrj4OMbXYRUr9dpu5mMQnhr/H/5rr7WC/hB+v4QfIKc/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ztDGLGAAAA2wAAAA8AAAAAAAAA&#10;AAAAAAAAoQIAAGRycy9kb3ducmV2LnhtbFBLBQYAAAAABAAEAPkAAACUAwAAAAA=&#10;" strokeweight="22e-5mm"/>
              <v:line id="Line 28" o:spid="_x0000_s4461" style="position:absolute;flip:x;visibility:visible" from="2559,4070" to="2636,407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D+SFcYAAADbAAAADwAAAGRycy9kb3ducmV2LnhtbESPT2vCQBTE74LfYXlCb7qp1SCpa2gL&#10;tbYq+O/S2yP7moRk34bsqvHbdwsFj8PM/IaZp52pxYVaV1pW8DiKQBBnVpecKzgd34czEM4ja6wt&#10;k4IbOUgX/d4cE22vvKfLweciQNglqKDwvkmkdFlBBt3INsTB+7GtQR9km0vd4jXATS3HURRLgyWH&#10;hQIbeisoqw5no2DzWW3XH09m8jU57fB1uY+/p02s1MOge3kG4anz9/B/e6UVjGP4+xJ+gFz8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w/khXGAAAA2wAAAA8AAAAAAAAA&#10;AAAAAAAAoQIAAGRycy9kb3ducmV2LnhtbFBLBQYAAAAABAAEAPkAAACUAwAAAAA=&#10;" strokeweight="22e-5mm"/>
              <v:line id="Line 29" o:spid="_x0000_s4462" style="position:absolute;flip:x;visibility:visible" from="2559,3676" to="2636,36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3M3jsYAAADbAAAADwAAAGRycy9kb3ducmV2LnhtbESPW2vCQBSE3wv+h+UIvunGS6OkrmIL&#10;vXgDtb74dsgek2D2bMhuNf33XUHo4zAz3zDTeWNKcaXaFZYV9HsRCOLU6oIzBcfv9+4EhPPIGkvL&#10;pOCXHMxnracpJtreeE/Xg89EgLBLUEHufZVI6dKcDLqerYiDd7a1QR9knUld4y3ATSkHURRLgwWH&#10;hRwresspvRx+jILN8rJdfw7NaDU67vD1Yx+fnqtYqU67WbyA8NT4//Cj/aUVDMZw/xJ+gJz9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NzN47GAAAA2wAAAA8AAAAAAAAA&#10;AAAAAAAAoQIAAGRycy9kb3ducmV2LnhtbFBLBQYAAAAABAAEAPkAAACUAwAAAAA=&#10;" strokeweight="22e-5mm"/>
              <v:line id="Line 30" o:spid="_x0000_s4463" style="position:absolute;flip:x;visibility:visible" from="2559,3284" to="2636,32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uyj/MIAAADbAAAADwAAAGRycy9kb3ducmV2LnhtbERPy2rCQBTdC/7DcAV3OvHRUFJHsQWt&#10;T6jWjbtL5poEM3dCZqrx751FweXhvCezxpTiRrUrLCsY9CMQxKnVBWcKTr+L3jsI55E1lpZJwYMc&#10;zKbt1gQTbe98oNvRZyKEsEtQQe59lUjp0pwMur6tiAN3sbVBH2CdSV3jPYSbUg6jKJYGCw4NOVb0&#10;lVN6Pf4ZBbv1db/9HpnxZnz6wc/lIT6/VbFS3U4z/wDhqfEv8b97pRUMw9jwJfwAOX0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Muyj/MIAAADbAAAADwAAAAAAAAAAAAAA&#10;AAChAgAAZHJzL2Rvd25yZXYueG1sUEsFBgAAAAAEAAQA+QAAAJADAAAAAA==&#10;" strokeweight="22e-5mm"/>
              <v:line id="Line 31" o:spid="_x0000_s4464" style="position:absolute;flip:x;visibility:visible" from="2559,2892" to="2636,28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aAGZ8YAAADbAAAADwAAAGRycy9kb3ducmV2LnhtbESPW2vCQBSE3wv+h+UIvunGS4OmrmIL&#10;vXgDtb74dsgek2D2bMhuNf33XUHo4zAz3zDTeWNKcaXaFZYV9HsRCOLU6oIzBcfv9+4YhPPIGkvL&#10;pOCXHMxnracpJtreeE/Xg89EgLBLUEHufZVI6dKcDLqerYiDd7a1QR9knUld4y3ATSkHURRLgwWH&#10;hRwresspvRx+jILN8rJdfw7NaDU67vD1Yx+fnqtYqU67WbyA8NT4//Cj/aUVDCZw/xJ+gJz9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2gBmfGAAAA2wAAAA8AAAAAAAAA&#10;AAAAAAAAoQIAAGRycy9kb3ducmV2LnhtbFBLBQYAAAAABAAEAPkAAACUAwAAAAA=&#10;" strokeweight="22e-5mm"/>
              <v:line id="Line 32" o:spid="_x0000_s4465" style="position:absolute;flip:x;visibility:visible" from="2559,2498" to="2636,24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UM5J8IAAADbAAAADwAAAGRycy9kb3ducmV2LnhtbERPy2rCQBTdC/7DcAV3OrFqKKmj2EKt&#10;T6jWjbtL5poEM3dCZqrx752F4PJw3pNZY0pxpdoVlhUM+hEI4tTqgjMFx7/v3jsI55E1lpZJwZ0c&#10;zKbt1gQTbW+8p+vBZyKEsEtQQe59lUjp0pwMur6tiAN3trVBH2CdSV3jLYSbUr5FUSwNFhwacqzo&#10;K6f0cvg3Crary27zMzSj9ej4i5+LfXwaV7FS3U4z/wDhqfEv8dO91AqGYX34En6AnD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UM5J8IAAADbAAAADwAAAAAAAAAAAAAA&#10;AAChAgAAZHJzL2Rvd25yZXYueG1sUEsFBgAAAAAEAAQA+QAAAJADAAAAAA==&#10;" strokeweight="22e-5mm"/>
              <v:line id="Line 33" o:spid="_x0000_s4466" style="position:absolute;flip:y;visibility:visible" from="2636,2498" to="2636,56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g+cvMYAAADbAAAADwAAAGRycy9kb3ducmV2LnhtbESPT2vCQBTE70K/w/IKvekm/gmSugYV&#10;alttQa2X3h7Z1ySYfRuyq6bfvlsQPA4z8xtmlnWmFhdqXWVZQTyIQBDnVldcKDh+vfSnIJxH1lhb&#10;JgW/5CCbP/RmmGp75T1dDr4QAcIuRQWl900qpctLMugGtiEO3o9tDfog20LqFq8Bbmo5jKJEGqw4&#10;LJTY0Kqk/HQ4GwUf76fP7evIjDfj4w6X633yPWkSpZ4eu8UzCE+dv4dv7TetYBTD/5fwA+T8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YPnLzGAAAA2wAAAA8AAAAAAAAA&#10;AAAAAAAAoQIAAGRycy9kb3ducmV2LnhtbFBLBQYAAAAABAAEAPkAAACUAwAAAAA=&#10;" strokeweight="22e-5mm"/>
              <v:rect id="Rectangle 34" o:spid="_x0000_s4467" style="position:absolute;left:2406;top:5580;width:77;height:25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1xDsEA&#10;AADbAAAADwAAAGRycy9kb3ducmV2LnhtbESP3YrCMBSE7wXfIRxh7zS1wiJdo4ggqOyNdR/g0Jz+&#10;YHJSkmjr25uFhb0cZuYbZrMbrRFP8qFzrGC5yEAQV0533Cj4uR3naxAhIms0jknBiwLsttPJBgvt&#10;Br7Ss4yNSBAOBSpoY+wLKUPVksWwcD1x8mrnLcYkfSO1xyHBrZF5ln1Kix2nhRZ7OrRU3cuHVSBv&#10;5XFYl8Zn7pLX3+Z8utbklPqYjfsvEJHG+B/+a5+0glUOv1/SD5Db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AdcQ7BAAAA2wAAAA8AAAAAAAAAAAAAAAAAmAIAAGRycy9kb3du&#10;cmV2LnhtbFBLBQYAAAAABAAEAPUAAACGAwAAAAA=&#10;" filled="f" stroked="f">
                <v:textbox style="mso-next-textbox:#Rectangle 34;mso-fit-shape-to-text:t" inset="0,0,0,0">
                  <w:txbxContent>
                    <w:p w:rsidR="0028363F" w:rsidRDefault="0028363F" w:rsidP="00290A9B">
                      <w:r>
                        <w:rPr>
                          <w:rFonts w:ascii="Arial" w:hAnsi="Arial" w:cs="Arial"/>
                          <w:color w:val="000000"/>
                          <w:sz w:val="14"/>
                          <w:szCs w:val="14"/>
                        </w:rPr>
                        <w:t>0</w:t>
                      </w:r>
                    </w:p>
                  </w:txbxContent>
                </v:textbox>
              </v:rect>
              <v:rect id="Rectangle 35" o:spid="_x0000_s4468" style="position:absolute;left:2219;top:5186;width:234;height:260;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1HUlcAA&#10;AADbAAAADwAAAGRycy9kb3ducmV2LnhtbESPzYoCMRCE7wu+Q2jB25pRYZHRKCIIrnhx9AGaSc8P&#10;Jp0hic7s2xtB2GNRVV9R6+1gjXiSD61jBbNpBoK4dLrlWsHtevhegggRWaNxTAr+KMB2M/paY65d&#10;zxd6FrEWCcIhRwVNjF0uZSgbshimriNOXuW8xZikr6X22Ce4NXKeZT/SYstpocGO9g2V9+JhFchr&#10;ceiXhfGZO82rs/k9XipySk3Gw24FItIQ/8Of9lErWCzg/SX9ALl5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71HUlcAAAADbAAAADwAAAAAAAAAAAAAAAACYAgAAZHJzL2Rvd25y&#10;ZXYueG1sUEsFBgAAAAAEAAQA9QAAAIUDAAAAAA==&#10;" filled="f" stroked="f">
                <v:textbox style="mso-next-textbox:#Rectangle 35;mso-fit-shape-to-text:t" inset="0,0,0,0">
                  <w:txbxContent>
                    <w:p w:rsidR="0028363F" w:rsidRDefault="0028363F" w:rsidP="00290A9B">
                      <w:r>
                        <w:rPr>
                          <w:rFonts w:ascii="Arial" w:hAnsi="Arial" w:cs="Arial"/>
                          <w:color w:val="000000"/>
                          <w:sz w:val="14"/>
                          <w:szCs w:val="14"/>
                        </w:rPr>
                        <w:t>100</w:t>
                      </w:r>
                    </w:p>
                  </w:txbxContent>
                </v:textbox>
              </v:rect>
              <v:rect id="Rectangle 36" o:spid="_x0000_s4469" style="position:absolute;left:2219;top:4794;width:234;height:260;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hM4cEA&#10;AADbAAAADwAAAGRycy9kb3ducmV2LnhtbESPzYoCMRCE74LvEFrwphl1WWQ0igiCLntx9AGaSc8P&#10;Jp0hic749puFhT0WVfUVtd0P1ogX+dA6VrCYZyCIS6dbrhXcb6fZGkSIyBqNY1LwpgD73Xi0xVy7&#10;nq/0KmItEoRDjgqaGLtcylA2ZDHMXUecvMp5izFJX0vtsU9wa+Qyyz6lxZbTQoMdHRsqH8XTKpC3&#10;4tSvC+Mz97Wsvs3lfK3IKTWdDIcNiEhD/A//tc9aweoDfr+kHyB3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C4TOHBAAAA2wAAAA8AAAAAAAAAAAAAAAAAmAIAAGRycy9kb3du&#10;cmV2LnhtbFBLBQYAAAAABAAEAPUAAACGAwAAAAA=&#10;" filled="f" stroked="f">
                <v:textbox style="mso-next-textbox:#Rectangle 36;mso-fit-shape-to-text:t" inset="0,0,0,0">
                  <w:txbxContent>
                    <w:p w:rsidR="0028363F" w:rsidRDefault="0028363F" w:rsidP="00290A9B">
                      <w:r>
                        <w:rPr>
                          <w:rFonts w:ascii="Arial" w:hAnsi="Arial" w:cs="Arial"/>
                          <w:color w:val="000000"/>
                          <w:sz w:val="14"/>
                          <w:szCs w:val="14"/>
                        </w:rPr>
                        <w:t>200</w:t>
                      </w:r>
                    </w:p>
                  </w:txbxContent>
                </v:textbox>
              </v:rect>
              <v:rect id="Rectangle 37" o:spid="_x0000_s4470" style="position:absolute;left:2219;top:4400;width:234;height:260;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pesEA&#10;AADbAAAADwAAAGRycy9kb3ducmV2LnhtbESPzYoCMRCE74LvEFrwphmVXWQ0igiCLntx9AGaSc8P&#10;Jp0hic749puFhT0WVfUVtd0P1ogX+dA6VrCYZyCIS6dbrhXcb6fZGkSIyBqNY1LwpgD73Xi0xVy7&#10;nq/0KmItEoRDjgqaGLtcylA2ZDHMXUecvMp5izFJX0vtsU9wa+Qyyz6lxZbTQoMdHRsqH8XTKpC3&#10;4tSvC+Mz97Wsvs3lfK3IKTWdDIcNiEhD/A//tc9aweoDfr+kHyB3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06XrBAAAA2wAAAA8AAAAAAAAAAAAAAAAAmAIAAGRycy9kb3du&#10;cmV2LnhtbFBLBQYAAAAABAAEAPUAAACGAwAAAAA=&#10;" filled="f" stroked="f">
                <v:textbox style="mso-next-textbox:#Rectangle 37;mso-fit-shape-to-text:t" inset="0,0,0,0">
                  <w:txbxContent>
                    <w:p w:rsidR="0028363F" w:rsidRDefault="0028363F" w:rsidP="00290A9B">
                      <w:r>
                        <w:rPr>
                          <w:rFonts w:ascii="Arial" w:hAnsi="Arial" w:cs="Arial"/>
                          <w:color w:val="000000"/>
                          <w:sz w:val="14"/>
                          <w:szCs w:val="14"/>
                        </w:rPr>
                        <w:t>300</w:t>
                      </w:r>
                    </w:p>
                  </w:txbxContent>
                </v:textbox>
              </v:rect>
              <v:rect id="Rectangle 38" o:spid="_x0000_s4471" style="position:absolute;left:2219;top:4008;width:234;height:260;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3DcAA&#10;AADbAAAADwAAAGRycy9kb3ducmV2LnhtbESPzYoCMRCE7wu+Q2jB25pRQWQ0igiCK14cfYBm0vOD&#10;SWdIojP79kZY2GNRVV9Rm91gjXiRD61jBbNpBoK4dLrlWsH9dvxegQgRWaNxTAp+KcBuO/raYK5d&#10;z1d6FbEWCcIhRwVNjF0uZSgbshimriNOXuW8xZikr6X22Ce4NXKeZUtpseW00GBHh4bKR/G0CuSt&#10;OParwvjMnefVxfycrhU5pSbjYb8GEWmI/+G/9kkrWCzh8yX9ALl9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Z3DcAAAADbAAAADwAAAAAAAAAAAAAAAACYAgAAZHJzL2Rvd25y&#10;ZXYueG1sUEsFBgAAAAAEAAQA9QAAAIUDAAAAAA==&#10;" filled="f" stroked="f">
                <v:textbox style="mso-next-textbox:#Rectangle 38;mso-fit-shape-to-text:t" inset="0,0,0,0">
                  <w:txbxContent>
                    <w:p w:rsidR="0028363F" w:rsidRDefault="0028363F" w:rsidP="00290A9B">
                      <w:r>
                        <w:rPr>
                          <w:rFonts w:ascii="Arial" w:hAnsi="Arial" w:cs="Arial"/>
                          <w:color w:val="000000"/>
                          <w:sz w:val="14"/>
                          <w:szCs w:val="14"/>
                        </w:rPr>
                        <w:t>400</w:t>
                      </w:r>
                    </w:p>
                  </w:txbxContent>
                </v:textbox>
              </v:rect>
              <v:rect id="Rectangle 39" o:spid="_x0000_s4472" style="position:absolute;left:2219;top:3614;width:234;height:260;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rSlsEA&#10;AADbAAAADwAAAGRycy9kb3ducmV2LnhtbESPzYoCMRCE74LvEFrwphkVdmU0igiCLntx9AGaSc8P&#10;Jp0hic749puFhT0WVfUVtd0P1ogX+dA6VrCYZyCIS6dbrhXcb6fZGkSIyBqNY1LwpgD73Xi0xVy7&#10;nq/0KmItEoRDjgqaGLtcylA2ZDHMXUecvMp5izFJX0vtsU9wa+Qyyz6kxZbTQoMdHRsqH8XTKpC3&#10;4tSvC+Mz97Wsvs3lfK3IKTWdDIcNiEhD/A//tc9aweoTfr+kHyB3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Bq0pbBAAAA2wAAAA8AAAAAAAAAAAAAAAAAmAIAAGRycy9kb3du&#10;cmV2LnhtbFBLBQYAAAAABAAEAPUAAACGAwAAAAA=&#10;" filled="f" stroked="f">
                <v:textbox style="mso-next-textbox:#Rectangle 39;mso-fit-shape-to-text:t" inset="0,0,0,0">
                  <w:txbxContent>
                    <w:p w:rsidR="0028363F" w:rsidRDefault="0028363F" w:rsidP="00290A9B">
                      <w:r>
                        <w:rPr>
                          <w:rFonts w:ascii="Arial" w:hAnsi="Arial" w:cs="Arial"/>
                          <w:color w:val="000000"/>
                          <w:sz w:val="14"/>
                          <w:szCs w:val="14"/>
                        </w:rPr>
                        <w:t>500</w:t>
                      </w:r>
                    </w:p>
                  </w:txbxContent>
                </v:textbox>
              </v:rect>
              <v:rect id="Rectangle 40" o:spid="_x0000_s4473" style="position:absolute;left:2219;top:3222;width:234;height:260;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fVG5L8A&#10;AADbAAAADwAAAGRycy9kb3ducmV2LnhtbERPS2rDMBDdF3IHMYXsarkOlOBYCaUQSEM3cXKAwRp/&#10;iDQykmK7t48WhS4f718dFmvERD4MjhW8ZzkI4sbpgTsFt+vxbQsiRGSNxjEp+KUAh/3qpcJSu5kv&#10;NNWxEymEQ4kK+hjHUsrQ9GQxZG4kTlzrvMWYoO+k9jincGtkkecf0uLAqaHHkb56au71wyqQ1/o4&#10;b2vjc3cu2h/zfbq05JRavy6fOxCRlvgv/nOftIJNGpu+pB8g90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h9UbkvwAAANsAAAAPAAAAAAAAAAAAAAAAAJgCAABkcnMvZG93bnJl&#10;di54bWxQSwUGAAAAAAQABAD1AAAAhAMAAAAA&#10;" filled="f" stroked="f">
                <v:textbox style="mso-next-textbox:#Rectangle 40;mso-fit-shape-to-text:t" inset="0,0,0,0">
                  <w:txbxContent>
                    <w:p w:rsidR="0028363F" w:rsidRDefault="0028363F" w:rsidP="00290A9B">
                      <w:r>
                        <w:rPr>
                          <w:rFonts w:ascii="Arial" w:hAnsi="Arial" w:cs="Arial"/>
                          <w:color w:val="000000"/>
                          <w:sz w:val="14"/>
                          <w:szCs w:val="14"/>
                        </w:rPr>
                        <w:t>600</w:t>
                      </w:r>
                    </w:p>
                  </w:txbxContent>
                </v:textbox>
              </v:rect>
              <v:rect id="Rectangle 41" o:spid="_x0000_s4474" style="position:absolute;left:2219;top:2829;width:234;height:260;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njf8EA&#10;AADbAAAADwAAAGRycy9kb3ducmV2LnhtbESPzYoCMRCE7wu+Q2jB25pRYdHRKCIIKntx9AGaSc8P&#10;Jp0hyTqzb2+EhT0WVfUVtdkN1ogn+dA6VjCbZiCIS6dbrhXcb8fPJYgQkTUax6TglwLstqOPDeba&#10;9XylZxFrkSAcclTQxNjlUoayIYth6jri5FXOW4xJ+lpqj32CWyPnWfYlLbacFhrs6NBQ+Sh+rAJ5&#10;K479sjA+c5d59W3Op2tFTqnJeNivQUQa4n/4r33SChYreH9JP0Bu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6543/BAAAA2wAAAA8AAAAAAAAAAAAAAAAAmAIAAGRycy9kb3du&#10;cmV2LnhtbFBLBQYAAAAABAAEAPUAAACGAwAAAAA=&#10;" filled="f" stroked="f">
                <v:textbox style="mso-next-textbox:#Rectangle 41;mso-fit-shape-to-text:t" inset="0,0,0,0">
                  <w:txbxContent>
                    <w:p w:rsidR="0028363F" w:rsidRDefault="0028363F" w:rsidP="00290A9B">
                      <w:r>
                        <w:rPr>
                          <w:rFonts w:ascii="Arial" w:hAnsi="Arial" w:cs="Arial"/>
                          <w:color w:val="000000"/>
                          <w:sz w:val="14"/>
                          <w:szCs w:val="14"/>
                        </w:rPr>
                        <w:t>700</w:t>
                      </w:r>
                    </w:p>
                  </w:txbxContent>
                </v:textbox>
              </v:rect>
              <v:rect id="Rectangle 42" o:spid="_x0000_s4475" style="position:absolute;left:2219;top:2436;width:234;height:260;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4U5n78A&#10;AADbAAAADwAAAGRycy9kb3ducmV2LnhtbERPS2rDMBDdF3IHMYXsarkmlOBYCaUQSEM3cXKAwRp/&#10;iDQykmK7t48WhS4f718dFmvERD4MjhW8ZzkI4sbpgTsFt+vxbQsiRGSNxjEp+KUAh/3qpcJSu5kv&#10;NNWxEymEQ4kK+hjHUsrQ9GQxZG4kTlzrvMWYoO+k9jincGtkkecf0uLAqaHHkb56au71wyqQ1/o4&#10;b2vjc3cu2h/zfbq05JRavy6fOxCRlvgv/nOftIJNWp++pB8g90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HhTmfvwAAANsAAAAPAAAAAAAAAAAAAAAAAJgCAABkcnMvZG93bnJl&#10;di54bWxQSwUGAAAAAAQABAD1AAAAhAMAAAAA&#10;" filled="f" stroked="f">
                <v:textbox style="mso-next-textbox:#Rectangle 42;mso-fit-shape-to-text:t" inset="0,0,0,0">
                  <w:txbxContent>
                    <w:p w:rsidR="0028363F" w:rsidRDefault="0028363F" w:rsidP="00290A9B">
                      <w:r>
                        <w:rPr>
                          <w:rFonts w:ascii="Arial" w:hAnsi="Arial" w:cs="Arial"/>
                          <w:color w:val="000000"/>
                          <w:sz w:val="14"/>
                          <w:szCs w:val="14"/>
                        </w:rPr>
                        <w:t>800</w:t>
                      </w:r>
                    </w:p>
                  </w:txbxContent>
                </v:textbox>
              </v:rect>
              <v:rect id="Rectangle 43" o:spid="_x0000_s4476" style="position:absolute;left:5341;top:6227;width:1007;height:260;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mcBMAA&#10;AADbAAAADwAAAGRycy9kb3ducmV2LnhtbESPzYoCMRCE7wu+Q2jB25pRlkVGo4gg6OLF0QdoJj0/&#10;mHSGJDrj2xtB2GNRVV9Rq81gjXiQD61jBbNpBoK4dLrlWsH1sv9egAgRWaNxTAqeFGCzHn2tMNeu&#10;5zM9iliLBOGQo4Imxi6XMpQNWQxT1xEnr3LeYkzS11J77BPcGjnPsl9pseW00GBHu4bKW3G3CuSl&#10;2PeLwvjM/c2rkzkezhU5pSbjYbsEEWmI/+FP+6AV/Mzg/SX9ALl+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MmcBMAAAADbAAAADwAAAAAAAAAAAAAAAACYAgAAZHJzL2Rvd25y&#10;ZXYueG1sUEsFBgAAAAAEAAQA9QAAAIUDAAAAAA==&#10;" filled="f" stroked="f">
                <v:textbox style="mso-next-textbox:#Rectangle 43;mso-fit-shape-to-text:t" inset="0,0,0,0">
                  <w:txbxContent>
                    <w:p w:rsidR="0028363F" w:rsidRDefault="0028363F" w:rsidP="00290A9B">
                      <w:r>
                        <w:rPr>
                          <w:rFonts w:ascii="Arial" w:hAnsi="Arial" w:cs="Arial"/>
                          <w:color w:val="000000"/>
                          <w:sz w:val="14"/>
                          <w:szCs w:val="14"/>
                          <w:lang w:val="bg-BG"/>
                        </w:rPr>
                        <w:t>Време</w:t>
                      </w:r>
                      <w:r>
                        <w:rPr>
                          <w:rFonts w:ascii="Arial" w:hAnsi="Arial" w:cs="Arial"/>
                          <w:color w:val="000000"/>
                          <w:sz w:val="14"/>
                          <w:szCs w:val="14"/>
                        </w:rPr>
                        <w:t xml:space="preserve"> (</w:t>
                      </w:r>
                      <w:r>
                        <w:rPr>
                          <w:rFonts w:ascii="Arial" w:hAnsi="Arial" w:cs="Arial"/>
                          <w:color w:val="000000"/>
                          <w:sz w:val="14"/>
                          <w:szCs w:val="14"/>
                          <w:lang w:val="bg-BG"/>
                        </w:rPr>
                        <w:t>часове</w:t>
                      </w:r>
                      <w:r>
                        <w:rPr>
                          <w:rFonts w:ascii="Arial" w:hAnsi="Arial" w:cs="Arial"/>
                          <w:color w:val="000000"/>
                          <w:sz w:val="14"/>
                          <w:szCs w:val="14"/>
                        </w:rPr>
                        <w:t>)</w:t>
                      </w:r>
                    </w:p>
                  </w:txbxContent>
                </v:textbox>
              </v:rect>
              <v:rect id="Rectangle 44" o:spid="_x0000_s4477" style="position:absolute;left:888;top:3849;width:1867;height:607;rotation:-90;flip:y;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dh3cMA&#10;AADbAAAADwAAAGRycy9kb3ducmV2LnhtbESP0WrCQBRE34X+w3ILfdON0gYbXUUKhbxYMOYDbrPX&#10;JLh7N2RXk/y9Wyj4OMzMGWa7H60Rd+p961jBcpGAIK6cbrlWUJ6/52sQPiBrNI5JwUQe9ruX2RYz&#10;7QY+0b0ItYgQ9hkqaELoMil91ZBFv3AdcfQurrcYouxrqXscItwauUqSVFpsOS402NFXQ9W1uFkF&#10;4ePwY8ztd8rTNGV7/lyX5dEr9fY6HjYgAo3hGf5v51rB+wr+vsQfIH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gdh3cMAAADbAAAADwAAAAAAAAAAAAAAAACYAgAAZHJzL2Rv&#10;d25yZXYueG1sUEsFBgAAAAAEAAQA9QAAAIgDAAAAAA==&#10;" filled="f" stroked="f">
                <v:textbox style="mso-next-textbox:#Rectangle 44" inset="0,0,0,0">
                  <w:txbxContent>
                    <w:p w:rsidR="0028363F" w:rsidRPr="00CC4C57" w:rsidRDefault="0028363F" w:rsidP="00290A9B">
                      <w:pPr>
                        <w:rPr>
                          <w:lang w:val="ru-RU"/>
                        </w:rPr>
                      </w:pPr>
                      <w:r>
                        <w:rPr>
                          <w:rFonts w:ascii="Arial" w:hAnsi="Arial" w:cs="Arial"/>
                          <w:color w:val="000000"/>
                          <w:sz w:val="14"/>
                          <w:szCs w:val="14"/>
                          <w:lang w:val="bg-BG"/>
                        </w:rPr>
                        <w:t>Скорост на инфузия на глюкоза</w:t>
                      </w:r>
                      <w:r w:rsidRPr="00CC4C57">
                        <w:rPr>
                          <w:rFonts w:ascii="Arial" w:hAnsi="Arial" w:cs="Arial"/>
                          <w:color w:val="000000"/>
                          <w:sz w:val="14"/>
                          <w:szCs w:val="14"/>
                          <w:lang w:val="ru-RU"/>
                        </w:rPr>
                        <w:t xml:space="preserve"> (</w:t>
                      </w:r>
                      <w:r>
                        <w:rPr>
                          <w:rFonts w:ascii="Arial" w:hAnsi="Arial" w:cs="Arial"/>
                          <w:color w:val="000000"/>
                          <w:sz w:val="14"/>
                          <w:szCs w:val="14"/>
                        </w:rPr>
                        <w:t>mg</w:t>
                      </w:r>
                      <w:r w:rsidRPr="00CC4C57">
                        <w:rPr>
                          <w:rFonts w:ascii="Arial" w:hAnsi="Arial" w:cs="Arial"/>
                          <w:color w:val="000000"/>
                          <w:sz w:val="14"/>
                          <w:szCs w:val="14"/>
                          <w:lang w:val="ru-RU"/>
                        </w:rPr>
                        <w:t>/</w:t>
                      </w:r>
                      <w:r>
                        <w:rPr>
                          <w:rFonts w:ascii="Arial" w:hAnsi="Arial" w:cs="Arial"/>
                          <w:color w:val="000000"/>
                          <w:sz w:val="14"/>
                          <w:szCs w:val="14"/>
                        </w:rPr>
                        <w:t>min</w:t>
                      </w:r>
                      <w:r w:rsidRPr="00CC4C57">
                        <w:rPr>
                          <w:rFonts w:ascii="Arial" w:hAnsi="Arial" w:cs="Arial"/>
                          <w:color w:val="000000"/>
                          <w:sz w:val="14"/>
                          <w:szCs w:val="14"/>
                          <w:lang w:val="ru-RU"/>
                        </w:rPr>
                        <w:t>)</w:t>
                      </w:r>
                    </w:p>
                  </w:txbxContent>
                </v:textbox>
              </v:rect>
              <v:shape id="Freeform 45" o:spid="_x0000_s4478" style="position:absolute;left:2862;top:3753;width:5644;height:1889;visibility:visible;mso-wrap-style:square;v-text-anchor:top" coordsize="5644,18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oo/8UA&#10;AADbAAAADwAAAGRycy9kb3ducmV2LnhtbESPS2vDMBCE74H8B7GB3mK5D0LiRjahtGD3lCfkuLG2&#10;tqm1ci0lcf99VQjkOMzMN8wyG0wrLtS7xrKCxygGQVxa3XClYL/7mM5BOI+ssbVMCn7JQZaOR0tM&#10;tL3yhi5bX4kAYZeggtr7LpHSlTUZdJHtiIP3ZXuDPsi+krrHa4CbVj7F8UwabDgs1NjRW03l9/Zs&#10;FPhT83NerA7HtSuK90Mx5Hb2mSv1MBlWryA8Df4evrVzreDlGf6/hB8g0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Oij/xQAAANsAAAAPAAAAAAAAAAAAAAAAAJgCAABkcnMv&#10;ZG93bnJldi54bWxQSwUGAAAAAAQABAD1AAAAigMAAAAA&#10;" path="m,1889r70,-4l140,1843r71,-129l281,1398r70,-391l423,703,493,540r71,-76l634,436r70,-32l775,349r70,-67l917,211r70,-44l1058,147r70,-17l1198,108r70,-15l1339,78r72,-19l1481,41r70,-13l1622,16r70,-9l1762,1,1834,r71,4l1975,13r70,9l2115,32r71,12l2256,59r72,18l2398,99r71,25l2539,156r70,40l2680,242r70,50l2822,344r70,54l2962,453r71,54l3103,566r70,61l3245,687r71,65l3386,818r70,70l3527,956r70,64l3667,1079r72,59l3809,1193r71,55l3950,1301r70,50l4091,1394r70,38l4233,1464r70,28l4374,1517r70,26l4514,1568r71,23l4655,1615r72,20l4797,1656r70,18l4938,1689r70,13l5078,1714r72,10l5221,1736r70,9l5361,1753r71,8l5502,1768r70,8l5644,1781e" filled="f" strokeweight=".0011mm">
                <v:path arrowok="t" o:connecttype="custom" o:connectlocs="70,1885;211,1714;351,1007;493,540;634,436;775,349;917,211;1058,147;1198,108;1339,78;1481,41;1622,16;1762,1;1905,4;2045,22;2186,44;2328,77;2469,124;2609,196;2750,292;2892,398;3033,507;3173,627;3316,752;3456,888;3597,1020;3739,1138;3880,1248;4020,1351;4161,1432;4303,1492;4444,1543;4585,1591;4727,1635;4867,1674;5008,1702;5150,1724;5291,1745;5432,1761;5572,1776" o:connectangles="0,0,0,0,0,0,0,0,0,0,0,0,0,0,0,0,0,0,0,0,0,0,0,0,0,0,0,0,0,0,0,0,0,0,0,0,0,0,0,0"/>
              </v:shape>
              <v:shape id="Freeform 46" o:spid="_x0000_s4479" style="position:absolute;left:2860;top:5623;width:18;height:35;visibility:visible;mso-wrap-style:square;v-text-anchor:top" coordsize="18,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bvRMUA&#10;AADbAAAADwAAAGRycy9kb3ducmV2LnhtbESPUWvCMBSF3wf+h3AHe5upIkM6o8hAGIIwu4ru7ZJc&#10;22JzkzXRdv9+GQx8PJxzvsNZrAbbiht1oXGsYDLOQBBrZxquFJSfm+c5iBCRDbaOScEPBVgtRw8L&#10;zI3reU+3IlYiQTjkqKCO0edSBl2TxTB2njh5Z9dZjEl2lTQd9gluWznNshdpseG0UKOnt5r0pbha&#10;BfPd4aP87o+H8svrk99v9WRdBKWeHof1K4hIQ7yH/9vvRsFsBn9f0g+Qy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Fu9ExQAAANsAAAAPAAAAAAAAAAAAAAAAAJgCAABkcnMv&#10;ZG93bnJldi54bWxQSwUGAAAAAAQABAD1AAAAigMAAAAA&#10;" path="m,1l2,35,18,34,17,,,1xe" fillcolor="black" stroked="f">
                <v:path arrowok="t" o:connecttype="custom" o:connectlocs="0,1;2,35;18,34;17,0;0,1" o:connectangles="0,0,0,0,0"/>
              </v:shape>
              <v:shape id="Freeform 47" o:spid="_x0000_s4480" style="position:absolute;left:2922;top:5580;width:90;height:70;visibility:visible;mso-wrap-style:square;v-text-anchor:top" coordsize="90,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22IsIA&#10;AADbAAAADwAAAGRycy9kb3ducmV2LnhtbESPQWsCMRSE7wX/Q3gFbzVbqaVdjSIuBcGT2t4fm7eb&#10;xc3LkkRd99cbQehxmJlvmMWqt624kA+NYwXvkwwEcel0w7WC3+PP2xeIEJE1to5JwY0CrJajlwXm&#10;2l15T5dDrEWCcMhRgYmxy6UMpSGLYeI64uRVzluMSfpaao/XBLetnGbZp7TYcFow2NHGUHk6nK2C&#10;/m/7bYt1OZhi0NXgq8Lu4qDU+LVfz0FE6uN/+NneagUfM3h8ST9ALu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irbYiwgAAANsAAAAPAAAAAAAAAAAAAAAAAJgCAABkcnMvZG93&#10;bnJldi54bWxQSwUGAAAAAAQABAD1AAAAhwMAAAAA&#10;" path="m,41l20,70,90,28,70,,,41xe" fillcolor="black" stroked="f">
                <v:path arrowok="t" o:connecttype="custom" o:connectlocs="0,41;20,70;90,28;70,0;0,41" o:connectangles="0,0,0,0,0"/>
              </v:shape>
              <v:shape id="Freeform 48" o:spid="_x0000_s4481" style="position:absolute;left:2922;top:5620;width:20;height:34;visibility:visible;mso-wrap-style:square;v-text-anchor:top" coordsize="20,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x848MA&#10;AADbAAAADwAAAGRycy9kb3ducmV2LnhtbESPT2vCQBTE74LfYXlCL6FuGv8gqau0QsGrMQePr9ln&#10;NjT7NmRXk357t1DwOMzMb5jtfrStuFPvG8cK3uYpCOLK6YZrBeX563UDwgdkja1jUvBLHva76WSL&#10;uXYDn+hehFpECPscFZgQulxKXxmy6OeuI47e1fUWQ5R9LXWPQ4TbVmZpupYWG44LBjs6GKp+iptV&#10;MDi54CyRn+XNJKvvRXvIkkuh1Mts/HgHEWgMz/B/+6gVLNfw9yX+ALl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Sx848MAAADbAAAADwAAAAAAAAAAAAAAAACYAgAAZHJzL2Rv&#10;d25yZXYueG1sUEsFBgAAAAAEAAQA9QAAAIgDAAAAAA==&#10;" path="m10,l,3,12,34r8,-3l10,xe" fillcolor="black" stroked="f">
                <v:path arrowok="t" o:connecttype="custom" o:connectlocs="10,0;0,3;12,34;20,31;10,0" o:connectangles="0,0,0,0,0"/>
              </v:shape>
              <v:shape id="Freeform 49" o:spid="_x0000_s4482" style="position:absolute;left:2986;top:5548;width:55;height:54;visibility:visible;mso-wrap-style:square;v-text-anchor:top" coordsize="55,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jMA1MUA&#10;AADbAAAADwAAAGRycy9kb3ducmV2LnhtbESPT2vCQBTE74LfYXmCN91Ua1tSVxFB8BAQTag9PrIv&#10;f2j2bciuJv32bqHgcZiZ3zDr7WAacafO1ZYVvMwjEMS51TWXCrL0MPsA4TyyxsYyKfglB9vNeLTG&#10;WNuez3S/+FIECLsYFVTet7GULq/IoJvbljh4he0M+iC7UuoO+wA3jVxE0Zs0WHNYqLClfUX5z+Vm&#10;FKy+huV3dj41xSpfOJkky/RaXJWaTobdJwhPg3+G/9tHreD1Hf6+hB8gN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MwDUxQAAANsAAAAPAAAAAAAAAAAAAAAAAJgCAABkcnMv&#10;ZG93bnJldi54bWxQSwUGAAAAAAQABAD1AAAAigMAAAAA&#10;" path="m,38l31,54,55,16,23,,,38xe" fillcolor="black" stroked="f">
                <v:path arrowok="t" o:connecttype="custom" o:connectlocs="0,38;31,54;55,16;23,0;0,38" o:connectangles="0,0,0,0,0"/>
              </v:shape>
              <v:shape id="Freeform 50" o:spid="_x0000_s4483" style="position:absolute;left:3041;top:5486;width:38;height:26;visibility:visible;mso-wrap-style:square;v-text-anchor:top" coordsize="38,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ngi/sEA&#10;AADbAAAADwAAAGRycy9kb3ducmV2LnhtbERP3WrCMBS+F3yHcAa7EZu6DRldU9GB4NWY7R7g2Jyl&#10;Zc1JaWLb+fTmYrDLj+8/3822EyMNvnWsYJOkIIhrp1s2Cr6q4/oVhA/IGjvHpOCXPOyK5SLHTLuJ&#10;zzSWwYgYwj5DBU0IfSalrxuy6BPXE0fu2w0WQ4SDkXrAKYbbTj6l6VZabDk2NNjTe0P1T3m1Cs56&#10;v3qWFR11deHWmM/bx0HelHp8mPdvIALN4V/85z5pBS9xbPwSf4As7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54Iv7BAAAA2wAAAA8AAAAAAAAAAAAAAAAAmAIAAGRycy9kb3du&#10;cmV2LnhtbFBLBQYAAAAABAAEAPUAAACGAwAAAAA=&#10;" path="m,10l32,26,38,16,6,,,10xe" fillcolor="black" stroked="f">
                <v:path arrowok="t" o:connecttype="custom" o:connectlocs="0,10;32,26;38,16;6,0;0,10" o:connectangles="0,0,0,0,0"/>
              </v:shape>
              <v:shape id="Freeform 51" o:spid="_x0000_s4484" style="position:absolute;left:2987;top:5582;width:32;height:28;visibility:visible;mso-wrap-style:square;v-text-anchor:top" coordsize="32,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A2MtcIA&#10;AADbAAAADwAAAGRycy9kb3ducmV2LnhtbESPT4vCMBTE78J+h/CEvWmqFOlWo7jCLj36bw/eHs2z&#10;KTYvpclq/fZGEDwOM/MbZrHqbSOu1PnasYLJOAFBXDpdc6XgePgZZSB8QNbYOCYFd/KwWn4MFphr&#10;d+MdXfehEhHCPkcFJoQ2l9KXhiz6sWuJo3d2ncUQZVdJ3eEtwm0jp0kykxZrjgsGW9oYKi/7f6tA&#10;X7LsD3+LdXKabU36Ted0V0ilPof9eg4iUB/e4Ve70ArSL3h+iT9ALh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DYy1wgAAANsAAAAPAAAAAAAAAAAAAAAAAJgCAABkcnMvZG93&#10;bnJldi54bWxQSwUGAAAAAAQABAD1AAAAhwMAAAAA&#10;" path="m5,l,6,25,28r7,-6l5,xe" fillcolor="black" stroked="f">
                <v:path arrowok="t" o:connecttype="custom" o:connectlocs="5,0;0,6;25,28;32,22;5,0" o:connectangles="0,0,0,0,0"/>
              </v:shape>
              <v:shape id="Freeform 52" o:spid="_x0000_s4485" style="position:absolute;left:3063;top:5434;width:38;height:19;visibility:visible;mso-wrap-style:square;v-text-anchor:top" coordsize="38,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PBAWcEA&#10;AADbAAAADwAAAGRycy9kb3ducmV2LnhtbERP3WrCMBS+H/gO4Qi7m+nGOkZtKkN0bM6bVR/g2Bzb&#10;anNSkszWt18uBC8/vv98MZpOXMj51rKC51kCgriyuuVawX63fnoH4QOyxs4yKbiSh0Uxecgx03bg&#10;X7qUoRYxhH2GCpoQ+kxKXzVk0M9sTxy5o3UGQ4SultrhEMNNJ1+S5E0abDk2NNjTsqHqXP4ZBdst&#10;pSt3qvBn3KfX9feAr5+HjVKP0/FjDiLQGO7im/tLK0jj+vgl/gBZ/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zwQFnBAAAA2wAAAA8AAAAAAAAAAAAAAAAAmAIAAGRycy9kb3du&#10;cmV2LnhtbFBLBQYAAAAABAAEAPUAAACGAwAAAAA=&#10;" path="m,12r35,7l38,8,3,,,12xe" fillcolor="black" stroked="f">
                <v:path arrowok="t" o:connecttype="custom" o:connectlocs="0,12;35,19;38,8;3,0;0,12" o:connectangles="0,0,0,0,0"/>
              </v:shape>
              <v:shape id="Freeform 53" o:spid="_x0000_s4486" style="position:absolute;left:3078;top:5374;width:40;height:22;visibility:visible;mso-wrap-style:square;v-text-anchor:top" coordsize="40,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dXbcMA&#10;AADbAAAADwAAAGRycy9kb3ducmV2LnhtbESP3YrCMBSE7xd8h3CEvVk0dWVFqlFUcPVCL/x5gENz&#10;bIvNSU2i7b69EYS9HGbmG2Y6b00lHuR8aVnBoJ+AIM6sLjlXcD6te2MQPiBrrCyTgj/yMJ91PqaY&#10;atvwgR7HkIsIYZ+igiKEOpXSZwUZ9H1bE0fvYp3BEKXLpXbYRLip5HeSjKTBkuNCgTWtCsqux7tR&#10;kLvbPqHNeVd9yaz5XQ55OT4NlfrstosJiEBt+A+/21ut4GcAry/xB8jZ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FdXbcMAAADbAAAADwAAAAAAAAAAAAAAAACYAgAAZHJzL2Rv&#10;d25yZXYueG1sUEsFBgAAAAAEAAQA9QAAAIgDAAAAAA==&#10;" path="m,14r35,8l40,7,5,,,14xe" fillcolor="black" stroked="f">
                <v:path arrowok="t" o:connecttype="custom" o:connectlocs="0,14;35,22;40,7;5,0;0,14" o:connectangles="0,0,0,0,0"/>
              </v:shape>
              <v:shape id="Freeform 54" o:spid="_x0000_s4487" style="position:absolute;left:3094;top:5220;width:66;height:115;visibility:visible;mso-wrap-style:square;v-text-anchor:top" coordsize="66,1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9kycAA&#10;AADbAAAADwAAAGRycy9kb3ducmV2LnhtbESPwQrCMBBE74L/EFbwpqkFRapRRBH0oKD24m1p1rbY&#10;bEoTtf69EQSPw8y8YebL1lTiSY0rLSsYDSMQxJnVJecK0st2MAXhPLLGyjIpeJOD5aLbmWOi7YtP&#10;9Dz7XAQIuwQVFN7XiZQuK8igG9qaOHg32xj0QTa51A2+AtxUMo6iiTRYclgosKZ1Qdn9/DAKrpvj&#10;ePI4nPbx6njb36NNKnd5qlS/165mIDy1/h/+tXdawTiG75fwA+Ti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w9kycAAAADbAAAADwAAAAAAAAAAAAAAAACYAgAAZHJzL2Rvd25y&#10;ZXYueG1sUEsFBgAAAAAEAAQA9QAAAIUDAAAAAA==&#10;" path="m,108r35,7l66,8,30,,,108xe" fillcolor="black" stroked="f">
                <v:path arrowok="t" o:connecttype="custom" o:connectlocs="0,108;35,115;66,8;30,0;0,108" o:connectangles="0,0,0,0,0"/>
              </v:shape>
              <v:shape id="Freeform 55" o:spid="_x0000_s4488" style="position:absolute;left:3124;top:5213;width:39;height:15;visibility:visible;mso-wrap-style:square;v-text-anchor:top" coordsize="39,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myZDMMA&#10;AADbAAAADwAAAGRycy9kb3ducmV2LnhtbESPQWvCQBSE74L/YXmCl6KbNlja6Cq2Iog30+L5NftM&#10;otm3YXfV+O9doeBxmJlvmNmiM424kPO1ZQWv4wQEcWF1zaWC35/16AOED8gaG8uk4EYeFvN+b4aZ&#10;tlfe0SUPpYgQ9hkqqEJoMyl9UZFBP7YtcfQO1hkMUbpSaofXCDeNfEuSd2mw5rhQYUvfFRWn/GwU&#10;rD7TZv9VkM3pmMpJeHHb4+ZPqeGgW05BBOrCM/zf3mgFkxQeX+IPkPM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myZDMMAAADbAAAADwAAAAAAAAAAAAAAAACYAgAAZHJzL2Rv&#10;d25yZXYueG1sUEsFBgAAAAAEAAQA9QAAAIgDAAAAAA==&#10;" path="m,7r37,8l39,7,2,,,7xe" fillcolor="black" stroked="f">
                <v:path arrowok="t" o:connecttype="custom" o:connectlocs="0,7;37,15;39,7;2,0;0,7" o:connectangles="0,0,0,0,0"/>
              </v:shape>
              <v:shape id="Freeform 56" o:spid="_x0000_s4489" style="position:absolute;left:3140;top:5144;width:40;height:19;visibility:visible;mso-wrap-style:square;v-text-anchor:top" coordsize="40,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nSgsMA&#10;AADbAAAADwAAAGRycy9kb3ducmV2LnhtbESPQWvCQBSE74X+h+UVvNVNtRVJXUWEghUvNYVen9nX&#10;JDTvbdzdavz3riB4HGbmG2a26LlVR/KhcWLgZZiBIimdbaQy8F18PE9BhYhisXVCBs4UYDF/fJhh&#10;bt1Jvui4i5VKEAk5Gqhj7HKtQ1kTYxi6jiR5v84zxiR9pa3HU4Jzq0dZNtGMjaSFGjta1VT+7f7Z&#10;wKdeF2e75cNG84/4UXfg/XhjzOCpX76DitTHe/jWXlsDb69w/ZJ+gJ5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bnSgsMAAADbAAAADwAAAAAAAAAAAAAAAACYAgAAZHJzL2Rv&#10;d25yZXYueG1sUEsFBgAAAAAEAAQA9QAAAIgDAAAAAA==&#10;" path="m,11r36,8l40,7,3,,,11xe" fillcolor="black" stroked="f">
                <v:path arrowok="t" o:connecttype="custom" o:connectlocs="0,11;36,19;40,7;3,0;0,11" o:connectangles="0,0,0,0,0"/>
              </v:shape>
              <v:shape id="Freeform 57" o:spid="_x0000_s4490" style="position:absolute;left:3153;top:5086;width:40;height:19;visibility:visible;mso-wrap-style:square;v-text-anchor:top" coordsize="40,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V3GcIA&#10;AADbAAAADwAAAGRycy9kb3ducmV2LnhtbESPQWsCMRSE7wX/Q3iCt5pVschqlCIIKr1UhV5fN8/d&#10;pfte1iTq+u9NodDjMDPfMItVx426kQ+1EwOjYQaKpHC2ltLA6bh5nYEKEcVi44QMPCjAatl7WWBu&#10;3V0+6XaIpUoQCTkaqGJsc61DURFjGLqWJHln5xljkr7U1uM9wbnR4yx704y1pIUKW1pXVPwcrmxg&#10;p7fHh/3gy17zl/hxe+Hvyd6YQb97n4OK1MX/8F97aw1Mp/D7Jf0AvXw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y9XcZwgAAANsAAAAPAAAAAAAAAAAAAAAAAJgCAABkcnMvZG93&#10;bnJldi54bWxQSwUGAAAAAAQABAD1AAAAhwMAAAAA&#10;" path="m,12r37,7l40,8,3,,,12xe" fillcolor="black" stroked="f">
                <v:path arrowok="t" o:connecttype="custom" o:connectlocs="0,12;37,19;40,8;3,0;0,12" o:connectangles="0,0,0,0,0"/>
              </v:shape>
              <v:shape id="Freeform 58" o:spid="_x0000_s4491" style="position:absolute;left:3166;top:5026;width:40;height:20;visibility:visible;mso-wrap-style:square;v-text-anchor:top" coordsize="4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RBpsIA&#10;AADbAAAADwAAAGRycy9kb3ducmV2LnhtbESP0YrCMBRE34X9h3AF3zRV2KrVKO7SBV9EdPcDLs21&#10;LTY3JYm1/v1GEHwcZuYMs972phEdOV9bVjCdJCCIC6trLhX8/f6MFyB8QNbYWCYFD/Kw3XwM1php&#10;e+cTdedQighhn6GCKoQ2k9IXFRn0E9sSR+9incEQpSuldniPcNPIWZKk0mDNcaHClr4rKq7nm1GA&#10;uyR3l8N+/mXyZVik06Ms806p0bDfrUAE6sM7/GrvtYLPFJ5f4g+Qm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l9EGmwgAAANsAAAAPAAAAAAAAAAAAAAAAAJgCAABkcnMvZG93&#10;bnJldi54bWxQSwUGAAAAAAQABAD1AAAAhwMAAAAA&#10;" path="m,13r37,7l40,7,4,,,13xe" fillcolor="black" stroked="f">
                <v:path arrowok="t" o:connecttype="custom" o:connectlocs="0,13;37,20;40,7;4,0;0,13" o:connectangles="0,0,0,0,0"/>
              </v:shape>
              <v:shape id="Freeform 59" o:spid="_x0000_s4492" style="position:absolute;left:3180;top:4917;width:52;height:69;visibility:visible;mso-wrap-style:square;v-text-anchor:top" coordsize="52,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MG8sQA&#10;AADbAAAADwAAAGRycy9kb3ducmV2LnhtbESPUWvCMBSF3wf+h3AHexkzrbg6OqNIYTAYyKz+gEtz&#10;14YlN6WJtfv3iyD4eDjnfIez3k7OipGGYDwryOcZCOLGa8OtgtPx4+UNRIjIGq1nUvBHAbab2cMa&#10;S+0vfKCxjq1IEA4lKuhi7EspQ9ORwzD3PXHyfvzgMCY5tFIPeElwZ+Uiywrp0HBa6LCnqqPmtz47&#10;BYuV3Nvdc9UvC9sYXsrq6zs3Sj09Trt3EJGmeA/f2p9awesKrl/SD5Cb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oDBvLEAAAA2wAAAA8AAAAAAAAAAAAAAAAAmAIAAGRycy9k&#10;b3ducmV2LnhtbFBLBQYAAAAABAAEAPUAAACJAwAAAAA=&#10;" path="m,61r37,8l52,7,15,,,61xe" fillcolor="black" stroked="f">
                <v:path arrowok="t" o:connecttype="custom" o:connectlocs="0,61;37,69;52,7;15,0;0,61" o:connectangles="0,0,0,0,0"/>
              </v:shape>
              <v:shape id="Freeform 60" o:spid="_x0000_s4493" style="position:absolute;left:3124;top:5222;width:37;height:7;visibility:visible;mso-wrap-style:square;v-text-anchor:top" coordsize="3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ElKYcIA&#10;AADbAAAADwAAAGRycy9kb3ducmV2LnhtbERPzWqDQBC+B/oOyxR6S9YW0gSTVbQltOQSYn2AqTtR&#10;qTur7jbat+8eAjl+fP/7dDaduNLoWssKnlcRCOLK6pZrBeXXYbkF4Tyyxs4yKfgjB2nysNhjrO3E&#10;Z7oWvhYhhF2MChrv+1hKVzVk0K1sTxy4ix0N+gDHWuoRpxBuOvkSRa/SYMuhocGe3hqqfopfo6Af&#10;ytN6KL+zYjO8fxwmzE/+mCv19DhnOxCeZn8X39yfWsE6jA1fwg+Qy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kSUphwgAAANsAAAAPAAAAAAAAAAAAAAAAAJgCAABkcnMvZG93&#10;bnJldi54bWxQSwUGAAAAAAQABAD1AAAAhwMAAAAA&#10;" path="m2,l,,37,7r,l2,xe" fillcolor="black" stroked="f">
                <v:path arrowok="t" o:connecttype="custom" o:connectlocs="2,0;0,0;37,7;37,7;2,0" o:connectangles="0,0,0,0,0"/>
              </v:shape>
              <v:shape id="Freeform 61" o:spid="_x0000_s4494" style="position:absolute;left:3195;top:4863;width:50;height:61;visibility:visible;mso-wrap-style:square;v-text-anchor:top" coordsize="50,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4E8sMA&#10;AADbAAAADwAAAGRycy9kb3ducmV2LnhtbESPQWsCMRSE74X+h/AKvYgmFhTdGkUFofRWFfH43Lzu&#10;LiYvSxLd7b9vhEKPw8x8wyxWvbPiTiE2njWMRwoEcelNw5WG42E3nIGICdmg9UwafijCavn8tMDC&#10;+I6/6L5PlcgQjgVqqFNqCyljWZPDOPItcfa+fXCYsgyVNAG7DHdWvik1lQ4bzgs1trStqbzub07D&#10;deb7bnCaklVeXcJ5MP60m53Wry/9+h1Eoj79h//aH0bDZA6PL/kHyO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x4E8sMAAADbAAAADwAAAAAAAAAAAAAAAACYAgAAZHJzL2Rv&#10;d25yZXYueG1sUEsFBgAAAAAEAAQA9QAAAIgDAAAAAA==&#10;" path="m,54r37,7l50,8,13,,,54xe" fillcolor="black" stroked="f">
                <v:path arrowok="t" o:connecttype="custom" o:connectlocs="0,54;37,61;50,8;13,0;0,54" o:connectangles="0,0,0,0,0"/>
              </v:shape>
              <v:shape id="Freeform 62" o:spid="_x0000_s4495" style="position:absolute;left:3222;top:4794;width:38;height:18;visibility:visible;mso-wrap-style:square;v-text-anchor:top" coordsize="38,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" path="m,10r36,8l38,8,1,,,10xe" fillcolor="black" stroked="f">
                <v:path arrowok="t" o:connecttype="custom" o:connectlocs="0,10;36,18;38,8;1,0;0,10" o:connectangles="0,0,0,0,0"/>
              </v:shape>
              <v:shape id="Freeform 63" o:spid="_x0000_s4496" style="position:absolute;left:3235;top:4735;width:38;height:19;visibility:visible;mso-wrap-style:square;v-text-anchor:top" coordsize="38,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vf8MA&#10;AADbAAAADwAAAGRycy9kb3ducmV2LnhtbESP0WrCQBRE3wv9h+UWfKsbRUWiq5RSpVZfjH7ANXtN&#10;YrN3w+7WxL93C4KPw8ycYebLztTiSs5XlhUM+gkI4tzqigsFx8PqfQrCB2SNtWVScCMPy8XryxxT&#10;bVve0zULhYgQ9ikqKENoUil9XpJB37cNcfTO1hkMUbpCaodthJtaDpNkIg1WHBdKbOizpPw3+zMK&#10;djsaf7lLjtvuOL6tNi2O1qcfpXpv3ccMRKAuPMOP9rdWMBnA/5f4A+Ti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Avf8MAAADbAAAADwAAAAAAAAAAAAAAAACYAgAAZHJzL2Rv&#10;d25yZXYueG1sUEsFBgAAAAAEAAQA9QAAAIgDAAAAAA==&#10;" path="m,12r37,7l38,8,2,,,12xe" fillcolor="black" stroked="f">
                <v:path arrowok="t" o:connecttype="custom" o:connectlocs="0,12;37,19;38,8;2,0;0,12" o:connectangles="0,0,0,0,0"/>
              </v:shape>
              <v:shape id="Freeform 64" o:spid="_x0000_s4497" style="position:absolute;left:3248;top:4675;width:41;height:22;visibility:visible;mso-wrap-style:square;v-text-anchor:top" coordsize="41,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3/acIA&#10;AADbAAAADwAAAGRycy9kb3ducmV2LnhtbESPQYvCMBSE7wv+h/AEb2uqh+JWo4gguxdRq+j10Tzb&#10;YvNSmrTW/fUbQdjjMDPfMItVbyrRUeNKywom4wgEcWZ1ybmC82n7OQPhPLLGyjIpeJKD1XLwscBE&#10;2wcfqUt9LgKEXYIKCu/rREqXFWTQjW1NHLybbQz6IJtc6gYfAW4qOY2iWBosOSwUWNOmoOyetkYB&#10;tyn1v9+dxqu/xFF73OX7w5dSo2G/noPw1Pv/8Lv9oxXEU3h9CT9AL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zLf9pwgAAANsAAAAPAAAAAAAAAAAAAAAAAJgCAABkcnMvZG93&#10;bnJldi54bWxQSwUGAAAAAAQABAD1AAAAhwMAAAAA&#10;" path="m,14r37,8l41,7,4,,,14xe" fillcolor="black" stroked="f">
                <v:path arrowok="t" o:connecttype="custom" o:connectlocs="0,14;37,22;41,7;4,0;0,14" o:connectangles="0,0,0,0,0"/>
              </v:shape>
              <v:shape id="Freeform 65" o:spid="_x0000_s4498" style="position:absolute;left:3263;top:4611;width:41;height:25;visibility:visible;mso-wrap-style:square;v-text-anchor:top" coordsize="41,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75zMMA&#10;AADbAAAADwAAAGRycy9kb3ducmV2LnhtbESPT4vCMBTE7wt+h/AEb2vqCrJUo/gHoXpyXQW9PZpn&#10;W2xeSpKt9dubhYU9DjPzG2a26EwtWnK+sqxgNExAEOdWV1woOH1v3z9B+ICssbZMCp7kYTHvvc0w&#10;1fbBX9QeQyEihH2KCsoQmlRKn5dk0A9tQxy9m3UGQ5SukNrhI8JNLT+SZCINVhwXSmxoXVJ+P/6Y&#10;SGmSbH+2m+KyD9nq2rrd87DdKTXod8spiEBd+A//tTOtYDKG3y/xB8j5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T75zMMAAADbAAAADwAAAAAAAAAAAAAAAACYAgAAZHJzL2Rv&#10;d25yZXYueG1sUEsFBgAAAAAEAAQA9QAAAIgDAAAAAA==&#10;" path="m,18r37,7l41,8,4,,,18xe" fillcolor="black" stroked="f">
                <v:path arrowok="t" o:connecttype="custom" o:connectlocs="0,18;37,25;41,8;4,0;0,18" o:connectangles="0,0,0,0,0"/>
              </v:shape>
              <v:shape id="Freeform 66" o:spid="_x0000_s4499" style="position:absolute;left:3195;top:4918;width:37;height:7;visibility:visible;mso-wrap-style:square;v-text-anchor:top" coordsize="3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2iK2cQA&#10;AADbAAAADwAAAGRycy9kb3ducmV2LnhtbESP0WrCQBRE3wv+w3KFvtWNpVWJrqItUvFFGvMB1+w1&#10;CWbvJtmtiX/vCkIfh5k5wyxWvanElVpXWlYwHkUgiDOrS84VpMft2wyE88gaK8uk4EYOVsvBywJj&#10;bTv+pWvicxEg7GJUUHhfx1K6rCCDbmRr4uCdbWvQB9nmUrfYBbip5HsUTaTBksNCgTV9FZRdkj+j&#10;oG7Sw2eTntbJtPn+2Xa4Ofj9RqnXYb+eg/DU+//ws73TCiYf8PgSfoBc3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toitnEAAAA2wAAAA8AAAAAAAAAAAAAAAAAmAIAAGRycy9k&#10;b3ducmV2LnhtbFBLBQYAAAAABAAEAPUAAACJAwAAAAA=&#10;" path="m,l,,37,7r,l,xe" fillcolor="black" stroked="f">
                <v:path arrowok="t" o:connecttype="custom" o:connectlocs="0,0;0,0;37,7;37,7;0,0" o:connectangles="0,0,0,0,0"/>
              </v:shape>
              <v:shape id="Freeform 67" o:spid="_x0000_s4500" style="position:absolute;left:3267;top:4514;width:60;height:105;visibility:visible;mso-wrap-style:square;v-text-anchor:top" coordsize="60,1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iqy8MA&#10;AADbAAAADwAAAGRycy9kb3ducmV2LnhtbESPT4vCMBTE78J+h/AW9iJr2gWldI2yLAgFvfjnUG+P&#10;5tkUm5fSRK3f3giCx2FmfsPMl4NtxZV63zhWkE4SEMSV0w3XCg771XcGwgdkja1jUnAnD8vFx2iO&#10;uXY33tJ1F2oRIexzVGBC6HIpfWXIop+4jjh6J9dbDFH2tdQ93iLctvInSWbSYsNxwWBH/4aq8+5i&#10;FayLNJV3Py6tKZvjuiiyTA4bpb4+h79fEIGG8A6/2oVWMJvC80v8AXL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xiqy8MAAADbAAAADwAAAAAAAAAAAAAAAACYAgAAZHJzL2Rv&#10;d25yZXYueG1sUEsFBgAAAAAEAAQA9QAAAIgDAAAAAA==&#10;" path="m,97r35,8l60,7,25,,,97xe" fillcolor="black" stroked="f">
                <v:path arrowok="t" o:connecttype="custom" o:connectlocs="0,97;35,105;60,7;25,0;0,97" o:connectangles="0,0,0,0,0"/>
              </v:shape>
              <v:shape id="Freeform 68" o:spid="_x0000_s4501" style="position:absolute;left:3305;top:4445;width:39;height:19;visibility:visible;mso-wrap-style:square;v-text-anchor:top" coordsize="39,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PN58QA&#10;AADbAAAADwAAAGRycy9kb3ducmV2LnhtbESP3WrCQBSE74W+w3IK3ummQoONbqSVViwiovUBDtmT&#10;H5o9G3a3SXz7bqHg5TAz3zDrzWha0ZPzjWUFT/MEBHFhdcOVguvXx2wJwgdkja1lUnAjD5v8YbLG&#10;TNuBz9RfQiUihH2GCuoQukxKX9Rk0M9tRxy90jqDIUpXSe1wiHDTykWSpNJgw3Ghxo62NRXflx+j&#10;4L0/HJ0Z33an5rOS5bLthvPLs1LTx/F1BSLQGO7h//ZeK0hT+PsSf4DM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6jzefEAAAA2wAAAA8AAAAAAAAAAAAAAAAAmAIAAGRycy9k&#10;b3ducmV2LnhtbFBLBQYAAAAABAAEAPUAAACJAwAAAAA=&#10;" path="m,11r35,8l39,7,4,,,11xe" fillcolor="black" stroked="f">
                <v:path arrowok="t" o:connecttype="custom" o:connectlocs="0,11;35,19;39,7;4,0;0,11" o:connectangles="0,0,0,0,0"/>
              </v:shape>
              <v:shape id="Freeform 69" o:spid="_x0000_s4502" style="position:absolute;left:3320;top:4387;width:39;height:19;visibility:visible;mso-wrap-style:square;v-text-anchor:top" coordsize="39,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9ofMQA&#10;AADbAAAADwAAAGRycy9kb3ducmV2LnhtbESP3WoCMRSE7wXfIRyhdzXbgtauG0WLLRYR0foAh83Z&#10;H7o5WZJ0d/v2jVDwcpiZb5hsPZhGdOR8bVnB0zQBQZxbXXOp4Pr1/rgA4QOyxsYyKfglD+vVeJRh&#10;qm3PZ+ouoRQRwj5FBVUIbSqlzysy6Ke2JY5eYZ3BEKUrpXbYR7hp5HOSzKXBmuNChS29VZR/X36M&#10;gl13ODozbD9O9Wcpi0XT9ufXmVIPk2GzBBFoCPfwf3uvFcxf4PYl/gC5+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HvaHzEAAAA2wAAAA8AAAAAAAAAAAAAAAAAmAIAAGRycy9k&#10;b3ducmV2LnhtbFBLBQYAAAAABAAEAPUAAACJAwAAAAA=&#10;" path="m,12r35,7l39,7,4,,,12xe" fillcolor="black" stroked="f">
                <v:path arrowok="t" o:connecttype="custom" o:connectlocs="0,12;35,19;39,7;4,0;0,12" o:connectangles="0,0,0,0,0"/>
              </v:shape>
              <v:shape id="Freeform 70" o:spid="_x0000_s4503" style="position:absolute;left:3334;top:4331;width:38;height:18;visibility:visible;mso-wrap-style:square;v-text-anchor:top" coordsize="38,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" path="m,10r35,8l38,7,3,,,10xe" fillcolor="black" stroked="f">
                <v:path arrowok="t" o:connecttype="custom" o:connectlocs="0,10;35,18;38,7;3,0;0,10" o:connectangles="0,0,0,0,0"/>
              </v:shape>
              <v:shape id="Freeform 71" o:spid="_x0000_s4504" style="position:absolute;left:3267;top:4613;width:37;height:7;visibility:visible;mso-wrap-style:square;v-text-anchor:top" coordsize="3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klR8UA&#10;AADbAAAADwAAAGRycy9kb3ducmV2LnhtbESP0WrCQBRE3wX/YblC33SjUGtTN0Et0uKLNOYDbrO3&#10;STB7N8luTfr3XaHQx2FmzjDbdDSNuFHvassKlosIBHFhdc2lgvxynG9AOI+ssbFMCn7IQZpMJ1uM&#10;tR34g26ZL0WAsItRQeV9G0vpiooMuoVtiYP3ZXuDPsi+lLrHIcBNI1dRtJYGaw4LFbZ0qKi4Zt9G&#10;Qdvl58cu/9xlT93r23HA/dmf9ko9zMbdCwhPo/8P/7XftYL1M9y/hB8gk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aSVHxQAAANsAAAAPAAAAAAAAAAAAAAAAAJgCAABkcnMv&#10;ZG93bnJldi54bWxQSwUGAAAAAAQABAD1AAAAigMAAAAA&#10;" path="m,l1,,37,7r,l,xe" fillcolor="black" stroked="f">
                <v:path arrowok="t" o:connecttype="custom" o:connectlocs="0,0;1,0;37,7;37,7;0,0" o:connectangles="0,0,0,0,0"/>
              </v:shape>
              <v:shape id="Freeform 72" o:spid="_x0000_s4505" style="position:absolute;left:3339;top:4324;width:35;height:17;visibility:visible;mso-wrap-style:square;v-text-anchor:top" coordsize="35,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5EMuMEA&#10;AADbAAAADwAAAGRycy9kb3ducmV2LnhtbERPu07DMBTdK/UfrFuJrXGooLShblShIGWlwNDtNr6N&#10;o8bXUWzy+Hs8IDEenfchn2wrBup941jBY5KCIK6cbrhW8PX5vt6B8AFZY+uYFMzkIT8uFwfMtBv5&#10;g4ZzqEUMYZ+hAhNCl0npK0MWfeI64sjdXG8xRNjXUvc4xnDbyk2abqXFhmODwY7eDFX3849V0F72&#10;+j7WxWyf3G563pryu7iWSj2sptMriEBT+Bf/uUut4CWuj1/iD5DH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eRDLjBAAAA2wAAAA8AAAAAAAAAAAAAAAAAmAIAAGRycy9kb3du&#10;cmV2LnhtbFBLBQYAAAAABAAEAPUAAACGAwAAAAA=&#10;" path="m,4l33,17r2,-4l1,,,4xe" fillcolor="black" stroked="f">
                <v:path arrowok="t" o:connecttype="custom" o:connectlocs="0,4;33,17;35,13;1,0;0,4" o:connectangles="0,0,0,0,0"/>
              </v:shape>
              <v:shape id="Freeform 73" o:spid="_x0000_s4506" style="position:absolute;left:3360;top:4178;width:83;height:116;visibility:visible;mso-wrap-style:square;v-text-anchor:top" coordsize="83,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YUtocQA&#10;AADbAAAADwAAAGRycy9kb3ducmV2LnhtbESPT4vCMBTE74LfIbwFb5oq+IdqlEURPOiKurB4ezRv&#10;27LNS02i1m9vFgSPw8z8hpktGlOJGzlfWlbQ7yUgiDOrS84VfJ/W3QkIH5A1VpZJwYM8LObt1gxT&#10;be98oNsx5CJC2KeooAihTqX0WUEGfc/WxNH7tc5giNLlUju8R7ip5CBJRtJgyXGhwJqWBWV/x6tR&#10;sBuejbNX+tpetvvV+jDh3UD/KNX5aD6nIAI14R1+tTdawbgP/1/iD5Dz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GFLaHEAAAA2wAAAA8AAAAAAAAAAAAAAAAAmAIAAGRycy9k&#10;b3ducmV2LnhtbFBLBQYAAAAABAAEAPUAAACJAwAAAAA=&#10;" path="m,103r34,13l83,13,49,,,103xe" fillcolor="black" stroked="f">
                <v:path arrowok="t" o:connecttype="custom" o:connectlocs="0,103;34,116;83,13;49,0;0,103" o:connectangles="0,0,0,0,0"/>
              </v:shape>
              <v:shape id="Freeform 74" o:spid="_x0000_s4507" style="position:absolute;left:3339;top:4330;width:35;height:13;visibility:visible;mso-wrap-style:square;v-text-anchor:top" coordsize="35,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ljzMUA&#10;AADbAAAADwAAAGRycy9kb3ducmV2LnhtbESPQWvCQBSE70L/w/IKvemmFqpEV7EFUWqlNIrg7ZF9&#10;JqHZtyG7xphf7woFj8PMfMNM560pRUO1KywreB1EIIhTqwvOFOx3y/4YhPPIGkvLpOBKDuazp94U&#10;Y20v/EtN4jMRIOxiVJB7X8VSujQng25gK+LgnWxt0AdZZ1LXeAlwU8phFL1LgwWHhRwr+swp/UvO&#10;RsFmv01X4+/kMPro6Ij01TVvP51SL8/tYgLCU+sf4f/2WisYDeH+JfwAObs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yWPMxQAAANsAAAAPAAAAAAAAAAAAAAAAAJgCAABkcnMv&#10;ZG93bnJldi54bWxQSwUGAAAAAAQABAD1AAAAigMAAAAA&#10;" path="m,3l,,35,10r-2,3l,3xe" fillcolor="black" stroked="f">
                <v:path arrowok="t" o:connecttype="custom" o:connectlocs="0,3;0,0;35,10;33,13;0,3" o:connectangles="0,0,0,0,0"/>
              </v:shape>
              <v:shape id="Freeform 75" o:spid="_x0000_s4508" style="position:absolute;left:3414;top:4167;width:30;height:31;visibility:visible;mso-wrap-style:square;v-text-anchor:top" coordsize="30,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s10K8QA&#10;AADbAAAADwAAAGRycy9kb3ducmV2LnhtbESPQWsCMRSE7wX/Q3hCbzVrhSpbs4soraV4UQv2+Ni8&#10;bhY3L2ETde2vbwqCx2FmvmHmZW9bcaYuNI4VjEcZCOLK6YZrBV/7t6cZiBCRNbaOScGVApTF4GGO&#10;uXYX3tJ5F2uRIBxyVGBi9LmUoTJkMYycJ07ej+ssxiS7WuoOLwluW/mcZS/SYsNpwaCnpaHquDtZ&#10;Bd9+/Ht430xPn63VfjWp1iZsD0o9DvvFK4hIfbyHb+0PrWA6gf8v6QfI4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LNdCvEAAAA2wAAAA8AAAAAAAAAAAAAAAAAmAIAAGRycy9k&#10;b3ducmV2LnhtbFBLBQYAAAAABAAEAPUAAACJAwAAAAA=&#10;" path="m,5l23,31r7,-4l7,,,5xe" fillcolor="black" stroked="f">
                <v:path arrowok="t" o:connecttype="custom" o:connectlocs="0,5;23,31;30,27;7,0;0,5" o:connectangles="0,0,0,0,0"/>
              </v:shape>
              <v:shape id="Freeform 76" o:spid="_x0000_s4509" style="position:absolute;left:3471;top:4120;width:33;height:36;visibility:visible;mso-wrap-style:square;v-text-anchor:top" coordsize="33,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80OsUA&#10;AADbAAAADwAAAGRycy9kb3ducmV2LnhtbESPT2vCQBTE7wW/w/IK3uqm/mtJXUUERQ8ijYXS2yP7&#10;ugnNvg3ZNUY/vSsIPQ4z8xtmtuhsJVpqfOlYwesgAUGcO12yUfB1XL+8g/ABWWPlmBRcyMNi3nua&#10;YardmT+pzYIREcI+RQVFCHUqpc8LsugHriaO3q9rLIYoGyN1g+cIt5UcJslUWiw5LhRY06qg/C87&#10;WQWTzWY0Tb6vpjXcrbLDfnesRj9K9Z+75QeIQF34Dz/aW63gbQz3L/EHyPk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nzQ6xQAAANsAAAAPAAAAAAAAAAAAAAAAAJgCAABkcnMv&#10;ZG93bnJldi54bWxQSwUGAAAAAAQABAD1AAAAigMAAAAA&#10;" path="m,9l23,36,33,27,10,,,9xe" fillcolor="black" stroked="f">
                <v:path arrowok="t" o:connecttype="custom" o:connectlocs="0,9;23,36;33,27;10,0;0,9" o:connectangles="0,0,0,0,0"/>
              </v:shape>
              <v:shape id="Freeform 77" o:spid="_x0000_s4510" style="position:absolute;left:3409;top:4172;width:34;height:26;visibility:visible;mso-wrap-style:square;v-text-anchor:top" coordsize="34,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ybEccA&#10;AADbAAAADwAAAGRycy9kb3ducmV2LnhtbESPQWvCQBSE74X+h+UVvNVNi21D6ipWENpCRW2VHB/Z&#10;ZxLNvo3Z1UR/fbdQ8DjMzDfMcNyZSpyocaVlBQ/9CARxZnXJuYKf79l9DMJ5ZI2VZVJwJgfj0e3N&#10;EBNtW17SaeVzESDsElRQeF8nUrqsIIOub2vi4G1tY9AH2eRSN9gGuKnkYxQ9S4Mlh4UCa5oWlO1X&#10;R6MgTY+7zfpySOeLNx2fPz/ar+1golTvrpu8gvDU+Wv4v/2uFbw8wd+X8APk6B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g8mxHHAAAA2wAAAA8AAAAAAAAAAAAAAAAAmAIAAGRy&#10;cy9kb3ducmV2LnhtbFBLBQYAAAAABAAEAPUAAACMAwAAAAA=&#10;" path="m,7l5,,34,20r-6,6l,7xe" fillcolor="black" stroked="f">
                <v:path arrowok="t" o:connecttype="custom" o:connectlocs="0,7;5,0;34,20;28,26;0,7" o:connectangles="0,0,0,0,0"/>
              </v:shape>
              <v:shape id="Freeform 78" o:spid="_x0000_s4511" style="position:absolute;left:3533;top:4091;width:27;height:37;visibility:visible;mso-wrap-style:square;v-text-anchor:top" coordsize="27,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XCeZsYA&#10;AADbAAAADwAAAGRycy9kb3ducmV2LnhtbESPQWvCQBSE7wX/w/KE3upGD6amrqKCtAhijW3F2yP7&#10;TILZt2F3q+m/7wqFHoeZ+YaZzjvTiCs5X1tWMBwkIIgLq2suFXwc1k/PIHxA1thYJgU/5GE+6z1M&#10;MdP2xnu65qEUEcI+QwVVCG0mpS8qMugHtiWO3tk6gyFKV0rt8BbhppGjJBlLgzXHhQpbWlVUXPJv&#10;o+A4PJlJu/xKt7t04S7rz83+9R2Veux3ixcQgbrwH/5rv2kF6RjuX+IPkLN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XCeZsYAAADbAAAADwAAAAAAAAAAAAAAAACYAgAAZHJz&#10;L2Rvd25yZXYueG1sUEsFBgAAAAAEAAQA9QAAAIsDAAAAAA==&#10;" path="m,6l15,37,27,31,12,,,6xe" fillcolor="black" stroked="f">
                <v:path arrowok="t" o:connecttype="custom" o:connectlocs="0,6;15,37;27,31;12,0;0,6" o:connectangles="0,0,0,0,0"/>
              </v:shape>
              <v:shape id="Freeform 79" o:spid="_x0000_s4512" style="position:absolute;left:3588;top:4058;width:34;height:37;visibility:visible;mso-wrap-style:square;v-text-anchor:top" coordsize="34,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UqYMYA&#10;AADbAAAADwAAAGRycy9kb3ducmV2LnhtbESPT2vCQBTE74V+h+UVvNVNFf9FN0EKBb0oNQU9PrOv&#10;Sdrs25BdY+yndwuFHoeZ+Q2zSntTi45aV1lW8DKMQBDnVldcKPjI3p7nIJxH1lhbJgU3cpAmjw8r&#10;jLW98jt1B1+IAGEXo4LS+yaW0uUlGXRD2xAH79O2Bn2QbSF1i9cAN7UcRdFUGqw4LJTY0GtJ+ffh&#10;YhTo424yXpz2u22ddfuxv3ydJ/JHqcFTv16C8NT7//Bfe6MVzGbw+yX8AJnc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NUqYMYAAADbAAAADwAAAAAAAAAAAAAAAACYAgAAZHJz&#10;L2Rvd25yZXYueG1sUEsFBgAAAAAEAAQA9QAAAIsDAAAAAA==&#10;" path="m,9l20,37,34,28,14,,,9xe" fillcolor="black" stroked="f">
                <v:path arrowok="t" o:connecttype="custom" o:connectlocs="0,9;20,37;34,28;14,0;0,9" o:connectangles="0,0,0,0,0"/>
              </v:shape>
              <v:shape id="Freeform 80" o:spid="_x0000_s4513" style="position:absolute;left:3643;top:3992;width:76;height:66;visibility:visible;mso-wrap-style:square;v-text-anchor:top" coordsize="76,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xtEMIA&#10;AADbAAAADwAAAGRycy9kb3ducmV2LnhtbERPu2rDMBTdA/0HcQtdQi23NGlwoxgTKPaSIU6WbrfW&#10;9YNaV66lxu7fR0Mg4+G8t+lsenGh0XWWFbxEMQjiyuqOGwXn0+fzBoTzyBp7y6Tgnxyku4fFFhNt&#10;Jz7SpfSNCCHsElTQej8kUrqqJYMusgNx4Go7GvQBjo3UI04h3PTyNY7X0mDHoaHFgfYtVT/ln1FQ&#10;yLw+v31/zYfst8B8tawM7zdKPT3O2QcIT7O/i2/uQit4D2PDl/AD5O4K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CnG0QwgAAANsAAAAPAAAAAAAAAAAAAAAAAJgCAABkcnMvZG93&#10;bnJldi54bWxQSwUGAAAAAAQABAD1AAAAhwMAAAAA&#10;" path="m,40l24,66,76,26,52,,,40xe" fillcolor="black" stroked="f">
                <v:path arrowok="t" o:connecttype="custom" o:connectlocs="0,40;24,66;76,26;52,0;0,40" o:connectangles="0,0,0,0,0"/>
              </v:shape>
              <v:shape id="Freeform 81" o:spid="_x0000_s4514" style="position:absolute;left:3694;top:3952;width:72;height:65;visibility:visible;mso-wrap-style:square;v-text-anchor:top" coordsize="72,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bhgsQA&#10;AADbAAAADwAAAGRycy9kb3ducmV2LnhtbESP0WoCMRRE34X+Q7gF3zTbinZdjVIqgg8i1vYDrpvb&#10;zdLNzZJE3f37piD4OMzMGWa57mwjruRD7VjByzgDQVw6XXOl4PtrO8pBhIissXFMCnoKsF49DZZY&#10;aHfjT7qeYiUShEOBCkyMbSFlKA1ZDGPXEifvx3mLMUlfSe3xluC2ka9ZNpMWa04LBlv6MFT+ni5W&#10;wSHfm1we99N807f1Nkz8vOvPSg2fu/cFiEhdfITv7Z1W8DaH/y/pB8jV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MG4YLEAAAA2wAAAA8AAAAAAAAAAAAAAAAAmAIAAGRycy9k&#10;b3ducmV2LnhtbFBLBQYAAAAABAAEAPUAAACJAwAAAAA=&#10;" path="m,41l26,65,72,24,45,,,41xe" fillcolor="black" stroked="f">
                <v:path arrowok="t" o:connecttype="custom" o:connectlocs="0,41;26,65;72,24;45,0;0,41" o:connectangles="0,0,0,0,0"/>
              </v:shape>
              <v:shape id="Freeform 82" o:spid="_x0000_s4515" style="position:absolute;left:3694;top:3992;width:26;height:26;visibility:visible;mso-wrap-style:square;v-text-anchor:top" coordsize="26,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qNrsEA&#10;AADbAAAADwAAAGRycy9kb3ducmV2LnhtbERPz2vCMBS+D/Y/hDfwNtNNNqSaStkQPIzJqt6fzbMt&#10;TV5KErXurzeHwY4f3+/larRGXMiHzrGCl2kGgrh2uuNGwX63fp6DCBFZo3FMCm4UYFU8Piwx1+7K&#10;P3SpYiNSCIccFbQxDrmUoW7JYpi6gThxJ+ctxgR9I7XHawq3Rr5m2bu02HFqaHGgj5bqvjpbBeZY&#10;4eHza/O73XlTvvXlbfY9VkpNnsZyASLSGP/Ff+6NVjBP69OX9ANkc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HKja7BAAAA2wAAAA8AAAAAAAAAAAAAAAAAmAIAAGRycy9kb3du&#10;cmV2LnhtbFBLBQYAAAAABAAEAPUAAACGAwAAAAA=&#10;" path="m1,l,1,25,26r1,-1l1,xe" fillcolor="black" stroked="f">
                <v:path arrowok="t" o:connecttype="custom" o:connectlocs="1,0;0,1;25,26;26,25;1,0" o:connectangles="0,0,0,0,0"/>
              </v:shape>
              <v:shape id="Freeform 83" o:spid="_x0000_s4516" style="position:absolute;left:3784;top:3900;width:35;height:33;visibility:visible;mso-wrap-style:square;v-text-anchor:top" coordsize="35,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ZqEb4A&#10;AADbAAAADwAAAGRycy9kb3ducmV2LnhtbESPzQrCMBCE74LvEFbwpqlCpVSjiCjqSfx5gKVZ22Kz&#10;KU2s9e2NIHgcZuYbZrHqTCVaalxpWcFkHIEgzqwuOVdwu+5GCQjnkTVWlknBmxyslv3eAlNtX3ym&#10;9uJzESDsUlRQeF+nUrqsIINubGvi4N1tY9AH2eRSN/gKcFPJaRTNpMGSw0KBNW0Kyh6Xp1HQShlX&#10;3RbZ3PdlnOjH8XTexEoNB916DsJT5//hX/ugFSQT+H4JP0AuP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Ex2ahG+AAAA2wAAAA8AAAAAAAAAAAAAAAAAmAIAAGRycy9kb3ducmV2&#10;LnhtbFBLBQYAAAAABAAEAPUAAACDAwAAAAA=&#10;" path="m,9l25,33,35,24,10,,,9xe" fillcolor="black" stroked="f">
                <v:path arrowok="t" o:connecttype="custom" o:connectlocs="0,9;25,33;35,24;10,0;0,9" o:connectangles="0,0,0,0,0"/>
              </v:shape>
              <v:shape id="Freeform 84" o:spid="_x0000_s4517" style="position:absolute;left:3833;top:3865;width:28;height:27;visibility:visible;mso-wrap-style:square;v-text-anchor:top" coordsize="28,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WRhScMA&#10;AADbAAAADwAAAGRycy9kb3ducmV2LnhtbESPX2vCMBTF3wW/Q7jC3jRdYZpVo8hgYzBB1vng46W5&#10;tmXNTU0yrd/eDAZ7PJw/P85qM9hOXMiH1rGGx1kGgrhypuVaw+HrdapAhIhssHNMGm4UYLMej1ZY&#10;GHflT7qUsRZphEOBGpoY+0LKUDVkMcxcT5y8k/MWY5K+lsbjNY3bTuZZNpcWW06EBnt6aaj6Ln9s&#10;4trn+c7fnnK1P54PH4s3dcRWaf0wGbZLEJGG+B/+a78bDSqH3y/pB8j1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WRhScMAAADbAAAADwAAAAAAAAAAAAAAAACYAgAAZHJzL2Rv&#10;d25yZXYueG1sUEsFBgAAAAAEAAQA9QAAAIgDAAAAAA==&#10;" path="m,3l25,27r3,-3l3,,,3xe" fillcolor="black" stroked="f">
                <v:path arrowok="t" o:connecttype="custom" o:connectlocs="0,3;25,27;28,24;3,0;0,3" o:connectangles="0,0,0,0,0"/>
              </v:shape>
              <v:shape id="Freeform 85" o:spid="_x0000_s4518" style="position:absolute;left:3841;top:3858;width:22;height:34;visibility:visible;mso-wrap-style:square;v-text-anchor:top" coordsize="22,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SZ1MYA&#10;AADbAAAADwAAAGRycy9kb3ducmV2LnhtbESPT2vCQBTE70K/w/IKvRTdtNZ/qau0lYJexEQPHh/Z&#10;ZxLMvg3Zra7fvlsoeBxm5jfMfBlMIy7UudqygpdBAoK4sLrmUsFh/92fgnAeWWNjmRTcyMFy8dCb&#10;Y6rtlTO65L4UEcIuRQWV920qpSsqMugGtiWO3sl2Bn2UXSl1h9cIN418TZKxNFhzXKiwpa+KinP+&#10;YxSE3duz/Dxm22wWJqNNs72tjudcqafH8PEOwlPw9/B/e60VTIfw9yX+ALn4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USZ1MYAAADbAAAADwAAAAAAAAAAAAAAAACYAgAAZHJz&#10;L2Rvd25yZXYueG1sUEsFBgAAAAAEAAQA9QAAAIsDAAAAAA==&#10;" path="m,3l15,34r7,-3l7,,,3xe" fillcolor="black" stroked="f">
                <v:path arrowok="t" o:connecttype="custom" o:connectlocs="0,3;15,34;22,31;7,0;0,3" o:connectangles="0,0,0,0,0"/>
              </v:shape>
              <v:shape id="Freeform 86" o:spid="_x0000_s4519" style="position:absolute;left:3896;top:3830;width:30;height:36;visibility:visible;mso-wrap-style:square;v-text-anchor:top" coordsize="30,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ztxcIA&#10;AADbAAAADwAAAGRycy9kb3ducmV2LnhtbESPT2sCMRTE7wW/Q3iCt5ooUtbVKCJYvFn/HDw+N8/N&#10;spuXZZPq+u2bQqHHYWZ+wyzXvWvEg7pQedYwGSsQxIU3FZcaLufdewYiRGSDjWfS8KIA69XgbYm5&#10;8U8+0uMUS5EgHHLUYGNscylDYclhGPuWOHl33zmMSXalNB0+E9w1cqrUh3RYcVqw2NLWUlGfvp2G&#10;+voVDqyO86nd7ifh86Yy39Raj4b9ZgEiUh//w3/tvdGQzeD3S/oBcv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1nO3FwgAAANsAAAAPAAAAAAAAAAAAAAAAAJgCAABkcnMvZG93&#10;bnJldi54bWxQSwUGAAAAAAQABAD1AAAAhwMAAAAA&#10;" path="m,6l15,36,30,31,15,,,6xe" fillcolor="black" stroked="f">
                <v:path arrowok="t" o:connecttype="custom" o:connectlocs="0,6;15,36;30,31;15,0;0,6" o:connectangles="0,0,0,0,0"/>
              </v:shape>
              <v:shape id="Freeform 87" o:spid="_x0000_s4520" style="position:absolute;left:3838;top:3862;width:25;height:31;visibility:visible;mso-wrap-style:square;v-text-anchor:top" coordsize="25,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Hm7sUA&#10;AADbAAAADwAAAGRycy9kb3ducmV2LnhtbESPW2vCQBSE3wv+h+UIvhTdaPEWXaVoC3kR8YL4eMge&#10;k9js2ZBdNf77rlDo4zAz3zDzZWNKcafaFZYV9HsRCOLU6oIzBcfDd3cCwnlkjaVlUvAkB8tF622O&#10;sbYP3tF97zMRIOxiVJB7X8VSujQng65nK+LgXWxt0AdZZ1LX+AhwU8pBFI2kwYLDQo4VrXJKf/Y3&#10;o2Az/Tqvt+l4cP3ov1t8akunJFGq024+ZyA8Nf4//NdOtILJEF5fwg+Qi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QebuxQAAANsAAAAPAAAAAAAAAAAAAAAAAJgCAABkcnMv&#10;ZG93bnJldi54bWxQSwUGAAAAAAQABAD1AAAAigMAAAAA&#10;" path="m,3l5,,25,27r-5,4l,3xe" fillcolor="black" stroked="f">
                <v:path arrowok="t" o:connecttype="custom" o:connectlocs="0,3;5,0;25,27;20,31;0,3" o:connectangles="0,0,0,0,0"/>
              </v:shape>
              <v:shape id="Freeform 88" o:spid="_x0000_s4521" style="position:absolute;left:3971;top:3824;width:19;height:35;visibility:visible;mso-wrap-style:square;v-text-anchor:top" coordsize="19,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5lPOMIA&#10;AADbAAAADwAAAGRycy9kb3ducmV2LnhtbESPT2sCMRTE74LfITyhN83qQWRrFC0UigjFP+D1kbzu&#10;Lt28xCSu22/fCILHYWZ+wyzXvW1FRyE2jhVMJwUIYu1Mw5WC8+lzvAARE7LB1jEp+KMI69VwsMTS&#10;uDsfqDumSmQIxxIV1Cn5Usqoa7IYJ84TZ+/HBYspy1BJE/Ce4baVs6KYS4sN54UaPX3UpH+PN6tg&#10;G+Ll+3bZX+XG7cJp77Xvtlqpt1G/eQeRqE+v8LP9ZRQs5vD4kn+AXP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3mU84wgAAANsAAAAPAAAAAAAAAAAAAAAAAJgCAABkcnMvZG93&#10;bnJldi54bWxQSwUGAAAAAAQABAD1AAAAhwMAAAAA&#10;" path="m,1l2,35,19,34,17,,,1xe" fillcolor="black" stroked="f">
                <v:path arrowok="t" o:connecttype="custom" o:connectlocs="0,1;2,35;19,34;17,0;0,1" o:connectangles="0,0,0,0,0"/>
              </v:shape>
              <v:shape id="Freeform 89" o:spid="_x0000_s4522" style="position:absolute;left:3988;top:3824;width:74;height:38;visibility:visible;mso-wrap-style:square;v-text-anchor:top" coordsize="74,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l4Tr8IA&#10;AADbAAAADwAAAGRycy9kb3ducmV2LnhtbESPQWvCQBSE74L/YXmCN91ErJXUVaSg9qotOT+yr0lq&#10;9m2aXWPMr3cFweMwM98wq01nKtFS40rLCuJpBII4s7rkXMHP926yBOE8ssbKMim4kYPNejhYYaLt&#10;lY/UnnwuAoRdggoK7+tESpcVZNBNbU0cvF/bGPRBNrnUDV4D3FRyFkULabDksFBgTZ8FZefTxSjo&#10;cT+P4/Sw+P9L29kxfevntuuVGo+67QcIT51/hZ/tL61g+Q6PL+EHyP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2XhOvwgAAANsAAAAPAAAAAAAAAAAAAAAAAJgCAABkcnMvZG93&#10;bnJldi54bWxQSwUGAAAAAAQABAD1AAAAhwMAAAAA&#10;" path="m4,l,34r71,4l74,4,4,xe" fillcolor="black" stroked="f">
                <v:path arrowok="t" o:connecttype="custom" o:connectlocs="4,0;0,34;71,38;74,4;4,0" o:connectangles="0,0,0,0,0"/>
              </v:shape>
              <v:shape id="Freeform 90" o:spid="_x0000_s4523" style="position:absolute;left:3988;top:3825;width:4;height:34;visibility:visible;mso-wrap-style:square;v-text-anchor:top" coordsize="4,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bSSMIA&#10;AADbAAAADwAAAGRycy9kb3ducmV2LnhtbERPPWvDMBDdC/kP4gpdSi0ng2ucKKEEGtKlECeBjod0&#10;sY2tk2sptvvvq6HQ8fG+N7vZdmKkwTeOFSyTFASxdqbhSsHl/P6Sg/AB2WDnmBT8kIfddvGwwcK4&#10;iU80lqESMYR9gQrqEPpCSq9rsugT1xNH7uYGiyHCoZJmwCmG206u0jSTFhuODTX2tK9Jt+XdKmgz&#10;/V2aVn8Zebo+64/x8PnaHpR6epzf1iACzeFf/Oc+GgV5HBu/xB8gt7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ZFtJIwgAAANsAAAAPAAAAAAAAAAAAAAAAAJgCAABkcnMvZG93&#10;bnJldi54bWxQSwUGAAAAAAQABAD1AAAAhwMAAAAA&#10;" path="m2,l4,r,34l,34,2,xe" fillcolor="black" stroked="f">
                <v:path arrowok="t" o:connecttype="custom" o:connectlocs="2,0;4,0;4,34;0,34;2,0" o:connectangles="0,0,0,0,0"/>
              </v:shape>
              <v:shape id="Freeform 91" o:spid="_x0000_s4524" style="position:absolute;left:4060;top:3828;width:49;height:36;visibility:visible;mso-wrap-style:square;v-text-anchor:top" coordsize="49,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tkm8MA&#10;AADbAAAADwAAAGRycy9kb3ducmV2LnhtbESPzYoCMRCE78K+Q+gFb5pxFRlHo4gguIoH3X2AZtLz&#10;g5POkGR11qc3guCxqKqvqMWqM424kvO1ZQWjYQKCOLe65lLB7892kILwAVljY5kU/JOH1fKjt8BM&#10;2xuf6HoOpYgQ9hkqqEJoMyl9XpFBP7QtcfQK6wyGKF0ptcNbhJtGfiXJVBqsOS5U2NKmovxy/jMK&#10;wqRIx+n++0CT8d5ttrlcH++FUv3Pbj0HEagL7/CrvdMK0hk8v8QfIJ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utkm8MAAADbAAAADwAAAAAAAAAAAAAAAACYAgAAZHJzL2Rv&#10;d25yZXYueG1sUEsFBgAAAAAEAAQA9QAAAIgDAAAAAA==&#10;" path="m2,l,34r47,2l49,2,2,xe" fillcolor="black" stroked="f">
                <v:path arrowok="t" o:connecttype="custom" o:connectlocs="2,0;0,34;47,36;49,2;2,0" o:connectangles="0,0,0,0,0"/>
              </v:shape>
              <v:shape id="Freeform 92" o:spid="_x0000_s4525" style="position:absolute;left:4059;top:3830;width:3;height:34;visibility:visible;mso-wrap-style:square;v-text-anchor:top" coordsize="3,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DvzPsAA&#10;AADbAAAADwAAAGRycy9kb3ducmV2LnhtbERPzWoCMRC+F3yHMEIvRbMtKHU1Sim0VOtlrQ8wbMbN&#10;4mayJKNu3745CD1+fP+rzeA7daWY2sAGnqcFKOI62JYbA8efj8krqCTIFrvAZOCXEmzWo4cVljbc&#10;uKLrQRqVQziVaMCJ9KXWqXbkMU1DT5y5U4geJcPYaBvxlsN9p1+KYq49tpwbHPb07qg+Hy7ewOxy&#10;mh/3Un1/xl52HreuemqdMY/j4W0JSmiQf/Hd/WUNLPL6/CX/AL3+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DvzPsAAAADbAAAADwAAAAAAAAAAAAAAAACYAgAAZHJzL2Rvd25y&#10;ZXYueG1sUEsFBgAAAAAEAAQA9QAAAIUDAAAAAA==&#10;" path="m3,l1,,,34r,l3,xe" fillcolor="black" stroked="f">
                <v:path arrowok="t" o:connecttype="custom" o:connectlocs="3,0;1,0;0,34;0,34;3,0" o:connectangles="0,0,0,0,0"/>
              </v:shape>
              <v:shape id="Freeform 93" o:spid="_x0000_s4526" style="position:absolute;left:4174;top:3828;width:13;height:36;visibility:visible;mso-wrap-style:square;v-text-anchor:top" coordsize="13,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dlUMIA&#10;AADbAAAADwAAAGRycy9kb3ducmV2LnhtbESPQYvCMBSE74L/ITzBm6YqilajyIIg7GVXC16fzbMp&#10;Ni/dJtbuv98sCB6HmfmG2ew6W4mWGl86VjAZJyCIc6dLLhRk58NoCcIHZI2VY1LwSx52235vg6l2&#10;T/6m9hQKESHsU1RgQqhTKX1uyKIfu5o4ejfXWAxRNoXUDT4j3FZymiQLabHkuGCwpg9D+f30sJEy&#10;S+Z1Of9ctNnlYH8eV/OVZUap4aDbr0EE6sI7/GoftYLVBP6/xB8gt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Ct2VQwgAAANsAAAAPAAAAAAAAAAAAAAAAAJgCAABkcnMvZG93&#10;bnJldi54bWxQSwUGAAAAAAQABAD1AAAAhwMAAAAA&#10;" path="m,2l,36,13,34,13,,,2xe" fillcolor="black" stroked="f">
                <v:path arrowok="t" o:connecttype="custom" o:connectlocs="0,2;0,36;13,34;13,0;0,2" o:connectangles="0,0,0,0,0"/>
              </v:shape>
              <v:rect id="Rectangle 94" o:spid="_x0000_s4527" style="position:absolute;left:4241;top:3830;width:13;height:3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W1MYA&#10;AADbAAAADwAAAGRycy9kb3ducmV2LnhtbESPQWvCQBSE74X+h+UVvNWNQUWja6iFQi9CtT3o7Zl9&#10;JiHZt+nuVtP+ercgeBxm5htmmfemFWdyvrasYDRMQBAXVtdcKvj6fHuegfABWWNrmRT8kod89fiw&#10;xEzbC2/pvAuliBD2GSqoQugyKX1RkUE/tB1x9E7WGQxRulJqh5cIN61Mk2QqDdYcFyrs6LWiotn9&#10;GAXr+Wz9/THmzd/2eKDD/thMUpcoNXjqXxYgAvXhHr6137WCeQr/X+IPkKs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IW1MYAAADbAAAADwAAAAAAAAAAAAAAAACYAgAAZHJz&#10;L2Rvd25yZXYueG1sUEsFBgAAAAAEAAQA9QAAAIsDAAAAAA==&#10;" fillcolor="black" stroked="f"/>
              <v:rect id="Rectangle 95" o:spid="_x0000_s4528" style="position:absolute;left:4308;top:3833;width:17;height:3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6zT8UA&#10;AADbAAAADwAAAGRycy9kb3ducmV2LnhtbESPT2sCMRTE74V+h/AK3mq2WkVXo1RB8CLUPwe9PTev&#10;u4ubl20SdeunbwTB4zAzv2HG08ZU4kLOl5YVfLQTEMSZ1SXnCnbbxfsAhA/IGivLpOCPPEwnry9j&#10;TLW98poum5CLCGGfooIihDqV0mcFGfRtWxNH78c6gyFKl0vt8BrhppKdJOlLgyXHhQJrmheUnTZn&#10;o2A2HMx+vz95dVsfD3TYH0+9jkuUar01XyMQgZrwDD/aS61g2IX7l/gD5OQ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0rrNPxQAAANsAAAAPAAAAAAAAAAAAAAAAAJgCAABkcnMv&#10;ZG93bnJldi54bWxQSwUGAAAAAAQABAD1AAAAigMAAAAA&#10;" fillcolor="black" stroked="f"/>
              <v:line id="Line 96" o:spid="_x0000_s4529" style="position:absolute;visibility:visible" from="4378,3852" to="4413,38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QSeuMMAAADbAAAADwAAAGRycy9kb3ducmV2LnhtbESPT4vCMBTE7wt+h/AEb2vqX9yuUUQQ&#10;vChrdWGPj+bZVpuX0kRbv71ZEDwOM/MbZr5sTSnuVLvCsoJBPwJBnFpdcKbgdNx8zkA4j6yxtEwK&#10;HuRgueh8zDHWtuED3ROfiQBhF6OC3PsqltKlORl0fVsRB+9sa4M+yDqTusYmwE0ph1E0lQYLDgs5&#10;VrTOKb0mN6NgdPn9u2zXA55EzXX6Y8/D2W5vlOp129U3CE+tf4df7a1W8DWG/y/hB8jFE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EEnrjDAAAA2wAAAA8AAAAAAAAAAAAA&#10;AAAAoQIAAGRycy9kb3ducmV2LnhtbFBLBQYAAAAABAAEAPkAAACRAwAAAAA=&#10;" strokeweight=".0011mm"/>
              <v:shape id="Freeform 97" o:spid="_x0000_s4530" style="position:absolute;left:4412;top:3830;width:72;height:38;visibility:visible;mso-wrap-style:square;v-text-anchor:top" coordsize="72,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piDcMA&#10;AADbAAAADwAAAGRycy9kb3ducmV2LnhtbESPQYvCMBSE7wv+h/CEvSxrquCyVqOouCBeFqsXb4/m&#10;2RSbl9LEWv+9EQSPw8x8w8wWna1ES40vHSsYDhIQxLnTJRcKjoe/718QPiBrrByTgjt5WMx7HzNM&#10;tbvxntosFCJC2KeowIRQp1L63JBFP3A1cfTOrrEYomwKqRu8Rbit5ChJfqTFkuOCwZrWhvJLdrUK&#10;9LbFw06vNruLOaG9fh0n4X+j1Ge/W05BBOrCO/xqb7WCyRieX+IPkPM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SpiDcMAAADbAAAADwAAAAAAAAAAAAAAAACYAgAAZHJzL2Rv&#10;d25yZXYueG1sUEsFBgAAAAAEAAQA9QAAAIgDAAAAAA==&#10;" path="m,4l1,38,72,34,70,,,4xe" fillcolor="black" stroked="f">
                <v:path arrowok="t" o:connecttype="custom" o:connectlocs="0,4;1,38;72,34;70,0;0,4" o:connectangles="0,0,0,0,0"/>
              </v:shape>
              <v:shape id="Freeform 98" o:spid="_x0000_s4531" style="position:absolute;left:4413;top:3836;width:2;height:33;visibility:visible;mso-wrap-style:square;v-text-anchor:top" coordsize="2,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pRCMMA&#10;AADbAAAADwAAAGRycy9kb3ducmV2LnhtbESPQWvCQBSE7wX/w/IEb3Wjh2Cjq4iiCB5Sber5kX0m&#10;i9m3Ibtq/PfdQqHHYWa+YRar3jbiQZ03jhVMxgkI4tJpw5WC4mv3PgPhA7LGxjEpeJGH1XLwtsBM&#10;uyef6HEOlYgQ9hkqqENoMyl9WZNFP3YtcfSurrMYouwqqTt8Rrht5DRJUmnRcFyosaVNTeXtfLcK&#10;PvP0mhen2f52z48XbQuz2X4bpUbDfj0HEagP/+G/9kEr+Ejh90v8AXL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PpRCMMAAADbAAAADwAAAAAAAAAAAAAAAACYAgAAZHJzL2Rv&#10;d25yZXYueG1sUEsFBgAAAAAEAAQA9QAAAIgDAAAAAA==&#10;" path="m,l,,,33r2,l,xe" fillcolor="black" stroked="f">
                <v:path arrowok="t" o:connecttype="custom" o:connectlocs="0,0;0,0;0,33;2,33;0,0" o:connectangles="0,0,0,0,0"/>
              </v:shape>
              <v:shape id="Freeform 99" o:spid="_x0000_s4532" style="position:absolute;left:4482;top:3827;width:30;height:37;visibility:visible;mso-wrap-style:square;v-text-anchor:top" coordsize="30,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I6rsQA&#10;AADbAAAADwAAAGRycy9kb3ducmV2LnhtbESPT2vCQBTE74V+h+UVvNVNC2qN2UjRKgXxUP/cH9ln&#10;kjb7NuyuSfz2XaHQ4zAzv2Gy5WAa0ZHztWUFL+MEBHFhdc2lgtNx8/wGwgdkjY1lUnAjD8v88SHD&#10;VNuev6g7hFJECPsUFVQhtKmUvqjIoB/bljh6F+sMhihdKbXDPsJNI1+TZCoN1hwXKmxpVVHxc7ga&#10;Bdyv1jSfTPcfybbD4exm5+/1TqnR0/C+ABFoCP/hv/anVjCfwf1L/AEy/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qiOq7EAAAA2wAAAA8AAAAAAAAAAAAAAAAAmAIAAGRycy9k&#10;b3ducmV2LnhtbFBLBQYAAAAABAAEAPUAAACJAwAAAAA=&#10;" path="m,3l2,37,30,34,28,,,3xe" fillcolor="black" stroked="f">
                <v:path arrowok="t" o:connecttype="custom" o:connectlocs="0,3;2,37;30,34;28,0;0,3" o:connectangles="0,0,0,0,0"/>
              </v:shape>
              <v:shape id="Freeform 100" o:spid="_x0000_s4533" style="position:absolute;left:4484;top:3831;width:1;height:34;visibility:visible;mso-wrap-style:square;v-text-anchor:top" coordsize="1,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4hvHb4A&#10;AADbAAAADwAAAGRycy9kb3ducmV2LnhtbERPTYvCMBC9L/gfwgje1lQFWatRRBBEQbSK4m1oxra0&#10;mZQmav335iDs8fG+Z4vWVOJJjSssKxj0IxDEqdUFZwrOp/XvHwjnkTVWlknBmxws5p2fGcbavvhI&#10;z8RnIoSwi1FB7n0dS+nSnAy6vq2JA3e3jUEfYJNJ3eArhJtKDqNoLA0WHBpyrGmVU1omD6PA7Epz&#10;uN3J6z1vj9fLZVRywkr1uu1yCsJT6//FX/dGK5iEseFL+AFy/g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GeIbx2+AAAA2wAAAA8AAAAAAAAAAAAAAAAAmAIAAGRycy9kb3ducmV2&#10;LnhtbFBLBQYAAAAABAAEAPUAAACDAwAAAAA=&#10;" path="m,l,,1,34r,l,xe" fillcolor="black" stroked="f">
                <v:path arrowok="t" o:connecttype="custom" o:connectlocs="0,0;0,0;1,34;1,34;0,0" o:connectangles="0,0,0,0,0"/>
              </v:shape>
              <v:shape id="Freeform 101" o:spid="_x0000_s4534" style="position:absolute;left:4577;top:3821;width:15;height:35;visibility:visible;mso-wrap-style:square;v-text-anchor:top" coordsize="15,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0NGScQA&#10;AADbAAAADwAAAGRycy9kb3ducmV2LnhtbESP3WoCMRSE74W+QziF3nWzCtW4NUpRCqIXWtsHOGzO&#10;/uDmZLtJ17VP3wgFL4eZb4ZZrAbbiJ46XzvWME5SEMS5MzWXGr4+358VCB+QDTaOScOVPKyWD6MF&#10;ZsZd+IP6UyhFLGGfoYYqhDaT0ucVWfSJa4mjV7jOYoiyK6Xp8BLLbSMnaTqVFmuOCxW2tK4oP59+&#10;rAaT7vpDoX5fvtV+s4mwmh1Jaf30OLy9ggg0hHv4n94aDfM53L7EHyC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9DRknEAAAA2wAAAA8AAAAAAAAAAAAAAAAAmAIAAGRycy9k&#10;b3ducmV2LnhtbFBLBQYAAAAABAAEAPUAAACJAwAAAAA=&#10;" path="m,1l2,35,15,34,14,,,1xe" fillcolor="black" stroked="f">
                <v:path arrowok="t" o:connecttype="custom" o:connectlocs="0,1;2,35;15,34;14,0;0,1" o:connectangles="0,0,0,0,0"/>
              </v:shape>
              <v:rect id="Rectangle 102" o:spid="_x0000_s4535" style="position:absolute;left:4646;top:3819;width:13;height:3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1TLcYA&#10;AADcAAAADwAAAGRycy9kb3ducmV2LnhtbESPQU8CMRCF7yb+h2ZMvEkrEYMrhYiJCRcSQA9yG7bj&#10;7obtdG0LLPx65mDibSbvzXvfTGa9b9WRYmoCW3gcGFDEZXANVxa+Pj8exqBSRnbYBiYLZ0owm97e&#10;TLBw4cRrOm5ypSSEU4EW6py7QutU1uQxDUJHLNpPiB6zrLHSLuJJwn2rh8Y8a48NS0ONHb3XVO43&#10;B29h/jKe/66eeHlZ77a0/d7tR8NorL2/699eQWXq87/573rhBN8IvjwjE+jp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K1TLcYAAADcAAAADwAAAAAAAAAAAAAAAACYAgAAZHJz&#10;L2Rvd25yZXYueG1sUEsFBgAAAAAEAAQA9QAAAIsDAAAAAA==&#10;" fillcolor="black" stroked="f"/>
              <v:rect id="Rectangle 103" o:spid="_x0000_s4536" style="position:absolute;left:4713;top:3819;width:17;height:3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H2tsMA&#10;AADcAAAADwAAAGRycy9kb3ducmV2LnhtbERPTWsCMRC9F/ofwhS81USxYlejVEHwUlDbQ72Nm3F3&#10;cTPZJlFXf70RCr3N433OZNbaWpzJh8qxhl5XgSDOnam40PD9tXwdgQgR2WDtmDRcKcBs+vw0wcy4&#10;C2/ovI2FSCEcMtRQxthkUoa8JIuh6xrixB2ctxgT9IU0Hi8p3Nayr9RQWqw4NZTY0KKk/Lg9WQ3z&#10;99H8dz3gz9tmv6Pdz/741vdK685L+zEGEamN/+I/98qk+aoHj2fSBXJ6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H2tsMAAADcAAAADwAAAAAAAAAAAAAAAACYAgAAZHJzL2Rv&#10;d25yZXYueG1sUEsFBgAAAAAEAAQA9QAAAIgDAAAAAA==&#10;" fillcolor="black" stroked="f"/>
              <v:shape id="Freeform 104" o:spid="_x0000_s4537" style="position:absolute;left:4782;top:3824;width:58;height:40;visibility:visible;mso-wrap-style:square;v-text-anchor:top" coordsize="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wf88IA&#10;AADcAAAADwAAAGRycy9kb3ducmV2LnhtbERPO2/CMBDekfofrKvUDRw8VCjFoBSERIcOPJZs1/iI&#10;o8bnKDYk/fc1EhLbffqet1yPrhU36kPjWcN8loEgrrxpuNZwPu2mCxAhIhtsPZOGPwqwXr1Mlpgb&#10;P/CBbsdYixTCIUcNNsYulzJUlhyGme+IE3fxvcOYYF9L0+OQwl0rVZa9S4cNpwaLHW0sVb/Hq9Mw&#10;7H/UZztW39tSqS9bdsWl3BVav72OxQeISGN8ih/uvUnzMwX3Z9IFcvU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XB/zwgAAANwAAAAPAAAAAAAAAAAAAAAAAJgCAABkcnMvZG93&#10;bnJldi54bWxQSwUGAAAAAAQABAD1AAAAhwMAAAAA&#10;" path="m5,l,34r53,6l58,6,5,xe" fillcolor="black" stroked="f">
                <v:path arrowok="t" o:connecttype="custom" o:connectlocs="5,0;0,34;53,40;58,6;5,0" o:connectangles="0,0,0,0,0"/>
              </v:shape>
              <v:shape id="Freeform 105" o:spid="_x0000_s4538" style="position:absolute;left:4835;top:3830;width:76;height:41;visibility:visible;mso-wrap-style:square;v-text-anchor:top" coordsize="76,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Ru3eMIA&#10;AADcAAAADwAAAGRycy9kb3ducmV2LnhtbERPTWvCQBC9F/wPywi91Y0Wq0RXEaHUU6AqeB2yYxLN&#10;zobsJln767tCobd5vM9Zb4OpRU+tqywrmE4SEMS51RUXCs6nz7clCOeRNdaWScGDHGw3o5c1ptoO&#10;/E390RcihrBLUUHpfZNK6fKSDLqJbYgjd7WtQR9hW0jd4hDDTS1nSfIhDVYcG0psaF9Sfj92RsFX&#10;n81v+9At6z7rQrdoaPi5ZEq9jsNuBcJT8P/iP/dBx/nJOzyfiRfIz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9G7d4wgAAANwAAAAPAAAAAAAAAAAAAAAAAJgCAABkcnMvZG93&#10;bnJldi54bWxQSwUGAAAAAAQABAD1AAAAhwMAAAAA&#10;" path="m5,l,34r71,7l76,7,5,xe" fillcolor="black" stroked="f">
                <v:path arrowok="t" o:connecttype="custom" o:connectlocs="5,0;0,34;71,41;76,7;5,0" o:connectangles="0,0,0,0,0"/>
              </v:shape>
              <v:shape id="Freeform 106" o:spid="_x0000_s4539" style="position:absolute;left:4834;top:3831;width:5;height:34;visibility:visible;mso-wrap-style:square;v-text-anchor:top" coordsize="5,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QODBsAA&#10;AADcAAAADwAAAGRycy9kb3ducmV2LnhtbERPTUsDMRC9C/0PYQRvdlaRbdk2LaUgeBJcC+1xSMbN&#10;4mayJHG7/nsjCN7m8T5nu5/9oCaOqQ+i4WFZgWIxwfbSaTi9P9+vQaVMYmkIwhq+OcF+t7jZUmPD&#10;Vd54anOnSoikhjS4nMcGMRnHntIyjCyF+wjRUy4wdmgjXUu4H/Cxqmr01EtpcDTy0bH5bL+8Bryc&#10;Y71aHeoL49S2eDJueDVa393Ohw2ozHP+F/+5X2yZXz3B7zPlAtz9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2QODBsAAAADcAAAADwAAAAAAAAAAAAAAAACYAgAAZHJzL2Rvd25y&#10;ZXYueG1sUEsFBgAAAAAEAAQA9QAAAIUDAAAAAA==&#10;" path="m5,r,l,34r,l5,xe" fillcolor="black" stroked="f">
                <v:path arrowok="t" o:connecttype="custom" o:connectlocs="5,0;5,0;0,34;0,34;5,0" o:connectangles="0,0,0,0,0"/>
              </v:shape>
              <v:shape id="Freeform 107" o:spid="_x0000_s4540" style="position:absolute;left:4904;top:3838;width:17;height:34;visibility:visible;mso-wrap-style:square;v-text-anchor:top" coordsize="17,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6r/usAA&#10;AADcAAAADwAAAGRycy9kb3ducmV2LnhtbERPzYrCMBC+L+w7hBG8bVMFRappWZQFcU/aPsDQzLbF&#10;ZlKa2FaffiMI3ubj+51dNplWDNS7xrKCRRSDIC6tbrhSUOQ/XxsQziNrbC2Tgjs5yNLPjx0m2o58&#10;puHiKxFC2CWooPa+S6R0ZU0GXWQ74sD92d6gD7CvpO5xDOGmlcs4XkuDDYeGGjva11ReLzejgI/5&#10;7Z7vT4Vul1f/GIdD8TselJrPpu8tCE+Tf4tf7qMO8+MVPJ8JF8j0H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6r/usAAAADcAAAADwAAAAAAAAAAAAAAAACYAgAAZHJzL2Rvd25y&#10;ZXYueG1sUEsFBgAAAAAEAAQA9QAAAIUDAAAAAA==&#10;" path="m7,l,33r10,1l17,2,7,xe" fillcolor="black" stroked="f">
                <v:path arrowok="t" o:connecttype="custom" o:connectlocs="7,0;0,33;10,34;17,2;7,0" o:connectangles="0,0,0,0,0"/>
              </v:shape>
              <v:shape id="Freeform 108" o:spid="_x0000_s4541" style="position:absolute;left:4904;top:3838;width:7;height:34;visibility:visible;mso-wrap-style:square;v-text-anchor:top" coordsize="7,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gI5cIA&#10;AADcAAAADwAAAGRycy9kb3ducmV2LnhtbERPTYvCMBC9C/6HMMJeRFM9iFSjLCuCe1BY3cP2NjRj&#10;W2wmJYlt/fdGWPA2j/c5621vatGS85VlBbNpAoI4t7riQsHvZT9ZgvABWWNtmRQ8yMN2MxysMdW2&#10;4x9qz6EQMYR9igrKEJpUSp+XZNBPbUMcuat1BkOErpDaYRfDTS3nSbKQBiuODSU29FVSfjvfjYKT&#10;OWZ/Gc1ddt/Rd+u7x3i2r5T6GPWfKxCB+vAW/7sPOs5PFvB6Jl4gN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KyAjlwgAAANwAAAAPAAAAAAAAAAAAAAAAAJgCAABkcnMvZG93&#10;bnJldi54bWxQSwUGAAAAAAQABAD1AAAAhwMAAAAA&#10;" path="m5,l7,,,34,,33,5,xe" fillcolor="black" stroked="f">
                <v:path arrowok="t" o:connecttype="custom" o:connectlocs="5,0;7,0;0,34;0,33;5,0" o:connectangles="0,0,0,0,0"/>
              </v:shape>
              <v:shape id="Freeform 109" o:spid="_x0000_s4542" style="position:absolute;left:4979;top:3849;width:20;height:35;visibility:visible;mso-wrap-style:square;v-text-anchor:top" coordsize="20,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8hpJsMA&#10;AADcAAAADwAAAGRycy9kb3ducmV2LnhtbERPzWrCQBC+F3yHZQQvxWzqoZXoKioESw8tbnyAITsm&#10;wexsyG6T+PbdQqG3+fh+Z7ufbCsG6n3jWMFLkoIgLp1puFJwLfLlGoQPyAZbx6TgQR72u9nTFjPj&#10;Rr7QoEMlYgj7DBXUIXSZlL6syaJPXEccuZvrLYYI+0qaHscYblu5StNXabHh2FBjR6eayrv+tgqm&#10;z/z23J0/1l+H0R413vVYVFqpxXw6bEAEmsK/+M/9buL89A1+n4kXyN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8hpJsMAAADcAAAADwAAAAAAAAAAAAAAAACYAgAAZHJzL2Rv&#10;d25yZXYueG1sUEsFBgAAAAAEAAQA9QAAAIgDAAAAAA==&#10;" path="m7,l,32r14,3l20,3,7,xe" fillcolor="black" stroked="f">
                <v:path arrowok="t" o:connecttype="custom" o:connectlocs="7,0;0,32;14,35;20,3;7,0" o:connectangles="0,0,0,0,0"/>
              </v:shape>
              <v:shape id="Freeform 110" o:spid="_x0000_s4543" style="position:absolute;left:5044;top:3859;width:21;height:34;visibility:visible;mso-wrap-style:square;v-text-anchor:top" coordsize="21,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3rhncUA&#10;AADcAAAADwAAAGRycy9kb3ducmV2LnhtbESPQWvCQBCF74X+h2UK3upGD0VSVykBIfRgMfXS25gd&#10;s9HsbMiuGv+9cxB6m+G9ee+b5Xr0nbrSENvABmbTDBRxHWzLjYH97+Z9ASomZItdYDJwpwjr1evL&#10;EnMbbryja5UaJSEcczTgUupzrWPtyGOchp5YtGMYPCZZh0bbAW8S7js9z7IP7bFlaXDYU+GoPlcX&#10;b2BxKL5PVeF22/LSlLN20//suz9jJm/j1yeoRGP6Nz+vSyv4mdDKMzKBXj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euGdxQAAANwAAAAPAAAAAAAAAAAAAAAAAJgCAABkcnMv&#10;ZG93bnJldi54bWxQSwUGAAAAAAQABAD1AAAAigMAAAAA&#10;" path="m7,l,33r14,1l21,2,7,xe" fillcolor="black" stroked="f">
                <v:path arrowok="t" o:connecttype="custom" o:connectlocs="7,0;0,33;14,34;21,2;7,0" o:connectangles="0,0,0,0,0"/>
              </v:shape>
              <v:shape id="Freeform 111" o:spid="_x0000_s4544" style="position:absolute;left:5110;top:3869;width:11;height:34;visibility:visible;mso-wrap-style:square;v-text-anchor:top" coordsize="11,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isXcEA&#10;AADcAAAADwAAAGRycy9kb3ducmV2LnhtbERPTWvCQBC9F/wPywi91Y09lBpdRQVFPKXWS29jdkyC&#10;2dmwOzXx33cLhd7m8T5nsRpcq+4UYuPZwHSSgSIuvW24MnD+3L28g4qCbLH1TAYeFGG1HD0tMLe+&#10;5w+6n6RSKYRjjgZqkS7XOpY1OYwT3xEn7uqDQ0kwVNoG7FO4a/Vrlr1phw2nhho72tZU3k7fzkBf&#10;VFG+2uaCYX/cFNf1rLidxZjn8bCegxIa5F/85z7YND+bwe8z6QK9/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CIrF3BAAAA3AAAAA8AAAAAAAAAAAAAAAAAmAIAAGRycy9kb3du&#10;cmV2LnhtbFBLBQYAAAAABAAEAPUAAACGAwAAAAA=&#10;" path="m6,l,33r5,1l11,2,6,xe" fillcolor="black" stroked="f">
                <v:path arrowok="t" o:connecttype="custom" o:connectlocs="6,0;0,33;5,34;11,2;6,0" o:connectangles="0,0,0,0,0"/>
              </v:shape>
              <v:shape id="Freeform 112" o:spid="_x0000_s4545" style="position:absolute;left:5044;top:3859;width:7;height:33;visibility:visible;mso-wrap-style:square;v-text-anchor:top" coordsize="7,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i2dVsEA&#10;AADcAAAADwAAAGRycy9kb3ducmV2LnhtbESPQYvCMBCF78L+hzAL3jRtxWXpGkUEwYMXXX/A0Mw2&#10;xWZSkqzWf+8cBG8zvDfvfbPajL5XN4qpC2ygnBegiJtgO24NXH73s29QKSNb7AOTgQcl2Kw/Jius&#10;bbjziW7n3CoJ4VSjAZfzUGudGkce0zwMxKL9hegxyxpbbSPeJdz3uiqKL+2xY2lwONDOUXM9/3sD&#10;W1/xYrCsy2VclE2oru5xvBgz/Ry3P6Ayjfltfl0frOCXgi/PyAR6/QQ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ItnVbBAAAA3AAAAA8AAAAAAAAAAAAAAAAAmAIAAGRycy9kb3du&#10;cmV2LnhtbFBLBQYAAAAABAAEAPUAAACGAwAAAAA=&#10;" path="m7,r,l,33r,l7,xe" fillcolor="black" stroked="f">
                <v:path arrowok="t" o:connecttype="custom" o:connectlocs="7,0;7,0;0,33;0,33;7,0" o:connectangles="0,0,0,0,0"/>
              </v:shape>
              <v:shape id="Freeform 113" o:spid="_x0000_s4546" style="position:absolute;left:5115;top:3871;width:18;height:34;visibility:visible;mso-wrap-style:square;v-text-anchor:top" coordsize="18,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e6u8QA&#10;AADcAAAADwAAAGRycy9kb3ducmV2LnhtbERPS2vCQBC+F/wPywi91U1sEYmuUgqlyanWF/Y2ZKdJ&#10;aHZ2yW5N/PduQfA2H99zluvBtOJMnW8sK0gnCQji0uqGKwX73fvTHIQPyBpby6TgQh7Wq9HDEjNt&#10;e/6i8zZUIoawz1BBHYLLpPRlTQb9xDriyP3YzmCIsKuk7rCP4aaV0ySZSYMNx4YaHb3VVP5u/4yC&#10;6XP/UnwWx+JycMNp85EX89x9K/U4Hl4XIAIN4S6+uXMd56cp/D8TL5CrK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QHurvEAAAA3AAAAA8AAAAAAAAAAAAAAAAAmAIAAGRycy9k&#10;b3ducmV2LnhtbFBLBQYAAAAABAAEAPUAAACJAwAAAAA=&#10;" path="m6,l,32r11,2l18,1,6,xe" fillcolor="black" stroked="f">
                <v:path arrowok="t" o:connecttype="custom" o:connectlocs="6,0;0,32;11,34;18,1;6,0" o:connectangles="0,0,0,0,0"/>
              </v:shape>
              <v:shape id="Freeform 114" o:spid="_x0000_s4547" style="position:absolute;left:5178;top:3881;width:15;height:34;visibility:visible;mso-wrap-style:square;v-text-anchor:top" coordsize="15,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E2D8MA&#10;AADcAAAADwAAAGRycy9kb3ducmV2LnhtbESPQYvCMBCF7wv+hzCCtzVthUWqUUQQKghldWHxNjRj&#10;W2wmpYm2/nsjCN5meO9982a5Hkwj7tS52rKCeBqBIC6srrlU8Hfafc9BOI+ssbFMCh7kYL0afS0x&#10;1bbnX7offSkChF2KCirv21RKV1Rk0E1tSxy0i+0M+rB2pdQd9gFuGplE0Y80WHO4UGFL24qK6/Fm&#10;AqXZZ3nvD/+XWVzb/HqWySPLlZqMh80ChKfBf8zvdKZD/TiB1zNhArl6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kE2D8MAAADcAAAADwAAAAAAAAAAAAAAAACYAgAAZHJzL2Rv&#10;d25yZXYueG1sUEsFBgAAAAAEAAQA9QAAAIgDAAAAAA==&#10;" path="m7,l,33r9,1l15,2,7,xe" fillcolor="black" stroked="f">
                <v:path arrowok="t" o:connecttype="custom" o:connectlocs="7,0;0,33;9,34;15,2;7,0" o:connectangles="0,0,0,0,0"/>
              </v:shape>
              <v:shape id="Freeform 115" o:spid="_x0000_s4548" style="position:absolute;left:5115;top:3871;width:6;height:32;visibility:visible;mso-wrap-style:square;v-text-anchor:top" coordsize="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Cg0VMEA&#10;AADcAAAADwAAAGRycy9kb3ducmV2LnhtbERPS4vCMBC+L/gfwix401SFsnSNIovvy7oqeB2TsS02&#10;k9JE7f77jSDsbT6+54ynra3EnRpfOlYw6CcgiLUzJecKjodF7wOED8gGK8ek4Jc8TCedtzFmxj34&#10;h+77kIsYwj5DBUUIdSal1wVZ9H1XE0fu4hqLIcIml6bBRwy3lRwmSSotlhwbCqzpqyB93d+sgnSr&#10;F+e52X2flykdNvq0Om5GrFT3vZ19ggjUhn/xy702cf5gBM9n4gVy8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woNFTBAAAA3AAAAA8AAAAAAAAAAAAAAAAAmAIAAGRycy9kb3du&#10;cmV2LnhtbFBLBQYAAAAABAAEAPUAAACGAwAAAAA=&#10;" path="m6,r,l,32r,l6,xe" fillcolor="black" stroked="f">
                <v:path arrowok="t" o:connecttype="custom" o:connectlocs="6,0;6,0;0,32;0,32;6,0" o:connectangles="0,0,0,0,0"/>
              </v:shape>
              <v:shape id="Freeform 116" o:spid="_x0000_s4549" style="position:absolute;left:5185;top:3883;width:80;height:50;visibility:visible;mso-wrap-style:square;v-text-anchor:top" coordsize="80,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OvD8IA&#10;AADcAAAADwAAAGRycy9kb3ducmV2LnhtbERPS4vCMBC+C/6HMII3TX2gbm0UlbrI3lb3sMehGdtq&#10;MylN1PrvN4Kwt/n4npOsW1OJOzWutKxgNIxAEGdWl5wr+DntBwsQziNrrCyTgic5WK+6nQRjbR/8&#10;Tfejz0UIYRejgsL7OpbSZQUZdENbEwfubBuDPsAml7rBRwg3lRxH0UwaLDk0FFjTrqDserwZBdml&#10;IruYf53Sj81kaz71M53/lkr1e+1mCcJT6//Fb/dBh/mjKbyeCRfI1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Q68PwgAAANwAAAAPAAAAAAAAAAAAAAAAAJgCAABkcnMvZG93&#10;bnJldi54bWxQSwUGAAAAAAQABAD1AAAAhwMAAAAA&#10;" path="m10,l,32,70,50,80,17,10,xe" fillcolor="black" stroked="f">
                <v:path arrowok="t" o:connecttype="custom" o:connectlocs="10,0;0,32;70,50;80,17;10,0" o:connectangles="0,0,0,0,0"/>
              </v:shape>
              <v:shape id="Freeform 117" o:spid="_x0000_s4550" style="position:absolute;left:5185;top:3883;width:10;height:32;visibility:visible;mso-wrap-style:square;v-text-anchor:top" coordsize="10,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uoy8EA&#10;AADcAAAADwAAAGRycy9kb3ducmV2LnhtbERPTYvCMBC9C/6HMMLeNNVFka5RZFmpN7X14HFoZtti&#10;M+k2WVv/vREEb/N4n7Pa9KYWN2pdZVnBdBKBIM6trrhQcM524yUI55E11pZJwZ0cbNbDwQpjbTs+&#10;0S31hQgh7GJUUHrfxFK6vCSDbmIb4sD92tagD7AtpG6xC+GmlrMoWkiDFYeGEhv6Lim/pv9GQb8/&#10;bNNst8Tj3yy5fnZFwpefRKmPUb/9AuGp92/xy73XYf50Ds9nwgVy/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iLqMvBAAAA3AAAAA8AAAAAAAAAAAAAAAAAmAIAAGRycy9kb3du&#10;cmV2LnhtbFBLBQYAAAAABAAEAPUAAACGAwAAAAA=&#10;" path="m8,r2,l2,32,,32,8,xe" fillcolor="black" stroked="f">
                <v:path arrowok="t" o:connecttype="custom" o:connectlocs="8,0;10,0;2,32;0,32;8,0" o:connectangles="0,0,0,0,0"/>
              </v:shape>
              <v:shape id="Freeform 118" o:spid="_x0000_s4551" style="position:absolute;left:5254;top:3900;width:62;height:49;visibility:visible;mso-wrap-style:square;v-text-anchor:top" coordsize="62,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lYcT8IA&#10;AADcAAAADwAAAGRycy9kb3ducmV2LnhtbERPzWqDQBC+F/IOywR6a1ZzsMW4SggEemlF2weYuhOV&#10;uLOyu0lMn75bKPQ2H9/vFNViJnEl50fLCtJNAoK4s3rkXsHnx/HpBYQPyBony6TgTh6qcvVQYK7t&#10;jRu6tqEXMYR9jgqGEOZcSt8NZNBv7EwcuZN1BkOErpfa4S2Gm0lukySTBkeODQPOdBioO7cXo2DZ&#10;Ns9h/jb1oWl1re9v7r1LvpR6XC/7HYhAS/gX/7lfdZyfZvD7TLxAlj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iVhxPwgAAANwAAAAPAAAAAAAAAAAAAAAAAJgCAABkcnMvZG93&#10;bnJldi54bWxQSwUGAAAAAAQABAD1AAAAhwMAAAAA&#10;" path="m15,l,31,47,49,62,18,15,xe" fillcolor="black" stroked="f">
                <v:path arrowok="t" o:connecttype="custom" o:connectlocs="15,0;0,31;47,49;62,18;15,0" o:connectangles="0,0,0,0,0"/>
              </v:shape>
              <v:shape id="Freeform 119" o:spid="_x0000_s4552" style="position:absolute;left:5252;top:3900;width:15;height:33;visibility:visible;mso-wrap-style:square;v-text-anchor:top" coordsize="15,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drycMA&#10;AADcAAAADwAAAGRycy9kb3ducmV2LnhtbERPTWsCMRC9C/6HMAVvmrWWKqtRrKLtRaRWD96GzXSz&#10;uJksm+iu/74pCN7m8T5ntmhtKW5U+8KxguEgAUGcOV1wruD4s+lPQPiArLF0TAru5GEx73ZmmGrX&#10;8DfdDiEXMYR9igpMCFUqpc8MWfQDVxFH7tfVFkOEdS51jU0Mt6V8TZJ3abHg2GCwopWh7HK4WgXF&#10;bmW2b2e3/xjZSbP+vJfcXE5K9V7a5RREoDY8xQ/3l47zh2P4fyZeIO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vdrycMAAADcAAAADwAAAAAAAAAAAAAAAACYAgAAZHJzL2Rv&#10;d25yZXYueG1sUEsFBgAAAAAEAAQA9QAAAIgDAAAAAA==&#10;" path="m13,r2,2l3,33,,33,13,xe" fillcolor="black" stroked="f">
                <v:path arrowok="t" o:connecttype="custom" o:connectlocs="13,0;15,2;3,33;0,33;13,0" o:connectangles="0,0,0,0,0"/>
              </v:shape>
              <v:shape id="Freeform 120" o:spid="_x0000_s4553" style="position:absolute;left:5359;top:3946;width:30;height:36;visibility:visible;mso-wrap-style:square;v-text-anchor:top" coordsize="30,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s4YcQA&#10;AADcAAAADwAAAGRycy9kb3ducmV2LnhtbESPT2/CMAzF75P2HSIjcRtJOSDWERBC2sSNP+Owo9d4&#10;TdXGqZoMyrfHh0m72XrP7/282oyhU1caUhPZQjEzoIir6BquLVw+31+WoFJGdthFJgt3SrBZPz+t&#10;sHTxxie6nnOtJIRTiRZ8zn2pdao8BUyz2BOL9hOHgFnWodZuwJuEh07PjVnogA1Lg8eedp6q9vwb&#10;LLRfx3Rgc3qd+92+SB/fZhm71trpZNy+gco05n/z3/XeCX4htPKMTKD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GLOGHEAAAA3AAAAA8AAAAAAAAAAAAAAAAAmAIAAGRycy9k&#10;b3ducmV2LnhtbFBLBQYAAAAABAAEAPUAAACJAwAAAAA=&#10;" path="m19,l,30r12,6l30,6,19,xe" fillcolor="black" stroked="f">
                <v:path arrowok="t" o:connecttype="custom" o:connectlocs="19,0;0,30;12,36;30,6;19,0" o:connectangles="0,0,0,0,0"/>
              </v:shape>
              <v:shape id="Freeform 121" o:spid="_x0000_s4554" style="position:absolute;left:5414;top:3977;width:34;height:34;visibility:visible;mso-wrap-style:square;v-text-anchor:top" coordsize="34,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j6ScEA&#10;AADcAAAADwAAAGRycy9kb3ducmV2LnhtbERPTWsCMRC9F/wPYYTeamIPbV2NokKl9NRGEbyNm3E3&#10;uJksm6jbf98UCt7m8T5ntuh9I67URRdYw3ikQBCXwTquNOy2709vIGJCttgEJg0/FGExHzzMsLDh&#10;xt90NakSOYRjgRrqlNpCyljW5DGOQkucuVPoPKYMu0raDm853DfyWakX6dFxbqixpXVN5dlcvAY6&#10;mP3nRjr3urIrbr+ORqmj0fpx2C+nIBL16S7+d3/YPH88gb9n8gVy/g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Jo+knBAAAA3AAAAA8AAAAAAAAAAAAAAAAAmAIAAGRycy9kb3du&#10;cmV2LnhtbFBLBQYAAAAABAAEAPUAAACGAwAAAAA=&#10;" path="m22,l,28r12,6l34,6,22,xe" fillcolor="black" stroked="f">
                <v:path arrowok="t" o:connecttype="custom" o:connectlocs="22,0;0,28;12,34;34,6;22,0" o:connectangles="0,0,0,0,0"/>
              </v:shape>
              <v:shape id="Freeform 122" o:spid="_x0000_s4555" style="position:absolute;left:5470;top:4010;width:35;height:36;visibility:visible;mso-wrap-style:square;v-text-anchor:top" coordsize="35,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jlOQ8MA&#10;AADcAAAADwAAAGRycy9kb3ducmV2LnhtbESPQWvCQBCF74X+h2UKvdVNA0pJXaUUUr1Wi+dpdkzS&#10;ZmdDZtXor3cOgrcZ3pv3vpkvx9CZIw3SRnbwOsnAEFfRt1w7+NmWL29gJCF77CKTgzMJLBePD3Ms&#10;fDzxNx03qTYawlKggyalvrBWqoYCyiT2xKrt4xAw6TrU1g940vDQ2TzLZjZgy9rQYE+fDVX/m0Nw&#10;sJ/Kb3vZXbaVZN1fuZK8PPdfzj0/jR/vYBKN6W6+Xa+94ueKr8/oBHZx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jlOQ8MAAADcAAAADwAAAAAAAAAAAAAAAACYAgAAZHJzL2Rv&#10;d25yZXYueG1sUEsFBgAAAAAEAAQA9QAAAIgDAAAAAA==&#10;" path="m21,l,28r13,8l35,8,21,xe" fillcolor="black" stroked="f">
                <v:path arrowok="t" o:connecttype="custom" o:connectlocs="21,0;0,28;13,36;35,8;21,0" o:connectangles="0,0,0,0,0"/>
              </v:shape>
              <v:shape id="Freeform 123" o:spid="_x0000_s4556" style="position:absolute;left:5528;top:4045;width:25;height:29;visibility:visible;mso-wrap-style:square;v-text-anchor:top" coordsize="25,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v4mMIA&#10;AADcAAAADwAAAGRycy9kb3ducmV2LnhtbESPT4vCMBDF78J+hzCCN00tbJGuUURYWdiTfxD2NjRj&#10;W0wmJYm1++2NIHib4b33mzfL9WCN6MmH1rGC+SwDQVw53XKt4HT8ni5AhIis0TgmBf8UYL36GC2x&#10;1O7Oe+oPsRYJwqFEBU2MXSllqBqyGGauI07axXmLMa2+ltrjPcGtkXmWFdJiy+lCgx1tG6quh5tV&#10;0Edf6CrfDGb3Z4+/nwllzoVSk/Gw+QIRaYhv8yv9o1P9fA7PZ9IEcvU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aG/iYwgAAANwAAAAPAAAAAAAAAAAAAAAAAJgCAABkcnMvZG93&#10;bnJldi54bWxQSwUGAAAAAAQABAD1AAAAhwMAAAAA&#10;" path="m22,l,28r4,1l25,1,22,xe" fillcolor="black" stroked="f">
                <v:path arrowok="t" o:connecttype="custom" o:connectlocs="22,0;0,28;4,29;25,1;22,0" o:connectangles="0,0,0,0,0"/>
              </v:shape>
              <v:shape id="Freeform 124" o:spid="_x0000_s4557" style="position:absolute;left:5532;top:4046;width:92;height:71;visibility:visible;mso-wrap-style:square;v-text-anchor:top" coordsize="92,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CcRTMEA&#10;AADcAAAADwAAAGRycy9kb3ducmV2LnhtbERPTYvCMBC9C/sfwix407Q9iFRj0QVBBAW7HjwOzWxb&#10;tpl0m9jWf28EYW/zeJ+zzkbTiJ46V1tWEM8jEMSF1TWXCq7f+9kShPPIGhvLpOBBDrLNx2SNqbYD&#10;X6jPfSlCCLsUFVTet6mUrqjIoJvbljhwP7Yz6APsSqk7HEK4aWQSRQtpsObQUGFLXxUVv/ndKLgc&#10;8+F4SuLd+Le8Ha5n1GfTn5Safo7bFQhPo/8Xv90HHeYnCbyeCRfIz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wnEUzBAAAA3AAAAA8AAAAAAAAAAAAAAAAAmAIAAGRycy9kb3du&#10;cmV2LnhtbFBLBQYAAAAABAAEAPUAAACGAwAAAAA=&#10;" path="m21,l,28,70,71,92,43,21,xe" fillcolor="black" stroked="f">
                <v:path arrowok="t" o:connecttype="custom" o:connectlocs="21,0;0,28;70,71;92,43;21,0" o:connectangles="0,0,0,0,0"/>
              </v:shape>
              <v:shape id="Freeform 125" o:spid="_x0000_s4558" style="position:absolute;left:5530;top:4048;width:22;height:28;visibility:visible;mso-wrap-style:square;v-text-anchor:top" coordsize="22,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7Vy9cMA&#10;AADcAAAADwAAAGRycy9kb3ducmV2LnhtbERPTWsCMRC9F/wPYYReimbrQiurUUQo9NZWpeht2Iyb&#10;6Gay3aTr+u9NoeBtHu9z5sve1aKjNljPCp7HGQji0mvLlYLd9m00BREissbaMym4UoDlYvAwx0L7&#10;C39Rt4mVSCEcClRgYmwKKUNpyGEY+4Y4cUffOowJtpXULV5SuKvlJMtepEPLqcFgQ2tD5Xnz6xRg&#10;fqibqV3vf16fvnM2p+5zaz+Uehz2qxmISH28i//d7zrNn+Tw90y6QC5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7Vy9cMAAADcAAAADwAAAAAAAAAAAAAAAACYAgAAZHJzL2Rv&#10;d25yZXYueG1sUEsFBgAAAAAEAAQA9QAAAIgDAAAAAA==&#10;" path="m22,r,l,28r,l22,xe" fillcolor="black" stroked="f">
                <v:path arrowok="t" o:connecttype="custom" o:connectlocs="22,0;22,0;0,28;0,28;22,0" o:connectangles="0,0,0,0,0"/>
              </v:shape>
              <v:shape id="Freeform 126" o:spid="_x0000_s4559" style="position:absolute;left:5602;top:4089;width:58;height:50;visibility:visible;mso-wrap-style:square;v-text-anchor:top" coordsize="58,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D7Y8MA&#10;AADcAAAADwAAAGRycy9kb3ducmV2LnhtbERP0WrCQBB8L/gPxwq+1YsixUZPCYJS+2Bp1Pclt+aC&#10;ub2Yu5r4916h0LfZnZ2ZneW6t7W4U+srxwom4wQEceF0xaWC03H7OgfhA7LG2jEpeJCH9WrwssRU&#10;u46/6Z6HUkQT9ikqMCE0qZS+MGTRj11DHLmLay2GOLal1C120dzWcpokb9JixTHBYEMbQ8U1/7EK&#10;biYrb1+f+/l5l79v4y477LhTajTsswWIQH34P/5Tf+j4/nQGv2UiArl6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MD7Y8MAAADcAAAADwAAAAAAAAAAAAAAAACYAgAAZHJzL2Rv&#10;d25yZXYueG1sUEsFBgAAAAAEAAQA9QAAAIgDAAAAAA==&#10;" path="m22,l,28,37,50,58,22,22,xe" fillcolor="black" stroked="f">
                <v:path arrowok="t" o:connecttype="custom" o:connectlocs="22,0;0,28;37,50;58,22;22,0" o:connectangles="0,0,0,0,0"/>
              </v:shape>
              <v:shape id="Freeform 127" o:spid="_x0000_s4560" style="position:absolute;left:5600;top:4091;width:22;height:28;visibility:visible;mso-wrap-style:square;v-text-anchor:top" coordsize="22,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BPGsMA&#10;AADcAAAADwAAAGRycy9kb3ducmV2LnhtbERPTWsCMRC9F/wPYYReimZVqrIaRYSCN1stpb0Nm3ET&#10;3Uy2m3Td/vumIHibx/uc5bpzlWipCdazgtEwA0FceG25VPB+fBnMQYSIrLHyTAp+KcB61XtYYq79&#10;ld+oPcRSpBAOOSowMda5lKEw5DAMfU2cuJNvHMYEm1LqBq8p3FVynGVT6dByajBY09ZQcTn8OAU4&#10;+arqud1+fs+ePiZszu3r0e6Veux3mwWISF28i2/unU7zx8/w/0y6QK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xBPGsMAAADcAAAADwAAAAAAAAAAAAAAAACYAgAAZHJzL2Rv&#10;d25yZXYueG1sUEsFBgAAAAAEAAQA9QAAAIgDAAAAAA==&#10;" path="m22,r,l,28r,l22,xe" fillcolor="black" stroked="f">
                <v:path arrowok="t" o:connecttype="custom" o:connectlocs="22,0;22,0;0,28;0,28;22,0" o:connectangles="0,0,0,0,0"/>
              </v:shape>
              <v:shape id="Freeform 128" o:spid="_x0000_s4561" style="position:absolute;left:5694;top:4145;width:33;height:34;visibility:visible;mso-wrap-style:square;v-text-anchor:top" coordsize="33,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8ZVMMA&#10;AADcAAAADwAAAGRycy9kb3ducmV2LnhtbERPTWvDMAy9D/ofjAq9jNZpBqGkdUs3GPQUWDYYuYlY&#10;TUJjObW9JPv382Cwmx7vU4fTbHoxkvOdZQXbTQKCuLa640bBx/vregfCB2SNvWVS8E0eTsfFwwFz&#10;bSd+o7EMjYgh7HNU0IYw5FL6uiWDfmMH4shdrTMYInSN1A6nGG56mSZJJg12HBtaHOilpfpWfhkF&#10;z2NVPvn581ptq7vzQ1HUOnlUarWcz3sQgebwL/5zX3Scn2bw+0y8QB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8ZVMMAAADcAAAADwAAAAAAAAAAAAAAAACYAgAAZHJzL2Rv&#10;d25yZXYueG1sUEsFBgAAAAAEAAQA9QAAAIgDAAAAAA==&#10;" path="m22,l,28r12,6l33,6,22,xe" fillcolor="black" stroked="f">
                <v:path arrowok="t" o:connecttype="custom" o:connectlocs="22,0;0,28;12,34;33,6;22,0" o:connectangles="0,0,0,0,0"/>
              </v:shape>
              <v:shape id="Freeform 129" o:spid="_x0000_s4562" style="position:absolute;left:5747;top:4178;width:36;height:35;visibility:visible;mso-wrap-style:square;v-text-anchor:top" coordsize="36,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cubcAA&#10;AADcAAAADwAAAGRycy9kb3ducmV2LnhtbERPTYvCMBC9C/sfwgh701QRla6xiCB41VXxODSzTW0z&#10;qU3Wdv/9RhC8zeN9zirrbS0e1PrSsYLJOAFBnDtdcqHg9L0bLUH4gKyxdkwK/shDtv4YrDDVruMD&#10;PY6hEDGEfYoKTAhNKqXPDVn0Y9cQR+7HtRZDhG0hdYtdDLe1nCbJXFosOTYYbGhrKK+Ov1aBm50v&#10;vFv4e7W53ramu0+WYVYr9TnsN18gAvXhLX659zrOny7g+Uy8QK7/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vcubcAAAADcAAAADwAAAAAAAAAAAAAAAACYAgAAZHJzL2Rvd25y&#10;ZXYueG1sUEsFBgAAAAAEAAQA9QAAAIUDAAAAAA==&#10;" path="m24,l,28r12,7l36,7,24,xe" fillcolor="black" stroked="f">
                <v:path arrowok="t" o:connecttype="custom" o:connectlocs="24,0;0,28;12,35;36,7;24,0" o:connectangles="0,0,0,0,0"/>
              </v:shape>
              <v:shape id="Freeform 130" o:spid="_x0000_s4563" style="position:absolute;left:5803;top:4213;width:33;height:35;visibility:visible;mso-wrap-style:square;v-text-anchor:top" coordsize="33,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fmMQA&#10;AADcAAAADwAAAGRycy9kb3ducmV2LnhtbESPzWrDMBCE74W+g9hAbo2cmIbUjRLaQiHQS376AIu0&#10;sU2tlZHU2Hn77CGQ2y4zO/Ptejv6Tl0opjawgfmsAEVsg2u5NvB7+n5ZgUoZ2WEXmAxcKcF28/y0&#10;xsqFgQ90OeZaSQinCg00OfeV1sk25DHNQk8s2jlEj1nWWGsXcZBw3+lFUSy1x5alocGevhqyf8d/&#10;b6B8+1zG8jyMNnRpr19L28aflTHTyfjxDirTmB/m+/XOCf5CaOUZmUBv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wPn5jEAAAA3AAAAA8AAAAAAAAAAAAAAAAAmAIAAGRycy9k&#10;b3ducmV2LnhtbFBLBQYAAAAABAAEAPUAAACJAwAAAAA=&#10;" path="m23,l,28r10,7l33,7,23,xe" fillcolor="black" stroked="f">
                <v:path arrowok="t" o:connecttype="custom" o:connectlocs="23,0;0,28;10,35;33,7;23,0" o:connectangles="0,0,0,0,0"/>
              </v:shape>
              <v:shape id="Freeform 131" o:spid="_x0000_s4564" style="position:absolute;left:5813;top:4222;width:27;height:28;visibility:visible;mso-wrap-style:square;v-text-anchor:top" coordsize="2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drK08MA&#10;AADcAAAADwAAAGRycy9kb3ducmV2LnhtbERPzWrCQBC+C32HZQq96aYeRFNXkaJYWi1ofYAhOybB&#10;3dmYXU3i07uC0Nt8fL8znbfWiCvVvnSs4H2QgCDOnC45V3D4W/XHIHxA1mgck4KOPMxnL70ppto1&#10;vKPrPuQihrBPUUERQpVK6bOCLPqBq4gjd3S1xRBhnUtdYxPDrZHDJBlJiyXHhgIr+iwoO+0vVoE8&#10;75bh26y2ZnRpfm6/506vN51Sb6/t4gNEoDb8i5/uLx3nDyfweCZeIG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drK08MAAADcAAAADwAAAAAAAAAAAAAAAACYAgAAZHJzL2Rv&#10;d25yZXYueG1sUEsFBgAAAAAEAAQA9QAAAIgDAAAAAA==&#10;" path="m23,l,26r3,2l27,1,23,xe" fillcolor="black" stroked="f">
                <v:path arrowok="t" o:connecttype="custom" o:connectlocs="23,0;0,26;3,28;27,1;23,0" o:connectangles="0,0,0,0,0"/>
              </v:shape>
              <v:shape id="Freeform 132" o:spid="_x0000_s4565" style="position:absolute;left:5856;top:4253;width:51;height:46;visibility:visible;mso-wrap-style:square;v-text-anchor:top" coordsize="51,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8DmmMQA&#10;AADcAAAADwAAAGRycy9kb3ducmV2LnhtbESPT2vCQBDF74LfYRmhN91YaZXoKiIIQinUPwjehuyY&#10;BLOzYXcb02/fORR6m+G9ee83q03vGtVRiLVnA9NJBoq48Lbm0sDlvB8vQMWEbLHxTAZ+KMJmPRys&#10;MLf+yUfqTqlUEsIxRwNVSm2udSwqchgnviUW7e6DwyRrKLUN+JRw1+jXLHvXDmuWhgpb2lVUPE7f&#10;zkC7v02vFL8+PB3jp0sYurfL3JiXUb9dgkrUp3/z3/XBCv5M8OUZmUCv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A5pjEAAAA3AAAAA8AAAAAAAAAAAAAAAAAmAIAAGRycy9k&#10;b3ducmV2LnhtbFBLBQYAAAAABAAEAPUAAACJAwAAAAA=&#10;" path="m24,l,26,27,46,51,19,24,xe" fillcolor="black" stroked="f">
                <v:path arrowok="t" o:connecttype="custom" o:connectlocs="24,0;0,26;27,46;51,19;24,0" o:connectangles="0,0,0,0,0"/>
              </v:shape>
              <v:shape id="Freeform 133" o:spid="_x0000_s4566" style="position:absolute;left:5813;top:4222;width:23;height:28;visibility:visible;mso-wrap-style:square;v-text-anchor:top" coordsize="23,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ZupcIA&#10;AADcAAAADwAAAGRycy9kb3ducmV2LnhtbERPTWsCMRC9F/ofwhS81ayrbWVrlFYQBOnB1Etvw2bc&#10;XUwmyyZd139vBMHbPN7nLFaDs6KnLjSeFUzGGQji0puGKwWH383rHESIyAatZ1JwoQCr5fPTAgvj&#10;z7ynXsdKpBAOBSqoY2wLKUNZk8Mw9i1x4o6+cxgT7CppOjyncGdlnmXv0mHDqaHGltY1lSf97xTs&#10;8r83+x16Pcs/WhsPJ/0TdKPU6GX4+gQRaYgP8d29NWn+dAK3Z9IFcnk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GNm6lwgAAANwAAAAPAAAAAAAAAAAAAAAAAJgCAABkcnMvZG93&#10;bnJldi54bWxQSwUGAAAAAAQABAD1AAAAhwMAAAAA&#10;" path="m23,r,l,28,,26,23,xe" fillcolor="black" stroked="f">
                <v:path arrowok="t" o:connecttype="custom" o:connectlocs="23,0;23,0;0,28;0,26;23,0" o:connectangles="0,0,0,0,0"/>
              </v:shape>
              <v:shape id="Freeform 134" o:spid="_x0000_s4567" style="position:absolute;left:5881;top:4272;width:97;height:83;visibility:visible;mso-wrap-style:square;v-text-anchor:top" coordsize="97,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07uSMQA&#10;AADcAAAADwAAAGRycy9kb3ducmV2LnhtbERPS2sCMRC+F/wPYQQvpWZrqZSt2aUIYil48NFDb9Nk&#10;3F3cTJYk6u6/b4SCt/n4nrMoe9uKC/nQOFbwPM1AEGtnGq4UHParpzcQISIbbB2TgoEClMXoYYG5&#10;cVfe0mUXK5FCOOSooI6xy6UMuiaLYeo64sQdnbcYE/SVNB6vKdy2cpZlc2mx4dRQY0fLmvRpd7YK&#10;/OvQbFr9vV792vXX48+w1dmyV2oy7j/eQUTq41387/40af7LDG7PpAtk8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9O7kjEAAAA3AAAAA8AAAAAAAAAAAAAAAAAmAIAAGRycy9k&#10;b3ducmV2LnhtbFBLBQYAAAAABAAEAPUAAACJAwAAAAA=&#10;" path="m27,l,25,71,83,97,58,27,xe" fillcolor="black" stroked="f">
                <v:path arrowok="t" o:connecttype="custom" o:connectlocs="27,0;0,25;71,83;97,58;27,0" o:connectangles="0,0,0,0,0"/>
              </v:shape>
              <v:shape id="Freeform 135" o:spid="_x0000_s4568" style="position:absolute;left:5881;top:4272;width:27;height:27;visibility:visible;mso-wrap-style:square;v-text-anchor:top" coordsize="27,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7mDScAA&#10;AADcAAAADwAAAGRycy9kb3ducmV2LnhtbERPzYrCMBC+C75DGMGbplYU6RpFXIQFvWzbBxia2abY&#10;TEqTrd23N4Kwt/n4fmd/HG0rBup941jBapmAIK6cbrhWUBaXxQ6ED8gaW8ek4I88HA/TyR4z7R78&#10;TUMeahFD2GeowITQZVL6ypBFv3QdceR+XG8xRNjXUvf4iOG2lWmSbKXFhmODwY7Ohqp7/msV3Nwu&#10;pTQUl811KPPS3AqzlZ9KzWfj6QNEoDH8i9/uLx3nr9fweiZeIA9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47mDScAAAADcAAAADwAAAAAAAAAAAAAAAACYAgAAZHJzL2Rvd25y&#10;ZXYueG1sUEsFBgAAAAAEAAQA9QAAAIUDAAAAAA==&#10;" path="m26,r1,2l2,27,,27,26,xe" fillcolor="black" stroked="f">
                <v:path arrowok="t" o:connecttype="custom" o:connectlocs="26,0;27,2;2,27;0,27;26,0" o:connectangles="0,0,0,0,0"/>
              </v:shape>
              <v:shape id="Freeform 136" o:spid="_x0000_s4569" style="position:absolute;left:5952;top:4331;width:30;height:27;visibility:visible;mso-wrap-style:square;v-text-anchor:top" coordsize="30,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Ed0sMA&#10;AADcAAAADwAAAGRycy9kb3ducmV2LnhtbERPS2vCQBC+F/wPywi91Y1tUYlugrQp7UEFH6DHITsm&#10;wexsyG5N+u+7guBtPr7nLNLe1OJKrassKxiPIhDEudUVFwoO+6+XGQjnkTXWlknBHzlIk8HTAmNt&#10;O97SdecLEULYxaig9L6JpXR5SQbdyDbEgTvb1qAPsC2kbrEL4aaWr1E0kQYrDg0lNvRRUn7Z/RoF&#10;Wb4+rY7T2m++OzRuk10++yJT6nnYL+cgPPX+Ib67f3SY//YOt2fCBTL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TEd0sMAAADcAAAADwAAAAAAAAAAAAAAAACYAgAAZHJzL2Rv&#10;d25yZXYueG1sUEsFBgAAAAAEAAQA9QAAAIgDAAAAAA==&#10;" path="m26,l,24r3,3l30,3,26,xe" fillcolor="black" stroked="f">
                <v:path arrowok="t" o:connecttype="custom" o:connectlocs="26,0;0,24;3,27;30,3;26,0" o:connectangles="0,0,0,0,0"/>
              </v:shape>
              <v:shape id="Freeform 137" o:spid="_x0000_s4570" style="position:absolute;left:6004;top:4377;width:35;height:31;visibility:visible;mso-wrap-style:square;v-text-anchor:top" coordsize="35,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3DR8IA&#10;AADcAAAADwAAAGRycy9kb3ducmV2LnhtbERPTWvCQBC9F/wPywjemo0Vi6RZRRRRyKE0iuchO82m&#10;zc6G7FaTf+8WCr3N431OvhlsK27U+8axgnmSgiCunG64VnA5H55XIHxA1tg6JgUjedisJ085Ztrd&#10;+YNuZahFDGGfoQITQpdJ6StDFn3iOuLIfbreYoiwr6Xu8R7DbStf0vRVWmw4NhjsaGeo+i5/rIJC&#10;++p4uFK5LxbmPSwvY8NfpVKz6bB9AxFoCP/iP/dJx/mLJfw+Ey+Q6w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0HcNHwgAAANwAAAAPAAAAAAAAAAAAAAAAAJgCAABkcnMvZG93&#10;bnJldi54bWxQSwUGAAAAAAQABAD1AAAAhwMAAAAA&#10;" path="m26,l,23r8,8l35,7,26,xe" fillcolor="black" stroked="f">
                <v:path arrowok="t" o:connecttype="custom" o:connectlocs="26,0;0,23;8,31;35,7;26,0" o:connectangles="0,0,0,0,0"/>
              </v:shape>
              <v:shape id="Freeform 138" o:spid="_x0000_s4571" style="position:absolute;left:5952;top:4331;width:26;height:25;visibility:visible;mso-wrap-style:square;v-text-anchor:top" coordsize="26,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I9AsIA&#10;AADcAAAADwAAAGRycy9kb3ducmV2LnhtbERPS4vCMBC+C/6HMMJeZE13BZHaKCru4k2te/A4NNMH&#10;NpPSZG3990YQvM3H95xk1Zta3Kh1lWUFX5MIBHFmdcWFgr/zz+cchPPIGmvLpOBODlbL4SDBWNuO&#10;T3RLfSFCCLsYFZTeN7GULivJoJvYhjhwuW0N+gDbQuoWuxBuavkdRTNpsOLQUGJD25Kya/pvFBw2&#10;u+K08dnV7s7z7pIe8+P4Vyr1MerXCxCeev8Wv9x7HeZPZ/B8Jlwgl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Moj0CwgAAANwAAAAPAAAAAAAAAAAAAAAAAJgCAABkcnMvZG93&#10;bnJldi54bWxQSwUGAAAAAAQABAD1AAAAhwMAAAAA&#10;" path="m26,r,l,25,,24,26,xe" fillcolor="black" stroked="f">
                <v:path arrowok="t" o:connecttype="custom" o:connectlocs="26,0;26,0;0,25;0,24;26,0" o:connectangles="0,0,0,0,0"/>
              </v:shape>
              <v:shape id="Freeform 139" o:spid="_x0000_s4572" style="position:absolute;left:6050;top:4418;width:36;height:33;visibility:visible;mso-wrap-style:square;v-text-anchor:top" coordsize="36,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dncMA&#10;AADcAAAADwAAAGRycy9kb3ducmV2LnhtbERPTU8CMRC9k/AfmiHxBl0gAV0phIAm7klkPXicbMft&#10;xu10bSss/nprQsJtXt7nrDa9bcWJfGgcK5hOMhDEldMN1wrey+fxPYgQkTW2jknBhQJs1sPBCnPt&#10;zvxGp2OsRQrhkKMCE2OXSxkqQxbDxHXEift03mJM0NdSezyncNvKWZYtpMWGU4PBjnaGqq/jj1Ww&#10;L/f+92HeLp+sKcqieHXfB/+h1N2o3z6CiNTHm/jqftFp/nwJ/8+kC+T6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XdncMAAADcAAAADwAAAAAAAAAAAAAAAACYAgAAZHJzL2Rv&#10;d25yZXYueG1sUEsFBgAAAAAEAAQA9QAAAIgDAAAAAA==&#10;" path="m27,l,24r9,9l36,9,27,xe" fillcolor="black" stroked="f">
                <v:path arrowok="t" o:connecttype="custom" o:connectlocs="27,0;0,24;9,33;36,9;27,0" o:connectangles="0,0,0,0,0"/>
              </v:shape>
              <v:shape id="Freeform 140" o:spid="_x0000_s4573" style="position:absolute;left:6096;top:4459;width:40;height:36;visibility:visible;mso-wrap-style:square;v-text-anchor:top" coordsize="40,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m7rsUA&#10;AADcAAAADwAAAGRycy9kb3ducmV2LnhtbESPQWvCQBCF7wX/wzKCt7qpYrXRVUQQRCjFKD2P2WkS&#10;zM6G7KrRX985FHqb4b1575vFqnO1ulEbKs8G3oYJKOLc24oLA6fj9nUGKkRki7VnMvCgAKtl72WB&#10;qfV3PtAti4WSEA4pGihjbFKtQ16SwzD0DbFoP751GGVtC21bvEu4q/UoSd61w4qlocSGNiXll+zq&#10;DCTX8/SZZV/Hz4379vvLx2w02QdjBv1uPQcVqYv/5r/rnRX8sdDKMzKBXv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2buuxQAAANwAAAAPAAAAAAAAAAAAAAAAAJgCAABkcnMv&#10;ZG93bnJldi54bWxQSwUGAAAAAAQABAD1AAAAigMAAAAA&#10;" path="m28,l,24,11,36,40,12,28,xe" fillcolor="black" stroked="f">
                <v:path arrowok="t" o:connecttype="custom" o:connectlocs="28,0;0,24;11,36;40,12;28,0" o:connectangles="0,0,0,0,0"/>
              </v:shape>
              <v:shape id="Freeform 141" o:spid="_x0000_s4574" style="position:absolute;left:6144;top:4505;width:49;height:41;visibility:visible;mso-wrap-style:square;v-text-anchor:top" coordsize="49,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KcfcMA&#10;AADcAAAADwAAAGRycy9kb3ducmV2LnhtbERPS2vCQBC+F/wPywi9FN20gaLRVaRQWqOX+riP2TEJ&#10;ZmfD7tbE/vquUOhtPr7nzJe9acSVnK8tK3geJyCIC6trLhUc9u+jCQgfkDU2lknBjTwsF4OHOWba&#10;dvxF110oRQxhn6GCKoQ2k9IXFRn0Y9sSR+5sncEQoSuldtjFcNPIlyR5lQZrjg0VtvRWUXHZfRsF&#10;R73pu5/klG85zdOntfuY5IGVehz2qxmIQH34F/+5P3Wcn07h/ky8QC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BKcfcMAAADcAAAADwAAAAAAAAAAAAAAAACYAgAAZHJzL2Rv&#10;d25yZXYueG1sUEsFBgAAAAAEAAQA9QAAAIgDAAAAAA==&#10;" path="m29,l,24,20,41,49,18,29,xe" fillcolor="black" stroked="f">
                <v:path arrowok="t" o:connecttype="custom" o:connectlocs="29,0;0,24;20,41;49,18;29,0" o:connectangles="0,0,0,0,0"/>
              </v:shape>
              <v:shape id="Freeform 142" o:spid="_x0000_s4575" style="position:absolute;left:6164;top:4523;width:97;height:85;visibility:visible;mso-wrap-style:square;v-text-anchor:top" coordsize="97,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ZgbrsIA&#10;AADcAAAADwAAAGRycy9kb3ducmV2LnhtbESPTWvCQBCG7wX/wzJCL6VuFCsldRURFa+m1V6H7LgJ&#10;ZmdDdtX03zsHobcZ5v14Zr7sfaNu1MU6sIHxKANFXAZbszPw8719/wQVE7LFJjAZ+KMIy8XgZY65&#10;DXc+0K1ITkkIxxwNVCm1udaxrMhjHIWWWG7n0HlMsnZO2w7vEu4bPcmymfZYszRU2NK6ovJSXL2U&#10;fLj6l/dvkTb9adWejn7nip0xr8N+9QUqUZ/+xU/33gr+VPDlGZlALx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ZmBuuwgAAANwAAAAPAAAAAAAAAAAAAAAAAJgCAABkcnMvZG93&#10;bnJldi54bWxQSwUGAAAAAAQABAD1AAAAhwMAAAAA&#10;" path="m27,l,23,71,85,97,62,27,xe" fillcolor="black" stroked="f">
                <v:path arrowok="t" o:connecttype="custom" o:connectlocs="27,0;0,23;71,85;97,62;27,0" o:connectangles="0,0,0,0,0"/>
              </v:shape>
              <v:shape id="Freeform 143" o:spid="_x0000_s4576" style="position:absolute;left:6163;top:4523;width:28;height:23;visibility:visible;mso-wrap-style:square;v-text-anchor:top" coordsize="28,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b6/8EA&#10;AADcAAAADwAAAGRycy9kb3ducmV2LnhtbERPS2rDMBDdB3IHMYXuEtmhNMG1bEpCoasmdnKAiTX+&#10;UGtkLNV2b18VCt3N430nzRfTi4lG11lWEG8jEMSV1R03Cm7Xt80BhPPIGnvLpOCbHOTZepViou3M&#10;BU2lb0QIYZeggtb7IZHSVS0ZdFs7EAeutqNBH+DYSD3iHMJNL3dR9CwNdhwaWhzo2FL1WX4ZBRcu&#10;Lh/zSdb7/bnA29mV90KWSj0+LK8vIDwt/l/8537XYf5TDL/PhAtk9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UW+v/BAAAA3AAAAA8AAAAAAAAAAAAAAAAAmAIAAGRycy9kb3du&#10;cmV2LnhtbFBLBQYAAAAABAAEAPUAAACGAwAAAAA=&#10;" path="m28,r,l,23r1,l28,xe" fillcolor="black" stroked="f">
                <v:path arrowok="t" o:connecttype="custom" o:connectlocs="28,0;28,0;0,23;1,23;28,0" o:connectangles="0,0,0,0,0"/>
              </v:shape>
              <v:shape id="Freeform 144" o:spid="_x0000_s4577" style="position:absolute;left:6235;top:4585;width:31;height:28;visibility:visible;mso-wrap-style:square;v-text-anchor:top" coordsize="31,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PiQi8IA&#10;AADcAAAADwAAAGRycy9kb3ducmV2LnhtbERPS4vCMBC+C/6HMAt7KZquLKJdo+jCggdBfKDXoZlN&#10;yzaT2kRb//1GELzNx/ec2aKzlbhR40vHCj6GKQji3OmSjYLj4WcwAeEDssbKMSm4k4fFvN+bYaZd&#10;yzu67YMRMYR9hgqKEOpMSp8XZNEPXU0cuV/XWAwRNkbqBtsYbis5StOxtFhybCiwpu+C8r/91Sqg&#10;zdUk5pycNm05vWxX3TlBzUq9v3XLLxCBuvASP91rHed/juDxTLxAz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k+JCLwgAAANwAAAAPAAAAAAAAAAAAAAAAAJgCAABkcnMvZG93&#10;bnJldi54bWxQSwUGAAAAAAQABAD1AAAAhwMAAAAA&#10;" path="m26,l,23r5,5l31,4,26,xe" fillcolor="black" stroked="f">
                <v:path arrowok="t" o:connecttype="custom" o:connectlocs="26,0;0,23;5,28;31,4;26,0" o:connectangles="0,0,0,0,0"/>
              </v:shape>
              <v:shape id="Freeform 145" o:spid="_x0000_s4578" style="position:absolute;left:6286;top:4630;width:37;height:31;visibility:visible;mso-wrap-style:square;v-text-anchor:top" coordsize="37,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5o8QA&#10;AADcAAAADwAAAGRycy9kb3ducmV2LnhtbESP0WrCQBBF3wv9h2UE3+pGG7RNsxEtCPoimPYDptlp&#10;NjQ7m2ZXjX/vCoJvM9w799zJl4NtxYl63zhWMJ0kIIgrpxuuFXx/bV7eQPiArLF1TAou5GFZPD/l&#10;mGl35gOdylCLGMI+QwUmhC6T0leGLPqJ64ij9ut6iyGufS11j+cYbls5S5K5tNhwJBjs6NNQ9Vce&#10;bYQ0/7OwL1eaFvZd/nC63i1So9R4NKw+QAQawsN8v97qWD99hdszcQJZX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wvuaPEAAAA3AAAAA8AAAAAAAAAAAAAAAAAmAIAAGRycy9k&#10;b3ducmV2LnhtbFBLBQYAAAAABAAEAPUAAACJAwAAAAA=&#10;" path="m27,l,24r11,7l37,8,27,xe" fillcolor="black" stroked="f">
                <v:path arrowok="t" o:connecttype="custom" o:connectlocs="27,0;0,24;11,31;37,8;27,0" o:connectangles="0,0,0,0,0"/>
              </v:shape>
              <v:shape id="Freeform 146" o:spid="_x0000_s4579" style="position:absolute;left:6235;top:4585;width:26;height:23;visibility:visible;mso-wrap-style:square;v-text-anchor:top" coordsize="26,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S/yc8QA&#10;AADcAAAADwAAAGRycy9kb3ducmV2LnhtbERPTWsCMRC9F/wPYYTeataiVVejtIW2HgrFVfQ6bMbN&#10;4mayJKmu/vqmUOhtHu9zFqvONuJMPtSOFQwHGQji0umaKwW77dvDFESIyBobx6TgSgFWy97dAnPt&#10;LryhcxErkUI45KjAxNjmUobSkMUwcC1x4o7OW4wJ+kpqj5cUbhv5mGVP0mLNqcFgS6+GylPxbRUc&#10;ivHXzdzWL59hvx/OjgdfvX9MlLrvd89zEJG6+C/+c691mj8awe8z6QK5/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0v8nPEAAAA3AAAAA8AAAAAAAAAAAAAAAAAmAIAAGRycy9k&#10;b3ducmV2LnhtbFBLBQYAAAAABAAEAPUAAACJAwAAAAA=&#10;" path="m26,r,l,23r,l26,xe" fillcolor="black" stroked="f">
                <v:path arrowok="t" o:connecttype="custom" o:connectlocs="26,0;26,0;0,23;0,23;26,0" o:connectangles="0,0,0,0,0"/>
              </v:shape>
              <v:shape id="Freeform 147" o:spid="_x0000_s4580" style="position:absolute;left:6337;top:4669;width:35;height:32;visibility:visible;mso-wrap-style:square;v-text-anchor:top" coordsize="3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GbYMIA&#10;AADcAAAADwAAAGRycy9kb3ducmV2LnhtbERPTYvCMBC9C/6HMMLeNFVWWapRRBHcvehaL96GZmyr&#10;zaQkUeu/NwsL3ubxPme2aE0t7uR8ZVnBcJCAIM6trrhQcMw2/S8QPiBrrC2Tgid5WMy7nRmm2j74&#10;l+6HUIgYwj5FBWUITSqlz0sy6Ae2IY7c2TqDIUJXSO3wEcNNLUdJMpEGK44NJTa0Kim/Hm5GQfJd&#10;PEO23m2q7XE3ytxleT797JX66LXLKYhAbXiL/91bHed/juHvmXiBn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oZtgwgAAANwAAAAPAAAAAAAAAAAAAAAAAJgCAABkcnMvZG93&#10;bnJldi54bWxQSwUGAAAAAAQABAD1AAAAhwMAAAAA&#10;" path="m25,l,25r10,7l35,7,25,xe" fillcolor="black" stroked="f">
                <v:path arrowok="t" o:connecttype="custom" o:connectlocs="25,0;0,25;10,32;35,7;25,0" o:connectangles="0,0,0,0,0"/>
              </v:shape>
              <v:shape id="Freeform 148" o:spid="_x0000_s4581" style="position:absolute;left:6387;top:4707;width:38;height:36;visibility:visible;mso-wrap-style:square;v-text-anchor:top" coordsize="38,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8R5MMA&#10;AADcAAAADwAAAGRycy9kb3ducmV2LnhtbERPTWsCMRC9C/0PYQq9abYidlmN0gqlCh6q1uJx2Ew3&#10;SzeTJYm6+utNoeBtHu9zpvPONuJEPtSOFTwPMhDEpdM1Vwq+du/9HESIyBobx6TgQgHms4feFAvt&#10;zryh0zZWIoVwKFCBibEtpAylIYth4FrixP04bzEm6CupPZ5TuG3kMMvG0mLNqcFgSwtD5e/2aBU4&#10;+/b9+eKHa7OX+f4qPw6rxWqk1NNj9zoBEamLd/G/e6nT/NEY/p5JF8jZ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i8R5MMAAADcAAAADwAAAAAAAAAAAAAAAACYAgAAZHJzL2Rv&#10;d25yZXYueG1sUEsFBgAAAAAEAAQA9QAAAIgDAAAAAA==&#10;" path="m25,l,27r13,9l38,9,25,xe" fillcolor="black" stroked="f">
                <v:path arrowok="t" o:connecttype="custom" o:connectlocs="25,0;0,27;13,36;38,9;25,0" o:connectangles="0,0,0,0,0"/>
              </v:shape>
              <v:shape id="Freeform 149" o:spid="_x0000_s4582" style="position:absolute;left:6440;top:4747;width:32;height:31;visibility:visible;mso-wrap-style:square;v-text-anchor:top" coordsize="32,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gMYcQA&#10;AADcAAAADwAAAGRycy9kb3ducmV2LnhtbERP22oCMRB9L/QfwhR8KZqtSKtbo0hR8IJQL6iPw2a6&#10;u7iZLEnU9e9NodC3OZzrDMeNqcSVnC8tK3jrJCCIM6tLzhXsd7N2H4QPyBory6TgTh7Go+enIaba&#10;3nhD123IRQxhn6KCIoQ6ldJnBRn0HVsTR+7HOoMhQpdL7fAWw00lu0nyLg2WHBsKrOmroOy8vRgF&#10;Oz5Mz8sjT+YrXhwH7pSvXw/fSrVemskniEBN+Bf/uec6zu99wO8z8QI5e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c4DGHEAAAA3AAAAA8AAAAAAAAAAAAAAAAAmAIAAGRycy9k&#10;b3ducmV2LnhtbFBLBQYAAAAABAAEAPUAAACJAwAAAAA=&#10;" path="m26,l,26r7,5l32,4,26,xe" fillcolor="black" stroked="f">
                <v:path arrowok="t" o:connecttype="custom" o:connectlocs="26,0;0,26;7,31;32,4;26,0" o:connectangles="0,0,0,0,0"/>
              </v:shape>
              <v:shape id="Freeform 150" o:spid="_x0000_s4583" style="position:absolute;left:6447;top:4751;width:94;height:76;visibility:visible;mso-wrap-style:square;v-text-anchor:top" coordsize="94,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ChI8UA&#10;AADcAAAADwAAAGRycy9kb3ducmV2LnhtbESPzYrCQBCE7wu+w9ALXmSdGFyVrKOIIgh68ecBmkxv&#10;Esz0hMyoydvbh4W9dVPVVV8v152r1ZPaUHk2MBknoIhzbysuDNyu+68FqBCRLdaeyUBPAdarwccS&#10;M+tffKbnJRZKQjhkaKCMscm0DnlJDsPYN8Si/frWYZS1LbRt8SXhrtZpksy0w4qlocSGtiXl98vD&#10;GRhtz4dR353u3/N0setTN7/u9dGY4We3+QEVqYv/5r/rgxX8qdDKMzKBXr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8KEjxQAAANwAAAAPAAAAAAAAAAAAAAAAAJgCAABkcnMv&#10;ZG93bnJldi54bWxQSwUGAAAAAAQABAD1AAAAigMAAAAA&#10;" path="m24,l,27,70,76,94,49,24,xe" fillcolor="black" stroked="f">
                <v:path arrowok="t" o:connecttype="custom" o:connectlocs="24,0;0,27;70,76;94,49;24,0" o:connectangles="0,0,0,0,0"/>
              </v:shape>
              <v:shape id="Freeform 151" o:spid="_x0000_s4584" style="position:absolute;left:6446;top:4751;width:25;height:27;visibility:visible;mso-wrap-style:square;v-text-anchor:top" coordsize="25,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VumMMA&#10;AADcAAAADwAAAGRycy9kb3ducmV2LnhtbESPT4vCMBDF74LfIYzgRTRVsrJ2jSKKsFf/HPY4NGNT&#10;tpmUJtr67Y2wsLcZ3pv3e7Pe9q4WD2pD5VnDfJaBIC68qbjUcL0cp58gQkQ2WHsmDU8KsN0MB2vM&#10;je/4RI9zLEUK4ZCjBhtjk0sZCksOw8w3xEm7+dZhTGtbStNil8JdLRdZtpQOK04Eiw3tLRW/57tL&#10;kNvuY7Kf+8NSPQ9R9cr+dOqk9XjU775AROrjv/nv+tuk+moF72fSBHL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hVumMMAAADcAAAADwAAAAAAAAAAAAAAAACYAgAAZHJzL2Rv&#10;d25yZXYueG1sUEsFBgAAAAAEAAQA9QAAAIgDAAAAAA==&#10;" path="m25,r,l,27r1,l25,xe" fillcolor="black" stroked="f">
                <v:path arrowok="t" o:connecttype="custom" o:connectlocs="25,0;25,0;0,27;1,27;25,0" o:connectangles="0,0,0,0,0"/>
              </v:shape>
              <v:shape id="Freeform 152" o:spid="_x0000_s4585" style="position:absolute;left:6519;top:4799;width:52;height:47;visibility:visible;mso-wrap-style:square;v-text-anchor:top" coordsize="52,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4pxMQA&#10;AADcAAAADwAAAGRycy9kb3ducmV2LnhtbESPzU4DMQyE70h9h8iVuNFsWxXK0rRa8SNxpUWIo7Vx&#10;NwsbZ5WkbXh7fEDiZmvGM583u+IHdaaY+sAG5rMKFHEbbM+dgffDy80aVMrIFofAZOCHEuy2k6sN&#10;1jZc+I3O+9wpCeFUowGX81hrnVpHHtMsjMSiHUP0mGWNnbYRLxLuB72oqlvtsWdpcDjSo6P2e3/y&#10;Br4+c7O+b1ZLd/IlHj+W5e7p2RlzPS3NA6hMJf+b/65freCvBF+ekQn09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U+KcTEAAAA3AAAAA8AAAAAAAAAAAAAAAAAmAIAAGRycy9k&#10;b3ducmV2LnhtbFBLBQYAAAAABAAEAPUAAACJAwAAAAA=&#10;" path="m22,l,28,30,47,52,19,22,xe" fillcolor="black" stroked="f">
                <v:path arrowok="t" o:connecttype="custom" o:connectlocs="22,0;0,28;30,47;52,19;22,0" o:connectangles="0,0,0,0,0"/>
              </v:shape>
              <v:shape id="Freeform 153" o:spid="_x0000_s4586" style="position:absolute;left:6517;top:4800;width:24;height:28;visibility:visible;mso-wrap-style:square;v-text-anchor:top" coordsize="24,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VkT8IA&#10;AADcAAAADwAAAGRycy9kb3ducmV2LnhtbERPTWvCQBC9C/0PyxS86caKElJXKUJRQRFtL71Ns9Ns&#10;aHY2ZNck/ntXELzN433OYtXbSrTU+NKxgsk4AUGcO11yoeD763OUgvABWWPlmBRcycNq+TJYYKZd&#10;xydqz6EQMYR9hgpMCHUmpc8NWfRjVxNH7s81FkOETSF1g10Mt5V8S5K5tFhybDBY09pQ/n++WAVr&#10;Svvp77VrN4fTz2x37DZmb1mp4Wv/8Q4iUB+e4od7q+P82QTuz8QL5PI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XFWRPwgAAANwAAAAPAAAAAAAAAAAAAAAAAJgCAABkcnMvZG93&#10;bnJldi54bWxQSwUGAAAAAAQABAD1AAAAhwMAAAAA&#10;" path="m24,l22,,,27r,1l24,xe" fillcolor="black" stroked="f">
                <v:path arrowok="t" o:connecttype="custom" o:connectlocs="24,0;22,0;0,27;0,28;24,0" o:connectangles="0,0,0,0,0"/>
              </v:shape>
              <v:shape id="Freeform 154" o:spid="_x0000_s4587" style="position:absolute;left:6603;top:4852;width:33;height:35;visibility:visible;mso-wrap-style:square;v-text-anchor:top" coordsize="33,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HbD8AA&#10;AADcAAAADwAAAGRycy9kb3ducmV2LnhtbERP24rCMBB9F/Yfwgi+aapFcatR1oWFBV+87AcMydgW&#10;m0lJoq1/vxEE3+ZwrrPe9rYRd/KhdqxgOslAEGtnai4V/J1/xksQISIbbByTggcF2G4+BmssjOv4&#10;SPdTLEUK4VCggirGtpAy6IosholriRN3cd5iTNCX0njsUrht5CzLFtJizamhwpa+K9LX080qyD93&#10;C59ful67JhzkPNe13y+VGg37rxWISH18i1/uX5Pmz2fwfCZdID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VeHbD8AAAADcAAAADwAAAAAAAAAAAAAAAACYAgAAZHJzL2Rvd25y&#10;ZXYueG1sUEsFBgAAAAAEAAQA9QAAAIUDAAAAAA==&#10;" path="m22,l,28r12,7l33,7,22,xe" fillcolor="black" stroked="f">
                <v:path arrowok="t" o:connecttype="custom" o:connectlocs="22,0;0,28;12,35;33,7;22,0" o:connectangles="0,0,0,0,0"/>
              </v:shape>
              <v:shape id="Freeform 155" o:spid="_x0000_s4588" style="position:absolute;left:6658;top:4886;width:25;height:31;visibility:visible;mso-wrap-style:square;v-text-anchor:top" coordsize="25,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5dwXMQA&#10;AADcAAAADwAAAGRycy9kb3ducmV2LnhtbERPTWvCQBC9F/oflin0InUTRVujGylthVxKMUrxOGTH&#10;JJqdDdmtxn/vCkJv83ifs1j2phEn6lxtWUE8jEAQF1bXXCrYblYvbyCcR9bYWCYFF3KwTB8fFpho&#10;e+Y1nXJfihDCLkEFlfdtIqUrKjLohrYlDtzedgZ9gF0pdYfnEG4aOYqiqTRYc2iosKWPiopj/mcU&#10;fM++dp8/xevoMI4HFi/a0m+WKfX81L/PQXjq/b/47s50mD8Zw+2ZcIFMr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uXcFzEAAAA3AAAAA8AAAAAAAAAAAAAAAAAmAIAAGRycy9k&#10;b3ducmV2LnhtbFBLBQYAAAAABAAEAPUAAACJAwAAAAA=&#10;" path="m22,l,28r3,3l25,3,22,xe" fillcolor="black" stroked="f">
                <v:path arrowok="t" o:connecttype="custom" o:connectlocs="22,0;0,28;3,31;25,3;22,0" o:connectangles="0,0,0,0,0"/>
              </v:shape>
              <v:shape id="Freeform 156" o:spid="_x0000_s4589" style="position:absolute;left:6661;top:4889;width:29;height:32;visibility:visible;mso-wrap-style:square;v-text-anchor:top" coordsize="29,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q0cPsMA&#10;AADcAAAADwAAAGRycy9kb3ducmV2LnhtbERPXWsCMRB8F/wPYQt901xFRU6jFMHSl1L8aJ/Xy3o5&#10;e9kcl1Sv/74rCL7tzszOzC5Wna/VhdpYBTbwMsxAERfBVlwaOOw3gxmomJAt1oHJwB9FWC37vQXm&#10;Nlx5S5ddKpWYcMzRgEupybWOhSOPcRgaYuFOofWYZG1LbVu8irmv9SjLptpjxZLgsKG1o+Jn9+sl&#10;t/wUZPI1njWH49m67ff0Y/9mzPNT9zoHlahLD/H9+t1K/ckYbs/IBHr5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q0cPsMAAADcAAAADwAAAAAAAAAAAAAAAACYAgAAZHJzL2Rv&#10;d25yZXYueG1sUEsFBgAAAAAEAAQA9QAAAIgDAAAAAA==&#10;" path="m22,l,28r7,4l29,4,22,xe" fillcolor="black" stroked="f">
                <v:path arrowok="t" o:connecttype="custom" o:connectlocs="22,0;0,28;7,32;29,4;22,0" o:connectangles="0,0,0,0,0"/>
              </v:shape>
              <v:shape id="Freeform 157" o:spid="_x0000_s4590" style="position:absolute;left:6712;top:4919;width:35;height:37;visibility:visible;mso-wrap-style:square;v-text-anchor:top" coordsize="35,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Oh8MA&#10;AADcAAAADwAAAGRycy9kb3ducmV2LnhtbERPzWrCQBC+F/oOyxR6KXXTQkoaXUUqUg+BGvUBhuw0&#10;Cc3Oht3VJG/fFQRv8/H9zmI1mk5cyPnWsoK3WQKCuLK65VrB6bh9zUD4gKyxs0wKJvKwWj4+LDDX&#10;duCSLodQixjCPkcFTQh9LqWvGjLoZ7YnjtyvdQZDhK6W2uEQw00n35PkQxpsOTY02NNXQ9Xf4WwU&#10;JOVkvl/qYjtgNcnCbfaf2c9aqeencT0HEWgMd/HNvdNxfprC9Zl4gV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sOh8MAAADcAAAADwAAAAAAAAAAAAAAAACYAgAAZHJzL2Rv&#10;d25yZXYueG1sUEsFBgAAAAAEAAQA9QAAAIgDAAAAAA==&#10;" path="m21,l,29r13,8l35,9,21,xe" fillcolor="black" stroked="f">
                <v:path arrowok="t" o:connecttype="custom" o:connectlocs="21,0;0,29;13,37;35,9;21,0" o:connectangles="0,0,0,0,0"/>
              </v:shape>
              <v:shape id="Freeform 158" o:spid="_x0000_s4591" style="position:absolute;left:6660;top:4890;width:22;height:28;visibility:visible;mso-wrap-style:square;v-text-anchor:top" coordsize="22,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8SiEMMA&#10;AADcAAAADwAAAGRycy9kb3ducmV2LnhtbERPTWsCMRC9F/wPYQq9FM22UpXVKCIUvGlVRG/DZrpJ&#10;u5lsN+m6/vumIHibx/uc2aJzlWipCdazgpdBBoK48NpyqeCwf+9PQISIrLHyTAquFGAx7z3MMNf+&#10;wh/U7mIpUgiHHBWYGOtcylAYchgGviZO3KdvHMYEm1LqBi8p3FXyNctG0qHl1GCwppWh4nv36xTg&#10;8FzVE7s6/Yyfj0M2X+12bzdKPT12yymISF28i2/utU7z30bw/0y6QM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8SiEMMAAADcAAAADwAAAAAAAAAAAAAAAACYAgAAZHJzL2Rv&#10;d25yZXYueG1sUEsFBgAAAAAEAAQA9QAAAIgDAAAAAA==&#10;" path="m22,r,l,28r,l22,xe" fillcolor="black" stroked="f">
                <v:path arrowok="t" o:connecttype="custom" o:connectlocs="22,0;22,0;0,28;0,28;22,0" o:connectangles="0,0,0,0,0"/>
              </v:shape>
              <v:shape id="Freeform 159" o:spid="_x0000_s4592" style="position:absolute;left:6769;top:4956;width:55;height:49;visibility:visible;mso-wrap-style:square;v-text-anchor:top" coordsize="55,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et20sAA&#10;AADcAAAADwAAAGRycy9kb3ducmV2LnhtbERPS4vCMBC+L+x/CLPgbU1d1gddo2hhoUetXrwNzWxT&#10;bCYlyWr990YQvM3H95zlerCduJAPrWMFk3EGgrh2uuVGwfHw+7kAESKyxs4xKbhRgPXq/W2JuXZX&#10;3tOlio1IIRxyVGBi7HMpQ23IYhi7njhxf85bjAn6RmqP1xRuO/mVZTNpseXUYLCnwlB9rv6tggqL&#10;ZlvOq93M+KKj75MrDzen1Ohj2PyAiDTEl/jpLnWaP53D45l0gVzd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et20sAAAADcAAAADwAAAAAAAAAAAAAAAACYAgAAZHJzL2Rvd25y&#10;ZXYueG1sUEsFBgAAAAAEAAQA9QAAAIUDAAAAAA==&#10;" path="m21,l,28,33,49,55,21,21,xe" fillcolor="black" stroked="f">
                <v:path arrowok="t" o:connecttype="custom" o:connectlocs="21,0;0,28;33,49;55,21;21,0" o:connectangles="0,0,0,0,0"/>
              </v:shape>
              <v:shape id="Freeform 160" o:spid="_x0000_s4593" style="position:absolute;left:6802;top:4977;width:92;height:71;visibility:visible;mso-wrap-style:square;v-text-anchor:top" coordsize="92,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clV28QA&#10;AADcAAAADwAAAGRycy9kb3ducmV2LnhtbESPQWvCQBCF74L/YRmhN90oVCS6ihYKIiiYeuhxyI5J&#10;MDsbs9sk/ffOodDbDO/Ne99sdoOrVUdtqDwbmM8SUMS5txUXBm5fn9MVqBCRLdaeycAvBdhtx6MN&#10;ptb3fKUui4WSEA4pGihjbFKtQ16SwzDzDbFod986jLK2hbYt9hLuar1IkqV2WLE0lNjQR0n5I/tx&#10;Bq6nrD+dF/PD8Fx9H28XtBfXnY15mwz7NahIQ/w3/10freC/C608IxPo7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XJVdvEAAAA3AAAAA8AAAAAAAAAAAAAAAAAmAIAAGRycy9k&#10;b3ducmV2LnhtbFBLBQYAAAAABAAEAPUAAACJAwAAAAA=&#10;" path="m22,l,28,70,71,92,43,22,xe" fillcolor="black" stroked="f">
                <v:path arrowok="t" o:connecttype="custom" o:connectlocs="22,0;0,28;70,71;92,43;22,0" o:connectangles="0,0,0,0,0"/>
              </v:shape>
              <v:shape id="Freeform 161" o:spid="_x0000_s4594" style="position:absolute;left:6800;top:4978;width:22;height:29;visibility:visible;mso-wrap-style:square;v-text-anchor:top" coordsize="2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CposIA&#10;AADcAAAADwAAAGRycy9kb3ducmV2LnhtbERPTWsCMRC9C/6HMIXealKr7bo1ihYE9VZbeh424+7S&#10;zWRNUnf990YoeJvH+5z5sreNOJMPtWMNzyMFgrhwpuZSw/fX5ikDESKywcYxabhQgOViOJhjblzH&#10;n3Q+xFKkEA45aqhibHMpQ1GRxTByLXHijs5bjAn6UhqPXQq3jRwr9Sot1pwaKmzpo6Li9/BnNUw2&#10;6yabqi7bFW8/6mU/O0V/PGn9+NCv3kFE6uNd/O/emjR/OoPbM+kCubg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owKmiwgAAANwAAAAPAAAAAAAAAAAAAAAAAJgCAABkcnMvZG93&#10;bnJldi54bWxQSwUGAAAAAAQABAD1AAAAhwMAAAAA&#10;" path="m22,r,l,29r,l22,xe" fillcolor="black" stroked="f">
                <v:path arrowok="t" o:connecttype="custom" o:connectlocs="22,0;22,0;0,29;0,29;22,0" o:connectangles="0,0,0,0,0"/>
              </v:shape>
              <v:shape id="Freeform 162" o:spid="_x0000_s4595" style="position:absolute;left:6872;top:5020;width:27;height:31;visibility:visible;mso-wrap-style:square;v-text-anchor:top" coordsize="27,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5DlcYA&#10;AADcAAAADwAAAGRycy9kb3ducmV2LnhtbESPT2/CMAzF75P4DpEncRvpOFSsIyCExDZOiD877OYl&#10;XtvROFWT0fLt8QFpN1vv+b2f58vBN+pCXawDG3ieZKCIbXA1lwZOx83TDFRMyA6bwGTgShGWi9HD&#10;HAsXet7T5ZBKJSEcCzRQpdQWWkdbkcc4CS2xaD+h85hk7UrtOuwl3Dd6mmW59lizNFTY0roiez78&#10;eQN5Y99r+7Kdfn3vr59+1/Zv9ndlzPhxWL2CSjSkf/P9+sMJfi748oxMoB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f5DlcYAAADcAAAADwAAAAAAAAAAAAAAAACYAgAAZHJz&#10;L2Rvd25yZXYueG1sUEsFBgAAAAAEAAQA9QAAAIsDAAAAAA==&#10;" path="m22,l,28r5,3l27,3,22,xe" fillcolor="black" stroked="f">
                <v:path arrowok="t" o:connecttype="custom" o:connectlocs="22,0;0,28;5,31;27,3;22,0" o:connectangles="0,0,0,0,0"/>
              </v:shape>
              <v:shape id="Freeform 163" o:spid="_x0000_s4596" style="position:absolute;left:6934;top:5057;width:30;height:32;visibility:visible;mso-wrap-style:square;v-text-anchor:top" coordsize="30,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lpsMEA&#10;AADcAAAADwAAAGRycy9kb3ducmV2LnhtbERPzYrCMBC+C75DGMGLaKoHlWoUUQQ9CGv1AcZmbIvN&#10;pDSxrW9vFhb2Nh/f76y3nSlFQ7UrLCuYTiIQxKnVBWcK7rfjeAnCeWSNpWVS8CEH202/t8ZY25av&#10;1CQ+EyGEXYwKcu+rWEqX5mTQTWxFHLinrQ36AOtM6hrbEG5KOYuiuTRYcGjIsaJ9TukreRsFp4uu&#10;9OO2MOfjrDiMzqZ975sfpYaDbrcC4anz/+I/90mH+fMp/D4TLpCb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BJabDBAAAA3AAAAA8AAAAAAAAAAAAAAAAAmAIAAGRycy9kb3du&#10;cmV2LnhtbFBLBQYAAAAABAAEAPUAAACGAwAAAAA=&#10;" path="m22,l,28r9,4l30,4,22,xe" fillcolor="black" stroked="f">
                <v:path arrowok="t" o:connecttype="custom" o:connectlocs="22,0;0,28;9,32;30,4;22,0" o:connectangles="0,0,0,0,0"/>
              </v:shape>
              <v:shape id="Freeform 164" o:spid="_x0000_s4597" style="position:absolute;left:6871;top:5021;width:21;height:28;visibility:visible;mso-wrap-style:square;v-text-anchor:top" coordsize="21,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DTcIA&#10;AADcAAAADwAAAGRycy9kb3ducmV2LnhtbERPzYrCMBC+C/sOYRb2ImtqEZFqFFdRFPRguw8wNGNb&#10;tpmUJmvr2xtB8DYf3+8sVr2pxY1aV1lWMB5FIIhzqysuFPxmu+8ZCOeRNdaWScGdHKyWH4MFJtp2&#10;fKFb6gsRQtglqKD0vkmkdHlJBt3INsSBu9rWoA+wLaRusQvhppZxFE2lwYpDQ4kNbUrK/9J/oyDt&#10;9tvdZpL54+zcVT+ndTzMYqPU12e/noPw1Pu3+OU+6DB/GsPzmXCBXD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9oNNwgAAANwAAAAPAAAAAAAAAAAAAAAAAJgCAABkcnMvZG93&#10;bnJldi54bWxQSwUGAAAAAAQABAD1AAAAhwMAAAAA&#10;" path="m21,r,l,28r,l21,xe" fillcolor="black" stroked="f">
                <v:path arrowok="t" o:connecttype="custom" o:connectlocs="21,0;21,0;0,28;0,28;21,0" o:connectangles="0,0,0,0,0"/>
              </v:shape>
              <v:shape id="Freeform 165" o:spid="_x0000_s4598" style="position:absolute;left:6943;top:5061;width:23;height:31;visibility:visible;mso-wrap-style:square;v-text-anchor:top" coordsize="23,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EkMMA&#10;AADcAAAADwAAAGRycy9kb3ducmV2LnhtbERPTWvCQBC9C/0PyxS86aYpBImuIqVaoQerLXodsmM2&#10;NjsbsqvG/nq3IHibx/ucyayztThT6yvHCl6GCQjiwumKSwU/34vBCIQPyBprx6TgSh5m06feBHPt&#10;Lryh8zaUIoawz1GBCaHJpfSFIYt+6BriyB1cazFE2JZSt3iJ4baWaZJk0mLFscFgQ2+Git/tySpI&#10;/95PjV27w9Gn2dfn8vphdru9Uv3nbj4GEagLD/HdvdJxfvYK/8/EC+T0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EkMMAAADcAAAADwAAAAAAAAAAAAAAAACYAgAAZHJzL2Rv&#10;d25yZXYueG1sUEsFBgAAAAAEAAQA9QAAAIgDAAAAAA==&#10;" path="m20,l,30r3,1l23,2,20,xe" fillcolor="black" stroked="f">
                <v:path arrowok="t" o:connecttype="custom" o:connectlocs="20,0;0,30;3,31;23,2;20,0" o:connectangles="0,0,0,0,0"/>
              </v:shape>
              <v:shape id="Freeform 166" o:spid="_x0000_s4599" style="position:absolute;left:6991;top:5088;width:32;height:35;visibility:visible;mso-wrap-style:square;v-text-anchor:top" coordsize="32,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yaMSMAA&#10;AADcAAAADwAAAGRycy9kb3ducmV2LnhtbERPTYvCMBC9C/6HMII3TRWRtWsUWSh4k9UFPQ7N2JRt&#10;Jt0kavXXbwTB2zze5yzXnW3ElXyoHSuYjDMQxKXTNVcKfg7F6ANEiMgaG8ek4E4B1qt+b4m5djf+&#10;pus+ViKFcMhRgYmxzaUMpSGLYexa4sSdnbcYE/SV1B5vKdw2cpplc2mx5tRgsKUvQ+Xv/mIVnC8L&#10;nBRbP/s7TjcPc9w1bE+FUsNBt/kEEamLb/HLvdVp/nwGz2fSBXL1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8yaMSMAAAADcAAAADwAAAAAAAAAAAAAAAACYAgAAZHJzL2Rvd25y&#10;ZXYueG1sUEsFBgAAAAAEAAQA9QAAAIUDAAAAAA==&#10;" path="m20,l,29r12,6l32,6,20,xe" fillcolor="black" stroked="f">
                <v:path arrowok="t" o:connecttype="custom" o:connectlocs="20,0;0,29;12,35;32,6;20,0" o:connectangles="0,0,0,0,0"/>
              </v:shape>
              <v:shape id="Freeform 167" o:spid="_x0000_s4600" style="position:absolute;left:6941;top:5061;width:22;height:30;visibility:visible;mso-wrap-style:square;v-text-anchor:top" coordsize="2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lqW8MA&#10;AADcAAAADwAAAGRycy9kb3ducmV2LnhtbERP30vDMBB+H/g/hBN821JFx9YtKyJWBF9cK/h6NLe0&#10;rrmUJLb1vzeCsLf7+H7evphtL0byoXOs4HaVgSBunO7YKPioy+UGRIjIGnvHpOCHAhSHq8Uec+0m&#10;PtJYRSNSCIccFbQxDrmUoWnJYli5gThxJ+ctxgS9kdrjlMJtL++ybC0tdpwaWhzoqaXmXH1bBdn2&#10;pS635su/vcfP+/p4NtVzOSl1cz0/7kBEmuNF/O9+1Wn++gH+nkkXyMM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qlqW8MAAADcAAAADwAAAAAAAAAAAAAAAACYAgAAZHJzL2Rv&#10;d25yZXYueG1sUEsFBgAAAAAEAAQA9QAAAIgDAAAAAA==&#10;" path="m22,2l22,,,30r2,l22,2xe" fillcolor="black" stroked="f">
                <v:path arrowok="t" o:connecttype="custom" o:connectlocs="22,2;22,0;0,30;2,30;22,2" o:connectangles="0,0,0,0,0"/>
              </v:shape>
              <v:shape id="Freeform 168" o:spid="_x0000_s4601" style="position:absolute;left:7050;top:5117;width:33;height:37;visibility:visible;mso-wrap-style:square;v-text-anchor:top" coordsize="33,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KvOsAA&#10;AADcAAAADwAAAGRycy9kb3ducmV2LnhtbERPTYvCMBC9C/sfwizszabroUg1ShGEvXjYtiLehmZs&#10;i82kNLHt/vuNIHibx/uc7X42nRhpcK1lBd9RDIK4srrlWkFZHJdrEM4ja+wsk4I/crDffSy2mGo7&#10;8S+Nua9FCGGXooLG+z6V0lUNGXSR7YkDd7ODQR/gUEs94BTCTSdXcZxIgy2HhgZ7OjRU3fOHURCX&#10;RT6tbFlc0R6zbKy4P50vSn19ztkGhKfZv8Uv948O85MEns+EC+TuH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hKvOsAAAADcAAAADwAAAAAAAAAAAAAAAACYAgAAZHJzL2Rvd25y&#10;ZXYueG1sUEsFBgAAAAAEAAQA9QAAAIUDAAAAAA==&#10;" path="m20,l,30r13,7l33,7,20,xe" fillcolor="black" stroked="f">
                <v:path arrowok="t" o:connecttype="custom" o:connectlocs="20,0;0,30;13,37;33,7;20,0" o:connectangles="0,0,0,0,0"/>
              </v:shape>
              <v:shape id="Freeform 169" o:spid="_x0000_s4602" style="position:absolute;left:7112;top:5148;width:63;height:52;visibility:visible;mso-wrap-style:square;v-text-anchor:top" coordsize="63,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lafMAA&#10;AADcAAAADwAAAGRycy9kb3ducmV2LnhtbERPTWsCMRC9F/wPYQRvNVtFW7ZGEUXoVW3pddhMN9tu&#10;Jksyutv++qZQ8DaP9zmrzeBbdaWYmsAGHqYFKOIq2IZrA6/nw/0TqCTIFtvAZOCbEmzWo7sVljb0&#10;fKTrSWqVQziVaMCJdKXWqXLkMU1DR5y5jxA9Soax1jZin8N9q2dFsdQeG84NDjvaOaq+ThdvYN/L&#10;T/rs3RsfdXxf0HzhgnTGTMbD9hmU0CA38b/7xeb5y0f4eyZfoN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SlafMAAAADcAAAADwAAAAAAAAAAAAAAAACYAgAAZHJzL2Rvd25y&#10;ZXYueG1sUEsFBgAAAAAEAAQA9QAAAIUDAAAAAA==&#10;" path="m18,l,30,45,52,63,22,18,xe" fillcolor="black" stroked="f">
                <v:path arrowok="t" o:connecttype="custom" o:connectlocs="18,0;0,30;45,52;63,22;18,0" o:connectangles="0,0,0,0,0"/>
              </v:shape>
              <v:shape id="Freeform 170" o:spid="_x0000_s4603" style="position:absolute;left:7157;top:5169;width:87;height:62;visibility:visible;mso-wrap-style:square;v-text-anchor:top" coordsize="87,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6nOMMA&#10;AADcAAAADwAAAGRycy9kb3ducmV2LnhtbESPQWvDMAyF74P+B6PBbqvTMsJI65YyKIzdmo7So4jV&#10;OCyWM9tNs38/HQq9Sbyn9z6tt5Pv1UgxdYENLOYFKOIm2I5bA9/H/es7qJSRLfaBycAfJdhuZk9r&#10;rGy48YHGOrdKQjhVaMDlPFRap8aRxzQPA7FolxA9Zlljq23Em4T7Xi+LotQeO5YGhwN9OGp+6qs3&#10;sEul4+Xb7yLU+/x1xvEUD8eTMS/P024FKtOUH+b79acV/FJo5RmZQG/+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a6nOMMAAADcAAAADwAAAAAAAAAAAAAAAACYAgAAZHJzL2Rv&#10;d25yZXYueG1sUEsFBgAAAAAEAAQA9QAAAIgDAAAAAA==&#10;" path="m17,l,31,70,62,87,31,17,xe" fillcolor="black" stroked="f">
                <v:path arrowok="t" o:connecttype="custom" o:connectlocs="17,0;0,31;70,62;87,31;17,0" o:connectangles="0,0,0,0,0"/>
              </v:shape>
              <v:shape id="Freeform 171" o:spid="_x0000_s4604" style="position:absolute;left:7155;top:5170;width:19;height:31;visibility:visible;mso-wrap-style:square;v-text-anchor:top" coordsize="19,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xHscQA&#10;AADcAAAADwAAAGRycy9kb3ducmV2LnhtbERP3WrCMBS+F3yHcITdyEzdQGbXVERQxwaD1T7AoTm2&#10;nc1JTaJ2b78MBt6dj+/3ZKvBdOJKzreWFcxnCQjiyuqWawXlYfv4AsIHZI2dZVLwQx5W+XiUYart&#10;jb/oWoRaxBD2KSpoQuhTKX3VkEE/sz1x5I7WGQwRulpqh7cYbjr5lCQLabDl2NBgT5uGqlNxMQqe&#10;d8V5unb75fvpw5XH+fT7k8qDUg+TYf0KItAQ7uJ/95uO8xdL+HsmXiD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ZsR7HEAAAA3AAAAA8AAAAAAAAAAAAAAAAAmAIAAGRycy9k&#10;b3ducmV2LnhtbFBLBQYAAAAABAAEAPUAAACJAwAAAAA=&#10;" path="m19,r,l,30r2,1l19,xe" fillcolor="black" stroked="f">
                <v:path arrowok="t" o:connecttype="custom" o:connectlocs="19,0;19,0;0,30;2,31;19,0" o:connectangles="0,0,0,0,0"/>
              </v:shape>
              <v:shape id="Freeform 172" o:spid="_x0000_s4605" style="position:absolute;left:7227;top:5200;width:20;height:32;visibility:visible;mso-wrap-style:square;v-text-anchor:top" coordsize="20,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gzjMYA&#10;AADcAAAADwAAAGRycy9kb3ducmV2LnhtbESPQW/CMAyF75P2HyJP4jbScYCpEBCaNgkhDluBAzer&#10;MW2hcaok0G6/fj5M2s3We37v82I1uFbdKcTGs4GXcQaKuPS24crAYf/x/AoqJmSLrWcy8E0RVsvH&#10;hwXm1vf8RfciVUpCOOZooE6py7WOZU0O49h3xKKdfXCYZA2VtgF7CXetnmTZVDtsWBpq7OitpvJa&#10;3JyBTbW7ua099Zf3z/RzPE9CW1xmxoyehvUcVKIh/Zv/rjdW8GeCL8/IBHr5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lgzjMYAAADcAAAADwAAAAAAAAAAAAAAAACYAgAAZHJz&#10;L2Rvd25yZXYueG1sUEsFBgAAAAAEAAQA9QAAAIsDAAAAAA==&#10;" path="m17,l,31r4,1l20,1,17,xe" fillcolor="black" stroked="f">
                <v:path arrowok="t" o:connecttype="custom" o:connectlocs="17,0;0,31;4,32;20,1;17,0" o:connectangles="0,0,0,0,0"/>
              </v:shape>
              <v:shape id="Freeform 173" o:spid="_x0000_s4606" style="position:absolute;left:7291;top:5225;width:23;height:34;visibility:visible;mso-wrap-style:square;v-text-anchor:top" coordsize="23,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4NFMMA&#10;AADcAAAADwAAAGRycy9kb3ducmV2LnhtbERPTWvCQBC9C/6HZYReRDd6iJK6ihRaPBmaePE2ZKdJ&#10;MDsbstskza/vFgre5vE+53AaTSN66lxtWcFmHYEgLqyuuVRwy99XexDOI2tsLJOCH3JwOs5nB0y0&#10;HfiT+syXIoSwS1BB5X2bSOmKigy6tW2JA/dlO4M+wK6UusMhhJtGbqMolgZrDg0VtvRWUfHIvo0C&#10;O8V5up+Kejle6X77iK99m5JSL4vx/ArC0+if4n/3RYf5uw38PRMukMd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A4NFMMAAADcAAAADwAAAAAAAAAAAAAAAACYAgAAZHJzL2Rv&#10;d25yZXYueG1sUEsFBgAAAAAEAAQA9QAAAIgDAAAAAA==&#10;" path="m17,l,31r7,3l23,3,17,xe" fillcolor="black" stroked="f">
                <v:path arrowok="t" o:connecttype="custom" o:connectlocs="17,0;0,31;7,34;23,3;17,0" o:connectangles="0,0,0,0,0"/>
              </v:shape>
              <v:shape id="Freeform 174" o:spid="_x0000_s4607" style="position:absolute;left:7227;top:5201;width:17;height:31;visibility:visible;mso-wrap-style:square;v-text-anchor:top" coordsize="17,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4OkMMA&#10;AADcAAAADwAAAGRycy9kb3ducmV2LnhtbERPS2sCMRC+F/ofwhR6q9kupV1WoxRB8eDBNx6nm3Gz&#10;dTNZNqnGf28Khd7m43vOaBJtKy7U+8axgtdBBoK4crrhWsFuO3spQPiArLF1TApu5GEyfnwYYand&#10;ldd02YRapBD2JSowIXSllL4yZNEPXEecuJPrLYYE+1rqHq8p3LYyz7J3abHh1GCwo6mh6rz5sQri&#10;6fy2OuJtvtxnq+LLHeIy/zZKPT/FzyGIQDH8i//cC53mf+Tw+0y6QI7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E4OkMMAAADcAAAADwAAAAAAAAAAAAAAAACYAgAAZHJzL2Rv&#10;d25yZXYueG1sUEsFBgAAAAAEAAQA9QAAAIgDAAAAAA==&#10;" path="m17,r,l,31r,l17,xe" fillcolor="black" stroked="f">
                <v:path arrowok="t" o:connecttype="custom" o:connectlocs="17,0;17,0;0,31;0,31;17,0" o:connectangles="0,0,0,0,0"/>
              </v:shape>
              <v:shape id="Freeform 175" o:spid="_x0000_s4608" style="position:absolute;left:7299;top:5228;width:20;height:32;visibility:visible;mso-wrap-style:square;v-text-anchor:top" coordsize="20,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qt+8QA&#10;AADcAAAADwAAAGRycy9kb3ducmV2LnhtbERPS2sCMRC+C/0PYQreNFuFWlazIqUFkR7abXvwNmxm&#10;H7qZLEl0V3+9KRS8zcf3nNV6MK04k/ONZQVP0wQEcWF1w5WCn+/3yQsIH5A1tpZJwYU8rLOH0QpT&#10;bXv+onMeKhFD2KeooA6hS6X0RU0G/dR2xJErrTMYInSV1A77GG5aOUuSZ2mw4dhQY0evNRXH/GQU&#10;bKuPk9npfX94+wzX33Lm2vywUGr8OGyWIAIN4S7+d291nL+Yw98z8QKZ3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qKrfvEAAAA3AAAAA8AAAAAAAAAAAAAAAAAmAIAAGRycy9k&#10;b3ducmV2LnhtbFBLBQYAAAAABAAEAPUAAACJAwAAAAA=&#10;" path="m14,l,31r7,1l20,1,14,xe" fillcolor="black" stroked="f">
                <v:path arrowok="t" o:connecttype="custom" o:connectlocs="14,0;0,31;7,32;20,1;14,0" o:connectangles="0,0,0,0,0"/>
              </v:shape>
              <v:shape id="Freeform 176" o:spid="_x0000_s4609" style="position:absolute;left:7356;top:5247;width:25;height:35;visibility:visible;mso-wrap-style:square;v-text-anchor:top" coordsize="25,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YCb8cA&#10;AADcAAAADwAAAGRycy9kb3ducmV2LnhtbESPW4vCMBCF3wX/QxjBN01dZJVqFFlW9sI+eAP1bWjG&#10;pthMSpNq999vFgTfZjhnzndmvmxtKW5U+8KxgtEwAUGcOV1wruCwXw+mIHxA1lg6JgW/5GG56Hbm&#10;mGp35y3ddiEXMYR9igpMCFUqpc8MWfRDVxFH7eJqiyGudS51jfcYbkv5kiSv0mLBkWCwojdD2XXX&#10;2AjZ/5yazftmcvy+NOf263xcm9WHUv1eu5qBCNSGp/lx/alj/ckY/p+JE8jF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B2Am/HAAAA3AAAAA8AAAAAAAAAAAAAAAAAmAIAAGRy&#10;cy9kb3ducmV2LnhtbFBLBQYAAAAABAAEAPUAAACMAwAAAAA=&#10;" path="m14,l,31r12,4l25,4,14,xe" fillcolor="black" stroked="f">
                <v:path arrowok="t" o:connecttype="custom" o:connectlocs="14,0;0,31;12,35;25,4;14,0" o:connectangles="0,0,0,0,0"/>
              </v:shape>
              <v:shape id="Freeform 177" o:spid="_x0000_s4610" style="position:absolute;left:7298;top:5229;width:16;height:31;visibility:visible;mso-wrap-style:square;v-text-anchor:top" coordsize="16,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JoCDMAA&#10;AADcAAAADwAAAGRycy9kb3ducmV2LnhtbERPzYrCMBC+C/sOYYS9aaqwWqpRXMFFb9r6AEMzm5Zt&#10;JqWJ2vXpjSB4m4/vd5br3jbiSp2vHSuYjBMQxKXTNRsF52I3SkH4gKyxcUwK/snDevUxWGKm3Y1P&#10;dM2DETGEfYYKqhDaTEpfVmTRj11LHLlf11kMEXZG6g5vMdw2cpokM2mx5thQYUvbisq//GIV5Ol0&#10;a++H75M58KzkiSmOP7JQ6nPYbxYgAvXhLX659zrOn3/B85l4gVw9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JoCDMAAAADcAAAADwAAAAAAAAAAAAAAAACYAgAAZHJzL2Rvd25y&#10;ZXYueG1sUEsFBgAAAAAEAAQA9QAAAIUDAAAAAA==&#10;" path="m16,l15,,,31r1,l16,xe" fillcolor="black" stroked="f">
                <v:path arrowok="t" o:connecttype="custom" o:connectlocs="16,0;15,0;0,31;1,31;16,0" o:connectangles="0,0,0,0,0"/>
              </v:shape>
              <v:shape id="Freeform 178" o:spid="_x0000_s4611" style="position:absolute;left:7418;top:5268;width:29;height:36;visibility:visible;mso-wrap-style:square;v-text-anchor:top" coordsize="29,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L7b8MA&#10;AADcAAAADwAAAGRycy9kb3ducmV2LnhtbERPTWvCQBC9F/oflhF6qxulaI2uUoVKLiJaPXgbsmM2&#10;mJ2N2W2S/vuuUOhtHu9zFqveVqKlxpeOFYyGCQji3OmSCwWnr8/XdxA+IGusHJOCH/KwWj4/LTDV&#10;ruMDtcdQiBjCPkUFJoQ6ldLnhiz6oauJI3d1jcUQYVNI3WAXw20lx0kykRZLjg0Ga9oYym/Hb6sg&#10;2xp7784Xs99kl/a+3s6sf9sp9TLoP+YgAvXhX/znznScP53A45l4gV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iL7b8MAAADcAAAADwAAAAAAAAAAAAAAAACYAgAAZHJzL2Rv&#10;d25yZXYueG1sUEsFBgAAAAAEAAQA9QAAAIgDAAAAAA==&#10;" path="m13,l,31r15,5l29,5,13,xe" fillcolor="black" stroked="f">
                <v:path arrowok="t" o:connecttype="custom" o:connectlocs="13,0;0,31;15,36;29,5;13,0" o:connectangles="0,0,0,0,0"/>
              </v:shape>
              <v:shape id="Freeform 179" o:spid="_x0000_s4612" style="position:absolute;left:7483;top:5288;width:41;height:40;visibility:visible;mso-wrap-style:square;v-text-anchor:top" coordsize="41,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mmWesMA&#10;AADcAAAADwAAAGRycy9kb3ducmV2LnhtbERPTWvCQBC9F/wPywi91U0KTSS6igqVUNpD0uJ5yI7J&#10;YnY2ZFdN/323UOhtHu9z1tvJ9uJGozeOFaSLBARx47ThVsHX5+vTEoQPyBp7x6TgmzxsN7OHNRba&#10;3bmiWx1aEUPYF6igC2EopPRNRxb9wg3EkTu70WKIcGylHvEew20vn5MkkxYNx4YOBzp01Fzqq1Wg&#10;W3P6yKrymO2zt3ezbIb0kr4o9TifdisQgabwL/5zlzrOz3P4fSZeID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mmWesMAAADcAAAADwAAAAAAAAAAAAAAAACYAgAAZHJzL2Rv&#10;d25yZXYueG1sUEsFBgAAAAAEAAQA9QAAAIgDAAAAAA==&#10;" path="m14,l,31r27,9l41,9,14,xe" fillcolor="black" stroked="f">
                <v:path arrowok="t" o:connecttype="custom" o:connectlocs="14,0;0,31;27,40;41,9;14,0" o:connectangles="0,0,0,0,0"/>
              </v:shape>
              <v:shape id="Freeform 180" o:spid="_x0000_s4613" style="position:absolute;left:7510;top:5297;width:85;height:55;visibility:visible;mso-wrap-style:square;v-text-anchor:top" coordsize="85,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FtDKcYA&#10;AADcAAAADwAAAGRycy9kb3ducmV2LnhtbESPQWvCQBCF74L/YRmhl6IbQ7ESXaWWlop4qQribciO&#10;STA7G7Krpv31nUPB2wzvzXvfzJedq9WN2lB5NjAeJaCIc28rLgwc9p/DKagQkS3WnsnADwVYLvq9&#10;OWbW3/mbbrtYKAnhkKGBMsYm0zrkJTkMI98Qi3b2rcMoa1to2+Jdwl2t0ySZaIcVS0OJDb2XlF92&#10;V2fg6+Pi8JlecDNe/65W19RtT8fUmKdB9zYDFamLD/P/9doK/qvQyjMygV7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FtDKcYAAADcAAAADwAAAAAAAAAAAAAAAACYAgAAZHJz&#10;L2Rvd25yZXYueG1sUEsFBgAAAAAEAAQA9QAAAIsDAAAAAA==&#10;" path="m14,l,32,72,55,85,22,14,xe" fillcolor="black" stroked="f">
                <v:path arrowok="t" o:connecttype="custom" o:connectlocs="14,0;0,32;72,55;85,22;14,0" o:connectangles="0,0,0,0,0"/>
              </v:shape>
              <v:shape id="Freeform 181" o:spid="_x0000_s4614" style="position:absolute;left:7510;top:5297;width:14;height:32;visibility:visible;mso-wrap-style:square;v-text-anchor:top" coordsize="14,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fWJ/r8A&#10;AADcAAAADwAAAGRycy9kb3ducmV2LnhtbERPTYvCMBC9L/gfwgje1lQXXK1GEXHR27JV70MzpsVm&#10;UpKo9d8bQdjbPN7nLFadbcSNfKgdKxgNMxDEpdM1GwXHw8/nFESIyBobx6TgQQFWy97HAnPt7vxH&#10;tyIakUI45KigirHNpQxlRRbD0LXEiTs7bzEm6I3UHu8p3DZynGUTabHm1FBhS5uKyktxtQr2br3b&#10;1pPr1vy28mS0m/mvJio16HfrOYhIXfwXv917neZ/z+D1TLpALp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h9Yn+vwAAANwAAAAPAAAAAAAAAAAAAAAAAJgCAABkcnMvZG93bnJl&#10;di54bWxQSwUGAAAAAAQABAD1AAAAhAMAAAAA&#10;" path="m14,2l14,,,32r,l14,2xe" fillcolor="black" stroked="f">
                <v:path arrowok="t" o:connecttype="custom" o:connectlocs="14,2;14,0;0,32;0,32;14,2" o:connectangles="0,0,0,0,0"/>
              </v:shape>
              <v:shape id="Freeform 182" o:spid="_x0000_s4615" style="position:absolute;left:7584;top:5319;width:38;height:40;visibility:visible;mso-wrap-style:square;v-text-anchor:top" coordsize="3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2/IzcUA&#10;AADcAAAADwAAAGRycy9kb3ducmV2LnhtbESPQWvCQBCF70L/wzKF3nSjSBuiq6i0RfAgpsXzkB2T&#10;YHY2ZLca/fXOQehthvfmvW/my9416kJdqD0bGI8SUMSFtzWXBn5/voYpqBCRLTaeycCNAiwXL4M5&#10;ZtZf+UCXPJZKQjhkaKCKsc20DkVFDsPIt8SinXznMMraldp2eJVw1+hJkrxrhzVLQ4UtbSoqzvmf&#10;MxDv99t5N5lud7Tep/uP4/fntDwa8/bar2agIvXx3/y83lrBTwVfnpEJ9OI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b8jNxQAAANwAAAAPAAAAAAAAAAAAAAAAAJgCAABkcnMv&#10;ZG93bnJldi54bWxQSwUGAAAAAAQABAD1AAAAigMAAAAA&#10;" path="m11,l,33r27,7l38,8,11,xe" fillcolor="black" stroked="f">
                <v:path arrowok="t" o:connecttype="custom" o:connectlocs="11,0;0,33;27,40;38,8;11,0" o:connectangles="0,0,0,0,0"/>
              </v:shape>
              <v:shape id="Freeform 183" o:spid="_x0000_s4616" style="position:absolute;left:7582;top:5319;width:13;height:33;visibility:visible;mso-wrap-style:square;v-text-anchor:top" coordsize="13,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S69cEA&#10;AADcAAAADwAAAGRycy9kb3ducmV2LnhtbERPTYvCMBC9L/gfwgh7W9O6rkg1ioiKe9yuCN6GZmyL&#10;zaQkUau/fiMIe5vH+5zZojONuJLztWUF6SABQVxYXXOpYP+7+ZiA8AFZY2OZFNzJw2Lee5thpu2N&#10;f+iah1LEEPYZKqhCaDMpfVGRQT+wLXHkTtYZDBG6UmqHtxhuGjlMkrE0WHNsqLClVUXFOb8YBTuX&#10;6/3x8ytdf9emlY9wGKV+q9R7v1tOQQTqwr/45d7pOH+SwvOZeIGc/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J0uvXBAAAA3AAAAA8AAAAAAAAAAAAAAAAAmAIAAGRycy9kb3du&#10;cmV2LnhtbFBLBQYAAAAABAAEAPUAAACGAwAAAAA=&#10;" path="m13,l12,,,33r,l13,xe" fillcolor="black" stroked="f">
                <v:path arrowok="t" o:connecttype="custom" o:connectlocs="13,0;12,0;0,33;0,33;13,0" o:connectangles="0,0,0,0,0"/>
              </v:shape>
              <v:shape id="Freeform 184" o:spid="_x0000_s4617" style="position:absolute;left:7674;top:5344;width:24;height:36;visibility:visible;mso-wrap-style:square;v-text-anchor:top" coordsize="24,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ZWT8EA&#10;AADcAAAADwAAAGRycy9kb3ducmV2LnhtbERPS4vCMBC+C/sfwix4EU1XREo1ighLvblWWfY4NNMH&#10;NpPSxFr//UYQvM3H95z1djCN6KlztWUFX7MIBHFudc2lgsv5exqDcB5ZY2OZFDzIwXbzMVpjou2d&#10;T9RnvhQhhF2CCirv20RKl1dk0M1sSxy4wnYGfYBdKXWH9xBuGjmPoqU0WHNoqLClfUX5NbsZBcd0&#10;kv7GvbPF4udx7Is0O/w1e6XGn8NuBcLT4N/il/ugw/x4Ds9nwgVy8w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FmVk/BAAAA3AAAAA8AAAAAAAAAAAAAAAAAmAIAAGRycy9kb3du&#10;cmV2LnhtbFBLBQYAAAAABAAEAPUAAACGAwAAAAA=&#10;" path="m10,l,33r14,3l24,3,10,xe" fillcolor="black" stroked="f">
                <v:path arrowok="t" o:connecttype="custom" o:connectlocs="10,0;0,33;14,36;24,3;10,0" o:connectangles="0,0,0,0,0"/>
              </v:shape>
              <v:shape id="Freeform 185" o:spid="_x0000_s4618" style="position:absolute;left:7739;top:5359;width:24;height:35;visibility:visible;mso-wrap-style:square;v-text-anchor:top" coordsize="24,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YwjMIA&#10;AADcAAAADwAAAGRycy9kb3ducmV2LnhtbERPTU8CMRC9m/gfmjHhJq1itCwUoiYknjYRCedhO+wu&#10;bqdLW2D999bEhNu8vM+ZLwfXiTOF2Ho28DBWIIgrb1uuDWy+VvcaREzIFjvPZOCHIiwXtzdzLKy/&#10;8Ced16kWOYRjgQaalPpCylg15DCOfU+cub0PDlOGoZY24CWHu04+KvUsHbacGxrs6b2h6nt9cgZe&#10;jm/lMTAdgt5Oy6ddqdVBaWNGd8PrDESiIV3F/+4Pm+frCfw9ky+Qi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pjCMwgAAANwAAAAPAAAAAAAAAAAAAAAAAJgCAABkcnMvZG93&#10;bnJldi54bWxQSwUGAAAAAAQABAD1AAAAhwMAAAAA&#10;" path="m10,l,32r14,3l24,3,10,xe" fillcolor="black" stroked="f">
                <v:path arrowok="t" o:connecttype="custom" o:connectlocs="10,0;0,32;14,35;24,3;10,0" o:connectangles="0,0,0,0,0"/>
              </v:shape>
              <v:shape id="Freeform 186" o:spid="_x0000_s4619" style="position:absolute;left:7805;top:5375;width:25;height:36;visibility:visible;mso-wrap-style:square;v-text-anchor:top" coordsize="25,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UAcIA&#10;AADcAAAADwAAAGRycy9kb3ducmV2LnhtbERPTWvCQBC9F/wPywi91Y3SNiG6hqAUhF5aXfA6ZMck&#10;mJ0N2Y2m/94tFHqbx/ucTTHZTtxo8K1jBctFAoK4cqblWoE+fbxkIHxANtg5JgU/5KHYzp42mBt3&#10;52+6HUMtYgj7HBU0IfS5lL5qyKJfuJ44chc3WAwRDrU0A95juO3kKknepcWWY0ODPe0aqq7H0Srw&#10;q7QazxrHcv/55hL9pemSaqWe51O5BhFoCv/iP/fBxPnZK/w+Ey+Q2w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f5RQBwgAAANwAAAAPAAAAAAAAAAAAAAAAAJgCAABkcnMvZG93&#10;bnJldi54bWxQSwUGAAAAAAQABAD1AAAAhwMAAAAA&#10;" path="m10,l,33r15,3l25,3,10,xe" fillcolor="black" stroked="f">
                <v:path arrowok="t" o:connecttype="custom" o:connectlocs="10,0;0,33;15,36;25,3;10,0" o:connectangles="0,0,0,0,0"/>
              </v:shape>
              <v:shape id="Freeform 187" o:spid="_x0000_s4620" style="position:absolute;left:7872;top:5391;width:73;height:48;visibility:visible;mso-wrap-style:square;v-text-anchor:top" coordsize="73,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dD8qMEA&#10;AADcAAAADwAAAGRycy9kb3ducmV2LnhtbERPTYvCMBC9L/gfwgh7W1MXXaQaRVwWPHjQKp6HZmyr&#10;zaQ02TbrrzeCsLd5vM9ZrIKpRUetqywrGI8SEMS51RUXCk7Hn48ZCOeRNdaWScEfOVgtB28LTLXt&#10;+UBd5gsRQ9ilqKD0vkmldHlJBt3INsSRu9jWoI+wLaRusY/hppafSfIlDVYcG0psaFNSfst+jYI8&#10;ZOP+8t3tg+yvJHd3Hc4Tr9T7MKznIDwF/y9+ubc6zp9N4flMvEAu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XQ/KjBAAAA3AAAAA8AAAAAAAAAAAAAAAAAmAIAAGRycy9kb3du&#10;cmV2LnhtbFBLBQYAAAAABAAEAPUAAACGAwAAAAA=&#10;" path="m10,l,33,63,48,73,15,10,xe" fillcolor="black" stroked="f">
                <v:path arrowok="t" o:connecttype="custom" o:connectlocs="10,0;0,33;63,48;73,15;10,0" o:connectangles="0,0,0,0,0"/>
              </v:shape>
              <v:shape id="Freeform 188" o:spid="_x0000_s4621" style="position:absolute;left:7935;top:5406;width:77;height:47;visibility:visible;mso-wrap-style:square;v-text-anchor:top" coordsize="77,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IOtfsQA&#10;AADcAAAADwAAAGRycy9kb3ducmV2LnhtbERPS2vCQBC+C/0PyxR6002lJDbNKkVoDXqQWsEep9nJ&#10;g2ZnQ3bV+O9dQehtPr7nZIvBtOJEvWssK3ieRCCIC6sbrhTsvz/GMxDOI2tsLZOCCzlYzB9GGaba&#10;nvmLTjtfiRDCLkUFtfddKqUrajLoJrYjDlxpe4M+wL6SusdzCDetnEZRLA02HBpq7GhZU/G3OxoF&#10;fp0kr78uyePDS/tZ5Zut+VmVSj09Du9vIDwN/l98d+c6zJ/FcHsmXCDn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iDrX7EAAAA3AAAAA8AAAAAAAAAAAAAAAAAmAIAAGRycy9k&#10;b3ducmV2LnhtbFBLBQYAAAAABAAEAPUAAACJAwAAAAA=&#10;" path="m10,l,33,67,47,77,15,10,xe" fillcolor="black" stroked="f">
                <v:path arrowok="t" o:connecttype="custom" o:connectlocs="10,0;0,33;67,47;77,15;10,0" o:connectangles="0,0,0,0,0"/>
              </v:shape>
              <v:shape id="Freeform 189" o:spid="_x0000_s4622" style="position:absolute;left:7935;top:5406;width:10;height:33;visibility:visible;mso-wrap-style:square;v-text-anchor:top" coordsize="10,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q0PsMA&#10;AADcAAAADwAAAGRycy9kb3ducmV2LnhtbERPS2vCQBC+F/wPyxR600170Ji6ihZaBE+J9nEcstMk&#10;JDsbstu4/ntXEHqbj+85q00wnRhpcI1lBc+zBARxaXXDlYLT8X2agnAeWWNnmRRcyMFmPXlYYabt&#10;mXMaC1+JGMIuQwW1930mpStrMuhmtieO3K8dDPoIh0rqAc8x3HTyJUnm0mDDsaHGnt5qKtvizygY&#10;q59d3s4P4Su0n9s8fDcfy7RQ6ukxbF9BeAr+X3x373Wcny7g9ky8QK6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Sq0PsMAAADcAAAADwAAAAAAAAAAAAAAAACYAgAAZHJzL2Rv&#10;d25yZXYueG1sUEsFBgAAAAAEAAQA9QAAAIgDAAAAAA==&#10;" path="m10,r,l,33r,l10,xe" fillcolor="black" stroked="f">
                <v:path arrowok="t" o:connecttype="custom" o:connectlocs="10,0;10,0;0,33;0,33;10,0" o:connectangles="0,0,0,0,0"/>
              </v:shape>
              <v:shape id="Freeform 190" o:spid="_x0000_s4623" style="position:absolute;left:8066;top:5437;width:22;height:36;visibility:visible;mso-wrap-style:square;v-text-anchor:top" coordsize="22,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KaSMUA&#10;AADcAAAADwAAAGRycy9kb3ducmV2LnhtbESPzW7CQAyE75V4h5WRuJUNHBBKWVD5E9xKKQd6s7Ju&#10;EjXrjbJLEvr0+IDUm60Zz3xerHpXqZaaUHo2MBknoIgzb0vODVy+9q9zUCEiW6w8k4E7BVgtBy8L&#10;TK3v+JPac8yVhHBI0UARY51qHbKCHIaxr4lF+/GNwyhrk2vbYCfhrtLTJJlphyVLQ4E1bQrKfs83&#10;Z2D7cVtf23WXfJPbn3Zdmf/pw8mY0bB/fwMVqY//5uf10Qr+XGjlGZlAL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gppIxQAAANwAAAAPAAAAAAAAAAAAAAAAAJgCAABkcnMv&#10;ZG93bnJldi54bWxQSwUGAAAAAAQABAD1AAAAigMAAAAA&#10;" path="m10,l,33r12,3l22,3,10,xe" fillcolor="black" stroked="f">
                <v:path arrowok="t" o:connecttype="custom" o:connectlocs="10,0;0,33;12,36;22,3;10,0" o:connectangles="0,0,0,0,0"/>
              </v:shape>
              <v:rect id="Rectangle 191" o:spid="_x0000_s4624" style="position:absolute;left:8083;top:5440;width:1;height:3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T56sQA&#10;AADcAAAADwAAAGRycy9kb3ducmV2LnhtbERPTWvCQBC9F/oflil4qxtFJUbXUAuFXoRqe9DbmB2T&#10;kOxsurvVtL/eLQje5vE+Z5n3phVncr62rGA0TEAQF1bXXCr4+nx7TkH4gKyxtUwKfslDvnp8WGKm&#10;7YW3dN6FUsQQ9hkqqELoMil9UZFBP7QdceRO1hkMEbpSaoeXGG5aOU6SmTRYc2yosKPXiopm92MU&#10;rOfp+vtjwpu/7fFAh/2xmY5dotTgqX9ZgAjUh7v45n7XcX46h/9n4gVyd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xE+erEAAAA3AAAAA8AAAAAAAAAAAAAAAAAmAIAAGRycy9k&#10;b3ducmV2LnhtbFBLBQYAAAAABAAEAPUAAACJAwAAAAA=&#10;" fillcolor="black" stroked="f"/>
              <v:shape id="Freeform 192" o:spid="_x0000_s4625" style="position:absolute;left:8131;top:5452;width:24;height:35;visibility:visible;mso-wrap-style:square;v-text-anchor:top" coordsize="24,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K04JsQA&#10;AADcAAAADwAAAGRycy9kb3ducmV2LnhtbESPQU/DMAyF70j7D5EncWPJEIKuLJs2pEmcKjEQZ9OY&#10;tlvjdEm2lX+PD0jcbL3n9z4v16Pv1YVi6gJbmM8MKOI6uI4bCx/vu7sCVMrIDvvAZOGHEqxXk5sl&#10;li5c+Y0u+9woCeFUooU256HUOtUteUyzMBCL9h2ixyxrbLSLeJVw3+t7Yx61x46locWBXlqqj/uz&#10;t/B02lanyHSIxeeieviqCnMwhbW303HzDCrTmP/Nf9evTvAXgi/PyAR6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itOCbEAAAA3AAAAA8AAAAAAAAAAAAAAAAAmAIAAGRycy9k&#10;b3ducmV2LnhtbFBLBQYAAAAABAAEAPUAAACJAwAAAAA=&#10;" path="m10,l,32r14,3l24,3,10,xe" fillcolor="black" stroked="f">
                <v:path arrowok="t" o:connecttype="custom" o:connectlocs="10,0;0,32;14,35;24,3;10,0" o:connectangles="0,0,0,0,0"/>
              </v:shape>
              <v:shape id="Freeform 193" o:spid="_x0000_s4626" style="position:absolute;left:8078;top:5440;width:10;height:33;visibility:visible;mso-wrap-style:square;v-text-anchor:top" coordsize="10,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FYfDMIA&#10;AADcAAAADwAAAGRycy9kb3ducmV2LnhtbERPS2vCQBC+C/6HZYTedKMH0egqtlAp9JTU13HITpOQ&#10;7GzIbuP233cFobf5+J6z3QfTioF6V1tWMJ8lIIgLq2suFZy+3qcrEM4ja2wtk4JfcrDfjUdbTLW9&#10;c0ZD7ksRQ9ilqKDyvkuldEVFBt3MdsSR+7a9QR9hX0rd4z2Gm1YukmQpDdYcGyrs6K2iosl/jIKh&#10;vL1mzfIzXEJzPmThWh/Xq1ypl0k4bEB4Cv5f/HR/6Dh/PYfHM/ECu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sVh8MwgAAANwAAAAPAAAAAAAAAAAAAAAAAJgCAABkcnMvZG93&#10;bnJldi54bWxQSwUGAAAAAAQABAD1AAAAhwMAAAAA&#10;" path="m10,r,l,33r,l10,xe" fillcolor="black" stroked="f">
                <v:path arrowok="t" o:connecttype="custom" o:connectlocs="10,0;10,0;0,33;0,33;10,0" o:connectangles="0,0,0,0,0"/>
              </v:shape>
              <v:shape id="Freeform 194" o:spid="_x0000_s4627" style="position:absolute;left:8198;top:5465;width:24;height:34;visibility:visible;mso-wrap-style:square;v-text-anchor:top" coordsize="24,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Ah7sMA&#10;AADcAAAADwAAAGRycy9kb3ducmV2LnhtbERPTWvCQBC9C/6HZYTedGMOYlNXUcG0HnpoVNrjkJ1m&#10;g9nZkF01/fddQfA2j/c5i1VvG3GlzteOFUwnCQji0umaKwXHw248B+EDssbGMSn4Iw+r5XCwwEy7&#10;G3/RtQiViCHsM1RgQmgzKX1pyKKfuJY4cr+usxgi7CqpO7zFcNvINElm0mLNscFgS1tD5bm4WAUz&#10;w+nnXrf59Hu7+Snyepcn7yelXkb9+g1EoD48xQ/3h47zX1O4PxMvkM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gAh7sMAAADcAAAADwAAAAAAAAAAAAAAAACYAgAAZHJzL2Rv&#10;d25yZXYueG1sUEsFBgAAAAAEAAQA9QAAAIgDAAAAAA==&#10;" path="m7,l,33r17,1l24,2,7,xe" fillcolor="black" stroked="f">
                <v:path arrowok="t" o:connecttype="custom" o:connectlocs="7,0;0,33;17,34;24,2;7,0" o:connectangles="0,0,0,0,0"/>
              </v:shape>
              <v:shape id="Freeform 195" o:spid="_x0000_s4628" style="position:absolute;left:8267;top:5475;width:30;height:37;visibility:visible;mso-wrap-style:square;v-text-anchor:top" coordsize="30,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UkFR8IA&#10;AADcAAAADwAAAGRycy9kb3ducmV2LnhtbERPTWvCQBC9F/wPywje6sYWtUZXEW2lIB5q633Ijkk0&#10;Oxt21yT+e7dQ6G0e73MWq85UoiHnS8sKRsMEBHFmdcm5gp/vj+c3ED4ga6wsk4I7eVgte08LTLVt&#10;+YuaY8hFDGGfooIihDqV0mcFGfRDWxNH7mydwRChy6V22MZwU8mXJJlIgyXHhgJr2hSUXY83o4Db&#10;zZZm48nhPdk12J3c9HTZ7pUa9Lv1HESgLvyL/9yfOs6fvcLvM/ECuX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SQVHwgAAANwAAAAPAAAAAAAAAAAAAAAAAJgCAABkcnMvZG93&#10;bnJldi54bWxQSwUGAAAAAAQABAD1AAAAhwMAAAAA&#10;" path="m6,l,33r23,4l30,5,6,xe" fillcolor="black" stroked="f">
                <v:path arrowok="t" o:connecttype="custom" o:connectlocs="6,0;0,33;23,37;30,5;6,0" o:connectangles="0,0,0,0,0"/>
              </v:shape>
              <v:shape id="Freeform 196" o:spid="_x0000_s4629" style="position:absolute;left:8292;top:5478;width:75;height:43;visibility:visible;mso-wrap-style:square;v-text-anchor:top" coordsize="75,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rOM8MA&#10;AADcAAAADwAAAGRycy9kb3ducmV2LnhtbERPS2vCQBC+F/wPywje6sbWaoyuUgpiLz2Y+joO2TEJ&#10;ZmfD7qrx33cLhd7m43vOYtWZRtzI+dqygtEwAUFcWF1zqWD3vX5OQfiArLGxTAoe5GG17D0tMNP2&#10;zlu65aEUMYR9hgqqENpMSl9UZNAPbUscubN1BkOErpTa4T2Gm0a+JMlEGqw5NlTY0kdFxSW/GgVp&#10;ntLr4W1ymk03+mrd1/5wOa6VGvS79zmIQF34F/+5P3WcPxvD7zPxArn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vrOM8MAAADcAAAADwAAAAAAAAAAAAAAAACYAgAAZHJzL2Rv&#10;d25yZXYueG1sUEsFBgAAAAAEAAQA9QAAAIgDAAAAAA==&#10;" path="m5,l,34r70,9l75,9,5,xe" fillcolor="black" stroked="f">
                <v:path arrowok="t" o:connecttype="custom" o:connectlocs="5,0;0,34;70,43;75,9;5,0" o:connectangles="0,0,0,0,0"/>
              </v:shape>
              <v:shape id="Freeform 197" o:spid="_x0000_s4630" style="position:absolute;left:8290;top:5480;width:7;height:34;visibility:visible;mso-wrap-style:square;v-text-anchor:top" coordsize="7,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ADFcMA&#10;AADcAAAADwAAAGRycy9kb3ducmV2LnhtbERPS2vCQBC+F/wPywheSt0otNjoKqIIerDg42BuQ3aa&#10;hGZnw+6axH/fFQq9zcf3nMWqN7VoyfnKsoLJOAFBnFtdcaHgetm9zUD4gKyxtkwKHuRhtRy8LDDV&#10;tuMTtedQiBjCPkUFZQhNKqXPSzLox7Yhjty3dQZDhK6Q2mEXw00tp0nyIQ1WHBtKbGhTUv5zvhsF&#10;X+aY3TKauuy+pUPru8frZFcpNRr26zmIQH34F/+59zrO/3yH5zPxArn8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hADFcMAAADcAAAADwAAAAAAAAAAAAAAAACYAgAAZHJzL2Rv&#10;d25yZXYueG1sUEsFBgAAAAAEAAQA9QAAAIgDAAAAAA==&#10;" path="m7,l5,,,32r,2l7,xe" fillcolor="black" stroked="f">
                <v:path arrowok="t" o:connecttype="custom" o:connectlocs="7,0;5,0;0,32;0,34;7,0" o:connectangles="0,0,0,0,0"/>
              </v:shape>
              <v:shape id="Freeform 198" o:spid="_x0000_s4631" style="position:absolute;left:8362;top:5487;width:45;height:39;visibility:visible;mso-wrap-style:square;v-text-anchor:top" coordsize="45,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69qcQA&#10;AADcAAAADwAAAGRycy9kb3ducmV2LnhtbERPTWvCQBC9F/wPywje6kYP1qZugoiCFJSa5tDjkJ0m&#10;qdnZsLtq2l/vFgq9zeN9ziofTCeu5HxrWcFsmoAgrqxuuVZQvu8elyB8QNbYWSYF3+Qhz0YPK0y1&#10;vfGJrkWoRQxhn6KCJoQ+ldJXDRn0U9sTR+7TOoMhQldL7fAWw00n50mykAZbjg0N9rRpqDoXF6Pg&#10;6VC+6u3P23LXXpLi63zUe/dxUGoyHtYvIAIN4V/8597rOP95Ab/PxAtkd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A+vanEAAAA3AAAAA8AAAAAAAAAAAAAAAAAmAIAAGRycy9k&#10;b3ducmV2LnhtbFBLBQYAAAAABAAEAPUAAACJAwAAAAA=&#10;" path="m5,l,34r40,5l45,5,5,xe" fillcolor="black" stroked="f">
                <v:path arrowok="t" o:connecttype="custom" o:connectlocs="5,0;0,34;40,39;45,5;5,0" o:connectangles="0,0,0,0,0"/>
              </v:shape>
              <v:shape id="Freeform 199" o:spid="_x0000_s4632" style="position:absolute;left:8360;top:5489;width:5;height:34;visibility:visible;mso-wrap-style:square;v-text-anchor:top" coordsize="5,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uI9sAA&#10;AADcAAAADwAAAGRycy9kb3ducmV2LnhtbERPTUvEMBC9C/6HMII3d6qHVutml0UQPAnWhd3jkMw2&#10;ZZtJSWK3/nsjCN7m8T5nvV38qGaOaQii4X5VgWIxwQ7Sa9h/vt49gkqZxNIYhDV8c4Lt5vpqTa0N&#10;F/ngucu9KiGSWtLgcp5axGQce0qrMLEU7hSip1xg7NFGupRwP+JDVdXoaZDS4GjiF8fm3H15DXg8&#10;xLppdvWRce463Bs3vhutb2+W3TOozEv+F/+532yZ/9TA7zPlAtz8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duI9sAAAADcAAAADwAAAAAAAAAAAAAAAACYAgAAZHJzL2Rvd25y&#10;ZXYueG1sUEsFBgAAAAAEAAQA9QAAAIUDAAAAAA==&#10;" path="m5,r,l,34r,l5,xe" fillcolor="black" stroked="f">
                <v:path arrowok="t" o:connecttype="custom" o:connectlocs="5,0;5,0;0,34;0,34;5,0" o:connectangles="0,0,0,0,0"/>
              </v:shape>
              <v:shape id="Freeform 200" o:spid="_x0000_s4633" style="position:absolute;left:8469;top:5499;width:17;height:35;visibility:visible;mso-wrap-style:square;v-text-anchor:top" coordsize="17,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RpFMQA&#10;AADcAAAADwAAAGRycy9kb3ducmV2LnhtbESPQW/CMAyF75P2HyJP4jZSOMDoCGgCIcFlUina2Wu8&#10;tlrjhCbQ7t/Ph0m72XrP731eb0fXqTv1sfVsYDbNQBFX3rZcG7iUh+cXUDEhW+w8k4EfirDdPD6s&#10;Mbd+4ILu51QrCeGYo4EmpZBrHauGHMapD8SiffneYZK1r7XtcZBw1+l5li20w5alocFAu4aq7/PN&#10;GfhYDvuimIXr5zLqUxYO/r20R2MmT+PbK6hEY/o3/10freCvhFaekQn05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lEaRTEAAAA3AAAAA8AAAAAAAAAAAAAAAAAmAIAAGRycy9k&#10;b3ducmV2LnhtbFBLBQYAAAAABAAEAPUAAACJAwAAAAA=&#10;" path="m4,l,34r14,1l17,2,4,xe" fillcolor="black" stroked="f">
                <v:path arrowok="t" o:connecttype="custom" o:connectlocs="4,0;0,34;14,35;17,2;4,0" o:connectangles="0,0,0,0,0"/>
              </v:shape>
              <v:line id="Line 202" o:spid="_x0000_s4634" style="position:absolute;visibility:visible" from="4526,3077" to="5034,30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ibZDMMAAADcAAAADwAAAGRycy9kb3ducmV2LnhtbESPS4vCQBCE78L+h6EXvOlERQlZJ7II&#10;C14UXwt7bDKdh2Z6QmbWxH/vCILHoqq+opar3tTiRq2rLCuYjCMQxJnVFRcKzqefUQzCeWSNtWVS&#10;cCcHq/RjsMRE244PdDv6QgQIuwQVlN43iZQuK8mgG9uGOHi5bQ36INtC6ha7ADe1nEbRQhqsOCyU&#10;2NC6pOx6/DcKZpffv8tmPeF51F0Xe5tP4+3OKDX87L+/QHjq/Tv8am+0gkCE55lwBGT6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om2QzDAAAA3AAAAA8AAAAAAAAAAAAA&#10;AAAAoQIAAGRycy9kb3ducmV2LnhtbFBLBQYAAAAABAAEAPkAAACRAwAAAAA=&#10;" strokeweight=".0011mm"/>
              <v:rect id="Rectangle 203" o:spid="_x0000_s4635" style="position:absolute;left:5287;top:3002;width:2980;height:2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I2fsUA&#10;AADcAAAADwAAAGRycy9kb3ducmV2LnhtbESPQWvCQBSE7wX/w/IEL0U35lA0uooIQg8FMfZQb4/s&#10;MxvNvg3Z1UR/fbdQ8DjMzDfMct3bWtyp9ZVjBdNJAoK4cLriUsH3cTeegfABWWPtmBQ8yMN6NXhb&#10;YqZdxwe656EUEcI+QwUmhCaT0heGLPqJa4ijd3atxRBlW0rdYhfhtpZpknxIixXHBYMNbQ0V1/xm&#10;Fez2PxXxUx7e57POXYr0lJuvRqnRsN8sQATqwyv83/7UCtJkCn9n4hGQq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8jZ+xQAAANwAAAAPAAAAAAAAAAAAAAAAAJgCAABkcnMv&#10;ZG93bnJldi54bWxQSwUGAAAAAAQABAD1AAAAigMAAAAA&#10;" filled="f" stroked="f">
                <v:textbox style="mso-next-textbox:#Rectangle 203;mso-fit-shape-to-text:t" inset="0,0,0,0">
                  <w:txbxContent>
                    <w:p w:rsidR="0028363F" w:rsidRDefault="0028363F" w:rsidP="00290A9B">
                      <w:r>
                        <w:rPr>
                          <w:rFonts w:ascii="Arial" w:hAnsi="Arial" w:cs="Arial"/>
                          <w:color w:val="000000"/>
                          <w:sz w:val="18"/>
                          <w:szCs w:val="18"/>
                          <w:lang w:val="bg-BG"/>
                        </w:rPr>
                        <w:t>Инсулин лиспро</w:t>
                      </w:r>
                      <w:r>
                        <w:rPr>
                          <w:rFonts w:ascii="Arial" w:hAnsi="Arial" w:cs="Arial"/>
                          <w:color w:val="000000"/>
                          <w:sz w:val="18"/>
                          <w:szCs w:val="18"/>
                        </w:rPr>
                        <w:t xml:space="preserve">  200 </w:t>
                      </w:r>
                      <w:r>
                        <w:rPr>
                          <w:rFonts w:ascii="Arial" w:hAnsi="Arial" w:cs="Arial"/>
                          <w:color w:val="000000"/>
                          <w:sz w:val="18"/>
                          <w:szCs w:val="18"/>
                          <w:lang w:val="bg-BG"/>
                        </w:rPr>
                        <w:t>единици</w:t>
                      </w:r>
                      <w:r>
                        <w:rPr>
                          <w:rFonts w:ascii="Arial" w:hAnsi="Arial" w:cs="Arial"/>
                          <w:color w:val="000000"/>
                          <w:sz w:val="18"/>
                          <w:szCs w:val="18"/>
                        </w:rPr>
                        <w:t>/ml</w:t>
                      </w:r>
                    </w:p>
                  </w:txbxContent>
                </v:textbox>
              </v:rect>
              <v:line id="Line 204" o:spid="_x0000_s4636" style="position:absolute;visibility:visible" from="4526,3282" to="4542,32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bji4MUAAADcAAAADwAAAGRycy9kb3ducmV2LnhtbESPQWvCQBSE7wX/w/KE3upuIhVJXUMJ&#10;CF4sra3g8ZF9JjHZtyG7mvTfdwuFHoeZ+YbZ5JPtxJ0G3zjWkCwUCOLSmYYrDV+fu6c1CB+QDXaO&#10;ScM3eci3s4cNZsaN/EH3Y6hEhLDPUEMdQp9J6cuaLPqF64mjd3GDxRDlUEkz4BjhtpOpUitpseG4&#10;UGNPRU1le7xZDcvr6XzdFwk/q7FdvbtLuj68Wa0f59PrC4hAU/gP/7X3RkOqUvg9E4+A3P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bji4MUAAADcAAAADwAAAAAAAAAA&#10;AAAAAAChAgAAZHJzL2Rvd25yZXYueG1sUEsFBgAAAAAEAAQA+QAAAJMDAAAAAA==&#10;" strokeweight=".0011mm"/>
              <v:line id="Line 206" o:spid="_x0000_s4637" style="position:absolute;visibility:visible" from="4596,3282" to="4730,32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vRHe8QAAADcAAAADwAAAGRycy9kb3ducmV2LnhtbESPT4vCMBTE74LfITzBmyZWFKlGEUHw&#10;suL6Bzw+mmdbbV5Kk7Xdb79ZWNjjMDO/YVabzlbiTY0vHWuYjBUI4syZknMN18t+tADhA7LByjFp&#10;+CYPm3W/t8LUuJY/6X0OuYgQ9ilqKEKoUyl9VpBFP3Y1cfQerrEYomxyaRpsI9xWMlFqLi2WHBcK&#10;rGlXUPY6f1kN0+ft/jzsJjxT7Wt+co9k8XG0Wg8H3XYJIlAX/sN/7YPRkKgp/J6JR0Cu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69Ed7xAAAANwAAAAPAAAAAAAAAAAA&#10;AAAAAKECAABkcnMvZG93bnJldi54bWxQSwUGAAAAAAQABAD5AAAAkgMAAAAA&#10;" strokeweight=".0011mm"/>
              <v:line id="Line 207" o:spid="_x0000_s4638" style="position:absolute;visibility:visible" from="4797,3282" to="4810,32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R3fD8UAAADcAAAADwAAAGRycy9kb3ducmV2LnhtbESPT4vCMBTE7wt+h/AEb2ti3RWpRhFB&#10;8LLLrn/A46N5ttXmpTTRdr/9RhA8DjPzG2a+7Gwl7tT40rGG0VCBIM6cKTnXcNhv3qcgfEA2WDkm&#10;DX/kYbnovc0xNa7lX7rvQi4ihH2KGooQ6lRKnxVk0Q9dTRy9s2sshiibXJoG2wi3lUyUmkiLJceF&#10;AmtaF5RddzerYXw5ni7b9Yg/VXud/LhzMv36tloP+t1qBiJQF17hZ3trNCTqAx5n4hGQi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R3fD8UAAADcAAAADwAAAAAAAAAA&#10;AAAAAAChAgAAZHJzL2Rvd25yZXYueG1sUEsFBgAAAAAEAAQA+QAAAJMDAAAAAA==&#10;" strokeweight=".0011mm"/>
              <v:line id="Line 208" o:spid="_x0000_s4639" style="position:absolute;visibility:visible" from="4864,3282" to="4877,32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lF6lMQAAADcAAAADwAAAGRycy9kb3ducmV2LnhtbESPT4vCMBTE74LfITzBmyZWFKlGEUHw&#10;ssuuf8Djo3m21ealNFnb/fabBcHjMDO/YVabzlbiSY0vHWuYjBUI4syZknMN59N+tADhA7LByjFp&#10;+CUPm3W/t8LUuJa/6XkMuYgQ9ilqKEKoUyl9VpBFP3Y1cfRurrEYomxyaRpsI9xWMlFqLi2WHBcK&#10;rGlXUPY4/lgN0/vlej/sJjxT7WP+5W7J4uPTaj0cdNsliEBdeIdf7YPRkKgZ/J+JR0Cu/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aUXqUxAAAANwAAAAPAAAAAAAAAAAA&#10;AAAAAKECAABkcnMvZG93bnJldi54bWxQSwUGAAAAAAQABAD5AAAAkgMAAAAA&#10;" strokeweight=".0011mm"/>
              <v:line id="Line 209" o:spid="_x0000_s4640" style="position:absolute;visibility:visible" from="4931,3282" to="4947,32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oPk48QAAADcAAAADwAAAGRycy9kb3ducmV2LnhtbESPT4vCMBTE78J+h/AWvGlixSJdoyzC&#10;ghfFfwt7fDTPttq8lCZr67c3wsIeh5n5DbNY9bYWd2p95VjDZKxAEOfOVFxoOJ++RnMQPiAbrB2T&#10;hgd5WC3fBgvMjOv4QPdjKESEsM9QQxlCk0np85Is+rFriKN3ca3FEGVbSNNiF+G2lolSqbRYcVwo&#10;saF1Sfnt+Gs1TK/fP9fNesIz1d3Svbsk8+3Oaj187z8/QATqw3/4r70xGhKVwutMPAJy+QQ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qg+TjxAAAANwAAAAPAAAAAAAAAAAA&#10;AAAAAKECAABkcnMvZG93bnJldi54bWxQSwUGAAAAAAQABAD5AAAAkgMAAAAA&#10;" strokeweight=".0011mm"/>
              <v:line id="Line 210" o:spid="_x0000_s4641" style="position:absolute;visibility:visible" from="5001,3282" to="5034,32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c9BeMUAAADcAAAADwAAAGRycy9kb3ducmV2LnhtbESPT2vCQBTE70K/w/IK3syuKVWJrlKE&#10;gheLf1rw+Mg+k2j2bchuTfrtu4LgcZiZ3zCLVW9rcaPWV441jBMFgjh3puJCw/fxczQD4QOywdox&#10;afgjD6vly2CBmXEd7+l2CIWIEPYZaihDaDIpfV6SRZ+4hjh6Z9daDFG2hTQtdhFua5kqNZEWK44L&#10;JTa0Lim/Hn6thrfLz+myWY/5XXXXyc6d09n2y2o9fO0/5iAC9eEZfrQ3RkOqpnA/E4+AXP4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c9BeMUAAADcAAAADwAAAAAAAAAA&#10;AAAAAAChAgAAZHJzL2Rvd25yZXYueG1sUEsFBgAAAAAEAAQA+QAAAJMDAAAAAA==&#10;" strokeweight=".0011mm"/>
              <v:rect id="Rectangle 211" o:spid="_x0000_s4642" style="position:absolute;left:5260;top:3219;width:2543;height:51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f48EA&#10;AADcAAAADwAAAGRycy9kb3ducmV2LnhtbERPTYvCMBC9C/sfwizsRTTdHkSrUWRB8LCwWD3obWjG&#10;ptpMShNt119vDoLHx/terHpbizu1vnKs4HucgCAunK64VHDYb0ZTED4ga6wdk4J/8rBafgwWmGnX&#10;8Y7ueShFDGGfoQITQpNJ6QtDFv3YNcSRO7vWYoiwLaVusYvhtpZpkkykxYpjg8GGfgwV1/xmFWz+&#10;jhXxQ+6Gs2nnLkV6ys1vo9TXZ7+egwjUh7f45d5qBWkS18Yz8QjI5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nIn+PBAAAA3AAAAA8AAAAAAAAAAAAAAAAAmAIAAGRycy9kb3du&#10;cmV2LnhtbFBLBQYAAAAABAAEAPUAAACGAwAAAAA=&#10;" filled="f" stroked="f">
                <v:textbox style="mso-next-textbox:#Rectangle 211;mso-fit-shape-to-text:t" inset="0,0,0,0">
                  <w:txbxContent>
                    <w:p w:rsidR="0028363F" w:rsidRPr="005F5509" w:rsidRDefault="0028363F" w:rsidP="00290A9B">
                      <w:pPr>
                        <w:rPr>
                          <w:lang w:val="bg-BG"/>
                        </w:rPr>
                      </w:pPr>
                      <w:r>
                        <w:rPr>
                          <w:rFonts w:ascii="Arial" w:hAnsi="Arial" w:cs="Arial"/>
                          <w:color w:val="000000"/>
                          <w:sz w:val="18"/>
                          <w:szCs w:val="18"/>
                          <w:lang w:val="bg-BG"/>
                        </w:rPr>
                        <w:t>Инсулин лиспро</w:t>
                      </w:r>
                      <w:r>
                        <w:rPr>
                          <w:rFonts w:ascii="Arial" w:hAnsi="Arial" w:cs="Arial"/>
                          <w:color w:val="000000"/>
                          <w:sz w:val="18"/>
                          <w:szCs w:val="18"/>
                        </w:rPr>
                        <w:t xml:space="preserve">100 </w:t>
                      </w:r>
                      <w:r>
                        <w:rPr>
                          <w:rFonts w:ascii="Arial" w:hAnsi="Arial" w:cs="Arial"/>
                          <w:color w:val="000000"/>
                          <w:sz w:val="18"/>
                          <w:szCs w:val="18"/>
                          <w:lang w:val="bg-BG"/>
                        </w:rPr>
                        <w:t>единици</w:t>
                      </w:r>
                      <w:r>
                        <w:rPr>
                          <w:rFonts w:ascii="Arial" w:hAnsi="Arial" w:cs="Arial"/>
                          <w:color w:val="000000"/>
                          <w:sz w:val="18"/>
                          <w:szCs w:val="18"/>
                        </w:rPr>
                        <w:t>/ml</w:t>
                      </w:r>
                    </w:p>
                  </w:txbxContent>
                </v:textbox>
              </v:rect>
              <v:rect id="Rectangle 212" o:spid="_x0000_s4643" style="position:absolute;left:5483;top:1863;width:98;height:25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R3D8IA&#10;AADcAAAADwAAAGRycy9kb3ducmV2LnhtbESP3WoCMRSE74W+QziF3mnSvRBdjSIFwUpvXH2Aw+bs&#10;DyYnS5K627dvCgUvh5n5htnuJ2fFg0LsPWt4XygQxLU3PbcabtfjfAUiJmSD1jNp+KEI+93LbIul&#10;8SNf6FGlVmQIxxI1dCkNpZSx7shhXPiBOHuNDw5TlqGVJuCY4c7KQqmldNhzXuhwoI+O6nv17TTI&#10;a3UcV5UNyp+L5st+ni4Nea3fXqfDBkSiKT3D/+2T0VCoNfydyUdA7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BHcPwgAAANwAAAAPAAAAAAAAAAAAAAAAAJgCAABkcnMvZG93&#10;bnJldi54bWxQSwUGAAAAAAQABAD1AAAAhwMAAAAA&#10;" filled="f" stroked="f">
                <v:textbox style="mso-next-textbox:#Rectangle 212;mso-fit-shape-to-text:t" inset="0,0,0,0">
                  <w:txbxContent>
                    <w:p w:rsidR="0028363F" w:rsidRPr="00974A4C" w:rsidRDefault="0028363F" w:rsidP="00290A9B">
                      <w:pPr>
                        <w:rPr>
                          <w:lang w:val="de-DE"/>
                        </w:rPr>
                      </w:pPr>
                    </w:p>
                  </w:txbxContent>
                </v:textbox>
              </v:rect>
            </v:group>
            <w10:anchorlock/>
          </v:group>
        </w:pict>
      </w:r>
      <w:bookmarkStart w:id="10" w:name="_Toc286308786"/>
      <w:bookmarkStart w:id="11" w:name="_Ref283718639"/>
      <w:r w:rsidR="00DA0D60" w:rsidRPr="00225504">
        <w:rPr>
          <w:b/>
          <w:lang w:val="bg-BG"/>
        </w:rPr>
        <w:t>Фигура 2:</w:t>
      </w:r>
      <w:r w:rsidR="00DA0D60" w:rsidRPr="00225504">
        <w:rPr>
          <w:lang w:val="bg-BG"/>
        </w:rPr>
        <w:t xml:space="preserve"> </w:t>
      </w:r>
      <w:r w:rsidR="00DA0D60">
        <w:rPr>
          <w:lang w:val="bg-BG"/>
        </w:rPr>
        <w:t xml:space="preserve">Изчислена средна </w:t>
      </w:r>
      <w:r w:rsidR="00DA0D60" w:rsidRPr="00E7411A">
        <w:rPr>
          <w:lang w:val="bg-BG"/>
        </w:rPr>
        <w:t>скорост</w:t>
      </w:r>
      <w:r w:rsidR="00DA0D60" w:rsidRPr="00C14658">
        <w:rPr>
          <w:lang w:val="bg-BG"/>
        </w:rPr>
        <w:t xml:space="preserve"> на инфузия </w:t>
      </w:r>
      <w:r w:rsidR="00DA0D60" w:rsidRPr="00D56F3C">
        <w:rPr>
          <w:lang w:val="bg-BG"/>
        </w:rPr>
        <w:t>с</w:t>
      </w:r>
      <w:r w:rsidR="00DA0D60" w:rsidRPr="00051389">
        <w:rPr>
          <w:lang w:val="bg-BG"/>
        </w:rPr>
        <w:t xml:space="preserve"> </w:t>
      </w:r>
      <w:r w:rsidR="00DA0D60" w:rsidRPr="00777483">
        <w:rPr>
          <w:lang w:val="bg-BG"/>
        </w:rPr>
        <w:t xml:space="preserve">глюкоза спрямо </w:t>
      </w:r>
      <w:r w:rsidR="00DA0D60" w:rsidRPr="00C03204">
        <w:rPr>
          <w:lang w:val="bg-BG"/>
        </w:rPr>
        <w:t xml:space="preserve">времевите </w:t>
      </w:r>
      <w:r w:rsidR="00DA0D60" w:rsidRPr="00E7411A">
        <w:rPr>
          <w:lang w:val="bg-BG"/>
        </w:rPr>
        <w:t xml:space="preserve">профили </w:t>
      </w:r>
      <w:r w:rsidR="00DA0D60" w:rsidRPr="00407B10">
        <w:rPr>
          <w:lang w:val="bg-BG"/>
        </w:rPr>
        <w:t xml:space="preserve">на </w:t>
      </w:r>
      <w:r w:rsidR="00DA0D60" w:rsidRPr="00051389">
        <w:rPr>
          <w:lang w:val="bg-BG"/>
        </w:rPr>
        <w:t>подкожно</w:t>
      </w:r>
      <w:r w:rsidR="00DA0D60" w:rsidRPr="00407B10">
        <w:rPr>
          <w:lang w:val="bg-BG"/>
        </w:rPr>
        <w:t xml:space="preserve"> </w:t>
      </w:r>
      <w:r w:rsidR="00DA0D60">
        <w:rPr>
          <w:lang w:val="bg-BG"/>
        </w:rPr>
        <w:t>приложени</w:t>
      </w:r>
      <w:r w:rsidR="00DA0D60" w:rsidRPr="00051389">
        <w:rPr>
          <w:lang w:val="bg-BG"/>
        </w:rPr>
        <w:t xml:space="preserve"> </w:t>
      </w:r>
      <w:r w:rsidR="00DA0D60" w:rsidRPr="00407B10">
        <w:rPr>
          <w:lang w:val="bg-BG"/>
        </w:rPr>
        <w:t xml:space="preserve">20 единици </w:t>
      </w:r>
      <w:r w:rsidR="00DA0D60">
        <w:rPr>
          <w:lang w:val="bg-BG"/>
        </w:rPr>
        <w:t xml:space="preserve">от </w:t>
      </w:r>
      <w:r w:rsidR="00DA0D60" w:rsidRPr="00407B10">
        <w:rPr>
          <w:lang w:val="bg-BG"/>
        </w:rPr>
        <w:t>инсулин лиспро 20</w:t>
      </w:r>
      <w:r w:rsidR="00DA0D60" w:rsidRPr="009F6336">
        <w:rPr>
          <w:lang w:val="bg-BG"/>
        </w:rPr>
        <w:t>0 </w:t>
      </w:r>
      <w:r w:rsidR="00DA0D60">
        <w:rPr>
          <w:lang w:val="bg-BG"/>
        </w:rPr>
        <w:t>единици</w:t>
      </w:r>
      <w:r w:rsidR="00DA0D60" w:rsidRPr="009F6336">
        <w:rPr>
          <w:lang w:val="bg-BG"/>
        </w:rPr>
        <w:t xml:space="preserve">/ml или </w:t>
      </w:r>
      <w:r w:rsidR="00DA0D60">
        <w:rPr>
          <w:lang w:val="bg-BG"/>
        </w:rPr>
        <w:t xml:space="preserve">от </w:t>
      </w:r>
      <w:r w:rsidR="00DA0D60" w:rsidRPr="009F6336">
        <w:rPr>
          <w:lang w:val="bg-BG"/>
        </w:rPr>
        <w:t xml:space="preserve">инсулин лиспро </w:t>
      </w:r>
      <w:r w:rsidR="00DA0D60" w:rsidRPr="00D56F3C">
        <w:rPr>
          <w:lang w:val="bg-BG"/>
        </w:rPr>
        <w:t>100 </w:t>
      </w:r>
      <w:r w:rsidR="00DA0D60">
        <w:rPr>
          <w:lang w:val="bg-BG"/>
        </w:rPr>
        <w:t>единици</w:t>
      </w:r>
      <w:r w:rsidR="00DA0D60" w:rsidRPr="00D56F3C">
        <w:rPr>
          <w:lang w:val="bg-BG"/>
        </w:rPr>
        <w:t>U/ml</w:t>
      </w:r>
    </w:p>
    <w:bookmarkEnd w:id="10"/>
    <w:bookmarkEnd w:id="11"/>
    <w:p w:rsidR="00DA0D60" w:rsidRPr="00225504" w:rsidRDefault="00DA0D60" w:rsidP="00DA0D60">
      <w:pPr>
        <w:ind w:right="11"/>
        <w:rPr>
          <w:szCs w:val="22"/>
          <w:lang w:val="bg-BG"/>
        </w:rPr>
      </w:pPr>
    </w:p>
    <w:p w:rsidR="00DA0D60" w:rsidRPr="00225504" w:rsidRDefault="00DA0D60" w:rsidP="00DA0D60">
      <w:pPr>
        <w:rPr>
          <w:bCs/>
          <w:iCs/>
          <w:szCs w:val="22"/>
          <w:lang w:val="bg-BG"/>
        </w:rPr>
      </w:pPr>
      <w:r w:rsidRPr="00225504">
        <w:rPr>
          <w:bCs/>
          <w:iCs/>
          <w:szCs w:val="22"/>
          <w:lang w:val="bg-BG"/>
        </w:rPr>
        <w:t>При пациенти с диабет тип</w:t>
      </w:r>
      <w:r>
        <w:rPr>
          <w:bCs/>
          <w:iCs/>
          <w:szCs w:val="22"/>
          <w:lang w:val="bg-BG"/>
        </w:rPr>
        <w:t> </w:t>
      </w:r>
      <w:r w:rsidRPr="00225504">
        <w:rPr>
          <w:bCs/>
          <w:iCs/>
          <w:szCs w:val="22"/>
          <w:lang w:val="bg-BG"/>
        </w:rPr>
        <w:t>2</w:t>
      </w:r>
      <w:r>
        <w:rPr>
          <w:bCs/>
          <w:iCs/>
          <w:szCs w:val="22"/>
          <w:lang w:val="bg-BG"/>
        </w:rPr>
        <w:t>, лекувани с</w:t>
      </w:r>
      <w:r w:rsidRPr="00225504">
        <w:rPr>
          <w:bCs/>
          <w:iCs/>
          <w:szCs w:val="22"/>
          <w:lang w:val="bg-BG"/>
        </w:rPr>
        <w:t xml:space="preserve"> максималн</w:t>
      </w:r>
      <w:r>
        <w:rPr>
          <w:bCs/>
          <w:iCs/>
          <w:szCs w:val="22"/>
          <w:lang w:val="bg-BG"/>
        </w:rPr>
        <w:t>и</w:t>
      </w:r>
      <w:r w:rsidRPr="00225504">
        <w:rPr>
          <w:bCs/>
          <w:iCs/>
          <w:szCs w:val="22"/>
          <w:lang w:val="bg-BG"/>
        </w:rPr>
        <w:t xml:space="preserve"> доз</w:t>
      </w:r>
      <w:r>
        <w:rPr>
          <w:bCs/>
          <w:iCs/>
          <w:szCs w:val="22"/>
          <w:lang w:val="bg-BG"/>
        </w:rPr>
        <w:t>и</w:t>
      </w:r>
      <w:r w:rsidRPr="00225504">
        <w:rPr>
          <w:bCs/>
          <w:iCs/>
          <w:szCs w:val="22"/>
          <w:lang w:val="bg-BG"/>
        </w:rPr>
        <w:t xml:space="preserve"> сулф</w:t>
      </w:r>
      <w:r w:rsidR="00CC1D12">
        <w:rPr>
          <w:bCs/>
          <w:iCs/>
          <w:szCs w:val="22"/>
          <w:lang w:val="bg-BG"/>
        </w:rPr>
        <w:t>о</w:t>
      </w:r>
      <w:r w:rsidRPr="00225504">
        <w:rPr>
          <w:bCs/>
          <w:iCs/>
          <w:szCs w:val="22"/>
          <w:lang w:val="bg-BG"/>
        </w:rPr>
        <w:t xml:space="preserve">нилурейни продукти, </w:t>
      </w:r>
      <w:r w:rsidR="00290A9B">
        <w:rPr>
          <w:bCs/>
          <w:iCs/>
          <w:szCs w:val="22"/>
          <w:lang w:val="bg-BG"/>
        </w:rPr>
        <w:t>изпитванията</w:t>
      </w:r>
      <w:r w:rsidRPr="00225504">
        <w:rPr>
          <w:bCs/>
          <w:iCs/>
          <w:szCs w:val="22"/>
          <w:lang w:val="bg-BG"/>
        </w:rPr>
        <w:t xml:space="preserve"> показват, че добавянето на инсулин лиспро значително намалява</w:t>
      </w:r>
      <w:r w:rsidRPr="00225504">
        <w:rPr>
          <w:snapToGrid w:val="0"/>
          <w:szCs w:val="22"/>
          <w:lang w:val="bg-BG"/>
        </w:rPr>
        <w:t xml:space="preserve"> HbA</w:t>
      </w:r>
      <w:r w:rsidRPr="00225504">
        <w:rPr>
          <w:snapToGrid w:val="0"/>
          <w:szCs w:val="22"/>
          <w:vertAlign w:val="subscript"/>
          <w:lang w:val="bg-BG"/>
        </w:rPr>
        <w:t>1c</w:t>
      </w:r>
      <w:r w:rsidRPr="0091758F">
        <w:rPr>
          <w:bCs/>
          <w:iCs/>
          <w:szCs w:val="22"/>
          <w:lang w:val="bg-BG"/>
        </w:rPr>
        <w:t>,</w:t>
      </w:r>
      <w:r w:rsidRPr="00225504">
        <w:rPr>
          <w:bCs/>
          <w:iCs/>
          <w:szCs w:val="22"/>
          <w:lang w:val="bg-BG"/>
        </w:rPr>
        <w:t xml:space="preserve"> </w:t>
      </w:r>
      <w:r>
        <w:rPr>
          <w:bCs/>
          <w:iCs/>
          <w:szCs w:val="22"/>
          <w:lang w:val="bg-BG"/>
        </w:rPr>
        <w:t xml:space="preserve">в </w:t>
      </w:r>
      <w:r w:rsidRPr="00225504">
        <w:rPr>
          <w:bCs/>
          <w:iCs/>
          <w:szCs w:val="22"/>
          <w:lang w:val="bg-BG"/>
        </w:rPr>
        <w:t>сравнен</w:t>
      </w:r>
      <w:r>
        <w:rPr>
          <w:bCs/>
          <w:iCs/>
          <w:szCs w:val="22"/>
          <w:lang w:val="bg-BG"/>
        </w:rPr>
        <w:t>ие с</w:t>
      </w:r>
      <w:r w:rsidRPr="00C47418">
        <w:rPr>
          <w:bCs/>
          <w:iCs/>
          <w:szCs w:val="22"/>
          <w:lang w:val="bg-BG"/>
        </w:rPr>
        <w:t xml:space="preserve"> </w:t>
      </w:r>
      <w:r>
        <w:rPr>
          <w:bCs/>
          <w:iCs/>
          <w:szCs w:val="22"/>
          <w:lang w:val="bg-BG"/>
        </w:rPr>
        <w:t>лечението</w:t>
      </w:r>
      <w:r w:rsidRPr="00225504">
        <w:rPr>
          <w:bCs/>
          <w:iCs/>
          <w:szCs w:val="22"/>
          <w:lang w:val="bg-BG"/>
        </w:rPr>
        <w:t xml:space="preserve"> със сулф</w:t>
      </w:r>
      <w:r w:rsidR="00CC1D12">
        <w:rPr>
          <w:bCs/>
          <w:iCs/>
          <w:szCs w:val="22"/>
          <w:lang w:val="bg-BG"/>
        </w:rPr>
        <w:t>о</w:t>
      </w:r>
      <w:r w:rsidRPr="00225504">
        <w:rPr>
          <w:bCs/>
          <w:iCs/>
          <w:szCs w:val="22"/>
          <w:lang w:val="bg-BG"/>
        </w:rPr>
        <w:t xml:space="preserve">нилурейни продукти самостоятелно. Намаляване на </w:t>
      </w:r>
      <w:r w:rsidRPr="00225504">
        <w:rPr>
          <w:snapToGrid w:val="0"/>
          <w:szCs w:val="22"/>
          <w:lang w:val="bg-BG"/>
        </w:rPr>
        <w:t>HbA</w:t>
      </w:r>
      <w:r w:rsidRPr="00225504">
        <w:rPr>
          <w:snapToGrid w:val="0"/>
          <w:szCs w:val="22"/>
          <w:vertAlign w:val="subscript"/>
          <w:lang w:val="bg-BG"/>
        </w:rPr>
        <w:t>1c</w:t>
      </w:r>
      <w:r w:rsidRPr="00225504">
        <w:rPr>
          <w:bCs/>
          <w:iCs/>
          <w:szCs w:val="22"/>
          <w:lang w:val="bg-BG"/>
        </w:rPr>
        <w:t xml:space="preserve"> може да се очаква също и при </w:t>
      </w:r>
      <w:r>
        <w:rPr>
          <w:bCs/>
          <w:iCs/>
          <w:szCs w:val="22"/>
          <w:lang w:val="bg-BG"/>
        </w:rPr>
        <w:t xml:space="preserve">лечение с </w:t>
      </w:r>
      <w:r w:rsidRPr="00225504">
        <w:rPr>
          <w:bCs/>
          <w:iCs/>
          <w:szCs w:val="22"/>
          <w:lang w:val="bg-BG"/>
        </w:rPr>
        <w:t>други инсулинови продукти, напр.</w:t>
      </w:r>
      <w:r>
        <w:rPr>
          <w:bCs/>
          <w:iCs/>
          <w:szCs w:val="22"/>
          <w:lang w:val="bg-BG"/>
        </w:rPr>
        <w:t>,</w:t>
      </w:r>
      <w:r w:rsidRPr="00225504">
        <w:rPr>
          <w:bCs/>
          <w:iCs/>
          <w:szCs w:val="22"/>
          <w:lang w:val="bg-BG"/>
        </w:rPr>
        <w:t xml:space="preserve"> разтворими или изофан инсулини.</w:t>
      </w:r>
    </w:p>
    <w:p w:rsidR="00DA0D60" w:rsidRPr="00225504" w:rsidRDefault="00DA0D60" w:rsidP="00DA0D60">
      <w:pPr>
        <w:rPr>
          <w:bCs/>
          <w:i/>
          <w:szCs w:val="22"/>
          <w:lang w:val="bg-BG"/>
        </w:rPr>
      </w:pPr>
    </w:p>
    <w:p w:rsidR="00DA0D60" w:rsidRPr="00225504" w:rsidRDefault="00DA0D60" w:rsidP="00DA0D60">
      <w:pPr>
        <w:pStyle w:val="BodyText3"/>
        <w:rPr>
          <w:bCs/>
          <w:iCs/>
          <w:szCs w:val="22"/>
          <w:lang w:val="bg-BG"/>
        </w:rPr>
      </w:pPr>
      <w:r w:rsidRPr="00225504">
        <w:rPr>
          <w:bCs/>
          <w:iCs/>
          <w:szCs w:val="22"/>
          <w:lang w:val="bg-BG"/>
        </w:rPr>
        <w:t>Клинични изпитвания при пациенти с диабет тип</w:t>
      </w:r>
      <w:r>
        <w:rPr>
          <w:bCs/>
          <w:iCs/>
          <w:szCs w:val="22"/>
          <w:lang w:val="bg-BG"/>
        </w:rPr>
        <w:t> </w:t>
      </w:r>
      <w:r w:rsidRPr="00225504">
        <w:rPr>
          <w:bCs/>
          <w:iCs/>
          <w:szCs w:val="22"/>
          <w:lang w:val="bg-BG"/>
        </w:rPr>
        <w:t>1 и тип</w:t>
      </w:r>
      <w:r>
        <w:rPr>
          <w:bCs/>
          <w:iCs/>
          <w:szCs w:val="22"/>
          <w:lang w:val="bg-BG"/>
        </w:rPr>
        <w:t> </w:t>
      </w:r>
      <w:r w:rsidRPr="00225504">
        <w:rPr>
          <w:bCs/>
          <w:iCs/>
          <w:szCs w:val="22"/>
          <w:lang w:val="bg-BG"/>
        </w:rPr>
        <w:t>2 показ</w:t>
      </w:r>
      <w:r>
        <w:rPr>
          <w:bCs/>
          <w:iCs/>
          <w:szCs w:val="22"/>
          <w:lang w:val="bg-BG"/>
        </w:rPr>
        <w:t>ват</w:t>
      </w:r>
      <w:r w:rsidRPr="00225504">
        <w:rPr>
          <w:bCs/>
          <w:iCs/>
          <w:szCs w:val="22"/>
          <w:lang w:val="bg-BG"/>
        </w:rPr>
        <w:t xml:space="preserve"> ограничен брой епизоди на нощна хипогликемия </w:t>
      </w:r>
      <w:r>
        <w:rPr>
          <w:bCs/>
          <w:iCs/>
          <w:szCs w:val="22"/>
          <w:lang w:val="bg-BG"/>
        </w:rPr>
        <w:t>при лечение</w:t>
      </w:r>
      <w:r w:rsidRPr="00225504">
        <w:rPr>
          <w:bCs/>
          <w:iCs/>
          <w:szCs w:val="22"/>
          <w:lang w:val="bg-BG"/>
        </w:rPr>
        <w:t xml:space="preserve"> с инсулин лиспро, </w:t>
      </w:r>
      <w:r>
        <w:rPr>
          <w:bCs/>
          <w:iCs/>
          <w:szCs w:val="22"/>
          <w:lang w:val="bg-BG"/>
        </w:rPr>
        <w:t xml:space="preserve">в </w:t>
      </w:r>
      <w:r w:rsidRPr="00225504">
        <w:rPr>
          <w:bCs/>
          <w:iCs/>
          <w:szCs w:val="22"/>
          <w:lang w:val="bg-BG"/>
        </w:rPr>
        <w:t>сравнен</w:t>
      </w:r>
      <w:r>
        <w:rPr>
          <w:bCs/>
          <w:iCs/>
          <w:szCs w:val="22"/>
          <w:lang w:val="bg-BG"/>
        </w:rPr>
        <w:t>ие</w:t>
      </w:r>
      <w:r w:rsidRPr="00225504">
        <w:rPr>
          <w:bCs/>
          <w:iCs/>
          <w:szCs w:val="22"/>
          <w:lang w:val="bg-BG"/>
        </w:rPr>
        <w:t xml:space="preserve"> с разтворим човешки инсулин. При някои изпитвания, намаляването на нощната хипогликемия е свързано с увеличаване на епизодите на хипогликемия през деня.</w:t>
      </w:r>
    </w:p>
    <w:p w:rsidR="00DA0D60" w:rsidRPr="00225504" w:rsidRDefault="00DA0D60" w:rsidP="00DA0D60">
      <w:pPr>
        <w:rPr>
          <w:szCs w:val="22"/>
          <w:lang w:val="bg-BG"/>
        </w:rPr>
      </w:pPr>
    </w:p>
    <w:p w:rsidR="00DA0D60" w:rsidRPr="00225504" w:rsidRDefault="00DA0D60" w:rsidP="00DA0D60">
      <w:pPr>
        <w:rPr>
          <w:szCs w:val="22"/>
          <w:lang w:val="bg-BG"/>
        </w:rPr>
      </w:pPr>
      <w:r w:rsidRPr="00225504">
        <w:rPr>
          <w:szCs w:val="22"/>
          <w:lang w:val="bg-BG"/>
        </w:rPr>
        <w:t>Глюкодинамичният отговор на инсулин лиспро не се повлиява от увреждане на бъбречната или чернодробна</w:t>
      </w:r>
      <w:r>
        <w:rPr>
          <w:szCs w:val="22"/>
          <w:lang w:val="bg-BG"/>
        </w:rPr>
        <w:t>та</w:t>
      </w:r>
      <w:r w:rsidRPr="00225504">
        <w:rPr>
          <w:szCs w:val="22"/>
          <w:lang w:val="bg-BG"/>
        </w:rPr>
        <w:t xml:space="preserve"> функция. Глюкодинамичните разлики между инсулин лиспро и разтворимия </w:t>
      </w:r>
      <w:r>
        <w:rPr>
          <w:szCs w:val="22"/>
          <w:lang w:val="bg-BG"/>
        </w:rPr>
        <w:t xml:space="preserve">човешки </w:t>
      </w:r>
      <w:r w:rsidRPr="00225504">
        <w:rPr>
          <w:szCs w:val="22"/>
          <w:lang w:val="bg-BG"/>
        </w:rPr>
        <w:t>инсулин</w:t>
      </w:r>
      <w:r>
        <w:rPr>
          <w:szCs w:val="22"/>
          <w:lang w:val="bg-BG"/>
        </w:rPr>
        <w:t>,</w:t>
      </w:r>
      <w:r w:rsidRPr="00225504">
        <w:rPr>
          <w:szCs w:val="22"/>
          <w:lang w:val="bg-BG"/>
        </w:rPr>
        <w:t xml:space="preserve"> измерени по време </w:t>
      </w:r>
      <w:r>
        <w:rPr>
          <w:szCs w:val="22"/>
          <w:lang w:val="bg-BG"/>
        </w:rPr>
        <w:t>на процедура з</w:t>
      </w:r>
      <w:r w:rsidRPr="00225504">
        <w:rPr>
          <w:szCs w:val="22"/>
          <w:lang w:val="bg-BG"/>
        </w:rPr>
        <w:t>а задържане на глюкозните нива, са под</w:t>
      </w:r>
      <w:r>
        <w:rPr>
          <w:szCs w:val="22"/>
          <w:lang w:val="bg-BG"/>
        </w:rPr>
        <w:t>д</w:t>
      </w:r>
      <w:r w:rsidRPr="00225504">
        <w:rPr>
          <w:szCs w:val="22"/>
          <w:lang w:val="bg-BG"/>
        </w:rPr>
        <w:t xml:space="preserve">ържани при широк </w:t>
      </w:r>
      <w:r>
        <w:rPr>
          <w:szCs w:val="22"/>
          <w:lang w:val="bg-BG"/>
        </w:rPr>
        <w:t>диапазон</w:t>
      </w:r>
      <w:r w:rsidRPr="00225504">
        <w:rPr>
          <w:szCs w:val="22"/>
          <w:lang w:val="bg-BG"/>
        </w:rPr>
        <w:t xml:space="preserve"> на бъбречната функция.</w:t>
      </w:r>
    </w:p>
    <w:p w:rsidR="00DA0D60" w:rsidRPr="00225504" w:rsidRDefault="00DA0D60" w:rsidP="00DA0D60">
      <w:pPr>
        <w:rPr>
          <w:szCs w:val="22"/>
          <w:lang w:val="bg-BG"/>
        </w:rPr>
      </w:pPr>
    </w:p>
    <w:p w:rsidR="00DA0D60" w:rsidRPr="00225504" w:rsidRDefault="00DA0D60" w:rsidP="00DA0D60">
      <w:pPr>
        <w:rPr>
          <w:szCs w:val="22"/>
          <w:lang w:val="bg-BG"/>
        </w:rPr>
      </w:pPr>
      <w:r w:rsidRPr="00225504">
        <w:rPr>
          <w:szCs w:val="22"/>
          <w:lang w:val="bg-BG"/>
        </w:rPr>
        <w:t>Инсулин лиспро е еквипотентен с човешкия инсулин на моларна база, но ефектът му е по-бърз и има по-кратко действие.</w:t>
      </w:r>
    </w:p>
    <w:p w:rsidR="00DA0D60" w:rsidRPr="00225504" w:rsidRDefault="00DA0D60" w:rsidP="00DA0D60">
      <w:pPr>
        <w:numPr>
          <w:ilvl w:val="12"/>
          <w:numId w:val="0"/>
        </w:numPr>
        <w:ind w:left="567" w:right="-2" w:hanging="567"/>
        <w:rPr>
          <w:noProof/>
          <w:szCs w:val="22"/>
          <w:lang w:val="bg-BG"/>
        </w:rPr>
      </w:pPr>
    </w:p>
    <w:p w:rsidR="00DA0D60" w:rsidRPr="00225504" w:rsidRDefault="00DA0D60" w:rsidP="00DA0D60">
      <w:pPr>
        <w:keepNext/>
        <w:ind w:left="567" w:hanging="567"/>
        <w:rPr>
          <w:b/>
          <w:szCs w:val="22"/>
          <w:lang w:val="bg-BG"/>
        </w:rPr>
      </w:pPr>
      <w:r w:rsidRPr="00225504">
        <w:rPr>
          <w:b/>
          <w:szCs w:val="22"/>
          <w:lang w:val="bg-BG"/>
        </w:rPr>
        <w:t>5.2</w:t>
      </w:r>
      <w:r w:rsidRPr="00225504">
        <w:rPr>
          <w:b/>
          <w:szCs w:val="22"/>
          <w:lang w:val="bg-BG"/>
        </w:rPr>
        <w:tab/>
        <w:t>Фармакокинетични свойства</w:t>
      </w:r>
    </w:p>
    <w:p w:rsidR="00DA0D60" w:rsidRPr="00225504" w:rsidRDefault="00DA0D60" w:rsidP="00DA0D60">
      <w:pPr>
        <w:keepNext/>
        <w:ind w:left="567" w:hanging="567"/>
        <w:rPr>
          <w:b/>
          <w:szCs w:val="22"/>
          <w:lang w:val="bg-BG"/>
        </w:rPr>
      </w:pPr>
    </w:p>
    <w:p w:rsidR="00DA0D60" w:rsidRPr="00225504" w:rsidRDefault="00DA0D60" w:rsidP="00DA0D60">
      <w:pPr>
        <w:rPr>
          <w:szCs w:val="22"/>
          <w:lang w:val="bg-BG"/>
        </w:rPr>
      </w:pPr>
      <w:r w:rsidRPr="00225504">
        <w:rPr>
          <w:szCs w:val="22"/>
          <w:lang w:val="bg-BG"/>
        </w:rPr>
        <w:t>Фармакокинети</w:t>
      </w:r>
      <w:r>
        <w:rPr>
          <w:szCs w:val="22"/>
          <w:lang w:val="bg-BG"/>
        </w:rPr>
        <w:t>чните свойства</w:t>
      </w:r>
      <w:r w:rsidRPr="00225504">
        <w:rPr>
          <w:szCs w:val="22"/>
          <w:lang w:val="bg-BG"/>
        </w:rPr>
        <w:t xml:space="preserve"> на инсулин лиспро отразява</w:t>
      </w:r>
      <w:r>
        <w:rPr>
          <w:szCs w:val="22"/>
          <w:lang w:val="bg-BG"/>
        </w:rPr>
        <w:t>т</w:t>
      </w:r>
      <w:r w:rsidRPr="00225504">
        <w:rPr>
          <w:szCs w:val="22"/>
          <w:lang w:val="bg-BG"/>
        </w:rPr>
        <w:t xml:space="preserve"> вещество, което се абсорбира бързо и достига пикови нива в кръвта 30 до 70</w:t>
      </w:r>
      <w:r>
        <w:rPr>
          <w:szCs w:val="22"/>
          <w:lang w:val="bg-BG"/>
        </w:rPr>
        <w:t> </w:t>
      </w:r>
      <w:r w:rsidRPr="00225504">
        <w:rPr>
          <w:szCs w:val="22"/>
          <w:lang w:val="bg-BG"/>
        </w:rPr>
        <w:t>минути след подкожна инжекция. Когато се има предвид клиничното значение на тази кинетика</w:t>
      </w:r>
      <w:r>
        <w:rPr>
          <w:szCs w:val="22"/>
          <w:lang w:val="bg-BG"/>
        </w:rPr>
        <w:t>,</w:t>
      </w:r>
      <w:r w:rsidRPr="00225504">
        <w:rPr>
          <w:szCs w:val="22"/>
          <w:lang w:val="bg-BG"/>
        </w:rPr>
        <w:t xml:space="preserve"> е по-подходящо да се изследват кривите на</w:t>
      </w:r>
      <w:r>
        <w:rPr>
          <w:szCs w:val="22"/>
          <w:lang w:val="bg-BG"/>
        </w:rPr>
        <w:t xml:space="preserve"> </w:t>
      </w:r>
      <w:r w:rsidRPr="00777F0C">
        <w:rPr>
          <w:szCs w:val="22"/>
          <w:lang w:val="bg-BG"/>
        </w:rPr>
        <w:t xml:space="preserve">усвояване </w:t>
      </w:r>
      <w:r w:rsidRPr="00697918">
        <w:rPr>
          <w:szCs w:val="22"/>
          <w:lang w:val="bg-BG"/>
        </w:rPr>
        <w:t>на глюкозата (както се обсъжда в точка 5.1).</w:t>
      </w:r>
    </w:p>
    <w:p w:rsidR="00DA0D60" w:rsidRPr="00225504" w:rsidRDefault="00DA0D60" w:rsidP="00DA0D60">
      <w:pPr>
        <w:rPr>
          <w:szCs w:val="22"/>
          <w:lang w:val="bg-BG"/>
        </w:rPr>
      </w:pPr>
    </w:p>
    <w:p w:rsidR="00DA0D60" w:rsidRPr="00225504" w:rsidRDefault="00DA0D60" w:rsidP="00DA0D60">
      <w:pPr>
        <w:rPr>
          <w:szCs w:val="22"/>
          <w:lang w:val="bg-BG"/>
        </w:rPr>
      </w:pPr>
      <w:r w:rsidRPr="00225504">
        <w:rPr>
          <w:szCs w:val="22"/>
          <w:lang w:val="bg-BG"/>
        </w:rPr>
        <w:t>Инсулин лиспро подържа много по-бърза абсорбция</w:t>
      </w:r>
      <w:r>
        <w:rPr>
          <w:szCs w:val="22"/>
          <w:lang w:val="bg-BG"/>
        </w:rPr>
        <w:t xml:space="preserve"> в</w:t>
      </w:r>
      <w:r w:rsidRPr="00225504">
        <w:rPr>
          <w:szCs w:val="22"/>
          <w:lang w:val="bg-BG"/>
        </w:rPr>
        <w:t xml:space="preserve"> сравн</w:t>
      </w:r>
      <w:r>
        <w:rPr>
          <w:szCs w:val="22"/>
          <w:lang w:val="bg-BG"/>
        </w:rPr>
        <w:t>ение</w:t>
      </w:r>
      <w:r w:rsidRPr="00225504">
        <w:rPr>
          <w:szCs w:val="22"/>
          <w:lang w:val="bg-BG"/>
        </w:rPr>
        <w:t xml:space="preserve"> с разтворимия човешки инсулин при пациенти с бъбречно увреждане. При пациенти с диабет тип 2 при широк </w:t>
      </w:r>
      <w:r>
        <w:rPr>
          <w:szCs w:val="22"/>
          <w:lang w:val="bg-BG"/>
        </w:rPr>
        <w:t>диапазон</w:t>
      </w:r>
      <w:r w:rsidRPr="00225504">
        <w:rPr>
          <w:szCs w:val="22"/>
          <w:lang w:val="bg-BG"/>
        </w:rPr>
        <w:t xml:space="preserve"> на бъбречната функция, фармакокинетичните разлики между инсулин лиспро и разтворимия човешки инсулин са поддържани и явно са независими от бъбречната функция. Инсулин лиспро поддържа много по-бърза абсорбция и елиминиране </w:t>
      </w:r>
      <w:r>
        <w:rPr>
          <w:szCs w:val="22"/>
          <w:lang w:val="bg-BG"/>
        </w:rPr>
        <w:t>в</w:t>
      </w:r>
      <w:r w:rsidRPr="00225504">
        <w:rPr>
          <w:szCs w:val="22"/>
          <w:lang w:val="bg-BG"/>
        </w:rPr>
        <w:t xml:space="preserve"> сравн</w:t>
      </w:r>
      <w:r>
        <w:rPr>
          <w:szCs w:val="22"/>
          <w:lang w:val="bg-BG"/>
        </w:rPr>
        <w:t>ение</w:t>
      </w:r>
      <w:r w:rsidRPr="00225504">
        <w:rPr>
          <w:szCs w:val="22"/>
          <w:lang w:val="bg-BG"/>
        </w:rPr>
        <w:t xml:space="preserve"> с разтворимия човешки инсулин при пациенти с чернодробно увреждане.</w:t>
      </w:r>
    </w:p>
    <w:p w:rsidR="00DA0D60" w:rsidRPr="00225504" w:rsidRDefault="00DA0D60" w:rsidP="00DA0D60">
      <w:pPr>
        <w:ind w:left="567" w:hanging="567"/>
        <w:rPr>
          <w:szCs w:val="22"/>
          <w:lang w:val="bg-BG"/>
        </w:rPr>
      </w:pPr>
    </w:p>
    <w:p w:rsidR="00DA0D60" w:rsidRPr="00225504" w:rsidRDefault="00DA0D60" w:rsidP="00DA0D60">
      <w:pPr>
        <w:autoSpaceDE w:val="0"/>
        <w:autoSpaceDN w:val="0"/>
        <w:adjustRightInd w:val="0"/>
        <w:rPr>
          <w:szCs w:val="22"/>
          <w:lang w:val="bg-BG"/>
        </w:rPr>
      </w:pPr>
      <w:r w:rsidRPr="00225504">
        <w:rPr>
          <w:szCs w:val="22"/>
          <w:lang w:val="bg-BG"/>
        </w:rPr>
        <w:t>И</w:t>
      </w:r>
      <w:r w:rsidRPr="00225504">
        <w:rPr>
          <w:rFonts w:eastAsia="TimesNewRoman,Italic"/>
          <w:szCs w:val="22"/>
          <w:lang w:val="bg-BG"/>
        </w:rPr>
        <w:t xml:space="preserve">нсулин лиспро </w:t>
      </w:r>
      <w:r w:rsidRPr="00225504">
        <w:rPr>
          <w:szCs w:val="22"/>
          <w:lang w:val="bg-BG"/>
        </w:rPr>
        <w:t>200 </w:t>
      </w:r>
      <w:r>
        <w:rPr>
          <w:szCs w:val="22"/>
          <w:lang w:val="bg-BG"/>
        </w:rPr>
        <w:t>единици</w:t>
      </w:r>
      <w:r w:rsidRPr="00225504">
        <w:rPr>
          <w:szCs w:val="22"/>
          <w:lang w:val="bg-BG"/>
        </w:rPr>
        <w:t>/ml</w:t>
      </w:r>
      <w:r w:rsidRPr="00225504">
        <w:rPr>
          <w:rFonts w:eastAsia="TimesNewRoman,Italic"/>
          <w:szCs w:val="22"/>
          <w:lang w:val="bg-BG"/>
        </w:rPr>
        <w:t xml:space="preserve"> инжекционен разтвор</w:t>
      </w:r>
      <w:r w:rsidRPr="00225504">
        <w:rPr>
          <w:szCs w:val="22"/>
          <w:lang w:val="bg-BG"/>
        </w:rPr>
        <w:t xml:space="preserve"> е биоеквивалентен на и</w:t>
      </w:r>
      <w:r w:rsidRPr="00225504">
        <w:rPr>
          <w:rFonts w:eastAsia="TimesNewRoman,Italic"/>
          <w:szCs w:val="22"/>
          <w:lang w:val="bg-BG"/>
        </w:rPr>
        <w:t>нсулин лиспро 1</w:t>
      </w:r>
      <w:r w:rsidRPr="00225504">
        <w:rPr>
          <w:szCs w:val="22"/>
          <w:lang w:val="bg-BG"/>
        </w:rPr>
        <w:t>00 </w:t>
      </w:r>
      <w:r>
        <w:rPr>
          <w:szCs w:val="22"/>
          <w:lang w:val="bg-BG"/>
        </w:rPr>
        <w:t>единици</w:t>
      </w:r>
      <w:r w:rsidRPr="00225504">
        <w:rPr>
          <w:szCs w:val="22"/>
          <w:lang w:val="bg-BG"/>
        </w:rPr>
        <w:t>/ml</w:t>
      </w:r>
      <w:r w:rsidRPr="00225504">
        <w:rPr>
          <w:rFonts w:eastAsia="TimesNewRoman,Italic"/>
          <w:szCs w:val="22"/>
          <w:lang w:val="bg-BG"/>
        </w:rPr>
        <w:t xml:space="preserve"> инжекционен разтвор след подкожно приложение на еднократна доза от 20 единици при здрави индивиди. Времето за достигане на максимална концентрация също е подобн</w:t>
      </w:r>
      <w:r>
        <w:rPr>
          <w:rFonts w:eastAsia="TimesNewRoman,Italic"/>
          <w:szCs w:val="22"/>
          <w:lang w:val="bg-BG"/>
        </w:rPr>
        <w:t>о</w:t>
      </w:r>
      <w:r w:rsidRPr="00225504">
        <w:rPr>
          <w:rFonts w:eastAsia="TimesNewRoman,Italic"/>
          <w:szCs w:val="22"/>
          <w:lang w:val="bg-BG"/>
        </w:rPr>
        <w:t xml:space="preserve"> между </w:t>
      </w:r>
      <w:r>
        <w:rPr>
          <w:rFonts w:eastAsia="TimesNewRoman,Italic"/>
          <w:szCs w:val="22"/>
          <w:lang w:val="bg-BG"/>
        </w:rPr>
        <w:t>двете лекарствени</w:t>
      </w:r>
      <w:r w:rsidRPr="00225504">
        <w:rPr>
          <w:rFonts w:eastAsia="TimesNewRoman,Italic"/>
          <w:szCs w:val="22"/>
          <w:lang w:val="bg-BG"/>
        </w:rPr>
        <w:t xml:space="preserve"> форми.</w:t>
      </w:r>
    </w:p>
    <w:p w:rsidR="00DA0D60" w:rsidRPr="00225504" w:rsidRDefault="00DA0D60" w:rsidP="00DA0D60">
      <w:pPr>
        <w:ind w:left="567" w:hanging="567"/>
        <w:rPr>
          <w:szCs w:val="22"/>
          <w:lang w:val="bg-BG"/>
        </w:rPr>
      </w:pPr>
    </w:p>
    <w:p w:rsidR="00DA0D60" w:rsidRPr="00225504" w:rsidRDefault="00DA0D60" w:rsidP="00DA0D60">
      <w:pPr>
        <w:keepNext/>
        <w:ind w:left="567" w:hanging="567"/>
        <w:rPr>
          <w:b/>
          <w:szCs w:val="22"/>
          <w:lang w:val="bg-BG"/>
        </w:rPr>
      </w:pPr>
      <w:r w:rsidRPr="00225504">
        <w:rPr>
          <w:b/>
          <w:szCs w:val="22"/>
          <w:lang w:val="bg-BG"/>
        </w:rPr>
        <w:t>5.3</w:t>
      </w:r>
      <w:r w:rsidRPr="00225504">
        <w:rPr>
          <w:b/>
          <w:szCs w:val="22"/>
          <w:lang w:val="bg-BG"/>
        </w:rPr>
        <w:tab/>
        <w:t>Предклинични данни за безопасност</w:t>
      </w:r>
    </w:p>
    <w:p w:rsidR="00DA0D60" w:rsidRPr="00225504" w:rsidRDefault="00DA0D60" w:rsidP="00DA0D60">
      <w:pPr>
        <w:keepNext/>
        <w:ind w:left="567" w:hanging="567"/>
        <w:rPr>
          <w:b/>
          <w:szCs w:val="22"/>
          <w:lang w:val="bg-BG"/>
        </w:rPr>
      </w:pPr>
    </w:p>
    <w:p w:rsidR="00DA0D60" w:rsidRPr="00225504" w:rsidRDefault="00DA0D60" w:rsidP="00DA0D60">
      <w:pPr>
        <w:rPr>
          <w:szCs w:val="22"/>
          <w:lang w:val="bg-BG"/>
        </w:rPr>
      </w:pPr>
      <w:r w:rsidRPr="00225504">
        <w:rPr>
          <w:szCs w:val="22"/>
          <w:lang w:val="bg-BG"/>
        </w:rPr>
        <w:t xml:space="preserve">При тестове </w:t>
      </w:r>
      <w:r w:rsidRPr="00225504">
        <w:rPr>
          <w:i/>
          <w:szCs w:val="22"/>
          <w:lang w:val="bg-BG"/>
        </w:rPr>
        <w:t>in vitro</w:t>
      </w:r>
      <w:r>
        <w:rPr>
          <w:szCs w:val="22"/>
          <w:lang w:val="bg-BG"/>
        </w:rPr>
        <w:t>,</w:t>
      </w:r>
      <w:r w:rsidRPr="00225504">
        <w:rPr>
          <w:szCs w:val="22"/>
          <w:lang w:val="bg-BG"/>
        </w:rPr>
        <w:t xml:space="preserve"> включващи свързване на инсулина с рецепторни</w:t>
      </w:r>
      <w:r>
        <w:rPr>
          <w:szCs w:val="22"/>
          <w:lang w:val="bg-BG"/>
        </w:rPr>
        <w:t>те</w:t>
      </w:r>
      <w:r w:rsidRPr="00225504">
        <w:rPr>
          <w:szCs w:val="22"/>
          <w:lang w:val="bg-BG"/>
        </w:rPr>
        <w:t xml:space="preserve"> места за инсулин и </w:t>
      </w:r>
      <w:r>
        <w:rPr>
          <w:szCs w:val="22"/>
          <w:lang w:val="bg-BG"/>
        </w:rPr>
        <w:t>ефекти</w:t>
      </w:r>
      <w:r w:rsidRPr="00225504">
        <w:rPr>
          <w:szCs w:val="22"/>
          <w:lang w:val="bg-BG"/>
        </w:rPr>
        <w:t xml:space="preserve"> върху растящи клетки, инсулин лиспро действа по начин, който е много сходен с човешкия инсулин. </w:t>
      </w:r>
      <w:r w:rsidR="001F580F">
        <w:rPr>
          <w:szCs w:val="22"/>
          <w:lang w:val="bg-BG"/>
        </w:rPr>
        <w:t>Проучванията</w:t>
      </w:r>
      <w:r w:rsidR="001F580F" w:rsidRPr="00225504">
        <w:rPr>
          <w:szCs w:val="22"/>
          <w:lang w:val="bg-BG"/>
        </w:rPr>
        <w:t xml:space="preserve"> </w:t>
      </w:r>
      <w:r w:rsidRPr="00225504">
        <w:rPr>
          <w:szCs w:val="22"/>
          <w:lang w:val="bg-BG"/>
        </w:rPr>
        <w:t xml:space="preserve">показват също, че дисоциацията на свързването с инсулиновите рецептори на инсулин лиспро e еквивалентна на човешкия инсулин. При </w:t>
      </w:r>
      <w:r w:rsidR="001F580F">
        <w:rPr>
          <w:szCs w:val="22"/>
          <w:lang w:val="bg-BG"/>
        </w:rPr>
        <w:t xml:space="preserve">проучвания </w:t>
      </w:r>
      <w:r>
        <w:rPr>
          <w:szCs w:val="22"/>
          <w:lang w:val="bg-BG"/>
        </w:rPr>
        <w:t xml:space="preserve">за остра </w:t>
      </w:r>
      <w:r w:rsidRPr="00225504">
        <w:rPr>
          <w:szCs w:val="22"/>
          <w:lang w:val="bg-BG"/>
        </w:rPr>
        <w:t>токси</w:t>
      </w:r>
      <w:r>
        <w:rPr>
          <w:szCs w:val="22"/>
          <w:lang w:val="bg-BG"/>
        </w:rPr>
        <w:t>чност</w:t>
      </w:r>
      <w:r w:rsidRPr="00225504">
        <w:rPr>
          <w:szCs w:val="22"/>
          <w:lang w:val="bg-BG"/>
        </w:rPr>
        <w:t>, продължили един месец и дванадесет месеца</w:t>
      </w:r>
      <w:r>
        <w:rPr>
          <w:szCs w:val="22"/>
          <w:lang w:val="bg-BG"/>
        </w:rPr>
        <w:t>,</w:t>
      </w:r>
      <w:r w:rsidRPr="00225504">
        <w:rPr>
          <w:szCs w:val="22"/>
          <w:lang w:val="bg-BG"/>
        </w:rPr>
        <w:t xml:space="preserve"> не са установени значими данни за токсичност.</w:t>
      </w:r>
    </w:p>
    <w:p w:rsidR="00DA0D60" w:rsidRPr="00225504" w:rsidRDefault="00DA0D60" w:rsidP="00DA0D60">
      <w:pPr>
        <w:rPr>
          <w:bCs/>
          <w:iCs/>
          <w:szCs w:val="22"/>
          <w:lang w:val="bg-BG"/>
        </w:rPr>
      </w:pPr>
    </w:p>
    <w:p w:rsidR="00DA0D60" w:rsidRPr="00225504" w:rsidRDefault="00DA0D60" w:rsidP="00DA0D60">
      <w:pPr>
        <w:rPr>
          <w:bCs/>
          <w:iCs/>
          <w:szCs w:val="22"/>
          <w:lang w:val="bg-BG"/>
        </w:rPr>
      </w:pPr>
      <w:r w:rsidRPr="00225504">
        <w:rPr>
          <w:bCs/>
          <w:iCs/>
          <w:szCs w:val="22"/>
          <w:lang w:val="bg-BG"/>
        </w:rPr>
        <w:t xml:space="preserve">При </w:t>
      </w:r>
      <w:r w:rsidR="001F580F">
        <w:rPr>
          <w:szCs w:val="22"/>
          <w:lang w:val="bg-BG"/>
        </w:rPr>
        <w:t xml:space="preserve">проучвания </w:t>
      </w:r>
      <w:r w:rsidRPr="00225504">
        <w:rPr>
          <w:bCs/>
          <w:iCs/>
          <w:szCs w:val="22"/>
          <w:lang w:val="bg-BG"/>
        </w:rPr>
        <w:t xml:space="preserve">на животни инсулин лиспро не предизвиква </w:t>
      </w:r>
      <w:r w:rsidRPr="00C46512">
        <w:rPr>
          <w:iCs/>
          <w:szCs w:val="22"/>
          <w:lang w:val="bg-BG"/>
        </w:rPr>
        <w:t>нарушения във фертилитета</w:t>
      </w:r>
      <w:r>
        <w:rPr>
          <w:iCs/>
          <w:szCs w:val="22"/>
          <w:lang w:val="bg-BG"/>
        </w:rPr>
        <w:t>,</w:t>
      </w:r>
      <w:r w:rsidRPr="00225504">
        <w:rPr>
          <w:bCs/>
          <w:iCs/>
          <w:szCs w:val="22"/>
          <w:lang w:val="bg-BG"/>
        </w:rPr>
        <w:t xml:space="preserve"> ембриотоксичност или тератогенност.</w:t>
      </w:r>
    </w:p>
    <w:p w:rsidR="00DA0D60" w:rsidRPr="00225504" w:rsidRDefault="00DA0D60" w:rsidP="00DA0D60">
      <w:pPr>
        <w:ind w:left="567" w:hanging="567"/>
        <w:outlineLvl w:val="0"/>
        <w:rPr>
          <w:b/>
          <w:noProof/>
          <w:szCs w:val="22"/>
          <w:lang w:val="bg-BG"/>
        </w:rPr>
      </w:pPr>
    </w:p>
    <w:p w:rsidR="00DA0D60" w:rsidRPr="00225504" w:rsidRDefault="00DA0D60" w:rsidP="00DA0D60">
      <w:pPr>
        <w:ind w:left="567" w:hanging="567"/>
        <w:rPr>
          <w:noProof/>
          <w:szCs w:val="22"/>
          <w:lang w:val="bg-BG"/>
        </w:rPr>
      </w:pPr>
    </w:p>
    <w:p w:rsidR="00DA0D60" w:rsidRPr="00225504" w:rsidRDefault="00DA0D60" w:rsidP="00DA0D60">
      <w:pPr>
        <w:keepNext/>
        <w:ind w:left="567" w:hanging="567"/>
        <w:rPr>
          <w:b/>
          <w:noProof/>
          <w:szCs w:val="22"/>
          <w:lang w:val="bg-BG"/>
        </w:rPr>
      </w:pPr>
      <w:r w:rsidRPr="00225504">
        <w:rPr>
          <w:b/>
          <w:noProof/>
          <w:szCs w:val="22"/>
          <w:lang w:val="bg-BG"/>
        </w:rPr>
        <w:t>6.</w:t>
      </w:r>
      <w:r w:rsidRPr="00225504">
        <w:rPr>
          <w:b/>
          <w:noProof/>
          <w:szCs w:val="22"/>
          <w:lang w:val="bg-BG"/>
        </w:rPr>
        <w:tab/>
        <w:t>ФАРМАЦЕВТИЧНИ ДАННИ</w:t>
      </w:r>
    </w:p>
    <w:p w:rsidR="00DA0D60" w:rsidRPr="00225504" w:rsidRDefault="00DA0D60" w:rsidP="00DA0D60">
      <w:pPr>
        <w:keepNext/>
        <w:ind w:left="567" w:hanging="567"/>
        <w:rPr>
          <w:noProof/>
          <w:szCs w:val="22"/>
          <w:lang w:val="bg-BG"/>
        </w:rPr>
      </w:pPr>
    </w:p>
    <w:p w:rsidR="00DA0D60" w:rsidRPr="00225504" w:rsidRDefault="00DA0D60" w:rsidP="00DA0D60">
      <w:pPr>
        <w:keepNext/>
        <w:ind w:left="567" w:hanging="567"/>
        <w:rPr>
          <w:b/>
          <w:noProof/>
          <w:szCs w:val="22"/>
          <w:lang w:val="bg-BG"/>
        </w:rPr>
      </w:pPr>
      <w:r w:rsidRPr="00225504">
        <w:rPr>
          <w:b/>
          <w:noProof/>
          <w:szCs w:val="22"/>
          <w:lang w:val="bg-BG"/>
        </w:rPr>
        <w:t>6.1</w:t>
      </w:r>
      <w:r w:rsidRPr="00225504">
        <w:rPr>
          <w:b/>
          <w:noProof/>
          <w:szCs w:val="22"/>
          <w:lang w:val="bg-BG"/>
        </w:rPr>
        <w:tab/>
        <w:t>Списък на помощните вещества</w:t>
      </w:r>
    </w:p>
    <w:p w:rsidR="00DA0D60" w:rsidRPr="00225504" w:rsidRDefault="00DA0D60" w:rsidP="00DA0D60">
      <w:pPr>
        <w:keepNext/>
        <w:ind w:left="567" w:hanging="567"/>
        <w:rPr>
          <w:b/>
          <w:noProof/>
          <w:szCs w:val="22"/>
          <w:lang w:val="bg-BG"/>
        </w:rPr>
      </w:pPr>
    </w:p>
    <w:p w:rsidR="00117666" w:rsidRDefault="001D2EBC" w:rsidP="00DA0D60">
      <w:pPr>
        <w:ind w:right="-45"/>
        <w:jc w:val="both"/>
        <w:rPr>
          <w:iCs/>
          <w:szCs w:val="22"/>
          <w:lang w:val="bg-BG"/>
        </w:rPr>
      </w:pPr>
      <w:r>
        <w:rPr>
          <w:i/>
        </w:rPr>
        <w:t>m</w:t>
      </w:r>
      <w:r>
        <w:rPr>
          <w:lang w:val="bg-BG"/>
        </w:rPr>
        <w:noBreakHyphen/>
      </w:r>
      <w:r>
        <w:rPr>
          <w:iCs/>
          <w:lang w:val="bg-BG"/>
        </w:rPr>
        <w:t>Крезол</w:t>
      </w:r>
    </w:p>
    <w:p w:rsidR="00DA0D60" w:rsidRPr="00225504" w:rsidRDefault="00DA0D60" w:rsidP="00DA0D60">
      <w:pPr>
        <w:ind w:right="-45"/>
        <w:jc w:val="both"/>
        <w:rPr>
          <w:szCs w:val="22"/>
          <w:lang w:val="bg-BG"/>
        </w:rPr>
      </w:pPr>
      <w:r w:rsidRPr="00225504">
        <w:rPr>
          <w:szCs w:val="22"/>
          <w:lang w:val="bg-BG"/>
        </w:rPr>
        <w:t>Глицерол</w:t>
      </w:r>
    </w:p>
    <w:p w:rsidR="00DA0D60" w:rsidRPr="00225504" w:rsidRDefault="00DA0D60" w:rsidP="00DA0D60">
      <w:pPr>
        <w:ind w:right="11"/>
        <w:rPr>
          <w:rStyle w:val="breve"/>
          <w:szCs w:val="22"/>
          <w:lang w:val="bg-BG"/>
        </w:rPr>
      </w:pPr>
      <w:r w:rsidRPr="00225504">
        <w:rPr>
          <w:rStyle w:val="breve"/>
          <w:szCs w:val="22"/>
          <w:lang w:val="bg-BG"/>
        </w:rPr>
        <w:t>Трометамол</w:t>
      </w:r>
    </w:p>
    <w:p w:rsidR="00DA0D60" w:rsidRPr="00225504" w:rsidRDefault="00DA0D60" w:rsidP="00DA0D60">
      <w:pPr>
        <w:ind w:right="-45"/>
        <w:jc w:val="both"/>
        <w:rPr>
          <w:szCs w:val="22"/>
          <w:lang w:val="bg-BG"/>
        </w:rPr>
      </w:pPr>
      <w:r w:rsidRPr="00225504">
        <w:rPr>
          <w:szCs w:val="22"/>
          <w:lang w:val="bg-BG"/>
        </w:rPr>
        <w:t>Цинков оксид</w:t>
      </w:r>
    </w:p>
    <w:p w:rsidR="00DA0D60" w:rsidRPr="00225504" w:rsidRDefault="00DA0D60" w:rsidP="00DA0D60">
      <w:pPr>
        <w:ind w:right="-45"/>
        <w:jc w:val="both"/>
        <w:rPr>
          <w:szCs w:val="22"/>
          <w:lang w:val="bg-BG"/>
        </w:rPr>
      </w:pPr>
      <w:r w:rsidRPr="00225504">
        <w:rPr>
          <w:szCs w:val="22"/>
          <w:lang w:val="bg-BG"/>
        </w:rPr>
        <w:t>Вода за инжекции</w:t>
      </w:r>
    </w:p>
    <w:p w:rsidR="00DA0D60" w:rsidRPr="00225504" w:rsidRDefault="00DA0D60" w:rsidP="00DA0D60">
      <w:pPr>
        <w:ind w:right="-45"/>
        <w:jc w:val="both"/>
        <w:rPr>
          <w:szCs w:val="22"/>
          <w:lang w:val="bg-BG"/>
        </w:rPr>
      </w:pPr>
      <w:r w:rsidRPr="00225504">
        <w:rPr>
          <w:szCs w:val="22"/>
          <w:lang w:val="bg-BG"/>
        </w:rPr>
        <w:t xml:space="preserve">Хлороводородна киселина и натриев хидроксид </w:t>
      </w:r>
      <w:r w:rsidR="001D2EBC" w:rsidRPr="001D2EBC">
        <w:rPr>
          <w:szCs w:val="22"/>
          <w:lang w:val="bg-BG"/>
        </w:rPr>
        <w:t>могат да се използват за корекция на рН</w:t>
      </w:r>
      <w:r w:rsidR="001D2EBC">
        <w:rPr>
          <w:szCs w:val="22"/>
          <w:lang w:val="bg-BG"/>
        </w:rPr>
        <w:t>.</w:t>
      </w:r>
      <w:r w:rsidR="001D2EBC" w:rsidRPr="001D2EBC">
        <w:rPr>
          <w:szCs w:val="22"/>
          <w:lang w:val="bg-BG"/>
        </w:rPr>
        <w:t xml:space="preserve"> </w:t>
      </w:r>
    </w:p>
    <w:p w:rsidR="00DA0D60" w:rsidRPr="00225504" w:rsidRDefault="00DA0D60" w:rsidP="00DA0D60">
      <w:pPr>
        <w:ind w:left="567" w:hanging="567"/>
        <w:rPr>
          <w:noProof/>
          <w:szCs w:val="22"/>
          <w:lang w:val="bg-BG"/>
        </w:rPr>
      </w:pPr>
    </w:p>
    <w:p w:rsidR="00DA0D60" w:rsidRPr="00225504" w:rsidRDefault="00DA0D60" w:rsidP="00DA0D60">
      <w:pPr>
        <w:keepNext/>
        <w:ind w:left="567" w:hanging="567"/>
        <w:rPr>
          <w:noProof/>
          <w:szCs w:val="22"/>
          <w:lang w:val="bg-BG"/>
        </w:rPr>
      </w:pPr>
      <w:r w:rsidRPr="00225504">
        <w:rPr>
          <w:b/>
          <w:noProof/>
          <w:szCs w:val="22"/>
          <w:lang w:val="bg-BG"/>
        </w:rPr>
        <w:t>6.2</w:t>
      </w:r>
      <w:r w:rsidRPr="00225504">
        <w:rPr>
          <w:b/>
          <w:noProof/>
          <w:szCs w:val="22"/>
          <w:lang w:val="bg-BG"/>
        </w:rPr>
        <w:tab/>
        <w:t>Несъвместимости</w:t>
      </w:r>
    </w:p>
    <w:p w:rsidR="00DA0D60" w:rsidRPr="00225504" w:rsidRDefault="00DA0D60" w:rsidP="00DA0D60">
      <w:pPr>
        <w:keepNext/>
        <w:ind w:left="567" w:hanging="567"/>
        <w:rPr>
          <w:noProof/>
          <w:szCs w:val="22"/>
          <w:lang w:val="bg-BG"/>
        </w:rPr>
      </w:pPr>
    </w:p>
    <w:p w:rsidR="00DA0D60" w:rsidRPr="00225504" w:rsidRDefault="00DA0D60" w:rsidP="00DA0D60">
      <w:pPr>
        <w:autoSpaceDE w:val="0"/>
        <w:autoSpaceDN w:val="0"/>
        <w:adjustRightInd w:val="0"/>
        <w:rPr>
          <w:szCs w:val="22"/>
          <w:lang w:val="bg-BG"/>
        </w:rPr>
      </w:pPr>
      <w:r w:rsidRPr="004E3950">
        <w:rPr>
          <w:szCs w:val="22"/>
          <w:lang w:val="bg-BG"/>
        </w:rPr>
        <w:t>Този лекарствен продукт</w:t>
      </w:r>
      <w:r w:rsidRPr="004E3950">
        <w:rPr>
          <w:rFonts w:eastAsia="TimesNewRoman,Italic"/>
          <w:szCs w:val="22"/>
          <w:lang w:val="bg-BG"/>
        </w:rPr>
        <w:t xml:space="preserve"> не трябва да се смесва с </w:t>
      </w:r>
      <w:r w:rsidR="00B13D7C">
        <w:rPr>
          <w:rFonts w:eastAsia="TimesNewRoman,Italic"/>
          <w:szCs w:val="22"/>
          <w:lang w:val="bg-BG"/>
        </w:rPr>
        <w:t>какъвто и да е</w:t>
      </w:r>
      <w:r w:rsidR="00B13D7C" w:rsidRPr="004E3950">
        <w:rPr>
          <w:rFonts w:eastAsia="TimesNewRoman,Italic"/>
          <w:szCs w:val="22"/>
          <w:lang w:val="bg-BG"/>
        </w:rPr>
        <w:t xml:space="preserve"> </w:t>
      </w:r>
      <w:r w:rsidRPr="004E3950">
        <w:rPr>
          <w:rFonts w:eastAsia="TimesNewRoman,Italic"/>
          <w:szCs w:val="22"/>
          <w:lang w:val="bg-BG"/>
        </w:rPr>
        <w:t xml:space="preserve">друг инсулин или с </w:t>
      </w:r>
      <w:r w:rsidRPr="004E3950">
        <w:rPr>
          <w:szCs w:val="22"/>
          <w:lang w:val="bg-BG"/>
        </w:rPr>
        <w:t>друг лекарствен продукт</w:t>
      </w:r>
      <w:r w:rsidRPr="004E3950">
        <w:rPr>
          <w:rFonts w:eastAsia="TimesNewRoman,Italic"/>
          <w:szCs w:val="22"/>
          <w:lang w:val="bg-BG"/>
        </w:rPr>
        <w:t xml:space="preserve">. </w:t>
      </w:r>
      <w:r>
        <w:rPr>
          <w:rFonts w:eastAsia="TimesNewRoman,Italic"/>
          <w:szCs w:val="22"/>
          <w:lang w:val="bg-BG"/>
        </w:rPr>
        <w:t>И</w:t>
      </w:r>
      <w:r w:rsidRPr="00225504">
        <w:rPr>
          <w:rFonts w:eastAsia="TimesNewRoman,Italic"/>
          <w:szCs w:val="22"/>
          <w:lang w:val="bg-BG"/>
        </w:rPr>
        <w:t>нжекцион</w:t>
      </w:r>
      <w:r>
        <w:rPr>
          <w:rFonts w:eastAsia="TimesNewRoman,Italic"/>
          <w:szCs w:val="22"/>
          <w:lang w:val="bg-BG"/>
        </w:rPr>
        <w:t>ният</w:t>
      </w:r>
      <w:r w:rsidRPr="00225504">
        <w:rPr>
          <w:rFonts w:eastAsia="TimesNewRoman,Italic"/>
          <w:szCs w:val="22"/>
          <w:lang w:val="bg-BG"/>
        </w:rPr>
        <w:t xml:space="preserve"> разтвор не трябва да се разрежда.</w:t>
      </w:r>
    </w:p>
    <w:p w:rsidR="00DA0D60" w:rsidRPr="00225504" w:rsidRDefault="00DA0D60" w:rsidP="00DA0D60">
      <w:pPr>
        <w:rPr>
          <w:szCs w:val="22"/>
          <w:lang w:val="bg-BG"/>
        </w:rPr>
      </w:pPr>
    </w:p>
    <w:p w:rsidR="00DA0D60" w:rsidRPr="00225504" w:rsidRDefault="00DA0D60" w:rsidP="00DA0D60">
      <w:pPr>
        <w:keepNext/>
        <w:ind w:left="567" w:hanging="567"/>
        <w:rPr>
          <w:noProof/>
          <w:szCs w:val="22"/>
          <w:lang w:val="bg-BG"/>
        </w:rPr>
      </w:pPr>
      <w:r w:rsidRPr="00225504">
        <w:rPr>
          <w:b/>
          <w:noProof/>
          <w:szCs w:val="22"/>
          <w:lang w:val="bg-BG"/>
        </w:rPr>
        <w:t>6.3</w:t>
      </w:r>
      <w:r w:rsidRPr="00225504">
        <w:rPr>
          <w:b/>
          <w:noProof/>
          <w:szCs w:val="22"/>
          <w:lang w:val="bg-BG"/>
        </w:rPr>
        <w:tab/>
        <w:t>Срок на годност</w:t>
      </w:r>
    </w:p>
    <w:p w:rsidR="00DA0D60" w:rsidRPr="00225504" w:rsidRDefault="00DA0D60" w:rsidP="00DA0D60">
      <w:pPr>
        <w:keepNext/>
        <w:ind w:left="567" w:hanging="567"/>
        <w:rPr>
          <w:noProof/>
          <w:szCs w:val="22"/>
          <w:lang w:val="bg-BG"/>
        </w:rPr>
      </w:pPr>
    </w:p>
    <w:p w:rsidR="00117666" w:rsidRDefault="00B50317" w:rsidP="00DA0D60">
      <w:pPr>
        <w:rPr>
          <w:szCs w:val="22"/>
          <w:u w:val="single"/>
          <w:lang w:val="bg-BG"/>
        </w:rPr>
      </w:pPr>
      <w:r>
        <w:rPr>
          <w:szCs w:val="22"/>
          <w:u w:val="single"/>
          <w:lang w:val="bg-BG"/>
        </w:rPr>
        <w:t>Преди употреба</w:t>
      </w:r>
    </w:p>
    <w:p w:rsidR="00FA7B1F" w:rsidRDefault="00FA7B1F" w:rsidP="00DA0D60">
      <w:pPr>
        <w:rPr>
          <w:szCs w:val="22"/>
          <w:lang w:val="bg-BG"/>
        </w:rPr>
      </w:pPr>
    </w:p>
    <w:p w:rsidR="00DA0D60" w:rsidRPr="00225504" w:rsidRDefault="00DA0D60" w:rsidP="00DA0D60">
      <w:pPr>
        <w:rPr>
          <w:szCs w:val="22"/>
          <w:lang w:val="bg-BG"/>
        </w:rPr>
      </w:pPr>
      <w:r w:rsidRPr="00225504">
        <w:rPr>
          <w:szCs w:val="22"/>
          <w:lang w:val="bg-BG"/>
        </w:rPr>
        <w:t>3</w:t>
      </w:r>
      <w:r>
        <w:rPr>
          <w:szCs w:val="22"/>
          <w:lang w:val="bg-BG"/>
        </w:rPr>
        <w:t> </w:t>
      </w:r>
      <w:r w:rsidRPr="00225504">
        <w:rPr>
          <w:szCs w:val="22"/>
          <w:lang w:val="bg-BG"/>
        </w:rPr>
        <w:t>години.</w:t>
      </w:r>
    </w:p>
    <w:p w:rsidR="00DA0D60" w:rsidRPr="00225504" w:rsidRDefault="00DA0D60" w:rsidP="00DA0D60">
      <w:pPr>
        <w:rPr>
          <w:szCs w:val="22"/>
          <w:lang w:val="bg-BG"/>
        </w:rPr>
      </w:pPr>
    </w:p>
    <w:p w:rsidR="00DA0D60" w:rsidRPr="00225504" w:rsidRDefault="00DA0D60" w:rsidP="00DA0D60">
      <w:pPr>
        <w:keepNext/>
        <w:rPr>
          <w:i/>
          <w:szCs w:val="22"/>
          <w:u w:val="single"/>
          <w:lang w:val="bg-BG"/>
        </w:rPr>
      </w:pPr>
      <w:r w:rsidRPr="008535D1">
        <w:rPr>
          <w:szCs w:val="22"/>
          <w:u w:val="single"/>
          <w:lang w:val="bg-BG"/>
        </w:rPr>
        <w:t>След първоначална употреба на писалката</w:t>
      </w:r>
    </w:p>
    <w:p w:rsidR="00FA7B1F" w:rsidRDefault="00FA7B1F" w:rsidP="00DA0D60">
      <w:pPr>
        <w:rPr>
          <w:szCs w:val="22"/>
          <w:lang w:val="bg-BG"/>
        </w:rPr>
      </w:pPr>
    </w:p>
    <w:p w:rsidR="00DA0D60" w:rsidRPr="00225504" w:rsidRDefault="00DA0D60" w:rsidP="00DA0D60">
      <w:pPr>
        <w:rPr>
          <w:szCs w:val="22"/>
          <w:lang w:val="bg-BG"/>
        </w:rPr>
      </w:pPr>
      <w:r w:rsidRPr="00225504">
        <w:rPr>
          <w:szCs w:val="22"/>
          <w:lang w:val="bg-BG"/>
        </w:rPr>
        <w:t>28 дни.</w:t>
      </w:r>
    </w:p>
    <w:p w:rsidR="00DA0D60" w:rsidRPr="00225504" w:rsidRDefault="00DA0D60" w:rsidP="00DA0D60">
      <w:pPr>
        <w:rPr>
          <w:noProof/>
          <w:szCs w:val="22"/>
          <w:lang w:val="bg-BG"/>
        </w:rPr>
      </w:pPr>
    </w:p>
    <w:p w:rsidR="00DA0D60" w:rsidRPr="00225504" w:rsidRDefault="00DA0D60" w:rsidP="00DA0D60">
      <w:pPr>
        <w:keepNext/>
        <w:ind w:left="567" w:hanging="567"/>
        <w:rPr>
          <w:noProof/>
          <w:szCs w:val="22"/>
          <w:lang w:val="bg-BG"/>
        </w:rPr>
      </w:pPr>
      <w:r w:rsidRPr="00225504">
        <w:rPr>
          <w:b/>
          <w:noProof/>
          <w:szCs w:val="22"/>
          <w:lang w:val="bg-BG"/>
        </w:rPr>
        <w:t>6.4</w:t>
      </w:r>
      <w:r w:rsidRPr="00225504">
        <w:rPr>
          <w:b/>
          <w:noProof/>
          <w:szCs w:val="22"/>
          <w:lang w:val="bg-BG"/>
        </w:rPr>
        <w:tab/>
      </w:r>
      <w:r w:rsidRPr="00225504">
        <w:rPr>
          <w:b/>
          <w:szCs w:val="22"/>
          <w:lang w:val="bg-BG"/>
        </w:rPr>
        <w:t>Специални условия на съхранение</w:t>
      </w:r>
    </w:p>
    <w:p w:rsidR="00DA0D60" w:rsidRPr="00225504" w:rsidRDefault="00DA0D60" w:rsidP="00DA0D60">
      <w:pPr>
        <w:keepNext/>
        <w:ind w:left="567" w:hanging="567"/>
        <w:rPr>
          <w:noProof/>
          <w:szCs w:val="22"/>
          <w:lang w:val="bg-BG"/>
        </w:rPr>
      </w:pPr>
    </w:p>
    <w:p w:rsidR="00B50317" w:rsidRDefault="00B50317" w:rsidP="00DA0D60">
      <w:pPr>
        <w:keepNext/>
        <w:rPr>
          <w:szCs w:val="22"/>
          <w:lang w:val="bg-BG"/>
        </w:rPr>
      </w:pPr>
      <w:r w:rsidRPr="00225504">
        <w:rPr>
          <w:szCs w:val="22"/>
          <w:lang w:val="bg-BG"/>
        </w:rPr>
        <w:t>Да не се замразява. Да не се излага на прекомерна топлина или пряка слънчева светлина.</w:t>
      </w:r>
    </w:p>
    <w:p w:rsidR="00B50317" w:rsidRDefault="00B50317" w:rsidP="00DA0D60">
      <w:pPr>
        <w:keepNext/>
        <w:rPr>
          <w:szCs w:val="22"/>
          <w:lang w:val="bg-BG"/>
        </w:rPr>
      </w:pPr>
    </w:p>
    <w:p w:rsidR="00117666" w:rsidRDefault="00B50317" w:rsidP="00DA0D60">
      <w:pPr>
        <w:rPr>
          <w:szCs w:val="22"/>
          <w:u w:val="single"/>
          <w:lang w:val="bg-BG"/>
        </w:rPr>
      </w:pPr>
      <w:r>
        <w:rPr>
          <w:szCs w:val="22"/>
          <w:u w:val="single"/>
          <w:lang w:val="bg-BG"/>
        </w:rPr>
        <w:t>Преди употреба</w:t>
      </w:r>
    </w:p>
    <w:p w:rsidR="00FA7B1F" w:rsidRDefault="00FA7B1F" w:rsidP="00DA0D60">
      <w:pPr>
        <w:rPr>
          <w:noProof/>
          <w:szCs w:val="22"/>
          <w:lang w:val="bg-BG"/>
        </w:rPr>
      </w:pPr>
    </w:p>
    <w:p w:rsidR="00DA0D60" w:rsidRPr="00225504" w:rsidRDefault="00DA0D60" w:rsidP="00DA0D60">
      <w:pPr>
        <w:rPr>
          <w:strike/>
          <w:szCs w:val="22"/>
          <w:lang w:val="bg-BG"/>
        </w:rPr>
      </w:pPr>
      <w:r w:rsidRPr="00225504">
        <w:rPr>
          <w:noProof/>
          <w:szCs w:val="22"/>
          <w:lang w:val="bg-BG"/>
        </w:rPr>
        <w:t xml:space="preserve">Да се съхранява в хладилник </w:t>
      </w:r>
      <w:r w:rsidRPr="00225504">
        <w:rPr>
          <w:szCs w:val="22"/>
          <w:lang w:val="bg-BG"/>
        </w:rPr>
        <w:t xml:space="preserve">(2°С - 8°С). </w:t>
      </w:r>
    </w:p>
    <w:p w:rsidR="00DA0D60" w:rsidRPr="00225504" w:rsidRDefault="00DA0D60" w:rsidP="00DA0D60">
      <w:pPr>
        <w:ind w:left="567" w:hanging="567"/>
        <w:rPr>
          <w:noProof/>
          <w:szCs w:val="22"/>
          <w:lang w:val="bg-BG"/>
        </w:rPr>
      </w:pPr>
    </w:p>
    <w:p w:rsidR="00DA0D60" w:rsidRPr="00225504" w:rsidRDefault="00DA0D60" w:rsidP="00DA0D60">
      <w:pPr>
        <w:keepNext/>
        <w:ind w:left="567" w:hanging="567"/>
        <w:rPr>
          <w:i/>
          <w:szCs w:val="22"/>
          <w:u w:val="single"/>
          <w:lang w:val="bg-BG"/>
        </w:rPr>
      </w:pPr>
      <w:r w:rsidRPr="008535D1">
        <w:rPr>
          <w:szCs w:val="22"/>
          <w:u w:val="single"/>
          <w:lang w:val="bg-BG"/>
        </w:rPr>
        <w:t>След първоначална употреба</w:t>
      </w:r>
      <w:r w:rsidR="00D97851">
        <w:rPr>
          <w:szCs w:val="22"/>
          <w:u w:val="single"/>
          <w:lang w:val="bg-BG"/>
        </w:rPr>
        <w:t xml:space="preserve"> на писалката</w:t>
      </w:r>
    </w:p>
    <w:p w:rsidR="00FA7B1F" w:rsidRDefault="00FA7B1F" w:rsidP="00DA0D60">
      <w:pPr>
        <w:tabs>
          <w:tab w:val="left" w:pos="0"/>
        </w:tabs>
        <w:rPr>
          <w:szCs w:val="22"/>
          <w:lang w:val="bg-BG"/>
        </w:rPr>
      </w:pPr>
    </w:p>
    <w:p w:rsidR="00DA0D60" w:rsidRPr="00225504" w:rsidRDefault="00DA0D60" w:rsidP="00DA0D60">
      <w:pPr>
        <w:tabs>
          <w:tab w:val="left" w:pos="0"/>
        </w:tabs>
        <w:rPr>
          <w:szCs w:val="22"/>
          <w:lang w:val="bg-BG"/>
        </w:rPr>
      </w:pPr>
      <w:r w:rsidRPr="00225504">
        <w:rPr>
          <w:szCs w:val="22"/>
          <w:lang w:val="bg-BG"/>
        </w:rPr>
        <w:t xml:space="preserve">Да се съхранява </w:t>
      </w:r>
      <w:r>
        <w:rPr>
          <w:szCs w:val="22"/>
          <w:lang w:val="bg-BG"/>
        </w:rPr>
        <w:t xml:space="preserve">при температура </w:t>
      </w:r>
      <w:r w:rsidRPr="00225504">
        <w:rPr>
          <w:szCs w:val="22"/>
          <w:lang w:val="bg-BG"/>
        </w:rPr>
        <w:t xml:space="preserve">под </w:t>
      </w:r>
      <w:smartTag w:uri="urn:schemas-microsoft-com:office:smarttags" w:element="metricconverter">
        <w:smartTagPr>
          <w:attr w:name="ProductID" w:val="30ﾰC"/>
        </w:smartTagPr>
        <w:r w:rsidRPr="00225504">
          <w:rPr>
            <w:szCs w:val="22"/>
            <w:lang w:val="bg-BG"/>
          </w:rPr>
          <w:t>30°C</w:t>
        </w:r>
      </w:smartTag>
      <w:r w:rsidRPr="00225504">
        <w:rPr>
          <w:szCs w:val="22"/>
          <w:lang w:val="bg-BG"/>
        </w:rPr>
        <w:t xml:space="preserve">. Да не се </w:t>
      </w:r>
      <w:r w:rsidR="00630AAA">
        <w:rPr>
          <w:lang w:val="bg-BG"/>
        </w:rPr>
        <w:t>съхранява в хладилник</w:t>
      </w:r>
      <w:r w:rsidRPr="00225504">
        <w:rPr>
          <w:szCs w:val="22"/>
          <w:lang w:val="bg-BG"/>
        </w:rPr>
        <w:t>. Предварително напълнената писалка не трябва да се съхранява с прикрепена игла.</w:t>
      </w:r>
    </w:p>
    <w:p w:rsidR="00DA0D60" w:rsidRPr="00225504" w:rsidRDefault="00DA0D60" w:rsidP="00DA0D60">
      <w:pPr>
        <w:ind w:left="567" w:hanging="567"/>
        <w:rPr>
          <w:noProof/>
          <w:szCs w:val="22"/>
          <w:lang w:val="bg-BG"/>
        </w:rPr>
      </w:pPr>
    </w:p>
    <w:p w:rsidR="00DA0D60" w:rsidRPr="00225504" w:rsidRDefault="00DA0D60" w:rsidP="00DA0D60">
      <w:pPr>
        <w:keepNext/>
        <w:ind w:left="513" w:hanging="513"/>
        <w:rPr>
          <w:b/>
          <w:szCs w:val="22"/>
          <w:lang w:val="bg-BG"/>
        </w:rPr>
      </w:pPr>
      <w:r w:rsidRPr="00225504">
        <w:rPr>
          <w:b/>
          <w:szCs w:val="22"/>
          <w:lang w:val="bg-BG"/>
        </w:rPr>
        <w:t>6.5</w:t>
      </w:r>
      <w:r w:rsidRPr="00225504">
        <w:rPr>
          <w:b/>
          <w:szCs w:val="22"/>
          <w:lang w:val="bg-BG"/>
        </w:rPr>
        <w:tab/>
        <w:t>Вид и съдържание на опаковката</w:t>
      </w:r>
    </w:p>
    <w:p w:rsidR="00DA0D60" w:rsidRPr="00A3647F" w:rsidRDefault="00DA0D60" w:rsidP="00DA0D60">
      <w:pPr>
        <w:keepNext/>
        <w:widowControl w:val="0"/>
        <w:ind w:left="567" w:hanging="567"/>
        <w:rPr>
          <w:szCs w:val="22"/>
          <w:highlight w:val="lightGray"/>
          <w:lang w:val="bg-BG"/>
        </w:rPr>
      </w:pPr>
    </w:p>
    <w:p w:rsidR="00DA0D60" w:rsidRPr="00A338AA" w:rsidRDefault="007454CB" w:rsidP="00DA0D60">
      <w:pPr>
        <w:rPr>
          <w:szCs w:val="22"/>
          <w:lang w:val="bg-BG"/>
        </w:rPr>
      </w:pPr>
      <w:r>
        <w:rPr>
          <w:szCs w:val="22"/>
          <w:lang w:val="bg-BG"/>
        </w:rPr>
        <w:t>П</w:t>
      </w:r>
      <w:r w:rsidR="00DA0D60" w:rsidRPr="00A338AA">
        <w:rPr>
          <w:szCs w:val="22"/>
          <w:lang w:val="bg-BG"/>
        </w:rPr>
        <w:t>атрони</w:t>
      </w:r>
      <w:r w:rsidRPr="007454CB">
        <w:rPr>
          <w:szCs w:val="22"/>
          <w:lang w:val="bg-BG"/>
        </w:rPr>
        <w:t xml:space="preserve"> </w:t>
      </w:r>
      <w:r w:rsidR="001E46D6">
        <w:rPr>
          <w:szCs w:val="22"/>
          <w:lang w:val="bg-BG"/>
        </w:rPr>
        <w:t xml:space="preserve">от </w:t>
      </w:r>
      <w:r w:rsidRPr="00A338AA">
        <w:rPr>
          <w:szCs w:val="22"/>
          <w:lang w:val="bg-BG"/>
        </w:rPr>
        <w:t>стъкл</w:t>
      </w:r>
      <w:r w:rsidR="001E46D6">
        <w:rPr>
          <w:szCs w:val="22"/>
          <w:lang w:val="bg-BG"/>
        </w:rPr>
        <w:t>о</w:t>
      </w:r>
      <w:r w:rsidRPr="00A338AA">
        <w:rPr>
          <w:szCs w:val="22"/>
          <w:lang w:val="bg-BG"/>
        </w:rPr>
        <w:t xml:space="preserve"> Тип I</w:t>
      </w:r>
      <w:r w:rsidR="00DA0D60" w:rsidRPr="00A338AA">
        <w:rPr>
          <w:szCs w:val="22"/>
          <w:lang w:val="bg-BG"/>
        </w:rPr>
        <w:t xml:space="preserve">, запечатани с </w:t>
      </w:r>
      <w:r w:rsidR="00B50317">
        <w:rPr>
          <w:szCs w:val="22"/>
          <w:lang w:val="bg-BG"/>
        </w:rPr>
        <w:t xml:space="preserve">халобутилов </w:t>
      </w:r>
      <w:r w:rsidR="001E46D6">
        <w:rPr>
          <w:szCs w:val="22"/>
          <w:lang w:val="bg-BG"/>
        </w:rPr>
        <w:t>уплътняващ</w:t>
      </w:r>
      <w:r w:rsidR="00DA0D60" w:rsidRPr="00A338AA">
        <w:rPr>
          <w:szCs w:val="22"/>
          <w:lang w:val="bg-BG"/>
        </w:rPr>
        <w:t xml:space="preserve"> диск</w:t>
      </w:r>
      <w:r w:rsidR="001E46D6">
        <w:rPr>
          <w:szCs w:val="22"/>
          <w:lang w:val="bg-BG"/>
        </w:rPr>
        <w:t>,</w:t>
      </w:r>
      <w:r w:rsidR="00DA0D60" w:rsidRPr="00A338AA">
        <w:rPr>
          <w:szCs w:val="22"/>
          <w:lang w:val="bg-BG"/>
        </w:rPr>
        <w:t xml:space="preserve"> </w:t>
      </w:r>
      <w:r w:rsidR="001E46D6">
        <w:rPr>
          <w:szCs w:val="22"/>
          <w:lang w:val="bg-BG"/>
        </w:rPr>
        <w:t xml:space="preserve">защитени с алуминиева обкатка, </w:t>
      </w:r>
      <w:r w:rsidR="00DA0D60" w:rsidRPr="00A338AA">
        <w:rPr>
          <w:szCs w:val="22"/>
          <w:lang w:val="bg-BG"/>
        </w:rPr>
        <w:t>и бутала. Диметиконова или силиконова емулсия може да се използва за третиране на буталото на патрона и/или на стъкления патрон. Патроните от 3 ml, които съдържат 600 </w:t>
      </w:r>
      <w:r w:rsidR="00DA0D60" w:rsidRPr="00342523">
        <w:rPr>
          <w:szCs w:val="22"/>
          <w:lang w:val="bg-BG"/>
        </w:rPr>
        <w:t>е</w:t>
      </w:r>
      <w:r w:rsidR="00DA0D60" w:rsidRPr="00A338AA">
        <w:rPr>
          <w:szCs w:val="22"/>
          <w:lang w:val="bg-BG"/>
        </w:rPr>
        <w:t>диници инсулин лиспро (200 </w:t>
      </w:r>
      <w:r w:rsidR="00DA0D60" w:rsidRPr="00342523">
        <w:rPr>
          <w:szCs w:val="22"/>
          <w:lang w:val="bg-BG"/>
        </w:rPr>
        <w:t>единици</w:t>
      </w:r>
      <w:r w:rsidR="00DA0D60" w:rsidRPr="00A338AA">
        <w:rPr>
          <w:szCs w:val="22"/>
          <w:lang w:val="bg-BG"/>
        </w:rPr>
        <w:t>/</w:t>
      </w:r>
      <w:r w:rsidR="00DA0D60" w:rsidRPr="00A338AA">
        <w:rPr>
          <w:szCs w:val="22"/>
        </w:rPr>
        <w:t>ml</w:t>
      </w:r>
      <w:r w:rsidR="00DA0D60" w:rsidRPr="00A338AA">
        <w:rPr>
          <w:szCs w:val="22"/>
          <w:lang w:val="bg-BG"/>
        </w:rPr>
        <w:t xml:space="preserve">), са </w:t>
      </w:r>
      <w:r w:rsidR="005637DD">
        <w:rPr>
          <w:szCs w:val="22"/>
          <w:lang w:val="bg-BG"/>
        </w:rPr>
        <w:t xml:space="preserve">запечатани </w:t>
      </w:r>
      <w:r w:rsidR="00DA0D60" w:rsidRPr="00A338AA">
        <w:rPr>
          <w:szCs w:val="22"/>
          <w:lang w:val="bg-BG"/>
        </w:rPr>
        <w:t>в писалк</w:t>
      </w:r>
      <w:r w:rsidR="00F261FB">
        <w:rPr>
          <w:szCs w:val="22"/>
          <w:lang w:val="bg-BG"/>
        </w:rPr>
        <w:t>а</w:t>
      </w:r>
      <w:r w:rsidR="00DA0D60" w:rsidRPr="00A338AA">
        <w:rPr>
          <w:szCs w:val="22"/>
          <w:lang w:val="bg-BG"/>
        </w:rPr>
        <w:t xml:space="preserve"> инжект</w:t>
      </w:r>
      <w:r w:rsidR="005637DD">
        <w:rPr>
          <w:szCs w:val="22"/>
          <w:lang w:val="bg-BG"/>
        </w:rPr>
        <w:t>ор за еднократна употреба</w:t>
      </w:r>
      <w:r w:rsidR="00DA0D60" w:rsidRPr="00A338AA">
        <w:rPr>
          <w:szCs w:val="22"/>
          <w:lang w:val="bg-BG"/>
        </w:rPr>
        <w:t>, наречен</w:t>
      </w:r>
      <w:r w:rsidR="00F261FB">
        <w:rPr>
          <w:szCs w:val="22"/>
          <w:lang w:val="bg-BG"/>
        </w:rPr>
        <w:t>а</w:t>
      </w:r>
      <w:r w:rsidR="00DA0D60" w:rsidRPr="00A338AA">
        <w:rPr>
          <w:szCs w:val="22"/>
          <w:lang w:val="bg-BG"/>
        </w:rPr>
        <w:t xml:space="preserve"> “KwikPen” (Квик</w:t>
      </w:r>
      <w:r w:rsidR="00DA0D60" w:rsidRPr="00A338AA">
        <w:rPr>
          <w:szCs w:val="22"/>
          <w:lang w:val="bg-BG"/>
        </w:rPr>
        <w:noBreakHyphen/>
        <w:t>писалка). Иглите не са включени.</w:t>
      </w:r>
    </w:p>
    <w:p w:rsidR="00DA0D60" w:rsidRPr="00A3647F" w:rsidRDefault="00DA0D60" w:rsidP="00DA0D60">
      <w:pPr>
        <w:widowControl w:val="0"/>
        <w:ind w:left="567" w:hanging="567"/>
        <w:rPr>
          <w:szCs w:val="22"/>
          <w:highlight w:val="lightGray"/>
          <w:lang w:val="bg-BG"/>
        </w:rPr>
      </w:pPr>
    </w:p>
    <w:p w:rsidR="00DA0D60" w:rsidRDefault="00DA0D60" w:rsidP="00DA0D60">
      <w:pPr>
        <w:ind w:left="540" w:hanging="540"/>
        <w:rPr>
          <w:szCs w:val="22"/>
          <w:lang w:val="bg-BG"/>
        </w:rPr>
      </w:pPr>
      <w:r w:rsidRPr="00A3647F">
        <w:rPr>
          <w:szCs w:val="22"/>
          <w:lang w:val="bg-BG"/>
        </w:rPr>
        <w:t xml:space="preserve">1 </w:t>
      </w:r>
      <w:r>
        <w:rPr>
          <w:szCs w:val="22"/>
          <w:lang w:val="bg-BG"/>
        </w:rPr>
        <w:t xml:space="preserve">предварително напълнена писалка </w:t>
      </w:r>
      <w:r w:rsidR="00F261FB">
        <w:rPr>
          <w:szCs w:val="22"/>
          <w:lang w:val="bg-BG"/>
        </w:rPr>
        <w:t xml:space="preserve">по </w:t>
      </w:r>
      <w:r>
        <w:rPr>
          <w:szCs w:val="22"/>
          <w:lang w:val="bg-BG"/>
        </w:rPr>
        <w:t>3 ml</w:t>
      </w:r>
    </w:p>
    <w:p w:rsidR="00DA0D60" w:rsidRDefault="00DA0D60" w:rsidP="00DA0D60">
      <w:pPr>
        <w:ind w:left="540" w:hanging="540"/>
        <w:rPr>
          <w:szCs w:val="22"/>
          <w:lang w:val="bg-BG"/>
        </w:rPr>
      </w:pPr>
      <w:r>
        <w:rPr>
          <w:szCs w:val="22"/>
          <w:lang w:val="bg-BG"/>
        </w:rPr>
        <w:t>2</w:t>
      </w:r>
      <w:r w:rsidRPr="00A3647F">
        <w:rPr>
          <w:szCs w:val="22"/>
          <w:lang w:val="bg-BG"/>
        </w:rPr>
        <w:t xml:space="preserve"> </w:t>
      </w:r>
      <w:r>
        <w:rPr>
          <w:szCs w:val="22"/>
          <w:lang w:val="bg-BG"/>
        </w:rPr>
        <w:t xml:space="preserve">предварително напълнени писалки </w:t>
      </w:r>
      <w:r w:rsidR="00F261FB">
        <w:rPr>
          <w:szCs w:val="22"/>
          <w:lang w:val="bg-BG"/>
        </w:rPr>
        <w:t>по</w:t>
      </w:r>
      <w:r>
        <w:rPr>
          <w:szCs w:val="22"/>
          <w:lang w:val="bg-BG"/>
        </w:rPr>
        <w:t xml:space="preserve"> 3 ml</w:t>
      </w:r>
    </w:p>
    <w:p w:rsidR="00DA0D60" w:rsidRDefault="00DA0D60" w:rsidP="00DA0D60">
      <w:pPr>
        <w:ind w:left="540" w:hanging="540"/>
        <w:rPr>
          <w:szCs w:val="22"/>
          <w:lang w:val="bg-BG"/>
        </w:rPr>
      </w:pPr>
      <w:r>
        <w:rPr>
          <w:szCs w:val="22"/>
          <w:lang w:val="bg-BG"/>
        </w:rPr>
        <w:t>5</w:t>
      </w:r>
      <w:r w:rsidRPr="00A3647F">
        <w:rPr>
          <w:szCs w:val="22"/>
          <w:lang w:val="bg-BG"/>
        </w:rPr>
        <w:t xml:space="preserve"> </w:t>
      </w:r>
      <w:r>
        <w:rPr>
          <w:szCs w:val="22"/>
          <w:lang w:val="bg-BG"/>
        </w:rPr>
        <w:t xml:space="preserve">предварително напълнени писалки </w:t>
      </w:r>
      <w:r w:rsidR="00F261FB">
        <w:rPr>
          <w:szCs w:val="22"/>
          <w:lang w:val="bg-BG"/>
        </w:rPr>
        <w:t>по</w:t>
      </w:r>
      <w:r>
        <w:rPr>
          <w:szCs w:val="22"/>
          <w:lang w:val="bg-BG"/>
        </w:rPr>
        <w:t xml:space="preserve"> 3 ml</w:t>
      </w:r>
    </w:p>
    <w:p w:rsidR="00DA0D60" w:rsidRDefault="00E0368C" w:rsidP="00CC4C57">
      <w:pPr>
        <w:tabs>
          <w:tab w:val="clear" w:pos="567"/>
          <w:tab w:val="left" w:pos="0"/>
        </w:tabs>
        <w:rPr>
          <w:szCs w:val="22"/>
          <w:lang w:val="bg-BG"/>
        </w:rPr>
      </w:pPr>
      <w:r>
        <w:rPr>
          <w:lang w:val="bg-BG"/>
        </w:rPr>
        <w:t xml:space="preserve">Групова </w:t>
      </w:r>
      <w:r w:rsidR="00DA0D60">
        <w:rPr>
          <w:szCs w:val="22"/>
          <w:lang w:val="bg-BG"/>
        </w:rPr>
        <w:t>опаковка, съдържаща 10 (2 опаковки от по 5)</w:t>
      </w:r>
      <w:r w:rsidR="00DA0D60" w:rsidRPr="00A3647F">
        <w:rPr>
          <w:szCs w:val="22"/>
          <w:lang w:val="bg-BG"/>
        </w:rPr>
        <w:t xml:space="preserve"> </w:t>
      </w:r>
      <w:r w:rsidR="00DA0D60">
        <w:rPr>
          <w:szCs w:val="22"/>
          <w:lang w:val="bg-BG"/>
        </w:rPr>
        <w:t xml:space="preserve">предварително напълнени писалки </w:t>
      </w:r>
      <w:r w:rsidR="00F261FB">
        <w:rPr>
          <w:szCs w:val="22"/>
          <w:lang w:val="bg-BG"/>
        </w:rPr>
        <w:t>по</w:t>
      </w:r>
      <w:r w:rsidR="00DA0D60">
        <w:rPr>
          <w:szCs w:val="22"/>
          <w:lang w:val="bg-BG"/>
        </w:rPr>
        <w:t xml:space="preserve"> 3 ml</w:t>
      </w:r>
    </w:p>
    <w:p w:rsidR="00DA0D60" w:rsidRPr="00A3647F" w:rsidRDefault="00DA0D60" w:rsidP="00DA0D60">
      <w:pPr>
        <w:rPr>
          <w:szCs w:val="22"/>
          <w:lang w:val="bg-BG"/>
        </w:rPr>
      </w:pPr>
    </w:p>
    <w:p w:rsidR="00DA0D60" w:rsidRPr="00A3647F" w:rsidRDefault="00DA0D60" w:rsidP="00DA0D60">
      <w:pPr>
        <w:pStyle w:val="BodyText3"/>
        <w:rPr>
          <w:szCs w:val="22"/>
          <w:lang w:val="bg-BG"/>
        </w:rPr>
      </w:pPr>
      <w:r w:rsidRPr="00A3647F">
        <w:rPr>
          <w:szCs w:val="22"/>
          <w:lang w:val="bg-BG"/>
        </w:rPr>
        <w:t xml:space="preserve">Не всички видове опаковки могат да бъдат пуснати </w:t>
      </w:r>
      <w:r w:rsidR="00FA7B1F">
        <w:rPr>
          <w:lang w:val="bg-BG"/>
        </w:rPr>
        <w:t>на пазара</w:t>
      </w:r>
      <w:r w:rsidRPr="00A3647F">
        <w:rPr>
          <w:szCs w:val="22"/>
          <w:lang w:val="bg-BG"/>
        </w:rPr>
        <w:t>.</w:t>
      </w:r>
    </w:p>
    <w:p w:rsidR="00DA0D60" w:rsidRPr="00A3647F" w:rsidRDefault="00DA0D60" w:rsidP="00DA0D60">
      <w:pPr>
        <w:pStyle w:val="BodyText3"/>
        <w:rPr>
          <w:szCs w:val="22"/>
          <w:lang w:val="bg-BG"/>
        </w:rPr>
      </w:pPr>
    </w:p>
    <w:p w:rsidR="00DA0D60" w:rsidRPr="00225504" w:rsidRDefault="00DA0D60" w:rsidP="00DA0D60">
      <w:pPr>
        <w:keepNext/>
        <w:ind w:left="567" w:hanging="567"/>
        <w:rPr>
          <w:b/>
          <w:noProof/>
          <w:szCs w:val="22"/>
          <w:lang w:val="bg-BG"/>
        </w:rPr>
      </w:pPr>
      <w:r w:rsidRPr="00225504">
        <w:rPr>
          <w:b/>
          <w:noProof/>
          <w:szCs w:val="22"/>
          <w:lang w:val="bg-BG"/>
        </w:rPr>
        <w:t>6.6</w:t>
      </w:r>
      <w:r w:rsidRPr="00225504">
        <w:rPr>
          <w:b/>
          <w:noProof/>
          <w:szCs w:val="22"/>
          <w:lang w:val="bg-BG"/>
        </w:rPr>
        <w:tab/>
        <w:t>Специални предпазни мерки при изхвърляне и работа</w:t>
      </w:r>
    </w:p>
    <w:p w:rsidR="00DA0D60" w:rsidRPr="00225504" w:rsidRDefault="00DA0D60" w:rsidP="00DA0D60">
      <w:pPr>
        <w:keepNext/>
        <w:ind w:left="567" w:hanging="567"/>
        <w:rPr>
          <w:noProof/>
          <w:szCs w:val="22"/>
          <w:lang w:val="bg-BG"/>
        </w:rPr>
      </w:pPr>
    </w:p>
    <w:p w:rsidR="00DA0D60" w:rsidRPr="00176A79" w:rsidRDefault="00DA0D60" w:rsidP="00DA0D60">
      <w:pPr>
        <w:keepNext/>
        <w:ind w:left="567" w:hanging="567"/>
        <w:rPr>
          <w:noProof/>
          <w:szCs w:val="22"/>
          <w:u w:val="single"/>
          <w:lang w:val="ru-RU"/>
        </w:rPr>
      </w:pPr>
      <w:r w:rsidRPr="00225504">
        <w:rPr>
          <w:noProof/>
          <w:szCs w:val="22"/>
          <w:u w:val="single"/>
          <w:lang w:val="bg-BG"/>
        </w:rPr>
        <w:t>Инструкции за употреба и работа</w:t>
      </w:r>
    </w:p>
    <w:p w:rsidR="00FA7B1F" w:rsidRDefault="00FA7B1F" w:rsidP="00C820A1">
      <w:pPr>
        <w:pStyle w:val="NoSpacing"/>
        <w:rPr>
          <w:rFonts w:ascii="Times New Roman" w:hAnsi="Times New Roman"/>
          <w:lang w:val="bg-BG" w:eastAsia="de-DE"/>
        </w:rPr>
      </w:pPr>
    </w:p>
    <w:p w:rsidR="00C820A1" w:rsidRPr="0064622F" w:rsidRDefault="00C820A1" w:rsidP="00C820A1">
      <w:pPr>
        <w:pStyle w:val="NoSpacing"/>
        <w:rPr>
          <w:rFonts w:ascii="Times New Roman" w:hAnsi="Times New Roman"/>
          <w:lang w:val="bg-BG" w:eastAsia="de-DE"/>
        </w:rPr>
      </w:pPr>
      <w:r w:rsidRPr="0064622F">
        <w:rPr>
          <w:rFonts w:ascii="Times New Roman" w:hAnsi="Times New Roman"/>
          <w:lang w:val="bg-BG" w:eastAsia="de-DE"/>
        </w:rPr>
        <w:t xml:space="preserve">За да се предотврати възможно пренасяне на болести, всяка писалка трябва да се използва само от един пациент, </w:t>
      </w:r>
      <w:r w:rsidR="005B4585">
        <w:rPr>
          <w:rFonts w:ascii="Times New Roman" w:hAnsi="Times New Roman"/>
          <w:lang w:val="bg-BG" w:eastAsia="de-DE"/>
        </w:rPr>
        <w:t>дори</w:t>
      </w:r>
      <w:r w:rsidR="00173D20">
        <w:rPr>
          <w:rFonts w:ascii="Times New Roman" w:hAnsi="Times New Roman"/>
          <w:lang w:val="bg-BG" w:eastAsia="de-DE"/>
        </w:rPr>
        <w:t xml:space="preserve"> и</w:t>
      </w:r>
      <w:r w:rsidRPr="0064622F">
        <w:rPr>
          <w:rFonts w:ascii="Times New Roman" w:hAnsi="Times New Roman"/>
          <w:lang w:val="bg-BG" w:eastAsia="de-DE"/>
        </w:rPr>
        <w:t xml:space="preserve"> ако иглата е сменена.</w:t>
      </w:r>
      <w:r w:rsidR="00B50317">
        <w:rPr>
          <w:rFonts w:ascii="Times New Roman" w:hAnsi="Times New Roman"/>
          <w:lang w:val="bg-BG" w:eastAsia="de-DE"/>
        </w:rPr>
        <w:t xml:space="preserve"> Пациентът трябва да изхвърля иглата след всяка инжекция.</w:t>
      </w:r>
    </w:p>
    <w:p w:rsidR="00C820A1" w:rsidRPr="00176A79" w:rsidRDefault="00C820A1" w:rsidP="00DA0D60">
      <w:pPr>
        <w:keepNext/>
        <w:ind w:left="567" w:hanging="567"/>
        <w:rPr>
          <w:noProof/>
          <w:szCs w:val="22"/>
          <w:lang w:val="ru-RU"/>
        </w:rPr>
      </w:pPr>
    </w:p>
    <w:p w:rsidR="00DA0D60" w:rsidRPr="00225504" w:rsidRDefault="00DA0D60" w:rsidP="00DA0D60">
      <w:pPr>
        <w:rPr>
          <w:szCs w:val="22"/>
          <w:lang w:val="bg-BG"/>
        </w:rPr>
      </w:pPr>
      <w:r>
        <w:rPr>
          <w:szCs w:val="22"/>
          <w:lang w:val="bg-BG"/>
        </w:rPr>
        <w:t>Р</w:t>
      </w:r>
      <w:r w:rsidRPr="00225504">
        <w:rPr>
          <w:szCs w:val="22"/>
          <w:lang w:val="bg-BG"/>
        </w:rPr>
        <w:t>азтвор</w:t>
      </w:r>
      <w:r>
        <w:rPr>
          <w:szCs w:val="22"/>
          <w:lang w:val="bg-BG"/>
        </w:rPr>
        <w:t>ът на</w:t>
      </w:r>
      <w:r w:rsidRPr="00225504">
        <w:rPr>
          <w:szCs w:val="22"/>
          <w:lang w:val="bg-BG"/>
        </w:rPr>
        <w:t xml:space="preserve"> Humalog трябва да бъде бистър и безцветен. Не </w:t>
      </w:r>
      <w:r>
        <w:rPr>
          <w:szCs w:val="22"/>
          <w:lang w:val="bg-BG"/>
        </w:rPr>
        <w:t xml:space="preserve">трябва да </w:t>
      </w:r>
      <w:r w:rsidRPr="00225504">
        <w:rPr>
          <w:szCs w:val="22"/>
          <w:lang w:val="bg-BG"/>
        </w:rPr>
        <w:t>използвате Humalog, ако той е мътен, непрозрачен, леко оцветен или се виждат твърди частици.</w:t>
      </w:r>
    </w:p>
    <w:p w:rsidR="00DA0D60" w:rsidRPr="00225504" w:rsidRDefault="00DA0D60" w:rsidP="00DA0D60">
      <w:pPr>
        <w:rPr>
          <w:szCs w:val="22"/>
          <w:lang w:val="bg-BG"/>
        </w:rPr>
      </w:pPr>
    </w:p>
    <w:p w:rsidR="00DA0D60" w:rsidRPr="00225504" w:rsidRDefault="00DA0D60" w:rsidP="00DA0D60">
      <w:pPr>
        <w:keepNext/>
        <w:rPr>
          <w:szCs w:val="22"/>
          <w:u w:val="single"/>
          <w:lang w:val="bg-BG"/>
        </w:rPr>
      </w:pPr>
      <w:r w:rsidRPr="00225504">
        <w:rPr>
          <w:bCs/>
          <w:szCs w:val="22"/>
          <w:u w:val="single"/>
          <w:lang w:val="bg-BG"/>
        </w:rPr>
        <w:t>Работа с предварително напълнената писалка</w:t>
      </w:r>
    </w:p>
    <w:p w:rsidR="00FA7B1F" w:rsidRDefault="00FA7B1F" w:rsidP="00DA0D60">
      <w:pPr>
        <w:keepNext/>
        <w:rPr>
          <w:bCs/>
          <w:szCs w:val="22"/>
          <w:lang w:val="bg-BG"/>
        </w:rPr>
      </w:pPr>
    </w:p>
    <w:p w:rsidR="00DA0D60" w:rsidRPr="00225504" w:rsidRDefault="00DA0D60" w:rsidP="00DA0D60">
      <w:pPr>
        <w:keepNext/>
        <w:rPr>
          <w:bCs/>
          <w:szCs w:val="22"/>
          <w:lang w:val="bg-BG"/>
        </w:rPr>
      </w:pPr>
      <w:r w:rsidRPr="00225504">
        <w:rPr>
          <w:bCs/>
          <w:szCs w:val="22"/>
          <w:lang w:val="bg-BG"/>
        </w:rPr>
        <w:t xml:space="preserve">Преди употреба на </w:t>
      </w:r>
      <w:r>
        <w:rPr>
          <w:bCs/>
          <w:szCs w:val="22"/>
          <w:lang w:val="bg-BG"/>
        </w:rPr>
        <w:t xml:space="preserve">писалката </w:t>
      </w:r>
      <w:r w:rsidRPr="00225504">
        <w:rPr>
          <w:bCs/>
          <w:szCs w:val="22"/>
          <w:lang w:val="bg-BG"/>
        </w:rPr>
        <w:t xml:space="preserve">KwikPen трябва внимателно да прочете ръководството за употреба, включено в листовката за пациента. </w:t>
      </w:r>
      <w:r>
        <w:rPr>
          <w:bCs/>
          <w:szCs w:val="22"/>
          <w:lang w:val="bg-BG"/>
        </w:rPr>
        <w:t xml:space="preserve">Писалката </w:t>
      </w:r>
      <w:r w:rsidRPr="00225504">
        <w:rPr>
          <w:bCs/>
          <w:szCs w:val="22"/>
          <w:lang w:val="bg-BG"/>
        </w:rPr>
        <w:t>KwikPen се използва както е препоръчано в ръководството за употреба.</w:t>
      </w:r>
      <w:r w:rsidR="00B50317">
        <w:rPr>
          <w:bCs/>
          <w:szCs w:val="22"/>
          <w:lang w:val="bg-BG"/>
        </w:rPr>
        <w:t xml:space="preserve"> </w:t>
      </w:r>
    </w:p>
    <w:p w:rsidR="00DA0D60" w:rsidRPr="00225504" w:rsidRDefault="00DA0D60" w:rsidP="00DA0D60">
      <w:pPr>
        <w:ind w:right="11"/>
        <w:rPr>
          <w:bCs/>
          <w:szCs w:val="22"/>
          <w:lang w:val="bg-BG"/>
        </w:rPr>
      </w:pPr>
    </w:p>
    <w:p w:rsidR="00B50317" w:rsidRDefault="00B50317" w:rsidP="00B50317">
      <w:pPr>
        <w:ind w:right="11"/>
        <w:rPr>
          <w:bCs/>
          <w:szCs w:val="22"/>
          <w:lang w:val="bg-BG"/>
        </w:rPr>
      </w:pPr>
      <w:r>
        <w:rPr>
          <w:bCs/>
          <w:szCs w:val="22"/>
          <w:lang w:val="bg-BG"/>
        </w:rPr>
        <w:t>Писалките не трябва да се използват, ако някоя част изглежда счупена или повредена.</w:t>
      </w:r>
    </w:p>
    <w:p w:rsidR="00B50317" w:rsidRDefault="00B50317" w:rsidP="00DA0D60">
      <w:pPr>
        <w:rPr>
          <w:noProof/>
          <w:szCs w:val="22"/>
          <w:lang w:val="bg-BG"/>
        </w:rPr>
      </w:pPr>
    </w:p>
    <w:p w:rsidR="00DA0D60" w:rsidRDefault="00DA0D60" w:rsidP="00DA0D60">
      <w:pPr>
        <w:rPr>
          <w:noProof/>
          <w:szCs w:val="22"/>
          <w:lang w:val="bg-BG"/>
        </w:rPr>
      </w:pPr>
      <w:r w:rsidRPr="00225504">
        <w:rPr>
          <w:noProof/>
          <w:szCs w:val="22"/>
          <w:lang w:val="bg-BG"/>
        </w:rPr>
        <w:t xml:space="preserve">Неизползваният </w:t>
      </w:r>
      <w:r w:rsidRPr="00D56F3C">
        <w:rPr>
          <w:noProof/>
          <w:szCs w:val="22"/>
          <w:lang w:val="bg-BG"/>
        </w:rPr>
        <w:t>лекарствен</w:t>
      </w:r>
      <w:r w:rsidRPr="000D3C7C">
        <w:rPr>
          <w:noProof/>
          <w:szCs w:val="22"/>
          <w:lang w:val="bg-BG"/>
        </w:rPr>
        <w:t xml:space="preserve"> </w:t>
      </w:r>
      <w:r w:rsidRPr="00225504">
        <w:rPr>
          <w:noProof/>
          <w:szCs w:val="22"/>
          <w:lang w:val="bg-BG"/>
        </w:rPr>
        <w:t>продукт или отпадъчните матерали от него трябва да се изхвърлят в съответствие на местните изисквания.</w:t>
      </w:r>
    </w:p>
    <w:p w:rsidR="00DA0D60" w:rsidRPr="00225504" w:rsidRDefault="00DA0D60" w:rsidP="00DA0D60">
      <w:pPr>
        <w:rPr>
          <w:noProof/>
          <w:szCs w:val="22"/>
          <w:lang w:val="bg-BG"/>
        </w:rPr>
      </w:pPr>
    </w:p>
    <w:p w:rsidR="00DA0D60" w:rsidRPr="00225504" w:rsidRDefault="00DA0D60" w:rsidP="00DA0D60">
      <w:pPr>
        <w:ind w:left="567" w:hanging="567"/>
        <w:rPr>
          <w:noProof/>
          <w:szCs w:val="22"/>
          <w:lang w:val="bg-BG"/>
        </w:rPr>
      </w:pPr>
    </w:p>
    <w:p w:rsidR="00DA0D60" w:rsidRPr="00225504" w:rsidRDefault="00DA0D60" w:rsidP="00DA0D60">
      <w:pPr>
        <w:keepNext/>
        <w:ind w:left="567" w:hanging="567"/>
        <w:rPr>
          <w:szCs w:val="22"/>
          <w:lang w:val="bg-BG"/>
        </w:rPr>
      </w:pPr>
      <w:r w:rsidRPr="00225504">
        <w:rPr>
          <w:b/>
          <w:szCs w:val="22"/>
          <w:lang w:val="bg-BG"/>
        </w:rPr>
        <w:t>7.</w:t>
      </w:r>
      <w:r w:rsidRPr="00225504">
        <w:rPr>
          <w:b/>
          <w:szCs w:val="22"/>
          <w:lang w:val="bg-BG"/>
        </w:rPr>
        <w:tab/>
        <w:t>ПРИТЕЖАТЕЛ НА РАЗРЕШЕНИЕТО ЗА УПОТРЕБА</w:t>
      </w:r>
    </w:p>
    <w:p w:rsidR="00DA0D60" w:rsidRPr="00225504" w:rsidRDefault="00DA0D60" w:rsidP="00DA0D60">
      <w:pPr>
        <w:keepNext/>
        <w:ind w:left="567" w:hanging="567"/>
        <w:rPr>
          <w:szCs w:val="22"/>
          <w:lang w:val="bg-BG"/>
        </w:rPr>
      </w:pPr>
    </w:p>
    <w:p w:rsidR="00DA0D60" w:rsidRPr="00225504" w:rsidRDefault="00DA0D60" w:rsidP="00DA0D60">
      <w:pPr>
        <w:rPr>
          <w:szCs w:val="22"/>
          <w:lang w:val="bg-BG"/>
        </w:rPr>
      </w:pPr>
      <w:r w:rsidRPr="00225504">
        <w:rPr>
          <w:szCs w:val="22"/>
          <w:lang w:val="bg-BG"/>
        </w:rPr>
        <w:t xml:space="preserve">Eli Lilly Nederland B.V., </w:t>
      </w:r>
      <w:r w:rsidR="00523342">
        <w:rPr>
          <w:szCs w:val="22"/>
          <w:lang w:val="bg-BG"/>
        </w:rPr>
        <w:t>Papendorpseweg 83, 3528 BJ Utrecht</w:t>
      </w:r>
      <w:r w:rsidRPr="00225504">
        <w:rPr>
          <w:szCs w:val="22"/>
          <w:lang w:val="bg-BG"/>
        </w:rPr>
        <w:t>, Нидерландия.</w:t>
      </w:r>
    </w:p>
    <w:p w:rsidR="00DA0D60" w:rsidRPr="00225504" w:rsidRDefault="00DA0D60" w:rsidP="00DA0D60">
      <w:pPr>
        <w:ind w:left="567" w:hanging="567"/>
        <w:rPr>
          <w:szCs w:val="22"/>
          <w:lang w:val="bg-BG"/>
        </w:rPr>
      </w:pPr>
    </w:p>
    <w:p w:rsidR="00DA0D60" w:rsidRPr="00225504" w:rsidRDefault="00DA0D60" w:rsidP="00DA0D60">
      <w:pPr>
        <w:ind w:left="567" w:hanging="567"/>
        <w:rPr>
          <w:szCs w:val="22"/>
          <w:lang w:val="bg-BG"/>
        </w:rPr>
      </w:pPr>
    </w:p>
    <w:p w:rsidR="00DA0D60" w:rsidRPr="00225504" w:rsidRDefault="00DA0D60" w:rsidP="00DA0D60">
      <w:pPr>
        <w:keepNext/>
        <w:ind w:left="567" w:hanging="567"/>
        <w:rPr>
          <w:b/>
          <w:szCs w:val="22"/>
          <w:lang w:val="bg-BG"/>
        </w:rPr>
      </w:pPr>
      <w:r w:rsidRPr="00225504">
        <w:rPr>
          <w:b/>
          <w:szCs w:val="22"/>
          <w:lang w:val="bg-BG"/>
        </w:rPr>
        <w:t>8.</w:t>
      </w:r>
      <w:r w:rsidRPr="00225504">
        <w:rPr>
          <w:b/>
          <w:szCs w:val="22"/>
          <w:lang w:val="bg-BG"/>
        </w:rPr>
        <w:tab/>
        <w:t>НОМЕРА НА РАЗРЕШЕНИЕТО ЗА УПОТРЕБА</w:t>
      </w:r>
    </w:p>
    <w:p w:rsidR="00DA0D60" w:rsidRPr="00225504" w:rsidRDefault="00DA0D60" w:rsidP="00DA0D60">
      <w:pPr>
        <w:keepNext/>
        <w:ind w:left="567" w:hanging="567"/>
        <w:rPr>
          <w:i/>
          <w:szCs w:val="22"/>
          <w:lang w:val="bg-BG"/>
        </w:rPr>
      </w:pPr>
    </w:p>
    <w:p w:rsidR="00DA0D60" w:rsidRPr="00225504" w:rsidRDefault="00DA0D60" w:rsidP="00C5479C">
      <w:pPr>
        <w:keepNext/>
        <w:ind w:left="539" w:hanging="539"/>
        <w:rPr>
          <w:szCs w:val="22"/>
          <w:lang w:val="bg-BG"/>
        </w:rPr>
      </w:pPr>
      <w:r w:rsidRPr="00225504">
        <w:rPr>
          <w:szCs w:val="22"/>
          <w:lang w:val="bg-BG"/>
        </w:rPr>
        <w:t>EU/1/96/007/</w:t>
      </w:r>
      <w:r>
        <w:rPr>
          <w:szCs w:val="22"/>
          <w:lang w:val="bg-BG"/>
        </w:rPr>
        <w:t>039</w:t>
      </w:r>
    </w:p>
    <w:p w:rsidR="00DA0D60" w:rsidRPr="00225504" w:rsidRDefault="00DA0D60" w:rsidP="00DA0D60">
      <w:pPr>
        <w:ind w:left="540" w:hanging="540"/>
        <w:rPr>
          <w:szCs w:val="22"/>
          <w:lang w:val="bg-BG"/>
        </w:rPr>
      </w:pPr>
      <w:r w:rsidRPr="00225504">
        <w:rPr>
          <w:szCs w:val="22"/>
          <w:lang w:val="bg-BG"/>
        </w:rPr>
        <w:t>EU/1/96/007/</w:t>
      </w:r>
      <w:r>
        <w:rPr>
          <w:szCs w:val="22"/>
          <w:lang w:val="bg-BG"/>
        </w:rPr>
        <w:t>040</w:t>
      </w:r>
    </w:p>
    <w:p w:rsidR="00DA0D60" w:rsidRPr="00225504" w:rsidRDefault="00DA0D60" w:rsidP="00DA0D60">
      <w:pPr>
        <w:ind w:left="540" w:hanging="540"/>
        <w:rPr>
          <w:szCs w:val="22"/>
          <w:lang w:val="bg-BG"/>
        </w:rPr>
      </w:pPr>
      <w:r w:rsidRPr="00225504">
        <w:rPr>
          <w:szCs w:val="22"/>
          <w:lang w:val="bg-BG"/>
        </w:rPr>
        <w:t>EU/1/96/007/</w:t>
      </w:r>
      <w:r>
        <w:rPr>
          <w:szCs w:val="22"/>
          <w:lang w:val="bg-BG"/>
        </w:rPr>
        <w:t>041</w:t>
      </w:r>
    </w:p>
    <w:p w:rsidR="00DA0D60" w:rsidRPr="00225504" w:rsidRDefault="00DA0D60" w:rsidP="00DA0D60">
      <w:pPr>
        <w:ind w:left="540" w:hanging="540"/>
        <w:rPr>
          <w:szCs w:val="22"/>
          <w:lang w:val="bg-BG"/>
        </w:rPr>
      </w:pPr>
      <w:r w:rsidRPr="00225504">
        <w:rPr>
          <w:szCs w:val="22"/>
          <w:lang w:val="bg-BG"/>
        </w:rPr>
        <w:t>EU/1/96/007/</w:t>
      </w:r>
      <w:r>
        <w:rPr>
          <w:szCs w:val="22"/>
          <w:lang w:val="bg-BG"/>
        </w:rPr>
        <w:t>042</w:t>
      </w:r>
    </w:p>
    <w:p w:rsidR="00DA0D60" w:rsidRPr="00225504" w:rsidRDefault="00DA0D60" w:rsidP="00DA0D60">
      <w:pPr>
        <w:pStyle w:val="BodyText3"/>
        <w:rPr>
          <w:szCs w:val="22"/>
          <w:lang w:val="bg-BG"/>
        </w:rPr>
      </w:pPr>
    </w:p>
    <w:p w:rsidR="00DA0D60" w:rsidRPr="00225504" w:rsidRDefault="00DA0D60" w:rsidP="00DA0D60">
      <w:pPr>
        <w:ind w:left="567" w:hanging="567"/>
        <w:rPr>
          <w:b/>
          <w:szCs w:val="22"/>
          <w:lang w:val="bg-BG"/>
        </w:rPr>
      </w:pPr>
    </w:p>
    <w:p w:rsidR="00DA0D60" w:rsidRPr="00225504" w:rsidRDefault="00DA0D60" w:rsidP="00DA0D60">
      <w:pPr>
        <w:keepNext/>
        <w:ind w:left="567" w:hanging="567"/>
        <w:rPr>
          <w:szCs w:val="22"/>
          <w:lang w:val="bg-BG"/>
        </w:rPr>
      </w:pPr>
      <w:r w:rsidRPr="00225504">
        <w:rPr>
          <w:b/>
          <w:szCs w:val="22"/>
          <w:lang w:val="bg-BG"/>
        </w:rPr>
        <w:t>9.</w:t>
      </w:r>
      <w:r w:rsidRPr="00225504">
        <w:rPr>
          <w:b/>
          <w:szCs w:val="22"/>
          <w:lang w:val="bg-BG"/>
        </w:rPr>
        <w:tab/>
        <w:t>ДАТА НА ПЪРВО РАЗРЕШАВАНЕ/ПОДНОВЯВАНЕ НА РАЗРЕШЕНИЕТО ЗА УПОТРЕБА</w:t>
      </w:r>
    </w:p>
    <w:p w:rsidR="00DA0D60" w:rsidRPr="00225504" w:rsidRDefault="00DA0D60" w:rsidP="00DA0D60">
      <w:pPr>
        <w:keepNext/>
        <w:ind w:left="567" w:hanging="567"/>
        <w:rPr>
          <w:i/>
          <w:szCs w:val="22"/>
          <w:lang w:val="bg-BG"/>
        </w:rPr>
      </w:pPr>
    </w:p>
    <w:p w:rsidR="00DA0D60" w:rsidRPr="00D56F3C" w:rsidRDefault="00DA0D60" w:rsidP="00DA0D60">
      <w:pPr>
        <w:widowControl w:val="0"/>
        <w:ind w:left="567" w:hanging="567"/>
        <w:rPr>
          <w:szCs w:val="22"/>
          <w:lang w:val="ru-RU"/>
        </w:rPr>
      </w:pPr>
      <w:r w:rsidRPr="00225504">
        <w:rPr>
          <w:szCs w:val="22"/>
          <w:lang w:val="bg-BG"/>
        </w:rPr>
        <w:t xml:space="preserve">Дата на първо разрешаване: 30 април </w:t>
      </w:r>
      <w:smartTag w:uri="urn:schemas-microsoft-com:office:smarttags" w:element="metricconverter">
        <w:smartTagPr>
          <w:attr w:name="ProductID" w:val="1996 г"/>
        </w:smartTagPr>
        <w:r w:rsidRPr="00225504">
          <w:rPr>
            <w:szCs w:val="22"/>
            <w:lang w:val="bg-BG"/>
          </w:rPr>
          <w:t>1996</w:t>
        </w:r>
        <w:r w:rsidRPr="00D56F3C">
          <w:rPr>
            <w:szCs w:val="22"/>
            <w:lang w:val="ru-RU"/>
          </w:rPr>
          <w:t xml:space="preserve"> </w:t>
        </w:r>
        <w:r>
          <w:rPr>
            <w:szCs w:val="22"/>
            <w:lang w:val="bg-BG"/>
          </w:rPr>
          <w:t>г</w:t>
        </w:r>
      </w:smartTag>
      <w:r>
        <w:rPr>
          <w:szCs w:val="22"/>
          <w:lang w:val="bg-BG"/>
        </w:rPr>
        <w:t>.</w:t>
      </w:r>
    </w:p>
    <w:p w:rsidR="00DA0D60" w:rsidRPr="00225504" w:rsidRDefault="00DA0D60" w:rsidP="00DA0D60">
      <w:pPr>
        <w:widowControl w:val="0"/>
        <w:ind w:left="567" w:hanging="567"/>
        <w:rPr>
          <w:szCs w:val="22"/>
          <w:lang w:val="bg-BG"/>
        </w:rPr>
      </w:pPr>
      <w:r w:rsidRPr="00225504">
        <w:rPr>
          <w:szCs w:val="22"/>
          <w:lang w:val="bg-BG"/>
        </w:rPr>
        <w:t xml:space="preserve">Дата на последно подновяване: 30 април </w:t>
      </w:r>
      <w:smartTag w:uri="urn:schemas-microsoft-com:office:smarttags" w:element="metricconverter">
        <w:smartTagPr>
          <w:attr w:name="ProductID" w:val="2006 г"/>
        </w:smartTagPr>
        <w:r w:rsidRPr="00225504">
          <w:rPr>
            <w:szCs w:val="22"/>
            <w:lang w:val="bg-BG"/>
          </w:rPr>
          <w:t>2006</w:t>
        </w:r>
        <w:r>
          <w:rPr>
            <w:szCs w:val="22"/>
            <w:lang w:val="bg-BG"/>
          </w:rPr>
          <w:t xml:space="preserve"> г</w:t>
        </w:r>
      </w:smartTag>
      <w:r>
        <w:rPr>
          <w:szCs w:val="22"/>
          <w:lang w:val="bg-BG"/>
        </w:rPr>
        <w:t>.</w:t>
      </w:r>
    </w:p>
    <w:p w:rsidR="00DA0D60" w:rsidRPr="00225504" w:rsidRDefault="00DA0D60" w:rsidP="00DA0D60">
      <w:pPr>
        <w:ind w:left="567" w:hanging="567"/>
        <w:rPr>
          <w:szCs w:val="22"/>
          <w:lang w:val="bg-BG"/>
        </w:rPr>
      </w:pPr>
    </w:p>
    <w:p w:rsidR="00DA0D60" w:rsidRPr="00225504" w:rsidRDefault="00DA0D60" w:rsidP="00DA0D60">
      <w:pPr>
        <w:ind w:left="567" w:hanging="567"/>
        <w:rPr>
          <w:szCs w:val="22"/>
          <w:lang w:val="bg-BG"/>
        </w:rPr>
      </w:pPr>
    </w:p>
    <w:p w:rsidR="00DA0D60" w:rsidRPr="00225504" w:rsidRDefault="00DA0D60" w:rsidP="00DA0D60">
      <w:pPr>
        <w:keepNext/>
        <w:ind w:left="567" w:hanging="567"/>
        <w:rPr>
          <w:b/>
          <w:szCs w:val="22"/>
          <w:lang w:val="bg-BG"/>
        </w:rPr>
      </w:pPr>
      <w:r w:rsidRPr="00225504">
        <w:rPr>
          <w:b/>
          <w:szCs w:val="22"/>
          <w:lang w:val="bg-BG"/>
        </w:rPr>
        <w:t>10.</w:t>
      </w:r>
      <w:r w:rsidRPr="00225504">
        <w:rPr>
          <w:b/>
          <w:szCs w:val="22"/>
          <w:lang w:val="bg-BG"/>
        </w:rPr>
        <w:tab/>
        <w:t>ДАТА НА АКТУАЛИЗИРАНЕ НА ТЕКСТА</w:t>
      </w:r>
    </w:p>
    <w:p w:rsidR="00DA0D60" w:rsidRPr="00225504" w:rsidRDefault="00DA0D60" w:rsidP="00DA0D60">
      <w:pPr>
        <w:keepNext/>
        <w:rPr>
          <w:b/>
          <w:bCs/>
          <w:caps/>
          <w:szCs w:val="22"/>
          <w:lang w:val="bg-BG"/>
        </w:rPr>
      </w:pPr>
    </w:p>
    <w:p w:rsidR="00DA0D60" w:rsidRDefault="00DA0D60" w:rsidP="00DA0D60">
      <w:pPr>
        <w:keepNext/>
        <w:rPr>
          <w:szCs w:val="22"/>
          <w:u w:val="single"/>
          <w:lang w:val="bg-BG"/>
        </w:rPr>
      </w:pPr>
      <w:r w:rsidRPr="008E2CDD">
        <w:rPr>
          <w:szCs w:val="22"/>
          <w:lang w:val="bg-BG"/>
        </w:rPr>
        <w:t>Подробна информация за то</w:t>
      </w:r>
      <w:r w:rsidRPr="008E2CDD">
        <w:rPr>
          <w:noProof/>
          <w:szCs w:val="22"/>
          <w:lang w:val="bg-BG"/>
        </w:rPr>
        <w:t xml:space="preserve"> зи лекарствен продукт</w:t>
      </w:r>
      <w:r w:rsidRPr="008E2CDD">
        <w:rPr>
          <w:szCs w:val="22"/>
          <w:lang w:val="bg-BG"/>
        </w:rPr>
        <w:t xml:space="preserve"> е предоставена на уебсайта на Европейската </w:t>
      </w:r>
      <w:r w:rsidRPr="008E2CDD">
        <w:rPr>
          <w:color w:val="000000"/>
          <w:szCs w:val="22"/>
          <w:lang w:val="bg-BG"/>
        </w:rPr>
        <w:t>агенция по лекарствата</w:t>
      </w:r>
      <w:r w:rsidRPr="008E2CDD">
        <w:rPr>
          <w:noProof/>
          <w:color w:val="000000"/>
          <w:szCs w:val="22"/>
          <w:lang w:val="bg-BG"/>
        </w:rPr>
        <w:t xml:space="preserve"> </w:t>
      </w:r>
      <w:hyperlink r:id="rId23" w:history="1">
        <w:r w:rsidR="002E0089" w:rsidRPr="00CC4C57">
          <w:rPr>
            <w:rStyle w:val="Hyperlink"/>
            <w:szCs w:val="22"/>
            <w:lang w:val="bg-BG"/>
          </w:rPr>
          <w:t>http</w:t>
        </w:r>
        <w:r w:rsidR="002E0089" w:rsidRPr="008871B6">
          <w:rPr>
            <w:rStyle w:val="Hyperlink"/>
            <w:szCs w:val="22"/>
            <w:lang w:val="bg-BG"/>
          </w:rPr>
          <w:t>://www.</w:t>
        </w:r>
        <w:r w:rsidR="002E0089" w:rsidRPr="00CC4C57">
          <w:rPr>
            <w:rStyle w:val="Hyperlink"/>
            <w:szCs w:val="22"/>
            <w:lang w:val="bg-BG"/>
          </w:rPr>
          <w:t>ema</w:t>
        </w:r>
        <w:r w:rsidR="002E0089" w:rsidRPr="008871B6">
          <w:rPr>
            <w:rStyle w:val="Hyperlink"/>
            <w:szCs w:val="22"/>
            <w:lang w:val="bg-BG"/>
          </w:rPr>
          <w:t>.europa.eu</w:t>
        </w:r>
      </w:hyperlink>
    </w:p>
    <w:p w:rsidR="002E0089" w:rsidRPr="008E2CDD" w:rsidRDefault="002E0089" w:rsidP="00DA0D60">
      <w:pPr>
        <w:keepNext/>
        <w:rPr>
          <w:szCs w:val="22"/>
          <w:lang w:val="bg-BG"/>
        </w:rPr>
      </w:pPr>
    </w:p>
    <w:p w:rsidR="00DA0D60" w:rsidRPr="00225504" w:rsidRDefault="00DA0D60" w:rsidP="00DA0D60">
      <w:pPr>
        <w:rPr>
          <w:b/>
          <w:szCs w:val="22"/>
          <w:lang w:val="bg-BG"/>
        </w:rPr>
      </w:pPr>
    </w:p>
    <w:p w:rsidR="009127D5" w:rsidRDefault="00CF4E0B" w:rsidP="008535D1">
      <w:pPr>
        <w:keepNext/>
        <w:tabs>
          <w:tab w:val="clear" w:pos="567"/>
        </w:tabs>
        <w:spacing w:line="240" w:lineRule="auto"/>
        <w:ind w:left="567" w:hanging="567"/>
        <w:rPr>
          <w:lang w:val="bg-BG"/>
        </w:rPr>
      </w:pPr>
      <w:r>
        <w:rPr>
          <w:lang w:val="bg-BG"/>
        </w:rPr>
        <w:br w:type="page"/>
      </w:r>
    </w:p>
    <w:p w:rsidR="009127D5" w:rsidRDefault="009127D5">
      <w:pPr>
        <w:tabs>
          <w:tab w:val="clear" w:pos="567"/>
        </w:tabs>
        <w:spacing w:line="240" w:lineRule="auto"/>
        <w:rPr>
          <w:b/>
          <w:lang w:val="bg-BG"/>
        </w:rPr>
      </w:pPr>
    </w:p>
    <w:p w:rsidR="009127D5" w:rsidRDefault="009127D5">
      <w:pPr>
        <w:tabs>
          <w:tab w:val="clear" w:pos="567"/>
        </w:tabs>
        <w:spacing w:line="240" w:lineRule="auto"/>
        <w:rPr>
          <w:b/>
          <w:lang w:val="bg-BG"/>
        </w:rPr>
      </w:pPr>
    </w:p>
    <w:p w:rsidR="009127D5" w:rsidRDefault="009127D5">
      <w:pPr>
        <w:tabs>
          <w:tab w:val="clear" w:pos="567"/>
        </w:tabs>
        <w:spacing w:line="240" w:lineRule="auto"/>
        <w:rPr>
          <w:b/>
          <w:lang w:val="bg-BG"/>
        </w:rPr>
      </w:pPr>
    </w:p>
    <w:p w:rsidR="009127D5" w:rsidRDefault="009127D5">
      <w:pPr>
        <w:tabs>
          <w:tab w:val="clear" w:pos="567"/>
        </w:tabs>
        <w:spacing w:line="240" w:lineRule="auto"/>
        <w:rPr>
          <w:b/>
          <w:lang w:val="bg-BG"/>
        </w:rPr>
      </w:pPr>
    </w:p>
    <w:p w:rsidR="009127D5" w:rsidRDefault="009127D5">
      <w:pPr>
        <w:tabs>
          <w:tab w:val="clear" w:pos="567"/>
        </w:tabs>
        <w:spacing w:line="240" w:lineRule="auto"/>
        <w:rPr>
          <w:b/>
          <w:lang w:val="bg-BG"/>
        </w:rPr>
      </w:pPr>
    </w:p>
    <w:p w:rsidR="009127D5" w:rsidRDefault="009127D5">
      <w:pPr>
        <w:tabs>
          <w:tab w:val="clear" w:pos="567"/>
        </w:tabs>
        <w:spacing w:line="240" w:lineRule="auto"/>
        <w:rPr>
          <w:b/>
          <w:lang w:val="bg-BG"/>
        </w:rPr>
      </w:pPr>
    </w:p>
    <w:p w:rsidR="009127D5" w:rsidRDefault="009127D5">
      <w:pPr>
        <w:tabs>
          <w:tab w:val="clear" w:pos="567"/>
        </w:tabs>
        <w:spacing w:line="240" w:lineRule="auto"/>
        <w:rPr>
          <w:b/>
          <w:lang w:val="bg-BG"/>
        </w:rPr>
      </w:pPr>
    </w:p>
    <w:p w:rsidR="009127D5" w:rsidRDefault="009127D5">
      <w:pPr>
        <w:tabs>
          <w:tab w:val="clear" w:pos="567"/>
        </w:tabs>
        <w:spacing w:line="240" w:lineRule="auto"/>
        <w:rPr>
          <w:b/>
          <w:lang w:val="bg-BG"/>
        </w:rPr>
      </w:pPr>
    </w:p>
    <w:p w:rsidR="009127D5" w:rsidRDefault="009127D5">
      <w:pPr>
        <w:tabs>
          <w:tab w:val="clear" w:pos="567"/>
        </w:tabs>
        <w:spacing w:line="240" w:lineRule="auto"/>
        <w:rPr>
          <w:b/>
          <w:lang w:val="bg-BG"/>
        </w:rPr>
      </w:pPr>
    </w:p>
    <w:p w:rsidR="009127D5" w:rsidRDefault="009127D5">
      <w:pPr>
        <w:tabs>
          <w:tab w:val="clear" w:pos="567"/>
        </w:tabs>
        <w:spacing w:line="240" w:lineRule="auto"/>
        <w:rPr>
          <w:b/>
          <w:lang w:val="bg-BG"/>
        </w:rPr>
      </w:pPr>
    </w:p>
    <w:p w:rsidR="009127D5" w:rsidRDefault="009127D5">
      <w:pPr>
        <w:tabs>
          <w:tab w:val="clear" w:pos="567"/>
        </w:tabs>
        <w:spacing w:line="240" w:lineRule="auto"/>
        <w:rPr>
          <w:b/>
          <w:lang w:val="bg-BG"/>
        </w:rPr>
      </w:pPr>
    </w:p>
    <w:p w:rsidR="009127D5" w:rsidRDefault="009127D5">
      <w:pPr>
        <w:tabs>
          <w:tab w:val="clear" w:pos="567"/>
        </w:tabs>
        <w:spacing w:line="240" w:lineRule="auto"/>
        <w:rPr>
          <w:b/>
          <w:lang w:val="bg-BG"/>
        </w:rPr>
      </w:pPr>
    </w:p>
    <w:p w:rsidR="009127D5" w:rsidRDefault="009127D5">
      <w:pPr>
        <w:tabs>
          <w:tab w:val="clear" w:pos="567"/>
        </w:tabs>
        <w:spacing w:line="240" w:lineRule="auto"/>
        <w:rPr>
          <w:b/>
          <w:lang w:val="bg-BG"/>
        </w:rPr>
      </w:pPr>
    </w:p>
    <w:p w:rsidR="009127D5" w:rsidRDefault="009127D5">
      <w:pPr>
        <w:tabs>
          <w:tab w:val="clear" w:pos="567"/>
        </w:tabs>
        <w:spacing w:line="240" w:lineRule="auto"/>
        <w:rPr>
          <w:b/>
          <w:lang w:val="bg-BG"/>
        </w:rPr>
      </w:pPr>
    </w:p>
    <w:p w:rsidR="009127D5" w:rsidRDefault="009127D5">
      <w:pPr>
        <w:tabs>
          <w:tab w:val="clear" w:pos="567"/>
        </w:tabs>
        <w:spacing w:line="240" w:lineRule="auto"/>
        <w:rPr>
          <w:b/>
          <w:lang w:val="bg-BG"/>
        </w:rPr>
      </w:pPr>
    </w:p>
    <w:p w:rsidR="009127D5" w:rsidRDefault="009127D5">
      <w:pPr>
        <w:tabs>
          <w:tab w:val="clear" w:pos="567"/>
        </w:tabs>
        <w:spacing w:line="240" w:lineRule="auto"/>
        <w:rPr>
          <w:b/>
          <w:lang w:val="bg-BG"/>
        </w:rPr>
      </w:pPr>
    </w:p>
    <w:p w:rsidR="009127D5" w:rsidRDefault="009127D5">
      <w:pPr>
        <w:tabs>
          <w:tab w:val="clear" w:pos="567"/>
        </w:tabs>
        <w:spacing w:line="240" w:lineRule="auto"/>
        <w:rPr>
          <w:b/>
          <w:lang w:val="bg-BG"/>
        </w:rPr>
      </w:pPr>
    </w:p>
    <w:p w:rsidR="009127D5" w:rsidRDefault="009127D5">
      <w:pPr>
        <w:tabs>
          <w:tab w:val="clear" w:pos="567"/>
        </w:tabs>
        <w:spacing w:line="240" w:lineRule="auto"/>
        <w:rPr>
          <w:b/>
          <w:lang w:val="bg-BG"/>
        </w:rPr>
      </w:pPr>
    </w:p>
    <w:p w:rsidR="009127D5" w:rsidRDefault="009127D5">
      <w:pPr>
        <w:tabs>
          <w:tab w:val="clear" w:pos="567"/>
        </w:tabs>
        <w:spacing w:line="240" w:lineRule="auto"/>
        <w:ind w:left="567" w:hanging="567"/>
        <w:jc w:val="center"/>
        <w:rPr>
          <w:b/>
          <w:noProof/>
          <w:szCs w:val="22"/>
          <w:lang w:val="ru-RU"/>
        </w:rPr>
      </w:pPr>
    </w:p>
    <w:p w:rsidR="009127D5" w:rsidRDefault="009127D5">
      <w:pPr>
        <w:tabs>
          <w:tab w:val="clear" w:pos="567"/>
        </w:tabs>
        <w:spacing w:line="240" w:lineRule="auto"/>
        <w:ind w:left="567" w:hanging="567"/>
        <w:jc w:val="center"/>
        <w:rPr>
          <w:noProof/>
          <w:szCs w:val="22"/>
          <w:lang w:val="bg-BG"/>
        </w:rPr>
      </w:pPr>
      <w:r>
        <w:rPr>
          <w:b/>
          <w:noProof/>
          <w:szCs w:val="22"/>
          <w:lang w:val="bg-BG"/>
        </w:rPr>
        <w:t xml:space="preserve">ПРИЛОЖЕНИЕ </w:t>
      </w:r>
      <w:r>
        <w:rPr>
          <w:b/>
          <w:noProof/>
          <w:szCs w:val="22"/>
        </w:rPr>
        <w:t>II</w:t>
      </w:r>
    </w:p>
    <w:p w:rsidR="009127D5" w:rsidRDefault="009127D5">
      <w:pPr>
        <w:tabs>
          <w:tab w:val="clear" w:pos="567"/>
        </w:tabs>
        <w:spacing w:line="240" w:lineRule="auto"/>
        <w:ind w:left="567" w:right="1416" w:firstLine="630"/>
        <w:jc w:val="both"/>
        <w:rPr>
          <w:noProof/>
          <w:szCs w:val="22"/>
          <w:lang w:val="bg-BG"/>
        </w:rPr>
      </w:pPr>
    </w:p>
    <w:p w:rsidR="009127D5" w:rsidRDefault="009127D5" w:rsidP="00FE78F4">
      <w:pPr>
        <w:tabs>
          <w:tab w:val="clear" w:pos="567"/>
        </w:tabs>
        <w:spacing w:line="240" w:lineRule="auto"/>
        <w:ind w:left="1692" w:right="1416" w:hanging="495"/>
        <w:rPr>
          <w:b/>
          <w:noProof/>
          <w:szCs w:val="22"/>
          <w:lang w:val="bg-BG"/>
        </w:rPr>
      </w:pPr>
      <w:r>
        <w:rPr>
          <w:b/>
          <w:noProof/>
          <w:szCs w:val="22"/>
        </w:rPr>
        <w:t>A</w:t>
      </w:r>
      <w:r>
        <w:rPr>
          <w:b/>
          <w:noProof/>
          <w:szCs w:val="22"/>
          <w:lang w:val="bg-BG"/>
        </w:rPr>
        <w:t>.</w:t>
      </w:r>
      <w:r>
        <w:rPr>
          <w:b/>
          <w:noProof/>
          <w:szCs w:val="22"/>
          <w:lang w:val="bg-BG"/>
        </w:rPr>
        <w:tab/>
        <w:t>ПРОИЗВОДИТЕЛИ НА БИОЛОГИЧНО</w:t>
      </w:r>
      <w:r>
        <w:rPr>
          <w:b/>
          <w:szCs w:val="22"/>
          <w:lang w:val="bg-BG"/>
        </w:rPr>
        <w:t xml:space="preserve"> </w:t>
      </w:r>
      <w:r>
        <w:rPr>
          <w:b/>
          <w:noProof/>
          <w:szCs w:val="22"/>
          <w:lang w:val="bg-BG"/>
        </w:rPr>
        <w:t xml:space="preserve">АКТИВНОТО ВЕЩЕСТВО </w:t>
      </w:r>
      <w:r>
        <w:rPr>
          <w:b/>
          <w:szCs w:val="22"/>
          <w:lang w:val="bg-BG"/>
        </w:rPr>
        <w:t>И</w:t>
      </w:r>
      <w:r>
        <w:rPr>
          <w:b/>
          <w:noProof/>
          <w:szCs w:val="22"/>
          <w:lang w:val="bg-BG"/>
        </w:rPr>
        <w:t xml:space="preserve"> </w:t>
      </w:r>
      <w:r>
        <w:rPr>
          <w:b/>
          <w:szCs w:val="22"/>
          <w:lang w:val="bg-BG"/>
        </w:rPr>
        <w:t>ПРОИЗВОД</w:t>
      </w:r>
      <w:r w:rsidR="005A072E">
        <w:rPr>
          <w:b/>
          <w:szCs w:val="22"/>
          <w:lang w:val="bg-BG"/>
        </w:rPr>
        <w:t>ИТЕЛИ</w:t>
      </w:r>
      <w:r>
        <w:rPr>
          <w:b/>
          <w:szCs w:val="22"/>
          <w:lang w:val="bg-BG"/>
        </w:rPr>
        <w:t>, ОТГОВОРНИ ЗА ОСВОБОЖДАВАНЕ НА ПАРТИДИ</w:t>
      </w:r>
    </w:p>
    <w:p w:rsidR="009127D5" w:rsidRDefault="009127D5" w:rsidP="00FE78F4">
      <w:pPr>
        <w:tabs>
          <w:tab w:val="clear" w:pos="567"/>
        </w:tabs>
        <w:spacing w:line="240" w:lineRule="auto"/>
        <w:ind w:left="567" w:firstLine="630"/>
        <w:rPr>
          <w:szCs w:val="22"/>
          <w:lang w:val="bg-BG"/>
        </w:rPr>
      </w:pPr>
    </w:p>
    <w:p w:rsidR="005A072E" w:rsidRDefault="00D36702" w:rsidP="00FE78F4">
      <w:pPr>
        <w:tabs>
          <w:tab w:val="clear" w:pos="567"/>
        </w:tabs>
        <w:spacing w:line="240" w:lineRule="auto"/>
        <w:ind w:left="1710" w:right="1416" w:hanging="513"/>
        <w:rPr>
          <w:b/>
          <w:szCs w:val="22"/>
          <w:lang w:val="bg-BG"/>
        </w:rPr>
      </w:pPr>
      <w:r>
        <w:rPr>
          <w:b/>
          <w:noProof/>
          <w:szCs w:val="22"/>
          <w:lang w:val="bg-BG"/>
        </w:rPr>
        <w:t>Б</w:t>
      </w:r>
      <w:r w:rsidR="009127D5">
        <w:rPr>
          <w:b/>
          <w:noProof/>
          <w:szCs w:val="22"/>
          <w:lang w:val="bg-BG"/>
        </w:rPr>
        <w:t>.</w:t>
      </w:r>
      <w:r w:rsidR="009127D5">
        <w:rPr>
          <w:b/>
          <w:noProof/>
          <w:szCs w:val="22"/>
          <w:lang w:val="bg-BG"/>
        </w:rPr>
        <w:tab/>
      </w:r>
      <w:r w:rsidR="005A072E" w:rsidRPr="000D3C7C">
        <w:rPr>
          <w:b/>
          <w:noProof/>
          <w:szCs w:val="22"/>
          <w:lang w:val="bg-BG"/>
        </w:rPr>
        <w:t>УСЛОВИЯ ИЛИ ОГРАНИЧЕНИЯ ЗА ДОСТАВКА И УПОТРЕБА</w:t>
      </w:r>
    </w:p>
    <w:p w:rsidR="005A072E" w:rsidRDefault="005A072E" w:rsidP="00FE78F4">
      <w:pPr>
        <w:tabs>
          <w:tab w:val="clear" w:pos="567"/>
        </w:tabs>
        <w:spacing w:line="240" w:lineRule="auto"/>
        <w:ind w:left="567" w:right="1416" w:firstLine="630"/>
        <w:rPr>
          <w:b/>
          <w:szCs w:val="22"/>
          <w:lang w:val="bg-BG"/>
        </w:rPr>
      </w:pPr>
    </w:p>
    <w:p w:rsidR="009127D5" w:rsidRDefault="005A072E" w:rsidP="002909E5">
      <w:pPr>
        <w:tabs>
          <w:tab w:val="clear" w:pos="567"/>
        </w:tabs>
        <w:spacing w:line="240" w:lineRule="auto"/>
        <w:ind w:left="1710" w:right="-1" w:hanging="513"/>
        <w:rPr>
          <w:b/>
          <w:noProof/>
          <w:szCs w:val="22"/>
          <w:lang w:val="bg-BG"/>
        </w:rPr>
      </w:pPr>
      <w:r>
        <w:rPr>
          <w:b/>
          <w:szCs w:val="22"/>
          <w:lang w:val="bg-BG"/>
        </w:rPr>
        <w:t>В.</w:t>
      </w:r>
      <w:r>
        <w:rPr>
          <w:b/>
          <w:szCs w:val="22"/>
          <w:lang w:val="bg-BG"/>
        </w:rPr>
        <w:tab/>
      </w:r>
      <w:r w:rsidRPr="000D3C7C">
        <w:rPr>
          <w:b/>
          <w:noProof/>
          <w:szCs w:val="22"/>
          <w:lang w:val="bg-BG"/>
        </w:rPr>
        <w:t xml:space="preserve">ДРУГИ </w:t>
      </w:r>
      <w:r w:rsidR="009127D5">
        <w:rPr>
          <w:b/>
          <w:szCs w:val="22"/>
          <w:lang w:val="bg-BG"/>
        </w:rPr>
        <w:t xml:space="preserve">УСЛОВИЯ </w:t>
      </w:r>
      <w:r w:rsidRPr="000D3C7C">
        <w:rPr>
          <w:b/>
          <w:noProof/>
          <w:szCs w:val="22"/>
          <w:lang w:val="bg-BG"/>
        </w:rPr>
        <w:t>И ИЗИСКВАНИЯ</w:t>
      </w:r>
      <w:r>
        <w:rPr>
          <w:b/>
          <w:szCs w:val="22"/>
          <w:lang w:val="bg-BG"/>
        </w:rPr>
        <w:t xml:space="preserve"> </w:t>
      </w:r>
      <w:r w:rsidR="009127D5">
        <w:rPr>
          <w:b/>
          <w:szCs w:val="22"/>
          <w:lang w:val="bg-BG"/>
        </w:rPr>
        <w:t>НА РАЗРЕШЕНИЕТО ЗА УПОТРЕБА</w:t>
      </w:r>
    </w:p>
    <w:p w:rsidR="009127D5" w:rsidRDefault="009127D5">
      <w:pPr>
        <w:tabs>
          <w:tab w:val="clear" w:pos="567"/>
        </w:tabs>
        <w:spacing w:line="240" w:lineRule="auto"/>
        <w:ind w:left="1710" w:hanging="513"/>
        <w:jc w:val="both"/>
        <w:rPr>
          <w:b/>
          <w:lang w:val="bg-BG"/>
        </w:rPr>
      </w:pPr>
    </w:p>
    <w:p w:rsidR="00064BC7" w:rsidRPr="00E77AA5" w:rsidRDefault="00064BC7" w:rsidP="00FE78F4">
      <w:pPr>
        <w:tabs>
          <w:tab w:val="left" w:pos="426"/>
        </w:tabs>
        <w:spacing w:line="240" w:lineRule="auto"/>
        <w:ind w:left="1701" w:right="849" w:hanging="504"/>
        <w:rPr>
          <w:b/>
          <w:lang w:val="bg-BG"/>
        </w:rPr>
      </w:pPr>
      <w:r w:rsidRPr="000D3C7C">
        <w:rPr>
          <w:b/>
          <w:noProof/>
          <w:szCs w:val="22"/>
          <w:lang w:val="bg-BG"/>
        </w:rPr>
        <w:t>Г.</w:t>
      </w:r>
      <w:r w:rsidRPr="000D3C7C">
        <w:rPr>
          <w:b/>
          <w:noProof/>
          <w:szCs w:val="22"/>
          <w:lang w:val="bg-BG"/>
        </w:rPr>
        <w:tab/>
        <w:t>УСЛОВИЯ ИЛИ ОГРАНИЧЕНИЯ ЗА БЕЗОПАСНА И ЕФЕКТИВНА УПОТРЕБА НА ЛЕКАРСТВЕНИЯ ПРОДУКТ</w:t>
      </w:r>
    </w:p>
    <w:p w:rsidR="009127D5" w:rsidRPr="00FE78F4" w:rsidRDefault="009127D5">
      <w:pPr>
        <w:tabs>
          <w:tab w:val="clear" w:pos="567"/>
        </w:tabs>
        <w:spacing w:line="240" w:lineRule="auto"/>
        <w:rPr>
          <w:b/>
          <w:lang w:val="bg-BG"/>
        </w:rPr>
      </w:pPr>
    </w:p>
    <w:p w:rsidR="009127D5" w:rsidRPr="00514E5A" w:rsidRDefault="009127D5" w:rsidP="00A96928">
      <w:pPr>
        <w:pStyle w:val="TitleB"/>
      </w:pPr>
      <w:r>
        <w:rPr>
          <w:lang w:val="ru-RU"/>
        </w:rPr>
        <w:br w:type="page"/>
      </w:r>
      <w:r w:rsidRPr="00514E5A">
        <w:t>A</w:t>
      </w:r>
      <w:r w:rsidR="00157275" w:rsidRPr="00FE78F4">
        <w:rPr>
          <w:lang w:val="ru-RU"/>
        </w:rPr>
        <w:t>.</w:t>
      </w:r>
      <w:r w:rsidRPr="00514E5A">
        <w:tab/>
        <w:t>ПРОИЗВОДИТЕЛИ НА БИОЛОГИЧНО АКТИВНОТО ВЕЩЕСТВО И ПРОИЗВОД</w:t>
      </w:r>
      <w:r w:rsidR="00A96928">
        <w:t>ИТЕЛИ</w:t>
      </w:r>
      <w:r w:rsidRPr="00514E5A">
        <w:t>, ОТГОВОРНИ ЗА ОСВОБОЖДАВАНЕ НА ПАРТИДИ</w:t>
      </w:r>
    </w:p>
    <w:p w:rsidR="009127D5" w:rsidRDefault="009127D5" w:rsidP="00BD73BE">
      <w:pPr>
        <w:keepNext/>
        <w:tabs>
          <w:tab w:val="clear" w:pos="567"/>
        </w:tabs>
        <w:spacing w:line="240" w:lineRule="auto"/>
        <w:ind w:left="567" w:hanging="567"/>
        <w:rPr>
          <w:szCs w:val="22"/>
          <w:lang w:val="bg-BG"/>
        </w:rPr>
      </w:pPr>
    </w:p>
    <w:p w:rsidR="009127D5" w:rsidRDefault="009127D5" w:rsidP="00BD73BE">
      <w:pPr>
        <w:keepNext/>
        <w:tabs>
          <w:tab w:val="clear" w:pos="567"/>
        </w:tabs>
        <w:spacing w:line="240" w:lineRule="auto"/>
        <w:ind w:left="567" w:hanging="567"/>
        <w:rPr>
          <w:szCs w:val="22"/>
          <w:u w:val="single"/>
          <w:lang w:val="bg-BG"/>
        </w:rPr>
      </w:pPr>
      <w:r>
        <w:rPr>
          <w:noProof/>
          <w:szCs w:val="22"/>
          <w:u w:val="single"/>
          <w:lang w:val="bg-BG"/>
        </w:rPr>
        <w:t xml:space="preserve">Име и адрес на производителите на биологично </w:t>
      </w:r>
      <w:r>
        <w:rPr>
          <w:szCs w:val="22"/>
          <w:u w:val="single"/>
          <w:lang w:val="bg-BG"/>
        </w:rPr>
        <w:t>активното</w:t>
      </w:r>
      <w:r>
        <w:rPr>
          <w:noProof/>
          <w:szCs w:val="22"/>
          <w:u w:val="single"/>
          <w:lang w:val="bg-BG"/>
        </w:rPr>
        <w:t xml:space="preserve"> вещество</w:t>
      </w:r>
    </w:p>
    <w:p w:rsidR="009127D5" w:rsidRDefault="009127D5" w:rsidP="00BD73BE">
      <w:pPr>
        <w:keepNext/>
        <w:tabs>
          <w:tab w:val="clear" w:pos="567"/>
        </w:tabs>
        <w:spacing w:line="240" w:lineRule="auto"/>
        <w:ind w:left="567" w:hanging="567"/>
        <w:rPr>
          <w:szCs w:val="22"/>
          <w:lang w:val="bg-BG"/>
        </w:rPr>
      </w:pPr>
    </w:p>
    <w:p w:rsidR="00B50317" w:rsidRPr="008535D1" w:rsidRDefault="009127D5">
      <w:pPr>
        <w:tabs>
          <w:tab w:val="clear" w:pos="567"/>
        </w:tabs>
        <w:spacing w:line="240" w:lineRule="auto"/>
        <w:ind w:right="1416"/>
        <w:rPr>
          <w:i/>
          <w:noProof/>
          <w:szCs w:val="22"/>
          <w:lang w:val="bg-BG"/>
        </w:rPr>
      </w:pPr>
      <w:r w:rsidRPr="008535D1">
        <w:rPr>
          <w:i/>
          <w:noProof/>
          <w:szCs w:val="22"/>
          <w:lang w:val="bg-BG"/>
        </w:rPr>
        <w:t>Ферментиране</w:t>
      </w:r>
    </w:p>
    <w:p w:rsidR="009127D5" w:rsidRDefault="009127D5">
      <w:pPr>
        <w:tabs>
          <w:tab w:val="clear" w:pos="567"/>
        </w:tabs>
        <w:spacing w:line="240" w:lineRule="auto"/>
        <w:ind w:right="1416"/>
        <w:rPr>
          <w:noProof/>
          <w:szCs w:val="22"/>
          <w:lang w:val="en-US"/>
        </w:rPr>
      </w:pPr>
      <w:r>
        <w:rPr>
          <w:noProof/>
          <w:szCs w:val="22"/>
          <w:lang w:val="en-US"/>
        </w:rPr>
        <w:t>Eli Lilly and Company, Lilly Technology Center Building 333 and 324, Indianapolis, Indiana, САЩ</w:t>
      </w:r>
    </w:p>
    <w:p w:rsidR="00373771" w:rsidRDefault="00373771" w:rsidP="00373771">
      <w:pPr>
        <w:numPr>
          <w:ilvl w:val="12"/>
          <w:numId w:val="0"/>
        </w:numPr>
        <w:tabs>
          <w:tab w:val="clear" w:pos="567"/>
        </w:tabs>
        <w:spacing w:line="240" w:lineRule="auto"/>
        <w:outlineLvl w:val="0"/>
        <w:rPr>
          <w:szCs w:val="22"/>
          <w:lang w:val="bg-BG"/>
        </w:rPr>
      </w:pPr>
      <w:r w:rsidRPr="00EA70D7">
        <w:rPr>
          <w:szCs w:val="22"/>
          <w:lang w:val="en-US"/>
        </w:rPr>
        <w:t xml:space="preserve">Lilly del Caribe, Inc., Puerto Rico Industrial Park, </w:t>
      </w:r>
      <w:smartTag w:uri="urn:schemas-microsoft-com:office:smarttags" w:element="metricconverter">
        <w:smartTagPr>
          <w:attr w:name="ProductID" w:val="12.3 KM"/>
        </w:smartTagPr>
        <w:r w:rsidRPr="00EA70D7">
          <w:rPr>
            <w:szCs w:val="22"/>
            <w:lang w:val="en-US"/>
          </w:rPr>
          <w:t>12.3 KM</w:t>
        </w:r>
      </w:smartTag>
      <w:r w:rsidRPr="00EA70D7">
        <w:rPr>
          <w:szCs w:val="22"/>
          <w:lang w:val="en-US"/>
        </w:rPr>
        <w:t xml:space="preserve"> (PR05), 65th Infantry Road, Carolina, </w:t>
      </w:r>
      <w:r w:rsidRPr="00373771">
        <w:rPr>
          <w:color w:val="000000"/>
          <w:szCs w:val="22"/>
          <w:lang w:val="en-US"/>
        </w:rPr>
        <w:t>Пуерто Рико</w:t>
      </w:r>
      <w:r w:rsidRPr="00EA70D7">
        <w:rPr>
          <w:szCs w:val="22"/>
          <w:lang w:val="en-US"/>
        </w:rPr>
        <w:t xml:space="preserve"> 00985</w:t>
      </w:r>
    </w:p>
    <w:p w:rsidR="0004339B" w:rsidRPr="0004339B" w:rsidRDefault="0004339B" w:rsidP="00373771">
      <w:pPr>
        <w:numPr>
          <w:ilvl w:val="12"/>
          <w:numId w:val="0"/>
        </w:numPr>
        <w:tabs>
          <w:tab w:val="clear" w:pos="567"/>
        </w:tabs>
        <w:spacing w:line="240" w:lineRule="auto"/>
        <w:outlineLvl w:val="0"/>
        <w:rPr>
          <w:szCs w:val="22"/>
          <w:lang w:val="bg-BG"/>
        </w:rPr>
      </w:pPr>
    </w:p>
    <w:p w:rsidR="00B50317" w:rsidRDefault="009127D5">
      <w:pPr>
        <w:tabs>
          <w:tab w:val="clear" w:pos="567"/>
        </w:tabs>
        <w:spacing w:line="240" w:lineRule="auto"/>
        <w:ind w:right="1416"/>
        <w:rPr>
          <w:szCs w:val="22"/>
          <w:lang w:val="bg-BG"/>
        </w:rPr>
      </w:pPr>
      <w:r w:rsidRPr="008535D1">
        <w:rPr>
          <w:i/>
          <w:szCs w:val="22"/>
          <w:lang w:val="bg-BG"/>
        </w:rPr>
        <w:t>Възстановяване на гранули</w:t>
      </w:r>
    </w:p>
    <w:p w:rsidR="009127D5" w:rsidRDefault="009127D5">
      <w:pPr>
        <w:tabs>
          <w:tab w:val="clear" w:pos="567"/>
        </w:tabs>
        <w:spacing w:line="240" w:lineRule="auto"/>
        <w:ind w:right="1416"/>
        <w:rPr>
          <w:szCs w:val="22"/>
          <w:u w:val="single"/>
          <w:lang w:val="bg-BG"/>
        </w:rPr>
      </w:pPr>
      <w:r>
        <w:rPr>
          <w:noProof/>
          <w:szCs w:val="22"/>
          <w:lang w:val="en-US"/>
        </w:rPr>
        <w:t>Eli</w:t>
      </w:r>
      <w:r w:rsidRPr="0028363F">
        <w:rPr>
          <w:noProof/>
          <w:szCs w:val="22"/>
          <w:lang w:val="bg-BG"/>
        </w:rPr>
        <w:t xml:space="preserve"> </w:t>
      </w:r>
      <w:r>
        <w:rPr>
          <w:noProof/>
          <w:szCs w:val="22"/>
          <w:lang w:val="en-US"/>
        </w:rPr>
        <w:t>Lilly</w:t>
      </w:r>
      <w:r w:rsidRPr="0028363F">
        <w:rPr>
          <w:noProof/>
          <w:szCs w:val="22"/>
          <w:lang w:val="bg-BG"/>
        </w:rPr>
        <w:t xml:space="preserve"> </w:t>
      </w:r>
      <w:r>
        <w:rPr>
          <w:noProof/>
          <w:szCs w:val="22"/>
          <w:lang w:val="en-US"/>
        </w:rPr>
        <w:t>and</w:t>
      </w:r>
      <w:r w:rsidRPr="0028363F">
        <w:rPr>
          <w:noProof/>
          <w:szCs w:val="22"/>
          <w:lang w:val="bg-BG"/>
        </w:rPr>
        <w:t xml:space="preserve"> </w:t>
      </w:r>
      <w:r>
        <w:rPr>
          <w:noProof/>
          <w:szCs w:val="22"/>
          <w:lang w:val="en-US"/>
        </w:rPr>
        <w:t>Company</w:t>
      </w:r>
      <w:r w:rsidRPr="0028363F">
        <w:rPr>
          <w:noProof/>
          <w:szCs w:val="22"/>
          <w:lang w:val="bg-BG"/>
        </w:rPr>
        <w:t xml:space="preserve">, </w:t>
      </w:r>
      <w:r>
        <w:rPr>
          <w:noProof/>
          <w:szCs w:val="22"/>
          <w:lang w:val="en-US"/>
        </w:rPr>
        <w:t>Lilly</w:t>
      </w:r>
      <w:r w:rsidRPr="0028363F">
        <w:rPr>
          <w:noProof/>
          <w:szCs w:val="22"/>
          <w:lang w:val="bg-BG"/>
        </w:rPr>
        <w:t xml:space="preserve"> </w:t>
      </w:r>
      <w:r>
        <w:rPr>
          <w:noProof/>
          <w:szCs w:val="22"/>
          <w:lang w:val="en-US"/>
        </w:rPr>
        <w:t>Technology</w:t>
      </w:r>
      <w:r w:rsidRPr="0028363F">
        <w:rPr>
          <w:noProof/>
          <w:szCs w:val="22"/>
          <w:lang w:val="bg-BG"/>
        </w:rPr>
        <w:t xml:space="preserve"> </w:t>
      </w:r>
      <w:r>
        <w:rPr>
          <w:noProof/>
          <w:szCs w:val="22"/>
          <w:lang w:val="en-US"/>
        </w:rPr>
        <w:t>Center</w:t>
      </w:r>
      <w:r w:rsidRPr="0028363F">
        <w:rPr>
          <w:noProof/>
          <w:szCs w:val="22"/>
          <w:lang w:val="bg-BG"/>
        </w:rPr>
        <w:t xml:space="preserve"> </w:t>
      </w:r>
      <w:r>
        <w:rPr>
          <w:noProof/>
          <w:szCs w:val="22"/>
          <w:lang w:val="en-US"/>
        </w:rPr>
        <w:t>Building</w:t>
      </w:r>
      <w:r w:rsidRPr="0028363F">
        <w:rPr>
          <w:noProof/>
          <w:szCs w:val="22"/>
          <w:lang w:val="bg-BG"/>
        </w:rPr>
        <w:t xml:space="preserve"> 130, </w:t>
      </w:r>
      <w:r>
        <w:rPr>
          <w:noProof/>
          <w:szCs w:val="22"/>
          <w:lang w:val="en-US"/>
        </w:rPr>
        <w:t>Indianapolis</w:t>
      </w:r>
      <w:r w:rsidRPr="0028363F">
        <w:rPr>
          <w:noProof/>
          <w:szCs w:val="22"/>
          <w:lang w:val="bg-BG"/>
        </w:rPr>
        <w:t xml:space="preserve">, </w:t>
      </w:r>
      <w:r>
        <w:rPr>
          <w:noProof/>
          <w:szCs w:val="22"/>
          <w:lang w:val="en-US"/>
        </w:rPr>
        <w:t>Indiana</w:t>
      </w:r>
      <w:r w:rsidRPr="0028363F">
        <w:rPr>
          <w:noProof/>
          <w:szCs w:val="22"/>
          <w:lang w:val="bg-BG"/>
        </w:rPr>
        <w:t xml:space="preserve">, </w:t>
      </w:r>
      <w:r>
        <w:rPr>
          <w:noProof/>
          <w:szCs w:val="22"/>
          <w:lang w:val="bg-BG"/>
        </w:rPr>
        <w:t>САЩ</w:t>
      </w:r>
    </w:p>
    <w:p w:rsidR="00373771" w:rsidRPr="00EA70D7" w:rsidRDefault="00373771" w:rsidP="00373771">
      <w:pPr>
        <w:numPr>
          <w:ilvl w:val="12"/>
          <w:numId w:val="0"/>
        </w:numPr>
        <w:tabs>
          <w:tab w:val="clear" w:pos="567"/>
        </w:tabs>
        <w:spacing w:line="240" w:lineRule="auto"/>
        <w:outlineLvl w:val="0"/>
        <w:rPr>
          <w:szCs w:val="22"/>
          <w:lang w:val="bg-BG"/>
        </w:rPr>
      </w:pPr>
      <w:r w:rsidRPr="00373771">
        <w:rPr>
          <w:szCs w:val="22"/>
          <w:lang w:val="es-ES"/>
        </w:rPr>
        <w:t>Lilly</w:t>
      </w:r>
      <w:r w:rsidRPr="00EA70D7">
        <w:rPr>
          <w:szCs w:val="22"/>
          <w:lang w:val="bg-BG"/>
        </w:rPr>
        <w:t xml:space="preserve"> </w:t>
      </w:r>
      <w:r w:rsidRPr="00373771">
        <w:rPr>
          <w:szCs w:val="22"/>
          <w:lang w:val="es-ES"/>
        </w:rPr>
        <w:t>del</w:t>
      </w:r>
      <w:r w:rsidRPr="00EA70D7">
        <w:rPr>
          <w:szCs w:val="22"/>
          <w:lang w:val="bg-BG"/>
        </w:rPr>
        <w:t xml:space="preserve"> </w:t>
      </w:r>
      <w:r w:rsidRPr="00373771">
        <w:rPr>
          <w:szCs w:val="22"/>
          <w:lang w:val="es-ES"/>
        </w:rPr>
        <w:t>Caribe</w:t>
      </w:r>
      <w:r w:rsidRPr="00EA70D7">
        <w:rPr>
          <w:szCs w:val="22"/>
          <w:lang w:val="bg-BG"/>
        </w:rPr>
        <w:t xml:space="preserve">, </w:t>
      </w:r>
      <w:r w:rsidRPr="00373771">
        <w:rPr>
          <w:szCs w:val="22"/>
          <w:lang w:val="es-ES"/>
        </w:rPr>
        <w:t>Inc</w:t>
      </w:r>
      <w:r w:rsidRPr="00EA70D7">
        <w:rPr>
          <w:szCs w:val="22"/>
          <w:lang w:val="bg-BG"/>
        </w:rPr>
        <w:t xml:space="preserve">., </w:t>
      </w:r>
      <w:r w:rsidRPr="00373771">
        <w:rPr>
          <w:szCs w:val="22"/>
          <w:lang w:val="es-ES"/>
        </w:rPr>
        <w:t>Puerto</w:t>
      </w:r>
      <w:r w:rsidRPr="00EA70D7">
        <w:rPr>
          <w:szCs w:val="22"/>
          <w:lang w:val="bg-BG"/>
        </w:rPr>
        <w:t xml:space="preserve"> </w:t>
      </w:r>
      <w:r w:rsidRPr="00373771">
        <w:rPr>
          <w:szCs w:val="22"/>
          <w:lang w:val="es-ES"/>
        </w:rPr>
        <w:t>Rico</w:t>
      </w:r>
      <w:r w:rsidRPr="00EA70D7">
        <w:rPr>
          <w:szCs w:val="22"/>
          <w:lang w:val="bg-BG"/>
        </w:rPr>
        <w:t xml:space="preserve"> </w:t>
      </w:r>
      <w:r w:rsidRPr="00373771">
        <w:rPr>
          <w:szCs w:val="22"/>
          <w:lang w:val="es-ES"/>
        </w:rPr>
        <w:t>Industrial</w:t>
      </w:r>
      <w:r w:rsidRPr="00EA70D7">
        <w:rPr>
          <w:szCs w:val="22"/>
          <w:lang w:val="bg-BG"/>
        </w:rPr>
        <w:t xml:space="preserve"> </w:t>
      </w:r>
      <w:r w:rsidRPr="00373771">
        <w:rPr>
          <w:szCs w:val="22"/>
          <w:lang w:val="es-ES"/>
        </w:rPr>
        <w:t>Park</w:t>
      </w:r>
      <w:r w:rsidRPr="00EA70D7">
        <w:rPr>
          <w:szCs w:val="22"/>
          <w:lang w:val="bg-BG"/>
        </w:rPr>
        <w:t xml:space="preserve">, </w:t>
      </w:r>
      <w:smartTag w:uri="urn:schemas-microsoft-com:office:smarttags" w:element="metricconverter">
        <w:smartTagPr>
          <w:attr w:name="ProductID" w:val="12.3 KM"/>
        </w:smartTagPr>
        <w:r w:rsidRPr="00EA70D7">
          <w:rPr>
            <w:szCs w:val="22"/>
            <w:lang w:val="bg-BG"/>
          </w:rPr>
          <w:t xml:space="preserve">12.3 </w:t>
        </w:r>
        <w:r w:rsidRPr="00373771">
          <w:rPr>
            <w:szCs w:val="22"/>
            <w:lang w:val="es-ES"/>
          </w:rPr>
          <w:t>KM</w:t>
        </w:r>
      </w:smartTag>
      <w:r w:rsidRPr="00EA70D7">
        <w:rPr>
          <w:szCs w:val="22"/>
          <w:lang w:val="bg-BG"/>
        </w:rPr>
        <w:t xml:space="preserve"> (</w:t>
      </w:r>
      <w:r w:rsidRPr="00373771">
        <w:rPr>
          <w:szCs w:val="22"/>
          <w:lang w:val="es-ES"/>
        </w:rPr>
        <w:t>PR</w:t>
      </w:r>
      <w:r w:rsidRPr="00EA70D7">
        <w:rPr>
          <w:szCs w:val="22"/>
          <w:lang w:val="bg-BG"/>
        </w:rPr>
        <w:t>05), 65</w:t>
      </w:r>
      <w:r w:rsidRPr="00373771">
        <w:rPr>
          <w:szCs w:val="22"/>
          <w:lang w:val="es-ES"/>
        </w:rPr>
        <w:t>th</w:t>
      </w:r>
      <w:r w:rsidRPr="00EA70D7">
        <w:rPr>
          <w:szCs w:val="22"/>
          <w:lang w:val="bg-BG"/>
        </w:rPr>
        <w:t xml:space="preserve"> </w:t>
      </w:r>
      <w:r w:rsidRPr="00373771">
        <w:rPr>
          <w:szCs w:val="22"/>
          <w:lang w:val="es-ES"/>
        </w:rPr>
        <w:t>Infantry</w:t>
      </w:r>
      <w:r w:rsidRPr="00EA70D7">
        <w:rPr>
          <w:szCs w:val="22"/>
          <w:lang w:val="bg-BG"/>
        </w:rPr>
        <w:t xml:space="preserve"> </w:t>
      </w:r>
      <w:r w:rsidRPr="00373771">
        <w:rPr>
          <w:szCs w:val="22"/>
          <w:lang w:val="es-ES"/>
        </w:rPr>
        <w:t>Road</w:t>
      </w:r>
      <w:r w:rsidRPr="00EA70D7">
        <w:rPr>
          <w:szCs w:val="22"/>
          <w:lang w:val="bg-BG"/>
        </w:rPr>
        <w:t xml:space="preserve">, </w:t>
      </w:r>
      <w:r w:rsidRPr="00373771">
        <w:rPr>
          <w:szCs w:val="22"/>
          <w:lang w:val="es-ES"/>
        </w:rPr>
        <w:t>Carolina</w:t>
      </w:r>
      <w:r w:rsidRPr="00EA70D7">
        <w:rPr>
          <w:szCs w:val="22"/>
          <w:lang w:val="bg-BG"/>
        </w:rPr>
        <w:t xml:space="preserve">, </w:t>
      </w:r>
      <w:r w:rsidRPr="00EA70D7">
        <w:rPr>
          <w:color w:val="000000"/>
          <w:szCs w:val="22"/>
          <w:lang w:val="bg-BG"/>
        </w:rPr>
        <w:t>Пуерто Рико</w:t>
      </w:r>
      <w:r w:rsidRPr="00EA70D7">
        <w:rPr>
          <w:szCs w:val="22"/>
          <w:lang w:val="bg-BG"/>
        </w:rPr>
        <w:t xml:space="preserve"> 00985</w:t>
      </w:r>
    </w:p>
    <w:p w:rsidR="009127D5" w:rsidRPr="00EA70D7" w:rsidRDefault="009127D5">
      <w:pPr>
        <w:tabs>
          <w:tab w:val="clear" w:pos="567"/>
        </w:tabs>
        <w:spacing w:line="240" w:lineRule="auto"/>
        <w:ind w:left="567" w:right="1416" w:hanging="567"/>
        <w:rPr>
          <w:szCs w:val="22"/>
          <w:lang w:val="bg-BG"/>
        </w:rPr>
      </w:pPr>
    </w:p>
    <w:p w:rsidR="009127D5" w:rsidRDefault="009127D5" w:rsidP="00BD73BE">
      <w:pPr>
        <w:keepNext/>
        <w:tabs>
          <w:tab w:val="clear" w:pos="567"/>
        </w:tabs>
        <w:spacing w:line="240" w:lineRule="auto"/>
        <w:ind w:left="567" w:hanging="567"/>
        <w:rPr>
          <w:noProof/>
          <w:szCs w:val="22"/>
          <w:lang w:val="bg-BG"/>
        </w:rPr>
      </w:pPr>
      <w:r>
        <w:rPr>
          <w:noProof/>
          <w:szCs w:val="22"/>
          <w:u w:val="single"/>
          <w:lang w:val="bg-BG"/>
        </w:rPr>
        <w:t xml:space="preserve">Име и адрес на производителите, </w:t>
      </w:r>
      <w:r>
        <w:rPr>
          <w:szCs w:val="22"/>
          <w:u w:val="single"/>
          <w:lang w:val="bg-BG"/>
        </w:rPr>
        <w:t>отговорни за освобождаване на партидите</w:t>
      </w:r>
    </w:p>
    <w:p w:rsidR="009127D5" w:rsidRDefault="009127D5" w:rsidP="00BD73BE">
      <w:pPr>
        <w:keepNext/>
        <w:tabs>
          <w:tab w:val="clear" w:pos="567"/>
        </w:tabs>
        <w:spacing w:line="240" w:lineRule="auto"/>
        <w:ind w:left="567" w:hanging="567"/>
        <w:rPr>
          <w:szCs w:val="22"/>
          <w:lang w:val="bg-BG"/>
        </w:rPr>
      </w:pPr>
    </w:p>
    <w:p w:rsidR="00095BEA" w:rsidRPr="008535D1" w:rsidRDefault="00095BEA" w:rsidP="00095BEA">
      <w:pPr>
        <w:keepNext/>
        <w:tabs>
          <w:tab w:val="clear" w:pos="567"/>
        </w:tabs>
        <w:spacing w:line="240" w:lineRule="auto"/>
        <w:ind w:left="567" w:hanging="567"/>
        <w:rPr>
          <w:i/>
          <w:lang w:val="bg-BG"/>
        </w:rPr>
      </w:pPr>
      <w:r w:rsidRPr="008535D1">
        <w:rPr>
          <w:i/>
          <w:szCs w:val="22"/>
          <w:lang w:val="bg-BG"/>
        </w:rPr>
        <w:t>Флакони</w:t>
      </w:r>
    </w:p>
    <w:p w:rsidR="00095BEA" w:rsidRPr="000B7571" w:rsidRDefault="00095BEA" w:rsidP="00095BEA">
      <w:pPr>
        <w:tabs>
          <w:tab w:val="clear" w:pos="567"/>
        </w:tabs>
        <w:spacing w:line="240" w:lineRule="auto"/>
        <w:ind w:left="284" w:hanging="284"/>
        <w:rPr>
          <w:u w:val="single"/>
          <w:lang w:val="bg-BG"/>
        </w:rPr>
      </w:pPr>
      <w:r w:rsidRPr="009137FE">
        <w:rPr>
          <w:lang w:val="es-ES_tradnl"/>
        </w:rPr>
        <w:t>Lilly</w:t>
      </w:r>
      <w:r w:rsidRPr="00323594">
        <w:rPr>
          <w:lang w:val="bg-BG"/>
        </w:rPr>
        <w:t xml:space="preserve"> </w:t>
      </w:r>
      <w:r w:rsidRPr="009137FE">
        <w:rPr>
          <w:lang w:val="es-ES_tradnl"/>
        </w:rPr>
        <w:t>S</w:t>
      </w:r>
      <w:r w:rsidRPr="00323594">
        <w:rPr>
          <w:lang w:val="bg-BG"/>
        </w:rPr>
        <w:t>.</w:t>
      </w:r>
      <w:r w:rsidRPr="009137FE">
        <w:rPr>
          <w:lang w:val="es-ES_tradnl"/>
        </w:rPr>
        <w:t>A</w:t>
      </w:r>
      <w:r w:rsidRPr="00323594">
        <w:rPr>
          <w:lang w:val="bg-BG"/>
        </w:rPr>
        <w:t xml:space="preserve">., </w:t>
      </w:r>
      <w:r w:rsidRPr="009137FE">
        <w:rPr>
          <w:lang w:val="es-ES_tradnl"/>
        </w:rPr>
        <w:t>Avda</w:t>
      </w:r>
      <w:r w:rsidRPr="00323594">
        <w:rPr>
          <w:lang w:val="bg-BG"/>
        </w:rPr>
        <w:t xml:space="preserve">. </w:t>
      </w:r>
      <w:r w:rsidRPr="009137FE">
        <w:rPr>
          <w:lang w:val="es-ES_tradnl"/>
        </w:rPr>
        <w:t>de</w:t>
      </w:r>
      <w:r w:rsidRPr="00323594">
        <w:rPr>
          <w:lang w:val="bg-BG"/>
        </w:rPr>
        <w:t xml:space="preserve"> </w:t>
      </w:r>
      <w:smartTag w:uri="urn:schemas-microsoft-com:office:smarttags" w:element="PersonName">
        <w:smartTagPr>
          <w:attr w:name="ProductID" w:val="la Industria"/>
        </w:smartTagPr>
        <w:r w:rsidRPr="009137FE">
          <w:rPr>
            <w:lang w:val="es-ES_tradnl"/>
          </w:rPr>
          <w:t>la</w:t>
        </w:r>
        <w:r w:rsidRPr="00323594">
          <w:rPr>
            <w:lang w:val="bg-BG"/>
          </w:rPr>
          <w:t xml:space="preserve"> </w:t>
        </w:r>
        <w:r w:rsidRPr="009137FE">
          <w:rPr>
            <w:lang w:val="es-ES_tradnl"/>
          </w:rPr>
          <w:t>Industria</w:t>
        </w:r>
      </w:smartTag>
      <w:r w:rsidRPr="00323594">
        <w:rPr>
          <w:lang w:val="bg-BG"/>
        </w:rPr>
        <w:t xml:space="preserve"> 30, 28108 </w:t>
      </w:r>
      <w:r w:rsidRPr="009137FE">
        <w:rPr>
          <w:lang w:val="es-ES_tradnl"/>
        </w:rPr>
        <w:t>Alcobendas</w:t>
      </w:r>
      <w:r w:rsidR="00BE794F" w:rsidRPr="00323594">
        <w:rPr>
          <w:lang w:val="bg-BG"/>
        </w:rPr>
        <w:t xml:space="preserve">, </w:t>
      </w:r>
      <w:r w:rsidR="00BE794F">
        <w:rPr>
          <w:lang w:val="es-ES_tradnl"/>
        </w:rPr>
        <w:t>Madrid</w:t>
      </w:r>
      <w:r w:rsidRPr="00323594">
        <w:rPr>
          <w:lang w:val="bg-BG"/>
        </w:rPr>
        <w:t xml:space="preserve">, </w:t>
      </w:r>
      <w:r>
        <w:rPr>
          <w:lang w:val="bg-BG"/>
        </w:rPr>
        <w:t>Испания</w:t>
      </w:r>
      <w:r w:rsidR="00B50317">
        <w:rPr>
          <w:lang w:val="bg-BG"/>
        </w:rPr>
        <w:t>.</w:t>
      </w:r>
    </w:p>
    <w:p w:rsidR="00095BEA" w:rsidRPr="00323594" w:rsidRDefault="00095BEA">
      <w:pPr>
        <w:tabs>
          <w:tab w:val="clear" w:pos="567"/>
        </w:tabs>
        <w:spacing w:line="240" w:lineRule="auto"/>
        <w:rPr>
          <w:szCs w:val="22"/>
          <w:lang w:val="bg-BG"/>
        </w:rPr>
      </w:pPr>
    </w:p>
    <w:p w:rsidR="009127D5" w:rsidRPr="008535D1" w:rsidRDefault="009127D5" w:rsidP="00441A61">
      <w:pPr>
        <w:keepNext/>
        <w:tabs>
          <w:tab w:val="clear" w:pos="567"/>
        </w:tabs>
        <w:spacing w:line="240" w:lineRule="auto"/>
        <w:ind w:left="567" w:hanging="567"/>
        <w:rPr>
          <w:i/>
          <w:szCs w:val="22"/>
          <w:lang w:val="bg-BG"/>
        </w:rPr>
      </w:pPr>
      <w:r w:rsidRPr="008535D1">
        <w:rPr>
          <w:i/>
          <w:szCs w:val="22"/>
          <w:lang w:val="bg-BG"/>
        </w:rPr>
        <w:t>Патрони</w:t>
      </w:r>
    </w:p>
    <w:p w:rsidR="009127D5" w:rsidRDefault="009127D5">
      <w:pPr>
        <w:tabs>
          <w:tab w:val="clear" w:pos="567"/>
        </w:tabs>
        <w:spacing w:line="240" w:lineRule="auto"/>
        <w:ind w:left="567" w:hanging="567"/>
        <w:rPr>
          <w:szCs w:val="22"/>
          <w:lang w:val="bg-BG"/>
        </w:rPr>
      </w:pPr>
      <w:r w:rsidRPr="00BE1E4F">
        <w:rPr>
          <w:szCs w:val="22"/>
          <w:lang w:val="en-US"/>
        </w:rPr>
        <w:t>Lilly</w:t>
      </w:r>
      <w:r>
        <w:rPr>
          <w:szCs w:val="22"/>
          <w:lang w:val="bg-BG"/>
        </w:rPr>
        <w:t xml:space="preserve"> </w:t>
      </w:r>
      <w:r w:rsidRPr="00BE1E4F">
        <w:rPr>
          <w:szCs w:val="22"/>
          <w:lang w:val="en-US"/>
        </w:rPr>
        <w:t>France</w:t>
      </w:r>
      <w:r>
        <w:rPr>
          <w:szCs w:val="22"/>
          <w:lang w:val="bg-BG"/>
        </w:rPr>
        <w:t xml:space="preserve"> </w:t>
      </w:r>
      <w:r w:rsidRPr="00BE1E4F">
        <w:rPr>
          <w:szCs w:val="22"/>
          <w:lang w:val="en-US"/>
        </w:rPr>
        <w:t>S</w:t>
      </w:r>
      <w:r>
        <w:rPr>
          <w:szCs w:val="22"/>
          <w:lang w:val="bg-BG"/>
        </w:rPr>
        <w:t>.</w:t>
      </w:r>
      <w:r w:rsidRPr="00BE1E4F">
        <w:rPr>
          <w:szCs w:val="22"/>
          <w:lang w:val="en-US"/>
        </w:rPr>
        <w:t>A</w:t>
      </w:r>
      <w:r>
        <w:rPr>
          <w:szCs w:val="22"/>
          <w:lang w:val="bg-BG"/>
        </w:rPr>
        <w:t>.</w:t>
      </w:r>
      <w:r w:rsidRPr="00BE1E4F">
        <w:rPr>
          <w:szCs w:val="22"/>
          <w:lang w:val="en-US"/>
        </w:rPr>
        <w:t>S</w:t>
      </w:r>
      <w:r>
        <w:rPr>
          <w:szCs w:val="22"/>
          <w:lang w:val="bg-BG"/>
        </w:rPr>
        <w:t xml:space="preserve">., </w:t>
      </w:r>
      <w:r w:rsidRPr="00BE1E4F">
        <w:rPr>
          <w:szCs w:val="22"/>
          <w:lang w:val="en-US"/>
        </w:rPr>
        <w:t>Rue</w:t>
      </w:r>
      <w:r>
        <w:rPr>
          <w:szCs w:val="22"/>
          <w:lang w:val="bg-BG"/>
        </w:rPr>
        <w:t xml:space="preserve"> </w:t>
      </w:r>
      <w:r w:rsidRPr="00BE1E4F">
        <w:rPr>
          <w:szCs w:val="22"/>
          <w:lang w:val="en-US"/>
        </w:rPr>
        <w:t>du</w:t>
      </w:r>
      <w:r>
        <w:rPr>
          <w:szCs w:val="22"/>
          <w:lang w:val="bg-BG"/>
        </w:rPr>
        <w:t xml:space="preserve"> </w:t>
      </w:r>
      <w:r w:rsidRPr="00BE1E4F">
        <w:rPr>
          <w:szCs w:val="22"/>
          <w:lang w:val="en-US"/>
        </w:rPr>
        <w:t>Colonel</w:t>
      </w:r>
      <w:r>
        <w:rPr>
          <w:szCs w:val="22"/>
          <w:lang w:val="bg-BG"/>
        </w:rPr>
        <w:t xml:space="preserve"> </w:t>
      </w:r>
      <w:r w:rsidRPr="00BE1E4F">
        <w:rPr>
          <w:szCs w:val="22"/>
          <w:lang w:val="en-US"/>
        </w:rPr>
        <w:t>Lilly</w:t>
      </w:r>
      <w:r>
        <w:rPr>
          <w:szCs w:val="22"/>
          <w:lang w:val="bg-BG"/>
        </w:rPr>
        <w:t xml:space="preserve">, 67640 </w:t>
      </w:r>
      <w:r w:rsidRPr="00BE1E4F">
        <w:rPr>
          <w:szCs w:val="22"/>
          <w:lang w:val="en-US"/>
        </w:rPr>
        <w:t>Fegersheim</w:t>
      </w:r>
      <w:r>
        <w:rPr>
          <w:szCs w:val="22"/>
          <w:lang w:val="bg-BG"/>
        </w:rPr>
        <w:t>, Франция.</w:t>
      </w:r>
    </w:p>
    <w:p w:rsidR="009127D5" w:rsidRPr="00DA383F" w:rsidRDefault="009127D5" w:rsidP="00BD73BE">
      <w:pPr>
        <w:keepNext/>
        <w:tabs>
          <w:tab w:val="clear" w:pos="567"/>
        </w:tabs>
        <w:spacing w:line="240" w:lineRule="auto"/>
        <w:rPr>
          <w:lang w:val="bg-BG"/>
        </w:rPr>
      </w:pPr>
      <w:r>
        <w:rPr>
          <w:lang w:val="it-IT"/>
        </w:rPr>
        <w:t>Eli</w:t>
      </w:r>
      <w:r w:rsidRPr="00DA383F">
        <w:rPr>
          <w:lang w:val="bg-BG"/>
        </w:rPr>
        <w:t xml:space="preserve"> </w:t>
      </w:r>
      <w:r>
        <w:rPr>
          <w:lang w:val="it-IT"/>
        </w:rPr>
        <w:t>Lilly</w:t>
      </w:r>
      <w:r w:rsidRPr="00DA383F">
        <w:rPr>
          <w:lang w:val="bg-BG"/>
        </w:rPr>
        <w:t xml:space="preserve"> </w:t>
      </w:r>
      <w:r>
        <w:rPr>
          <w:lang w:val="it-IT"/>
        </w:rPr>
        <w:t>Italia</w:t>
      </w:r>
      <w:r w:rsidRPr="00DA383F">
        <w:rPr>
          <w:lang w:val="bg-BG"/>
        </w:rPr>
        <w:t xml:space="preserve"> </w:t>
      </w:r>
      <w:r>
        <w:rPr>
          <w:lang w:val="it-IT"/>
        </w:rPr>
        <w:t>S</w:t>
      </w:r>
      <w:r w:rsidRPr="00DA383F">
        <w:rPr>
          <w:lang w:val="bg-BG"/>
        </w:rPr>
        <w:t>.</w:t>
      </w:r>
      <w:r>
        <w:rPr>
          <w:lang w:val="it-IT"/>
        </w:rPr>
        <w:t>p</w:t>
      </w:r>
      <w:r w:rsidRPr="00DA383F">
        <w:rPr>
          <w:lang w:val="bg-BG"/>
        </w:rPr>
        <w:t>.</w:t>
      </w:r>
      <w:r>
        <w:rPr>
          <w:lang w:val="it-IT"/>
        </w:rPr>
        <w:t>A</w:t>
      </w:r>
      <w:r w:rsidRPr="00DA383F">
        <w:rPr>
          <w:lang w:val="bg-BG"/>
        </w:rPr>
        <w:t xml:space="preserve">., </w:t>
      </w:r>
      <w:r>
        <w:rPr>
          <w:lang w:val="it-IT"/>
        </w:rPr>
        <w:t>Via</w:t>
      </w:r>
      <w:r w:rsidRPr="00DA383F">
        <w:rPr>
          <w:lang w:val="bg-BG"/>
        </w:rPr>
        <w:t xml:space="preserve"> </w:t>
      </w:r>
      <w:r>
        <w:rPr>
          <w:lang w:val="it-IT"/>
        </w:rPr>
        <w:t>Gramsci</w:t>
      </w:r>
      <w:r w:rsidRPr="00DA383F">
        <w:rPr>
          <w:lang w:val="bg-BG"/>
        </w:rPr>
        <w:t xml:space="preserve"> 731-733, 50019 </w:t>
      </w:r>
      <w:r w:rsidRPr="00DE3525">
        <w:rPr>
          <w:lang w:val="it-IT"/>
        </w:rPr>
        <w:t>Sesto</w:t>
      </w:r>
      <w:r w:rsidRPr="00DA383F">
        <w:rPr>
          <w:lang w:val="bg-BG"/>
        </w:rPr>
        <w:t xml:space="preserve"> </w:t>
      </w:r>
      <w:r w:rsidRPr="00DE3525">
        <w:rPr>
          <w:lang w:val="it-IT"/>
        </w:rPr>
        <w:t>Fiorentino</w:t>
      </w:r>
      <w:r w:rsidRPr="00DA383F">
        <w:rPr>
          <w:lang w:val="bg-BG"/>
        </w:rPr>
        <w:t xml:space="preserve">, </w:t>
      </w:r>
      <w:r w:rsidR="005F5509" w:rsidRPr="00176A79">
        <w:rPr>
          <w:lang w:val="bg-BG"/>
        </w:rPr>
        <w:t>(</w:t>
      </w:r>
      <w:r w:rsidRPr="00DE3525">
        <w:rPr>
          <w:lang w:val="it-IT"/>
        </w:rPr>
        <w:t>F</w:t>
      </w:r>
      <w:r w:rsidR="005F5509">
        <w:rPr>
          <w:lang w:val="it-IT"/>
        </w:rPr>
        <w:t>I)</w:t>
      </w:r>
      <w:r w:rsidRPr="00DA383F">
        <w:rPr>
          <w:lang w:val="bg-BG"/>
        </w:rPr>
        <w:t xml:space="preserve"> </w:t>
      </w:r>
      <w:r>
        <w:rPr>
          <w:lang w:val="bg-BG"/>
        </w:rPr>
        <w:t>Италия</w:t>
      </w:r>
      <w:r w:rsidRPr="00DA383F">
        <w:rPr>
          <w:lang w:val="bg-BG"/>
        </w:rPr>
        <w:t>.</w:t>
      </w:r>
    </w:p>
    <w:p w:rsidR="009127D5" w:rsidRPr="00241009" w:rsidRDefault="009127D5">
      <w:pPr>
        <w:tabs>
          <w:tab w:val="clear" w:pos="567"/>
        </w:tabs>
        <w:spacing w:line="240" w:lineRule="auto"/>
        <w:ind w:left="567" w:hanging="567"/>
        <w:rPr>
          <w:szCs w:val="22"/>
          <w:lang w:val="bg-BG"/>
        </w:rPr>
      </w:pPr>
    </w:p>
    <w:p w:rsidR="00D72D2A" w:rsidRPr="008535D1" w:rsidRDefault="00D72D2A" w:rsidP="008535D1">
      <w:pPr>
        <w:keepNext/>
        <w:tabs>
          <w:tab w:val="clear" w:pos="567"/>
        </w:tabs>
        <w:spacing w:line="240" w:lineRule="auto"/>
        <w:rPr>
          <w:i/>
          <w:lang w:val="bg-BG"/>
        </w:rPr>
      </w:pPr>
      <w:r w:rsidRPr="008535D1">
        <w:rPr>
          <w:i/>
          <w:lang w:val="it-IT"/>
        </w:rPr>
        <w:t>Humalog</w:t>
      </w:r>
      <w:r w:rsidRPr="0028363F">
        <w:rPr>
          <w:i/>
          <w:lang w:val="bg-BG"/>
        </w:rPr>
        <w:t xml:space="preserve"> 100</w:t>
      </w:r>
      <w:r w:rsidRPr="008535D1">
        <w:rPr>
          <w:i/>
          <w:lang w:val="it-IT"/>
        </w:rPr>
        <w:t> </w:t>
      </w:r>
      <w:r w:rsidR="00721D58">
        <w:rPr>
          <w:i/>
          <w:lang w:val="bg-BG"/>
        </w:rPr>
        <w:t>единици</w:t>
      </w:r>
      <w:r w:rsidRPr="0028363F">
        <w:rPr>
          <w:i/>
          <w:lang w:val="bg-BG"/>
        </w:rPr>
        <w:t>/</w:t>
      </w:r>
      <w:r w:rsidRPr="008535D1">
        <w:rPr>
          <w:i/>
          <w:lang w:val="it-IT"/>
        </w:rPr>
        <w:t>ml</w:t>
      </w:r>
      <w:r w:rsidRPr="0028363F">
        <w:rPr>
          <w:i/>
          <w:lang w:val="bg-BG"/>
        </w:rPr>
        <w:t xml:space="preserve"> </w:t>
      </w:r>
      <w:r w:rsidRPr="008535D1">
        <w:rPr>
          <w:i/>
          <w:lang w:val="it-IT"/>
        </w:rPr>
        <w:t>KwikPen</w:t>
      </w:r>
      <w:r w:rsidRPr="0028363F">
        <w:rPr>
          <w:i/>
          <w:lang w:val="bg-BG"/>
        </w:rPr>
        <w:t xml:space="preserve">, </w:t>
      </w:r>
      <w:r w:rsidRPr="008535D1">
        <w:rPr>
          <w:i/>
          <w:lang w:val="it-IT"/>
        </w:rPr>
        <w:t>Humalog</w:t>
      </w:r>
      <w:r w:rsidRPr="0028363F">
        <w:rPr>
          <w:i/>
          <w:lang w:val="bg-BG"/>
        </w:rPr>
        <w:t xml:space="preserve"> </w:t>
      </w:r>
      <w:r w:rsidRPr="008535D1">
        <w:rPr>
          <w:i/>
          <w:lang w:val="it-IT"/>
        </w:rPr>
        <w:t>Mix</w:t>
      </w:r>
      <w:r w:rsidRPr="0028363F">
        <w:rPr>
          <w:i/>
          <w:lang w:val="bg-BG"/>
        </w:rPr>
        <w:t>25 100</w:t>
      </w:r>
      <w:r w:rsidRPr="008535D1">
        <w:rPr>
          <w:i/>
          <w:lang w:val="it-IT"/>
        </w:rPr>
        <w:t> </w:t>
      </w:r>
      <w:r w:rsidR="00721D58">
        <w:rPr>
          <w:i/>
          <w:iCs/>
          <w:szCs w:val="22"/>
          <w:lang w:val="bg-BG"/>
        </w:rPr>
        <w:t>единици</w:t>
      </w:r>
      <w:r w:rsidRPr="0028363F">
        <w:rPr>
          <w:i/>
          <w:lang w:val="bg-BG"/>
        </w:rPr>
        <w:t>/</w:t>
      </w:r>
      <w:r w:rsidRPr="008535D1">
        <w:rPr>
          <w:i/>
          <w:lang w:val="it-IT"/>
        </w:rPr>
        <w:t>ml</w:t>
      </w:r>
      <w:r w:rsidRPr="0028363F">
        <w:rPr>
          <w:i/>
          <w:lang w:val="bg-BG"/>
        </w:rPr>
        <w:t xml:space="preserve"> </w:t>
      </w:r>
      <w:r w:rsidRPr="008535D1">
        <w:rPr>
          <w:i/>
          <w:lang w:val="it-IT"/>
        </w:rPr>
        <w:t>KwikPen</w:t>
      </w:r>
      <w:r w:rsidRPr="0028363F">
        <w:rPr>
          <w:i/>
          <w:lang w:val="bg-BG"/>
        </w:rPr>
        <w:t xml:space="preserve">, </w:t>
      </w:r>
      <w:r w:rsidRPr="008535D1">
        <w:rPr>
          <w:i/>
          <w:lang w:val="it-IT"/>
        </w:rPr>
        <w:t>Humalog</w:t>
      </w:r>
      <w:r w:rsidR="00721D58">
        <w:rPr>
          <w:i/>
          <w:lang w:val="bg-BG"/>
        </w:rPr>
        <w:t> </w:t>
      </w:r>
      <w:r w:rsidRPr="008535D1">
        <w:rPr>
          <w:i/>
          <w:lang w:val="it-IT"/>
        </w:rPr>
        <w:t>Mix</w:t>
      </w:r>
      <w:r w:rsidRPr="0028363F">
        <w:rPr>
          <w:i/>
          <w:lang w:val="bg-BG"/>
        </w:rPr>
        <w:t>50 100</w:t>
      </w:r>
      <w:r w:rsidRPr="008535D1">
        <w:rPr>
          <w:i/>
          <w:lang w:val="it-IT"/>
        </w:rPr>
        <w:t> </w:t>
      </w:r>
      <w:r w:rsidR="00721D58">
        <w:rPr>
          <w:i/>
          <w:iCs/>
          <w:szCs w:val="22"/>
          <w:lang w:val="bg-BG"/>
        </w:rPr>
        <w:t>единици</w:t>
      </w:r>
      <w:r w:rsidRPr="0028363F">
        <w:rPr>
          <w:i/>
          <w:lang w:val="bg-BG"/>
        </w:rPr>
        <w:t>/</w:t>
      </w:r>
      <w:r w:rsidRPr="008535D1">
        <w:rPr>
          <w:i/>
          <w:lang w:val="it-IT"/>
        </w:rPr>
        <w:t>ml</w:t>
      </w:r>
      <w:r w:rsidRPr="0028363F">
        <w:rPr>
          <w:i/>
          <w:lang w:val="bg-BG"/>
        </w:rPr>
        <w:t xml:space="preserve"> </w:t>
      </w:r>
      <w:r w:rsidR="00FA7B1F">
        <w:rPr>
          <w:i/>
          <w:lang w:val="bg-BG"/>
        </w:rPr>
        <w:t xml:space="preserve">и </w:t>
      </w:r>
      <w:r w:rsidRPr="008535D1">
        <w:rPr>
          <w:i/>
          <w:lang w:val="it-IT"/>
        </w:rPr>
        <w:t>KwikPen</w:t>
      </w:r>
      <w:r w:rsidRPr="0028363F">
        <w:rPr>
          <w:i/>
          <w:lang w:val="bg-BG"/>
        </w:rPr>
        <w:t xml:space="preserve"> </w:t>
      </w:r>
      <w:r w:rsidRPr="008535D1">
        <w:rPr>
          <w:i/>
          <w:lang w:val="it-IT"/>
        </w:rPr>
        <w:t>Humalog</w:t>
      </w:r>
      <w:r w:rsidRPr="0028363F">
        <w:rPr>
          <w:i/>
          <w:lang w:val="bg-BG"/>
        </w:rPr>
        <w:t xml:space="preserve"> 200</w:t>
      </w:r>
      <w:r w:rsidRPr="008535D1">
        <w:rPr>
          <w:i/>
          <w:lang w:val="it-IT"/>
        </w:rPr>
        <w:t> </w:t>
      </w:r>
      <w:r w:rsidR="00721D58">
        <w:rPr>
          <w:i/>
          <w:iCs/>
          <w:szCs w:val="22"/>
          <w:lang w:val="bg-BG"/>
        </w:rPr>
        <w:t>единици</w:t>
      </w:r>
      <w:r w:rsidRPr="0028363F">
        <w:rPr>
          <w:i/>
          <w:lang w:val="bg-BG"/>
        </w:rPr>
        <w:t>/</w:t>
      </w:r>
      <w:r w:rsidRPr="008535D1">
        <w:rPr>
          <w:i/>
          <w:lang w:val="it-IT"/>
        </w:rPr>
        <w:t>ml</w:t>
      </w:r>
      <w:r w:rsidRPr="0028363F">
        <w:rPr>
          <w:i/>
          <w:lang w:val="bg-BG"/>
        </w:rPr>
        <w:t xml:space="preserve"> </w:t>
      </w:r>
      <w:r w:rsidRPr="008535D1">
        <w:rPr>
          <w:i/>
          <w:lang w:val="it-IT"/>
        </w:rPr>
        <w:t>KwikPen</w:t>
      </w:r>
      <w:r w:rsidRPr="0028363F">
        <w:rPr>
          <w:i/>
          <w:lang w:val="bg-BG"/>
        </w:rPr>
        <w:t xml:space="preserve"> </w:t>
      </w:r>
      <w:r w:rsidR="00721D58">
        <w:rPr>
          <w:i/>
          <w:lang w:val="bg-BG"/>
        </w:rPr>
        <w:t>(Квик писалка)</w:t>
      </w:r>
    </w:p>
    <w:p w:rsidR="00D72D2A" w:rsidRPr="0028363F" w:rsidRDefault="00D72D2A" w:rsidP="008535D1">
      <w:pPr>
        <w:keepNext/>
        <w:tabs>
          <w:tab w:val="clear" w:pos="567"/>
        </w:tabs>
        <w:spacing w:line="240" w:lineRule="auto"/>
        <w:rPr>
          <w:lang w:val="bg-BG"/>
        </w:rPr>
      </w:pPr>
      <w:r w:rsidRPr="008535D1">
        <w:rPr>
          <w:lang w:val="it-IT"/>
        </w:rPr>
        <w:t>Lilly</w:t>
      </w:r>
      <w:r w:rsidRPr="0028363F">
        <w:rPr>
          <w:lang w:val="bg-BG"/>
        </w:rPr>
        <w:t xml:space="preserve"> </w:t>
      </w:r>
      <w:r w:rsidRPr="008535D1">
        <w:rPr>
          <w:lang w:val="it-IT"/>
        </w:rPr>
        <w:t>France</w:t>
      </w:r>
      <w:r w:rsidRPr="0028363F">
        <w:rPr>
          <w:lang w:val="bg-BG"/>
        </w:rPr>
        <w:t xml:space="preserve"> </w:t>
      </w:r>
      <w:r w:rsidRPr="008535D1">
        <w:rPr>
          <w:lang w:val="it-IT"/>
        </w:rPr>
        <w:t>S</w:t>
      </w:r>
      <w:r w:rsidRPr="0028363F">
        <w:rPr>
          <w:lang w:val="bg-BG"/>
        </w:rPr>
        <w:t>.</w:t>
      </w:r>
      <w:r w:rsidRPr="008535D1">
        <w:rPr>
          <w:lang w:val="it-IT"/>
        </w:rPr>
        <w:t>A</w:t>
      </w:r>
      <w:r w:rsidRPr="0028363F">
        <w:rPr>
          <w:lang w:val="bg-BG"/>
        </w:rPr>
        <w:t>.</w:t>
      </w:r>
      <w:r w:rsidRPr="008535D1">
        <w:rPr>
          <w:lang w:val="it-IT"/>
        </w:rPr>
        <w:t>S</w:t>
      </w:r>
      <w:r w:rsidRPr="0028363F">
        <w:rPr>
          <w:lang w:val="bg-BG"/>
        </w:rPr>
        <w:t xml:space="preserve">., </w:t>
      </w:r>
      <w:r w:rsidRPr="008535D1">
        <w:rPr>
          <w:lang w:val="it-IT"/>
        </w:rPr>
        <w:t>Rue</w:t>
      </w:r>
      <w:r w:rsidRPr="0028363F">
        <w:rPr>
          <w:lang w:val="bg-BG"/>
        </w:rPr>
        <w:t xml:space="preserve"> </w:t>
      </w:r>
      <w:r w:rsidRPr="008535D1">
        <w:rPr>
          <w:lang w:val="it-IT"/>
        </w:rPr>
        <w:t>du</w:t>
      </w:r>
      <w:r w:rsidRPr="0028363F">
        <w:rPr>
          <w:lang w:val="bg-BG"/>
        </w:rPr>
        <w:t xml:space="preserve"> </w:t>
      </w:r>
      <w:r w:rsidRPr="008535D1">
        <w:rPr>
          <w:lang w:val="it-IT"/>
        </w:rPr>
        <w:t>Colonel</w:t>
      </w:r>
      <w:r w:rsidRPr="0028363F">
        <w:rPr>
          <w:lang w:val="bg-BG"/>
        </w:rPr>
        <w:t xml:space="preserve"> </w:t>
      </w:r>
      <w:r w:rsidRPr="008535D1">
        <w:rPr>
          <w:lang w:val="it-IT"/>
        </w:rPr>
        <w:t>Lilly</w:t>
      </w:r>
      <w:r w:rsidRPr="0028363F">
        <w:rPr>
          <w:lang w:val="bg-BG"/>
        </w:rPr>
        <w:t xml:space="preserve">, 67640 </w:t>
      </w:r>
      <w:r w:rsidRPr="008535D1">
        <w:rPr>
          <w:lang w:val="it-IT"/>
        </w:rPr>
        <w:t>Fegersheim</w:t>
      </w:r>
      <w:r w:rsidRPr="0028363F">
        <w:rPr>
          <w:lang w:val="bg-BG"/>
        </w:rPr>
        <w:t xml:space="preserve">, </w:t>
      </w:r>
      <w:r>
        <w:rPr>
          <w:szCs w:val="22"/>
          <w:lang w:val="bg-BG"/>
        </w:rPr>
        <w:t>Франция</w:t>
      </w:r>
      <w:r w:rsidRPr="0028363F">
        <w:rPr>
          <w:lang w:val="bg-BG"/>
        </w:rPr>
        <w:t>.</w:t>
      </w:r>
    </w:p>
    <w:p w:rsidR="00D72D2A" w:rsidRPr="0028363F" w:rsidRDefault="00D72D2A" w:rsidP="008535D1">
      <w:pPr>
        <w:keepNext/>
        <w:tabs>
          <w:tab w:val="clear" w:pos="567"/>
        </w:tabs>
        <w:spacing w:line="240" w:lineRule="auto"/>
        <w:rPr>
          <w:lang w:val="bg-BG"/>
        </w:rPr>
      </w:pPr>
      <w:r w:rsidRPr="00970DC8">
        <w:rPr>
          <w:lang w:val="it-IT"/>
        </w:rPr>
        <w:t>Eli</w:t>
      </w:r>
      <w:r w:rsidRPr="0028363F">
        <w:rPr>
          <w:lang w:val="bg-BG"/>
        </w:rPr>
        <w:t xml:space="preserve"> </w:t>
      </w:r>
      <w:r w:rsidRPr="00970DC8">
        <w:rPr>
          <w:lang w:val="it-IT"/>
        </w:rPr>
        <w:t>Lilly</w:t>
      </w:r>
      <w:r w:rsidRPr="0028363F">
        <w:rPr>
          <w:lang w:val="bg-BG"/>
        </w:rPr>
        <w:t xml:space="preserve"> </w:t>
      </w:r>
      <w:r w:rsidRPr="00970DC8">
        <w:rPr>
          <w:lang w:val="it-IT"/>
        </w:rPr>
        <w:t>Italia</w:t>
      </w:r>
      <w:r w:rsidRPr="0028363F">
        <w:rPr>
          <w:lang w:val="bg-BG"/>
        </w:rPr>
        <w:t xml:space="preserve"> </w:t>
      </w:r>
      <w:r w:rsidRPr="00970DC8">
        <w:rPr>
          <w:lang w:val="it-IT"/>
        </w:rPr>
        <w:t>S</w:t>
      </w:r>
      <w:r w:rsidRPr="0028363F">
        <w:rPr>
          <w:lang w:val="bg-BG"/>
        </w:rPr>
        <w:t>.</w:t>
      </w:r>
      <w:r w:rsidRPr="00970DC8">
        <w:rPr>
          <w:lang w:val="it-IT"/>
        </w:rPr>
        <w:t>p</w:t>
      </w:r>
      <w:r w:rsidRPr="0028363F">
        <w:rPr>
          <w:lang w:val="bg-BG"/>
        </w:rPr>
        <w:t>.</w:t>
      </w:r>
      <w:r w:rsidRPr="00970DC8">
        <w:rPr>
          <w:lang w:val="it-IT"/>
        </w:rPr>
        <w:t>A</w:t>
      </w:r>
      <w:r w:rsidRPr="0028363F">
        <w:rPr>
          <w:lang w:val="bg-BG"/>
        </w:rPr>
        <w:t xml:space="preserve">., </w:t>
      </w:r>
      <w:r w:rsidRPr="00970DC8">
        <w:rPr>
          <w:lang w:val="it-IT"/>
        </w:rPr>
        <w:t>Via </w:t>
      </w:r>
      <w:r w:rsidRPr="0028363F">
        <w:rPr>
          <w:lang w:val="bg-BG"/>
        </w:rPr>
        <w:t xml:space="preserve"> </w:t>
      </w:r>
      <w:r w:rsidRPr="00970DC8">
        <w:rPr>
          <w:lang w:val="it-IT"/>
        </w:rPr>
        <w:t>Gramsci</w:t>
      </w:r>
      <w:r w:rsidRPr="0028363F">
        <w:rPr>
          <w:lang w:val="bg-BG"/>
        </w:rPr>
        <w:t xml:space="preserve"> 731-733, 50019 </w:t>
      </w:r>
      <w:r w:rsidRPr="00970DC8">
        <w:rPr>
          <w:lang w:val="it-IT"/>
        </w:rPr>
        <w:t>Sesto</w:t>
      </w:r>
      <w:r w:rsidRPr="0028363F">
        <w:rPr>
          <w:lang w:val="bg-BG"/>
        </w:rPr>
        <w:t xml:space="preserve"> </w:t>
      </w:r>
      <w:r w:rsidRPr="00970DC8">
        <w:rPr>
          <w:lang w:val="it-IT"/>
        </w:rPr>
        <w:t>Fiorentino</w:t>
      </w:r>
      <w:r w:rsidRPr="0028363F">
        <w:rPr>
          <w:lang w:val="bg-BG"/>
        </w:rPr>
        <w:t>, (</w:t>
      </w:r>
      <w:r w:rsidRPr="00970DC8">
        <w:rPr>
          <w:lang w:val="it-IT"/>
        </w:rPr>
        <w:t>FI</w:t>
      </w:r>
      <w:r w:rsidRPr="0028363F">
        <w:rPr>
          <w:lang w:val="bg-BG"/>
        </w:rPr>
        <w:t xml:space="preserve">) </w:t>
      </w:r>
      <w:r>
        <w:rPr>
          <w:lang w:val="bg-BG"/>
        </w:rPr>
        <w:t>Италия</w:t>
      </w:r>
      <w:r w:rsidRPr="0028363F">
        <w:rPr>
          <w:lang w:val="bg-BG"/>
        </w:rPr>
        <w:t>.</w:t>
      </w:r>
    </w:p>
    <w:p w:rsidR="00D72D2A" w:rsidRPr="0028363F" w:rsidRDefault="00D72D2A" w:rsidP="008535D1">
      <w:pPr>
        <w:keepNext/>
        <w:tabs>
          <w:tab w:val="clear" w:pos="567"/>
        </w:tabs>
        <w:spacing w:line="240" w:lineRule="auto"/>
        <w:rPr>
          <w:lang w:val="bg-BG"/>
        </w:rPr>
      </w:pPr>
    </w:p>
    <w:p w:rsidR="00D72D2A" w:rsidRPr="00FA7B1F" w:rsidRDefault="00D72D2A" w:rsidP="008535D1">
      <w:pPr>
        <w:keepNext/>
        <w:tabs>
          <w:tab w:val="clear" w:pos="567"/>
        </w:tabs>
        <w:spacing w:line="240" w:lineRule="auto"/>
        <w:rPr>
          <w:i/>
          <w:lang w:val="bg-BG"/>
        </w:rPr>
      </w:pPr>
      <w:r w:rsidRPr="008535D1">
        <w:rPr>
          <w:i/>
          <w:lang w:val="it-IT"/>
        </w:rPr>
        <w:t>Humalog</w:t>
      </w:r>
      <w:r w:rsidRPr="0028363F">
        <w:rPr>
          <w:i/>
          <w:lang w:val="bg-BG"/>
        </w:rPr>
        <w:t xml:space="preserve"> 100</w:t>
      </w:r>
      <w:r w:rsidRPr="008535D1">
        <w:rPr>
          <w:i/>
          <w:lang w:val="it-IT"/>
        </w:rPr>
        <w:t> </w:t>
      </w:r>
      <w:r w:rsidR="00072320">
        <w:rPr>
          <w:i/>
          <w:lang w:val="bg-BG"/>
        </w:rPr>
        <w:t>единици</w:t>
      </w:r>
      <w:r w:rsidRPr="0028363F">
        <w:rPr>
          <w:i/>
          <w:lang w:val="bg-BG"/>
        </w:rPr>
        <w:t>/</w:t>
      </w:r>
      <w:r w:rsidRPr="008535D1">
        <w:rPr>
          <w:i/>
          <w:lang w:val="it-IT"/>
        </w:rPr>
        <w:t>ml</w:t>
      </w:r>
      <w:r w:rsidRPr="0028363F">
        <w:rPr>
          <w:i/>
          <w:lang w:val="bg-BG"/>
        </w:rPr>
        <w:t xml:space="preserve"> </w:t>
      </w:r>
      <w:r w:rsidRPr="008535D1">
        <w:rPr>
          <w:i/>
          <w:lang w:val="it-IT"/>
        </w:rPr>
        <w:t>Junior</w:t>
      </w:r>
      <w:r w:rsidRPr="0028363F">
        <w:rPr>
          <w:i/>
          <w:lang w:val="bg-BG"/>
        </w:rPr>
        <w:t xml:space="preserve"> </w:t>
      </w:r>
      <w:r w:rsidRPr="008535D1">
        <w:rPr>
          <w:i/>
          <w:lang w:val="it-IT"/>
        </w:rPr>
        <w:t>KwikPen</w:t>
      </w:r>
      <w:r w:rsidR="00FA7B1F">
        <w:rPr>
          <w:i/>
          <w:lang w:val="bg-BG"/>
        </w:rPr>
        <w:t xml:space="preserve"> и </w:t>
      </w:r>
      <w:r w:rsidR="00FA7B1F" w:rsidRPr="00EE079C">
        <w:rPr>
          <w:i/>
        </w:rPr>
        <w:t>Humalog</w:t>
      </w:r>
      <w:r w:rsidR="00FA7B1F" w:rsidRPr="0028363F">
        <w:rPr>
          <w:i/>
          <w:lang w:val="bg-BG"/>
        </w:rPr>
        <w:t xml:space="preserve"> 100 </w:t>
      </w:r>
      <w:r w:rsidR="001C05C2">
        <w:rPr>
          <w:i/>
          <w:lang w:val="bg-BG"/>
        </w:rPr>
        <w:t>единици</w:t>
      </w:r>
      <w:r w:rsidR="00FA7B1F" w:rsidRPr="0028363F">
        <w:rPr>
          <w:i/>
          <w:lang w:val="bg-BG"/>
        </w:rPr>
        <w:t>/</w:t>
      </w:r>
      <w:r w:rsidR="00FA7B1F" w:rsidRPr="00EE079C">
        <w:rPr>
          <w:i/>
        </w:rPr>
        <w:t>ml</w:t>
      </w:r>
      <w:r w:rsidR="00FA7B1F" w:rsidRPr="0028363F">
        <w:rPr>
          <w:i/>
          <w:lang w:val="bg-BG"/>
        </w:rPr>
        <w:t xml:space="preserve"> </w:t>
      </w:r>
      <w:r w:rsidR="00FA7B1F" w:rsidRPr="00EE079C">
        <w:rPr>
          <w:i/>
        </w:rPr>
        <w:t>Tempo</w:t>
      </w:r>
      <w:r w:rsidR="00FA7B1F" w:rsidRPr="0028363F">
        <w:rPr>
          <w:i/>
          <w:lang w:val="bg-BG"/>
        </w:rPr>
        <w:t xml:space="preserve"> </w:t>
      </w:r>
      <w:r w:rsidR="00FA7B1F" w:rsidRPr="00EE079C">
        <w:rPr>
          <w:i/>
        </w:rPr>
        <w:t>Pen</w:t>
      </w:r>
    </w:p>
    <w:p w:rsidR="00D72D2A" w:rsidRPr="0028363F" w:rsidRDefault="00D72D2A" w:rsidP="008535D1">
      <w:pPr>
        <w:keepNext/>
        <w:tabs>
          <w:tab w:val="clear" w:pos="567"/>
        </w:tabs>
        <w:spacing w:line="240" w:lineRule="auto"/>
        <w:rPr>
          <w:lang w:val="bg-BG"/>
        </w:rPr>
      </w:pPr>
      <w:r w:rsidRPr="008535D1">
        <w:rPr>
          <w:lang w:val="it-IT"/>
        </w:rPr>
        <w:t>Lilly</w:t>
      </w:r>
      <w:r w:rsidRPr="0028363F">
        <w:rPr>
          <w:lang w:val="bg-BG"/>
        </w:rPr>
        <w:t xml:space="preserve"> </w:t>
      </w:r>
      <w:r w:rsidRPr="008535D1">
        <w:rPr>
          <w:lang w:val="it-IT"/>
        </w:rPr>
        <w:t>France</w:t>
      </w:r>
      <w:r w:rsidRPr="0028363F">
        <w:rPr>
          <w:lang w:val="bg-BG"/>
        </w:rPr>
        <w:t xml:space="preserve"> </w:t>
      </w:r>
      <w:r w:rsidRPr="008535D1">
        <w:rPr>
          <w:lang w:val="it-IT"/>
        </w:rPr>
        <w:t>S</w:t>
      </w:r>
      <w:r w:rsidRPr="0028363F">
        <w:rPr>
          <w:lang w:val="bg-BG"/>
        </w:rPr>
        <w:t>.</w:t>
      </w:r>
      <w:r w:rsidRPr="008535D1">
        <w:rPr>
          <w:lang w:val="it-IT"/>
        </w:rPr>
        <w:t>A</w:t>
      </w:r>
      <w:r w:rsidRPr="0028363F">
        <w:rPr>
          <w:lang w:val="bg-BG"/>
        </w:rPr>
        <w:t>.</w:t>
      </w:r>
      <w:r w:rsidRPr="008535D1">
        <w:rPr>
          <w:lang w:val="it-IT"/>
        </w:rPr>
        <w:t>S</w:t>
      </w:r>
      <w:r w:rsidRPr="0028363F">
        <w:rPr>
          <w:lang w:val="bg-BG"/>
        </w:rPr>
        <w:t xml:space="preserve">., </w:t>
      </w:r>
      <w:r w:rsidRPr="008535D1">
        <w:rPr>
          <w:lang w:val="it-IT"/>
        </w:rPr>
        <w:t>Rue</w:t>
      </w:r>
      <w:r w:rsidRPr="0028363F">
        <w:rPr>
          <w:lang w:val="bg-BG"/>
        </w:rPr>
        <w:t xml:space="preserve"> </w:t>
      </w:r>
      <w:r w:rsidRPr="008535D1">
        <w:rPr>
          <w:lang w:val="it-IT"/>
        </w:rPr>
        <w:t>du</w:t>
      </w:r>
      <w:r w:rsidRPr="0028363F">
        <w:rPr>
          <w:lang w:val="bg-BG"/>
        </w:rPr>
        <w:t xml:space="preserve"> </w:t>
      </w:r>
      <w:r w:rsidRPr="008535D1">
        <w:rPr>
          <w:lang w:val="it-IT"/>
        </w:rPr>
        <w:t>Colonel</w:t>
      </w:r>
      <w:r w:rsidRPr="0028363F">
        <w:rPr>
          <w:lang w:val="bg-BG"/>
        </w:rPr>
        <w:t xml:space="preserve"> </w:t>
      </w:r>
      <w:r w:rsidRPr="008535D1">
        <w:rPr>
          <w:lang w:val="it-IT"/>
        </w:rPr>
        <w:t>Lilly</w:t>
      </w:r>
      <w:r w:rsidRPr="0028363F">
        <w:rPr>
          <w:lang w:val="bg-BG"/>
        </w:rPr>
        <w:t xml:space="preserve">, 67640 </w:t>
      </w:r>
      <w:r w:rsidRPr="008535D1">
        <w:rPr>
          <w:lang w:val="it-IT"/>
        </w:rPr>
        <w:t>Fegersheim</w:t>
      </w:r>
      <w:r w:rsidRPr="0028363F">
        <w:rPr>
          <w:lang w:val="bg-BG"/>
        </w:rPr>
        <w:t xml:space="preserve">, </w:t>
      </w:r>
      <w:r>
        <w:rPr>
          <w:szCs w:val="22"/>
          <w:lang w:val="bg-BG"/>
        </w:rPr>
        <w:t>Франция</w:t>
      </w:r>
      <w:r w:rsidRPr="0028363F">
        <w:rPr>
          <w:lang w:val="bg-BG"/>
        </w:rPr>
        <w:t>.</w:t>
      </w:r>
    </w:p>
    <w:p w:rsidR="004574C1" w:rsidRPr="0028363F" w:rsidRDefault="004574C1" w:rsidP="004574C1">
      <w:pPr>
        <w:tabs>
          <w:tab w:val="clear" w:pos="567"/>
        </w:tabs>
        <w:spacing w:line="240" w:lineRule="auto"/>
        <w:ind w:left="567" w:hanging="567"/>
        <w:rPr>
          <w:szCs w:val="22"/>
          <w:lang w:val="bg-BG"/>
        </w:rPr>
      </w:pPr>
    </w:p>
    <w:p w:rsidR="009127D5" w:rsidRDefault="009127D5">
      <w:pPr>
        <w:tabs>
          <w:tab w:val="clear" w:pos="567"/>
        </w:tabs>
        <w:spacing w:line="240" w:lineRule="auto"/>
        <w:rPr>
          <w:szCs w:val="22"/>
          <w:lang w:val="bg-BG"/>
        </w:rPr>
      </w:pPr>
      <w:r>
        <w:rPr>
          <w:szCs w:val="22"/>
          <w:lang w:val="bg-BG"/>
        </w:rPr>
        <w:t xml:space="preserve">Печатната листовка на лекарствения продукт трябва да </w:t>
      </w:r>
      <w:r w:rsidR="000D0CFE">
        <w:rPr>
          <w:szCs w:val="22"/>
          <w:lang w:val="bg-BG"/>
        </w:rPr>
        <w:t xml:space="preserve">съдържа </w:t>
      </w:r>
      <w:r>
        <w:rPr>
          <w:szCs w:val="22"/>
          <w:lang w:val="bg-BG"/>
        </w:rPr>
        <w:t>името и адреса на производителя, отговорен за освобождаването на съответната партида</w:t>
      </w:r>
      <w:r w:rsidR="002909E5">
        <w:rPr>
          <w:szCs w:val="22"/>
          <w:lang w:val="bg-BG"/>
        </w:rPr>
        <w:t>.</w:t>
      </w:r>
    </w:p>
    <w:p w:rsidR="009127D5" w:rsidRDefault="009127D5">
      <w:pPr>
        <w:tabs>
          <w:tab w:val="clear" w:pos="567"/>
        </w:tabs>
        <w:spacing w:line="240" w:lineRule="auto"/>
        <w:ind w:left="567" w:hanging="567"/>
        <w:rPr>
          <w:szCs w:val="22"/>
          <w:lang w:val="bg-BG"/>
        </w:rPr>
      </w:pPr>
    </w:p>
    <w:p w:rsidR="00A96928" w:rsidRDefault="00A96928">
      <w:pPr>
        <w:tabs>
          <w:tab w:val="clear" w:pos="567"/>
        </w:tabs>
        <w:spacing w:line="240" w:lineRule="auto"/>
        <w:ind w:left="567" w:hanging="567"/>
        <w:rPr>
          <w:szCs w:val="22"/>
          <w:lang w:val="bg-BG"/>
        </w:rPr>
      </w:pPr>
    </w:p>
    <w:p w:rsidR="009127D5" w:rsidRPr="00514E5A" w:rsidRDefault="00D36702" w:rsidP="00A96928">
      <w:pPr>
        <w:pStyle w:val="TitleB"/>
      </w:pPr>
      <w:r w:rsidRPr="00514E5A">
        <w:t>Б</w:t>
      </w:r>
      <w:r w:rsidR="00157275" w:rsidRPr="00FE78F4">
        <w:rPr>
          <w:lang w:val="ru-RU"/>
        </w:rPr>
        <w:t>.</w:t>
      </w:r>
      <w:r w:rsidR="009127D5" w:rsidRPr="00514E5A">
        <w:tab/>
        <w:t xml:space="preserve">УСЛОВИЯ </w:t>
      </w:r>
      <w:r w:rsidR="00A96928">
        <w:t xml:space="preserve">ИЛИ ОГРАНИЧЕНИЯ ЗА ДОСТАВКА И </w:t>
      </w:r>
      <w:r w:rsidR="009127D5" w:rsidRPr="00514E5A">
        <w:t>УПОТРЕБА</w:t>
      </w:r>
    </w:p>
    <w:p w:rsidR="009127D5" w:rsidRDefault="009127D5">
      <w:pPr>
        <w:tabs>
          <w:tab w:val="clear" w:pos="567"/>
        </w:tabs>
        <w:spacing w:line="240" w:lineRule="auto"/>
        <w:ind w:left="567" w:hanging="567"/>
        <w:rPr>
          <w:szCs w:val="22"/>
          <w:lang w:val="bg-BG"/>
        </w:rPr>
      </w:pPr>
    </w:p>
    <w:p w:rsidR="009127D5" w:rsidRDefault="009127D5" w:rsidP="00A96928">
      <w:pPr>
        <w:numPr>
          <w:ilvl w:val="12"/>
          <w:numId w:val="0"/>
        </w:numPr>
        <w:tabs>
          <w:tab w:val="clear" w:pos="567"/>
        </w:tabs>
        <w:spacing w:line="240" w:lineRule="auto"/>
        <w:ind w:left="567" w:hanging="567"/>
        <w:rPr>
          <w:szCs w:val="22"/>
          <w:lang w:val="bg-BG"/>
        </w:rPr>
      </w:pPr>
      <w:r>
        <w:rPr>
          <w:szCs w:val="22"/>
          <w:lang w:val="bg-BG"/>
        </w:rPr>
        <w:t>Лекарствен</w:t>
      </w:r>
      <w:r w:rsidR="000D0CFE">
        <w:rPr>
          <w:szCs w:val="22"/>
          <w:lang w:val="bg-BG"/>
        </w:rPr>
        <w:t>ият</w:t>
      </w:r>
      <w:r>
        <w:rPr>
          <w:szCs w:val="22"/>
          <w:lang w:val="bg-BG"/>
        </w:rPr>
        <w:t xml:space="preserve"> продукт</w:t>
      </w:r>
      <w:r w:rsidR="000D0CFE">
        <w:rPr>
          <w:szCs w:val="22"/>
          <w:lang w:val="bg-BG"/>
        </w:rPr>
        <w:t xml:space="preserve"> се</w:t>
      </w:r>
      <w:r>
        <w:rPr>
          <w:szCs w:val="22"/>
          <w:lang w:val="bg-BG"/>
        </w:rPr>
        <w:t xml:space="preserve"> отпуска по лекарско предписание</w:t>
      </w:r>
      <w:r w:rsidR="000D0CFE">
        <w:rPr>
          <w:szCs w:val="22"/>
          <w:lang w:val="bg-BG"/>
        </w:rPr>
        <w:t>.</w:t>
      </w:r>
    </w:p>
    <w:p w:rsidR="009127D5" w:rsidRDefault="009127D5">
      <w:pPr>
        <w:numPr>
          <w:ilvl w:val="12"/>
          <w:numId w:val="0"/>
        </w:numPr>
        <w:tabs>
          <w:tab w:val="clear" w:pos="567"/>
        </w:tabs>
        <w:spacing w:line="240" w:lineRule="auto"/>
        <w:rPr>
          <w:szCs w:val="22"/>
          <w:lang w:val="ru-RU"/>
        </w:rPr>
      </w:pPr>
    </w:p>
    <w:p w:rsidR="00A96928" w:rsidRDefault="00A96928">
      <w:pPr>
        <w:numPr>
          <w:ilvl w:val="12"/>
          <w:numId w:val="0"/>
        </w:numPr>
        <w:tabs>
          <w:tab w:val="clear" w:pos="567"/>
        </w:tabs>
        <w:spacing w:line="240" w:lineRule="auto"/>
        <w:rPr>
          <w:szCs w:val="22"/>
          <w:lang w:val="ru-RU"/>
        </w:rPr>
      </w:pPr>
    </w:p>
    <w:p w:rsidR="00A96928" w:rsidRDefault="00A96928" w:rsidP="00A96928">
      <w:pPr>
        <w:tabs>
          <w:tab w:val="clear" w:pos="567"/>
          <w:tab w:val="left" w:pos="720"/>
        </w:tabs>
        <w:spacing w:line="240" w:lineRule="auto"/>
        <w:ind w:left="567" w:right="567" w:hanging="567"/>
        <w:rPr>
          <w:szCs w:val="22"/>
          <w:lang w:val="bg-BG"/>
        </w:rPr>
      </w:pPr>
      <w:r w:rsidRPr="000D3C7C">
        <w:rPr>
          <w:b/>
          <w:noProof/>
          <w:szCs w:val="22"/>
          <w:lang w:val="bg-BG"/>
        </w:rPr>
        <w:t>В.</w:t>
      </w:r>
      <w:r w:rsidRPr="000D3C7C">
        <w:rPr>
          <w:b/>
          <w:szCs w:val="22"/>
          <w:lang w:val="bg-BG"/>
        </w:rPr>
        <w:tab/>
        <w:t>ДРУГИ УСЛОВИЯ</w:t>
      </w:r>
      <w:r w:rsidRPr="000D3C7C">
        <w:rPr>
          <w:b/>
          <w:noProof/>
          <w:szCs w:val="22"/>
          <w:lang w:val="bg-BG"/>
        </w:rPr>
        <w:t xml:space="preserve"> И ИЗИСКВАНИЯ</w:t>
      </w:r>
      <w:r w:rsidRPr="000D3C7C">
        <w:rPr>
          <w:b/>
          <w:szCs w:val="22"/>
          <w:lang w:val="bg-BG"/>
        </w:rPr>
        <w:t xml:space="preserve"> НА РАЗРЕШЕНИЕТО ЗА УПОТРЕБА</w:t>
      </w:r>
    </w:p>
    <w:p w:rsidR="00A96928" w:rsidRPr="000D3C7C" w:rsidRDefault="00A96928" w:rsidP="00A96928">
      <w:pPr>
        <w:spacing w:line="240" w:lineRule="auto"/>
        <w:ind w:right="567"/>
        <w:rPr>
          <w:szCs w:val="22"/>
          <w:lang w:val="bg-BG"/>
        </w:rPr>
      </w:pPr>
    </w:p>
    <w:p w:rsidR="002E06E1" w:rsidRDefault="002E06E1" w:rsidP="0028363F">
      <w:pPr>
        <w:numPr>
          <w:ilvl w:val="0"/>
          <w:numId w:val="42"/>
        </w:numPr>
        <w:spacing w:line="240" w:lineRule="auto"/>
        <w:ind w:right="-1" w:hanging="720"/>
        <w:rPr>
          <w:szCs w:val="22"/>
          <w:u w:val="single"/>
          <w:lang w:val="bg-BG"/>
        </w:rPr>
      </w:pPr>
      <w:r w:rsidRPr="000D3C7C">
        <w:rPr>
          <w:b/>
          <w:noProof/>
          <w:szCs w:val="22"/>
          <w:lang w:val="bg-BG"/>
        </w:rPr>
        <w:t>Периодични актуализирани доклади за безопасност</w:t>
      </w:r>
      <w:r w:rsidR="00A60252">
        <w:rPr>
          <w:b/>
          <w:noProof/>
          <w:szCs w:val="22"/>
          <w:lang w:val="bg-BG"/>
        </w:rPr>
        <w:t xml:space="preserve"> (ПАДБ)</w:t>
      </w:r>
    </w:p>
    <w:p w:rsidR="002E06E1" w:rsidRPr="000D3C7C" w:rsidRDefault="002E06E1" w:rsidP="002E06E1">
      <w:pPr>
        <w:tabs>
          <w:tab w:val="left" w:pos="0"/>
        </w:tabs>
        <w:ind w:right="567"/>
        <w:rPr>
          <w:szCs w:val="22"/>
          <w:lang w:val="bg-BG"/>
        </w:rPr>
      </w:pPr>
    </w:p>
    <w:p w:rsidR="000A0A58" w:rsidRDefault="000A0A58" w:rsidP="00A96928">
      <w:pPr>
        <w:tabs>
          <w:tab w:val="left" w:pos="0"/>
        </w:tabs>
        <w:ind w:right="567"/>
        <w:rPr>
          <w:noProof/>
          <w:szCs w:val="22"/>
          <w:lang w:val="bg-BG"/>
        </w:rPr>
      </w:pPr>
      <w:r w:rsidRPr="00FC1BCC">
        <w:rPr>
          <w:noProof/>
          <w:szCs w:val="22"/>
          <w:lang w:val="bg-BG"/>
        </w:rPr>
        <w:t xml:space="preserve">Изискванията за подаване на </w:t>
      </w:r>
      <w:r w:rsidR="00A60252">
        <w:rPr>
          <w:noProof/>
          <w:szCs w:val="22"/>
          <w:lang w:val="bg-BG"/>
        </w:rPr>
        <w:t>ПАДБ</w:t>
      </w:r>
      <w:r w:rsidRPr="00FC1BCC">
        <w:rPr>
          <w:noProof/>
          <w:szCs w:val="22"/>
          <w:lang w:val="bg-BG"/>
        </w:rPr>
        <w:t xml:space="preserve"> за този лекарствен продукт са посочени в списъка с референтните дати на Европейския съюз (EURD списък), предвиден в чл. 107в, ал. 7 от Директива 2001/83/ЕО, и във всички следващи актуализации, публикувани на европейския уебпортал за лекарства.</w:t>
      </w:r>
    </w:p>
    <w:p w:rsidR="00A96928" w:rsidRDefault="00A96928">
      <w:pPr>
        <w:numPr>
          <w:ilvl w:val="12"/>
          <w:numId w:val="0"/>
        </w:numPr>
        <w:tabs>
          <w:tab w:val="clear" w:pos="567"/>
        </w:tabs>
        <w:spacing w:line="240" w:lineRule="auto"/>
        <w:rPr>
          <w:szCs w:val="22"/>
          <w:lang w:val="bg-BG"/>
        </w:rPr>
      </w:pPr>
    </w:p>
    <w:p w:rsidR="00A96928" w:rsidRDefault="00A96928">
      <w:pPr>
        <w:numPr>
          <w:ilvl w:val="12"/>
          <w:numId w:val="0"/>
        </w:numPr>
        <w:tabs>
          <w:tab w:val="clear" w:pos="567"/>
        </w:tabs>
        <w:spacing w:line="240" w:lineRule="auto"/>
        <w:rPr>
          <w:szCs w:val="22"/>
          <w:lang w:val="bg-BG"/>
        </w:rPr>
      </w:pPr>
    </w:p>
    <w:p w:rsidR="009127D5" w:rsidRDefault="00A96928" w:rsidP="00FE78F4">
      <w:pPr>
        <w:keepNext/>
        <w:spacing w:line="240" w:lineRule="auto"/>
        <w:ind w:left="513" w:right="-143" w:hanging="513"/>
        <w:rPr>
          <w:noProof/>
          <w:szCs w:val="22"/>
          <w:lang w:val="bg-BG"/>
        </w:rPr>
      </w:pPr>
      <w:r w:rsidRPr="00FE78F4">
        <w:rPr>
          <w:b/>
          <w:bCs/>
          <w:szCs w:val="22"/>
          <w:lang w:val="bg-BG"/>
        </w:rPr>
        <w:t>Г.</w:t>
      </w:r>
      <w:r w:rsidRPr="00FE78F4">
        <w:rPr>
          <w:b/>
          <w:bCs/>
          <w:szCs w:val="22"/>
          <w:lang w:val="bg-BG"/>
        </w:rPr>
        <w:tab/>
      </w:r>
      <w:r w:rsidR="009127D5">
        <w:rPr>
          <w:b/>
          <w:noProof/>
          <w:szCs w:val="22"/>
          <w:lang w:val="bg-BG"/>
        </w:rPr>
        <w:t xml:space="preserve">УСЛОВИЯ ИЛИ ОГРАНИЧЕНИЯ </w:t>
      </w:r>
      <w:r>
        <w:rPr>
          <w:b/>
          <w:noProof/>
          <w:szCs w:val="22"/>
          <w:lang w:val="bg-BG"/>
        </w:rPr>
        <w:t>З</w:t>
      </w:r>
      <w:r w:rsidR="009127D5">
        <w:rPr>
          <w:b/>
          <w:noProof/>
          <w:szCs w:val="22"/>
          <w:lang w:val="bg-BG"/>
        </w:rPr>
        <w:t xml:space="preserve">А </w:t>
      </w:r>
      <w:r w:rsidR="009127D5">
        <w:rPr>
          <w:b/>
          <w:szCs w:val="22"/>
          <w:lang w:val="bg-BG"/>
        </w:rPr>
        <w:t>БЕЗОПАСНА И ЕФЕКТИВНА УПОТРЕБА НА ЛЕКАРСТВЕНИЯ ПРОДУКТ</w:t>
      </w:r>
    </w:p>
    <w:p w:rsidR="009127D5" w:rsidRDefault="009127D5" w:rsidP="00FE78F4">
      <w:pPr>
        <w:keepNext/>
        <w:tabs>
          <w:tab w:val="clear" w:pos="567"/>
        </w:tabs>
        <w:spacing w:line="240" w:lineRule="auto"/>
        <w:ind w:left="567" w:right="567" w:hanging="567"/>
        <w:rPr>
          <w:szCs w:val="22"/>
          <w:lang w:val="bg-BG"/>
        </w:rPr>
      </w:pPr>
    </w:p>
    <w:p w:rsidR="00A96928" w:rsidRDefault="00A96928" w:rsidP="0028363F">
      <w:pPr>
        <w:keepNext/>
        <w:numPr>
          <w:ilvl w:val="0"/>
          <w:numId w:val="35"/>
        </w:numPr>
        <w:spacing w:line="240" w:lineRule="auto"/>
        <w:ind w:right="-1" w:hanging="720"/>
        <w:rPr>
          <w:b/>
          <w:szCs w:val="22"/>
          <w:lang w:val="bg-BG"/>
        </w:rPr>
      </w:pPr>
      <w:r w:rsidRPr="000D3C7C">
        <w:rPr>
          <w:b/>
          <w:szCs w:val="22"/>
          <w:lang w:val="bg-BG"/>
        </w:rPr>
        <w:t>План за управление на риска</w:t>
      </w:r>
      <w:r w:rsidRPr="000D3C7C">
        <w:rPr>
          <w:b/>
          <w:noProof/>
          <w:szCs w:val="22"/>
          <w:lang w:val="bg-BG"/>
        </w:rPr>
        <w:t xml:space="preserve"> (ПУР</w:t>
      </w:r>
      <w:r w:rsidRPr="000D3C7C">
        <w:rPr>
          <w:b/>
          <w:i/>
          <w:noProof/>
          <w:szCs w:val="22"/>
          <w:lang w:val="bg-BG"/>
        </w:rPr>
        <w:t>)</w:t>
      </w:r>
    </w:p>
    <w:p w:rsidR="00A96928" w:rsidRDefault="00A96928" w:rsidP="00A96928">
      <w:pPr>
        <w:pStyle w:val="TOC1"/>
        <w:keepNext/>
        <w:rPr>
          <w:szCs w:val="22"/>
          <w:lang w:val="bg-BG"/>
        </w:rPr>
      </w:pPr>
    </w:p>
    <w:p w:rsidR="00A96928" w:rsidRDefault="00A60252" w:rsidP="00A96928">
      <w:pPr>
        <w:keepNext/>
        <w:spacing w:line="240" w:lineRule="auto"/>
        <w:ind w:right="-1"/>
        <w:rPr>
          <w:noProof/>
          <w:szCs w:val="22"/>
          <w:lang w:val="bg-BG"/>
        </w:rPr>
      </w:pPr>
      <w:r>
        <w:rPr>
          <w:szCs w:val="22"/>
          <w:lang w:val="bg-BG"/>
        </w:rPr>
        <w:t>Притежателя</w:t>
      </w:r>
      <w:r w:rsidR="002909E5">
        <w:rPr>
          <w:szCs w:val="22"/>
          <w:lang w:val="bg-BG"/>
        </w:rPr>
        <w:t>т</w:t>
      </w:r>
      <w:r>
        <w:rPr>
          <w:szCs w:val="22"/>
          <w:lang w:val="bg-BG"/>
        </w:rPr>
        <w:t xml:space="preserve"> на разрешението за употреба (</w:t>
      </w:r>
      <w:r w:rsidR="00A96928" w:rsidRPr="000D3C7C">
        <w:rPr>
          <w:szCs w:val="22"/>
          <w:lang w:val="bg-BG"/>
        </w:rPr>
        <w:t>ПРУ</w:t>
      </w:r>
      <w:r>
        <w:rPr>
          <w:szCs w:val="22"/>
          <w:lang w:val="bg-BG"/>
        </w:rPr>
        <w:t>)</w:t>
      </w:r>
      <w:r w:rsidR="00A96928" w:rsidRPr="000D3C7C">
        <w:rPr>
          <w:szCs w:val="22"/>
          <w:lang w:val="bg-BG"/>
        </w:rPr>
        <w:t xml:space="preserve"> трябва да извършва изискваните дейности и действия, свързани с проследяване на лекарствената безопасност, посочени в одобрения ПУР</w:t>
      </w:r>
      <w:r w:rsidR="00A96928" w:rsidRPr="000D3C7C">
        <w:rPr>
          <w:noProof/>
          <w:szCs w:val="22"/>
          <w:lang w:val="bg-BG"/>
        </w:rPr>
        <w:t>,</w:t>
      </w:r>
      <w:r w:rsidR="00A96928" w:rsidRPr="000D3C7C">
        <w:rPr>
          <w:szCs w:val="22"/>
          <w:lang w:val="bg-BG"/>
        </w:rPr>
        <w:t xml:space="preserve"> представен в Модул 1.8.2 на </w:t>
      </w:r>
      <w:r w:rsidR="000F29E1">
        <w:rPr>
          <w:szCs w:val="22"/>
          <w:lang w:val="bg-BG"/>
        </w:rPr>
        <w:t>р</w:t>
      </w:r>
      <w:r w:rsidR="00A96928" w:rsidRPr="000D3C7C">
        <w:rPr>
          <w:szCs w:val="22"/>
          <w:lang w:val="bg-BG"/>
        </w:rPr>
        <w:t>азрешението за употреба</w:t>
      </w:r>
      <w:r w:rsidR="00A96928" w:rsidRPr="000D3C7C">
        <w:rPr>
          <w:noProof/>
          <w:szCs w:val="22"/>
          <w:lang w:val="bg-BG"/>
        </w:rPr>
        <w:t>,</w:t>
      </w:r>
      <w:r w:rsidR="00A96928" w:rsidRPr="000D3C7C">
        <w:rPr>
          <w:szCs w:val="22"/>
          <w:lang w:val="bg-BG"/>
        </w:rPr>
        <w:t xml:space="preserve"> както и </w:t>
      </w:r>
      <w:r w:rsidR="002909E5">
        <w:rPr>
          <w:szCs w:val="22"/>
          <w:lang w:val="bg-BG"/>
        </w:rPr>
        <w:t>във</w:t>
      </w:r>
      <w:r w:rsidR="002909E5" w:rsidRPr="000D3C7C">
        <w:rPr>
          <w:szCs w:val="22"/>
          <w:lang w:val="bg-BG"/>
        </w:rPr>
        <w:t xml:space="preserve"> </w:t>
      </w:r>
      <w:r w:rsidR="00A96928" w:rsidRPr="000D3C7C">
        <w:rPr>
          <w:szCs w:val="22"/>
          <w:lang w:val="bg-BG"/>
        </w:rPr>
        <w:t xml:space="preserve">всички следващи </w:t>
      </w:r>
      <w:r w:rsidR="002909E5">
        <w:rPr>
          <w:szCs w:val="22"/>
          <w:lang w:val="bg-BG"/>
        </w:rPr>
        <w:t>одобрени</w:t>
      </w:r>
      <w:r w:rsidR="002909E5" w:rsidRPr="000D3C7C">
        <w:rPr>
          <w:szCs w:val="22"/>
          <w:lang w:val="bg-BG"/>
        </w:rPr>
        <w:t xml:space="preserve"> </w:t>
      </w:r>
      <w:r w:rsidR="00A96928" w:rsidRPr="000D3C7C">
        <w:rPr>
          <w:noProof/>
          <w:szCs w:val="22"/>
          <w:lang w:val="bg-BG"/>
        </w:rPr>
        <w:t>актуализации</w:t>
      </w:r>
      <w:r w:rsidR="00A96928" w:rsidRPr="000D3C7C">
        <w:rPr>
          <w:szCs w:val="22"/>
          <w:lang w:val="bg-BG"/>
        </w:rPr>
        <w:t xml:space="preserve"> на ПУР</w:t>
      </w:r>
      <w:r w:rsidR="00A96928" w:rsidRPr="000D3C7C">
        <w:rPr>
          <w:noProof/>
          <w:szCs w:val="22"/>
          <w:lang w:val="bg-BG"/>
        </w:rPr>
        <w:t>.</w:t>
      </w:r>
    </w:p>
    <w:p w:rsidR="00A96928" w:rsidRPr="000D3C7C" w:rsidRDefault="00A96928" w:rsidP="00A96928">
      <w:pPr>
        <w:spacing w:line="240" w:lineRule="auto"/>
        <w:ind w:right="-1"/>
        <w:rPr>
          <w:szCs w:val="22"/>
          <w:lang w:val="bg-BG"/>
        </w:rPr>
      </w:pPr>
    </w:p>
    <w:p w:rsidR="00A96928" w:rsidRPr="000D3C7C" w:rsidRDefault="00A96928" w:rsidP="00A96928">
      <w:pPr>
        <w:spacing w:line="240" w:lineRule="auto"/>
        <w:ind w:right="-1"/>
        <w:rPr>
          <w:szCs w:val="22"/>
          <w:lang w:val="bg-BG"/>
        </w:rPr>
      </w:pPr>
      <w:r>
        <w:rPr>
          <w:szCs w:val="22"/>
          <w:lang w:val="bg-BG"/>
        </w:rPr>
        <w:t>А</w:t>
      </w:r>
      <w:r w:rsidRPr="000D3C7C">
        <w:rPr>
          <w:szCs w:val="22"/>
          <w:lang w:val="bg-BG"/>
        </w:rPr>
        <w:t xml:space="preserve">ктуализиран ПУР </w:t>
      </w:r>
      <w:r>
        <w:rPr>
          <w:szCs w:val="22"/>
          <w:lang w:val="bg-BG"/>
        </w:rPr>
        <w:t xml:space="preserve">трябва да </w:t>
      </w:r>
      <w:r w:rsidRPr="000D3C7C">
        <w:rPr>
          <w:szCs w:val="22"/>
          <w:lang w:val="bg-BG"/>
        </w:rPr>
        <w:t>се п</w:t>
      </w:r>
      <w:r w:rsidRPr="000D3C7C">
        <w:rPr>
          <w:noProof/>
          <w:szCs w:val="22"/>
          <w:lang w:val="bg-BG"/>
        </w:rPr>
        <w:t>одава</w:t>
      </w:r>
      <w:r w:rsidRPr="000D3C7C">
        <w:rPr>
          <w:szCs w:val="22"/>
          <w:lang w:val="bg-BG"/>
        </w:rPr>
        <w:t>:</w:t>
      </w:r>
    </w:p>
    <w:p w:rsidR="00A96928" w:rsidRPr="000D3C7C" w:rsidRDefault="00A96928" w:rsidP="0028363F">
      <w:pPr>
        <w:numPr>
          <w:ilvl w:val="0"/>
          <w:numId w:val="36"/>
        </w:numPr>
        <w:tabs>
          <w:tab w:val="clear" w:pos="567"/>
        </w:tabs>
        <w:ind w:left="709" w:right="-1" w:hanging="283"/>
        <w:rPr>
          <w:noProof/>
          <w:szCs w:val="22"/>
          <w:lang w:val="bg-BG"/>
        </w:rPr>
      </w:pPr>
      <w:r w:rsidRPr="000D3C7C">
        <w:rPr>
          <w:noProof/>
          <w:szCs w:val="22"/>
          <w:lang w:val="bg-BG"/>
        </w:rPr>
        <w:t>по искане на Европейската агенция по лекарствата;</w:t>
      </w:r>
    </w:p>
    <w:p w:rsidR="00A96928" w:rsidRPr="001E7812" w:rsidRDefault="00A96928" w:rsidP="0028363F">
      <w:pPr>
        <w:numPr>
          <w:ilvl w:val="0"/>
          <w:numId w:val="36"/>
        </w:numPr>
        <w:tabs>
          <w:tab w:val="clear" w:pos="567"/>
        </w:tabs>
        <w:spacing w:line="240" w:lineRule="auto"/>
        <w:ind w:left="709" w:right="-1" w:hanging="283"/>
        <w:rPr>
          <w:szCs w:val="22"/>
          <w:lang w:val="bg-BG"/>
        </w:rPr>
      </w:pPr>
      <w:r w:rsidRPr="000D3C7C">
        <w:rPr>
          <w:noProof/>
          <w:szCs w:val="22"/>
          <w:lang w:val="bg-BG"/>
        </w:rPr>
        <w:t>винаги, когато се изменя системата за управление на риска, особено в резултат на</w:t>
      </w:r>
      <w:r w:rsidRPr="000D3C7C">
        <w:rPr>
          <w:szCs w:val="22"/>
          <w:lang w:val="bg-BG"/>
        </w:rPr>
        <w:t xml:space="preserve"> получаване на нова информация, която може да </w:t>
      </w:r>
      <w:r w:rsidRPr="000D3C7C">
        <w:rPr>
          <w:noProof/>
          <w:szCs w:val="22"/>
          <w:lang w:val="bg-BG"/>
        </w:rPr>
        <w:t>доведе до значими промени в съотношението полза/риск,</w:t>
      </w:r>
      <w:r w:rsidRPr="000D3C7C">
        <w:rPr>
          <w:szCs w:val="22"/>
          <w:lang w:val="bg-BG"/>
        </w:rPr>
        <w:t xml:space="preserve"> или </w:t>
      </w:r>
      <w:r w:rsidRPr="000D3C7C">
        <w:rPr>
          <w:noProof/>
          <w:szCs w:val="22"/>
          <w:lang w:val="bg-BG"/>
        </w:rPr>
        <w:t xml:space="preserve">след </w:t>
      </w:r>
      <w:r w:rsidRPr="000D3C7C">
        <w:rPr>
          <w:szCs w:val="22"/>
          <w:lang w:val="bg-BG"/>
        </w:rPr>
        <w:t xml:space="preserve">достигане на важен етап </w:t>
      </w:r>
      <w:r w:rsidRPr="000D3C7C">
        <w:rPr>
          <w:noProof/>
          <w:szCs w:val="22"/>
          <w:lang w:val="bg-BG"/>
        </w:rPr>
        <w:t xml:space="preserve">(във връзка с проследяване на лекарствената безопасност </w:t>
      </w:r>
      <w:r w:rsidRPr="00133A40">
        <w:rPr>
          <w:noProof/>
          <w:szCs w:val="22"/>
          <w:lang w:val="bg-BG"/>
        </w:rPr>
        <w:t xml:space="preserve">или </w:t>
      </w:r>
      <w:r w:rsidRPr="00A8123A">
        <w:rPr>
          <w:szCs w:val="22"/>
          <w:lang w:val="bg-BG"/>
        </w:rPr>
        <w:t>свеждане</w:t>
      </w:r>
      <w:r w:rsidRPr="00D4236F">
        <w:rPr>
          <w:szCs w:val="22"/>
          <w:lang w:val="bg-BG"/>
        </w:rPr>
        <w:t xml:space="preserve"> </w:t>
      </w:r>
      <w:r w:rsidRPr="000A4B6C">
        <w:rPr>
          <w:noProof/>
          <w:szCs w:val="22"/>
          <w:lang w:val="bg-BG"/>
        </w:rPr>
        <w:t>на риска до минимум</w:t>
      </w:r>
      <w:r w:rsidRPr="006F2830">
        <w:rPr>
          <w:szCs w:val="22"/>
          <w:lang w:val="bg-BG"/>
        </w:rPr>
        <w:t>)</w:t>
      </w:r>
      <w:r w:rsidRPr="001E7812">
        <w:rPr>
          <w:i/>
          <w:noProof/>
          <w:szCs w:val="22"/>
          <w:lang w:val="bg-BG"/>
        </w:rPr>
        <w:t>.</w:t>
      </w:r>
    </w:p>
    <w:p w:rsidR="009127D5" w:rsidRDefault="00D118EA" w:rsidP="00323594">
      <w:pPr>
        <w:widowControl w:val="0"/>
        <w:tabs>
          <w:tab w:val="clear" w:pos="567"/>
          <w:tab w:val="left" w:pos="648"/>
        </w:tabs>
        <w:autoSpaceDE w:val="0"/>
        <w:autoSpaceDN w:val="0"/>
        <w:adjustRightInd w:val="0"/>
        <w:spacing w:line="240" w:lineRule="auto"/>
        <w:rPr>
          <w:b/>
          <w:lang w:val="bg-BG"/>
        </w:rPr>
      </w:pPr>
      <w:r>
        <w:rPr>
          <w:noProof/>
          <w:lang w:val="bg-BG"/>
        </w:rPr>
        <w:br w:type="page"/>
      </w:r>
    </w:p>
    <w:p w:rsidR="009127D5" w:rsidRDefault="009127D5" w:rsidP="00D118EA">
      <w:pPr>
        <w:tabs>
          <w:tab w:val="clear" w:pos="567"/>
        </w:tabs>
        <w:spacing w:line="240" w:lineRule="auto"/>
        <w:jc w:val="center"/>
        <w:rPr>
          <w:b/>
          <w:lang w:val="bg-BG"/>
        </w:rPr>
      </w:pPr>
    </w:p>
    <w:p w:rsidR="009127D5" w:rsidRDefault="009127D5" w:rsidP="00D118EA">
      <w:pPr>
        <w:tabs>
          <w:tab w:val="clear" w:pos="567"/>
        </w:tabs>
        <w:spacing w:line="240" w:lineRule="auto"/>
        <w:ind w:right="11"/>
        <w:jc w:val="center"/>
        <w:rPr>
          <w:b/>
          <w:lang w:val="bg-BG"/>
        </w:rPr>
      </w:pPr>
    </w:p>
    <w:p w:rsidR="009127D5" w:rsidRDefault="009127D5">
      <w:pPr>
        <w:tabs>
          <w:tab w:val="clear" w:pos="567"/>
        </w:tabs>
        <w:spacing w:line="240" w:lineRule="auto"/>
        <w:ind w:right="11"/>
        <w:jc w:val="center"/>
        <w:rPr>
          <w:b/>
          <w:lang w:val="bg-BG"/>
        </w:rPr>
      </w:pPr>
    </w:p>
    <w:p w:rsidR="009127D5" w:rsidRDefault="009127D5">
      <w:pPr>
        <w:tabs>
          <w:tab w:val="clear" w:pos="567"/>
        </w:tabs>
        <w:spacing w:line="240" w:lineRule="auto"/>
        <w:ind w:right="11"/>
        <w:jc w:val="center"/>
        <w:rPr>
          <w:b/>
          <w:lang w:val="bg-BG"/>
        </w:rPr>
      </w:pPr>
    </w:p>
    <w:p w:rsidR="009127D5" w:rsidRDefault="009127D5">
      <w:pPr>
        <w:tabs>
          <w:tab w:val="clear" w:pos="567"/>
        </w:tabs>
        <w:spacing w:line="240" w:lineRule="auto"/>
        <w:ind w:right="11"/>
        <w:jc w:val="center"/>
        <w:rPr>
          <w:b/>
          <w:lang w:val="bg-BG"/>
        </w:rPr>
      </w:pPr>
    </w:p>
    <w:p w:rsidR="009127D5" w:rsidRDefault="009127D5">
      <w:pPr>
        <w:tabs>
          <w:tab w:val="clear" w:pos="567"/>
        </w:tabs>
        <w:spacing w:line="240" w:lineRule="auto"/>
        <w:ind w:right="11"/>
        <w:jc w:val="center"/>
        <w:rPr>
          <w:b/>
          <w:lang w:val="bg-BG"/>
        </w:rPr>
      </w:pPr>
    </w:p>
    <w:p w:rsidR="009127D5" w:rsidRDefault="009127D5">
      <w:pPr>
        <w:tabs>
          <w:tab w:val="clear" w:pos="567"/>
        </w:tabs>
        <w:spacing w:line="240" w:lineRule="auto"/>
        <w:ind w:right="11"/>
        <w:jc w:val="center"/>
        <w:rPr>
          <w:b/>
          <w:lang w:val="bg-BG"/>
        </w:rPr>
      </w:pPr>
    </w:p>
    <w:p w:rsidR="009127D5" w:rsidRDefault="009127D5">
      <w:pPr>
        <w:tabs>
          <w:tab w:val="clear" w:pos="567"/>
        </w:tabs>
        <w:spacing w:line="240" w:lineRule="auto"/>
        <w:ind w:right="11"/>
        <w:jc w:val="center"/>
        <w:rPr>
          <w:b/>
          <w:lang w:val="bg-BG"/>
        </w:rPr>
      </w:pPr>
    </w:p>
    <w:p w:rsidR="009127D5" w:rsidRDefault="009127D5">
      <w:pPr>
        <w:tabs>
          <w:tab w:val="clear" w:pos="567"/>
        </w:tabs>
        <w:spacing w:line="240" w:lineRule="auto"/>
        <w:ind w:right="11"/>
        <w:jc w:val="center"/>
        <w:rPr>
          <w:b/>
          <w:lang w:val="bg-BG"/>
        </w:rPr>
      </w:pPr>
    </w:p>
    <w:p w:rsidR="009127D5" w:rsidRDefault="009127D5">
      <w:pPr>
        <w:tabs>
          <w:tab w:val="clear" w:pos="567"/>
        </w:tabs>
        <w:spacing w:line="240" w:lineRule="auto"/>
        <w:ind w:right="11"/>
        <w:jc w:val="center"/>
        <w:rPr>
          <w:b/>
          <w:lang w:val="bg-BG"/>
        </w:rPr>
      </w:pPr>
    </w:p>
    <w:p w:rsidR="009127D5" w:rsidRDefault="009127D5">
      <w:pPr>
        <w:tabs>
          <w:tab w:val="clear" w:pos="567"/>
        </w:tabs>
        <w:spacing w:line="240" w:lineRule="auto"/>
        <w:ind w:right="11"/>
        <w:jc w:val="center"/>
        <w:rPr>
          <w:b/>
          <w:lang w:val="bg-BG"/>
        </w:rPr>
      </w:pPr>
    </w:p>
    <w:p w:rsidR="009127D5" w:rsidRDefault="009127D5">
      <w:pPr>
        <w:tabs>
          <w:tab w:val="clear" w:pos="567"/>
        </w:tabs>
        <w:spacing w:line="240" w:lineRule="auto"/>
        <w:ind w:right="11"/>
        <w:jc w:val="center"/>
        <w:rPr>
          <w:b/>
          <w:lang w:val="bg-BG"/>
        </w:rPr>
      </w:pPr>
    </w:p>
    <w:p w:rsidR="009127D5" w:rsidRDefault="009127D5">
      <w:pPr>
        <w:tabs>
          <w:tab w:val="clear" w:pos="567"/>
        </w:tabs>
        <w:spacing w:line="240" w:lineRule="auto"/>
        <w:ind w:right="11"/>
        <w:jc w:val="center"/>
        <w:rPr>
          <w:b/>
          <w:lang w:val="bg-BG"/>
        </w:rPr>
      </w:pPr>
    </w:p>
    <w:p w:rsidR="009127D5" w:rsidRDefault="009127D5">
      <w:pPr>
        <w:tabs>
          <w:tab w:val="clear" w:pos="567"/>
        </w:tabs>
        <w:spacing w:line="240" w:lineRule="auto"/>
        <w:ind w:right="11"/>
        <w:jc w:val="center"/>
        <w:rPr>
          <w:b/>
          <w:lang w:val="bg-BG"/>
        </w:rPr>
      </w:pPr>
    </w:p>
    <w:p w:rsidR="009127D5" w:rsidRDefault="009127D5">
      <w:pPr>
        <w:tabs>
          <w:tab w:val="clear" w:pos="567"/>
        </w:tabs>
        <w:spacing w:line="240" w:lineRule="auto"/>
        <w:ind w:right="11"/>
        <w:jc w:val="center"/>
        <w:rPr>
          <w:b/>
          <w:lang w:val="bg-BG"/>
        </w:rPr>
      </w:pPr>
    </w:p>
    <w:p w:rsidR="009127D5" w:rsidRDefault="009127D5">
      <w:pPr>
        <w:tabs>
          <w:tab w:val="clear" w:pos="567"/>
        </w:tabs>
        <w:spacing w:line="240" w:lineRule="auto"/>
        <w:jc w:val="center"/>
        <w:outlineLvl w:val="0"/>
        <w:rPr>
          <w:b/>
          <w:noProof/>
          <w:szCs w:val="22"/>
          <w:lang w:val="ru-RU"/>
        </w:rPr>
      </w:pPr>
    </w:p>
    <w:p w:rsidR="009127D5" w:rsidRDefault="009127D5">
      <w:pPr>
        <w:tabs>
          <w:tab w:val="clear" w:pos="567"/>
        </w:tabs>
        <w:spacing w:line="240" w:lineRule="auto"/>
        <w:jc w:val="center"/>
        <w:outlineLvl w:val="0"/>
        <w:rPr>
          <w:b/>
          <w:noProof/>
          <w:szCs w:val="22"/>
          <w:lang w:val="ru-RU"/>
        </w:rPr>
      </w:pPr>
    </w:p>
    <w:p w:rsidR="009127D5" w:rsidRDefault="009127D5">
      <w:pPr>
        <w:tabs>
          <w:tab w:val="clear" w:pos="567"/>
        </w:tabs>
        <w:spacing w:line="240" w:lineRule="auto"/>
        <w:jc w:val="center"/>
        <w:outlineLvl w:val="0"/>
        <w:rPr>
          <w:b/>
          <w:noProof/>
          <w:szCs w:val="22"/>
          <w:lang w:val="ru-RU"/>
        </w:rPr>
      </w:pPr>
    </w:p>
    <w:p w:rsidR="009127D5" w:rsidRDefault="009127D5">
      <w:pPr>
        <w:tabs>
          <w:tab w:val="clear" w:pos="567"/>
        </w:tabs>
        <w:spacing w:line="240" w:lineRule="auto"/>
        <w:jc w:val="center"/>
        <w:outlineLvl w:val="0"/>
        <w:rPr>
          <w:b/>
          <w:noProof/>
          <w:szCs w:val="22"/>
          <w:lang w:val="ru-RU"/>
        </w:rPr>
      </w:pPr>
    </w:p>
    <w:p w:rsidR="009127D5" w:rsidRPr="00FB7E24" w:rsidRDefault="009127D5">
      <w:pPr>
        <w:tabs>
          <w:tab w:val="clear" w:pos="567"/>
        </w:tabs>
        <w:spacing w:line="240" w:lineRule="auto"/>
        <w:jc w:val="center"/>
        <w:outlineLvl w:val="0"/>
        <w:rPr>
          <w:b/>
          <w:noProof/>
          <w:szCs w:val="22"/>
          <w:lang w:val="ru-RU"/>
        </w:rPr>
      </w:pPr>
    </w:p>
    <w:p w:rsidR="00D118EA" w:rsidRPr="00FB7E24" w:rsidRDefault="00D118EA">
      <w:pPr>
        <w:tabs>
          <w:tab w:val="clear" w:pos="567"/>
        </w:tabs>
        <w:spacing w:line="240" w:lineRule="auto"/>
        <w:jc w:val="center"/>
        <w:outlineLvl w:val="0"/>
        <w:rPr>
          <w:b/>
          <w:noProof/>
          <w:szCs w:val="22"/>
          <w:lang w:val="ru-RU"/>
        </w:rPr>
      </w:pPr>
    </w:p>
    <w:p w:rsidR="00D118EA" w:rsidRPr="00FB7E24" w:rsidRDefault="00D118EA">
      <w:pPr>
        <w:tabs>
          <w:tab w:val="clear" w:pos="567"/>
        </w:tabs>
        <w:spacing w:line="240" w:lineRule="auto"/>
        <w:jc w:val="center"/>
        <w:outlineLvl w:val="0"/>
        <w:rPr>
          <w:b/>
          <w:noProof/>
          <w:szCs w:val="22"/>
          <w:lang w:val="ru-RU"/>
        </w:rPr>
      </w:pPr>
    </w:p>
    <w:p w:rsidR="009127D5" w:rsidRDefault="009127D5">
      <w:pPr>
        <w:tabs>
          <w:tab w:val="clear" w:pos="567"/>
        </w:tabs>
        <w:spacing w:line="240" w:lineRule="auto"/>
        <w:jc w:val="center"/>
        <w:outlineLvl w:val="0"/>
        <w:rPr>
          <w:b/>
          <w:noProof/>
          <w:szCs w:val="22"/>
          <w:lang w:val="bg-BG"/>
        </w:rPr>
      </w:pPr>
      <w:r>
        <w:rPr>
          <w:b/>
          <w:noProof/>
          <w:szCs w:val="22"/>
          <w:lang w:val="bg-BG"/>
        </w:rPr>
        <w:t xml:space="preserve">ПРИЛОЖЕНИЕ </w:t>
      </w:r>
      <w:r>
        <w:rPr>
          <w:b/>
          <w:noProof/>
          <w:szCs w:val="22"/>
        </w:rPr>
        <w:t>III</w:t>
      </w:r>
    </w:p>
    <w:p w:rsidR="009127D5" w:rsidRDefault="009127D5">
      <w:pPr>
        <w:tabs>
          <w:tab w:val="clear" w:pos="567"/>
        </w:tabs>
        <w:spacing w:line="240" w:lineRule="auto"/>
        <w:jc w:val="center"/>
        <w:rPr>
          <w:b/>
          <w:noProof/>
          <w:szCs w:val="22"/>
          <w:lang w:val="bg-BG"/>
        </w:rPr>
      </w:pPr>
    </w:p>
    <w:p w:rsidR="009127D5" w:rsidRDefault="00923519" w:rsidP="00923519">
      <w:pPr>
        <w:tabs>
          <w:tab w:val="clear" w:pos="567"/>
        </w:tabs>
        <w:spacing w:line="240" w:lineRule="auto"/>
        <w:ind w:right="11"/>
        <w:jc w:val="center"/>
        <w:rPr>
          <w:b/>
          <w:lang w:val="bg-BG"/>
        </w:rPr>
      </w:pPr>
      <w:r>
        <w:rPr>
          <w:b/>
          <w:noProof/>
          <w:szCs w:val="22"/>
          <w:lang w:val="bg-BG"/>
        </w:rPr>
        <w:t xml:space="preserve">ДАННИ </w:t>
      </w:r>
      <w:r w:rsidR="009127D5">
        <w:rPr>
          <w:b/>
          <w:noProof/>
          <w:szCs w:val="22"/>
          <w:lang w:val="bg-BG"/>
        </w:rPr>
        <w:t>ВЪРХУ ОПАКОВКАТА И ЛИСТОВКА</w:t>
      </w:r>
    </w:p>
    <w:p w:rsidR="009127D5" w:rsidRDefault="009127D5">
      <w:pPr>
        <w:tabs>
          <w:tab w:val="clear" w:pos="567"/>
        </w:tabs>
        <w:spacing w:line="240" w:lineRule="auto"/>
        <w:ind w:right="11"/>
        <w:rPr>
          <w:b/>
          <w:lang w:val="bg-BG"/>
        </w:rPr>
      </w:pPr>
      <w:r>
        <w:rPr>
          <w:b/>
          <w:lang w:val="bg-BG"/>
        </w:rPr>
        <w:br w:type="page"/>
      </w:r>
    </w:p>
    <w:p w:rsidR="009127D5" w:rsidRDefault="009127D5">
      <w:pPr>
        <w:tabs>
          <w:tab w:val="clear" w:pos="567"/>
        </w:tabs>
        <w:spacing w:line="240" w:lineRule="auto"/>
        <w:ind w:right="11"/>
        <w:rPr>
          <w:b/>
          <w:lang w:val="bg-BG"/>
        </w:rPr>
      </w:pPr>
    </w:p>
    <w:p w:rsidR="009127D5" w:rsidRDefault="009127D5">
      <w:pPr>
        <w:tabs>
          <w:tab w:val="clear" w:pos="567"/>
        </w:tabs>
        <w:spacing w:line="240" w:lineRule="auto"/>
        <w:ind w:right="11"/>
        <w:rPr>
          <w:b/>
          <w:lang w:val="bg-BG"/>
        </w:rPr>
      </w:pPr>
    </w:p>
    <w:p w:rsidR="009127D5" w:rsidRDefault="009127D5">
      <w:pPr>
        <w:tabs>
          <w:tab w:val="clear" w:pos="567"/>
        </w:tabs>
        <w:spacing w:line="240" w:lineRule="auto"/>
        <w:ind w:right="11"/>
        <w:rPr>
          <w:b/>
          <w:lang w:val="bg-BG"/>
        </w:rPr>
      </w:pPr>
    </w:p>
    <w:p w:rsidR="009127D5" w:rsidRDefault="009127D5">
      <w:pPr>
        <w:tabs>
          <w:tab w:val="clear" w:pos="567"/>
        </w:tabs>
        <w:spacing w:line="240" w:lineRule="auto"/>
        <w:ind w:right="11"/>
        <w:rPr>
          <w:b/>
          <w:lang w:val="bg-BG"/>
        </w:rPr>
      </w:pPr>
    </w:p>
    <w:p w:rsidR="009127D5" w:rsidRDefault="009127D5">
      <w:pPr>
        <w:tabs>
          <w:tab w:val="clear" w:pos="567"/>
        </w:tabs>
        <w:spacing w:line="240" w:lineRule="auto"/>
        <w:ind w:right="11"/>
        <w:rPr>
          <w:b/>
          <w:lang w:val="bg-BG"/>
        </w:rPr>
      </w:pPr>
    </w:p>
    <w:p w:rsidR="009127D5" w:rsidRDefault="009127D5">
      <w:pPr>
        <w:tabs>
          <w:tab w:val="clear" w:pos="567"/>
        </w:tabs>
        <w:spacing w:line="240" w:lineRule="auto"/>
        <w:ind w:right="11"/>
        <w:rPr>
          <w:b/>
          <w:lang w:val="bg-BG"/>
        </w:rPr>
      </w:pPr>
    </w:p>
    <w:p w:rsidR="009127D5" w:rsidRDefault="009127D5">
      <w:pPr>
        <w:tabs>
          <w:tab w:val="clear" w:pos="567"/>
        </w:tabs>
        <w:spacing w:line="240" w:lineRule="auto"/>
        <w:ind w:right="11"/>
        <w:rPr>
          <w:b/>
          <w:lang w:val="bg-BG"/>
        </w:rPr>
      </w:pPr>
    </w:p>
    <w:p w:rsidR="009127D5" w:rsidRDefault="009127D5">
      <w:pPr>
        <w:tabs>
          <w:tab w:val="clear" w:pos="567"/>
        </w:tabs>
        <w:spacing w:line="240" w:lineRule="auto"/>
        <w:ind w:right="11"/>
        <w:rPr>
          <w:b/>
          <w:lang w:val="bg-BG"/>
        </w:rPr>
      </w:pPr>
    </w:p>
    <w:p w:rsidR="009127D5" w:rsidRDefault="009127D5">
      <w:pPr>
        <w:tabs>
          <w:tab w:val="clear" w:pos="567"/>
        </w:tabs>
        <w:spacing w:line="240" w:lineRule="auto"/>
        <w:ind w:right="11"/>
        <w:rPr>
          <w:b/>
          <w:lang w:val="bg-BG"/>
        </w:rPr>
      </w:pPr>
    </w:p>
    <w:p w:rsidR="009127D5" w:rsidRDefault="009127D5">
      <w:pPr>
        <w:tabs>
          <w:tab w:val="clear" w:pos="567"/>
        </w:tabs>
        <w:spacing w:line="240" w:lineRule="auto"/>
        <w:ind w:right="11"/>
        <w:rPr>
          <w:b/>
          <w:lang w:val="bg-BG"/>
        </w:rPr>
      </w:pPr>
    </w:p>
    <w:p w:rsidR="009127D5" w:rsidRDefault="009127D5">
      <w:pPr>
        <w:tabs>
          <w:tab w:val="clear" w:pos="567"/>
        </w:tabs>
        <w:spacing w:line="240" w:lineRule="auto"/>
        <w:ind w:right="11"/>
        <w:rPr>
          <w:b/>
          <w:lang w:val="bg-BG"/>
        </w:rPr>
      </w:pPr>
    </w:p>
    <w:p w:rsidR="009127D5" w:rsidRDefault="009127D5">
      <w:pPr>
        <w:tabs>
          <w:tab w:val="clear" w:pos="567"/>
        </w:tabs>
        <w:spacing w:line="240" w:lineRule="auto"/>
        <w:ind w:right="11"/>
        <w:rPr>
          <w:b/>
          <w:lang w:val="bg-BG"/>
        </w:rPr>
      </w:pPr>
    </w:p>
    <w:p w:rsidR="009127D5" w:rsidRDefault="009127D5">
      <w:pPr>
        <w:tabs>
          <w:tab w:val="clear" w:pos="567"/>
        </w:tabs>
        <w:spacing w:line="240" w:lineRule="auto"/>
        <w:ind w:right="11"/>
        <w:rPr>
          <w:b/>
          <w:lang w:val="bg-BG"/>
        </w:rPr>
      </w:pPr>
    </w:p>
    <w:p w:rsidR="009127D5" w:rsidRDefault="009127D5">
      <w:pPr>
        <w:tabs>
          <w:tab w:val="clear" w:pos="567"/>
        </w:tabs>
        <w:spacing w:line="240" w:lineRule="auto"/>
        <w:ind w:right="11"/>
        <w:rPr>
          <w:b/>
          <w:lang w:val="bg-BG"/>
        </w:rPr>
      </w:pPr>
    </w:p>
    <w:p w:rsidR="009127D5" w:rsidRDefault="009127D5">
      <w:pPr>
        <w:tabs>
          <w:tab w:val="clear" w:pos="567"/>
        </w:tabs>
        <w:spacing w:line="240" w:lineRule="auto"/>
        <w:ind w:right="11"/>
        <w:rPr>
          <w:b/>
          <w:lang w:val="bg-BG"/>
        </w:rPr>
      </w:pPr>
    </w:p>
    <w:p w:rsidR="009127D5" w:rsidRDefault="009127D5">
      <w:pPr>
        <w:tabs>
          <w:tab w:val="clear" w:pos="567"/>
        </w:tabs>
        <w:spacing w:line="240" w:lineRule="auto"/>
        <w:ind w:right="11"/>
        <w:rPr>
          <w:b/>
          <w:lang w:val="bg-BG"/>
        </w:rPr>
      </w:pPr>
    </w:p>
    <w:p w:rsidR="009127D5" w:rsidRDefault="009127D5">
      <w:pPr>
        <w:tabs>
          <w:tab w:val="clear" w:pos="567"/>
        </w:tabs>
        <w:spacing w:line="240" w:lineRule="auto"/>
        <w:ind w:right="11"/>
        <w:rPr>
          <w:b/>
          <w:lang w:val="bg-BG"/>
        </w:rPr>
      </w:pPr>
    </w:p>
    <w:p w:rsidR="009127D5" w:rsidRDefault="009127D5">
      <w:pPr>
        <w:tabs>
          <w:tab w:val="clear" w:pos="567"/>
        </w:tabs>
        <w:spacing w:line="240" w:lineRule="auto"/>
        <w:ind w:right="11"/>
        <w:rPr>
          <w:b/>
          <w:lang w:val="bg-BG"/>
        </w:rPr>
      </w:pPr>
    </w:p>
    <w:p w:rsidR="009127D5" w:rsidRDefault="009127D5">
      <w:pPr>
        <w:tabs>
          <w:tab w:val="clear" w:pos="567"/>
        </w:tabs>
        <w:spacing w:line="240" w:lineRule="auto"/>
        <w:ind w:right="11"/>
        <w:rPr>
          <w:b/>
          <w:lang w:val="bg-BG"/>
        </w:rPr>
      </w:pPr>
    </w:p>
    <w:p w:rsidR="009127D5" w:rsidRDefault="009127D5">
      <w:pPr>
        <w:tabs>
          <w:tab w:val="clear" w:pos="567"/>
        </w:tabs>
        <w:spacing w:line="240" w:lineRule="auto"/>
        <w:ind w:right="11"/>
        <w:rPr>
          <w:b/>
          <w:lang w:val="bg-BG"/>
        </w:rPr>
      </w:pPr>
    </w:p>
    <w:p w:rsidR="009127D5" w:rsidRDefault="009127D5">
      <w:pPr>
        <w:tabs>
          <w:tab w:val="clear" w:pos="567"/>
        </w:tabs>
        <w:spacing w:line="240" w:lineRule="auto"/>
        <w:ind w:right="11"/>
        <w:rPr>
          <w:b/>
          <w:lang w:val="bg-BG"/>
        </w:rPr>
      </w:pPr>
    </w:p>
    <w:p w:rsidR="009127D5" w:rsidRDefault="009127D5">
      <w:pPr>
        <w:tabs>
          <w:tab w:val="clear" w:pos="567"/>
        </w:tabs>
        <w:spacing w:line="240" w:lineRule="auto"/>
        <w:ind w:right="11"/>
        <w:rPr>
          <w:b/>
          <w:lang w:val="bg-BG"/>
        </w:rPr>
      </w:pPr>
    </w:p>
    <w:p w:rsidR="009127D5" w:rsidRPr="00EA7E0E" w:rsidRDefault="009127D5" w:rsidP="00514E5A">
      <w:pPr>
        <w:pStyle w:val="TitleA"/>
      </w:pPr>
      <w:r w:rsidRPr="00EA7E0E">
        <w:t>A</w:t>
      </w:r>
      <w:r w:rsidR="00514E5A" w:rsidRPr="00DA383F">
        <w:t>.</w:t>
      </w:r>
      <w:r w:rsidRPr="00EA7E0E">
        <w:t xml:space="preserve"> ДАННИ ВЪРХУ ОПАКОВКАТА</w:t>
      </w:r>
    </w:p>
    <w:p w:rsidR="009127D5" w:rsidRPr="00653A10" w:rsidRDefault="009127D5" w:rsidP="00514E5A">
      <w:pPr>
        <w:pStyle w:val="TitleA"/>
      </w:pPr>
    </w:p>
    <w:p w:rsidR="003E7359" w:rsidRPr="00653A10" w:rsidRDefault="003E7359">
      <w:pPr>
        <w:tabs>
          <w:tab w:val="clear" w:pos="567"/>
        </w:tabs>
        <w:spacing w:line="240" w:lineRule="auto"/>
        <w:ind w:right="11"/>
        <w:rPr>
          <w:lang w:val="ru-RU"/>
        </w:rPr>
      </w:pPr>
    </w:p>
    <w:p w:rsidR="009127D5" w:rsidRPr="00070E48" w:rsidRDefault="009127D5">
      <w:pPr>
        <w:shd w:val="clear" w:color="auto" w:fill="FFFFFF"/>
        <w:tabs>
          <w:tab w:val="clear" w:pos="567"/>
        </w:tabs>
        <w:spacing w:line="240" w:lineRule="auto"/>
        <w:rPr>
          <w:noProof/>
          <w:szCs w:val="22"/>
          <w:lang w:val="bg-BG"/>
        </w:rPr>
      </w:pPr>
      <w:r>
        <w:rPr>
          <w:lang w:val="bg-BG"/>
        </w:rPr>
        <w:br w:type="page"/>
      </w:r>
    </w:p>
    <w:p w:rsidR="00070E48" w:rsidRPr="00EA2766" w:rsidRDefault="009127D5" w:rsidP="00BD73BE">
      <w:pPr>
        <w:keepNext/>
        <w:pBdr>
          <w:top w:val="single" w:sz="4" w:space="1" w:color="auto"/>
          <w:left w:val="single" w:sz="4" w:space="4" w:color="auto"/>
          <w:bottom w:val="single" w:sz="4" w:space="1" w:color="auto"/>
          <w:right w:val="single" w:sz="4" w:space="4" w:color="auto"/>
        </w:pBdr>
        <w:tabs>
          <w:tab w:val="clear" w:pos="567"/>
        </w:tabs>
        <w:spacing w:line="240" w:lineRule="auto"/>
        <w:rPr>
          <w:b/>
          <w:noProof/>
          <w:szCs w:val="22"/>
          <w:lang w:val="ru-RU"/>
        </w:rPr>
      </w:pPr>
      <w:r w:rsidRPr="00ED3E4C">
        <w:rPr>
          <w:b/>
          <w:noProof/>
          <w:szCs w:val="22"/>
          <w:lang w:val="bg-BG"/>
        </w:rPr>
        <w:t>ДАННИ, КОИТО ТРЯБВА ДА СЪДЪРЖА ВТОРИЧНАТА ОПАКОВКА</w:t>
      </w:r>
    </w:p>
    <w:p w:rsidR="00070E48" w:rsidRPr="00EA2766" w:rsidRDefault="00070E48" w:rsidP="00BD73BE">
      <w:pPr>
        <w:keepNext/>
        <w:pBdr>
          <w:top w:val="single" w:sz="4" w:space="1" w:color="auto"/>
          <w:left w:val="single" w:sz="4" w:space="4" w:color="auto"/>
          <w:bottom w:val="single" w:sz="4" w:space="1" w:color="auto"/>
          <w:right w:val="single" w:sz="4" w:space="4" w:color="auto"/>
        </w:pBdr>
        <w:tabs>
          <w:tab w:val="clear" w:pos="567"/>
        </w:tabs>
        <w:spacing w:line="240" w:lineRule="auto"/>
        <w:rPr>
          <w:b/>
          <w:noProof/>
          <w:szCs w:val="22"/>
          <w:lang w:val="ru-RU"/>
        </w:rPr>
      </w:pPr>
    </w:p>
    <w:p w:rsidR="00070E48" w:rsidRPr="00EA2766" w:rsidRDefault="0033727C" w:rsidP="00BD73BE">
      <w:pPr>
        <w:keepNext/>
        <w:pBdr>
          <w:top w:val="single" w:sz="4" w:space="1" w:color="auto"/>
          <w:left w:val="single" w:sz="4" w:space="4" w:color="auto"/>
          <w:bottom w:val="single" w:sz="4" w:space="1" w:color="auto"/>
          <w:right w:val="single" w:sz="4" w:space="4" w:color="auto"/>
        </w:pBdr>
        <w:tabs>
          <w:tab w:val="clear" w:pos="567"/>
        </w:tabs>
        <w:spacing w:line="240" w:lineRule="auto"/>
        <w:rPr>
          <w:b/>
          <w:noProof/>
          <w:szCs w:val="22"/>
          <w:lang w:val="ru-RU"/>
        </w:rPr>
      </w:pPr>
      <w:r w:rsidRPr="000673B4">
        <w:rPr>
          <w:b/>
          <w:noProof/>
          <w:szCs w:val="22"/>
          <w:lang w:val="bg-BG"/>
        </w:rPr>
        <w:t>ВЪНШНА</w:t>
      </w:r>
      <w:r>
        <w:rPr>
          <w:b/>
          <w:noProof/>
          <w:szCs w:val="22"/>
          <w:lang w:val="bg-BG"/>
        </w:rPr>
        <w:t xml:space="preserve"> КУТИЯ</w:t>
      </w:r>
      <w:r w:rsidR="00363A09" w:rsidRPr="007F4494">
        <w:rPr>
          <w:b/>
          <w:noProof/>
          <w:szCs w:val="22"/>
          <w:lang w:val="bg-BG"/>
        </w:rPr>
        <w:t xml:space="preserve"> </w:t>
      </w:r>
      <w:r w:rsidR="00363A09" w:rsidRPr="007F4494">
        <w:rPr>
          <w:b/>
          <w:noProof/>
          <w:szCs w:val="22"/>
          <w:lang w:val="ru-RU"/>
        </w:rPr>
        <w:t>–</w:t>
      </w:r>
      <w:r w:rsidR="00363A09" w:rsidRPr="005F763B">
        <w:rPr>
          <w:b/>
          <w:noProof/>
          <w:szCs w:val="22"/>
          <w:lang w:val="bg-BG"/>
        </w:rPr>
        <w:t xml:space="preserve"> флакон. Опаковка </w:t>
      </w:r>
      <w:r w:rsidR="002A2D7D">
        <w:rPr>
          <w:b/>
          <w:noProof/>
          <w:szCs w:val="22"/>
          <w:lang w:val="bg-BG"/>
        </w:rPr>
        <w:t>по</w:t>
      </w:r>
      <w:r w:rsidR="002A2D7D" w:rsidRPr="005F763B">
        <w:rPr>
          <w:b/>
          <w:noProof/>
          <w:szCs w:val="22"/>
          <w:lang w:val="bg-BG"/>
        </w:rPr>
        <w:t xml:space="preserve"> </w:t>
      </w:r>
      <w:r w:rsidR="00363A09" w:rsidRPr="005F763B">
        <w:rPr>
          <w:b/>
          <w:noProof/>
          <w:szCs w:val="22"/>
          <w:lang w:val="bg-BG"/>
        </w:rPr>
        <w:t>1 и 2</w:t>
      </w:r>
    </w:p>
    <w:p w:rsidR="009127D5" w:rsidRPr="00D2639C" w:rsidRDefault="009127D5" w:rsidP="00BD73BE">
      <w:pPr>
        <w:keepNext/>
        <w:tabs>
          <w:tab w:val="clear" w:pos="567"/>
        </w:tabs>
        <w:spacing w:line="240" w:lineRule="auto"/>
        <w:ind w:left="567" w:hanging="567"/>
        <w:rPr>
          <w:noProof/>
          <w:szCs w:val="22"/>
          <w:lang w:val="ru-RU"/>
        </w:rPr>
      </w:pPr>
    </w:p>
    <w:p w:rsidR="009127D5" w:rsidRPr="00CD0D81" w:rsidRDefault="009127D5" w:rsidP="00BD73BE">
      <w:pPr>
        <w:keepNext/>
        <w:pBdr>
          <w:top w:val="single" w:sz="4" w:space="1" w:color="auto"/>
          <w:left w:val="single" w:sz="4" w:space="4" w:color="auto"/>
          <w:bottom w:val="single" w:sz="4" w:space="1" w:color="auto"/>
          <w:right w:val="single" w:sz="4" w:space="4" w:color="auto"/>
        </w:pBdr>
        <w:tabs>
          <w:tab w:val="clear" w:pos="567"/>
        </w:tabs>
        <w:spacing w:line="240" w:lineRule="auto"/>
        <w:ind w:left="567" w:hanging="567"/>
        <w:rPr>
          <w:noProof/>
          <w:szCs w:val="22"/>
          <w:lang w:val="bg-BG"/>
        </w:rPr>
      </w:pPr>
      <w:r w:rsidRPr="00757890">
        <w:rPr>
          <w:b/>
          <w:noProof/>
          <w:szCs w:val="22"/>
          <w:lang w:val="bg-BG"/>
        </w:rPr>
        <w:t>1.</w:t>
      </w:r>
      <w:r w:rsidRPr="00757890">
        <w:rPr>
          <w:b/>
          <w:noProof/>
          <w:szCs w:val="22"/>
          <w:lang w:val="bg-BG"/>
        </w:rPr>
        <w:tab/>
        <w:t>ИМЕ НА ЛЕКАРСТВЕНИЯ ПРОДУКТ</w:t>
      </w:r>
    </w:p>
    <w:p w:rsidR="009127D5" w:rsidRPr="00A758DA" w:rsidRDefault="009127D5" w:rsidP="00BD73BE">
      <w:pPr>
        <w:keepNext/>
        <w:tabs>
          <w:tab w:val="clear" w:pos="567"/>
        </w:tabs>
        <w:spacing w:line="240" w:lineRule="auto"/>
        <w:ind w:left="567" w:hanging="567"/>
        <w:rPr>
          <w:noProof/>
          <w:szCs w:val="22"/>
          <w:lang w:val="bg-BG"/>
        </w:rPr>
      </w:pPr>
    </w:p>
    <w:p w:rsidR="009127D5" w:rsidRPr="000A1087" w:rsidRDefault="009127D5">
      <w:pPr>
        <w:widowControl w:val="0"/>
        <w:tabs>
          <w:tab w:val="clear" w:pos="567"/>
        </w:tabs>
        <w:spacing w:line="240" w:lineRule="auto"/>
        <w:ind w:left="567" w:hanging="567"/>
        <w:rPr>
          <w:szCs w:val="22"/>
          <w:lang w:val="bg-BG"/>
        </w:rPr>
      </w:pPr>
      <w:r w:rsidRPr="002345E7">
        <w:rPr>
          <w:szCs w:val="22"/>
        </w:rPr>
        <w:t>Humalog</w:t>
      </w:r>
      <w:r w:rsidRPr="002345E7">
        <w:rPr>
          <w:szCs w:val="22"/>
          <w:lang w:val="bg-BG"/>
        </w:rPr>
        <w:t xml:space="preserve"> 100</w:t>
      </w:r>
      <w:r w:rsidR="00E04EC9" w:rsidRPr="00DA54AE">
        <w:rPr>
          <w:szCs w:val="22"/>
          <w:lang w:val="bg-BG"/>
        </w:rPr>
        <w:t> единици</w:t>
      </w:r>
      <w:r w:rsidRPr="00206A14">
        <w:rPr>
          <w:szCs w:val="22"/>
          <w:lang w:val="bg-BG"/>
        </w:rPr>
        <w:t>/</w:t>
      </w:r>
      <w:r w:rsidRPr="000B1664">
        <w:rPr>
          <w:szCs w:val="22"/>
        </w:rPr>
        <w:t>ml</w:t>
      </w:r>
      <w:r w:rsidRPr="000A1087">
        <w:rPr>
          <w:szCs w:val="22"/>
          <w:lang w:val="bg-BG"/>
        </w:rPr>
        <w:t xml:space="preserve"> инжекционен разтвор във флакон</w:t>
      </w:r>
    </w:p>
    <w:p w:rsidR="009127D5" w:rsidRPr="0033727C" w:rsidRDefault="00C3380D">
      <w:pPr>
        <w:widowControl w:val="0"/>
        <w:tabs>
          <w:tab w:val="clear" w:pos="567"/>
        </w:tabs>
        <w:spacing w:line="240" w:lineRule="auto"/>
        <w:rPr>
          <w:noProof/>
          <w:szCs w:val="22"/>
          <w:lang w:val="bg-BG"/>
        </w:rPr>
      </w:pPr>
      <w:r>
        <w:rPr>
          <w:noProof/>
          <w:szCs w:val="22"/>
          <w:lang w:val="bg-BG"/>
        </w:rPr>
        <w:t>и</w:t>
      </w:r>
      <w:r w:rsidRPr="00DB3F95">
        <w:rPr>
          <w:noProof/>
          <w:szCs w:val="22"/>
          <w:lang w:val="bg-BG"/>
        </w:rPr>
        <w:t xml:space="preserve">нсулин </w:t>
      </w:r>
      <w:r w:rsidR="008812DF" w:rsidRPr="00DB3F95">
        <w:rPr>
          <w:noProof/>
          <w:szCs w:val="22"/>
          <w:lang w:val="bg-BG"/>
        </w:rPr>
        <w:t>лиспро</w:t>
      </w:r>
    </w:p>
    <w:p w:rsidR="009127D5" w:rsidRPr="00A27885" w:rsidRDefault="009127D5">
      <w:pPr>
        <w:tabs>
          <w:tab w:val="clear" w:pos="567"/>
        </w:tabs>
        <w:spacing w:line="240" w:lineRule="auto"/>
        <w:ind w:left="567" w:hanging="567"/>
        <w:rPr>
          <w:noProof/>
          <w:szCs w:val="22"/>
          <w:lang w:val="bg-BG"/>
        </w:rPr>
      </w:pPr>
    </w:p>
    <w:p w:rsidR="009127D5" w:rsidRPr="00071540" w:rsidRDefault="009127D5">
      <w:pPr>
        <w:tabs>
          <w:tab w:val="clear" w:pos="567"/>
        </w:tabs>
        <w:spacing w:line="240" w:lineRule="auto"/>
        <w:ind w:left="567" w:hanging="567"/>
        <w:rPr>
          <w:noProof/>
          <w:szCs w:val="22"/>
          <w:lang w:val="bg-BG"/>
        </w:rPr>
      </w:pPr>
    </w:p>
    <w:p w:rsidR="009127D5" w:rsidRPr="006A71FE" w:rsidRDefault="009127D5" w:rsidP="00BD73BE">
      <w:pPr>
        <w:keepNext/>
        <w:pBdr>
          <w:top w:val="single" w:sz="4" w:space="0" w:color="auto"/>
          <w:left w:val="single" w:sz="4" w:space="4" w:color="auto"/>
          <w:bottom w:val="single" w:sz="4" w:space="1" w:color="auto"/>
          <w:right w:val="single" w:sz="4" w:space="4" w:color="auto"/>
        </w:pBdr>
        <w:tabs>
          <w:tab w:val="clear" w:pos="567"/>
        </w:tabs>
        <w:spacing w:line="240" w:lineRule="auto"/>
        <w:ind w:left="567" w:hanging="567"/>
        <w:rPr>
          <w:b/>
          <w:noProof/>
          <w:szCs w:val="22"/>
          <w:lang w:val="bg-BG"/>
        </w:rPr>
      </w:pPr>
      <w:r w:rsidRPr="006A71FE">
        <w:rPr>
          <w:b/>
          <w:noProof/>
          <w:szCs w:val="22"/>
          <w:lang w:val="bg-BG"/>
        </w:rPr>
        <w:t>2.</w:t>
      </w:r>
      <w:r w:rsidRPr="006A71FE">
        <w:rPr>
          <w:b/>
          <w:noProof/>
          <w:szCs w:val="22"/>
          <w:lang w:val="bg-BG"/>
        </w:rPr>
        <w:tab/>
        <w:t>ОБЯВЯВАНЕ НА АКТИВНОТО ВЕЩЕСТВО</w:t>
      </w:r>
    </w:p>
    <w:p w:rsidR="00363A09" w:rsidRPr="00BA0E4D" w:rsidRDefault="00363A09" w:rsidP="00176A79">
      <w:pPr>
        <w:tabs>
          <w:tab w:val="clear" w:pos="567"/>
        </w:tabs>
        <w:spacing w:line="240" w:lineRule="auto"/>
        <w:ind w:right="11"/>
        <w:rPr>
          <w:lang w:val="bg-BG"/>
        </w:rPr>
      </w:pPr>
    </w:p>
    <w:p w:rsidR="00363A09" w:rsidRPr="008C0AC3" w:rsidRDefault="00363A09" w:rsidP="00176A79">
      <w:pPr>
        <w:tabs>
          <w:tab w:val="clear" w:pos="567"/>
        </w:tabs>
        <w:spacing w:line="240" w:lineRule="auto"/>
        <w:ind w:right="11"/>
        <w:rPr>
          <w:lang w:val="bg-BG"/>
        </w:rPr>
      </w:pPr>
      <w:r w:rsidRPr="007D2258">
        <w:rPr>
          <w:lang w:val="bg-BG"/>
        </w:rPr>
        <w:t xml:space="preserve">Един </w:t>
      </w:r>
      <w:r w:rsidRPr="0035089B">
        <w:rPr>
          <w:lang w:val="es-ES"/>
        </w:rPr>
        <w:t>ml</w:t>
      </w:r>
      <w:r w:rsidR="0033727C" w:rsidRPr="00363751">
        <w:rPr>
          <w:lang w:val="bg-BG"/>
        </w:rPr>
        <w:t xml:space="preserve"> </w:t>
      </w:r>
      <w:r w:rsidRPr="00B430A0">
        <w:rPr>
          <w:lang w:val="bg-BG"/>
        </w:rPr>
        <w:t>разтвор съдържа 100</w:t>
      </w:r>
      <w:r w:rsidRPr="00B430A0">
        <w:rPr>
          <w:szCs w:val="22"/>
          <w:lang w:val="bg-BG"/>
        </w:rPr>
        <w:t> единици</w:t>
      </w:r>
      <w:r w:rsidRPr="00333E40">
        <w:rPr>
          <w:szCs w:val="22"/>
          <w:lang w:val="bg-BG"/>
        </w:rPr>
        <w:t xml:space="preserve"> инсулин лиспро (еквивалентн</w:t>
      </w:r>
      <w:r w:rsidR="00E811D3" w:rsidRPr="00C27403">
        <w:rPr>
          <w:szCs w:val="22"/>
          <w:lang w:val="bg-BG"/>
        </w:rPr>
        <w:t>и</w:t>
      </w:r>
      <w:r w:rsidRPr="008E506A">
        <w:rPr>
          <w:szCs w:val="22"/>
          <w:lang w:val="bg-BG"/>
        </w:rPr>
        <w:t xml:space="preserve"> на </w:t>
      </w:r>
      <w:r w:rsidRPr="008C0AC3">
        <w:rPr>
          <w:lang w:val="bg-BG"/>
        </w:rPr>
        <w:t>3,5 </w:t>
      </w:r>
      <w:r w:rsidRPr="008C0AC3">
        <w:rPr>
          <w:lang w:val="es-ES"/>
        </w:rPr>
        <w:t>mg</w:t>
      </w:r>
      <w:r w:rsidRPr="008C0AC3">
        <w:rPr>
          <w:lang w:val="bg-BG"/>
        </w:rPr>
        <w:t>).</w:t>
      </w:r>
    </w:p>
    <w:p w:rsidR="009127D5" w:rsidRPr="008C0AC3" w:rsidRDefault="009127D5">
      <w:pPr>
        <w:tabs>
          <w:tab w:val="clear" w:pos="567"/>
        </w:tabs>
        <w:spacing w:line="240" w:lineRule="auto"/>
        <w:ind w:right="11"/>
        <w:jc w:val="both"/>
        <w:rPr>
          <w:lang w:val="bg-BG"/>
        </w:rPr>
      </w:pPr>
    </w:p>
    <w:p w:rsidR="009127D5" w:rsidRPr="008C0AC3" w:rsidRDefault="009127D5">
      <w:pPr>
        <w:tabs>
          <w:tab w:val="clear" w:pos="567"/>
        </w:tabs>
        <w:spacing w:line="240" w:lineRule="auto"/>
        <w:ind w:right="11"/>
        <w:jc w:val="both"/>
        <w:rPr>
          <w:lang w:val="bg-BG"/>
        </w:rPr>
      </w:pPr>
    </w:p>
    <w:p w:rsidR="009127D5" w:rsidRPr="008C0AC3" w:rsidRDefault="009127D5" w:rsidP="00BD73BE">
      <w:pPr>
        <w:keepNext/>
        <w:pBdr>
          <w:top w:val="single" w:sz="4" w:space="1" w:color="auto"/>
          <w:left w:val="single" w:sz="4" w:space="4" w:color="auto"/>
          <w:bottom w:val="single" w:sz="4" w:space="1" w:color="auto"/>
          <w:right w:val="single" w:sz="4" w:space="4" w:color="auto"/>
        </w:pBdr>
        <w:tabs>
          <w:tab w:val="clear" w:pos="567"/>
        </w:tabs>
        <w:spacing w:line="240" w:lineRule="auto"/>
        <w:ind w:left="567" w:hanging="567"/>
        <w:rPr>
          <w:noProof/>
          <w:szCs w:val="22"/>
          <w:highlight w:val="lightGray"/>
          <w:lang w:val="bg-BG"/>
        </w:rPr>
      </w:pPr>
      <w:r w:rsidRPr="008C0AC3">
        <w:rPr>
          <w:b/>
          <w:noProof/>
          <w:szCs w:val="22"/>
          <w:lang w:val="bg-BG"/>
        </w:rPr>
        <w:t>3.</w:t>
      </w:r>
      <w:r w:rsidRPr="008C0AC3">
        <w:rPr>
          <w:b/>
          <w:noProof/>
          <w:szCs w:val="22"/>
          <w:lang w:val="bg-BG"/>
        </w:rPr>
        <w:tab/>
        <w:t>СПИСЪК НА ПОМОЩНИТЕ ВЕЩЕСТВА</w:t>
      </w:r>
    </w:p>
    <w:p w:rsidR="009127D5" w:rsidRPr="008C0AC3" w:rsidRDefault="009127D5" w:rsidP="00BD73BE">
      <w:pPr>
        <w:keepNext/>
        <w:tabs>
          <w:tab w:val="clear" w:pos="567"/>
        </w:tabs>
        <w:spacing w:line="240" w:lineRule="auto"/>
        <w:ind w:left="567" w:hanging="567"/>
        <w:rPr>
          <w:noProof/>
          <w:szCs w:val="22"/>
          <w:lang w:val="bg-BG"/>
        </w:rPr>
      </w:pPr>
    </w:p>
    <w:p w:rsidR="009127D5" w:rsidRPr="008C0AC3" w:rsidRDefault="009127D5">
      <w:pPr>
        <w:tabs>
          <w:tab w:val="clear" w:pos="567"/>
        </w:tabs>
        <w:spacing w:line="240" w:lineRule="auto"/>
        <w:rPr>
          <w:noProof/>
          <w:szCs w:val="22"/>
          <w:lang w:val="bg-BG"/>
        </w:rPr>
      </w:pPr>
      <w:r w:rsidRPr="008C0AC3">
        <w:rPr>
          <w:noProof/>
          <w:szCs w:val="22"/>
          <w:lang w:val="bg-BG"/>
        </w:rPr>
        <w:t xml:space="preserve">Съдържа глицерол, цинков оксид, </w:t>
      </w:r>
      <w:r w:rsidR="00455EFA" w:rsidRPr="00CC4C57">
        <w:rPr>
          <w:noProof/>
          <w:szCs w:val="22"/>
          <w:lang w:val="bg-BG"/>
        </w:rPr>
        <w:t>д</w:t>
      </w:r>
      <w:r w:rsidR="00455EFA" w:rsidRPr="00CC4C57">
        <w:rPr>
          <w:noProof/>
          <w:lang w:val="bg-BG"/>
        </w:rPr>
        <w:t xml:space="preserve">вуосновен натриев </w:t>
      </w:r>
      <w:r w:rsidRPr="00A56C6E">
        <w:rPr>
          <w:noProof/>
          <w:szCs w:val="22"/>
          <w:lang w:val="bg-BG"/>
        </w:rPr>
        <w:t>фосфат</w:t>
      </w:r>
      <w:r w:rsidR="00455EFA">
        <w:rPr>
          <w:noProof/>
          <w:lang w:val="bg-BG"/>
        </w:rPr>
        <w:t> </w:t>
      </w:r>
      <w:r w:rsidRPr="008C0AC3">
        <w:rPr>
          <w:noProof/>
          <w:szCs w:val="22"/>
          <w:lang w:val="bg-BG"/>
        </w:rPr>
        <w:t>7</w:t>
      </w:r>
      <w:r w:rsidRPr="008C0AC3">
        <w:rPr>
          <w:noProof/>
          <w:szCs w:val="22"/>
          <w:lang w:val="es-ES"/>
        </w:rPr>
        <w:t>H</w:t>
      </w:r>
      <w:r w:rsidRPr="008C0AC3">
        <w:rPr>
          <w:vertAlign w:val="subscript"/>
          <w:lang w:val="bg-BG"/>
        </w:rPr>
        <w:t>2</w:t>
      </w:r>
      <w:r w:rsidRPr="008C0AC3">
        <w:rPr>
          <w:noProof/>
          <w:szCs w:val="22"/>
          <w:lang w:val="es-ES"/>
        </w:rPr>
        <w:t>O</w:t>
      </w:r>
      <w:r w:rsidRPr="008C0AC3">
        <w:rPr>
          <w:noProof/>
          <w:szCs w:val="22"/>
          <w:lang w:val="bg-BG"/>
        </w:rPr>
        <w:t xml:space="preserve"> с </w:t>
      </w:r>
      <w:r w:rsidRPr="008C0AC3">
        <w:rPr>
          <w:i/>
          <w:noProof/>
          <w:szCs w:val="22"/>
          <w:lang w:val="es-ES"/>
        </w:rPr>
        <w:t>m</w:t>
      </w:r>
      <w:r w:rsidRPr="008C0AC3">
        <w:rPr>
          <w:noProof/>
          <w:szCs w:val="22"/>
          <w:lang w:val="bg-BG"/>
        </w:rPr>
        <w:t>-крезол като консервант във вода за инжекции.</w:t>
      </w:r>
    </w:p>
    <w:p w:rsidR="009127D5" w:rsidRPr="008C0AC3" w:rsidRDefault="009127D5">
      <w:pPr>
        <w:tabs>
          <w:tab w:val="clear" w:pos="567"/>
        </w:tabs>
        <w:spacing w:line="240" w:lineRule="auto"/>
        <w:ind w:right="11"/>
        <w:jc w:val="both"/>
        <w:rPr>
          <w:noProof/>
          <w:szCs w:val="22"/>
          <w:lang w:val="bg-BG"/>
        </w:rPr>
      </w:pPr>
      <w:r w:rsidRPr="008C0AC3">
        <w:rPr>
          <w:noProof/>
          <w:szCs w:val="22"/>
          <w:lang w:val="bg-BG"/>
        </w:rPr>
        <w:t>Натриев хидроксид и/или хлороводородна киселина могат да бъдат използвани за корекция на киселинността.</w:t>
      </w:r>
      <w:r w:rsidR="00C3380D">
        <w:rPr>
          <w:noProof/>
          <w:szCs w:val="22"/>
          <w:lang w:val="bg-BG"/>
        </w:rPr>
        <w:t xml:space="preserve"> </w:t>
      </w:r>
      <w:r w:rsidR="00C3380D" w:rsidRPr="0028363F">
        <w:rPr>
          <w:noProof/>
          <w:szCs w:val="22"/>
          <w:highlight w:val="lightGray"/>
          <w:lang w:val="bg-BG"/>
        </w:rPr>
        <w:t>За допълнителна информация вижте листовката</w:t>
      </w:r>
    </w:p>
    <w:p w:rsidR="009127D5" w:rsidRPr="008C0AC3" w:rsidRDefault="009127D5">
      <w:pPr>
        <w:tabs>
          <w:tab w:val="clear" w:pos="567"/>
        </w:tabs>
        <w:spacing w:line="240" w:lineRule="auto"/>
        <w:ind w:left="567" w:hanging="567"/>
        <w:rPr>
          <w:noProof/>
          <w:szCs w:val="22"/>
          <w:lang w:val="bg-BG"/>
        </w:rPr>
      </w:pPr>
    </w:p>
    <w:p w:rsidR="009127D5" w:rsidRPr="008C0AC3" w:rsidRDefault="009127D5">
      <w:pPr>
        <w:tabs>
          <w:tab w:val="clear" w:pos="567"/>
        </w:tabs>
        <w:spacing w:line="240" w:lineRule="auto"/>
        <w:ind w:left="567" w:hanging="567"/>
        <w:rPr>
          <w:noProof/>
          <w:szCs w:val="22"/>
          <w:lang w:val="bg-BG"/>
        </w:rPr>
      </w:pPr>
    </w:p>
    <w:p w:rsidR="009127D5" w:rsidRPr="008C0AC3" w:rsidRDefault="009127D5" w:rsidP="00BD73BE">
      <w:pPr>
        <w:keepNext/>
        <w:pBdr>
          <w:top w:val="single" w:sz="4" w:space="1" w:color="auto"/>
          <w:left w:val="single" w:sz="4" w:space="4" w:color="auto"/>
          <w:bottom w:val="single" w:sz="4" w:space="1" w:color="auto"/>
          <w:right w:val="single" w:sz="4" w:space="4" w:color="auto"/>
        </w:pBdr>
        <w:tabs>
          <w:tab w:val="clear" w:pos="567"/>
        </w:tabs>
        <w:spacing w:line="240" w:lineRule="auto"/>
        <w:ind w:left="567" w:hanging="567"/>
        <w:rPr>
          <w:noProof/>
          <w:szCs w:val="22"/>
          <w:lang w:val="bg-BG"/>
        </w:rPr>
      </w:pPr>
      <w:r w:rsidRPr="008C0AC3">
        <w:rPr>
          <w:b/>
          <w:noProof/>
          <w:szCs w:val="22"/>
          <w:lang w:val="bg-BG"/>
        </w:rPr>
        <w:t>4.</w:t>
      </w:r>
      <w:r w:rsidRPr="008C0AC3">
        <w:rPr>
          <w:b/>
          <w:noProof/>
          <w:szCs w:val="22"/>
          <w:lang w:val="bg-BG"/>
        </w:rPr>
        <w:tab/>
        <w:t>ЛЕКАРСТВЕНА ФОРМА И КОЛИЧЕСТВО В ЕДНА ОПАКОВКА</w:t>
      </w:r>
    </w:p>
    <w:p w:rsidR="009127D5" w:rsidRPr="008C0AC3" w:rsidRDefault="009127D5" w:rsidP="00BD73BE">
      <w:pPr>
        <w:keepNext/>
        <w:tabs>
          <w:tab w:val="clear" w:pos="567"/>
        </w:tabs>
        <w:spacing w:line="240" w:lineRule="auto"/>
        <w:ind w:left="567" w:hanging="567"/>
        <w:rPr>
          <w:noProof/>
          <w:szCs w:val="22"/>
          <w:lang w:val="bg-BG"/>
        </w:rPr>
      </w:pPr>
    </w:p>
    <w:p w:rsidR="00E811D3" w:rsidRPr="0028363F" w:rsidRDefault="00E811D3" w:rsidP="0028363F">
      <w:pPr>
        <w:tabs>
          <w:tab w:val="clear" w:pos="567"/>
        </w:tabs>
        <w:spacing w:line="240" w:lineRule="auto"/>
        <w:rPr>
          <w:highlight w:val="lightGray"/>
          <w:lang w:val="bg-BG"/>
        </w:rPr>
      </w:pPr>
      <w:r w:rsidRPr="0028363F">
        <w:rPr>
          <w:highlight w:val="lightGray"/>
          <w:lang w:val="bg-BG"/>
        </w:rPr>
        <w:t>Инжекционен разтвор</w:t>
      </w:r>
    </w:p>
    <w:p w:rsidR="00E811D3" w:rsidRPr="008C0AC3" w:rsidRDefault="00E811D3" w:rsidP="00176A79">
      <w:pPr>
        <w:tabs>
          <w:tab w:val="clear" w:pos="567"/>
        </w:tabs>
        <w:spacing w:line="240" w:lineRule="auto"/>
        <w:ind w:right="11"/>
        <w:rPr>
          <w:lang w:val="bg-BG"/>
        </w:rPr>
      </w:pPr>
    </w:p>
    <w:p w:rsidR="00E811D3" w:rsidRPr="00ED3E4C" w:rsidRDefault="004B0D01" w:rsidP="00E811D3">
      <w:pPr>
        <w:tabs>
          <w:tab w:val="clear" w:pos="567"/>
        </w:tabs>
        <w:spacing w:line="240" w:lineRule="auto"/>
        <w:ind w:right="11"/>
        <w:rPr>
          <w:lang w:val="bg-BG"/>
        </w:rPr>
      </w:pPr>
      <w:r w:rsidRPr="00CC4C57">
        <w:rPr>
          <w:lang w:val="ru-RU"/>
        </w:rPr>
        <w:t>1</w:t>
      </w:r>
      <w:r w:rsidR="00E811D3" w:rsidRPr="00070E48">
        <w:rPr>
          <w:lang w:val="bg-BG"/>
        </w:rPr>
        <w:t xml:space="preserve"> флакон от 10</w:t>
      </w:r>
      <w:r w:rsidR="004956AC">
        <w:rPr>
          <w:lang w:val="bg-BG"/>
        </w:rPr>
        <w:t> </w:t>
      </w:r>
      <w:r w:rsidR="00E811D3" w:rsidRPr="00ED3E4C">
        <w:t>ml</w:t>
      </w:r>
    </w:p>
    <w:p w:rsidR="009127D5" w:rsidRPr="00757890" w:rsidRDefault="00E811D3">
      <w:pPr>
        <w:tabs>
          <w:tab w:val="clear" w:pos="567"/>
        </w:tabs>
        <w:spacing w:line="240" w:lineRule="auto"/>
        <w:rPr>
          <w:lang w:val="bg-BG"/>
        </w:rPr>
      </w:pPr>
      <w:r w:rsidRPr="003B2B0B">
        <w:rPr>
          <w:highlight w:val="lightGray"/>
          <w:lang w:val="bg-BG"/>
        </w:rPr>
        <w:t>2 флакона от 10</w:t>
      </w:r>
      <w:r w:rsidR="004956AC">
        <w:rPr>
          <w:highlight w:val="lightGray"/>
          <w:lang w:val="bg-BG"/>
        </w:rPr>
        <w:t> </w:t>
      </w:r>
      <w:r w:rsidRPr="007F4494">
        <w:rPr>
          <w:highlight w:val="lightGray"/>
        </w:rPr>
        <w:t>ml</w:t>
      </w:r>
    </w:p>
    <w:p w:rsidR="009127D5" w:rsidRDefault="009127D5">
      <w:pPr>
        <w:tabs>
          <w:tab w:val="clear" w:pos="567"/>
        </w:tabs>
        <w:spacing w:line="240" w:lineRule="auto"/>
        <w:rPr>
          <w:lang w:val="bg-BG"/>
        </w:rPr>
      </w:pPr>
    </w:p>
    <w:p w:rsidR="002909E5" w:rsidRPr="00CD0D81" w:rsidRDefault="002909E5">
      <w:pPr>
        <w:tabs>
          <w:tab w:val="clear" w:pos="567"/>
        </w:tabs>
        <w:spacing w:line="240" w:lineRule="auto"/>
        <w:rPr>
          <w:lang w:val="bg-BG"/>
        </w:rPr>
      </w:pPr>
    </w:p>
    <w:p w:rsidR="009127D5" w:rsidRPr="002345E7" w:rsidRDefault="009127D5" w:rsidP="00BD73BE">
      <w:pPr>
        <w:keepNext/>
        <w:pBdr>
          <w:top w:val="single" w:sz="4" w:space="1" w:color="auto"/>
          <w:left w:val="single" w:sz="4" w:space="4" w:color="auto"/>
          <w:bottom w:val="single" w:sz="4" w:space="1" w:color="auto"/>
          <w:right w:val="single" w:sz="4" w:space="4" w:color="auto"/>
        </w:pBdr>
        <w:tabs>
          <w:tab w:val="clear" w:pos="567"/>
        </w:tabs>
        <w:spacing w:line="240" w:lineRule="auto"/>
        <w:ind w:left="567" w:hanging="567"/>
        <w:rPr>
          <w:noProof/>
          <w:szCs w:val="22"/>
          <w:highlight w:val="lightGray"/>
          <w:lang w:val="bg-BG"/>
        </w:rPr>
      </w:pPr>
      <w:r w:rsidRPr="00A758DA">
        <w:rPr>
          <w:b/>
          <w:noProof/>
          <w:szCs w:val="22"/>
          <w:lang w:val="bg-BG"/>
        </w:rPr>
        <w:t>5.</w:t>
      </w:r>
      <w:r w:rsidRPr="00A758DA">
        <w:rPr>
          <w:b/>
          <w:noProof/>
          <w:szCs w:val="22"/>
          <w:lang w:val="bg-BG"/>
        </w:rPr>
        <w:tab/>
        <w:t>НАЧИН НА ПРИЛ</w:t>
      </w:r>
      <w:r w:rsidR="00595277">
        <w:rPr>
          <w:b/>
          <w:noProof/>
          <w:szCs w:val="22"/>
          <w:lang w:val="bg-BG"/>
        </w:rPr>
        <w:t>ОЖЕНИЕ</w:t>
      </w:r>
      <w:r w:rsidRPr="00A758DA">
        <w:rPr>
          <w:b/>
          <w:noProof/>
          <w:szCs w:val="22"/>
          <w:lang w:val="bg-BG"/>
        </w:rPr>
        <w:t xml:space="preserve"> И ПЪТИЩА НА ВЪВЕЖДАНЕ</w:t>
      </w:r>
    </w:p>
    <w:p w:rsidR="009127D5" w:rsidRPr="00DA54AE" w:rsidRDefault="009127D5" w:rsidP="00BD73BE">
      <w:pPr>
        <w:keepNext/>
        <w:tabs>
          <w:tab w:val="clear" w:pos="567"/>
        </w:tabs>
        <w:spacing w:line="240" w:lineRule="auto"/>
        <w:ind w:left="567" w:hanging="567"/>
        <w:rPr>
          <w:i/>
          <w:noProof/>
          <w:szCs w:val="22"/>
          <w:lang w:val="bg-BG"/>
        </w:rPr>
      </w:pPr>
    </w:p>
    <w:p w:rsidR="00E811D3" w:rsidRPr="000B1664" w:rsidRDefault="00E811D3">
      <w:pPr>
        <w:tabs>
          <w:tab w:val="clear" w:pos="567"/>
        </w:tabs>
        <w:spacing w:line="240" w:lineRule="auto"/>
        <w:ind w:left="567" w:hanging="567"/>
        <w:rPr>
          <w:noProof/>
          <w:szCs w:val="22"/>
          <w:lang w:val="bg-BG"/>
        </w:rPr>
      </w:pPr>
      <w:r w:rsidRPr="000B1664">
        <w:rPr>
          <w:noProof/>
          <w:szCs w:val="22"/>
          <w:lang w:val="bg-BG"/>
        </w:rPr>
        <w:t>Преди употреба прочетете листовката.</w:t>
      </w:r>
    </w:p>
    <w:p w:rsidR="009127D5" w:rsidRPr="000A1087" w:rsidRDefault="009127D5">
      <w:pPr>
        <w:tabs>
          <w:tab w:val="clear" w:pos="567"/>
        </w:tabs>
        <w:spacing w:line="240" w:lineRule="auto"/>
        <w:ind w:left="567" w:hanging="567"/>
        <w:rPr>
          <w:noProof/>
          <w:szCs w:val="22"/>
          <w:lang w:val="bg-BG"/>
        </w:rPr>
      </w:pPr>
      <w:r w:rsidRPr="000A1087">
        <w:rPr>
          <w:noProof/>
          <w:szCs w:val="22"/>
          <w:lang w:val="bg-BG"/>
        </w:rPr>
        <w:t>За подкожно и интравенозно приложение</w:t>
      </w:r>
    </w:p>
    <w:p w:rsidR="009127D5" w:rsidRPr="00DB3F95" w:rsidRDefault="009127D5">
      <w:pPr>
        <w:tabs>
          <w:tab w:val="clear" w:pos="567"/>
        </w:tabs>
        <w:spacing w:line="240" w:lineRule="auto"/>
        <w:ind w:left="567" w:hanging="567"/>
        <w:rPr>
          <w:noProof/>
          <w:szCs w:val="22"/>
          <w:lang w:val="bg-BG"/>
        </w:rPr>
      </w:pPr>
    </w:p>
    <w:p w:rsidR="009127D5" w:rsidRPr="0033727C" w:rsidRDefault="009127D5">
      <w:pPr>
        <w:tabs>
          <w:tab w:val="clear" w:pos="567"/>
        </w:tabs>
        <w:spacing w:line="240" w:lineRule="auto"/>
        <w:ind w:left="567" w:hanging="567"/>
        <w:rPr>
          <w:noProof/>
          <w:szCs w:val="22"/>
          <w:lang w:val="bg-BG"/>
        </w:rPr>
      </w:pPr>
    </w:p>
    <w:p w:rsidR="009127D5" w:rsidRPr="00DC6A6E" w:rsidRDefault="009127D5" w:rsidP="00923519">
      <w:pPr>
        <w:keepNext/>
        <w:pBdr>
          <w:top w:val="single" w:sz="4" w:space="1" w:color="auto"/>
          <w:left w:val="single" w:sz="4" w:space="4" w:color="auto"/>
          <w:bottom w:val="single" w:sz="4" w:space="1" w:color="auto"/>
          <w:right w:val="single" w:sz="4" w:space="4" w:color="auto"/>
        </w:pBdr>
        <w:tabs>
          <w:tab w:val="clear" w:pos="567"/>
        </w:tabs>
        <w:spacing w:line="240" w:lineRule="auto"/>
        <w:ind w:left="567" w:hanging="567"/>
        <w:rPr>
          <w:noProof/>
          <w:szCs w:val="22"/>
          <w:lang w:val="bg-BG"/>
        </w:rPr>
      </w:pPr>
      <w:r w:rsidRPr="00A27885">
        <w:rPr>
          <w:b/>
          <w:noProof/>
          <w:szCs w:val="22"/>
          <w:lang w:val="bg-BG"/>
        </w:rPr>
        <w:t>6.</w:t>
      </w:r>
      <w:r w:rsidRPr="00A27885">
        <w:rPr>
          <w:b/>
          <w:noProof/>
          <w:szCs w:val="22"/>
          <w:lang w:val="bg-BG"/>
        </w:rPr>
        <w:tab/>
        <w:t>СПЕЦИАЛНО ПРЕД</w:t>
      </w:r>
      <w:r w:rsidRPr="00071540">
        <w:rPr>
          <w:b/>
          <w:noProof/>
          <w:szCs w:val="22"/>
          <w:lang w:val="bg-BG"/>
        </w:rPr>
        <w:t>УПРЕЖДЕНИЕ, ЧЕ ЛЕКАРСТВЕНИЯТ ПРОДУКТ ТРЯБВА ДА СЕ СЪХРАНЯВА НА МЯСТО ДАЛЕЧ</w:t>
      </w:r>
      <w:r w:rsidR="00923519" w:rsidRPr="006A71FE">
        <w:rPr>
          <w:b/>
          <w:noProof/>
          <w:szCs w:val="22"/>
          <w:lang w:val="bg-BG"/>
        </w:rPr>
        <w:t>Е</w:t>
      </w:r>
      <w:r w:rsidRPr="00ED406F">
        <w:rPr>
          <w:b/>
          <w:noProof/>
          <w:szCs w:val="22"/>
          <w:lang w:val="bg-BG"/>
        </w:rPr>
        <w:t xml:space="preserve"> ОТ ПОГЛЕДА И ДОСЕГА НА ДЕЦА</w:t>
      </w:r>
    </w:p>
    <w:p w:rsidR="009127D5" w:rsidRPr="0031127B" w:rsidRDefault="009127D5" w:rsidP="00BD73BE">
      <w:pPr>
        <w:keepNext/>
        <w:tabs>
          <w:tab w:val="clear" w:pos="567"/>
        </w:tabs>
        <w:spacing w:line="240" w:lineRule="auto"/>
        <w:ind w:left="567" w:hanging="567"/>
        <w:rPr>
          <w:noProof/>
          <w:szCs w:val="22"/>
          <w:lang w:val="bg-BG"/>
        </w:rPr>
      </w:pPr>
    </w:p>
    <w:p w:rsidR="009127D5" w:rsidRPr="00390B49" w:rsidRDefault="009127D5">
      <w:pPr>
        <w:tabs>
          <w:tab w:val="clear" w:pos="567"/>
        </w:tabs>
        <w:spacing w:line="240" w:lineRule="auto"/>
        <w:ind w:left="567" w:hanging="567"/>
        <w:outlineLvl w:val="0"/>
        <w:rPr>
          <w:noProof/>
          <w:szCs w:val="22"/>
          <w:lang w:val="bg-BG"/>
        </w:rPr>
      </w:pPr>
      <w:r w:rsidRPr="00390B49">
        <w:rPr>
          <w:noProof/>
          <w:szCs w:val="22"/>
          <w:lang w:val="bg-BG"/>
        </w:rPr>
        <w:t>Да се съхранява на място, недостъпно за деца</w:t>
      </w:r>
      <w:r w:rsidR="002909E5">
        <w:rPr>
          <w:noProof/>
          <w:szCs w:val="22"/>
          <w:lang w:val="bg-BG"/>
        </w:rPr>
        <w:t>.</w:t>
      </w:r>
    </w:p>
    <w:p w:rsidR="009127D5" w:rsidRPr="003321AE" w:rsidRDefault="009127D5">
      <w:pPr>
        <w:tabs>
          <w:tab w:val="clear" w:pos="567"/>
        </w:tabs>
        <w:spacing w:line="240" w:lineRule="auto"/>
        <w:ind w:left="567" w:hanging="567"/>
        <w:rPr>
          <w:noProof/>
          <w:szCs w:val="22"/>
          <w:lang w:val="bg-BG"/>
        </w:rPr>
      </w:pPr>
    </w:p>
    <w:p w:rsidR="009127D5" w:rsidRPr="004B0D01" w:rsidRDefault="009127D5">
      <w:pPr>
        <w:tabs>
          <w:tab w:val="clear" w:pos="567"/>
        </w:tabs>
        <w:spacing w:line="240" w:lineRule="auto"/>
        <w:ind w:left="567" w:hanging="567"/>
        <w:rPr>
          <w:noProof/>
          <w:szCs w:val="22"/>
          <w:lang w:val="bg-BG"/>
        </w:rPr>
      </w:pPr>
    </w:p>
    <w:p w:rsidR="009127D5" w:rsidRPr="00656EEA" w:rsidRDefault="009127D5" w:rsidP="00BD73BE">
      <w:pPr>
        <w:keepNext/>
        <w:pBdr>
          <w:top w:val="single" w:sz="4" w:space="1" w:color="auto"/>
          <w:left w:val="single" w:sz="4" w:space="4" w:color="auto"/>
          <w:bottom w:val="single" w:sz="4" w:space="1" w:color="auto"/>
          <w:right w:val="single" w:sz="4" w:space="4" w:color="auto"/>
        </w:pBdr>
        <w:tabs>
          <w:tab w:val="clear" w:pos="567"/>
        </w:tabs>
        <w:spacing w:line="240" w:lineRule="auto"/>
        <w:ind w:left="567" w:hanging="567"/>
        <w:rPr>
          <w:noProof/>
          <w:szCs w:val="22"/>
          <w:highlight w:val="lightGray"/>
          <w:lang w:val="bg-BG"/>
        </w:rPr>
      </w:pPr>
      <w:r w:rsidRPr="007711A2">
        <w:rPr>
          <w:b/>
          <w:noProof/>
          <w:szCs w:val="22"/>
          <w:lang w:val="bg-BG"/>
        </w:rPr>
        <w:t>7.</w:t>
      </w:r>
      <w:r w:rsidRPr="007711A2">
        <w:rPr>
          <w:b/>
          <w:noProof/>
          <w:szCs w:val="22"/>
          <w:lang w:val="bg-BG"/>
        </w:rPr>
        <w:tab/>
        <w:t>ДРУГИ СПЕЦИАЛНИ ПРЕДУПРЕЖДЕНИЯ, АКО Е НЕОБХОДИМО</w:t>
      </w:r>
    </w:p>
    <w:p w:rsidR="009127D5" w:rsidRPr="0035089B" w:rsidRDefault="009127D5">
      <w:pPr>
        <w:tabs>
          <w:tab w:val="clear" w:pos="567"/>
        </w:tabs>
        <w:spacing w:line="240" w:lineRule="auto"/>
        <w:ind w:left="567" w:hanging="567"/>
        <w:rPr>
          <w:noProof/>
          <w:szCs w:val="22"/>
          <w:lang w:val="bg-BG"/>
        </w:rPr>
      </w:pPr>
    </w:p>
    <w:p w:rsidR="009127D5" w:rsidRPr="0035089B" w:rsidRDefault="009127D5">
      <w:pPr>
        <w:tabs>
          <w:tab w:val="clear" w:pos="567"/>
        </w:tabs>
        <w:spacing w:line="240" w:lineRule="auto"/>
        <w:ind w:left="567" w:hanging="567"/>
        <w:rPr>
          <w:noProof/>
          <w:szCs w:val="22"/>
          <w:lang w:val="bg-BG"/>
        </w:rPr>
      </w:pPr>
    </w:p>
    <w:p w:rsidR="009127D5" w:rsidRPr="00B430A0" w:rsidRDefault="009127D5" w:rsidP="00BD73BE">
      <w:pPr>
        <w:keepNext/>
        <w:pBdr>
          <w:top w:val="single" w:sz="4" w:space="1" w:color="auto"/>
          <w:left w:val="single" w:sz="4" w:space="4" w:color="auto"/>
          <w:bottom w:val="single" w:sz="4" w:space="1" w:color="auto"/>
          <w:right w:val="single" w:sz="4" w:space="4" w:color="auto"/>
        </w:pBdr>
        <w:tabs>
          <w:tab w:val="clear" w:pos="567"/>
        </w:tabs>
        <w:spacing w:line="240" w:lineRule="auto"/>
        <w:ind w:left="567" w:hanging="567"/>
        <w:rPr>
          <w:noProof/>
          <w:szCs w:val="22"/>
          <w:highlight w:val="lightGray"/>
          <w:lang w:val="bg-BG"/>
        </w:rPr>
      </w:pPr>
      <w:r w:rsidRPr="00363751">
        <w:rPr>
          <w:b/>
          <w:noProof/>
          <w:szCs w:val="22"/>
          <w:lang w:val="bg-BG"/>
        </w:rPr>
        <w:t>8.</w:t>
      </w:r>
      <w:r w:rsidRPr="00363751">
        <w:rPr>
          <w:b/>
          <w:noProof/>
          <w:szCs w:val="22"/>
          <w:lang w:val="bg-BG"/>
        </w:rPr>
        <w:tab/>
        <w:t>ДАТА Н</w:t>
      </w:r>
      <w:r w:rsidRPr="00B430A0">
        <w:rPr>
          <w:b/>
          <w:noProof/>
          <w:szCs w:val="22"/>
          <w:lang w:val="bg-BG"/>
        </w:rPr>
        <w:t>А ИЗТИЧАНЕ НА СРОКА НА ГОДНОСТ</w:t>
      </w:r>
    </w:p>
    <w:p w:rsidR="009127D5" w:rsidRPr="00333E40" w:rsidRDefault="009127D5" w:rsidP="00BD73BE">
      <w:pPr>
        <w:keepNext/>
        <w:tabs>
          <w:tab w:val="clear" w:pos="567"/>
        </w:tabs>
        <w:spacing w:line="240" w:lineRule="auto"/>
        <w:ind w:left="567" w:hanging="567"/>
        <w:rPr>
          <w:noProof/>
          <w:szCs w:val="22"/>
          <w:lang w:val="bg-BG"/>
        </w:rPr>
      </w:pPr>
    </w:p>
    <w:p w:rsidR="009127D5" w:rsidRPr="0028363F" w:rsidRDefault="009127D5">
      <w:pPr>
        <w:tabs>
          <w:tab w:val="clear" w:pos="567"/>
        </w:tabs>
        <w:spacing w:line="240" w:lineRule="auto"/>
        <w:ind w:left="567" w:hanging="567"/>
        <w:rPr>
          <w:noProof/>
          <w:szCs w:val="22"/>
          <w:lang w:val="bg-BG"/>
        </w:rPr>
      </w:pPr>
      <w:r w:rsidRPr="00C27403">
        <w:rPr>
          <w:noProof/>
          <w:szCs w:val="22"/>
          <w:lang w:val="bg-BG"/>
        </w:rPr>
        <w:t>Годен до</w:t>
      </w:r>
      <w:r w:rsidR="00106EC0" w:rsidRPr="0028363F">
        <w:rPr>
          <w:noProof/>
          <w:szCs w:val="22"/>
          <w:lang w:val="bg-BG"/>
        </w:rPr>
        <w:t>:</w:t>
      </w:r>
    </w:p>
    <w:p w:rsidR="009127D5" w:rsidRPr="008C0AC3" w:rsidRDefault="009127D5">
      <w:pPr>
        <w:tabs>
          <w:tab w:val="clear" w:pos="567"/>
        </w:tabs>
        <w:spacing w:line="240" w:lineRule="auto"/>
        <w:ind w:left="567" w:hanging="567"/>
        <w:rPr>
          <w:noProof/>
          <w:szCs w:val="22"/>
          <w:lang w:val="bg-BG"/>
        </w:rPr>
      </w:pPr>
    </w:p>
    <w:p w:rsidR="009127D5" w:rsidRPr="008C0AC3" w:rsidRDefault="009127D5">
      <w:pPr>
        <w:tabs>
          <w:tab w:val="clear" w:pos="567"/>
        </w:tabs>
        <w:spacing w:line="240" w:lineRule="auto"/>
        <w:ind w:left="567" w:hanging="567"/>
        <w:rPr>
          <w:noProof/>
          <w:szCs w:val="22"/>
          <w:lang w:val="bg-BG"/>
        </w:rPr>
      </w:pPr>
    </w:p>
    <w:p w:rsidR="009127D5" w:rsidRPr="008C0AC3" w:rsidRDefault="009127D5" w:rsidP="00BD73BE">
      <w:pPr>
        <w:keepNext/>
        <w:pBdr>
          <w:top w:val="single" w:sz="4" w:space="1" w:color="auto"/>
          <w:left w:val="single" w:sz="4" w:space="4" w:color="auto"/>
          <w:bottom w:val="single" w:sz="4" w:space="0" w:color="auto"/>
          <w:right w:val="single" w:sz="4" w:space="4" w:color="auto"/>
        </w:pBdr>
        <w:tabs>
          <w:tab w:val="clear" w:pos="567"/>
        </w:tabs>
        <w:spacing w:line="240" w:lineRule="auto"/>
        <w:ind w:left="567" w:hanging="567"/>
        <w:rPr>
          <w:noProof/>
          <w:szCs w:val="22"/>
          <w:lang w:val="bg-BG"/>
        </w:rPr>
      </w:pPr>
      <w:r w:rsidRPr="008C0AC3">
        <w:rPr>
          <w:b/>
          <w:noProof/>
          <w:szCs w:val="22"/>
          <w:lang w:val="bg-BG"/>
        </w:rPr>
        <w:t>9.</w:t>
      </w:r>
      <w:r w:rsidRPr="008C0AC3">
        <w:rPr>
          <w:b/>
          <w:noProof/>
          <w:szCs w:val="22"/>
          <w:lang w:val="bg-BG"/>
        </w:rPr>
        <w:tab/>
        <w:t>СПЕЦИАЛНИ УСЛОВИЯ НА СЪХРАНЕНИЕ</w:t>
      </w:r>
    </w:p>
    <w:p w:rsidR="009127D5" w:rsidRPr="008C0AC3" w:rsidRDefault="009127D5" w:rsidP="00BD73BE">
      <w:pPr>
        <w:keepNext/>
        <w:tabs>
          <w:tab w:val="clear" w:pos="567"/>
        </w:tabs>
        <w:spacing w:line="240" w:lineRule="auto"/>
        <w:ind w:left="567" w:hanging="567"/>
        <w:rPr>
          <w:noProof/>
          <w:szCs w:val="22"/>
          <w:lang w:val="bg-BG"/>
        </w:rPr>
      </w:pPr>
    </w:p>
    <w:p w:rsidR="009127D5" w:rsidRPr="008C0AC3" w:rsidRDefault="009127D5">
      <w:pPr>
        <w:tabs>
          <w:tab w:val="clear" w:pos="567"/>
        </w:tabs>
        <w:spacing w:line="240" w:lineRule="auto"/>
        <w:ind w:left="567" w:hanging="567"/>
        <w:rPr>
          <w:lang w:val="bg-BG"/>
        </w:rPr>
      </w:pPr>
      <w:r w:rsidRPr="008C0AC3">
        <w:rPr>
          <w:lang w:val="bg-BG"/>
        </w:rPr>
        <w:t>Съхранявайте в хладилник при температура (</w:t>
      </w:r>
      <w:smartTag w:uri="urn:schemas-microsoft-com:office:smarttags" w:element="metricconverter">
        <w:smartTagPr>
          <w:attr w:name="ProductID" w:val="2ﾰC"/>
        </w:smartTagPr>
        <w:r w:rsidRPr="008C0AC3">
          <w:rPr>
            <w:lang w:val="bg-BG"/>
          </w:rPr>
          <w:t>2°</w:t>
        </w:r>
        <w:r w:rsidRPr="008C0AC3">
          <w:t>C</w:t>
        </w:r>
      </w:smartTag>
      <w:r w:rsidRPr="008C0AC3">
        <w:rPr>
          <w:lang w:val="bg-BG"/>
        </w:rPr>
        <w:t xml:space="preserve"> - </w:t>
      </w:r>
      <w:smartTag w:uri="urn:schemas-microsoft-com:office:smarttags" w:element="metricconverter">
        <w:smartTagPr>
          <w:attr w:name="ProductID" w:val="8ﾰC"/>
        </w:smartTagPr>
        <w:r w:rsidRPr="008C0AC3">
          <w:rPr>
            <w:lang w:val="bg-BG"/>
          </w:rPr>
          <w:t>8°</w:t>
        </w:r>
        <w:r w:rsidRPr="008C0AC3">
          <w:t>C</w:t>
        </w:r>
      </w:smartTag>
      <w:r w:rsidRPr="008C0AC3">
        <w:rPr>
          <w:lang w:val="bg-BG"/>
        </w:rPr>
        <w:t>).</w:t>
      </w:r>
    </w:p>
    <w:p w:rsidR="009127D5" w:rsidRPr="008C0AC3" w:rsidRDefault="009127D5">
      <w:pPr>
        <w:tabs>
          <w:tab w:val="clear" w:pos="567"/>
        </w:tabs>
        <w:spacing w:line="240" w:lineRule="auto"/>
        <w:ind w:left="567" w:hanging="567"/>
        <w:rPr>
          <w:lang w:val="bg-BG"/>
        </w:rPr>
      </w:pPr>
      <w:r w:rsidRPr="008C0AC3">
        <w:rPr>
          <w:lang w:val="bg-BG"/>
        </w:rPr>
        <w:t>Не замразявайте. Не излагайте на прекомерна топлина или пряка слънчева светлина.</w:t>
      </w:r>
    </w:p>
    <w:p w:rsidR="009127D5" w:rsidRPr="008C0AC3" w:rsidRDefault="009127D5">
      <w:pPr>
        <w:tabs>
          <w:tab w:val="clear" w:pos="567"/>
        </w:tabs>
        <w:spacing w:line="240" w:lineRule="auto"/>
        <w:rPr>
          <w:szCs w:val="22"/>
          <w:lang w:val="bg-BG"/>
        </w:rPr>
      </w:pPr>
      <w:r w:rsidRPr="008C0AC3">
        <w:rPr>
          <w:szCs w:val="22"/>
          <w:lang w:val="bg-BG"/>
        </w:rPr>
        <w:t xml:space="preserve">След първата употреба флаконът трябва да се използва в течение до 28 дни. Флаконите, които са в </w:t>
      </w:r>
      <w:r w:rsidR="00BC7AC1">
        <w:rPr>
          <w:szCs w:val="22"/>
          <w:lang w:val="bg-BG"/>
        </w:rPr>
        <w:t xml:space="preserve">период на </w:t>
      </w:r>
      <w:r w:rsidRPr="008C0AC3">
        <w:rPr>
          <w:szCs w:val="22"/>
          <w:lang w:val="bg-BG"/>
        </w:rPr>
        <w:t>употреба, трябва да се съхраняват под 30</w:t>
      </w:r>
      <w:r w:rsidRPr="008C0AC3">
        <w:rPr>
          <w:bCs/>
          <w:szCs w:val="22"/>
          <w:lang w:val="bg-BG"/>
        </w:rPr>
        <w:t>°</w:t>
      </w:r>
      <w:r w:rsidRPr="008C0AC3">
        <w:rPr>
          <w:szCs w:val="22"/>
          <w:lang w:val="bg-BG"/>
        </w:rPr>
        <w:t>С.</w:t>
      </w:r>
    </w:p>
    <w:p w:rsidR="009127D5" w:rsidRPr="008C0AC3" w:rsidRDefault="009127D5">
      <w:pPr>
        <w:tabs>
          <w:tab w:val="clear" w:pos="567"/>
        </w:tabs>
        <w:spacing w:line="240" w:lineRule="auto"/>
        <w:rPr>
          <w:szCs w:val="22"/>
          <w:lang w:val="bg-BG"/>
        </w:rPr>
      </w:pPr>
    </w:p>
    <w:p w:rsidR="009127D5" w:rsidRPr="008C0AC3" w:rsidRDefault="009127D5">
      <w:pPr>
        <w:tabs>
          <w:tab w:val="clear" w:pos="567"/>
        </w:tabs>
        <w:spacing w:line="240" w:lineRule="auto"/>
        <w:ind w:left="567" w:hanging="567"/>
        <w:rPr>
          <w:noProof/>
          <w:szCs w:val="22"/>
          <w:lang w:val="bg-BG"/>
        </w:rPr>
      </w:pPr>
    </w:p>
    <w:p w:rsidR="009127D5" w:rsidRPr="008C0AC3" w:rsidRDefault="009127D5" w:rsidP="00BD73BE">
      <w:pPr>
        <w:keepNext/>
        <w:pBdr>
          <w:top w:val="single" w:sz="4" w:space="1" w:color="auto"/>
          <w:left w:val="single" w:sz="4" w:space="4" w:color="auto"/>
          <w:bottom w:val="single" w:sz="4" w:space="1" w:color="auto"/>
          <w:right w:val="single" w:sz="4" w:space="4" w:color="auto"/>
        </w:pBdr>
        <w:tabs>
          <w:tab w:val="clear" w:pos="567"/>
        </w:tabs>
        <w:spacing w:line="240" w:lineRule="auto"/>
        <w:ind w:left="567" w:hanging="567"/>
        <w:rPr>
          <w:b/>
          <w:noProof/>
          <w:szCs w:val="22"/>
          <w:lang w:val="bg-BG"/>
        </w:rPr>
      </w:pPr>
      <w:r w:rsidRPr="008C0AC3">
        <w:rPr>
          <w:b/>
          <w:noProof/>
          <w:szCs w:val="22"/>
          <w:lang w:val="bg-BG"/>
        </w:rPr>
        <w:t>10.</w:t>
      </w:r>
      <w:r w:rsidRPr="008C0AC3">
        <w:rPr>
          <w:b/>
          <w:noProof/>
          <w:szCs w:val="22"/>
          <w:lang w:val="bg-BG"/>
        </w:rPr>
        <w:tab/>
        <w:t>СПЕЦИАЛНИ ПРЕДПАЗНИ МЕРКИ ПРИ ИЗХВЪРЛЯНЕ НА НЕИЗПОЛЗВАНА ЧАСТ ОТ ЛЕКАРСТВЕНИТЕ ПРОДУКТИ ИЛИ ОТПАДЪЧНИ МАТЕРИАЛИ ОТ ТЯХ, АКО СЕ ИЗИСКВАТ ТАКИВА</w:t>
      </w:r>
    </w:p>
    <w:p w:rsidR="009127D5" w:rsidRPr="008C0AC3" w:rsidRDefault="009127D5" w:rsidP="00BD73BE">
      <w:pPr>
        <w:keepNext/>
        <w:tabs>
          <w:tab w:val="clear" w:pos="567"/>
        </w:tabs>
        <w:spacing w:line="240" w:lineRule="auto"/>
        <w:ind w:left="567" w:hanging="567"/>
        <w:rPr>
          <w:noProof/>
          <w:szCs w:val="22"/>
          <w:lang w:val="bg-BG"/>
        </w:rPr>
      </w:pPr>
    </w:p>
    <w:p w:rsidR="009127D5" w:rsidRPr="008C0AC3" w:rsidRDefault="009127D5">
      <w:pPr>
        <w:tabs>
          <w:tab w:val="clear" w:pos="567"/>
        </w:tabs>
        <w:spacing w:line="240" w:lineRule="auto"/>
        <w:ind w:left="567" w:hanging="567"/>
        <w:rPr>
          <w:noProof/>
          <w:szCs w:val="22"/>
          <w:lang w:val="bg-BG"/>
        </w:rPr>
      </w:pPr>
    </w:p>
    <w:p w:rsidR="009127D5" w:rsidRPr="008C0AC3" w:rsidRDefault="009127D5" w:rsidP="00BD73BE">
      <w:pPr>
        <w:keepNext/>
        <w:pBdr>
          <w:top w:val="single" w:sz="4" w:space="1" w:color="auto"/>
          <w:left w:val="single" w:sz="4" w:space="4" w:color="auto"/>
          <w:bottom w:val="single" w:sz="4" w:space="1" w:color="auto"/>
          <w:right w:val="single" w:sz="4" w:space="4" w:color="auto"/>
        </w:pBdr>
        <w:tabs>
          <w:tab w:val="clear" w:pos="567"/>
        </w:tabs>
        <w:spacing w:line="240" w:lineRule="auto"/>
        <w:ind w:left="567" w:hanging="567"/>
        <w:rPr>
          <w:b/>
          <w:noProof/>
          <w:szCs w:val="22"/>
          <w:lang w:val="bg-BG"/>
        </w:rPr>
      </w:pPr>
      <w:r w:rsidRPr="008C0AC3">
        <w:rPr>
          <w:b/>
          <w:noProof/>
          <w:szCs w:val="22"/>
          <w:lang w:val="bg-BG"/>
        </w:rPr>
        <w:t>11.</w:t>
      </w:r>
      <w:r w:rsidRPr="008C0AC3">
        <w:rPr>
          <w:b/>
          <w:noProof/>
          <w:szCs w:val="22"/>
          <w:lang w:val="bg-BG"/>
        </w:rPr>
        <w:tab/>
        <w:t>ИМЕ И АДРЕС НА ПРИТЕЖАТЕЛЯ НА РАЗРЕШЕНИЕТО ЗА УПОТРЕБА</w:t>
      </w:r>
    </w:p>
    <w:p w:rsidR="009127D5" w:rsidRPr="008C0AC3" w:rsidRDefault="009127D5" w:rsidP="00BD73BE">
      <w:pPr>
        <w:keepNext/>
        <w:tabs>
          <w:tab w:val="clear" w:pos="567"/>
        </w:tabs>
        <w:spacing w:line="240" w:lineRule="auto"/>
        <w:ind w:left="567" w:hanging="567"/>
        <w:rPr>
          <w:noProof/>
          <w:szCs w:val="22"/>
          <w:lang w:val="bg-BG"/>
        </w:rPr>
      </w:pPr>
    </w:p>
    <w:p w:rsidR="009127D5" w:rsidRPr="008C0AC3" w:rsidRDefault="009127D5">
      <w:pPr>
        <w:tabs>
          <w:tab w:val="clear" w:pos="567"/>
        </w:tabs>
        <w:spacing w:line="240" w:lineRule="auto"/>
        <w:ind w:left="567" w:hanging="567"/>
        <w:rPr>
          <w:noProof/>
          <w:szCs w:val="22"/>
          <w:lang w:val="bg-BG"/>
        </w:rPr>
      </w:pPr>
      <w:r w:rsidRPr="008C0AC3">
        <w:rPr>
          <w:noProof/>
          <w:szCs w:val="22"/>
          <w:lang w:val="da-DK"/>
        </w:rPr>
        <w:t>Eli</w:t>
      </w:r>
      <w:r w:rsidRPr="008C0AC3">
        <w:rPr>
          <w:noProof/>
          <w:szCs w:val="22"/>
          <w:lang w:val="bg-BG"/>
        </w:rPr>
        <w:t xml:space="preserve"> </w:t>
      </w:r>
      <w:r w:rsidRPr="008C0AC3">
        <w:rPr>
          <w:noProof/>
          <w:szCs w:val="22"/>
          <w:lang w:val="da-DK"/>
        </w:rPr>
        <w:t>Lilly</w:t>
      </w:r>
      <w:r w:rsidRPr="008C0AC3">
        <w:rPr>
          <w:noProof/>
          <w:szCs w:val="22"/>
          <w:lang w:val="bg-BG"/>
        </w:rPr>
        <w:t xml:space="preserve"> </w:t>
      </w:r>
      <w:r w:rsidRPr="008C0AC3">
        <w:rPr>
          <w:noProof/>
          <w:szCs w:val="22"/>
          <w:lang w:val="da-DK"/>
        </w:rPr>
        <w:t>Nederland</w:t>
      </w:r>
      <w:r w:rsidRPr="008C0AC3">
        <w:rPr>
          <w:noProof/>
          <w:szCs w:val="22"/>
          <w:lang w:val="bg-BG"/>
        </w:rPr>
        <w:t xml:space="preserve"> </w:t>
      </w:r>
      <w:r w:rsidRPr="008C0AC3">
        <w:rPr>
          <w:noProof/>
          <w:szCs w:val="22"/>
          <w:lang w:val="da-DK"/>
        </w:rPr>
        <w:t>B</w:t>
      </w:r>
      <w:r w:rsidRPr="008C0AC3">
        <w:rPr>
          <w:noProof/>
          <w:szCs w:val="22"/>
          <w:lang w:val="bg-BG"/>
        </w:rPr>
        <w:t>.</w:t>
      </w:r>
      <w:r w:rsidRPr="008C0AC3">
        <w:rPr>
          <w:noProof/>
          <w:szCs w:val="22"/>
          <w:lang w:val="da-DK"/>
        </w:rPr>
        <w:t>V</w:t>
      </w:r>
      <w:r w:rsidRPr="008C0AC3">
        <w:rPr>
          <w:noProof/>
          <w:szCs w:val="22"/>
          <w:lang w:val="bg-BG"/>
        </w:rPr>
        <w:t>.</w:t>
      </w:r>
    </w:p>
    <w:p w:rsidR="00785ABD" w:rsidRPr="008C0AC3" w:rsidRDefault="00BF51BD">
      <w:pPr>
        <w:tabs>
          <w:tab w:val="clear" w:pos="567"/>
        </w:tabs>
        <w:spacing w:line="240" w:lineRule="auto"/>
        <w:ind w:left="567" w:hanging="567"/>
        <w:rPr>
          <w:noProof/>
          <w:szCs w:val="22"/>
          <w:lang w:val="bg-BG"/>
        </w:rPr>
      </w:pPr>
      <w:r w:rsidRPr="008C0AC3">
        <w:rPr>
          <w:noProof/>
          <w:szCs w:val="22"/>
          <w:lang w:val="da-DK"/>
        </w:rPr>
        <w:t>Papendorpseweg</w:t>
      </w:r>
      <w:r w:rsidRPr="0028363F">
        <w:rPr>
          <w:noProof/>
          <w:szCs w:val="22"/>
          <w:lang w:val="bg-BG"/>
        </w:rPr>
        <w:t xml:space="preserve"> 83, 3528 </w:t>
      </w:r>
      <w:r w:rsidRPr="008C0AC3">
        <w:rPr>
          <w:noProof/>
          <w:szCs w:val="22"/>
          <w:lang w:val="da-DK"/>
        </w:rPr>
        <w:t>BJ</w:t>
      </w:r>
      <w:r w:rsidRPr="0028363F">
        <w:rPr>
          <w:noProof/>
          <w:szCs w:val="22"/>
          <w:lang w:val="bg-BG"/>
        </w:rPr>
        <w:t xml:space="preserve"> </w:t>
      </w:r>
      <w:r w:rsidRPr="008C0AC3">
        <w:rPr>
          <w:noProof/>
          <w:szCs w:val="22"/>
          <w:lang w:val="da-DK"/>
        </w:rPr>
        <w:t>Utrecht</w:t>
      </w:r>
    </w:p>
    <w:p w:rsidR="009127D5" w:rsidRPr="008C0AC3" w:rsidRDefault="00B14F74">
      <w:pPr>
        <w:tabs>
          <w:tab w:val="clear" w:pos="567"/>
        </w:tabs>
        <w:spacing w:line="240" w:lineRule="auto"/>
        <w:ind w:left="567" w:hanging="567"/>
        <w:rPr>
          <w:noProof/>
          <w:szCs w:val="22"/>
          <w:lang w:val="bg-BG"/>
        </w:rPr>
      </w:pPr>
      <w:r w:rsidRPr="008C0AC3">
        <w:rPr>
          <w:noProof/>
          <w:szCs w:val="22"/>
          <w:lang w:val="bg-BG"/>
        </w:rPr>
        <w:t>Нидерландия</w:t>
      </w:r>
    </w:p>
    <w:p w:rsidR="009127D5" w:rsidRPr="008C0AC3" w:rsidRDefault="009127D5">
      <w:pPr>
        <w:tabs>
          <w:tab w:val="clear" w:pos="567"/>
        </w:tabs>
        <w:spacing w:line="240" w:lineRule="auto"/>
        <w:ind w:left="567" w:hanging="567"/>
        <w:rPr>
          <w:noProof/>
          <w:szCs w:val="22"/>
          <w:lang w:val="bg-BG"/>
        </w:rPr>
      </w:pPr>
    </w:p>
    <w:p w:rsidR="009127D5" w:rsidRPr="008C0AC3" w:rsidRDefault="009127D5">
      <w:pPr>
        <w:tabs>
          <w:tab w:val="clear" w:pos="567"/>
        </w:tabs>
        <w:spacing w:line="240" w:lineRule="auto"/>
        <w:ind w:left="567" w:hanging="567"/>
        <w:rPr>
          <w:noProof/>
          <w:szCs w:val="22"/>
          <w:lang w:val="bg-BG"/>
        </w:rPr>
      </w:pPr>
    </w:p>
    <w:p w:rsidR="009127D5" w:rsidRPr="008C0AC3" w:rsidRDefault="009127D5" w:rsidP="00BD73BE">
      <w:pPr>
        <w:keepNext/>
        <w:pBdr>
          <w:top w:val="single" w:sz="4" w:space="1" w:color="auto"/>
          <w:left w:val="single" w:sz="4" w:space="4" w:color="auto"/>
          <w:bottom w:val="single" w:sz="4" w:space="1" w:color="auto"/>
          <w:right w:val="single" w:sz="4" w:space="4" w:color="auto"/>
        </w:pBdr>
        <w:tabs>
          <w:tab w:val="clear" w:pos="567"/>
        </w:tabs>
        <w:spacing w:line="240" w:lineRule="auto"/>
        <w:ind w:left="567" w:hanging="567"/>
        <w:rPr>
          <w:noProof/>
          <w:szCs w:val="22"/>
          <w:lang w:val="bg-BG"/>
        </w:rPr>
      </w:pPr>
      <w:r w:rsidRPr="008C0AC3">
        <w:rPr>
          <w:b/>
          <w:noProof/>
          <w:szCs w:val="22"/>
          <w:lang w:val="bg-BG"/>
        </w:rPr>
        <w:t>12.</w:t>
      </w:r>
      <w:r w:rsidRPr="008C0AC3">
        <w:rPr>
          <w:b/>
          <w:noProof/>
          <w:szCs w:val="22"/>
          <w:lang w:val="bg-BG"/>
        </w:rPr>
        <w:tab/>
        <w:t>НОМЕР</w:t>
      </w:r>
      <w:r w:rsidR="00595277">
        <w:rPr>
          <w:b/>
          <w:noProof/>
          <w:szCs w:val="22"/>
          <w:lang w:val="bg-BG"/>
        </w:rPr>
        <w:t>А</w:t>
      </w:r>
      <w:r w:rsidRPr="008C0AC3">
        <w:rPr>
          <w:b/>
          <w:noProof/>
          <w:szCs w:val="22"/>
          <w:lang w:val="bg-BG"/>
        </w:rPr>
        <w:t xml:space="preserve"> НА РАЗРЕШЕНИЕТО ЗА УПОТРЕБА</w:t>
      </w:r>
    </w:p>
    <w:p w:rsidR="009127D5" w:rsidRPr="008C0AC3" w:rsidRDefault="009127D5" w:rsidP="00BD73BE">
      <w:pPr>
        <w:keepNext/>
        <w:tabs>
          <w:tab w:val="clear" w:pos="567"/>
        </w:tabs>
        <w:spacing w:line="240" w:lineRule="auto"/>
        <w:ind w:left="567" w:hanging="567"/>
        <w:rPr>
          <w:noProof/>
          <w:szCs w:val="22"/>
          <w:lang w:val="bg-BG"/>
        </w:rPr>
      </w:pPr>
    </w:p>
    <w:p w:rsidR="009127D5" w:rsidRPr="008C0AC3" w:rsidRDefault="009127D5">
      <w:pPr>
        <w:pStyle w:val="BodyText3"/>
        <w:tabs>
          <w:tab w:val="clear" w:pos="567"/>
        </w:tabs>
        <w:spacing w:line="240" w:lineRule="auto"/>
        <w:jc w:val="left"/>
        <w:rPr>
          <w:lang w:val="bg-BG"/>
        </w:rPr>
      </w:pPr>
      <w:r w:rsidRPr="008C0AC3">
        <w:rPr>
          <w:lang w:val="fr-FR"/>
        </w:rPr>
        <w:t>EU</w:t>
      </w:r>
      <w:r w:rsidRPr="008C0AC3">
        <w:rPr>
          <w:lang w:val="bg-BG"/>
        </w:rPr>
        <w:t>/1/96/007/002</w:t>
      </w:r>
    </w:p>
    <w:p w:rsidR="00070E48" w:rsidRPr="00EA2766" w:rsidRDefault="00070E48" w:rsidP="00070E48">
      <w:pPr>
        <w:tabs>
          <w:tab w:val="clear" w:pos="567"/>
        </w:tabs>
        <w:spacing w:line="240" w:lineRule="auto"/>
        <w:rPr>
          <w:lang w:val="ru-RU"/>
        </w:rPr>
      </w:pPr>
      <w:r w:rsidRPr="008C0AC3">
        <w:rPr>
          <w:highlight w:val="lightGray"/>
        </w:rPr>
        <w:t>EU</w:t>
      </w:r>
      <w:r w:rsidRPr="00EA2766">
        <w:rPr>
          <w:highlight w:val="lightGray"/>
          <w:lang w:val="ru-RU"/>
        </w:rPr>
        <w:t>/1/96/007/020</w:t>
      </w:r>
    </w:p>
    <w:p w:rsidR="009127D5" w:rsidRPr="000B1664" w:rsidRDefault="009127D5">
      <w:pPr>
        <w:tabs>
          <w:tab w:val="clear" w:pos="567"/>
        </w:tabs>
        <w:spacing w:line="240" w:lineRule="auto"/>
        <w:rPr>
          <w:szCs w:val="22"/>
          <w:lang w:val="bg-BG"/>
        </w:rPr>
      </w:pPr>
    </w:p>
    <w:p w:rsidR="009127D5" w:rsidRPr="000A1087" w:rsidRDefault="009127D5">
      <w:pPr>
        <w:tabs>
          <w:tab w:val="clear" w:pos="567"/>
        </w:tabs>
        <w:spacing w:line="240" w:lineRule="auto"/>
        <w:ind w:left="567" w:hanging="567"/>
        <w:rPr>
          <w:noProof/>
          <w:szCs w:val="22"/>
          <w:lang w:val="bg-BG"/>
        </w:rPr>
      </w:pPr>
    </w:p>
    <w:p w:rsidR="009127D5" w:rsidRPr="0033727C" w:rsidRDefault="009127D5" w:rsidP="00BD73BE">
      <w:pPr>
        <w:keepNext/>
        <w:pBdr>
          <w:top w:val="single" w:sz="4" w:space="1" w:color="auto"/>
          <w:left w:val="single" w:sz="4" w:space="4" w:color="auto"/>
          <w:bottom w:val="single" w:sz="4" w:space="1" w:color="auto"/>
          <w:right w:val="single" w:sz="4" w:space="4" w:color="auto"/>
        </w:pBdr>
        <w:tabs>
          <w:tab w:val="clear" w:pos="567"/>
        </w:tabs>
        <w:spacing w:line="240" w:lineRule="auto"/>
        <w:ind w:left="567" w:hanging="567"/>
        <w:rPr>
          <w:noProof/>
          <w:szCs w:val="22"/>
          <w:lang w:val="bg-BG"/>
        </w:rPr>
      </w:pPr>
      <w:r w:rsidRPr="00DB3F95">
        <w:rPr>
          <w:b/>
          <w:noProof/>
          <w:szCs w:val="22"/>
          <w:lang w:val="bg-BG"/>
        </w:rPr>
        <w:t>13.</w:t>
      </w:r>
      <w:r w:rsidRPr="00DB3F95">
        <w:rPr>
          <w:b/>
          <w:noProof/>
          <w:szCs w:val="22"/>
          <w:lang w:val="bg-BG"/>
        </w:rPr>
        <w:tab/>
        <w:t>ПАРТИДЕН НОМЕР</w:t>
      </w:r>
    </w:p>
    <w:p w:rsidR="009127D5" w:rsidRPr="00A27885" w:rsidRDefault="009127D5" w:rsidP="00BD73BE">
      <w:pPr>
        <w:keepNext/>
        <w:tabs>
          <w:tab w:val="clear" w:pos="567"/>
        </w:tabs>
        <w:spacing w:line="240" w:lineRule="auto"/>
        <w:ind w:left="567" w:hanging="567"/>
        <w:rPr>
          <w:noProof/>
          <w:szCs w:val="22"/>
          <w:lang w:val="bg-BG"/>
        </w:rPr>
      </w:pPr>
    </w:p>
    <w:p w:rsidR="009127D5" w:rsidRPr="00071540" w:rsidRDefault="009127D5">
      <w:pPr>
        <w:tabs>
          <w:tab w:val="clear" w:pos="567"/>
        </w:tabs>
        <w:spacing w:line="240" w:lineRule="auto"/>
        <w:ind w:left="567" w:hanging="567"/>
        <w:rPr>
          <w:noProof/>
          <w:szCs w:val="22"/>
          <w:lang w:val="bg-BG"/>
        </w:rPr>
      </w:pPr>
      <w:r w:rsidRPr="00071540">
        <w:rPr>
          <w:noProof/>
          <w:szCs w:val="22"/>
          <w:lang w:val="bg-BG"/>
        </w:rPr>
        <w:t>Партида №</w:t>
      </w:r>
    </w:p>
    <w:p w:rsidR="009127D5" w:rsidRPr="006A71FE" w:rsidRDefault="009127D5">
      <w:pPr>
        <w:tabs>
          <w:tab w:val="clear" w:pos="567"/>
        </w:tabs>
        <w:spacing w:line="240" w:lineRule="auto"/>
        <w:ind w:left="567" w:hanging="567"/>
        <w:rPr>
          <w:noProof/>
          <w:szCs w:val="22"/>
          <w:lang w:val="bg-BG"/>
        </w:rPr>
      </w:pPr>
    </w:p>
    <w:p w:rsidR="009127D5" w:rsidRPr="00ED406F" w:rsidRDefault="009127D5">
      <w:pPr>
        <w:tabs>
          <w:tab w:val="clear" w:pos="567"/>
        </w:tabs>
        <w:spacing w:line="240" w:lineRule="auto"/>
        <w:ind w:left="567" w:hanging="567"/>
        <w:rPr>
          <w:noProof/>
          <w:szCs w:val="22"/>
          <w:lang w:val="bg-BG"/>
        </w:rPr>
      </w:pPr>
    </w:p>
    <w:p w:rsidR="009127D5" w:rsidRPr="00390B49" w:rsidRDefault="009127D5" w:rsidP="00BD73BE">
      <w:pPr>
        <w:keepNext/>
        <w:pBdr>
          <w:top w:val="single" w:sz="4" w:space="1" w:color="auto"/>
          <w:left w:val="single" w:sz="4" w:space="4" w:color="auto"/>
          <w:bottom w:val="single" w:sz="4" w:space="1" w:color="auto"/>
          <w:right w:val="single" w:sz="4" w:space="4" w:color="auto"/>
        </w:pBdr>
        <w:tabs>
          <w:tab w:val="clear" w:pos="567"/>
        </w:tabs>
        <w:spacing w:line="240" w:lineRule="auto"/>
        <w:ind w:left="567" w:hanging="567"/>
        <w:rPr>
          <w:noProof/>
          <w:szCs w:val="22"/>
          <w:lang w:val="bg-BG"/>
        </w:rPr>
      </w:pPr>
      <w:r w:rsidRPr="00DC6A6E">
        <w:rPr>
          <w:b/>
          <w:noProof/>
          <w:szCs w:val="22"/>
          <w:lang w:val="bg-BG"/>
        </w:rPr>
        <w:t>14.</w:t>
      </w:r>
      <w:r w:rsidRPr="00DC6A6E">
        <w:rPr>
          <w:b/>
          <w:noProof/>
          <w:szCs w:val="22"/>
          <w:lang w:val="bg-BG"/>
        </w:rPr>
        <w:tab/>
        <w:t xml:space="preserve">НАЧИН НА </w:t>
      </w:r>
      <w:r w:rsidRPr="0031127B">
        <w:rPr>
          <w:b/>
          <w:noProof/>
          <w:szCs w:val="22"/>
          <w:lang w:val="bg-BG"/>
        </w:rPr>
        <w:t>ОТПУСКАНЕ</w:t>
      </w:r>
    </w:p>
    <w:p w:rsidR="009127D5" w:rsidRPr="003321AE" w:rsidRDefault="009127D5" w:rsidP="00BD73BE">
      <w:pPr>
        <w:keepNext/>
        <w:tabs>
          <w:tab w:val="clear" w:pos="567"/>
        </w:tabs>
        <w:spacing w:line="240" w:lineRule="auto"/>
        <w:ind w:left="567" w:hanging="567"/>
        <w:rPr>
          <w:noProof/>
          <w:szCs w:val="22"/>
          <w:lang w:val="bg-BG"/>
        </w:rPr>
      </w:pPr>
    </w:p>
    <w:p w:rsidR="009127D5" w:rsidRPr="00656EEA" w:rsidRDefault="009127D5">
      <w:pPr>
        <w:tabs>
          <w:tab w:val="clear" w:pos="567"/>
        </w:tabs>
        <w:spacing w:line="240" w:lineRule="auto"/>
        <w:ind w:left="567" w:hanging="567"/>
        <w:rPr>
          <w:noProof/>
          <w:szCs w:val="22"/>
          <w:lang w:val="bg-BG"/>
        </w:rPr>
      </w:pPr>
    </w:p>
    <w:p w:rsidR="009127D5" w:rsidRPr="007D2258" w:rsidRDefault="009127D5" w:rsidP="00BD73BE">
      <w:pPr>
        <w:keepNext/>
        <w:pBdr>
          <w:top w:val="single" w:sz="4" w:space="1" w:color="auto"/>
          <w:left w:val="single" w:sz="4" w:space="4" w:color="auto"/>
          <w:bottom w:val="single" w:sz="4" w:space="1" w:color="auto"/>
          <w:right w:val="single" w:sz="4" w:space="4" w:color="auto"/>
        </w:pBdr>
        <w:tabs>
          <w:tab w:val="clear" w:pos="567"/>
        </w:tabs>
        <w:spacing w:line="240" w:lineRule="auto"/>
        <w:ind w:left="567" w:hanging="567"/>
        <w:rPr>
          <w:noProof/>
          <w:szCs w:val="22"/>
          <w:lang w:val="bg-BG"/>
        </w:rPr>
      </w:pPr>
      <w:r w:rsidRPr="00BA0E4D">
        <w:rPr>
          <w:b/>
          <w:noProof/>
          <w:szCs w:val="22"/>
          <w:lang w:val="bg-BG"/>
        </w:rPr>
        <w:t>15.</w:t>
      </w:r>
      <w:r w:rsidRPr="00BA0E4D">
        <w:rPr>
          <w:b/>
          <w:noProof/>
          <w:szCs w:val="22"/>
          <w:lang w:val="bg-BG"/>
        </w:rPr>
        <w:tab/>
        <w:t>УКАЗАНИЯ ЗА УПОТРЕБА</w:t>
      </w:r>
    </w:p>
    <w:p w:rsidR="009127D5" w:rsidRPr="0035089B" w:rsidRDefault="009127D5" w:rsidP="00BD73BE">
      <w:pPr>
        <w:keepNext/>
        <w:tabs>
          <w:tab w:val="clear" w:pos="567"/>
        </w:tabs>
        <w:spacing w:line="240" w:lineRule="auto"/>
        <w:ind w:left="567" w:hanging="567"/>
        <w:rPr>
          <w:szCs w:val="22"/>
          <w:highlight w:val="lightGray"/>
          <w:lang w:val="bg-BG"/>
        </w:rPr>
      </w:pPr>
    </w:p>
    <w:p w:rsidR="009127D5" w:rsidRPr="00363751" w:rsidRDefault="009127D5">
      <w:pPr>
        <w:tabs>
          <w:tab w:val="clear" w:pos="567"/>
        </w:tabs>
        <w:spacing w:line="240" w:lineRule="auto"/>
        <w:ind w:left="567" w:hanging="567"/>
        <w:rPr>
          <w:noProof/>
          <w:szCs w:val="22"/>
          <w:lang w:val="bg-BG"/>
        </w:rPr>
      </w:pPr>
    </w:p>
    <w:p w:rsidR="009127D5" w:rsidRPr="00B430A0" w:rsidRDefault="009127D5" w:rsidP="00BD73BE">
      <w:pPr>
        <w:keepNext/>
        <w:pBdr>
          <w:top w:val="single" w:sz="4" w:space="1" w:color="auto"/>
          <w:left w:val="single" w:sz="4" w:space="4" w:color="auto"/>
          <w:bottom w:val="single" w:sz="4" w:space="1" w:color="auto"/>
          <w:right w:val="single" w:sz="4" w:space="4" w:color="auto"/>
        </w:pBdr>
        <w:tabs>
          <w:tab w:val="clear" w:pos="567"/>
        </w:tabs>
        <w:spacing w:line="240" w:lineRule="auto"/>
        <w:ind w:left="567" w:hanging="567"/>
        <w:rPr>
          <w:highlight w:val="lightGray"/>
          <w:lang w:val="bg-BG"/>
        </w:rPr>
      </w:pPr>
      <w:r w:rsidRPr="00B430A0">
        <w:rPr>
          <w:b/>
          <w:noProof/>
          <w:szCs w:val="22"/>
          <w:lang w:val="bg-BG"/>
        </w:rPr>
        <w:t>16.</w:t>
      </w:r>
      <w:r w:rsidRPr="00B430A0">
        <w:rPr>
          <w:b/>
          <w:noProof/>
          <w:szCs w:val="22"/>
          <w:lang w:val="bg-BG"/>
        </w:rPr>
        <w:tab/>
        <w:t>ИНФОРМАЦИЯ НА БРАЙЛОВА АЗБУКА</w:t>
      </w:r>
    </w:p>
    <w:p w:rsidR="009127D5" w:rsidRPr="00333E40" w:rsidRDefault="009127D5" w:rsidP="00BD73BE">
      <w:pPr>
        <w:pStyle w:val="EndnoteText"/>
        <w:keepNext/>
        <w:tabs>
          <w:tab w:val="clear" w:pos="567"/>
        </w:tabs>
        <w:rPr>
          <w:rStyle w:val="CommentReference"/>
          <w:sz w:val="22"/>
          <w:lang w:val="bg-BG"/>
        </w:rPr>
      </w:pPr>
    </w:p>
    <w:p w:rsidR="00070E48" w:rsidRPr="00C27403" w:rsidRDefault="00070E48" w:rsidP="00070E48">
      <w:pPr>
        <w:spacing w:line="240" w:lineRule="auto"/>
        <w:rPr>
          <w:szCs w:val="22"/>
          <w:lang w:val="ru-RU"/>
        </w:rPr>
      </w:pPr>
    </w:p>
    <w:p w:rsidR="00070E48" w:rsidRPr="008C0AC3" w:rsidRDefault="00070E48" w:rsidP="00070E48">
      <w:pPr>
        <w:keepNext/>
        <w:pBdr>
          <w:top w:val="single" w:sz="4" w:space="1" w:color="auto"/>
          <w:left w:val="single" w:sz="4" w:space="4" w:color="auto"/>
          <w:bottom w:val="single" w:sz="4" w:space="1" w:color="auto"/>
          <w:right w:val="single" w:sz="4" w:space="4" w:color="auto"/>
        </w:pBdr>
        <w:spacing w:line="240" w:lineRule="auto"/>
        <w:outlineLvl w:val="0"/>
        <w:rPr>
          <w:i/>
          <w:noProof/>
          <w:lang w:val="ru-RU"/>
        </w:rPr>
      </w:pPr>
      <w:r w:rsidRPr="008E506A">
        <w:rPr>
          <w:b/>
          <w:noProof/>
          <w:lang w:val="ru-RU"/>
        </w:rPr>
        <w:t>17.</w:t>
      </w:r>
      <w:r w:rsidRPr="008E506A">
        <w:rPr>
          <w:b/>
          <w:noProof/>
          <w:lang w:val="ru-RU"/>
        </w:rPr>
        <w:tab/>
        <w:t>УНИКАЛЕН ИДЕНТИФИКАТОР — ДВУИЗМЕРЕН БАРКОД</w:t>
      </w:r>
    </w:p>
    <w:p w:rsidR="00070E48" w:rsidRPr="008C0AC3" w:rsidRDefault="00070E48" w:rsidP="00CC4C57">
      <w:pPr>
        <w:keepNext/>
        <w:tabs>
          <w:tab w:val="clear" w:pos="567"/>
        </w:tabs>
        <w:spacing w:line="240" w:lineRule="auto"/>
        <w:rPr>
          <w:noProof/>
          <w:lang w:val="ru-RU"/>
        </w:rPr>
      </w:pPr>
    </w:p>
    <w:p w:rsidR="00070E48" w:rsidRPr="008C0AC3" w:rsidRDefault="00070E48" w:rsidP="00070E48">
      <w:pPr>
        <w:spacing w:line="240" w:lineRule="auto"/>
        <w:rPr>
          <w:noProof/>
          <w:szCs w:val="22"/>
          <w:shd w:val="clear" w:color="auto" w:fill="CCCCCC"/>
          <w:lang w:val="ru-RU"/>
        </w:rPr>
      </w:pPr>
      <w:r w:rsidRPr="008C0AC3">
        <w:rPr>
          <w:noProof/>
          <w:highlight w:val="lightGray"/>
          <w:lang w:val="ru-RU"/>
        </w:rPr>
        <w:t>Двуизмерен баркод с включен уникален идентификатор</w:t>
      </w:r>
    </w:p>
    <w:p w:rsidR="00070E48" w:rsidRPr="008C0AC3" w:rsidRDefault="00070E48" w:rsidP="00070E48">
      <w:pPr>
        <w:spacing w:line="240" w:lineRule="auto"/>
        <w:rPr>
          <w:noProof/>
          <w:szCs w:val="22"/>
          <w:shd w:val="clear" w:color="auto" w:fill="CCCCCC"/>
          <w:lang w:val="ru-RU"/>
        </w:rPr>
      </w:pPr>
    </w:p>
    <w:p w:rsidR="00070E48" w:rsidRPr="008C0AC3" w:rsidRDefault="00070E48" w:rsidP="00070E48">
      <w:pPr>
        <w:spacing w:line="240" w:lineRule="auto"/>
        <w:rPr>
          <w:noProof/>
          <w:vanish/>
          <w:szCs w:val="22"/>
          <w:lang w:val="ru-RU"/>
        </w:rPr>
      </w:pPr>
    </w:p>
    <w:p w:rsidR="00070E48" w:rsidRPr="008C0AC3" w:rsidRDefault="00070E48" w:rsidP="00070E48">
      <w:pPr>
        <w:keepNext/>
        <w:pBdr>
          <w:top w:val="single" w:sz="4" w:space="1" w:color="auto"/>
          <w:left w:val="single" w:sz="4" w:space="4" w:color="auto"/>
          <w:bottom w:val="single" w:sz="4" w:space="1" w:color="auto"/>
          <w:right w:val="single" w:sz="4" w:space="4" w:color="auto"/>
        </w:pBdr>
        <w:spacing w:line="240" w:lineRule="auto"/>
        <w:outlineLvl w:val="0"/>
        <w:rPr>
          <w:i/>
          <w:noProof/>
          <w:lang w:val="ru-RU"/>
        </w:rPr>
      </w:pPr>
      <w:r w:rsidRPr="008C0AC3">
        <w:rPr>
          <w:b/>
          <w:noProof/>
          <w:lang w:val="ru-RU"/>
        </w:rPr>
        <w:t>18.</w:t>
      </w:r>
      <w:r w:rsidRPr="008C0AC3">
        <w:rPr>
          <w:b/>
          <w:noProof/>
          <w:lang w:val="ru-RU"/>
        </w:rPr>
        <w:tab/>
        <w:t>УНИКАЛЕН ИДЕНТИФИКАТОР — ДАННИ ЗА ЧЕТЕНЕ ОТ ХОРА</w:t>
      </w:r>
    </w:p>
    <w:p w:rsidR="00070E48" w:rsidRPr="008C0AC3" w:rsidRDefault="00070E48" w:rsidP="00CC4C57">
      <w:pPr>
        <w:keepNext/>
        <w:tabs>
          <w:tab w:val="clear" w:pos="567"/>
        </w:tabs>
        <w:spacing w:line="240" w:lineRule="auto"/>
        <w:rPr>
          <w:noProof/>
          <w:lang w:val="ru-RU"/>
        </w:rPr>
      </w:pPr>
    </w:p>
    <w:p w:rsidR="00070E48" w:rsidRPr="008C0AC3" w:rsidRDefault="00070E48" w:rsidP="00070E48">
      <w:pPr>
        <w:rPr>
          <w:szCs w:val="22"/>
          <w:lang w:val="ru-RU"/>
        </w:rPr>
      </w:pPr>
      <w:r w:rsidRPr="008C0AC3">
        <w:t>PC</w:t>
      </w:r>
      <w:r w:rsidRPr="008C0AC3">
        <w:rPr>
          <w:lang w:val="ru-RU"/>
        </w:rPr>
        <w:t xml:space="preserve"> </w:t>
      </w:r>
    </w:p>
    <w:p w:rsidR="00070E48" w:rsidRPr="008C0AC3" w:rsidRDefault="00070E48" w:rsidP="00070E48">
      <w:pPr>
        <w:rPr>
          <w:szCs w:val="22"/>
          <w:lang w:val="ru-RU"/>
        </w:rPr>
      </w:pPr>
      <w:r w:rsidRPr="008C0AC3">
        <w:t>SN</w:t>
      </w:r>
      <w:r w:rsidRPr="008C0AC3">
        <w:rPr>
          <w:lang w:val="ru-RU"/>
        </w:rPr>
        <w:t xml:space="preserve"> </w:t>
      </w:r>
    </w:p>
    <w:p w:rsidR="00070E48" w:rsidRPr="00656EEA" w:rsidRDefault="00070E48" w:rsidP="00070E48">
      <w:pPr>
        <w:rPr>
          <w:szCs w:val="22"/>
          <w:lang w:val="ru-RU"/>
        </w:rPr>
      </w:pPr>
      <w:r w:rsidRPr="00EA2766">
        <w:t>NN</w:t>
      </w:r>
      <w:r w:rsidRPr="00EA2766">
        <w:rPr>
          <w:lang w:val="ru-RU"/>
        </w:rPr>
        <w:t xml:space="preserve"> </w:t>
      </w:r>
    </w:p>
    <w:p w:rsidR="00070E48" w:rsidRPr="003B2B0B" w:rsidRDefault="00070E48">
      <w:pPr>
        <w:shd w:val="clear" w:color="auto" w:fill="FFFFFF"/>
        <w:tabs>
          <w:tab w:val="clear" w:pos="567"/>
        </w:tabs>
        <w:spacing w:line="240" w:lineRule="auto"/>
        <w:rPr>
          <w:lang w:val="bg-BG"/>
        </w:rPr>
      </w:pPr>
    </w:p>
    <w:p w:rsidR="00C3380D" w:rsidRDefault="009127D5" w:rsidP="00C3380D">
      <w:pPr>
        <w:shd w:val="clear" w:color="auto" w:fill="FFFFFF"/>
        <w:tabs>
          <w:tab w:val="clear" w:pos="567"/>
        </w:tabs>
        <w:spacing w:line="240" w:lineRule="auto"/>
        <w:rPr>
          <w:noProof/>
          <w:szCs w:val="22"/>
          <w:lang w:val="bg-BG"/>
        </w:rPr>
      </w:pPr>
      <w:r>
        <w:rPr>
          <w:lang w:val="bg-BG"/>
        </w:rPr>
        <w:br w:type="page"/>
      </w:r>
    </w:p>
    <w:p w:rsidR="00C3380D" w:rsidRDefault="00C3380D" w:rsidP="00C3380D">
      <w:pPr>
        <w:keepNext/>
        <w:pBdr>
          <w:top w:val="single" w:sz="4" w:space="1" w:color="auto"/>
          <w:left w:val="single" w:sz="4" w:space="4" w:color="auto"/>
          <w:bottom w:val="single" w:sz="4" w:space="1" w:color="auto"/>
          <w:right w:val="single" w:sz="4" w:space="4" w:color="auto"/>
        </w:pBdr>
        <w:tabs>
          <w:tab w:val="clear" w:pos="567"/>
        </w:tabs>
        <w:spacing w:line="240" w:lineRule="auto"/>
        <w:rPr>
          <w:b/>
          <w:noProof/>
          <w:szCs w:val="22"/>
          <w:lang w:val="bg-BG"/>
        </w:rPr>
      </w:pPr>
      <w:r>
        <w:rPr>
          <w:b/>
          <w:noProof/>
          <w:szCs w:val="22"/>
          <w:lang w:val="bg-BG"/>
        </w:rPr>
        <w:t>ДАННИ, КОИТО ТРЯБВА ДА СЪДЪРЖА ВТОРИЧНАТА ОПАКОВКА</w:t>
      </w:r>
    </w:p>
    <w:p w:rsidR="00C3380D" w:rsidRDefault="00C3380D" w:rsidP="00C3380D">
      <w:pPr>
        <w:keepNext/>
        <w:pBdr>
          <w:top w:val="single" w:sz="4" w:space="1" w:color="auto"/>
          <w:left w:val="single" w:sz="4" w:space="4" w:color="auto"/>
          <w:bottom w:val="single" w:sz="4" w:space="1" w:color="auto"/>
          <w:right w:val="single" w:sz="4" w:space="4" w:color="auto"/>
        </w:pBdr>
        <w:tabs>
          <w:tab w:val="clear" w:pos="567"/>
        </w:tabs>
        <w:spacing w:line="240" w:lineRule="auto"/>
        <w:rPr>
          <w:b/>
          <w:noProof/>
          <w:szCs w:val="22"/>
          <w:lang w:val="bg-BG"/>
        </w:rPr>
      </w:pPr>
    </w:p>
    <w:p w:rsidR="00C3380D" w:rsidRDefault="00C3380D" w:rsidP="00C3380D">
      <w:pPr>
        <w:keepNext/>
        <w:pBdr>
          <w:top w:val="single" w:sz="4" w:space="1" w:color="auto"/>
          <w:left w:val="single" w:sz="4" w:space="4" w:color="auto"/>
          <w:bottom w:val="single" w:sz="4" w:space="1" w:color="auto"/>
          <w:right w:val="single" w:sz="4" w:space="4" w:color="auto"/>
        </w:pBdr>
        <w:tabs>
          <w:tab w:val="clear" w:pos="567"/>
        </w:tabs>
        <w:spacing w:line="240" w:lineRule="auto"/>
        <w:rPr>
          <w:b/>
          <w:noProof/>
          <w:szCs w:val="22"/>
          <w:lang w:val="bg-BG"/>
        </w:rPr>
      </w:pPr>
      <w:r w:rsidRPr="00A27885">
        <w:rPr>
          <w:b/>
          <w:noProof/>
          <w:szCs w:val="22"/>
          <w:lang w:val="bg-BG"/>
        </w:rPr>
        <w:t>ВЪ</w:t>
      </w:r>
      <w:r>
        <w:rPr>
          <w:b/>
          <w:noProof/>
          <w:szCs w:val="22"/>
          <w:lang w:val="bg-BG"/>
        </w:rPr>
        <w:t>Н</w:t>
      </w:r>
      <w:r w:rsidRPr="00A27885">
        <w:rPr>
          <w:b/>
          <w:noProof/>
          <w:szCs w:val="22"/>
          <w:lang w:val="bg-BG"/>
        </w:rPr>
        <w:t>ШНА</w:t>
      </w:r>
      <w:r>
        <w:rPr>
          <w:b/>
          <w:noProof/>
          <w:szCs w:val="22"/>
          <w:lang w:val="bg-BG"/>
        </w:rPr>
        <w:t xml:space="preserve"> КУТИЯ (с </w:t>
      </w:r>
      <w:r w:rsidRPr="0033727C">
        <w:rPr>
          <w:b/>
          <w:szCs w:val="22"/>
        </w:rPr>
        <w:t>blue</w:t>
      </w:r>
      <w:r w:rsidRPr="0033727C">
        <w:rPr>
          <w:b/>
          <w:szCs w:val="22"/>
          <w:lang w:val="ru-RU"/>
        </w:rPr>
        <w:t xml:space="preserve"> </w:t>
      </w:r>
      <w:r w:rsidRPr="0033727C">
        <w:rPr>
          <w:b/>
          <w:szCs w:val="22"/>
        </w:rPr>
        <w:t>box</w:t>
      </w:r>
      <w:r>
        <w:rPr>
          <w:b/>
          <w:szCs w:val="22"/>
          <w:lang w:val="bg-BG"/>
        </w:rPr>
        <w:t xml:space="preserve">) </w:t>
      </w:r>
      <w:r>
        <w:rPr>
          <w:b/>
          <w:noProof/>
          <w:szCs w:val="22"/>
          <w:lang w:val="bg-BG"/>
        </w:rPr>
        <w:t>групова</w:t>
      </w:r>
      <w:r w:rsidRPr="00B000EF">
        <w:rPr>
          <w:b/>
          <w:noProof/>
          <w:szCs w:val="22"/>
          <w:lang w:val="bg-BG"/>
        </w:rPr>
        <w:t xml:space="preserve"> </w:t>
      </w:r>
      <w:r>
        <w:rPr>
          <w:b/>
          <w:szCs w:val="22"/>
          <w:lang w:val="bg-BG"/>
        </w:rPr>
        <w:t>опаковка - флакон</w:t>
      </w:r>
    </w:p>
    <w:p w:rsidR="00C3380D" w:rsidRDefault="00C3380D" w:rsidP="00C3380D">
      <w:pPr>
        <w:keepNext/>
        <w:tabs>
          <w:tab w:val="clear" w:pos="567"/>
        </w:tabs>
        <w:spacing w:line="240" w:lineRule="auto"/>
        <w:ind w:left="567" w:hanging="567"/>
        <w:rPr>
          <w:noProof/>
          <w:szCs w:val="22"/>
          <w:lang w:val="ru-RU"/>
        </w:rPr>
      </w:pPr>
    </w:p>
    <w:p w:rsidR="00C3380D" w:rsidRDefault="00C3380D" w:rsidP="00C3380D">
      <w:pPr>
        <w:keepNext/>
        <w:pBdr>
          <w:top w:val="single" w:sz="4" w:space="1" w:color="auto"/>
          <w:left w:val="single" w:sz="4" w:space="4" w:color="auto"/>
          <w:bottom w:val="single" w:sz="4" w:space="1" w:color="auto"/>
          <w:right w:val="single" w:sz="4" w:space="4" w:color="auto"/>
        </w:pBdr>
        <w:tabs>
          <w:tab w:val="clear" w:pos="567"/>
        </w:tabs>
        <w:spacing w:line="240" w:lineRule="auto"/>
        <w:ind w:left="567" w:hanging="567"/>
        <w:outlineLvl w:val="0"/>
        <w:rPr>
          <w:noProof/>
          <w:szCs w:val="22"/>
          <w:lang w:val="bg-BG"/>
        </w:rPr>
      </w:pPr>
      <w:r>
        <w:rPr>
          <w:b/>
          <w:noProof/>
          <w:szCs w:val="22"/>
          <w:lang w:val="bg-BG"/>
        </w:rPr>
        <w:t>1.</w:t>
      </w:r>
      <w:r>
        <w:rPr>
          <w:b/>
          <w:noProof/>
          <w:szCs w:val="22"/>
          <w:lang w:val="bg-BG"/>
        </w:rPr>
        <w:tab/>
        <w:t>ИМЕ НА ЛЕКАРСТВЕНИЯ ПРОДУКТ</w:t>
      </w:r>
    </w:p>
    <w:p w:rsidR="00C3380D" w:rsidRDefault="00C3380D" w:rsidP="00C3380D">
      <w:pPr>
        <w:keepNext/>
        <w:tabs>
          <w:tab w:val="clear" w:pos="567"/>
        </w:tabs>
        <w:spacing w:line="240" w:lineRule="auto"/>
        <w:ind w:left="567" w:hanging="567"/>
        <w:rPr>
          <w:noProof/>
          <w:szCs w:val="22"/>
          <w:lang w:val="bg-BG"/>
        </w:rPr>
      </w:pPr>
    </w:p>
    <w:p w:rsidR="00C3380D" w:rsidRDefault="00C3380D" w:rsidP="00C3380D">
      <w:pPr>
        <w:widowControl w:val="0"/>
        <w:tabs>
          <w:tab w:val="clear" w:pos="567"/>
        </w:tabs>
        <w:spacing w:line="240" w:lineRule="auto"/>
        <w:ind w:left="567" w:hanging="567"/>
        <w:rPr>
          <w:szCs w:val="22"/>
          <w:lang w:val="bg-BG"/>
        </w:rPr>
      </w:pPr>
      <w:r>
        <w:rPr>
          <w:szCs w:val="22"/>
        </w:rPr>
        <w:t>Humalog</w:t>
      </w:r>
      <w:r>
        <w:rPr>
          <w:szCs w:val="22"/>
          <w:lang w:val="bg-BG"/>
        </w:rPr>
        <w:t xml:space="preserve"> 100</w:t>
      </w:r>
      <w:r>
        <w:rPr>
          <w:lang w:val="bg-BG"/>
        </w:rPr>
        <w:t> единици</w:t>
      </w:r>
      <w:r>
        <w:rPr>
          <w:szCs w:val="22"/>
          <w:lang w:val="bg-BG"/>
        </w:rPr>
        <w:t>/</w:t>
      </w:r>
      <w:r>
        <w:rPr>
          <w:szCs w:val="22"/>
        </w:rPr>
        <w:t>ml</w:t>
      </w:r>
      <w:r>
        <w:rPr>
          <w:szCs w:val="22"/>
          <w:lang w:val="bg-BG"/>
        </w:rPr>
        <w:t xml:space="preserve"> инжекционен разтвор във флакон</w:t>
      </w:r>
    </w:p>
    <w:p w:rsidR="00C3380D" w:rsidRDefault="00C3380D" w:rsidP="00C3380D">
      <w:pPr>
        <w:widowControl w:val="0"/>
        <w:tabs>
          <w:tab w:val="clear" w:pos="567"/>
        </w:tabs>
        <w:spacing w:line="240" w:lineRule="auto"/>
        <w:rPr>
          <w:noProof/>
          <w:szCs w:val="22"/>
          <w:lang w:val="bg-BG"/>
        </w:rPr>
      </w:pPr>
      <w:r>
        <w:rPr>
          <w:noProof/>
          <w:szCs w:val="22"/>
          <w:lang w:val="bg-BG"/>
        </w:rPr>
        <w:t>Инсулин лиспро</w:t>
      </w:r>
    </w:p>
    <w:p w:rsidR="00C3380D" w:rsidRDefault="00C3380D" w:rsidP="00C3380D">
      <w:pPr>
        <w:tabs>
          <w:tab w:val="clear" w:pos="567"/>
        </w:tabs>
        <w:spacing w:line="240" w:lineRule="auto"/>
        <w:ind w:left="567" w:hanging="567"/>
        <w:rPr>
          <w:noProof/>
          <w:szCs w:val="22"/>
          <w:lang w:val="bg-BG"/>
        </w:rPr>
      </w:pPr>
    </w:p>
    <w:p w:rsidR="00C3380D" w:rsidRDefault="00C3380D" w:rsidP="00C3380D">
      <w:pPr>
        <w:tabs>
          <w:tab w:val="clear" w:pos="567"/>
        </w:tabs>
        <w:spacing w:line="240" w:lineRule="auto"/>
        <w:ind w:left="567" w:hanging="567"/>
        <w:rPr>
          <w:noProof/>
          <w:szCs w:val="22"/>
          <w:lang w:val="bg-BG"/>
        </w:rPr>
      </w:pPr>
    </w:p>
    <w:p w:rsidR="00C3380D" w:rsidRDefault="00C3380D" w:rsidP="00C3380D">
      <w:pPr>
        <w:keepNext/>
        <w:pBdr>
          <w:top w:val="single" w:sz="4" w:space="1" w:color="auto"/>
          <w:left w:val="single" w:sz="4" w:space="4" w:color="auto"/>
          <w:bottom w:val="single" w:sz="4" w:space="1" w:color="auto"/>
          <w:right w:val="single" w:sz="4" w:space="4" w:color="auto"/>
        </w:pBdr>
        <w:tabs>
          <w:tab w:val="clear" w:pos="567"/>
        </w:tabs>
        <w:spacing w:line="240" w:lineRule="auto"/>
        <w:ind w:left="567" w:hanging="567"/>
        <w:outlineLvl w:val="0"/>
        <w:rPr>
          <w:b/>
          <w:noProof/>
          <w:szCs w:val="22"/>
          <w:lang w:val="bg-BG"/>
        </w:rPr>
      </w:pPr>
      <w:r>
        <w:rPr>
          <w:b/>
          <w:noProof/>
          <w:szCs w:val="22"/>
          <w:lang w:val="bg-BG"/>
        </w:rPr>
        <w:t>2.</w:t>
      </w:r>
      <w:r>
        <w:rPr>
          <w:b/>
          <w:noProof/>
          <w:szCs w:val="22"/>
          <w:lang w:val="bg-BG"/>
        </w:rPr>
        <w:tab/>
        <w:t>ОБЯВЯВАНЕ НА АКТИВНОТО ВЕЩЕСТВО</w:t>
      </w:r>
    </w:p>
    <w:p w:rsidR="00C3380D" w:rsidRDefault="00C3380D" w:rsidP="00C3380D">
      <w:pPr>
        <w:keepNext/>
        <w:tabs>
          <w:tab w:val="clear" w:pos="567"/>
        </w:tabs>
        <w:spacing w:line="240" w:lineRule="auto"/>
        <w:rPr>
          <w:bdr w:val="single" w:sz="4" w:space="0" w:color="auto"/>
          <w:lang w:val="bg-BG"/>
        </w:rPr>
      </w:pPr>
    </w:p>
    <w:p w:rsidR="00C3380D" w:rsidRPr="00486D59" w:rsidRDefault="00C3380D" w:rsidP="00C3380D">
      <w:pPr>
        <w:spacing w:line="240" w:lineRule="auto"/>
        <w:ind w:right="11"/>
        <w:rPr>
          <w:lang w:val="bg-BG"/>
        </w:rPr>
      </w:pPr>
      <w:r w:rsidRPr="00486D59">
        <w:rPr>
          <w:lang w:val="bg-BG"/>
        </w:rPr>
        <w:t xml:space="preserve">Един </w:t>
      </w:r>
      <w:r w:rsidRPr="00486D59">
        <w:rPr>
          <w:lang w:val="es-ES"/>
        </w:rPr>
        <w:t>ml</w:t>
      </w:r>
      <w:r w:rsidRPr="00486D59">
        <w:rPr>
          <w:lang w:val="bg-BG"/>
        </w:rPr>
        <w:t xml:space="preserve"> разтвор съдържа 100 единици инсулин лиспро (еквивалентни на 3,5 </w:t>
      </w:r>
      <w:r w:rsidRPr="00486D59">
        <w:rPr>
          <w:lang w:val="es-ES"/>
        </w:rPr>
        <w:t>mg</w:t>
      </w:r>
      <w:r w:rsidRPr="00486D59">
        <w:rPr>
          <w:lang w:val="bg-BG"/>
        </w:rPr>
        <w:t>).</w:t>
      </w:r>
    </w:p>
    <w:p w:rsidR="00C3380D" w:rsidRDefault="00C3380D" w:rsidP="00C3380D">
      <w:pPr>
        <w:tabs>
          <w:tab w:val="clear" w:pos="567"/>
        </w:tabs>
        <w:spacing w:line="240" w:lineRule="auto"/>
        <w:ind w:right="11"/>
        <w:jc w:val="both"/>
        <w:rPr>
          <w:lang w:val="bg-BG"/>
        </w:rPr>
      </w:pPr>
    </w:p>
    <w:p w:rsidR="00C3380D" w:rsidRDefault="00C3380D" w:rsidP="00C3380D">
      <w:pPr>
        <w:tabs>
          <w:tab w:val="clear" w:pos="567"/>
        </w:tabs>
        <w:spacing w:line="240" w:lineRule="auto"/>
        <w:ind w:right="11"/>
        <w:jc w:val="both"/>
        <w:rPr>
          <w:lang w:val="bg-BG"/>
        </w:rPr>
      </w:pPr>
    </w:p>
    <w:p w:rsidR="00C3380D" w:rsidRDefault="00C3380D" w:rsidP="00C3380D">
      <w:pPr>
        <w:keepNext/>
        <w:pBdr>
          <w:top w:val="single" w:sz="4" w:space="1" w:color="auto"/>
          <w:left w:val="single" w:sz="4" w:space="4" w:color="auto"/>
          <w:bottom w:val="single" w:sz="4" w:space="1" w:color="auto"/>
          <w:right w:val="single" w:sz="4" w:space="4" w:color="auto"/>
        </w:pBdr>
        <w:tabs>
          <w:tab w:val="clear" w:pos="567"/>
        </w:tabs>
        <w:spacing w:line="240" w:lineRule="auto"/>
        <w:ind w:left="567" w:hanging="567"/>
        <w:outlineLvl w:val="0"/>
        <w:rPr>
          <w:noProof/>
          <w:szCs w:val="22"/>
          <w:highlight w:val="lightGray"/>
          <w:lang w:val="bg-BG"/>
        </w:rPr>
      </w:pPr>
      <w:r>
        <w:rPr>
          <w:b/>
          <w:noProof/>
          <w:szCs w:val="22"/>
          <w:lang w:val="bg-BG"/>
        </w:rPr>
        <w:t>3.</w:t>
      </w:r>
      <w:r>
        <w:rPr>
          <w:b/>
          <w:noProof/>
          <w:szCs w:val="22"/>
          <w:lang w:val="bg-BG"/>
        </w:rPr>
        <w:tab/>
        <w:t>СПИСЪК НА ПОМОЩНИТЕ ВЕЩЕСТВА</w:t>
      </w:r>
    </w:p>
    <w:p w:rsidR="00C3380D" w:rsidRDefault="00C3380D" w:rsidP="00C3380D">
      <w:pPr>
        <w:keepNext/>
        <w:tabs>
          <w:tab w:val="clear" w:pos="567"/>
        </w:tabs>
        <w:spacing w:line="240" w:lineRule="auto"/>
        <w:ind w:left="567" w:hanging="567"/>
        <w:rPr>
          <w:noProof/>
          <w:szCs w:val="22"/>
          <w:lang w:val="bg-BG"/>
        </w:rPr>
      </w:pPr>
    </w:p>
    <w:p w:rsidR="00C3380D" w:rsidRDefault="00C3380D" w:rsidP="00C3380D">
      <w:pPr>
        <w:tabs>
          <w:tab w:val="clear" w:pos="567"/>
        </w:tabs>
        <w:spacing w:line="240" w:lineRule="auto"/>
        <w:rPr>
          <w:noProof/>
          <w:szCs w:val="22"/>
          <w:lang w:val="bg-BG"/>
        </w:rPr>
      </w:pPr>
      <w:r>
        <w:rPr>
          <w:noProof/>
          <w:szCs w:val="22"/>
          <w:lang w:val="bg-BG"/>
        </w:rPr>
        <w:t xml:space="preserve">Съдържа глицерол, цинков оксид, </w:t>
      </w:r>
      <w:r w:rsidRPr="00CC4C57">
        <w:rPr>
          <w:noProof/>
          <w:szCs w:val="22"/>
          <w:lang w:val="bg-BG"/>
        </w:rPr>
        <w:t>д</w:t>
      </w:r>
      <w:r w:rsidRPr="00CC4C57">
        <w:rPr>
          <w:noProof/>
          <w:lang w:val="bg-BG"/>
        </w:rPr>
        <w:t xml:space="preserve">вуосновен натриев </w:t>
      </w:r>
      <w:r w:rsidRPr="00A56C6E">
        <w:rPr>
          <w:noProof/>
          <w:szCs w:val="22"/>
          <w:lang w:val="bg-BG"/>
        </w:rPr>
        <w:t>фосфат</w:t>
      </w:r>
      <w:r w:rsidRPr="00A56C6E">
        <w:rPr>
          <w:noProof/>
          <w:szCs w:val="22"/>
          <w:lang w:val="en-US"/>
        </w:rPr>
        <w:t> </w:t>
      </w:r>
      <w:r w:rsidRPr="00A56C6E">
        <w:rPr>
          <w:noProof/>
          <w:szCs w:val="22"/>
          <w:lang w:val="bg-BG"/>
        </w:rPr>
        <w:t>7</w:t>
      </w:r>
      <w:r w:rsidRPr="0007588F">
        <w:rPr>
          <w:noProof/>
          <w:szCs w:val="22"/>
          <w:lang w:val="es-ES"/>
        </w:rPr>
        <w:t>H</w:t>
      </w:r>
      <w:r w:rsidRPr="002011A8">
        <w:rPr>
          <w:vertAlign w:val="subscript"/>
          <w:lang w:val="bg-BG"/>
        </w:rPr>
        <w:t>2</w:t>
      </w:r>
      <w:r w:rsidRPr="00CD6413">
        <w:rPr>
          <w:noProof/>
          <w:szCs w:val="22"/>
          <w:lang w:val="es-ES"/>
        </w:rPr>
        <w:t>O</w:t>
      </w:r>
      <w:r>
        <w:rPr>
          <w:noProof/>
          <w:szCs w:val="22"/>
          <w:lang w:val="bg-BG"/>
        </w:rPr>
        <w:t xml:space="preserve"> с </w:t>
      </w:r>
      <w:r>
        <w:rPr>
          <w:i/>
          <w:noProof/>
          <w:szCs w:val="22"/>
          <w:lang w:val="es-ES"/>
        </w:rPr>
        <w:t>m</w:t>
      </w:r>
      <w:r>
        <w:rPr>
          <w:noProof/>
          <w:szCs w:val="22"/>
          <w:lang w:val="bg-BG"/>
        </w:rPr>
        <w:t>-крезол като консервант във вода за инжекции.</w:t>
      </w:r>
    </w:p>
    <w:p w:rsidR="00C3380D" w:rsidRDefault="00C3380D" w:rsidP="00C3380D">
      <w:pPr>
        <w:tabs>
          <w:tab w:val="clear" w:pos="567"/>
        </w:tabs>
        <w:spacing w:line="240" w:lineRule="auto"/>
        <w:ind w:right="11"/>
        <w:jc w:val="both"/>
        <w:rPr>
          <w:noProof/>
          <w:szCs w:val="22"/>
          <w:lang w:val="bg-BG"/>
        </w:rPr>
      </w:pPr>
      <w:r>
        <w:rPr>
          <w:noProof/>
          <w:szCs w:val="22"/>
          <w:lang w:val="bg-BG"/>
        </w:rPr>
        <w:t xml:space="preserve">Натриев хидроксид и/или хлороводородна киселина могат да бъдат използвани за корекция на киселинността. </w:t>
      </w:r>
      <w:r w:rsidRPr="00C3380D">
        <w:rPr>
          <w:rFonts w:eastAsia="SimSun"/>
          <w:szCs w:val="22"/>
          <w:highlight w:val="lightGray"/>
          <w:lang w:val="bg-BG" w:eastAsia="zh-CN"/>
        </w:rPr>
        <w:t>За допълнителна информация вижте листовката</w:t>
      </w:r>
    </w:p>
    <w:p w:rsidR="00C3380D" w:rsidRDefault="00C3380D" w:rsidP="00C3380D">
      <w:pPr>
        <w:tabs>
          <w:tab w:val="clear" w:pos="567"/>
        </w:tabs>
        <w:spacing w:line="240" w:lineRule="auto"/>
        <w:ind w:left="567" w:hanging="567"/>
        <w:rPr>
          <w:noProof/>
          <w:szCs w:val="22"/>
          <w:lang w:val="bg-BG"/>
        </w:rPr>
      </w:pPr>
    </w:p>
    <w:p w:rsidR="00C3380D" w:rsidRDefault="00C3380D" w:rsidP="00C3380D">
      <w:pPr>
        <w:tabs>
          <w:tab w:val="clear" w:pos="567"/>
        </w:tabs>
        <w:spacing w:line="240" w:lineRule="auto"/>
        <w:ind w:left="567" w:hanging="567"/>
        <w:rPr>
          <w:noProof/>
          <w:szCs w:val="22"/>
          <w:lang w:val="bg-BG"/>
        </w:rPr>
      </w:pPr>
    </w:p>
    <w:p w:rsidR="00C3380D" w:rsidRDefault="00C3380D" w:rsidP="00C3380D">
      <w:pPr>
        <w:keepNext/>
        <w:pBdr>
          <w:top w:val="single" w:sz="4" w:space="1" w:color="auto"/>
          <w:left w:val="single" w:sz="4" w:space="4" w:color="auto"/>
          <w:bottom w:val="single" w:sz="4" w:space="1" w:color="auto"/>
          <w:right w:val="single" w:sz="4" w:space="4" w:color="auto"/>
        </w:pBdr>
        <w:tabs>
          <w:tab w:val="clear" w:pos="567"/>
        </w:tabs>
        <w:spacing w:line="240" w:lineRule="auto"/>
        <w:ind w:left="567" w:hanging="567"/>
        <w:outlineLvl w:val="0"/>
        <w:rPr>
          <w:noProof/>
          <w:szCs w:val="22"/>
          <w:lang w:val="bg-BG"/>
        </w:rPr>
      </w:pPr>
      <w:r>
        <w:rPr>
          <w:b/>
          <w:noProof/>
          <w:szCs w:val="22"/>
          <w:lang w:val="bg-BG"/>
        </w:rPr>
        <w:t>4.</w:t>
      </w:r>
      <w:r>
        <w:rPr>
          <w:b/>
          <w:noProof/>
          <w:szCs w:val="22"/>
          <w:lang w:val="bg-BG"/>
        </w:rPr>
        <w:tab/>
        <w:t>ЛЕКАРСТВЕНА ФОРМА И КОЛИЧЕСТВО В ЕДНА ОПАКОВКА</w:t>
      </w:r>
    </w:p>
    <w:p w:rsidR="00C3380D" w:rsidRDefault="00C3380D" w:rsidP="00C3380D">
      <w:pPr>
        <w:keepNext/>
        <w:tabs>
          <w:tab w:val="clear" w:pos="567"/>
        </w:tabs>
        <w:spacing w:line="240" w:lineRule="auto"/>
        <w:ind w:left="567" w:hanging="567"/>
        <w:rPr>
          <w:noProof/>
          <w:szCs w:val="22"/>
          <w:lang w:val="bg-BG"/>
        </w:rPr>
      </w:pPr>
    </w:p>
    <w:p w:rsidR="00C3380D" w:rsidRDefault="00C3380D" w:rsidP="00C3380D">
      <w:pPr>
        <w:tabs>
          <w:tab w:val="clear" w:pos="567"/>
        </w:tabs>
        <w:spacing w:line="240" w:lineRule="auto"/>
        <w:rPr>
          <w:lang w:val="bg-BG"/>
        </w:rPr>
      </w:pPr>
      <w:r w:rsidRPr="0028363F">
        <w:rPr>
          <w:highlight w:val="lightGray"/>
          <w:lang w:val="bg-BG"/>
        </w:rPr>
        <w:t>Инжекционен разтвор</w:t>
      </w:r>
    </w:p>
    <w:p w:rsidR="00C3380D" w:rsidRDefault="00C3380D" w:rsidP="00C3380D">
      <w:pPr>
        <w:tabs>
          <w:tab w:val="clear" w:pos="567"/>
        </w:tabs>
        <w:spacing w:line="240" w:lineRule="auto"/>
        <w:rPr>
          <w:lang w:val="bg-BG"/>
        </w:rPr>
      </w:pPr>
    </w:p>
    <w:p w:rsidR="00C3380D" w:rsidRDefault="00C3380D" w:rsidP="00C3380D">
      <w:pPr>
        <w:tabs>
          <w:tab w:val="clear" w:pos="567"/>
        </w:tabs>
        <w:spacing w:line="240" w:lineRule="auto"/>
        <w:rPr>
          <w:lang w:val="bg-BG"/>
        </w:rPr>
      </w:pPr>
      <w:r>
        <w:rPr>
          <w:lang w:val="bg-BG"/>
        </w:rPr>
        <w:t>Групова опаковка: 5 (5 опаковки от 1) флакона от 10 </w:t>
      </w:r>
      <w:r>
        <w:t>ml</w:t>
      </w:r>
      <w:r>
        <w:rPr>
          <w:lang w:val="bg-BG"/>
        </w:rPr>
        <w:t>.</w:t>
      </w:r>
    </w:p>
    <w:p w:rsidR="00C3380D" w:rsidRDefault="00C3380D" w:rsidP="00C3380D">
      <w:pPr>
        <w:tabs>
          <w:tab w:val="clear" w:pos="567"/>
        </w:tabs>
        <w:spacing w:line="240" w:lineRule="auto"/>
        <w:rPr>
          <w:lang w:val="bg-BG"/>
        </w:rPr>
      </w:pPr>
    </w:p>
    <w:p w:rsidR="00C3380D" w:rsidRDefault="00C3380D" w:rsidP="00C3380D">
      <w:pPr>
        <w:tabs>
          <w:tab w:val="clear" w:pos="567"/>
        </w:tabs>
        <w:spacing w:line="240" w:lineRule="auto"/>
        <w:rPr>
          <w:lang w:val="bg-BG"/>
        </w:rPr>
      </w:pPr>
    </w:p>
    <w:p w:rsidR="00C3380D" w:rsidRDefault="00C3380D" w:rsidP="00C3380D">
      <w:pPr>
        <w:keepNext/>
        <w:pBdr>
          <w:top w:val="single" w:sz="4" w:space="1" w:color="auto"/>
          <w:left w:val="single" w:sz="4" w:space="4" w:color="auto"/>
          <w:bottom w:val="single" w:sz="4" w:space="1" w:color="auto"/>
          <w:right w:val="single" w:sz="4" w:space="4" w:color="auto"/>
        </w:pBdr>
        <w:tabs>
          <w:tab w:val="clear" w:pos="567"/>
        </w:tabs>
        <w:spacing w:line="240" w:lineRule="auto"/>
        <w:ind w:left="567" w:hanging="567"/>
        <w:outlineLvl w:val="0"/>
        <w:rPr>
          <w:noProof/>
          <w:szCs w:val="22"/>
          <w:highlight w:val="lightGray"/>
          <w:lang w:val="bg-BG"/>
        </w:rPr>
      </w:pPr>
      <w:r>
        <w:rPr>
          <w:b/>
          <w:noProof/>
          <w:szCs w:val="22"/>
          <w:lang w:val="bg-BG"/>
        </w:rPr>
        <w:t>5.</w:t>
      </w:r>
      <w:r>
        <w:rPr>
          <w:b/>
          <w:noProof/>
          <w:szCs w:val="22"/>
          <w:lang w:val="bg-BG"/>
        </w:rPr>
        <w:tab/>
        <w:t>НАЧИН НА ПРИЛОЖЕНИЕ И ПЪТИЩА НА ВЪВЕЖДАНЕ</w:t>
      </w:r>
    </w:p>
    <w:p w:rsidR="00C3380D" w:rsidRDefault="00C3380D" w:rsidP="00C3380D">
      <w:pPr>
        <w:keepNext/>
        <w:tabs>
          <w:tab w:val="clear" w:pos="567"/>
        </w:tabs>
        <w:spacing w:line="240" w:lineRule="auto"/>
        <w:ind w:left="567" w:hanging="567"/>
        <w:rPr>
          <w:i/>
          <w:noProof/>
          <w:szCs w:val="22"/>
          <w:lang w:val="bg-BG"/>
        </w:rPr>
      </w:pPr>
    </w:p>
    <w:p w:rsidR="00C3380D" w:rsidRPr="00486D59" w:rsidRDefault="00C3380D" w:rsidP="00C3380D">
      <w:pPr>
        <w:spacing w:line="240" w:lineRule="auto"/>
        <w:ind w:left="567" w:hanging="567"/>
        <w:rPr>
          <w:noProof/>
          <w:lang w:val="bg-BG"/>
        </w:rPr>
      </w:pPr>
      <w:r w:rsidRPr="00486D59">
        <w:rPr>
          <w:noProof/>
          <w:lang w:val="bg-BG"/>
        </w:rPr>
        <w:t>Преди употреба прочетете листовката.</w:t>
      </w:r>
    </w:p>
    <w:p w:rsidR="00C3380D" w:rsidRDefault="00C3380D" w:rsidP="00C3380D">
      <w:pPr>
        <w:tabs>
          <w:tab w:val="clear" w:pos="567"/>
        </w:tabs>
        <w:spacing w:line="240" w:lineRule="auto"/>
        <w:ind w:left="567" w:hanging="567"/>
        <w:rPr>
          <w:noProof/>
          <w:szCs w:val="22"/>
          <w:lang w:val="bg-BG"/>
        </w:rPr>
      </w:pPr>
      <w:r>
        <w:rPr>
          <w:noProof/>
          <w:szCs w:val="22"/>
          <w:lang w:val="bg-BG"/>
        </w:rPr>
        <w:t>За подкожно и интравенозно приложение</w:t>
      </w:r>
    </w:p>
    <w:p w:rsidR="00C3380D" w:rsidRDefault="00C3380D" w:rsidP="00C3380D">
      <w:pPr>
        <w:tabs>
          <w:tab w:val="clear" w:pos="567"/>
        </w:tabs>
        <w:spacing w:line="240" w:lineRule="auto"/>
        <w:ind w:left="567" w:hanging="567"/>
        <w:rPr>
          <w:noProof/>
          <w:szCs w:val="22"/>
          <w:lang w:val="bg-BG"/>
        </w:rPr>
      </w:pPr>
    </w:p>
    <w:p w:rsidR="00C3380D" w:rsidRDefault="00C3380D" w:rsidP="00C3380D">
      <w:pPr>
        <w:tabs>
          <w:tab w:val="clear" w:pos="567"/>
        </w:tabs>
        <w:spacing w:line="240" w:lineRule="auto"/>
        <w:ind w:left="567" w:hanging="567"/>
        <w:rPr>
          <w:noProof/>
          <w:szCs w:val="22"/>
          <w:lang w:val="bg-BG"/>
        </w:rPr>
      </w:pPr>
    </w:p>
    <w:p w:rsidR="00C3380D" w:rsidRDefault="00C3380D" w:rsidP="00C3380D">
      <w:pPr>
        <w:keepNext/>
        <w:pBdr>
          <w:top w:val="single" w:sz="4" w:space="1" w:color="auto"/>
          <w:left w:val="single" w:sz="4" w:space="4" w:color="auto"/>
          <w:bottom w:val="single" w:sz="4" w:space="1" w:color="auto"/>
          <w:right w:val="single" w:sz="4" w:space="4" w:color="auto"/>
        </w:pBdr>
        <w:tabs>
          <w:tab w:val="clear" w:pos="567"/>
        </w:tabs>
        <w:spacing w:line="240" w:lineRule="auto"/>
        <w:ind w:left="567" w:hanging="567"/>
        <w:outlineLvl w:val="0"/>
        <w:rPr>
          <w:noProof/>
          <w:szCs w:val="22"/>
          <w:lang w:val="bg-BG"/>
        </w:rPr>
      </w:pPr>
      <w:r>
        <w:rPr>
          <w:b/>
          <w:noProof/>
          <w:szCs w:val="22"/>
          <w:lang w:val="bg-BG"/>
        </w:rPr>
        <w:t>6.</w:t>
      </w:r>
      <w:r>
        <w:rPr>
          <w:b/>
          <w:noProof/>
          <w:szCs w:val="22"/>
          <w:lang w:val="bg-BG"/>
        </w:rPr>
        <w:tab/>
        <w:t>СПЕЦИАЛНО ПРЕДУПРЕЖДЕНИЕ, ЧЕ ЛЕКАРСТВЕНИЯТ ПРОДУКТ ТРЯБВА ДА СЕ СЪХРАНЯВА НА МЯСТО ДАЛЕЧЕ ОТ ПОГЛЕДА И ДОСЕГА НА ДЕЦА</w:t>
      </w:r>
    </w:p>
    <w:p w:rsidR="00C3380D" w:rsidRDefault="00C3380D" w:rsidP="00C3380D">
      <w:pPr>
        <w:keepNext/>
        <w:tabs>
          <w:tab w:val="clear" w:pos="567"/>
        </w:tabs>
        <w:spacing w:line="240" w:lineRule="auto"/>
        <w:ind w:left="567" w:hanging="567"/>
        <w:rPr>
          <w:noProof/>
          <w:szCs w:val="22"/>
          <w:lang w:val="bg-BG"/>
        </w:rPr>
      </w:pPr>
    </w:p>
    <w:p w:rsidR="00C3380D" w:rsidRDefault="00C3380D" w:rsidP="00C3380D">
      <w:pPr>
        <w:tabs>
          <w:tab w:val="clear" w:pos="567"/>
        </w:tabs>
        <w:spacing w:line="240" w:lineRule="auto"/>
        <w:ind w:left="567" w:hanging="567"/>
        <w:outlineLvl w:val="0"/>
        <w:rPr>
          <w:noProof/>
          <w:szCs w:val="22"/>
          <w:lang w:val="bg-BG"/>
        </w:rPr>
      </w:pPr>
      <w:r>
        <w:rPr>
          <w:noProof/>
          <w:szCs w:val="22"/>
          <w:lang w:val="bg-BG"/>
        </w:rPr>
        <w:t>Да се съхранява на място, недостъпно за деца.</w:t>
      </w:r>
    </w:p>
    <w:p w:rsidR="00C3380D" w:rsidRDefault="00C3380D" w:rsidP="00C3380D">
      <w:pPr>
        <w:tabs>
          <w:tab w:val="clear" w:pos="567"/>
        </w:tabs>
        <w:spacing w:line="240" w:lineRule="auto"/>
        <w:ind w:left="567" w:hanging="567"/>
        <w:rPr>
          <w:noProof/>
          <w:szCs w:val="22"/>
          <w:lang w:val="bg-BG"/>
        </w:rPr>
      </w:pPr>
    </w:p>
    <w:p w:rsidR="00C3380D" w:rsidRDefault="00C3380D" w:rsidP="00C3380D">
      <w:pPr>
        <w:tabs>
          <w:tab w:val="clear" w:pos="567"/>
        </w:tabs>
        <w:spacing w:line="240" w:lineRule="auto"/>
        <w:ind w:left="567" w:hanging="567"/>
        <w:rPr>
          <w:noProof/>
          <w:szCs w:val="22"/>
          <w:lang w:val="bg-BG"/>
        </w:rPr>
      </w:pPr>
    </w:p>
    <w:p w:rsidR="00C3380D" w:rsidRDefault="00C3380D" w:rsidP="00C3380D">
      <w:pPr>
        <w:keepNext/>
        <w:pBdr>
          <w:top w:val="single" w:sz="4" w:space="1" w:color="auto"/>
          <w:left w:val="single" w:sz="4" w:space="4" w:color="auto"/>
          <w:bottom w:val="single" w:sz="4" w:space="1" w:color="auto"/>
          <w:right w:val="single" w:sz="4" w:space="4" w:color="auto"/>
        </w:pBdr>
        <w:tabs>
          <w:tab w:val="clear" w:pos="567"/>
        </w:tabs>
        <w:spacing w:line="240" w:lineRule="auto"/>
        <w:ind w:left="567" w:hanging="567"/>
        <w:outlineLvl w:val="0"/>
        <w:rPr>
          <w:noProof/>
          <w:szCs w:val="22"/>
          <w:highlight w:val="lightGray"/>
          <w:lang w:val="bg-BG"/>
        </w:rPr>
      </w:pPr>
      <w:r>
        <w:rPr>
          <w:b/>
          <w:noProof/>
          <w:szCs w:val="22"/>
          <w:lang w:val="bg-BG"/>
        </w:rPr>
        <w:t>7.</w:t>
      </w:r>
      <w:r>
        <w:rPr>
          <w:b/>
          <w:noProof/>
          <w:szCs w:val="22"/>
          <w:lang w:val="bg-BG"/>
        </w:rPr>
        <w:tab/>
        <w:t>ДРУГИ СПЕЦИАЛНИ ПРЕДУПРЕЖДЕНИЯ, АКО Е НЕОБХОДИМО</w:t>
      </w:r>
    </w:p>
    <w:p w:rsidR="00C3380D" w:rsidRDefault="00C3380D" w:rsidP="00C3380D">
      <w:pPr>
        <w:tabs>
          <w:tab w:val="clear" w:pos="567"/>
        </w:tabs>
        <w:spacing w:line="240" w:lineRule="auto"/>
        <w:ind w:left="567" w:hanging="567"/>
        <w:rPr>
          <w:noProof/>
          <w:szCs w:val="22"/>
          <w:lang w:val="bg-BG"/>
        </w:rPr>
      </w:pPr>
    </w:p>
    <w:p w:rsidR="00C3380D" w:rsidRDefault="00C3380D" w:rsidP="00C3380D">
      <w:pPr>
        <w:tabs>
          <w:tab w:val="clear" w:pos="567"/>
        </w:tabs>
        <w:spacing w:line="240" w:lineRule="auto"/>
        <w:ind w:left="567" w:hanging="567"/>
        <w:rPr>
          <w:noProof/>
          <w:szCs w:val="22"/>
          <w:lang w:val="bg-BG"/>
        </w:rPr>
      </w:pPr>
    </w:p>
    <w:p w:rsidR="00C3380D" w:rsidRDefault="00C3380D" w:rsidP="00C3380D">
      <w:pPr>
        <w:keepNext/>
        <w:pBdr>
          <w:top w:val="single" w:sz="4" w:space="1" w:color="auto"/>
          <w:left w:val="single" w:sz="4" w:space="4" w:color="auto"/>
          <w:bottom w:val="single" w:sz="4" w:space="1" w:color="auto"/>
          <w:right w:val="single" w:sz="4" w:space="4" w:color="auto"/>
        </w:pBdr>
        <w:tabs>
          <w:tab w:val="clear" w:pos="567"/>
        </w:tabs>
        <w:spacing w:line="240" w:lineRule="auto"/>
        <w:ind w:left="567" w:hanging="567"/>
        <w:outlineLvl w:val="0"/>
        <w:rPr>
          <w:noProof/>
          <w:szCs w:val="22"/>
          <w:highlight w:val="lightGray"/>
          <w:lang w:val="bg-BG"/>
        </w:rPr>
      </w:pPr>
      <w:r>
        <w:rPr>
          <w:b/>
          <w:noProof/>
          <w:szCs w:val="22"/>
          <w:lang w:val="bg-BG"/>
        </w:rPr>
        <w:t>8.</w:t>
      </w:r>
      <w:r>
        <w:rPr>
          <w:b/>
          <w:noProof/>
          <w:szCs w:val="22"/>
          <w:lang w:val="bg-BG"/>
        </w:rPr>
        <w:tab/>
        <w:t>ДАТА НА ИЗТИЧАНЕ НА СРОКА НА ГОДНОСТ</w:t>
      </w:r>
    </w:p>
    <w:p w:rsidR="00C3380D" w:rsidRDefault="00C3380D" w:rsidP="00C3380D">
      <w:pPr>
        <w:keepNext/>
        <w:tabs>
          <w:tab w:val="clear" w:pos="567"/>
        </w:tabs>
        <w:spacing w:line="240" w:lineRule="auto"/>
        <w:ind w:left="567" w:hanging="567"/>
        <w:rPr>
          <w:noProof/>
          <w:szCs w:val="22"/>
          <w:lang w:val="bg-BG"/>
        </w:rPr>
      </w:pPr>
    </w:p>
    <w:p w:rsidR="00C3380D" w:rsidRPr="0028363F" w:rsidRDefault="00C3380D" w:rsidP="00C3380D">
      <w:pPr>
        <w:tabs>
          <w:tab w:val="clear" w:pos="567"/>
        </w:tabs>
        <w:spacing w:line="240" w:lineRule="auto"/>
        <w:ind w:left="567" w:hanging="567"/>
        <w:rPr>
          <w:noProof/>
          <w:szCs w:val="22"/>
          <w:lang w:val="bg-BG"/>
        </w:rPr>
      </w:pPr>
      <w:r>
        <w:rPr>
          <w:noProof/>
          <w:szCs w:val="22"/>
          <w:lang w:val="bg-BG"/>
        </w:rPr>
        <w:t>Годен до</w:t>
      </w:r>
      <w:r w:rsidRPr="0028363F">
        <w:rPr>
          <w:noProof/>
          <w:szCs w:val="22"/>
          <w:lang w:val="bg-BG"/>
        </w:rPr>
        <w:t>:</w:t>
      </w:r>
    </w:p>
    <w:p w:rsidR="00C3380D" w:rsidRDefault="00C3380D" w:rsidP="00C3380D">
      <w:pPr>
        <w:tabs>
          <w:tab w:val="clear" w:pos="567"/>
        </w:tabs>
        <w:spacing w:line="240" w:lineRule="auto"/>
        <w:ind w:left="567" w:hanging="567"/>
        <w:rPr>
          <w:noProof/>
          <w:szCs w:val="22"/>
          <w:lang w:val="bg-BG"/>
        </w:rPr>
      </w:pPr>
    </w:p>
    <w:p w:rsidR="00C3380D" w:rsidRDefault="00C3380D" w:rsidP="00C3380D">
      <w:pPr>
        <w:tabs>
          <w:tab w:val="clear" w:pos="567"/>
        </w:tabs>
        <w:spacing w:line="240" w:lineRule="auto"/>
        <w:ind w:left="567" w:hanging="567"/>
        <w:rPr>
          <w:noProof/>
          <w:szCs w:val="22"/>
          <w:lang w:val="bg-BG"/>
        </w:rPr>
      </w:pPr>
    </w:p>
    <w:p w:rsidR="00C3380D" w:rsidRDefault="00C3380D" w:rsidP="00C3380D">
      <w:pPr>
        <w:keepNext/>
        <w:pBdr>
          <w:top w:val="single" w:sz="4" w:space="1" w:color="auto"/>
          <w:left w:val="single" w:sz="4" w:space="4" w:color="auto"/>
          <w:bottom w:val="single" w:sz="4" w:space="0" w:color="auto"/>
          <w:right w:val="single" w:sz="4" w:space="4" w:color="auto"/>
        </w:pBdr>
        <w:tabs>
          <w:tab w:val="clear" w:pos="567"/>
        </w:tabs>
        <w:spacing w:line="240" w:lineRule="auto"/>
        <w:ind w:left="567" w:hanging="567"/>
        <w:outlineLvl w:val="0"/>
        <w:rPr>
          <w:noProof/>
          <w:szCs w:val="22"/>
          <w:lang w:val="bg-BG"/>
        </w:rPr>
      </w:pPr>
      <w:r>
        <w:rPr>
          <w:b/>
          <w:noProof/>
          <w:szCs w:val="22"/>
          <w:lang w:val="bg-BG"/>
        </w:rPr>
        <w:t>9.</w:t>
      </w:r>
      <w:r>
        <w:rPr>
          <w:b/>
          <w:noProof/>
          <w:szCs w:val="22"/>
          <w:lang w:val="bg-BG"/>
        </w:rPr>
        <w:tab/>
        <w:t>СПЕЦИАЛНИ УСЛОВИЯ НА СЪХРАНЕНИЕ</w:t>
      </w:r>
    </w:p>
    <w:p w:rsidR="00C3380D" w:rsidRDefault="00C3380D" w:rsidP="00C3380D">
      <w:pPr>
        <w:keepNext/>
        <w:tabs>
          <w:tab w:val="clear" w:pos="567"/>
        </w:tabs>
        <w:spacing w:line="240" w:lineRule="auto"/>
        <w:ind w:left="567" w:hanging="567"/>
        <w:rPr>
          <w:noProof/>
          <w:szCs w:val="22"/>
          <w:lang w:val="bg-BG"/>
        </w:rPr>
      </w:pPr>
    </w:p>
    <w:p w:rsidR="00C3380D" w:rsidRDefault="00C3380D" w:rsidP="00C3380D">
      <w:pPr>
        <w:tabs>
          <w:tab w:val="clear" w:pos="567"/>
        </w:tabs>
        <w:spacing w:line="240" w:lineRule="auto"/>
        <w:ind w:left="567" w:hanging="567"/>
        <w:rPr>
          <w:lang w:val="bg-BG"/>
        </w:rPr>
      </w:pPr>
      <w:r>
        <w:rPr>
          <w:lang w:val="bg-BG"/>
        </w:rPr>
        <w:t>Съхранявайте в хладилник при температура (</w:t>
      </w:r>
      <w:smartTag w:uri="urn:schemas-microsoft-com:office:smarttags" w:element="metricconverter">
        <w:smartTagPr>
          <w:attr w:name="ProductID" w:val="2ﾰC"/>
        </w:smartTagPr>
        <w:r>
          <w:rPr>
            <w:lang w:val="bg-BG"/>
          </w:rPr>
          <w:t>2°</w:t>
        </w:r>
        <w:r>
          <w:t>C</w:t>
        </w:r>
      </w:smartTag>
      <w:r>
        <w:rPr>
          <w:lang w:val="bg-BG"/>
        </w:rPr>
        <w:t xml:space="preserve"> - </w:t>
      </w:r>
      <w:smartTag w:uri="urn:schemas-microsoft-com:office:smarttags" w:element="metricconverter">
        <w:smartTagPr>
          <w:attr w:name="ProductID" w:val="8ﾰC"/>
        </w:smartTagPr>
        <w:r>
          <w:rPr>
            <w:lang w:val="bg-BG"/>
          </w:rPr>
          <w:t>8°</w:t>
        </w:r>
        <w:r>
          <w:t>C</w:t>
        </w:r>
      </w:smartTag>
      <w:r>
        <w:rPr>
          <w:lang w:val="bg-BG"/>
        </w:rPr>
        <w:t>).</w:t>
      </w:r>
    </w:p>
    <w:p w:rsidR="00C3380D" w:rsidRDefault="00C3380D" w:rsidP="00C3380D">
      <w:pPr>
        <w:tabs>
          <w:tab w:val="clear" w:pos="567"/>
        </w:tabs>
        <w:spacing w:line="240" w:lineRule="auto"/>
        <w:ind w:left="567" w:hanging="567"/>
        <w:rPr>
          <w:lang w:val="bg-BG"/>
        </w:rPr>
      </w:pPr>
      <w:r>
        <w:rPr>
          <w:lang w:val="bg-BG"/>
        </w:rPr>
        <w:t>Не замразявайте. Не излагайте на прекомерна топлина или пряка слънчева светлина.</w:t>
      </w:r>
    </w:p>
    <w:p w:rsidR="00C3380D" w:rsidRDefault="00C3380D" w:rsidP="00C3380D">
      <w:pPr>
        <w:tabs>
          <w:tab w:val="clear" w:pos="567"/>
        </w:tabs>
        <w:spacing w:line="240" w:lineRule="auto"/>
        <w:rPr>
          <w:szCs w:val="22"/>
          <w:lang w:val="bg-BG"/>
        </w:rPr>
      </w:pPr>
      <w:r>
        <w:rPr>
          <w:szCs w:val="22"/>
          <w:lang w:val="bg-BG"/>
        </w:rPr>
        <w:t>След първата употреба флаконите трябва да се използват в течение до 28 дни. Флаконите, които са в период на употреба трябва да се съхраняват под 30</w:t>
      </w:r>
      <w:r>
        <w:rPr>
          <w:bCs/>
          <w:szCs w:val="22"/>
          <w:lang w:val="bg-BG"/>
        </w:rPr>
        <w:t>°</w:t>
      </w:r>
      <w:r>
        <w:rPr>
          <w:szCs w:val="22"/>
          <w:lang w:val="bg-BG"/>
        </w:rPr>
        <w:t>С.</w:t>
      </w:r>
    </w:p>
    <w:p w:rsidR="00C3380D" w:rsidRDefault="00C3380D" w:rsidP="00C3380D">
      <w:pPr>
        <w:tabs>
          <w:tab w:val="clear" w:pos="567"/>
        </w:tabs>
        <w:spacing w:line="240" w:lineRule="auto"/>
        <w:rPr>
          <w:szCs w:val="22"/>
          <w:lang w:val="bg-BG"/>
        </w:rPr>
      </w:pPr>
    </w:p>
    <w:p w:rsidR="00C3380D" w:rsidRDefault="00C3380D" w:rsidP="00C3380D">
      <w:pPr>
        <w:tabs>
          <w:tab w:val="clear" w:pos="567"/>
        </w:tabs>
        <w:spacing w:line="240" w:lineRule="auto"/>
        <w:ind w:left="567" w:hanging="567"/>
        <w:rPr>
          <w:noProof/>
          <w:szCs w:val="22"/>
          <w:lang w:val="bg-BG"/>
        </w:rPr>
      </w:pPr>
    </w:p>
    <w:p w:rsidR="00C3380D" w:rsidRDefault="00C3380D" w:rsidP="00C3380D">
      <w:pPr>
        <w:keepNext/>
        <w:pBdr>
          <w:top w:val="single" w:sz="4" w:space="1" w:color="auto"/>
          <w:left w:val="single" w:sz="4" w:space="4" w:color="auto"/>
          <w:bottom w:val="single" w:sz="4" w:space="1" w:color="auto"/>
          <w:right w:val="single" w:sz="4" w:space="4" w:color="auto"/>
        </w:pBdr>
        <w:tabs>
          <w:tab w:val="clear" w:pos="567"/>
        </w:tabs>
        <w:spacing w:line="240" w:lineRule="auto"/>
        <w:ind w:left="567" w:hanging="567"/>
        <w:outlineLvl w:val="0"/>
        <w:rPr>
          <w:b/>
          <w:noProof/>
          <w:szCs w:val="22"/>
          <w:lang w:val="bg-BG"/>
        </w:rPr>
      </w:pPr>
      <w:r>
        <w:rPr>
          <w:b/>
          <w:noProof/>
          <w:szCs w:val="22"/>
          <w:lang w:val="bg-BG"/>
        </w:rPr>
        <w:t>10.</w:t>
      </w:r>
      <w:r>
        <w:rPr>
          <w:b/>
          <w:noProof/>
          <w:szCs w:val="22"/>
          <w:lang w:val="bg-BG"/>
        </w:rPr>
        <w:tab/>
        <w:t>СПЕЦИАЛНИ ПРЕДПАЗНИ МЕРКИ ПРИ ИЗХВЪРЛЯНЕ НА НЕИЗПОЛЗВАНА ЧАСТ ОТ ЛЕКАРСТВЕНИТЕ ПРОДУКТИ ИЛИ ОТПАДЪЧНИ МАТЕРИАЛИ ОТ ТЯХ, АКО СЕ ИЗИСКВАТ ТАКИВА</w:t>
      </w:r>
    </w:p>
    <w:p w:rsidR="00C3380D" w:rsidRDefault="00C3380D" w:rsidP="00C3380D">
      <w:pPr>
        <w:keepNext/>
        <w:tabs>
          <w:tab w:val="clear" w:pos="567"/>
        </w:tabs>
        <w:spacing w:line="240" w:lineRule="auto"/>
        <w:ind w:left="567" w:hanging="567"/>
        <w:rPr>
          <w:noProof/>
          <w:szCs w:val="22"/>
          <w:lang w:val="bg-BG"/>
        </w:rPr>
      </w:pPr>
    </w:p>
    <w:p w:rsidR="00C3380D" w:rsidRDefault="00C3380D" w:rsidP="00C3380D">
      <w:pPr>
        <w:tabs>
          <w:tab w:val="clear" w:pos="567"/>
        </w:tabs>
        <w:spacing w:line="240" w:lineRule="auto"/>
        <w:ind w:left="567" w:hanging="567"/>
        <w:rPr>
          <w:noProof/>
          <w:szCs w:val="22"/>
          <w:lang w:val="bg-BG"/>
        </w:rPr>
      </w:pPr>
    </w:p>
    <w:p w:rsidR="00C3380D" w:rsidRDefault="00C3380D" w:rsidP="00C3380D">
      <w:pPr>
        <w:keepNext/>
        <w:pBdr>
          <w:top w:val="single" w:sz="4" w:space="1" w:color="auto"/>
          <w:left w:val="single" w:sz="4" w:space="4" w:color="auto"/>
          <w:bottom w:val="single" w:sz="4" w:space="1" w:color="auto"/>
          <w:right w:val="single" w:sz="4" w:space="4" w:color="auto"/>
        </w:pBdr>
        <w:tabs>
          <w:tab w:val="clear" w:pos="567"/>
        </w:tabs>
        <w:spacing w:line="240" w:lineRule="auto"/>
        <w:ind w:left="567" w:hanging="567"/>
        <w:outlineLvl w:val="0"/>
        <w:rPr>
          <w:b/>
          <w:noProof/>
          <w:szCs w:val="22"/>
          <w:lang w:val="bg-BG"/>
        </w:rPr>
      </w:pPr>
      <w:r>
        <w:rPr>
          <w:b/>
          <w:noProof/>
          <w:szCs w:val="22"/>
          <w:lang w:val="bg-BG"/>
        </w:rPr>
        <w:t>11.</w:t>
      </w:r>
      <w:r>
        <w:rPr>
          <w:b/>
          <w:noProof/>
          <w:szCs w:val="22"/>
          <w:lang w:val="bg-BG"/>
        </w:rPr>
        <w:tab/>
        <w:t>ИМЕ И АДРЕС НА ПРИТЕЖАТЕЛЯ НА РАЗРЕШЕНИЕТО ЗА УПОТРЕБА</w:t>
      </w:r>
    </w:p>
    <w:p w:rsidR="00C3380D" w:rsidRDefault="00C3380D" w:rsidP="00C3380D">
      <w:pPr>
        <w:keepNext/>
        <w:tabs>
          <w:tab w:val="clear" w:pos="567"/>
        </w:tabs>
        <w:spacing w:line="240" w:lineRule="auto"/>
        <w:ind w:left="567" w:hanging="567"/>
        <w:rPr>
          <w:noProof/>
          <w:szCs w:val="22"/>
          <w:lang w:val="bg-BG"/>
        </w:rPr>
      </w:pPr>
    </w:p>
    <w:p w:rsidR="00C3380D" w:rsidRPr="00DA383F" w:rsidRDefault="00C3380D" w:rsidP="00C3380D">
      <w:pPr>
        <w:tabs>
          <w:tab w:val="clear" w:pos="567"/>
        </w:tabs>
        <w:spacing w:line="240" w:lineRule="auto"/>
        <w:ind w:left="567" w:hanging="567"/>
        <w:rPr>
          <w:noProof/>
          <w:szCs w:val="22"/>
          <w:lang w:val="bg-BG"/>
        </w:rPr>
      </w:pPr>
      <w:r>
        <w:rPr>
          <w:noProof/>
          <w:szCs w:val="22"/>
          <w:lang w:val="da-DK"/>
        </w:rPr>
        <w:t>Eli</w:t>
      </w:r>
      <w:r w:rsidRPr="00DA383F">
        <w:rPr>
          <w:noProof/>
          <w:szCs w:val="22"/>
          <w:lang w:val="bg-BG"/>
        </w:rPr>
        <w:t xml:space="preserve"> </w:t>
      </w:r>
      <w:r>
        <w:rPr>
          <w:noProof/>
          <w:szCs w:val="22"/>
          <w:lang w:val="da-DK"/>
        </w:rPr>
        <w:t>Lilly</w:t>
      </w:r>
      <w:r w:rsidRPr="00DA383F">
        <w:rPr>
          <w:noProof/>
          <w:szCs w:val="22"/>
          <w:lang w:val="bg-BG"/>
        </w:rPr>
        <w:t xml:space="preserve"> </w:t>
      </w:r>
      <w:r>
        <w:rPr>
          <w:noProof/>
          <w:szCs w:val="22"/>
          <w:lang w:val="da-DK"/>
        </w:rPr>
        <w:t>Nederland</w:t>
      </w:r>
      <w:r w:rsidRPr="00DA383F">
        <w:rPr>
          <w:noProof/>
          <w:szCs w:val="22"/>
          <w:lang w:val="bg-BG"/>
        </w:rPr>
        <w:t xml:space="preserve"> </w:t>
      </w:r>
      <w:r>
        <w:rPr>
          <w:noProof/>
          <w:szCs w:val="22"/>
          <w:lang w:val="da-DK"/>
        </w:rPr>
        <w:t>B</w:t>
      </w:r>
      <w:r w:rsidRPr="00DA383F">
        <w:rPr>
          <w:noProof/>
          <w:szCs w:val="22"/>
          <w:lang w:val="bg-BG"/>
        </w:rPr>
        <w:t>.</w:t>
      </w:r>
      <w:r>
        <w:rPr>
          <w:noProof/>
          <w:szCs w:val="22"/>
          <w:lang w:val="da-DK"/>
        </w:rPr>
        <w:t>V</w:t>
      </w:r>
      <w:r w:rsidRPr="00DA383F">
        <w:rPr>
          <w:noProof/>
          <w:szCs w:val="22"/>
          <w:lang w:val="bg-BG"/>
        </w:rPr>
        <w:t>.</w:t>
      </w:r>
    </w:p>
    <w:p w:rsidR="00C3380D" w:rsidRPr="00DA383F" w:rsidRDefault="00C3380D" w:rsidP="00C3380D">
      <w:pPr>
        <w:tabs>
          <w:tab w:val="clear" w:pos="567"/>
        </w:tabs>
        <w:spacing w:line="240" w:lineRule="auto"/>
        <w:ind w:left="567" w:hanging="567"/>
        <w:rPr>
          <w:noProof/>
          <w:szCs w:val="22"/>
          <w:lang w:val="bg-BG"/>
        </w:rPr>
      </w:pPr>
      <w:r>
        <w:rPr>
          <w:noProof/>
          <w:szCs w:val="22"/>
          <w:lang w:val="da-DK"/>
        </w:rPr>
        <w:t>Papendorpseweg</w:t>
      </w:r>
      <w:r w:rsidRPr="0028363F">
        <w:rPr>
          <w:noProof/>
          <w:szCs w:val="22"/>
          <w:lang w:val="bg-BG"/>
        </w:rPr>
        <w:t xml:space="preserve"> 83, 3528 </w:t>
      </w:r>
      <w:r>
        <w:rPr>
          <w:noProof/>
          <w:szCs w:val="22"/>
          <w:lang w:val="da-DK"/>
        </w:rPr>
        <w:t>BJ</w:t>
      </w:r>
      <w:r w:rsidRPr="0028363F">
        <w:rPr>
          <w:noProof/>
          <w:szCs w:val="22"/>
          <w:lang w:val="bg-BG"/>
        </w:rPr>
        <w:t xml:space="preserve"> </w:t>
      </w:r>
      <w:r>
        <w:rPr>
          <w:noProof/>
          <w:szCs w:val="22"/>
          <w:lang w:val="da-DK"/>
        </w:rPr>
        <w:t>Utrecht</w:t>
      </w:r>
    </w:p>
    <w:p w:rsidR="00C3380D" w:rsidRDefault="00C3380D" w:rsidP="00C3380D">
      <w:pPr>
        <w:tabs>
          <w:tab w:val="clear" w:pos="567"/>
        </w:tabs>
        <w:spacing w:line="240" w:lineRule="auto"/>
        <w:ind w:left="567" w:hanging="567"/>
        <w:rPr>
          <w:noProof/>
          <w:szCs w:val="22"/>
          <w:lang w:val="bg-BG"/>
        </w:rPr>
      </w:pPr>
      <w:r>
        <w:rPr>
          <w:noProof/>
          <w:szCs w:val="22"/>
          <w:lang w:val="bg-BG"/>
        </w:rPr>
        <w:t>Нидерландия</w:t>
      </w:r>
    </w:p>
    <w:p w:rsidR="00C3380D" w:rsidRDefault="00C3380D" w:rsidP="00C3380D">
      <w:pPr>
        <w:tabs>
          <w:tab w:val="clear" w:pos="567"/>
        </w:tabs>
        <w:spacing w:line="240" w:lineRule="auto"/>
        <w:ind w:left="567" w:hanging="567"/>
        <w:rPr>
          <w:noProof/>
          <w:szCs w:val="22"/>
          <w:lang w:val="bg-BG"/>
        </w:rPr>
      </w:pPr>
    </w:p>
    <w:p w:rsidR="00C3380D" w:rsidRDefault="00C3380D" w:rsidP="00C3380D">
      <w:pPr>
        <w:tabs>
          <w:tab w:val="clear" w:pos="567"/>
        </w:tabs>
        <w:spacing w:line="240" w:lineRule="auto"/>
        <w:ind w:left="567" w:hanging="567"/>
        <w:rPr>
          <w:noProof/>
          <w:szCs w:val="22"/>
          <w:lang w:val="bg-BG"/>
        </w:rPr>
      </w:pPr>
    </w:p>
    <w:p w:rsidR="00C3380D" w:rsidRDefault="00C3380D" w:rsidP="00C3380D">
      <w:pPr>
        <w:keepNext/>
        <w:pBdr>
          <w:top w:val="single" w:sz="4" w:space="1" w:color="auto"/>
          <w:left w:val="single" w:sz="4" w:space="4" w:color="auto"/>
          <w:bottom w:val="single" w:sz="4" w:space="1" w:color="auto"/>
          <w:right w:val="single" w:sz="4" w:space="4" w:color="auto"/>
        </w:pBdr>
        <w:tabs>
          <w:tab w:val="clear" w:pos="567"/>
        </w:tabs>
        <w:spacing w:line="240" w:lineRule="auto"/>
        <w:ind w:left="567" w:hanging="567"/>
        <w:outlineLvl w:val="0"/>
        <w:rPr>
          <w:noProof/>
          <w:szCs w:val="22"/>
          <w:lang w:val="bg-BG"/>
        </w:rPr>
      </w:pPr>
      <w:r>
        <w:rPr>
          <w:b/>
          <w:noProof/>
          <w:szCs w:val="22"/>
          <w:lang w:val="bg-BG"/>
        </w:rPr>
        <w:t>12.</w:t>
      </w:r>
      <w:r>
        <w:rPr>
          <w:b/>
          <w:noProof/>
          <w:szCs w:val="22"/>
          <w:lang w:val="bg-BG"/>
        </w:rPr>
        <w:tab/>
        <w:t>НОМЕР НА РАЗРЕШЕНИЕТО ЗА УПОТРЕБА</w:t>
      </w:r>
    </w:p>
    <w:p w:rsidR="00C3380D" w:rsidRDefault="00C3380D" w:rsidP="00C3380D">
      <w:pPr>
        <w:keepNext/>
        <w:tabs>
          <w:tab w:val="clear" w:pos="567"/>
        </w:tabs>
        <w:spacing w:line="240" w:lineRule="auto"/>
        <w:ind w:left="567" w:hanging="567"/>
        <w:rPr>
          <w:noProof/>
          <w:szCs w:val="22"/>
          <w:lang w:val="bg-BG"/>
        </w:rPr>
      </w:pPr>
    </w:p>
    <w:p w:rsidR="00C3380D" w:rsidRDefault="00C3380D" w:rsidP="00C3380D">
      <w:pPr>
        <w:tabs>
          <w:tab w:val="clear" w:pos="567"/>
        </w:tabs>
        <w:spacing w:line="240" w:lineRule="auto"/>
        <w:ind w:left="567" w:hanging="567"/>
        <w:rPr>
          <w:noProof/>
          <w:szCs w:val="22"/>
          <w:lang w:val="bg-BG"/>
        </w:rPr>
      </w:pPr>
      <w:r>
        <w:t>EU</w:t>
      </w:r>
      <w:r>
        <w:rPr>
          <w:lang w:val="ru-RU"/>
        </w:rPr>
        <w:t>/1/96/007/021</w:t>
      </w:r>
    </w:p>
    <w:p w:rsidR="00C3380D" w:rsidRDefault="00C3380D" w:rsidP="00C3380D">
      <w:pPr>
        <w:tabs>
          <w:tab w:val="clear" w:pos="567"/>
        </w:tabs>
        <w:spacing w:line="240" w:lineRule="auto"/>
        <w:rPr>
          <w:szCs w:val="22"/>
          <w:lang w:val="bg-BG"/>
        </w:rPr>
      </w:pPr>
    </w:p>
    <w:p w:rsidR="00C3380D" w:rsidRDefault="00C3380D" w:rsidP="00C3380D">
      <w:pPr>
        <w:tabs>
          <w:tab w:val="clear" w:pos="567"/>
        </w:tabs>
        <w:spacing w:line="240" w:lineRule="auto"/>
        <w:ind w:left="567" w:hanging="567"/>
        <w:rPr>
          <w:noProof/>
          <w:szCs w:val="22"/>
          <w:lang w:val="bg-BG"/>
        </w:rPr>
      </w:pPr>
    </w:p>
    <w:p w:rsidR="00C3380D" w:rsidRDefault="00C3380D" w:rsidP="00C3380D">
      <w:pPr>
        <w:keepNext/>
        <w:pBdr>
          <w:top w:val="single" w:sz="4" w:space="1" w:color="auto"/>
          <w:left w:val="single" w:sz="4" w:space="4" w:color="auto"/>
          <w:bottom w:val="single" w:sz="4" w:space="1" w:color="auto"/>
          <w:right w:val="single" w:sz="4" w:space="4" w:color="auto"/>
        </w:pBdr>
        <w:tabs>
          <w:tab w:val="clear" w:pos="567"/>
        </w:tabs>
        <w:spacing w:line="240" w:lineRule="auto"/>
        <w:ind w:left="567" w:hanging="567"/>
        <w:outlineLvl w:val="0"/>
        <w:rPr>
          <w:noProof/>
          <w:szCs w:val="22"/>
          <w:lang w:val="bg-BG"/>
        </w:rPr>
      </w:pPr>
      <w:r>
        <w:rPr>
          <w:b/>
          <w:noProof/>
          <w:szCs w:val="22"/>
          <w:lang w:val="bg-BG"/>
        </w:rPr>
        <w:t>13.</w:t>
      </w:r>
      <w:r>
        <w:rPr>
          <w:b/>
          <w:noProof/>
          <w:szCs w:val="22"/>
          <w:lang w:val="bg-BG"/>
        </w:rPr>
        <w:tab/>
        <w:t>ПАРТИДЕН НОМЕР</w:t>
      </w:r>
    </w:p>
    <w:p w:rsidR="00C3380D" w:rsidRDefault="00C3380D" w:rsidP="00C3380D">
      <w:pPr>
        <w:keepNext/>
        <w:tabs>
          <w:tab w:val="clear" w:pos="567"/>
        </w:tabs>
        <w:spacing w:line="240" w:lineRule="auto"/>
        <w:ind w:left="567" w:hanging="567"/>
        <w:rPr>
          <w:noProof/>
          <w:szCs w:val="22"/>
          <w:lang w:val="bg-BG"/>
        </w:rPr>
      </w:pPr>
    </w:p>
    <w:p w:rsidR="00C3380D" w:rsidRDefault="00C3380D" w:rsidP="00C3380D">
      <w:pPr>
        <w:tabs>
          <w:tab w:val="clear" w:pos="567"/>
        </w:tabs>
        <w:spacing w:line="240" w:lineRule="auto"/>
        <w:ind w:left="567" w:hanging="567"/>
        <w:rPr>
          <w:noProof/>
          <w:szCs w:val="22"/>
          <w:lang w:val="bg-BG"/>
        </w:rPr>
      </w:pPr>
      <w:r>
        <w:rPr>
          <w:noProof/>
          <w:szCs w:val="22"/>
          <w:lang w:val="bg-BG"/>
        </w:rPr>
        <w:t>Партида №</w:t>
      </w:r>
    </w:p>
    <w:p w:rsidR="00C3380D" w:rsidRDefault="00C3380D" w:rsidP="00C3380D">
      <w:pPr>
        <w:tabs>
          <w:tab w:val="clear" w:pos="567"/>
        </w:tabs>
        <w:spacing w:line="240" w:lineRule="auto"/>
        <w:ind w:left="567" w:hanging="567"/>
        <w:rPr>
          <w:noProof/>
          <w:szCs w:val="22"/>
          <w:lang w:val="bg-BG"/>
        </w:rPr>
      </w:pPr>
    </w:p>
    <w:p w:rsidR="00C3380D" w:rsidRDefault="00C3380D" w:rsidP="00C3380D">
      <w:pPr>
        <w:tabs>
          <w:tab w:val="clear" w:pos="567"/>
        </w:tabs>
        <w:spacing w:line="240" w:lineRule="auto"/>
        <w:ind w:left="567" w:hanging="567"/>
        <w:rPr>
          <w:noProof/>
          <w:szCs w:val="22"/>
          <w:lang w:val="bg-BG"/>
        </w:rPr>
      </w:pPr>
    </w:p>
    <w:p w:rsidR="00C3380D" w:rsidRDefault="00C3380D" w:rsidP="00C3380D">
      <w:pPr>
        <w:keepNext/>
        <w:pBdr>
          <w:top w:val="single" w:sz="4" w:space="1" w:color="auto"/>
          <w:left w:val="single" w:sz="4" w:space="4" w:color="auto"/>
          <w:bottom w:val="single" w:sz="4" w:space="1" w:color="auto"/>
          <w:right w:val="single" w:sz="4" w:space="4" w:color="auto"/>
        </w:pBdr>
        <w:tabs>
          <w:tab w:val="clear" w:pos="567"/>
        </w:tabs>
        <w:spacing w:line="240" w:lineRule="auto"/>
        <w:ind w:left="567" w:hanging="567"/>
        <w:outlineLvl w:val="0"/>
        <w:rPr>
          <w:noProof/>
          <w:szCs w:val="22"/>
          <w:lang w:val="bg-BG"/>
        </w:rPr>
      </w:pPr>
      <w:r>
        <w:rPr>
          <w:b/>
          <w:noProof/>
          <w:szCs w:val="22"/>
          <w:lang w:val="bg-BG"/>
        </w:rPr>
        <w:t>14.</w:t>
      </w:r>
      <w:r>
        <w:rPr>
          <w:b/>
          <w:noProof/>
          <w:szCs w:val="22"/>
          <w:lang w:val="bg-BG"/>
        </w:rPr>
        <w:tab/>
        <w:t>НАЧИН НА ОТПУСКАНЕ</w:t>
      </w:r>
    </w:p>
    <w:p w:rsidR="00C3380D" w:rsidRDefault="00C3380D" w:rsidP="00C3380D">
      <w:pPr>
        <w:keepNext/>
        <w:tabs>
          <w:tab w:val="clear" w:pos="567"/>
        </w:tabs>
        <w:spacing w:line="240" w:lineRule="auto"/>
        <w:ind w:left="567" w:hanging="567"/>
        <w:rPr>
          <w:noProof/>
          <w:szCs w:val="22"/>
          <w:lang w:val="bg-BG"/>
        </w:rPr>
      </w:pPr>
    </w:p>
    <w:p w:rsidR="00C3380D" w:rsidRDefault="00C3380D" w:rsidP="00C3380D">
      <w:pPr>
        <w:tabs>
          <w:tab w:val="clear" w:pos="567"/>
        </w:tabs>
        <w:spacing w:line="240" w:lineRule="auto"/>
        <w:ind w:left="567" w:hanging="567"/>
        <w:rPr>
          <w:noProof/>
          <w:szCs w:val="22"/>
          <w:lang w:val="bg-BG"/>
        </w:rPr>
      </w:pPr>
    </w:p>
    <w:p w:rsidR="00C3380D" w:rsidRDefault="00C3380D" w:rsidP="00C3380D">
      <w:pPr>
        <w:keepNext/>
        <w:pBdr>
          <w:top w:val="single" w:sz="4" w:space="1" w:color="auto"/>
          <w:left w:val="single" w:sz="4" w:space="4" w:color="auto"/>
          <w:bottom w:val="single" w:sz="4" w:space="1" w:color="auto"/>
          <w:right w:val="single" w:sz="4" w:space="4" w:color="auto"/>
        </w:pBdr>
        <w:tabs>
          <w:tab w:val="clear" w:pos="567"/>
        </w:tabs>
        <w:spacing w:line="240" w:lineRule="auto"/>
        <w:ind w:left="567" w:hanging="567"/>
        <w:outlineLvl w:val="0"/>
        <w:rPr>
          <w:noProof/>
          <w:szCs w:val="22"/>
          <w:lang w:val="bg-BG"/>
        </w:rPr>
      </w:pPr>
      <w:r>
        <w:rPr>
          <w:b/>
          <w:noProof/>
          <w:szCs w:val="22"/>
          <w:lang w:val="bg-BG"/>
        </w:rPr>
        <w:t>15.</w:t>
      </w:r>
      <w:r>
        <w:rPr>
          <w:b/>
          <w:noProof/>
          <w:szCs w:val="22"/>
          <w:lang w:val="bg-BG"/>
        </w:rPr>
        <w:tab/>
        <w:t>УКАЗАНИЯ ЗА УПОТРЕБА</w:t>
      </w:r>
    </w:p>
    <w:p w:rsidR="00C3380D" w:rsidRDefault="00C3380D" w:rsidP="00C3380D">
      <w:pPr>
        <w:keepNext/>
        <w:tabs>
          <w:tab w:val="clear" w:pos="567"/>
        </w:tabs>
        <w:spacing w:line="240" w:lineRule="auto"/>
        <w:ind w:left="567" w:hanging="567"/>
        <w:rPr>
          <w:szCs w:val="22"/>
          <w:highlight w:val="lightGray"/>
          <w:lang w:val="bg-BG"/>
        </w:rPr>
      </w:pPr>
    </w:p>
    <w:p w:rsidR="00C3380D" w:rsidRDefault="00C3380D" w:rsidP="00C3380D">
      <w:pPr>
        <w:tabs>
          <w:tab w:val="clear" w:pos="567"/>
        </w:tabs>
        <w:spacing w:line="240" w:lineRule="auto"/>
        <w:ind w:left="567" w:hanging="567"/>
        <w:rPr>
          <w:noProof/>
          <w:szCs w:val="22"/>
          <w:lang w:val="bg-BG"/>
        </w:rPr>
      </w:pPr>
    </w:p>
    <w:p w:rsidR="00C3380D" w:rsidRDefault="00C3380D" w:rsidP="00C3380D">
      <w:pPr>
        <w:keepNext/>
        <w:pBdr>
          <w:top w:val="single" w:sz="4" w:space="1" w:color="auto"/>
          <w:left w:val="single" w:sz="4" w:space="4" w:color="auto"/>
          <w:bottom w:val="single" w:sz="4" w:space="1" w:color="auto"/>
          <w:right w:val="single" w:sz="4" w:space="4" w:color="auto"/>
        </w:pBdr>
        <w:tabs>
          <w:tab w:val="clear" w:pos="567"/>
        </w:tabs>
        <w:spacing w:line="240" w:lineRule="auto"/>
        <w:ind w:left="567" w:hanging="567"/>
        <w:outlineLvl w:val="0"/>
        <w:rPr>
          <w:noProof/>
          <w:szCs w:val="22"/>
          <w:lang w:val="bg-BG"/>
        </w:rPr>
      </w:pPr>
      <w:r>
        <w:rPr>
          <w:b/>
          <w:noProof/>
          <w:szCs w:val="22"/>
          <w:lang w:val="bg-BG"/>
        </w:rPr>
        <w:t>16.</w:t>
      </w:r>
      <w:r>
        <w:rPr>
          <w:b/>
          <w:noProof/>
          <w:szCs w:val="22"/>
          <w:lang w:val="bg-BG"/>
        </w:rPr>
        <w:tab/>
        <w:t>ИНФОРМАЦИЯ НА БРАЙЛОВА АЗБУКА</w:t>
      </w:r>
    </w:p>
    <w:p w:rsidR="00C3380D" w:rsidRDefault="00C3380D" w:rsidP="00C3380D">
      <w:pPr>
        <w:keepNext/>
        <w:tabs>
          <w:tab w:val="clear" w:pos="567"/>
        </w:tabs>
        <w:spacing w:line="240" w:lineRule="auto"/>
        <w:rPr>
          <w:lang w:val="bg-BG"/>
        </w:rPr>
      </w:pPr>
    </w:p>
    <w:p w:rsidR="00C3380D" w:rsidRPr="00486D59" w:rsidRDefault="00C3380D" w:rsidP="00C3380D">
      <w:pPr>
        <w:spacing w:line="240" w:lineRule="auto"/>
        <w:rPr>
          <w:lang w:val="ru-RU"/>
        </w:rPr>
      </w:pPr>
    </w:p>
    <w:p w:rsidR="00C3380D" w:rsidRPr="00486D59" w:rsidRDefault="00C3380D" w:rsidP="00C3380D">
      <w:pPr>
        <w:keepNext/>
        <w:pBdr>
          <w:top w:val="single" w:sz="4" w:space="1" w:color="auto"/>
          <w:left w:val="single" w:sz="4" w:space="4" w:color="auto"/>
          <w:bottom w:val="single" w:sz="4" w:space="1" w:color="auto"/>
          <w:right w:val="single" w:sz="4" w:space="4" w:color="auto"/>
        </w:pBdr>
        <w:spacing w:line="240" w:lineRule="auto"/>
        <w:outlineLvl w:val="0"/>
        <w:rPr>
          <w:i/>
          <w:noProof/>
          <w:lang w:val="ru-RU"/>
        </w:rPr>
      </w:pPr>
      <w:r w:rsidRPr="00486D59">
        <w:rPr>
          <w:b/>
          <w:noProof/>
          <w:lang w:val="ru-RU"/>
        </w:rPr>
        <w:t>17.</w:t>
      </w:r>
      <w:r w:rsidRPr="00486D59">
        <w:rPr>
          <w:b/>
          <w:noProof/>
          <w:lang w:val="ru-RU"/>
        </w:rPr>
        <w:tab/>
        <w:t>УНИКАЛЕН ИДЕНТИФИКАТОР — ДВУИЗМЕРЕН БАРКОД</w:t>
      </w:r>
    </w:p>
    <w:p w:rsidR="00C3380D" w:rsidRPr="00486D59" w:rsidRDefault="00C3380D" w:rsidP="00C3380D">
      <w:pPr>
        <w:keepNext/>
        <w:spacing w:line="240" w:lineRule="auto"/>
        <w:rPr>
          <w:noProof/>
          <w:lang w:val="ru-RU"/>
        </w:rPr>
      </w:pPr>
    </w:p>
    <w:p w:rsidR="00C3380D" w:rsidRPr="00486D59" w:rsidRDefault="00C3380D" w:rsidP="00C3380D">
      <w:pPr>
        <w:spacing w:line="240" w:lineRule="auto"/>
        <w:rPr>
          <w:noProof/>
          <w:shd w:val="clear" w:color="auto" w:fill="CCCCCC"/>
          <w:lang w:val="ru-RU"/>
        </w:rPr>
      </w:pPr>
      <w:r w:rsidRPr="00486D59">
        <w:rPr>
          <w:noProof/>
          <w:highlight w:val="lightGray"/>
          <w:lang w:val="ru-RU"/>
        </w:rPr>
        <w:t>Двуизмерен баркод с включен уникален идентификатор</w:t>
      </w:r>
    </w:p>
    <w:p w:rsidR="00C3380D" w:rsidRPr="00486D59" w:rsidRDefault="00C3380D" w:rsidP="00C3380D">
      <w:pPr>
        <w:spacing w:line="240" w:lineRule="auto"/>
        <w:rPr>
          <w:noProof/>
          <w:shd w:val="clear" w:color="auto" w:fill="CCCCCC"/>
          <w:lang w:val="ru-RU"/>
        </w:rPr>
      </w:pPr>
    </w:p>
    <w:p w:rsidR="00C3380D" w:rsidRPr="00486D59" w:rsidRDefault="00C3380D" w:rsidP="00C3380D">
      <w:pPr>
        <w:spacing w:line="240" w:lineRule="auto"/>
        <w:rPr>
          <w:noProof/>
          <w:vanish/>
          <w:lang w:val="ru-RU"/>
        </w:rPr>
      </w:pPr>
    </w:p>
    <w:p w:rsidR="00C3380D" w:rsidRPr="00486D59" w:rsidRDefault="00C3380D" w:rsidP="00C3380D">
      <w:pPr>
        <w:keepNext/>
        <w:pBdr>
          <w:top w:val="single" w:sz="4" w:space="1" w:color="auto"/>
          <w:left w:val="single" w:sz="4" w:space="4" w:color="auto"/>
          <w:bottom w:val="single" w:sz="4" w:space="1" w:color="auto"/>
          <w:right w:val="single" w:sz="4" w:space="4" w:color="auto"/>
        </w:pBdr>
        <w:spacing w:line="240" w:lineRule="auto"/>
        <w:outlineLvl w:val="0"/>
        <w:rPr>
          <w:i/>
          <w:noProof/>
          <w:lang w:val="ru-RU"/>
        </w:rPr>
      </w:pPr>
      <w:r w:rsidRPr="00486D59">
        <w:rPr>
          <w:b/>
          <w:noProof/>
          <w:lang w:val="ru-RU"/>
        </w:rPr>
        <w:t>18.</w:t>
      </w:r>
      <w:r w:rsidRPr="00486D59">
        <w:rPr>
          <w:b/>
          <w:noProof/>
          <w:lang w:val="ru-RU"/>
        </w:rPr>
        <w:tab/>
        <w:t>УНИКАЛЕН ИДЕНТИФИКАТОР — ДАННИ ЗА ЧЕТЕНЕ ОТ ХОРА</w:t>
      </w:r>
    </w:p>
    <w:p w:rsidR="00C3380D" w:rsidRPr="00486D59" w:rsidRDefault="00C3380D" w:rsidP="00C3380D">
      <w:pPr>
        <w:keepNext/>
        <w:spacing w:line="240" w:lineRule="auto"/>
        <w:rPr>
          <w:noProof/>
          <w:lang w:val="ru-RU"/>
        </w:rPr>
      </w:pPr>
    </w:p>
    <w:p w:rsidR="00C3380D" w:rsidRPr="00656EEA" w:rsidRDefault="00C3380D" w:rsidP="00C3380D">
      <w:pPr>
        <w:rPr>
          <w:lang w:val="ru-RU"/>
        </w:rPr>
      </w:pPr>
      <w:r w:rsidRPr="00656EEA">
        <w:t>PC</w:t>
      </w:r>
      <w:r w:rsidRPr="00656EEA">
        <w:rPr>
          <w:lang w:val="ru-RU"/>
        </w:rPr>
        <w:t xml:space="preserve"> </w:t>
      </w:r>
    </w:p>
    <w:p w:rsidR="00C3380D" w:rsidRPr="007D2258" w:rsidRDefault="00C3380D" w:rsidP="00C3380D">
      <w:pPr>
        <w:rPr>
          <w:lang w:val="ru-RU"/>
        </w:rPr>
      </w:pPr>
      <w:r w:rsidRPr="00BA0E4D">
        <w:t>SN</w:t>
      </w:r>
      <w:r w:rsidRPr="007D2258">
        <w:rPr>
          <w:lang w:val="ru-RU"/>
        </w:rPr>
        <w:t xml:space="preserve"> </w:t>
      </w:r>
    </w:p>
    <w:p w:rsidR="00C3380D" w:rsidRPr="00EA2766" w:rsidRDefault="00C3380D" w:rsidP="00C3380D">
      <w:pPr>
        <w:rPr>
          <w:lang w:val="ru-RU"/>
        </w:rPr>
      </w:pPr>
      <w:r w:rsidRPr="00EA2766">
        <w:t>NN</w:t>
      </w:r>
      <w:r w:rsidRPr="00EA2766">
        <w:rPr>
          <w:lang w:val="ru-RU"/>
        </w:rPr>
        <w:t xml:space="preserve"> </w:t>
      </w:r>
    </w:p>
    <w:p w:rsidR="009127D5" w:rsidRDefault="00C3380D" w:rsidP="00C3380D">
      <w:pPr>
        <w:shd w:val="clear" w:color="auto" w:fill="FFFFFF"/>
        <w:tabs>
          <w:tab w:val="clear" w:pos="567"/>
        </w:tabs>
        <w:spacing w:line="240" w:lineRule="auto"/>
        <w:rPr>
          <w:noProof/>
          <w:szCs w:val="22"/>
          <w:lang w:val="bg-BG"/>
        </w:rPr>
      </w:pPr>
      <w:r>
        <w:rPr>
          <w:b/>
          <w:u w:val="single"/>
          <w:lang w:val="bg-BG"/>
        </w:rPr>
        <w:br w:type="page"/>
      </w:r>
    </w:p>
    <w:p w:rsidR="00ED3E4C" w:rsidRDefault="009127D5" w:rsidP="00574674">
      <w:pPr>
        <w:keepNext/>
        <w:pBdr>
          <w:top w:val="single" w:sz="4" w:space="1" w:color="auto"/>
          <w:left w:val="single" w:sz="4" w:space="4" w:color="auto"/>
          <w:bottom w:val="single" w:sz="4" w:space="1" w:color="auto"/>
          <w:right w:val="single" w:sz="4" w:space="4" w:color="auto"/>
        </w:pBdr>
        <w:tabs>
          <w:tab w:val="clear" w:pos="567"/>
        </w:tabs>
        <w:spacing w:line="240" w:lineRule="auto"/>
        <w:rPr>
          <w:b/>
          <w:noProof/>
          <w:szCs w:val="22"/>
          <w:lang w:val="bg-BG"/>
        </w:rPr>
      </w:pPr>
      <w:r>
        <w:rPr>
          <w:b/>
          <w:noProof/>
          <w:szCs w:val="22"/>
          <w:lang w:val="bg-BG"/>
        </w:rPr>
        <w:t>ДАННИ, КОИТО ТРЯБВА ДА СЪДЪРЖА ВТОРИЧНАТА ОПАКОВКА</w:t>
      </w:r>
    </w:p>
    <w:p w:rsidR="00ED3E4C" w:rsidRDefault="00ED3E4C" w:rsidP="00574674">
      <w:pPr>
        <w:keepNext/>
        <w:pBdr>
          <w:top w:val="single" w:sz="4" w:space="1" w:color="auto"/>
          <w:left w:val="single" w:sz="4" w:space="4" w:color="auto"/>
          <w:bottom w:val="single" w:sz="4" w:space="1" w:color="auto"/>
          <w:right w:val="single" w:sz="4" w:space="4" w:color="auto"/>
        </w:pBdr>
        <w:tabs>
          <w:tab w:val="clear" w:pos="567"/>
        </w:tabs>
        <w:spacing w:line="240" w:lineRule="auto"/>
        <w:rPr>
          <w:b/>
          <w:noProof/>
          <w:szCs w:val="22"/>
          <w:lang w:val="bg-BG"/>
        </w:rPr>
      </w:pPr>
    </w:p>
    <w:p w:rsidR="009127D5" w:rsidRDefault="0033727C" w:rsidP="00574674">
      <w:pPr>
        <w:keepNext/>
        <w:pBdr>
          <w:top w:val="single" w:sz="4" w:space="1" w:color="auto"/>
          <w:left w:val="single" w:sz="4" w:space="4" w:color="auto"/>
          <w:bottom w:val="single" w:sz="4" w:space="1" w:color="auto"/>
          <w:right w:val="single" w:sz="4" w:space="4" w:color="auto"/>
        </w:pBdr>
        <w:tabs>
          <w:tab w:val="clear" w:pos="567"/>
        </w:tabs>
        <w:spacing w:line="240" w:lineRule="auto"/>
        <w:rPr>
          <w:b/>
          <w:noProof/>
          <w:szCs w:val="22"/>
          <w:lang w:val="bg-BG"/>
        </w:rPr>
      </w:pPr>
      <w:r w:rsidRPr="00B325A3">
        <w:rPr>
          <w:b/>
          <w:noProof/>
          <w:szCs w:val="22"/>
          <w:lang w:val="bg-BG"/>
        </w:rPr>
        <w:t>МЕЖДИННА</w:t>
      </w:r>
      <w:r>
        <w:rPr>
          <w:b/>
          <w:noProof/>
          <w:szCs w:val="22"/>
          <w:lang w:val="bg-BG"/>
        </w:rPr>
        <w:t xml:space="preserve"> КУТИЯ </w:t>
      </w:r>
      <w:r w:rsidR="00ED3E4C">
        <w:rPr>
          <w:b/>
          <w:noProof/>
          <w:szCs w:val="22"/>
          <w:lang w:val="bg-BG"/>
        </w:rPr>
        <w:t xml:space="preserve">(без </w:t>
      </w:r>
      <w:r w:rsidR="00ED3E4C" w:rsidRPr="0033727C">
        <w:rPr>
          <w:b/>
          <w:szCs w:val="22"/>
        </w:rPr>
        <w:t>blue</w:t>
      </w:r>
      <w:r w:rsidR="00ED3E4C" w:rsidRPr="0033727C">
        <w:rPr>
          <w:b/>
          <w:szCs w:val="22"/>
          <w:lang w:val="ru-RU"/>
        </w:rPr>
        <w:t xml:space="preserve"> </w:t>
      </w:r>
      <w:r w:rsidR="00ED3E4C" w:rsidRPr="0033727C">
        <w:rPr>
          <w:b/>
          <w:szCs w:val="22"/>
        </w:rPr>
        <w:t>box</w:t>
      </w:r>
      <w:r w:rsidR="00ED3E4C">
        <w:rPr>
          <w:b/>
          <w:szCs w:val="22"/>
          <w:lang w:val="bg-BG"/>
        </w:rPr>
        <w:t xml:space="preserve">) </w:t>
      </w:r>
      <w:r w:rsidR="004945FC">
        <w:rPr>
          <w:b/>
          <w:noProof/>
          <w:szCs w:val="22"/>
          <w:lang w:val="bg-BG"/>
        </w:rPr>
        <w:t>компонент на</w:t>
      </w:r>
      <w:r w:rsidR="004945FC" w:rsidRPr="00B000EF">
        <w:rPr>
          <w:b/>
          <w:noProof/>
          <w:szCs w:val="22"/>
          <w:lang w:val="bg-BG"/>
        </w:rPr>
        <w:t xml:space="preserve"> </w:t>
      </w:r>
      <w:r w:rsidR="004945FC">
        <w:rPr>
          <w:b/>
          <w:noProof/>
          <w:szCs w:val="22"/>
          <w:lang w:val="bg-BG"/>
        </w:rPr>
        <w:t>групова</w:t>
      </w:r>
      <w:r w:rsidR="004945FC" w:rsidRPr="00B000EF">
        <w:rPr>
          <w:b/>
          <w:noProof/>
          <w:szCs w:val="22"/>
          <w:lang w:val="bg-BG"/>
        </w:rPr>
        <w:t xml:space="preserve"> </w:t>
      </w:r>
      <w:r w:rsidR="00ED3E4C">
        <w:rPr>
          <w:b/>
          <w:szCs w:val="22"/>
          <w:lang w:val="bg-BG"/>
        </w:rPr>
        <w:t>опаковка - флакон</w:t>
      </w:r>
    </w:p>
    <w:p w:rsidR="009127D5" w:rsidRDefault="009127D5" w:rsidP="00574674">
      <w:pPr>
        <w:keepNext/>
        <w:tabs>
          <w:tab w:val="clear" w:pos="567"/>
        </w:tabs>
        <w:spacing w:line="240" w:lineRule="auto"/>
        <w:ind w:left="567" w:hanging="567"/>
        <w:rPr>
          <w:noProof/>
          <w:szCs w:val="22"/>
          <w:lang w:val="ru-RU"/>
        </w:rPr>
      </w:pPr>
    </w:p>
    <w:p w:rsidR="009127D5" w:rsidRDefault="009127D5" w:rsidP="00574674">
      <w:pPr>
        <w:keepNext/>
        <w:pBdr>
          <w:top w:val="single" w:sz="4" w:space="1" w:color="auto"/>
          <w:left w:val="single" w:sz="4" w:space="4" w:color="auto"/>
          <w:bottom w:val="single" w:sz="4" w:space="1" w:color="auto"/>
          <w:right w:val="single" w:sz="4" w:space="4" w:color="auto"/>
        </w:pBdr>
        <w:tabs>
          <w:tab w:val="clear" w:pos="567"/>
        </w:tabs>
        <w:spacing w:line="240" w:lineRule="auto"/>
        <w:ind w:left="567" w:hanging="567"/>
        <w:outlineLvl w:val="0"/>
        <w:rPr>
          <w:noProof/>
          <w:szCs w:val="22"/>
          <w:lang w:val="bg-BG"/>
        </w:rPr>
      </w:pPr>
      <w:r>
        <w:rPr>
          <w:b/>
          <w:noProof/>
          <w:szCs w:val="22"/>
          <w:lang w:val="bg-BG"/>
        </w:rPr>
        <w:t>1.</w:t>
      </w:r>
      <w:r>
        <w:rPr>
          <w:b/>
          <w:noProof/>
          <w:szCs w:val="22"/>
          <w:lang w:val="bg-BG"/>
        </w:rPr>
        <w:tab/>
        <w:t>ИМЕ НА ЛЕКАРСТВЕНИЯ ПРОДУКТ</w:t>
      </w:r>
    </w:p>
    <w:p w:rsidR="009127D5" w:rsidRDefault="009127D5" w:rsidP="00574674">
      <w:pPr>
        <w:keepNext/>
        <w:tabs>
          <w:tab w:val="clear" w:pos="567"/>
        </w:tabs>
        <w:spacing w:line="240" w:lineRule="auto"/>
        <w:ind w:left="567" w:hanging="567"/>
        <w:rPr>
          <w:noProof/>
          <w:szCs w:val="22"/>
          <w:lang w:val="bg-BG"/>
        </w:rPr>
      </w:pPr>
    </w:p>
    <w:p w:rsidR="009127D5" w:rsidRDefault="009127D5">
      <w:pPr>
        <w:widowControl w:val="0"/>
        <w:tabs>
          <w:tab w:val="clear" w:pos="567"/>
        </w:tabs>
        <w:spacing w:line="240" w:lineRule="auto"/>
        <w:ind w:left="567" w:hanging="567"/>
        <w:rPr>
          <w:szCs w:val="22"/>
          <w:lang w:val="bg-BG"/>
        </w:rPr>
      </w:pPr>
      <w:r>
        <w:rPr>
          <w:szCs w:val="22"/>
        </w:rPr>
        <w:t>Humalog</w:t>
      </w:r>
      <w:r>
        <w:rPr>
          <w:szCs w:val="22"/>
          <w:lang w:val="bg-BG"/>
        </w:rPr>
        <w:t xml:space="preserve"> 100</w:t>
      </w:r>
      <w:r w:rsidR="00E04EC9">
        <w:rPr>
          <w:lang w:val="bg-BG"/>
        </w:rPr>
        <w:t> единици</w:t>
      </w:r>
      <w:r>
        <w:rPr>
          <w:szCs w:val="22"/>
          <w:lang w:val="bg-BG"/>
        </w:rPr>
        <w:t>/</w:t>
      </w:r>
      <w:r>
        <w:rPr>
          <w:szCs w:val="22"/>
        </w:rPr>
        <w:t>ml</w:t>
      </w:r>
      <w:r>
        <w:rPr>
          <w:szCs w:val="22"/>
          <w:lang w:val="bg-BG"/>
        </w:rPr>
        <w:t xml:space="preserve"> инжекционен разтвор във флакон</w:t>
      </w:r>
    </w:p>
    <w:p w:rsidR="009127D5" w:rsidRDefault="007B6284">
      <w:pPr>
        <w:widowControl w:val="0"/>
        <w:tabs>
          <w:tab w:val="clear" w:pos="567"/>
        </w:tabs>
        <w:spacing w:line="240" w:lineRule="auto"/>
        <w:rPr>
          <w:noProof/>
          <w:szCs w:val="22"/>
          <w:lang w:val="bg-BG"/>
        </w:rPr>
      </w:pPr>
      <w:r>
        <w:rPr>
          <w:noProof/>
          <w:szCs w:val="22"/>
          <w:lang w:val="bg-BG"/>
        </w:rPr>
        <w:t xml:space="preserve">инсулин </w:t>
      </w:r>
      <w:r w:rsidR="008812DF">
        <w:rPr>
          <w:noProof/>
          <w:szCs w:val="22"/>
          <w:lang w:val="bg-BG"/>
        </w:rPr>
        <w:t>лиспро</w:t>
      </w:r>
    </w:p>
    <w:p w:rsidR="009127D5" w:rsidRDefault="009127D5">
      <w:pPr>
        <w:tabs>
          <w:tab w:val="clear" w:pos="567"/>
        </w:tabs>
        <w:spacing w:line="240" w:lineRule="auto"/>
        <w:ind w:left="567" w:hanging="567"/>
        <w:rPr>
          <w:noProof/>
          <w:szCs w:val="22"/>
          <w:lang w:val="bg-BG"/>
        </w:rPr>
      </w:pPr>
    </w:p>
    <w:p w:rsidR="009127D5" w:rsidRDefault="009127D5">
      <w:pPr>
        <w:tabs>
          <w:tab w:val="clear" w:pos="567"/>
        </w:tabs>
        <w:spacing w:line="240" w:lineRule="auto"/>
        <w:ind w:left="567" w:hanging="567"/>
        <w:rPr>
          <w:noProof/>
          <w:szCs w:val="22"/>
          <w:lang w:val="bg-BG"/>
        </w:rPr>
      </w:pPr>
    </w:p>
    <w:p w:rsidR="009127D5" w:rsidRDefault="009127D5" w:rsidP="00574674">
      <w:pPr>
        <w:keepNext/>
        <w:pBdr>
          <w:top w:val="single" w:sz="4" w:space="1" w:color="auto"/>
          <w:left w:val="single" w:sz="4" w:space="4" w:color="auto"/>
          <w:bottom w:val="single" w:sz="4" w:space="1" w:color="auto"/>
          <w:right w:val="single" w:sz="4" w:space="4" w:color="auto"/>
        </w:pBdr>
        <w:tabs>
          <w:tab w:val="clear" w:pos="567"/>
        </w:tabs>
        <w:spacing w:line="240" w:lineRule="auto"/>
        <w:ind w:left="567" w:hanging="567"/>
        <w:outlineLvl w:val="0"/>
        <w:rPr>
          <w:b/>
          <w:noProof/>
          <w:szCs w:val="22"/>
          <w:lang w:val="bg-BG"/>
        </w:rPr>
      </w:pPr>
      <w:r>
        <w:rPr>
          <w:b/>
          <w:noProof/>
          <w:szCs w:val="22"/>
          <w:lang w:val="bg-BG"/>
        </w:rPr>
        <w:t>2.</w:t>
      </w:r>
      <w:r>
        <w:rPr>
          <w:b/>
          <w:noProof/>
          <w:szCs w:val="22"/>
          <w:lang w:val="bg-BG"/>
        </w:rPr>
        <w:tab/>
        <w:t>ОБЯВЯВАНЕ НА АКТИВНОТО ВЕЩЕСТВО</w:t>
      </w:r>
    </w:p>
    <w:p w:rsidR="009127D5" w:rsidRDefault="009127D5" w:rsidP="00574674">
      <w:pPr>
        <w:keepNext/>
        <w:tabs>
          <w:tab w:val="clear" w:pos="567"/>
        </w:tabs>
        <w:spacing w:line="240" w:lineRule="auto"/>
        <w:rPr>
          <w:bdr w:val="single" w:sz="4" w:space="0" w:color="auto"/>
          <w:lang w:val="bg-BG"/>
        </w:rPr>
      </w:pPr>
    </w:p>
    <w:p w:rsidR="00ED3E4C" w:rsidRPr="00486D59" w:rsidRDefault="00ED3E4C" w:rsidP="00ED3E4C">
      <w:pPr>
        <w:spacing w:line="240" w:lineRule="auto"/>
        <w:ind w:right="11"/>
        <w:rPr>
          <w:lang w:val="bg-BG"/>
        </w:rPr>
      </w:pPr>
      <w:r w:rsidRPr="00486D59">
        <w:rPr>
          <w:lang w:val="bg-BG"/>
        </w:rPr>
        <w:t xml:space="preserve">Един </w:t>
      </w:r>
      <w:r w:rsidRPr="00486D59">
        <w:rPr>
          <w:lang w:val="es-ES"/>
        </w:rPr>
        <w:t>ml</w:t>
      </w:r>
      <w:r w:rsidRPr="00486D59">
        <w:rPr>
          <w:lang w:val="bg-BG"/>
        </w:rPr>
        <w:t xml:space="preserve"> разтвор съдържа 100 единици инсулин лиспро (еквивалентни на 3,5 </w:t>
      </w:r>
      <w:r w:rsidRPr="00486D59">
        <w:rPr>
          <w:lang w:val="es-ES"/>
        </w:rPr>
        <w:t>mg</w:t>
      </w:r>
      <w:r w:rsidRPr="00486D59">
        <w:rPr>
          <w:lang w:val="bg-BG"/>
        </w:rPr>
        <w:t>).</w:t>
      </w:r>
    </w:p>
    <w:p w:rsidR="00ED3E4C" w:rsidRDefault="00ED3E4C">
      <w:pPr>
        <w:tabs>
          <w:tab w:val="clear" w:pos="567"/>
        </w:tabs>
        <w:spacing w:line="240" w:lineRule="auto"/>
        <w:ind w:right="11"/>
        <w:jc w:val="both"/>
        <w:rPr>
          <w:lang w:val="bg-BG"/>
        </w:rPr>
      </w:pPr>
    </w:p>
    <w:p w:rsidR="009127D5" w:rsidRDefault="009127D5">
      <w:pPr>
        <w:tabs>
          <w:tab w:val="clear" w:pos="567"/>
        </w:tabs>
        <w:spacing w:line="240" w:lineRule="auto"/>
        <w:ind w:right="11"/>
        <w:jc w:val="both"/>
        <w:rPr>
          <w:lang w:val="bg-BG"/>
        </w:rPr>
      </w:pPr>
    </w:p>
    <w:p w:rsidR="009127D5" w:rsidRDefault="009127D5" w:rsidP="00574674">
      <w:pPr>
        <w:keepNext/>
        <w:pBdr>
          <w:top w:val="single" w:sz="4" w:space="1" w:color="auto"/>
          <w:left w:val="single" w:sz="4" w:space="4" w:color="auto"/>
          <w:bottom w:val="single" w:sz="4" w:space="1" w:color="auto"/>
          <w:right w:val="single" w:sz="4" w:space="4" w:color="auto"/>
        </w:pBdr>
        <w:tabs>
          <w:tab w:val="clear" w:pos="567"/>
        </w:tabs>
        <w:spacing w:line="240" w:lineRule="auto"/>
        <w:ind w:left="567" w:hanging="567"/>
        <w:outlineLvl w:val="0"/>
        <w:rPr>
          <w:noProof/>
          <w:szCs w:val="22"/>
          <w:highlight w:val="lightGray"/>
          <w:lang w:val="bg-BG"/>
        </w:rPr>
      </w:pPr>
      <w:r>
        <w:rPr>
          <w:b/>
          <w:noProof/>
          <w:szCs w:val="22"/>
          <w:lang w:val="bg-BG"/>
        </w:rPr>
        <w:t>3.</w:t>
      </w:r>
      <w:r>
        <w:rPr>
          <w:b/>
          <w:noProof/>
          <w:szCs w:val="22"/>
          <w:lang w:val="bg-BG"/>
        </w:rPr>
        <w:tab/>
        <w:t>СПИСЪК НА ПОМОЩНИТЕ ВЕЩЕСТВА</w:t>
      </w:r>
    </w:p>
    <w:p w:rsidR="009127D5" w:rsidRDefault="009127D5" w:rsidP="00574674">
      <w:pPr>
        <w:keepNext/>
        <w:tabs>
          <w:tab w:val="clear" w:pos="567"/>
        </w:tabs>
        <w:spacing w:line="240" w:lineRule="auto"/>
        <w:ind w:left="567" w:hanging="567"/>
        <w:rPr>
          <w:noProof/>
          <w:szCs w:val="22"/>
          <w:lang w:val="bg-BG"/>
        </w:rPr>
      </w:pPr>
    </w:p>
    <w:p w:rsidR="009127D5" w:rsidRDefault="009127D5">
      <w:pPr>
        <w:tabs>
          <w:tab w:val="clear" w:pos="567"/>
        </w:tabs>
        <w:spacing w:line="240" w:lineRule="auto"/>
        <w:rPr>
          <w:noProof/>
          <w:szCs w:val="22"/>
          <w:lang w:val="bg-BG"/>
        </w:rPr>
      </w:pPr>
      <w:r>
        <w:rPr>
          <w:noProof/>
          <w:szCs w:val="22"/>
          <w:lang w:val="bg-BG"/>
        </w:rPr>
        <w:t xml:space="preserve">Съдържа глицерол, цинков оксид, </w:t>
      </w:r>
      <w:r w:rsidR="00455EFA" w:rsidRPr="00CC4C57">
        <w:rPr>
          <w:noProof/>
          <w:szCs w:val="22"/>
          <w:lang w:val="bg-BG"/>
        </w:rPr>
        <w:t>д</w:t>
      </w:r>
      <w:r w:rsidR="00455EFA" w:rsidRPr="00CC4C57">
        <w:rPr>
          <w:noProof/>
          <w:lang w:val="bg-BG"/>
        </w:rPr>
        <w:t xml:space="preserve">вуосновен натриев </w:t>
      </w:r>
      <w:r w:rsidRPr="00A56C6E">
        <w:rPr>
          <w:noProof/>
          <w:szCs w:val="22"/>
          <w:lang w:val="bg-BG"/>
        </w:rPr>
        <w:t>фосфат</w:t>
      </w:r>
      <w:r w:rsidR="00455EFA">
        <w:t> </w:t>
      </w:r>
      <w:r>
        <w:rPr>
          <w:noProof/>
          <w:szCs w:val="22"/>
          <w:lang w:val="bg-BG"/>
        </w:rPr>
        <w:t>7</w:t>
      </w:r>
      <w:r>
        <w:rPr>
          <w:noProof/>
          <w:szCs w:val="22"/>
          <w:lang w:val="es-ES"/>
        </w:rPr>
        <w:t>H</w:t>
      </w:r>
      <w:r>
        <w:rPr>
          <w:vertAlign w:val="subscript"/>
          <w:lang w:val="bg-BG"/>
        </w:rPr>
        <w:t>2</w:t>
      </w:r>
      <w:r>
        <w:rPr>
          <w:noProof/>
          <w:szCs w:val="22"/>
          <w:lang w:val="es-ES"/>
        </w:rPr>
        <w:t>O</w:t>
      </w:r>
      <w:r>
        <w:rPr>
          <w:noProof/>
          <w:szCs w:val="22"/>
          <w:lang w:val="bg-BG"/>
        </w:rPr>
        <w:t xml:space="preserve"> с </w:t>
      </w:r>
      <w:r>
        <w:rPr>
          <w:i/>
          <w:noProof/>
          <w:szCs w:val="22"/>
          <w:lang w:val="es-ES"/>
        </w:rPr>
        <w:t>m</w:t>
      </w:r>
      <w:r>
        <w:rPr>
          <w:noProof/>
          <w:szCs w:val="22"/>
          <w:lang w:val="bg-BG"/>
        </w:rPr>
        <w:t>-крезол като консервант във вода за инжекции.</w:t>
      </w:r>
    </w:p>
    <w:p w:rsidR="009127D5" w:rsidRDefault="009127D5">
      <w:pPr>
        <w:tabs>
          <w:tab w:val="clear" w:pos="567"/>
        </w:tabs>
        <w:spacing w:line="240" w:lineRule="auto"/>
        <w:ind w:right="11"/>
        <w:jc w:val="both"/>
        <w:rPr>
          <w:noProof/>
          <w:szCs w:val="22"/>
          <w:lang w:val="bg-BG"/>
        </w:rPr>
      </w:pPr>
      <w:r>
        <w:rPr>
          <w:noProof/>
          <w:szCs w:val="22"/>
          <w:lang w:val="bg-BG"/>
        </w:rPr>
        <w:t>Натриев хидроксид и/или хлороводородна киселина могат да бъдат използвани за корекция на киселинността.</w:t>
      </w:r>
      <w:r w:rsidR="00E624C5" w:rsidRPr="00E624C5">
        <w:rPr>
          <w:rFonts w:eastAsia="SimSun"/>
          <w:szCs w:val="22"/>
          <w:lang w:val="bg-BG" w:eastAsia="zh-CN"/>
        </w:rPr>
        <w:t xml:space="preserve"> </w:t>
      </w:r>
      <w:r w:rsidR="00E624C5" w:rsidRPr="00E624C5">
        <w:rPr>
          <w:rFonts w:eastAsia="SimSun"/>
          <w:szCs w:val="22"/>
          <w:highlight w:val="lightGray"/>
          <w:lang w:val="bg-BG" w:eastAsia="zh-CN"/>
        </w:rPr>
        <w:t>За допълнителна информация вижте листовката</w:t>
      </w:r>
      <w:r w:rsidR="00E624C5">
        <w:rPr>
          <w:noProof/>
          <w:szCs w:val="22"/>
          <w:lang w:val="bg-BG"/>
        </w:rPr>
        <w:t xml:space="preserve"> </w:t>
      </w:r>
    </w:p>
    <w:p w:rsidR="009127D5" w:rsidRDefault="009127D5">
      <w:pPr>
        <w:tabs>
          <w:tab w:val="clear" w:pos="567"/>
        </w:tabs>
        <w:spacing w:line="240" w:lineRule="auto"/>
        <w:ind w:left="567" w:hanging="567"/>
        <w:rPr>
          <w:noProof/>
          <w:szCs w:val="22"/>
          <w:lang w:val="bg-BG"/>
        </w:rPr>
      </w:pPr>
    </w:p>
    <w:p w:rsidR="009127D5" w:rsidRDefault="009127D5">
      <w:pPr>
        <w:tabs>
          <w:tab w:val="clear" w:pos="567"/>
        </w:tabs>
        <w:spacing w:line="240" w:lineRule="auto"/>
        <w:ind w:left="567" w:hanging="567"/>
        <w:rPr>
          <w:noProof/>
          <w:szCs w:val="22"/>
          <w:lang w:val="bg-BG"/>
        </w:rPr>
      </w:pPr>
    </w:p>
    <w:p w:rsidR="009127D5" w:rsidRDefault="009127D5" w:rsidP="00574674">
      <w:pPr>
        <w:keepNext/>
        <w:pBdr>
          <w:top w:val="single" w:sz="4" w:space="1" w:color="auto"/>
          <w:left w:val="single" w:sz="4" w:space="4" w:color="auto"/>
          <w:bottom w:val="single" w:sz="4" w:space="1" w:color="auto"/>
          <w:right w:val="single" w:sz="4" w:space="4" w:color="auto"/>
        </w:pBdr>
        <w:tabs>
          <w:tab w:val="clear" w:pos="567"/>
        </w:tabs>
        <w:spacing w:line="240" w:lineRule="auto"/>
        <w:ind w:left="567" w:hanging="567"/>
        <w:outlineLvl w:val="0"/>
        <w:rPr>
          <w:noProof/>
          <w:szCs w:val="22"/>
          <w:lang w:val="bg-BG"/>
        </w:rPr>
      </w:pPr>
      <w:r>
        <w:rPr>
          <w:b/>
          <w:noProof/>
          <w:szCs w:val="22"/>
          <w:lang w:val="bg-BG"/>
        </w:rPr>
        <w:t>4.</w:t>
      </w:r>
      <w:r>
        <w:rPr>
          <w:b/>
          <w:noProof/>
          <w:szCs w:val="22"/>
          <w:lang w:val="bg-BG"/>
        </w:rPr>
        <w:tab/>
        <w:t>ЛЕКАРСТВЕНА ФОРМА И КОЛИЧЕСТВО В ЕДНА ОПАКОВКА</w:t>
      </w:r>
    </w:p>
    <w:p w:rsidR="009127D5" w:rsidRDefault="009127D5" w:rsidP="00574674">
      <w:pPr>
        <w:keepNext/>
        <w:tabs>
          <w:tab w:val="clear" w:pos="567"/>
        </w:tabs>
        <w:spacing w:line="240" w:lineRule="auto"/>
        <w:ind w:left="567" w:hanging="567"/>
        <w:rPr>
          <w:noProof/>
          <w:szCs w:val="22"/>
          <w:lang w:val="bg-BG"/>
        </w:rPr>
      </w:pPr>
    </w:p>
    <w:p w:rsidR="00ED3E4C" w:rsidRDefault="00ED3E4C">
      <w:pPr>
        <w:tabs>
          <w:tab w:val="clear" w:pos="567"/>
        </w:tabs>
        <w:spacing w:line="240" w:lineRule="auto"/>
        <w:rPr>
          <w:lang w:val="bg-BG"/>
        </w:rPr>
      </w:pPr>
      <w:r w:rsidRPr="0028363F">
        <w:rPr>
          <w:highlight w:val="lightGray"/>
          <w:lang w:val="bg-BG"/>
        </w:rPr>
        <w:t>Инжекционен разтвор</w:t>
      </w:r>
    </w:p>
    <w:p w:rsidR="00ED3E4C" w:rsidRDefault="00ED3E4C">
      <w:pPr>
        <w:tabs>
          <w:tab w:val="clear" w:pos="567"/>
        </w:tabs>
        <w:spacing w:line="240" w:lineRule="auto"/>
        <w:rPr>
          <w:lang w:val="bg-BG"/>
        </w:rPr>
      </w:pPr>
    </w:p>
    <w:p w:rsidR="009127D5" w:rsidRDefault="00ED3E4C">
      <w:pPr>
        <w:tabs>
          <w:tab w:val="clear" w:pos="567"/>
        </w:tabs>
        <w:spacing w:line="240" w:lineRule="auto"/>
        <w:rPr>
          <w:szCs w:val="22"/>
          <w:lang w:val="bg-BG"/>
        </w:rPr>
      </w:pPr>
      <w:r>
        <w:rPr>
          <w:lang w:val="bg-BG"/>
        </w:rPr>
        <w:t>5 флакона от 10 </w:t>
      </w:r>
      <w:r>
        <w:t>ml</w:t>
      </w:r>
      <w:r>
        <w:rPr>
          <w:lang w:val="bg-BG"/>
        </w:rPr>
        <w:t xml:space="preserve">. </w:t>
      </w:r>
      <w:r w:rsidR="004945FC">
        <w:rPr>
          <w:lang w:val="bg-BG"/>
        </w:rPr>
        <w:t xml:space="preserve">Компонент на </w:t>
      </w:r>
      <w:r w:rsidR="00E0368C">
        <w:rPr>
          <w:lang w:val="bg-BG"/>
        </w:rPr>
        <w:t xml:space="preserve">групова </w:t>
      </w:r>
      <w:r w:rsidR="009127D5">
        <w:rPr>
          <w:lang w:val="bg-BG"/>
        </w:rPr>
        <w:t>опаковка</w:t>
      </w:r>
      <w:r w:rsidR="00A27885">
        <w:rPr>
          <w:lang w:val="bg-BG"/>
        </w:rPr>
        <w:t>,</w:t>
      </w:r>
      <w:r w:rsidR="00A27885" w:rsidRPr="00427FAE">
        <w:rPr>
          <w:szCs w:val="22"/>
          <w:lang w:val="bg-BG"/>
        </w:rPr>
        <w:t xml:space="preserve"> не може да се продава отделно</w:t>
      </w:r>
      <w:r w:rsidR="00A27885">
        <w:rPr>
          <w:szCs w:val="22"/>
          <w:lang w:val="bg-BG"/>
        </w:rPr>
        <w:t>.</w:t>
      </w:r>
    </w:p>
    <w:p w:rsidR="00655714" w:rsidRDefault="00655714">
      <w:pPr>
        <w:tabs>
          <w:tab w:val="clear" w:pos="567"/>
        </w:tabs>
        <w:spacing w:line="240" w:lineRule="auto"/>
        <w:rPr>
          <w:szCs w:val="22"/>
          <w:lang w:val="bg-BG"/>
        </w:rPr>
      </w:pPr>
    </w:p>
    <w:p w:rsidR="00655714" w:rsidRDefault="00655714">
      <w:pPr>
        <w:tabs>
          <w:tab w:val="clear" w:pos="567"/>
        </w:tabs>
        <w:spacing w:line="240" w:lineRule="auto"/>
        <w:rPr>
          <w:lang w:val="bg-BG"/>
        </w:rPr>
      </w:pPr>
    </w:p>
    <w:p w:rsidR="009127D5" w:rsidRDefault="009127D5" w:rsidP="00574674">
      <w:pPr>
        <w:keepNext/>
        <w:pBdr>
          <w:top w:val="single" w:sz="4" w:space="1" w:color="auto"/>
          <w:left w:val="single" w:sz="4" w:space="4" w:color="auto"/>
          <w:bottom w:val="single" w:sz="4" w:space="1" w:color="auto"/>
          <w:right w:val="single" w:sz="4" w:space="4" w:color="auto"/>
        </w:pBdr>
        <w:tabs>
          <w:tab w:val="clear" w:pos="567"/>
        </w:tabs>
        <w:spacing w:line="240" w:lineRule="auto"/>
        <w:ind w:left="567" w:hanging="567"/>
        <w:outlineLvl w:val="0"/>
        <w:rPr>
          <w:noProof/>
          <w:szCs w:val="22"/>
          <w:highlight w:val="lightGray"/>
          <w:lang w:val="bg-BG"/>
        </w:rPr>
      </w:pPr>
      <w:r>
        <w:rPr>
          <w:b/>
          <w:noProof/>
          <w:szCs w:val="22"/>
          <w:lang w:val="bg-BG"/>
        </w:rPr>
        <w:t>5.</w:t>
      </w:r>
      <w:r>
        <w:rPr>
          <w:b/>
          <w:noProof/>
          <w:szCs w:val="22"/>
          <w:lang w:val="bg-BG"/>
        </w:rPr>
        <w:tab/>
        <w:t>НАЧИН НА ПРИЛ</w:t>
      </w:r>
      <w:r w:rsidR="00595277">
        <w:rPr>
          <w:b/>
          <w:noProof/>
          <w:szCs w:val="22"/>
          <w:lang w:val="bg-BG"/>
        </w:rPr>
        <w:t>ОЖЕНИЕ</w:t>
      </w:r>
      <w:r>
        <w:rPr>
          <w:b/>
          <w:noProof/>
          <w:szCs w:val="22"/>
          <w:lang w:val="bg-BG"/>
        </w:rPr>
        <w:t xml:space="preserve"> И ПЪТИЩА НА ВЪВЕЖДАНЕ</w:t>
      </w:r>
    </w:p>
    <w:p w:rsidR="009127D5" w:rsidRDefault="009127D5" w:rsidP="00574674">
      <w:pPr>
        <w:keepNext/>
        <w:tabs>
          <w:tab w:val="clear" w:pos="567"/>
        </w:tabs>
        <w:spacing w:line="240" w:lineRule="auto"/>
        <w:ind w:left="567" w:hanging="567"/>
        <w:rPr>
          <w:i/>
          <w:noProof/>
          <w:szCs w:val="22"/>
          <w:lang w:val="bg-BG"/>
        </w:rPr>
      </w:pPr>
    </w:p>
    <w:p w:rsidR="00ED3E4C" w:rsidRPr="00486D59" w:rsidRDefault="00ED3E4C" w:rsidP="00ED3E4C">
      <w:pPr>
        <w:spacing w:line="240" w:lineRule="auto"/>
        <w:ind w:left="567" w:hanging="567"/>
        <w:rPr>
          <w:noProof/>
          <w:lang w:val="bg-BG"/>
        </w:rPr>
      </w:pPr>
      <w:r w:rsidRPr="00486D59">
        <w:rPr>
          <w:noProof/>
          <w:lang w:val="bg-BG"/>
        </w:rPr>
        <w:t>Преди употреба прочетете листовката.</w:t>
      </w:r>
    </w:p>
    <w:p w:rsidR="009127D5" w:rsidRDefault="009127D5">
      <w:pPr>
        <w:tabs>
          <w:tab w:val="clear" w:pos="567"/>
        </w:tabs>
        <w:spacing w:line="240" w:lineRule="auto"/>
        <w:ind w:left="567" w:hanging="567"/>
        <w:rPr>
          <w:noProof/>
          <w:szCs w:val="22"/>
          <w:lang w:val="bg-BG"/>
        </w:rPr>
      </w:pPr>
      <w:r>
        <w:rPr>
          <w:noProof/>
          <w:szCs w:val="22"/>
          <w:lang w:val="bg-BG"/>
        </w:rPr>
        <w:t>За подкожно и интравенозно приложение</w:t>
      </w:r>
    </w:p>
    <w:p w:rsidR="009127D5" w:rsidRDefault="009127D5">
      <w:pPr>
        <w:tabs>
          <w:tab w:val="clear" w:pos="567"/>
        </w:tabs>
        <w:spacing w:line="240" w:lineRule="auto"/>
        <w:ind w:left="567" w:hanging="567"/>
        <w:rPr>
          <w:noProof/>
          <w:szCs w:val="22"/>
          <w:lang w:val="bg-BG"/>
        </w:rPr>
      </w:pPr>
    </w:p>
    <w:p w:rsidR="009127D5" w:rsidRDefault="009127D5">
      <w:pPr>
        <w:tabs>
          <w:tab w:val="clear" w:pos="567"/>
        </w:tabs>
        <w:spacing w:line="240" w:lineRule="auto"/>
        <w:ind w:left="567" w:hanging="567"/>
        <w:rPr>
          <w:noProof/>
          <w:szCs w:val="22"/>
          <w:lang w:val="bg-BG"/>
        </w:rPr>
      </w:pPr>
    </w:p>
    <w:p w:rsidR="009127D5" w:rsidRDefault="009127D5" w:rsidP="00923519">
      <w:pPr>
        <w:keepNext/>
        <w:pBdr>
          <w:top w:val="single" w:sz="4" w:space="1" w:color="auto"/>
          <w:left w:val="single" w:sz="4" w:space="4" w:color="auto"/>
          <w:bottom w:val="single" w:sz="4" w:space="1" w:color="auto"/>
          <w:right w:val="single" w:sz="4" w:space="4" w:color="auto"/>
        </w:pBdr>
        <w:tabs>
          <w:tab w:val="clear" w:pos="567"/>
        </w:tabs>
        <w:spacing w:line="240" w:lineRule="auto"/>
        <w:ind w:left="567" w:hanging="567"/>
        <w:outlineLvl w:val="0"/>
        <w:rPr>
          <w:noProof/>
          <w:szCs w:val="22"/>
          <w:lang w:val="bg-BG"/>
        </w:rPr>
      </w:pPr>
      <w:r>
        <w:rPr>
          <w:b/>
          <w:noProof/>
          <w:szCs w:val="22"/>
          <w:lang w:val="bg-BG"/>
        </w:rPr>
        <w:t>6.</w:t>
      </w:r>
      <w:r>
        <w:rPr>
          <w:b/>
          <w:noProof/>
          <w:szCs w:val="22"/>
          <w:lang w:val="bg-BG"/>
        </w:rPr>
        <w:tab/>
        <w:t>СПЕЦИАЛНО ПРЕДУПРЕЖДЕНИЕ, ЧЕ ЛЕКАРСТВЕНИЯТ ПРОДУКТ ТРЯБВА ДА СЕ СЪХРАНЯВА НА МЯСТО ДАЛЕЧ</w:t>
      </w:r>
      <w:r w:rsidR="00923519">
        <w:rPr>
          <w:b/>
          <w:noProof/>
          <w:szCs w:val="22"/>
          <w:lang w:val="bg-BG"/>
        </w:rPr>
        <w:t>Е</w:t>
      </w:r>
      <w:r>
        <w:rPr>
          <w:b/>
          <w:noProof/>
          <w:szCs w:val="22"/>
          <w:lang w:val="bg-BG"/>
        </w:rPr>
        <w:t xml:space="preserve"> ОТ ПОГЛЕДА И ДОСЕГА НА ДЕЦА</w:t>
      </w:r>
    </w:p>
    <w:p w:rsidR="009127D5" w:rsidRDefault="009127D5" w:rsidP="00574674">
      <w:pPr>
        <w:keepNext/>
        <w:tabs>
          <w:tab w:val="clear" w:pos="567"/>
        </w:tabs>
        <w:spacing w:line="240" w:lineRule="auto"/>
        <w:ind w:left="567" w:hanging="567"/>
        <w:rPr>
          <w:noProof/>
          <w:szCs w:val="22"/>
          <w:lang w:val="bg-BG"/>
        </w:rPr>
      </w:pPr>
    </w:p>
    <w:p w:rsidR="009127D5" w:rsidRDefault="009127D5">
      <w:pPr>
        <w:tabs>
          <w:tab w:val="clear" w:pos="567"/>
        </w:tabs>
        <w:spacing w:line="240" w:lineRule="auto"/>
        <w:ind w:left="567" w:hanging="567"/>
        <w:outlineLvl w:val="0"/>
        <w:rPr>
          <w:noProof/>
          <w:szCs w:val="22"/>
          <w:lang w:val="bg-BG"/>
        </w:rPr>
      </w:pPr>
      <w:r>
        <w:rPr>
          <w:noProof/>
          <w:szCs w:val="22"/>
          <w:lang w:val="bg-BG"/>
        </w:rPr>
        <w:t>Да се съхранява на място, недостъпно за деца</w:t>
      </w:r>
      <w:r w:rsidR="006E15BA">
        <w:rPr>
          <w:noProof/>
          <w:szCs w:val="22"/>
          <w:lang w:val="bg-BG"/>
        </w:rPr>
        <w:t>.</w:t>
      </w:r>
    </w:p>
    <w:p w:rsidR="009127D5" w:rsidRDefault="009127D5">
      <w:pPr>
        <w:tabs>
          <w:tab w:val="clear" w:pos="567"/>
        </w:tabs>
        <w:spacing w:line="240" w:lineRule="auto"/>
        <w:ind w:left="567" w:hanging="567"/>
        <w:rPr>
          <w:noProof/>
          <w:szCs w:val="22"/>
          <w:lang w:val="bg-BG"/>
        </w:rPr>
      </w:pPr>
    </w:p>
    <w:p w:rsidR="009127D5" w:rsidRDefault="009127D5">
      <w:pPr>
        <w:tabs>
          <w:tab w:val="clear" w:pos="567"/>
        </w:tabs>
        <w:spacing w:line="240" w:lineRule="auto"/>
        <w:ind w:left="567" w:hanging="567"/>
        <w:rPr>
          <w:noProof/>
          <w:szCs w:val="22"/>
          <w:lang w:val="bg-BG"/>
        </w:rPr>
      </w:pPr>
    </w:p>
    <w:p w:rsidR="009127D5" w:rsidRDefault="009127D5" w:rsidP="00574674">
      <w:pPr>
        <w:keepNext/>
        <w:pBdr>
          <w:top w:val="single" w:sz="4" w:space="1" w:color="auto"/>
          <w:left w:val="single" w:sz="4" w:space="4" w:color="auto"/>
          <w:bottom w:val="single" w:sz="4" w:space="1" w:color="auto"/>
          <w:right w:val="single" w:sz="4" w:space="4" w:color="auto"/>
        </w:pBdr>
        <w:tabs>
          <w:tab w:val="clear" w:pos="567"/>
        </w:tabs>
        <w:spacing w:line="240" w:lineRule="auto"/>
        <w:ind w:left="567" w:hanging="567"/>
        <w:outlineLvl w:val="0"/>
        <w:rPr>
          <w:noProof/>
          <w:szCs w:val="22"/>
          <w:highlight w:val="lightGray"/>
          <w:lang w:val="bg-BG"/>
        </w:rPr>
      </w:pPr>
      <w:r>
        <w:rPr>
          <w:b/>
          <w:noProof/>
          <w:szCs w:val="22"/>
          <w:lang w:val="bg-BG"/>
        </w:rPr>
        <w:t>7.</w:t>
      </w:r>
      <w:r>
        <w:rPr>
          <w:b/>
          <w:noProof/>
          <w:szCs w:val="22"/>
          <w:lang w:val="bg-BG"/>
        </w:rPr>
        <w:tab/>
        <w:t>ДРУГИ СПЕЦИАЛНИ ПРЕДУПРЕЖДЕНИЯ, АКО Е НЕОБХОДИМО</w:t>
      </w:r>
    </w:p>
    <w:p w:rsidR="009127D5" w:rsidRDefault="009127D5">
      <w:pPr>
        <w:tabs>
          <w:tab w:val="clear" w:pos="567"/>
        </w:tabs>
        <w:spacing w:line="240" w:lineRule="auto"/>
        <w:ind w:left="567" w:hanging="567"/>
        <w:rPr>
          <w:noProof/>
          <w:szCs w:val="22"/>
          <w:lang w:val="bg-BG"/>
        </w:rPr>
      </w:pPr>
    </w:p>
    <w:p w:rsidR="009127D5" w:rsidRDefault="009127D5">
      <w:pPr>
        <w:tabs>
          <w:tab w:val="clear" w:pos="567"/>
        </w:tabs>
        <w:spacing w:line="240" w:lineRule="auto"/>
        <w:ind w:left="567" w:hanging="567"/>
        <w:rPr>
          <w:noProof/>
          <w:szCs w:val="22"/>
          <w:lang w:val="bg-BG"/>
        </w:rPr>
      </w:pPr>
    </w:p>
    <w:p w:rsidR="009127D5" w:rsidRDefault="009127D5" w:rsidP="00574674">
      <w:pPr>
        <w:keepNext/>
        <w:pBdr>
          <w:top w:val="single" w:sz="4" w:space="1" w:color="auto"/>
          <w:left w:val="single" w:sz="4" w:space="4" w:color="auto"/>
          <w:bottom w:val="single" w:sz="4" w:space="1" w:color="auto"/>
          <w:right w:val="single" w:sz="4" w:space="4" w:color="auto"/>
        </w:pBdr>
        <w:tabs>
          <w:tab w:val="clear" w:pos="567"/>
        </w:tabs>
        <w:spacing w:line="240" w:lineRule="auto"/>
        <w:ind w:left="567" w:hanging="567"/>
        <w:outlineLvl w:val="0"/>
        <w:rPr>
          <w:noProof/>
          <w:szCs w:val="22"/>
          <w:highlight w:val="lightGray"/>
          <w:lang w:val="bg-BG"/>
        </w:rPr>
      </w:pPr>
      <w:r>
        <w:rPr>
          <w:b/>
          <w:noProof/>
          <w:szCs w:val="22"/>
          <w:lang w:val="bg-BG"/>
        </w:rPr>
        <w:t>8.</w:t>
      </w:r>
      <w:r>
        <w:rPr>
          <w:b/>
          <w:noProof/>
          <w:szCs w:val="22"/>
          <w:lang w:val="bg-BG"/>
        </w:rPr>
        <w:tab/>
        <w:t>ДАТА НА ИЗТИЧАНЕ НА СРОКА НА ГОДНОСТ</w:t>
      </w:r>
    </w:p>
    <w:p w:rsidR="009127D5" w:rsidRDefault="009127D5" w:rsidP="00574674">
      <w:pPr>
        <w:keepNext/>
        <w:tabs>
          <w:tab w:val="clear" w:pos="567"/>
        </w:tabs>
        <w:spacing w:line="240" w:lineRule="auto"/>
        <w:ind w:left="567" w:hanging="567"/>
        <w:rPr>
          <w:noProof/>
          <w:szCs w:val="22"/>
          <w:lang w:val="bg-BG"/>
        </w:rPr>
      </w:pPr>
    </w:p>
    <w:p w:rsidR="009127D5" w:rsidRDefault="009127D5">
      <w:pPr>
        <w:tabs>
          <w:tab w:val="clear" w:pos="567"/>
        </w:tabs>
        <w:spacing w:line="240" w:lineRule="auto"/>
        <w:ind w:left="567" w:hanging="567"/>
        <w:rPr>
          <w:noProof/>
          <w:szCs w:val="22"/>
          <w:lang w:val="bg-BG"/>
        </w:rPr>
      </w:pPr>
      <w:r>
        <w:rPr>
          <w:noProof/>
          <w:szCs w:val="22"/>
          <w:lang w:val="bg-BG"/>
        </w:rPr>
        <w:t>Годен до</w:t>
      </w:r>
      <w:r w:rsidR="00072320">
        <w:rPr>
          <w:noProof/>
          <w:szCs w:val="22"/>
          <w:lang w:val="bg-BG"/>
        </w:rPr>
        <w:t>:</w:t>
      </w:r>
    </w:p>
    <w:p w:rsidR="009127D5" w:rsidRDefault="009127D5">
      <w:pPr>
        <w:tabs>
          <w:tab w:val="clear" w:pos="567"/>
        </w:tabs>
        <w:spacing w:line="240" w:lineRule="auto"/>
        <w:ind w:left="567" w:hanging="567"/>
        <w:rPr>
          <w:noProof/>
          <w:szCs w:val="22"/>
          <w:lang w:val="bg-BG"/>
        </w:rPr>
      </w:pPr>
    </w:p>
    <w:p w:rsidR="009127D5" w:rsidRDefault="009127D5">
      <w:pPr>
        <w:tabs>
          <w:tab w:val="clear" w:pos="567"/>
        </w:tabs>
        <w:spacing w:line="240" w:lineRule="auto"/>
        <w:ind w:left="567" w:hanging="567"/>
        <w:rPr>
          <w:noProof/>
          <w:szCs w:val="22"/>
          <w:lang w:val="bg-BG"/>
        </w:rPr>
      </w:pPr>
    </w:p>
    <w:p w:rsidR="009127D5" w:rsidRDefault="009127D5" w:rsidP="00574674">
      <w:pPr>
        <w:keepNext/>
        <w:pBdr>
          <w:top w:val="single" w:sz="4" w:space="1" w:color="auto"/>
          <w:left w:val="single" w:sz="4" w:space="4" w:color="auto"/>
          <w:bottom w:val="single" w:sz="4" w:space="0" w:color="auto"/>
          <w:right w:val="single" w:sz="4" w:space="4" w:color="auto"/>
        </w:pBdr>
        <w:tabs>
          <w:tab w:val="clear" w:pos="567"/>
        </w:tabs>
        <w:spacing w:line="240" w:lineRule="auto"/>
        <w:ind w:left="567" w:hanging="567"/>
        <w:outlineLvl w:val="0"/>
        <w:rPr>
          <w:noProof/>
          <w:szCs w:val="22"/>
          <w:lang w:val="bg-BG"/>
        </w:rPr>
      </w:pPr>
      <w:r>
        <w:rPr>
          <w:b/>
          <w:noProof/>
          <w:szCs w:val="22"/>
          <w:lang w:val="bg-BG"/>
        </w:rPr>
        <w:t>9.</w:t>
      </w:r>
      <w:r>
        <w:rPr>
          <w:b/>
          <w:noProof/>
          <w:szCs w:val="22"/>
          <w:lang w:val="bg-BG"/>
        </w:rPr>
        <w:tab/>
        <w:t>СПЕЦИАЛНИ УСЛОВИЯ НА СЪХРАНЕНИЕ</w:t>
      </w:r>
    </w:p>
    <w:p w:rsidR="009127D5" w:rsidRDefault="009127D5" w:rsidP="00574674">
      <w:pPr>
        <w:keepNext/>
        <w:tabs>
          <w:tab w:val="clear" w:pos="567"/>
        </w:tabs>
        <w:spacing w:line="240" w:lineRule="auto"/>
        <w:ind w:left="567" w:hanging="567"/>
        <w:rPr>
          <w:noProof/>
          <w:szCs w:val="22"/>
          <w:lang w:val="bg-BG"/>
        </w:rPr>
      </w:pPr>
    </w:p>
    <w:p w:rsidR="009127D5" w:rsidRDefault="009127D5">
      <w:pPr>
        <w:tabs>
          <w:tab w:val="clear" w:pos="567"/>
        </w:tabs>
        <w:spacing w:line="240" w:lineRule="auto"/>
        <w:ind w:left="567" w:hanging="567"/>
        <w:rPr>
          <w:lang w:val="bg-BG"/>
        </w:rPr>
      </w:pPr>
      <w:r>
        <w:rPr>
          <w:lang w:val="bg-BG"/>
        </w:rPr>
        <w:t>Съхранявайте в хладилник при температура (</w:t>
      </w:r>
      <w:smartTag w:uri="urn:schemas-microsoft-com:office:smarttags" w:element="metricconverter">
        <w:smartTagPr>
          <w:attr w:name="ProductID" w:val="2ﾰC"/>
        </w:smartTagPr>
        <w:r>
          <w:rPr>
            <w:lang w:val="bg-BG"/>
          </w:rPr>
          <w:t>2°</w:t>
        </w:r>
        <w:r>
          <w:t>C</w:t>
        </w:r>
      </w:smartTag>
      <w:r>
        <w:rPr>
          <w:lang w:val="bg-BG"/>
        </w:rPr>
        <w:t xml:space="preserve"> - </w:t>
      </w:r>
      <w:smartTag w:uri="urn:schemas-microsoft-com:office:smarttags" w:element="metricconverter">
        <w:smartTagPr>
          <w:attr w:name="ProductID" w:val="8ﾰC"/>
        </w:smartTagPr>
        <w:r>
          <w:rPr>
            <w:lang w:val="bg-BG"/>
          </w:rPr>
          <w:t>8°</w:t>
        </w:r>
        <w:r>
          <w:t>C</w:t>
        </w:r>
      </w:smartTag>
      <w:r>
        <w:rPr>
          <w:lang w:val="bg-BG"/>
        </w:rPr>
        <w:t>).</w:t>
      </w:r>
    </w:p>
    <w:p w:rsidR="009127D5" w:rsidRDefault="009127D5">
      <w:pPr>
        <w:tabs>
          <w:tab w:val="clear" w:pos="567"/>
        </w:tabs>
        <w:spacing w:line="240" w:lineRule="auto"/>
        <w:ind w:left="567" w:hanging="567"/>
        <w:rPr>
          <w:lang w:val="bg-BG"/>
        </w:rPr>
      </w:pPr>
      <w:r>
        <w:rPr>
          <w:lang w:val="bg-BG"/>
        </w:rPr>
        <w:t>Не замразявайте. Не излагайте на прекомерна топлина или пряка слънчева светлина.</w:t>
      </w:r>
    </w:p>
    <w:p w:rsidR="009127D5" w:rsidRDefault="009127D5">
      <w:pPr>
        <w:tabs>
          <w:tab w:val="clear" w:pos="567"/>
        </w:tabs>
        <w:spacing w:line="240" w:lineRule="auto"/>
        <w:rPr>
          <w:szCs w:val="22"/>
          <w:lang w:val="bg-BG"/>
        </w:rPr>
      </w:pPr>
      <w:r>
        <w:rPr>
          <w:szCs w:val="22"/>
          <w:lang w:val="bg-BG"/>
        </w:rPr>
        <w:t xml:space="preserve">След първата употреба флаконите трябва да се използват в течение до 28 дни. Флаконите, които са в </w:t>
      </w:r>
      <w:r w:rsidR="00BC7AC1">
        <w:rPr>
          <w:szCs w:val="22"/>
          <w:lang w:val="bg-BG"/>
        </w:rPr>
        <w:t xml:space="preserve">период на </w:t>
      </w:r>
      <w:r>
        <w:rPr>
          <w:szCs w:val="22"/>
          <w:lang w:val="bg-BG"/>
        </w:rPr>
        <w:t>употреба трябва да се съхраняват под 30</w:t>
      </w:r>
      <w:r>
        <w:rPr>
          <w:bCs/>
          <w:szCs w:val="22"/>
          <w:lang w:val="bg-BG"/>
        </w:rPr>
        <w:t>°</w:t>
      </w:r>
      <w:r>
        <w:rPr>
          <w:szCs w:val="22"/>
          <w:lang w:val="bg-BG"/>
        </w:rPr>
        <w:t>С.</w:t>
      </w:r>
    </w:p>
    <w:p w:rsidR="009127D5" w:rsidRDefault="009127D5">
      <w:pPr>
        <w:tabs>
          <w:tab w:val="clear" w:pos="567"/>
        </w:tabs>
        <w:spacing w:line="240" w:lineRule="auto"/>
        <w:rPr>
          <w:szCs w:val="22"/>
          <w:lang w:val="bg-BG"/>
        </w:rPr>
      </w:pPr>
    </w:p>
    <w:p w:rsidR="009127D5" w:rsidRDefault="009127D5">
      <w:pPr>
        <w:tabs>
          <w:tab w:val="clear" w:pos="567"/>
        </w:tabs>
        <w:spacing w:line="240" w:lineRule="auto"/>
        <w:ind w:left="567" w:hanging="567"/>
        <w:rPr>
          <w:noProof/>
          <w:szCs w:val="22"/>
          <w:lang w:val="bg-BG"/>
        </w:rPr>
      </w:pPr>
    </w:p>
    <w:p w:rsidR="009127D5" w:rsidRDefault="009127D5" w:rsidP="00574674">
      <w:pPr>
        <w:keepNext/>
        <w:pBdr>
          <w:top w:val="single" w:sz="4" w:space="1" w:color="auto"/>
          <w:left w:val="single" w:sz="4" w:space="4" w:color="auto"/>
          <w:bottom w:val="single" w:sz="4" w:space="1" w:color="auto"/>
          <w:right w:val="single" w:sz="4" w:space="4" w:color="auto"/>
        </w:pBdr>
        <w:tabs>
          <w:tab w:val="clear" w:pos="567"/>
        </w:tabs>
        <w:spacing w:line="240" w:lineRule="auto"/>
        <w:ind w:left="567" w:hanging="567"/>
        <w:outlineLvl w:val="0"/>
        <w:rPr>
          <w:b/>
          <w:noProof/>
          <w:szCs w:val="22"/>
          <w:lang w:val="bg-BG"/>
        </w:rPr>
      </w:pPr>
      <w:r>
        <w:rPr>
          <w:b/>
          <w:noProof/>
          <w:szCs w:val="22"/>
          <w:lang w:val="bg-BG"/>
        </w:rPr>
        <w:t>10.</w:t>
      </w:r>
      <w:r>
        <w:rPr>
          <w:b/>
          <w:noProof/>
          <w:szCs w:val="22"/>
          <w:lang w:val="bg-BG"/>
        </w:rPr>
        <w:tab/>
        <w:t>СПЕЦИАЛНИ ПРЕДПАЗНИ МЕРКИ ПРИ ИЗХВЪРЛЯНЕ НА НЕИЗПОЛЗВАНА ЧАСТ ОТ ЛЕКАРСТВЕНИТЕ ПРОДУКТИ ИЛИ ОТПАДЪЧНИ МАТЕРИАЛИ ОТ ТЯХ, АКО СЕ ИЗИСКВАТ ТАКИВА</w:t>
      </w:r>
    </w:p>
    <w:p w:rsidR="009127D5" w:rsidRDefault="009127D5" w:rsidP="00574674">
      <w:pPr>
        <w:keepNext/>
        <w:tabs>
          <w:tab w:val="clear" w:pos="567"/>
        </w:tabs>
        <w:spacing w:line="240" w:lineRule="auto"/>
        <w:ind w:left="567" w:hanging="567"/>
        <w:rPr>
          <w:noProof/>
          <w:szCs w:val="22"/>
          <w:lang w:val="bg-BG"/>
        </w:rPr>
      </w:pPr>
    </w:p>
    <w:p w:rsidR="009127D5" w:rsidRDefault="009127D5">
      <w:pPr>
        <w:tabs>
          <w:tab w:val="clear" w:pos="567"/>
        </w:tabs>
        <w:spacing w:line="240" w:lineRule="auto"/>
        <w:ind w:left="567" w:hanging="567"/>
        <w:rPr>
          <w:noProof/>
          <w:szCs w:val="22"/>
          <w:lang w:val="bg-BG"/>
        </w:rPr>
      </w:pPr>
    </w:p>
    <w:p w:rsidR="009127D5" w:rsidRDefault="009127D5" w:rsidP="00574674">
      <w:pPr>
        <w:keepNext/>
        <w:pBdr>
          <w:top w:val="single" w:sz="4" w:space="1" w:color="auto"/>
          <w:left w:val="single" w:sz="4" w:space="4" w:color="auto"/>
          <w:bottom w:val="single" w:sz="4" w:space="1" w:color="auto"/>
          <w:right w:val="single" w:sz="4" w:space="4" w:color="auto"/>
        </w:pBdr>
        <w:tabs>
          <w:tab w:val="clear" w:pos="567"/>
        </w:tabs>
        <w:spacing w:line="240" w:lineRule="auto"/>
        <w:ind w:left="567" w:hanging="567"/>
        <w:outlineLvl w:val="0"/>
        <w:rPr>
          <w:b/>
          <w:noProof/>
          <w:szCs w:val="22"/>
          <w:lang w:val="bg-BG"/>
        </w:rPr>
      </w:pPr>
      <w:r>
        <w:rPr>
          <w:b/>
          <w:noProof/>
          <w:szCs w:val="22"/>
          <w:lang w:val="bg-BG"/>
        </w:rPr>
        <w:t>11.</w:t>
      </w:r>
      <w:r>
        <w:rPr>
          <w:b/>
          <w:noProof/>
          <w:szCs w:val="22"/>
          <w:lang w:val="bg-BG"/>
        </w:rPr>
        <w:tab/>
        <w:t>ИМЕ И АДРЕС НА ПРИТЕЖАТЕЛЯ НА РАЗРЕШЕНИЕТО ЗА УПОТРЕБА</w:t>
      </w:r>
    </w:p>
    <w:p w:rsidR="009127D5" w:rsidRDefault="009127D5" w:rsidP="00574674">
      <w:pPr>
        <w:keepNext/>
        <w:tabs>
          <w:tab w:val="clear" w:pos="567"/>
        </w:tabs>
        <w:spacing w:line="240" w:lineRule="auto"/>
        <w:ind w:left="567" w:hanging="567"/>
        <w:rPr>
          <w:noProof/>
          <w:szCs w:val="22"/>
          <w:lang w:val="bg-BG"/>
        </w:rPr>
      </w:pPr>
    </w:p>
    <w:p w:rsidR="009127D5" w:rsidRPr="00DA383F" w:rsidRDefault="009127D5">
      <w:pPr>
        <w:tabs>
          <w:tab w:val="clear" w:pos="567"/>
        </w:tabs>
        <w:spacing w:line="240" w:lineRule="auto"/>
        <w:ind w:left="567" w:hanging="567"/>
        <w:rPr>
          <w:noProof/>
          <w:szCs w:val="22"/>
          <w:lang w:val="bg-BG"/>
        </w:rPr>
      </w:pPr>
      <w:r>
        <w:rPr>
          <w:noProof/>
          <w:szCs w:val="22"/>
          <w:lang w:val="da-DK"/>
        </w:rPr>
        <w:t>Eli</w:t>
      </w:r>
      <w:r w:rsidRPr="00DA383F">
        <w:rPr>
          <w:noProof/>
          <w:szCs w:val="22"/>
          <w:lang w:val="bg-BG"/>
        </w:rPr>
        <w:t xml:space="preserve"> </w:t>
      </w:r>
      <w:r>
        <w:rPr>
          <w:noProof/>
          <w:szCs w:val="22"/>
          <w:lang w:val="da-DK"/>
        </w:rPr>
        <w:t>Lilly</w:t>
      </w:r>
      <w:r w:rsidRPr="00DA383F">
        <w:rPr>
          <w:noProof/>
          <w:szCs w:val="22"/>
          <w:lang w:val="bg-BG"/>
        </w:rPr>
        <w:t xml:space="preserve"> </w:t>
      </w:r>
      <w:r>
        <w:rPr>
          <w:noProof/>
          <w:szCs w:val="22"/>
          <w:lang w:val="da-DK"/>
        </w:rPr>
        <w:t>Nederland</w:t>
      </w:r>
      <w:r w:rsidRPr="00DA383F">
        <w:rPr>
          <w:noProof/>
          <w:szCs w:val="22"/>
          <w:lang w:val="bg-BG"/>
        </w:rPr>
        <w:t xml:space="preserve"> </w:t>
      </w:r>
      <w:r>
        <w:rPr>
          <w:noProof/>
          <w:szCs w:val="22"/>
          <w:lang w:val="da-DK"/>
        </w:rPr>
        <w:t>B</w:t>
      </w:r>
      <w:r w:rsidRPr="00DA383F">
        <w:rPr>
          <w:noProof/>
          <w:szCs w:val="22"/>
          <w:lang w:val="bg-BG"/>
        </w:rPr>
        <w:t>.</w:t>
      </w:r>
      <w:r>
        <w:rPr>
          <w:noProof/>
          <w:szCs w:val="22"/>
          <w:lang w:val="da-DK"/>
        </w:rPr>
        <w:t>V</w:t>
      </w:r>
      <w:r w:rsidRPr="00DA383F">
        <w:rPr>
          <w:noProof/>
          <w:szCs w:val="22"/>
          <w:lang w:val="bg-BG"/>
        </w:rPr>
        <w:t>.</w:t>
      </w:r>
    </w:p>
    <w:p w:rsidR="009127D5" w:rsidRPr="00DA383F" w:rsidRDefault="00BF51BD">
      <w:pPr>
        <w:tabs>
          <w:tab w:val="clear" w:pos="567"/>
        </w:tabs>
        <w:spacing w:line="240" w:lineRule="auto"/>
        <w:ind w:left="567" w:hanging="567"/>
        <w:rPr>
          <w:noProof/>
          <w:szCs w:val="22"/>
          <w:lang w:val="bg-BG"/>
        </w:rPr>
      </w:pPr>
      <w:r>
        <w:rPr>
          <w:noProof/>
          <w:szCs w:val="22"/>
          <w:lang w:val="da-DK"/>
        </w:rPr>
        <w:t>Papendorpseweg</w:t>
      </w:r>
      <w:r w:rsidRPr="0028363F">
        <w:rPr>
          <w:noProof/>
          <w:szCs w:val="22"/>
          <w:lang w:val="bg-BG"/>
        </w:rPr>
        <w:t xml:space="preserve"> 83, 3528 </w:t>
      </w:r>
      <w:r>
        <w:rPr>
          <w:noProof/>
          <w:szCs w:val="22"/>
          <w:lang w:val="da-DK"/>
        </w:rPr>
        <w:t>BJ</w:t>
      </w:r>
      <w:r w:rsidRPr="0028363F">
        <w:rPr>
          <w:noProof/>
          <w:szCs w:val="22"/>
          <w:lang w:val="bg-BG"/>
        </w:rPr>
        <w:t xml:space="preserve"> </w:t>
      </w:r>
      <w:r>
        <w:rPr>
          <w:noProof/>
          <w:szCs w:val="22"/>
          <w:lang w:val="da-DK"/>
        </w:rPr>
        <w:t>Utrecht</w:t>
      </w:r>
    </w:p>
    <w:p w:rsidR="009127D5" w:rsidRDefault="00B14F74">
      <w:pPr>
        <w:tabs>
          <w:tab w:val="clear" w:pos="567"/>
        </w:tabs>
        <w:spacing w:line="240" w:lineRule="auto"/>
        <w:ind w:left="567" w:hanging="567"/>
        <w:rPr>
          <w:noProof/>
          <w:szCs w:val="22"/>
          <w:lang w:val="bg-BG"/>
        </w:rPr>
      </w:pPr>
      <w:r>
        <w:rPr>
          <w:noProof/>
          <w:szCs w:val="22"/>
          <w:lang w:val="bg-BG"/>
        </w:rPr>
        <w:t>Нидерландия</w:t>
      </w:r>
    </w:p>
    <w:p w:rsidR="009127D5" w:rsidRDefault="009127D5">
      <w:pPr>
        <w:tabs>
          <w:tab w:val="clear" w:pos="567"/>
        </w:tabs>
        <w:spacing w:line="240" w:lineRule="auto"/>
        <w:ind w:left="567" w:hanging="567"/>
        <w:rPr>
          <w:noProof/>
          <w:szCs w:val="22"/>
          <w:lang w:val="bg-BG"/>
        </w:rPr>
      </w:pPr>
    </w:p>
    <w:p w:rsidR="009127D5" w:rsidRDefault="009127D5">
      <w:pPr>
        <w:tabs>
          <w:tab w:val="clear" w:pos="567"/>
        </w:tabs>
        <w:spacing w:line="240" w:lineRule="auto"/>
        <w:ind w:left="567" w:hanging="567"/>
        <w:rPr>
          <w:noProof/>
          <w:szCs w:val="22"/>
          <w:lang w:val="bg-BG"/>
        </w:rPr>
      </w:pPr>
    </w:p>
    <w:p w:rsidR="009127D5" w:rsidRDefault="009127D5" w:rsidP="00574674">
      <w:pPr>
        <w:keepNext/>
        <w:pBdr>
          <w:top w:val="single" w:sz="4" w:space="1" w:color="auto"/>
          <w:left w:val="single" w:sz="4" w:space="4" w:color="auto"/>
          <w:bottom w:val="single" w:sz="4" w:space="1" w:color="auto"/>
          <w:right w:val="single" w:sz="4" w:space="4" w:color="auto"/>
        </w:pBdr>
        <w:tabs>
          <w:tab w:val="clear" w:pos="567"/>
        </w:tabs>
        <w:spacing w:line="240" w:lineRule="auto"/>
        <w:ind w:left="567" w:hanging="567"/>
        <w:outlineLvl w:val="0"/>
        <w:rPr>
          <w:noProof/>
          <w:szCs w:val="22"/>
          <w:lang w:val="bg-BG"/>
        </w:rPr>
      </w:pPr>
      <w:r>
        <w:rPr>
          <w:b/>
          <w:noProof/>
          <w:szCs w:val="22"/>
          <w:lang w:val="bg-BG"/>
        </w:rPr>
        <w:t>12.</w:t>
      </w:r>
      <w:r>
        <w:rPr>
          <w:b/>
          <w:noProof/>
          <w:szCs w:val="22"/>
          <w:lang w:val="bg-BG"/>
        </w:rPr>
        <w:tab/>
        <w:t>НОМЕР НА РАЗРЕШЕНИЕТО ЗА УПОТРЕБА</w:t>
      </w:r>
    </w:p>
    <w:p w:rsidR="009127D5" w:rsidRDefault="009127D5" w:rsidP="00574674">
      <w:pPr>
        <w:keepNext/>
        <w:tabs>
          <w:tab w:val="clear" w:pos="567"/>
        </w:tabs>
        <w:spacing w:line="240" w:lineRule="auto"/>
        <w:ind w:left="567" w:hanging="567"/>
        <w:rPr>
          <w:noProof/>
          <w:szCs w:val="22"/>
          <w:lang w:val="bg-BG"/>
        </w:rPr>
      </w:pPr>
    </w:p>
    <w:p w:rsidR="009127D5" w:rsidRDefault="009127D5">
      <w:pPr>
        <w:tabs>
          <w:tab w:val="clear" w:pos="567"/>
        </w:tabs>
        <w:spacing w:line="240" w:lineRule="auto"/>
        <w:ind w:left="567" w:hanging="567"/>
        <w:rPr>
          <w:noProof/>
          <w:szCs w:val="22"/>
          <w:lang w:val="bg-BG"/>
        </w:rPr>
      </w:pPr>
      <w:r>
        <w:t>EU</w:t>
      </w:r>
      <w:r>
        <w:rPr>
          <w:lang w:val="ru-RU"/>
        </w:rPr>
        <w:t>/1/96/007/021</w:t>
      </w:r>
    </w:p>
    <w:p w:rsidR="009127D5" w:rsidRDefault="009127D5">
      <w:pPr>
        <w:tabs>
          <w:tab w:val="clear" w:pos="567"/>
        </w:tabs>
        <w:spacing w:line="240" w:lineRule="auto"/>
        <w:rPr>
          <w:szCs w:val="22"/>
          <w:lang w:val="bg-BG"/>
        </w:rPr>
      </w:pPr>
    </w:p>
    <w:p w:rsidR="009127D5" w:rsidRDefault="009127D5">
      <w:pPr>
        <w:tabs>
          <w:tab w:val="clear" w:pos="567"/>
        </w:tabs>
        <w:spacing w:line="240" w:lineRule="auto"/>
        <w:ind w:left="567" w:hanging="567"/>
        <w:rPr>
          <w:noProof/>
          <w:szCs w:val="22"/>
          <w:lang w:val="bg-BG"/>
        </w:rPr>
      </w:pPr>
    </w:p>
    <w:p w:rsidR="009127D5" w:rsidRDefault="009127D5" w:rsidP="00574674">
      <w:pPr>
        <w:keepNext/>
        <w:pBdr>
          <w:top w:val="single" w:sz="4" w:space="1" w:color="auto"/>
          <w:left w:val="single" w:sz="4" w:space="4" w:color="auto"/>
          <w:bottom w:val="single" w:sz="4" w:space="1" w:color="auto"/>
          <w:right w:val="single" w:sz="4" w:space="4" w:color="auto"/>
        </w:pBdr>
        <w:tabs>
          <w:tab w:val="clear" w:pos="567"/>
        </w:tabs>
        <w:spacing w:line="240" w:lineRule="auto"/>
        <w:ind w:left="567" w:hanging="567"/>
        <w:outlineLvl w:val="0"/>
        <w:rPr>
          <w:noProof/>
          <w:szCs w:val="22"/>
          <w:lang w:val="bg-BG"/>
        </w:rPr>
      </w:pPr>
      <w:r>
        <w:rPr>
          <w:b/>
          <w:noProof/>
          <w:szCs w:val="22"/>
          <w:lang w:val="bg-BG"/>
        </w:rPr>
        <w:t>13.</w:t>
      </w:r>
      <w:r>
        <w:rPr>
          <w:b/>
          <w:noProof/>
          <w:szCs w:val="22"/>
          <w:lang w:val="bg-BG"/>
        </w:rPr>
        <w:tab/>
        <w:t>ПАРТИДЕН НОМЕР</w:t>
      </w:r>
    </w:p>
    <w:p w:rsidR="009127D5" w:rsidRDefault="009127D5" w:rsidP="00574674">
      <w:pPr>
        <w:keepNext/>
        <w:tabs>
          <w:tab w:val="clear" w:pos="567"/>
        </w:tabs>
        <w:spacing w:line="240" w:lineRule="auto"/>
        <w:ind w:left="567" w:hanging="567"/>
        <w:rPr>
          <w:noProof/>
          <w:szCs w:val="22"/>
          <w:lang w:val="bg-BG"/>
        </w:rPr>
      </w:pPr>
    </w:p>
    <w:p w:rsidR="009127D5" w:rsidRDefault="009127D5">
      <w:pPr>
        <w:tabs>
          <w:tab w:val="clear" w:pos="567"/>
        </w:tabs>
        <w:spacing w:line="240" w:lineRule="auto"/>
        <w:ind w:left="567" w:hanging="567"/>
        <w:rPr>
          <w:noProof/>
          <w:szCs w:val="22"/>
          <w:lang w:val="bg-BG"/>
        </w:rPr>
      </w:pPr>
      <w:r>
        <w:rPr>
          <w:noProof/>
          <w:szCs w:val="22"/>
          <w:lang w:val="bg-BG"/>
        </w:rPr>
        <w:t>Партида №</w:t>
      </w:r>
    </w:p>
    <w:p w:rsidR="009127D5" w:rsidRDefault="009127D5">
      <w:pPr>
        <w:tabs>
          <w:tab w:val="clear" w:pos="567"/>
        </w:tabs>
        <w:spacing w:line="240" w:lineRule="auto"/>
        <w:ind w:left="567" w:hanging="567"/>
        <w:rPr>
          <w:noProof/>
          <w:szCs w:val="22"/>
          <w:lang w:val="bg-BG"/>
        </w:rPr>
      </w:pPr>
    </w:p>
    <w:p w:rsidR="009127D5" w:rsidRDefault="009127D5">
      <w:pPr>
        <w:tabs>
          <w:tab w:val="clear" w:pos="567"/>
        </w:tabs>
        <w:spacing w:line="240" w:lineRule="auto"/>
        <w:ind w:left="567" w:hanging="567"/>
        <w:rPr>
          <w:noProof/>
          <w:szCs w:val="22"/>
          <w:lang w:val="bg-BG"/>
        </w:rPr>
      </w:pPr>
    </w:p>
    <w:p w:rsidR="009127D5" w:rsidRDefault="009127D5" w:rsidP="00574674">
      <w:pPr>
        <w:keepNext/>
        <w:pBdr>
          <w:top w:val="single" w:sz="4" w:space="1" w:color="auto"/>
          <w:left w:val="single" w:sz="4" w:space="4" w:color="auto"/>
          <w:bottom w:val="single" w:sz="4" w:space="1" w:color="auto"/>
          <w:right w:val="single" w:sz="4" w:space="4" w:color="auto"/>
        </w:pBdr>
        <w:tabs>
          <w:tab w:val="clear" w:pos="567"/>
        </w:tabs>
        <w:spacing w:line="240" w:lineRule="auto"/>
        <w:ind w:left="567" w:hanging="567"/>
        <w:outlineLvl w:val="0"/>
        <w:rPr>
          <w:noProof/>
          <w:szCs w:val="22"/>
          <w:lang w:val="bg-BG"/>
        </w:rPr>
      </w:pPr>
      <w:r>
        <w:rPr>
          <w:b/>
          <w:noProof/>
          <w:szCs w:val="22"/>
          <w:lang w:val="bg-BG"/>
        </w:rPr>
        <w:t>14.</w:t>
      </w:r>
      <w:r>
        <w:rPr>
          <w:b/>
          <w:noProof/>
          <w:szCs w:val="22"/>
          <w:lang w:val="bg-BG"/>
        </w:rPr>
        <w:tab/>
        <w:t>НАЧИН НА ОТПУСКАНЕ</w:t>
      </w:r>
    </w:p>
    <w:p w:rsidR="009127D5" w:rsidRDefault="009127D5" w:rsidP="00574674">
      <w:pPr>
        <w:keepNext/>
        <w:tabs>
          <w:tab w:val="clear" w:pos="567"/>
        </w:tabs>
        <w:spacing w:line="240" w:lineRule="auto"/>
        <w:ind w:left="567" w:hanging="567"/>
        <w:rPr>
          <w:noProof/>
          <w:szCs w:val="22"/>
          <w:lang w:val="bg-BG"/>
        </w:rPr>
      </w:pPr>
    </w:p>
    <w:p w:rsidR="009127D5" w:rsidRDefault="009127D5">
      <w:pPr>
        <w:tabs>
          <w:tab w:val="clear" w:pos="567"/>
        </w:tabs>
        <w:spacing w:line="240" w:lineRule="auto"/>
        <w:ind w:left="567" w:hanging="567"/>
        <w:rPr>
          <w:noProof/>
          <w:szCs w:val="22"/>
          <w:lang w:val="bg-BG"/>
        </w:rPr>
      </w:pPr>
    </w:p>
    <w:p w:rsidR="009127D5" w:rsidRDefault="009127D5" w:rsidP="00574674">
      <w:pPr>
        <w:keepNext/>
        <w:pBdr>
          <w:top w:val="single" w:sz="4" w:space="1" w:color="auto"/>
          <w:left w:val="single" w:sz="4" w:space="4" w:color="auto"/>
          <w:bottom w:val="single" w:sz="4" w:space="1" w:color="auto"/>
          <w:right w:val="single" w:sz="4" w:space="4" w:color="auto"/>
        </w:pBdr>
        <w:tabs>
          <w:tab w:val="clear" w:pos="567"/>
        </w:tabs>
        <w:spacing w:line="240" w:lineRule="auto"/>
        <w:ind w:left="567" w:hanging="567"/>
        <w:outlineLvl w:val="0"/>
        <w:rPr>
          <w:noProof/>
          <w:szCs w:val="22"/>
          <w:lang w:val="bg-BG"/>
        </w:rPr>
      </w:pPr>
      <w:r>
        <w:rPr>
          <w:b/>
          <w:noProof/>
          <w:szCs w:val="22"/>
          <w:lang w:val="bg-BG"/>
        </w:rPr>
        <w:t>15.</w:t>
      </w:r>
      <w:r>
        <w:rPr>
          <w:b/>
          <w:noProof/>
          <w:szCs w:val="22"/>
          <w:lang w:val="bg-BG"/>
        </w:rPr>
        <w:tab/>
        <w:t>УКАЗАНИЯ ЗА УПОТРЕБА</w:t>
      </w:r>
    </w:p>
    <w:p w:rsidR="009127D5" w:rsidRDefault="009127D5" w:rsidP="00574674">
      <w:pPr>
        <w:keepNext/>
        <w:tabs>
          <w:tab w:val="clear" w:pos="567"/>
        </w:tabs>
        <w:spacing w:line="240" w:lineRule="auto"/>
        <w:ind w:left="567" w:hanging="567"/>
        <w:rPr>
          <w:szCs w:val="22"/>
          <w:highlight w:val="lightGray"/>
          <w:lang w:val="bg-BG"/>
        </w:rPr>
      </w:pPr>
    </w:p>
    <w:p w:rsidR="009127D5" w:rsidRDefault="009127D5">
      <w:pPr>
        <w:tabs>
          <w:tab w:val="clear" w:pos="567"/>
        </w:tabs>
        <w:spacing w:line="240" w:lineRule="auto"/>
        <w:ind w:left="567" w:hanging="567"/>
        <w:rPr>
          <w:noProof/>
          <w:szCs w:val="22"/>
          <w:lang w:val="bg-BG"/>
        </w:rPr>
      </w:pPr>
    </w:p>
    <w:p w:rsidR="009127D5" w:rsidRDefault="009127D5" w:rsidP="00574674">
      <w:pPr>
        <w:keepNext/>
        <w:pBdr>
          <w:top w:val="single" w:sz="4" w:space="1" w:color="auto"/>
          <w:left w:val="single" w:sz="4" w:space="4" w:color="auto"/>
          <w:bottom w:val="single" w:sz="4" w:space="1" w:color="auto"/>
          <w:right w:val="single" w:sz="4" w:space="4" w:color="auto"/>
        </w:pBdr>
        <w:tabs>
          <w:tab w:val="clear" w:pos="567"/>
        </w:tabs>
        <w:spacing w:line="240" w:lineRule="auto"/>
        <w:ind w:left="567" w:hanging="567"/>
        <w:outlineLvl w:val="0"/>
        <w:rPr>
          <w:noProof/>
          <w:szCs w:val="22"/>
          <w:lang w:val="bg-BG"/>
        </w:rPr>
      </w:pPr>
      <w:r>
        <w:rPr>
          <w:b/>
          <w:noProof/>
          <w:szCs w:val="22"/>
          <w:lang w:val="bg-BG"/>
        </w:rPr>
        <w:t>16.</w:t>
      </w:r>
      <w:r>
        <w:rPr>
          <w:b/>
          <w:noProof/>
          <w:szCs w:val="22"/>
          <w:lang w:val="bg-BG"/>
        </w:rPr>
        <w:tab/>
        <w:t>ИНФОРМАЦИЯ НА БРАЙЛОВА АЗБУКА</w:t>
      </w:r>
    </w:p>
    <w:p w:rsidR="009127D5" w:rsidRDefault="009127D5" w:rsidP="00574674">
      <w:pPr>
        <w:keepNext/>
        <w:tabs>
          <w:tab w:val="clear" w:pos="567"/>
        </w:tabs>
        <w:spacing w:line="240" w:lineRule="auto"/>
        <w:rPr>
          <w:lang w:val="bg-BG"/>
        </w:rPr>
      </w:pPr>
    </w:p>
    <w:p w:rsidR="00E624C5" w:rsidRPr="00486D59" w:rsidRDefault="00E624C5" w:rsidP="00E624C5">
      <w:pPr>
        <w:spacing w:line="240" w:lineRule="auto"/>
        <w:rPr>
          <w:lang w:val="ru-RU"/>
        </w:rPr>
      </w:pPr>
    </w:p>
    <w:p w:rsidR="00E624C5" w:rsidRPr="00486D59" w:rsidRDefault="00E624C5" w:rsidP="00E624C5">
      <w:pPr>
        <w:keepNext/>
        <w:pBdr>
          <w:top w:val="single" w:sz="4" w:space="1" w:color="auto"/>
          <w:left w:val="single" w:sz="4" w:space="4" w:color="auto"/>
          <w:bottom w:val="single" w:sz="4" w:space="1" w:color="auto"/>
          <w:right w:val="single" w:sz="4" w:space="4" w:color="auto"/>
        </w:pBdr>
        <w:spacing w:line="240" w:lineRule="auto"/>
        <w:outlineLvl w:val="0"/>
        <w:rPr>
          <w:i/>
          <w:noProof/>
          <w:lang w:val="ru-RU"/>
        </w:rPr>
      </w:pPr>
      <w:r w:rsidRPr="00486D59">
        <w:rPr>
          <w:b/>
          <w:noProof/>
          <w:lang w:val="ru-RU"/>
        </w:rPr>
        <w:t>17.</w:t>
      </w:r>
      <w:r w:rsidRPr="00486D59">
        <w:rPr>
          <w:b/>
          <w:noProof/>
          <w:lang w:val="ru-RU"/>
        </w:rPr>
        <w:tab/>
        <w:t>УНИКАЛЕН ИДЕНТИФИКАТОР — ДВУИЗМЕРЕН БАРКОД</w:t>
      </w:r>
    </w:p>
    <w:p w:rsidR="00E624C5" w:rsidRPr="00486D59" w:rsidRDefault="00E624C5" w:rsidP="00E624C5">
      <w:pPr>
        <w:keepNext/>
        <w:spacing w:line="240" w:lineRule="auto"/>
        <w:rPr>
          <w:noProof/>
          <w:lang w:val="ru-RU"/>
        </w:rPr>
      </w:pPr>
    </w:p>
    <w:p w:rsidR="00E624C5" w:rsidRPr="00486D59" w:rsidRDefault="00E624C5" w:rsidP="00E624C5">
      <w:pPr>
        <w:spacing w:line="240" w:lineRule="auto"/>
        <w:rPr>
          <w:noProof/>
          <w:shd w:val="clear" w:color="auto" w:fill="CCCCCC"/>
          <w:lang w:val="ru-RU"/>
        </w:rPr>
      </w:pPr>
    </w:p>
    <w:p w:rsidR="00E624C5" w:rsidRPr="00486D59" w:rsidRDefault="00E624C5" w:rsidP="00E624C5">
      <w:pPr>
        <w:spacing w:line="240" w:lineRule="auto"/>
        <w:rPr>
          <w:noProof/>
          <w:vanish/>
          <w:lang w:val="ru-RU"/>
        </w:rPr>
      </w:pPr>
    </w:p>
    <w:p w:rsidR="00E624C5" w:rsidRPr="00486D59" w:rsidRDefault="00E624C5" w:rsidP="00E624C5">
      <w:pPr>
        <w:keepNext/>
        <w:pBdr>
          <w:top w:val="single" w:sz="4" w:space="1" w:color="auto"/>
          <w:left w:val="single" w:sz="4" w:space="4" w:color="auto"/>
          <w:bottom w:val="single" w:sz="4" w:space="1" w:color="auto"/>
          <w:right w:val="single" w:sz="4" w:space="4" w:color="auto"/>
        </w:pBdr>
        <w:spacing w:line="240" w:lineRule="auto"/>
        <w:outlineLvl w:val="0"/>
        <w:rPr>
          <w:i/>
          <w:noProof/>
          <w:lang w:val="ru-RU"/>
        </w:rPr>
      </w:pPr>
      <w:r w:rsidRPr="00486D59">
        <w:rPr>
          <w:b/>
          <w:noProof/>
          <w:lang w:val="ru-RU"/>
        </w:rPr>
        <w:t>18.</w:t>
      </w:r>
      <w:r w:rsidRPr="00486D59">
        <w:rPr>
          <w:b/>
          <w:noProof/>
          <w:lang w:val="ru-RU"/>
        </w:rPr>
        <w:tab/>
        <w:t>УНИКАЛЕН ИДЕНТИФИКАТОР — ДАННИ ЗА ЧЕТЕНЕ ОТ ХОРА</w:t>
      </w:r>
    </w:p>
    <w:p w:rsidR="00E624C5" w:rsidRPr="00486D59" w:rsidRDefault="00E624C5" w:rsidP="00E624C5">
      <w:pPr>
        <w:keepNext/>
        <w:spacing w:line="240" w:lineRule="auto"/>
        <w:rPr>
          <w:noProof/>
          <w:lang w:val="ru-RU"/>
        </w:rPr>
      </w:pPr>
    </w:p>
    <w:p w:rsidR="00E624C5" w:rsidRDefault="00E624C5" w:rsidP="00574674">
      <w:pPr>
        <w:keepNext/>
        <w:tabs>
          <w:tab w:val="clear" w:pos="567"/>
        </w:tabs>
        <w:spacing w:line="240" w:lineRule="auto"/>
        <w:rPr>
          <w:lang w:val="bg-BG"/>
        </w:rPr>
      </w:pPr>
    </w:p>
    <w:p w:rsidR="009127D5" w:rsidRDefault="00ED3E4C" w:rsidP="0028363F">
      <w:pPr>
        <w:shd w:val="clear" w:color="auto" w:fill="FFFFFF"/>
        <w:tabs>
          <w:tab w:val="clear" w:pos="567"/>
        </w:tabs>
        <w:spacing w:line="240" w:lineRule="auto"/>
        <w:rPr>
          <w:b/>
          <w:noProof/>
          <w:szCs w:val="22"/>
          <w:lang w:val="bg-BG"/>
        </w:rPr>
      </w:pPr>
      <w:r>
        <w:rPr>
          <w:b/>
          <w:u w:val="single"/>
          <w:lang w:val="bg-BG"/>
        </w:rPr>
        <w:br w:type="page"/>
      </w:r>
    </w:p>
    <w:p w:rsidR="006E15BA" w:rsidRDefault="00D905A9" w:rsidP="00574674">
      <w:pPr>
        <w:keepNext/>
        <w:pBdr>
          <w:top w:val="single" w:sz="4" w:space="1" w:color="auto"/>
          <w:left w:val="single" w:sz="4" w:space="4" w:color="auto"/>
          <w:bottom w:val="single" w:sz="4" w:space="1" w:color="auto"/>
          <w:right w:val="single" w:sz="4" w:space="4" w:color="auto"/>
        </w:pBdr>
        <w:tabs>
          <w:tab w:val="clear" w:pos="567"/>
        </w:tabs>
        <w:spacing w:line="240" w:lineRule="auto"/>
        <w:ind w:right="113"/>
        <w:rPr>
          <w:b/>
          <w:noProof/>
          <w:szCs w:val="22"/>
          <w:lang w:val="bg-BG"/>
        </w:rPr>
      </w:pPr>
      <w:r>
        <w:rPr>
          <w:b/>
          <w:noProof/>
          <w:szCs w:val="22"/>
          <w:lang w:val="bg-BG"/>
        </w:rPr>
        <w:t>МИНИМУМ ДАННИ, КОИТО ТРЯБВА ДА СЪДЪРЖАТ МАЛКИТЕ ЕДИНИЧНИ ПЪРВИЧНИ ОПАКОВКИ</w:t>
      </w:r>
    </w:p>
    <w:p w:rsidR="006E15BA" w:rsidRDefault="006E15BA" w:rsidP="00574674">
      <w:pPr>
        <w:keepNext/>
        <w:pBdr>
          <w:top w:val="single" w:sz="4" w:space="1" w:color="auto"/>
          <w:left w:val="single" w:sz="4" w:space="4" w:color="auto"/>
          <w:bottom w:val="single" w:sz="4" w:space="1" w:color="auto"/>
          <w:right w:val="single" w:sz="4" w:space="4" w:color="auto"/>
        </w:pBdr>
        <w:tabs>
          <w:tab w:val="clear" w:pos="567"/>
        </w:tabs>
        <w:spacing w:line="240" w:lineRule="auto"/>
        <w:ind w:right="113"/>
        <w:rPr>
          <w:b/>
          <w:noProof/>
          <w:szCs w:val="22"/>
          <w:lang w:val="bg-BG"/>
        </w:rPr>
      </w:pPr>
      <w:r>
        <w:rPr>
          <w:b/>
          <w:noProof/>
          <w:szCs w:val="22"/>
          <w:lang w:val="bg-BG"/>
        </w:rPr>
        <w:t>ТЕКСТ НА ЕТИКЕТА</w:t>
      </w:r>
    </w:p>
    <w:p w:rsidR="009127D5" w:rsidRDefault="009127D5" w:rsidP="00574674">
      <w:pPr>
        <w:keepNext/>
        <w:tabs>
          <w:tab w:val="clear" w:pos="567"/>
        </w:tabs>
        <w:spacing w:line="240" w:lineRule="auto"/>
        <w:rPr>
          <w:noProof/>
          <w:szCs w:val="22"/>
          <w:lang w:val="ru-RU"/>
        </w:rPr>
      </w:pPr>
    </w:p>
    <w:p w:rsidR="009127D5" w:rsidRDefault="009127D5" w:rsidP="00574674">
      <w:pPr>
        <w:keepNext/>
        <w:tabs>
          <w:tab w:val="clear" w:pos="567"/>
        </w:tabs>
        <w:spacing w:line="240" w:lineRule="auto"/>
        <w:rPr>
          <w:noProof/>
          <w:szCs w:val="22"/>
          <w:lang w:val="ru-RU"/>
        </w:rPr>
      </w:pPr>
    </w:p>
    <w:p w:rsidR="009127D5" w:rsidRDefault="009127D5" w:rsidP="00574674">
      <w:pPr>
        <w:keepNext/>
        <w:pBdr>
          <w:top w:val="single" w:sz="4" w:space="1" w:color="auto"/>
          <w:left w:val="single" w:sz="4" w:space="4" w:color="auto"/>
          <w:bottom w:val="single" w:sz="4" w:space="1" w:color="auto"/>
          <w:right w:val="single" w:sz="4" w:space="4" w:color="auto"/>
        </w:pBdr>
        <w:tabs>
          <w:tab w:val="clear" w:pos="567"/>
        </w:tabs>
        <w:spacing w:line="240" w:lineRule="auto"/>
        <w:outlineLvl w:val="0"/>
        <w:rPr>
          <w:b/>
          <w:noProof/>
          <w:szCs w:val="22"/>
          <w:lang w:val="bg-BG"/>
        </w:rPr>
      </w:pPr>
      <w:r>
        <w:rPr>
          <w:b/>
          <w:noProof/>
          <w:szCs w:val="22"/>
          <w:lang w:val="bg-BG"/>
        </w:rPr>
        <w:t>1.</w:t>
      </w:r>
      <w:r>
        <w:rPr>
          <w:b/>
          <w:noProof/>
          <w:szCs w:val="22"/>
          <w:lang w:val="bg-BG"/>
        </w:rPr>
        <w:tab/>
        <w:t>ИМЕ НА ЛЕКАРСТВЕНИЯ ПРОДУК И ПЪТИЩА НА ВЪВЕЖДАНЕ</w:t>
      </w:r>
    </w:p>
    <w:p w:rsidR="009127D5" w:rsidRDefault="009127D5" w:rsidP="00574674">
      <w:pPr>
        <w:keepNext/>
        <w:widowControl w:val="0"/>
        <w:tabs>
          <w:tab w:val="clear" w:pos="567"/>
        </w:tabs>
        <w:spacing w:line="240" w:lineRule="auto"/>
        <w:ind w:left="567" w:hanging="567"/>
        <w:rPr>
          <w:szCs w:val="22"/>
          <w:lang w:val="bg-BG"/>
        </w:rPr>
      </w:pPr>
    </w:p>
    <w:p w:rsidR="009127D5" w:rsidRDefault="009127D5">
      <w:pPr>
        <w:widowControl w:val="0"/>
        <w:tabs>
          <w:tab w:val="clear" w:pos="567"/>
        </w:tabs>
        <w:spacing w:line="240" w:lineRule="auto"/>
        <w:ind w:left="567" w:hanging="567"/>
        <w:rPr>
          <w:szCs w:val="22"/>
          <w:lang w:val="bg-BG"/>
        </w:rPr>
      </w:pPr>
      <w:r>
        <w:rPr>
          <w:szCs w:val="22"/>
        </w:rPr>
        <w:t>Humalog</w:t>
      </w:r>
      <w:r>
        <w:rPr>
          <w:szCs w:val="22"/>
          <w:lang w:val="bg-BG"/>
        </w:rPr>
        <w:t xml:space="preserve"> 100</w:t>
      </w:r>
      <w:r w:rsidR="00E04EC9">
        <w:rPr>
          <w:szCs w:val="22"/>
          <w:lang w:val="bg-BG"/>
        </w:rPr>
        <w:t> единици</w:t>
      </w:r>
      <w:r>
        <w:rPr>
          <w:szCs w:val="22"/>
          <w:lang w:val="bg-BG"/>
        </w:rPr>
        <w:t>/</w:t>
      </w:r>
      <w:r>
        <w:rPr>
          <w:szCs w:val="22"/>
        </w:rPr>
        <w:t>ml</w:t>
      </w:r>
      <w:r>
        <w:rPr>
          <w:szCs w:val="22"/>
          <w:lang w:val="bg-BG"/>
        </w:rPr>
        <w:t xml:space="preserve"> инжекционен разтвор във флакон</w:t>
      </w:r>
    </w:p>
    <w:p w:rsidR="009127D5" w:rsidRDefault="00D905A9">
      <w:pPr>
        <w:tabs>
          <w:tab w:val="clear" w:pos="567"/>
        </w:tabs>
        <w:spacing w:line="240" w:lineRule="auto"/>
        <w:rPr>
          <w:noProof/>
          <w:szCs w:val="22"/>
          <w:lang w:val="bg-BG"/>
        </w:rPr>
      </w:pPr>
      <w:r>
        <w:rPr>
          <w:noProof/>
          <w:szCs w:val="22"/>
          <w:lang w:val="bg-BG"/>
        </w:rPr>
        <w:t xml:space="preserve">инсулин </w:t>
      </w:r>
      <w:r w:rsidR="008812DF">
        <w:rPr>
          <w:noProof/>
          <w:szCs w:val="22"/>
          <w:lang w:val="bg-BG"/>
        </w:rPr>
        <w:t>лиспро</w:t>
      </w:r>
    </w:p>
    <w:p w:rsidR="009127D5" w:rsidRDefault="009127D5">
      <w:pPr>
        <w:tabs>
          <w:tab w:val="clear" w:pos="567"/>
        </w:tabs>
        <w:spacing w:line="240" w:lineRule="auto"/>
        <w:rPr>
          <w:noProof/>
          <w:szCs w:val="22"/>
          <w:lang w:val="bg-BG"/>
        </w:rPr>
      </w:pPr>
      <w:r>
        <w:rPr>
          <w:noProof/>
          <w:szCs w:val="22"/>
          <w:lang w:val="bg-BG"/>
        </w:rPr>
        <w:t>За подкожно и интравенозно приложение</w:t>
      </w:r>
    </w:p>
    <w:p w:rsidR="009127D5" w:rsidRDefault="009127D5">
      <w:pPr>
        <w:tabs>
          <w:tab w:val="clear" w:pos="567"/>
        </w:tabs>
        <w:spacing w:line="240" w:lineRule="auto"/>
        <w:rPr>
          <w:noProof/>
          <w:szCs w:val="22"/>
          <w:lang w:val="bg-BG"/>
        </w:rPr>
      </w:pPr>
    </w:p>
    <w:p w:rsidR="009127D5" w:rsidRDefault="009127D5">
      <w:pPr>
        <w:tabs>
          <w:tab w:val="clear" w:pos="567"/>
        </w:tabs>
        <w:spacing w:line="240" w:lineRule="auto"/>
        <w:rPr>
          <w:noProof/>
          <w:szCs w:val="22"/>
          <w:lang w:val="bg-BG"/>
        </w:rPr>
      </w:pPr>
    </w:p>
    <w:p w:rsidR="009127D5" w:rsidRDefault="009127D5" w:rsidP="00574674">
      <w:pPr>
        <w:keepNext/>
        <w:pBdr>
          <w:top w:val="single" w:sz="4" w:space="1" w:color="auto"/>
          <w:left w:val="single" w:sz="4" w:space="4" w:color="auto"/>
          <w:bottom w:val="single" w:sz="4" w:space="1" w:color="auto"/>
          <w:right w:val="single" w:sz="4" w:space="4" w:color="auto"/>
        </w:pBdr>
        <w:tabs>
          <w:tab w:val="clear" w:pos="567"/>
        </w:tabs>
        <w:spacing w:line="240" w:lineRule="auto"/>
        <w:outlineLvl w:val="0"/>
        <w:rPr>
          <w:b/>
          <w:noProof/>
          <w:szCs w:val="22"/>
          <w:highlight w:val="lightGray"/>
          <w:lang w:val="bg-BG"/>
        </w:rPr>
      </w:pPr>
      <w:r>
        <w:rPr>
          <w:b/>
          <w:noProof/>
          <w:szCs w:val="22"/>
          <w:lang w:val="bg-BG"/>
        </w:rPr>
        <w:t>2.</w:t>
      </w:r>
      <w:r>
        <w:rPr>
          <w:b/>
          <w:noProof/>
          <w:szCs w:val="22"/>
          <w:lang w:val="bg-BG"/>
        </w:rPr>
        <w:tab/>
        <w:t>НАЧИН НА ПРИЛ</w:t>
      </w:r>
      <w:r w:rsidR="00595277">
        <w:rPr>
          <w:b/>
          <w:noProof/>
          <w:szCs w:val="22"/>
          <w:lang w:val="bg-BG"/>
        </w:rPr>
        <w:t>ОЖЕНИЕ</w:t>
      </w:r>
    </w:p>
    <w:p w:rsidR="009127D5" w:rsidRDefault="009127D5" w:rsidP="00574674">
      <w:pPr>
        <w:keepNext/>
        <w:tabs>
          <w:tab w:val="clear" w:pos="567"/>
        </w:tabs>
        <w:spacing w:line="240" w:lineRule="auto"/>
        <w:rPr>
          <w:noProof/>
          <w:szCs w:val="22"/>
          <w:lang w:val="bg-BG"/>
        </w:rPr>
      </w:pPr>
    </w:p>
    <w:p w:rsidR="009127D5" w:rsidRDefault="009127D5">
      <w:pPr>
        <w:tabs>
          <w:tab w:val="clear" w:pos="567"/>
        </w:tabs>
        <w:spacing w:line="240" w:lineRule="auto"/>
        <w:rPr>
          <w:noProof/>
          <w:szCs w:val="22"/>
          <w:lang w:val="bg-BG"/>
        </w:rPr>
      </w:pPr>
    </w:p>
    <w:p w:rsidR="009127D5" w:rsidRDefault="009127D5" w:rsidP="00574674">
      <w:pPr>
        <w:keepNext/>
        <w:pBdr>
          <w:top w:val="single" w:sz="4" w:space="1" w:color="auto"/>
          <w:left w:val="single" w:sz="4" w:space="4" w:color="auto"/>
          <w:bottom w:val="single" w:sz="4" w:space="1" w:color="auto"/>
          <w:right w:val="single" w:sz="4" w:space="4" w:color="auto"/>
        </w:pBdr>
        <w:tabs>
          <w:tab w:val="clear" w:pos="567"/>
        </w:tabs>
        <w:spacing w:line="240" w:lineRule="auto"/>
        <w:outlineLvl w:val="0"/>
        <w:rPr>
          <w:b/>
          <w:noProof/>
          <w:szCs w:val="22"/>
          <w:lang w:val="bg-BG"/>
        </w:rPr>
      </w:pPr>
      <w:r>
        <w:rPr>
          <w:b/>
          <w:noProof/>
          <w:szCs w:val="22"/>
          <w:lang w:val="bg-BG"/>
        </w:rPr>
        <w:t>3.</w:t>
      </w:r>
      <w:r>
        <w:rPr>
          <w:b/>
          <w:noProof/>
          <w:szCs w:val="22"/>
          <w:lang w:val="bg-BG"/>
        </w:rPr>
        <w:tab/>
        <w:t>ДАТА НА ИЗТИЧАНЕ НА СРОКА НА ГОДНОСТ</w:t>
      </w:r>
    </w:p>
    <w:p w:rsidR="009127D5" w:rsidRDefault="009127D5" w:rsidP="00574674">
      <w:pPr>
        <w:keepNext/>
        <w:tabs>
          <w:tab w:val="clear" w:pos="567"/>
        </w:tabs>
        <w:spacing w:line="240" w:lineRule="auto"/>
        <w:rPr>
          <w:noProof/>
          <w:szCs w:val="22"/>
          <w:lang w:val="bg-BG"/>
        </w:rPr>
      </w:pPr>
    </w:p>
    <w:p w:rsidR="009127D5" w:rsidRPr="0028363F" w:rsidRDefault="009127D5">
      <w:pPr>
        <w:tabs>
          <w:tab w:val="clear" w:pos="567"/>
        </w:tabs>
        <w:spacing w:line="240" w:lineRule="auto"/>
        <w:rPr>
          <w:noProof/>
          <w:szCs w:val="22"/>
          <w:lang w:val="bg-BG"/>
        </w:rPr>
      </w:pPr>
      <w:r>
        <w:rPr>
          <w:noProof/>
          <w:szCs w:val="22"/>
          <w:lang w:val="bg-BG"/>
        </w:rPr>
        <w:t>Годен до</w:t>
      </w:r>
      <w:r w:rsidR="004C0CC5" w:rsidRPr="0028363F">
        <w:rPr>
          <w:noProof/>
          <w:szCs w:val="22"/>
          <w:lang w:val="bg-BG"/>
        </w:rPr>
        <w:t>:</w:t>
      </w:r>
    </w:p>
    <w:p w:rsidR="009127D5" w:rsidRDefault="009127D5">
      <w:pPr>
        <w:tabs>
          <w:tab w:val="clear" w:pos="567"/>
        </w:tabs>
        <w:spacing w:line="240" w:lineRule="auto"/>
        <w:rPr>
          <w:noProof/>
          <w:szCs w:val="22"/>
          <w:lang w:val="bg-BG"/>
        </w:rPr>
      </w:pPr>
    </w:p>
    <w:p w:rsidR="009127D5" w:rsidRDefault="009127D5">
      <w:pPr>
        <w:tabs>
          <w:tab w:val="clear" w:pos="567"/>
        </w:tabs>
        <w:spacing w:line="240" w:lineRule="auto"/>
        <w:rPr>
          <w:noProof/>
          <w:szCs w:val="22"/>
          <w:lang w:val="bg-BG"/>
        </w:rPr>
      </w:pPr>
    </w:p>
    <w:p w:rsidR="009127D5" w:rsidRDefault="009127D5" w:rsidP="00574674">
      <w:pPr>
        <w:keepNext/>
        <w:pBdr>
          <w:top w:val="single" w:sz="4" w:space="1" w:color="auto"/>
          <w:left w:val="single" w:sz="4" w:space="4" w:color="auto"/>
          <w:bottom w:val="single" w:sz="4" w:space="1" w:color="auto"/>
          <w:right w:val="single" w:sz="4" w:space="4" w:color="auto"/>
        </w:pBdr>
        <w:tabs>
          <w:tab w:val="clear" w:pos="567"/>
        </w:tabs>
        <w:spacing w:line="240" w:lineRule="auto"/>
        <w:outlineLvl w:val="0"/>
        <w:rPr>
          <w:b/>
          <w:noProof/>
          <w:szCs w:val="22"/>
          <w:highlight w:val="lightGray"/>
          <w:lang w:val="bg-BG"/>
        </w:rPr>
      </w:pPr>
      <w:r>
        <w:rPr>
          <w:b/>
          <w:noProof/>
          <w:szCs w:val="22"/>
          <w:lang w:val="bg-BG"/>
        </w:rPr>
        <w:t>4.</w:t>
      </w:r>
      <w:r>
        <w:rPr>
          <w:b/>
          <w:noProof/>
          <w:szCs w:val="22"/>
          <w:lang w:val="bg-BG"/>
        </w:rPr>
        <w:tab/>
        <w:t>ПАРТИДЕН НОМЕР</w:t>
      </w:r>
    </w:p>
    <w:p w:rsidR="009127D5" w:rsidRDefault="009127D5" w:rsidP="00574674">
      <w:pPr>
        <w:keepNext/>
        <w:tabs>
          <w:tab w:val="clear" w:pos="567"/>
        </w:tabs>
        <w:spacing w:line="240" w:lineRule="auto"/>
        <w:rPr>
          <w:noProof/>
          <w:szCs w:val="22"/>
          <w:lang w:val="bg-BG"/>
        </w:rPr>
      </w:pPr>
    </w:p>
    <w:p w:rsidR="009127D5" w:rsidRDefault="009127D5">
      <w:pPr>
        <w:tabs>
          <w:tab w:val="clear" w:pos="567"/>
        </w:tabs>
        <w:spacing w:line="240" w:lineRule="auto"/>
        <w:ind w:right="113"/>
        <w:rPr>
          <w:noProof/>
          <w:szCs w:val="22"/>
          <w:lang w:val="bg-BG"/>
        </w:rPr>
      </w:pPr>
      <w:r>
        <w:rPr>
          <w:noProof/>
          <w:szCs w:val="22"/>
          <w:lang w:val="bg-BG"/>
        </w:rPr>
        <w:t>Партиден №</w:t>
      </w:r>
    </w:p>
    <w:p w:rsidR="009127D5" w:rsidRDefault="009127D5">
      <w:pPr>
        <w:tabs>
          <w:tab w:val="clear" w:pos="567"/>
        </w:tabs>
        <w:spacing w:line="240" w:lineRule="auto"/>
        <w:ind w:right="113"/>
        <w:rPr>
          <w:noProof/>
          <w:szCs w:val="22"/>
          <w:lang w:val="bg-BG"/>
        </w:rPr>
      </w:pPr>
    </w:p>
    <w:p w:rsidR="009127D5" w:rsidRDefault="009127D5">
      <w:pPr>
        <w:tabs>
          <w:tab w:val="clear" w:pos="567"/>
        </w:tabs>
        <w:spacing w:line="240" w:lineRule="auto"/>
        <w:ind w:right="113"/>
        <w:rPr>
          <w:noProof/>
          <w:szCs w:val="22"/>
          <w:lang w:val="bg-BG"/>
        </w:rPr>
      </w:pPr>
    </w:p>
    <w:p w:rsidR="009127D5" w:rsidRDefault="009127D5" w:rsidP="00574674">
      <w:pPr>
        <w:keepNext/>
        <w:pBdr>
          <w:top w:val="single" w:sz="4" w:space="1" w:color="auto"/>
          <w:left w:val="single" w:sz="4" w:space="4" w:color="auto"/>
          <w:bottom w:val="single" w:sz="4" w:space="1" w:color="auto"/>
          <w:right w:val="single" w:sz="4" w:space="4" w:color="auto"/>
        </w:pBdr>
        <w:tabs>
          <w:tab w:val="clear" w:pos="567"/>
        </w:tabs>
        <w:spacing w:line="240" w:lineRule="auto"/>
        <w:outlineLvl w:val="0"/>
        <w:rPr>
          <w:b/>
          <w:noProof/>
          <w:szCs w:val="22"/>
          <w:highlight w:val="lightGray"/>
          <w:lang w:val="bg-BG"/>
        </w:rPr>
      </w:pPr>
      <w:r>
        <w:rPr>
          <w:b/>
          <w:noProof/>
          <w:szCs w:val="22"/>
          <w:lang w:val="bg-BG"/>
        </w:rPr>
        <w:t>5.</w:t>
      </w:r>
      <w:r>
        <w:rPr>
          <w:b/>
          <w:noProof/>
          <w:szCs w:val="22"/>
          <w:lang w:val="bg-BG"/>
        </w:rPr>
        <w:tab/>
        <w:t>СЪДЪРЖАНИЕ КАТО МАСА, ОБЕМ ИЛИ ЕДИНИЦИ</w:t>
      </w:r>
    </w:p>
    <w:p w:rsidR="009127D5" w:rsidRDefault="009127D5" w:rsidP="00574674">
      <w:pPr>
        <w:keepNext/>
        <w:tabs>
          <w:tab w:val="clear" w:pos="567"/>
        </w:tabs>
        <w:spacing w:line="240" w:lineRule="auto"/>
        <w:rPr>
          <w:szCs w:val="22"/>
          <w:lang w:val="bg-BG"/>
        </w:rPr>
      </w:pPr>
    </w:p>
    <w:p w:rsidR="009127D5" w:rsidRDefault="009127D5">
      <w:pPr>
        <w:widowControl w:val="0"/>
        <w:tabs>
          <w:tab w:val="clear" w:pos="567"/>
        </w:tabs>
        <w:spacing w:line="240" w:lineRule="auto"/>
        <w:ind w:left="567" w:hanging="567"/>
        <w:rPr>
          <w:szCs w:val="22"/>
          <w:lang w:val="bg-BG"/>
        </w:rPr>
      </w:pPr>
      <w:r>
        <w:rPr>
          <w:szCs w:val="22"/>
          <w:lang w:val="bg-BG"/>
        </w:rPr>
        <w:t>10</w:t>
      </w:r>
      <w:r w:rsidR="004956AC">
        <w:rPr>
          <w:szCs w:val="22"/>
          <w:lang w:val="bg-BG"/>
        </w:rPr>
        <w:t> </w:t>
      </w:r>
      <w:r>
        <w:rPr>
          <w:szCs w:val="22"/>
          <w:lang w:val="en-US"/>
        </w:rPr>
        <w:t>ml</w:t>
      </w:r>
      <w:r>
        <w:rPr>
          <w:szCs w:val="22"/>
          <w:lang w:val="bg-BG"/>
        </w:rPr>
        <w:t xml:space="preserve"> (3,5</w:t>
      </w:r>
      <w:r w:rsidR="004956AC">
        <w:rPr>
          <w:szCs w:val="22"/>
          <w:lang w:val="bg-BG"/>
        </w:rPr>
        <w:t> </w:t>
      </w:r>
      <w:r>
        <w:rPr>
          <w:szCs w:val="22"/>
          <w:lang w:val="en-US"/>
        </w:rPr>
        <w:t>mg</w:t>
      </w:r>
      <w:r>
        <w:rPr>
          <w:szCs w:val="22"/>
          <w:lang w:val="bg-BG"/>
        </w:rPr>
        <w:t>/</w:t>
      </w:r>
      <w:r>
        <w:rPr>
          <w:szCs w:val="22"/>
          <w:lang w:val="en-US"/>
        </w:rPr>
        <w:t>ml</w:t>
      </w:r>
      <w:r>
        <w:rPr>
          <w:szCs w:val="22"/>
          <w:lang w:val="bg-BG"/>
        </w:rPr>
        <w:t>)</w:t>
      </w:r>
    </w:p>
    <w:p w:rsidR="009127D5" w:rsidRDefault="009127D5">
      <w:pPr>
        <w:widowControl w:val="0"/>
        <w:tabs>
          <w:tab w:val="clear" w:pos="567"/>
        </w:tabs>
        <w:spacing w:line="240" w:lineRule="auto"/>
        <w:ind w:left="567" w:hanging="567"/>
        <w:rPr>
          <w:szCs w:val="22"/>
          <w:highlight w:val="lightGray"/>
          <w:lang w:val="bg-BG"/>
        </w:rPr>
      </w:pPr>
    </w:p>
    <w:p w:rsidR="009127D5" w:rsidRDefault="009127D5">
      <w:pPr>
        <w:tabs>
          <w:tab w:val="clear" w:pos="567"/>
        </w:tabs>
        <w:spacing w:line="240" w:lineRule="auto"/>
        <w:ind w:right="113"/>
        <w:rPr>
          <w:noProof/>
          <w:szCs w:val="22"/>
          <w:lang w:val="bg-BG"/>
        </w:rPr>
      </w:pPr>
    </w:p>
    <w:p w:rsidR="009127D5" w:rsidRDefault="009127D5" w:rsidP="00574674">
      <w:pPr>
        <w:keepNext/>
        <w:pBdr>
          <w:top w:val="single" w:sz="4" w:space="1" w:color="auto"/>
          <w:left w:val="single" w:sz="4" w:space="4" w:color="auto"/>
          <w:bottom w:val="single" w:sz="4" w:space="1" w:color="auto"/>
          <w:right w:val="single" w:sz="4" w:space="4" w:color="auto"/>
        </w:pBdr>
        <w:tabs>
          <w:tab w:val="clear" w:pos="567"/>
        </w:tabs>
        <w:spacing w:line="240" w:lineRule="auto"/>
        <w:outlineLvl w:val="0"/>
        <w:rPr>
          <w:b/>
          <w:noProof/>
          <w:szCs w:val="22"/>
          <w:highlight w:val="lightGray"/>
          <w:lang w:val="bg-BG"/>
        </w:rPr>
      </w:pPr>
      <w:r>
        <w:rPr>
          <w:b/>
          <w:noProof/>
          <w:szCs w:val="22"/>
          <w:lang w:val="bg-BG"/>
        </w:rPr>
        <w:t>6.</w:t>
      </w:r>
      <w:r>
        <w:rPr>
          <w:b/>
          <w:noProof/>
          <w:szCs w:val="22"/>
          <w:lang w:val="bg-BG"/>
        </w:rPr>
        <w:tab/>
        <w:t>ДРУГО</w:t>
      </w:r>
    </w:p>
    <w:p w:rsidR="009127D5" w:rsidRDefault="009127D5" w:rsidP="00574674">
      <w:pPr>
        <w:keepNext/>
        <w:tabs>
          <w:tab w:val="clear" w:pos="567"/>
        </w:tabs>
        <w:spacing w:line="240" w:lineRule="auto"/>
        <w:rPr>
          <w:noProof/>
          <w:szCs w:val="22"/>
          <w:lang w:val="bg-BG"/>
        </w:rPr>
      </w:pPr>
    </w:p>
    <w:p w:rsidR="009127D5" w:rsidRDefault="009127D5">
      <w:pPr>
        <w:shd w:val="clear" w:color="auto" w:fill="FFFFFF"/>
        <w:tabs>
          <w:tab w:val="clear" w:pos="567"/>
        </w:tabs>
        <w:spacing w:line="240" w:lineRule="auto"/>
        <w:rPr>
          <w:noProof/>
          <w:szCs w:val="22"/>
          <w:lang w:val="bg-BG"/>
        </w:rPr>
      </w:pPr>
      <w:r>
        <w:rPr>
          <w:lang w:val="ru-RU"/>
        </w:rPr>
        <w:br w:type="page"/>
      </w:r>
    </w:p>
    <w:p w:rsidR="005F763B" w:rsidRPr="003C4A49" w:rsidRDefault="009127D5" w:rsidP="00574674">
      <w:pPr>
        <w:keepNext/>
        <w:pBdr>
          <w:top w:val="single" w:sz="4" w:space="1" w:color="auto"/>
          <w:left w:val="single" w:sz="4" w:space="4" w:color="auto"/>
          <w:bottom w:val="single" w:sz="4" w:space="1" w:color="auto"/>
          <w:right w:val="single" w:sz="4" w:space="4" w:color="auto"/>
        </w:pBdr>
        <w:tabs>
          <w:tab w:val="clear" w:pos="567"/>
        </w:tabs>
        <w:spacing w:line="240" w:lineRule="auto"/>
        <w:rPr>
          <w:b/>
          <w:noProof/>
          <w:szCs w:val="22"/>
          <w:lang w:val="bg-BG"/>
        </w:rPr>
      </w:pPr>
      <w:r w:rsidRPr="003C4A49">
        <w:rPr>
          <w:b/>
          <w:noProof/>
          <w:szCs w:val="22"/>
          <w:lang w:val="bg-BG"/>
        </w:rPr>
        <w:t>ДАННИ, КОИТО ТРЯБВА ДА СЪДЪРЖА ВТОРИЧНАТА ОПАКОВКА</w:t>
      </w:r>
    </w:p>
    <w:p w:rsidR="005F763B" w:rsidRPr="003C4A49" w:rsidRDefault="005F763B" w:rsidP="00574674">
      <w:pPr>
        <w:keepNext/>
        <w:pBdr>
          <w:top w:val="single" w:sz="4" w:space="1" w:color="auto"/>
          <w:left w:val="single" w:sz="4" w:space="4" w:color="auto"/>
          <w:bottom w:val="single" w:sz="4" w:space="1" w:color="auto"/>
          <w:right w:val="single" w:sz="4" w:space="4" w:color="auto"/>
        </w:pBdr>
        <w:tabs>
          <w:tab w:val="clear" w:pos="567"/>
        </w:tabs>
        <w:spacing w:line="240" w:lineRule="auto"/>
        <w:rPr>
          <w:b/>
          <w:noProof/>
          <w:szCs w:val="22"/>
          <w:lang w:val="bg-BG"/>
        </w:rPr>
      </w:pPr>
    </w:p>
    <w:p w:rsidR="005F763B" w:rsidRPr="003C4A49" w:rsidRDefault="005959D1" w:rsidP="005F763B">
      <w:pPr>
        <w:keepNext/>
        <w:pBdr>
          <w:top w:val="single" w:sz="4" w:space="1" w:color="auto"/>
          <w:left w:val="single" w:sz="4" w:space="4" w:color="auto"/>
          <w:bottom w:val="single" w:sz="4" w:space="1" w:color="auto"/>
          <w:right w:val="single" w:sz="4" w:space="4" w:color="auto"/>
        </w:pBdr>
        <w:spacing w:line="240" w:lineRule="auto"/>
        <w:rPr>
          <w:b/>
          <w:noProof/>
          <w:szCs w:val="22"/>
          <w:lang w:val="ru-RU"/>
        </w:rPr>
      </w:pPr>
      <w:r w:rsidRPr="003C4A49">
        <w:rPr>
          <w:b/>
          <w:noProof/>
          <w:lang w:val="bg-BG"/>
        </w:rPr>
        <w:t>ВЪ</w:t>
      </w:r>
      <w:r w:rsidR="000673B4" w:rsidRPr="003C4A49">
        <w:rPr>
          <w:b/>
          <w:noProof/>
          <w:lang w:val="bg-BG"/>
        </w:rPr>
        <w:t>Н</w:t>
      </w:r>
      <w:r w:rsidRPr="003C4A49">
        <w:rPr>
          <w:b/>
          <w:noProof/>
          <w:lang w:val="bg-BG"/>
        </w:rPr>
        <w:t>ШНА КУТИЯ</w:t>
      </w:r>
      <w:r w:rsidR="005F763B" w:rsidRPr="003C4A49">
        <w:rPr>
          <w:b/>
          <w:noProof/>
          <w:lang w:val="bg-BG"/>
        </w:rPr>
        <w:t xml:space="preserve"> </w:t>
      </w:r>
      <w:r w:rsidR="005F763B" w:rsidRPr="003C4A49">
        <w:rPr>
          <w:b/>
          <w:noProof/>
          <w:lang w:val="ru-RU"/>
        </w:rPr>
        <w:t>–</w:t>
      </w:r>
      <w:r w:rsidR="005F763B" w:rsidRPr="003C4A49">
        <w:rPr>
          <w:b/>
          <w:noProof/>
          <w:lang w:val="bg-BG"/>
        </w:rPr>
        <w:t xml:space="preserve"> патрони. Опаковка </w:t>
      </w:r>
      <w:r w:rsidR="002A2D7D" w:rsidRPr="003C4A49">
        <w:rPr>
          <w:b/>
          <w:noProof/>
          <w:lang w:val="bg-BG"/>
        </w:rPr>
        <w:t xml:space="preserve">по </w:t>
      </w:r>
      <w:r w:rsidR="005F763B" w:rsidRPr="003C4A49">
        <w:rPr>
          <w:b/>
          <w:noProof/>
          <w:lang w:val="bg-BG"/>
        </w:rPr>
        <w:t>5 и 10</w:t>
      </w:r>
    </w:p>
    <w:p w:rsidR="009127D5" w:rsidRPr="003C4A49" w:rsidRDefault="009127D5" w:rsidP="00574674">
      <w:pPr>
        <w:keepNext/>
        <w:tabs>
          <w:tab w:val="clear" w:pos="567"/>
        </w:tabs>
        <w:spacing w:line="240" w:lineRule="auto"/>
        <w:rPr>
          <w:noProof/>
          <w:szCs w:val="22"/>
          <w:lang w:val="ru-RU"/>
        </w:rPr>
      </w:pPr>
    </w:p>
    <w:p w:rsidR="009127D5" w:rsidRPr="003C4A49" w:rsidRDefault="009127D5" w:rsidP="00574674">
      <w:pPr>
        <w:keepNext/>
        <w:pBdr>
          <w:top w:val="single" w:sz="4" w:space="1" w:color="auto"/>
          <w:left w:val="single" w:sz="4" w:space="4" w:color="auto"/>
          <w:bottom w:val="single" w:sz="4" w:space="1" w:color="auto"/>
          <w:right w:val="single" w:sz="4" w:space="4" w:color="auto"/>
        </w:pBdr>
        <w:tabs>
          <w:tab w:val="clear" w:pos="567"/>
        </w:tabs>
        <w:spacing w:line="240" w:lineRule="auto"/>
        <w:outlineLvl w:val="0"/>
        <w:rPr>
          <w:noProof/>
          <w:szCs w:val="22"/>
          <w:lang w:val="bg-BG"/>
        </w:rPr>
      </w:pPr>
      <w:r w:rsidRPr="003C4A49">
        <w:rPr>
          <w:b/>
          <w:noProof/>
          <w:szCs w:val="22"/>
          <w:lang w:val="bg-BG"/>
        </w:rPr>
        <w:t>1.</w:t>
      </w:r>
      <w:r w:rsidRPr="003C4A49">
        <w:rPr>
          <w:b/>
          <w:noProof/>
          <w:szCs w:val="22"/>
          <w:lang w:val="bg-BG"/>
        </w:rPr>
        <w:tab/>
        <w:t>ИМЕ НА ЛЕКАРСТВЕНИЯ ПРОДУКТ</w:t>
      </w:r>
    </w:p>
    <w:p w:rsidR="009127D5" w:rsidRPr="003C4A49" w:rsidRDefault="009127D5" w:rsidP="00574674">
      <w:pPr>
        <w:keepNext/>
        <w:tabs>
          <w:tab w:val="clear" w:pos="567"/>
        </w:tabs>
        <w:spacing w:line="240" w:lineRule="auto"/>
        <w:rPr>
          <w:noProof/>
          <w:szCs w:val="22"/>
          <w:lang w:val="bg-BG"/>
        </w:rPr>
      </w:pPr>
    </w:p>
    <w:p w:rsidR="009127D5" w:rsidRPr="003C4A49" w:rsidRDefault="009127D5">
      <w:pPr>
        <w:widowControl w:val="0"/>
        <w:tabs>
          <w:tab w:val="clear" w:pos="567"/>
        </w:tabs>
        <w:spacing w:line="240" w:lineRule="auto"/>
        <w:ind w:left="567" w:hanging="567"/>
        <w:rPr>
          <w:noProof/>
          <w:szCs w:val="22"/>
          <w:lang w:val="bg-BG"/>
        </w:rPr>
      </w:pPr>
      <w:r w:rsidRPr="003C4A49">
        <w:rPr>
          <w:szCs w:val="22"/>
        </w:rPr>
        <w:t>Humalog</w:t>
      </w:r>
      <w:r w:rsidRPr="003C4A49">
        <w:rPr>
          <w:szCs w:val="22"/>
          <w:lang w:val="bg-BG"/>
        </w:rPr>
        <w:t xml:space="preserve"> 100</w:t>
      </w:r>
      <w:r w:rsidR="00E04EC9" w:rsidRPr="003C4A49">
        <w:rPr>
          <w:szCs w:val="22"/>
          <w:lang w:val="bg-BG"/>
        </w:rPr>
        <w:t> единици</w:t>
      </w:r>
      <w:r w:rsidRPr="003C4A49">
        <w:rPr>
          <w:szCs w:val="22"/>
          <w:lang w:val="bg-BG"/>
        </w:rPr>
        <w:t>/</w:t>
      </w:r>
      <w:r w:rsidRPr="003C4A49">
        <w:rPr>
          <w:szCs w:val="22"/>
        </w:rPr>
        <w:t>ml</w:t>
      </w:r>
      <w:r w:rsidRPr="003C4A49">
        <w:rPr>
          <w:szCs w:val="22"/>
          <w:lang w:val="bg-BG"/>
        </w:rPr>
        <w:t xml:space="preserve"> </w:t>
      </w:r>
      <w:r w:rsidRPr="003C4A49">
        <w:rPr>
          <w:noProof/>
          <w:szCs w:val="22"/>
          <w:lang w:val="bg-BG"/>
        </w:rPr>
        <w:t>инжекционен разтвор</w:t>
      </w:r>
      <w:r w:rsidRPr="003C4A49">
        <w:rPr>
          <w:lang w:val="bg-BG"/>
        </w:rPr>
        <w:t xml:space="preserve"> </w:t>
      </w:r>
      <w:r w:rsidRPr="003C4A49">
        <w:rPr>
          <w:szCs w:val="22"/>
          <w:lang w:val="bg-BG"/>
        </w:rPr>
        <w:t>в патрон</w:t>
      </w:r>
    </w:p>
    <w:p w:rsidR="009127D5" w:rsidRPr="003C4A49" w:rsidRDefault="007B6284">
      <w:pPr>
        <w:widowControl w:val="0"/>
        <w:tabs>
          <w:tab w:val="clear" w:pos="567"/>
        </w:tabs>
        <w:spacing w:line="240" w:lineRule="auto"/>
        <w:rPr>
          <w:noProof/>
          <w:szCs w:val="22"/>
          <w:lang w:val="bg-BG"/>
        </w:rPr>
      </w:pPr>
      <w:r>
        <w:rPr>
          <w:noProof/>
          <w:szCs w:val="22"/>
          <w:lang w:val="bg-BG"/>
        </w:rPr>
        <w:t>и</w:t>
      </w:r>
      <w:r w:rsidRPr="003C4A49">
        <w:rPr>
          <w:noProof/>
          <w:szCs w:val="22"/>
          <w:lang w:val="bg-BG"/>
        </w:rPr>
        <w:t xml:space="preserve">нсулин </w:t>
      </w:r>
      <w:r w:rsidR="008812DF" w:rsidRPr="003C4A49">
        <w:rPr>
          <w:noProof/>
          <w:szCs w:val="22"/>
          <w:lang w:val="bg-BG"/>
        </w:rPr>
        <w:t>лиспро</w:t>
      </w:r>
    </w:p>
    <w:p w:rsidR="009127D5" w:rsidRPr="003C4A49" w:rsidRDefault="009127D5">
      <w:pPr>
        <w:tabs>
          <w:tab w:val="clear" w:pos="567"/>
        </w:tabs>
        <w:spacing w:line="240" w:lineRule="auto"/>
        <w:ind w:left="567" w:hanging="567"/>
        <w:rPr>
          <w:noProof/>
          <w:szCs w:val="22"/>
          <w:lang w:val="bg-BG"/>
        </w:rPr>
      </w:pPr>
    </w:p>
    <w:p w:rsidR="009127D5" w:rsidRPr="003C4A49" w:rsidRDefault="009127D5">
      <w:pPr>
        <w:tabs>
          <w:tab w:val="clear" w:pos="567"/>
        </w:tabs>
        <w:spacing w:line="240" w:lineRule="auto"/>
        <w:ind w:left="567" w:hanging="567"/>
        <w:rPr>
          <w:noProof/>
          <w:szCs w:val="22"/>
          <w:lang w:val="bg-BG"/>
        </w:rPr>
      </w:pPr>
    </w:p>
    <w:p w:rsidR="009127D5" w:rsidRDefault="009127D5" w:rsidP="00574674">
      <w:pPr>
        <w:keepNext/>
        <w:pBdr>
          <w:top w:val="single" w:sz="4" w:space="1" w:color="auto"/>
          <w:left w:val="single" w:sz="4" w:space="4" w:color="auto"/>
          <w:bottom w:val="single" w:sz="4" w:space="1" w:color="auto"/>
          <w:right w:val="single" w:sz="4" w:space="4" w:color="auto"/>
        </w:pBdr>
        <w:tabs>
          <w:tab w:val="clear" w:pos="567"/>
        </w:tabs>
        <w:spacing w:line="240" w:lineRule="auto"/>
        <w:outlineLvl w:val="0"/>
        <w:rPr>
          <w:b/>
          <w:noProof/>
          <w:szCs w:val="22"/>
          <w:lang w:val="bg-BG"/>
        </w:rPr>
      </w:pPr>
      <w:r w:rsidRPr="003C4A49">
        <w:rPr>
          <w:b/>
          <w:noProof/>
          <w:szCs w:val="22"/>
          <w:lang w:val="bg-BG"/>
        </w:rPr>
        <w:t>2.</w:t>
      </w:r>
      <w:r w:rsidRPr="003C4A49">
        <w:rPr>
          <w:b/>
          <w:noProof/>
          <w:szCs w:val="22"/>
          <w:lang w:val="bg-BG"/>
        </w:rPr>
        <w:tab/>
        <w:t>ОБЯВЯВАНЕ НА АКТИВНОТО ВЕЩЕСТВО</w:t>
      </w:r>
    </w:p>
    <w:p w:rsidR="009127D5" w:rsidRDefault="009127D5" w:rsidP="00574674">
      <w:pPr>
        <w:keepNext/>
        <w:tabs>
          <w:tab w:val="clear" w:pos="567"/>
        </w:tabs>
        <w:spacing w:line="240" w:lineRule="auto"/>
        <w:rPr>
          <w:bdr w:val="single" w:sz="4" w:space="0" w:color="auto"/>
          <w:lang w:val="bg-BG"/>
        </w:rPr>
      </w:pPr>
    </w:p>
    <w:p w:rsidR="005F763B" w:rsidRPr="00486D59" w:rsidRDefault="005F763B" w:rsidP="005F763B">
      <w:pPr>
        <w:spacing w:line="240" w:lineRule="auto"/>
        <w:ind w:right="11"/>
        <w:rPr>
          <w:lang w:val="bg-BG"/>
        </w:rPr>
      </w:pPr>
      <w:r w:rsidRPr="00486D59">
        <w:rPr>
          <w:lang w:val="bg-BG"/>
        </w:rPr>
        <w:t xml:space="preserve">Един </w:t>
      </w:r>
      <w:r w:rsidRPr="00486D59">
        <w:rPr>
          <w:lang w:val="es-ES"/>
        </w:rPr>
        <w:t>ml</w:t>
      </w:r>
      <w:r w:rsidRPr="00486D59">
        <w:rPr>
          <w:lang w:val="bg-BG"/>
        </w:rPr>
        <w:t xml:space="preserve"> разтвор съдържа 100 единици инсулин лиспро (еквивалентни на 3,5 </w:t>
      </w:r>
      <w:r w:rsidRPr="00486D59">
        <w:rPr>
          <w:lang w:val="es-ES"/>
        </w:rPr>
        <w:t>mg</w:t>
      </w:r>
      <w:r w:rsidRPr="00486D59">
        <w:rPr>
          <w:lang w:val="bg-BG"/>
        </w:rPr>
        <w:t>).</w:t>
      </w:r>
    </w:p>
    <w:p w:rsidR="009127D5" w:rsidRDefault="009127D5">
      <w:pPr>
        <w:tabs>
          <w:tab w:val="clear" w:pos="567"/>
        </w:tabs>
        <w:spacing w:line="240" w:lineRule="auto"/>
        <w:ind w:right="11"/>
        <w:jc w:val="both"/>
        <w:rPr>
          <w:lang w:val="bg-BG"/>
        </w:rPr>
      </w:pPr>
    </w:p>
    <w:p w:rsidR="009127D5" w:rsidRDefault="009127D5">
      <w:pPr>
        <w:tabs>
          <w:tab w:val="clear" w:pos="567"/>
        </w:tabs>
        <w:spacing w:line="240" w:lineRule="auto"/>
        <w:ind w:right="11"/>
        <w:jc w:val="both"/>
        <w:rPr>
          <w:lang w:val="bg-BG"/>
        </w:rPr>
      </w:pPr>
    </w:p>
    <w:p w:rsidR="009127D5" w:rsidRDefault="009127D5" w:rsidP="00574674">
      <w:pPr>
        <w:keepNext/>
        <w:pBdr>
          <w:top w:val="single" w:sz="4" w:space="1" w:color="auto"/>
          <w:left w:val="single" w:sz="4" w:space="4" w:color="auto"/>
          <w:bottom w:val="single" w:sz="4" w:space="1" w:color="auto"/>
          <w:right w:val="single" w:sz="4" w:space="4" w:color="auto"/>
        </w:pBdr>
        <w:tabs>
          <w:tab w:val="clear" w:pos="567"/>
        </w:tabs>
        <w:spacing w:line="240" w:lineRule="auto"/>
        <w:outlineLvl w:val="0"/>
        <w:rPr>
          <w:noProof/>
          <w:szCs w:val="22"/>
          <w:highlight w:val="lightGray"/>
          <w:lang w:val="bg-BG"/>
        </w:rPr>
      </w:pPr>
      <w:r>
        <w:rPr>
          <w:b/>
          <w:noProof/>
          <w:szCs w:val="22"/>
          <w:lang w:val="bg-BG"/>
        </w:rPr>
        <w:t>3.</w:t>
      </w:r>
      <w:r>
        <w:rPr>
          <w:b/>
          <w:noProof/>
          <w:szCs w:val="22"/>
          <w:lang w:val="bg-BG"/>
        </w:rPr>
        <w:tab/>
        <w:t>СПИСЪК НА ПОМОЩНИТЕ ВЕЩЕСТВА</w:t>
      </w:r>
    </w:p>
    <w:p w:rsidR="009127D5" w:rsidRDefault="009127D5" w:rsidP="00574674">
      <w:pPr>
        <w:keepNext/>
        <w:tabs>
          <w:tab w:val="clear" w:pos="567"/>
        </w:tabs>
        <w:spacing w:line="240" w:lineRule="auto"/>
        <w:rPr>
          <w:noProof/>
          <w:szCs w:val="22"/>
          <w:lang w:val="bg-BG"/>
        </w:rPr>
      </w:pPr>
    </w:p>
    <w:p w:rsidR="009127D5" w:rsidRDefault="009127D5">
      <w:pPr>
        <w:tabs>
          <w:tab w:val="clear" w:pos="567"/>
        </w:tabs>
        <w:spacing w:line="240" w:lineRule="auto"/>
        <w:rPr>
          <w:noProof/>
          <w:szCs w:val="22"/>
          <w:lang w:val="bg-BG"/>
        </w:rPr>
      </w:pPr>
      <w:r>
        <w:rPr>
          <w:noProof/>
          <w:szCs w:val="22"/>
          <w:lang w:val="bg-BG"/>
        </w:rPr>
        <w:t xml:space="preserve">Съдържа глицерол, цинков оксид, </w:t>
      </w:r>
      <w:r w:rsidR="00455EFA" w:rsidRPr="00CC4C57">
        <w:rPr>
          <w:noProof/>
          <w:szCs w:val="22"/>
          <w:lang w:val="bg-BG"/>
        </w:rPr>
        <w:t>д</w:t>
      </w:r>
      <w:r w:rsidR="00455EFA" w:rsidRPr="00CC4C57">
        <w:rPr>
          <w:noProof/>
          <w:lang w:val="bg-BG"/>
        </w:rPr>
        <w:t xml:space="preserve">вуосновен натриев </w:t>
      </w:r>
      <w:r w:rsidRPr="00A56C6E">
        <w:rPr>
          <w:noProof/>
          <w:szCs w:val="22"/>
          <w:lang w:val="bg-BG"/>
        </w:rPr>
        <w:t>фосфат</w:t>
      </w:r>
      <w:r w:rsidR="00455EFA">
        <w:rPr>
          <w:noProof/>
          <w:szCs w:val="22"/>
          <w:lang w:val="en-US"/>
        </w:rPr>
        <w:t> </w:t>
      </w:r>
      <w:r>
        <w:rPr>
          <w:noProof/>
          <w:szCs w:val="22"/>
          <w:lang w:val="bg-BG"/>
        </w:rPr>
        <w:t>7</w:t>
      </w:r>
      <w:r>
        <w:rPr>
          <w:noProof/>
          <w:szCs w:val="22"/>
          <w:lang w:val="es-ES"/>
        </w:rPr>
        <w:t>H</w:t>
      </w:r>
      <w:r>
        <w:rPr>
          <w:vertAlign w:val="subscript"/>
          <w:lang w:val="bg-BG"/>
        </w:rPr>
        <w:t>2</w:t>
      </w:r>
      <w:r>
        <w:rPr>
          <w:noProof/>
          <w:szCs w:val="22"/>
          <w:lang w:val="es-ES"/>
        </w:rPr>
        <w:t>O</w:t>
      </w:r>
      <w:r>
        <w:rPr>
          <w:noProof/>
          <w:szCs w:val="22"/>
          <w:lang w:val="bg-BG"/>
        </w:rPr>
        <w:t xml:space="preserve"> с </w:t>
      </w:r>
      <w:r>
        <w:rPr>
          <w:i/>
          <w:noProof/>
          <w:szCs w:val="22"/>
          <w:lang w:val="es-ES"/>
        </w:rPr>
        <w:t>m</w:t>
      </w:r>
      <w:r>
        <w:rPr>
          <w:noProof/>
          <w:szCs w:val="22"/>
          <w:lang w:val="bg-BG"/>
        </w:rPr>
        <w:t>-крезол като консервант във вода за инжекции.</w:t>
      </w:r>
    </w:p>
    <w:p w:rsidR="009127D5" w:rsidRDefault="009127D5">
      <w:pPr>
        <w:tabs>
          <w:tab w:val="clear" w:pos="567"/>
        </w:tabs>
        <w:spacing w:line="240" w:lineRule="auto"/>
        <w:ind w:right="11"/>
        <w:jc w:val="both"/>
        <w:rPr>
          <w:noProof/>
          <w:szCs w:val="22"/>
          <w:lang w:val="bg-BG"/>
        </w:rPr>
      </w:pPr>
      <w:r>
        <w:rPr>
          <w:noProof/>
          <w:szCs w:val="22"/>
          <w:lang w:val="bg-BG"/>
        </w:rPr>
        <w:t>Натриев хидроксид и/или хлороводородна киселина могат да бъдат използвани за корекция на киселинността.</w:t>
      </w:r>
      <w:r w:rsidR="00374141">
        <w:rPr>
          <w:noProof/>
          <w:szCs w:val="22"/>
          <w:lang w:val="bg-BG"/>
        </w:rPr>
        <w:t xml:space="preserve"> </w:t>
      </w:r>
      <w:r w:rsidR="00374141" w:rsidRPr="00374141">
        <w:rPr>
          <w:noProof/>
          <w:szCs w:val="22"/>
          <w:highlight w:val="lightGray"/>
          <w:lang w:val="bg-BG"/>
        </w:rPr>
        <w:t>За допълнителна информация вижте листовката</w:t>
      </w:r>
    </w:p>
    <w:p w:rsidR="009127D5" w:rsidRDefault="009127D5">
      <w:pPr>
        <w:tabs>
          <w:tab w:val="clear" w:pos="567"/>
        </w:tabs>
        <w:spacing w:line="240" w:lineRule="auto"/>
        <w:ind w:left="567" w:hanging="567"/>
        <w:rPr>
          <w:noProof/>
          <w:szCs w:val="22"/>
          <w:lang w:val="bg-BG"/>
        </w:rPr>
      </w:pPr>
    </w:p>
    <w:p w:rsidR="009127D5" w:rsidRDefault="009127D5">
      <w:pPr>
        <w:tabs>
          <w:tab w:val="clear" w:pos="567"/>
        </w:tabs>
        <w:spacing w:line="240" w:lineRule="auto"/>
        <w:ind w:left="567" w:hanging="567"/>
        <w:rPr>
          <w:noProof/>
          <w:szCs w:val="22"/>
          <w:lang w:val="bg-BG"/>
        </w:rPr>
      </w:pPr>
    </w:p>
    <w:p w:rsidR="009127D5" w:rsidRDefault="009127D5" w:rsidP="00574674">
      <w:pPr>
        <w:keepNext/>
        <w:pBdr>
          <w:top w:val="single" w:sz="4" w:space="1" w:color="auto"/>
          <w:left w:val="single" w:sz="4" w:space="4" w:color="auto"/>
          <w:bottom w:val="single" w:sz="4" w:space="1" w:color="auto"/>
          <w:right w:val="single" w:sz="4" w:space="4" w:color="auto"/>
        </w:pBdr>
        <w:tabs>
          <w:tab w:val="clear" w:pos="567"/>
        </w:tabs>
        <w:spacing w:line="240" w:lineRule="auto"/>
        <w:outlineLvl w:val="0"/>
        <w:rPr>
          <w:noProof/>
          <w:szCs w:val="22"/>
          <w:lang w:val="bg-BG"/>
        </w:rPr>
      </w:pPr>
      <w:r>
        <w:rPr>
          <w:b/>
          <w:noProof/>
          <w:szCs w:val="22"/>
          <w:lang w:val="bg-BG"/>
        </w:rPr>
        <w:t>4.</w:t>
      </w:r>
      <w:r>
        <w:rPr>
          <w:b/>
          <w:noProof/>
          <w:szCs w:val="22"/>
          <w:lang w:val="bg-BG"/>
        </w:rPr>
        <w:tab/>
        <w:t>ЛЕКАРСТВЕНА ФОРМА И КОЛИЧЕСТВО В ЕДНА ОПАКОВКА</w:t>
      </w:r>
    </w:p>
    <w:p w:rsidR="009127D5" w:rsidRDefault="009127D5" w:rsidP="00574674">
      <w:pPr>
        <w:keepNext/>
        <w:tabs>
          <w:tab w:val="clear" w:pos="567"/>
        </w:tabs>
        <w:spacing w:line="240" w:lineRule="auto"/>
        <w:rPr>
          <w:noProof/>
          <w:szCs w:val="22"/>
          <w:lang w:val="bg-BG"/>
        </w:rPr>
      </w:pPr>
    </w:p>
    <w:p w:rsidR="005F763B" w:rsidRPr="00486D59" w:rsidRDefault="005F763B" w:rsidP="005F763B">
      <w:pPr>
        <w:spacing w:line="240" w:lineRule="auto"/>
        <w:ind w:right="11"/>
        <w:rPr>
          <w:lang w:val="bg-BG"/>
        </w:rPr>
      </w:pPr>
      <w:r w:rsidRPr="0028363F">
        <w:rPr>
          <w:highlight w:val="lightGray"/>
          <w:lang w:val="bg-BG"/>
        </w:rPr>
        <w:t>Инжекционен разтвор</w:t>
      </w:r>
    </w:p>
    <w:p w:rsidR="005F763B" w:rsidRDefault="005F763B" w:rsidP="005F763B">
      <w:pPr>
        <w:spacing w:line="240" w:lineRule="auto"/>
        <w:ind w:right="11"/>
        <w:rPr>
          <w:lang w:val="bg-BG"/>
        </w:rPr>
      </w:pPr>
    </w:p>
    <w:p w:rsidR="005F763B" w:rsidRPr="00486D59" w:rsidRDefault="005F763B" w:rsidP="005F763B">
      <w:pPr>
        <w:spacing w:line="240" w:lineRule="auto"/>
        <w:ind w:right="11"/>
        <w:rPr>
          <w:lang w:val="bg-BG"/>
        </w:rPr>
      </w:pPr>
      <w:r>
        <w:rPr>
          <w:lang w:val="bg-BG"/>
        </w:rPr>
        <w:t xml:space="preserve">5 патрона </w:t>
      </w:r>
      <w:r w:rsidRPr="00486D59">
        <w:rPr>
          <w:lang w:val="bg-BG"/>
        </w:rPr>
        <w:t xml:space="preserve">от </w:t>
      </w:r>
      <w:r>
        <w:rPr>
          <w:lang w:val="bg-BG"/>
        </w:rPr>
        <w:t>3 </w:t>
      </w:r>
      <w:r w:rsidRPr="00486D59">
        <w:t>ml</w:t>
      </w:r>
    </w:p>
    <w:p w:rsidR="005F763B" w:rsidRPr="00486D59" w:rsidRDefault="005F763B" w:rsidP="005F763B">
      <w:pPr>
        <w:spacing w:line="240" w:lineRule="auto"/>
        <w:rPr>
          <w:lang w:val="bg-BG"/>
        </w:rPr>
      </w:pPr>
      <w:r>
        <w:rPr>
          <w:highlight w:val="lightGray"/>
          <w:lang w:val="bg-BG"/>
        </w:rPr>
        <w:t>10 патрона</w:t>
      </w:r>
      <w:r w:rsidRPr="00486D59">
        <w:rPr>
          <w:highlight w:val="lightGray"/>
          <w:lang w:val="bg-BG"/>
        </w:rPr>
        <w:t xml:space="preserve"> от </w:t>
      </w:r>
      <w:r>
        <w:rPr>
          <w:highlight w:val="lightGray"/>
          <w:lang w:val="bg-BG"/>
        </w:rPr>
        <w:t>3 </w:t>
      </w:r>
      <w:r w:rsidRPr="00486D59">
        <w:rPr>
          <w:highlight w:val="lightGray"/>
        </w:rPr>
        <w:t>ml</w:t>
      </w:r>
    </w:p>
    <w:p w:rsidR="005F763B" w:rsidRDefault="005F763B">
      <w:pPr>
        <w:tabs>
          <w:tab w:val="clear" w:pos="567"/>
        </w:tabs>
        <w:spacing w:line="240" w:lineRule="auto"/>
        <w:rPr>
          <w:lang w:val="bg-BG"/>
        </w:rPr>
      </w:pPr>
    </w:p>
    <w:p w:rsidR="009127D5" w:rsidRDefault="009127D5">
      <w:pPr>
        <w:tabs>
          <w:tab w:val="clear" w:pos="567"/>
        </w:tabs>
        <w:spacing w:line="240" w:lineRule="auto"/>
        <w:rPr>
          <w:lang w:val="bg-BG"/>
        </w:rPr>
      </w:pPr>
    </w:p>
    <w:p w:rsidR="009127D5" w:rsidRDefault="009127D5" w:rsidP="00574674">
      <w:pPr>
        <w:keepNext/>
        <w:pBdr>
          <w:top w:val="single" w:sz="4" w:space="1" w:color="auto"/>
          <w:left w:val="single" w:sz="4" w:space="4" w:color="auto"/>
          <w:bottom w:val="single" w:sz="4" w:space="1" w:color="auto"/>
          <w:right w:val="single" w:sz="4" w:space="4" w:color="auto"/>
        </w:pBdr>
        <w:tabs>
          <w:tab w:val="clear" w:pos="567"/>
        </w:tabs>
        <w:spacing w:line="240" w:lineRule="auto"/>
        <w:outlineLvl w:val="0"/>
        <w:rPr>
          <w:noProof/>
          <w:szCs w:val="22"/>
          <w:highlight w:val="lightGray"/>
          <w:lang w:val="bg-BG"/>
        </w:rPr>
      </w:pPr>
      <w:r>
        <w:rPr>
          <w:b/>
          <w:noProof/>
          <w:szCs w:val="22"/>
          <w:lang w:val="bg-BG"/>
        </w:rPr>
        <w:t>5.</w:t>
      </w:r>
      <w:r>
        <w:rPr>
          <w:b/>
          <w:noProof/>
          <w:szCs w:val="22"/>
          <w:lang w:val="bg-BG"/>
        </w:rPr>
        <w:tab/>
        <w:t>НАЧИН НА ПРИЛ</w:t>
      </w:r>
      <w:r w:rsidR="00595277">
        <w:rPr>
          <w:b/>
          <w:noProof/>
          <w:szCs w:val="22"/>
          <w:lang w:val="bg-BG"/>
        </w:rPr>
        <w:t>ОЖЕНИЕ</w:t>
      </w:r>
      <w:r>
        <w:rPr>
          <w:b/>
          <w:noProof/>
          <w:szCs w:val="22"/>
          <w:lang w:val="bg-BG"/>
        </w:rPr>
        <w:t xml:space="preserve"> И ПЪТ НА ВЪВЕЖДАНЕ</w:t>
      </w:r>
    </w:p>
    <w:p w:rsidR="009127D5" w:rsidRDefault="009127D5" w:rsidP="00574674">
      <w:pPr>
        <w:keepNext/>
        <w:tabs>
          <w:tab w:val="clear" w:pos="567"/>
        </w:tabs>
        <w:spacing w:line="240" w:lineRule="auto"/>
        <w:rPr>
          <w:i/>
          <w:noProof/>
          <w:szCs w:val="22"/>
          <w:lang w:val="bg-BG"/>
        </w:rPr>
      </w:pPr>
    </w:p>
    <w:p w:rsidR="005F763B" w:rsidRPr="00486D59" w:rsidRDefault="005F763B" w:rsidP="005F763B">
      <w:pPr>
        <w:spacing w:line="240" w:lineRule="auto"/>
        <w:ind w:left="567" w:hanging="567"/>
        <w:rPr>
          <w:noProof/>
          <w:lang w:val="bg-BG"/>
        </w:rPr>
      </w:pPr>
      <w:r w:rsidRPr="00486D59">
        <w:rPr>
          <w:noProof/>
          <w:lang w:val="bg-BG"/>
        </w:rPr>
        <w:t>Преди употреба прочетете листовката.</w:t>
      </w:r>
    </w:p>
    <w:p w:rsidR="009127D5" w:rsidRDefault="009127D5">
      <w:pPr>
        <w:tabs>
          <w:tab w:val="clear" w:pos="567"/>
        </w:tabs>
        <w:spacing w:line="240" w:lineRule="auto"/>
        <w:ind w:left="567" w:hanging="567"/>
        <w:rPr>
          <w:noProof/>
          <w:szCs w:val="22"/>
          <w:lang w:val="bg-BG"/>
        </w:rPr>
      </w:pPr>
      <w:r>
        <w:rPr>
          <w:noProof/>
          <w:szCs w:val="22"/>
          <w:lang w:val="bg-BG"/>
        </w:rPr>
        <w:t>За подкожно приложение</w:t>
      </w:r>
    </w:p>
    <w:p w:rsidR="009127D5" w:rsidRDefault="009127D5">
      <w:pPr>
        <w:tabs>
          <w:tab w:val="clear" w:pos="567"/>
        </w:tabs>
        <w:spacing w:line="240" w:lineRule="auto"/>
        <w:ind w:left="567" w:hanging="567"/>
        <w:rPr>
          <w:noProof/>
          <w:szCs w:val="22"/>
          <w:lang w:val="bg-BG"/>
        </w:rPr>
      </w:pPr>
    </w:p>
    <w:p w:rsidR="009127D5" w:rsidRDefault="009127D5">
      <w:pPr>
        <w:tabs>
          <w:tab w:val="clear" w:pos="567"/>
        </w:tabs>
        <w:spacing w:line="240" w:lineRule="auto"/>
        <w:ind w:left="567" w:hanging="567"/>
        <w:rPr>
          <w:noProof/>
          <w:szCs w:val="22"/>
          <w:lang w:val="bg-BG"/>
        </w:rPr>
      </w:pPr>
    </w:p>
    <w:p w:rsidR="009127D5" w:rsidRDefault="009127D5" w:rsidP="00923519">
      <w:pPr>
        <w:keepNext/>
        <w:pBdr>
          <w:top w:val="single" w:sz="4" w:space="1" w:color="auto"/>
          <w:left w:val="single" w:sz="4" w:space="4" w:color="auto"/>
          <w:bottom w:val="single" w:sz="4" w:space="1" w:color="auto"/>
          <w:right w:val="single" w:sz="4" w:space="4" w:color="auto"/>
        </w:pBdr>
        <w:tabs>
          <w:tab w:val="clear" w:pos="567"/>
        </w:tabs>
        <w:spacing w:line="240" w:lineRule="auto"/>
        <w:ind w:left="567" w:hanging="567"/>
        <w:outlineLvl w:val="0"/>
        <w:rPr>
          <w:noProof/>
          <w:szCs w:val="22"/>
          <w:lang w:val="bg-BG"/>
        </w:rPr>
      </w:pPr>
      <w:r>
        <w:rPr>
          <w:b/>
          <w:noProof/>
          <w:szCs w:val="22"/>
          <w:lang w:val="bg-BG"/>
        </w:rPr>
        <w:t>6.</w:t>
      </w:r>
      <w:r>
        <w:rPr>
          <w:b/>
          <w:noProof/>
          <w:szCs w:val="22"/>
          <w:lang w:val="bg-BG"/>
        </w:rPr>
        <w:tab/>
        <w:t>СПЕЦИАЛНО ПРЕДУПРЕЖДЕНИЕ, ЧЕ ЛЕКАРСТВЕНИЯТ ПРОДУКТ ТРЯБВА ДА СЕ СЪХРАНЯВА НА МЯСТО ДАЛЕЧ</w:t>
      </w:r>
      <w:r w:rsidR="00923519">
        <w:rPr>
          <w:b/>
          <w:noProof/>
          <w:szCs w:val="22"/>
          <w:lang w:val="bg-BG"/>
        </w:rPr>
        <w:t>Е</w:t>
      </w:r>
      <w:r>
        <w:rPr>
          <w:b/>
          <w:noProof/>
          <w:szCs w:val="22"/>
          <w:lang w:val="bg-BG"/>
        </w:rPr>
        <w:t xml:space="preserve"> ОТ ПОГЛЕДА И ДОСЕГА НА ДЕЦА</w:t>
      </w:r>
    </w:p>
    <w:p w:rsidR="009127D5" w:rsidRDefault="009127D5" w:rsidP="00574674">
      <w:pPr>
        <w:keepNext/>
        <w:tabs>
          <w:tab w:val="clear" w:pos="567"/>
        </w:tabs>
        <w:spacing w:line="240" w:lineRule="auto"/>
        <w:rPr>
          <w:noProof/>
          <w:szCs w:val="22"/>
          <w:lang w:val="bg-BG"/>
        </w:rPr>
      </w:pPr>
    </w:p>
    <w:p w:rsidR="009127D5" w:rsidRPr="003C4A49" w:rsidRDefault="009127D5">
      <w:pPr>
        <w:tabs>
          <w:tab w:val="clear" w:pos="567"/>
        </w:tabs>
        <w:spacing w:line="240" w:lineRule="auto"/>
        <w:ind w:left="567" w:hanging="567"/>
        <w:outlineLvl w:val="0"/>
        <w:rPr>
          <w:noProof/>
          <w:szCs w:val="22"/>
          <w:lang w:val="bg-BG"/>
        </w:rPr>
      </w:pPr>
      <w:r>
        <w:rPr>
          <w:noProof/>
          <w:szCs w:val="22"/>
          <w:lang w:val="bg-BG"/>
        </w:rPr>
        <w:t>Да се съхранява на място, недостъпно за деца</w:t>
      </w:r>
      <w:r w:rsidR="003C4A49">
        <w:rPr>
          <w:noProof/>
          <w:szCs w:val="22"/>
          <w:lang w:val="bg-BG"/>
        </w:rPr>
        <w:t>.</w:t>
      </w:r>
    </w:p>
    <w:p w:rsidR="009127D5" w:rsidRDefault="009127D5">
      <w:pPr>
        <w:tabs>
          <w:tab w:val="clear" w:pos="567"/>
        </w:tabs>
        <w:spacing w:line="240" w:lineRule="auto"/>
        <w:ind w:left="567" w:hanging="567"/>
        <w:rPr>
          <w:noProof/>
          <w:szCs w:val="22"/>
          <w:lang w:val="bg-BG"/>
        </w:rPr>
      </w:pPr>
    </w:p>
    <w:p w:rsidR="009127D5" w:rsidRDefault="009127D5">
      <w:pPr>
        <w:tabs>
          <w:tab w:val="clear" w:pos="567"/>
        </w:tabs>
        <w:spacing w:line="240" w:lineRule="auto"/>
        <w:ind w:left="567" w:hanging="567"/>
        <w:rPr>
          <w:noProof/>
          <w:szCs w:val="22"/>
          <w:lang w:val="bg-BG"/>
        </w:rPr>
      </w:pPr>
    </w:p>
    <w:p w:rsidR="009127D5" w:rsidRDefault="009127D5" w:rsidP="00FC4818">
      <w:pPr>
        <w:keepNext/>
        <w:pBdr>
          <w:top w:val="single" w:sz="4" w:space="1" w:color="auto"/>
          <w:left w:val="single" w:sz="4" w:space="4" w:color="auto"/>
          <w:bottom w:val="single" w:sz="4" w:space="1" w:color="auto"/>
          <w:right w:val="single" w:sz="4" w:space="4" w:color="auto"/>
        </w:pBdr>
        <w:tabs>
          <w:tab w:val="clear" w:pos="567"/>
        </w:tabs>
        <w:spacing w:line="240" w:lineRule="auto"/>
        <w:ind w:left="567" w:hanging="567"/>
        <w:outlineLvl w:val="0"/>
        <w:rPr>
          <w:noProof/>
          <w:szCs w:val="22"/>
          <w:highlight w:val="lightGray"/>
          <w:lang w:val="bg-BG"/>
        </w:rPr>
      </w:pPr>
      <w:r>
        <w:rPr>
          <w:b/>
          <w:noProof/>
          <w:szCs w:val="22"/>
          <w:lang w:val="bg-BG"/>
        </w:rPr>
        <w:t>7.</w:t>
      </w:r>
      <w:r>
        <w:rPr>
          <w:b/>
          <w:noProof/>
          <w:szCs w:val="22"/>
          <w:lang w:val="bg-BG"/>
        </w:rPr>
        <w:tab/>
        <w:t>ДРУГИ СПЕЦИАЛНИ ПРЕДУПРЕЖДЕНИЯ, АКО Е НЕОБХОДИМО</w:t>
      </w:r>
    </w:p>
    <w:p w:rsidR="009127D5" w:rsidRDefault="009127D5" w:rsidP="00FC4818">
      <w:pPr>
        <w:keepNext/>
        <w:tabs>
          <w:tab w:val="clear" w:pos="567"/>
        </w:tabs>
        <w:spacing w:line="240" w:lineRule="auto"/>
        <w:ind w:left="567" w:hanging="567"/>
        <w:rPr>
          <w:noProof/>
          <w:szCs w:val="22"/>
          <w:lang w:val="bg-BG"/>
        </w:rPr>
      </w:pPr>
    </w:p>
    <w:p w:rsidR="009127D5" w:rsidRDefault="009127D5">
      <w:pPr>
        <w:tabs>
          <w:tab w:val="clear" w:pos="567"/>
        </w:tabs>
        <w:spacing w:line="240" w:lineRule="auto"/>
        <w:ind w:left="567" w:hanging="567"/>
        <w:rPr>
          <w:noProof/>
          <w:szCs w:val="22"/>
          <w:lang w:val="bg-BG"/>
        </w:rPr>
      </w:pPr>
      <w:r>
        <w:rPr>
          <w:noProof/>
          <w:szCs w:val="22"/>
          <w:lang w:val="bg-BG"/>
        </w:rPr>
        <w:t xml:space="preserve">Тези патрони са за употреба само с писалки </w:t>
      </w:r>
      <w:r w:rsidR="00F261FB">
        <w:rPr>
          <w:noProof/>
          <w:szCs w:val="22"/>
          <w:lang w:val="bg-BG"/>
        </w:rPr>
        <w:t>по</w:t>
      </w:r>
      <w:r>
        <w:rPr>
          <w:noProof/>
          <w:szCs w:val="22"/>
          <w:lang w:val="bg-BG"/>
        </w:rPr>
        <w:t xml:space="preserve"> 3</w:t>
      </w:r>
      <w:r w:rsidR="0036090D">
        <w:rPr>
          <w:noProof/>
          <w:szCs w:val="22"/>
          <w:lang w:val="en-US"/>
        </w:rPr>
        <w:t> </w:t>
      </w:r>
      <w:r>
        <w:rPr>
          <w:noProof/>
          <w:szCs w:val="22"/>
          <w:lang w:val="en-US"/>
        </w:rPr>
        <w:t>ml</w:t>
      </w:r>
      <w:r w:rsidR="004956AC" w:rsidRPr="004956AC">
        <w:rPr>
          <w:noProof/>
          <w:szCs w:val="22"/>
          <w:lang w:val="bg-BG"/>
        </w:rPr>
        <w:t xml:space="preserve"> </w:t>
      </w:r>
      <w:r w:rsidR="004956AC">
        <w:rPr>
          <w:noProof/>
          <w:szCs w:val="22"/>
          <w:lang w:val="bg-BG"/>
        </w:rPr>
        <w:t>на</w:t>
      </w:r>
      <w:r w:rsidR="004956AC" w:rsidRPr="004C2189">
        <w:rPr>
          <w:lang w:val="ru-RU"/>
        </w:rPr>
        <w:t xml:space="preserve"> </w:t>
      </w:r>
      <w:r w:rsidR="004956AC">
        <w:t>Lilly</w:t>
      </w:r>
      <w:r>
        <w:rPr>
          <w:noProof/>
          <w:szCs w:val="22"/>
          <w:lang w:val="bg-BG"/>
        </w:rPr>
        <w:t>.</w:t>
      </w:r>
    </w:p>
    <w:p w:rsidR="009127D5" w:rsidRDefault="009127D5">
      <w:pPr>
        <w:tabs>
          <w:tab w:val="clear" w:pos="567"/>
        </w:tabs>
        <w:spacing w:line="240" w:lineRule="auto"/>
        <w:ind w:left="567" w:hanging="567"/>
        <w:rPr>
          <w:noProof/>
          <w:szCs w:val="22"/>
          <w:lang w:val="bg-BG"/>
        </w:rPr>
      </w:pPr>
    </w:p>
    <w:p w:rsidR="009127D5" w:rsidRDefault="009127D5">
      <w:pPr>
        <w:tabs>
          <w:tab w:val="clear" w:pos="567"/>
        </w:tabs>
        <w:spacing w:line="240" w:lineRule="auto"/>
        <w:ind w:left="567" w:hanging="567"/>
        <w:rPr>
          <w:noProof/>
          <w:szCs w:val="22"/>
          <w:lang w:val="bg-BG"/>
        </w:rPr>
      </w:pPr>
    </w:p>
    <w:p w:rsidR="009127D5" w:rsidRDefault="009127D5" w:rsidP="00FC4818">
      <w:pPr>
        <w:keepNext/>
        <w:pBdr>
          <w:top w:val="single" w:sz="4" w:space="1" w:color="auto"/>
          <w:left w:val="single" w:sz="4" w:space="4" w:color="auto"/>
          <w:bottom w:val="single" w:sz="4" w:space="1" w:color="auto"/>
          <w:right w:val="single" w:sz="4" w:space="4" w:color="auto"/>
        </w:pBdr>
        <w:tabs>
          <w:tab w:val="clear" w:pos="567"/>
        </w:tabs>
        <w:spacing w:line="240" w:lineRule="auto"/>
        <w:ind w:left="567" w:hanging="567"/>
        <w:outlineLvl w:val="0"/>
        <w:rPr>
          <w:noProof/>
          <w:szCs w:val="22"/>
          <w:highlight w:val="lightGray"/>
          <w:lang w:val="bg-BG"/>
        </w:rPr>
      </w:pPr>
      <w:r>
        <w:rPr>
          <w:b/>
          <w:noProof/>
          <w:szCs w:val="22"/>
          <w:lang w:val="bg-BG"/>
        </w:rPr>
        <w:t>8.</w:t>
      </w:r>
      <w:r>
        <w:rPr>
          <w:b/>
          <w:noProof/>
          <w:szCs w:val="22"/>
          <w:lang w:val="bg-BG"/>
        </w:rPr>
        <w:tab/>
        <w:t>ДАТА НА ИЗТИЧАНЕ НА СРОКА НА ГОДНОСТ</w:t>
      </w:r>
    </w:p>
    <w:p w:rsidR="009127D5" w:rsidRDefault="009127D5" w:rsidP="00FC4818">
      <w:pPr>
        <w:keepNext/>
        <w:tabs>
          <w:tab w:val="clear" w:pos="567"/>
        </w:tabs>
        <w:spacing w:line="240" w:lineRule="auto"/>
        <w:ind w:left="567" w:hanging="567"/>
        <w:rPr>
          <w:noProof/>
          <w:szCs w:val="22"/>
          <w:lang w:val="bg-BG"/>
        </w:rPr>
      </w:pPr>
    </w:p>
    <w:p w:rsidR="009127D5" w:rsidRPr="00C5479C" w:rsidRDefault="009127D5">
      <w:pPr>
        <w:tabs>
          <w:tab w:val="clear" w:pos="567"/>
        </w:tabs>
        <w:spacing w:line="240" w:lineRule="auto"/>
        <w:ind w:left="567" w:hanging="567"/>
        <w:rPr>
          <w:noProof/>
          <w:szCs w:val="22"/>
          <w:lang w:val="ru-RU"/>
        </w:rPr>
      </w:pPr>
      <w:r>
        <w:rPr>
          <w:noProof/>
          <w:szCs w:val="22"/>
          <w:lang w:val="bg-BG"/>
        </w:rPr>
        <w:t>Годен до</w:t>
      </w:r>
      <w:r w:rsidR="0036090D" w:rsidRPr="00C5479C">
        <w:rPr>
          <w:noProof/>
          <w:szCs w:val="22"/>
          <w:lang w:val="ru-RU"/>
        </w:rPr>
        <w:t>:</w:t>
      </w:r>
    </w:p>
    <w:p w:rsidR="009127D5" w:rsidRDefault="009127D5">
      <w:pPr>
        <w:tabs>
          <w:tab w:val="clear" w:pos="567"/>
        </w:tabs>
        <w:spacing w:line="240" w:lineRule="auto"/>
        <w:ind w:left="567" w:hanging="567"/>
        <w:rPr>
          <w:noProof/>
          <w:szCs w:val="22"/>
          <w:lang w:val="bg-BG"/>
        </w:rPr>
      </w:pPr>
    </w:p>
    <w:p w:rsidR="009127D5" w:rsidRDefault="009127D5">
      <w:pPr>
        <w:tabs>
          <w:tab w:val="clear" w:pos="567"/>
        </w:tabs>
        <w:spacing w:line="240" w:lineRule="auto"/>
        <w:ind w:left="567" w:hanging="567"/>
        <w:rPr>
          <w:noProof/>
          <w:szCs w:val="22"/>
          <w:lang w:val="bg-BG"/>
        </w:rPr>
      </w:pPr>
    </w:p>
    <w:p w:rsidR="009127D5" w:rsidRDefault="009127D5" w:rsidP="00FC4818">
      <w:pPr>
        <w:keepNext/>
        <w:pBdr>
          <w:top w:val="single" w:sz="4" w:space="1" w:color="auto"/>
          <w:left w:val="single" w:sz="4" w:space="4" w:color="auto"/>
          <w:bottom w:val="single" w:sz="4" w:space="0" w:color="auto"/>
          <w:right w:val="single" w:sz="4" w:space="4" w:color="auto"/>
        </w:pBdr>
        <w:tabs>
          <w:tab w:val="clear" w:pos="567"/>
        </w:tabs>
        <w:spacing w:line="240" w:lineRule="auto"/>
        <w:ind w:left="567" w:hanging="567"/>
        <w:outlineLvl w:val="0"/>
        <w:rPr>
          <w:noProof/>
          <w:szCs w:val="22"/>
          <w:lang w:val="bg-BG"/>
        </w:rPr>
      </w:pPr>
      <w:r>
        <w:rPr>
          <w:b/>
          <w:noProof/>
          <w:szCs w:val="22"/>
          <w:lang w:val="bg-BG"/>
        </w:rPr>
        <w:t>9.</w:t>
      </w:r>
      <w:r>
        <w:rPr>
          <w:b/>
          <w:noProof/>
          <w:szCs w:val="22"/>
          <w:lang w:val="bg-BG"/>
        </w:rPr>
        <w:tab/>
        <w:t>СПЕЦИАЛНИ УСЛОВИЯ НА СЪХРАНЕНИЕ</w:t>
      </w:r>
    </w:p>
    <w:p w:rsidR="009127D5" w:rsidRDefault="009127D5" w:rsidP="00FC4818">
      <w:pPr>
        <w:keepNext/>
        <w:tabs>
          <w:tab w:val="clear" w:pos="567"/>
        </w:tabs>
        <w:spacing w:line="240" w:lineRule="auto"/>
        <w:ind w:left="567" w:hanging="567"/>
        <w:rPr>
          <w:noProof/>
          <w:szCs w:val="22"/>
          <w:lang w:val="bg-BG"/>
        </w:rPr>
      </w:pPr>
    </w:p>
    <w:p w:rsidR="009127D5" w:rsidRDefault="009127D5">
      <w:pPr>
        <w:tabs>
          <w:tab w:val="clear" w:pos="567"/>
        </w:tabs>
        <w:spacing w:line="240" w:lineRule="auto"/>
        <w:ind w:left="567" w:hanging="567"/>
        <w:rPr>
          <w:lang w:val="bg-BG"/>
        </w:rPr>
      </w:pPr>
      <w:r>
        <w:rPr>
          <w:lang w:val="bg-BG"/>
        </w:rPr>
        <w:t>Съхранявайте в хладилник при температура (</w:t>
      </w:r>
      <w:smartTag w:uri="urn:schemas-microsoft-com:office:smarttags" w:element="metricconverter">
        <w:smartTagPr>
          <w:attr w:name="ProductID" w:val="2ﾰC"/>
        </w:smartTagPr>
        <w:r>
          <w:rPr>
            <w:lang w:val="bg-BG"/>
          </w:rPr>
          <w:t>2°</w:t>
        </w:r>
        <w:r>
          <w:t>C</w:t>
        </w:r>
      </w:smartTag>
      <w:r>
        <w:rPr>
          <w:lang w:val="bg-BG"/>
        </w:rPr>
        <w:t xml:space="preserve"> - </w:t>
      </w:r>
      <w:smartTag w:uri="urn:schemas-microsoft-com:office:smarttags" w:element="metricconverter">
        <w:smartTagPr>
          <w:attr w:name="ProductID" w:val="8ﾰC"/>
        </w:smartTagPr>
        <w:r>
          <w:rPr>
            <w:lang w:val="bg-BG"/>
          </w:rPr>
          <w:t>8°</w:t>
        </w:r>
        <w:r>
          <w:t>C</w:t>
        </w:r>
      </w:smartTag>
      <w:r>
        <w:rPr>
          <w:lang w:val="bg-BG"/>
        </w:rPr>
        <w:t>).</w:t>
      </w:r>
    </w:p>
    <w:p w:rsidR="009127D5" w:rsidRDefault="009127D5">
      <w:pPr>
        <w:tabs>
          <w:tab w:val="clear" w:pos="567"/>
        </w:tabs>
        <w:spacing w:line="240" w:lineRule="auto"/>
        <w:ind w:left="567" w:hanging="567"/>
        <w:rPr>
          <w:lang w:val="bg-BG"/>
        </w:rPr>
      </w:pPr>
      <w:r>
        <w:rPr>
          <w:lang w:val="bg-BG"/>
        </w:rPr>
        <w:t xml:space="preserve">Не замразявайте. Не излагайте на прекомерна топлина или пряка слънчева светлина. </w:t>
      </w:r>
    </w:p>
    <w:p w:rsidR="009127D5" w:rsidRDefault="009127D5">
      <w:pPr>
        <w:tabs>
          <w:tab w:val="clear" w:pos="567"/>
        </w:tabs>
        <w:spacing w:line="240" w:lineRule="auto"/>
        <w:rPr>
          <w:szCs w:val="22"/>
          <w:lang w:val="bg-BG"/>
        </w:rPr>
      </w:pPr>
      <w:r>
        <w:rPr>
          <w:szCs w:val="22"/>
          <w:lang w:val="bg-BG"/>
        </w:rPr>
        <w:t>След първата употреба патроните трябва да се използват в течение до 28 дни. След поставянето на патрона в писалката, патронът и писалката трябва да се съхраняват под 30</w:t>
      </w:r>
      <w:r>
        <w:rPr>
          <w:bCs/>
          <w:szCs w:val="22"/>
          <w:lang w:val="bg-BG"/>
        </w:rPr>
        <w:t>°</w:t>
      </w:r>
      <w:r>
        <w:rPr>
          <w:szCs w:val="22"/>
          <w:lang w:val="bg-BG"/>
        </w:rPr>
        <w:t xml:space="preserve">С и не трябва да се </w:t>
      </w:r>
      <w:r w:rsidR="00CD7747">
        <w:rPr>
          <w:szCs w:val="22"/>
          <w:lang w:val="bg-BG"/>
        </w:rPr>
        <w:t>поставят</w:t>
      </w:r>
      <w:r w:rsidR="008A67A8" w:rsidRPr="00176A79">
        <w:rPr>
          <w:lang w:val="bg-BG"/>
        </w:rPr>
        <w:t xml:space="preserve"> в хладилник</w:t>
      </w:r>
      <w:r>
        <w:rPr>
          <w:szCs w:val="22"/>
          <w:lang w:val="bg-BG"/>
        </w:rPr>
        <w:t>.</w:t>
      </w:r>
    </w:p>
    <w:p w:rsidR="009127D5" w:rsidRDefault="009127D5">
      <w:pPr>
        <w:tabs>
          <w:tab w:val="clear" w:pos="567"/>
        </w:tabs>
        <w:spacing w:line="240" w:lineRule="auto"/>
        <w:ind w:left="567" w:hanging="567"/>
        <w:rPr>
          <w:noProof/>
          <w:szCs w:val="22"/>
          <w:lang w:val="bg-BG"/>
        </w:rPr>
      </w:pPr>
    </w:p>
    <w:p w:rsidR="005F763B" w:rsidRDefault="005F763B">
      <w:pPr>
        <w:tabs>
          <w:tab w:val="clear" w:pos="567"/>
        </w:tabs>
        <w:spacing w:line="240" w:lineRule="auto"/>
        <w:ind w:left="567" w:hanging="567"/>
        <w:rPr>
          <w:noProof/>
          <w:szCs w:val="22"/>
          <w:lang w:val="bg-BG"/>
        </w:rPr>
      </w:pPr>
    </w:p>
    <w:p w:rsidR="009127D5" w:rsidRDefault="009127D5" w:rsidP="00FC4818">
      <w:pPr>
        <w:keepNext/>
        <w:pBdr>
          <w:top w:val="single" w:sz="4" w:space="1" w:color="auto"/>
          <w:left w:val="single" w:sz="4" w:space="4" w:color="auto"/>
          <w:bottom w:val="single" w:sz="4" w:space="1" w:color="auto"/>
          <w:right w:val="single" w:sz="4" w:space="4" w:color="auto"/>
        </w:pBdr>
        <w:tabs>
          <w:tab w:val="clear" w:pos="567"/>
        </w:tabs>
        <w:spacing w:line="240" w:lineRule="auto"/>
        <w:ind w:left="567" w:hanging="567"/>
        <w:outlineLvl w:val="0"/>
        <w:rPr>
          <w:b/>
          <w:noProof/>
          <w:szCs w:val="22"/>
          <w:lang w:val="bg-BG"/>
        </w:rPr>
      </w:pPr>
      <w:r>
        <w:rPr>
          <w:b/>
          <w:noProof/>
          <w:szCs w:val="22"/>
          <w:lang w:val="bg-BG"/>
        </w:rPr>
        <w:t>10.</w:t>
      </w:r>
      <w:r>
        <w:rPr>
          <w:b/>
          <w:noProof/>
          <w:szCs w:val="22"/>
          <w:lang w:val="bg-BG"/>
        </w:rPr>
        <w:tab/>
        <w:t>СПЕЦИАЛНИ ПРЕДПАЗНИ МЕРКИ ПРИ ИЗХВЪРЛЯНЕ НА НЕИЗПОЛЗВАНА ЧАСТ ОТ ЛЕКАРСТВЕНИТЕ ПРОДУКТИ ИЛИ ОТПАДЪЧНИ МАТЕРИАЛИ ОТ ТЯХ, АКО СЕ ИЗИСКВАТ ТАКИВА</w:t>
      </w:r>
    </w:p>
    <w:p w:rsidR="009127D5" w:rsidRDefault="009127D5" w:rsidP="00FC4818">
      <w:pPr>
        <w:keepNext/>
        <w:tabs>
          <w:tab w:val="clear" w:pos="567"/>
        </w:tabs>
        <w:spacing w:line="240" w:lineRule="auto"/>
        <w:ind w:left="567" w:hanging="567"/>
        <w:rPr>
          <w:noProof/>
          <w:szCs w:val="22"/>
          <w:lang w:val="bg-BG"/>
        </w:rPr>
      </w:pPr>
    </w:p>
    <w:p w:rsidR="009127D5" w:rsidRDefault="009127D5">
      <w:pPr>
        <w:tabs>
          <w:tab w:val="clear" w:pos="567"/>
        </w:tabs>
        <w:spacing w:line="240" w:lineRule="auto"/>
        <w:ind w:left="567" w:hanging="567"/>
        <w:rPr>
          <w:noProof/>
          <w:szCs w:val="22"/>
          <w:lang w:val="bg-BG"/>
        </w:rPr>
      </w:pPr>
    </w:p>
    <w:p w:rsidR="009127D5" w:rsidRDefault="009127D5" w:rsidP="00FC4818">
      <w:pPr>
        <w:keepNext/>
        <w:pBdr>
          <w:top w:val="single" w:sz="4" w:space="1" w:color="auto"/>
          <w:left w:val="single" w:sz="4" w:space="4" w:color="auto"/>
          <w:bottom w:val="single" w:sz="4" w:space="1" w:color="auto"/>
          <w:right w:val="single" w:sz="4" w:space="4" w:color="auto"/>
        </w:pBdr>
        <w:tabs>
          <w:tab w:val="clear" w:pos="567"/>
        </w:tabs>
        <w:spacing w:line="240" w:lineRule="auto"/>
        <w:ind w:left="567" w:hanging="567"/>
        <w:outlineLvl w:val="0"/>
        <w:rPr>
          <w:b/>
          <w:noProof/>
          <w:szCs w:val="22"/>
          <w:lang w:val="bg-BG"/>
        </w:rPr>
      </w:pPr>
      <w:r>
        <w:rPr>
          <w:b/>
          <w:noProof/>
          <w:szCs w:val="22"/>
          <w:lang w:val="bg-BG"/>
        </w:rPr>
        <w:t>11.</w:t>
      </w:r>
      <w:r>
        <w:rPr>
          <w:b/>
          <w:noProof/>
          <w:szCs w:val="22"/>
          <w:lang w:val="bg-BG"/>
        </w:rPr>
        <w:tab/>
        <w:t>ИМЕ И АДРЕС НА ПРИТЕЖАТЕЛЯ НА РАЗРЕШЕНИЕТО ЗА УПОТРЕБА</w:t>
      </w:r>
    </w:p>
    <w:p w:rsidR="009127D5" w:rsidRDefault="009127D5" w:rsidP="00FC4818">
      <w:pPr>
        <w:keepNext/>
        <w:tabs>
          <w:tab w:val="clear" w:pos="567"/>
        </w:tabs>
        <w:spacing w:line="240" w:lineRule="auto"/>
        <w:ind w:left="567" w:hanging="567"/>
        <w:rPr>
          <w:noProof/>
          <w:szCs w:val="22"/>
          <w:lang w:val="bg-BG"/>
        </w:rPr>
      </w:pPr>
    </w:p>
    <w:p w:rsidR="009127D5" w:rsidRPr="00DA383F" w:rsidRDefault="009127D5">
      <w:pPr>
        <w:tabs>
          <w:tab w:val="clear" w:pos="567"/>
        </w:tabs>
        <w:spacing w:line="240" w:lineRule="auto"/>
        <w:ind w:left="567" w:hanging="567"/>
        <w:rPr>
          <w:noProof/>
          <w:szCs w:val="22"/>
          <w:lang w:val="bg-BG"/>
        </w:rPr>
      </w:pPr>
      <w:r>
        <w:rPr>
          <w:noProof/>
          <w:szCs w:val="22"/>
          <w:lang w:val="da-DK"/>
        </w:rPr>
        <w:t>Eli</w:t>
      </w:r>
      <w:r w:rsidRPr="00DA383F">
        <w:rPr>
          <w:noProof/>
          <w:szCs w:val="22"/>
          <w:lang w:val="bg-BG"/>
        </w:rPr>
        <w:t xml:space="preserve"> </w:t>
      </w:r>
      <w:r>
        <w:rPr>
          <w:noProof/>
          <w:szCs w:val="22"/>
          <w:lang w:val="da-DK"/>
        </w:rPr>
        <w:t>Lilly</w:t>
      </w:r>
      <w:r w:rsidRPr="00DA383F">
        <w:rPr>
          <w:noProof/>
          <w:szCs w:val="22"/>
          <w:lang w:val="bg-BG"/>
        </w:rPr>
        <w:t xml:space="preserve"> </w:t>
      </w:r>
      <w:r>
        <w:rPr>
          <w:noProof/>
          <w:szCs w:val="22"/>
          <w:lang w:val="da-DK"/>
        </w:rPr>
        <w:t>Nederland</w:t>
      </w:r>
      <w:r w:rsidRPr="00DA383F">
        <w:rPr>
          <w:noProof/>
          <w:szCs w:val="22"/>
          <w:lang w:val="bg-BG"/>
        </w:rPr>
        <w:t xml:space="preserve"> </w:t>
      </w:r>
      <w:r>
        <w:rPr>
          <w:noProof/>
          <w:szCs w:val="22"/>
          <w:lang w:val="da-DK"/>
        </w:rPr>
        <w:t>B</w:t>
      </w:r>
      <w:r w:rsidRPr="00DA383F">
        <w:rPr>
          <w:noProof/>
          <w:szCs w:val="22"/>
          <w:lang w:val="bg-BG"/>
        </w:rPr>
        <w:t>.</w:t>
      </w:r>
      <w:r>
        <w:rPr>
          <w:noProof/>
          <w:szCs w:val="22"/>
          <w:lang w:val="da-DK"/>
        </w:rPr>
        <w:t>V</w:t>
      </w:r>
      <w:r w:rsidRPr="00DA383F">
        <w:rPr>
          <w:noProof/>
          <w:szCs w:val="22"/>
          <w:lang w:val="bg-BG"/>
        </w:rPr>
        <w:t>.</w:t>
      </w:r>
    </w:p>
    <w:p w:rsidR="009127D5" w:rsidRPr="00DA383F" w:rsidRDefault="00BF51BD">
      <w:pPr>
        <w:tabs>
          <w:tab w:val="clear" w:pos="567"/>
        </w:tabs>
        <w:spacing w:line="240" w:lineRule="auto"/>
        <w:ind w:left="567" w:hanging="567"/>
        <w:rPr>
          <w:noProof/>
          <w:szCs w:val="22"/>
          <w:lang w:val="bg-BG"/>
        </w:rPr>
      </w:pPr>
      <w:r>
        <w:rPr>
          <w:noProof/>
          <w:szCs w:val="22"/>
          <w:lang w:val="da-DK"/>
        </w:rPr>
        <w:t>Papendorpseweg</w:t>
      </w:r>
      <w:r w:rsidRPr="0028363F">
        <w:rPr>
          <w:noProof/>
          <w:szCs w:val="22"/>
          <w:lang w:val="bg-BG"/>
        </w:rPr>
        <w:t xml:space="preserve"> 83, 3528 </w:t>
      </w:r>
      <w:r>
        <w:rPr>
          <w:noProof/>
          <w:szCs w:val="22"/>
          <w:lang w:val="da-DK"/>
        </w:rPr>
        <w:t>BJ</w:t>
      </w:r>
      <w:r w:rsidRPr="0028363F">
        <w:rPr>
          <w:noProof/>
          <w:szCs w:val="22"/>
          <w:lang w:val="bg-BG"/>
        </w:rPr>
        <w:t xml:space="preserve"> </w:t>
      </w:r>
      <w:r>
        <w:rPr>
          <w:noProof/>
          <w:szCs w:val="22"/>
          <w:lang w:val="da-DK"/>
        </w:rPr>
        <w:t>Utrecht</w:t>
      </w:r>
    </w:p>
    <w:p w:rsidR="009127D5" w:rsidRDefault="00B14F74">
      <w:pPr>
        <w:tabs>
          <w:tab w:val="clear" w:pos="567"/>
        </w:tabs>
        <w:spacing w:line="240" w:lineRule="auto"/>
        <w:ind w:left="567" w:hanging="567"/>
        <w:rPr>
          <w:noProof/>
          <w:szCs w:val="22"/>
          <w:lang w:val="bg-BG"/>
        </w:rPr>
      </w:pPr>
      <w:r>
        <w:rPr>
          <w:noProof/>
          <w:szCs w:val="22"/>
          <w:lang w:val="bg-BG"/>
        </w:rPr>
        <w:t>Нидерландия</w:t>
      </w:r>
    </w:p>
    <w:p w:rsidR="009127D5" w:rsidRDefault="009127D5">
      <w:pPr>
        <w:tabs>
          <w:tab w:val="clear" w:pos="567"/>
        </w:tabs>
        <w:spacing w:line="240" w:lineRule="auto"/>
        <w:ind w:left="567" w:hanging="567"/>
        <w:rPr>
          <w:noProof/>
          <w:szCs w:val="22"/>
          <w:lang w:val="bg-BG"/>
        </w:rPr>
      </w:pPr>
    </w:p>
    <w:p w:rsidR="009127D5" w:rsidRDefault="009127D5">
      <w:pPr>
        <w:tabs>
          <w:tab w:val="clear" w:pos="567"/>
        </w:tabs>
        <w:spacing w:line="240" w:lineRule="auto"/>
        <w:ind w:left="567" w:hanging="567"/>
        <w:rPr>
          <w:noProof/>
          <w:szCs w:val="22"/>
          <w:lang w:val="bg-BG"/>
        </w:rPr>
      </w:pPr>
    </w:p>
    <w:p w:rsidR="009127D5" w:rsidRDefault="009127D5" w:rsidP="00FC4818">
      <w:pPr>
        <w:keepNext/>
        <w:pBdr>
          <w:top w:val="single" w:sz="4" w:space="1" w:color="auto"/>
          <w:left w:val="single" w:sz="4" w:space="4" w:color="auto"/>
          <w:bottom w:val="single" w:sz="4" w:space="1" w:color="auto"/>
          <w:right w:val="single" w:sz="4" w:space="4" w:color="auto"/>
        </w:pBdr>
        <w:tabs>
          <w:tab w:val="clear" w:pos="567"/>
        </w:tabs>
        <w:spacing w:line="240" w:lineRule="auto"/>
        <w:ind w:left="567" w:hanging="567"/>
        <w:outlineLvl w:val="0"/>
        <w:rPr>
          <w:noProof/>
          <w:szCs w:val="22"/>
          <w:lang w:val="bg-BG"/>
        </w:rPr>
      </w:pPr>
      <w:r>
        <w:rPr>
          <w:b/>
          <w:noProof/>
          <w:szCs w:val="22"/>
          <w:lang w:val="bg-BG"/>
        </w:rPr>
        <w:t>12.</w:t>
      </w:r>
      <w:r>
        <w:rPr>
          <w:b/>
          <w:noProof/>
          <w:szCs w:val="22"/>
          <w:lang w:val="bg-BG"/>
        </w:rPr>
        <w:tab/>
        <w:t>НОМЕР</w:t>
      </w:r>
      <w:r w:rsidR="00595277">
        <w:rPr>
          <w:b/>
          <w:noProof/>
          <w:szCs w:val="22"/>
          <w:lang w:val="bg-BG"/>
        </w:rPr>
        <w:t>А</w:t>
      </w:r>
      <w:r>
        <w:rPr>
          <w:b/>
          <w:noProof/>
          <w:szCs w:val="22"/>
          <w:lang w:val="bg-BG"/>
        </w:rPr>
        <w:t xml:space="preserve"> НА РАЗРЕШЕНИЕТО ЗА УПОТРЕБА</w:t>
      </w:r>
    </w:p>
    <w:p w:rsidR="009127D5" w:rsidRDefault="009127D5" w:rsidP="00FC4818">
      <w:pPr>
        <w:keepNext/>
        <w:tabs>
          <w:tab w:val="clear" w:pos="567"/>
        </w:tabs>
        <w:spacing w:line="240" w:lineRule="auto"/>
        <w:ind w:left="567" w:hanging="567"/>
        <w:rPr>
          <w:noProof/>
          <w:szCs w:val="22"/>
          <w:lang w:val="bg-BG"/>
        </w:rPr>
      </w:pPr>
    </w:p>
    <w:p w:rsidR="009127D5" w:rsidRDefault="009127D5">
      <w:pPr>
        <w:pStyle w:val="BodyText3"/>
        <w:tabs>
          <w:tab w:val="clear" w:pos="567"/>
        </w:tabs>
        <w:spacing w:line="240" w:lineRule="auto"/>
        <w:jc w:val="left"/>
        <w:rPr>
          <w:lang w:val="bg-BG"/>
        </w:rPr>
      </w:pPr>
      <w:r>
        <w:rPr>
          <w:lang w:val="en-US"/>
        </w:rPr>
        <w:t>EU</w:t>
      </w:r>
      <w:r>
        <w:rPr>
          <w:lang w:val="bg-BG"/>
        </w:rPr>
        <w:t>/1/96/007/004</w:t>
      </w:r>
    </w:p>
    <w:p w:rsidR="005F763B" w:rsidRPr="00EA2766" w:rsidRDefault="005F763B" w:rsidP="005F763B">
      <w:pPr>
        <w:tabs>
          <w:tab w:val="clear" w:pos="567"/>
        </w:tabs>
        <w:spacing w:line="240" w:lineRule="auto"/>
        <w:rPr>
          <w:bdr w:val="single" w:sz="4" w:space="0" w:color="auto"/>
          <w:lang w:val="ru-RU"/>
        </w:rPr>
      </w:pPr>
      <w:r w:rsidRPr="009D7216">
        <w:rPr>
          <w:highlight w:val="lightGray"/>
        </w:rPr>
        <w:t>EU</w:t>
      </w:r>
      <w:r w:rsidRPr="00EA2766">
        <w:rPr>
          <w:highlight w:val="lightGray"/>
          <w:lang w:val="ru-RU"/>
        </w:rPr>
        <w:t>/1/96/007/023</w:t>
      </w:r>
    </w:p>
    <w:p w:rsidR="009127D5" w:rsidRDefault="009127D5">
      <w:pPr>
        <w:tabs>
          <w:tab w:val="clear" w:pos="567"/>
        </w:tabs>
        <w:spacing w:line="240" w:lineRule="auto"/>
        <w:ind w:left="567" w:hanging="567"/>
        <w:rPr>
          <w:noProof/>
          <w:szCs w:val="22"/>
          <w:lang w:val="bg-BG"/>
        </w:rPr>
      </w:pPr>
    </w:p>
    <w:p w:rsidR="009127D5" w:rsidRDefault="009127D5">
      <w:pPr>
        <w:tabs>
          <w:tab w:val="clear" w:pos="567"/>
        </w:tabs>
        <w:spacing w:line="240" w:lineRule="auto"/>
        <w:ind w:left="567" w:hanging="567"/>
        <w:rPr>
          <w:noProof/>
          <w:szCs w:val="22"/>
          <w:lang w:val="bg-BG"/>
        </w:rPr>
      </w:pPr>
    </w:p>
    <w:p w:rsidR="009127D5" w:rsidRDefault="009127D5" w:rsidP="00FC4818">
      <w:pPr>
        <w:keepNext/>
        <w:pBdr>
          <w:top w:val="single" w:sz="4" w:space="1" w:color="auto"/>
          <w:left w:val="single" w:sz="4" w:space="4" w:color="auto"/>
          <w:bottom w:val="single" w:sz="4" w:space="1" w:color="auto"/>
          <w:right w:val="single" w:sz="4" w:space="4" w:color="auto"/>
        </w:pBdr>
        <w:tabs>
          <w:tab w:val="clear" w:pos="567"/>
        </w:tabs>
        <w:spacing w:line="240" w:lineRule="auto"/>
        <w:ind w:left="567" w:hanging="567"/>
        <w:outlineLvl w:val="0"/>
        <w:rPr>
          <w:noProof/>
          <w:szCs w:val="22"/>
          <w:lang w:val="bg-BG"/>
        </w:rPr>
      </w:pPr>
      <w:r>
        <w:rPr>
          <w:b/>
          <w:noProof/>
          <w:szCs w:val="22"/>
          <w:lang w:val="bg-BG"/>
        </w:rPr>
        <w:t>13.</w:t>
      </w:r>
      <w:r>
        <w:rPr>
          <w:b/>
          <w:noProof/>
          <w:szCs w:val="22"/>
          <w:lang w:val="bg-BG"/>
        </w:rPr>
        <w:tab/>
        <w:t>ПАРТИДЕН НОМЕР</w:t>
      </w:r>
    </w:p>
    <w:p w:rsidR="009127D5" w:rsidRDefault="009127D5" w:rsidP="00FC4818">
      <w:pPr>
        <w:keepNext/>
        <w:tabs>
          <w:tab w:val="clear" w:pos="567"/>
        </w:tabs>
        <w:spacing w:line="240" w:lineRule="auto"/>
        <w:ind w:left="567" w:hanging="567"/>
        <w:rPr>
          <w:noProof/>
          <w:szCs w:val="22"/>
          <w:lang w:val="bg-BG"/>
        </w:rPr>
      </w:pPr>
    </w:p>
    <w:p w:rsidR="009127D5" w:rsidRDefault="009127D5">
      <w:pPr>
        <w:tabs>
          <w:tab w:val="clear" w:pos="567"/>
        </w:tabs>
        <w:spacing w:line="240" w:lineRule="auto"/>
        <w:ind w:left="567" w:hanging="567"/>
        <w:rPr>
          <w:noProof/>
          <w:szCs w:val="22"/>
          <w:lang w:val="bg-BG"/>
        </w:rPr>
      </w:pPr>
      <w:r>
        <w:rPr>
          <w:noProof/>
          <w:szCs w:val="22"/>
          <w:lang w:val="bg-BG"/>
        </w:rPr>
        <w:t>Партида №</w:t>
      </w:r>
    </w:p>
    <w:p w:rsidR="009127D5" w:rsidRDefault="009127D5">
      <w:pPr>
        <w:tabs>
          <w:tab w:val="clear" w:pos="567"/>
        </w:tabs>
        <w:spacing w:line="240" w:lineRule="auto"/>
        <w:ind w:left="567" w:hanging="567"/>
        <w:rPr>
          <w:noProof/>
          <w:szCs w:val="22"/>
          <w:lang w:val="bg-BG"/>
        </w:rPr>
      </w:pPr>
    </w:p>
    <w:p w:rsidR="009127D5" w:rsidRDefault="009127D5">
      <w:pPr>
        <w:tabs>
          <w:tab w:val="clear" w:pos="567"/>
        </w:tabs>
        <w:spacing w:line="240" w:lineRule="auto"/>
        <w:ind w:left="567" w:hanging="567"/>
        <w:rPr>
          <w:noProof/>
          <w:szCs w:val="22"/>
          <w:lang w:val="bg-BG"/>
        </w:rPr>
      </w:pPr>
    </w:p>
    <w:p w:rsidR="009127D5" w:rsidRDefault="009127D5" w:rsidP="00FC4818">
      <w:pPr>
        <w:keepNext/>
        <w:pBdr>
          <w:top w:val="single" w:sz="4" w:space="1" w:color="auto"/>
          <w:left w:val="single" w:sz="4" w:space="4" w:color="auto"/>
          <w:bottom w:val="single" w:sz="4" w:space="1" w:color="auto"/>
          <w:right w:val="single" w:sz="4" w:space="4" w:color="auto"/>
        </w:pBdr>
        <w:tabs>
          <w:tab w:val="clear" w:pos="567"/>
        </w:tabs>
        <w:spacing w:line="240" w:lineRule="auto"/>
        <w:ind w:left="567" w:hanging="567"/>
        <w:outlineLvl w:val="0"/>
        <w:rPr>
          <w:noProof/>
          <w:szCs w:val="22"/>
          <w:lang w:val="bg-BG"/>
        </w:rPr>
      </w:pPr>
      <w:r>
        <w:rPr>
          <w:b/>
          <w:noProof/>
          <w:szCs w:val="22"/>
          <w:lang w:val="bg-BG"/>
        </w:rPr>
        <w:t>14.</w:t>
      </w:r>
      <w:r>
        <w:rPr>
          <w:b/>
          <w:noProof/>
          <w:szCs w:val="22"/>
          <w:lang w:val="bg-BG"/>
        </w:rPr>
        <w:tab/>
        <w:t>НАЧИН НА ОТПУСКАНЕ</w:t>
      </w:r>
    </w:p>
    <w:p w:rsidR="009127D5" w:rsidRDefault="009127D5" w:rsidP="00FC4818">
      <w:pPr>
        <w:keepNext/>
        <w:tabs>
          <w:tab w:val="clear" w:pos="567"/>
        </w:tabs>
        <w:spacing w:line="240" w:lineRule="auto"/>
        <w:ind w:left="567" w:hanging="567"/>
        <w:rPr>
          <w:noProof/>
          <w:szCs w:val="22"/>
          <w:lang w:val="bg-BG"/>
        </w:rPr>
      </w:pPr>
    </w:p>
    <w:p w:rsidR="009127D5" w:rsidRDefault="009127D5">
      <w:pPr>
        <w:tabs>
          <w:tab w:val="clear" w:pos="567"/>
        </w:tabs>
        <w:spacing w:line="240" w:lineRule="auto"/>
        <w:ind w:left="567" w:hanging="567"/>
        <w:rPr>
          <w:noProof/>
          <w:szCs w:val="22"/>
          <w:lang w:val="bg-BG"/>
        </w:rPr>
      </w:pPr>
    </w:p>
    <w:p w:rsidR="009127D5" w:rsidRDefault="009127D5" w:rsidP="00FC4818">
      <w:pPr>
        <w:keepNext/>
        <w:pBdr>
          <w:top w:val="single" w:sz="4" w:space="1" w:color="auto"/>
          <w:left w:val="single" w:sz="4" w:space="4" w:color="auto"/>
          <w:bottom w:val="single" w:sz="4" w:space="1" w:color="auto"/>
          <w:right w:val="single" w:sz="4" w:space="4" w:color="auto"/>
        </w:pBdr>
        <w:tabs>
          <w:tab w:val="clear" w:pos="567"/>
        </w:tabs>
        <w:spacing w:line="240" w:lineRule="auto"/>
        <w:ind w:left="567" w:hanging="567"/>
        <w:outlineLvl w:val="0"/>
        <w:rPr>
          <w:noProof/>
          <w:szCs w:val="22"/>
          <w:lang w:val="bg-BG"/>
        </w:rPr>
      </w:pPr>
      <w:r>
        <w:rPr>
          <w:b/>
          <w:noProof/>
          <w:szCs w:val="22"/>
          <w:lang w:val="bg-BG"/>
        </w:rPr>
        <w:t>15.</w:t>
      </w:r>
      <w:r>
        <w:rPr>
          <w:b/>
          <w:noProof/>
          <w:szCs w:val="22"/>
          <w:lang w:val="bg-BG"/>
        </w:rPr>
        <w:tab/>
        <w:t>УКАЗАНИЯ ЗА УПОТРЕБА</w:t>
      </w:r>
    </w:p>
    <w:p w:rsidR="009127D5" w:rsidRDefault="009127D5" w:rsidP="00FC4818">
      <w:pPr>
        <w:keepNext/>
        <w:tabs>
          <w:tab w:val="clear" w:pos="567"/>
        </w:tabs>
        <w:spacing w:line="240" w:lineRule="auto"/>
        <w:ind w:left="567" w:hanging="567"/>
        <w:rPr>
          <w:szCs w:val="22"/>
          <w:highlight w:val="lightGray"/>
          <w:lang w:val="bg-BG"/>
        </w:rPr>
      </w:pPr>
    </w:p>
    <w:p w:rsidR="009127D5" w:rsidRDefault="009278D0">
      <w:pPr>
        <w:tabs>
          <w:tab w:val="clear" w:pos="567"/>
        </w:tabs>
        <w:spacing w:line="240" w:lineRule="auto"/>
        <w:ind w:left="567" w:hanging="567"/>
        <w:rPr>
          <w:noProof/>
          <w:szCs w:val="22"/>
          <w:lang w:val="bg-BG"/>
        </w:rPr>
      </w:pPr>
      <w:r>
        <w:rPr>
          <w:noProof/>
          <w:szCs w:val="22"/>
          <w:lang w:val="bg-BG"/>
        </w:rPr>
        <w:t>(</w:t>
      </w:r>
      <w:r w:rsidR="009127D5">
        <w:rPr>
          <w:noProof/>
          <w:szCs w:val="22"/>
          <w:lang w:val="bg-BG"/>
        </w:rPr>
        <w:t>За да отворите, повдигнете тук и дръпнете</w:t>
      </w:r>
      <w:r>
        <w:rPr>
          <w:noProof/>
          <w:szCs w:val="22"/>
          <w:lang w:val="bg-BG"/>
        </w:rPr>
        <w:t>)</w:t>
      </w:r>
    </w:p>
    <w:p w:rsidR="009127D5" w:rsidRDefault="009127D5">
      <w:pPr>
        <w:tabs>
          <w:tab w:val="clear" w:pos="567"/>
        </w:tabs>
        <w:spacing w:line="240" w:lineRule="auto"/>
        <w:ind w:left="567" w:hanging="567"/>
        <w:rPr>
          <w:noProof/>
          <w:szCs w:val="22"/>
          <w:lang w:val="bg-BG"/>
        </w:rPr>
      </w:pPr>
      <w:r>
        <w:rPr>
          <w:noProof/>
          <w:szCs w:val="22"/>
          <w:lang w:val="bg-BG"/>
        </w:rPr>
        <w:t>КАРТОНЕНАТА КУТИЯ Е ОТВОРЕНА</w:t>
      </w:r>
    </w:p>
    <w:p w:rsidR="009127D5" w:rsidRDefault="009127D5">
      <w:pPr>
        <w:tabs>
          <w:tab w:val="clear" w:pos="567"/>
        </w:tabs>
        <w:spacing w:line="240" w:lineRule="auto"/>
        <w:ind w:left="567" w:hanging="567"/>
        <w:rPr>
          <w:noProof/>
          <w:szCs w:val="22"/>
          <w:lang w:val="ru-RU"/>
        </w:rPr>
      </w:pPr>
    </w:p>
    <w:p w:rsidR="009127D5" w:rsidRDefault="009127D5">
      <w:pPr>
        <w:tabs>
          <w:tab w:val="clear" w:pos="567"/>
        </w:tabs>
        <w:spacing w:line="240" w:lineRule="auto"/>
        <w:ind w:left="567" w:hanging="567"/>
        <w:rPr>
          <w:noProof/>
          <w:szCs w:val="22"/>
          <w:lang w:val="ru-RU"/>
        </w:rPr>
      </w:pPr>
    </w:p>
    <w:p w:rsidR="009127D5" w:rsidRDefault="009127D5" w:rsidP="00FC4818">
      <w:pPr>
        <w:keepNext/>
        <w:pBdr>
          <w:top w:val="single" w:sz="4" w:space="1" w:color="auto"/>
          <w:left w:val="single" w:sz="4" w:space="4" w:color="auto"/>
          <w:bottom w:val="single" w:sz="4" w:space="1" w:color="auto"/>
          <w:right w:val="single" w:sz="4" w:space="4" w:color="auto"/>
        </w:pBdr>
        <w:tabs>
          <w:tab w:val="clear" w:pos="567"/>
        </w:tabs>
        <w:spacing w:line="240" w:lineRule="auto"/>
        <w:ind w:left="567" w:hanging="567"/>
        <w:outlineLvl w:val="0"/>
        <w:rPr>
          <w:noProof/>
          <w:szCs w:val="22"/>
          <w:lang w:val="bg-BG"/>
        </w:rPr>
      </w:pPr>
      <w:r>
        <w:rPr>
          <w:b/>
          <w:noProof/>
          <w:szCs w:val="22"/>
          <w:lang w:val="bg-BG"/>
        </w:rPr>
        <w:t>16.</w:t>
      </w:r>
      <w:r>
        <w:rPr>
          <w:b/>
          <w:noProof/>
          <w:szCs w:val="22"/>
          <w:lang w:val="bg-BG"/>
        </w:rPr>
        <w:tab/>
        <w:t>ИНФОРМАЦИЯ НА БРАЙЛОВА АЗБУКА</w:t>
      </w:r>
    </w:p>
    <w:p w:rsidR="009127D5" w:rsidRDefault="009127D5" w:rsidP="00FC4818">
      <w:pPr>
        <w:keepNext/>
        <w:tabs>
          <w:tab w:val="clear" w:pos="567"/>
        </w:tabs>
        <w:spacing w:line="240" w:lineRule="auto"/>
        <w:ind w:left="567" w:hanging="567"/>
        <w:rPr>
          <w:lang w:val="bg-BG"/>
        </w:rPr>
      </w:pPr>
    </w:p>
    <w:p w:rsidR="00121110" w:rsidRDefault="00121110" w:rsidP="00121110">
      <w:pPr>
        <w:pStyle w:val="EndnoteText"/>
        <w:tabs>
          <w:tab w:val="clear" w:pos="567"/>
        </w:tabs>
        <w:rPr>
          <w:rStyle w:val="CommentReference"/>
          <w:sz w:val="22"/>
          <w:lang w:val="bg-BG"/>
        </w:rPr>
      </w:pPr>
      <w:r>
        <w:rPr>
          <w:rStyle w:val="CommentReference"/>
          <w:sz w:val="22"/>
        </w:rPr>
        <w:t>Humalog</w:t>
      </w:r>
    </w:p>
    <w:p w:rsidR="005F763B" w:rsidRDefault="005F763B" w:rsidP="00121110">
      <w:pPr>
        <w:pStyle w:val="EndnoteText"/>
        <w:tabs>
          <w:tab w:val="clear" w:pos="567"/>
        </w:tabs>
        <w:rPr>
          <w:rStyle w:val="CommentReference"/>
          <w:sz w:val="22"/>
          <w:lang w:val="bg-BG"/>
        </w:rPr>
      </w:pPr>
    </w:p>
    <w:p w:rsidR="005F763B" w:rsidRPr="00486D59" w:rsidRDefault="005F763B" w:rsidP="005F763B">
      <w:pPr>
        <w:spacing w:line="240" w:lineRule="auto"/>
        <w:rPr>
          <w:lang w:val="ru-RU"/>
        </w:rPr>
      </w:pPr>
    </w:p>
    <w:p w:rsidR="005F763B" w:rsidRPr="00486D59" w:rsidRDefault="005F763B" w:rsidP="005F763B">
      <w:pPr>
        <w:keepNext/>
        <w:pBdr>
          <w:top w:val="single" w:sz="4" w:space="1" w:color="auto"/>
          <w:left w:val="single" w:sz="4" w:space="4" w:color="auto"/>
          <w:bottom w:val="single" w:sz="4" w:space="1" w:color="auto"/>
          <w:right w:val="single" w:sz="4" w:space="4" w:color="auto"/>
        </w:pBdr>
        <w:spacing w:line="240" w:lineRule="auto"/>
        <w:outlineLvl w:val="0"/>
        <w:rPr>
          <w:i/>
          <w:noProof/>
          <w:lang w:val="ru-RU"/>
        </w:rPr>
      </w:pPr>
      <w:r w:rsidRPr="00486D59">
        <w:rPr>
          <w:b/>
          <w:noProof/>
          <w:lang w:val="ru-RU"/>
        </w:rPr>
        <w:t>17.</w:t>
      </w:r>
      <w:r w:rsidRPr="00486D59">
        <w:rPr>
          <w:b/>
          <w:noProof/>
          <w:lang w:val="ru-RU"/>
        </w:rPr>
        <w:tab/>
        <w:t>УНИКАЛЕН ИДЕНТИФИКАТОР — ДВУИЗМЕРЕН БАРКОД</w:t>
      </w:r>
    </w:p>
    <w:p w:rsidR="005F763B" w:rsidRPr="00486D59" w:rsidRDefault="005F763B" w:rsidP="00CC4C57">
      <w:pPr>
        <w:keepNext/>
        <w:spacing w:line="240" w:lineRule="auto"/>
        <w:rPr>
          <w:noProof/>
          <w:lang w:val="ru-RU"/>
        </w:rPr>
      </w:pPr>
    </w:p>
    <w:p w:rsidR="005F763B" w:rsidRPr="00486D59" w:rsidRDefault="005F763B" w:rsidP="005F763B">
      <w:pPr>
        <w:spacing w:line="240" w:lineRule="auto"/>
        <w:rPr>
          <w:noProof/>
          <w:shd w:val="clear" w:color="auto" w:fill="CCCCCC"/>
          <w:lang w:val="ru-RU"/>
        </w:rPr>
      </w:pPr>
      <w:r w:rsidRPr="00486D59">
        <w:rPr>
          <w:noProof/>
          <w:highlight w:val="lightGray"/>
          <w:lang w:val="ru-RU"/>
        </w:rPr>
        <w:t>Двуизмерен баркод с включен уникален идентификатор</w:t>
      </w:r>
    </w:p>
    <w:p w:rsidR="005F763B" w:rsidRPr="00486D59" w:rsidRDefault="005F763B" w:rsidP="005F763B">
      <w:pPr>
        <w:spacing w:line="240" w:lineRule="auto"/>
        <w:rPr>
          <w:noProof/>
          <w:shd w:val="clear" w:color="auto" w:fill="CCCCCC"/>
          <w:lang w:val="ru-RU"/>
        </w:rPr>
      </w:pPr>
    </w:p>
    <w:p w:rsidR="005F763B" w:rsidRPr="00486D59" w:rsidRDefault="005F763B" w:rsidP="005F763B">
      <w:pPr>
        <w:spacing w:line="240" w:lineRule="auto"/>
        <w:rPr>
          <w:noProof/>
          <w:vanish/>
          <w:lang w:val="ru-RU"/>
        </w:rPr>
      </w:pPr>
    </w:p>
    <w:p w:rsidR="005F763B" w:rsidRPr="00486D59" w:rsidRDefault="005F763B" w:rsidP="005F763B">
      <w:pPr>
        <w:keepNext/>
        <w:pBdr>
          <w:top w:val="single" w:sz="4" w:space="1" w:color="auto"/>
          <w:left w:val="single" w:sz="4" w:space="4" w:color="auto"/>
          <w:bottom w:val="single" w:sz="4" w:space="1" w:color="auto"/>
          <w:right w:val="single" w:sz="4" w:space="4" w:color="auto"/>
        </w:pBdr>
        <w:spacing w:line="240" w:lineRule="auto"/>
        <w:outlineLvl w:val="0"/>
        <w:rPr>
          <w:i/>
          <w:noProof/>
          <w:lang w:val="ru-RU"/>
        </w:rPr>
      </w:pPr>
      <w:r w:rsidRPr="00486D59">
        <w:rPr>
          <w:b/>
          <w:noProof/>
          <w:lang w:val="ru-RU"/>
        </w:rPr>
        <w:t>18.</w:t>
      </w:r>
      <w:r w:rsidRPr="00486D59">
        <w:rPr>
          <w:b/>
          <w:noProof/>
          <w:lang w:val="ru-RU"/>
        </w:rPr>
        <w:tab/>
        <w:t>УНИКАЛЕН ИДЕНТИФИКАТОР — ДАННИ ЗА ЧЕТЕНЕ ОТ ХОРА</w:t>
      </w:r>
    </w:p>
    <w:p w:rsidR="005F763B" w:rsidRPr="00486D59" w:rsidRDefault="005F763B" w:rsidP="00CC4C57">
      <w:pPr>
        <w:keepNext/>
        <w:spacing w:line="240" w:lineRule="auto"/>
        <w:rPr>
          <w:noProof/>
          <w:lang w:val="ru-RU"/>
        </w:rPr>
      </w:pPr>
    </w:p>
    <w:p w:rsidR="005F763B" w:rsidRPr="00656EEA" w:rsidRDefault="005F763B" w:rsidP="005F763B">
      <w:pPr>
        <w:rPr>
          <w:lang w:val="ru-RU"/>
        </w:rPr>
      </w:pPr>
      <w:r w:rsidRPr="00656EEA">
        <w:t>PC</w:t>
      </w:r>
      <w:r w:rsidRPr="00656EEA">
        <w:rPr>
          <w:lang w:val="ru-RU"/>
        </w:rPr>
        <w:t xml:space="preserve"> </w:t>
      </w:r>
    </w:p>
    <w:p w:rsidR="005F763B" w:rsidRPr="007D2258" w:rsidRDefault="005F763B" w:rsidP="005F763B">
      <w:pPr>
        <w:rPr>
          <w:lang w:val="ru-RU"/>
        </w:rPr>
      </w:pPr>
      <w:r w:rsidRPr="00BA0E4D">
        <w:t>SN</w:t>
      </w:r>
      <w:r w:rsidRPr="007D2258">
        <w:rPr>
          <w:lang w:val="ru-RU"/>
        </w:rPr>
        <w:t xml:space="preserve"> </w:t>
      </w:r>
    </w:p>
    <w:p w:rsidR="00627B40" w:rsidRPr="00627B40" w:rsidRDefault="005F763B" w:rsidP="00EA2766">
      <w:pPr>
        <w:shd w:val="clear" w:color="auto" w:fill="FFFFFF"/>
        <w:tabs>
          <w:tab w:val="clear" w:pos="567"/>
        </w:tabs>
        <w:spacing w:line="240" w:lineRule="auto"/>
        <w:rPr>
          <w:rStyle w:val="CommentReference"/>
          <w:sz w:val="22"/>
          <w:lang w:val="ru-RU"/>
        </w:rPr>
      </w:pPr>
      <w:r w:rsidRPr="00EA2766">
        <w:t>NN</w:t>
      </w:r>
      <w:r w:rsidRPr="00EA2766">
        <w:rPr>
          <w:lang w:val="ru-RU"/>
        </w:rPr>
        <w:t xml:space="preserve"> </w:t>
      </w:r>
    </w:p>
    <w:p w:rsidR="009127D5" w:rsidRDefault="009127D5" w:rsidP="00BC46D4">
      <w:pPr>
        <w:keepNext/>
        <w:pBdr>
          <w:top w:val="single" w:sz="4" w:space="1" w:color="auto"/>
          <w:left w:val="single" w:sz="4" w:space="4" w:color="auto"/>
          <w:bottom w:val="single" w:sz="4" w:space="1" w:color="auto"/>
          <w:right w:val="single" w:sz="4" w:space="4" w:color="auto"/>
        </w:pBdr>
        <w:tabs>
          <w:tab w:val="clear" w:pos="567"/>
        </w:tabs>
        <w:spacing w:line="240" w:lineRule="auto"/>
        <w:ind w:right="113"/>
        <w:rPr>
          <w:b/>
          <w:noProof/>
          <w:szCs w:val="22"/>
          <w:lang w:val="bg-BG"/>
        </w:rPr>
      </w:pPr>
      <w:r>
        <w:rPr>
          <w:b/>
          <w:lang w:val="bg-BG"/>
        </w:rPr>
        <w:br w:type="page"/>
      </w:r>
      <w:r>
        <w:rPr>
          <w:b/>
          <w:noProof/>
          <w:szCs w:val="22"/>
          <w:lang w:val="bg-BG"/>
        </w:rPr>
        <w:t>МИНИМУМ ДАННИ, КОИТО ТРЯБВА ДА СЪДЪРЖАТ МАЛКИТЕ ЕДИНИЧНИ ПЪРВИЧНИ ОПАКОВКИ</w:t>
      </w:r>
    </w:p>
    <w:p w:rsidR="003C4A49" w:rsidRDefault="003C4A49" w:rsidP="00BC46D4">
      <w:pPr>
        <w:keepNext/>
        <w:pBdr>
          <w:top w:val="single" w:sz="4" w:space="1" w:color="auto"/>
          <w:left w:val="single" w:sz="4" w:space="4" w:color="auto"/>
          <w:bottom w:val="single" w:sz="4" w:space="1" w:color="auto"/>
          <w:right w:val="single" w:sz="4" w:space="4" w:color="auto"/>
        </w:pBdr>
        <w:tabs>
          <w:tab w:val="clear" w:pos="567"/>
        </w:tabs>
        <w:spacing w:line="240" w:lineRule="auto"/>
        <w:ind w:right="113"/>
        <w:rPr>
          <w:b/>
          <w:noProof/>
          <w:szCs w:val="22"/>
          <w:lang w:val="bg-BG"/>
        </w:rPr>
      </w:pPr>
    </w:p>
    <w:p w:rsidR="003C4A49" w:rsidRDefault="003C4A49" w:rsidP="00BC46D4">
      <w:pPr>
        <w:keepNext/>
        <w:pBdr>
          <w:top w:val="single" w:sz="4" w:space="1" w:color="auto"/>
          <w:left w:val="single" w:sz="4" w:space="4" w:color="auto"/>
          <w:bottom w:val="single" w:sz="4" w:space="1" w:color="auto"/>
          <w:right w:val="single" w:sz="4" w:space="4" w:color="auto"/>
        </w:pBdr>
        <w:tabs>
          <w:tab w:val="clear" w:pos="567"/>
        </w:tabs>
        <w:spacing w:line="240" w:lineRule="auto"/>
        <w:ind w:right="113"/>
        <w:rPr>
          <w:b/>
          <w:noProof/>
          <w:szCs w:val="22"/>
          <w:lang w:val="bg-BG"/>
        </w:rPr>
      </w:pPr>
      <w:r>
        <w:rPr>
          <w:b/>
          <w:noProof/>
          <w:szCs w:val="22"/>
          <w:lang w:val="bg-BG"/>
        </w:rPr>
        <w:t>ТЕКСТ НА ЕТИКЕТА</w:t>
      </w:r>
    </w:p>
    <w:p w:rsidR="009127D5" w:rsidRDefault="009127D5" w:rsidP="00BC46D4">
      <w:pPr>
        <w:keepNext/>
        <w:tabs>
          <w:tab w:val="clear" w:pos="567"/>
        </w:tabs>
        <w:spacing w:line="240" w:lineRule="auto"/>
        <w:rPr>
          <w:noProof/>
          <w:szCs w:val="22"/>
          <w:lang w:val="ru-RU"/>
        </w:rPr>
      </w:pPr>
    </w:p>
    <w:p w:rsidR="009127D5" w:rsidRDefault="009127D5" w:rsidP="00BC46D4">
      <w:pPr>
        <w:keepNext/>
        <w:tabs>
          <w:tab w:val="clear" w:pos="567"/>
        </w:tabs>
        <w:spacing w:line="240" w:lineRule="auto"/>
        <w:rPr>
          <w:noProof/>
          <w:szCs w:val="22"/>
          <w:lang w:val="ru-RU"/>
        </w:rPr>
      </w:pPr>
    </w:p>
    <w:p w:rsidR="009127D5" w:rsidRDefault="009127D5" w:rsidP="00BC46D4">
      <w:pPr>
        <w:keepNext/>
        <w:pBdr>
          <w:top w:val="single" w:sz="4" w:space="1" w:color="auto"/>
          <w:left w:val="single" w:sz="4" w:space="4" w:color="auto"/>
          <w:bottom w:val="single" w:sz="4" w:space="1" w:color="auto"/>
          <w:right w:val="single" w:sz="4" w:space="4" w:color="auto"/>
        </w:pBdr>
        <w:tabs>
          <w:tab w:val="clear" w:pos="567"/>
        </w:tabs>
        <w:spacing w:line="240" w:lineRule="auto"/>
        <w:outlineLvl w:val="0"/>
        <w:rPr>
          <w:b/>
          <w:noProof/>
          <w:szCs w:val="22"/>
          <w:lang w:val="bg-BG"/>
        </w:rPr>
      </w:pPr>
      <w:r>
        <w:rPr>
          <w:b/>
          <w:noProof/>
          <w:szCs w:val="22"/>
          <w:lang w:val="bg-BG"/>
        </w:rPr>
        <w:t>1.</w:t>
      </w:r>
      <w:r>
        <w:rPr>
          <w:b/>
          <w:noProof/>
          <w:szCs w:val="22"/>
          <w:lang w:val="bg-BG"/>
        </w:rPr>
        <w:tab/>
        <w:t>ИМЕ НА ЛЕКАРСТВЕНИЯ ПРОДУК И ПЪТ НА ВЪВЕЖДАНЕ</w:t>
      </w:r>
    </w:p>
    <w:p w:rsidR="009127D5" w:rsidRDefault="009127D5" w:rsidP="00BC46D4">
      <w:pPr>
        <w:keepNext/>
        <w:widowControl w:val="0"/>
        <w:tabs>
          <w:tab w:val="clear" w:pos="567"/>
        </w:tabs>
        <w:spacing w:line="240" w:lineRule="auto"/>
        <w:ind w:left="567" w:hanging="567"/>
        <w:rPr>
          <w:szCs w:val="22"/>
          <w:lang w:val="bg-BG"/>
        </w:rPr>
      </w:pPr>
    </w:p>
    <w:p w:rsidR="009127D5" w:rsidRDefault="009127D5">
      <w:pPr>
        <w:widowControl w:val="0"/>
        <w:tabs>
          <w:tab w:val="clear" w:pos="567"/>
        </w:tabs>
        <w:spacing w:line="240" w:lineRule="auto"/>
        <w:ind w:left="567" w:hanging="567"/>
        <w:rPr>
          <w:szCs w:val="22"/>
          <w:lang w:val="bg-BG"/>
        </w:rPr>
      </w:pPr>
      <w:r>
        <w:rPr>
          <w:szCs w:val="22"/>
        </w:rPr>
        <w:t>Humalog</w:t>
      </w:r>
      <w:r>
        <w:rPr>
          <w:szCs w:val="22"/>
          <w:lang w:val="bg-BG"/>
        </w:rPr>
        <w:t xml:space="preserve"> 100</w:t>
      </w:r>
      <w:r w:rsidR="008F529F">
        <w:rPr>
          <w:szCs w:val="22"/>
          <w:lang w:val="bg-BG"/>
        </w:rPr>
        <w:t> единици</w:t>
      </w:r>
      <w:r>
        <w:rPr>
          <w:szCs w:val="22"/>
          <w:lang w:val="bg-BG"/>
        </w:rPr>
        <w:t>/</w:t>
      </w:r>
      <w:r>
        <w:rPr>
          <w:szCs w:val="22"/>
        </w:rPr>
        <w:t>ml</w:t>
      </w:r>
      <w:r>
        <w:rPr>
          <w:szCs w:val="22"/>
          <w:lang w:val="bg-BG"/>
        </w:rPr>
        <w:t xml:space="preserve"> инжекционен разтвор в патрон</w:t>
      </w:r>
    </w:p>
    <w:p w:rsidR="009127D5" w:rsidRDefault="00374141">
      <w:pPr>
        <w:tabs>
          <w:tab w:val="clear" w:pos="567"/>
        </w:tabs>
        <w:spacing w:line="240" w:lineRule="auto"/>
        <w:rPr>
          <w:noProof/>
          <w:szCs w:val="22"/>
          <w:lang w:val="bg-BG"/>
        </w:rPr>
      </w:pPr>
      <w:r>
        <w:rPr>
          <w:noProof/>
          <w:szCs w:val="22"/>
          <w:lang w:val="bg-BG"/>
        </w:rPr>
        <w:t xml:space="preserve">инсулин </w:t>
      </w:r>
      <w:r w:rsidR="008812DF">
        <w:rPr>
          <w:noProof/>
          <w:szCs w:val="22"/>
          <w:lang w:val="bg-BG"/>
        </w:rPr>
        <w:t>лиспро</w:t>
      </w:r>
    </w:p>
    <w:p w:rsidR="009127D5" w:rsidRDefault="009127D5">
      <w:pPr>
        <w:tabs>
          <w:tab w:val="clear" w:pos="567"/>
        </w:tabs>
        <w:spacing w:line="240" w:lineRule="auto"/>
        <w:rPr>
          <w:noProof/>
          <w:szCs w:val="22"/>
          <w:lang w:val="bg-BG"/>
        </w:rPr>
      </w:pPr>
      <w:r>
        <w:rPr>
          <w:noProof/>
          <w:szCs w:val="22"/>
          <w:lang w:val="bg-BG"/>
        </w:rPr>
        <w:t>За подкожно приложение</w:t>
      </w:r>
    </w:p>
    <w:p w:rsidR="009127D5" w:rsidRDefault="009127D5">
      <w:pPr>
        <w:tabs>
          <w:tab w:val="clear" w:pos="567"/>
        </w:tabs>
        <w:spacing w:line="240" w:lineRule="auto"/>
        <w:rPr>
          <w:noProof/>
          <w:szCs w:val="22"/>
          <w:lang w:val="bg-BG"/>
        </w:rPr>
      </w:pPr>
    </w:p>
    <w:p w:rsidR="009127D5" w:rsidRDefault="009127D5">
      <w:pPr>
        <w:tabs>
          <w:tab w:val="clear" w:pos="567"/>
        </w:tabs>
        <w:spacing w:line="240" w:lineRule="auto"/>
        <w:rPr>
          <w:noProof/>
          <w:szCs w:val="22"/>
          <w:lang w:val="bg-BG"/>
        </w:rPr>
      </w:pPr>
    </w:p>
    <w:p w:rsidR="009127D5" w:rsidRDefault="009127D5" w:rsidP="00BC46D4">
      <w:pPr>
        <w:keepNext/>
        <w:pBdr>
          <w:top w:val="single" w:sz="4" w:space="1" w:color="auto"/>
          <w:left w:val="single" w:sz="4" w:space="4" w:color="auto"/>
          <w:bottom w:val="single" w:sz="4" w:space="1" w:color="auto"/>
          <w:right w:val="single" w:sz="4" w:space="4" w:color="auto"/>
        </w:pBdr>
        <w:tabs>
          <w:tab w:val="clear" w:pos="567"/>
        </w:tabs>
        <w:spacing w:line="240" w:lineRule="auto"/>
        <w:outlineLvl w:val="0"/>
        <w:rPr>
          <w:b/>
          <w:noProof/>
          <w:szCs w:val="22"/>
          <w:highlight w:val="lightGray"/>
          <w:lang w:val="bg-BG"/>
        </w:rPr>
      </w:pPr>
      <w:r>
        <w:rPr>
          <w:b/>
          <w:noProof/>
          <w:szCs w:val="22"/>
          <w:lang w:val="bg-BG"/>
        </w:rPr>
        <w:t>2.</w:t>
      </w:r>
      <w:r>
        <w:rPr>
          <w:b/>
          <w:noProof/>
          <w:szCs w:val="22"/>
          <w:lang w:val="bg-BG"/>
        </w:rPr>
        <w:tab/>
        <w:t>НАЧИН НА ПРИЛ</w:t>
      </w:r>
      <w:r w:rsidR="00595277">
        <w:rPr>
          <w:b/>
          <w:noProof/>
          <w:szCs w:val="22"/>
          <w:lang w:val="bg-BG"/>
        </w:rPr>
        <w:t>ОЖЕНИЕ</w:t>
      </w:r>
    </w:p>
    <w:p w:rsidR="009127D5" w:rsidRDefault="009127D5" w:rsidP="00BC46D4">
      <w:pPr>
        <w:keepNext/>
        <w:tabs>
          <w:tab w:val="clear" w:pos="567"/>
        </w:tabs>
        <w:spacing w:line="240" w:lineRule="auto"/>
        <w:rPr>
          <w:noProof/>
          <w:szCs w:val="22"/>
          <w:lang w:val="bg-BG"/>
        </w:rPr>
      </w:pPr>
    </w:p>
    <w:p w:rsidR="009127D5" w:rsidRDefault="009127D5">
      <w:pPr>
        <w:tabs>
          <w:tab w:val="clear" w:pos="567"/>
        </w:tabs>
        <w:spacing w:line="240" w:lineRule="auto"/>
        <w:rPr>
          <w:noProof/>
          <w:szCs w:val="22"/>
          <w:lang w:val="bg-BG"/>
        </w:rPr>
      </w:pPr>
    </w:p>
    <w:p w:rsidR="009127D5" w:rsidRDefault="009127D5" w:rsidP="00BC46D4">
      <w:pPr>
        <w:keepNext/>
        <w:pBdr>
          <w:top w:val="single" w:sz="4" w:space="1" w:color="auto"/>
          <w:left w:val="single" w:sz="4" w:space="4" w:color="auto"/>
          <w:bottom w:val="single" w:sz="4" w:space="1" w:color="auto"/>
          <w:right w:val="single" w:sz="4" w:space="4" w:color="auto"/>
        </w:pBdr>
        <w:tabs>
          <w:tab w:val="clear" w:pos="567"/>
        </w:tabs>
        <w:spacing w:line="240" w:lineRule="auto"/>
        <w:outlineLvl w:val="0"/>
        <w:rPr>
          <w:b/>
          <w:noProof/>
          <w:szCs w:val="22"/>
          <w:lang w:val="bg-BG"/>
        </w:rPr>
      </w:pPr>
      <w:r>
        <w:rPr>
          <w:b/>
          <w:noProof/>
          <w:szCs w:val="22"/>
          <w:lang w:val="bg-BG"/>
        </w:rPr>
        <w:t>3.</w:t>
      </w:r>
      <w:r>
        <w:rPr>
          <w:b/>
          <w:noProof/>
          <w:szCs w:val="22"/>
          <w:lang w:val="bg-BG"/>
        </w:rPr>
        <w:tab/>
        <w:t>ДАТА НА ИЗТИЧАНЕ НА СРОКА НА ГОДНОСТ</w:t>
      </w:r>
    </w:p>
    <w:p w:rsidR="009127D5" w:rsidRDefault="009127D5" w:rsidP="00BC46D4">
      <w:pPr>
        <w:keepNext/>
        <w:tabs>
          <w:tab w:val="clear" w:pos="567"/>
        </w:tabs>
        <w:spacing w:line="240" w:lineRule="auto"/>
        <w:rPr>
          <w:noProof/>
          <w:szCs w:val="22"/>
          <w:lang w:val="bg-BG"/>
        </w:rPr>
      </w:pPr>
    </w:p>
    <w:p w:rsidR="009127D5" w:rsidRPr="00C5479C" w:rsidRDefault="009127D5">
      <w:pPr>
        <w:tabs>
          <w:tab w:val="clear" w:pos="567"/>
        </w:tabs>
        <w:spacing w:line="240" w:lineRule="auto"/>
        <w:rPr>
          <w:noProof/>
          <w:szCs w:val="22"/>
          <w:lang w:val="ru-RU"/>
        </w:rPr>
      </w:pPr>
      <w:r>
        <w:rPr>
          <w:noProof/>
          <w:szCs w:val="22"/>
          <w:lang w:val="bg-BG"/>
        </w:rPr>
        <w:t>Годен до</w:t>
      </w:r>
      <w:r w:rsidR="003B752C" w:rsidRPr="00C5479C">
        <w:rPr>
          <w:noProof/>
          <w:szCs w:val="22"/>
          <w:lang w:val="ru-RU"/>
        </w:rPr>
        <w:t>:</w:t>
      </w:r>
    </w:p>
    <w:p w:rsidR="009127D5" w:rsidRDefault="009127D5">
      <w:pPr>
        <w:tabs>
          <w:tab w:val="clear" w:pos="567"/>
        </w:tabs>
        <w:spacing w:line="240" w:lineRule="auto"/>
        <w:rPr>
          <w:noProof/>
          <w:szCs w:val="22"/>
          <w:lang w:val="bg-BG"/>
        </w:rPr>
      </w:pPr>
    </w:p>
    <w:p w:rsidR="009127D5" w:rsidRDefault="009127D5">
      <w:pPr>
        <w:tabs>
          <w:tab w:val="clear" w:pos="567"/>
        </w:tabs>
        <w:spacing w:line="240" w:lineRule="auto"/>
        <w:rPr>
          <w:noProof/>
          <w:szCs w:val="22"/>
          <w:lang w:val="bg-BG"/>
        </w:rPr>
      </w:pPr>
    </w:p>
    <w:p w:rsidR="009127D5" w:rsidRDefault="009127D5" w:rsidP="00BC46D4">
      <w:pPr>
        <w:keepNext/>
        <w:pBdr>
          <w:top w:val="single" w:sz="4" w:space="1" w:color="auto"/>
          <w:left w:val="single" w:sz="4" w:space="4" w:color="auto"/>
          <w:bottom w:val="single" w:sz="4" w:space="1" w:color="auto"/>
          <w:right w:val="single" w:sz="4" w:space="4" w:color="auto"/>
        </w:pBdr>
        <w:tabs>
          <w:tab w:val="clear" w:pos="567"/>
        </w:tabs>
        <w:spacing w:line="240" w:lineRule="auto"/>
        <w:outlineLvl w:val="0"/>
        <w:rPr>
          <w:b/>
          <w:noProof/>
          <w:szCs w:val="22"/>
          <w:highlight w:val="lightGray"/>
          <w:lang w:val="bg-BG"/>
        </w:rPr>
      </w:pPr>
      <w:r>
        <w:rPr>
          <w:b/>
          <w:noProof/>
          <w:szCs w:val="22"/>
          <w:lang w:val="bg-BG"/>
        </w:rPr>
        <w:t>4.</w:t>
      </w:r>
      <w:r>
        <w:rPr>
          <w:b/>
          <w:noProof/>
          <w:szCs w:val="22"/>
          <w:lang w:val="bg-BG"/>
        </w:rPr>
        <w:tab/>
        <w:t>ПАРТИДЕН НОМЕР</w:t>
      </w:r>
    </w:p>
    <w:p w:rsidR="009127D5" w:rsidRDefault="009127D5" w:rsidP="00BC46D4">
      <w:pPr>
        <w:keepNext/>
        <w:tabs>
          <w:tab w:val="clear" w:pos="567"/>
        </w:tabs>
        <w:spacing w:line="240" w:lineRule="auto"/>
        <w:ind w:right="113"/>
        <w:rPr>
          <w:noProof/>
          <w:szCs w:val="22"/>
          <w:lang w:val="bg-BG"/>
        </w:rPr>
      </w:pPr>
    </w:p>
    <w:p w:rsidR="009127D5" w:rsidRDefault="009127D5">
      <w:pPr>
        <w:tabs>
          <w:tab w:val="clear" w:pos="567"/>
        </w:tabs>
        <w:spacing w:line="240" w:lineRule="auto"/>
        <w:ind w:right="113"/>
        <w:rPr>
          <w:noProof/>
          <w:szCs w:val="22"/>
          <w:lang w:val="bg-BG"/>
        </w:rPr>
      </w:pPr>
      <w:r>
        <w:rPr>
          <w:noProof/>
          <w:szCs w:val="22"/>
          <w:lang w:val="bg-BG"/>
        </w:rPr>
        <w:t>Партиден №</w:t>
      </w:r>
    </w:p>
    <w:p w:rsidR="009127D5" w:rsidRDefault="009127D5">
      <w:pPr>
        <w:tabs>
          <w:tab w:val="clear" w:pos="567"/>
        </w:tabs>
        <w:spacing w:line="240" w:lineRule="auto"/>
        <w:ind w:right="113"/>
        <w:rPr>
          <w:noProof/>
          <w:szCs w:val="22"/>
          <w:lang w:val="bg-BG"/>
        </w:rPr>
      </w:pPr>
    </w:p>
    <w:p w:rsidR="009127D5" w:rsidRDefault="009127D5">
      <w:pPr>
        <w:tabs>
          <w:tab w:val="clear" w:pos="567"/>
        </w:tabs>
        <w:spacing w:line="240" w:lineRule="auto"/>
        <w:ind w:right="113"/>
        <w:rPr>
          <w:noProof/>
          <w:szCs w:val="22"/>
          <w:lang w:val="bg-BG"/>
        </w:rPr>
      </w:pPr>
    </w:p>
    <w:p w:rsidR="009127D5" w:rsidRDefault="009127D5" w:rsidP="00BC46D4">
      <w:pPr>
        <w:keepNext/>
        <w:pBdr>
          <w:top w:val="single" w:sz="4" w:space="1" w:color="auto"/>
          <w:left w:val="single" w:sz="4" w:space="4" w:color="auto"/>
          <w:bottom w:val="single" w:sz="4" w:space="1" w:color="auto"/>
          <w:right w:val="single" w:sz="4" w:space="4" w:color="auto"/>
        </w:pBdr>
        <w:tabs>
          <w:tab w:val="clear" w:pos="567"/>
        </w:tabs>
        <w:spacing w:line="240" w:lineRule="auto"/>
        <w:outlineLvl w:val="0"/>
        <w:rPr>
          <w:b/>
          <w:noProof/>
          <w:szCs w:val="22"/>
          <w:highlight w:val="lightGray"/>
          <w:lang w:val="bg-BG"/>
        </w:rPr>
      </w:pPr>
      <w:r>
        <w:rPr>
          <w:b/>
          <w:noProof/>
          <w:szCs w:val="22"/>
          <w:lang w:val="bg-BG"/>
        </w:rPr>
        <w:t>5.</w:t>
      </w:r>
      <w:r>
        <w:rPr>
          <w:b/>
          <w:noProof/>
          <w:szCs w:val="22"/>
          <w:lang w:val="bg-BG"/>
        </w:rPr>
        <w:tab/>
        <w:t>СЪДЪРЖАНИЕ КАТО МАСА, ОБЕМ ИЛИ ЕДИНИЦИ</w:t>
      </w:r>
    </w:p>
    <w:p w:rsidR="009127D5" w:rsidRDefault="009127D5" w:rsidP="00BC46D4">
      <w:pPr>
        <w:keepNext/>
        <w:widowControl w:val="0"/>
        <w:tabs>
          <w:tab w:val="clear" w:pos="567"/>
        </w:tabs>
        <w:spacing w:line="240" w:lineRule="auto"/>
        <w:ind w:left="567" w:hanging="567"/>
        <w:rPr>
          <w:szCs w:val="22"/>
          <w:lang w:val="bg-BG"/>
        </w:rPr>
      </w:pPr>
    </w:p>
    <w:p w:rsidR="009127D5" w:rsidRDefault="009127D5">
      <w:pPr>
        <w:widowControl w:val="0"/>
        <w:tabs>
          <w:tab w:val="clear" w:pos="567"/>
        </w:tabs>
        <w:spacing w:line="240" w:lineRule="auto"/>
        <w:ind w:left="567" w:hanging="567"/>
        <w:rPr>
          <w:lang w:val="bg-BG"/>
        </w:rPr>
      </w:pPr>
      <w:r>
        <w:rPr>
          <w:lang w:val="ru-RU"/>
        </w:rPr>
        <w:t>3</w:t>
      </w:r>
      <w:r w:rsidR="004956AC">
        <w:rPr>
          <w:lang w:val="ru-RU"/>
        </w:rPr>
        <w:t> </w:t>
      </w:r>
      <w:r>
        <w:rPr>
          <w:lang w:val="de-DE"/>
        </w:rPr>
        <w:t>ml</w:t>
      </w:r>
      <w:r>
        <w:rPr>
          <w:lang w:val="ru-RU"/>
        </w:rPr>
        <w:t xml:space="preserve"> (3</w:t>
      </w:r>
      <w:r>
        <w:rPr>
          <w:lang w:val="bg-BG"/>
        </w:rPr>
        <w:t>,</w:t>
      </w:r>
      <w:r>
        <w:rPr>
          <w:lang w:val="ru-RU"/>
        </w:rPr>
        <w:t>5</w:t>
      </w:r>
      <w:r w:rsidR="004956AC">
        <w:rPr>
          <w:lang w:val="ru-RU"/>
        </w:rPr>
        <w:t> </w:t>
      </w:r>
      <w:r>
        <w:rPr>
          <w:lang w:val="de-DE"/>
        </w:rPr>
        <w:t>mg</w:t>
      </w:r>
      <w:r>
        <w:rPr>
          <w:lang w:val="ru-RU"/>
        </w:rPr>
        <w:t>/</w:t>
      </w:r>
      <w:r>
        <w:rPr>
          <w:lang w:val="de-DE"/>
        </w:rPr>
        <w:t>ml</w:t>
      </w:r>
      <w:r>
        <w:rPr>
          <w:lang w:val="ru-RU"/>
        </w:rPr>
        <w:t>)</w:t>
      </w:r>
    </w:p>
    <w:p w:rsidR="009127D5" w:rsidRDefault="009127D5">
      <w:pPr>
        <w:widowControl w:val="0"/>
        <w:tabs>
          <w:tab w:val="clear" w:pos="567"/>
        </w:tabs>
        <w:spacing w:line="240" w:lineRule="auto"/>
        <w:ind w:left="567" w:hanging="567"/>
        <w:rPr>
          <w:szCs w:val="22"/>
          <w:highlight w:val="lightGray"/>
          <w:lang w:val="bg-BG"/>
        </w:rPr>
      </w:pPr>
    </w:p>
    <w:p w:rsidR="009127D5" w:rsidRDefault="009127D5">
      <w:pPr>
        <w:tabs>
          <w:tab w:val="clear" w:pos="567"/>
        </w:tabs>
        <w:spacing w:line="240" w:lineRule="auto"/>
        <w:ind w:right="113"/>
        <w:rPr>
          <w:noProof/>
          <w:szCs w:val="22"/>
          <w:lang w:val="bg-BG"/>
        </w:rPr>
      </w:pPr>
    </w:p>
    <w:p w:rsidR="009127D5" w:rsidRDefault="009127D5" w:rsidP="00BC46D4">
      <w:pPr>
        <w:keepNext/>
        <w:pBdr>
          <w:top w:val="single" w:sz="4" w:space="1" w:color="auto"/>
          <w:left w:val="single" w:sz="4" w:space="4" w:color="auto"/>
          <w:bottom w:val="single" w:sz="4" w:space="1" w:color="auto"/>
          <w:right w:val="single" w:sz="4" w:space="4" w:color="auto"/>
        </w:pBdr>
        <w:tabs>
          <w:tab w:val="clear" w:pos="567"/>
        </w:tabs>
        <w:spacing w:line="240" w:lineRule="auto"/>
        <w:outlineLvl w:val="0"/>
        <w:rPr>
          <w:b/>
          <w:highlight w:val="lightGray"/>
          <w:lang w:val="ru-RU"/>
        </w:rPr>
      </w:pPr>
      <w:r>
        <w:rPr>
          <w:b/>
          <w:noProof/>
          <w:szCs w:val="22"/>
          <w:lang w:val="bg-BG"/>
        </w:rPr>
        <w:t>6.</w:t>
      </w:r>
      <w:r>
        <w:rPr>
          <w:b/>
          <w:noProof/>
          <w:szCs w:val="22"/>
          <w:lang w:val="bg-BG"/>
        </w:rPr>
        <w:tab/>
        <w:t>ДРУГО</w:t>
      </w:r>
    </w:p>
    <w:p w:rsidR="009127D5" w:rsidRDefault="009127D5" w:rsidP="00BC46D4">
      <w:pPr>
        <w:keepNext/>
        <w:tabs>
          <w:tab w:val="clear" w:pos="567"/>
        </w:tabs>
        <w:spacing w:line="240" w:lineRule="auto"/>
        <w:rPr>
          <w:lang w:val="ru-RU"/>
        </w:rPr>
      </w:pPr>
    </w:p>
    <w:p w:rsidR="009127D5" w:rsidRDefault="009127D5">
      <w:pPr>
        <w:shd w:val="clear" w:color="auto" w:fill="FFFFFF"/>
        <w:tabs>
          <w:tab w:val="clear" w:pos="567"/>
        </w:tabs>
        <w:spacing w:line="240" w:lineRule="auto"/>
        <w:rPr>
          <w:noProof/>
          <w:szCs w:val="22"/>
          <w:lang w:val="bg-BG"/>
        </w:rPr>
      </w:pPr>
      <w:r>
        <w:rPr>
          <w:lang w:val="ru-RU"/>
        </w:rPr>
        <w:br w:type="page"/>
      </w:r>
    </w:p>
    <w:p w:rsidR="005F763B" w:rsidRDefault="009127D5" w:rsidP="00BC46D4">
      <w:pPr>
        <w:keepNext/>
        <w:pBdr>
          <w:top w:val="single" w:sz="4" w:space="1" w:color="auto"/>
          <w:left w:val="single" w:sz="4" w:space="4" w:color="auto"/>
          <w:bottom w:val="single" w:sz="4" w:space="1" w:color="auto"/>
          <w:right w:val="single" w:sz="4" w:space="4" w:color="auto"/>
        </w:pBdr>
        <w:tabs>
          <w:tab w:val="clear" w:pos="567"/>
        </w:tabs>
        <w:spacing w:line="240" w:lineRule="auto"/>
        <w:rPr>
          <w:b/>
          <w:noProof/>
          <w:szCs w:val="22"/>
          <w:lang w:val="bg-BG"/>
        </w:rPr>
      </w:pPr>
      <w:r>
        <w:rPr>
          <w:b/>
          <w:noProof/>
          <w:szCs w:val="22"/>
          <w:lang w:val="bg-BG"/>
        </w:rPr>
        <w:t>ДАННИ, КОИТО ТРЯБВА ДА СЪДЪРЖА ВТОРИЧНАТА ОПАКОВКА</w:t>
      </w:r>
    </w:p>
    <w:p w:rsidR="005F763B" w:rsidRDefault="005F763B" w:rsidP="00BC46D4">
      <w:pPr>
        <w:keepNext/>
        <w:pBdr>
          <w:top w:val="single" w:sz="4" w:space="1" w:color="auto"/>
          <w:left w:val="single" w:sz="4" w:space="4" w:color="auto"/>
          <w:bottom w:val="single" w:sz="4" w:space="1" w:color="auto"/>
          <w:right w:val="single" w:sz="4" w:space="4" w:color="auto"/>
        </w:pBdr>
        <w:tabs>
          <w:tab w:val="clear" w:pos="567"/>
        </w:tabs>
        <w:spacing w:line="240" w:lineRule="auto"/>
        <w:rPr>
          <w:b/>
          <w:noProof/>
          <w:szCs w:val="22"/>
          <w:lang w:val="bg-BG"/>
        </w:rPr>
      </w:pPr>
    </w:p>
    <w:p w:rsidR="005F763B" w:rsidRDefault="006A71FE" w:rsidP="00BC46D4">
      <w:pPr>
        <w:keepNext/>
        <w:pBdr>
          <w:top w:val="single" w:sz="4" w:space="1" w:color="auto"/>
          <w:left w:val="single" w:sz="4" w:space="4" w:color="auto"/>
          <w:bottom w:val="single" w:sz="4" w:space="1" w:color="auto"/>
          <w:right w:val="single" w:sz="4" w:space="4" w:color="auto"/>
        </w:pBdr>
        <w:tabs>
          <w:tab w:val="clear" w:pos="567"/>
        </w:tabs>
        <w:spacing w:line="240" w:lineRule="auto"/>
        <w:rPr>
          <w:b/>
          <w:noProof/>
          <w:szCs w:val="22"/>
          <w:lang w:val="bg-BG"/>
        </w:rPr>
      </w:pPr>
      <w:r>
        <w:rPr>
          <w:b/>
          <w:noProof/>
          <w:lang w:val="bg-BG"/>
        </w:rPr>
        <w:t xml:space="preserve">ВЪНШНА </w:t>
      </w:r>
      <w:r w:rsidR="005959D1">
        <w:rPr>
          <w:b/>
          <w:noProof/>
          <w:lang w:val="bg-BG"/>
        </w:rPr>
        <w:t>КУТИЯ</w:t>
      </w:r>
      <w:r w:rsidR="005959D1" w:rsidRPr="00486D59">
        <w:rPr>
          <w:b/>
          <w:noProof/>
          <w:lang w:val="bg-BG"/>
        </w:rPr>
        <w:t xml:space="preserve"> </w:t>
      </w:r>
      <w:r w:rsidR="005F763B">
        <w:rPr>
          <w:b/>
          <w:noProof/>
          <w:szCs w:val="22"/>
          <w:lang w:val="bg-BG"/>
        </w:rPr>
        <w:t xml:space="preserve">– флакон. Опаковка </w:t>
      </w:r>
      <w:r w:rsidR="002A2D7D">
        <w:rPr>
          <w:b/>
          <w:noProof/>
          <w:szCs w:val="22"/>
          <w:lang w:val="bg-BG"/>
        </w:rPr>
        <w:t xml:space="preserve">по </w:t>
      </w:r>
      <w:r w:rsidR="005F763B">
        <w:rPr>
          <w:b/>
          <w:noProof/>
          <w:szCs w:val="22"/>
          <w:lang w:val="bg-BG"/>
        </w:rPr>
        <w:t>1</w:t>
      </w:r>
    </w:p>
    <w:p w:rsidR="009127D5" w:rsidRDefault="009127D5" w:rsidP="00BC46D4">
      <w:pPr>
        <w:keepNext/>
        <w:tabs>
          <w:tab w:val="clear" w:pos="567"/>
        </w:tabs>
        <w:spacing w:line="240" w:lineRule="auto"/>
        <w:ind w:left="567" w:hanging="567"/>
        <w:rPr>
          <w:noProof/>
          <w:szCs w:val="22"/>
          <w:lang w:val="ru-RU"/>
        </w:rPr>
      </w:pPr>
    </w:p>
    <w:p w:rsidR="009127D5" w:rsidRDefault="009127D5" w:rsidP="00BC46D4">
      <w:pPr>
        <w:keepNext/>
        <w:pBdr>
          <w:top w:val="single" w:sz="4" w:space="1" w:color="auto"/>
          <w:left w:val="single" w:sz="4" w:space="4" w:color="auto"/>
          <w:bottom w:val="single" w:sz="4" w:space="1" w:color="auto"/>
          <w:right w:val="single" w:sz="4" w:space="4" w:color="auto"/>
        </w:pBdr>
        <w:tabs>
          <w:tab w:val="clear" w:pos="567"/>
        </w:tabs>
        <w:spacing w:line="240" w:lineRule="auto"/>
        <w:ind w:left="567" w:hanging="567"/>
        <w:outlineLvl w:val="0"/>
        <w:rPr>
          <w:noProof/>
          <w:szCs w:val="22"/>
          <w:lang w:val="bg-BG"/>
        </w:rPr>
      </w:pPr>
      <w:r>
        <w:rPr>
          <w:b/>
          <w:noProof/>
          <w:szCs w:val="22"/>
          <w:lang w:val="bg-BG"/>
        </w:rPr>
        <w:t>1.</w:t>
      </w:r>
      <w:r>
        <w:rPr>
          <w:b/>
          <w:noProof/>
          <w:szCs w:val="22"/>
          <w:lang w:val="bg-BG"/>
        </w:rPr>
        <w:tab/>
        <w:t>ИМЕ НА ЛЕКАРСТВЕНИЯ ПРОДУКТ</w:t>
      </w:r>
    </w:p>
    <w:p w:rsidR="009127D5" w:rsidRDefault="009127D5" w:rsidP="00BC46D4">
      <w:pPr>
        <w:keepNext/>
        <w:tabs>
          <w:tab w:val="clear" w:pos="567"/>
        </w:tabs>
        <w:spacing w:line="240" w:lineRule="auto"/>
        <w:rPr>
          <w:lang w:val="bg-BG"/>
        </w:rPr>
      </w:pPr>
    </w:p>
    <w:p w:rsidR="009127D5" w:rsidRDefault="009127D5">
      <w:pPr>
        <w:tabs>
          <w:tab w:val="clear" w:pos="567"/>
        </w:tabs>
        <w:spacing w:line="240" w:lineRule="auto"/>
        <w:jc w:val="both"/>
        <w:rPr>
          <w:lang w:val="bg-BG"/>
        </w:rPr>
      </w:pPr>
      <w:r>
        <w:t>Humalog</w:t>
      </w:r>
      <w:r>
        <w:rPr>
          <w:lang w:val="bg-BG"/>
        </w:rPr>
        <w:t xml:space="preserve"> </w:t>
      </w:r>
      <w:r>
        <w:t>Mix</w:t>
      </w:r>
      <w:r>
        <w:rPr>
          <w:lang w:val="bg-BG"/>
        </w:rPr>
        <w:t>25 100</w:t>
      </w:r>
      <w:r w:rsidR="008F529F">
        <w:rPr>
          <w:lang w:val="bg-BG"/>
        </w:rPr>
        <w:t> единици</w:t>
      </w:r>
      <w:r>
        <w:rPr>
          <w:lang w:val="bg-BG"/>
        </w:rPr>
        <w:t>/</w:t>
      </w:r>
      <w:r>
        <w:t>ml</w:t>
      </w:r>
      <w:r>
        <w:rPr>
          <w:lang w:val="bg-BG"/>
        </w:rPr>
        <w:t xml:space="preserve"> инжекционна суспензия във флакон</w:t>
      </w:r>
    </w:p>
    <w:p w:rsidR="009127D5" w:rsidRDefault="009127D5">
      <w:pPr>
        <w:pStyle w:val="EndnoteText"/>
        <w:tabs>
          <w:tab w:val="clear" w:pos="567"/>
        </w:tabs>
        <w:rPr>
          <w:lang w:val="bg-BG"/>
        </w:rPr>
      </w:pPr>
      <w:r>
        <w:rPr>
          <w:lang w:val="bg-BG"/>
        </w:rPr>
        <w:t xml:space="preserve">25% </w:t>
      </w:r>
      <w:r w:rsidR="008812DF">
        <w:rPr>
          <w:lang w:val="bg-BG"/>
        </w:rPr>
        <w:t>и</w:t>
      </w:r>
      <w:r w:rsidR="008812DF">
        <w:rPr>
          <w:noProof/>
          <w:szCs w:val="22"/>
          <w:lang w:val="bg-BG"/>
        </w:rPr>
        <w:t>нсулин лиспро</w:t>
      </w:r>
      <w:r>
        <w:rPr>
          <w:lang w:val="bg-BG"/>
        </w:rPr>
        <w:t xml:space="preserve"> и 75% </w:t>
      </w:r>
      <w:r w:rsidR="008812DF">
        <w:rPr>
          <w:lang w:val="bg-BG"/>
        </w:rPr>
        <w:t>и</w:t>
      </w:r>
      <w:r w:rsidR="008812DF">
        <w:rPr>
          <w:noProof/>
          <w:szCs w:val="22"/>
          <w:lang w:val="bg-BG"/>
        </w:rPr>
        <w:t>нсулин лиспро</w:t>
      </w:r>
      <w:r>
        <w:rPr>
          <w:lang w:val="bg-BG"/>
        </w:rPr>
        <w:t xml:space="preserve"> протаминова суспензия</w:t>
      </w:r>
    </w:p>
    <w:p w:rsidR="009127D5" w:rsidRDefault="009127D5">
      <w:pPr>
        <w:tabs>
          <w:tab w:val="clear" w:pos="567"/>
        </w:tabs>
        <w:spacing w:line="240" w:lineRule="auto"/>
        <w:ind w:left="567" w:hanging="567"/>
        <w:rPr>
          <w:noProof/>
          <w:szCs w:val="22"/>
          <w:lang w:val="bg-BG"/>
        </w:rPr>
      </w:pPr>
    </w:p>
    <w:p w:rsidR="009127D5" w:rsidRDefault="009127D5">
      <w:pPr>
        <w:tabs>
          <w:tab w:val="clear" w:pos="567"/>
        </w:tabs>
        <w:spacing w:line="240" w:lineRule="auto"/>
        <w:ind w:left="567" w:hanging="567"/>
        <w:rPr>
          <w:noProof/>
          <w:szCs w:val="22"/>
          <w:lang w:val="bg-BG"/>
        </w:rPr>
      </w:pPr>
    </w:p>
    <w:p w:rsidR="009127D5" w:rsidRDefault="009127D5" w:rsidP="00BC46D4">
      <w:pPr>
        <w:keepNext/>
        <w:pBdr>
          <w:top w:val="single" w:sz="4" w:space="1" w:color="auto"/>
          <w:left w:val="single" w:sz="4" w:space="4" w:color="auto"/>
          <w:bottom w:val="single" w:sz="4" w:space="1" w:color="auto"/>
          <w:right w:val="single" w:sz="4" w:space="4" w:color="auto"/>
        </w:pBdr>
        <w:tabs>
          <w:tab w:val="clear" w:pos="567"/>
        </w:tabs>
        <w:spacing w:line="240" w:lineRule="auto"/>
        <w:ind w:left="567" w:hanging="567"/>
        <w:outlineLvl w:val="0"/>
        <w:rPr>
          <w:b/>
          <w:noProof/>
          <w:szCs w:val="22"/>
          <w:lang w:val="bg-BG"/>
        </w:rPr>
      </w:pPr>
      <w:r>
        <w:rPr>
          <w:b/>
          <w:noProof/>
          <w:szCs w:val="22"/>
          <w:lang w:val="bg-BG"/>
        </w:rPr>
        <w:t>2.</w:t>
      </w:r>
      <w:r>
        <w:rPr>
          <w:b/>
          <w:noProof/>
          <w:szCs w:val="22"/>
          <w:lang w:val="bg-BG"/>
        </w:rPr>
        <w:tab/>
        <w:t>ОБЯВЯВАНЕ НА АКТИВНОТО ВЕЩЕСТВО</w:t>
      </w:r>
    </w:p>
    <w:p w:rsidR="009127D5" w:rsidRDefault="009127D5" w:rsidP="00BC46D4">
      <w:pPr>
        <w:pStyle w:val="EndnoteText"/>
        <w:keepNext/>
        <w:tabs>
          <w:tab w:val="clear" w:pos="567"/>
        </w:tabs>
        <w:rPr>
          <w:bCs/>
          <w:highlight w:val="lightGray"/>
          <w:lang w:val="bg-BG"/>
        </w:rPr>
      </w:pPr>
    </w:p>
    <w:p w:rsidR="009B6CDE" w:rsidRPr="00486D59" w:rsidRDefault="009B6CDE" w:rsidP="009B6CDE">
      <w:pPr>
        <w:spacing w:line="240" w:lineRule="auto"/>
        <w:ind w:right="11"/>
        <w:rPr>
          <w:lang w:val="bg-BG"/>
        </w:rPr>
      </w:pPr>
      <w:r w:rsidRPr="00486D59">
        <w:rPr>
          <w:lang w:val="bg-BG"/>
        </w:rPr>
        <w:t xml:space="preserve">Един </w:t>
      </w:r>
      <w:r w:rsidRPr="00486D59">
        <w:rPr>
          <w:lang w:val="es-ES"/>
        </w:rPr>
        <w:t>ml</w:t>
      </w:r>
      <w:r w:rsidR="005959D1">
        <w:rPr>
          <w:lang w:val="bg-BG"/>
        </w:rPr>
        <w:t xml:space="preserve"> </w:t>
      </w:r>
      <w:r w:rsidR="0033727C">
        <w:rPr>
          <w:lang w:val="bg-BG"/>
        </w:rPr>
        <w:t>суспензия</w:t>
      </w:r>
      <w:r w:rsidRPr="00486D59">
        <w:rPr>
          <w:lang w:val="bg-BG"/>
        </w:rPr>
        <w:t xml:space="preserve"> съдържа 100 единици инсулин лиспро (еквивалентни на 3,5 </w:t>
      </w:r>
      <w:r w:rsidRPr="00486D59">
        <w:rPr>
          <w:lang w:val="es-ES"/>
        </w:rPr>
        <w:t>mg</w:t>
      </w:r>
      <w:r w:rsidRPr="00486D59">
        <w:rPr>
          <w:lang w:val="bg-BG"/>
        </w:rPr>
        <w:t>).</w:t>
      </w:r>
    </w:p>
    <w:p w:rsidR="009127D5" w:rsidRDefault="009127D5">
      <w:pPr>
        <w:tabs>
          <w:tab w:val="clear" w:pos="567"/>
        </w:tabs>
        <w:spacing w:line="240" w:lineRule="auto"/>
        <w:ind w:right="11"/>
        <w:jc w:val="both"/>
        <w:rPr>
          <w:lang w:val="bg-BG"/>
        </w:rPr>
      </w:pPr>
    </w:p>
    <w:p w:rsidR="009127D5" w:rsidRDefault="009127D5">
      <w:pPr>
        <w:tabs>
          <w:tab w:val="clear" w:pos="567"/>
        </w:tabs>
        <w:spacing w:line="240" w:lineRule="auto"/>
        <w:ind w:right="11"/>
        <w:jc w:val="both"/>
        <w:rPr>
          <w:lang w:val="bg-BG"/>
        </w:rPr>
      </w:pPr>
    </w:p>
    <w:p w:rsidR="009127D5" w:rsidRDefault="009127D5" w:rsidP="00BC46D4">
      <w:pPr>
        <w:keepNext/>
        <w:pBdr>
          <w:top w:val="single" w:sz="4" w:space="1" w:color="auto"/>
          <w:left w:val="single" w:sz="4" w:space="4" w:color="auto"/>
          <w:bottom w:val="single" w:sz="4" w:space="1" w:color="auto"/>
          <w:right w:val="single" w:sz="4" w:space="4" w:color="auto"/>
        </w:pBdr>
        <w:tabs>
          <w:tab w:val="clear" w:pos="567"/>
        </w:tabs>
        <w:spacing w:line="240" w:lineRule="auto"/>
        <w:ind w:left="567" w:hanging="567"/>
        <w:outlineLvl w:val="0"/>
        <w:rPr>
          <w:noProof/>
          <w:szCs w:val="22"/>
          <w:highlight w:val="lightGray"/>
          <w:lang w:val="bg-BG"/>
        </w:rPr>
      </w:pPr>
      <w:r>
        <w:rPr>
          <w:b/>
          <w:noProof/>
          <w:szCs w:val="22"/>
          <w:lang w:val="bg-BG"/>
        </w:rPr>
        <w:t>3.</w:t>
      </w:r>
      <w:r>
        <w:rPr>
          <w:b/>
          <w:noProof/>
          <w:szCs w:val="22"/>
          <w:lang w:val="bg-BG"/>
        </w:rPr>
        <w:tab/>
        <w:t>СПИСЪК НА ПОМОЩНИТЕ ВЕЩЕСТВА</w:t>
      </w:r>
    </w:p>
    <w:p w:rsidR="009127D5" w:rsidRDefault="009127D5" w:rsidP="00BC46D4">
      <w:pPr>
        <w:keepNext/>
        <w:tabs>
          <w:tab w:val="clear" w:pos="567"/>
        </w:tabs>
        <w:spacing w:line="240" w:lineRule="auto"/>
        <w:ind w:left="567" w:hanging="567"/>
        <w:rPr>
          <w:noProof/>
          <w:szCs w:val="22"/>
          <w:lang w:val="bg-BG"/>
        </w:rPr>
      </w:pPr>
    </w:p>
    <w:p w:rsidR="009127D5" w:rsidRDefault="009127D5">
      <w:pPr>
        <w:tabs>
          <w:tab w:val="clear" w:pos="567"/>
        </w:tabs>
        <w:spacing w:line="240" w:lineRule="auto"/>
        <w:rPr>
          <w:noProof/>
          <w:szCs w:val="22"/>
          <w:lang w:val="bg-BG"/>
        </w:rPr>
      </w:pPr>
      <w:r>
        <w:rPr>
          <w:noProof/>
          <w:szCs w:val="22"/>
          <w:lang w:val="bg-BG"/>
        </w:rPr>
        <w:t xml:space="preserve">Съдържа протамин сулфат, глицерол, цинков оксид, </w:t>
      </w:r>
      <w:r w:rsidR="00455EFA" w:rsidRPr="00CC4C57">
        <w:rPr>
          <w:noProof/>
          <w:szCs w:val="22"/>
          <w:lang w:val="bg-BG"/>
        </w:rPr>
        <w:t>двуосновен натриев</w:t>
      </w:r>
      <w:r w:rsidR="00455EFA" w:rsidRPr="00CC4C57">
        <w:rPr>
          <w:noProof/>
          <w:lang w:val="bg-BG"/>
        </w:rPr>
        <w:t xml:space="preserve"> </w:t>
      </w:r>
      <w:r w:rsidRPr="006A4867">
        <w:rPr>
          <w:noProof/>
          <w:szCs w:val="22"/>
          <w:lang w:val="bg-BG"/>
        </w:rPr>
        <w:t>фосфат.</w:t>
      </w:r>
      <w:r w:rsidR="00455EFA" w:rsidRPr="006A4867">
        <w:rPr>
          <w:noProof/>
          <w:szCs w:val="22"/>
          <w:lang w:val="en-US"/>
        </w:rPr>
        <w:t> </w:t>
      </w:r>
      <w:r w:rsidRPr="006A4867">
        <w:rPr>
          <w:noProof/>
          <w:szCs w:val="22"/>
          <w:lang w:val="bg-BG"/>
        </w:rPr>
        <w:t>7</w:t>
      </w:r>
      <w:r w:rsidRPr="0028363F">
        <w:rPr>
          <w:noProof/>
          <w:szCs w:val="22"/>
          <w:lang w:val="en-US"/>
        </w:rPr>
        <w:t>H</w:t>
      </w:r>
      <w:r w:rsidRPr="006A4867">
        <w:rPr>
          <w:vertAlign w:val="subscript"/>
          <w:lang w:val="bg-BG"/>
        </w:rPr>
        <w:t>2</w:t>
      </w:r>
      <w:r w:rsidRPr="0028363F">
        <w:rPr>
          <w:noProof/>
          <w:szCs w:val="22"/>
          <w:lang w:val="en-US"/>
        </w:rPr>
        <w:t>O</w:t>
      </w:r>
      <w:r>
        <w:rPr>
          <w:noProof/>
          <w:szCs w:val="22"/>
          <w:lang w:val="bg-BG"/>
        </w:rPr>
        <w:t xml:space="preserve"> с </w:t>
      </w:r>
      <w:r w:rsidRPr="0028363F">
        <w:rPr>
          <w:i/>
          <w:noProof/>
          <w:szCs w:val="22"/>
          <w:lang w:val="en-US"/>
        </w:rPr>
        <w:t>m</w:t>
      </w:r>
      <w:r>
        <w:rPr>
          <w:noProof/>
          <w:szCs w:val="22"/>
          <w:lang w:val="bg-BG"/>
        </w:rPr>
        <w:noBreakHyphen/>
        <w:t>крезол и фенол като консервант във вода за инжекции.</w:t>
      </w:r>
    </w:p>
    <w:p w:rsidR="009127D5" w:rsidRDefault="009127D5">
      <w:pPr>
        <w:tabs>
          <w:tab w:val="clear" w:pos="567"/>
        </w:tabs>
        <w:spacing w:line="240" w:lineRule="auto"/>
        <w:ind w:right="11"/>
        <w:jc w:val="both"/>
        <w:rPr>
          <w:noProof/>
          <w:szCs w:val="22"/>
          <w:lang w:val="bg-BG"/>
        </w:rPr>
      </w:pPr>
      <w:r>
        <w:rPr>
          <w:noProof/>
          <w:szCs w:val="22"/>
          <w:lang w:val="bg-BG"/>
        </w:rPr>
        <w:t>Натриев хидроксид и/или хлороводородна киселина могат да бъдат използвани за корекция на киселинността.</w:t>
      </w:r>
      <w:r w:rsidR="00374141">
        <w:rPr>
          <w:noProof/>
          <w:szCs w:val="22"/>
          <w:lang w:val="bg-BG"/>
        </w:rPr>
        <w:t xml:space="preserve"> </w:t>
      </w:r>
      <w:r w:rsidR="00374141" w:rsidRPr="00374141">
        <w:rPr>
          <w:rFonts w:eastAsia="SimSun"/>
          <w:szCs w:val="22"/>
          <w:highlight w:val="lightGray"/>
          <w:lang w:val="bg-BG" w:eastAsia="zh-CN"/>
        </w:rPr>
        <w:t>За допълнителна информация вижте листовката</w:t>
      </w:r>
    </w:p>
    <w:p w:rsidR="009127D5" w:rsidRDefault="009127D5">
      <w:pPr>
        <w:tabs>
          <w:tab w:val="clear" w:pos="567"/>
        </w:tabs>
        <w:spacing w:line="240" w:lineRule="auto"/>
        <w:ind w:left="567" w:hanging="567"/>
        <w:rPr>
          <w:noProof/>
          <w:szCs w:val="22"/>
          <w:lang w:val="bg-BG"/>
        </w:rPr>
      </w:pPr>
    </w:p>
    <w:p w:rsidR="009127D5" w:rsidRDefault="009127D5">
      <w:pPr>
        <w:tabs>
          <w:tab w:val="clear" w:pos="567"/>
        </w:tabs>
        <w:spacing w:line="240" w:lineRule="auto"/>
        <w:ind w:left="567" w:hanging="567"/>
        <w:rPr>
          <w:noProof/>
          <w:szCs w:val="22"/>
          <w:lang w:val="bg-BG"/>
        </w:rPr>
      </w:pPr>
    </w:p>
    <w:p w:rsidR="009127D5" w:rsidRDefault="009127D5" w:rsidP="00BC46D4">
      <w:pPr>
        <w:keepNext/>
        <w:pBdr>
          <w:top w:val="single" w:sz="4" w:space="1" w:color="auto"/>
          <w:left w:val="single" w:sz="4" w:space="4" w:color="auto"/>
          <w:bottom w:val="single" w:sz="4" w:space="1" w:color="auto"/>
          <w:right w:val="single" w:sz="4" w:space="4" w:color="auto"/>
        </w:pBdr>
        <w:tabs>
          <w:tab w:val="clear" w:pos="567"/>
        </w:tabs>
        <w:spacing w:line="240" w:lineRule="auto"/>
        <w:ind w:left="567" w:hanging="567"/>
        <w:outlineLvl w:val="0"/>
        <w:rPr>
          <w:noProof/>
          <w:szCs w:val="22"/>
          <w:lang w:val="bg-BG"/>
        </w:rPr>
      </w:pPr>
      <w:r>
        <w:rPr>
          <w:b/>
          <w:noProof/>
          <w:szCs w:val="22"/>
          <w:lang w:val="bg-BG"/>
        </w:rPr>
        <w:t>4.</w:t>
      </w:r>
      <w:r>
        <w:rPr>
          <w:b/>
          <w:noProof/>
          <w:szCs w:val="22"/>
          <w:lang w:val="bg-BG"/>
        </w:rPr>
        <w:tab/>
        <w:t>ЛЕКАРСТВЕНА ФОРМА И КОЛИЧЕСТВО В ЕДНА ОПАКОВКА</w:t>
      </w:r>
    </w:p>
    <w:p w:rsidR="009127D5" w:rsidRDefault="009127D5" w:rsidP="00BC46D4">
      <w:pPr>
        <w:keepNext/>
        <w:tabs>
          <w:tab w:val="clear" w:pos="567"/>
        </w:tabs>
        <w:spacing w:line="240" w:lineRule="auto"/>
        <w:ind w:left="567" w:hanging="567"/>
        <w:rPr>
          <w:noProof/>
          <w:szCs w:val="22"/>
          <w:lang w:val="bg-BG"/>
        </w:rPr>
      </w:pPr>
    </w:p>
    <w:p w:rsidR="009B6CDE" w:rsidRPr="00033D21" w:rsidRDefault="009B6CDE" w:rsidP="009B6CDE">
      <w:pPr>
        <w:rPr>
          <w:lang w:val="bg-BG"/>
        </w:rPr>
      </w:pPr>
      <w:r w:rsidRPr="0028363F">
        <w:rPr>
          <w:highlight w:val="lightGray"/>
          <w:lang w:val="bg-BG"/>
        </w:rPr>
        <w:t>Инжекционна суспензия</w:t>
      </w:r>
    </w:p>
    <w:p w:rsidR="009B6CDE" w:rsidRPr="00242D8D" w:rsidRDefault="009B6CDE" w:rsidP="00176A79">
      <w:pPr>
        <w:rPr>
          <w:lang w:val="bg-BG"/>
        </w:rPr>
      </w:pPr>
      <w:r w:rsidRPr="00D34AE6">
        <w:rPr>
          <w:lang w:val="bg-BG"/>
        </w:rPr>
        <w:t>1 флакон от 10 </w:t>
      </w:r>
      <w:r w:rsidRPr="00B23B11">
        <w:rPr>
          <w:lang w:val="fr-FR"/>
        </w:rPr>
        <w:t>ml</w:t>
      </w:r>
    </w:p>
    <w:p w:rsidR="009127D5" w:rsidRDefault="009127D5">
      <w:pPr>
        <w:tabs>
          <w:tab w:val="clear" w:pos="567"/>
        </w:tabs>
        <w:spacing w:line="240" w:lineRule="auto"/>
        <w:rPr>
          <w:lang w:val="bg-BG"/>
        </w:rPr>
      </w:pPr>
    </w:p>
    <w:p w:rsidR="009127D5" w:rsidRDefault="009127D5">
      <w:pPr>
        <w:tabs>
          <w:tab w:val="clear" w:pos="567"/>
        </w:tabs>
        <w:spacing w:line="240" w:lineRule="auto"/>
        <w:rPr>
          <w:lang w:val="bg-BG"/>
        </w:rPr>
      </w:pPr>
    </w:p>
    <w:p w:rsidR="009127D5" w:rsidRDefault="009127D5" w:rsidP="00BC46D4">
      <w:pPr>
        <w:keepNext/>
        <w:pBdr>
          <w:top w:val="single" w:sz="4" w:space="1" w:color="auto"/>
          <w:left w:val="single" w:sz="4" w:space="4" w:color="auto"/>
          <w:bottom w:val="single" w:sz="4" w:space="1" w:color="auto"/>
          <w:right w:val="single" w:sz="4" w:space="4" w:color="auto"/>
        </w:pBdr>
        <w:tabs>
          <w:tab w:val="clear" w:pos="567"/>
        </w:tabs>
        <w:spacing w:line="240" w:lineRule="auto"/>
        <w:ind w:left="567" w:hanging="567"/>
        <w:outlineLvl w:val="0"/>
        <w:rPr>
          <w:noProof/>
          <w:szCs w:val="22"/>
          <w:highlight w:val="lightGray"/>
          <w:lang w:val="bg-BG"/>
        </w:rPr>
      </w:pPr>
      <w:r>
        <w:rPr>
          <w:b/>
          <w:noProof/>
          <w:szCs w:val="22"/>
          <w:lang w:val="bg-BG"/>
        </w:rPr>
        <w:t>5.</w:t>
      </w:r>
      <w:r>
        <w:rPr>
          <w:b/>
          <w:noProof/>
          <w:szCs w:val="22"/>
          <w:lang w:val="bg-BG"/>
        </w:rPr>
        <w:tab/>
        <w:t>НАЧИН НА ПРИЛ</w:t>
      </w:r>
      <w:r w:rsidR="00595277">
        <w:rPr>
          <w:b/>
          <w:noProof/>
          <w:szCs w:val="22"/>
          <w:lang w:val="bg-BG"/>
        </w:rPr>
        <w:t>ОЖЕНИЕ</w:t>
      </w:r>
      <w:r>
        <w:rPr>
          <w:b/>
          <w:noProof/>
          <w:szCs w:val="22"/>
          <w:lang w:val="bg-BG"/>
        </w:rPr>
        <w:t xml:space="preserve"> И ПЪТ НА ВЪВЕЖДАНЕ</w:t>
      </w:r>
    </w:p>
    <w:p w:rsidR="009127D5" w:rsidRDefault="009127D5" w:rsidP="00BC46D4">
      <w:pPr>
        <w:keepNext/>
        <w:tabs>
          <w:tab w:val="clear" w:pos="567"/>
        </w:tabs>
        <w:spacing w:line="240" w:lineRule="auto"/>
        <w:ind w:left="567" w:hanging="567"/>
        <w:rPr>
          <w:i/>
          <w:noProof/>
          <w:szCs w:val="22"/>
          <w:lang w:val="bg-BG"/>
        </w:rPr>
      </w:pPr>
    </w:p>
    <w:p w:rsidR="009B6CDE" w:rsidRPr="00486D59" w:rsidRDefault="009B6CDE" w:rsidP="009B6CDE">
      <w:pPr>
        <w:spacing w:line="240" w:lineRule="auto"/>
        <w:ind w:left="567" w:hanging="567"/>
        <w:rPr>
          <w:noProof/>
          <w:lang w:val="bg-BG"/>
        </w:rPr>
      </w:pPr>
      <w:r w:rsidRPr="00486D59">
        <w:rPr>
          <w:noProof/>
          <w:lang w:val="bg-BG"/>
        </w:rPr>
        <w:t>Преди употреба прочетете листовката.</w:t>
      </w:r>
    </w:p>
    <w:p w:rsidR="009127D5" w:rsidRDefault="009127D5">
      <w:pPr>
        <w:tabs>
          <w:tab w:val="clear" w:pos="567"/>
        </w:tabs>
        <w:spacing w:line="240" w:lineRule="auto"/>
        <w:ind w:left="567" w:hanging="567"/>
        <w:rPr>
          <w:noProof/>
          <w:szCs w:val="22"/>
          <w:lang w:val="bg-BG"/>
        </w:rPr>
      </w:pPr>
      <w:r>
        <w:rPr>
          <w:noProof/>
          <w:szCs w:val="22"/>
          <w:lang w:val="bg-BG"/>
        </w:rPr>
        <w:t>За подкожно приложение</w:t>
      </w:r>
    </w:p>
    <w:p w:rsidR="009127D5" w:rsidRDefault="009127D5">
      <w:pPr>
        <w:tabs>
          <w:tab w:val="clear" w:pos="567"/>
        </w:tabs>
        <w:spacing w:line="240" w:lineRule="auto"/>
        <w:ind w:left="567" w:hanging="567"/>
        <w:rPr>
          <w:noProof/>
          <w:szCs w:val="22"/>
          <w:lang w:val="bg-BG"/>
        </w:rPr>
      </w:pPr>
    </w:p>
    <w:p w:rsidR="009127D5" w:rsidRDefault="009127D5">
      <w:pPr>
        <w:tabs>
          <w:tab w:val="clear" w:pos="567"/>
        </w:tabs>
        <w:spacing w:line="240" w:lineRule="auto"/>
        <w:ind w:left="567" w:hanging="567"/>
        <w:rPr>
          <w:noProof/>
          <w:szCs w:val="22"/>
          <w:lang w:val="bg-BG"/>
        </w:rPr>
      </w:pPr>
    </w:p>
    <w:p w:rsidR="009127D5" w:rsidRDefault="009127D5" w:rsidP="00923519">
      <w:pPr>
        <w:keepNext/>
        <w:pBdr>
          <w:top w:val="single" w:sz="4" w:space="1" w:color="auto"/>
          <w:left w:val="single" w:sz="4" w:space="4" w:color="auto"/>
          <w:bottom w:val="single" w:sz="4" w:space="1" w:color="auto"/>
          <w:right w:val="single" w:sz="4" w:space="4" w:color="auto"/>
        </w:pBdr>
        <w:tabs>
          <w:tab w:val="clear" w:pos="567"/>
        </w:tabs>
        <w:spacing w:line="240" w:lineRule="auto"/>
        <w:ind w:left="567" w:hanging="567"/>
        <w:outlineLvl w:val="0"/>
        <w:rPr>
          <w:noProof/>
          <w:szCs w:val="22"/>
          <w:lang w:val="bg-BG"/>
        </w:rPr>
      </w:pPr>
      <w:r>
        <w:rPr>
          <w:b/>
          <w:noProof/>
          <w:szCs w:val="22"/>
          <w:lang w:val="bg-BG"/>
        </w:rPr>
        <w:t>6.</w:t>
      </w:r>
      <w:r>
        <w:rPr>
          <w:b/>
          <w:noProof/>
          <w:szCs w:val="22"/>
          <w:lang w:val="bg-BG"/>
        </w:rPr>
        <w:tab/>
        <w:t>СПЕЦИАЛНО ПРЕДУПРЕЖДЕНИЕ, ЧЕ ЛЕКАРСТВЕНИЯТ ПРОДУКТ ТРЯБВА ДА СЕ СЪХРАНЯВА НА МЯСТО ДАЛЕЧ</w:t>
      </w:r>
      <w:r w:rsidR="00923519">
        <w:rPr>
          <w:b/>
          <w:noProof/>
          <w:szCs w:val="22"/>
          <w:lang w:val="bg-BG"/>
        </w:rPr>
        <w:t>Е</w:t>
      </w:r>
      <w:r>
        <w:rPr>
          <w:b/>
          <w:noProof/>
          <w:szCs w:val="22"/>
          <w:lang w:val="bg-BG"/>
        </w:rPr>
        <w:t xml:space="preserve"> ОТ ПОГЛЕДА И ДОСЕГА НА ДЕЦА</w:t>
      </w:r>
    </w:p>
    <w:p w:rsidR="009127D5" w:rsidRDefault="009127D5" w:rsidP="00BC46D4">
      <w:pPr>
        <w:keepNext/>
        <w:tabs>
          <w:tab w:val="clear" w:pos="567"/>
        </w:tabs>
        <w:spacing w:line="240" w:lineRule="auto"/>
        <w:ind w:left="567" w:hanging="567"/>
        <w:rPr>
          <w:noProof/>
          <w:szCs w:val="22"/>
          <w:lang w:val="bg-BG"/>
        </w:rPr>
      </w:pPr>
    </w:p>
    <w:p w:rsidR="009127D5" w:rsidRDefault="009127D5">
      <w:pPr>
        <w:tabs>
          <w:tab w:val="clear" w:pos="567"/>
        </w:tabs>
        <w:spacing w:line="240" w:lineRule="auto"/>
        <w:ind w:left="567" w:hanging="567"/>
        <w:outlineLvl w:val="0"/>
        <w:rPr>
          <w:noProof/>
          <w:szCs w:val="22"/>
          <w:lang w:val="bg-BG"/>
        </w:rPr>
      </w:pPr>
      <w:r>
        <w:rPr>
          <w:noProof/>
          <w:szCs w:val="22"/>
          <w:lang w:val="bg-BG"/>
        </w:rPr>
        <w:t>Да се съхранява на място, недостъпно за деца</w:t>
      </w:r>
      <w:r w:rsidR="003C4A49">
        <w:rPr>
          <w:noProof/>
          <w:szCs w:val="22"/>
          <w:lang w:val="bg-BG"/>
        </w:rPr>
        <w:t>.</w:t>
      </w:r>
    </w:p>
    <w:p w:rsidR="009127D5" w:rsidRDefault="009127D5">
      <w:pPr>
        <w:tabs>
          <w:tab w:val="clear" w:pos="567"/>
        </w:tabs>
        <w:spacing w:line="240" w:lineRule="auto"/>
        <w:ind w:left="567" w:hanging="567"/>
        <w:rPr>
          <w:noProof/>
          <w:szCs w:val="22"/>
          <w:lang w:val="bg-BG"/>
        </w:rPr>
      </w:pPr>
    </w:p>
    <w:p w:rsidR="009127D5" w:rsidRDefault="009127D5">
      <w:pPr>
        <w:tabs>
          <w:tab w:val="clear" w:pos="567"/>
        </w:tabs>
        <w:spacing w:line="240" w:lineRule="auto"/>
        <w:ind w:left="567" w:hanging="567"/>
        <w:rPr>
          <w:noProof/>
          <w:szCs w:val="22"/>
          <w:lang w:val="bg-BG"/>
        </w:rPr>
      </w:pPr>
    </w:p>
    <w:p w:rsidR="009127D5" w:rsidRDefault="009127D5" w:rsidP="00BC46D4">
      <w:pPr>
        <w:keepNext/>
        <w:pBdr>
          <w:top w:val="single" w:sz="4" w:space="1" w:color="auto"/>
          <w:left w:val="single" w:sz="4" w:space="4" w:color="auto"/>
          <w:bottom w:val="single" w:sz="4" w:space="1" w:color="auto"/>
          <w:right w:val="single" w:sz="4" w:space="4" w:color="auto"/>
        </w:pBdr>
        <w:tabs>
          <w:tab w:val="clear" w:pos="567"/>
        </w:tabs>
        <w:spacing w:line="240" w:lineRule="auto"/>
        <w:ind w:left="567" w:hanging="567"/>
        <w:outlineLvl w:val="0"/>
        <w:rPr>
          <w:noProof/>
          <w:szCs w:val="22"/>
          <w:highlight w:val="lightGray"/>
          <w:lang w:val="bg-BG"/>
        </w:rPr>
      </w:pPr>
      <w:r>
        <w:rPr>
          <w:b/>
          <w:noProof/>
          <w:szCs w:val="22"/>
          <w:lang w:val="bg-BG"/>
        </w:rPr>
        <w:t>7.</w:t>
      </w:r>
      <w:r>
        <w:rPr>
          <w:b/>
          <w:noProof/>
          <w:szCs w:val="22"/>
          <w:lang w:val="bg-BG"/>
        </w:rPr>
        <w:tab/>
        <w:t>ДРУГИ СПЕЦИАЛНИ ПРЕДУПРЕЖДЕНИЯ, АКО Е НЕОБХОДИМО</w:t>
      </w:r>
    </w:p>
    <w:p w:rsidR="009127D5" w:rsidRDefault="009127D5" w:rsidP="00BC46D4">
      <w:pPr>
        <w:keepNext/>
        <w:tabs>
          <w:tab w:val="clear" w:pos="567"/>
        </w:tabs>
        <w:spacing w:line="240" w:lineRule="auto"/>
        <w:ind w:left="567" w:hanging="567"/>
        <w:rPr>
          <w:noProof/>
          <w:szCs w:val="22"/>
          <w:lang w:val="bg-BG"/>
        </w:rPr>
      </w:pPr>
    </w:p>
    <w:p w:rsidR="009127D5" w:rsidRDefault="009127D5">
      <w:pPr>
        <w:tabs>
          <w:tab w:val="clear" w:pos="567"/>
        </w:tabs>
        <w:spacing w:line="240" w:lineRule="auto"/>
        <w:ind w:left="567" w:hanging="567"/>
        <w:rPr>
          <w:noProof/>
          <w:szCs w:val="22"/>
          <w:lang w:val="bg-BG"/>
        </w:rPr>
      </w:pPr>
      <w:r>
        <w:rPr>
          <w:noProof/>
          <w:szCs w:val="22"/>
          <w:lang w:val="bg-BG"/>
        </w:rPr>
        <w:t>Размесете внимателно. Прочетете приложената листовка.</w:t>
      </w:r>
    </w:p>
    <w:p w:rsidR="009127D5" w:rsidRDefault="009127D5">
      <w:pPr>
        <w:tabs>
          <w:tab w:val="clear" w:pos="567"/>
        </w:tabs>
        <w:spacing w:line="240" w:lineRule="auto"/>
        <w:ind w:left="567" w:hanging="567"/>
        <w:rPr>
          <w:noProof/>
          <w:szCs w:val="22"/>
          <w:lang w:val="bg-BG"/>
        </w:rPr>
      </w:pPr>
    </w:p>
    <w:p w:rsidR="009127D5" w:rsidRDefault="009127D5">
      <w:pPr>
        <w:tabs>
          <w:tab w:val="clear" w:pos="567"/>
        </w:tabs>
        <w:spacing w:line="240" w:lineRule="auto"/>
        <w:ind w:left="567" w:hanging="567"/>
        <w:rPr>
          <w:noProof/>
          <w:szCs w:val="22"/>
          <w:lang w:val="bg-BG"/>
        </w:rPr>
      </w:pPr>
    </w:p>
    <w:p w:rsidR="009127D5" w:rsidRDefault="009127D5" w:rsidP="00BC46D4">
      <w:pPr>
        <w:keepNext/>
        <w:pBdr>
          <w:top w:val="single" w:sz="4" w:space="1" w:color="auto"/>
          <w:left w:val="single" w:sz="4" w:space="4" w:color="auto"/>
          <w:bottom w:val="single" w:sz="4" w:space="1" w:color="auto"/>
          <w:right w:val="single" w:sz="4" w:space="4" w:color="auto"/>
        </w:pBdr>
        <w:tabs>
          <w:tab w:val="clear" w:pos="567"/>
        </w:tabs>
        <w:spacing w:line="240" w:lineRule="auto"/>
        <w:ind w:left="567" w:hanging="567"/>
        <w:outlineLvl w:val="0"/>
        <w:rPr>
          <w:noProof/>
          <w:szCs w:val="22"/>
          <w:highlight w:val="lightGray"/>
          <w:lang w:val="bg-BG"/>
        </w:rPr>
      </w:pPr>
      <w:r>
        <w:rPr>
          <w:b/>
          <w:noProof/>
          <w:szCs w:val="22"/>
          <w:lang w:val="bg-BG"/>
        </w:rPr>
        <w:t>8.</w:t>
      </w:r>
      <w:r>
        <w:rPr>
          <w:b/>
          <w:noProof/>
          <w:szCs w:val="22"/>
          <w:lang w:val="bg-BG"/>
        </w:rPr>
        <w:tab/>
        <w:t>ДАТА НА ИЗТИЧАНЕ НА СРОКА НА ГОДНОСТ</w:t>
      </w:r>
    </w:p>
    <w:p w:rsidR="009127D5" w:rsidRDefault="009127D5" w:rsidP="00BC46D4">
      <w:pPr>
        <w:keepNext/>
        <w:tabs>
          <w:tab w:val="clear" w:pos="567"/>
        </w:tabs>
        <w:spacing w:line="240" w:lineRule="auto"/>
        <w:ind w:left="567" w:hanging="567"/>
        <w:rPr>
          <w:noProof/>
          <w:szCs w:val="22"/>
          <w:lang w:val="bg-BG"/>
        </w:rPr>
      </w:pPr>
    </w:p>
    <w:p w:rsidR="009127D5" w:rsidRPr="00C5479C" w:rsidRDefault="009127D5">
      <w:pPr>
        <w:tabs>
          <w:tab w:val="clear" w:pos="567"/>
        </w:tabs>
        <w:spacing w:line="240" w:lineRule="auto"/>
        <w:ind w:left="567" w:hanging="567"/>
        <w:rPr>
          <w:noProof/>
          <w:szCs w:val="22"/>
          <w:lang w:val="ru-RU"/>
        </w:rPr>
      </w:pPr>
      <w:r>
        <w:rPr>
          <w:noProof/>
          <w:szCs w:val="22"/>
          <w:lang w:val="bg-BG"/>
        </w:rPr>
        <w:t>Годен до</w:t>
      </w:r>
      <w:r w:rsidR="003B752C" w:rsidRPr="00C5479C">
        <w:rPr>
          <w:noProof/>
          <w:szCs w:val="22"/>
          <w:lang w:val="ru-RU"/>
        </w:rPr>
        <w:t>:</w:t>
      </w:r>
    </w:p>
    <w:p w:rsidR="009127D5" w:rsidRPr="00EC6DB0" w:rsidRDefault="009127D5">
      <w:pPr>
        <w:tabs>
          <w:tab w:val="clear" w:pos="567"/>
        </w:tabs>
        <w:spacing w:line="240" w:lineRule="auto"/>
        <w:ind w:left="567" w:hanging="567"/>
        <w:rPr>
          <w:noProof/>
          <w:szCs w:val="22"/>
          <w:lang w:val="ru-RU"/>
        </w:rPr>
      </w:pPr>
    </w:p>
    <w:p w:rsidR="003B014C" w:rsidRPr="00EC6DB0" w:rsidRDefault="003B014C">
      <w:pPr>
        <w:tabs>
          <w:tab w:val="clear" w:pos="567"/>
        </w:tabs>
        <w:spacing w:line="240" w:lineRule="auto"/>
        <w:ind w:left="567" w:hanging="567"/>
        <w:rPr>
          <w:noProof/>
          <w:szCs w:val="22"/>
          <w:lang w:val="ru-RU"/>
        </w:rPr>
      </w:pPr>
    </w:p>
    <w:p w:rsidR="009127D5" w:rsidRDefault="009127D5" w:rsidP="00BC46D4">
      <w:pPr>
        <w:keepNext/>
        <w:pBdr>
          <w:top w:val="single" w:sz="4" w:space="1" w:color="auto"/>
          <w:left w:val="single" w:sz="4" w:space="4" w:color="auto"/>
          <w:bottom w:val="single" w:sz="4" w:space="0" w:color="auto"/>
          <w:right w:val="single" w:sz="4" w:space="4" w:color="auto"/>
        </w:pBdr>
        <w:tabs>
          <w:tab w:val="clear" w:pos="567"/>
        </w:tabs>
        <w:spacing w:line="240" w:lineRule="auto"/>
        <w:ind w:left="567" w:hanging="567"/>
        <w:outlineLvl w:val="0"/>
        <w:rPr>
          <w:noProof/>
          <w:szCs w:val="22"/>
          <w:lang w:val="bg-BG"/>
        </w:rPr>
      </w:pPr>
      <w:r>
        <w:rPr>
          <w:b/>
          <w:noProof/>
          <w:szCs w:val="22"/>
          <w:lang w:val="bg-BG"/>
        </w:rPr>
        <w:t>9.</w:t>
      </w:r>
      <w:r>
        <w:rPr>
          <w:b/>
          <w:noProof/>
          <w:szCs w:val="22"/>
          <w:lang w:val="bg-BG"/>
        </w:rPr>
        <w:tab/>
        <w:t>СПЕЦИАЛНИ УСЛОВИЯ НА СЪХРАНЕНИЕ</w:t>
      </w:r>
    </w:p>
    <w:p w:rsidR="009127D5" w:rsidRDefault="009127D5" w:rsidP="00BC46D4">
      <w:pPr>
        <w:keepNext/>
        <w:tabs>
          <w:tab w:val="clear" w:pos="567"/>
        </w:tabs>
        <w:spacing w:line="240" w:lineRule="auto"/>
        <w:ind w:left="567" w:hanging="567"/>
        <w:rPr>
          <w:noProof/>
          <w:szCs w:val="22"/>
          <w:lang w:val="bg-BG"/>
        </w:rPr>
      </w:pPr>
    </w:p>
    <w:p w:rsidR="009127D5" w:rsidRDefault="009127D5">
      <w:pPr>
        <w:tabs>
          <w:tab w:val="clear" w:pos="567"/>
        </w:tabs>
        <w:spacing w:line="240" w:lineRule="auto"/>
        <w:ind w:left="567" w:hanging="567"/>
        <w:rPr>
          <w:lang w:val="bg-BG"/>
        </w:rPr>
      </w:pPr>
      <w:r>
        <w:rPr>
          <w:lang w:val="bg-BG"/>
        </w:rPr>
        <w:t>Съхранявайте в хладилник при температура (</w:t>
      </w:r>
      <w:smartTag w:uri="urn:schemas-microsoft-com:office:smarttags" w:element="metricconverter">
        <w:smartTagPr>
          <w:attr w:name="ProductID" w:val="2ﾰC"/>
        </w:smartTagPr>
        <w:r>
          <w:rPr>
            <w:lang w:val="bg-BG"/>
          </w:rPr>
          <w:t>2°</w:t>
        </w:r>
        <w:r>
          <w:t>C</w:t>
        </w:r>
      </w:smartTag>
      <w:r>
        <w:rPr>
          <w:lang w:val="bg-BG"/>
        </w:rPr>
        <w:t xml:space="preserve"> - </w:t>
      </w:r>
      <w:smartTag w:uri="urn:schemas-microsoft-com:office:smarttags" w:element="metricconverter">
        <w:smartTagPr>
          <w:attr w:name="ProductID" w:val="8ﾰC"/>
        </w:smartTagPr>
        <w:r>
          <w:rPr>
            <w:lang w:val="bg-BG"/>
          </w:rPr>
          <w:t>8°</w:t>
        </w:r>
        <w:r>
          <w:t>C</w:t>
        </w:r>
      </w:smartTag>
      <w:r>
        <w:rPr>
          <w:lang w:val="bg-BG"/>
        </w:rPr>
        <w:t>).</w:t>
      </w:r>
    </w:p>
    <w:p w:rsidR="009127D5" w:rsidRDefault="009127D5">
      <w:pPr>
        <w:tabs>
          <w:tab w:val="clear" w:pos="567"/>
        </w:tabs>
        <w:spacing w:line="240" w:lineRule="auto"/>
        <w:ind w:left="567" w:hanging="567"/>
        <w:rPr>
          <w:lang w:val="bg-BG"/>
        </w:rPr>
      </w:pPr>
      <w:r>
        <w:rPr>
          <w:lang w:val="bg-BG"/>
        </w:rPr>
        <w:t xml:space="preserve">Не замразявайте. Не излагайте на прекомерна топлина или пряка слънчева светлина. </w:t>
      </w:r>
    </w:p>
    <w:p w:rsidR="009127D5" w:rsidRDefault="009127D5">
      <w:pPr>
        <w:tabs>
          <w:tab w:val="clear" w:pos="567"/>
        </w:tabs>
        <w:spacing w:line="240" w:lineRule="auto"/>
        <w:rPr>
          <w:szCs w:val="22"/>
          <w:lang w:val="bg-BG"/>
        </w:rPr>
      </w:pPr>
      <w:r>
        <w:rPr>
          <w:szCs w:val="22"/>
          <w:lang w:val="bg-BG"/>
        </w:rPr>
        <w:t xml:space="preserve">След първата употреба флаконите трябва да се използват в течение до 28 дни. Флаконите, които са в </w:t>
      </w:r>
      <w:r w:rsidR="00BC7AC1">
        <w:rPr>
          <w:szCs w:val="22"/>
          <w:lang w:val="bg-BG"/>
        </w:rPr>
        <w:t xml:space="preserve">период на </w:t>
      </w:r>
      <w:r>
        <w:rPr>
          <w:szCs w:val="22"/>
          <w:lang w:val="bg-BG"/>
        </w:rPr>
        <w:t>употреба, трябва да се съхраняват под 30</w:t>
      </w:r>
      <w:r>
        <w:rPr>
          <w:bCs/>
          <w:szCs w:val="22"/>
          <w:lang w:val="bg-BG"/>
        </w:rPr>
        <w:t>°</w:t>
      </w:r>
      <w:r>
        <w:rPr>
          <w:szCs w:val="22"/>
          <w:lang w:val="bg-BG"/>
        </w:rPr>
        <w:t>С.</w:t>
      </w:r>
    </w:p>
    <w:p w:rsidR="009127D5" w:rsidRDefault="009127D5">
      <w:pPr>
        <w:tabs>
          <w:tab w:val="clear" w:pos="567"/>
        </w:tabs>
        <w:spacing w:line="240" w:lineRule="auto"/>
        <w:ind w:left="567" w:hanging="567"/>
        <w:rPr>
          <w:noProof/>
          <w:szCs w:val="22"/>
          <w:lang w:val="bg-BG"/>
        </w:rPr>
      </w:pPr>
    </w:p>
    <w:p w:rsidR="009127D5" w:rsidRDefault="009127D5">
      <w:pPr>
        <w:tabs>
          <w:tab w:val="clear" w:pos="567"/>
        </w:tabs>
        <w:spacing w:line="240" w:lineRule="auto"/>
        <w:ind w:left="567" w:hanging="567"/>
        <w:rPr>
          <w:noProof/>
          <w:szCs w:val="22"/>
          <w:lang w:val="bg-BG"/>
        </w:rPr>
      </w:pPr>
    </w:p>
    <w:p w:rsidR="009127D5" w:rsidRDefault="009127D5" w:rsidP="00BC46D4">
      <w:pPr>
        <w:keepNext/>
        <w:pBdr>
          <w:top w:val="single" w:sz="4" w:space="1" w:color="auto"/>
          <w:left w:val="single" w:sz="4" w:space="4" w:color="auto"/>
          <w:bottom w:val="single" w:sz="4" w:space="1" w:color="auto"/>
          <w:right w:val="single" w:sz="4" w:space="4" w:color="auto"/>
        </w:pBdr>
        <w:tabs>
          <w:tab w:val="clear" w:pos="567"/>
        </w:tabs>
        <w:spacing w:line="240" w:lineRule="auto"/>
        <w:ind w:left="567" w:hanging="567"/>
        <w:outlineLvl w:val="0"/>
        <w:rPr>
          <w:b/>
          <w:noProof/>
          <w:szCs w:val="22"/>
          <w:lang w:val="bg-BG"/>
        </w:rPr>
      </w:pPr>
      <w:r>
        <w:rPr>
          <w:b/>
          <w:noProof/>
          <w:szCs w:val="22"/>
          <w:lang w:val="bg-BG"/>
        </w:rPr>
        <w:t>10.</w:t>
      </w:r>
      <w:r>
        <w:rPr>
          <w:b/>
          <w:noProof/>
          <w:szCs w:val="22"/>
          <w:lang w:val="bg-BG"/>
        </w:rPr>
        <w:tab/>
        <w:t>СПЕЦИАЛНИ ПРЕДПАЗНИ МЕРКИ ПРИ ИЗХВЪРЛЯНЕ НА НЕИЗПОЛЗВАНА ЧАСТ ОТ ЛЕКАРСТВЕНИТЕ ПРОДУКТИ ИЛИ ОТПАДЪЧНИ МАТЕРИАЛИ ОТ ТЯХ, АКО СЕ ИЗИСКВАТ ТАКИВА</w:t>
      </w:r>
    </w:p>
    <w:p w:rsidR="009127D5" w:rsidRDefault="009127D5" w:rsidP="00BC46D4">
      <w:pPr>
        <w:keepNext/>
        <w:tabs>
          <w:tab w:val="clear" w:pos="567"/>
        </w:tabs>
        <w:spacing w:line="240" w:lineRule="auto"/>
        <w:ind w:left="567" w:hanging="567"/>
        <w:rPr>
          <w:noProof/>
          <w:szCs w:val="22"/>
          <w:lang w:val="bg-BG"/>
        </w:rPr>
      </w:pPr>
    </w:p>
    <w:p w:rsidR="009127D5" w:rsidRDefault="009127D5">
      <w:pPr>
        <w:tabs>
          <w:tab w:val="clear" w:pos="567"/>
        </w:tabs>
        <w:spacing w:line="240" w:lineRule="auto"/>
        <w:ind w:left="567" w:hanging="567"/>
        <w:rPr>
          <w:noProof/>
          <w:szCs w:val="22"/>
          <w:lang w:val="bg-BG"/>
        </w:rPr>
      </w:pPr>
    </w:p>
    <w:p w:rsidR="009127D5" w:rsidRDefault="009127D5" w:rsidP="00BC46D4">
      <w:pPr>
        <w:keepNext/>
        <w:pBdr>
          <w:top w:val="single" w:sz="4" w:space="1" w:color="auto"/>
          <w:left w:val="single" w:sz="4" w:space="4" w:color="auto"/>
          <w:bottom w:val="single" w:sz="4" w:space="1" w:color="auto"/>
          <w:right w:val="single" w:sz="4" w:space="4" w:color="auto"/>
        </w:pBdr>
        <w:tabs>
          <w:tab w:val="clear" w:pos="567"/>
        </w:tabs>
        <w:spacing w:line="240" w:lineRule="auto"/>
        <w:ind w:left="567" w:hanging="567"/>
        <w:outlineLvl w:val="0"/>
        <w:rPr>
          <w:b/>
          <w:noProof/>
          <w:szCs w:val="22"/>
          <w:lang w:val="bg-BG"/>
        </w:rPr>
      </w:pPr>
      <w:r>
        <w:rPr>
          <w:b/>
          <w:noProof/>
          <w:szCs w:val="22"/>
          <w:lang w:val="bg-BG"/>
        </w:rPr>
        <w:t>11.</w:t>
      </w:r>
      <w:r>
        <w:rPr>
          <w:b/>
          <w:noProof/>
          <w:szCs w:val="22"/>
          <w:lang w:val="bg-BG"/>
        </w:rPr>
        <w:tab/>
        <w:t>ИМЕ И АДРЕС НА ПРИТЕЖАТЕЛЯ НА РАЗРЕШЕНИЕТО ЗА УПОТРЕБА</w:t>
      </w:r>
    </w:p>
    <w:p w:rsidR="009127D5" w:rsidRDefault="009127D5" w:rsidP="00BC46D4">
      <w:pPr>
        <w:keepNext/>
        <w:tabs>
          <w:tab w:val="clear" w:pos="567"/>
        </w:tabs>
        <w:spacing w:line="240" w:lineRule="auto"/>
        <w:ind w:left="567" w:hanging="567"/>
        <w:rPr>
          <w:noProof/>
          <w:szCs w:val="22"/>
          <w:lang w:val="bg-BG"/>
        </w:rPr>
      </w:pPr>
    </w:p>
    <w:p w:rsidR="009127D5" w:rsidRPr="00DA383F" w:rsidRDefault="009127D5">
      <w:pPr>
        <w:tabs>
          <w:tab w:val="clear" w:pos="567"/>
        </w:tabs>
        <w:spacing w:line="240" w:lineRule="auto"/>
        <w:ind w:left="567" w:hanging="567"/>
        <w:rPr>
          <w:noProof/>
          <w:szCs w:val="22"/>
          <w:lang w:val="bg-BG"/>
        </w:rPr>
      </w:pPr>
      <w:r>
        <w:rPr>
          <w:noProof/>
          <w:szCs w:val="22"/>
          <w:lang w:val="da-DK"/>
        </w:rPr>
        <w:t>Eli</w:t>
      </w:r>
      <w:r w:rsidRPr="00DA383F">
        <w:rPr>
          <w:noProof/>
          <w:szCs w:val="22"/>
          <w:lang w:val="bg-BG"/>
        </w:rPr>
        <w:t xml:space="preserve"> </w:t>
      </w:r>
      <w:r>
        <w:rPr>
          <w:noProof/>
          <w:szCs w:val="22"/>
          <w:lang w:val="da-DK"/>
        </w:rPr>
        <w:t>Lilly</w:t>
      </w:r>
      <w:r w:rsidRPr="00DA383F">
        <w:rPr>
          <w:noProof/>
          <w:szCs w:val="22"/>
          <w:lang w:val="bg-BG"/>
        </w:rPr>
        <w:t xml:space="preserve"> </w:t>
      </w:r>
      <w:r>
        <w:rPr>
          <w:noProof/>
          <w:szCs w:val="22"/>
          <w:lang w:val="da-DK"/>
        </w:rPr>
        <w:t>Nederland</w:t>
      </w:r>
      <w:r w:rsidRPr="00DA383F">
        <w:rPr>
          <w:noProof/>
          <w:szCs w:val="22"/>
          <w:lang w:val="bg-BG"/>
        </w:rPr>
        <w:t xml:space="preserve"> </w:t>
      </w:r>
      <w:r>
        <w:rPr>
          <w:noProof/>
          <w:szCs w:val="22"/>
          <w:lang w:val="da-DK"/>
        </w:rPr>
        <w:t>B</w:t>
      </w:r>
      <w:r w:rsidRPr="00DA383F">
        <w:rPr>
          <w:noProof/>
          <w:szCs w:val="22"/>
          <w:lang w:val="bg-BG"/>
        </w:rPr>
        <w:t>.</w:t>
      </w:r>
      <w:r>
        <w:rPr>
          <w:noProof/>
          <w:szCs w:val="22"/>
          <w:lang w:val="da-DK"/>
        </w:rPr>
        <w:t>V</w:t>
      </w:r>
      <w:r w:rsidRPr="00DA383F">
        <w:rPr>
          <w:noProof/>
          <w:szCs w:val="22"/>
          <w:lang w:val="bg-BG"/>
        </w:rPr>
        <w:t>.</w:t>
      </w:r>
    </w:p>
    <w:p w:rsidR="009127D5" w:rsidRDefault="00BF51BD">
      <w:pPr>
        <w:tabs>
          <w:tab w:val="clear" w:pos="567"/>
        </w:tabs>
        <w:spacing w:line="240" w:lineRule="auto"/>
        <w:ind w:left="567" w:hanging="567"/>
        <w:rPr>
          <w:noProof/>
          <w:szCs w:val="22"/>
          <w:lang w:val="bg-BG"/>
        </w:rPr>
      </w:pPr>
      <w:r>
        <w:rPr>
          <w:noProof/>
          <w:szCs w:val="22"/>
          <w:lang w:val="da-DK"/>
        </w:rPr>
        <w:t>Papendorpseweg</w:t>
      </w:r>
      <w:r w:rsidRPr="0028363F">
        <w:rPr>
          <w:noProof/>
          <w:szCs w:val="22"/>
          <w:lang w:val="bg-BG"/>
        </w:rPr>
        <w:t xml:space="preserve"> 83, 3528 </w:t>
      </w:r>
      <w:r>
        <w:rPr>
          <w:noProof/>
          <w:szCs w:val="22"/>
          <w:lang w:val="da-DK"/>
        </w:rPr>
        <w:t>BJ</w:t>
      </w:r>
      <w:r w:rsidRPr="0028363F">
        <w:rPr>
          <w:noProof/>
          <w:szCs w:val="22"/>
          <w:lang w:val="bg-BG"/>
        </w:rPr>
        <w:t xml:space="preserve"> </w:t>
      </w:r>
      <w:r>
        <w:rPr>
          <w:noProof/>
          <w:szCs w:val="22"/>
          <w:lang w:val="da-DK"/>
        </w:rPr>
        <w:t>Utrecht</w:t>
      </w:r>
    </w:p>
    <w:p w:rsidR="009127D5" w:rsidRDefault="00B14F74">
      <w:pPr>
        <w:tabs>
          <w:tab w:val="clear" w:pos="567"/>
        </w:tabs>
        <w:spacing w:line="240" w:lineRule="auto"/>
        <w:ind w:left="567" w:hanging="567"/>
        <w:rPr>
          <w:noProof/>
          <w:szCs w:val="22"/>
          <w:lang w:val="bg-BG"/>
        </w:rPr>
      </w:pPr>
      <w:r>
        <w:rPr>
          <w:noProof/>
          <w:szCs w:val="22"/>
          <w:lang w:val="bg-BG"/>
        </w:rPr>
        <w:t>Нидерландия</w:t>
      </w:r>
    </w:p>
    <w:p w:rsidR="009127D5" w:rsidRDefault="009127D5">
      <w:pPr>
        <w:tabs>
          <w:tab w:val="clear" w:pos="567"/>
        </w:tabs>
        <w:spacing w:line="240" w:lineRule="auto"/>
        <w:ind w:left="567" w:hanging="567"/>
        <w:rPr>
          <w:noProof/>
          <w:szCs w:val="22"/>
          <w:lang w:val="bg-BG"/>
        </w:rPr>
      </w:pPr>
    </w:p>
    <w:p w:rsidR="009127D5" w:rsidRDefault="009127D5">
      <w:pPr>
        <w:tabs>
          <w:tab w:val="clear" w:pos="567"/>
        </w:tabs>
        <w:spacing w:line="240" w:lineRule="auto"/>
        <w:ind w:left="567" w:hanging="567"/>
        <w:rPr>
          <w:noProof/>
          <w:szCs w:val="22"/>
          <w:lang w:val="bg-BG"/>
        </w:rPr>
      </w:pPr>
    </w:p>
    <w:p w:rsidR="009127D5" w:rsidRDefault="009127D5" w:rsidP="00BC46D4">
      <w:pPr>
        <w:keepNext/>
        <w:pBdr>
          <w:top w:val="single" w:sz="4" w:space="1" w:color="auto"/>
          <w:left w:val="single" w:sz="4" w:space="4" w:color="auto"/>
          <w:bottom w:val="single" w:sz="4" w:space="1" w:color="auto"/>
          <w:right w:val="single" w:sz="4" w:space="4" w:color="auto"/>
        </w:pBdr>
        <w:tabs>
          <w:tab w:val="clear" w:pos="567"/>
        </w:tabs>
        <w:spacing w:line="240" w:lineRule="auto"/>
        <w:ind w:left="567" w:hanging="567"/>
        <w:outlineLvl w:val="0"/>
        <w:rPr>
          <w:noProof/>
          <w:szCs w:val="22"/>
          <w:lang w:val="bg-BG"/>
        </w:rPr>
      </w:pPr>
      <w:r>
        <w:rPr>
          <w:b/>
          <w:noProof/>
          <w:szCs w:val="22"/>
          <w:lang w:val="bg-BG"/>
        </w:rPr>
        <w:t>12.</w:t>
      </w:r>
      <w:r>
        <w:rPr>
          <w:b/>
          <w:noProof/>
          <w:szCs w:val="22"/>
          <w:lang w:val="bg-BG"/>
        </w:rPr>
        <w:tab/>
        <w:t>НОМЕР НА РАЗРЕШЕНИЕТО ЗА УПОТРЕБА</w:t>
      </w:r>
    </w:p>
    <w:p w:rsidR="009127D5" w:rsidRDefault="009127D5" w:rsidP="00BC46D4">
      <w:pPr>
        <w:keepNext/>
        <w:tabs>
          <w:tab w:val="clear" w:pos="567"/>
        </w:tabs>
        <w:spacing w:line="240" w:lineRule="auto"/>
        <w:ind w:left="567" w:hanging="567"/>
        <w:rPr>
          <w:noProof/>
          <w:szCs w:val="22"/>
          <w:lang w:val="bg-BG"/>
        </w:rPr>
      </w:pPr>
    </w:p>
    <w:p w:rsidR="009127D5" w:rsidRDefault="009127D5">
      <w:pPr>
        <w:tabs>
          <w:tab w:val="clear" w:pos="567"/>
        </w:tabs>
        <w:spacing w:line="240" w:lineRule="auto"/>
        <w:rPr>
          <w:lang w:val="bg-BG"/>
        </w:rPr>
      </w:pPr>
      <w:r>
        <w:t>EU</w:t>
      </w:r>
      <w:r>
        <w:rPr>
          <w:lang w:val="bg-BG"/>
        </w:rPr>
        <w:t>/1/96/007/005</w:t>
      </w:r>
    </w:p>
    <w:p w:rsidR="009127D5" w:rsidRDefault="009127D5">
      <w:pPr>
        <w:tabs>
          <w:tab w:val="clear" w:pos="567"/>
        </w:tabs>
        <w:spacing w:line="240" w:lineRule="auto"/>
        <w:rPr>
          <w:lang w:val="bg-BG"/>
        </w:rPr>
      </w:pPr>
    </w:p>
    <w:p w:rsidR="009127D5" w:rsidRDefault="009127D5">
      <w:pPr>
        <w:tabs>
          <w:tab w:val="clear" w:pos="567"/>
        </w:tabs>
        <w:spacing w:line="240" w:lineRule="auto"/>
        <w:ind w:left="567" w:hanging="567"/>
        <w:rPr>
          <w:noProof/>
          <w:szCs w:val="22"/>
          <w:lang w:val="bg-BG"/>
        </w:rPr>
      </w:pPr>
    </w:p>
    <w:p w:rsidR="009127D5" w:rsidRDefault="009127D5" w:rsidP="00BC46D4">
      <w:pPr>
        <w:keepNext/>
        <w:pBdr>
          <w:top w:val="single" w:sz="4" w:space="1" w:color="auto"/>
          <w:left w:val="single" w:sz="4" w:space="4" w:color="auto"/>
          <w:bottom w:val="single" w:sz="4" w:space="1" w:color="auto"/>
          <w:right w:val="single" w:sz="4" w:space="4" w:color="auto"/>
        </w:pBdr>
        <w:tabs>
          <w:tab w:val="clear" w:pos="567"/>
        </w:tabs>
        <w:spacing w:line="240" w:lineRule="auto"/>
        <w:ind w:left="567" w:hanging="567"/>
        <w:outlineLvl w:val="0"/>
        <w:rPr>
          <w:noProof/>
          <w:szCs w:val="22"/>
          <w:lang w:val="bg-BG"/>
        </w:rPr>
      </w:pPr>
      <w:r>
        <w:rPr>
          <w:b/>
          <w:noProof/>
          <w:szCs w:val="22"/>
          <w:lang w:val="bg-BG"/>
        </w:rPr>
        <w:t>13.</w:t>
      </w:r>
      <w:r>
        <w:rPr>
          <w:b/>
          <w:noProof/>
          <w:szCs w:val="22"/>
          <w:lang w:val="bg-BG"/>
        </w:rPr>
        <w:tab/>
        <w:t>ПАРТИДЕН НОМЕР</w:t>
      </w:r>
    </w:p>
    <w:p w:rsidR="009127D5" w:rsidRDefault="009127D5" w:rsidP="00BC46D4">
      <w:pPr>
        <w:keepNext/>
        <w:tabs>
          <w:tab w:val="clear" w:pos="567"/>
        </w:tabs>
        <w:spacing w:line="240" w:lineRule="auto"/>
        <w:ind w:left="567" w:hanging="567"/>
        <w:rPr>
          <w:noProof/>
          <w:szCs w:val="22"/>
          <w:lang w:val="bg-BG"/>
        </w:rPr>
      </w:pPr>
    </w:p>
    <w:p w:rsidR="009127D5" w:rsidRDefault="009127D5">
      <w:pPr>
        <w:tabs>
          <w:tab w:val="clear" w:pos="567"/>
        </w:tabs>
        <w:spacing w:line="240" w:lineRule="auto"/>
        <w:ind w:left="567" w:hanging="567"/>
        <w:rPr>
          <w:noProof/>
          <w:szCs w:val="22"/>
          <w:lang w:val="bg-BG"/>
        </w:rPr>
      </w:pPr>
      <w:r>
        <w:rPr>
          <w:noProof/>
          <w:szCs w:val="22"/>
          <w:lang w:val="bg-BG"/>
        </w:rPr>
        <w:t>Партида №</w:t>
      </w:r>
    </w:p>
    <w:p w:rsidR="009127D5" w:rsidRDefault="009127D5">
      <w:pPr>
        <w:tabs>
          <w:tab w:val="clear" w:pos="567"/>
        </w:tabs>
        <w:spacing w:line="240" w:lineRule="auto"/>
        <w:ind w:left="567" w:hanging="567"/>
        <w:rPr>
          <w:noProof/>
          <w:szCs w:val="22"/>
          <w:lang w:val="bg-BG"/>
        </w:rPr>
      </w:pPr>
    </w:p>
    <w:p w:rsidR="009127D5" w:rsidRDefault="009127D5">
      <w:pPr>
        <w:tabs>
          <w:tab w:val="clear" w:pos="567"/>
        </w:tabs>
        <w:spacing w:line="240" w:lineRule="auto"/>
        <w:ind w:left="567" w:hanging="567"/>
        <w:rPr>
          <w:noProof/>
          <w:szCs w:val="22"/>
          <w:lang w:val="bg-BG"/>
        </w:rPr>
      </w:pPr>
    </w:p>
    <w:p w:rsidR="009127D5" w:rsidRDefault="009127D5" w:rsidP="00BC46D4">
      <w:pPr>
        <w:keepNext/>
        <w:pBdr>
          <w:top w:val="single" w:sz="4" w:space="1" w:color="auto"/>
          <w:left w:val="single" w:sz="4" w:space="4" w:color="auto"/>
          <w:bottom w:val="single" w:sz="4" w:space="1" w:color="auto"/>
          <w:right w:val="single" w:sz="4" w:space="4" w:color="auto"/>
        </w:pBdr>
        <w:tabs>
          <w:tab w:val="clear" w:pos="567"/>
        </w:tabs>
        <w:spacing w:line="240" w:lineRule="auto"/>
        <w:ind w:left="567" w:hanging="567"/>
        <w:outlineLvl w:val="0"/>
        <w:rPr>
          <w:noProof/>
          <w:szCs w:val="22"/>
          <w:lang w:val="bg-BG"/>
        </w:rPr>
      </w:pPr>
      <w:r>
        <w:rPr>
          <w:b/>
          <w:noProof/>
          <w:szCs w:val="22"/>
          <w:lang w:val="bg-BG"/>
        </w:rPr>
        <w:t>14.</w:t>
      </w:r>
      <w:r>
        <w:rPr>
          <w:b/>
          <w:noProof/>
          <w:szCs w:val="22"/>
          <w:lang w:val="bg-BG"/>
        </w:rPr>
        <w:tab/>
        <w:t>НАЧИН НА ОТПУСКАНЕ</w:t>
      </w:r>
    </w:p>
    <w:p w:rsidR="009127D5" w:rsidRDefault="009127D5" w:rsidP="00BC46D4">
      <w:pPr>
        <w:keepNext/>
        <w:tabs>
          <w:tab w:val="clear" w:pos="567"/>
        </w:tabs>
        <w:spacing w:line="240" w:lineRule="auto"/>
        <w:ind w:left="567" w:hanging="567"/>
        <w:rPr>
          <w:noProof/>
          <w:szCs w:val="22"/>
          <w:lang w:val="bg-BG"/>
        </w:rPr>
      </w:pPr>
    </w:p>
    <w:p w:rsidR="009127D5" w:rsidRDefault="009127D5">
      <w:pPr>
        <w:tabs>
          <w:tab w:val="clear" w:pos="567"/>
        </w:tabs>
        <w:spacing w:line="240" w:lineRule="auto"/>
        <w:ind w:left="567" w:hanging="567"/>
        <w:rPr>
          <w:noProof/>
          <w:szCs w:val="22"/>
          <w:lang w:val="bg-BG"/>
        </w:rPr>
      </w:pPr>
    </w:p>
    <w:p w:rsidR="009127D5" w:rsidRDefault="009127D5" w:rsidP="00BC46D4">
      <w:pPr>
        <w:keepNext/>
        <w:pBdr>
          <w:top w:val="single" w:sz="4" w:space="1" w:color="auto"/>
          <w:left w:val="single" w:sz="4" w:space="4" w:color="auto"/>
          <w:bottom w:val="single" w:sz="4" w:space="1" w:color="auto"/>
          <w:right w:val="single" w:sz="4" w:space="4" w:color="auto"/>
        </w:pBdr>
        <w:tabs>
          <w:tab w:val="clear" w:pos="567"/>
        </w:tabs>
        <w:spacing w:line="240" w:lineRule="auto"/>
        <w:ind w:left="567" w:hanging="567"/>
        <w:outlineLvl w:val="0"/>
        <w:rPr>
          <w:noProof/>
          <w:szCs w:val="22"/>
          <w:lang w:val="bg-BG"/>
        </w:rPr>
      </w:pPr>
      <w:r>
        <w:rPr>
          <w:b/>
          <w:noProof/>
          <w:szCs w:val="22"/>
          <w:lang w:val="bg-BG"/>
        </w:rPr>
        <w:t>15.</w:t>
      </w:r>
      <w:r>
        <w:rPr>
          <w:b/>
          <w:noProof/>
          <w:szCs w:val="22"/>
          <w:lang w:val="bg-BG"/>
        </w:rPr>
        <w:tab/>
        <w:t>УКАЗАНИЯ ЗА УПОТРЕБА</w:t>
      </w:r>
    </w:p>
    <w:p w:rsidR="009127D5" w:rsidRDefault="009127D5" w:rsidP="00BC46D4">
      <w:pPr>
        <w:keepNext/>
        <w:tabs>
          <w:tab w:val="clear" w:pos="567"/>
        </w:tabs>
        <w:spacing w:line="240" w:lineRule="auto"/>
        <w:ind w:left="567" w:hanging="567"/>
        <w:rPr>
          <w:szCs w:val="22"/>
          <w:highlight w:val="lightGray"/>
          <w:lang w:val="bg-BG"/>
        </w:rPr>
      </w:pPr>
    </w:p>
    <w:p w:rsidR="009127D5" w:rsidRDefault="009127D5">
      <w:pPr>
        <w:tabs>
          <w:tab w:val="clear" w:pos="567"/>
        </w:tabs>
        <w:spacing w:line="240" w:lineRule="auto"/>
        <w:ind w:left="567" w:hanging="567"/>
        <w:rPr>
          <w:noProof/>
          <w:szCs w:val="22"/>
          <w:lang w:val="bg-BG"/>
        </w:rPr>
      </w:pPr>
    </w:p>
    <w:p w:rsidR="009127D5" w:rsidRDefault="009127D5" w:rsidP="00BC46D4">
      <w:pPr>
        <w:keepNext/>
        <w:pBdr>
          <w:top w:val="single" w:sz="4" w:space="1" w:color="auto"/>
          <w:left w:val="single" w:sz="4" w:space="4" w:color="auto"/>
          <w:bottom w:val="single" w:sz="4" w:space="1" w:color="auto"/>
          <w:right w:val="single" w:sz="4" w:space="4" w:color="auto"/>
        </w:pBdr>
        <w:tabs>
          <w:tab w:val="clear" w:pos="567"/>
        </w:tabs>
        <w:spacing w:line="240" w:lineRule="auto"/>
        <w:ind w:left="567" w:hanging="567"/>
        <w:outlineLvl w:val="0"/>
        <w:rPr>
          <w:noProof/>
          <w:szCs w:val="22"/>
          <w:lang w:val="bg-BG"/>
        </w:rPr>
      </w:pPr>
      <w:r>
        <w:rPr>
          <w:b/>
          <w:noProof/>
          <w:szCs w:val="22"/>
          <w:lang w:val="bg-BG"/>
        </w:rPr>
        <w:t>16.</w:t>
      </w:r>
      <w:r>
        <w:rPr>
          <w:b/>
          <w:noProof/>
          <w:szCs w:val="22"/>
          <w:lang w:val="bg-BG"/>
        </w:rPr>
        <w:tab/>
        <w:t>ИНФОРМАЦИЯ НА БРАЙЛОВА АЗБУКА</w:t>
      </w:r>
    </w:p>
    <w:p w:rsidR="009127D5" w:rsidRDefault="009127D5" w:rsidP="00BC46D4">
      <w:pPr>
        <w:pStyle w:val="EndnoteText"/>
        <w:keepNext/>
        <w:tabs>
          <w:tab w:val="clear" w:pos="567"/>
        </w:tabs>
        <w:ind w:left="567" w:hanging="567"/>
        <w:rPr>
          <w:rStyle w:val="CommentReference"/>
          <w:sz w:val="22"/>
          <w:lang w:val="bg-BG"/>
        </w:rPr>
      </w:pPr>
    </w:p>
    <w:p w:rsidR="009B6CDE" w:rsidRPr="00486D59" w:rsidRDefault="009B6CDE" w:rsidP="009B6CDE">
      <w:pPr>
        <w:spacing w:line="240" w:lineRule="auto"/>
        <w:rPr>
          <w:lang w:val="ru-RU"/>
        </w:rPr>
      </w:pPr>
    </w:p>
    <w:p w:rsidR="009B6CDE" w:rsidRPr="00486D59" w:rsidRDefault="009B6CDE" w:rsidP="009B6CDE">
      <w:pPr>
        <w:keepNext/>
        <w:pBdr>
          <w:top w:val="single" w:sz="4" w:space="1" w:color="auto"/>
          <w:left w:val="single" w:sz="4" w:space="4" w:color="auto"/>
          <w:bottom w:val="single" w:sz="4" w:space="1" w:color="auto"/>
          <w:right w:val="single" w:sz="4" w:space="4" w:color="auto"/>
        </w:pBdr>
        <w:spacing w:line="240" w:lineRule="auto"/>
        <w:outlineLvl w:val="0"/>
        <w:rPr>
          <w:i/>
          <w:noProof/>
          <w:lang w:val="ru-RU"/>
        </w:rPr>
      </w:pPr>
      <w:r w:rsidRPr="00486D59">
        <w:rPr>
          <w:b/>
          <w:noProof/>
          <w:lang w:val="ru-RU"/>
        </w:rPr>
        <w:t>17.</w:t>
      </w:r>
      <w:r w:rsidRPr="00486D59">
        <w:rPr>
          <w:b/>
          <w:noProof/>
          <w:lang w:val="ru-RU"/>
        </w:rPr>
        <w:tab/>
        <w:t>УНИКАЛЕН ИДЕНТИФИКАТОР — ДВУИЗМЕРЕН БАРКОД</w:t>
      </w:r>
    </w:p>
    <w:p w:rsidR="009B6CDE" w:rsidRPr="00486D59" w:rsidRDefault="009B6CDE" w:rsidP="00CC4C57">
      <w:pPr>
        <w:keepNext/>
        <w:spacing w:line="240" w:lineRule="auto"/>
        <w:rPr>
          <w:noProof/>
          <w:lang w:val="ru-RU"/>
        </w:rPr>
      </w:pPr>
    </w:p>
    <w:p w:rsidR="009B6CDE" w:rsidRPr="00486D59" w:rsidRDefault="009B6CDE" w:rsidP="009B6CDE">
      <w:pPr>
        <w:spacing w:line="240" w:lineRule="auto"/>
        <w:rPr>
          <w:noProof/>
          <w:shd w:val="clear" w:color="auto" w:fill="CCCCCC"/>
          <w:lang w:val="ru-RU"/>
        </w:rPr>
      </w:pPr>
      <w:r w:rsidRPr="00486D59">
        <w:rPr>
          <w:noProof/>
          <w:highlight w:val="lightGray"/>
          <w:lang w:val="ru-RU"/>
        </w:rPr>
        <w:t>Двуизмерен баркод с включен уникален идентификатор</w:t>
      </w:r>
    </w:p>
    <w:p w:rsidR="009B6CDE" w:rsidRPr="00486D59" w:rsidRDefault="009B6CDE" w:rsidP="009B6CDE">
      <w:pPr>
        <w:spacing w:line="240" w:lineRule="auto"/>
        <w:rPr>
          <w:noProof/>
          <w:shd w:val="clear" w:color="auto" w:fill="CCCCCC"/>
          <w:lang w:val="ru-RU"/>
        </w:rPr>
      </w:pPr>
    </w:p>
    <w:p w:rsidR="009B6CDE" w:rsidRPr="00486D59" w:rsidRDefault="009B6CDE" w:rsidP="009B6CDE">
      <w:pPr>
        <w:spacing w:line="240" w:lineRule="auto"/>
        <w:rPr>
          <w:noProof/>
          <w:vanish/>
          <w:lang w:val="ru-RU"/>
        </w:rPr>
      </w:pPr>
    </w:p>
    <w:p w:rsidR="009B6CDE" w:rsidRPr="00486D59" w:rsidRDefault="009B6CDE" w:rsidP="009B6CDE">
      <w:pPr>
        <w:keepNext/>
        <w:pBdr>
          <w:top w:val="single" w:sz="4" w:space="1" w:color="auto"/>
          <w:left w:val="single" w:sz="4" w:space="4" w:color="auto"/>
          <w:bottom w:val="single" w:sz="4" w:space="1" w:color="auto"/>
          <w:right w:val="single" w:sz="4" w:space="4" w:color="auto"/>
        </w:pBdr>
        <w:spacing w:line="240" w:lineRule="auto"/>
        <w:outlineLvl w:val="0"/>
        <w:rPr>
          <w:i/>
          <w:noProof/>
          <w:lang w:val="ru-RU"/>
        </w:rPr>
      </w:pPr>
      <w:r w:rsidRPr="00486D59">
        <w:rPr>
          <w:b/>
          <w:noProof/>
          <w:lang w:val="ru-RU"/>
        </w:rPr>
        <w:t>18.</w:t>
      </w:r>
      <w:r w:rsidRPr="00486D59">
        <w:rPr>
          <w:b/>
          <w:noProof/>
          <w:lang w:val="ru-RU"/>
        </w:rPr>
        <w:tab/>
        <w:t>УНИКАЛЕН ИДЕНТИФИКАТОР — ДАННИ ЗА ЧЕТЕНЕ ОТ ХОРА</w:t>
      </w:r>
    </w:p>
    <w:p w:rsidR="009B6CDE" w:rsidRPr="00486D59" w:rsidRDefault="009B6CDE" w:rsidP="00CC4C57">
      <w:pPr>
        <w:keepNext/>
        <w:spacing w:line="240" w:lineRule="auto"/>
        <w:rPr>
          <w:noProof/>
          <w:lang w:val="ru-RU"/>
        </w:rPr>
      </w:pPr>
    </w:p>
    <w:p w:rsidR="009B6CDE" w:rsidRPr="00656EEA" w:rsidRDefault="009B6CDE" w:rsidP="009B6CDE">
      <w:pPr>
        <w:rPr>
          <w:lang w:val="ru-RU"/>
        </w:rPr>
      </w:pPr>
      <w:r w:rsidRPr="00656EEA">
        <w:t>PC</w:t>
      </w:r>
      <w:r w:rsidRPr="00656EEA">
        <w:rPr>
          <w:lang w:val="ru-RU"/>
        </w:rPr>
        <w:t xml:space="preserve"> </w:t>
      </w:r>
    </w:p>
    <w:p w:rsidR="009B6CDE" w:rsidRPr="007D2258" w:rsidRDefault="009B6CDE" w:rsidP="009B6CDE">
      <w:pPr>
        <w:rPr>
          <w:lang w:val="ru-RU"/>
        </w:rPr>
      </w:pPr>
      <w:r w:rsidRPr="00BA0E4D">
        <w:t>SN</w:t>
      </w:r>
      <w:r w:rsidRPr="007D2258">
        <w:rPr>
          <w:lang w:val="ru-RU"/>
        </w:rPr>
        <w:t xml:space="preserve"> </w:t>
      </w:r>
    </w:p>
    <w:p w:rsidR="009B6CDE" w:rsidRPr="00EA2766" w:rsidRDefault="009B6CDE" w:rsidP="009B6CDE">
      <w:pPr>
        <w:rPr>
          <w:lang w:val="ru-RU"/>
        </w:rPr>
      </w:pPr>
      <w:r w:rsidRPr="00EA2766">
        <w:t>NN</w:t>
      </w:r>
      <w:r w:rsidRPr="00EA2766">
        <w:rPr>
          <w:lang w:val="ru-RU"/>
        </w:rPr>
        <w:t xml:space="preserve"> </w:t>
      </w:r>
    </w:p>
    <w:p w:rsidR="009127D5" w:rsidRDefault="009127D5" w:rsidP="00176A79">
      <w:pPr>
        <w:keepNext/>
        <w:pBdr>
          <w:top w:val="single" w:sz="4" w:space="1" w:color="auto"/>
          <w:left w:val="single" w:sz="4" w:space="4" w:color="auto"/>
          <w:bottom w:val="single" w:sz="4" w:space="1" w:color="auto"/>
          <w:right w:val="single" w:sz="4" w:space="4" w:color="auto"/>
        </w:pBdr>
        <w:tabs>
          <w:tab w:val="clear" w:pos="567"/>
        </w:tabs>
        <w:spacing w:line="240" w:lineRule="auto"/>
        <w:rPr>
          <w:b/>
          <w:noProof/>
          <w:szCs w:val="22"/>
          <w:lang w:val="bg-BG"/>
        </w:rPr>
      </w:pPr>
      <w:r>
        <w:rPr>
          <w:b/>
          <w:u w:val="single"/>
          <w:lang w:val="bg-BG"/>
        </w:rPr>
        <w:br w:type="page"/>
      </w:r>
      <w:r>
        <w:rPr>
          <w:b/>
          <w:noProof/>
          <w:szCs w:val="22"/>
          <w:lang w:val="bg-BG"/>
        </w:rPr>
        <w:t>МИНИМУМ ДАННИ, КОИТО ТРЯБВА ДА СЪДЪРЖАТ МАЛКИТЕ ЕДИНИЧНИ ПЪРВИЧНИ ОПАКОВКИ</w:t>
      </w:r>
    </w:p>
    <w:p w:rsidR="003C4A49" w:rsidRDefault="003C4A49" w:rsidP="00176A79">
      <w:pPr>
        <w:keepNext/>
        <w:pBdr>
          <w:top w:val="single" w:sz="4" w:space="1" w:color="auto"/>
          <w:left w:val="single" w:sz="4" w:space="4" w:color="auto"/>
          <w:bottom w:val="single" w:sz="4" w:space="1" w:color="auto"/>
          <w:right w:val="single" w:sz="4" w:space="4" w:color="auto"/>
        </w:pBdr>
        <w:tabs>
          <w:tab w:val="clear" w:pos="567"/>
        </w:tabs>
        <w:spacing w:line="240" w:lineRule="auto"/>
        <w:rPr>
          <w:b/>
          <w:noProof/>
          <w:szCs w:val="22"/>
          <w:lang w:val="bg-BG"/>
        </w:rPr>
      </w:pPr>
    </w:p>
    <w:p w:rsidR="003C4A49" w:rsidRDefault="003C4A49" w:rsidP="00176A79">
      <w:pPr>
        <w:keepNext/>
        <w:pBdr>
          <w:top w:val="single" w:sz="4" w:space="1" w:color="auto"/>
          <w:left w:val="single" w:sz="4" w:space="4" w:color="auto"/>
          <w:bottom w:val="single" w:sz="4" w:space="1" w:color="auto"/>
          <w:right w:val="single" w:sz="4" w:space="4" w:color="auto"/>
        </w:pBdr>
        <w:tabs>
          <w:tab w:val="clear" w:pos="567"/>
        </w:tabs>
        <w:spacing w:line="240" w:lineRule="auto"/>
        <w:rPr>
          <w:b/>
          <w:noProof/>
          <w:szCs w:val="22"/>
          <w:lang w:val="bg-BG"/>
        </w:rPr>
      </w:pPr>
      <w:r>
        <w:rPr>
          <w:b/>
          <w:noProof/>
          <w:szCs w:val="22"/>
          <w:lang w:val="bg-BG"/>
        </w:rPr>
        <w:t>ТЕКСТ НА ЕТИКЕТА</w:t>
      </w:r>
    </w:p>
    <w:p w:rsidR="009127D5" w:rsidRDefault="009127D5" w:rsidP="00BC46D4">
      <w:pPr>
        <w:keepNext/>
        <w:tabs>
          <w:tab w:val="clear" w:pos="567"/>
        </w:tabs>
        <w:spacing w:line="240" w:lineRule="auto"/>
        <w:ind w:left="567" w:hanging="567"/>
        <w:rPr>
          <w:noProof/>
          <w:szCs w:val="22"/>
          <w:lang w:val="ru-RU"/>
        </w:rPr>
      </w:pPr>
    </w:p>
    <w:p w:rsidR="009127D5" w:rsidRDefault="009127D5" w:rsidP="00BC46D4">
      <w:pPr>
        <w:keepNext/>
        <w:tabs>
          <w:tab w:val="clear" w:pos="567"/>
        </w:tabs>
        <w:spacing w:line="240" w:lineRule="auto"/>
        <w:ind w:left="567" w:hanging="567"/>
        <w:rPr>
          <w:noProof/>
          <w:szCs w:val="22"/>
          <w:lang w:val="ru-RU"/>
        </w:rPr>
      </w:pPr>
    </w:p>
    <w:p w:rsidR="009127D5" w:rsidRDefault="009127D5" w:rsidP="00BC46D4">
      <w:pPr>
        <w:keepNext/>
        <w:pBdr>
          <w:top w:val="single" w:sz="4" w:space="1" w:color="auto"/>
          <w:left w:val="single" w:sz="4" w:space="4" w:color="auto"/>
          <w:bottom w:val="single" w:sz="4" w:space="1" w:color="auto"/>
          <w:right w:val="single" w:sz="4" w:space="4" w:color="auto"/>
        </w:pBdr>
        <w:tabs>
          <w:tab w:val="clear" w:pos="567"/>
        </w:tabs>
        <w:spacing w:line="240" w:lineRule="auto"/>
        <w:ind w:left="567" w:hanging="567"/>
        <w:outlineLvl w:val="0"/>
        <w:rPr>
          <w:b/>
          <w:noProof/>
          <w:szCs w:val="22"/>
          <w:lang w:val="bg-BG"/>
        </w:rPr>
      </w:pPr>
      <w:r>
        <w:rPr>
          <w:b/>
          <w:noProof/>
          <w:szCs w:val="22"/>
          <w:lang w:val="bg-BG"/>
        </w:rPr>
        <w:t>1.</w:t>
      </w:r>
      <w:r>
        <w:rPr>
          <w:b/>
          <w:noProof/>
          <w:szCs w:val="22"/>
          <w:lang w:val="bg-BG"/>
        </w:rPr>
        <w:tab/>
        <w:t>ИМЕ НА ЛЕКАРСТВЕНИЯ ПРОДУК И ПЪТ НА ВЪВЕЖДАНЕ</w:t>
      </w:r>
    </w:p>
    <w:p w:rsidR="009127D5" w:rsidRDefault="009127D5" w:rsidP="00BC46D4">
      <w:pPr>
        <w:keepNext/>
        <w:tabs>
          <w:tab w:val="clear" w:pos="567"/>
        </w:tabs>
        <w:spacing w:line="240" w:lineRule="auto"/>
        <w:ind w:left="567" w:hanging="567"/>
        <w:rPr>
          <w:lang w:val="bg-BG"/>
        </w:rPr>
      </w:pPr>
    </w:p>
    <w:p w:rsidR="009127D5" w:rsidRDefault="009127D5">
      <w:pPr>
        <w:tabs>
          <w:tab w:val="clear" w:pos="567"/>
        </w:tabs>
        <w:spacing w:line="240" w:lineRule="auto"/>
        <w:jc w:val="both"/>
        <w:rPr>
          <w:lang w:val="bg-BG"/>
        </w:rPr>
      </w:pPr>
      <w:r>
        <w:t>Humalog</w:t>
      </w:r>
      <w:r>
        <w:rPr>
          <w:lang w:val="bg-BG"/>
        </w:rPr>
        <w:t xml:space="preserve"> </w:t>
      </w:r>
      <w:r>
        <w:t>Mix</w:t>
      </w:r>
      <w:r>
        <w:rPr>
          <w:lang w:val="bg-BG"/>
        </w:rPr>
        <w:t>25 100</w:t>
      </w:r>
      <w:r w:rsidR="002E34EB">
        <w:rPr>
          <w:lang w:val="bg-BG"/>
        </w:rPr>
        <w:t> единици</w:t>
      </w:r>
      <w:r>
        <w:rPr>
          <w:lang w:val="bg-BG"/>
        </w:rPr>
        <w:t>/</w:t>
      </w:r>
      <w:r>
        <w:t>ml</w:t>
      </w:r>
      <w:r>
        <w:rPr>
          <w:lang w:val="bg-BG"/>
        </w:rPr>
        <w:t xml:space="preserve"> инжекционна суспензия във флакон</w:t>
      </w:r>
    </w:p>
    <w:p w:rsidR="009127D5" w:rsidRDefault="009127D5">
      <w:pPr>
        <w:tabs>
          <w:tab w:val="clear" w:pos="567"/>
        </w:tabs>
        <w:spacing w:line="240" w:lineRule="auto"/>
        <w:rPr>
          <w:lang w:val="bg-BG"/>
        </w:rPr>
      </w:pPr>
      <w:r>
        <w:rPr>
          <w:lang w:val="bg-BG"/>
        </w:rPr>
        <w:t xml:space="preserve">25% </w:t>
      </w:r>
      <w:r w:rsidR="008812DF">
        <w:rPr>
          <w:lang w:val="bg-BG"/>
        </w:rPr>
        <w:t>и</w:t>
      </w:r>
      <w:r w:rsidR="008812DF">
        <w:rPr>
          <w:noProof/>
          <w:szCs w:val="22"/>
          <w:lang w:val="bg-BG"/>
        </w:rPr>
        <w:t>нсулин лиспро</w:t>
      </w:r>
      <w:r>
        <w:rPr>
          <w:lang w:val="bg-BG"/>
        </w:rPr>
        <w:t xml:space="preserve"> и 75% </w:t>
      </w:r>
      <w:r w:rsidR="008812DF">
        <w:rPr>
          <w:lang w:val="bg-BG"/>
        </w:rPr>
        <w:t>и</w:t>
      </w:r>
      <w:r w:rsidR="008812DF">
        <w:rPr>
          <w:noProof/>
          <w:szCs w:val="22"/>
          <w:lang w:val="bg-BG"/>
        </w:rPr>
        <w:t>нсулин лиспро</w:t>
      </w:r>
      <w:r>
        <w:rPr>
          <w:lang w:val="bg-BG"/>
        </w:rPr>
        <w:t xml:space="preserve"> протаминова суспензия</w:t>
      </w:r>
    </w:p>
    <w:p w:rsidR="009127D5" w:rsidRDefault="009127D5">
      <w:pPr>
        <w:tabs>
          <w:tab w:val="clear" w:pos="567"/>
        </w:tabs>
        <w:spacing w:line="240" w:lineRule="auto"/>
        <w:rPr>
          <w:lang w:val="bg-BG"/>
        </w:rPr>
      </w:pPr>
      <w:r>
        <w:rPr>
          <w:lang w:val="bg-BG"/>
        </w:rPr>
        <w:t>За подкожно приложение</w:t>
      </w:r>
    </w:p>
    <w:p w:rsidR="009127D5" w:rsidRDefault="009127D5">
      <w:pPr>
        <w:pStyle w:val="EndnoteText"/>
        <w:tabs>
          <w:tab w:val="clear" w:pos="567"/>
        </w:tabs>
        <w:rPr>
          <w:lang w:val="bg-BG"/>
        </w:rPr>
      </w:pPr>
    </w:p>
    <w:p w:rsidR="009127D5" w:rsidRDefault="009127D5">
      <w:pPr>
        <w:tabs>
          <w:tab w:val="clear" w:pos="567"/>
        </w:tabs>
        <w:spacing w:line="240" w:lineRule="auto"/>
        <w:rPr>
          <w:noProof/>
          <w:szCs w:val="22"/>
          <w:lang w:val="bg-BG"/>
        </w:rPr>
      </w:pPr>
    </w:p>
    <w:p w:rsidR="009127D5" w:rsidRDefault="009127D5" w:rsidP="00BC46D4">
      <w:pPr>
        <w:keepNext/>
        <w:pBdr>
          <w:top w:val="single" w:sz="4" w:space="1" w:color="auto"/>
          <w:left w:val="single" w:sz="4" w:space="4" w:color="auto"/>
          <w:bottom w:val="single" w:sz="4" w:space="1" w:color="auto"/>
          <w:right w:val="single" w:sz="4" w:space="4" w:color="auto"/>
        </w:pBdr>
        <w:tabs>
          <w:tab w:val="clear" w:pos="567"/>
        </w:tabs>
        <w:spacing w:line="240" w:lineRule="auto"/>
        <w:ind w:left="567" w:hanging="567"/>
        <w:outlineLvl w:val="0"/>
        <w:rPr>
          <w:b/>
          <w:noProof/>
          <w:szCs w:val="22"/>
          <w:highlight w:val="lightGray"/>
          <w:lang w:val="bg-BG"/>
        </w:rPr>
      </w:pPr>
      <w:r>
        <w:rPr>
          <w:b/>
          <w:noProof/>
          <w:szCs w:val="22"/>
          <w:lang w:val="bg-BG"/>
        </w:rPr>
        <w:t>2.</w:t>
      </w:r>
      <w:r>
        <w:rPr>
          <w:b/>
          <w:noProof/>
          <w:szCs w:val="22"/>
          <w:lang w:val="bg-BG"/>
        </w:rPr>
        <w:tab/>
        <w:t>НАЧИН НА ПРИЛ</w:t>
      </w:r>
      <w:r w:rsidR="00595277">
        <w:rPr>
          <w:b/>
          <w:noProof/>
          <w:szCs w:val="22"/>
          <w:lang w:val="bg-BG"/>
        </w:rPr>
        <w:t>ОЖЕНИЕ</w:t>
      </w:r>
    </w:p>
    <w:p w:rsidR="009127D5" w:rsidRDefault="009127D5" w:rsidP="00BC46D4">
      <w:pPr>
        <w:keepNext/>
        <w:tabs>
          <w:tab w:val="clear" w:pos="567"/>
        </w:tabs>
        <w:spacing w:line="240" w:lineRule="auto"/>
        <w:ind w:left="567" w:hanging="567"/>
        <w:rPr>
          <w:noProof/>
          <w:szCs w:val="22"/>
          <w:lang w:val="bg-BG"/>
        </w:rPr>
      </w:pPr>
    </w:p>
    <w:p w:rsidR="009127D5" w:rsidRDefault="009127D5">
      <w:pPr>
        <w:tabs>
          <w:tab w:val="clear" w:pos="567"/>
        </w:tabs>
        <w:spacing w:line="240" w:lineRule="auto"/>
        <w:rPr>
          <w:noProof/>
          <w:szCs w:val="22"/>
          <w:lang w:val="bg-BG"/>
        </w:rPr>
      </w:pPr>
    </w:p>
    <w:p w:rsidR="009127D5" w:rsidRDefault="009127D5" w:rsidP="00BC46D4">
      <w:pPr>
        <w:keepNext/>
        <w:pBdr>
          <w:top w:val="single" w:sz="4" w:space="1" w:color="auto"/>
          <w:left w:val="single" w:sz="4" w:space="4" w:color="auto"/>
          <w:bottom w:val="single" w:sz="4" w:space="1" w:color="auto"/>
          <w:right w:val="single" w:sz="4" w:space="4" w:color="auto"/>
        </w:pBdr>
        <w:tabs>
          <w:tab w:val="clear" w:pos="567"/>
        </w:tabs>
        <w:spacing w:line="240" w:lineRule="auto"/>
        <w:ind w:left="567" w:hanging="567"/>
        <w:outlineLvl w:val="0"/>
        <w:rPr>
          <w:b/>
          <w:noProof/>
          <w:szCs w:val="22"/>
          <w:lang w:val="bg-BG"/>
        </w:rPr>
      </w:pPr>
      <w:r>
        <w:rPr>
          <w:b/>
          <w:noProof/>
          <w:szCs w:val="22"/>
          <w:lang w:val="bg-BG"/>
        </w:rPr>
        <w:t>3.</w:t>
      </w:r>
      <w:r>
        <w:rPr>
          <w:b/>
          <w:noProof/>
          <w:szCs w:val="22"/>
          <w:lang w:val="bg-BG"/>
        </w:rPr>
        <w:tab/>
        <w:t>ДАТА НА ИЗТИЧАНЕ НА СРОКА НА ГОДНОСТ</w:t>
      </w:r>
    </w:p>
    <w:p w:rsidR="009127D5" w:rsidRDefault="009127D5" w:rsidP="00BC46D4">
      <w:pPr>
        <w:keepNext/>
        <w:tabs>
          <w:tab w:val="clear" w:pos="567"/>
        </w:tabs>
        <w:spacing w:line="240" w:lineRule="auto"/>
        <w:ind w:left="567" w:hanging="567"/>
        <w:rPr>
          <w:noProof/>
          <w:szCs w:val="22"/>
          <w:lang w:val="bg-BG"/>
        </w:rPr>
      </w:pPr>
    </w:p>
    <w:p w:rsidR="009127D5" w:rsidRPr="00C5479C" w:rsidRDefault="009127D5">
      <w:pPr>
        <w:tabs>
          <w:tab w:val="clear" w:pos="567"/>
        </w:tabs>
        <w:spacing w:line="240" w:lineRule="auto"/>
        <w:rPr>
          <w:noProof/>
          <w:szCs w:val="22"/>
          <w:lang w:val="ru-RU"/>
        </w:rPr>
      </w:pPr>
      <w:r>
        <w:rPr>
          <w:noProof/>
          <w:szCs w:val="22"/>
          <w:lang w:val="bg-BG"/>
        </w:rPr>
        <w:t>Годен до</w:t>
      </w:r>
      <w:r w:rsidR="003B752C" w:rsidRPr="00C5479C">
        <w:rPr>
          <w:noProof/>
          <w:szCs w:val="22"/>
          <w:lang w:val="ru-RU"/>
        </w:rPr>
        <w:t>:</w:t>
      </w:r>
    </w:p>
    <w:p w:rsidR="009127D5" w:rsidRDefault="009127D5">
      <w:pPr>
        <w:tabs>
          <w:tab w:val="clear" w:pos="567"/>
        </w:tabs>
        <w:spacing w:line="240" w:lineRule="auto"/>
        <w:rPr>
          <w:noProof/>
          <w:szCs w:val="22"/>
          <w:lang w:val="bg-BG"/>
        </w:rPr>
      </w:pPr>
    </w:p>
    <w:p w:rsidR="009127D5" w:rsidRDefault="009127D5">
      <w:pPr>
        <w:tabs>
          <w:tab w:val="clear" w:pos="567"/>
        </w:tabs>
        <w:spacing w:line="240" w:lineRule="auto"/>
        <w:rPr>
          <w:noProof/>
          <w:szCs w:val="22"/>
          <w:lang w:val="bg-BG"/>
        </w:rPr>
      </w:pPr>
    </w:p>
    <w:p w:rsidR="009127D5" w:rsidRDefault="009127D5" w:rsidP="00BC46D4">
      <w:pPr>
        <w:keepNext/>
        <w:pBdr>
          <w:top w:val="single" w:sz="4" w:space="1" w:color="auto"/>
          <w:left w:val="single" w:sz="4" w:space="4" w:color="auto"/>
          <w:bottom w:val="single" w:sz="4" w:space="1" w:color="auto"/>
          <w:right w:val="single" w:sz="4" w:space="4" w:color="auto"/>
        </w:pBdr>
        <w:tabs>
          <w:tab w:val="clear" w:pos="567"/>
        </w:tabs>
        <w:spacing w:line="240" w:lineRule="auto"/>
        <w:outlineLvl w:val="0"/>
        <w:rPr>
          <w:b/>
          <w:noProof/>
          <w:szCs w:val="22"/>
          <w:highlight w:val="lightGray"/>
          <w:lang w:val="bg-BG"/>
        </w:rPr>
      </w:pPr>
      <w:r>
        <w:rPr>
          <w:b/>
          <w:noProof/>
          <w:szCs w:val="22"/>
          <w:lang w:val="bg-BG"/>
        </w:rPr>
        <w:t>4.</w:t>
      </w:r>
      <w:r>
        <w:rPr>
          <w:b/>
          <w:noProof/>
          <w:szCs w:val="22"/>
          <w:lang w:val="bg-BG"/>
        </w:rPr>
        <w:tab/>
        <w:t>ПАРТИДЕН НОМЕР</w:t>
      </w:r>
    </w:p>
    <w:p w:rsidR="009127D5" w:rsidRDefault="009127D5" w:rsidP="00BC46D4">
      <w:pPr>
        <w:keepNext/>
        <w:tabs>
          <w:tab w:val="clear" w:pos="567"/>
        </w:tabs>
        <w:spacing w:line="240" w:lineRule="auto"/>
        <w:ind w:right="113"/>
        <w:rPr>
          <w:noProof/>
          <w:szCs w:val="22"/>
          <w:lang w:val="bg-BG"/>
        </w:rPr>
      </w:pPr>
    </w:p>
    <w:p w:rsidR="009127D5" w:rsidRDefault="009127D5">
      <w:pPr>
        <w:tabs>
          <w:tab w:val="clear" w:pos="567"/>
        </w:tabs>
        <w:spacing w:line="240" w:lineRule="auto"/>
        <w:ind w:right="113"/>
        <w:rPr>
          <w:noProof/>
          <w:szCs w:val="22"/>
          <w:lang w:val="bg-BG"/>
        </w:rPr>
      </w:pPr>
      <w:r>
        <w:rPr>
          <w:noProof/>
          <w:szCs w:val="22"/>
          <w:lang w:val="bg-BG"/>
        </w:rPr>
        <w:t>Партиден №</w:t>
      </w:r>
    </w:p>
    <w:p w:rsidR="009127D5" w:rsidRDefault="009127D5">
      <w:pPr>
        <w:tabs>
          <w:tab w:val="clear" w:pos="567"/>
        </w:tabs>
        <w:spacing w:line="240" w:lineRule="auto"/>
        <w:ind w:right="113"/>
        <w:rPr>
          <w:noProof/>
          <w:szCs w:val="22"/>
          <w:lang w:val="bg-BG"/>
        </w:rPr>
      </w:pPr>
    </w:p>
    <w:p w:rsidR="009127D5" w:rsidRDefault="009127D5">
      <w:pPr>
        <w:tabs>
          <w:tab w:val="clear" w:pos="567"/>
        </w:tabs>
        <w:spacing w:line="240" w:lineRule="auto"/>
        <w:ind w:right="113"/>
        <w:rPr>
          <w:noProof/>
          <w:szCs w:val="22"/>
          <w:lang w:val="bg-BG"/>
        </w:rPr>
      </w:pPr>
    </w:p>
    <w:p w:rsidR="009127D5" w:rsidRDefault="009127D5" w:rsidP="00BC46D4">
      <w:pPr>
        <w:keepNext/>
        <w:pBdr>
          <w:top w:val="single" w:sz="4" w:space="1" w:color="auto"/>
          <w:left w:val="single" w:sz="4" w:space="4" w:color="auto"/>
          <w:bottom w:val="single" w:sz="4" w:space="1" w:color="auto"/>
          <w:right w:val="single" w:sz="4" w:space="4" w:color="auto"/>
        </w:pBdr>
        <w:tabs>
          <w:tab w:val="clear" w:pos="567"/>
        </w:tabs>
        <w:spacing w:line="240" w:lineRule="auto"/>
        <w:outlineLvl w:val="0"/>
        <w:rPr>
          <w:b/>
          <w:noProof/>
          <w:szCs w:val="22"/>
          <w:highlight w:val="lightGray"/>
          <w:lang w:val="bg-BG"/>
        </w:rPr>
      </w:pPr>
      <w:r>
        <w:rPr>
          <w:b/>
          <w:noProof/>
          <w:szCs w:val="22"/>
          <w:lang w:val="bg-BG"/>
        </w:rPr>
        <w:t>5.</w:t>
      </w:r>
      <w:r>
        <w:rPr>
          <w:b/>
          <w:noProof/>
          <w:szCs w:val="22"/>
          <w:lang w:val="bg-BG"/>
        </w:rPr>
        <w:tab/>
        <w:t>СЪДЪРЖАНИЕ КАТО МАСА, ОБЕМ ИЛИ ЕДИНИЦИ</w:t>
      </w:r>
    </w:p>
    <w:p w:rsidR="009127D5" w:rsidRDefault="009127D5" w:rsidP="00BC46D4">
      <w:pPr>
        <w:keepNext/>
        <w:tabs>
          <w:tab w:val="clear" w:pos="567"/>
        </w:tabs>
        <w:spacing w:line="240" w:lineRule="auto"/>
        <w:rPr>
          <w:szCs w:val="22"/>
          <w:lang w:val="bg-BG"/>
        </w:rPr>
      </w:pPr>
    </w:p>
    <w:p w:rsidR="009127D5" w:rsidRDefault="009127D5">
      <w:pPr>
        <w:widowControl w:val="0"/>
        <w:tabs>
          <w:tab w:val="clear" w:pos="567"/>
        </w:tabs>
        <w:spacing w:line="240" w:lineRule="auto"/>
        <w:ind w:left="567" w:hanging="567"/>
        <w:rPr>
          <w:szCs w:val="22"/>
          <w:lang w:val="bg-BG"/>
        </w:rPr>
      </w:pPr>
      <w:r>
        <w:rPr>
          <w:szCs w:val="22"/>
          <w:lang w:val="bg-BG"/>
        </w:rPr>
        <w:t>10</w:t>
      </w:r>
      <w:r w:rsidR="004575F5">
        <w:rPr>
          <w:szCs w:val="22"/>
          <w:lang w:val="bg-BG"/>
        </w:rPr>
        <w:t> </w:t>
      </w:r>
      <w:r>
        <w:rPr>
          <w:szCs w:val="22"/>
          <w:lang w:val="fr-FR"/>
        </w:rPr>
        <w:t>ml</w:t>
      </w:r>
      <w:r>
        <w:rPr>
          <w:szCs w:val="22"/>
          <w:lang w:val="bg-BG"/>
        </w:rPr>
        <w:t xml:space="preserve"> (3,5</w:t>
      </w:r>
      <w:r w:rsidR="00C6671C">
        <w:rPr>
          <w:szCs w:val="22"/>
          <w:lang w:val="bg-BG"/>
        </w:rPr>
        <w:t> </w:t>
      </w:r>
      <w:r>
        <w:rPr>
          <w:szCs w:val="22"/>
          <w:lang w:val="fr-FR"/>
        </w:rPr>
        <w:t>mg</w:t>
      </w:r>
      <w:r>
        <w:rPr>
          <w:szCs w:val="22"/>
          <w:lang w:val="bg-BG"/>
        </w:rPr>
        <w:t>/</w:t>
      </w:r>
      <w:r>
        <w:rPr>
          <w:szCs w:val="22"/>
          <w:lang w:val="fr-FR"/>
        </w:rPr>
        <w:t>ml</w:t>
      </w:r>
      <w:r>
        <w:rPr>
          <w:szCs w:val="22"/>
          <w:lang w:val="bg-BG"/>
        </w:rPr>
        <w:t>)</w:t>
      </w:r>
    </w:p>
    <w:p w:rsidR="009127D5" w:rsidRDefault="009127D5">
      <w:pPr>
        <w:widowControl w:val="0"/>
        <w:tabs>
          <w:tab w:val="clear" w:pos="567"/>
        </w:tabs>
        <w:spacing w:line="240" w:lineRule="auto"/>
        <w:ind w:left="567" w:hanging="567"/>
        <w:rPr>
          <w:szCs w:val="22"/>
          <w:highlight w:val="lightGray"/>
          <w:lang w:val="bg-BG"/>
        </w:rPr>
      </w:pPr>
    </w:p>
    <w:p w:rsidR="009127D5" w:rsidRDefault="009127D5">
      <w:pPr>
        <w:widowControl w:val="0"/>
        <w:tabs>
          <w:tab w:val="clear" w:pos="567"/>
        </w:tabs>
        <w:spacing w:line="240" w:lineRule="auto"/>
        <w:rPr>
          <w:szCs w:val="22"/>
          <w:lang w:val="bg-BG"/>
        </w:rPr>
      </w:pPr>
    </w:p>
    <w:p w:rsidR="009127D5" w:rsidRDefault="009127D5" w:rsidP="00BC46D4">
      <w:pPr>
        <w:keepNext/>
        <w:pBdr>
          <w:top w:val="single" w:sz="4" w:space="1" w:color="auto"/>
          <w:left w:val="single" w:sz="4" w:space="4" w:color="auto"/>
          <w:bottom w:val="single" w:sz="4" w:space="1" w:color="auto"/>
          <w:right w:val="single" w:sz="4" w:space="4" w:color="auto"/>
        </w:pBdr>
        <w:tabs>
          <w:tab w:val="clear" w:pos="567"/>
        </w:tabs>
        <w:spacing w:line="240" w:lineRule="auto"/>
        <w:outlineLvl w:val="0"/>
        <w:rPr>
          <w:b/>
          <w:noProof/>
          <w:szCs w:val="22"/>
          <w:highlight w:val="lightGray"/>
          <w:lang w:val="bg-BG"/>
        </w:rPr>
      </w:pPr>
      <w:r>
        <w:rPr>
          <w:b/>
          <w:noProof/>
          <w:szCs w:val="22"/>
          <w:lang w:val="bg-BG"/>
        </w:rPr>
        <w:t>6.</w:t>
      </w:r>
      <w:r>
        <w:rPr>
          <w:b/>
          <w:noProof/>
          <w:szCs w:val="22"/>
          <w:lang w:val="bg-BG"/>
        </w:rPr>
        <w:tab/>
        <w:t>ДРУГО</w:t>
      </w:r>
    </w:p>
    <w:p w:rsidR="009127D5" w:rsidRDefault="009127D5" w:rsidP="00BC46D4">
      <w:pPr>
        <w:keepNext/>
        <w:tabs>
          <w:tab w:val="clear" w:pos="567"/>
        </w:tabs>
        <w:spacing w:line="240" w:lineRule="auto"/>
        <w:rPr>
          <w:noProof/>
          <w:szCs w:val="22"/>
          <w:lang w:val="bg-BG"/>
        </w:rPr>
      </w:pPr>
    </w:p>
    <w:p w:rsidR="009127D5" w:rsidRDefault="009127D5">
      <w:pPr>
        <w:shd w:val="clear" w:color="auto" w:fill="FFFFFF"/>
        <w:tabs>
          <w:tab w:val="clear" w:pos="567"/>
        </w:tabs>
        <w:spacing w:line="240" w:lineRule="auto"/>
        <w:rPr>
          <w:noProof/>
          <w:szCs w:val="22"/>
          <w:lang w:val="bg-BG"/>
        </w:rPr>
      </w:pPr>
      <w:r>
        <w:rPr>
          <w:lang w:val="ru-RU"/>
        </w:rPr>
        <w:br w:type="page"/>
      </w:r>
    </w:p>
    <w:p w:rsidR="009B6CDE" w:rsidRDefault="009127D5" w:rsidP="00BC46D4">
      <w:pPr>
        <w:keepNext/>
        <w:pBdr>
          <w:top w:val="single" w:sz="4" w:space="1" w:color="auto"/>
          <w:left w:val="single" w:sz="4" w:space="4" w:color="auto"/>
          <w:bottom w:val="single" w:sz="4" w:space="1" w:color="auto"/>
          <w:right w:val="single" w:sz="4" w:space="4" w:color="auto"/>
        </w:pBdr>
        <w:tabs>
          <w:tab w:val="clear" w:pos="567"/>
        </w:tabs>
        <w:spacing w:line="240" w:lineRule="auto"/>
        <w:rPr>
          <w:b/>
          <w:noProof/>
          <w:szCs w:val="22"/>
          <w:lang w:val="bg-BG"/>
        </w:rPr>
      </w:pPr>
      <w:r>
        <w:rPr>
          <w:b/>
          <w:noProof/>
          <w:szCs w:val="22"/>
          <w:lang w:val="bg-BG"/>
        </w:rPr>
        <w:t>ДАННИ, КОИТО ТРЯБВА ДА СЪДЪРЖА ВТОРИЧНАТА ОПАКОВКА</w:t>
      </w:r>
    </w:p>
    <w:p w:rsidR="009B6CDE" w:rsidRDefault="009B6CDE" w:rsidP="00BC46D4">
      <w:pPr>
        <w:keepNext/>
        <w:pBdr>
          <w:top w:val="single" w:sz="4" w:space="1" w:color="auto"/>
          <w:left w:val="single" w:sz="4" w:space="4" w:color="auto"/>
          <w:bottom w:val="single" w:sz="4" w:space="1" w:color="auto"/>
          <w:right w:val="single" w:sz="4" w:space="4" w:color="auto"/>
        </w:pBdr>
        <w:tabs>
          <w:tab w:val="clear" w:pos="567"/>
        </w:tabs>
        <w:spacing w:line="240" w:lineRule="auto"/>
        <w:rPr>
          <w:b/>
          <w:noProof/>
          <w:szCs w:val="22"/>
          <w:lang w:val="bg-BG"/>
        </w:rPr>
      </w:pPr>
    </w:p>
    <w:p w:rsidR="009B6CDE" w:rsidRDefault="00ED406F" w:rsidP="00BC46D4">
      <w:pPr>
        <w:keepNext/>
        <w:pBdr>
          <w:top w:val="single" w:sz="4" w:space="1" w:color="auto"/>
          <w:left w:val="single" w:sz="4" w:space="4" w:color="auto"/>
          <w:bottom w:val="single" w:sz="4" w:space="1" w:color="auto"/>
          <w:right w:val="single" w:sz="4" w:space="4" w:color="auto"/>
        </w:pBdr>
        <w:tabs>
          <w:tab w:val="clear" w:pos="567"/>
        </w:tabs>
        <w:spacing w:line="240" w:lineRule="auto"/>
        <w:rPr>
          <w:b/>
          <w:noProof/>
          <w:szCs w:val="22"/>
          <w:lang w:val="bg-BG"/>
        </w:rPr>
      </w:pPr>
      <w:r>
        <w:rPr>
          <w:b/>
          <w:noProof/>
          <w:lang w:val="bg-BG"/>
        </w:rPr>
        <w:t xml:space="preserve">ВЪНШНА </w:t>
      </w:r>
      <w:r w:rsidR="005959D1">
        <w:rPr>
          <w:b/>
          <w:noProof/>
          <w:lang w:val="bg-BG"/>
        </w:rPr>
        <w:t>КУТИЯ</w:t>
      </w:r>
      <w:r w:rsidR="005959D1" w:rsidRPr="00486D59">
        <w:rPr>
          <w:b/>
          <w:noProof/>
          <w:lang w:val="bg-BG"/>
        </w:rPr>
        <w:t xml:space="preserve"> </w:t>
      </w:r>
      <w:r w:rsidR="009B6CDE">
        <w:rPr>
          <w:b/>
          <w:noProof/>
          <w:szCs w:val="22"/>
          <w:lang w:val="bg-BG"/>
        </w:rPr>
        <w:t xml:space="preserve">– патрони. Опаковка </w:t>
      </w:r>
      <w:r w:rsidR="002A2D7D">
        <w:rPr>
          <w:b/>
          <w:noProof/>
          <w:szCs w:val="22"/>
          <w:lang w:val="bg-BG"/>
        </w:rPr>
        <w:t xml:space="preserve">по </w:t>
      </w:r>
      <w:r w:rsidR="009B6CDE">
        <w:rPr>
          <w:b/>
          <w:noProof/>
          <w:szCs w:val="22"/>
          <w:lang w:val="bg-BG"/>
        </w:rPr>
        <w:t>5 и 10</w:t>
      </w:r>
    </w:p>
    <w:p w:rsidR="009127D5" w:rsidRDefault="009127D5" w:rsidP="00BC46D4">
      <w:pPr>
        <w:keepNext/>
        <w:tabs>
          <w:tab w:val="clear" w:pos="567"/>
        </w:tabs>
        <w:spacing w:line="240" w:lineRule="auto"/>
        <w:rPr>
          <w:noProof/>
          <w:szCs w:val="22"/>
          <w:lang w:val="ru-RU"/>
        </w:rPr>
      </w:pPr>
    </w:p>
    <w:p w:rsidR="009127D5" w:rsidRDefault="009127D5" w:rsidP="00BC46D4">
      <w:pPr>
        <w:keepNext/>
        <w:pBdr>
          <w:top w:val="single" w:sz="4" w:space="1" w:color="auto"/>
          <w:left w:val="single" w:sz="4" w:space="4" w:color="auto"/>
          <w:bottom w:val="single" w:sz="4" w:space="1" w:color="auto"/>
          <w:right w:val="single" w:sz="4" w:space="4" w:color="auto"/>
        </w:pBdr>
        <w:tabs>
          <w:tab w:val="clear" w:pos="567"/>
        </w:tabs>
        <w:spacing w:line="240" w:lineRule="auto"/>
        <w:outlineLvl w:val="0"/>
        <w:rPr>
          <w:noProof/>
          <w:szCs w:val="22"/>
          <w:lang w:val="bg-BG"/>
        </w:rPr>
      </w:pPr>
      <w:r>
        <w:rPr>
          <w:b/>
          <w:noProof/>
          <w:szCs w:val="22"/>
          <w:lang w:val="bg-BG"/>
        </w:rPr>
        <w:t>1.</w:t>
      </w:r>
      <w:r>
        <w:rPr>
          <w:b/>
          <w:noProof/>
          <w:szCs w:val="22"/>
          <w:lang w:val="bg-BG"/>
        </w:rPr>
        <w:tab/>
        <w:t>ИМЕ НА ЛЕКАРСТВЕНИЯ ПРОДУКТ</w:t>
      </w:r>
    </w:p>
    <w:p w:rsidR="009127D5" w:rsidRDefault="009127D5" w:rsidP="00BC46D4">
      <w:pPr>
        <w:keepNext/>
        <w:tabs>
          <w:tab w:val="clear" w:pos="567"/>
        </w:tabs>
        <w:spacing w:line="240" w:lineRule="auto"/>
        <w:rPr>
          <w:lang w:val="bg-BG"/>
        </w:rPr>
      </w:pPr>
    </w:p>
    <w:p w:rsidR="009127D5" w:rsidRDefault="009127D5">
      <w:pPr>
        <w:tabs>
          <w:tab w:val="clear" w:pos="567"/>
        </w:tabs>
        <w:spacing w:line="240" w:lineRule="auto"/>
        <w:jc w:val="both"/>
        <w:rPr>
          <w:lang w:val="bg-BG"/>
        </w:rPr>
      </w:pPr>
      <w:r>
        <w:t>Humalog</w:t>
      </w:r>
      <w:r>
        <w:rPr>
          <w:lang w:val="bg-BG"/>
        </w:rPr>
        <w:t xml:space="preserve"> </w:t>
      </w:r>
      <w:r>
        <w:t>Mix</w:t>
      </w:r>
      <w:r>
        <w:rPr>
          <w:lang w:val="bg-BG"/>
        </w:rPr>
        <w:t>25 100</w:t>
      </w:r>
      <w:r w:rsidR="002E34EB">
        <w:rPr>
          <w:lang w:val="bg-BG"/>
        </w:rPr>
        <w:t>единици</w:t>
      </w:r>
      <w:r>
        <w:rPr>
          <w:lang w:val="bg-BG"/>
        </w:rPr>
        <w:t>/</w:t>
      </w:r>
      <w:r>
        <w:t>ml</w:t>
      </w:r>
      <w:r>
        <w:rPr>
          <w:lang w:val="bg-BG"/>
        </w:rPr>
        <w:t xml:space="preserve"> инжекционна суспензия в патрон</w:t>
      </w:r>
    </w:p>
    <w:p w:rsidR="009127D5" w:rsidRDefault="009127D5">
      <w:pPr>
        <w:pStyle w:val="EndnoteText"/>
        <w:tabs>
          <w:tab w:val="clear" w:pos="567"/>
        </w:tabs>
        <w:rPr>
          <w:lang w:val="bg-BG"/>
        </w:rPr>
      </w:pPr>
      <w:r>
        <w:rPr>
          <w:lang w:val="bg-BG"/>
        </w:rPr>
        <w:t xml:space="preserve">25% </w:t>
      </w:r>
      <w:r w:rsidR="008812DF">
        <w:rPr>
          <w:lang w:val="bg-BG"/>
        </w:rPr>
        <w:t>и</w:t>
      </w:r>
      <w:r w:rsidR="008812DF">
        <w:rPr>
          <w:noProof/>
          <w:szCs w:val="22"/>
          <w:lang w:val="bg-BG"/>
        </w:rPr>
        <w:t>нсулин лиспро</w:t>
      </w:r>
      <w:r>
        <w:rPr>
          <w:lang w:val="bg-BG"/>
        </w:rPr>
        <w:t xml:space="preserve"> и 75% </w:t>
      </w:r>
      <w:r w:rsidR="008812DF">
        <w:rPr>
          <w:lang w:val="bg-BG"/>
        </w:rPr>
        <w:t>и</w:t>
      </w:r>
      <w:r w:rsidR="008812DF">
        <w:rPr>
          <w:noProof/>
          <w:szCs w:val="22"/>
          <w:lang w:val="bg-BG"/>
        </w:rPr>
        <w:t>нсулин лиспро</w:t>
      </w:r>
      <w:r>
        <w:rPr>
          <w:lang w:val="bg-BG"/>
        </w:rPr>
        <w:t xml:space="preserve"> протаминова суспензия</w:t>
      </w:r>
    </w:p>
    <w:p w:rsidR="009127D5" w:rsidRDefault="009127D5">
      <w:pPr>
        <w:tabs>
          <w:tab w:val="clear" w:pos="567"/>
        </w:tabs>
        <w:spacing w:line="240" w:lineRule="auto"/>
        <w:ind w:left="567" w:hanging="567"/>
        <w:rPr>
          <w:noProof/>
          <w:szCs w:val="22"/>
          <w:lang w:val="bg-BG"/>
        </w:rPr>
      </w:pPr>
    </w:p>
    <w:p w:rsidR="009127D5" w:rsidRDefault="009127D5">
      <w:pPr>
        <w:tabs>
          <w:tab w:val="clear" w:pos="567"/>
        </w:tabs>
        <w:spacing w:line="240" w:lineRule="auto"/>
        <w:ind w:left="567" w:hanging="567"/>
        <w:rPr>
          <w:noProof/>
          <w:szCs w:val="22"/>
          <w:lang w:val="bg-BG"/>
        </w:rPr>
      </w:pPr>
    </w:p>
    <w:p w:rsidR="009127D5" w:rsidRDefault="009127D5" w:rsidP="00BC46D4">
      <w:pPr>
        <w:keepNext/>
        <w:pBdr>
          <w:top w:val="single" w:sz="4" w:space="1" w:color="auto"/>
          <w:left w:val="single" w:sz="4" w:space="4" w:color="auto"/>
          <w:bottom w:val="single" w:sz="4" w:space="1" w:color="auto"/>
          <w:right w:val="single" w:sz="4" w:space="4" w:color="auto"/>
        </w:pBdr>
        <w:tabs>
          <w:tab w:val="clear" w:pos="567"/>
        </w:tabs>
        <w:spacing w:line="240" w:lineRule="auto"/>
        <w:outlineLvl w:val="0"/>
        <w:rPr>
          <w:b/>
          <w:noProof/>
          <w:szCs w:val="22"/>
          <w:lang w:val="bg-BG"/>
        </w:rPr>
      </w:pPr>
      <w:r>
        <w:rPr>
          <w:b/>
          <w:noProof/>
          <w:szCs w:val="22"/>
          <w:lang w:val="bg-BG"/>
        </w:rPr>
        <w:t>2.</w:t>
      </w:r>
      <w:r>
        <w:rPr>
          <w:b/>
          <w:noProof/>
          <w:szCs w:val="22"/>
          <w:lang w:val="bg-BG"/>
        </w:rPr>
        <w:tab/>
        <w:t>ОБЯВЯВАНЕ НА АКТИВНОТО ВЕЩЕСТВО</w:t>
      </w:r>
    </w:p>
    <w:p w:rsidR="009127D5" w:rsidRDefault="009127D5" w:rsidP="00BC46D4">
      <w:pPr>
        <w:keepNext/>
        <w:tabs>
          <w:tab w:val="clear" w:pos="567"/>
        </w:tabs>
        <w:spacing w:line="240" w:lineRule="auto"/>
        <w:ind w:right="11"/>
        <w:rPr>
          <w:bdr w:val="single" w:sz="4" w:space="0" w:color="auto"/>
          <w:lang w:val="bg-BG"/>
        </w:rPr>
      </w:pPr>
    </w:p>
    <w:p w:rsidR="009B6CDE" w:rsidRPr="00486D59" w:rsidRDefault="009B6CDE" w:rsidP="009B6CDE">
      <w:pPr>
        <w:spacing w:line="240" w:lineRule="auto"/>
        <w:ind w:right="11"/>
        <w:rPr>
          <w:lang w:val="bg-BG"/>
        </w:rPr>
      </w:pPr>
      <w:r w:rsidRPr="00486D59">
        <w:rPr>
          <w:lang w:val="bg-BG"/>
        </w:rPr>
        <w:t xml:space="preserve">Един </w:t>
      </w:r>
      <w:r w:rsidRPr="00486D59">
        <w:rPr>
          <w:lang w:val="es-ES"/>
        </w:rPr>
        <w:t>ml</w:t>
      </w:r>
      <w:r w:rsidRPr="00486D59">
        <w:rPr>
          <w:lang w:val="bg-BG"/>
        </w:rPr>
        <w:t xml:space="preserve"> </w:t>
      </w:r>
      <w:r w:rsidR="0033727C">
        <w:rPr>
          <w:lang w:val="bg-BG"/>
        </w:rPr>
        <w:t>суспензия</w:t>
      </w:r>
      <w:r w:rsidR="0033727C" w:rsidRPr="00486D59">
        <w:rPr>
          <w:lang w:val="bg-BG"/>
        </w:rPr>
        <w:t xml:space="preserve"> </w:t>
      </w:r>
      <w:r w:rsidRPr="00486D59">
        <w:rPr>
          <w:lang w:val="bg-BG"/>
        </w:rPr>
        <w:t>съдържа 100 единици инсулин лиспро (еквивалентни на 3,5 </w:t>
      </w:r>
      <w:r w:rsidRPr="00486D59">
        <w:rPr>
          <w:lang w:val="es-ES"/>
        </w:rPr>
        <w:t>mg</w:t>
      </w:r>
      <w:r w:rsidRPr="00486D59">
        <w:rPr>
          <w:lang w:val="bg-BG"/>
        </w:rPr>
        <w:t>).</w:t>
      </w:r>
    </w:p>
    <w:p w:rsidR="009127D5" w:rsidRDefault="009127D5">
      <w:pPr>
        <w:tabs>
          <w:tab w:val="clear" w:pos="567"/>
        </w:tabs>
        <w:spacing w:line="240" w:lineRule="auto"/>
        <w:ind w:right="11"/>
        <w:jc w:val="both"/>
        <w:rPr>
          <w:lang w:val="bg-BG"/>
        </w:rPr>
      </w:pPr>
    </w:p>
    <w:p w:rsidR="009127D5" w:rsidRDefault="009127D5">
      <w:pPr>
        <w:tabs>
          <w:tab w:val="clear" w:pos="567"/>
        </w:tabs>
        <w:spacing w:line="240" w:lineRule="auto"/>
        <w:ind w:right="11"/>
        <w:jc w:val="both"/>
        <w:rPr>
          <w:lang w:val="bg-BG"/>
        </w:rPr>
      </w:pPr>
    </w:p>
    <w:p w:rsidR="009127D5" w:rsidRDefault="009127D5" w:rsidP="00BC46D4">
      <w:pPr>
        <w:keepNext/>
        <w:pBdr>
          <w:top w:val="single" w:sz="4" w:space="1" w:color="auto"/>
          <w:left w:val="single" w:sz="4" w:space="4" w:color="auto"/>
          <w:bottom w:val="single" w:sz="4" w:space="1" w:color="auto"/>
          <w:right w:val="single" w:sz="4" w:space="4" w:color="auto"/>
        </w:pBdr>
        <w:tabs>
          <w:tab w:val="clear" w:pos="567"/>
        </w:tabs>
        <w:spacing w:line="240" w:lineRule="auto"/>
        <w:outlineLvl w:val="0"/>
        <w:rPr>
          <w:noProof/>
          <w:szCs w:val="22"/>
          <w:highlight w:val="lightGray"/>
          <w:lang w:val="bg-BG"/>
        </w:rPr>
      </w:pPr>
      <w:r>
        <w:rPr>
          <w:b/>
          <w:noProof/>
          <w:szCs w:val="22"/>
          <w:lang w:val="bg-BG"/>
        </w:rPr>
        <w:t>3.</w:t>
      </w:r>
      <w:r>
        <w:rPr>
          <w:b/>
          <w:noProof/>
          <w:szCs w:val="22"/>
          <w:lang w:val="bg-BG"/>
        </w:rPr>
        <w:tab/>
        <w:t>СПИСЪК НА ПОМОЩНИТЕ ВЕЩЕСТВА</w:t>
      </w:r>
    </w:p>
    <w:p w:rsidR="009127D5" w:rsidRDefault="009127D5" w:rsidP="00BC46D4">
      <w:pPr>
        <w:keepNext/>
        <w:tabs>
          <w:tab w:val="clear" w:pos="567"/>
        </w:tabs>
        <w:spacing w:line="240" w:lineRule="auto"/>
        <w:rPr>
          <w:noProof/>
          <w:szCs w:val="22"/>
          <w:lang w:val="bg-BG"/>
        </w:rPr>
      </w:pPr>
    </w:p>
    <w:p w:rsidR="009127D5" w:rsidRDefault="009127D5">
      <w:pPr>
        <w:tabs>
          <w:tab w:val="clear" w:pos="567"/>
        </w:tabs>
        <w:spacing w:line="240" w:lineRule="auto"/>
        <w:rPr>
          <w:noProof/>
          <w:szCs w:val="22"/>
          <w:lang w:val="bg-BG"/>
        </w:rPr>
      </w:pPr>
      <w:r>
        <w:rPr>
          <w:noProof/>
          <w:szCs w:val="22"/>
          <w:lang w:val="bg-BG"/>
        </w:rPr>
        <w:t xml:space="preserve">Съдържа протамин сулфат, глицерол, цинков оксид, </w:t>
      </w:r>
      <w:r w:rsidR="00455EFA" w:rsidRPr="00CC4C57">
        <w:rPr>
          <w:noProof/>
          <w:szCs w:val="22"/>
          <w:lang w:val="bg-BG"/>
        </w:rPr>
        <w:t>д</w:t>
      </w:r>
      <w:r w:rsidR="00455EFA" w:rsidRPr="00CC4C57">
        <w:rPr>
          <w:noProof/>
          <w:lang w:val="bg-BG"/>
        </w:rPr>
        <w:t xml:space="preserve">вуосновен натриев </w:t>
      </w:r>
      <w:r>
        <w:rPr>
          <w:noProof/>
          <w:szCs w:val="22"/>
          <w:lang w:val="bg-BG"/>
        </w:rPr>
        <w:t>фосфат</w:t>
      </w:r>
      <w:r w:rsidR="00455EFA">
        <w:rPr>
          <w:noProof/>
          <w:szCs w:val="22"/>
          <w:lang w:val="en-US"/>
        </w:rPr>
        <w:t> </w:t>
      </w:r>
      <w:r>
        <w:rPr>
          <w:noProof/>
          <w:szCs w:val="22"/>
          <w:lang w:val="bg-BG"/>
        </w:rPr>
        <w:t>7</w:t>
      </w:r>
      <w:r>
        <w:rPr>
          <w:noProof/>
          <w:szCs w:val="22"/>
          <w:lang w:val="es-ES"/>
        </w:rPr>
        <w:t>H</w:t>
      </w:r>
      <w:r>
        <w:rPr>
          <w:vertAlign w:val="subscript"/>
          <w:lang w:val="bg-BG"/>
        </w:rPr>
        <w:t>2</w:t>
      </w:r>
      <w:r>
        <w:rPr>
          <w:noProof/>
          <w:szCs w:val="22"/>
          <w:lang w:val="es-ES"/>
        </w:rPr>
        <w:t>O</w:t>
      </w:r>
      <w:r>
        <w:rPr>
          <w:noProof/>
          <w:szCs w:val="22"/>
          <w:lang w:val="bg-BG"/>
        </w:rPr>
        <w:t xml:space="preserve"> с </w:t>
      </w:r>
      <w:r>
        <w:rPr>
          <w:i/>
          <w:noProof/>
          <w:szCs w:val="22"/>
          <w:lang w:val="es-ES"/>
        </w:rPr>
        <w:t>m</w:t>
      </w:r>
      <w:r>
        <w:rPr>
          <w:noProof/>
          <w:szCs w:val="22"/>
          <w:lang w:val="bg-BG"/>
        </w:rPr>
        <w:noBreakHyphen/>
        <w:t>крезол и фенол като консервант във вода за инжекции.</w:t>
      </w:r>
    </w:p>
    <w:p w:rsidR="009127D5" w:rsidRDefault="009127D5">
      <w:pPr>
        <w:tabs>
          <w:tab w:val="clear" w:pos="567"/>
        </w:tabs>
        <w:spacing w:line="240" w:lineRule="auto"/>
        <w:ind w:right="11"/>
        <w:jc w:val="both"/>
        <w:rPr>
          <w:noProof/>
          <w:szCs w:val="22"/>
          <w:lang w:val="bg-BG"/>
        </w:rPr>
      </w:pPr>
      <w:r>
        <w:rPr>
          <w:noProof/>
          <w:szCs w:val="22"/>
          <w:lang w:val="bg-BG"/>
        </w:rPr>
        <w:t>Натриев хидроксид и/или хлороводородна киселина могат да бъдат използвани за корекция на киселинността.</w:t>
      </w:r>
      <w:r w:rsidR="00374141">
        <w:rPr>
          <w:noProof/>
          <w:szCs w:val="22"/>
          <w:lang w:val="bg-BG"/>
        </w:rPr>
        <w:t xml:space="preserve"> </w:t>
      </w:r>
      <w:r w:rsidR="00374141" w:rsidRPr="00374141">
        <w:rPr>
          <w:rFonts w:eastAsia="SimSun"/>
          <w:szCs w:val="22"/>
          <w:highlight w:val="lightGray"/>
          <w:lang w:val="bg-BG" w:eastAsia="zh-CN"/>
        </w:rPr>
        <w:t>За допълнителна информация вижте листовката</w:t>
      </w:r>
    </w:p>
    <w:p w:rsidR="009127D5" w:rsidRDefault="009127D5">
      <w:pPr>
        <w:tabs>
          <w:tab w:val="clear" w:pos="567"/>
        </w:tabs>
        <w:spacing w:line="240" w:lineRule="auto"/>
        <w:ind w:left="567" w:hanging="567"/>
        <w:rPr>
          <w:noProof/>
          <w:szCs w:val="22"/>
          <w:lang w:val="bg-BG"/>
        </w:rPr>
      </w:pPr>
    </w:p>
    <w:p w:rsidR="009127D5" w:rsidRDefault="009127D5">
      <w:pPr>
        <w:tabs>
          <w:tab w:val="clear" w:pos="567"/>
        </w:tabs>
        <w:spacing w:line="240" w:lineRule="auto"/>
        <w:ind w:left="567" w:hanging="567"/>
        <w:rPr>
          <w:noProof/>
          <w:szCs w:val="22"/>
          <w:lang w:val="bg-BG"/>
        </w:rPr>
      </w:pPr>
    </w:p>
    <w:p w:rsidR="009127D5" w:rsidRDefault="009127D5" w:rsidP="00BC46D4">
      <w:pPr>
        <w:keepNext/>
        <w:pBdr>
          <w:top w:val="single" w:sz="4" w:space="1" w:color="auto"/>
          <w:left w:val="single" w:sz="4" w:space="4" w:color="auto"/>
          <w:bottom w:val="single" w:sz="4" w:space="1" w:color="auto"/>
          <w:right w:val="single" w:sz="4" w:space="4" w:color="auto"/>
        </w:pBdr>
        <w:tabs>
          <w:tab w:val="clear" w:pos="567"/>
        </w:tabs>
        <w:spacing w:line="240" w:lineRule="auto"/>
        <w:outlineLvl w:val="0"/>
        <w:rPr>
          <w:noProof/>
          <w:szCs w:val="22"/>
          <w:lang w:val="bg-BG"/>
        </w:rPr>
      </w:pPr>
      <w:r>
        <w:rPr>
          <w:b/>
          <w:noProof/>
          <w:szCs w:val="22"/>
          <w:lang w:val="bg-BG"/>
        </w:rPr>
        <w:t>4.</w:t>
      </w:r>
      <w:r>
        <w:rPr>
          <w:b/>
          <w:noProof/>
          <w:szCs w:val="22"/>
          <w:lang w:val="bg-BG"/>
        </w:rPr>
        <w:tab/>
        <w:t>ЛЕКАРСТВЕНА ФОРМА И КОЛИЧЕСТВО В ЕДНА ОПАКОВКА</w:t>
      </w:r>
    </w:p>
    <w:p w:rsidR="009127D5" w:rsidRDefault="009127D5" w:rsidP="00BC46D4">
      <w:pPr>
        <w:keepNext/>
        <w:tabs>
          <w:tab w:val="clear" w:pos="567"/>
        </w:tabs>
        <w:spacing w:line="240" w:lineRule="auto"/>
        <w:rPr>
          <w:noProof/>
          <w:szCs w:val="22"/>
          <w:lang w:val="bg-BG"/>
        </w:rPr>
      </w:pPr>
    </w:p>
    <w:p w:rsidR="009B6CDE" w:rsidRPr="00CC4C57" w:rsidRDefault="009B6CDE" w:rsidP="009B6CDE">
      <w:pPr>
        <w:tabs>
          <w:tab w:val="clear" w:pos="567"/>
        </w:tabs>
        <w:spacing w:line="240" w:lineRule="auto"/>
        <w:rPr>
          <w:lang w:val="ru-RU"/>
        </w:rPr>
      </w:pPr>
      <w:r w:rsidRPr="0028363F">
        <w:rPr>
          <w:highlight w:val="lightGray"/>
          <w:lang w:val="bg-BG"/>
        </w:rPr>
        <w:t>Инжекционна суспензия</w:t>
      </w:r>
    </w:p>
    <w:p w:rsidR="009B6CDE" w:rsidRDefault="009B6CDE" w:rsidP="009B6CDE">
      <w:pPr>
        <w:tabs>
          <w:tab w:val="clear" w:pos="567"/>
        </w:tabs>
        <w:spacing w:line="240" w:lineRule="auto"/>
        <w:rPr>
          <w:lang w:val="bg-BG"/>
        </w:rPr>
      </w:pPr>
      <w:r>
        <w:rPr>
          <w:lang w:val="bg-BG"/>
        </w:rPr>
        <w:t>5 патрона от</w:t>
      </w:r>
      <w:r>
        <w:rPr>
          <w:lang w:val="ru-RU"/>
        </w:rPr>
        <w:t xml:space="preserve"> 3 </w:t>
      </w:r>
      <w:r>
        <w:t>ml</w:t>
      </w:r>
    </w:p>
    <w:p w:rsidR="009B6CDE" w:rsidRDefault="009B6CDE" w:rsidP="009B6CDE">
      <w:pPr>
        <w:tabs>
          <w:tab w:val="clear" w:pos="567"/>
        </w:tabs>
        <w:spacing w:line="240" w:lineRule="auto"/>
        <w:rPr>
          <w:lang w:val="bg-BG"/>
        </w:rPr>
      </w:pPr>
      <w:r w:rsidRPr="009D7216">
        <w:rPr>
          <w:highlight w:val="lightGray"/>
          <w:lang w:val="bg-BG"/>
        </w:rPr>
        <w:t>10 патрона от</w:t>
      </w:r>
      <w:r w:rsidRPr="009D7216">
        <w:rPr>
          <w:highlight w:val="lightGray"/>
          <w:lang w:val="ru-RU"/>
        </w:rPr>
        <w:t xml:space="preserve"> 3 </w:t>
      </w:r>
      <w:r w:rsidRPr="009D7216">
        <w:rPr>
          <w:highlight w:val="lightGray"/>
        </w:rPr>
        <w:t>ml</w:t>
      </w:r>
    </w:p>
    <w:p w:rsidR="009B6CDE" w:rsidRPr="009B6CDE" w:rsidRDefault="009B6CDE">
      <w:pPr>
        <w:tabs>
          <w:tab w:val="clear" w:pos="567"/>
        </w:tabs>
        <w:spacing w:line="240" w:lineRule="auto"/>
        <w:rPr>
          <w:lang w:val="bg-BG"/>
        </w:rPr>
      </w:pPr>
    </w:p>
    <w:p w:rsidR="009127D5" w:rsidRDefault="009127D5">
      <w:pPr>
        <w:tabs>
          <w:tab w:val="clear" w:pos="567"/>
        </w:tabs>
        <w:spacing w:line="240" w:lineRule="auto"/>
        <w:rPr>
          <w:lang w:val="bg-BG"/>
        </w:rPr>
      </w:pPr>
    </w:p>
    <w:p w:rsidR="009127D5" w:rsidRDefault="009127D5" w:rsidP="00BC46D4">
      <w:pPr>
        <w:keepNext/>
        <w:pBdr>
          <w:top w:val="single" w:sz="4" w:space="1" w:color="auto"/>
          <w:left w:val="single" w:sz="4" w:space="4" w:color="auto"/>
          <w:bottom w:val="single" w:sz="4" w:space="1" w:color="auto"/>
          <w:right w:val="single" w:sz="4" w:space="4" w:color="auto"/>
        </w:pBdr>
        <w:tabs>
          <w:tab w:val="clear" w:pos="567"/>
        </w:tabs>
        <w:spacing w:line="240" w:lineRule="auto"/>
        <w:outlineLvl w:val="0"/>
        <w:rPr>
          <w:noProof/>
          <w:szCs w:val="22"/>
          <w:highlight w:val="lightGray"/>
          <w:lang w:val="bg-BG"/>
        </w:rPr>
      </w:pPr>
      <w:r>
        <w:rPr>
          <w:b/>
          <w:noProof/>
          <w:szCs w:val="22"/>
          <w:lang w:val="bg-BG"/>
        </w:rPr>
        <w:t>5.</w:t>
      </w:r>
      <w:r>
        <w:rPr>
          <w:b/>
          <w:noProof/>
          <w:szCs w:val="22"/>
          <w:lang w:val="bg-BG"/>
        </w:rPr>
        <w:tab/>
        <w:t>НАЧИН НА ПРИЛ</w:t>
      </w:r>
      <w:r w:rsidR="00595277">
        <w:rPr>
          <w:b/>
          <w:noProof/>
          <w:szCs w:val="22"/>
          <w:lang w:val="bg-BG"/>
        </w:rPr>
        <w:t>ОЖЕНИЕ</w:t>
      </w:r>
      <w:r>
        <w:rPr>
          <w:b/>
          <w:noProof/>
          <w:szCs w:val="22"/>
          <w:lang w:val="bg-BG"/>
        </w:rPr>
        <w:t xml:space="preserve"> И ПЪТ НА ВЪВЕЖДАНЕ</w:t>
      </w:r>
    </w:p>
    <w:p w:rsidR="009127D5" w:rsidRDefault="009127D5" w:rsidP="00BC46D4">
      <w:pPr>
        <w:keepNext/>
        <w:tabs>
          <w:tab w:val="clear" w:pos="567"/>
        </w:tabs>
        <w:spacing w:line="240" w:lineRule="auto"/>
        <w:rPr>
          <w:i/>
          <w:noProof/>
          <w:szCs w:val="22"/>
          <w:lang w:val="bg-BG"/>
        </w:rPr>
      </w:pPr>
    </w:p>
    <w:p w:rsidR="009B6CDE" w:rsidRPr="00486D59" w:rsidRDefault="009B6CDE" w:rsidP="009B6CDE">
      <w:pPr>
        <w:spacing w:line="240" w:lineRule="auto"/>
        <w:ind w:left="567" w:hanging="567"/>
        <w:rPr>
          <w:noProof/>
          <w:lang w:val="bg-BG"/>
        </w:rPr>
      </w:pPr>
      <w:r w:rsidRPr="00486D59">
        <w:rPr>
          <w:noProof/>
          <w:lang w:val="bg-BG"/>
        </w:rPr>
        <w:t>Преди употреба прочетете листовката.</w:t>
      </w:r>
    </w:p>
    <w:p w:rsidR="009127D5" w:rsidRDefault="009127D5">
      <w:pPr>
        <w:tabs>
          <w:tab w:val="clear" w:pos="567"/>
        </w:tabs>
        <w:spacing w:line="240" w:lineRule="auto"/>
        <w:ind w:left="567" w:hanging="567"/>
        <w:rPr>
          <w:noProof/>
          <w:szCs w:val="22"/>
          <w:lang w:val="bg-BG"/>
        </w:rPr>
      </w:pPr>
      <w:r>
        <w:rPr>
          <w:noProof/>
          <w:szCs w:val="22"/>
          <w:lang w:val="bg-BG"/>
        </w:rPr>
        <w:t>За подкожно приложение</w:t>
      </w:r>
    </w:p>
    <w:p w:rsidR="009127D5" w:rsidRDefault="009127D5">
      <w:pPr>
        <w:tabs>
          <w:tab w:val="clear" w:pos="567"/>
        </w:tabs>
        <w:spacing w:line="240" w:lineRule="auto"/>
        <w:ind w:left="567" w:hanging="567"/>
        <w:rPr>
          <w:noProof/>
          <w:szCs w:val="22"/>
          <w:lang w:val="bg-BG"/>
        </w:rPr>
      </w:pPr>
    </w:p>
    <w:p w:rsidR="009127D5" w:rsidRDefault="009127D5">
      <w:pPr>
        <w:tabs>
          <w:tab w:val="clear" w:pos="567"/>
        </w:tabs>
        <w:spacing w:line="240" w:lineRule="auto"/>
        <w:ind w:left="567" w:hanging="567"/>
        <w:rPr>
          <w:noProof/>
          <w:szCs w:val="22"/>
          <w:lang w:val="bg-BG"/>
        </w:rPr>
      </w:pPr>
    </w:p>
    <w:p w:rsidR="009127D5" w:rsidRDefault="009127D5" w:rsidP="001F055E">
      <w:pPr>
        <w:keepNext/>
        <w:pBdr>
          <w:top w:val="single" w:sz="4" w:space="1" w:color="auto"/>
          <w:left w:val="single" w:sz="4" w:space="4" w:color="auto"/>
          <w:bottom w:val="single" w:sz="4" w:space="1" w:color="auto"/>
          <w:right w:val="single" w:sz="4" w:space="4" w:color="auto"/>
        </w:pBdr>
        <w:tabs>
          <w:tab w:val="clear" w:pos="567"/>
        </w:tabs>
        <w:spacing w:line="240" w:lineRule="auto"/>
        <w:ind w:left="567" w:hanging="567"/>
        <w:outlineLvl w:val="0"/>
        <w:rPr>
          <w:noProof/>
          <w:szCs w:val="22"/>
          <w:lang w:val="bg-BG"/>
        </w:rPr>
      </w:pPr>
      <w:r>
        <w:rPr>
          <w:b/>
          <w:noProof/>
          <w:szCs w:val="22"/>
          <w:lang w:val="bg-BG"/>
        </w:rPr>
        <w:t>6.</w:t>
      </w:r>
      <w:r>
        <w:rPr>
          <w:b/>
          <w:noProof/>
          <w:szCs w:val="22"/>
          <w:lang w:val="bg-BG"/>
        </w:rPr>
        <w:tab/>
        <w:t>СПЕЦИАЛНО ПРЕДУПРЕЖДЕНИЕ, ЧЕ ЛЕКАРСТВЕНИЯТ ПРОДУКТ ТРЯБВА ДА СЕ СЪХРАНЯВА НА МЯСТО ДАЛЕЧ</w:t>
      </w:r>
      <w:r w:rsidR="001F055E">
        <w:rPr>
          <w:b/>
          <w:noProof/>
          <w:szCs w:val="22"/>
          <w:lang w:val="bg-BG"/>
        </w:rPr>
        <w:t>Е</w:t>
      </w:r>
      <w:r>
        <w:rPr>
          <w:b/>
          <w:noProof/>
          <w:szCs w:val="22"/>
          <w:lang w:val="bg-BG"/>
        </w:rPr>
        <w:t xml:space="preserve"> ОТ ПОГЛЕДА И ДОСЕГА НА ДЕЦА</w:t>
      </w:r>
    </w:p>
    <w:p w:rsidR="009127D5" w:rsidRDefault="009127D5" w:rsidP="00BC46D4">
      <w:pPr>
        <w:keepNext/>
        <w:tabs>
          <w:tab w:val="clear" w:pos="567"/>
        </w:tabs>
        <w:spacing w:line="240" w:lineRule="auto"/>
        <w:rPr>
          <w:noProof/>
          <w:szCs w:val="22"/>
          <w:lang w:val="bg-BG"/>
        </w:rPr>
      </w:pPr>
    </w:p>
    <w:p w:rsidR="009127D5" w:rsidRDefault="009127D5">
      <w:pPr>
        <w:tabs>
          <w:tab w:val="clear" w:pos="567"/>
        </w:tabs>
        <w:spacing w:line="240" w:lineRule="auto"/>
        <w:ind w:left="567" w:hanging="567"/>
        <w:outlineLvl w:val="0"/>
        <w:rPr>
          <w:noProof/>
          <w:szCs w:val="22"/>
          <w:lang w:val="bg-BG"/>
        </w:rPr>
      </w:pPr>
      <w:r>
        <w:rPr>
          <w:noProof/>
          <w:szCs w:val="22"/>
          <w:lang w:val="bg-BG"/>
        </w:rPr>
        <w:t>Да се съхранява на място, недостъпно за деца</w:t>
      </w:r>
      <w:r w:rsidR="000A3F9A">
        <w:rPr>
          <w:noProof/>
          <w:szCs w:val="22"/>
          <w:lang w:val="bg-BG"/>
        </w:rPr>
        <w:t>.</w:t>
      </w:r>
    </w:p>
    <w:p w:rsidR="009127D5" w:rsidRDefault="009127D5">
      <w:pPr>
        <w:tabs>
          <w:tab w:val="clear" w:pos="567"/>
        </w:tabs>
        <w:spacing w:line="240" w:lineRule="auto"/>
        <w:ind w:left="567" w:hanging="567"/>
        <w:rPr>
          <w:noProof/>
          <w:szCs w:val="22"/>
          <w:lang w:val="bg-BG"/>
        </w:rPr>
      </w:pPr>
    </w:p>
    <w:p w:rsidR="009127D5" w:rsidRDefault="009127D5">
      <w:pPr>
        <w:tabs>
          <w:tab w:val="clear" w:pos="567"/>
        </w:tabs>
        <w:spacing w:line="240" w:lineRule="auto"/>
        <w:ind w:left="567" w:hanging="567"/>
        <w:rPr>
          <w:noProof/>
          <w:szCs w:val="22"/>
          <w:lang w:val="bg-BG"/>
        </w:rPr>
      </w:pPr>
    </w:p>
    <w:p w:rsidR="009127D5" w:rsidRDefault="009127D5" w:rsidP="008A18DF">
      <w:pPr>
        <w:keepNext/>
        <w:pBdr>
          <w:top w:val="single" w:sz="4" w:space="1" w:color="auto"/>
          <w:left w:val="single" w:sz="4" w:space="4" w:color="auto"/>
          <w:bottom w:val="single" w:sz="4" w:space="1" w:color="auto"/>
          <w:right w:val="single" w:sz="4" w:space="4" w:color="auto"/>
        </w:pBdr>
        <w:tabs>
          <w:tab w:val="clear" w:pos="567"/>
        </w:tabs>
        <w:spacing w:line="240" w:lineRule="auto"/>
        <w:ind w:left="567" w:hanging="567"/>
        <w:outlineLvl w:val="0"/>
        <w:rPr>
          <w:noProof/>
          <w:szCs w:val="22"/>
          <w:highlight w:val="lightGray"/>
          <w:lang w:val="bg-BG"/>
        </w:rPr>
      </w:pPr>
      <w:r>
        <w:rPr>
          <w:b/>
          <w:noProof/>
          <w:szCs w:val="22"/>
          <w:lang w:val="bg-BG"/>
        </w:rPr>
        <w:t>7.</w:t>
      </w:r>
      <w:r>
        <w:rPr>
          <w:b/>
          <w:noProof/>
          <w:szCs w:val="22"/>
          <w:lang w:val="bg-BG"/>
        </w:rPr>
        <w:tab/>
        <w:t>ДРУГИ СПЕЦИАЛНИ ПРЕДУПРЕЖДЕНИЯ, АКО Е НЕОБХОДИМО</w:t>
      </w:r>
    </w:p>
    <w:p w:rsidR="009127D5" w:rsidRDefault="009127D5" w:rsidP="008A18DF">
      <w:pPr>
        <w:keepNext/>
        <w:tabs>
          <w:tab w:val="clear" w:pos="567"/>
        </w:tabs>
        <w:spacing w:line="240" w:lineRule="auto"/>
        <w:ind w:left="567" w:hanging="567"/>
        <w:rPr>
          <w:noProof/>
          <w:szCs w:val="22"/>
          <w:lang w:val="bg-BG"/>
        </w:rPr>
      </w:pPr>
    </w:p>
    <w:p w:rsidR="009127D5" w:rsidRDefault="009127D5">
      <w:pPr>
        <w:tabs>
          <w:tab w:val="clear" w:pos="567"/>
        </w:tabs>
        <w:spacing w:line="240" w:lineRule="auto"/>
        <w:ind w:left="567" w:hanging="567"/>
        <w:rPr>
          <w:noProof/>
          <w:szCs w:val="22"/>
          <w:lang w:val="bg-BG"/>
        </w:rPr>
      </w:pPr>
      <w:r>
        <w:rPr>
          <w:noProof/>
          <w:szCs w:val="22"/>
          <w:lang w:val="bg-BG"/>
        </w:rPr>
        <w:t>Размесете внимателно. Прочетете приложената листовка.</w:t>
      </w:r>
    </w:p>
    <w:p w:rsidR="009127D5" w:rsidRDefault="009127D5">
      <w:pPr>
        <w:tabs>
          <w:tab w:val="clear" w:pos="567"/>
        </w:tabs>
        <w:spacing w:line="240" w:lineRule="auto"/>
        <w:ind w:left="567" w:hanging="567"/>
        <w:rPr>
          <w:noProof/>
          <w:szCs w:val="22"/>
          <w:lang w:val="bg-BG"/>
        </w:rPr>
      </w:pPr>
      <w:r>
        <w:rPr>
          <w:noProof/>
          <w:szCs w:val="22"/>
          <w:lang w:val="bg-BG"/>
        </w:rPr>
        <w:t xml:space="preserve">Тези патрони са за употраба само с писалки </w:t>
      </w:r>
      <w:r w:rsidR="00F261FB">
        <w:rPr>
          <w:noProof/>
          <w:szCs w:val="22"/>
          <w:lang w:val="bg-BG"/>
        </w:rPr>
        <w:t>по</w:t>
      </w:r>
      <w:r>
        <w:rPr>
          <w:noProof/>
          <w:szCs w:val="22"/>
          <w:lang w:val="bg-BG"/>
        </w:rPr>
        <w:t xml:space="preserve"> 3</w:t>
      </w:r>
      <w:r w:rsidR="00276246">
        <w:rPr>
          <w:lang w:val="bg-BG"/>
        </w:rPr>
        <w:t> </w:t>
      </w:r>
      <w:r>
        <w:rPr>
          <w:noProof/>
          <w:szCs w:val="22"/>
          <w:lang w:val="en-US"/>
        </w:rPr>
        <w:t>ml</w:t>
      </w:r>
      <w:r w:rsidR="004956AC">
        <w:rPr>
          <w:noProof/>
          <w:szCs w:val="22"/>
          <w:lang w:val="bg-BG"/>
        </w:rPr>
        <w:t xml:space="preserve"> на</w:t>
      </w:r>
      <w:r w:rsidR="004956AC" w:rsidRPr="004C2189">
        <w:rPr>
          <w:lang w:val="ru-RU"/>
        </w:rPr>
        <w:t xml:space="preserve"> </w:t>
      </w:r>
      <w:r w:rsidR="004956AC">
        <w:t>Lilly</w:t>
      </w:r>
      <w:r>
        <w:rPr>
          <w:noProof/>
          <w:szCs w:val="22"/>
          <w:lang w:val="bg-BG"/>
        </w:rPr>
        <w:t>.</w:t>
      </w:r>
    </w:p>
    <w:p w:rsidR="009127D5" w:rsidRDefault="009127D5">
      <w:pPr>
        <w:tabs>
          <w:tab w:val="clear" w:pos="567"/>
        </w:tabs>
        <w:spacing w:line="240" w:lineRule="auto"/>
        <w:ind w:left="567" w:hanging="567"/>
        <w:rPr>
          <w:noProof/>
          <w:szCs w:val="22"/>
          <w:lang w:val="bg-BG"/>
        </w:rPr>
      </w:pPr>
    </w:p>
    <w:p w:rsidR="009127D5" w:rsidRDefault="009127D5">
      <w:pPr>
        <w:tabs>
          <w:tab w:val="clear" w:pos="567"/>
        </w:tabs>
        <w:spacing w:line="240" w:lineRule="auto"/>
        <w:ind w:left="567" w:hanging="567"/>
        <w:rPr>
          <w:noProof/>
          <w:szCs w:val="22"/>
          <w:lang w:val="bg-BG"/>
        </w:rPr>
      </w:pPr>
    </w:p>
    <w:p w:rsidR="009127D5" w:rsidRDefault="009127D5" w:rsidP="008A18DF">
      <w:pPr>
        <w:keepNext/>
        <w:pBdr>
          <w:top w:val="single" w:sz="4" w:space="1" w:color="auto"/>
          <w:left w:val="single" w:sz="4" w:space="4" w:color="auto"/>
          <w:bottom w:val="single" w:sz="4" w:space="1" w:color="auto"/>
          <w:right w:val="single" w:sz="4" w:space="4" w:color="auto"/>
        </w:pBdr>
        <w:tabs>
          <w:tab w:val="clear" w:pos="567"/>
        </w:tabs>
        <w:spacing w:line="240" w:lineRule="auto"/>
        <w:ind w:left="567" w:hanging="567"/>
        <w:outlineLvl w:val="0"/>
        <w:rPr>
          <w:noProof/>
          <w:szCs w:val="22"/>
          <w:highlight w:val="lightGray"/>
          <w:lang w:val="bg-BG"/>
        </w:rPr>
      </w:pPr>
      <w:r>
        <w:rPr>
          <w:b/>
          <w:noProof/>
          <w:szCs w:val="22"/>
          <w:lang w:val="bg-BG"/>
        </w:rPr>
        <w:t>8.</w:t>
      </w:r>
      <w:r>
        <w:rPr>
          <w:b/>
          <w:noProof/>
          <w:szCs w:val="22"/>
          <w:lang w:val="bg-BG"/>
        </w:rPr>
        <w:tab/>
        <w:t>ДАТА НА ИЗТИЧАНЕ НА СРОКА НА ГОДНОСТ</w:t>
      </w:r>
    </w:p>
    <w:p w:rsidR="009127D5" w:rsidRDefault="009127D5" w:rsidP="008A18DF">
      <w:pPr>
        <w:keepNext/>
        <w:tabs>
          <w:tab w:val="clear" w:pos="567"/>
        </w:tabs>
        <w:spacing w:line="240" w:lineRule="auto"/>
        <w:ind w:left="567" w:hanging="567"/>
        <w:rPr>
          <w:noProof/>
          <w:szCs w:val="22"/>
          <w:lang w:val="bg-BG"/>
        </w:rPr>
      </w:pPr>
    </w:p>
    <w:p w:rsidR="009127D5" w:rsidRDefault="009127D5">
      <w:pPr>
        <w:tabs>
          <w:tab w:val="clear" w:pos="567"/>
        </w:tabs>
        <w:spacing w:line="240" w:lineRule="auto"/>
        <w:ind w:left="567" w:hanging="567"/>
        <w:rPr>
          <w:noProof/>
          <w:szCs w:val="22"/>
          <w:lang w:val="bg-BG"/>
        </w:rPr>
      </w:pPr>
      <w:r>
        <w:rPr>
          <w:noProof/>
          <w:szCs w:val="22"/>
          <w:lang w:val="bg-BG"/>
        </w:rPr>
        <w:t>Годен до</w:t>
      </w:r>
      <w:r w:rsidR="00072320">
        <w:rPr>
          <w:noProof/>
          <w:szCs w:val="22"/>
          <w:lang w:val="bg-BG"/>
        </w:rPr>
        <w:t>:</w:t>
      </w:r>
    </w:p>
    <w:p w:rsidR="009127D5" w:rsidRDefault="009127D5">
      <w:pPr>
        <w:tabs>
          <w:tab w:val="clear" w:pos="567"/>
        </w:tabs>
        <w:spacing w:line="240" w:lineRule="auto"/>
        <w:ind w:left="567" w:hanging="567"/>
        <w:rPr>
          <w:noProof/>
          <w:szCs w:val="22"/>
          <w:lang w:val="bg-BG"/>
        </w:rPr>
      </w:pPr>
    </w:p>
    <w:p w:rsidR="009127D5" w:rsidRDefault="009127D5">
      <w:pPr>
        <w:tabs>
          <w:tab w:val="clear" w:pos="567"/>
        </w:tabs>
        <w:spacing w:line="240" w:lineRule="auto"/>
        <w:ind w:left="567" w:hanging="567"/>
        <w:rPr>
          <w:noProof/>
          <w:szCs w:val="22"/>
          <w:lang w:val="bg-BG"/>
        </w:rPr>
      </w:pPr>
    </w:p>
    <w:p w:rsidR="009127D5" w:rsidRDefault="009127D5" w:rsidP="008A18DF">
      <w:pPr>
        <w:keepNext/>
        <w:pBdr>
          <w:top w:val="single" w:sz="4" w:space="1" w:color="auto"/>
          <w:left w:val="single" w:sz="4" w:space="4" w:color="auto"/>
          <w:bottom w:val="single" w:sz="4" w:space="0" w:color="auto"/>
          <w:right w:val="single" w:sz="4" w:space="4" w:color="auto"/>
        </w:pBdr>
        <w:tabs>
          <w:tab w:val="clear" w:pos="567"/>
        </w:tabs>
        <w:spacing w:line="240" w:lineRule="auto"/>
        <w:ind w:left="567" w:hanging="567"/>
        <w:outlineLvl w:val="0"/>
        <w:rPr>
          <w:noProof/>
          <w:szCs w:val="22"/>
          <w:lang w:val="bg-BG"/>
        </w:rPr>
      </w:pPr>
      <w:r>
        <w:rPr>
          <w:b/>
          <w:noProof/>
          <w:szCs w:val="22"/>
          <w:lang w:val="bg-BG"/>
        </w:rPr>
        <w:t>9.</w:t>
      </w:r>
      <w:r>
        <w:rPr>
          <w:b/>
          <w:noProof/>
          <w:szCs w:val="22"/>
          <w:lang w:val="bg-BG"/>
        </w:rPr>
        <w:tab/>
        <w:t>СПЕЦИАЛНИ УСЛОВИЯ НА СЪХРАНЕНИЕ</w:t>
      </w:r>
    </w:p>
    <w:p w:rsidR="009127D5" w:rsidRDefault="009127D5" w:rsidP="008A18DF">
      <w:pPr>
        <w:keepNext/>
        <w:tabs>
          <w:tab w:val="clear" w:pos="567"/>
        </w:tabs>
        <w:spacing w:line="240" w:lineRule="auto"/>
        <w:ind w:left="567" w:hanging="567"/>
        <w:rPr>
          <w:noProof/>
          <w:szCs w:val="22"/>
          <w:lang w:val="bg-BG"/>
        </w:rPr>
      </w:pPr>
    </w:p>
    <w:p w:rsidR="009127D5" w:rsidRDefault="009127D5">
      <w:pPr>
        <w:tabs>
          <w:tab w:val="clear" w:pos="567"/>
        </w:tabs>
        <w:spacing w:line="240" w:lineRule="auto"/>
        <w:ind w:left="567" w:hanging="567"/>
        <w:rPr>
          <w:lang w:val="bg-BG"/>
        </w:rPr>
      </w:pPr>
      <w:r>
        <w:rPr>
          <w:lang w:val="bg-BG"/>
        </w:rPr>
        <w:t>Съхранявайте в хладилник при температура (</w:t>
      </w:r>
      <w:smartTag w:uri="urn:schemas-microsoft-com:office:smarttags" w:element="metricconverter">
        <w:smartTagPr>
          <w:attr w:name="ProductID" w:val="2ﾰC"/>
        </w:smartTagPr>
        <w:r>
          <w:rPr>
            <w:lang w:val="bg-BG"/>
          </w:rPr>
          <w:t>2°</w:t>
        </w:r>
        <w:r>
          <w:t>C</w:t>
        </w:r>
      </w:smartTag>
      <w:r>
        <w:rPr>
          <w:lang w:val="bg-BG"/>
        </w:rPr>
        <w:t xml:space="preserve"> - </w:t>
      </w:r>
      <w:smartTag w:uri="urn:schemas-microsoft-com:office:smarttags" w:element="metricconverter">
        <w:smartTagPr>
          <w:attr w:name="ProductID" w:val="8ﾰC"/>
        </w:smartTagPr>
        <w:r>
          <w:rPr>
            <w:lang w:val="bg-BG"/>
          </w:rPr>
          <w:t>8°</w:t>
        </w:r>
        <w:r>
          <w:t>C</w:t>
        </w:r>
      </w:smartTag>
      <w:r>
        <w:rPr>
          <w:lang w:val="bg-BG"/>
        </w:rPr>
        <w:t>).</w:t>
      </w:r>
    </w:p>
    <w:p w:rsidR="009127D5" w:rsidRDefault="009127D5">
      <w:pPr>
        <w:tabs>
          <w:tab w:val="clear" w:pos="567"/>
        </w:tabs>
        <w:spacing w:line="240" w:lineRule="auto"/>
        <w:ind w:left="567" w:hanging="567"/>
        <w:rPr>
          <w:lang w:val="bg-BG"/>
        </w:rPr>
      </w:pPr>
      <w:r>
        <w:rPr>
          <w:lang w:val="bg-BG"/>
        </w:rPr>
        <w:t xml:space="preserve">Не замразявайте. Не излагайте на прекомерна топлина или пряка слънчева светлина. </w:t>
      </w:r>
    </w:p>
    <w:p w:rsidR="009127D5" w:rsidRDefault="009127D5">
      <w:pPr>
        <w:tabs>
          <w:tab w:val="clear" w:pos="567"/>
        </w:tabs>
        <w:spacing w:line="240" w:lineRule="auto"/>
        <w:rPr>
          <w:szCs w:val="22"/>
          <w:lang w:val="bg-BG"/>
        </w:rPr>
      </w:pPr>
      <w:r>
        <w:rPr>
          <w:szCs w:val="22"/>
          <w:lang w:val="bg-BG"/>
        </w:rPr>
        <w:t>След първата употреба патроните трябва да се използват в течение до 28 дни. След поставянето на патрона в писалката, патронът и писалката трябва да се съхраняват под 30</w:t>
      </w:r>
      <w:r>
        <w:rPr>
          <w:bCs/>
          <w:szCs w:val="22"/>
          <w:lang w:val="bg-BG"/>
        </w:rPr>
        <w:t>°</w:t>
      </w:r>
      <w:r>
        <w:rPr>
          <w:szCs w:val="22"/>
          <w:lang w:val="bg-BG"/>
        </w:rPr>
        <w:t xml:space="preserve">С и не трябва да се </w:t>
      </w:r>
      <w:r w:rsidR="00D36EA9">
        <w:rPr>
          <w:szCs w:val="22"/>
          <w:lang w:val="bg-BG"/>
        </w:rPr>
        <w:t>поставят</w:t>
      </w:r>
      <w:r w:rsidR="007E300C" w:rsidRPr="00176A79">
        <w:rPr>
          <w:lang w:val="bg-BG"/>
        </w:rPr>
        <w:t xml:space="preserve"> в хладилник</w:t>
      </w:r>
      <w:r>
        <w:rPr>
          <w:szCs w:val="22"/>
          <w:lang w:val="bg-BG"/>
        </w:rPr>
        <w:t>.</w:t>
      </w:r>
    </w:p>
    <w:p w:rsidR="009127D5" w:rsidRDefault="009127D5">
      <w:pPr>
        <w:tabs>
          <w:tab w:val="clear" w:pos="567"/>
        </w:tabs>
        <w:spacing w:line="240" w:lineRule="auto"/>
        <w:rPr>
          <w:lang w:val="bg-BG"/>
        </w:rPr>
      </w:pPr>
    </w:p>
    <w:p w:rsidR="009127D5" w:rsidRDefault="009127D5">
      <w:pPr>
        <w:tabs>
          <w:tab w:val="clear" w:pos="567"/>
        </w:tabs>
        <w:spacing w:line="240" w:lineRule="auto"/>
        <w:ind w:left="567" w:hanging="567"/>
        <w:rPr>
          <w:noProof/>
          <w:szCs w:val="22"/>
          <w:lang w:val="bg-BG"/>
        </w:rPr>
      </w:pPr>
    </w:p>
    <w:p w:rsidR="009127D5" w:rsidRDefault="009127D5" w:rsidP="008A18DF">
      <w:pPr>
        <w:keepNext/>
        <w:pBdr>
          <w:top w:val="single" w:sz="4" w:space="1" w:color="auto"/>
          <w:left w:val="single" w:sz="4" w:space="4" w:color="auto"/>
          <w:bottom w:val="single" w:sz="4" w:space="1" w:color="auto"/>
          <w:right w:val="single" w:sz="4" w:space="4" w:color="auto"/>
        </w:pBdr>
        <w:tabs>
          <w:tab w:val="clear" w:pos="567"/>
        </w:tabs>
        <w:spacing w:line="240" w:lineRule="auto"/>
        <w:ind w:left="567" w:hanging="567"/>
        <w:outlineLvl w:val="0"/>
        <w:rPr>
          <w:b/>
          <w:noProof/>
          <w:szCs w:val="22"/>
          <w:lang w:val="bg-BG"/>
        </w:rPr>
      </w:pPr>
      <w:r>
        <w:rPr>
          <w:b/>
          <w:noProof/>
          <w:szCs w:val="22"/>
          <w:lang w:val="bg-BG"/>
        </w:rPr>
        <w:t>10.</w:t>
      </w:r>
      <w:r>
        <w:rPr>
          <w:b/>
          <w:noProof/>
          <w:szCs w:val="22"/>
          <w:lang w:val="bg-BG"/>
        </w:rPr>
        <w:tab/>
        <w:t>СПЕЦИАЛНИ ПРЕДПАЗНИ МЕРКИ ПРИ ИЗХВЪРЛЯНЕ НА НЕИЗПОЛЗВАНА ЧАСТ ОТ ЛЕКАРСТВЕНИТЕ ПРОДУКТИ ИЛИ ОТПАДЪЧНИ МАТЕРИАЛИ ОТ ТЯХ, АКО СЕ ИЗИСКВАТ ТАКИВА</w:t>
      </w:r>
    </w:p>
    <w:p w:rsidR="009127D5" w:rsidRDefault="009127D5" w:rsidP="008A18DF">
      <w:pPr>
        <w:keepNext/>
        <w:tabs>
          <w:tab w:val="clear" w:pos="567"/>
        </w:tabs>
        <w:spacing w:line="240" w:lineRule="auto"/>
        <w:ind w:left="567" w:hanging="567"/>
        <w:rPr>
          <w:noProof/>
          <w:szCs w:val="22"/>
          <w:lang w:val="bg-BG"/>
        </w:rPr>
      </w:pPr>
    </w:p>
    <w:p w:rsidR="009127D5" w:rsidRDefault="009127D5">
      <w:pPr>
        <w:tabs>
          <w:tab w:val="clear" w:pos="567"/>
        </w:tabs>
        <w:spacing w:line="240" w:lineRule="auto"/>
        <w:ind w:left="567" w:hanging="567"/>
        <w:rPr>
          <w:noProof/>
          <w:szCs w:val="22"/>
          <w:lang w:val="bg-BG"/>
        </w:rPr>
      </w:pPr>
    </w:p>
    <w:p w:rsidR="009127D5" w:rsidRDefault="009127D5" w:rsidP="008A18DF">
      <w:pPr>
        <w:keepNext/>
        <w:pBdr>
          <w:top w:val="single" w:sz="4" w:space="1" w:color="auto"/>
          <w:left w:val="single" w:sz="4" w:space="4" w:color="auto"/>
          <w:bottom w:val="single" w:sz="4" w:space="1" w:color="auto"/>
          <w:right w:val="single" w:sz="4" w:space="4" w:color="auto"/>
        </w:pBdr>
        <w:tabs>
          <w:tab w:val="clear" w:pos="567"/>
        </w:tabs>
        <w:spacing w:line="240" w:lineRule="auto"/>
        <w:ind w:left="567" w:hanging="567"/>
        <w:outlineLvl w:val="0"/>
        <w:rPr>
          <w:b/>
          <w:noProof/>
          <w:szCs w:val="22"/>
          <w:lang w:val="bg-BG"/>
        </w:rPr>
      </w:pPr>
      <w:r>
        <w:rPr>
          <w:b/>
          <w:noProof/>
          <w:szCs w:val="22"/>
          <w:lang w:val="bg-BG"/>
        </w:rPr>
        <w:t>11.</w:t>
      </w:r>
      <w:r>
        <w:rPr>
          <w:b/>
          <w:noProof/>
          <w:szCs w:val="22"/>
          <w:lang w:val="bg-BG"/>
        </w:rPr>
        <w:tab/>
        <w:t>ИМЕ И АДРЕС НА ПРИТЕЖАТЕЛЯ НА РАЗРЕШЕНИЕТО ЗА УПОТРЕБА</w:t>
      </w:r>
    </w:p>
    <w:p w:rsidR="009127D5" w:rsidRDefault="009127D5" w:rsidP="008A18DF">
      <w:pPr>
        <w:keepNext/>
        <w:tabs>
          <w:tab w:val="clear" w:pos="567"/>
        </w:tabs>
        <w:spacing w:line="240" w:lineRule="auto"/>
        <w:ind w:left="567" w:hanging="567"/>
        <w:rPr>
          <w:noProof/>
          <w:szCs w:val="22"/>
          <w:lang w:val="bg-BG"/>
        </w:rPr>
      </w:pPr>
    </w:p>
    <w:p w:rsidR="009127D5" w:rsidRPr="00DA383F" w:rsidRDefault="009127D5">
      <w:pPr>
        <w:tabs>
          <w:tab w:val="clear" w:pos="567"/>
        </w:tabs>
        <w:spacing w:line="240" w:lineRule="auto"/>
        <w:ind w:left="567" w:hanging="567"/>
        <w:rPr>
          <w:noProof/>
          <w:szCs w:val="22"/>
          <w:lang w:val="bg-BG"/>
        </w:rPr>
      </w:pPr>
      <w:r>
        <w:rPr>
          <w:noProof/>
          <w:szCs w:val="22"/>
          <w:lang w:val="da-DK"/>
        </w:rPr>
        <w:t>Eli</w:t>
      </w:r>
      <w:r w:rsidRPr="00DA383F">
        <w:rPr>
          <w:noProof/>
          <w:szCs w:val="22"/>
          <w:lang w:val="bg-BG"/>
        </w:rPr>
        <w:t xml:space="preserve"> </w:t>
      </w:r>
      <w:r>
        <w:rPr>
          <w:noProof/>
          <w:szCs w:val="22"/>
          <w:lang w:val="da-DK"/>
        </w:rPr>
        <w:t>Lilly</w:t>
      </w:r>
      <w:r w:rsidRPr="00DA383F">
        <w:rPr>
          <w:noProof/>
          <w:szCs w:val="22"/>
          <w:lang w:val="bg-BG"/>
        </w:rPr>
        <w:t xml:space="preserve"> </w:t>
      </w:r>
      <w:r>
        <w:rPr>
          <w:noProof/>
          <w:szCs w:val="22"/>
          <w:lang w:val="da-DK"/>
        </w:rPr>
        <w:t>Nederland</w:t>
      </w:r>
      <w:r w:rsidRPr="00DA383F">
        <w:rPr>
          <w:noProof/>
          <w:szCs w:val="22"/>
          <w:lang w:val="bg-BG"/>
        </w:rPr>
        <w:t xml:space="preserve"> </w:t>
      </w:r>
      <w:r>
        <w:rPr>
          <w:noProof/>
          <w:szCs w:val="22"/>
          <w:lang w:val="da-DK"/>
        </w:rPr>
        <w:t>B</w:t>
      </w:r>
      <w:r w:rsidRPr="00DA383F">
        <w:rPr>
          <w:noProof/>
          <w:szCs w:val="22"/>
          <w:lang w:val="bg-BG"/>
        </w:rPr>
        <w:t>.</w:t>
      </w:r>
      <w:r>
        <w:rPr>
          <w:noProof/>
          <w:szCs w:val="22"/>
          <w:lang w:val="da-DK"/>
        </w:rPr>
        <w:t>V</w:t>
      </w:r>
      <w:r w:rsidRPr="00DA383F">
        <w:rPr>
          <w:noProof/>
          <w:szCs w:val="22"/>
          <w:lang w:val="bg-BG"/>
        </w:rPr>
        <w:t>.</w:t>
      </w:r>
    </w:p>
    <w:p w:rsidR="009127D5" w:rsidRDefault="00BF51BD">
      <w:pPr>
        <w:tabs>
          <w:tab w:val="clear" w:pos="567"/>
        </w:tabs>
        <w:spacing w:line="240" w:lineRule="auto"/>
        <w:ind w:left="567" w:hanging="567"/>
        <w:rPr>
          <w:noProof/>
          <w:szCs w:val="22"/>
          <w:lang w:val="bg-BG"/>
        </w:rPr>
      </w:pPr>
      <w:r>
        <w:rPr>
          <w:noProof/>
          <w:szCs w:val="22"/>
          <w:lang w:val="da-DK"/>
        </w:rPr>
        <w:t>Papendorpseweg</w:t>
      </w:r>
      <w:r w:rsidRPr="0028363F">
        <w:rPr>
          <w:noProof/>
          <w:szCs w:val="22"/>
          <w:lang w:val="bg-BG"/>
        </w:rPr>
        <w:t xml:space="preserve"> 83, 3528 </w:t>
      </w:r>
      <w:r>
        <w:rPr>
          <w:noProof/>
          <w:szCs w:val="22"/>
          <w:lang w:val="da-DK"/>
        </w:rPr>
        <w:t>BJ</w:t>
      </w:r>
      <w:r w:rsidRPr="0028363F">
        <w:rPr>
          <w:noProof/>
          <w:szCs w:val="22"/>
          <w:lang w:val="bg-BG"/>
        </w:rPr>
        <w:t xml:space="preserve"> </w:t>
      </w:r>
      <w:r>
        <w:rPr>
          <w:noProof/>
          <w:szCs w:val="22"/>
          <w:lang w:val="da-DK"/>
        </w:rPr>
        <w:t>Utrecht</w:t>
      </w:r>
    </w:p>
    <w:p w:rsidR="009127D5" w:rsidRDefault="00B14F74">
      <w:pPr>
        <w:tabs>
          <w:tab w:val="clear" w:pos="567"/>
        </w:tabs>
        <w:spacing w:line="240" w:lineRule="auto"/>
        <w:ind w:left="567" w:hanging="567"/>
        <w:rPr>
          <w:noProof/>
          <w:szCs w:val="22"/>
          <w:lang w:val="bg-BG"/>
        </w:rPr>
      </w:pPr>
      <w:r>
        <w:rPr>
          <w:noProof/>
          <w:szCs w:val="22"/>
          <w:lang w:val="bg-BG"/>
        </w:rPr>
        <w:t>Нидерландия</w:t>
      </w:r>
    </w:p>
    <w:p w:rsidR="009127D5" w:rsidRDefault="009127D5">
      <w:pPr>
        <w:tabs>
          <w:tab w:val="clear" w:pos="567"/>
        </w:tabs>
        <w:spacing w:line="240" w:lineRule="auto"/>
        <w:ind w:left="567" w:hanging="567"/>
        <w:rPr>
          <w:noProof/>
          <w:szCs w:val="22"/>
          <w:lang w:val="bg-BG"/>
        </w:rPr>
      </w:pPr>
    </w:p>
    <w:p w:rsidR="009127D5" w:rsidRDefault="009127D5">
      <w:pPr>
        <w:tabs>
          <w:tab w:val="clear" w:pos="567"/>
        </w:tabs>
        <w:spacing w:line="240" w:lineRule="auto"/>
        <w:ind w:left="567" w:hanging="567"/>
        <w:rPr>
          <w:noProof/>
          <w:szCs w:val="22"/>
          <w:lang w:val="bg-BG"/>
        </w:rPr>
      </w:pPr>
    </w:p>
    <w:p w:rsidR="009127D5" w:rsidRDefault="009127D5" w:rsidP="008A18DF">
      <w:pPr>
        <w:keepNext/>
        <w:pBdr>
          <w:top w:val="single" w:sz="4" w:space="1" w:color="auto"/>
          <w:left w:val="single" w:sz="4" w:space="4" w:color="auto"/>
          <w:bottom w:val="single" w:sz="4" w:space="1" w:color="auto"/>
          <w:right w:val="single" w:sz="4" w:space="4" w:color="auto"/>
        </w:pBdr>
        <w:tabs>
          <w:tab w:val="clear" w:pos="567"/>
        </w:tabs>
        <w:spacing w:line="240" w:lineRule="auto"/>
        <w:ind w:left="567" w:hanging="567"/>
        <w:outlineLvl w:val="0"/>
        <w:rPr>
          <w:noProof/>
          <w:szCs w:val="22"/>
          <w:lang w:val="bg-BG"/>
        </w:rPr>
      </w:pPr>
      <w:r>
        <w:rPr>
          <w:b/>
          <w:noProof/>
          <w:szCs w:val="22"/>
          <w:lang w:val="bg-BG"/>
        </w:rPr>
        <w:t>12.</w:t>
      </w:r>
      <w:r>
        <w:rPr>
          <w:b/>
          <w:noProof/>
          <w:szCs w:val="22"/>
          <w:lang w:val="bg-BG"/>
        </w:rPr>
        <w:tab/>
        <w:t>НОМЕР</w:t>
      </w:r>
      <w:r w:rsidR="00595277">
        <w:rPr>
          <w:b/>
          <w:noProof/>
          <w:szCs w:val="22"/>
          <w:lang w:val="bg-BG"/>
        </w:rPr>
        <w:t>А</w:t>
      </w:r>
      <w:r>
        <w:rPr>
          <w:b/>
          <w:noProof/>
          <w:szCs w:val="22"/>
          <w:lang w:val="bg-BG"/>
        </w:rPr>
        <w:t xml:space="preserve"> НА РАЗРЕШЕНИЕТО ЗА УПОТРЕБА</w:t>
      </w:r>
    </w:p>
    <w:p w:rsidR="009127D5" w:rsidRDefault="009127D5" w:rsidP="008A18DF">
      <w:pPr>
        <w:keepNext/>
        <w:tabs>
          <w:tab w:val="clear" w:pos="567"/>
        </w:tabs>
        <w:spacing w:line="240" w:lineRule="auto"/>
        <w:ind w:left="567" w:hanging="567"/>
        <w:rPr>
          <w:noProof/>
          <w:szCs w:val="22"/>
          <w:lang w:val="bg-BG"/>
        </w:rPr>
      </w:pPr>
    </w:p>
    <w:p w:rsidR="009127D5" w:rsidRDefault="009127D5">
      <w:pPr>
        <w:tabs>
          <w:tab w:val="clear" w:pos="567"/>
        </w:tabs>
        <w:spacing w:line="240" w:lineRule="auto"/>
        <w:jc w:val="both"/>
        <w:rPr>
          <w:lang w:val="bg-BG"/>
        </w:rPr>
      </w:pPr>
      <w:r>
        <w:rPr>
          <w:lang w:val="fr-FR"/>
        </w:rPr>
        <w:t>EU</w:t>
      </w:r>
      <w:r>
        <w:rPr>
          <w:lang w:val="bg-BG"/>
        </w:rPr>
        <w:t>/1/96/007/008</w:t>
      </w:r>
    </w:p>
    <w:p w:rsidR="009B6CDE" w:rsidRPr="00EA2766" w:rsidRDefault="009B6CDE" w:rsidP="009B6CDE">
      <w:pPr>
        <w:tabs>
          <w:tab w:val="clear" w:pos="567"/>
        </w:tabs>
        <w:spacing w:line="240" w:lineRule="auto"/>
        <w:rPr>
          <w:bdr w:val="single" w:sz="4" w:space="0" w:color="auto"/>
          <w:lang w:val="ru-RU"/>
        </w:rPr>
      </w:pPr>
      <w:r w:rsidRPr="009D7216">
        <w:rPr>
          <w:highlight w:val="lightGray"/>
        </w:rPr>
        <w:t>EU</w:t>
      </w:r>
      <w:r w:rsidRPr="00EA2766">
        <w:rPr>
          <w:highlight w:val="lightGray"/>
          <w:lang w:val="ru-RU"/>
        </w:rPr>
        <w:t>/1/96/007/024</w:t>
      </w:r>
    </w:p>
    <w:p w:rsidR="009127D5" w:rsidRDefault="009127D5">
      <w:pPr>
        <w:tabs>
          <w:tab w:val="clear" w:pos="567"/>
        </w:tabs>
        <w:spacing w:line="240" w:lineRule="auto"/>
        <w:jc w:val="both"/>
        <w:rPr>
          <w:lang w:val="bg-BG"/>
        </w:rPr>
      </w:pPr>
    </w:p>
    <w:p w:rsidR="009127D5" w:rsidRDefault="009127D5">
      <w:pPr>
        <w:tabs>
          <w:tab w:val="clear" w:pos="567"/>
        </w:tabs>
        <w:spacing w:line="240" w:lineRule="auto"/>
        <w:ind w:left="567" w:hanging="567"/>
        <w:rPr>
          <w:noProof/>
          <w:szCs w:val="22"/>
          <w:lang w:val="bg-BG"/>
        </w:rPr>
      </w:pPr>
    </w:p>
    <w:p w:rsidR="009127D5" w:rsidRDefault="009127D5" w:rsidP="008A18DF">
      <w:pPr>
        <w:keepNext/>
        <w:pBdr>
          <w:top w:val="single" w:sz="4" w:space="1" w:color="auto"/>
          <w:left w:val="single" w:sz="4" w:space="4" w:color="auto"/>
          <w:bottom w:val="single" w:sz="4" w:space="1" w:color="auto"/>
          <w:right w:val="single" w:sz="4" w:space="4" w:color="auto"/>
        </w:pBdr>
        <w:tabs>
          <w:tab w:val="clear" w:pos="567"/>
        </w:tabs>
        <w:spacing w:line="240" w:lineRule="auto"/>
        <w:ind w:left="567" w:hanging="567"/>
        <w:outlineLvl w:val="0"/>
        <w:rPr>
          <w:noProof/>
          <w:szCs w:val="22"/>
          <w:lang w:val="bg-BG"/>
        </w:rPr>
      </w:pPr>
      <w:r>
        <w:rPr>
          <w:b/>
          <w:noProof/>
          <w:szCs w:val="22"/>
          <w:lang w:val="bg-BG"/>
        </w:rPr>
        <w:t>13.</w:t>
      </w:r>
      <w:r>
        <w:rPr>
          <w:b/>
          <w:noProof/>
          <w:szCs w:val="22"/>
          <w:lang w:val="bg-BG"/>
        </w:rPr>
        <w:tab/>
        <w:t>ПАРТИДЕН НОМЕР</w:t>
      </w:r>
    </w:p>
    <w:p w:rsidR="009127D5" w:rsidRDefault="009127D5" w:rsidP="008A18DF">
      <w:pPr>
        <w:keepNext/>
        <w:tabs>
          <w:tab w:val="clear" w:pos="567"/>
        </w:tabs>
        <w:spacing w:line="240" w:lineRule="auto"/>
        <w:ind w:left="567" w:hanging="567"/>
        <w:rPr>
          <w:noProof/>
          <w:szCs w:val="22"/>
          <w:lang w:val="bg-BG"/>
        </w:rPr>
      </w:pPr>
    </w:p>
    <w:p w:rsidR="009127D5" w:rsidRDefault="009127D5">
      <w:pPr>
        <w:tabs>
          <w:tab w:val="clear" w:pos="567"/>
        </w:tabs>
        <w:spacing w:line="240" w:lineRule="auto"/>
        <w:ind w:left="567" w:hanging="567"/>
        <w:rPr>
          <w:noProof/>
          <w:szCs w:val="22"/>
          <w:lang w:val="bg-BG"/>
        </w:rPr>
      </w:pPr>
      <w:r>
        <w:rPr>
          <w:noProof/>
          <w:szCs w:val="22"/>
          <w:lang w:val="bg-BG"/>
        </w:rPr>
        <w:t>Партида №</w:t>
      </w:r>
    </w:p>
    <w:p w:rsidR="009127D5" w:rsidRDefault="009127D5">
      <w:pPr>
        <w:tabs>
          <w:tab w:val="clear" w:pos="567"/>
        </w:tabs>
        <w:spacing w:line="240" w:lineRule="auto"/>
        <w:ind w:left="567" w:hanging="567"/>
        <w:rPr>
          <w:noProof/>
          <w:szCs w:val="22"/>
          <w:lang w:val="bg-BG"/>
        </w:rPr>
      </w:pPr>
    </w:p>
    <w:p w:rsidR="009127D5" w:rsidRDefault="009127D5">
      <w:pPr>
        <w:tabs>
          <w:tab w:val="clear" w:pos="567"/>
        </w:tabs>
        <w:spacing w:line="240" w:lineRule="auto"/>
        <w:ind w:left="567" w:hanging="567"/>
        <w:rPr>
          <w:noProof/>
          <w:szCs w:val="22"/>
          <w:lang w:val="bg-BG"/>
        </w:rPr>
      </w:pPr>
    </w:p>
    <w:p w:rsidR="009127D5" w:rsidRDefault="009127D5" w:rsidP="008A18DF">
      <w:pPr>
        <w:keepNext/>
        <w:pBdr>
          <w:top w:val="single" w:sz="4" w:space="1" w:color="auto"/>
          <w:left w:val="single" w:sz="4" w:space="4" w:color="auto"/>
          <w:bottom w:val="single" w:sz="4" w:space="1" w:color="auto"/>
          <w:right w:val="single" w:sz="4" w:space="4" w:color="auto"/>
        </w:pBdr>
        <w:tabs>
          <w:tab w:val="clear" w:pos="567"/>
        </w:tabs>
        <w:spacing w:line="240" w:lineRule="auto"/>
        <w:ind w:left="567" w:hanging="567"/>
        <w:outlineLvl w:val="0"/>
        <w:rPr>
          <w:noProof/>
          <w:szCs w:val="22"/>
          <w:lang w:val="bg-BG"/>
        </w:rPr>
      </w:pPr>
      <w:r>
        <w:rPr>
          <w:b/>
          <w:noProof/>
          <w:szCs w:val="22"/>
          <w:lang w:val="bg-BG"/>
        </w:rPr>
        <w:t>14.</w:t>
      </w:r>
      <w:r>
        <w:rPr>
          <w:b/>
          <w:noProof/>
          <w:szCs w:val="22"/>
          <w:lang w:val="bg-BG"/>
        </w:rPr>
        <w:tab/>
        <w:t>НАЧИН НА ОТПУСКАНЕ</w:t>
      </w:r>
    </w:p>
    <w:p w:rsidR="009127D5" w:rsidRDefault="009127D5" w:rsidP="008A18DF">
      <w:pPr>
        <w:keepNext/>
        <w:tabs>
          <w:tab w:val="clear" w:pos="567"/>
        </w:tabs>
        <w:spacing w:line="240" w:lineRule="auto"/>
        <w:ind w:left="567" w:hanging="567"/>
        <w:rPr>
          <w:noProof/>
          <w:szCs w:val="22"/>
          <w:lang w:val="bg-BG"/>
        </w:rPr>
      </w:pPr>
    </w:p>
    <w:p w:rsidR="009127D5" w:rsidRDefault="009127D5">
      <w:pPr>
        <w:tabs>
          <w:tab w:val="clear" w:pos="567"/>
        </w:tabs>
        <w:spacing w:line="240" w:lineRule="auto"/>
        <w:ind w:left="567" w:hanging="567"/>
        <w:rPr>
          <w:noProof/>
          <w:szCs w:val="22"/>
          <w:lang w:val="bg-BG"/>
        </w:rPr>
      </w:pPr>
    </w:p>
    <w:p w:rsidR="009127D5" w:rsidRDefault="009127D5" w:rsidP="008A18DF">
      <w:pPr>
        <w:keepNext/>
        <w:pBdr>
          <w:top w:val="single" w:sz="4" w:space="1" w:color="auto"/>
          <w:left w:val="single" w:sz="4" w:space="4" w:color="auto"/>
          <w:bottom w:val="single" w:sz="4" w:space="1" w:color="auto"/>
          <w:right w:val="single" w:sz="4" w:space="4" w:color="auto"/>
        </w:pBdr>
        <w:tabs>
          <w:tab w:val="clear" w:pos="567"/>
        </w:tabs>
        <w:spacing w:line="240" w:lineRule="auto"/>
        <w:ind w:left="567" w:hanging="567"/>
        <w:outlineLvl w:val="0"/>
        <w:rPr>
          <w:noProof/>
          <w:szCs w:val="22"/>
          <w:lang w:val="bg-BG"/>
        </w:rPr>
      </w:pPr>
      <w:r>
        <w:rPr>
          <w:b/>
          <w:noProof/>
          <w:szCs w:val="22"/>
          <w:lang w:val="bg-BG"/>
        </w:rPr>
        <w:t>15.</w:t>
      </w:r>
      <w:r>
        <w:rPr>
          <w:b/>
          <w:noProof/>
          <w:szCs w:val="22"/>
          <w:lang w:val="bg-BG"/>
        </w:rPr>
        <w:tab/>
        <w:t>УКАЗАНИЯ ЗА УПОТРЕБА</w:t>
      </w:r>
    </w:p>
    <w:p w:rsidR="009127D5" w:rsidRDefault="009127D5" w:rsidP="008A18DF">
      <w:pPr>
        <w:keepNext/>
        <w:tabs>
          <w:tab w:val="clear" w:pos="567"/>
        </w:tabs>
        <w:spacing w:line="240" w:lineRule="auto"/>
        <w:ind w:left="567" w:hanging="567"/>
        <w:rPr>
          <w:szCs w:val="22"/>
          <w:highlight w:val="lightGray"/>
          <w:lang w:val="bg-BG"/>
        </w:rPr>
      </w:pPr>
    </w:p>
    <w:p w:rsidR="009127D5" w:rsidRDefault="009278D0">
      <w:pPr>
        <w:tabs>
          <w:tab w:val="clear" w:pos="567"/>
        </w:tabs>
        <w:spacing w:line="240" w:lineRule="auto"/>
        <w:ind w:left="567" w:hanging="567"/>
        <w:rPr>
          <w:noProof/>
          <w:szCs w:val="22"/>
          <w:lang w:val="bg-BG"/>
        </w:rPr>
      </w:pPr>
      <w:r>
        <w:rPr>
          <w:noProof/>
          <w:szCs w:val="22"/>
          <w:lang w:val="bg-BG"/>
        </w:rPr>
        <w:t>(</w:t>
      </w:r>
      <w:r w:rsidR="009127D5">
        <w:rPr>
          <w:noProof/>
          <w:szCs w:val="22"/>
          <w:lang w:val="bg-BG"/>
        </w:rPr>
        <w:t>За да отворите, повдигнете тук и дръпнете</w:t>
      </w:r>
      <w:r>
        <w:rPr>
          <w:noProof/>
          <w:szCs w:val="22"/>
          <w:lang w:val="bg-BG"/>
        </w:rPr>
        <w:t>)</w:t>
      </w:r>
    </w:p>
    <w:p w:rsidR="009127D5" w:rsidRDefault="009127D5">
      <w:pPr>
        <w:tabs>
          <w:tab w:val="clear" w:pos="567"/>
        </w:tabs>
        <w:spacing w:line="240" w:lineRule="auto"/>
        <w:ind w:left="567" w:hanging="567"/>
        <w:rPr>
          <w:noProof/>
          <w:szCs w:val="22"/>
          <w:lang w:val="bg-BG"/>
        </w:rPr>
      </w:pPr>
      <w:r>
        <w:rPr>
          <w:noProof/>
          <w:szCs w:val="22"/>
          <w:lang w:val="bg-BG"/>
        </w:rPr>
        <w:t>КАРТОНЕНАТА КУТИЯ Е ОТВОРЕНА</w:t>
      </w:r>
    </w:p>
    <w:p w:rsidR="009127D5" w:rsidRDefault="009127D5">
      <w:pPr>
        <w:tabs>
          <w:tab w:val="clear" w:pos="567"/>
        </w:tabs>
        <w:spacing w:line="240" w:lineRule="auto"/>
        <w:ind w:left="567" w:hanging="567"/>
        <w:rPr>
          <w:noProof/>
          <w:szCs w:val="22"/>
          <w:lang w:val="ru-RU"/>
        </w:rPr>
      </w:pPr>
    </w:p>
    <w:p w:rsidR="009127D5" w:rsidRDefault="009127D5">
      <w:pPr>
        <w:tabs>
          <w:tab w:val="clear" w:pos="567"/>
        </w:tabs>
        <w:spacing w:line="240" w:lineRule="auto"/>
        <w:ind w:left="567" w:hanging="567"/>
        <w:rPr>
          <w:noProof/>
          <w:szCs w:val="22"/>
          <w:lang w:val="ru-RU"/>
        </w:rPr>
      </w:pPr>
    </w:p>
    <w:p w:rsidR="009127D5" w:rsidRDefault="009127D5" w:rsidP="008A18DF">
      <w:pPr>
        <w:keepNext/>
        <w:pBdr>
          <w:top w:val="single" w:sz="4" w:space="1" w:color="auto"/>
          <w:left w:val="single" w:sz="4" w:space="4" w:color="auto"/>
          <w:bottom w:val="single" w:sz="4" w:space="1" w:color="auto"/>
          <w:right w:val="single" w:sz="4" w:space="4" w:color="auto"/>
        </w:pBdr>
        <w:tabs>
          <w:tab w:val="clear" w:pos="567"/>
        </w:tabs>
        <w:spacing w:line="240" w:lineRule="auto"/>
        <w:ind w:left="567" w:hanging="567"/>
        <w:outlineLvl w:val="0"/>
        <w:rPr>
          <w:noProof/>
          <w:szCs w:val="22"/>
          <w:lang w:val="bg-BG"/>
        </w:rPr>
      </w:pPr>
      <w:r>
        <w:rPr>
          <w:b/>
          <w:noProof/>
          <w:szCs w:val="22"/>
          <w:lang w:val="bg-BG"/>
        </w:rPr>
        <w:t>16.</w:t>
      </w:r>
      <w:r>
        <w:rPr>
          <w:b/>
          <w:noProof/>
          <w:szCs w:val="22"/>
          <w:lang w:val="bg-BG"/>
        </w:rPr>
        <w:tab/>
        <w:t>ИНФОРМАЦИЯ НА БРАЙЛОВА АЗБУКА</w:t>
      </w:r>
    </w:p>
    <w:p w:rsidR="009127D5" w:rsidRDefault="009127D5" w:rsidP="008A18DF">
      <w:pPr>
        <w:keepNext/>
        <w:tabs>
          <w:tab w:val="clear" w:pos="567"/>
        </w:tabs>
        <w:spacing w:line="240" w:lineRule="auto"/>
        <w:ind w:left="567" w:hanging="567"/>
        <w:rPr>
          <w:noProof/>
          <w:szCs w:val="22"/>
          <w:lang w:val="bg-BG"/>
        </w:rPr>
      </w:pPr>
    </w:p>
    <w:p w:rsidR="006A37BA" w:rsidRPr="00FB7E24" w:rsidRDefault="006A37BA" w:rsidP="006A37BA">
      <w:pPr>
        <w:pStyle w:val="EndnoteText"/>
        <w:tabs>
          <w:tab w:val="clear" w:pos="567"/>
        </w:tabs>
        <w:rPr>
          <w:rStyle w:val="CommentReference"/>
          <w:sz w:val="22"/>
          <w:lang w:val="ru-RU"/>
        </w:rPr>
      </w:pPr>
      <w:r>
        <w:rPr>
          <w:rStyle w:val="CommentReference"/>
          <w:sz w:val="22"/>
        </w:rPr>
        <w:t>Humalog</w:t>
      </w:r>
      <w:r w:rsidRPr="00FB7E24">
        <w:rPr>
          <w:rStyle w:val="CommentReference"/>
          <w:sz w:val="22"/>
          <w:lang w:val="ru-RU"/>
        </w:rPr>
        <w:t xml:space="preserve"> </w:t>
      </w:r>
      <w:r>
        <w:rPr>
          <w:rStyle w:val="CommentReference"/>
          <w:sz w:val="22"/>
        </w:rPr>
        <w:t>Mix</w:t>
      </w:r>
      <w:r w:rsidRPr="00FB7E24">
        <w:rPr>
          <w:rStyle w:val="CommentReference"/>
          <w:sz w:val="22"/>
          <w:lang w:val="ru-RU"/>
        </w:rPr>
        <w:t>25</w:t>
      </w:r>
    </w:p>
    <w:p w:rsidR="009B6CDE" w:rsidRPr="00486D59" w:rsidRDefault="009B6CDE" w:rsidP="009B6CDE">
      <w:pPr>
        <w:keepNext/>
        <w:spacing w:line="240" w:lineRule="auto"/>
        <w:rPr>
          <w:lang w:val="bg-BG"/>
        </w:rPr>
      </w:pPr>
    </w:p>
    <w:p w:rsidR="009B6CDE" w:rsidRPr="00486D59" w:rsidRDefault="009B6CDE" w:rsidP="009B6CDE">
      <w:pPr>
        <w:spacing w:line="240" w:lineRule="auto"/>
        <w:rPr>
          <w:lang w:val="ru-RU"/>
        </w:rPr>
      </w:pPr>
    </w:p>
    <w:p w:rsidR="009B6CDE" w:rsidRPr="00486D59" w:rsidRDefault="009B6CDE" w:rsidP="009B6CDE">
      <w:pPr>
        <w:keepNext/>
        <w:pBdr>
          <w:top w:val="single" w:sz="4" w:space="1" w:color="auto"/>
          <w:left w:val="single" w:sz="4" w:space="4" w:color="auto"/>
          <w:bottom w:val="single" w:sz="4" w:space="1" w:color="auto"/>
          <w:right w:val="single" w:sz="4" w:space="4" w:color="auto"/>
        </w:pBdr>
        <w:spacing w:line="240" w:lineRule="auto"/>
        <w:outlineLvl w:val="0"/>
        <w:rPr>
          <w:i/>
          <w:noProof/>
          <w:lang w:val="ru-RU"/>
        </w:rPr>
      </w:pPr>
      <w:r w:rsidRPr="00486D59">
        <w:rPr>
          <w:b/>
          <w:noProof/>
          <w:lang w:val="ru-RU"/>
        </w:rPr>
        <w:t>17.</w:t>
      </w:r>
      <w:r w:rsidRPr="00486D59">
        <w:rPr>
          <w:b/>
          <w:noProof/>
          <w:lang w:val="ru-RU"/>
        </w:rPr>
        <w:tab/>
        <w:t>УНИКАЛЕН ИДЕНТИФИКАТОР — ДВУИЗМЕРЕН БАРКОД</w:t>
      </w:r>
    </w:p>
    <w:p w:rsidR="009B6CDE" w:rsidRPr="00486D59" w:rsidRDefault="009B6CDE" w:rsidP="00CC4C57">
      <w:pPr>
        <w:keepNext/>
        <w:spacing w:line="240" w:lineRule="auto"/>
        <w:rPr>
          <w:noProof/>
          <w:lang w:val="ru-RU"/>
        </w:rPr>
      </w:pPr>
    </w:p>
    <w:p w:rsidR="009B6CDE" w:rsidRPr="00486D59" w:rsidRDefault="009B6CDE" w:rsidP="009B6CDE">
      <w:pPr>
        <w:spacing w:line="240" w:lineRule="auto"/>
        <w:rPr>
          <w:noProof/>
          <w:shd w:val="clear" w:color="auto" w:fill="CCCCCC"/>
          <w:lang w:val="ru-RU"/>
        </w:rPr>
      </w:pPr>
      <w:r w:rsidRPr="00486D59">
        <w:rPr>
          <w:noProof/>
          <w:highlight w:val="lightGray"/>
          <w:lang w:val="ru-RU"/>
        </w:rPr>
        <w:t>Двуизмерен баркод с включен уникален идентификатор</w:t>
      </w:r>
    </w:p>
    <w:p w:rsidR="009B6CDE" w:rsidRPr="00486D59" w:rsidRDefault="009B6CDE" w:rsidP="009B6CDE">
      <w:pPr>
        <w:spacing w:line="240" w:lineRule="auto"/>
        <w:rPr>
          <w:noProof/>
          <w:shd w:val="clear" w:color="auto" w:fill="CCCCCC"/>
          <w:lang w:val="ru-RU"/>
        </w:rPr>
      </w:pPr>
    </w:p>
    <w:p w:rsidR="009B6CDE" w:rsidRPr="00486D59" w:rsidRDefault="009B6CDE" w:rsidP="009B6CDE">
      <w:pPr>
        <w:spacing w:line="240" w:lineRule="auto"/>
        <w:rPr>
          <w:noProof/>
          <w:vanish/>
          <w:lang w:val="ru-RU"/>
        </w:rPr>
      </w:pPr>
    </w:p>
    <w:p w:rsidR="009B6CDE" w:rsidRPr="00486D59" w:rsidRDefault="009B6CDE" w:rsidP="009B6CDE">
      <w:pPr>
        <w:keepNext/>
        <w:pBdr>
          <w:top w:val="single" w:sz="4" w:space="1" w:color="auto"/>
          <w:left w:val="single" w:sz="4" w:space="4" w:color="auto"/>
          <w:bottom w:val="single" w:sz="4" w:space="1" w:color="auto"/>
          <w:right w:val="single" w:sz="4" w:space="4" w:color="auto"/>
        </w:pBdr>
        <w:spacing w:line="240" w:lineRule="auto"/>
        <w:outlineLvl w:val="0"/>
        <w:rPr>
          <w:i/>
          <w:noProof/>
          <w:lang w:val="ru-RU"/>
        </w:rPr>
      </w:pPr>
      <w:r w:rsidRPr="00486D59">
        <w:rPr>
          <w:b/>
          <w:noProof/>
          <w:lang w:val="ru-RU"/>
        </w:rPr>
        <w:t>18.</w:t>
      </w:r>
      <w:r w:rsidRPr="00486D59">
        <w:rPr>
          <w:b/>
          <w:noProof/>
          <w:lang w:val="ru-RU"/>
        </w:rPr>
        <w:tab/>
        <w:t>УНИКАЛЕН ИДЕНТИФИКАТОР — ДАННИ ЗА ЧЕТЕНЕ ОТ ХОРА</w:t>
      </w:r>
    </w:p>
    <w:p w:rsidR="009B6CDE" w:rsidRPr="00486D59" w:rsidRDefault="009B6CDE" w:rsidP="00CC4C57">
      <w:pPr>
        <w:keepNext/>
        <w:spacing w:line="240" w:lineRule="auto"/>
        <w:rPr>
          <w:noProof/>
          <w:lang w:val="ru-RU"/>
        </w:rPr>
      </w:pPr>
    </w:p>
    <w:p w:rsidR="009B6CDE" w:rsidRPr="00BA0E4D" w:rsidRDefault="009B6CDE" w:rsidP="009B6CDE">
      <w:pPr>
        <w:rPr>
          <w:lang w:val="ru-RU"/>
        </w:rPr>
      </w:pPr>
      <w:r w:rsidRPr="00656EEA">
        <w:t>PC</w:t>
      </w:r>
      <w:r w:rsidRPr="00BA0E4D">
        <w:rPr>
          <w:lang w:val="ru-RU"/>
        </w:rPr>
        <w:t xml:space="preserve"> </w:t>
      </w:r>
    </w:p>
    <w:p w:rsidR="009B6CDE" w:rsidRPr="0035089B" w:rsidRDefault="009B6CDE" w:rsidP="009B6CDE">
      <w:pPr>
        <w:rPr>
          <w:lang w:val="ru-RU"/>
        </w:rPr>
      </w:pPr>
      <w:r w:rsidRPr="007D2258">
        <w:t>SN</w:t>
      </w:r>
      <w:r w:rsidRPr="0035089B">
        <w:rPr>
          <w:lang w:val="ru-RU"/>
        </w:rPr>
        <w:t xml:space="preserve"> </w:t>
      </w:r>
    </w:p>
    <w:p w:rsidR="006A37BA" w:rsidRPr="00FB7E24" w:rsidRDefault="009B6CDE" w:rsidP="0028363F">
      <w:pPr>
        <w:rPr>
          <w:rStyle w:val="CommentReference"/>
          <w:sz w:val="22"/>
          <w:lang w:val="ru-RU"/>
        </w:rPr>
      </w:pPr>
      <w:r w:rsidRPr="00EA2766">
        <w:t>NN</w:t>
      </w:r>
      <w:r w:rsidRPr="00EA2766">
        <w:rPr>
          <w:lang w:val="ru-RU"/>
        </w:rPr>
        <w:t xml:space="preserve"> </w:t>
      </w:r>
    </w:p>
    <w:p w:rsidR="009127D5" w:rsidRDefault="009127D5" w:rsidP="003F2347">
      <w:pPr>
        <w:keepNext/>
        <w:pBdr>
          <w:top w:val="single" w:sz="4" w:space="1" w:color="auto"/>
          <w:left w:val="single" w:sz="4" w:space="4" w:color="auto"/>
          <w:bottom w:val="single" w:sz="4" w:space="1" w:color="auto"/>
          <w:right w:val="single" w:sz="4" w:space="4" w:color="auto"/>
        </w:pBdr>
        <w:tabs>
          <w:tab w:val="clear" w:pos="567"/>
        </w:tabs>
        <w:spacing w:line="240" w:lineRule="auto"/>
        <w:ind w:right="113"/>
        <w:rPr>
          <w:b/>
          <w:noProof/>
          <w:szCs w:val="22"/>
          <w:lang w:val="bg-BG"/>
        </w:rPr>
      </w:pPr>
      <w:r>
        <w:rPr>
          <w:b/>
          <w:lang w:val="bg-BG"/>
        </w:rPr>
        <w:br w:type="page"/>
      </w:r>
      <w:r>
        <w:rPr>
          <w:b/>
          <w:noProof/>
          <w:szCs w:val="22"/>
          <w:lang w:val="bg-BG"/>
        </w:rPr>
        <w:t>МИНИМУМ ДАННИ, КОИТО ТРЯБВА ДА СЪДЪРЖАТ МАЛКИТЕ ЕДИНИЧНИ ПЪРВИЧНИ ОПАКОВКИ</w:t>
      </w:r>
    </w:p>
    <w:p w:rsidR="000A3F9A" w:rsidRDefault="000A3F9A" w:rsidP="003F2347">
      <w:pPr>
        <w:keepNext/>
        <w:pBdr>
          <w:top w:val="single" w:sz="4" w:space="1" w:color="auto"/>
          <w:left w:val="single" w:sz="4" w:space="4" w:color="auto"/>
          <w:bottom w:val="single" w:sz="4" w:space="1" w:color="auto"/>
          <w:right w:val="single" w:sz="4" w:space="4" w:color="auto"/>
        </w:pBdr>
        <w:tabs>
          <w:tab w:val="clear" w:pos="567"/>
        </w:tabs>
        <w:spacing w:line="240" w:lineRule="auto"/>
        <w:ind w:right="113"/>
        <w:rPr>
          <w:b/>
          <w:noProof/>
          <w:szCs w:val="22"/>
          <w:lang w:val="bg-BG"/>
        </w:rPr>
      </w:pPr>
    </w:p>
    <w:p w:rsidR="000A3F9A" w:rsidRDefault="000A3F9A" w:rsidP="003F2347">
      <w:pPr>
        <w:keepNext/>
        <w:pBdr>
          <w:top w:val="single" w:sz="4" w:space="1" w:color="auto"/>
          <w:left w:val="single" w:sz="4" w:space="4" w:color="auto"/>
          <w:bottom w:val="single" w:sz="4" w:space="1" w:color="auto"/>
          <w:right w:val="single" w:sz="4" w:space="4" w:color="auto"/>
        </w:pBdr>
        <w:tabs>
          <w:tab w:val="clear" w:pos="567"/>
        </w:tabs>
        <w:spacing w:line="240" w:lineRule="auto"/>
        <w:ind w:right="113"/>
        <w:rPr>
          <w:b/>
          <w:noProof/>
          <w:szCs w:val="22"/>
          <w:lang w:val="bg-BG"/>
        </w:rPr>
      </w:pPr>
      <w:r>
        <w:rPr>
          <w:b/>
          <w:noProof/>
          <w:szCs w:val="22"/>
          <w:lang w:val="bg-BG"/>
        </w:rPr>
        <w:t>ТЕКСТ НА ЕТИКЕТА</w:t>
      </w:r>
    </w:p>
    <w:p w:rsidR="009127D5" w:rsidRDefault="009127D5" w:rsidP="003F2347">
      <w:pPr>
        <w:keepNext/>
        <w:tabs>
          <w:tab w:val="clear" w:pos="567"/>
        </w:tabs>
        <w:spacing w:line="240" w:lineRule="auto"/>
        <w:rPr>
          <w:noProof/>
          <w:szCs w:val="22"/>
          <w:lang w:val="ru-RU"/>
        </w:rPr>
      </w:pPr>
    </w:p>
    <w:p w:rsidR="009127D5" w:rsidRDefault="009127D5" w:rsidP="003F2347">
      <w:pPr>
        <w:keepNext/>
        <w:tabs>
          <w:tab w:val="clear" w:pos="567"/>
        </w:tabs>
        <w:spacing w:line="240" w:lineRule="auto"/>
        <w:rPr>
          <w:noProof/>
          <w:szCs w:val="22"/>
          <w:lang w:val="ru-RU"/>
        </w:rPr>
      </w:pPr>
    </w:p>
    <w:p w:rsidR="009127D5" w:rsidRDefault="009127D5" w:rsidP="003F2347">
      <w:pPr>
        <w:keepNext/>
        <w:pBdr>
          <w:top w:val="single" w:sz="4" w:space="1" w:color="auto"/>
          <w:left w:val="single" w:sz="4" w:space="4" w:color="auto"/>
          <w:bottom w:val="single" w:sz="4" w:space="1" w:color="auto"/>
          <w:right w:val="single" w:sz="4" w:space="4" w:color="auto"/>
        </w:pBdr>
        <w:tabs>
          <w:tab w:val="clear" w:pos="567"/>
        </w:tabs>
        <w:spacing w:line="240" w:lineRule="auto"/>
        <w:outlineLvl w:val="0"/>
        <w:rPr>
          <w:b/>
          <w:noProof/>
          <w:szCs w:val="22"/>
          <w:lang w:val="bg-BG"/>
        </w:rPr>
      </w:pPr>
      <w:r>
        <w:rPr>
          <w:b/>
          <w:noProof/>
          <w:szCs w:val="22"/>
          <w:lang w:val="bg-BG"/>
        </w:rPr>
        <w:t>1.</w:t>
      </w:r>
      <w:r>
        <w:rPr>
          <w:b/>
          <w:noProof/>
          <w:szCs w:val="22"/>
          <w:lang w:val="bg-BG"/>
        </w:rPr>
        <w:tab/>
        <w:t>ИМЕ НА ЛЕКАРСТВЕНИЯ ПРОДУК И ПЪТ НА ВЪВЕЖДАНЕ</w:t>
      </w:r>
    </w:p>
    <w:p w:rsidR="009127D5" w:rsidRDefault="009127D5" w:rsidP="003F2347">
      <w:pPr>
        <w:keepNext/>
        <w:tabs>
          <w:tab w:val="clear" w:pos="567"/>
        </w:tabs>
        <w:spacing w:line="240" w:lineRule="auto"/>
        <w:jc w:val="both"/>
        <w:rPr>
          <w:lang w:val="bg-BG"/>
        </w:rPr>
      </w:pPr>
    </w:p>
    <w:p w:rsidR="009127D5" w:rsidRDefault="009127D5">
      <w:pPr>
        <w:tabs>
          <w:tab w:val="clear" w:pos="567"/>
        </w:tabs>
        <w:spacing w:line="240" w:lineRule="auto"/>
        <w:jc w:val="both"/>
        <w:rPr>
          <w:lang w:val="bg-BG"/>
        </w:rPr>
      </w:pPr>
      <w:r>
        <w:t>Humalog</w:t>
      </w:r>
      <w:r>
        <w:rPr>
          <w:lang w:val="bg-BG"/>
        </w:rPr>
        <w:t xml:space="preserve"> </w:t>
      </w:r>
      <w:r>
        <w:t>Mix</w:t>
      </w:r>
      <w:r>
        <w:rPr>
          <w:lang w:val="bg-BG"/>
        </w:rPr>
        <w:t>25 100</w:t>
      </w:r>
      <w:r w:rsidR="002E34EB">
        <w:rPr>
          <w:lang w:val="bg-BG"/>
        </w:rPr>
        <w:t> единици</w:t>
      </w:r>
      <w:r>
        <w:rPr>
          <w:lang w:val="bg-BG"/>
        </w:rPr>
        <w:t>/</w:t>
      </w:r>
      <w:r>
        <w:t>ml</w:t>
      </w:r>
      <w:r>
        <w:rPr>
          <w:lang w:val="bg-BG"/>
        </w:rPr>
        <w:t xml:space="preserve"> инжекционна суспензия в патрон</w:t>
      </w:r>
    </w:p>
    <w:p w:rsidR="009127D5" w:rsidRDefault="009127D5">
      <w:pPr>
        <w:tabs>
          <w:tab w:val="clear" w:pos="567"/>
        </w:tabs>
        <w:spacing w:line="240" w:lineRule="auto"/>
        <w:rPr>
          <w:lang w:val="bg-BG"/>
        </w:rPr>
      </w:pPr>
      <w:r>
        <w:rPr>
          <w:lang w:val="bg-BG"/>
        </w:rPr>
        <w:t xml:space="preserve">25% </w:t>
      </w:r>
      <w:r w:rsidR="008812DF">
        <w:rPr>
          <w:lang w:val="bg-BG"/>
        </w:rPr>
        <w:t>и</w:t>
      </w:r>
      <w:r w:rsidR="008812DF">
        <w:rPr>
          <w:noProof/>
          <w:szCs w:val="22"/>
          <w:lang w:val="bg-BG"/>
        </w:rPr>
        <w:t>нсулин лиспро</w:t>
      </w:r>
      <w:r>
        <w:rPr>
          <w:lang w:val="bg-BG"/>
        </w:rPr>
        <w:t xml:space="preserve"> и 75% </w:t>
      </w:r>
      <w:r w:rsidR="008812DF">
        <w:rPr>
          <w:lang w:val="bg-BG"/>
        </w:rPr>
        <w:t>и</w:t>
      </w:r>
      <w:r w:rsidR="008812DF">
        <w:rPr>
          <w:noProof/>
          <w:szCs w:val="22"/>
          <w:lang w:val="bg-BG"/>
        </w:rPr>
        <w:t>нсулин лиспро</w:t>
      </w:r>
      <w:r>
        <w:rPr>
          <w:lang w:val="bg-BG"/>
        </w:rPr>
        <w:t xml:space="preserve"> протаминова суспензия</w:t>
      </w:r>
    </w:p>
    <w:p w:rsidR="009127D5" w:rsidRDefault="009127D5">
      <w:pPr>
        <w:tabs>
          <w:tab w:val="clear" w:pos="567"/>
        </w:tabs>
        <w:spacing w:line="240" w:lineRule="auto"/>
        <w:rPr>
          <w:lang w:val="bg-BG"/>
        </w:rPr>
      </w:pPr>
      <w:r>
        <w:rPr>
          <w:lang w:val="bg-BG"/>
        </w:rPr>
        <w:t>За подкожно приложение</w:t>
      </w:r>
    </w:p>
    <w:p w:rsidR="009127D5" w:rsidRDefault="009127D5">
      <w:pPr>
        <w:pStyle w:val="EndnoteText"/>
        <w:tabs>
          <w:tab w:val="clear" w:pos="567"/>
        </w:tabs>
        <w:rPr>
          <w:lang w:val="bg-BG"/>
        </w:rPr>
      </w:pPr>
    </w:p>
    <w:p w:rsidR="009127D5" w:rsidRDefault="009127D5">
      <w:pPr>
        <w:tabs>
          <w:tab w:val="clear" w:pos="567"/>
        </w:tabs>
        <w:spacing w:line="240" w:lineRule="auto"/>
        <w:rPr>
          <w:noProof/>
          <w:szCs w:val="22"/>
          <w:lang w:val="bg-BG"/>
        </w:rPr>
      </w:pPr>
    </w:p>
    <w:p w:rsidR="009127D5" w:rsidRDefault="009127D5" w:rsidP="003F2347">
      <w:pPr>
        <w:keepNext/>
        <w:pBdr>
          <w:top w:val="single" w:sz="4" w:space="1" w:color="auto"/>
          <w:left w:val="single" w:sz="4" w:space="4" w:color="auto"/>
          <w:bottom w:val="single" w:sz="4" w:space="1" w:color="auto"/>
          <w:right w:val="single" w:sz="4" w:space="4" w:color="auto"/>
        </w:pBdr>
        <w:tabs>
          <w:tab w:val="clear" w:pos="567"/>
        </w:tabs>
        <w:spacing w:line="240" w:lineRule="auto"/>
        <w:outlineLvl w:val="0"/>
        <w:rPr>
          <w:b/>
          <w:noProof/>
          <w:szCs w:val="22"/>
          <w:highlight w:val="lightGray"/>
          <w:lang w:val="bg-BG"/>
        </w:rPr>
      </w:pPr>
      <w:r>
        <w:rPr>
          <w:b/>
          <w:noProof/>
          <w:szCs w:val="22"/>
          <w:lang w:val="bg-BG"/>
        </w:rPr>
        <w:t>2.</w:t>
      </w:r>
      <w:r>
        <w:rPr>
          <w:b/>
          <w:noProof/>
          <w:szCs w:val="22"/>
          <w:lang w:val="bg-BG"/>
        </w:rPr>
        <w:tab/>
        <w:t>НАЧИН НА ПРИЛ</w:t>
      </w:r>
      <w:r w:rsidR="00595277">
        <w:rPr>
          <w:b/>
          <w:noProof/>
          <w:szCs w:val="22"/>
          <w:lang w:val="bg-BG"/>
        </w:rPr>
        <w:t>ОЖЕНИЕ</w:t>
      </w:r>
    </w:p>
    <w:p w:rsidR="009127D5" w:rsidRDefault="009127D5" w:rsidP="003F2347">
      <w:pPr>
        <w:keepNext/>
        <w:tabs>
          <w:tab w:val="clear" w:pos="567"/>
        </w:tabs>
        <w:spacing w:line="240" w:lineRule="auto"/>
        <w:rPr>
          <w:noProof/>
          <w:szCs w:val="22"/>
          <w:lang w:val="bg-BG"/>
        </w:rPr>
      </w:pPr>
    </w:p>
    <w:p w:rsidR="009127D5" w:rsidRDefault="009127D5">
      <w:pPr>
        <w:tabs>
          <w:tab w:val="clear" w:pos="567"/>
        </w:tabs>
        <w:spacing w:line="240" w:lineRule="auto"/>
        <w:rPr>
          <w:noProof/>
          <w:szCs w:val="22"/>
          <w:lang w:val="bg-BG"/>
        </w:rPr>
      </w:pPr>
    </w:p>
    <w:p w:rsidR="009127D5" w:rsidRDefault="009127D5" w:rsidP="003F2347">
      <w:pPr>
        <w:keepNext/>
        <w:pBdr>
          <w:top w:val="single" w:sz="4" w:space="1" w:color="auto"/>
          <w:left w:val="single" w:sz="4" w:space="4" w:color="auto"/>
          <w:bottom w:val="single" w:sz="4" w:space="1" w:color="auto"/>
          <w:right w:val="single" w:sz="4" w:space="4" w:color="auto"/>
        </w:pBdr>
        <w:tabs>
          <w:tab w:val="clear" w:pos="567"/>
        </w:tabs>
        <w:spacing w:line="240" w:lineRule="auto"/>
        <w:outlineLvl w:val="0"/>
        <w:rPr>
          <w:b/>
          <w:noProof/>
          <w:szCs w:val="22"/>
          <w:lang w:val="bg-BG"/>
        </w:rPr>
      </w:pPr>
      <w:r>
        <w:rPr>
          <w:b/>
          <w:noProof/>
          <w:szCs w:val="22"/>
          <w:lang w:val="bg-BG"/>
        </w:rPr>
        <w:t>3.</w:t>
      </w:r>
      <w:r>
        <w:rPr>
          <w:b/>
          <w:noProof/>
          <w:szCs w:val="22"/>
          <w:lang w:val="bg-BG"/>
        </w:rPr>
        <w:tab/>
        <w:t>ДАТА НА ИЗТИЧАНЕ НА СРОКА НА ГОДНОСТ</w:t>
      </w:r>
    </w:p>
    <w:p w:rsidR="009127D5" w:rsidRDefault="009127D5" w:rsidP="003F2347">
      <w:pPr>
        <w:keepNext/>
        <w:tabs>
          <w:tab w:val="clear" w:pos="567"/>
        </w:tabs>
        <w:spacing w:line="240" w:lineRule="auto"/>
        <w:rPr>
          <w:noProof/>
          <w:szCs w:val="22"/>
          <w:lang w:val="bg-BG"/>
        </w:rPr>
      </w:pPr>
    </w:p>
    <w:p w:rsidR="009127D5" w:rsidRPr="00C5479C" w:rsidRDefault="009127D5">
      <w:pPr>
        <w:tabs>
          <w:tab w:val="clear" w:pos="567"/>
        </w:tabs>
        <w:spacing w:line="240" w:lineRule="auto"/>
        <w:rPr>
          <w:noProof/>
          <w:szCs w:val="22"/>
          <w:lang w:val="ru-RU"/>
        </w:rPr>
      </w:pPr>
      <w:r>
        <w:rPr>
          <w:noProof/>
          <w:szCs w:val="22"/>
          <w:lang w:val="bg-BG"/>
        </w:rPr>
        <w:t>Годен до</w:t>
      </w:r>
      <w:r w:rsidR="002E6CD3" w:rsidRPr="00C5479C">
        <w:rPr>
          <w:noProof/>
          <w:szCs w:val="22"/>
          <w:lang w:val="ru-RU"/>
        </w:rPr>
        <w:t>:</w:t>
      </w:r>
    </w:p>
    <w:p w:rsidR="009127D5" w:rsidRDefault="009127D5">
      <w:pPr>
        <w:tabs>
          <w:tab w:val="clear" w:pos="567"/>
        </w:tabs>
        <w:spacing w:line="240" w:lineRule="auto"/>
        <w:rPr>
          <w:noProof/>
          <w:szCs w:val="22"/>
          <w:lang w:val="bg-BG"/>
        </w:rPr>
      </w:pPr>
    </w:p>
    <w:p w:rsidR="009127D5" w:rsidRDefault="009127D5">
      <w:pPr>
        <w:tabs>
          <w:tab w:val="clear" w:pos="567"/>
        </w:tabs>
        <w:spacing w:line="240" w:lineRule="auto"/>
        <w:rPr>
          <w:noProof/>
          <w:szCs w:val="22"/>
          <w:lang w:val="bg-BG"/>
        </w:rPr>
      </w:pPr>
    </w:p>
    <w:p w:rsidR="009127D5" w:rsidRDefault="009127D5" w:rsidP="003F2347">
      <w:pPr>
        <w:keepNext/>
        <w:pBdr>
          <w:top w:val="single" w:sz="4" w:space="1" w:color="auto"/>
          <w:left w:val="single" w:sz="4" w:space="4" w:color="auto"/>
          <w:bottom w:val="single" w:sz="4" w:space="1" w:color="auto"/>
          <w:right w:val="single" w:sz="4" w:space="4" w:color="auto"/>
        </w:pBdr>
        <w:tabs>
          <w:tab w:val="clear" w:pos="567"/>
        </w:tabs>
        <w:spacing w:line="240" w:lineRule="auto"/>
        <w:outlineLvl w:val="0"/>
        <w:rPr>
          <w:b/>
          <w:noProof/>
          <w:szCs w:val="22"/>
          <w:highlight w:val="lightGray"/>
          <w:lang w:val="bg-BG"/>
        </w:rPr>
      </w:pPr>
      <w:r>
        <w:rPr>
          <w:b/>
          <w:noProof/>
          <w:szCs w:val="22"/>
          <w:lang w:val="bg-BG"/>
        </w:rPr>
        <w:t>4.</w:t>
      </w:r>
      <w:r>
        <w:rPr>
          <w:b/>
          <w:noProof/>
          <w:szCs w:val="22"/>
          <w:lang w:val="bg-BG"/>
        </w:rPr>
        <w:tab/>
        <w:t>ПАРТИДЕН НОМЕР</w:t>
      </w:r>
    </w:p>
    <w:p w:rsidR="009127D5" w:rsidRDefault="009127D5" w:rsidP="003F2347">
      <w:pPr>
        <w:keepNext/>
        <w:tabs>
          <w:tab w:val="clear" w:pos="567"/>
        </w:tabs>
        <w:spacing w:line="240" w:lineRule="auto"/>
        <w:ind w:right="113"/>
        <w:rPr>
          <w:noProof/>
          <w:szCs w:val="22"/>
          <w:lang w:val="bg-BG"/>
        </w:rPr>
      </w:pPr>
    </w:p>
    <w:p w:rsidR="009127D5" w:rsidRDefault="009127D5">
      <w:pPr>
        <w:tabs>
          <w:tab w:val="clear" w:pos="567"/>
        </w:tabs>
        <w:spacing w:line="240" w:lineRule="auto"/>
        <w:ind w:right="113"/>
        <w:rPr>
          <w:noProof/>
          <w:szCs w:val="22"/>
          <w:lang w:val="bg-BG"/>
        </w:rPr>
      </w:pPr>
      <w:r>
        <w:rPr>
          <w:noProof/>
          <w:szCs w:val="22"/>
          <w:lang w:val="bg-BG"/>
        </w:rPr>
        <w:t>Партиден №</w:t>
      </w:r>
    </w:p>
    <w:p w:rsidR="009127D5" w:rsidRDefault="009127D5">
      <w:pPr>
        <w:tabs>
          <w:tab w:val="clear" w:pos="567"/>
        </w:tabs>
        <w:spacing w:line="240" w:lineRule="auto"/>
        <w:ind w:right="113"/>
        <w:rPr>
          <w:noProof/>
          <w:szCs w:val="22"/>
          <w:lang w:val="bg-BG"/>
        </w:rPr>
      </w:pPr>
    </w:p>
    <w:p w:rsidR="009127D5" w:rsidRDefault="009127D5">
      <w:pPr>
        <w:tabs>
          <w:tab w:val="clear" w:pos="567"/>
        </w:tabs>
        <w:spacing w:line="240" w:lineRule="auto"/>
        <w:ind w:right="113"/>
        <w:rPr>
          <w:noProof/>
          <w:szCs w:val="22"/>
          <w:lang w:val="bg-BG"/>
        </w:rPr>
      </w:pPr>
    </w:p>
    <w:p w:rsidR="009127D5" w:rsidRDefault="009127D5" w:rsidP="003F2347">
      <w:pPr>
        <w:keepNext/>
        <w:pBdr>
          <w:top w:val="single" w:sz="4" w:space="1" w:color="auto"/>
          <w:left w:val="single" w:sz="4" w:space="4" w:color="auto"/>
          <w:bottom w:val="single" w:sz="4" w:space="1" w:color="auto"/>
          <w:right w:val="single" w:sz="4" w:space="4" w:color="auto"/>
        </w:pBdr>
        <w:tabs>
          <w:tab w:val="clear" w:pos="567"/>
        </w:tabs>
        <w:spacing w:line="240" w:lineRule="auto"/>
        <w:outlineLvl w:val="0"/>
        <w:rPr>
          <w:b/>
          <w:noProof/>
          <w:szCs w:val="22"/>
          <w:highlight w:val="lightGray"/>
          <w:lang w:val="bg-BG"/>
        </w:rPr>
      </w:pPr>
      <w:r>
        <w:rPr>
          <w:b/>
          <w:noProof/>
          <w:szCs w:val="22"/>
          <w:lang w:val="bg-BG"/>
        </w:rPr>
        <w:t>5.</w:t>
      </w:r>
      <w:r>
        <w:rPr>
          <w:b/>
          <w:noProof/>
          <w:szCs w:val="22"/>
          <w:lang w:val="bg-BG"/>
        </w:rPr>
        <w:tab/>
        <w:t>СЪДЪРЖАНИЕ КАТО МАСА, ОБЕМ ИЛИ ЕДИНИЦИ</w:t>
      </w:r>
    </w:p>
    <w:p w:rsidR="009127D5" w:rsidRDefault="009127D5" w:rsidP="003F2347">
      <w:pPr>
        <w:keepNext/>
        <w:tabs>
          <w:tab w:val="clear" w:pos="567"/>
        </w:tabs>
        <w:spacing w:line="240" w:lineRule="auto"/>
        <w:rPr>
          <w:szCs w:val="22"/>
          <w:lang w:val="bg-BG"/>
        </w:rPr>
      </w:pPr>
    </w:p>
    <w:p w:rsidR="009127D5" w:rsidRDefault="009127D5">
      <w:pPr>
        <w:tabs>
          <w:tab w:val="clear" w:pos="567"/>
        </w:tabs>
        <w:spacing w:line="240" w:lineRule="auto"/>
        <w:jc w:val="both"/>
        <w:rPr>
          <w:lang w:val="ru-RU"/>
        </w:rPr>
      </w:pPr>
      <w:r>
        <w:rPr>
          <w:lang w:val="ru-RU"/>
        </w:rPr>
        <w:t>3</w:t>
      </w:r>
      <w:r w:rsidR="00C6671C">
        <w:rPr>
          <w:lang w:val="ru-RU"/>
        </w:rPr>
        <w:t> </w:t>
      </w:r>
      <w:r>
        <w:rPr>
          <w:lang w:val="de-DE"/>
        </w:rPr>
        <w:t>ml</w:t>
      </w:r>
      <w:r>
        <w:rPr>
          <w:lang w:val="ru-RU"/>
        </w:rPr>
        <w:t xml:space="preserve"> (3</w:t>
      </w:r>
      <w:r>
        <w:rPr>
          <w:lang w:val="bg-BG"/>
        </w:rPr>
        <w:t>,</w:t>
      </w:r>
      <w:r>
        <w:rPr>
          <w:lang w:val="ru-RU"/>
        </w:rPr>
        <w:t>5</w:t>
      </w:r>
      <w:r w:rsidR="00C6671C">
        <w:rPr>
          <w:lang w:val="ru-RU"/>
        </w:rPr>
        <w:t> </w:t>
      </w:r>
      <w:r>
        <w:rPr>
          <w:lang w:val="de-DE"/>
        </w:rPr>
        <w:t>mg</w:t>
      </w:r>
      <w:r>
        <w:rPr>
          <w:lang w:val="ru-RU"/>
        </w:rPr>
        <w:t>/</w:t>
      </w:r>
      <w:r>
        <w:rPr>
          <w:lang w:val="de-DE"/>
        </w:rPr>
        <w:t>ml</w:t>
      </w:r>
      <w:r>
        <w:rPr>
          <w:lang w:val="ru-RU"/>
        </w:rPr>
        <w:t>)</w:t>
      </w:r>
    </w:p>
    <w:p w:rsidR="009127D5" w:rsidRDefault="009127D5">
      <w:pPr>
        <w:widowControl w:val="0"/>
        <w:tabs>
          <w:tab w:val="clear" w:pos="567"/>
        </w:tabs>
        <w:spacing w:line="240" w:lineRule="auto"/>
        <w:ind w:left="567" w:hanging="567"/>
        <w:rPr>
          <w:szCs w:val="22"/>
          <w:highlight w:val="lightGray"/>
          <w:lang w:val="bg-BG"/>
        </w:rPr>
      </w:pPr>
    </w:p>
    <w:p w:rsidR="009127D5" w:rsidRDefault="009127D5">
      <w:pPr>
        <w:widowControl w:val="0"/>
        <w:tabs>
          <w:tab w:val="clear" w:pos="567"/>
        </w:tabs>
        <w:spacing w:line="240" w:lineRule="auto"/>
        <w:rPr>
          <w:szCs w:val="22"/>
          <w:lang w:val="bg-BG"/>
        </w:rPr>
      </w:pPr>
    </w:p>
    <w:p w:rsidR="009127D5" w:rsidRDefault="009127D5" w:rsidP="003F2347">
      <w:pPr>
        <w:keepNext/>
        <w:pBdr>
          <w:top w:val="single" w:sz="4" w:space="1" w:color="auto"/>
          <w:left w:val="single" w:sz="4" w:space="4" w:color="auto"/>
          <w:bottom w:val="single" w:sz="4" w:space="1" w:color="auto"/>
          <w:right w:val="single" w:sz="4" w:space="4" w:color="auto"/>
        </w:pBdr>
        <w:tabs>
          <w:tab w:val="clear" w:pos="567"/>
        </w:tabs>
        <w:spacing w:line="240" w:lineRule="auto"/>
        <w:outlineLvl w:val="0"/>
        <w:rPr>
          <w:b/>
          <w:highlight w:val="lightGray"/>
          <w:lang w:val="ru-RU"/>
        </w:rPr>
      </w:pPr>
      <w:r>
        <w:rPr>
          <w:b/>
          <w:noProof/>
          <w:szCs w:val="22"/>
          <w:lang w:val="bg-BG"/>
        </w:rPr>
        <w:t>6.</w:t>
      </w:r>
      <w:r>
        <w:rPr>
          <w:b/>
          <w:noProof/>
          <w:szCs w:val="22"/>
          <w:lang w:val="bg-BG"/>
        </w:rPr>
        <w:tab/>
        <w:t>ДРУГО</w:t>
      </w:r>
    </w:p>
    <w:p w:rsidR="009127D5" w:rsidRDefault="009127D5" w:rsidP="003F2347">
      <w:pPr>
        <w:keepNext/>
        <w:tabs>
          <w:tab w:val="clear" w:pos="567"/>
        </w:tabs>
        <w:spacing w:line="240" w:lineRule="auto"/>
        <w:jc w:val="both"/>
        <w:rPr>
          <w:lang w:val="ru-RU"/>
        </w:rPr>
      </w:pPr>
    </w:p>
    <w:p w:rsidR="009127D5" w:rsidRDefault="009127D5">
      <w:pPr>
        <w:tabs>
          <w:tab w:val="clear" w:pos="567"/>
        </w:tabs>
        <w:spacing w:line="240" w:lineRule="auto"/>
        <w:ind w:right="-45"/>
        <w:rPr>
          <w:noProof/>
          <w:szCs w:val="22"/>
          <w:lang w:val="bg-BG"/>
        </w:rPr>
      </w:pPr>
      <w:r>
        <w:rPr>
          <w:lang w:val="ru-RU"/>
        </w:rPr>
        <w:br w:type="page"/>
      </w:r>
    </w:p>
    <w:p w:rsidR="009B6CDE" w:rsidRDefault="009127D5" w:rsidP="00417DE7">
      <w:pPr>
        <w:keepNext/>
        <w:pBdr>
          <w:top w:val="single" w:sz="4" w:space="1" w:color="auto"/>
          <w:left w:val="single" w:sz="4" w:space="4" w:color="auto"/>
          <w:bottom w:val="single" w:sz="4" w:space="1" w:color="auto"/>
          <w:right w:val="single" w:sz="4" w:space="4" w:color="auto"/>
        </w:pBdr>
        <w:tabs>
          <w:tab w:val="clear" w:pos="567"/>
        </w:tabs>
        <w:spacing w:line="240" w:lineRule="auto"/>
        <w:rPr>
          <w:b/>
          <w:noProof/>
          <w:szCs w:val="22"/>
          <w:lang w:val="bg-BG"/>
        </w:rPr>
      </w:pPr>
      <w:r>
        <w:rPr>
          <w:b/>
          <w:noProof/>
          <w:szCs w:val="22"/>
          <w:lang w:val="bg-BG"/>
        </w:rPr>
        <w:t>ДАННИ, КОИТО ТРЯБВА ДА СЪДЪРЖА ВТОРИЧНАТА ОПАКОВКА</w:t>
      </w:r>
    </w:p>
    <w:p w:rsidR="009B6CDE" w:rsidRDefault="009B6CDE" w:rsidP="00417DE7">
      <w:pPr>
        <w:keepNext/>
        <w:pBdr>
          <w:top w:val="single" w:sz="4" w:space="1" w:color="auto"/>
          <w:left w:val="single" w:sz="4" w:space="4" w:color="auto"/>
          <w:bottom w:val="single" w:sz="4" w:space="1" w:color="auto"/>
          <w:right w:val="single" w:sz="4" w:space="4" w:color="auto"/>
        </w:pBdr>
        <w:tabs>
          <w:tab w:val="clear" w:pos="567"/>
        </w:tabs>
        <w:spacing w:line="240" w:lineRule="auto"/>
        <w:rPr>
          <w:b/>
          <w:noProof/>
          <w:szCs w:val="22"/>
          <w:lang w:val="bg-BG"/>
        </w:rPr>
      </w:pPr>
    </w:p>
    <w:p w:rsidR="009B6CDE" w:rsidRDefault="00ED406F" w:rsidP="00417DE7">
      <w:pPr>
        <w:keepNext/>
        <w:pBdr>
          <w:top w:val="single" w:sz="4" w:space="1" w:color="auto"/>
          <w:left w:val="single" w:sz="4" w:space="4" w:color="auto"/>
          <w:bottom w:val="single" w:sz="4" w:space="1" w:color="auto"/>
          <w:right w:val="single" w:sz="4" w:space="4" w:color="auto"/>
        </w:pBdr>
        <w:tabs>
          <w:tab w:val="clear" w:pos="567"/>
        </w:tabs>
        <w:spacing w:line="240" w:lineRule="auto"/>
        <w:rPr>
          <w:b/>
          <w:noProof/>
          <w:szCs w:val="22"/>
          <w:lang w:val="bg-BG"/>
        </w:rPr>
      </w:pPr>
      <w:r>
        <w:rPr>
          <w:b/>
          <w:noProof/>
          <w:lang w:val="bg-BG"/>
        </w:rPr>
        <w:t xml:space="preserve">ВЪНШНА </w:t>
      </w:r>
      <w:r w:rsidR="005959D1">
        <w:rPr>
          <w:b/>
          <w:noProof/>
          <w:lang w:val="bg-BG"/>
        </w:rPr>
        <w:t>КУТИЯ</w:t>
      </w:r>
      <w:r w:rsidR="005959D1" w:rsidRPr="00486D59">
        <w:rPr>
          <w:b/>
          <w:noProof/>
          <w:lang w:val="bg-BG"/>
        </w:rPr>
        <w:t xml:space="preserve"> </w:t>
      </w:r>
      <w:r w:rsidR="009B6CDE">
        <w:rPr>
          <w:b/>
          <w:noProof/>
          <w:szCs w:val="22"/>
          <w:lang w:val="bg-BG"/>
        </w:rPr>
        <w:t xml:space="preserve">– патрони. Опаковка </w:t>
      </w:r>
      <w:r w:rsidR="002A2D7D">
        <w:rPr>
          <w:b/>
          <w:noProof/>
          <w:szCs w:val="22"/>
          <w:lang w:val="bg-BG"/>
        </w:rPr>
        <w:t xml:space="preserve">по </w:t>
      </w:r>
      <w:r w:rsidR="009B6CDE">
        <w:rPr>
          <w:b/>
          <w:noProof/>
          <w:szCs w:val="22"/>
          <w:lang w:val="bg-BG"/>
        </w:rPr>
        <w:t>5 и 10</w:t>
      </w:r>
    </w:p>
    <w:p w:rsidR="009127D5" w:rsidRDefault="009127D5" w:rsidP="00417DE7">
      <w:pPr>
        <w:keepNext/>
        <w:tabs>
          <w:tab w:val="clear" w:pos="567"/>
        </w:tabs>
        <w:spacing w:line="240" w:lineRule="auto"/>
        <w:rPr>
          <w:noProof/>
          <w:szCs w:val="22"/>
          <w:lang w:val="ru-RU"/>
        </w:rPr>
      </w:pPr>
    </w:p>
    <w:p w:rsidR="009127D5" w:rsidRDefault="009127D5" w:rsidP="00417DE7">
      <w:pPr>
        <w:keepNext/>
        <w:pBdr>
          <w:top w:val="single" w:sz="4" w:space="1" w:color="auto"/>
          <w:left w:val="single" w:sz="4" w:space="4" w:color="auto"/>
          <w:bottom w:val="single" w:sz="4" w:space="1" w:color="auto"/>
          <w:right w:val="single" w:sz="4" w:space="4" w:color="auto"/>
        </w:pBdr>
        <w:tabs>
          <w:tab w:val="clear" w:pos="567"/>
        </w:tabs>
        <w:spacing w:line="240" w:lineRule="auto"/>
        <w:outlineLvl w:val="0"/>
        <w:rPr>
          <w:noProof/>
          <w:szCs w:val="22"/>
          <w:lang w:val="bg-BG"/>
        </w:rPr>
      </w:pPr>
      <w:r>
        <w:rPr>
          <w:b/>
          <w:noProof/>
          <w:szCs w:val="22"/>
          <w:lang w:val="bg-BG"/>
        </w:rPr>
        <w:t>1.</w:t>
      </w:r>
      <w:r>
        <w:rPr>
          <w:b/>
          <w:noProof/>
          <w:szCs w:val="22"/>
          <w:lang w:val="bg-BG"/>
        </w:rPr>
        <w:tab/>
        <w:t>ИМЕ НА ЛЕКАРСТВЕНИЯ ПРОДУКТ</w:t>
      </w:r>
    </w:p>
    <w:p w:rsidR="009127D5" w:rsidRDefault="009127D5" w:rsidP="00417DE7">
      <w:pPr>
        <w:keepNext/>
        <w:tabs>
          <w:tab w:val="clear" w:pos="567"/>
        </w:tabs>
        <w:spacing w:line="240" w:lineRule="auto"/>
        <w:rPr>
          <w:lang w:val="bg-BG"/>
        </w:rPr>
      </w:pPr>
    </w:p>
    <w:p w:rsidR="009127D5" w:rsidRDefault="009127D5">
      <w:pPr>
        <w:pStyle w:val="EndnoteText"/>
        <w:tabs>
          <w:tab w:val="clear" w:pos="567"/>
        </w:tabs>
        <w:rPr>
          <w:lang w:val="bg-BG"/>
        </w:rPr>
      </w:pPr>
      <w:r>
        <w:rPr>
          <w:lang w:val="fr-FR"/>
        </w:rPr>
        <w:t>Humalog</w:t>
      </w:r>
      <w:r>
        <w:rPr>
          <w:lang w:val="bg-BG"/>
        </w:rPr>
        <w:t xml:space="preserve"> </w:t>
      </w:r>
      <w:r>
        <w:rPr>
          <w:lang w:val="fr-FR"/>
        </w:rPr>
        <w:t>Mix</w:t>
      </w:r>
      <w:r>
        <w:rPr>
          <w:lang w:val="bg-BG"/>
        </w:rPr>
        <w:t>50 100 </w:t>
      </w:r>
      <w:r w:rsidR="002E34EB">
        <w:rPr>
          <w:lang w:val="bg-BG"/>
        </w:rPr>
        <w:t>единици</w:t>
      </w:r>
      <w:r>
        <w:rPr>
          <w:lang w:val="bg-BG"/>
        </w:rPr>
        <w:t>/</w:t>
      </w:r>
      <w:r>
        <w:rPr>
          <w:lang w:val="fr-FR"/>
        </w:rPr>
        <w:t>ml</w:t>
      </w:r>
      <w:r>
        <w:rPr>
          <w:lang w:val="bg-BG"/>
        </w:rPr>
        <w:t xml:space="preserve"> инжекционна суспензия в патрон</w:t>
      </w:r>
    </w:p>
    <w:p w:rsidR="009127D5" w:rsidRDefault="009127D5">
      <w:pPr>
        <w:pStyle w:val="EndnoteText"/>
        <w:tabs>
          <w:tab w:val="clear" w:pos="567"/>
        </w:tabs>
        <w:rPr>
          <w:lang w:val="bg-BG"/>
        </w:rPr>
      </w:pPr>
      <w:r>
        <w:rPr>
          <w:lang w:val="bg-BG"/>
        </w:rPr>
        <w:t xml:space="preserve">50% </w:t>
      </w:r>
      <w:r w:rsidR="008812DF">
        <w:rPr>
          <w:lang w:val="bg-BG"/>
        </w:rPr>
        <w:t>и</w:t>
      </w:r>
      <w:r w:rsidR="008812DF">
        <w:rPr>
          <w:noProof/>
          <w:szCs w:val="22"/>
          <w:lang w:val="bg-BG"/>
        </w:rPr>
        <w:t>нсулин лиспро</w:t>
      </w:r>
      <w:r>
        <w:rPr>
          <w:lang w:val="bg-BG"/>
        </w:rPr>
        <w:t xml:space="preserve"> и 50% </w:t>
      </w:r>
      <w:r w:rsidR="008812DF">
        <w:rPr>
          <w:lang w:val="bg-BG"/>
        </w:rPr>
        <w:t>и</w:t>
      </w:r>
      <w:r w:rsidR="008812DF">
        <w:rPr>
          <w:noProof/>
          <w:szCs w:val="22"/>
          <w:lang w:val="bg-BG"/>
        </w:rPr>
        <w:t>нсулин лиспро</w:t>
      </w:r>
      <w:r>
        <w:rPr>
          <w:lang w:val="bg-BG"/>
        </w:rPr>
        <w:t xml:space="preserve"> протаминова суспензия</w:t>
      </w:r>
    </w:p>
    <w:p w:rsidR="009127D5" w:rsidRDefault="009127D5">
      <w:pPr>
        <w:tabs>
          <w:tab w:val="clear" w:pos="567"/>
        </w:tabs>
        <w:spacing w:line="240" w:lineRule="auto"/>
        <w:ind w:left="567" w:hanging="567"/>
        <w:rPr>
          <w:noProof/>
          <w:szCs w:val="22"/>
          <w:lang w:val="bg-BG"/>
        </w:rPr>
      </w:pPr>
    </w:p>
    <w:p w:rsidR="009127D5" w:rsidRDefault="009127D5">
      <w:pPr>
        <w:tabs>
          <w:tab w:val="clear" w:pos="567"/>
        </w:tabs>
        <w:spacing w:line="240" w:lineRule="auto"/>
        <w:ind w:left="567" w:hanging="567"/>
        <w:rPr>
          <w:noProof/>
          <w:szCs w:val="22"/>
          <w:lang w:val="bg-BG"/>
        </w:rPr>
      </w:pPr>
    </w:p>
    <w:p w:rsidR="009127D5" w:rsidRDefault="009127D5" w:rsidP="00417DE7">
      <w:pPr>
        <w:keepNext/>
        <w:pBdr>
          <w:top w:val="single" w:sz="4" w:space="1" w:color="auto"/>
          <w:left w:val="single" w:sz="4" w:space="4" w:color="auto"/>
          <w:bottom w:val="single" w:sz="4" w:space="1" w:color="auto"/>
          <w:right w:val="single" w:sz="4" w:space="4" w:color="auto"/>
        </w:pBdr>
        <w:tabs>
          <w:tab w:val="clear" w:pos="567"/>
        </w:tabs>
        <w:spacing w:line="240" w:lineRule="auto"/>
        <w:outlineLvl w:val="0"/>
        <w:rPr>
          <w:b/>
          <w:noProof/>
          <w:szCs w:val="22"/>
          <w:lang w:val="bg-BG"/>
        </w:rPr>
      </w:pPr>
      <w:r>
        <w:rPr>
          <w:b/>
          <w:noProof/>
          <w:szCs w:val="22"/>
          <w:lang w:val="bg-BG"/>
        </w:rPr>
        <w:t>2.</w:t>
      </w:r>
      <w:r>
        <w:rPr>
          <w:b/>
          <w:noProof/>
          <w:szCs w:val="22"/>
          <w:lang w:val="bg-BG"/>
        </w:rPr>
        <w:tab/>
        <w:t>ОБЯВЯВАНЕ НА АКТИВНОТО ВЕЩЕСТВО</w:t>
      </w:r>
    </w:p>
    <w:p w:rsidR="009127D5" w:rsidRDefault="009127D5" w:rsidP="00417DE7">
      <w:pPr>
        <w:keepNext/>
        <w:tabs>
          <w:tab w:val="clear" w:pos="567"/>
        </w:tabs>
        <w:spacing w:line="240" w:lineRule="auto"/>
        <w:ind w:right="11"/>
        <w:rPr>
          <w:bCs/>
          <w:lang w:val="bg-BG"/>
        </w:rPr>
      </w:pPr>
    </w:p>
    <w:p w:rsidR="009B6CDE" w:rsidRPr="00486D59" w:rsidRDefault="009B6CDE" w:rsidP="009B6CDE">
      <w:pPr>
        <w:spacing w:line="240" w:lineRule="auto"/>
        <w:ind w:right="11"/>
        <w:rPr>
          <w:lang w:val="bg-BG"/>
        </w:rPr>
      </w:pPr>
      <w:r w:rsidRPr="00486D59">
        <w:rPr>
          <w:lang w:val="bg-BG"/>
        </w:rPr>
        <w:t xml:space="preserve">Един </w:t>
      </w:r>
      <w:r w:rsidRPr="00486D59">
        <w:rPr>
          <w:lang w:val="es-ES"/>
        </w:rPr>
        <w:t>ml</w:t>
      </w:r>
      <w:r w:rsidRPr="00486D59">
        <w:rPr>
          <w:lang w:val="bg-BG"/>
        </w:rPr>
        <w:t xml:space="preserve"> </w:t>
      </w:r>
      <w:r w:rsidR="0033727C">
        <w:rPr>
          <w:lang w:val="bg-BG"/>
        </w:rPr>
        <w:t>суспензия</w:t>
      </w:r>
      <w:r w:rsidR="0033727C" w:rsidRPr="00486D59">
        <w:rPr>
          <w:lang w:val="bg-BG"/>
        </w:rPr>
        <w:t xml:space="preserve"> </w:t>
      </w:r>
      <w:r w:rsidRPr="00486D59">
        <w:rPr>
          <w:lang w:val="bg-BG"/>
        </w:rPr>
        <w:t>съдържа 100 единици инсулин лиспро (еквивалентни на 3,5 </w:t>
      </w:r>
      <w:r w:rsidRPr="00486D59">
        <w:rPr>
          <w:lang w:val="es-ES"/>
        </w:rPr>
        <w:t>mg</w:t>
      </w:r>
      <w:r w:rsidRPr="00486D59">
        <w:rPr>
          <w:lang w:val="bg-BG"/>
        </w:rPr>
        <w:t>).</w:t>
      </w:r>
    </w:p>
    <w:p w:rsidR="009127D5" w:rsidRDefault="009127D5" w:rsidP="008812DF">
      <w:pPr>
        <w:tabs>
          <w:tab w:val="clear" w:pos="567"/>
        </w:tabs>
        <w:spacing w:line="240" w:lineRule="auto"/>
        <w:ind w:right="11"/>
        <w:rPr>
          <w:lang w:val="bg-BG"/>
        </w:rPr>
      </w:pPr>
    </w:p>
    <w:p w:rsidR="009127D5" w:rsidRDefault="009127D5">
      <w:pPr>
        <w:tabs>
          <w:tab w:val="clear" w:pos="567"/>
        </w:tabs>
        <w:spacing w:line="240" w:lineRule="auto"/>
        <w:ind w:right="11"/>
        <w:jc w:val="both"/>
        <w:rPr>
          <w:lang w:val="bg-BG"/>
        </w:rPr>
      </w:pPr>
    </w:p>
    <w:p w:rsidR="009127D5" w:rsidRDefault="009127D5" w:rsidP="00417DE7">
      <w:pPr>
        <w:keepNext/>
        <w:pBdr>
          <w:top w:val="single" w:sz="4" w:space="1" w:color="auto"/>
          <w:left w:val="single" w:sz="4" w:space="4" w:color="auto"/>
          <w:bottom w:val="single" w:sz="4" w:space="1" w:color="auto"/>
          <w:right w:val="single" w:sz="4" w:space="4" w:color="auto"/>
        </w:pBdr>
        <w:tabs>
          <w:tab w:val="clear" w:pos="567"/>
        </w:tabs>
        <w:spacing w:line="240" w:lineRule="auto"/>
        <w:outlineLvl w:val="0"/>
        <w:rPr>
          <w:noProof/>
          <w:szCs w:val="22"/>
          <w:highlight w:val="lightGray"/>
          <w:lang w:val="bg-BG"/>
        </w:rPr>
      </w:pPr>
      <w:r>
        <w:rPr>
          <w:b/>
          <w:noProof/>
          <w:szCs w:val="22"/>
          <w:lang w:val="bg-BG"/>
        </w:rPr>
        <w:t>3.</w:t>
      </w:r>
      <w:r>
        <w:rPr>
          <w:b/>
          <w:noProof/>
          <w:szCs w:val="22"/>
          <w:lang w:val="bg-BG"/>
        </w:rPr>
        <w:tab/>
        <w:t>СПИСЪК НА ПОМОЩНИТЕ ВЕЩЕСТВА</w:t>
      </w:r>
    </w:p>
    <w:p w:rsidR="009127D5" w:rsidRDefault="009127D5" w:rsidP="00417DE7">
      <w:pPr>
        <w:keepNext/>
        <w:tabs>
          <w:tab w:val="clear" w:pos="567"/>
        </w:tabs>
        <w:spacing w:line="240" w:lineRule="auto"/>
        <w:rPr>
          <w:noProof/>
          <w:szCs w:val="22"/>
          <w:lang w:val="bg-BG"/>
        </w:rPr>
      </w:pPr>
    </w:p>
    <w:p w:rsidR="009127D5" w:rsidRDefault="009127D5">
      <w:pPr>
        <w:tabs>
          <w:tab w:val="clear" w:pos="567"/>
        </w:tabs>
        <w:spacing w:line="240" w:lineRule="auto"/>
        <w:rPr>
          <w:noProof/>
          <w:szCs w:val="22"/>
          <w:lang w:val="bg-BG"/>
        </w:rPr>
      </w:pPr>
      <w:r>
        <w:rPr>
          <w:noProof/>
          <w:szCs w:val="22"/>
          <w:lang w:val="bg-BG"/>
        </w:rPr>
        <w:t xml:space="preserve">Съдържа протамин сулфат, глицерол, цинков оксид, </w:t>
      </w:r>
      <w:r w:rsidR="00455EFA" w:rsidRPr="00CC4C57">
        <w:rPr>
          <w:noProof/>
          <w:szCs w:val="22"/>
          <w:lang w:val="bg-BG"/>
        </w:rPr>
        <w:t>д</w:t>
      </w:r>
      <w:r w:rsidR="00455EFA" w:rsidRPr="00CC4C57">
        <w:rPr>
          <w:noProof/>
          <w:lang w:val="bg-BG"/>
        </w:rPr>
        <w:t xml:space="preserve">вуосновен натриев </w:t>
      </w:r>
      <w:r>
        <w:rPr>
          <w:noProof/>
          <w:szCs w:val="22"/>
          <w:lang w:val="bg-BG"/>
        </w:rPr>
        <w:t>фосфат.</w:t>
      </w:r>
      <w:r w:rsidR="00455EFA">
        <w:rPr>
          <w:noProof/>
          <w:szCs w:val="22"/>
          <w:lang w:val="en-US"/>
        </w:rPr>
        <w:t> </w:t>
      </w:r>
      <w:r>
        <w:rPr>
          <w:noProof/>
          <w:szCs w:val="22"/>
          <w:lang w:val="bg-BG"/>
        </w:rPr>
        <w:t>7</w:t>
      </w:r>
      <w:r w:rsidRPr="0028363F">
        <w:rPr>
          <w:noProof/>
          <w:szCs w:val="22"/>
          <w:lang w:val="en-US"/>
        </w:rPr>
        <w:t>H</w:t>
      </w:r>
      <w:r>
        <w:rPr>
          <w:vertAlign w:val="subscript"/>
          <w:lang w:val="bg-BG"/>
        </w:rPr>
        <w:t>2</w:t>
      </w:r>
      <w:r w:rsidRPr="0028363F">
        <w:rPr>
          <w:noProof/>
          <w:szCs w:val="22"/>
          <w:lang w:val="en-US"/>
        </w:rPr>
        <w:t>O</w:t>
      </w:r>
      <w:r>
        <w:rPr>
          <w:noProof/>
          <w:szCs w:val="22"/>
          <w:lang w:val="bg-BG"/>
        </w:rPr>
        <w:t xml:space="preserve"> с </w:t>
      </w:r>
      <w:r w:rsidRPr="0028363F">
        <w:rPr>
          <w:noProof/>
          <w:szCs w:val="22"/>
          <w:lang w:val="en-US"/>
        </w:rPr>
        <w:t>m</w:t>
      </w:r>
      <w:r>
        <w:rPr>
          <w:noProof/>
          <w:szCs w:val="22"/>
          <w:lang w:val="bg-BG"/>
        </w:rPr>
        <w:noBreakHyphen/>
        <w:t xml:space="preserve">крезол и фенол като консервант във вода за инжекции. </w:t>
      </w:r>
    </w:p>
    <w:p w:rsidR="009127D5" w:rsidRDefault="009127D5">
      <w:pPr>
        <w:tabs>
          <w:tab w:val="clear" w:pos="567"/>
        </w:tabs>
        <w:spacing w:line="240" w:lineRule="auto"/>
        <w:ind w:right="11"/>
        <w:jc w:val="both"/>
        <w:rPr>
          <w:noProof/>
          <w:szCs w:val="22"/>
          <w:lang w:val="bg-BG"/>
        </w:rPr>
      </w:pPr>
      <w:r>
        <w:rPr>
          <w:noProof/>
          <w:szCs w:val="22"/>
          <w:lang w:val="bg-BG"/>
        </w:rPr>
        <w:t>Натриев хидроксид и/или хлороводородна киселина могат да бъдат използвани за корекция на киселинността.</w:t>
      </w:r>
      <w:r w:rsidR="00374141" w:rsidRPr="00374141">
        <w:rPr>
          <w:rFonts w:eastAsia="SimSun"/>
          <w:szCs w:val="22"/>
          <w:lang w:val="bg-BG" w:eastAsia="zh-CN"/>
        </w:rPr>
        <w:t xml:space="preserve"> </w:t>
      </w:r>
      <w:r w:rsidR="00374141" w:rsidRPr="00374141">
        <w:rPr>
          <w:rFonts w:eastAsia="SimSun"/>
          <w:szCs w:val="22"/>
          <w:highlight w:val="lightGray"/>
          <w:lang w:val="bg-BG" w:eastAsia="zh-CN"/>
        </w:rPr>
        <w:t>За допълнителна информация вижте листовката</w:t>
      </w:r>
    </w:p>
    <w:p w:rsidR="009127D5" w:rsidRPr="00EC6DB0" w:rsidRDefault="009127D5">
      <w:pPr>
        <w:tabs>
          <w:tab w:val="clear" w:pos="567"/>
        </w:tabs>
        <w:spacing w:line="240" w:lineRule="auto"/>
        <w:ind w:left="567" w:hanging="567"/>
        <w:rPr>
          <w:noProof/>
          <w:szCs w:val="22"/>
          <w:lang w:val="ru-RU"/>
        </w:rPr>
      </w:pPr>
    </w:p>
    <w:p w:rsidR="003B014C" w:rsidRPr="00EC6DB0" w:rsidRDefault="003B014C">
      <w:pPr>
        <w:tabs>
          <w:tab w:val="clear" w:pos="567"/>
        </w:tabs>
        <w:spacing w:line="240" w:lineRule="auto"/>
        <w:ind w:left="567" w:hanging="567"/>
        <w:rPr>
          <w:noProof/>
          <w:szCs w:val="22"/>
          <w:lang w:val="ru-RU"/>
        </w:rPr>
      </w:pPr>
    </w:p>
    <w:p w:rsidR="009127D5" w:rsidRDefault="009127D5" w:rsidP="00417DE7">
      <w:pPr>
        <w:keepNext/>
        <w:pBdr>
          <w:top w:val="single" w:sz="4" w:space="1" w:color="auto"/>
          <w:left w:val="single" w:sz="4" w:space="4" w:color="auto"/>
          <w:bottom w:val="single" w:sz="4" w:space="1" w:color="auto"/>
          <w:right w:val="single" w:sz="4" w:space="4" w:color="auto"/>
        </w:pBdr>
        <w:tabs>
          <w:tab w:val="clear" w:pos="567"/>
        </w:tabs>
        <w:spacing w:line="240" w:lineRule="auto"/>
        <w:outlineLvl w:val="0"/>
        <w:rPr>
          <w:noProof/>
          <w:szCs w:val="22"/>
          <w:lang w:val="bg-BG"/>
        </w:rPr>
      </w:pPr>
      <w:r>
        <w:rPr>
          <w:b/>
          <w:noProof/>
          <w:szCs w:val="22"/>
          <w:lang w:val="bg-BG"/>
        </w:rPr>
        <w:t>4.</w:t>
      </w:r>
      <w:r>
        <w:rPr>
          <w:b/>
          <w:noProof/>
          <w:szCs w:val="22"/>
          <w:lang w:val="bg-BG"/>
        </w:rPr>
        <w:tab/>
        <w:t>ЛЕКАРСТВЕНА ФОРМА И КОЛИЧЕСТВО В ЕДНА ОПАКОВКА</w:t>
      </w:r>
    </w:p>
    <w:p w:rsidR="009127D5" w:rsidRDefault="009127D5" w:rsidP="00417DE7">
      <w:pPr>
        <w:keepNext/>
        <w:tabs>
          <w:tab w:val="clear" w:pos="567"/>
        </w:tabs>
        <w:spacing w:line="240" w:lineRule="auto"/>
        <w:rPr>
          <w:noProof/>
          <w:szCs w:val="22"/>
          <w:lang w:val="bg-BG"/>
        </w:rPr>
      </w:pPr>
    </w:p>
    <w:p w:rsidR="00B8373B" w:rsidRDefault="00B8373B" w:rsidP="00B8373B">
      <w:pPr>
        <w:spacing w:line="240" w:lineRule="auto"/>
        <w:ind w:right="11"/>
        <w:rPr>
          <w:lang w:val="bg-BG"/>
        </w:rPr>
      </w:pPr>
      <w:r w:rsidRPr="0028363F">
        <w:rPr>
          <w:highlight w:val="lightGray"/>
          <w:lang w:val="bg-BG"/>
        </w:rPr>
        <w:t>Инжекционна суспензия</w:t>
      </w:r>
    </w:p>
    <w:p w:rsidR="00B8373B" w:rsidRPr="00486D59" w:rsidRDefault="00B8373B" w:rsidP="00B8373B">
      <w:pPr>
        <w:spacing w:line="240" w:lineRule="auto"/>
        <w:ind w:right="11"/>
        <w:rPr>
          <w:lang w:val="bg-BG"/>
        </w:rPr>
      </w:pPr>
      <w:r>
        <w:rPr>
          <w:lang w:val="bg-BG"/>
        </w:rPr>
        <w:t xml:space="preserve">5 патрона </w:t>
      </w:r>
      <w:r w:rsidRPr="00486D59">
        <w:rPr>
          <w:lang w:val="bg-BG"/>
        </w:rPr>
        <w:t xml:space="preserve">от </w:t>
      </w:r>
      <w:r>
        <w:rPr>
          <w:lang w:val="bg-BG"/>
        </w:rPr>
        <w:t>3 </w:t>
      </w:r>
      <w:r w:rsidRPr="00486D59">
        <w:t>ml</w:t>
      </w:r>
    </w:p>
    <w:p w:rsidR="00B8373B" w:rsidRPr="00486D59" w:rsidRDefault="00B8373B" w:rsidP="00B8373B">
      <w:pPr>
        <w:spacing w:line="240" w:lineRule="auto"/>
        <w:ind w:right="11"/>
        <w:rPr>
          <w:lang w:val="bg-BG"/>
        </w:rPr>
      </w:pPr>
      <w:r w:rsidRPr="009D7216">
        <w:rPr>
          <w:highlight w:val="lightGray"/>
          <w:lang w:val="bg-BG"/>
        </w:rPr>
        <w:t>10 патрона от 3 </w:t>
      </w:r>
      <w:r w:rsidRPr="009D7216">
        <w:rPr>
          <w:highlight w:val="lightGray"/>
        </w:rPr>
        <w:t>ml</w:t>
      </w:r>
    </w:p>
    <w:p w:rsidR="009127D5" w:rsidRDefault="009127D5">
      <w:pPr>
        <w:tabs>
          <w:tab w:val="clear" w:pos="567"/>
        </w:tabs>
        <w:spacing w:line="240" w:lineRule="auto"/>
        <w:rPr>
          <w:lang w:val="bg-BG"/>
        </w:rPr>
      </w:pPr>
    </w:p>
    <w:p w:rsidR="009127D5" w:rsidRDefault="009127D5">
      <w:pPr>
        <w:tabs>
          <w:tab w:val="clear" w:pos="567"/>
        </w:tabs>
        <w:spacing w:line="240" w:lineRule="auto"/>
        <w:rPr>
          <w:lang w:val="bg-BG"/>
        </w:rPr>
      </w:pPr>
    </w:p>
    <w:p w:rsidR="009127D5" w:rsidRDefault="009127D5" w:rsidP="00417DE7">
      <w:pPr>
        <w:keepNext/>
        <w:pBdr>
          <w:top w:val="single" w:sz="4" w:space="1" w:color="auto"/>
          <w:left w:val="single" w:sz="4" w:space="4" w:color="auto"/>
          <w:bottom w:val="single" w:sz="4" w:space="1" w:color="auto"/>
          <w:right w:val="single" w:sz="4" w:space="4" w:color="auto"/>
        </w:pBdr>
        <w:tabs>
          <w:tab w:val="clear" w:pos="567"/>
        </w:tabs>
        <w:spacing w:line="240" w:lineRule="auto"/>
        <w:outlineLvl w:val="0"/>
        <w:rPr>
          <w:noProof/>
          <w:szCs w:val="22"/>
          <w:highlight w:val="lightGray"/>
          <w:lang w:val="bg-BG"/>
        </w:rPr>
      </w:pPr>
      <w:r>
        <w:rPr>
          <w:b/>
          <w:noProof/>
          <w:szCs w:val="22"/>
          <w:lang w:val="bg-BG"/>
        </w:rPr>
        <w:t>5.</w:t>
      </w:r>
      <w:r>
        <w:rPr>
          <w:b/>
          <w:noProof/>
          <w:szCs w:val="22"/>
          <w:lang w:val="bg-BG"/>
        </w:rPr>
        <w:tab/>
        <w:t>НАЧИН НА ПРИЛ</w:t>
      </w:r>
      <w:r w:rsidR="00595277">
        <w:rPr>
          <w:b/>
          <w:noProof/>
          <w:szCs w:val="22"/>
          <w:lang w:val="bg-BG"/>
        </w:rPr>
        <w:t>ОЖЕНИЕ</w:t>
      </w:r>
      <w:r>
        <w:rPr>
          <w:b/>
          <w:noProof/>
          <w:szCs w:val="22"/>
          <w:lang w:val="bg-BG"/>
        </w:rPr>
        <w:t xml:space="preserve"> И ПЪТ НА ВЪВЕЖДАНЕ</w:t>
      </w:r>
    </w:p>
    <w:p w:rsidR="009127D5" w:rsidRDefault="009127D5" w:rsidP="00417DE7">
      <w:pPr>
        <w:keepNext/>
        <w:tabs>
          <w:tab w:val="clear" w:pos="567"/>
        </w:tabs>
        <w:spacing w:line="240" w:lineRule="auto"/>
        <w:rPr>
          <w:i/>
          <w:noProof/>
          <w:szCs w:val="22"/>
          <w:lang w:val="bg-BG"/>
        </w:rPr>
      </w:pPr>
    </w:p>
    <w:p w:rsidR="009B6CDE" w:rsidRPr="00486D59" w:rsidRDefault="009B6CDE" w:rsidP="009B6CDE">
      <w:pPr>
        <w:spacing w:line="240" w:lineRule="auto"/>
        <w:ind w:left="567" w:hanging="567"/>
        <w:rPr>
          <w:noProof/>
          <w:lang w:val="bg-BG"/>
        </w:rPr>
      </w:pPr>
      <w:r w:rsidRPr="00486D59">
        <w:rPr>
          <w:noProof/>
          <w:lang w:val="bg-BG"/>
        </w:rPr>
        <w:t>Преди употреба прочетете листовката.</w:t>
      </w:r>
    </w:p>
    <w:p w:rsidR="009127D5" w:rsidRDefault="009127D5">
      <w:pPr>
        <w:tabs>
          <w:tab w:val="clear" w:pos="567"/>
        </w:tabs>
        <w:spacing w:line="240" w:lineRule="auto"/>
        <w:ind w:left="567" w:hanging="567"/>
        <w:rPr>
          <w:noProof/>
          <w:szCs w:val="22"/>
          <w:lang w:val="bg-BG"/>
        </w:rPr>
      </w:pPr>
      <w:r>
        <w:rPr>
          <w:noProof/>
          <w:szCs w:val="22"/>
          <w:lang w:val="bg-BG"/>
        </w:rPr>
        <w:t>За подкожно приложение</w:t>
      </w:r>
    </w:p>
    <w:p w:rsidR="009127D5" w:rsidRDefault="009127D5">
      <w:pPr>
        <w:tabs>
          <w:tab w:val="clear" w:pos="567"/>
        </w:tabs>
        <w:spacing w:line="240" w:lineRule="auto"/>
        <w:ind w:left="567" w:hanging="567"/>
        <w:rPr>
          <w:noProof/>
          <w:szCs w:val="22"/>
          <w:lang w:val="bg-BG"/>
        </w:rPr>
      </w:pPr>
    </w:p>
    <w:p w:rsidR="009127D5" w:rsidRDefault="009127D5">
      <w:pPr>
        <w:tabs>
          <w:tab w:val="clear" w:pos="567"/>
        </w:tabs>
        <w:spacing w:line="240" w:lineRule="auto"/>
        <w:ind w:left="567" w:hanging="567"/>
        <w:rPr>
          <w:noProof/>
          <w:szCs w:val="22"/>
          <w:lang w:val="bg-BG"/>
        </w:rPr>
      </w:pPr>
    </w:p>
    <w:p w:rsidR="009127D5" w:rsidRDefault="009127D5" w:rsidP="00417DE7">
      <w:pPr>
        <w:keepNext/>
        <w:pBdr>
          <w:top w:val="single" w:sz="4" w:space="1" w:color="auto"/>
          <w:left w:val="single" w:sz="4" w:space="4" w:color="auto"/>
          <w:bottom w:val="single" w:sz="4" w:space="1" w:color="auto"/>
          <w:right w:val="single" w:sz="4" w:space="4" w:color="auto"/>
        </w:pBdr>
        <w:tabs>
          <w:tab w:val="clear" w:pos="567"/>
        </w:tabs>
        <w:spacing w:line="240" w:lineRule="auto"/>
        <w:ind w:left="567" w:hanging="567"/>
        <w:outlineLvl w:val="0"/>
        <w:rPr>
          <w:noProof/>
          <w:szCs w:val="22"/>
          <w:lang w:val="bg-BG"/>
        </w:rPr>
      </w:pPr>
      <w:r>
        <w:rPr>
          <w:b/>
          <w:noProof/>
          <w:szCs w:val="22"/>
          <w:lang w:val="bg-BG"/>
        </w:rPr>
        <w:t>6.</w:t>
      </w:r>
      <w:r>
        <w:rPr>
          <w:b/>
          <w:noProof/>
          <w:szCs w:val="22"/>
          <w:lang w:val="bg-BG"/>
        </w:rPr>
        <w:tab/>
        <w:t>СПЕЦИАЛНО ПРЕДУПРЕЖДЕНИЕ, ЧЕ ЛЕКАРСТВЕНИЯТ ПРОДУКТ ТРЯБВА ДА СЕ СЪХРАНЯВА НА МЯСТО ДАЛЕЧ</w:t>
      </w:r>
      <w:r w:rsidR="001F055E">
        <w:rPr>
          <w:b/>
          <w:noProof/>
          <w:szCs w:val="22"/>
          <w:lang w:val="bg-BG"/>
        </w:rPr>
        <w:t>Е</w:t>
      </w:r>
      <w:r>
        <w:rPr>
          <w:b/>
          <w:noProof/>
          <w:szCs w:val="22"/>
          <w:lang w:val="bg-BG"/>
        </w:rPr>
        <w:t xml:space="preserve"> ОТ ПОГЛЕДА И ДОСЕГА НА ДЕЦА</w:t>
      </w:r>
    </w:p>
    <w:p w:rsidR="009127D5" w:rsidRDefault="009127D5" w:rsidP="00417DE7">
      <w:pPr>
        <w:keepNext/>
        <w:tabs>
          <w:tab w:val="clear" w:pos="567"/>
        </w:tabs>
        <w:spacing w:line="240" w:lineRule="auto"/>
        <w:rPr>
          <w:noProof/>
          <w:szCs w:val="22"/>
          <w:lang w:val="bg-BG"/>
        </w:rPr>
      </w:pPr>
    </w:p>
    <w:p w:rsidR="009127D5" w:rsidRDefault="009127D5">
      <w:pPr>
        <w:tabs>
          <w:tab w:val="clear" w:pos="567"/>
        </w:tabs>
        <w:spacing w:line="240" w:lineRule="auto"/>
        <w:ind w:left="567" w:hanging="567"/>
        <w:outlineLvl w:val="0"/>
        <w:rPr>
          <w:noProof/>
          <w:szCs w:val="22"/>
          <w:lang w:val="bg-BG"/>
        </w:rPr>
      </w:pPr>
      <w:r>
        <w:rPr>
          <w:noProof/>
          <w:szCs w:val="22"/>
          <w:lang w:val="bg-BG"/>
        </w:rPr>
        <w:t>Да се съхранява на място недостъпно за деца</w:t>
      </w:r>
      <w:r w:rsidR="00204CF0">
        <w:rPr>
          <w:noProof/>
          <w:szCs w:val="22"/>
          <w:lang w:val="bg-BG"/>
        </w:rPr>
        <w:t>.</w:t>
      </w:r>
    </w:p>
    <w:p w:rsidR="009127D5" w:rsidRDefault="009127D5">
      <w:pPr>
        <w:tabs>
          <w:tab w:val="clear" w:pos="567"/>
        </w:tabs>
        <w:spacing w:line="240" w:lineRule="auto"/>
        <w:ind w:left="567" w:hanging="567"/>
        <w:rPr>
          <w:noProof/>
          <w:szCs w:val="22"/>
          <w:lang w:val="bg-BG"/>
        </w:rPr>
      </w:pPr>
    </w:p>
    <w:p w:rsidR="009127D5" w:rsidRDefault="009127D5">
      <w:pPr>
        <w:tabs>
          <w:tab w:val="clear" w:pos="567"/>
        </w:tabs>
        <w:spacing w:line="240" w:lineRule="auto"/>
        <w:ind w:left="567" w:hanging="567"/>
        <w:rPr>
          <w:noProof/>
          <w:szCs w:val="22"/>
          <w:lang w:val="bg-BG"/>
        </w:rPr>
      </w:pPr>
    </w:p>
    <w:p w:rsidR="009127D5" w:rsidRDefault="009127D5" w:rsidP="00417DE7">
      <w:pPr>
        <w:keepNext/>
        <w:pBdr>
          <w:top w:val="single" w:sz="4" w:space="1" w:color="auto"/>
          <w:left w:val="single" w:sz="4" w:space="4" w:color="auto"/>
          <w:bottom w:val="single" w:sz="4" w:space="1" w:color="auto"/>
          <w:right w:val="single" w:sz="4" w:space="4" w:color="auto"/>
        </w:pBdr>
        <w:tabs>
          <w:tab w:val="clear" w:pos="567"/>
        </w:tabs>
        <w:spacing w:line="240" w:lineRule="auto"/>
        <w:ind w:left="567" w:hanging="567"/>
        <w:outlineLvl w:val="0"/>
        <w:rPr>
          <w:noProof/>
          <w:szCs w:val="22"/>
          <w:highlight w:val="lightGray"/>
          <w:lang w:val="bg-BG"/>
        </w:rPr>
      </w:pPr>
      <w:r>
        <w:rPr>
          <w:b/>
          <w:noProof/>
          <w:szCs w:val="22"/>
          <w:lang w:val="bg-BG"/>
        </w:rPr>
        <w:t>7.</w:t>
      </w:r>
      <w:r>
        <w:rPr>
          <w:b/>
          <w:noProof/>
          <w:szCs w:val="22"/>
          <w:lang w:val="bg-BG"/>
        </w:rPr>
        <w:tab/>
        <w:t>ДРУГИ СПЕЦИАЛНИ ПРЕДУПРЕЖДЕНИЯ, АКО Е НЕОБХОДИМО</w:t>
      </w:r>
    </w:p>
    <w:p w:rsidR="009127D5" w:rsidRDefault="009127D5" w:rsidP="00417DE7">
      <w:pPr>
        <w:keepNext/>
        <w:tabs>
          <w:tab w:val="clear" w:pos="567"/>
        </w:tabs>
        <w:spacing w:line="240" w:lineRule="auto"/>
        <w:ind w:left="567" w:hanging="567"/>
        <w:rPr>
          <w:noProof/>
          <w:szCs w:val="22"/>
          <w:lang w:val="bg-BG"/>
        </w:rPr>
      </w:pPr>
    </w:p>
    <w:p w:rsidR="009127D5" w:rsidRDefault="009127D5">
      <w:pPr>
        <w:tabs>
          <w:tab w:val="clear" w:pos="567"/>
        </w:tabs>
        <w:spacing w:line="240" w:lineRule="auto"/>
        <w:ind w:left="567" w:hanging="567"/>
        <w:rPr>
          <w:noProof/>
          <w:szCs w:val="22"/>
          <w:lang w:val="bg-BG"/>
        </w:rPr>
      </w:pPr>
      <w:r>
        <w:rPr>
          <w:noProof/>
          <w:szCs w:val="22"/>
          <w:lang w:val="bg-BG"/>
        </w:rPr>
        <w:t>Размесете внимателно. Прочетете приложената листовка.</w:t>
      </w:r>
    </w:p>
    <w:p w:rsidR="009127D5" w:rsidRDefault="009127D5">
      <w:pPr>
        <w:tabs>
          <w:tab w:val="clear" w:pos="567"/>
        </w:tabs>
        <w:spacing w:line="240" w:lineRule="auto"/>
        <w:ind w:left="567" w:hanging="567"/>
        <w:rPr>
          <w:noProof/>
          <w:szCs w:val="22"/>
          <w:lang w:val="bg-BG"/>
        </w:rPr>
      </w:pPr>
      <w:r>
        <w:rPr>
          <w:noProof/>
          <w:szCs w:val="22"/>
          <w:lang w:val="bg-BG"/>
        </w:rPr>
        <w:t xml:space="preserve">Тези патрони са за употраба само с писалки </w:t>
      </w:r>
      <w:r w:rsidR="00F261FB">
        <w:rPr>
          <w:noProof/>
          <w:szCs w:val="22"/>
          <w:lang w:val="bg-BG"/>
        </w:rPr>
        <w:t>по</w:t>
      </w:r>
      <w:r>
        <w:rPr>
          <w:noProof/>
          <w:szCs w:val="22"/>
          <w:lang w:val="bg-BG"/>
        </w:rPr>
        <w:t xml:space="preserve"> 3</w:t>
      </w:r>
      <w:r>
        <w:rPr>
          <w:noProof/>
          <w:szCs w:val="22"/>
          <w:lang w:val="en-US"/>
        </w:rPr>
        <w:t> ml</w:t>
      </w:r>
      <w:r w:rsidR="004956AC">
        <w:rPr>
          <w:noProof/>
          <w:szCs w:val="22"/>
          <w:lang w:val="bg-BG"/>
        </w:rPr>
        <w:t xml:space="preserve"> на</w:t>
      </w:r>
      <w:r w:rsidR="004956AC" w:rsidRPr="004C2189">
        <w:rPr>
          <w:lang w:val="ru-RU"/>
        </w:rPr>
        <w:t xml:space="preserve"> </w:t>
      </w:r>
      <w:r w:rsidR="004956AC">
        <w:t>Lilly</w:t>
      </w:r>
      <w:r>
        <w:rPr>
          <w:noProof/>
          <w:szCs w:val="22"/>
          <w:lang w:val="bg-BG"/>
        </w:rPr>
        <w:t>.</w:t>
      </w:r>
    </w:p>
    <w:p w:rsidR="009127D5" w:rsidRDefault="009127D5">
      <w:pPr>
        <w:tabs>
          <w:tab w:val="clear" w:pos="567"/>
        </w:tabs>
        <w:spacing w:line="240" w:lineRule="auto"/>
        <w:ind w:left="567" w:hanging="567"/>
        <w:rPr>
          <w:noProof/>
          <w:szCs w:val="22"/>
          <w:lang w:val="bg-BG"/>
        </w:rPr>
      </w:pPr>
    </w:p>
    <w:p w:rsidR="009127D5" w:rsidRDefault="009127D5">
      <w:pPr>
        <w:tabs>
          <w:tab w:val="clear" w:pos="567"/>
        </w:tabs>
        <w:spacing w:line="240" w:lineRule="auto"/>
        <w:ind w:left="567" w:hanging="567"/>
        <w:rPr>
          <w:noProof/>
          <w:szCs w:val="22"/>
          <w:lang w:val="bg-BG"/>
        </w:rPr>
      </w:pPr>
    </w:p>
    <w:p w:rsidR="009127D5" w:rsidRDefault="009127D5" w:rsidP="00417DE7">
      <w:pPr>
        <w:keepNext/>
        <w:pBdr>
          <w:top w:val="single" w:sz="4" w:space="1" w:color="auto"/>
          <w:left w:val="single" w:sz="4" w:space="4" w:color="auto"/>
          <w:bottom w:val="single" w:sz="4" w:space="1" w:color="auto"/>
          <w:right w:val="single" w:sz="4" w:space="4" w:color="auto"/>
        </w:pBdr>
        <w:tabs>
          <w:tab w:val="clear" w:pos="567"/>
        </w:tabs>
        <w:spacing w:line="240" w:lineRule="auto"/>
        <w:ind w:left="567" w:hanging="567"/>
        <w:outlineLvl w:val="0"/>
        <w:rPr>
          <w:noProof/>
          <w:szCs w:val="22"/>
          <w:highlight w:val="lightGray"/>
          <w:lang w:val="bg-BG"/>
        </w:rPr>
      </w:pPr>
      <w:r>
        <w:rPr>
          <w:b/>
          <w:noProof/>
          <w:szCs w:val="22"/>
          <w:lang w:val="bg-BG"/>
        </w:rPr>
        <w:t>8.</w:t>
      </w:r>
      <w:r>
        <w:rPr>
          <w:b/>
          <w:noProof/>
          <w:szCs w:val="22"/>
          <w:lang w:val="bg-BG"/>
        </w:rPr>
        <w:tab/>
        <w:t>ДАТА НА ИЗТИЧАНЕ НА СРОКА НА ГОДНОСТ</w:t>
      </w:r>
    </w:p>
    <w:p w:rsidR="009127D5" w:rsidRDefault="009127D5" w:rsidP="00417DE7">
      <w:pPr>
        <w:keepNext/>
        <w:tabs>
          <w:tab w:val="clear" w:pos="567"/>
        </w:tabs>
        <w:spacing w:line="240" w:lineRule="auto"/>
        <w:ind w:left="567" w:hanging="567"/>
        <w:rPr>
          <w:noProof/>
          <w:szCs w:val="22"/>
          <w:lang w:val="bg-BG"/>
        </w:rPr>
      </w:pPr>
    </w:p>
    <w:p w:rsidR="009127D5" w:rsidRDefault="009127D5">
      <w:pPr>
        <w:tabs>
          <w:tab w:val="clear" w:pos="567"/>
        </w:tabs>
        <w:spacing w:line="240" w:lineRule="auto"/>
        <w:ind w:left="567" w:hanging="567"/>
        <w:rPr>
          <w:noProof/>
          <w:szCs w:val="22"/>
          <w:lang w:val="bg-BG"/>
        </w:rPr>
      </w:pPr>
      <w:r>
        <w:rPr>
          <w:noProof/>
          <w:szCs w:val="22"/>
          <w:lang w:val="bg-BG"/>
        </w:rPr>
        <w:t>Годен до</w:t>
      </w:r>
      <w:r w:rsidR="002E6CD3" w:rsidRPr="00C5479C">
        <w:rPr>
          <w:noProof/>
          <w:szCs w:val="22"/>
          <w:lang w:val="ru-RU"/>
        </w:rPr>
        <w:t>:</w:t>
      </w:r>
      <w:r w:rsidR="00B8373B" w:rsidDel="00B8373B">
        <w:rPr>
          <w:noProof/>
          <w:szCs w:val="22"/>
          <w:lang w:val="bg-BG"/>
        </w:rPr>
        <w:t xml:space="preserve"> </w:t>
      </w:r>
    </w:p>
    <w:p w:rsidR="009127D5" w:rsidRPr="00EC6DB0" w:rsidRDefault="009127D5">
      <w:pPr>
        <w:tabs>
          <w:tab w:val="clear" w:pos="567"/>
        </w:tabs>
        <w:spacing w:line="240" w:lineRule="auto"/>
        <w:ind w:left="567" w:hanging="567"/>
        <w:rPr>
          <w:noProof/>
          <w:szCs w:val="22"/>
          <w:lang w:val="ru-RU"/>
        </w:rPr>
      </w:pPr>
    </w:p>
    <w:p w:rsidR="003B014C" w:rsidRPr="00EC6DB0" w:rsidRDefault="003B014C">
      <w:pPr>
        <w:tabs>
          <w:tab w:val="clear" w:pos="567"/>
        </w:tabs>
        <w:spacing w:line="240" w:lineRule="auto"/>
        <w:ind w:left="567" w:hanging="567"/>
        <w:rPr>
          <w:noProof/>
          <w:szCs w:val="22"/>
          <w:lang w:val="ru-RU"/>
        </w:rPr>
      </w:pPr>
    </w:p>
    <w:p w:rsidR="009127D5" w:rsidRDefault="009127D5" w:rsidP="00417DE7">
      <w:pPr>
        <w:keepNext/>
        <w:pBdr>
          <w:top w:val="single" w:sz="4" w:space="1" w:color="auto"/>
          <w:left w:val="single" w:sz="4" w:space="4" w:color="auto"/>
          <w:bottom w:val="single" w:sz="4" w:space="0" w:color="auto"/>
          <w:right w:val="single" w:sz="4" w:space="4" w:color="auto"/>
        </w:pBdr>
        <w:tabs>
          <w:tab w:val="clear" w:pos="567"/>
        </w:tabs>
        <w:spacing w:line="240" w:lineRule="auto"/>
        <w:ind w:left="567" w:hanging="567"/>
        <w:outlineLvl w:val="0"/>
        <w:rPr>
          <w:noProof/>
          <w:szCs w:val="22"/>
          <w:lang w:val="bg-BG"/>
        </w:rPr>
      </w:pPr>
      <w:r>
        <w:rPr>
          <w:b/>
          <w:noProof/>
          <w:szCs w:val="22"/>
          <w:lang w:val="bg-BG"/>
        </w:rPr>
        <w:t>9.</w:t>
      </w:r>
      <w:r>
        <w:rPr>
          <w:b/>
          <w:noProof/>
          <w:szCs w:val="22"/>
          <w:lang w:val="bg-BG"/>
        </w:rPr>
        <w:tab/>
        <w:t>СПЕЦИАЛНИ УСЛОВИЯ НА СЪХРАНЕНИЕ</w:t>
      </w:r>
    </w:p>
    <w:p w:rsidR="009127D5" w:rsidRDefault="009127D5" w:rsidP="00417DE7">
      <w:pPr>
        <w:keepNext/>
        <w:tabs>
          <w:tab w:val="clear" w:pos="567"/>
        </w:tabs>
        <w:spacing w:line="240" w:lineRule="auto"/>
        <w:ind w:left="567" w:hanging="567"/>
        <w:rPr>
          <w:noProof/>
          <w:szCs w:val="22"/>
          <w:lang w:val="bg-BG"/>
        </w:rPr>
      </w:pPr>
    </w:p>
    <w:p w:rsidR="009127D5" w:rsidRDefault="009127D5">
      <w:pPr>
        <w:tabs>
          <w:tab w:val="clear" w:pos="567"/>
        </w:tabs>
        <w:spacing w:line="240" w:lineRule="auto"/>
        <w:ind w:left="567" w:hanging="567"/>
        <w:rPr>
          <w:lang w:val="bg-BG"/>
        </w:rPr>
      </w:pPr>
      <w:r>
        <w:rPr>
          <w:lang w:val="bg-BG"/>
        </w:rPr>
        <w:t>Съхранявайте в хладилник при температура (</w:t>
      </w:r>
      <w:smartTag w:uri="urn:schemas-microsoft-com:office:smarttags" w:element="metricconverter">
        <w:smartTagPr>
          <w:attr w:name="ProductID" w:val="2ﾰC"/>
        </w:smartTagPr>
        <w:r>
          <w:rPr>
            <w:lang w:val="bg-BG"/>
          </w:rPr>
          <w:t>2°</w:t>
        </w:r>
        <w:r>
          <w:t>C</w:t>
        </w:r>
      </w:smartTag>
      <w:r>
        <w:rPr>
          <w:lang w:val="bg-BG"/>
        </w:rPr>
        <w:t xml:space="preserve"> - </w:t>
      </w:r>
      <w:smartTag w:uri="urn:schemas-microsoft-com:office:smarttags" w:element="metricconverter">
        <w:smartTagPr>
          <w:attr w:name="ProductID" w:val="8ﾰC"/>
        </w:smartTagPr>
        <w:r>
          <w:rPr>
            <w:lang w:val="bg-BG"/>
          </w:rPr>
          <w:t>8°</w:t>
        </w:r>
        <w:r>
          <w:t>C</w:t>
        </w:r>
      </w:smartTag>
      <w:r>
        <w:rPr>
          <w:lang w:val="bg-BG"/>
        </w:rPr>
        <w:t>).</w:t>
      </w:r>
    </w:p>
    <w:p w:rsidR="009127D5" w:rsidRDefault="009127D5">
      <w:pPr>
        <w:tabs>
          <w:tab w:val="clear" w:pos="567"/>
        </w:tabs>
        <w:spacing w:line="240" w:lineRule="auto"/>
        <w:ind w:left="567" w:hanging="567"/>
        <w:rPr>
          <w:lang w:val="bg-BG"/>
        </w:rPr>
      </w:pPr>
      <w:r>
        <w:rPr>
          <w:lang w:val="bg-BG"/>
        </w:rPr>
        <w:t>Не замразявайте. Не излагайте на прекомерна топлина или пряка слънчева светлина.</w:t>
      </w:r>
    </w:p>
    <w:p w:rsidR="009127D5" w:rsidRDefault="009127D5">
      <w:pPr>
        <w:tabs>
          <w:tab w:val="clear" w:pos="567"/>
        </w:tabs>
        <w:spacing w:line="240" w:lineRule="auto"/>
        <w:rPr>
          <w:szCs w:val="22"/>
          <w:lang w:val="bg-BG"/>
        </w:rPr>
      </w:pPr>
      <w:r>
        <w:rPr>
          <w:szCs w:val="22"/>
          <w:lang w:val="bg-BG"/>
        </w:rPr>
        <w:t>След първата употреба патронът трябва да се използва в течение до 28 дни. След поставянето на патрона в писалката, патронът и писалката трябва да се съхраняват под 30</w:t>
      </w:r>
      <w:r>
        <w:rPr>
          <w:bCs/>
          <w:szCs w:val="22"/>
          <w:lang w:val="bg-BG"/>
        </w:rPr>
        <w:t>°</w:t>
      </w:r>
      <w:r>
        <w:rPr>
          <w:szCs w:val="22"/>
          <w:lang w:val="bg-BG"/>
        </w:rPr>
        <w:t>С и не трябва да се поставят в хладилник.</w:t>
      </w:r>
    </w:p>
    <w:p w:rsidR="009127D5" w:rsidRDefault="009127D5">
      <w:pPr>
        <w:tabs>
          <w:tab w:val="clear" w:pos="567"/>
        </w:tabs>
        <w:spacing w:line="240" w:lineRule="auto"/>
        <w:ind w:left="567" w:hanging="567"/>
        <w:rPr>
          <w:noProof/>
          <w:szCs w:val="22"/>
          <w:lang w:val="bg-BG"/>
        </w:rPr>
      </w:pPr>
    </w:p>
    <w:p w:rsidR="009127D5" w:rsidRDefault="009127D5">
      <w:pPr>
        <w:tabs>
          <w:tab w:val="clear" w:pos="567"/>
        </w:tabs>
        <w:spacing w:line="240" w:lineRule="auto"/>
        <w:ind w:left="567" w:hanging="567"/>
        <w:rPr>
          <w:noProof/>
          <w:szCs w:val="22"/>
          <w:lang w:val="bg-BG"/>
        </w:rPr>
      </w:pPr>
    </w:p>
    <w:p w:rsidR="009127D5" w:rsidRDefault="009127D5" w:rsidP="00417DE7">
      <w:pPr>
        <w:keepNext/>
        <w:pBdr>
          <w:top w:val="single" w:sz="4" w:space="1" w:color="auto"/>
          <w:left w:val="single" w:sz="4" w:space="4" w:color="auto"/>
          <w:bottom w:val="single" w:sz="4" w:space="1" w:color="auto"/>
          <w:right w:val="single" w:sz="4" w:space="4" w:color="auto"/>
        </w:pBdr>
        <w:tabs>
          <w:tab w:val="clear" w:pos="567"/>
        </w:tabs>
        <w:spacing w:line="240" w:lineRule="auto"/>
        <w:ind w:left="567" w:hanging="567"/>
        <w:outlineLvl w:val="0"/>
        <w:rPr>
          <w:b/>
          <w:noProof/>
          <w:szCs w:val="22"/>
          <w:lang w:val="bg-BG"/>
        </w:rPr>
      </w:pPr>
      <w:r>
        <w:rPr>
          <w:b/>
          <w:noProof/>
          <w:szCs w:val="22"/>
          <w:lang w:val="bg-BG"/>
        </w:rPr>
        <w:t>10.</w:t>
      </w:r>
      <w:r>
        <w:rPr>
          <w:b/>
          <w:noProof/>
          <w:szCs w:val="22"/>
          <w:lang w:val="bg-BG"/>
        </w:rPr>
        <w:tab/>
        <w:t>СПЕЦИАЛНИ ПРЕДПАЗНИ МЕРКИ ПРИ ИЗХВЪРЛЯНЕ НА НЕИЗПОЛЗВАНА ЧАСТ ОТ ЛЕКАРСТВЕНИТЕ ПРОДУКТИ ИЛИ ОТПАДЪЧНИ МАТЕРИАЛИ ОТ ТЯХ, АКО СЕ ИЗИСКВАТ ТАКИВА</w:t>
      </w:r>
    </w:p>
    <w:p w:rsidR="009127D5" w:rsidRDefault="009127D5" w:rsidP="00417DE7">
      <w:pPr>
        <w:keepNext/>
        <w:tabs>
          <w:tab w:val="clear" w:pos="567"/>
        </w:tabs>
        <w:spacing w:line="240" w:lineRule="auto"/>
        <w:ind w:left="567" w:hanging="567"/>
        <w:rPr>
          <w:noProof/>
          <w:szCs w:val="22"/>
          <w:lang w:val="bg-BG"/>
        </w:rPr>
      </w:pPr>
    </w:p>
    <w:p w:rsidR="009127D5" w:rsidRDefault="009127D5">
      <w:pPr>
        <w:tabs>
          <w:tab w:val="clear" w:pos="567"/>
        </w:tabs>
        <w:spacing w:line="240" w:lineRule="auto"/>
        <w:ind w:left="567" w:hanging="567"/>
        <w:rPr>
          <w:noProof/>
          <w:szCs w:val="22"/>
          <w:lang w:val="bg-BG"/>
        </w:rPr>
      </w:pPr>
    </w:p>
    <w:p w:rsidR="009127D5" w:rsidRDefault="009127D5" w:rsidP="00417DE7">
      <w:pPr>
        <w:keepNext/>
        <w:pBdr>
          <w:top w:val="single" w:sz="4" w:space="1" w:color="auto"/>
          <w:left w:val="single" w:sz="4" w:space="4" w:color="auto"/>
          <w:bottom w:val="single" w:sz="4" w:space="1" w:color="auto"/>
          <w:right w:val="single" w:sz="4" w:space="4" w:color="auto"/>
        </w:pBdr>
        <w:tabs>
          <w:tab w:val="clear" w:pos="567"/>
        </w:tabs>
        <w:spacing w:line="240" w:lineRule="auto"/>
        <w:ind w:left="567" w:hanging="567"/>
        <w:outlineLvl w:val="0"/>
        <w:rPr>
          <w:b/>
          <w:noProof/>
          <w:szCs w:val="22"/>
          <w:lang w:val="bg-BG"/>
        </w:rPr>
      </w:pPr>
      <w:r>
        <w:rPr>
          <w:b/>
          <w:noProof/>
          <w:szCs w:val="22"/>
          <w:lang w:val="bg-BG"/>
        </w:rPr>
        <w:t>11.</w:t>
      </w:r>
      <w:r>
        <w:rPr>
          <w:b/>
          <w:noProof/>
          <w:szCs w:val="22"/>
          <w:lang w:val="bg-BG"/>
        </w:rPr>
        <w:tab/>
        <w:t>ИМЕ И АДРЕС НА ПРИТЕЖАТЕЛЯ НА РАЗРЕШЕНИЕТО ЗА УПОТРЕБА</w:t>
      </w:r>
    </w:p>
    <w:p w:rsidR="009127D5" w:rsidRDefault="009127D5" w:rsidP="00417DE7">
      <w:pPr>
        <w:keepNext/>
        <w:tabs>
          <w:tab w:val="clear" w:pos="567"/>
        </w:tabs>
        <w:spacing w:line="240" w:lineRule="auto"/>
        <w:ind w:left="567" w:hanging="567"/>
        <w:rPr>
          <w:noProof/>
          <w:szCs w:val="22"/>
          <w:lang w:val="bg-BG"/>
        </w:rPr>
      </w:pPr>
    </w:p>
    <w:p w:rsidR="009127D5" w:rsidRPr="00DA383F" w:rsidRDefault="009127D5">
      <w:pPr>
        <w:tabs>
          <w:tab w:val="clear" w:pos="567"/>
        </w:tabs>
        <w:spacing w:line="240" w:lineRule="auto"/>
        <w:ind w:left="567" w:hanging="567"/>
        <w:rPr>
          <w:noProof/>
          <w:szCs w:val="22"/>
          <w:lang w:val="bg-BG"/>
        </w:rPr>
      </w:pPr>
      <w:r>
        <w:rPr>
          <w:noProof/>
          <w:szCs w:val="22"/>
          <w:lang w:val="da-DK"/>
        </w:rPr>
        <w:t>Eli</w:t>
      </w:r>
      <w:r w:rsidRPr="00DA383F">
        <w:rPr>
          <w:noProof/>
          <w:szCs w:val="22"/>
          <w:lang w:val="bg-BG"/>
        </w:rPr>
        <w:t xml:space="preserve"> </w:t>
      </w:r>
      <w:r>
        <w:rPr>
          <w:noProof/>
          <w:szCs w:val="22"/>
          <w:lang w:val="da-DK"/>
        </w:rPr>
        <w:t>Lilly</w:t>
      </w:r>
      <w:r w:rsidRPr="00DA383F">
        <w:rPr>
          <w:noProof/>
          <w:szCs w:val="22"/>
          <w:lang w:val="bg-BG"/>
        </w:rPr>
        <w:t xml:space="preserve"> </w:t>
      </w:r>
      <w:r>
        <w:rPr>
          <w:noProof/>
          <w:szCs w:val="22"/>
          <w:lang w:val="da-DK"/>
        </w:rPr>
        <w:t>Nederland</w:t>
      </w:r>
      <w:r w:rsidRPr="00DA383F">
        <w:rPr>
          <w:noProof/>
          <w:szCs w:val="22"/>
          <w:lang w:val="bg-BG"/>
        </w:rPr>
        <w:t xml:space="preserve"> </w:t>
      </w:r>
      <w:r>
        <w:rPr>
          <w:noProof/>
          <w:szCs w:val="22"/>
          <w:lang w:val="da-DK"/>
        </w:rPr>
        <w:t>B</w:t>
      </w:r>
      <w:r w:rsidRPr="00DA383F">
        <w:rPr>
          <w:noProof/>
          <w:szCs w:val="22"/>
          <w:lang w:val="bg-BG"/>
        </w:rPr>
        <w:t>.</w:t>
      </w:r>
      <w:r>
        <w:rPr>
          <w:noProof/>
          <w:szCs w:val="22"/>
          <w:lang w:val="da-DK"/>
        </w:rPr>
        <w:t>V</w:t>
      </w:r>
      <w:r w:rsidRPr="00DA383F">
        <w:rPr>
          <w:noProof/>
          <w:szCs w:val="22"/>
          <w:lang w:val="bg-BG"/>
        </w:rPr>
        <w:t>.</w:t>
      </w:r>
    </w:p>
    <w:p w:rsidR="009127D5" w:rsidRDefault="00BF51BD">
      <w:pPr>
        <w:tabs>
          <w:tab w:val="clear" w:pos="567"/>
        </w:tabs>
        <w:spacing w:line="240" w:lineRule="auto"/>
        <w:ind w:left="567" w:hanging="567"/>
        <w:rPr>
          <w:noProof/>
          <w:szCs w:val="22"/>
          <w:lang w:val="bg-BG"/>
        </w:rPr>
      </w:pPr>
      <w:r>
        <w:rPr>
          <w:noProof/>
          <w:szCs w:val="22"/>
          <w:lang w:val="da-DK"/>
        </w:rPr>
        <w:t>Papendorpseweg</w:t>
      </w:r>
      <w:r w:rsidRPr="0028363F">
        <w:rPr>
          <w:noProof/>
          <w:szCs w:val="22"/>
          <w:lang w:val="bg-BG"/>
        </w:rPr>
        <w:t xml:space="preserve"> 83, 3528 </w:t>
      </w:r>
      <w:r>
        <w:rPr>
          <w:noProof/>
          <w:szCs w:val="22"/>
          <w:lang w:val="da-DK"/>
        </w:rPr>
        <w:t>BJ</w:t>
      </w:r>
      <w:r w:rsidRPr="0028363F">
        <w:rPr>
          <w:noProof/>
          <w:szCs w:val="22"/>
          <w:lang w:val="bg-BG"/>
        </w:rPr>
        <w:t xml:space="preserve"> </w:t>
      </w:r>
      <w:r>
        <w:rPr>
          <w:noProof/>
          <w:szCs w:val="22"/>
          <w:lang w:val="da-DK"/>
        </w:rPr>
        <w:t>Utrecht</w:t>
      </w:r>
    </w:p>
    <w:p w:rsidR="009127D5" w:rsidRDefault="00B14F74">
      <w:pPr>
        <w:tabs>
          <w:tab w:val="clear" w:pos="567"/>
        </w:tabs>
        <w:spacing w:line="240" w:lineRule="auto"/>
        <w:ind w:left="567" w:hanging="567"/>
        <w:rPr>
          <w:noProof/>
          <w:szCs w:val="22"/>
          <w:lang w:val="bg-BG"/>
        </w:rPr>
      </w:pPr>
      <w:r>
        <w:rPr>
          <w:noProof/>
          <w:szCs w:val="22"/>
          <w:lang w:val="bg-BG"/>
        </w:rPr>
        <w:t>Нидерландия</w:t>
      </w:r>
    </w:p>
    <w:p w:rsidR="009127D5" w:rsidRDefault="009127D5">
      <w:pPr>
        <w:tabs>
          <w:tab w:val="clear" w:pos="567"/>
        </w:tabs>
        <w:spacing w:line="240" w:lineRule="auto"/>
        <w:ind w:left="567" w:hanging="567"/>
        <w:rPr>
          <w:noProof/>
          <w:szCs w:val="22"/>
          <w:lang w:val="bg-BG"/>
        </w:rPr>
      </w:pPr>
    </w:p>
    <w:p w:rsidR="009127D5" w:rsidRDefault="009127D5">
      <w:pPr>
        <w:tabs>
          <w:tab w:val="clear" w:pos="567"/>
        </w:tabs>
        <w:spacing w:line="240" w:lineRule="auto"/>
        <w:ind w:left="567" w:hanging="567"/>
        <w:rPr>
          <w:noProof/>
          <w:szCs w:val="22"/>
          <w:lang w:val="bg-BG"/>
        </w:rPr>
      </w:pPr>
    </w:p>
    <w:p w:rsidR="009127D5" w:rsidRDefault="009127D5" w:rsidP="00417DE7">
      <w:pPr>
        <w:keepNext/>
        <w:pBdr>
          <w:top w:val="single" w:sz="4" w:space="1" w:color="auto"/>
          <w:left w:val="single" w:sz="4" w:space="4" w:color="auto"/>
          <w:bottom w:val="single" w:sz="4" w:space="1" w:color="auto"/>
          <w:right w:val="single" w:sz="4" w:space="4" w:color="auto"/>
        </w:pBdr>
        <w:tabs>
          <w:tab w:val="clear" w:pos="567"/>
        </w:tabs>
        <w:spacing w:line="240" w:lineRule="auto"/>
        <w:ind w:left="567" w:hanging="567"/>
        <w:outlineLvl w:val="0"/>
        <w:rPr>
          <w:noProof/>
          <w:szCs w:val="22"/>
          <w:lang w:val="bg-BG"/>
        </w:rPr>
      </w:pPr>
      <w:r>
        <w:rPr>
          <w:b/>
          <w:noProof/>
          <w:szCs w:val="22"/>
          <w:lang w:val="bg-BG"/>
        </w:rPr>
        <w:t>12.</w:t>
      </w:r>
      <w:r>
        <w:rPr>
          <w:b/>
          <w:noProof/>
          <w:szCs w:val="22"/>
          <w:lang w:val="bg-BG"/>
        </w:rPr>
        <w:tab/>
        <w:t>НОМЕР</w:t>
      </w:r>
      <w:r w:rsidR="00595277">
        <w:rPr>
          <w:b/>
          <w:noProof/>
          <w:szCs w:val="22"/>
          <w:lang w:val="bg-BG"/>
        </w:rPr>
        <w:t>А</w:t>
      </w:r>
      <w:r>
        <w:rPr>
          <w:b/>
          <w:noProof/>
          <w:szCs w:val="22"/>
          <w:lang w:val="bg-BG"/>
        </w:rPr>
        <w:t xml:space="preserve"> НА РАЗРЕШЕНИЕТО ЗА УПОТРЕБА</w:t>
      </w:r>
    </w:p>
    <w:p w:rsidR="009127D5" w:rsidRDefault="009127D5" w:rsidP="00417DE7">
      <w:pPr>
        <w:keepNext/>
        <w:tabs>
          <w:tab w:val="clear" w:pos="567"/>
        </w:tabs>
        <w:spacing w:line="240" w:lineRule="auto"/>
        <w:ind w:left="567" w:hanging="567"/>
        <w:rPr>
          <w:noProof/>
          <w:szCs w:val="22"/>
          <w:lang w:val="bg-BG"/>
        </w:rPr>
      </w:pPr>
    </w:p>
    <w:p w:rsidR="009127D5" w:rsidRDefault="009127D5">
      <w:pPr>
        <w:tabs>
          <w:tab w:val="clear" w:pos="567"/>
        </w:tabs>
        <w:spacing w:line="240" w:lineRule="auto"/>
        <w:ind w:left="567" w:hanging="567"/>
        <w:rPr>
          <w:lang w:val="bg-BG"/>
        </w:rPr>
      </w:pPr>
      <w:r>
        <w:t>EU</w:t>
      </w:r>
      <w:r>
        <w:rPr>
          <w:lang w:val="bg-BG"/>
        </w:rPr>
        <w:t>/1/96/007/006</w:t>
      </w:r>
    </w:p>
    <w:p w:rsidR="00B8373B" w:rsidRPr="00EA2766" w:rsidRDefault="00B8373B" w:rsidP="00B8373B">
      <w:pPr>
        <w:tabs>
          <w:tab w:val="clear" w:pos="567"/>
        </w:tabs>
        <w:spacing w:line="240" w:lineRule="auto"/>
        <w:rPr>
          <w:bdr w:val="single" w:sz="4" w:space="0" w:color="auto"/>
          <w:lang w:val="ru-RU"/>
        </w:rPr>
      </w:pPr>
      <w:r w:rsidRPr="009D7216">
        <w:rPr>
          <w:highlight w:val="lightGray"/>
        </w:rPr>
        <w:t>EU</w:t>
      </w:r>
      <w:r w:rsidRPr="00EA2766">
        <w:rPr>
          <w:highlight w:val="lightGray"/>
          <w:lang w:val="ru-RU"/>
        </w:rPr>
        <w:t>/1/96/007/025</w:t>
      </w:r>
    </w:p>
    <w:p w:rsidR="009127D5" w:rsidRDefault="009127D5">
      <w:pPr>
        <w:tabs>
          <w:tab w:val="clear" w:pos="567"/>
        </w:tabs>
        <w:spacing w:line="240" w:lineRule="auto"/>
        <w:ind w:left="567" w:hanging="567"/>
        <w:rPr>
          <w:lang w:val="bg-BG"/>
        </w:rPr>
      </w:pPr>
    </w:p>
    <w:p w:rsidR="009127D5" w:rsidRDefault="009127D5">
      <w:pPr>
        <w:tabs>
          <w:tab w:val="clear" w:pos="567"/>
        </w:tabs>
        <w:spacing w:line="240" w:lineRule="auto"/>
        <w:ind w:left="567" w:hanging="567"/>
        <w:rPr>
          <w:noProof/>
          <w:szCs w:val="22"/>
          <w:lang w:val="bg-BG"/>
        </w:rPr>
      </w:pPr>
    </w:p>
    <w:p w:rsidR="009127D5" w:rsidRDefault="009127D5" w:rsidP="00417DE7">
      <w:pPr>
        <w:keepNext/>
        <w:pBdr>
          <w:top w:val="single" w:sz="4" w:space="1" w:color="auto"/>
          <w:left w:val="single" w:sz="4" w:space="4" w:color="auto"/>
          <w:bottom w:val="single" w:sz="4" w:space="1" w:color="auto"/>
          <w:right w:val="single" w:sz="4" w:space="4" w:color="auto"/>
        </w:pBdr>
        <w:tabs>
          <w:tab w:val="clear" w:pos="567"/>
        </w:tabs>
        <w:spacing w:line="240" w:lineRule="auto"/>
        <w:ind w:left="567" w:hanging="567"/>
        <w:outlineLvl w:val="0"/>
        <w:rPr>
          <w:noProof/>
          <w:szCs w:val="22"/>
          <w:lang w:val="bg-BG"/>
        </w:rPr>
      </w:pPr>
      <w:r>
        <w:rPr>
          <w:b/>
          <w:noProof/>
          <w:szCs w:val="22"/>
          <w:lang w:val="bg-BG"/>
        </w:rPr>
        <w:t>13.</w:t>
      </w:r>
      <w:r>
        <w:rPr>
          <w:b/>
          <w:noProof/>
          <w:szCs w:val="22"/>
          <w:lang w:val="bg-BG"/>
        </w:rPr>
        <w:tab/>
        <w:t>ПАРТИДЕН НОМЕР</w:t>
      </w:r>
    </w:p>
    <w:p w:rsidR="009127D5" w:rsidRDefault="009127D5" w:rsidP="00417DE7">
      <w:pPr>
        <w:keepNext/>
        <w:tabs>
          <w:tab w:val="clear" w:pos="567"/>
        </w:tabs>
        <w:spacing w:line="240" w:lineRule="auto"/>
        <w:ind w:left="567" w:hanging="567"/>
        <w:rPr>
          <w:noProof/>
          <w:szCs w:val="22"/>
          <w:lang w:val="bg-BG"/>
        </w:rPr>
      </w:pPr>
    </w:p>
    <w:p w:rsidR="009127D5" w:rsidRDefault="009127D5">
      <w:pPr>
        <w:tabs>
          <w:tab w:val="clear" w:pos="567"/>
        </w:tabs>
        <w:spacing w:line="240" w:lineRule="auto"/>
        <w:ind w:left="567" w:hanging="567"/>
        <w:rPr>
          <w:noProof/>
          <w:szCs w:val="22"/>
          <w:lang w:val="bg-BG"/>
        </w:rPr>
      </w:pPr>
      <w:r>
        <w:rPr>
          <w:noProof/>
          <w:szCs w:val="22"/>
          <w:lang w:val="bg-BG"/>
        </w:rPr>
        <w:t>Партида №</w:t>
      </w:r>
    </w:p>
    <w:p w:rsidR="009127D5" w:rsidRDefault="009127D5">
      <w:pPr>
        <w:tabs>
          <w:tab w:val="clear" w:pos="567"/>
        </w:tabs>
        <w:spacing w:line="240" w:lineRule="auto"/>
        <w:ind w:left="567" w:hanging="567"/>
        <w:rPr>
          <w:noProof/>
          <w:szCs w:val="22"/>
          <w:lang w:val="bg-BG"/>
        </w:rPr>
      </w:pPr>
    </w:p>
    <w:p w:rsidR="009127D5" w:rsidRDefault="009127D5">
      <w:pPr>
        <w:tabs>
          <w:tab w:val="clear" w:pos="567"/>
        </w:tabs>
        <w:spacing w:line="240" w:lineRule="auto"/>
        <w:ind w:left="567" w:hanging="567"/>
        <w:rPr>
          <w:noProof/>
          <w:szCs w:val="22"/>
          <w:lang w:val="bg-BG"/>
        </w:rPr>
      </w:pPr>
    </w:p>
    <w:p w:rsidR="009127D5" w:rsidRDefault="009127D5" w:rsidP="00417DE7">
      <w:pPr>
        <w:keepNext/>
        <w:pBdr>
          <w:top w:val="single" w:sz="4" w:space="1" w:color="auto"/>
          <w:left w:val="single" w:sz="4" w:space="4" w:color="auto"/>
          <w:bottom w:val="single" w:sz="4" w:space="1" w:color="auto"/>
          <w:right w:val="single" w:sz="4" w:space="4" w:color="auto"/>
        </w:pBdr>
        <w:tabs>
          <w:tab w:val="clear" w:pos="567"/>
        </w:tabs>
        <w:spacing w:line="240" w:lineRule="auto"/>
        <w:ind w:left="567" w:hanging="567"/>
        <w:outlineLvl w:val="0"/>
        <w:rPr>
          <w:noProof/>
          <w:szCs w:val="22"/>
          <w:lang w:val="bg-BG"/>
        </w:rPr>
      </w:pPr>
      <w:r>
        <w:rPr>
          <w:b/>
          <w:noProof/>
          <w:szCs w:val="22"/>
          <w:lang w:val="bg-BG"/>
        </w:rPr>
        <w:t>14.</w:t>
      </w:r>
      <w:r>
        <w:rPr>
          <w:b/>
          <w:noProof/>
          <w:szCs w:val="22"/>
          <w:lang w:val="bg-BG"/>
        </w:rPr>
        <w:tab/>
        <w:t>НАЧИН НА ОТПУСКАНЕ</w:t>
      </w:r>
    </w:p>
    <w:p w:rsidR="009127D5" w:rsidRDefault="009127D5" w:rsidP="00417DE7">
      <w:pPr>
        <w:keepNext/>
        <w:tabs>
          <w:tab w:val="clear" w:pos="567"/>
        </w:tabs>
        <w:spacing w:line="240" w:lineRule="auto"/>
        <w:ind w:left="567" w:hanging="567"/>
        <w:rPr>
          <w:noProof/>
          <w:szCs w:val="22"/>
          <w:lang w:val="bg-BG"/>
        </w:rPr>
      </w:pPr>
    </w:p>
    <w:p w:rsidR="009127D5" w:rsidRDefault="009127D5">
      <w:pPr>
        <w:tabs>
          <w:tab w:val="clear" w:pos="567"/>
        </w:tabs>
        <w:spacing w:line="240" w:lineRule="auto"/>
        <w:ind w:left="567" w:hanging="567"/>
        <w:rPr>
          <w:noProof/>
          <w:szCs w:val="22"/>
          <w:lang w:val="bg-BG"/>
        </w:rPr>
      </w:pPr>
    </w:p>
    <w:p w:rsidR="009127D5" w:rsidRDefault="009127D5" w:rsidP="00417DE7">
      <w:pPr>
        <w:keepNext/>
        <w:pBdr>
          <w:top w:val="single" w:sz="4" w:space="1" w:color="auto"/>
          <w:left w:val="single" w:sz="4" w:space="4" w:color="auto"/>
          <w:bottom w:val="single" w:sz="4" w:space="1" w:color="auto"/>
          <w:right w:val="single" w:sz="4" w:space="4" w:color="auto"/>
        </w:pBdr>
        <w:tabs>
          <w:tab w:val="clear" w:pos="567"/>
        </w:tabs>
        <w:spacing w:line="240" w:lineRule="auto"/>
        <w:ind w:left="567" w:hanging="567"/>
        <w:outlineLvl w:val="0"/>
        <w:rPr>
          <w:noProof/>
          <w:szCs w:val="22"/>
          <w:lang w:val="bg-BG"/>
        </w:rPr>
      </w:pPr>
      <w:r>
        <w:rPr>
          <w:b/>
          <w:noProof/>
          <w:szCs w:val="22"/>
          <w:lang w:val="bg-BG"/>
        </w:rPr>
        <w:t>15.</w:t>
      </w:r>
      <w:r>
        <w:rPr>
          <w:b/>
          <w:noProof/>
          <w:szCs w:val="22"/>
          <w:lang w:val="bg-BG"/>
        </w:rPr>
        <w:tab/>
        <w:t>УКАЗАНИЯ ЗА УПОТРЕБА</w:t>
      </w:r>
    </w:p>
    <w:p w:rsidR="009127D5" w:rsidRDefault="009127D5" w:rsidP="00417DE7">
      <w:pPr>
        <w:keepNext/>
        <w:tabs>
          <w:tab w:val="clear" w:pos="567"/>
        </w:tabs>
        <w:spacing w:line="240" w:lineRule="auto"/>
        <w:ind w:left="567" w:hanging="567"/>
        <w:rPr>
          <w:szCs w:val="22"/>
          <w:highlight w:val="lightGray"/>
          <w:lang w:val="bg-BG"/>
        </w:rPr>
      </w:pPr>
    </w:p>
    <w:p w:rsidR="009127D5" w:rsidRDefault="009278D0">
      <w:pPr>
        <w:tabs>
          <w:tab w:val="clear" w:pos="567"/>
        </w:tabs>
        <w:spacing w:line="240" w:lineRule="auto"/>
        <w:ind w:left="567" w:hanging="567"/>
        <w:rPr>
          <w:noProof/>
          <w:szCs w:val="22"/>
          <w:lang w:val="bg-BG"/>
        </w:rPr>
      </w:pPr>
      <w:r>
        <w:rPr>
          <w:noProof/>
          <w:szCs w:val="22"/>
          <w:lang w:val="bg-BG"/>
        </w:rPr>
        <w:t>(</w:t>
      </w:r>
      <w:r w:rsidR="009127D5">
        <w:rPr>
          <w:noProof/>
          <w:szCs w:val="22"/>
          <w:lang w:val="bg-BG"/>
        </w:rPr>
        <w:t>За да отворите повдигнете тук и дръпнете</w:t>
      </w:r>
      <w:r>
        <w:rPr>
          <w:noProof/>
          <w:szCs w:val="22"/>
          <w:lang w:val="bg-BG"/>
        </w:rPr>
        <w:t>)</w:t>
      </w:r>
    </w:p>
    <w:p w:rsidR="009127D5" w:rsidRDefault="009127D5">
      <w:pPr>
        <w:tabs>
          <w:tab w:val="clear" w:pos="567"/>
        </w:tabs>
        <w:spacing w:line="240" w:lineRule="auto"/>
        <w:ind w:left="567" w:hanging="567"/>
        <w:rPr>
          <w:noProof/>
          <w:szCs w:val="22"/>
          <w:lang w:val="bg-BG"/>
        </w:rPr>
      </w:pPr>
      <w:r>
        <w:rPr>
          <w:noProof/>
          <w:szCs w:val="22"/>
          <w:lang w:val="bg-BG"/>
        </w:rPr>
        <w:t>КАРТОНЕНАТА КУТИЯ Е ОТВОРЕНА</w:t>
      </w:r>
    </w:p>
    <w:p w:rsidR="009127D5" w:rsidRDefault="009127D5">
      <w:pPr>
        <w:tabs>
          <w:tab w:val="clear" w:pos="567"/>
        </w:tabs>
        <w:spacing w:line="240" w:lineRule="auto"/>
        <w:ind w:left="567" w:hanging="567"/>
        <w:rPr>
          <w:noProof/>
          <w:szCs w:val="22"/>
          <w:lang w:val="bg-BG"/>
        </w:rPr>
      </w:pPr>
    </w:p>
    <w:p w:rsidR="009127D5" w:rsidRDefault="009127D5">
      <w:pPr>
        <w:tabs>
          <w:tab w:val="clear" w:pos="567"/>
        </w:tabs>
        <w:spacing w:line="240" w:lineRule="auto"/>
        <w:ind w:left="567" w:hanging="567"/>
        <w:rPr>
          <w:noProof/>
          <w:szCs w:val="22"/>
          <w:lang w:val="bg-BG"/>
        </w:rPr>
      </w:pPr>
    </w:p>
    <w:p w:rsidR="009127D5" w:rsidRDefault="009127D5" w:rsidP="00417DE7">
      <w:pPr>
        <w:keepNext/>
        <w:pBdr>
          <w:top w:val="single" w:sz="4" w:space="1" w:color="auto"/>
          <w:left w:val="single" w:sz="4" w:space="4" w:color="auto"/>
          <w:bottom w:val="single" w:sz="4" w:space="1" w:color="auto"/>
          <w:right w:val="single" w:sz="4" w:space="4" w:color="auto"/>
        </w:pBdr>
        <w:tabs>
          <w:tab w:val="clear" w:pos="567"/>
        </w:tabs>
        <w:spacing w:line="240" w:lineRule="auto"/>
        <w:ind w:left="567" w:hanging="567"/>
        <w:outlineLvl w:val="0"/>
        <w:rPr>
          <w:noProof/>
          <w:szCs w:val="22"/>
          <w:lang w:val="bg-BG"/>
        </w:rPr>
      </w:pPr>
      <w:r>
        <w:rPr>
          <w:b/>
          <w:noProof/>
          <w:szCs w:val="22"/>
          <w:lang w:val="bg-BG"/>
        </w:rPr>
        <w:t>16.</w:t>
      </w:r>
      <w:r>
        <w:rPr>
          <w:b/>
          <w:noProof/>
          <w:szCs w:val="22"/>
          <w:lang w:val="bg-BG"/>
        </w:rPr>
        <w:tab/>
        <w:t>ИНФОРМАЦИЯ НА БРАЙЛОВА АЗБУКА</w:t>
      </w:r>
    </w:p>
    <w:p w:rsidR="009127D5" w:rsidRDefault="009127D5" w:rsidP="00417DE7">
      <w:pPr>
        <w:pStyle w:val="EndnoteText"/>
        <w:keepNext/>
        <w:tabs>
          <w:tab w:val="clear" w:pos="567"/>
        </w:tabs>
        <w:ind w:left="567" w:hanging="567"/>
        <w:rPr>
          <w:rStyle w:val="CommentReference"/>
          <w:sz w:val="22"/>
          <w:lang w:val="bg-BG"/>
        </w:rPr>
      </w:pPr>
    </w:p>
    <w:p w:rsidR="006A37BA" w:rsidRPr="00FB7E24" w:rsidRDefault="006A37BA" w:rsidP="006A37BA">
      <w:pPr>
        <w:pStyle w:val="EndnoteText"/>
        <w:tabs>
          <w:tab w:val="clear" w:pos="567"/>
        </w:tabs>
        <w:rPr>
          <w:rStyle w:val="CommentReference"/>
          <w:sz w:val="22"/>
          <w:lang w:val="ru-RU"/>
        </w:rPr>
      </w:pPr>
      <w:r>
        <w:rPr>
          <w:rStyle w:val="CommentReference"/>
          <w:sz w:val="22"/>
        </w:rPr>
        <w:t>Humalog</w:t>
      </w:r>
      <w:r w:rsidRPr="00FB7E24">
        <w:rPr>
          <w:rStyle w:val="CommentReference"/>
          <w:sz w:val="22"/>
          <w:lang w:val="ru-RU"/>
        </w:rPr>
        <w:t xml:space="preserve"> </w:t>
      </w:r>
      <w:r>
        <w:rPr>
          <w:rStyle w:val="CommentReference"/>
          <w:sz w:val="22"/>
        </w:rPr>
        <w:t>Mix</w:t>
      </w:r>
      <w:r w:rsidRPr="00FB7E24">
        <w:rPr>
          <w:rStyle w:val="CommentReference"/>
          <w:sz w:val="22"/>
          <w:lang w:val="ru-RU"/>
        </w:rPr>
        <w:t>50</w:t>
      </w:r>
    </w:p>
    <w:p w:rsidR="00B8373B" w:rsidRDefault="00B8373B" w:rsidP="00B8373B">
      <w:pPr>
        <w:spacing w:line="240" w:lineRule="auto"/>
        <w:rPr>
          <w:lang w:val="ru-RU"/>
        </w:rPr>
      </w:pPr>
    </w:p>
    <w:p w:rsidR="00B8373B" w:rsidRPr="00486D59" w:rsidRDefault="00B8373B" w:rsidP="00B8373B">
      <w:pPr>
        <w:spacing w:line="240" w:lineRule="auto"/>
        <w:rPr>
          <w:lang w:val="ru-RU"/>
        </w:rPr>
      </w:pPr>
    </w:p>
    <w:p w:rsidR="00B8373B" w:rsidRPr="00486D59" w:rsidRDefault="00B8373B" w:rsidP="00B8373B">
      <w:pPr>
        <w:keepNext/>
        <w:pBdr>
          <w:top w:val="single" w:sz="4" w:space="1" w:color="auto"/>
          <w:left w:val="single" w:sz="4" w:space="4" w:color="auto"/>
          <w:bottom w:val="single" w:sz="4" w:space="1" w:color="auto"/>
          <w:right w:val="single" w:sz="4" w:space="4" w:color="auto"/>
        </w:pBdr>
        <w:spacing w:line="240" w:lineRule="auto"/>
        <w:outlineLvl w:val="0"/>
        <w:rPr>
          <w:i/>
          <w:noProof/>
          <w:lang w:val="ru-RU"/>
        </w:rPr>
      </w:pPr>
      <w:r w:rsidRPr="00486D59">
        <w:rPr>
          <w:b/>
          <w:noProof/>
          <w:lang w:val="ru-RU"/>
        </w:rPr>
        <w:t>17.</w:t>
      </w:r>
      <w:r w:rsidRPr="00486D59">
        <w:rPr>
          <w:b/>
          <w:noProof/>
          <w:lang w:val="ru-RU"/>
        </w:rPr>
        <w:tab/>
        <w:t>УНИКАЛЕН ИДЕНТИФИКАТОР — ДВУИЗМЕРЕН БАРКОД</w:t>
      </w:r>
    </w:p>
    <w:p w:rsidR="00B8373B" w:rsidRPr="00486D59" w:rsidRDefault="00B8373B" w:rsidP="00CC4C57">
      <w:pPr>
        <w:keepNext/>
        <w:spacing w:line="240" w:lineRule="auto"/>
        <w:rPr>
          <w:noProof/>
          <w:lang w:val="ru-RU"/>
        </w:rPr>
      </w:pPr>
    </w:p>
    <w:p w:rsidR="00B8373B" w:rsidRPr="00486D59" w:rsidRDefault="00B8373B" w:rsidP="00B8373B">
      <w:pPr>
        <w:spacing w:line="240" w:lineRule="auto"/>
        <w:rPr>
          <w:noProof/>
          <w:shd w:val="clear" w:color="auto" w:fill="CCCCCC"/>
          <w:lang w:val="ru-RU"/>
        </w:rPr>
      </w:pPr>
      <w:r w:rsidRPr="00486D59">
        <w:rPr>
          <w:noProof/>
          <w:highlight w:val="lightGray"/>
          <w:lang w:val="ru-RU"/>
        </w:rPr>
        <w:t>Двуизмерен баркод с включен уникален идентификатор</w:t>
      </w:r>
    </w:p>
    <w:p w:rsidR="00B8373B" w:rsidRPr="00486D59" w:rsidRDefault="00B8373B" w:rsidP="00B8373B">
      <w:pPr>
        <w:spacing w:line="240" w:lineRule="auto"/>
        <w:rPr>
          <w:noProof/>
          <w:shd w:val="clear" w:color="auto" w:fill="CCCCCC"/>
          <w:lang w:val="ru-RU"/>
        </w:rPr>
      </w:pPr>
    </w:p>
    <w:p w:rsidR="00B8373B" w:rsidRPr="00486D59" w:rsidRDefault="00B8373B" w:rsidP="00B8373B">
      <w:pPr>
        <w:spacing w:line="240" w:lineRule="auto"/>
        <w:rPr>
          <w:noProof/>
          <w:vanish/>
          <w:lang w:val="ru-RU"/>
        </w:rPr>
      </w:pPr>
    </w:p>
    <w:p w:rsidR="00B8373B" w:rsidRPr="00486D59" w:rsidRDefault="00B8373B" w:rsidP="00B8373B">
      <w:pPr>
        <w:keepNext/>
        <w:pBdr>
          <w:top w:val="single" w:sz="4" w:space="1" w:color="auto"/>
          <w:left w:val="single" w:sz="4" w:space="4" w:color="auto"/>
          <w:bottom w:val="single" w:sz="4" w:space="1" w:color="auto"/>
          <w:right w:val="single" w:sz="4" w:space="4" w:color="auto"/>
        </w:pBdr>
        <w:spacing w:line="240" w:lineRule="auto"/>
        <w:outlineLvl w:val="0"/>
        <w:rPr>
          <w:i/>
          <w:noProof/>
          <w:lang w:val="ru-RU"/>
        </w:rPr>
      </w:pPr>
      <w:r w:rsidRPr="00486D59">
        <w:rPr>
          <w:b/>
          <w:noProof/>
          <w:lang w:val="ru-RU"/>
        </w:rPr>
        <w:t>18.</w:t>
      </w:r>
      <w:r w:rsidRPr="00486D59">
        <w:rPr>
          <w:b/>
          <w:noProof/>
          <w:lang w:val="ru-RU"/>
        </w:rPr>
        <w:tab/>
        <w:t>УНИКАЛЕН ИДЕНТИФИКАТОР — ДАННИ ЗА ЧЕТЕНЕ ОТ ХОРА</w:t>
      </w:r>
    </w:p>
    <w:p w:rsidR="00B8373B" w:rsidRPr="00486D59" w:rsidRDefault="00B8373B" w:rsidP="00CC4C57">
      <w:pPr>
        <w:keepNext/>
        <w:spacing w:line="240" w:lineRule="auto"/>
        <w:rPr>
          <w:noProof/>
          <w:lang w:val="ru-RU"/>
        </w:rPr>
      </w:pPr>
    </w:p>
    <w:p w:rsidR="00B8373B" w:rsidRPr="00656EEA" w:rsidRDefault="00B8373B" w:rsidP="00B8373B">
      <w:pPr>
        <w:rPr>
          <w:lang w:val="ru-RU"/>
        </w:rPr>
      </w:pPr>
      <w:r w:rsidRPr="00656EEA">
        <w:t>PC</w:t>
      </w:r>
      <w:r w:rsidRPr="00656EEA">
        <w:rPr>
          <w:lang w:val="ru-RU"/>
        </w:rPr>
        <w:t xml:space="preserve"> </w:t>
      </w:r>
    </w:p>
    <w:p w:rsidR="00B8373B" w:rsidRPr="007D2258" w:rsidRDefault="00B8373B" w:rsidP="00B8373B">
      <w:pPr>
        <w:rPr>
          <w:lang w:val="ru-RU"/>
        </w:rPr>
      </w:pPr>
      <w:r w:rsidRPr="00BA0E4D">
        <w:t>SN</w:t>
      </w:r>
      <w:r w:rsidRPr="007D2258">
        <w:rPr>
          <w:lang w:val="ru-RU"/>
        </w:rPr>
        <w:t xml:space="preserve"> </w:t>
      </w:r>
    </w:p>
    <w:p w:rsidR="00B8373B" w:rsidRPr="00EA2766" w:rsidRDefault="00B8373B" w:rsidP="00B8373B">
      <w:pPr>
        <w:rPr>
          <w:lang w:val="ru-RU"/>
        </w:rPr>
      </w:pPr>
      <w:r w:rsidRPr="00EA2766">
        <w:t>NN</w:t>
      </w:r>
      <w:r w:rsidRPr="00EA2766">
        <w:rPr>
          <w:lang w:val="ru-RU"/>
        </w:rPr>
        <w:t xml:space="preserve"> </w:t>
      </w:r>
    </w:p>
    <w:p w:rsidR="009127D5" w:rsidRDefault="009127D5" w:rsidP="00417DE7">
      <w:pPr>
        <w:keepNext/>
        <w:pBdr>
          <w:top w:val="single" w:sz="4" w:space="1" w:color="auto"/>
          <w:left w:val="single" w:sz="4" w:space="4" w:color="auto"/>
          <w:bottom w:val="single" w:sz="4" w:space="1" w:color="auto"/>
          <w:right w:val="single" w:sz="4" w:space="4" w:color="auto"/>
        </w:pBdr>
        <w:tabs>
          <w:tab w:val="clear" w:pos="567"/>
        </w:tabs>
        <w:spacing w:line="240" w:lineRule="auto"/>
        <w:ind w:right="113"/>
        <w:rPr>
          <w:b/>
          <w:noProof/>
          <w:szCs w:val="22"/>
          <w:lang w:val="bg-BG"/>
        </w:rPr>
      </w:pPr>
      <w:r>
        <w:rPr>
          <w:b/>
          <w:lang w:val="bg-BG"/>
        </w:rPr>
        <w:br w:type="page"/>
      </w:r>
      <w:r>
        <w:rPr>
          <w:b/>
          <w:noProof/>
          <w:szCs w:val="22"/>
          <w:lang w:val="bg-BG"/>
        </w:rPr>
        <w:t>МИНИМУМ ДАННИ, КОИТО ТРЯБВА ДА СЪДЪРЖАТ МАЛКИТЕ ЕДИНИЧНИ ПЪРВИЧНИ ОПАКОВКИ</w:t>
      </w:r>
    </w:p>
    <w:p w:rsidR="00204CF0" w:rsidRDefault="00204CF0" w:rsidP="00417DE7">
      <w:pPr>
        <w:keepNext/>
        <w:pBdr>
          <w:top w:val="single" w:sz="4" w:space="1" w:color="auto"/>
          <w:left w:val="single" w:sz="4" w:space="4" w:color="auto"/>
          <w:bottom w:val="single" w:sz="4" w:space="1" w:color="auto"/>
          <w:right w:val="single" w:sz="4" w:space="4" w:color="auto"/>
        </w:pBdr>
        <w:tabs>
          <w:tab w:val="clear" w:pos="567"/>
        </w:tabs>
        <w:spacing w:line="240" w:lineRule="auto"/>
        <w:ind w:right="113"/>
        <w:rPr>
          <w:b/>
          <w:noProof/>
          <w:szCs w:val="22"/>
          <w:lang w:val="bg-BG"/>
        </w:rPr>
      </w:pPr>
    </w:p>
    <w:p w:rsidR="00204CF0" w:rsidRDefault="00204CF0" w:rsidP="00417DE7">
      <w:pPr>
        <w:keepNext/>
        <w:pBdr>
          <w:top w:val="single" w:sz="4" w:space="1" w:color="auto"/>
          <w:left w:val="single" w:sz="4" w:space="4" w:color="auto"/>
          <w:bottom w:val="single" w:sz="4" w:space="1" w:color="auto"/>
          <w:right w:val="single" w:sz="4" w:space="4" w:color="auto"/>
        </w:pBdr>
        <w:tabs>
          <w:tab w:val="clear" w:pos="567"/>
        </w:tabs>
        <w:spacing w:line="240" w:lineRule="auto"/>
        <w:ind w:right="113"/>
        <w:rPr>
          <w:b/>
          <w:noProof/>
          <w:szCs w:val="22"/>
          <w:lang w:val="bg-BG"/>
        </w:rPr>
      </w:pPr>
      <w:r>
        <w:rPr>
          <w:b/>
          <w:noProof/>
          <w:szCs w:val="22"/>
          <w:lang w:val="bg-BG"/>
        </w:rPr>
        <w:t>ТЕКСТ НА ЕТИКЕТА</w:t>
      </w:r>
    </w:p>
    <w:p w:rsidR="009127D5" w:rsidRDefault="009127D5" w:rsidP="00417DE7">
      <w:pPr>
        <w:keepNext/>
        <w:tabs>
          <w:tab w:val="clear" w:pos="567"/>
        </w:tabs>
        <w:spacing w:line="240" w:lineRule="auto"/>
        <w:rPr>
          <w:noProof/>
          <w:szCs w:val="22"/>
          <w:lang w:val="ru-RU"/>
        </w:rPr>
      </w:pPr>
    </w:p>
    <w:p w:rsidR="009127D5" w:rsidRDefault="009127D5" w:rsidP="00417DE7">
      <w:pPr>
        <w:keepNext/>
        <w:tabs>
          <w:tab w:val="clear" w:pos="567"/>
        </w:tabs>
        <w:spacing w:line="240" w:lineRule="auto"/>
        <w:rPr>
          <w:noProof/>
          <w:szCs w:val="22"/>
          <w:lang w:val="ru-RU"/>
        </w:rPr>
      </w:pPr>
    </w:p>
    <w:p w:rsidR="009127D5" w:rsidRDefault="009127D5" w:rsidP="00417DE7">
      <w:pPr>
        <w:keepNext/>
        <w:pBdr>
          <w:top w:val="single" w:sz="4" w:space="1" w:color="auto"/>
          <w:left w:val="single" w:sz="4" w:space="4" w:color="auto"/>
          <w:bottom w:val="single" w:sz="4" w:space="1" w:color="auto"/>
          <w:right w:val="single" w:sz="4" w:space="4" w:color="auto"/>
        </w:pBdr>
        <w:tabs>
          <w:tab w:val="clear" w:pos="567"/>
        </w:tabs>
        <w:spacing w:line="240" w:lineRule="auto"/>
        <w:outlineLvl w:val="0"/>
        <w:rPr>
          <w:b/>
          <w:noProof/>
          <w:szCs w:val="22"/>
          <w:lang w:val="bg-BG"/>
        </w:rPr>
      </w:pPr>
      <w:r>
        <w:rPr>
          <w:b/>
          <w:noProof/>
          <w:szCs w:val="22"/>
          <w:lang w:val="bg-BG"/>
        </w:rPr>
        <w:t>1.</w:t>
      </w:r>
      <w:r>
        <w:rPr>
          <w:b/>
          <w:noProof/>
          <w:szCs w:val="22"/>
          <w:lang w:val="bg-BG"/>
        </w:rPr>
        <w:tab/>
        <w:t>ИМЕ НА ЛЕКАРСТВЕНИЯ ПРОДУК И ПЪТ НА ВЪВЕЖДАНЕ</w:t>
      </w:r>
    </w:p>
    <w:p w:rsidR="009127D5" w:rsidRDefault="009127D5" w:rsidP="00417DE7">
      <w:pPr>
        <w:keepNext/>
        <w:tabs>
          <w:tab w:val="clear" w:pos="567"/>
        </w:tabs>
        <w:spacing w:line="240" w:lineRule="auto"/>
        <w:jc w:val="both"/>
        <w:rPr>
          <w:lang w:val="bg-BG"/>
        </w:rPr>
      </w:pPr>
    </w:p>
    <w:p w:rsidR="009127D5" w:rsidRDefault="009127D5">
      <w:pPr>
        <w:tabs>
          <w:tab w:val="clear" w:pos="567"/>
        </w:tabs>
        <w:spacing w:line="240" w:lineRule="auto"/>
        <w:jc w:val="both"/>
        <w:rPr>
          <w:lang w:val="bg-BG"/>
        </w:rPr>
      </w:pPr>
      <w:r>
        <w:t>Humalog</w:t>
      </w:r>
      <w:r>
        <w:rPr>
          <w:lang w:val="bg-BG"/>
        </w:rPr>
        <w:t xml:space="preserve"> </w:t>
      </w:r>
      <w:r>
        <w:t>Mix</w:t>
      </w:r>
      <w:r>
        <w:rPr>
          <w:lang w:val="bg-BG"/>
        </w:rPr>
        <w:t>50 100 </w:t>
      </w:r>
      <w:r w:rsidR="002E34EB">
        <w:rPr>
          <w:lang w:val="bg-BG"/>
        </w:rPr>
        <w:t>единици</w:t>
      </w:r>
      <w:r>
        <w:rPr>
          <w:lang w:val="bg-BG"/>
        </w:rPr>
        <w:t>/</w:t>
      </w:r>
      <w:r>
        <w:t>ml</w:t>
      </w:r>
      <w:r>
        <w:rPr>
          <w:lang w:val="bg-BG"/>
        </w:rPr>
        <w:t xml:space="preserve"> инжекционна суспензия в патрон</w:t>
      </w:r>
    </w:p>
    <w:p w:rsidR="009127D5" w:rsidRDefault="009127D5">
      <w:pPr>
        <w:pStyle w:val="EndnoteText"/>
        <w:tabs>
          <w:tab w:val="clear" w:pos="567"/>
        </w:tabs>
        <w:rPr>
          <w:lang w:val="bg-BG"/>
        </w:rPr>
      </w:pPr>
      <w:r>
        <w:rPr>
          <w:lang w:val="bg-BG"/>
        </w:rPr>
        <w:t xml:space="preserve">50% </w:t>
      </w:r>
      <w:r w:rsidR="008812DF">
        <w:rPr>
          <w:lang w:val="bg-BG"/>
        </w:rPr>
        <w:t>и</w:t>
      </w:r>
      <w:r w:rsidR="008812DF">
        <w:rPr>
          <w:noProof/>
          <w:szCs w:val="22"/>
          <w:lang w:val="bg-BG"/>
        </w:rPr>
        <w:t>нсулин лиспро</w:t>
      </w:r>
      <w:r>
        <w:rPr>
          <w:lang w:val="bg-BG"/>
        </w:rPr>
        <w:t xml:space="preserve"> и 50% </w:t>
      </w:r>
      <w:r w:rsidR="008812DF">
        <w:rPr>
          <w:lang w:val="bg-BG"/>
        </w:rPr>
        <w:t>и</w:t>
      </w:r>
      <w:r w:rsidR="008812DF">
        <w:rPr>
          <w:noProof/>
          <w:szCs w:val="22"/>
          <w:lang w:val="bg-BG"/>
        </w:rPr>
        <w:t>нсулин лиспро</w:t>
      </w:r>
      <w:r>
        <w:rPr>
          <w:lang w:val="bg-BG"/>
        </w:rPr>
        <w:t xml:space="preserve"> протаминова суспензия</w:t>
      </w:r>
    </w:p>
    <w:p w:rsidR="009127D5" w:rsidRDefault="009127D5">
      <w:pPr>
        <w:tabs>
          <w:tab w:val="clear" w:pos="567"/>
        </w:tabs>
        <w:spacing w:line="240" w:lineRule="auto"/>
        <w:rPr>
          <w:noProof/>
          <w:szCs w:val="22"/>
          <w:lang w:val="bg-BG"/>
        </w:rPr>
      </w:pPr>
      <w:r>
        <w:rPr>
          <w:noProof/>
          <w:szCs w:val="22"/>
          <w:lang w:val="bg-BG"/>
        </w:rPr>
        <w:t>За подкожно приложение</w:t>
      </w:r>
    </w:p>
    <w:p w:rsidR="009127D5" w:rsidRDefault="009127D5">
      <w:pPr>
        <w:tabs>
          <w:tab w:val="clear" w:pos="567"/>
        </w:tabs>
        <w:spacing w:line="240" w:lineRule="auto"/>
        <w:rPr>
          <w:noProof/>
          <w:szCs w:val="22"/>
          <w:lang w:val="bg-BG"/>
        </w:rPr>
      </w:pPr>
    </w:p>
    <w:p w:rsidR="009127D5" w:rsidRDefault="009127D5">
      <w:pPr>
        <w:tabs>
          <w:tab w:val="clear" w:pos="567"/>
        </w:tabs>
        <w:spacing w:line="240" w:lineRule="auto"/>
        <w:rPr>
          <w:noProof/>
          <w:szCs w:val="22"/>
          <w:lang w:val="bg-BG"/>
        </w:rPr>
      </w:pPr>
    </w:p>
    <w:p w:rsidR="009127D5" w:rsidRDefault="009127D5" w:rsidP="00417DE7">
      <w:pPr>
        <w:keepNext/>
        <w:pBdr>
          <w:top w:val="single" w:sz="4" w:space="1" w:color="auto"/>
          <w:left w:val="single" w:sz="4" w:space="4" w:color="auto"/>
          <w:bottom w:val="single" w:sz="4" w:space="1" w:color="auto"/>
          <w:right w:val="single" w:sz="4" w:space="4" w:color="auto"/>
        </w:pBdr>
        <w:tabs>
          <w:tab w:val="clear" w:pos="567"/>
        </w:tabs>
        <w:spacing w:line="240" w:lineRule="auto"/>
        <w:outlineLvl w:val="0"/>
        <w:rPr>
          <w:b/>
          <w:noProof/>
          <w:szCs w:val="22"/>
          <w:highlight w:val="lightGray"/>
          <w:lang w:val="bg-BG"/>
        </w:rPr>
      </w:pPr>
      <w:r>
        <w:rPr>
          <w:b/>
          <w:noProof/>
          <w:szCs w:val="22"/>
          <w:lang w:val="bg-BG"/>
        </w:rPr>
        <w:t>2.</w:t>
      </w:r>
      <w:r>
        <w:rPr>
          <w:b/>
          <w:noProof/>
          <w:szCs w:val="22"/>
          <w:lang w:val="bg-BG"/>
        </w:rPr>
        <w:tab/>
        <w:t>НАЧИН НА ПРИЛ</w:t>
      </w:r>
      <w:r w:rsidR="00595277">
        <w:rPr>
          <w:b/>
          <w:noProof/>
          <w:szCs w:val="22"/>
          <w:lang w:val="bg-BG"/>
        </w:rPr>
        <w:t>ОЖЕНИЕ</w:t>
      </w:r>
    </w:p>
    <w:p w:rsidR="009127D5" w:rsidRDefault="009127D5" w:rsidP="00417DE7">
      <w:pPr>
        <w:keepNext/>
        <w:tabs>
          <w:tab w:val="clear" w:pos="567"/>
        </w:tabs>
        <w:spacing w:line="240" w:lineRule="auto"/>
        <w:rPr>
          <w:noProof/>
          <w:szCs w:val="22"/>
          <w:lang w:val="bg-BG"/>
        </w:rPr>
      </w:pPr>
    </w:p>
    <w:p w:rsidR="009127D5" w:rsidRDefault="009127D5">
      <w:pPr>
        <w:tabs>
          <w:tab w:val="clear" w:pos="567"/>
        </w:tabs>
        <w:spacing w:line="240" w:lineRule="auto"/>
        <w:rPr>
          <w:noProof/>
          <w:szCs w:val="22"/>
          <w:lang w:val="bg-BG"/>
        </w:rPr>
      </w:pPr>
    </w:p>
    <w:p w:rsidR="009127D5" w:rsidRDefault="009127D5" w:rsidP="00417DE7">
      <w:pPr>
        <w:keepNext/>
        <w:pBdr>
          <w:top w:val="single" w:sz="4" w:space="1" w:color="auto"/>
          <w:left w:val="single" w:sz="4" w:space="4" w:color="auto"/>
          <w:bottom w:val="single" w:sz="4" w:space="1" w:color="auto"/>
          <w:right w:val="single" w:sz="4" w:space="4" w:color="auto"/>
        </w:pBdr>
        <w:tabs>
          <w:tab w:val="clear" w:pos="567"/>
        </w:tabs>
        <w:spacing w:line="240" w:lineRule="auto"/>
        <w:outlineLvl w:val="0"/>
        <w:rPr>
          <w:b/>
          <w:noProof/>
          <w:szCs w:val="22"/>
          <w:lang w:val="bg-BG"/>
        </w:rPr>
      </w:pPr>
      <w:r>
        <w:rPr>
          <w:b/>
          <w:noProof/>
          <w:szCs w:val="22"/>
          <w:lang w:val="bg-BG"/>
        </w:rPr>
        <w:t>3.</w:t>
      </w:r>
      <w:r>
        <w:rPr>
          <w:b/>
          <w:noProof/>
          <w:szCs w:val="22"/>
          <w:lang w:val="bg-BG"/>
        </w:rPr>
        <w:tab/>
        <w:t>ДАТА НА ИЗТИЧАНЕ НА СРОКА НА ГОДНОСТ</w:t>
      </w:r>
    </w:p>
    <w:p w:rsidR="009127D5" w:rsidRDefault="009127D5" w:rsidP="00417DE7">
      <w:pPr>
        <w:keepNext/>
        <w:tabs>
          <w:tab w:val="clear" w:pos="567"/>
        </w:tabs>
        <w:spacing w:line="240" w:lineRule="auto"/>
        <w:rPr>
          <w:noProof/>
          <w:szCs w:val="22"/>
          <w:lang w:val="bg-BG"/>
        </w:rPr>
      </w:pPr>
    </w:p>
    <w:p w:rsidR="009127D5" w:rsidRPr="00C5479C" w:rsidRDefault="009127D5">
      <w:pPr>
        <w:tabs>
          <w:tab w:val="clear" w:pos="567"/>
        </w:tabs>
        <w:spacing w:line="240" w:lineRule="auto"/>
        <w:rPr>
          <w:noProof/>
          <w:szCs w:val="22"/>
          <w:lang w:val="ru-RU"/>
        </w:rPr>
      </w:pPr>
      <w:r>
        <w:rPr>
          <w:noProof/>
          <w:szCs w:val="22"/>
          <w:lang w:val="bg-BG"/>
        </w:rPr>
        <w:t>Годен до</w:t>
      </w:r>
      <w:r w:rsidR="00302FAE" w:rsidRPr="00C5479C">
        <w:rPr>
          <w:noProof/>
          <w:szCs w:val="22"/>
          <w:lang w:val="ru-RU"/>
        </w:rPr>
        <w:t>:</w:t>
      </w:r>
    </w:p>
    <w:p w:rsidR="009127D5" w:rsidRDefault="009127D5">
      <w:pPr>
        <w:tabs>
          <w:tab w:val="clear" w:pos="567"/>
        </w:tabs>
        <w:spacing w:line="240" w:lineRule="auto"/>
        <w:rPr>
          <w:noProof/>
          <w:szCs w:val="22"/>
          <w:lang w:val="bg-BG"/>
        </w:rPr>
      </w:pPr>
    </w:p>
    <w:p w:rsidR="009127D5" w:rsidRDefault="009127D5">
      <w:pPr>
        <w:tabs>
          <w:tab w:val="clear" w:pos="567"/>
        </w:tabs>
        <w:spacing w:line="240" w:lineRule="auto"/>
        <w:rPr>
          <w:noProof/>
          <w:szCs w:val="22"/>
          <w:lang w:val="bg-BG"/>
        </w:rPr>
      </w:pPr>
    </w:p>
    <w:p w:rsidR="009127D5" w:rsidRDefault="009127D5" w:rsidP="00417DE7">
      <w:pPr>
        <w:keepNext/>
        <w:pBdr>
          <w:top w:val="single" w:sz="4" w:space="1" w:color="auto"/>
          <w:left w:val="single" w:sz="4" w:space="4" w:color="auto"/>
          <w:bottom w:val="single" w:sz="4" w:space="1" w:color="auto"/>
          <w:right w:val="single" w:sz="4" w:space="4" w:color="auto"/>
        </w:pBdr>
        <w:tabs>
          <w:tab w:val="clear" w:pos="567"/>
        </w:tabs>
        <w:spacing w:line="240" w:lineRule="auto"/>
        <w:outlineLvl w:val="0"/>
        <w:rPr>
          <w:b/>
          <w:noProof/>
          <w:szCs w:val="22"/>
          <w:highlight w:val="lightGray"/>
          <w:lang w:val="bg-BG"/>
        </w:rPr>
      </w:pPr>
      <w:r>
        <w:rPr>
          <w:b/>
          <w:noProof/>
          <w:szCs w:val="22"/>
          <w:lang w:val="bg-BG"/>
        </w:rPr>
        <w:t>4.</w:t>
      </w:r>
      <w:r>
        <w:rPr>
          <w:b/>
          <w:noProof/>
          <w:szCs w:val="22"/>
          <w:lang w:val="bg-BG"/>
        </w:rPr>
        <w:tab/>
        <w:t>ПАРТИДЕН НОМЕР</w:t>
      </w:r>
    </w:p>
    <w:p w:rsidR="009127D5" w:rsidRDefault="009127D5" w:rsidP="00417DE7">
      <w:pPr>
        <w:keepNext/>
        <w:tabs>
          <w:tab w:val="clear" w:pos="567"/>
        </w:tabs>
        <w:spacing w:line="240" w:lineRule="auto"/>
        <w:ind w:right="113"/>
        <w:rPr>
          <w:noProof/>
          <w:szCs w:val="22"/>
          <w:lang w:val="bg-BG"/>
        </w:rPr>
      </w:pPr>
    </w:p>
    <w:p w:rsidR="009127D5" w:rsidRDefault="009127D5">
      <w:pPr>
        <w:tabs>
          <w:tab w:val="clear" w:pos="567"/>
        </w:tabs>
        <w:spacing w:line="240" w:lineRule="auto"/>
        <w:ind w:right="113"/>
        <w:rPr>
          <w:noProof/>
          <w:szCs w:val="22"/>
          <w:lang w:val="bg-BG"/>
        </w:rPr>
      </w:pPr>
      <w:r>
        <w:rPr>
          <w:noProof/>
          <w:szCs w:val="22"/>
          <w:lang w:val="bg-BG"/>
        </w:rPr>
        <w:t>Партиден №</w:t>
      </w:r>
    </w:p>
    <w:p w:rsidR="009127D5" w:rsidRDefault="009127D5">
      <w:pPr>
        <w:tabs>
          <w:tab w:val="clear" w:pos="567"/>
        </w:tabs>
        <w:spacing w:line="240" w:lineRule="auto"/>
        <w:ind w:right="113"/>
        <w:rPr>
          <w:noProof/>
          <w:szCs w:val="22"/>
          <w:lang w:val="bg-BG"/>
        </w:rPr>
      </w:pPr>
    </w:p>
    <w:p w:rsidR="009127D5" w:rsidRDefault="009127D5">
      <w:pPr>
        <w:tabs>
          <w:tab w:val="clear" w:pos="567"/>
        </w:tabs>
        <w:spacing w:line="240" w:lineRule="auto"/>
        <w:ind w:right="113"/>
        <w:rPr>
          <w:noProof/>
          <w:szCs w:val="22"/>
          <w:lang w:val="bg-BG"/>
        </w:rPr>
      </w:pPr>
    </w:p>
    <w:p w:rsidR="009127D5" w:rsidRDefault="009127D5" w:rsidP="00417DE7">
      <w:pPr>
        <w:keepNext/>
        <w:pBdr>
          <w:top w:val="single" w:sz="4" w:space="1" w:color="auto"/>
          <w:left w:val="single" w:sz="4" w:space="4" w:color="auto"/>
          <w:bottom w:val="single" w:sz="4" w:space="1" w:color="auto"/>
          <w:right w:val="single" w:sz="4" w:space="4" w:color="auto"/>
        </w:pBdr>
        <w:tabs>
          <w:tab w:val="clear" w:pos="567"/>
        </w:tabs>
        <w:spacing w:line="240" w:lineRule="auto"/>
        <w:outlineLvl w:val="0"/>
        <w:rPr>
          <w:b/>
          <w:noProof/>
          <w:szCs w:val="22"/>
          <w:highlight w:val="lightGray"/>
          <w:lang w:val="bg-BG"/>
        </w:rPr>
      </w:pPr>
      <w:r>
        <w:rPr>
          <w:b/>
          <w:noProof/>
          <w:szCs w:val="22"/>
          <w:lang w:val="bg-BG"/>
        </w:rPr>
        <w:t>5.</w:t>
      </w:r>
      <w:r>
        <w:rPr>
          <w:b/>
          <w:noProof/>
          <w:szCs w:val="22"/>
          <w:lang w:val="bg-BG"/>
        </w:rPr>
        <w:tab/>
        <w:t>СЪДЪРЖАНИЕ КАТО МАСА, ОБЕМ ИЛИ ЕДИНИЦИ</w:t>
      </w:r>
    </w:p>
    <w:p w:rsidR="009127D5" w:rsidRDefault="009127D5" w:rsidP="00417DE7">
      <w:pPr>
        <w:keepNext/>
        <w:tabs>
          <w:tab w:val="clear" w:pos="567"/>
        </w:tabs>
        <w:spacing w:line="240" w:lineRule="auto"/>
        <w:rPr>
          <w:szCs w:val="22"/>
          <w:lang w:val="bg-BG"/>
        </w:rPr>
      </w:pPr>
    </w:p>
    <w:p w:rsidR="009127D5" w:rsidRDefault="009127D5">
      <w:pPr>
        <w:tabs>
          <w:tab w:val="clear" w:pos="567"/>
        </w:tabs>
        <w:spacing w:line="240" w:lineRule="auto"/>
        <w:jc w:val="both"/>
        <w:rPr>
          <w:lang w:val="ru-RU"/>
        </w:rPr>
      </w:pPr>
      <w:r>
        <w:rPr>
          <w:lang w:val="ru-RU"/>
        </w:rPr>
        <w:t>3</w:t>
      </w:r>
      <w:r w:rsidR="004956AC">
        <w:rPr>
          <w:lang w:val="ru-RU"/>
        </w:rPr>
        <w:t> </w:t>
      </w:r>
      <w:r>
        <w:rPr>
          <w:lang w:val="de-DE"/>
        </w:rPr>
        <w:t>ml</w:t>
      </w:r>
      <w:r>
        <w:rPr>
          <w:lang w:val="ru-RU"/>
        </w:rPr>
        <w:t xml:space="preserve"> (3</w:t>
      </w:r>
      <w:r>
        <w:rPr>
          <w:lang w:val="bg-BG"/>
        </w:rPr>
        <w:t>,</w:t>
      </w:r>
      <w:r>
        <w:rPr>
          <w:lang w:val="ru-RU"/>
        </w:rPr>
        <w:t>5</w:t>
      </w:r>
      <w:r w:rsidR="004956AC">
        <w:rPr>
          <w:lang w:val="ru-RU"/>
        </w:rPr>
        <w:t> </w:t>
      </w:r>
      <w:r>
        <w:rPr>
          <w:lang w:val="de-DE"/>
        </w:rPr>
        <w:t>mg</w:t>
      </w:r>
      <w:r>
        <w:rPr>
          <w:lang w:val="ru-RU"/>
        </w:rPr>
        <w:t>/</w:t>
      </w:r>
      <w:r>
        <w:rPr>
          <w:lang w:val="de-DE"/>
        </w:rPr>
        <w:t>ml</w:t>
      </w:r>
      <w:r>
        <w:rPr>
          <w:lang w:val="ru-RU"/>
        </w:rPr>
        <w:t>)</w:t>
      </w:r>
    </w:p>
    <w:p w:rsidR="009127D5" w:rsidRDefault="009127D5">
      <w:pPr>
        <w:widowControl w:val="0"/>
        <w:tabs>
          <w:tab w:val="clear" w:pos="567"/>
        </w:tabs>
        <w:spacing w:line="240" w:lineRule="auto"/>
        <w:rPr>
          <w:szCs w:val="22"/>
          <w:lang w:val="bg-BG"/>
        </w:rPr>
      </w:pPr>
    </w:p>
    <w:p w:rsidR="009127D5" w:rsidRDefault="009127D5">
      <w:pPr>
        <w:widowControl w:val="0"/>
        <w:tabs>
          <w:tab w:val="clear" w:pos="567"/>
        </w:tabs>
        <w:spacing w:line="240" w:lineRule="auto"/>
        <w:rPr>
          <w:szCs w:val="22"/>
          <w:lang w:val="bg-BG"/>
        </w:rPr>
      </w:pPr>
    </w:p>
    <w:p w:rsidR="009127D5" w:rsidRDefault="009127D5" w:rsidP="00417DE7">
      <w:pPr>
        <w:keepNext/>
        <w:pBdr>
          <w:top w:val="single" w:sz="4" w:space="1" w:color="auto"/>
          <w:left w:val="single" w:sz="4" w:space="4" w:color="auto"/>
          <w:bottom w:val="single" w:sz="4" w:space="1" w:color="auto"/>
          <w:right w:val="single" w:sz="4" w:space="4" w:color="auto"/>
        </w:pBdr>
        <w:tabs>
          <w:tab w:val="clear" w:pos="567"/>
        </w:tabs>
        <w:spacing w:line="240" w:lineRule="auto"/>
        <w:outlineLvl w:val="0"/>
        <w:rPr>
          <w:b/>
          <w:highlight w:val="lightGray"/>
          <w:lang w:val="ru-RU"/>
        </w:rPr>
      </w:pPr>
      <w:r>
        <w:rPr>
          <w:b/>
          <w:noProof/>
          <w:szCs w:val="22"/>
          <w:lang w:val="bg-BG"/>
        </w:rPr>
        <w:t>6.</w:t>
      </w:r>
      <w:r>
        <w:rPr>
          <w:b/>
          <w:noProof/>
          <w:szCs w:val="22"/>
          <w:lang w:val="bg-BG"/>
        </w:rPr>
        <w:tab/>
        <w:t>ДРУГО</w:t>
      </w:r>
    </w:p>
    <w:p w:rsidR="009127D5" w:rsidRDefault="009127D5" w:rsidP="00417DE7">
      <w:pPr>
        <w:keepNext/>
        <w:tabs>
          <w:tab w:val="clear" w:pos="567"/>
        </w:tabs>
        <w:spacing w:line="240" w:lineRule="auto"/>
        <w:jc w:val="both"/>
        <w:rPr>
          <w:lang w:val="ru-RU"/>
        </w:rPr>
      </w:pPr>
    </w:p>
    <w:p w:rsidR="00D2639C" w:rsidRDefault="009127D5" w:rsidP="00797D59">
      <w:pPr>
        <w:keepNext/>
        <w:pBdr>
          <w:top w:val="single" w:sz="4" w:space="1" w:color="auto"/>
          <w:left w:val="single" w:sz="4" w:space="4" w:color="auto"/>
          <w:bottom w:val="single" w:sz="4" w:space="1" w:color="auto"/>
          <w:right w:val="single" w:sz="4" w:space="4" w:color="auto"/>
        </w:pBdr>
        <w:tabs>
          <w:tab w:val="clear" w:pos="567"/>
        </w:tabs>
        <w:spacing w:line="240" w:lineRule="auto"/>
        <w:rPr>
          <w:b/>
          <w:noProof/>
          <w:szCs w:val="22"/>
          <w:lang w:val="bg-BG"/>
        </w:rPr>
      </w:pPr>
      <w:r>
        <w:rPr>
          <w:lang w:val="ru-RU"/>
        </w:rPr>
        <w:br w:type="page"/>
      </w:r>
      <w:r w:rsidR="00C86724">
        <w:rPr>
          <w:b/>
          <w:noProof/>
          <w:szCs w:val="22"/>
          <w:lang w:val="bg-BG"/>
        </w:rPr>
        <w:t>ДАННИ, КОИТО ТРЯБВА ДА СЪДЪРЖА ВТОРИЧНАТА ОПАКОВКА</w:t>
      </w:r>
    </w:p>
    <w:p w:rsidR="00D2639C" w:rsidRDefault="00D2639C" w:rsidP="00797D59">
      <w:pPr>
        <w:keepNext/>
        <w:pBdr>
          <w:top w:val="single" w:sz="4" w:space="1" w:color="auto"/>
          <w:left w:val="single" w:sz="4" w:space="4" w:color="auto"/>
          <w:bottom w:val="single" w:sz="4" w:space="1" w:color="auto"/>
          <w:right w:val="single" w:sz="4" w:space="4" w:color="auto"/>
        </w:pBdr>
        <w:tabs>
          <w:tab w:val="clear" w:pos="567"/>
        </w:tabs>
        <w:spacing w:line="240" w:lineRule="auto"/>
        <w:rPr>
          <w:b/>
          <w:noProof/>
          <w:szCs w:val="22"/>
          <w:lang w:val="bg-BG"/>
        </w:rPr>
      </w:pPr>
    </w:p>
    <w:p w:rsidR="00C86724" w:rsidRDefault="000C01CE" w:rsidP="00797D59">
      <w:pPr>
        <w:keepNext/>
        <w:pBdr>
          <w:top w:val="single" w:sz="4" w:space="1" w:color="auto"/>
          <w:left w:val="single" w:sz="4" w:space="4" w:color="auto"/>
          <w:bottom w:val="single" w:sz="4" w:space="1" w:color="auto"/>
          <w:right w:val="single" w:sz="4" w:space="4" w:color="auto"/>
        </w:pBdr>
        <w:tabs>
          <w:tab w:val="clear" w:pos="567"/>
        </w:tabs>
        <w:spacing w:line="240" w:lineRule="auto"/>
        <w:rPr>
          <w:b/>
          <w:noProof/>
          <w:szCs w:val="22"/>
          <w:lang w:val="bg-BG"/>
        </w:rPr>
      </w:pPr>
      <w:r>
        <w:rPr>
          <w:b/>
          <w:noProof/>
          <w:lang w:val="bg-BG"/>
        </w:rPr>
        <w:t xml:space="preserve">ВЪНШНА </w:t>
      </w:r>
      <w:r w:rsidR="005959D1">
        <w:rPr>
          <w:b/>
          <w:noProof/>
          <w:lang w:val="bg-BG"/>
        </w:rPr>
        <w:t>КУТИЯ</w:t>
      </w:r>
      <w:r w:rsidR="005959D1" w:rsidRPr="00486D59">
        <w:rPr>
          <w:b/>
          <w:noProof/>
          <w:lang w:val="bg-BG"/>
        </w:rPr>
        <w:t xml:space="preserve"> </w:t>
      </w:r>
      <w:r w:rsidR="00D2639C">
        <w:rPr>
          <w:b/>
          <w:noProof/>
          <w:szCs w:val="22"/>
          <w:lang w:val="bg-BG"/>
        </w:rPr>
        <w:t xml:space="preserve">– </w:t>
      </w:r>
      <w:r w:rsidR="00D2639C">
        <w:rPr>
          <w:b/>
          <w:lang w:val="fr-FR"/>
        </w:rPr>
        <w:t>KwikPen</w:t>
      </w:r>
      <w:r w:rsidR="00D2639C">
        <w:rPr>
          <w:b/>
          <w:noProof/>
          <w:szCs w:val="22"/>
          <w:lang w:val="bg-BG"/>
        </w:rPr>
        <w:t xml:space="preserve">. Опаковка </w:t>
      </w:r>
      <w:r w:rsidR="002A2D7D">
        <w:rPr>
          <w:b/>
          <w:noProof/>
          <w:szCs w:val="22"/>
          <w:lang w:val="bg-BG"/>
        </w:rPr>
        <w:t xml:space="preserve">по </w:t>
      </w:r>
      <w:r w:rsidR="00D2639C">
        <w:rPr>
          <w:b/>
          <w:noProof/>
          <w:szCs w:val="22"/>
          <w:lang w:val="bg-BG"/>
        </w:rPr>
        <w:t>5</w:t>
      </w:r>
    </w:p>
    <w:p w:rsidR="00C86724" w:rsidRDefault="00C86724" w:rsidP="00797D59">
      <w:pPr>
        <w:keepNext/>
        <w:tabs>
          <w:tab w:val="clear" w:pos="567"/>
        </w:tabs>
        <w:spacing w:line="240" w:lineRule="auto"/>
        <w:ind w:left="567" w:hanging="567"/>
        <w:rPr>
          <w:noProof/>
          <w:szCs w:val="22"/>
          <w:lang w:val="ru-RU"/>
        </w:rPr>
      </w:pPr>
    </w:p>
    <w:p w:rsidR="00C86724" w:rsidRDefault="00C86724" w:rsidP="00797D59">
      <w:pPr>
        <w:keepNext/>
        <w:pBdr>
          <w:top w:val="single" w:sz="4" w:space="1" w:color="auto"/>
          <w:left w:val="single" w:sz="4" w:space="4" w:color="auto"/>
          <w:bottom w:val="single" w:sz="4" w:space="1" w:color="auto"/>
          <w:right w:val="single" w:sz="4" w:space="4" w:color="auto"/>
        </w:pBdr>
        <w:tabs>
          <w:tab w:val="clear" w:pos="567"/>
        </w:tabs>
        <w:spacing w:line="240" w:lineRule="auto"/>
        <w:ind w:left="567" w:hanging="567"/>
        <w:rPr>
          <w:noProof/>
          <w:szCs w:val="22"/>
          <w:lang w:val="bg-BG"/>
        </w:rPr>
      </w:pPr>
      <w:r>
        <w:rPr>
          <w:b/>
          <w:noProof/>
          <w:szCs w:val="22"/>
          <w:lang w:val="bg-BG"/>
        </w:rPr>
        <w:t>1.</w:t>
      </w:r>
      <w:r>
        <w:rPr>
          <w:b/>
          <w:noProof/>
          <w:szCs w:val="22"/>
          <w:lang w:val="bg-BG"/>
        </w:rPr>
        <w:tab/>
        <w:t>ИМЕ НА ЛЕКАРСТВЕНИЯ ПРОДУКТ</w:t>
      </w:r>
    </w:p>
    <w:p w:rsidR="00C86724" w:rsidRDefault="00C86724" w:rsidP="00797D59">
      <w:pPr>
        <w:keepNext/>
        <w:tabs>
          <w:tab w:val="clear" w:pos="567"/>
        </w:tabs>
        <w:spacing w:line="240" w:lineRule="auto"/>
        <w:ind w:left="567" w:hanging="567"/>
        <w:rPr>
          <w:noProof/>
          <w:szCs w:val="22"/>
          <w:lang w:val="bg-BG"/>
        </w:rPr>
      </w:pPr>
    </w:p>
    <w:p w:rsidR="00C86724" w:rsidRDefault="00C86724" w:rsidP="00C86724">
      <w:pPr>
        <w:widowControl w:val="0"/>
        <w:tabs>
          <w:tab w:val="clear" w:pos="567"/>
        </w:tabs>
        <w:spacing w:line="240" w:lineRule="auto"/>
        <w:rPr>
          <w:noProof/>
          <w:szCs w:val="22"/>
          <w:lang w:val="bg-BG"/>
        </w:rPr>
      </w:pPr>
      <w:r>
        <w:rPr>
          <w:szCs w:val="22"/>
        </w:rPr>
        <w:t>Humalog</w:t>
      </w:r>
      <w:r>
        <w:rPr>
          <w:szCs w:val="22"/>
          <w:lang w:val="bg-BG"/>
        </w:rPr>
        <w:t xml:space="preserve"> 100</w:t>
      </w:r>
      <w:r w:rsidR="00405A8D">
        <w:rPr>
          <w:szCs w:val="22"/>
          <w:lang w:val="bg-BG"/>
        </w:rPr>
        <w:t> единици</w:t>
      </w:r>
      <w:r>
        <w:rPr>
          <w:szCs w:val="22"/>
          <w:lang w:val="bg-BG"/>
        </w:rPr>
        <w:t>/</w:t>
      </w:r>
      <w:r>
        <w:rPr>
          <w:szCs w:val="22"/>
        </w:rPr>
        <w:t>ml</w:t>
      </w:r>
      <w:r w:rsidR="00B453F1" w:rsidRPr="00B453F1">
        <w:rPr>
          <w:szCs w:val="22"/>
          <w:lang w:val="bg-BG"/>
        </w:rPr>
        <w:t xml:space="preserve"> </w:t>
      </w:r>
      <w:r w:rsidR="00B453F1">
        <w:t>KwikPen</w:t>
      </w:r>
      <w:r>
        <w:rPr>
          <w:szCs w:val="22"/>
          <w:lang w:val="bg-BG"/>
        </w:rPr>
        <w:t xml:space="preserve"> инжекционен разтвор</w:t>
      </w:r>
      <w:r w:rsidR="00C6671C">
        <w:rPr>
          <w:szCs w:val="22"/>
          <w:lang w:val="bg-BG"/>
        </w:rPr>
        <w:t xml:space="preserve"> в предварително напълнена писалка</w:t>
      </w:r>
    </w:p>
    <w:p w:rsidR="00C86724" w:rsidRDefault="00374141" w:rsidP="00C86724">
      <w:pPr>
        <w:widowControl w:val="0"/>
        <w:tabs>
          <w:tab w:val="clear" w:pos="567"/>
        </w:tabs>
        <w:spacing w:line="240" w:lineRule="auto"/>
        <w:rPr>
          <w:noProof/>
          <w:szCs w:val="22"/>
          <w:lang w:val="bg-BG"/>
        </w:rPr>
      </w:pPr>
      <w:r>
        <w:rPr>
          <w:lang w:val="bg-BG"/>
        </w:rPr>
        <w:t xml:space="preserve">инсулин </w:t>
      </w:r>
      <w:r w:rsidR="008812DF">
        <w:rPr>
          <w:lang w:val="bg-BG"/>
        </w:rPr>
        <w:t>лиспро</w:t>
      </w:r>
    </w:p>
    <w:p w:rsidR="00C86724" w:rsidRDefault="00C86724" w:rsidP="00C86724">
      <w:pPr>
        <w:tabs>
          <w:tab w:val="clear" w:pos="567"/>
        </w:tabs>
        <w:spacing w:line="240" w:lineRule="auto"/>
        <w:ind w:left="567" w:hanging="567"/>
        <w:rPr>
          <w:noProof/>
          <w:szCs w:val="22"/>
          <w:lang w:val="bg-BG"/>
        </w:rPr>
      </w:pPr>
    </w:p>
    <w:p w:rsidR="00C86724" w:rsidRDefault="00C86724" w:rsidP="00C86724">
      <w:pPr>
        <w:tabs>
          <w:tab w:val="clear" w:pos="567"/>
        </w:tabs>
        <w:spacing w:line="240" w:lineRule="auto"/>
        <w:ind w:left="567" w:hanging="567"/>
        <w:rPr>
          <w:noProof/>
          <w:szCs w:val="22"/>
          <w:lang w:val="bg-BG"/>
        </w:rPr>
      </w:pPr>
    </w:p>
    <w:p w:rsidR="00C86724" w:rsidRDefault="00C86724" w:rsidP="00797D59">
      <w:pPr>
        <w:keepNext/>
        <w:pBdr>
          <w:top w:val="single" w:sz="4" w:space="1" w:color="auto"/>
          <w:left w:val="single" w:sz="4" w:space="4" w:color="auto"/>
          <w:bottom w:val="single" w:sz="4" w:space="1" w:color="auto"/>
          <w:right w:val="single" w:sz="4" w:space="4" w:color="auto"/>
        </w:pBdr>
        <w:tabs>
          <w:tab w:val="clear" w:pos="567"/>
        </w:tabs>
        <w:spacing w:line="240" w:lineRule="auto"/>
        <w:ind w:left="567" w:hanging="567"/>
        <w:rPr>
          <w:b/>
          <w:noProof/>
          <w:szCs w:val="22"/>
          <w:lang w:val="bg-BG"/>
        </w:rPr>
      </w:pPr>
      <w:r>
        <w:rPr>
          <w:b/>
          <w:noProof/>
          <w:szCs w:val="22"/>
          <w:lang w:val="bg-BG"/>
        </w:rPr>
        <w:t>2.</w:t>
      </w:r>
      <w:r>
        <w:rPr>
          <w:b/>
          <w:noProof/>
          <w:szCs w:val="22"/>
          <w:lang w:val="bg-BG"/>
        </w:rPr>
        <w:tab/>
        <w:t>ОБЯВЯВАНЕ НА АКТИВНОТО ВЕЩЕСТВО</w:t>
      </w:r>
    </w:p>
    <w:p w:rsidR="00C86724" w:rsidRDefault="00C86724" w:rsidP="00797D59">
      <w:pPr>
        <w:keepNext/>
        <w:tabs>
          <w:tab w:val="clear" w:pos="567"/>
        </w:tabs>
        <w:spacing w:line="240" w:lineRule="auto"/>
        <w:rPr>
          <w:bdr w:val="single" w:sz="4" w:space="0" w:color="auto"/>
          <w:lang w:val="bg-BG"/>
        </w:rPr>
      </w:pPr>
    </w:p>
    <w:p w:rsidR="00D2639C" w:rsidRPr="00486D59" w:rsidRDefault="00D2639C" w:rsidP="00D2639C">
      <w:pPr>
        <w:spacing w:line="240" w:lineRule="auto"/>
        <w:ind w:right="11"/>
        <w:rPr>
          <w:lang w:val="bg-BG"/>
        </w:rPr>
      </w:pPr>
      <w:r w:rsidRPr="00486D59">
        <w:rPr>
          <w:lang w:val="bg-BG"/>
        </w:rPr>
        <w:t xml:space="preserve">Един </w:t>
      </w:r>
      <w:r w:rsidRPr="00486D59">
        <w:rPr>
          <w:lang w:val="es-ES"/>
        </w:rPr>
        <w:t>ml</w:t>
      </w:r>
      <w:r w:rsidR="005959D1">
        <w:rPr>
          <w:lang w:val="bg-BG"/>
        </w:rPr>
        <w:t xml:space="preserve"> </w:t>
      </w:r>
      <w:r w:rsidRPr="00486D59">
        <w:rPr>
          <w:lang w:val="bg-BG"/>
        </w:rPr>
        <w:t>разтвор съдържа 100 единици инсулин лиспро (еквивалентни на 3,5 </w:t>
      </w:r>
      <w:r w:rsidRPr="00486D59">
        <w:rPr>
          <w:lang w:val="es-ES"/>
        </w:rPr>
        <w:t>mg</w:t>
      </w:r>
      <w:r w:rsidRPr="00486D59">
        <w:rPr>
          <w:lang w:val="bg-BG"/>
        </w:rPr>
        <w:t>).</w:t>
      </w:r>
    </w:p>
    <w:p w:rsidR="00C86724" w:rsidRDefault="00C86724" w:rsidP="00C86724">
      <w:pPr>
        <w:tabs>
          <w:tab w:val="clear" w:pos="567"/>
        </w:tabs>
        <w:spacing w:line="240" w:lineRule="auto"/>
        <w:ind w:right="11"/>
        <w:jc w:val="both"/>
        <w:rPr>
          <w:lang w:val="bg-BG"/>
        </w:rPr>
      </w:pPr>
    </w:p>
    <w:p w:rsidR="00C86724" w:rsidRDefault="00C86724" w:rsidP="00C86724">
      <w:pPr>
        <w:tabs>
          <w:tab w:val="clear" w:pos="567"/>
        </w:tabs>
        <w:spacing w:line="240" w:lineRule="auto"/>
        <w:ind w:right="11"/>
        <w:jc w:val="both"/>
        <w:rPr>
          <w:lang w:val="bg-BG"/>
        </w:rPr>
      </w:pPr>
    </w:p>
    <w:p w:rsidR="00C86724" w:rsidRDefault="00C86724" w:rsidP="00797D59">
      <w:pPr>
        <w:keepNext/>
        <w:pBdr>
          <w:top w:val="single" w:sz="4" w:space="1" w:color="auto"/>
          <w:left w:val="single" w:sz="4" w:space="4" w:color="auto"/>
          <w:bottom w:val="single" w:sz="4" w:space="1" w:color="auto"/>
          <w:right w:val="single" w:sz="4" w:space="4" w:color="auto"/>
        </w:pBdr>
        <w:tabs>
          <w:tab w:val="clear" w:pos="567"/>
        </w:tabs>
        <w:spacing w:line="240" w:lineRule="auto"/>
        <w:ind w:left="567" w:hanging="567"/>
        <w:rPr>
          <w:noProof/>
          <w:szCs w:val="22"/>
          <w:highlight w:val="lightGray"/>
          <w:lang w:val="bg-BG"/>
        </w:rPr>
      </w:pPr>
      <w:r>
        <w:rPr>
          <w:b/>
          <w:noProof/>
          <w:szCs w:val="22"/>
          <w:lang w:val="bg-BG"/>
        </w:rPr>
        <w:t>3.</w:t>
      </w:r>
      <w:r>
        <w:rPr>
          <w:b/>
          <w:noProof/>
          <w:szCs w:val="22"/>
          <w:lang w:val="bg-BG"/>
        </w:rPr>
        <w:tab/>
        <w:t>СПИСЪК НА ПОМОЩНИТЕ ВЕЩЕСТВА</w:t>
      </w:r>
    </w:p>
    <w:p w:rsidR="00C86724" w:rsidRDefault="00C86724" w:rsidP="00797D59">
      <w:pPr>
        <w:keepNext/>
        <w:tabs>
          <w:tab w:val="clear" w:pos="567"/>
        </w:tabs>
        <w:spacing w:line="240" w:lineRule="auto"/>
        <w:ind w:left="567" w:hanging="567"/>
        <w:rPr>
          <w:noProof/>
          <w:szCs w:val="22"/>
          <w:lang w:val="bg-BG"/>
        </w:rPr>
      </w:pPr>
    </w:p>
    <w:p w:rsidR="00C86724" w:rsidRDefault="00C86724" w:rsidP="00C86724">
      <w:pPr>
        <w:tabs>
          <w:tab w:val="clear" w:pos="567"/>
        </w:tabs>
        <w:spacing w:line="240" w:lineRule="auto"/>
        <w:rPr>
          <w:noProof/>
          <w:szCs w:val="22"/>
          <w:lang w:val="bg-BG"/>
        </w:rPr>
      </w:pPr>
      <w:r>
        <w:rPr>
          <w:noProof/>
          <w:szCs w:val="22"/>
          <w:lang w:val="bg-BG"/>
        </w:rPr>
        <w:t xml:space="preserve">Съдържа глицерол, цинков оксид, </w:t>
      </w:r>
      <w:r w:rsidR="00455EFA" w:rsidRPr="00CC4C57">
        <w:rPr>
          <w:noProof/>
          <w:szCs w:val="22"/>
          <w:lang w:val="bg-BG"/>
        </w:rPr>
        <w:t xml:space="preserve"> д</w:t>
      </w:r>
      <w:r w:rsidR="00455EFA" w:rsidRPr="00CC4C57">
        <w:rPr>
          <w:noProof/>
          <w:lang w:val="bg-BG"/>
        </w:rPr>
        <w:t xml:space="preserve">вуосновен натриев </w:t>
      </w:r>
      <w:r w:rsidRPr="00A56BAF">
        <w:rPr>
          <w:noProof/>
          <w:szCs w:val="22"/>
          <w:lang w:val="bg-BG"/>
        </w:rPr>
        <w:t>фосфат</w:t>
      </w:r>
      <w:r w:rsidR="00455EFA">
        <w:rPr>
          <w:noProof/>
          <w:szCs w:val="22"/>
          <w:lang w:val="en-US"/>
        </w:rPr>
        <w:t> </w:t>
      </w:r>
      <w:r>
        <w:rPr>
          <w:noProof/>
          <w:szCs w:val="22"/>
          <w:lang w:val="bg-BG"/>
        </w:rPr>
        <w:t>7</w:t>
      </w:r>
      <w:r>
        <w:rPr>
          <w:noProof/>
          <w:szCs w:val="22"/>
          <w:lang w:val="es-ES"/>
        </w:rPr>
        <w:t>H</w:t>
      </w:r>
      <w:r>
        <w:rPr>
          <w:vertAlign w:val="subscript"/>
          <w:lang w:val="bg-BG"/>
        </w:rPr>
        <w:t>2</w:t>
      </w:r>
      <w:r>
        <w:rPr>
          <w:noProof/>
          <w:szCs w:val="22"/>
          <w:lang w:val="es-ES"/>
        </w:rPr>
        <w:t>O</w:t>
      </w:r>
      <w:r>
        <w:rPr>
          <w:noProof/>
          <w:szCs w:val="22"/>
          <w:lang w:val="bg-BG"/>
        </w:rPr>
        <w:t xml:space="preserve"> с </w:t>
      </w:r>
      <w:r w:rsidRPr="00CC4C57">
        <w:rPr>
          <w:i/>
          <w:noProof/>
          <w:szCs w:val="22"/>
          <w:lang w:val="es-ES"/>
        </w:rPr>
        <w:t>m</w:t>
      </w:r>
      <w:r>
        <w:rPr>
          <w:noProof/>
          <w:szCs w:val="22"/>
          <w:lang w:val="bg-BG"/>
        </w:rPr>
        <w:t>-крезол като консервант във вода за инжекции</w:t>
      </w:r>
      <w:r w:rsidR="003F74EF">
        <w:rPr>
          <w:noProof/>
          <w:szCs w:val="22"/>
          <w:lang w:val="bg-BG"/>
        </w:rPr>
        <w:t>.</w:t>
      </w:r>
      <w:r>
        <w:rPr>
          <w:noProof/>
          <w:szCs w:val="22"/>
          <w:lang w:val="bg-BG"/>
        </w:rPr>
        <w:t xml:space="preserve"> </w:t>
      </w:r>
    </w:p>
    <w:p w:rsidR="00C86724" w:rsidRDefault="00C86724" w:rsidP="00C86724">
      <w:pPr>
        <w:tabs>
          <w:tab w:val="clear" w:pos="567"/>
        </w:tabs>
        <w:spacing w:line="240" w:lineRule="auto"/>
        <w:ind w:right="11"/>
        <w:jc w:val="both"/>
        <w:rPr>
          <w:noProof/>
          <w:szCs w:val="22"/>
          <w:lang w:val="bg-BG"/>
        </w:rPr>
      </w:pPr>
      <w:r>
        <w:rPr>
          <w:noProof/>
          <w:szCs w:val="22"/>
          <w:lang w:val="bg-BG"/>
        </w:rPr>
        <w:t>Натриев хидроксид и/или хлороводородна киселина могат да бъдат използвани за корекция на киселинността.</w:t>
      </w:r>
      <w:r w:rsidR="00374141">
        <w:rPr>
          <w:noProof/>
          <w:szCs w:val="22"/>
          <w:lang w:val="bg-BG"/>
        </w:rPr>
        <w:t xml:space="preserve"> </w:t>
      </w:r>
      <w:r w:rsidR="00374141" w:rsidRPr="00374141">
        <w:rPr>
          <w:rFonts w:eastAsia="SimSun"/>
          <w:szCs w:val="22"/>
          <w:highlight w:val="lightGray"/>
          <w:lang w:val="bg-BG" w:eastAsia="zh-CN"/>
        </w:rPr>
        <w:t>За допълнителна информация вижте листовката</w:t>
      </w:r>
    </w:p>
    <w:p w:rsidR="00C86724" w:rsidRDefault="00C86724" w:rsidP="00C86724">
      <w:pPr>
        <w:tabs>
          <w:tab w:val="clear" w:pos="567"/>
        </w:tabs>
        <w:spacing w:line="240" w:lineRule="auto"/>
        <w:ind w:left="567" w:hanging="567"/>
        <w:rPr>
          <w:noProof/>
          <w:szCs w:val="22"/>
          <w:lang w:val="bg-BG"/>
        </w:rPr>
      </w:pPr>
    </w:p>
    <w:p w:rsidR="00C86724" w:rsidRDefault="00C86724" w:rsidP="00C86724">
      <w:pPr>
        <w:tabs>
          <w:tab w:val="clear" w:pos="567"/>
        </w:tabs>
        <w:spacing w:line="240" w:lineRule="auto"/>
        <w:ind w:left="567" w:hanging="567"/>
        <w:rPr>
          <w:noProof/>
          <w:szCs w:val="22"/>
          <w:lang w:val="bg-BG"/>
        </w:rPr>
      </w:pPr>
    </w:p>
    <w:p w:rsidR="00C86724" w:rsidRDefault="00C86724" w:rsidP="00797D59">
      <w:pPr>
        <w:keepNext/>
        <w:pBdr>
          <w:top w:val="single" w:sz="4" w:space="1" w:color="auto"/>
          <w:left w:val="single" w:sz="4" w:space="4" w:color="auto"/>
          <w:bottom w:val="single" w:sz="4" w:space="1" w:color="auto"/>
          <w:right w:val="single" w:sz="4" w:space="4" w:color="auto"/>
        </w:pBdr>
        <w:tabs>
          <w:tab w:val="clear" w:pos="567"/>
        </w:tabs>
        <w:spacing w:line="240" w:lineRule="auto"/>
        <w:ind w:left="567" w:hanging="567"/>
        <w:rPr>
          <w:noProof/>
          <w:szCs w:val="22"/>
          <w:lang w:val="bg-BG"/>
        </w:rPr>
      </w:pPr>
      <w:r>
        <w:rPr>
          <w:b/>
          <w:noProof/>
          <w:szCs w:val="22"/>
          <w:lang w:val="bg-BG"/>
        </w:rPr>
        <w:t>4.</w:t>
      </w:r>
      <w:r>
        <w:rPr>
          <w:b/>
          <w:noProof/>
          <w:szCs w:val="22"/>
          <w:lang w:val="bg-BG"/>
        </w:rPr>
        <w:tab/>
        <w:t>ЛЕКАРСТВЕНА ФОРМА И КОЛИЧЕСТВО В ЕДНА ОПАКОВКА</w:t>
      </w:r>
    </w:p>
    <w:p w:rsidR="00C86724" w:rsidRDefault="00C86724" w:rsidP="00797D59">
      <w:pPr>
        <w:keepNext/>
        <w:tabs>
          <w:tab w:val="clear" w:pos="567"/>
        </w:tabs>
        <w:spacing w:line="240" w:lineRule="auto"/>
        <w:ind w:left="567" w:hanging="567"/>
        <w:rPr>
          <w:noProof/>
          <w:szCs w:val="22"/>
          <w:lang w:val="bg-BG"/>
        </w:rPr>
      </w:pPr>
    </w:p>
    <w:p w:rsidR="005A4484" w:rsidRPr="00486D59" w:rsidRDefault="005A4484" w:rsidP="005A4484">
      <w:pPr>
        <w:spacing w:line="240" w:lineRule="auto"/>
        <w:ind w:right="11"/>
        <w:rPr>
          <w:lang w:val="bg-BG"/>
        </w:rPr>
      </w:pPr>
      <w:r w:rsidRPr="0028363F">
        <w:rPr>
          <w:highlight w:val="lightGray"/>
          <w:lang w:val="bg-BG"/>
        </w:rPr>
        <w:t>Инжекционен разтвор</w:t>
      </w:r>
      <w:r w:rsidR="00AE4DDF" w:rsidRPr="0028363F">
        <w:rPr>
          <w:highlight w:val="lightGray"/>
          <w:lang w:val="bg-BG"/>
        </w:rPr>
        <w:t>.</w:t>
      </w:r>
    </w:p>
    <w:p w:rsidR="000C01CE" w:rsidRDefault="000C01CE" w:rsidP="005A4484">
      <w:pPr>
        <w:tabs>
          <w:tab w:val="clear" w:pos="567"/>
        </w:tabs>
        <w:spacing w:line="240" w:lineRule="auto"/>
        <w:rPr>
          <w:lang w:val="bg-BG"/>
        </w:rPr>
      </w:pPr>
    </w:p>
    <w:p w:rsidR="005A4484" w:rsidRDefault="005A4484" w:rsidP="005A4484">
      <w:pPr>
        <w:tabs>
          <w:tab w:val="clear" w:pos="567"/>
        </w:tabs>
        <w:spacing w:line="240" w:lineRule="auto"/>
        <w:rPr>
          <w:lang w:val="bg-BG"/>
        </w:rPr>
      </w:pPr>
      <w:r>
        <w:rPr>
          <w:lang w:val="bg-BG"/>
        </w:rPr>
        <w:t xml:space="preserve">5 </w:t>
      </w:r>
      <w:r w:rsidRPr="00E035CA">
        <w:rPr>
          <w:lang w:val="bg-BG"/>
        </w:rPr>
        <w:t>писалки</w:t>
      </w:r>
      <w:r w:rsidRPr="009D7216">
        <w:rPr>
          <w:lang w:val="ru-RU"/>
        </w:rPr>
        <w:t xml:space="preserve"> </w:t>
      </w:r>
      <w:r w:rsidR="00F261FB">
        <w:rPr>
          <w:lang w:val="bg-BG"/>
        </w:rPr>
        <w:t>по</w:t>
      </w:r>
      <w:r>
        <w:rPr>
          <w:lang w:val="bg-BG"/>
        </w:rPr>
        <w:t xml:space="preserve"> 3</w:t>
      </w:r>
      <w:r>
        <w:t> ml</w:t>
      </w:r>
    </w:p>
    <w:p w:rsidR="005A4484" w:rsidRDefault="005A4484" w:rsidP="00C86724">
      <w:pPr>
        <w:tabs>
          <w:tab w:val="clear" w:pos="567"/>
        </w:tabs>
        <w:spacing w:line="240" w:lineRule="auto"/>
        <w:rPr>
          <w:lang w:val="bg-BG"/>
        </w:rPr>
      </w:pPr>
    </w:p>
    <w:p w:rsidR="00C86724" w:rsidRDefault="00C86724" w:rsidP="00C86724">
      <w:pPr>
        <w:tabs>
          <w:tab w:val="clear" w:pos="567"/>
        </w:tabs>
        <w:spacing w:line="240" w:lineRule="auto"/>
        <w:rPr>
          <w:lang w:val="bg-BG"/>
        </w:rPr>
      </w:pPr>
    </w:p>
    <w:p w:rsidR="00C86724" w:rsidRDefault="00C86724" w:rsidP="00797D59">
      <w:pPr>
        <w:keepNext/>
        <w:pBdr>
          <w:top w:val="single" w:sz="4" w:space="1" w:color="auto"/>
          <w:left w:val="single" w:sz="4" w:space="4" w:color="auto"/>
          <w:bottom w:val="single" w:sz="4" w:space="1" w:color="auto"/>
          <w:right w:val="single" w:sz="4" w:space="4" w:color="auto"/>
        </w:pBdr>
        <w:tabs>
          <w:tab w:val="clear" w:pos="567"/>
        </w:tabs>
        <w:spacing w:line="240" w:lineRule="auto"/>
        <w:ind w:left="567" w:hanging="567"/>
        <w:rPr>
          <w:noProof/>
          <w:szCs w:val="22"/>
          <w:highlight w:val="lightGray"/>
          <w:lang w:val="bg-BG"/>
        </w:rPr>
      </w:pPr>
      <w:r>
        <w:rPr>
          <w:b/>
          <w:noProof/>
          <w:szCs w:val="22"/>
          <w:lang w:val="bg-BG"/>
        </w:rPr>
        <w:t>5.</w:t>
      </w:r>
      <w:r>
        <w:rPr>
          <w:b/>
          <w:noProof/>
          <w:szCs w:val="22"/>
          <w:lang w:val="bg-BG"/>
        </w:rPr>
        <w:tab/>
        <w:t>НАЧИН НА ПРИЛ</w:t>
      </w:r>
      <w:r w:rsidR="00595277">
        <w:rPr>
          <w:b/>
          <w:noProof/>
          <w:szCs w:val="22"/>
          <w:lang w:val="bg-BG"/>
        </w:rPr>
        <w:t>ОЖЕНИЕ</w:t>
      </w:r>
      <w:r>
        <w:rPr>
          <w:b/>
          <w:noProof/>
          <w:szCs w:val="22"/>
          <w:lang w:val="bg-BG"/>
        </w:rPr>
        <w:t xml:space="preserve"> И ПЪТ НА ВЪВЕЖДАНЕ</w:t>
      </w:r>
    </w:p>
    <w:p w:rsidR="00C86724" w:rsidRDefault="00C86724" w:rsidP="00797D59">
      <w:pPr>
        <w:keepNext/>
        <w:tabs>
          <w:tab w:val="clear" w:pos="567"/>
        </w:tabs>
        <w:spacing w:line="240" w:lineRule="auto"/>
        <w:ind w:left="567" w:hanging="567"/>
        <w:rPr>
          <w:i/>
          <w:noProof/>
          <w:szCs w:val="22"/>
          <w:lang w:val="bg-BG"/>
        </w:rPr>
      </w:pPr>
    </w:p>
    <w:p w:rsidR="00D2639C" w:rsidRPr="00486D59" w:rsidRDefault="00D2639C" w:rsidP="00D2639C">
      <w:pPr>
        <w:spacing w:line="240" w:lineRule="auto"/>
        <w:ind w:left="567" w:hanging="567"/>
        <w:rPr>
          <w:noProof/>
          <w:lang w:val="bg-BG"/>
        </w:rPr>
      </w:pPr>
      <w:r w:rsidRPr="00486D59">
        <w:rPr>
          <w:noProof/>
          <w:lang w:val="bg-BG"/>
        </w:rPr>
        <w:t>Преди употреба прочетете листовката.</w:t>
      </w:r>
    </w:p>
    <w:p w:rsidR="00C86724" w:rsidRDefault="00C86724" w:rsidP="00C86724">
      <w:pPr>
        <w:tabs>
          <w:tab w:val="clear" w:pos="567"/>
        </w:tabs>
        <w:spacing w:line="240" w:lineRule="auto"/>
        <w:ind w:left="567" w:hanging="567"/>
        <w:rPr>
          <w:noProof/>
          <w:szCs w:val="22"/>
          <w:lang w:val="bg-BG"/>
        </w:rPr>
      </w:pPr>
      <w:r>
        <w:rPr>
          <w:noProof/>
          <w:szCs w:val="22"/>
          <w:lang w:val="bg-BG"/>
        </w:rPr>
        <w:t>За подкожно приложение</w:t>
      </w:r>
    </w:p>
    <w:p w:rsidR="00C86724" w:rsidRDefault="00C86724" w:rsidP="00C86724">
      <w:pPr>
        <w:tabs>
          <w:tab w:val="clear" w:pos="567"/>
        </w:tabs>
        <w:spacing w:line="240" w:lineRule="auto"/>
        <w:ind w:left="567" w:hanging="567"/>
        <w:rPr>
          <w:noProof/>
          <w:szCs w:val="22"/>
          <w:lang w:val="bg-BG"/>
        </w:rPr>
      </w:pPr>
    </w:p>
    <w:p w:rsidR="00C86724" w:rsidRDefault="00C86724" w:rsidP="00C86724">
      <w:pPr>
        <w:tabs>
          <w:tab w:val="clear" w:pos="567"/>
        </w:tabs>
        <w:spacing w:line="240" w:lineRule="auto"/>
        <w:ind w:left="567" w:hanging="567"/>
        <w:rPr>
          <w:noProof/>
          <w:szCs w:val="22"/>
          <w:lang w:val="bg-BG"/>
        </w:rPr>
      </w:pPr>
    </w:p>
    <w:p w:rsidR="00C86724" w:rsidRDefault="00C86724" w:rsidP="00797D59">
      <w:pPr>
        <w:keepNext/>
        <w:pBdr>
          <w:top w:val="single" w:sz="4" w:space="1" w:color="auto"/>
          <w:left w:val="single" w:sz="4" w:space="4" w:color="auto"/>
          <w:bottom w:val="single" w:sz="4" w:space="1" w:color="auto"/>
          <w:right w:val="single" w:sz="4" w:space="4" w:color="auto"/>
        </w:pBdr>
        <w:tabs>
          <w:tab w:val="clear" w:pos="567"/>
        </w:tabs>
        <w:spacing w:line="240" w:lineRule="auto"/>
        <w:ind w:left="567" w:hanging="567"/>
        <w:rPr>
          <w:noProof/>
          <w:szCs w:val="22"/>
          <w:lang w:val="bg-BG"/>
        </w:rPr>
      </w:pPr>
      <w:r>
        <w:rPr>
          <w:b/>
          <w:noProof/>
          <w:szCs w:val="22"/>
          <w:lang w:val="bg-BG"/>
        </w:rPr>
        <w:t>6.</w:t>
      </w:r>
      <w:r>
        <w:rPr>
          <w:b/>
          <w:noProof/>
          <w:szCs w:val="22"/>
          <w:lang w:val="bg-BG"/>
        </w:rPr>
        <w:tab/>
        <w:t>СПЕЦИАЛНО ПРЕДУПРЕЖДЕНИЕ, ЧЕ ЛЕКАРСТВЕНИЯТ ПРОДУКТ ТРЯБВА ДА СЕ СЪХРАНЯВА НА МЯСТО ДАЛЕЧ</w:t>
      </w:r>
      <w:r w:rsidR="00952024">
        <w:rPr>
          <w:b/>
          <w:noProof/>
          <w:szCs w:val="22"/>
          <w:lang w:val="bg-BG"/>
        </w:rPr>
        <w:t>Е</w:t>
      </w:r>
      <w:r>
        <w:rPr>
          <w:b/>
          <w:noProof/>
          <w:szCs w:val="22"/>
          <w:lang w:val="bg-BG"/>
        </w:rPr>
        <w:t xml:space="preserve"> ОТ ПОГЛЕДА И ДОСЕГА НА ДЕЦА</w:t>
      </w:r>
    </w:p>
    <w:p w:rsidR="00C86724" w:rsidRDefault="00C86724" w:rsidP="00797D59">
      <w:pPr>
        <w:keepNext/>
        <w:tabs>
          <w:tab w:val="clear" w:pos="567"/>
        </w:tabs>
        <w:spacing w:line="240" w:lineRule="auto"/>
        <w:ind w:left="567" w:hanging="567"/>
        <w:rPr>
          <w:noProof/>
          <w:szCs w:val="22"/>
          <w:lang w:val="bg-BG"/>
        </w:rPr>
      </w:pPr>
    </w:p>
    <w:p w:rsidR="00C86724" w:rsidRDefault="00C86724" w:rsidP="00C86724">
      <w:pPr>
        <w:tabs>
          <w:tab w:val="clear" w:pos="567"/>
        </w:tabs>
        <w:spacing w:line="240" w:lineRule="auto"/>
        <w:ind w:left="567" w:hanging="567"/>
        <w:outlineLvl w:val="0"/>
        <w:rPr>
          <w:noProof/>
          <w:szCs w:val="22"/>
          <w:lang w:val="bg-BG"/>
        </w:rPr>
      </w:pPr>
      <w:r>
        <w:rPr>
          <w:noProof/>
          <w:szCs w:val="22"/>
          <w:lang w:val="bg-BG"/>
        </w:rPr>
        <w:t>Да се съхранява на място</w:t>
      </w:r>
      <w:r w:rsidR="00B453F1">
        <w:rPr>
          <w:noProof/>
          <w:szCs w:val="22"/>
          <w:lang w:val="bg-BG"/>
        </w:rPr>
        <w:t>,</w:t>
      </w:r>
      <w:r>
        <w:rPr>
          <w:noProof/>
          <w:szCs w:val="22"/>
          <w:lang w:val="bg-BG"/>
        </w:rPr>
        <w:t xml:space="preserve"> недостъпно за деца</w:t>
      </w:r>
      <w:r w:rsidR="00204CF0">
        <w:rPr>
          <w:noProof/>
          <w:szCs w:val="22"/>
          <w:lang w:val="bg-BG"/>
        </w:rPr>
        <w:t>.</w:t>
      </w:r>
    </w:p>
    <w:p w:rsidR="00C86724" w:rsidRDefault="00C86724" w:rsidP="00C86724">
      <w:pPr>
        <w:tabs>
          <w:tab w:val="clear" w:pos="567"/>
        </w:tabs>
        <w:spacing w:line="240" w:lineRule="auto"/>
        <w:ind w:left="567" w:hanging="567"/>
        <w:rPr>
          <w:noProof/>
          <w:szCs w:val="22"/>
          <w:lang w:val="bg-BG"/>
        </w:rPr>
      </w:pPr>
    </w:p>
    <w:p w:rsidR="00C86724" w:rsidRDefault="00C86724" w:rsidP="00C86724">
      <w:pPr>
        <w:tabs>
          <w:tab w:val="clear" w:pos="567"/>
        </w:tabs>
        <w:spacing w:line="240" w:lineRule="auto"/>
        <w:ind w:left="567" w:hanging="567"/>
        <w:rPr>
          <w:noProof/>
          <w:szCs w:val="22"/>
          <w:lang w:val="bg-BG"/>
        </w:rPr>
      </w:pPr>
    </w:p>
    <w:p w:rsidR="00C86724" w:rsidRDefault="00C86724" w:rsidP="00797D59">
      <w:pPr>
        <w:keepNext/>
        <w:pBdr>
          <w:top w:val="single" w:sz="4" w:space="1" w:color="auto"/>
          <w:left w:val="single" w:sz="4" w:space="4" w:color="auto"/>
          <w:bottom w:val="single" w:sz="4" w:space="1" w:color="auto"/>
          <w:right w:val="single" w:sz="4" w:space="4" w:color="auto"/>
        </w:pBdr>
        <w:tabs>
          <w:tab w:val="clear" w:pos="567"/>
        </w:tabs>
        <w:spacing w:line="240" w:lineRule="auto"/>
        <w:ind w:left="567" w:hanging="567"/>
        <w:rPr>
          <w:noProof/>
          <w:szCs w:val="22"/>
          <w:highlight w:val="lightGray"/>
          <w:lang w:val="bg-BG"/>
        </w:rPr>
      </w:pPr>
      <w:r>
        <w:rPr>
          <w:b/>
          <w:noProof/>
          <w:szCs w:val="22"/>
          <w:lang w:val="bg-BG"/>
        </w:rPr>
        <w:t>7.</w:t>
      </w:r>
      <w:r>
        <w:rPr>
          <w:b/>
          <w:noProof/>
          <w:szCs w:val="22"/>
          <w:lang w:val="bg-BG"/>
        </w:rPr>
        <w:tab/>
        <w:t>ДРУГИ СПЕЦИАЛНИ ПРЕДУПРЕЖДЕНИЯ, АКО Е НЕОБХОДИМО</w:t>
      </w:r>
    </w:p>
    <w:p w:rsidR="00C86724" w:rsidRDefault="00C86724" w:rsidP="00797D59">
      <w:pPr>
        <w:keepNext/>
        <w:tabs>
          <w:tab w:val="clear" w:pos="567"/>
        </w:tabs>
        <w:spacing w:line="240" w:lineRule="auto"/>
        <w:ind w:left="567" w:hanging="567"/>
        <w:rPr>
          <w:noProof/>
          <w:szCs w:val="22"/>
          <w:lang w:val="bg-BG"/>
        </w:rPr>
      </w:pPr>
    </w:p>
    <w:p w:rsidR="00C86724" w:rsidRDefault="00C86724" w:rsidP="00C86724">
      <w:pPr>
        <w:tabs>
          <w:tab w:val="clear" w:pos="567"/>
        </w:tabs>
        <w:spacing w:line="240" w:lineRule="auto"/>
        <w:ind w:left="567" w:hanging="567"/>
        <w:rPr>
          <w:noProof/>
          <w:szCs w:val="22"/>
          <w:lang w:val="bg-BG"/>
        </w:rPr>
      </w:pPr>
    </w:p>
    <w:p w:rsidR="00C86724" w:rsidRDefault="00C86724" w:rsidP="00797D59">
      <w:pPr>
        <w:keepNext/>
        <w:pBdr>
          <w:top w:val="single" w:sz="4" w:space="1" w:color="auto"/>
          <w:left w:val="single" w:sz="4" w:space="4" w:color="auto"/>
          <w:bottom w:val="single" w:sz="4" w:space="1" w:color="auto"/>
          <w:right w:val="single" w:sz="4" w:space="4" w:color="auto"/>
        </w:pBdr>
        <w:tabs>
          <w:tab w:val="clear" w:pos="567"/>
        </w:tabs>
        <w:spacing w:line="240" w:lineRule="auto"/>
        <w:ind w:left="567" w:hanging="567"/>
        <w:rPr>
          <w:noProof/>
          <w:szCs w:val="22"/>
          <w:highlight w:val="lightGray"/>
          <w:lang w:val="bg-BG"/>
        </w:rPr>
      </w:pPr>
      <w:r>
        <w:rPr>
          <w:b/>
          <w:noProof/>
          <w:szCs w:val="22"/>
          <w:lang w:val="bg-BG"/>
        </w:rPr>
        <w:t>8.</w:t>
      </w:r>
      <w:r>
        <w:rPr>
          <w:b/>
          <w:noProof/>
          <w:szCs w:val="22"/>
          <w:lang w:val="bg-BG"/>
        </w:rPr>
        <w:tab/>
        <w:t>ДАТА НА ИЗТИЧАНЕ НА СРОКА НА ГОДНОСТ</w:t>
      </w:r>
    </w:p>
    <w:p w:rsidR="00C86724" w:rsidRDefault="00C86724" w:rsidP="00797D59">
      <w:pPr>
        <w:keepNext/>
        <w:tabs>
          <w:tab w:val="clear" w:pos="567"/>
        </w:tabs>
        <w:spacing w:line="240" w:lineRule="auto"/>
        <w:ind w:left="567" w:hanging="567"/>
        <w:rPr>
          <w:noProof/>
          <w:szCs w:val="22"/>
          <w:lang w:val="bg-BG"/>
        </w:rPr>
      </w:pPr>
    </w:p>
    <w:p w:rsidR="00C86724" w:rsidRPr="00C5479C" w:rsidRDefault="00C86724" w:rsidP="00C86724">
      <w:pPr>
        <w:tabs>
          <w:tab w:val="clear" w:pos="567"/>
        </w:tabs>
        <w:spacing w:line="240" w:lineRule="auto"/>
        <w:ind w:left="567" w:hanging="567"/>
        <w:rPr>
          <w:noProof/>
          <w:szCs w:val="22"/>
          <w:lang w:val="ru-RU"/>
        </w:rPr>
      </w:pPr>
      <w:r>
        <w:rPr>
          <w:noProof/>
          <w:szCs w:val="22"/>
          <w:lang w:val="bg-BG"/>
        </w:rPr>
        <w:t>Годен до</w:t>
      </w:r>
      <w:r w:rsidR="00302FAE" w:rsidRPr="00C5479C">
        <w:rPr>
          <w:noProof/>
          <w:szCs w:val="22"/>
          <w:lang w:val="ru-RU"/>
        </w:rPr>
        <w:t>:</w:t>
      </w:r>
    </w:p>
    <w:p w:rsidR="00C86724" w:rsidRDefault="00C86724" w:rsidP="00C86724">
      <w:pPr>
        <w:tabs>
          <w:tab w:val="clear" w:pos="567"/>
        </w:tabs>
        <w:spacing w:line="240" w:lineRule="auto"/>
        <w:ind w:left="567" w:hanging="567"/>
        <w:rPr>
          <w:noProof/>
          <w:szCs w:val="22"/>
          <w:lang w:val="bg-BG"/>
        </w:rPr>
      </w:pPr>
    </w:p>
    <w:p w:rsidR="00C86724" w:rsidRDefault="00C86724" w:rsidP="00C86724">
      <w:pPr>
        <w:tabs>
          <w:tab w:val="clear" w:pos="567"/>
        </w:tabs>
        <w:spacing w:line="240" w:lineRule="auto"/>
        <w:ind w:left="567" w:hanging="567"/>
        <w:rPr>
          <w:noProof/>
          <w:szCs w:val="22"/>
          <w:lang w:val="bg-BG"/>
        </w:rPr>
      </w:pPr>
    </w:p>
    <w:p w:rsidR="00C86724" w:rsidRDefault="00C86724" w:rsidP="00797D59">
      <w:pPr>
        <w:keepNext/>
        <w:pBdr>
          <w:top w:val="single" w:sz="4" w:space="1" w:color="auto"/>
          <w:left w:val="single" w:sz="4" w:space="4" w:color="auto"/>
          <w:bottom w:val="single" w:sz="4" w:space="0" w:color="auto"/>
          <w:right w:val="single" w:sz="4" w:space="4" w:color="auto"/>
        </w:pBdr>
        <w:tabs>
          <w:tab w:val="clear" w:pos="567"/>
        </w:tabs>
        <w:spacing w:line="240" w:lineRule="auto"/>
        <w:ind w:left="567" w:hanging="567"/>
        <w:rPr>
          <w:noProof/>
          <w:szCs w:val="22"/>
          <w:lang w:val="bg-BG"/>
        </w:rPr>
      </w:pPr>
      <w:r>
        <w:rPr>
          <w:b/>
          <w:noProof/>
          <w:szCs w:val="22"/>
          <w:lang w:val="bg-BG"/>
        </w:rPr>
        <w:t>9.</w:t>
      </w:r>
      <w:r>
        <w:rPr>
          <w:b/>
          <w:noProof/>
          <w:szCs w:val="22"/>
          <w:lang w:val="bg-BG"/>
        </w:rPr>
        <w:tab/>
        <w:t>СПЕЦИАЛНИ УСЛОВИЯ НА СЪХРАНЕНИЕ</w:t>
      </w:r>
    </w:p>
    <w:p w:rsidR="00C86724" w:rsidRDefault="00C86724" w:rsidP="00797D59">
      <w:pPr>
        <w:keepNext/>
        <w:tabs>
          <w:tab w:val="clear" w:pos="567"/>
        </w:tabs>
        <w:spacing w:line="240" w:lineRule="auto"/>
        <w:ind w:left="567" w:hanging="567"/>
        <w:rPr>
          <w:noProof/>
          <w:szCs w:val="22"/>
          <w:lang w:val="bg-BG"/>
        </w:rPr>
      </w:pPr>
    </w:p>
    <w:p w:rsidR="00C86724" w:rsidRDefault="00C86724" w:rsidP="00C86724">
      <w:pPr>
        <w:tabs>
          <w:tab w:val="clear" w:pos="567"/>
        </w:tabs>
        <w:spacing w:line="240" w:lineRule="auto"/>
        <w:ind w:left="567" w:hanging="567"/>
        <w:rPr>
          <w:lang w:val="bg-BG"/>
        </w:rPr>
      </w:pPr>
      <w:r>
        <w:rPr>
          <w:lang w:val="bg-BG"/>
        </w:rPr>
        <w:t>Съхранявайте в хладилник при температура (</w:t>
      </w:r>
      <w:smartTag w:uri="urn:schemas-microsoft-com:office:smarttags" w:element="metricconverter">
        <w:smartTagPr>
          <w:attr w:name="ProductID" w:val="2ﾰC"/>
        </w:smartTagPr>
        <w:r>
          <w:rPr>
            <w:lang w:val="bg-BG"/>
          </w:rPr>
          <w:t>2°</w:t>
        </w:r>
        <w:r>
          <w:t>C</w:t>
        </w:r>
      </w:smartTag>
      <w:r>
        <w:rPr>
          <w:lang w:val="bg-BG"/>
        </w:rPr>
        <w:t xml:space="preserve"> - </w:t>
      </w:r>
      <w:smartTag w:uri="urn:schemas-microsoft-com:office:smarttags" w:element="metricconverter">
        <w:smartTagPr>
          <w:attr w:name="ProductID" w:val="8ﾰC"/>
        </w:smartTagPr>
        <w:r>
          <w:rPr>
            <w:lang w:val="bg-BG"/>
          </w:rPr>
          <w:t>8°</w:t>
        </w:r>
        <w:r>
          <w:t>C</w:t>
        </w:r>
      </w:smartTag>
      <w:r>
        <w:rPr>
          <w:lang w:val="bg-BG"/>
        </w:rPr>
        <w:t>).</w:t>
      </w:r>
    </w:p>
    <w:p w:rsidR="00C86724" w:rsidRDefault="00C86724" w:rsidP="00C86724">
      <w:pPr>
        <w:tabs>
          <w:tab w:val="clear" w:pos="567"/>
        </w:tabs>
        <w:spacing w:line="240" w:lineRule="auto"/>
        <w:ind w:left="567" w:hanging="567"/>
        <w:rPr>
          <w:lang w:val="bg-BG"/>
        </w:rPr>
      </w:pPr>
      <w:r>
        <w:rPr>
          <w:lang w:val="bg-BG"/>
        </w:rPr>
        <w:t>Не замразявайте. Не излагайте на прекомерна топлина или пряка слънчева светлина.</w:t>
      </w:r>
    </w:p>
    <w:p w:rsidR="00C86724" w:rsidRDefault="00C86724" w:rsidP="00C86724">
      <w:pPr>
        <w:tabs>
          <w:tab w:val="clear" w:pos="567"/>
        </w:tabs>
        <w:spacing w:line="240" w:lineRule="auto"/>
        <w:rPr>
          <w:szCs w:val="22"/>
          <w:lang w:val="bg-BG"/>
        </w:rPr>
      </w:pPr>
      <w:r>
        <w:rPr>
          <w:szCs w:val="22"/>
          <w:lang w:val="bg-BG"/>
        </w:rPr>
        <w:t xml:space="preserve">След първата употреба писалката трябва да се използва в </w:t>
      </w:r>
      <w:r w:rsidR="00F560DD">
        <w:rPr>
          <w:szCs w:val="22"/>
          <w:lang w:val="bg-BG"/>
        </w:rPr>
        <w:t>рамките</w:t>
      </w:r>
      <w:r>
        <w:rPr>
          <w:szCs w:val="22"/>
          <w:lang w:val="bg-BG"/>
        </w:rPr>
        <w:t xml:space="preserve"> </w:t>
      </w:r>
      <w:r w:rsidR="00F560DD">
        <w:rPr>
          <w:szCs w:val="22"/>
          <w:lang w:val="bg-BG"/>
        </w:rPr>
        <w:t>на</w:t>
      </w:r>
      <w:r>
        <w:rPr>
          <w:szCs w:val="22"/>
          <w:lang w:val="bg-BG"/>
        </w:rPr>
        <w:t xml:space="preserve"> 28 дни. </w:t>
      </w:r>
      <w:r w:rsidR="007C646B">
        <w:rPr>
          <w:szCs w:val="22"/>
          <w:lang w:val="bg-BG"/>
        </w:rPr>
        <w:t>Писалките, които са в период на употреба, трябва</w:t>
      </w:r>
      <w:r w:rsidR="00621ACD">
        <w:rPr>
          <w:szCs w:val="22"/>
          <w:lang w:val="bg-BG"/>
        </w:rPr>
        <w:t xml:space="preserve"> </w:t>
      </w:r>
      <w:r>
        <w:rPr>
          <w:szCs w:val="22"/>
          <w:lang w:val="bg-BG"/>
        </w:rPr>
        <w:t>да се съхраняват под 30</w:t>
      </w:r>
      <w:r>
        <w:rPr>
          <w:bCs/>
          <w:szCs w:val="22"/>
          <w:lang w:val="bg-BG"/>
        </w:rPr>
        <w:t>°</w:t>
      </w:r>
      <w:r>
        <w:rPr>
          <w:szCs w:val="22"/>
          <w:lang w:val="bg-BG"/>
        </w:rPr>
        <w:t>С и не трябва да се поставят в хладилник.</w:t>
      </w:r>
    </w:p>
    <w:p w:rsidR="00C86724" w:rsidRDefault="00C86724" w:rsidP="00C86724">
      <w:pPr>
        <w:tabs>
          <w:tab w:val="clear" w:pos="567"/>
        </w:tabs>
        <w:spacing w:line="240" w:lineRule="auto"/>
        <w:ind w:left="567" w:hanging="567"/>
        <w:rPr>
          <w:noProof/>
          <w:szCs w:val="22"/>
          <w:lang w:val="bg-BG"/>
        </w:rPr>
      </w:pPr>
    </w:p>
    <w:p w:rsidR="00C86724" w:rsidRDefault="00C86724" w:rsidP="00C86724">
      <w:pPr>
        <w:tabs>
          <w:tab w:val="clear" w:pos="567"/>
        </w:tabs>
        <w:spacing w:line="240" w:lineRule="auto"/>
        <w:ind w:left="567" w:hanging="567"/>
        <w:rPr>
          <w:noProof/>
          <w:szCs w:val="22"/>
          <w:lang w:val="bg-BG"/>
        </w:rPr>
      </w:pPr>
    </w:p>
    <w:p w:rsidR="00C86724" w:rsidRDefault="00C86724" w:rsidP="00797D59">
      <w:pPr>
        <w:keepNext/>
        <w:pBdr>
          <w:top w:val="single" w:sz="4" w:space="1" w:color="auto"/>
          <w:left w:val="single" w:sz="4" w:space="4" w:color="auto"/>
          <w:bottom w:val="single" w:sz="4" w:space="1" w:color="auto"/>
          <w:right w:val="single" w:sz="4" w:space="4" w:color="auto"/>
        </w:pBdr>
        <w:tabs>
          <w:tab w:val="clear" w:pos="567"/>
        </w:tabs>
        <w:spacing w:line="240" w:lineRule="auto"/>
        <w:ind w:left="567" w:hanging="567"/>
        <w:rPr>
          <w:b/>
          <w:noProof/>
          <w:szCs w:val="22"/>
          <w:lang w:val="bg-BG"/>
        </w:rPr>
      </w:pPr>
      <w:r>
        <w:rPr>
          <w:b/>
          <w:noProof/>
          <w:szCs w:val="22"/>
          <w:lang w:val="bg-BG"/>
        </w:rPr>
        <w:t>10.</w:t>
      </w:r>
      <w:r>
        <w:rPr>
          <w:b/>
          <w:noProof/>
          <w:szCs w:val="22"/>
          <w:lang w:val="bg-BG"/>
        </w:rPr>
        <w:tab/>
        <w:t>СПЕЦИАЛНИ ПРЕДПАЗНИ МЕРКИ ПРИ ИЗХВЪРЛЯНЕ НА НЕИЗПОЛЗВАНА ЧАСТ ОТ ЛЕКАРСТВЕНИТЕ ПРОДУКТИ ИЛИ ОТПАДЪЧНИ МАТЕРИАЛИ ОТ ТЯХ, АКО СЕ ИЗИСКВАТ ТАКИВА</w:t>
      </w:r>
    </w:p>
    <w:p w:rsidR="00C86724" w:rsidRDefault="00C86724" w:rsidP="00797D59">
      <w:pPr>
        <w:keepNext/>
        <w:tabs>
          <w:tab w:val="clear" w:pos="567"/>
        </w:tabs>
        <w:spacing w:line="240" w:lineRule="auto"/>
        <w:ind w:left="567" w:hanging="567"/>
        <w:rPr>
          <w:noProof/>
          <w:szCs w:val="22"/>
          <w:lang w:val="bg-BG"/>
        </w:rPr>
      </w:pPr>
    </w:p>
    <w:p w:rsidR="00C86724" w:rsidRDefault="00C86724" w:rsidP="00C86724">
      <w:pPr>
        <w:tabs>
          <w:tab w:val="clear" w:pos="567"/>
        </w:tabs>
        <w:spacing w:line="240" w:lineRule="auto"/>
        <w:rPr>
          <w:noProof/>
          <w:szCs w:val="22"/>
          <w:lang w:val="ru-RU"/>
        </w:rPr>
      </w:pPr>
    </w:p>
    <w:p w:rsidR="00C86724" w:rsidRDefault="00C86724" w:rsidP="00797D59">
      <w:pPr>
        <w:keepNext/>
        <w:pBdr>
          <w:top w:val="single" w:sz="4" w:space="1" w:color="auto"/>
          <w:left w:val="single" w:sz="4" w:space="4" w:color="auto"/>
          <w:bottom w:val="single" w:sz="4" w:space="1" w:color="auto"/>
          <w:right w:val="single" w:sz="4" w:space="4" w:color="auto"/>
        </w:pBdr>
        <w:tabs>
          <w:tab w:val="clear" w:pos="567"/>
        </w:tabs>
        <w:spacing w:line="240" w:lineRule="auto"/>
        <w:ind w:left="567" w:hanging="567"/>
        <w:rPr>
          <w:b/>
          <w:noProof/>
          <w:szCs w:val="22"/>
          <w:lang w:val="bg-BG"/>
        </w:rPr>
      </w:pPr>
      <w:r>
        <w:rPr>
          <w:b/>
          <w:noProof/>
          <w:szCs w:val="22"/>
          <w:lang w:val="bg-BG"/>
        </w:rPr>
        <w:t>11.</w:t>
      </w:r>
      <w:r>
        <w:rPr>
          <w:b/>
          <w:noProof/>
          <w:szCs w:val="22"/>
          <w:lang w:val="bg-BG"/>
        </w:rPr>
        <w:tab/>
        <w:t>ИМЕ И АДРЕС НА ПРИТЕЖАТЕЛЯ НА РАЗРЕШЕНИЕТО ЗА УПОТРЕБА</w:t>
      </w:r>
    </w:p>
    <w:p w:rsidR="00C86724" w:rsidRDefault="00C86724" w:rsidP="00797D59">
      <w:pPr>
        <w:keepNext/>
        <w:tabs>
          <w:tab w:val="clear" w:pos="567"/>
        </w:tabs>
        <w:spacing w:line="240" w:lineRule="auto"/>
        <w:ind w:left="567" w:hanging="567"/>
        <w:rPr>
          <w:noProof/>
          <w:szCs w:val="22"/>
          <w:lang w:val="bg-BG"/>
        </w:rPr>
      </w:pPr>
    </w:p>
    <w:p w:rsidR="00C86724" w:rsidRPr="00DA383F" w:rsidRDefault="00C86724" w:rsidP="00C86724">
      <w:pPr>
        <w:tabs>
          <w:tab w:val="clear" w:pos="567"/>
        </w:tabs>
        <w:spacing w:line="240" w:lineRule="auto"/>
        <w:ind w:left="567" w:hanging="567"/>
        <w:rPr>
          <w:noProof/>
          <w:szCs w:val="22"/>
          <w:lang w:val="bg-BG"/>
        </w:rPr>
      </w:pPr>
      <w:r>
        <w:rPr>
          <w:noProof/>
          <w:szCs w:val="22"/>
          <w:lang w:val="da-DK"/>
        </w:rPr>
        <w:t>Eli</w:t>
      </w:r>
      <w:r w:rsidRPr="00DA383F">
        <w:rPr>
          <w:noProof/>
          <w:szCs w:val="22"/>
          <w:lang w:val="bg-BG"/>
        </w:rPr>
        <w:t xml:space="preserve"> </w:t>
      </w:r>
      <w:r>
        <w:rPr>
          <w:noProof/>
          <w:szCs w:val="22"/>
          <w:lang w:val="da-DK"/>
        </w:rPr>
        <w:t>Lilly</w:t>
      </w:r>
      <w:r w:rsidRPr="00DA383F">
        <w:rPr>
          <w:noProof/>
          <w:szCs w:val="22"/>
          <w:lang w:val="bg-BG"/>
        </w:rPr>
        <w:t xml:space="preserve"> </w:t>
      </w:r>
      <w:r>
        <w:rPr>
          <w:noProof/>
          <w:szCs w:val="22"/>
          <w:lang w:val="da-DK"/>
        </w:rPr>
        <w:t>Nederland</w:t>
      </w:r>
      <w:r w:rsidRPr="00DA383F">
        <w:rPr>
          <w:noProof/>
          <w:szCs w:val="22"/>
          <w:lang w:val="bg-BG"/>
        </w:rPr>
        <w:t xml:space="preserve"> </w:t>
      </w:r>
      <w:r>
        <w:rPr>
          <w:noProof/>
          <w:szCs w:val="22"/>
          <w:lang w:val="da-DK"/>
        </w:rPr>
        <w:t>B</w:t>
      </w:r>
      <w:r w:rsidRPr="00DA383F">
        <w:rPr>
          <w:noProof/>
          <w:szCs w:val="22"/>
          <w:lang w:val="bg-BG"/>
        </w:rPr>
        <w:t>.</w:t>
      </w:r>
      <w:r>
        <w:rPr>
          <w:noProof/>
          <w:szCs w:val="22"/>
          <w:lang w:val="da-DK"/>
        </w:rPr>
        <w:t>V</w:t>
      </w:r>
      <w:r w:rsidRPr="00DA383F">
        <w:rPr>
          <w:noProof/>
          <w:szCs w:val="22"/>
          <w:lang w:val="bg-BG"/>
        </w:rPr>
        <w:t>.</w:t>
      </w:r>
    </w:p>
    <w:p w:rsidR="0030546B" w:rsidRDefault="00BF51BD" w:rsidP="00C86724">
      <w:pPr>
        <w:tabs>
          <w:tab w:val="clear" w:pos="567"/>
        </w:tabs>
        <w:spacing w:line="240" w:lineRule="auto"/>
        <w:ind w:left="567" w:hanging="567"/>
        <w:rPr>
          <w:noProof/>
          <w:szCs w:val="22"/>
          <w:lang w:val="bg-BG"/>
        </w:rPr>
      </w:pPr>
      <w:r>
        <w:rPr>
          <w:noProof/>
          <w:szCs w:val="22"/>
          <w:lang w:val="da-DK"/>
        </w:rPr>
        <w:t>Papendorpseweg</w:t>
      </w:r>
      <w:r w:rsidRPr="0028363F">
        <w:rPr>
          <w:noProof/>
          <w:szCs w:val="22"/>
          <w:lang w:val="bg-BG"/>
        </w:rPr>
        <w:t xml:space="preserve"> 83, 3528 </w:t>
      </w:r>
      <w:r>
        <w:rPr>
          <w:noProof/>
          <w:szCs w:val="22"/>
          <w:lang w:val="da-DK"/>
        </w:rPr>
        <w:t>BJ</w:t>
      </w:r>
      <w:r w:rsidRPr="0028363F">
        <w:rPr>
          <w:noProof/>
          <w:szCs w:val="22"/>
          <w:lang w:val="bg-BG"/>
        </w:rPr>
        <w:t xml:space="preserve"> </w:t>
      </w:r>
      <w:r>
        <w:rPr>
          <w:noProof/>
          <w:szCs w:val="22"/>
          <w:lang w:val="da-DK"/>
        </w:rPr>
        <w:t>Utrecht</w:t>
      </w:r>
    </w:p>
    <w:p w:rsidR="00C86724" w:rsidRDefault="00B14F74" w:rsidP="00C86724">
      <w:pPr>
        <w:tabs>
          <w:tab w:val="clear" w:pos="567"/>
        </w:tabs>
        <w:spacing w:line="240" w:lineRule="auto"/>
        <w:ind w:left="567" w:hanging="567"/>
        <w:rPr>
          <w:noProof/>
          <w:szCs w:val="22"/>
          <w:lang w:val="bg-BG"/>
        </w:rPr>
      </w:pPr>
      <w:r>
        <w:rPr>
          <w:noProof/>
          <w:szCs w:val="22"/>
          <w:lang w:val="bg-BG"/>
        </w:rPr>
        <w:t>Нидерландия</w:t>
      </w:r>
    </w:p>
    <w:p w:rsidR="00C86724" w:rsidRDefault="00C86724" w:rsidP="00C86724">
      <w:pPr>
        <w:tabs>
          <w:tab w:val="clear" w:pos="567"/>
        </w:tabs>
        <w:spacing w:line="240" w:lineRule="auto"/>
        <w:ind w:left="567" w:hanging="567"/>
        <w:rPr>
          <w:noProof/>
          <w:szCs w:val="22"/>
          <w:lang w:val="bg-BG"/>
        </w:rPr>
      </w:pPr>
    </w:p>
    <w:p w:rsidR="00C86724" w:rsidRDefault="00C86724" w:rsidP="00C86724">
      <w:pPr>
        <w:tabs>
          <w:tab w:val="clear" w:pos="567"/>
        </w:tabs>
        <w:spacing w:line="240" w:lineRule="auto"/>
        <w:ind w:left="567" w:hanging="567"/>
        <w:rPr>
          <w:noProof/>
          <w:szCs w:val="22"/>
          <w:lang w:val="bg-BG"/>
        </w:rPr>
      </w:pPr>
    </w:p>
    <w:p w:rsidR="00C86724" w:rsidRDefault="00C86724" w:rsidP="00797D59">
      <w:pPr>
        <w:keepNext/>
        <w:pBdr>
          <w:top w:val="single" w:sz="4" w:space="1" w:color="auto"/>
          <w:left w:val="single" w:sz="4" w:space="4" w:color="auto"/>
          <w:bottom w:val="single" w:sz="4" w:space="1" w:color="auto"/>
          <w:right w:val="single" w:sz="4" w:space="4" w:color="auto"/>
        </w:pBdr>
        <w:tabs>
          <w:tab w:val="clear" w:pos="567"/>
        </w:tabs>
        <w:spacing w:line="240" w:lineRule="auto"/>
        <w:ind w:left="567" w:hanging="567"/>
        <w:rPr>
          <w:noProof/>
          <w:szCs w:val="22"/>
          <w:lang w:val="bg-BG"/>
        </w:rPr>
      </w:pPr>
      <w:r>
        <w:rPr>
          <w:b/>
          <w:noProof/>
          <w:szCs w:val="22"/>
          <w:lang w:val="bg-BG"/>
        </w:rPr>
        <w:t>12.</w:t>
      </w:r>
      <w:r>
        <w:rPr>
          <w:b/>
          <w:noProof/>
          <w:szCs w:val="22"/>
          <w:lang w:val="bg-BG"/>
        </w:rPr>
        <w:tab/>
        <w:t>НОМЕР НА РАЗРЕШЕНИЕТО ЗА УПОТРЕБА</w:t>
      </w:r>
    </w:p>
    <w:p w:rsidR="00C86724" w:rsidRDefault="00C86724" w:rsidP="00797D59">
      <w:pPr>
        <w:keepNext/>
        <w:tabs>
          <w:tab w:val="clear" w:pos="567"/>
        </w:tabs>
        <w:spacing w:line="240" w:lineRule="auto"/>
        <w:ind w:left="567" w:hanging="567"/>
        <w:rPr>
          <w:noProof/>
          <w:szCs w:val="22"/>
          <w:lang w:val="bg-BG"/>
        </w:rPr>
      </w:pPr>
    </w:p>
    <w:p w:rsidR="00C86724" w:rsidRPr="006A37BA" w:rsidRDefault="00C86724" w:rsidP="00C86724">
      <w:pPr>
        <w:pStyle w:val="BodyText3"/>
        <w:tabs>
          <w:tab w:val="clear" w:pos="567"/>
        </w:tabs>
        <w:spacing w:line="240" w:lineRule="auto"/>
        <w:jc w:val="left"/>
        <w:rPr>
          <w:lang w:val="ru-RU"/>
        </w:rPr>
      </w:pPr>
      <w:r>
        <w:rPr>
          <w:lang w:val="en-US"/>
        </w:rPr>
        <w:t>EU</w:t>
      </w:r>
      <w:r>
        <w:rPr>
          <w:lang w:val="bg-BG"/>
        </w:rPr>
        <w:t>/1/96/007/</w:t>
      </w:r>
      <w:r w:rsidR="0080507C" w:rsidRPr="006A37BA">
        <w:rPr>
          <w:lang w:val="ru-RU"/>
        </w:rPr>
        <w:t>031</w:t>
      </w:r>
    </w:p>
    <w:p w:rsidR="00C86724" w:rsidRDefault="00C86724" w:rsidP="00C86724">
      <w:pPr>
        <w:tabs>
          <w:tab w:val="clear" w:pos="567"/>
        </w:tabs>
        <w:spacing w:line="240" w:lineRule="auto"/>
        <w:ind w:left="567" w:hanging="567"/>
        <w:rPr>
          <w:noProof/>
          <w:szCs w:val="22"/>
          <w:lang w:val="bg-BG"/>
        </w:rPr>
      </w:pPr>
    </w:p>
    <w:p w:rsidR="00C86724" w:rsidRDefault="00C86724" w:rsidP="00C86724">
      <w:pPr>
        <w:tabs>
          <w:tab w:val="clear" w:pos="567"/>
        </w:tabs>
        <w:spacing w:line="240" w:lineRule="auto"/>
        <w:ind w:left="567" w:hanging="567"/>
        <w:rPr>
          <w:noProof/>
          <w:szCs w:val="22"/>
          <w:lang w:val="bg-BG"/>
        </w:rPr>
      </w:pPr>
    </w:p>
    <w:p w:rsidR="00C86724" w:rsidRDefault="00C86724" w:rsidP="00797D59">
      <w:pPr>
        <w:keepNext/>
        <w:pBdr>
          <w:top w:val="single" w:sz="4" w:space="1" w:color="auto"/>
          <w:left w:val="single" w:sz="4" w:space="4" w:color="auto"/>
          <w:bottom w:val="single" w:sz="4" w:space="1" w:color="auto"/>
          <w:right w:val="single" w:sz="4" w:space="4" w:color="auto"/>
        </w:pBdr>
        <w:tabs>
          <w:tab w:val="clear" w:pos="567"/>
        </w:tabs>
        <w:spacing w:line="240" w:lineRule="auto"/>
        <w:ind w:left="567" w:hanging="567"/>
        <w:rPr>
          <w:noProof/>
          <w:szCs w:val="22"/>
          <w:lang w:val="bg-BG"/>
        </w:rPr>
      </w:pPr>
      <w:r>
        <w:rPr>
          <w:b/>
          <w:noProof/>
          <w:szCs w:val="22"/>
          <w:lang w:val="bg-BG"/>
        </w:rPr>
        <w:t>13.</w:t>
      </w:r>
      <w:r>
        <w:rPr>
          <w:b/>
          <w:noProof/>
          <w:szCs w:val="22"/>
          <w:lang w:val="bg-BG"/>
        </w:rPr>
        <w:tab/>
        <w:t>ПАРТИДЕН НОМЕР</w:t>
      </w:r>
    </w:p>
    <w:p w:rsidR="00C86724" w:rsidRDefault="00C86724" w:rsidP="00797D59">
      <w:pPr>
        <w:keepNext/>
        <w:tabs>
          <w:tab w:val="clear" w:pos="567"/>
        </w:tabs>
        <w:spacing w:line="240" w:lineRule="auto"/>
        <w:ind w:left="567" w:hanging="567"/>
        <w:rPr>
          <w:noProof/>
          <w:szCs w:val="22"/>
          <w:lang w:val="bg-BG"/>
        </w:rPr>
      </w:pPr>
    </w:p>
    <w:p w:rsidR="00C86724" w:rsidRDefault="00C86724" w:rsidP="00C86724">
      <w:pPr>
        <w:tabs>
          <w:tab w:val="clear" w:pos="567"/>
        </w:tabs>
        <w:spacing w:line="240" w:lineRule="auto"/>
        <w:ind w:left="567" w:hanging="567"/>
        <w:rPr>
          <w:noProof/>
          <w:szCs w:val="22"/>
          <w:lang w:val="bg-BG"/>
        </w:rPr>
      </w:pPr>
      <w:r>
        <w:rPr>
          <w:noProof/>
          <w:szCs w:val="22"/>
          <w:lang w:val="bg-BG"/>
        </w:rPr>
        <w:t>Партида №</w:t>
      </w:r>
    </w:p>
    <w:p w:rsidR="00204CF0" w:rsidRDefault="00204CF0" w:rsidP="00C86724">
      <w:pPr>
        <w:tabs>
          <w:tab w:val="clear" w:pos="567"/>
        </w:tabs>
        <w:spacing w:line="240" w:lineRule="auto"/>
        <w:ind w:left="567" w:hanging="567"/>
        <w:rPr>
          <w:noProof/>
          <w:szCs w:val="22"/>
          <w:lang w:val="bg-BG"/>
        </w:rPr>
      </w:pPr>
    </w:p>
    <w:p w:rsidR="00C86724" w:rsidRDefault="00C86724" w:rsidP="00C86724">
      <w:pPr>
        <w:tabs>
          <w:tab w:val="clear" w:pos="567"/>
        </w:tabs>
        <w:spacing w:line="240" w:lineRule="auto"/>
        <w:ind w:left="567" w:hanging="567"/>
        <w:rPr>
          <w:noProof/>
          <w:szCs w:val="22"/>
          <w:lang w:val="bg-BG"/>
        </w:rPr>
      </w:pPr>
    </w:p>
    <w:p w:rsidR="00C86724" w:rsidRDefault="00C86724" w:rsidP="00797D59">
      <w:pPr>
        <w:keepNext/>
        <w:pBdr>
          <w:top w:val="single" w:sz="4" w:space="1" w:color="auto"/>
          <w:left w:val="single" w:sz="4" w:space="4" w:color="auto"/>
          <w:bottom w:val="single" w:sz="4" w:space="1" w:color="auto"/>
          <w:right w:val="single" w:sz="4" w:space="4" w:color="auto"/>
        </w:pBdr>
        <w:tabs>
          <w:tab w:val="clear" w:pos="567"/>
        </w:tabs>
        <w:spacing w:line="240" w:lineRule="auto"/>
        <w:ind w:left="567" w:hanging="567"/>
        <w:rPr>
          <w:noProof/>
          <w:szCs w:val="22"/>
          <w:lang w:val="bg-BG"/>
        </w:rPr>
      </w:pPr>
      <w:r>
        <w:rPr>
          <w:b/>
          <w:noProof/>
          <w:szCs w:val="22"/>
          <w:lang w:val="bg-BG"/>
        </w:rPr>
        <w:t>14.</w:t>
      </w:r>
      <w:r>
        <w:rPr>
          <w:b/>
          <w:noProof/>
          <w:szCs w:val="22"/>
          <w:lang w:val="bg-BG"/>
        </w:rPr>
        <w:tab/>
        <w:t>НАЧИН НА ОТПУСКАНЕ</w:t>
      </w:r>
    </w:p>
    <w:p w:rsidR="00C86724" w:rsidRDefault="00C86724" w:rsidP="00797D59">
      <w:pPr>
        <w:keepNext/>
        <w:tabs>
          <w:tab w:val="clear" w:pos="567"/>
        </w:tabs>
        <w:spacing w:line="240" w:lineRule="auto"/>
        <w:ind w:left="567" w:hanging="567"/>
        <w:rPr>
          <w:noProof/>
          <w:szCs w:val="22"/>
          <w:lang w:val="bg-BG"/>
        </w:rPr>
      </w:pPr>
    </w:p>
    <w:p w:rsidR="00C86724" w:rsidRDefault="00C86724" w:rsidP="00C86724">
      <w:pPr>
        <w:tabs>
          <w:tab w:val="clear" w:pos="567"/>
        </w:tabs>
        <w:spacing w:line="240" w:lineRule="auto"/>
        <w:ind w:left="567" w:hanging="567"/>
        <w:rPr>
          <w:noProof/>
          <w:szCs w:val="22"/>
          <w:lang w:val="bg-BG"/>
        </w:rPr>
      </w:pPr>
    </w:p>
    <w:p w:rsidR="00C86724" w:rsidRDefault="00C86724" w:rsidP="00797D59">
      <w:pPr>
        <w:keepNext/>
        <w:pBdr>
          <w:top w:val="single" w:sz="4" w:space="1" w:color="auto"/>
          <w:left w:val="single" w:sz="4" w:space="4" w:color="auto"/>
          <w:bottom w:val="single" w:sz="4" w:space="1" w:color="auto"/>
          <w:right w:val="single" w:sz="4" w:space="4" w:color="auto"/>
        </w:pBdr>
        <w:tabs>
          <w:tab w:val="clear" w:pos="567"/>
        </w:tabs>
        <w:spacing w:line="240" w:lineRule="auto"/>
        <w:ind w:left="567" w:hanging="567"/>
        <w:rPr>
          <w:noProof/>
          <w:szCs w:val="22"/>
          <w:lang w:val="bg-BG"/>
        </w:rPr>
      </w:pPr>
      <w:r>
        <w:rPr>
          <w:b/>
          <w:noProof/>
          <w:szCs w:val="22"/>
          <w:lang w:val="bg-BG"/>
        </w:rPr>
        <w:t>15.</w:t>
      </w:r>
      <w:r>
        <w:rPr>
          <w:b/>
          <w:noProof/>
          <w:szCs w:val="22"/>
          <w:lang w:val="bg-BG"/>
        </w:rPr>
        <w:tab/>
        <w:t>УКАЗАНИЯ ЗА УПОТРЕБА</w:t>
      </w:r>
    </w:p>
    <w:p w:rsidR="00C86724" w:rsidRDefault="00C86724" w:rsidP="00797D59">
      <w:pPr>
        <w:keepNext/>
        <w:tabs>
          <w:tab w:val="clear" w:pos="567"/>
        </w:tabs>
        <w:spacing w:line="240" w:lineRule="auto"/>
        <w:ind w:left="567" w:hanging="567"/>
        <w:rPr>
          <w:szCs w:val="22"/>
          <w:highlight w:val="lightGray"/>
          <w:lang w:val="bg-BG"/>
        </w:rPr>
      </w:pPr>
    </w:p>
    <w:p w:rsidR="00C86724" w:rsidRDefault="00C86724" w:rsidP="00C86724">
      <w:pPr>
        <w:tabs>
          <w:tab w:val="clear" w:pos="567"/>
        </w:tabs>
        <w:spacing w:line="240" w:lineRule="auto"/>
        <w:ind w:left="567" w:hanging="567"/>
        <w:rPr>
          <w:noProof/>
          <w:szCs w:val="22"/>
          <w:lang w:val="bg-BG"/>
        </w:rPr>
      </w:pPr>
      <w:r>
        <w:rPr>
          <w:noProof/>
          <w:szCs w:val="22"/>
          <w:lang w:val="bg-BG"/>
        </w:rPr>
        <w:t xml:space="preserve">Ако преди първата употреба </w:t>
      </w:r>
      <w:r w:rsidR="0091157D">
        <w:rPr>
          <w:noProof/>
          <w:szCs w:val="22"/>
          <w:lang w:val="bg-BG"/>
        </w:rPr>
        <w:t>запечатването е нарушено</w:t>
      </w:r>
      <w:r>
        <w:rPr>
          <w:noProof/>
          <w:szCs w:val="22"/>
          <w:lang w:val="bg-BG"/>
        </w:rPr>
        <w:t>, обърнете се към Вашия фармацевт.</w:t>
      </w:r>
    </w:p>
    <w:p w:rsidR="00C86724" w:rsidRDefault="00C86724" w:rsidP="00C86724">
      <w:pPr>
        <w:tabs>
          <w:tab w:val="clear" w:pos="567"/>
        </w:tabs>
        <w:spacing w:line="240" w:lineRule="auto"/>
        <w:ind w:left="567" w:hanging="567"/>
        <w:rPr>
          <w:noProof/>
          <w:szCs w:val="22"/>
          <w:lang w:val="bg-BG"/>
        </w:rPr>
      </w:pPr>
    </w:p>
    <w:p w:rsidR="00C86724" w:rsidRDefault="00C86724" w:rsidP="00C86724">
      <w:pPr>
        <w:tabs>
          <w:tab w:val="clear" w:pos="567"/>
        </w:tabs>
        <w:spacing w:line="240" w:lineRule="auto"/>
        <w:ind w:left="567" w:hanging="567"/>
        <w:rPr>
          <w:noProof/>
          <w:szCs w:val="22"/>
          <w:lang w:val="bg-BG"/>
        </w:rPr>
      </w:pPr>
    </w:p>
    <w:p w:rsidR="00C86724" w:rsidRDefault="00C86724" w:rsidP="00797D59">
      <w:pPr>
        <w:keepNext/>
        <w:pBdr>
          <w:top w:val="single" w:sz="4" w:space="1" w:color="auto"/>
          <w:left w:val="single" w:sz="4" w:space="4" w:color="auto"/>
          <w:bottom w:val="single" w:sz="4" w:space="1" w:color="auto"/>
          <w:right w:val="single" w:sz="4" w:space="4" w:color="auto"/>
        </w:pBdr>
        <w:tabs>
          <w:tab w:val="clear" w:pos="567"/>
        </w:tabs>
        <w:spacing w:line="240" w:lineRule="auto"/>
        <w:ind w:left="567" w:hanging="567"/>
        <w:rPr>
          <w:noProof/>
          <w:szCs w:val="22"/>
          <w:lang w:val="bg-BG"/>
        </w:rPr>
      </w:pPr>
      <w:r>
        <w:rPr>
          <w:b/>
          <w:noProof/>
          <w:szCs w:val="22"/>
          <w:lang w:val="bg-BG"/>
        </w:rPr>
        <w:t>16.</w:t>
      </w:r>
      <w:r>
        <w:rPr>
          <w:b/>
          <w:noProof/>
          <w:szCs w:val="22"/>
          <w:lang w:val="bg-BG"/>
        </w:rPr>
        <w:tab/>
        <w:t>ИНФОРМАЦИЯ НА БРАЙЛОВА АЗБУКА</w:t>
      </w:r>
    </w:p>
    <w:p w:rsidR="00C86724" w:rsidRDefault="00C86724" w:rsidP="00797D59">
      <w:pPr>
        <w:keepNext/>
        <w:tabs>
          <w:tab w:val="clear" w:pos="567"/>
        </w:tabs>
        <w:spacing w:line="240" w:lineRule="auto"/>
        <w:rPr>
          <w:lang w:val="ru-RU"/>
        </w:rPr>
      </w:pPr>
    </w:p>
    <w:p w:rsidR="00C203B8" w:rsidRPr="00D315F9" w:rsidRDefault="00C203B8" w:rsidP="00C203B8">
      <w:pPr>
        <w:pStyle w:val="EndnoteText"/>
        <w:tabs>
          <w:tab w:val="clear" w:pos="567"/>
        </w:tabs>
        <w:rPr>
          <w:rStyle w:val="CommentReference"/>
          <w:sz w:val="22"/>
          <w:lang w:val="ru-RU"/>
        </w:rPr>
      </w:pPr>
      <w:r>
        <w:rPr>
          <w:rStyle w:val="CommentReference"/>
          <w:sz w:val="22"/>
        </w:rPr>
        <w:t>Humalog</w:t>
      </w:r>
      <w:r w:rsidRPr="00D315F9">
        <w:rPr>
          <w:rStyle w:val="CommentReference"/>
          <w:sz w:val="22"/>
          <w:lang w:val="ru-RU"/>
        </w:rPr>
        <w:t xml:space="preserve"> </w:t>
      </w:r>
      <w:r>
        <w:rPr>
          <w:rStyle w:val="CommentReference"/>
          <w:sz w:val="22"/>
        </w:rPr>
        <w:t>KwikPen</w:t>
      </w:r>
    </w:p>
    <w:p w:rsidR="00D2639C" w:rsidRDefault="00D2639C" w:rsidP="00D2639C">
      <w:pPr>
        <w:spacing w:line="240" w:lineRule="auto"/>
        <w:rPr>
          <w:lang w:val="ru-RU"/>
        </w:rPr>
      </w:pPr>
    </w:p>
    <w:p w:rsidR="00D2639C" w:rsidRPr="00486D59" w:rsidRDefault="00D2639C" w:rsidP="00D2639C">
      <w:pPr>
        <w:spacing w:line="240" w:lineRule="auto"/>
        <w:rPr>
          <w:lang w:val="ru-RU"/>
        </w:rPr>
      </w:pPr>
    </w:p>
    <w:p w:rsidR="00D2639C" w:rsidRPr="00486D59" w:rsidRDefault="00D2639C" w:rsidP="00D2639C">
      <w:pPr>
        <w:keepNext/>
        <w:pBdr>
          <w:top w:val="single" w:sz="4" w:space="1" w:color="auto"/>
          <w:left w:val="single" w:sz="4" w:space="4" w:color="auto"/>
          <w:bottom w:val="single" w:sz="4" w:space="1" w:color="auto"/>
          <w:right w:val="single" w:sz="4" w:space="4" w:color="auto"/>
        </w:pBdr>
        <w:spacing w:line="240" w:lineRule="auto"/>
        <w:outlineLvl w:val="0"/>
        <w:rPr>
          <w:i/>
          <w:noProof/>
          <w:lang w:val="ru-RU"/>
        </w:rPr>
      </w:pPr>
      <w:r w:rsidRPr="00486D59">
        <w:rPr>
          <w:b/>
          <w:noProof/>
          <w:lang w:val="ru-RU"/>
        </w:rPr>
        <w:t>17.</w:t>
      </w:r>
      <w:r w:rsidRPr="00486D59">
        <w:rPr>
          <w:b/>
          <w:noProof/>
          <w:lang w:val="ru-RU"/>
        </w:rPr>
        <w:tab/>
        <w:t>УНИКАЛЕН ИДЕНТИФИКАТОР — ДВУИЗМЕРЕН БАРКОД</w:t>
      </w:r>
    </w:p>
    <w:p w:rsidR="00D2639C" w:rsidRPr="00486D59" w:rsidRDefault="00D2639C" w:rsidP="00CC4C57">
      <w:pPr>
        <w:keepNext/>
        <w:spacing w:line="240" w:lineRule="auto"/>
        <w:rPr>
          <w:noProof/>
          <w:lang w:val="ru-RU"/>
        </w:rPr>
      </w:pPr>
    </w:p>
    <w:p w:rsidR="00D2639C" w:rsidRPr="00486D59" w:rsidRDefault="00D2639C" w:rsidP="00D2639C">
      <w:pPr>
        <w:spacing w:line="240" w:lineRule="auto"/>
        <w:rPr>
          <w:noProof/>
          <w:shd w:val="clear" w:color="auto" w:fill="CCCCCC"/>
          <w:lang w:val="ru-RU"/>
        </w:rPr>
      </w:pPr>
      <w:r w:rsidRPr="00486D59">
        <w:rPr>
          <w:noProof/>
          <w:highlight w:val="lightGray"/>
          <w:lang w:val="ru-RU"/>
        </w:rPr>
        <w:t>Двуизмерен баркод с включен уникален идентификатор</w:t>
      </w:r>
    </w:p>
    <w:p w:rsidR="00D2639C" w:rsidRPr="00486D59" w:rsidRDefault="00D2639C" w:rsidP="00D2639C">
      <w:pPr>
        <w:spacing w:line="240" w:lineRule="auto"/>
        <w:rPr>
          <w:noProof/>
          <w:shd w:val="clear" w:color="auto" w:fill="CCCCCC"/>
          <w:lang w:val="ru-RU"/>
        </w:rPr>
      </w:pPr>
    </w:p>
    <w:p w:rsidR="00D2639C" w:rsidRPr="00486D59" w:rsidRDefault="00D2639C" w:rsidP="00D2639C">
      <w:pPr>
        <w:spacing w:line="240" w:lineRule="auto"/>
        <w:rPr>
          <w:noProof/>
          <w:vanish/>
          <w:lang w:val="ru-RU"/>
        </w:rPr>
      </w:pPr>
    </w:p>
    <w:p w:rsidR="00D2639C" w:rsidRPr="00486D59" w:rsidRDefault="00D2639C" w:rsidP="002C6CD1">
      <w:pPr>
        <w:keepNext/>
        <w:pBdr>
          <w:top w:val="single" w:sz="4" w:space="1" w:color="auto"/>
          <w:left w:val="single" w:sz="4" w:space="4" w:color="auto"/>
          <w:bottom w:val="single" w:sz="4" w:space="1" w:color="auto"/>
          <w:right w:val="single" w:sz="4" w:space="4" w:color="auto"/>
        </w:pBdr>
        <w:spacing w:line="240" w:lineRule="auto"/>
        <w:outlineLvl w:val="0"/>
        <w:rPr>
          <w:i/>
          <w:noProof/>
          <w:lang w:val="ru-RU"/>
        </w:rPr>
      </w:pPr>
      <w:r w:rsidRPr="00486D59">
        <w:rPr>
          <w:b/>
          <w:noProof/>
          <w:lang w:val="ru-RU"/>
        </w:rPr>
        <w:t>18.</w:t>
      </w:r>
      <w:r w:rsidRPr="00486D59">
        <w:rPr>
          <w:b/>
          <w:noProof/>
          <w:lang w:val="ru-RU"/>
        </w:rPr>
        <w:tab/>
        <w:t>УНИКАЛЕН ИДЕНТИФИКАТОР — ДАННИ ЗА ЧЕТЕНЕ ОТ ХОРА</w:t>
      </w:r>
    </w:p>
    <w:p w:rsidR="00D2639C" w:rsidRPr="00486D59" w:rsidRDefault="00D2639C" w:rsidP="00CC4C57">
      <w:pPr>
        <w:keepNext/>
        <w:spacing w:line="240" w:lineRule="auto"/>
        <w:rPr>
          <w:noProof/>
          <w:lang w:val="ru-RU"/>
        </w:rPr>
      </w:pPr>
    </w:p>
    <w:p w:rsidR="00D2639C" w:rsidRPr="00BA0E4D" w:rsidRDefault="00D2639C" w:rsidP="00CC4C57">
      <w:pPr>
        <w:keepNext/>
        <w:rPr>
          <w:lang w:val="ru-RU"/>
        </w:rPr>
      </w:pPr>
      <w:r w:rsidRPr="00AE4DDF">
        <w:t>PC</w:t>
      </w:r>
      <w:r w:rsidRPr="00AE4DDF">
        <w:rPr>
          <w:lang w:val="ru-RU"/>
        </w:rPr>
        <w:t xml:space="preserve"> </w:t>
      </w:r>
    </w:p>
    <w:p w:rsidR="00D2639C" w:rsidRPr="0035089B" w:rsidRDefault="00D2639C" w:rsidP="00CC4C57">
      <w:pPr>
        <w:keepNext/>
        <w:rPr>
          <w:lang w:val="ru-RU"/>
        </w:rPr>
      </w:pPr>
      <w:r w:rsidRPr="007D2258">
        <w:t>SN</w:t>
      </w:r>
      <w:r w:rsidRPr="0035089B">
        <w:rPr>
          <w:lang w:val="ru-RU"/>
        </w:rPr>
        <w:t xml:space="preserve"> </w:t>
      </w:r>
    </w:p>
    <w:p w:rsidR="00D2639C" w:rsidRPr="00EA2766" w:rsidRDefault="00D2639C" w:rsidP="00D2639C">
      <w:pPr>
        <w:rPr>
          <w:lang w:val="ru-RU"/>
        </w:rPr>
      </w:pPr>
      <w:r w:rsidRPr="00EA2766">
        <w:t>NN</w:t>
      </w:r>
      <w:r w:rsidRPr="00EA2766">
        <w:rPr>
          <w:lang w:val="ru-RU"/>
        </w:rPr>
        <w:t xml:space="preserve"> </w:t>
      </w:r>
    </w:p>
    <w:p w:rsidR="001272D9" w:rsidRDefault="00C86724" w:rsidP="001272D9">
      <w:pPr>
        <w:shd w:val="clear" w:color="auto" w:fill="FFFFFF"/>
        <w:tabs>
          <w:tab w:val="clear" w:pos="567"/>
        </w:tabs>
        <w:spacing w:line="240" w:lineRule="auto"/>
        <w:rPr>
          <w:noProof/>
          <w:szCs w:val="22"/>
          <w:lang w:val="bg-BG"/>
        </w:rPr>
      </w:pPr>
      <w:r>
        <w:rPr>
          <w:b/>
          <w:u w:val="single"/>
          <w:lang w:val="ru-RU"/>
        </w:rPr>
        <w:br w:type="page"/>
      </w:r>
    </w:p>
    <w:p w:rsidR="001272D9" w:rsidRDefault="001272D9" w:rsidP="001272D9">
      <w:pPr>
        <w:keepNext/>
        <w:pBdr>
          <w:top w:val="single" w:sz="4" w:space="1" w:color="auto"/>
          <w:left w:val="single" w:sz="4" w:space="4" w:color="auto"/>
          <w:bottom w:val="single" w:sz="4" w:space="1" w:color="auto"/>
          <w:right w:val="single" w:sz="4" w:space="4" w:color="auto"/>
        </w:pBdr>
        <w:tabs>
          <w:tab w:val="clear" w:pos="567"/>
        </w:tabs>
        <w:spacing w:line="240" w:lineRule="auto"/>
        <w:rPr>
          <w:b/>
          <w:noProof/>
          <w:szCs w:val="22"/>
          <w:lang w:val="bg-BG"/>
        </w:rPr>
      </w:pPr>
      <w:r>
        <w:rPr>
          <w:b/>
          <w:noProof/>
          <w:szCs w:val="22"/>
          <w:lang w:val="bg-BG"/>
        </w:rPr>
        <w:t>ДАННИ, КОИТО ТРЯБВА ДА СЪДЪРЖА ВТОРИЧНАТА ОПАКОВКА</w:t>
      </w:r>
    </w:p>
    <w:p w:rsidR="001272D9" w:rsidRDefault="001272D9" w:rsidP="001272D9">
      <w:pPr>
        <w:keepNext/>
        <w:pBdr>
          <w:top w:val="single" w:sz="4" w:space="1" w:color="auto"/>
          <w:left w:val="single" w:sz="4" w:space="4" w:color="auto"/>
          <w:bottom w:val="single" w:sz="4" w:space="1" w:color="auto"/>
          <w:right w:val="single" w:sz="4" w:space="4" w:color="auto"/>
        </w:pBdr>
        <w:tabs>
          <w:tab w:val="clear" w:pos="567"/>
        </w:tabs>
        <w:spacing w:line="240" w:lineRule="auto"/>
        <w:rPr>
          <w:b/>
          <w:noProof/>
          <w:szCs w:val="22"/>
          <w:lang w:val="bg-BG"/>
        </w:rPr>
      </w:pPr>
    </w:p>
    <w:p w:rsidR="001272D9" w:rsidRDefault="001272D9" w:rsidP="001272D9">
      <w:pPr>
        <w:keepNext/>
        <w:pBdr>
          <w:top w:val="single" w:sz="4" w:space="1" w:color="auto"/>
          <w:left w:val="single" w:sz="4" w:space="4" w:color="auto"/>
          <w:bottom w:val="single" w:sz="4" w:space="1" w:color="auto"/>
          <w:right w:val="single" w:sz="4" w:space="4" w:color="auto"/>
        </w:pBdr>
        <w:tabs>
          <w:tab w:val="clear" w:pos="567"/>
        </w:tabs>
        <w:spacing w:line="240" w:lineRule="auto"/>
        <w:rPr>
          <w:b/>
          <w:noProof/>
          <w:szCs w:val="22"/>
          <w:lang w:val="bg-BG"/>
        </w:rPr>
      </w:pPr>
      <w:r>
        <w:rPr>
          <w:b/>
          <w:noProof/>
          <w:lang w:val="bg-BG"/>
        </w:rPr>
        <w:t xml:space="preserve">ВЪНШНА КУТИЯ </w:t>
      </w:r>
      <w:r w:rsidRPr="009D7216">
        <w:rPr>
          <w:b/>
          <w:szCs w:val="22"/>
          <w:lang w:val="bg-BG"/>
        </w:rPr>
        <w:t>(</w:t>
      </w:r>
      <w:r>
        <w:rPr>
          <w:b/>
          <w:szCs w:val="22"/>
          <w:lang w:val="bg-BG"/>
        </w:rPr>
        <w:t>с</w:t>
      </w:r>
      <w:r w:rsidRPr="009D7216">
        <w:rPr>
          <w:b/>
          <w:szCs w:val="22"/>
          <w:lang w:val="bg-BG"/>
        </w:rPr>
        <w:t xml:space="preserve"> </w:t>
      </w:r>
      <w:r w:rsidRPr="005959D1">
        <w:rPr>
          <w:b/>
          <w:szCs w:val="22"/>
        </w:rPr>
        <w:t>blue</w:t>
      </w:r>
      <w:r w:rsidRPr="005959D1">
        <w:rPr>
          <w:b/>
          <w:szCs w:val="22"/>
          <w:lang w:val="bg-BG"/>
        </w:rPr>
        <w:t xml:space="preserve"> </w:t>
      </w:r>
      <w:r w:rsidRPr="005959D1">
        <w:rPr>
          <w:b/>
          <w:szCs w:val="22"/>
        </w:rPr>
        <w:t>box</w:t>
      </w:r>
      <w:r w:rsidRPr="009D7216">
        <w:rPr>
          <w:b/>
          <w:szCs w:val="22"/>
          <w:lang w:val="bg-BG"/>
        </w:rPr>
        <w:t xml:space="preserve">) </w:t>
      </w:r>
      <w:r>
        <w:rPr>
          <w:b/>
          <w:noProof/>
          <w:szCs w:val="22"/>
          <w:lang w:val="bg-BG"/>
        </w:rPr>
        <w:t>групова</w:t>
      </w:r>
      <w:r w:rsidRPr="00B000EF">
        <w:rPr>
          <w:b/>
          <w:noProof/>
          <w:szCs w:val="22"/>
          <w:lang w:val="bg-BG"/>
        </w:rPr>
        <w:t xml:space="preserve"> </w:t>
      </w:r>
      <w:r>
        <w:rPr>
          <w:b/>
          <w:szCs w:val="22"/>
          <w:lang w:val="bg-BG"/>
        </w:rPr>
        <w:t xml:space="preserve">опаковка - </w:t>
      </w:r>
      <w:r w:rsidRPr="009D7216">
        <w:rPr>
          <w:b/>
          <w:szCs w:val="22"/>
        </w:rPr>
        <w:t>KwikPen</w:t>
      </w:r>
    </w:p>
    <w:p w:rsidR="001272D9" w:rsidRDefault="001272D9" w:rsidP="001272D9">
      <w:pPr>
        <w:keepNext/>
        <w:tabs>
          <w:tab w:val="clear" w:pos="567"/>
        </w:tabs>
        <w:spacing w:line="240" w:lineRule="auto"/>
        <w:ind w:left="567" w:hanging="567"/>
        <w:rPr>
          <w:noProof/>
          <w:szCs w:val="22"/>
          <w:lang w:val="ru-RU"/>
        </w:rPr>
      </w:pPr>
    </w:p>
    <w:p w:rsidR="001272D9" w:rsidRDefault="001272D9" w:rsidP="001272D9">
      <w:pPr>
        <w:keepNext/>
        <w:pBdr>
          <w:top w:val="single" w:sz="4" w:space="1" w:color="auto"/>
          <w:left w:val="single" w:sz="4" w:space="4" w:color="auto"/>
          <w:bottom w:val="single" w:sz="4" w:space="1" w:color="auto"/>
          <w:right w:val="single" w:sz="4" w:space="4" w:color="auto"/>
        </w:pBdr>
        <w:tabs>
          <w:tab w:val="clear" w:pos="567"/>
        </w:tabs>
        <w:spacing w:line="240" w:lineRule="auto"/>
        <w:ind w:left="567" w:hanging="567"/>
        <w:rPr>
          <w:noProof/>
          <w:szCs w:val="22"/>
          <w:lang w:val="bg-BG"/>
        </w:rPr>
      </w:pPr>
      <w:r>
        <w:rPr>
          <w:b/>
          <w:noProof/>
          <w:szCs w:val="22"/>
          <w:lang w:val="bg-BG"/>
        </w:rPr>
        <w:t>1.</w:t>
      </w:r>
      <w:r>
        <w:rPr>
          <w:b/>
          <w:noProof/>
          <w:szCs w:val="22"/>
          <w:lang w:val="bg-BG"/>
        </w:rPr>
        <w:tab/>
        <w:t>ИМЕ НА ЛЕКАРСТВЕНИЯ ПРОДУКТ</w:t>
      </w:r>
    </w:p>
    <w:p w:rsidR="001272D9" w:rsidRDefault="001272D9" w:rsidP="001272D9">
      <w:pPr>
        <w:keepNext/>
        <w:tabs>
          <w:tab w:val="clear" w:pos="567"/>
        </w:tabs>
        <w:spacing w:line="240" w:lineRule="auto"/>
        <w:ind w:left="567" w:hanging="567"/>
        <w:rPr>
          <w:noProof/>
          <w:szCs w:val="22"/>
          <w:lang w:val="bg-BG"/>
        </w:rPr>
      </w:pPr>
    </w:p>
    <w:p w:rsidR="001272D9" w:rsidRDefault="001272D9" w:rsidP="001272D9">
      <w:pPr>
        <w:widowControl w:val="0"/>
        <w:tabs>
          <w:tab w:val="clear" w:pos="567"/>
        </w:tabs>
        <w:spacing w:line="240" w:lineRule="auto"/>
        <w:rPr>
          <w:noProof/>
          <w:szCs w:val="22"/>
          <w:lang w:val="bg-BG"/>
        </w:rPr>
      </w:pPr>
      <w:r>
        <w:rPr>
          <w:szCs w:val="22"/>
        </w:rPr>
        <w:t>Humalog</w:t>
      </w:r>
      <w:r>
        <w:rPr>
          <w:szCs w:val="22"/>
          <w:lang w:val="bg-BG"/>
        </w:rPr>
        <w:t xml:space="preserve"> 100</w:t>
      </w:r>
      <w:r>
        <w:rPr>
          <w:szCs w:val="22"/>
        </w:rPr>
        <w:t> </w:t>
      </w:r>
      <w:r>
        <w:rPr>
          <w:szCs w:val="22"/>
          <w:lang w:val="bg-BG"/>
        </w:rPr>
        <w:t>единици/</w:t>
      </w:r>
      <w:r>
        <w:rPr>
          <w:szCs w:val="22"/>
        </w:rPr>
        <w:t>ml</w:t>
      </w:r>
      <w:r>
        <w:rPr>
          <w:szCs w:val="22"/>
          <w:lang w:val="bg-BG"/>
        </w:rPr>
        <w:t xml:space="preserve"> </w:t>
      </w:r>
      <w:r>
        <w:t>KwikPen</w:t>
      </w:r>
      <w:r>
        <w:rPr>
          <w:szCs w:val="22"/>
          <w:lang w:val="bg-BG"/>
        </w:rPr>
        <w:t xml:space="preserve"> инжекционен разтвор</w:t>
      </w:r>
      <w:r w:rsidRPr="008C4E89">
        <w:rPr>
          <w:szCs w:val="22"/>
          <w:lang w:val="bg-BG"/>
        </w:rPr>
        <w:t xml:space="preserve"> </w:t>
      </w:r>
      <w:r>
        <w:rPr>
          <w:szCs w:val="22"/>
          <w:lang w:val="bg-BG"/>
        </w:rPr>
        <w:t>в предварително напълнена писалка</w:t>
      </w:r>
    </w:p>
    <w:p w:rsidR="001272D9" w:rsidRDefault="00DA34A4" w:rsidP="001272D9">
      <w:pPr>
        <w:widowControl w:val="0"/>
        <w:tabs>
          <w:tab w:val="clear" w:pos="567"/>
        </w:tabs>
        <w:spacing w:line="240" w:lineRule="auto"/>
        <w:rPr>
          <w:noProof/>
          <w:szCs w:val="22"/>
          <w:lang w:val="bg-BG"/>
        </w:rPr>
      </w:pPr>
      <w:r>
        <w:rPr>
          <w:lang w:val="bg-BG"/>
        </w:rPr>
        <w:t>и</w:t>
      </w:r>
      <w:r w:rsidR="001272D9">
        <w:rPr>
          <w:lang w:val="bg-BG"/>
        </w:rPr>
        <w:t>нсулин лиспро</w:t>
      </w:r>
    </w:p>
    <w:p w:rsidR="001272D9" w:rsidRDefault="001272D9" w:rsidP="001272D9">
      <w:pPr>
        <w:tabs>
          <w:tab w:val="clear" w:pos="567"/>
        </w:tabs>
        <w:spacing w:line="240" w:lineRule="auto"/>
        <w:ind w:left="567" w:hanging="567"/>
        <w:rPr>
          <w:noProof/>
          <w:szCs w:val="22"/>
          <w:lang w:val="bg-BG"/>
        </w:rPr>
      </w:pPr>
    </w:p>
    <w:p w:rsidR="001272D9" w:rsidRDefault="001272D9" w:rsidP="001272D9">
      <w:pPr>
        <w:tabs>
          <w:tab w:val="clear" w:pos="567"/>
        </w:tabs>
        <w:spacing w:line="240" w:lineRule="auto"/>
        <w:ind w:left="567" w:hanging="567"/>
        <w:rPr>
          <w:noProof/>
          <w:szCs w:val="22"/>
          <w:lang w:val="bg-BG"/>
        </w:rPr>
      </w:pPr>
    </w:p>
    <w:p w:rsidR="001272D9" w:rsidRDefault="001272D9" w:rsidP="001272D9">
      <w:pPr>
        <w:keepNext/>
        <w:pBdr>
          <w:top w:val="single" w:sz="4" w:space="1" w:color="auto"/>
          <w:left w:val="single" w:sz="4" w:space="4" w:color="auto"/>
          <w:bottom w:val="single" w:sz="4" w:space="1" w:color="auto"/>
          <w:right w:val="single" w:sz="4" w:space="4" w:color="auto"/>
        </w:pBdr>
        <w:tabs>
          <w:tab w:val="clear" w:pos="567"/>
        </w:tabs>
        <w:spacing w:line="240" w:lineRule="auto"/>
        <w:ind w:left="567" w:hanging="567"/>
        <w:rPr>
          <w:b/>
          <w:noProof/>
          <w:szCs w:val="22"/>
          <w:lang w:val="bg-BG"/>
        </w:rPr>
      </w:pPr>
      <w:r>
        <w:rPr>
          <w:b/>
          <w:noProof/>
          <w:szCs w:val="22"/>
          <w:lang w:val="bg-BG"/>
        </w:rPr>
        <w:t>2.</w:t>
      </w:r>
      <w:r>
        <w:rPr>
          <w:b/>
          <w:noProof/>
          <w:szCs w:val="22"/>
          <w:lang w:val="bg-BG"/>
        </w:rPr>
        <w:tab/>
        <w:t>ОБЯВЯВАНЕ НА АКТИВНОТО ВЕЩЕСТВО</w:t>
      </w:r>
    </w:p>
    <w:p w:rsidR="001272D9" w:rsidRDefault="001272D9" w:rsidP="001272D9">
      <w:pPr>
        <w:keepNext/>
        <w:tabs>
          <w:tab w:val="clear" w:pos="567"/>
        </w:tabs>
        <w:spacing w:line="240" w:lineRule="auto"/>
        <w:rPr>
          <w:bdr w:val="single" w:sz="4" w:space="0" w:color="auto"/>
          <w:lang w:val="bg-BG"/>
        </w:rPr>
      </w:pPr>
    </w:p>
    <w:p w:rsidR="001272D9" w:rsidRPr="00486D59" w:rsidRDefault="001272D9" w:rsidP="001272D9">
      <w:pPr>
        <w:spacing w:line="240" w:lineRule="auto"/>
        <w:ind w:right="11"/>
        <w:rPr>
          <w:lang w:val="bg-BG"/>
        </w:rPr>
      </w:pPr>
      <w:r w:rsidRPr="00486D59">
        <w:rPr>
          <w:lang w:val="bg-BG"/>
        </w:rPr>
        <w:t xml:space="preserve">Един </w:t>
      </w:r>
      <w:r w:rsidRPr="00486D59">
        <w:rPr>
          <w:lang w:val="es-ES"/>
        </w:rPr>
        <w:t>ml</w:t>
      </w:r>
      <w:r w:rsidRPr="00486D59">
        <w:rPr>
          <w:lang w:val="bg-BG"/>
        </w:rPr>
        <w:t xml:space="preserve"> разтвор съдържа 100 единици инсулин лиспро (еквивалентни на 3,5 </w:t>
      </w:r>
      <w:r w:rsidRPr="00486D59">
        <w:rPr>
          <w:lang w:val="es-ES"/>
        </w:rPr>
        <w:t>mg</w:t>
      </w:r>
      <w:r w:rsidRPr="00486D59">
        <w:rPr>
          <w:lang w:val="bg-BG"/>
        </w:rPr>
        <w:t>).</w:t>
      </w:r>
    </w:p>
    <w:p w:rsidR="001272D9" w:rsidRDefault="001272D9" w:rsidP="001272D9">
      <w:pPr>
        <w:tabs>
          <w:tab w:val="clear" w:pos="567"/>
        </w:tabs>
        <w:spacing w:line="240" w:lineRule="auto"/>
        <w:ind w:right="11"/>
        <w:jc w:val="both"/>
        <w:rPr>
          <w:lang w:val="bg-BG"/>
        </w:rPr>
      </w:pPr>
    </w:p>
    <w:p w:rsidR="001272D9" w:rsidRDefault="001272D9" w:rsidP="001272D9">
      <w:pPr>
        <w:tabs>
          <w:tab w:val="clear" w:pos="567"/>
        </w:tabs>
        <w:spacing w:line="240" w:lineRule="auto"/>
        <w:ind w:right="11"/>
        <w:jc w:val="both"/>
        <w:rPr>
          <w:lang w:val="bg-BG"/>
        </w:rPr>
      </w:pPr>
    </w:p>
    <w:p w:rsidR="001272D9" w:rsidRDefault="001272D9" w:rsidP="001272D9">
      <w:pPr>
        <w:keepNext/>
        <w:pBdr>
          <w:top w:val="single" w:sz="4" w:space="1" w:color="auto"/>
          <w:left w:val="single" w:sz="4" w:space="4" w:color="auto"/>
          <w:bottom w:val="single" w:sz="4" w:space="1" w:color="auto"/>
          <w:right w:val="single" w:sz="4" w:space="4" w:color="auto"/>
        </w:pBdr>
        <w:tabs>
          <w:tab w:val="clear" w:pos="567"/>
        </w:tabs>
        <w:spacing w:line="240" w:lineRule="auto"/>
        <w:ind w:left="567" w:hanging="567"/>
        <w:rPr>
          <w:noProof/>
          <w:szCs w:val="22"/>
          <w:highlight w:val="lightGray"/>
          <w:lang w:val="bg-BG"/>
        </w:rPr>
      </w:pPr>
      <w:r>
        <w:rPr>
          <w:b/>
          <w:noProof/>
          <w:szCs w:val="22"/>
          <w:lang w:val="bg-BG"/>
        </w:rPr>
        <w:t>3.</w:t>
      </w:r>
      <w:r>
        <w:rPr>
          <w:b/>
          <w:noProof/>
          <w:szCs w:val="22"/>
          <w:lang w:val="bg-BG"/>
        </w:rPr>
        <w:tab/>
        <w:t>СПИСЪК НА ПОМОЩНИТЕ ВЕЩЕСТВА</w:t>
      </w:r>
    </w:p>
    <w:p w:rsidR="001272D9" w:rsidRDefault="001272D9" w:rsidP="001272D9">
      <w:pPr>
        <w:keepNext/>
        <w:tabs>
          <w:tab w:val="clear" w:pos="567"/>
        </w:tabs>
        <w:spacing w:line="240" w:lineRule="auto"/>
        <w:ind w:left="567" w:hanging="567"/>
        <w:rPr>
          <w:noProof/>
          <w:szCs w:val="22"/>
          <w:lang w:val="bg-BG"/>
        </w:rPr>
      </w:pPr>
    </w:p>
    <w:p w:rsidR="001272D9" w:rsidRDefault="001272D9" w:rsidP="001272D9">
      <w:pPr>
        <w:tabs>
          <w:tab w:val="clear" w:pos="567"/>
        </w:tabs>
        <w:spacing w:line="240" w:lineRule="auto"/>
        <w:rPr>
          <w:noProof/>
          <w:szCs w:val="22"/>
          <w:lang w:val="bg-BG"/>
        </w:rPr>
      </w:pPr>
      <w:r>
        <w:rPr>
          <w:noProof/>
          <w:szCs w:val="22"/>
          <w:lang w:val="bg-BG"/>
        </w:rPr>
        <w:t xml:space="preserve">Съдържа глицерол, цинков оксид, </w:t>
      </w:r>
      <w:r w:rsidRPr="00CC4C57">
        <w:rPr>
          <w:noProof/>
          <w:szCs w:val="22"/>
          <w:lang w:val="bg-BG"/>
        </w:rPr>
        <w:t xml:space="preserve"> д</w:t>
      </w:r>
      <w:r w:rsidRPr="00CC4C57">
        <w:rPr>
          <w:noProof/>
          <w:lang w:val="bg-BG"/>
        </w:rPr>
        <w:t xml:space="preserve">вуосновен натриев </w:t>
      </w:r>
      <w:r w:rsidRPr="00A56BAF">
        <w:rPr>
          <w:noProof/>
          <w:szCs w:val="22"/>
          <w:lang w:val="bg-BG"/>
        </w:rPr>
        <w:t>фосфат</w:t>
      </w:r>
      <w:r w:rsidRPr="00A56BAF">
        <w:rPr>
          <w:noProof/>
          <w:szCs w:val="22"/>
          <w:lang w:val="en-US"/>
        </w:rPr>
        <w:t> </w:t>
      </w:r>
      <w:r w:rsidRPr="0007588F">
        <w:rPr>
          <w:noProof/>
          <w:szCs w:val="22"/>
          <w:lang w:val="bg-BG"/>
        </w:rPr>
        <w:t>7</w:t>
      </w:r>
      <w:r w:rsidRPr="0007588F">
        <w:rPr>
          <w:noProof/>
          <w:szCs w:val="22"/>
          <w:lang w:val="es-ES"/>
        </w:rPr>
        <w:t>H</w:t>
      </w:r>
      <w:r w:rsidRPr="002011A8">
        <w:rPr>
          <w:vertAlign w:val="subscript"/>
          <w:lang w:val="bg-BG"/>
        </w:rPr>
        <w:t>2</w:t>
      </w:r>
      <w:r w:rsidRPr="00CD6413">
        <w:rPr>
          <w:noProof/>
          <w:szCs w:val="22"/>
          <w:lang w:val="es-ES"/>
        </w:rPr>
        <w:t>O</w:t>
      </w:r>
      <w:r>
        <w:rPr>
          <w:noProof/>
          <w:szCs w:val="22"/>
          <w:lang w:val="bg-BG"/>
        </w:rPr>
        <w:t xml:space="preserve"> с </w:t>
      </w:r>
      <w:r w:rsidRPr="00CC4C57">
        <w:rPr>
          <w:i/>
          <w:noProof/>
          <w:szCs w:val="22"/>
          <w:lang w:val="es-ES"/>
        </w:rPr>
        <w:t>m</w:t>
      </w:r>
      <w:r>
        <w:rPr>
          <w:noProof/>
          <w:szCs w:val="22"/>
          <w:lang w:val="bg-BG"/>
        </w:rPr>
        <w:t>-крезол като консервант във вода за инжекции.</w:t>
      </w:r>
    </w:p>
    <w:p w:rsidR="001272D9" w:rsidRDefault="001272D9" w:rsidP="001272D9">
      <w:pPr>
        <w:tabs>
          <w:tab w:val="clear" w:pos="567"/>
        </w:tabs>
        <w:spacing w:line="240" w:lineRule="auto"/>
        <w:ind w:right="11"/>
        <w:jc w:val="both"/>
        <w:rPr>
          <w:noProof/>
          <w:szCs w:val="22"/>
          <w:lang w:val="bg-BG"/>
        </w:rPr>
      </w:pPr>
      <w:r>
        <w:rPr>
          <w:noProof/>
          <w:szCs w:val="22"/>
          <w:lang w:val="bg-BG"/>
        </w:rPr>
        <w:t xml:space="preserve">Натриев хидроксид и/или хлороводородна киселина могат да бъдат използвани за корекция на киселинността. </w:t>
      </w:r>
      <w:r w:rsidRPr="001272D9">
        <w:rPr>
          <w:rFonts w:eastAsia="SimSun"/>
          <w:szCs w:val="22"/>
          <w:highlight w:val="lightGray"/>
          <w:lang w:val="bg-BG" w:eastAsia="zh-CN"/>
        </w:rPr>
        <w:t>За допълнителна информация вижте листовката</w:t>
      </w:r>
    </w:p>
    <w:p w:rsidR="001272D9" w:rsidRDefault="001272D9" w:rsidP="001272D9">
      <w:pPr>
        <w:tabs>
          <w:tab w:val="clear" w:pos="567"/>
        </w:tabs>
        <w:spacing w:line="240" w:lineRule="auto"/>
        <w:ind w:left="567" w:hanging="567"/>
        <w:rPr>
          <w:noProof/>
          <w:szCs w:val="22"/>
          <w:lang w:val="bg-BG"/>
        </w:rPr>
      </w:pPr>
    </w:p>
    <w:p w:rsidR="001272D9" w:rsidRDefault="001272D9" w:rsidP="001272D9">
      <w:pPr>
        <w:tabs>
          <w:tab w:val="clear" w:pos="567"/>
        </w:tabs>
        <w:spacing w:line="240" w:lineRule="auto"/>
        <w:ind w:left="567" w:hanging="567"/>
        <w:rPr>
          <w:noProof/>
          <w:szCs w:val="22"/>
          <w:lang w:val="bg-BG"/>
        </w:rPr>
      </w:pPr>
    </w:p>
    <w:p w:rsidR="001272D9" w:rsidRDefault="001272D9" w:rsidP="001272D9">
      <w:pPr>
        <w:keepNext/>
        <w:pBdr>
          <w:top w:val="single" w:sz="4" w:space="1" w:color="auto"/>
          <w:left w:val="single" w:sz="4" w:space="4" w:color="auto"/>
          <w:bottom w:val="single" w:sz="4" w:space="1" w:color="auto"/>
          <w:right w:val="single" w:sz="4" w:space="4" w:color="auto"/>
        </w:pBdr>
        <w:tabs>
          <w:tab w:val="clear" w:pos="567"/>
        </w:tabs>
        <w:spacing w:line="240" w:lineRule="auto"/>
        <w:ind w:left="567" w:hanging="567"/>
        <w:rPr>
          <w:noProof/>
          <w:szCs w:val="22"/>
          <w:lang w:val="bg-BG"/>
        </w:rPr>
      </w:pPr>
      <w:r>
        <w:rPr>
          <w:b/>
          <w:noProof/>
          <w:szCs w:val="22"/>
          <w:lang w:val="bg-BG"/>
        </w:rPr>
        <w:t>4.</w:t>
      </w:r>
      <w:r>
        <w:rPr>
          <w:b/>
          <w:noProof/>
          <w:szCs w:val="22"/>
          <w:lang w:val="bg-BG"/>
        </w:rPr>
        <w:tab/>
        <w:t>ЛЕКАРСТВЕНА ФОРМА И КОЛИЧЕСТВО В ЕДНА ОПАКОВКА</w:t>
      </w:r>
    </w:p>
    <w:p w:rsidR="001272D9" w:rsidRDefault="001272D9" w:rsidP="001272D9">
      <w:pPr>
        <w:keepNext/>
        <w:tabs>
          <w:tab w:val="clear" w:pos="567"/>
        </w:tabs>
        <w:spacing w:line="240" w:lineRule="auto"/>
        <w:ind w:left="567" w:hanging="567"/>
        <w:rPr>
          <w:noProof/>
          <w:szCs w:val="22"/>
          <w:lang w:val="bg-BG"/>
        </w:rPr>
      </w:pPr>
    </w:p>
    <w:p w:rsidR="001272D9" w:rsidRDefault="001272D9" w:rsidP="001272D9">
      <w:pPr>
        <w:spacing w:line="240" w:lineRule="auto"/>
        <w:ind w:right="11"/>
        <w:rPr>
          <w:lang w:val="bg-BG"/>
        </w:rPr>
      </w:pPr>
      <w:r w:rsidRPr="0028363F">
        <w:rPr>
          <w:highlight w:val="lightGray"/>
          <w:lang w:val="bg-BG"/>
        </w:rPr>
        <w:t>Инжекционен разтвор.</w:t>
      </w:r>
    </w:p>
    <w:p w:rsidR="001272D9" w:rsidRDefault="001272D9" w:rsidP="001272D9">
      <w:pPr>
        <w:rPr>
          <w:lang w:val="bg-BG"/>
        </w:rPr>
      </w:pPr>
    </w:p>
    <w:p w:rsidR="001272D9" w:rsidRDefault="001272D9" w:rsidP="001272D9">
      <w:pPr>
        <w:rPr>
          <w:lang w:val="bg-BG"/>
        </w:rPr>
      </w:pPr>
      <w:r>
        <w:rPr>
          <w:lang w:val="bg-BG"/>
        </w:rPr>
        <w:t xml:space="preserve">Групова опаковка: 10 (2 опаковки от 5) </w:t>
      </w:r>
      <w:r w:rsidRPr="00EE24DF">
        <w:rPr>
          <w:lang w:val="bg-BG"/>
        </w:rPr>
        <w:t>писалки</w:t>
      </w:r>
      <w:r w:rsidRPr="009D7216">
        <w:rPr>
          <w:lang w:val="ru-RU"/>
        </w:rPr>
        <w:t xml:space="preserve"> </w:t>
      </w:r>
      <w:r>
        <w:rPr>
          <w:lang w:val="bg-BG"/>
        </w:rPr>
        <w:t>по 3</w:t>
      </w:r>
      <w:r>
        <w:t> ml</w:t>
      </w:r>
      <w:r>
        <w:rPr>
          <w:lang w:val="bg-BG"/>
        </w:rPr>
        <w:t>.</w:t>
      </w:r>
    </w:p>
    <w:p w:rsidR="001272D9" w:rsidRDefault="001272D9" w:rsidP="001272D9">
      <w:pPr>
        <w:tabs>
          <w:tab w:val="clear" w:pos="567"/>
        </w:tabs>
        <w:spacing w:line="240" w:lineRule="auto"/>
        <w:rPr>
          <w:lang w:val="bg-BG"/>
        </w:rPr>
      </w:pPr>
    </w:p>
    <w:p w:rsidR="001272D9" w:rsidRDefault="001272D9" w:rsidP="001272D9">
      <w:pPr>
        <w:tabs>
          <w:tab w:val="clear" w:pos="567"/>
        </w:tabs>
        <w:spacing w:line="240" w:lineRule="auto"/>
        <w:rPr>
          <w:lang w:val="bg-BG"/>
        </w:rPr>
      </w:pPr>
    </w:p>
    <w:p w:rsidR="001272D9" w:rsidRDefault="001272D9" w:rsidP="001272D9">
      <w:pPr>
        <w:keepNext/>
        <w:pBdr>
          <w:top w:val="single" w:sz="4" w:space="1" w:color="auto"/>
          <w:left w:val="single" w:sz="4" w:space="4" w:color="auto"/>
          <w:bottom w:val="single" w:sz="4" w:space="1" w:color="auto"/>
          <w:right w:val="single" w:sz="4" w:space="4" w:color="auto"/>
        </w:pBdr>
        <w:tabs>
          <w:tab w:val="clear" w:pos="567"/>
        </w:tabs>
        <w:spacing w:line="240" w:lineRule="auto"/>
        <w:ind w:left="567" w:hanging="567"/>
        <w:rPr>
          <w:noProof/>
          <w:szCs w:val="22"/>
          <w:highlight w:val="lightGray"/>
          <w:lang w:val="bg-BG"/>
        </w:rPr>
      </w:pPr>
      <w:r>
        <w:rPr>
          <w:b/>
          <w:noProof/>
          <w:szCs w:val="22"/>
          <w:lang w:val="bg-BG"/>
        </w:rPr>
        <w:t>5.</w:t>
      </w:r>
      <w:r>
        <w:rPr>
          <w:b/>
          <w:noProof/>
          <w:szCs w:val="22"/>
          <w:lang w:val="bg-BG"/>
        </w:rPr>
        <w:tab/>
        <w:t>НАЧИН НА ПРИЛОЖЕНИЕ И ПЪТ НА ВЪВЕЖДАНЕ</w:t>
      </w:r>
    </w:p>
    <w:p w:rsidR="001272D9" w:rsidRDefault="001272D9" w:rsidP="001272D9">
      <w:pPr>
        <w:keepNext/>
        <w:tabs>
          <w:tab w:val="clear" w:pos="567"/>
        </w:tabs>
        <w:spacing w:line="240" w:lineRule="auto"/>
        <w:ind w:left="567" w:hanging="567"/>
        <w:rPr>
          <w:i/>
          <w:noProof/>
          <w:szCs w:val="22"/>
          <w:lang w:val="bg-BG"/>
        </w:rPr>
      </w:pPr>
    </w:p>
    <w:p w:rsidR="001272D9" w:rsidRPr="00486D59" w:rsidRDefault="001272D9" w:rsidP="001272D9">
      <w:pPr>
        <w:spacing w:line="240" w:lineRule="auto"/>
        <w:ind w:left="567" w:hanging="567"/>
        <w:rPr>
          <w:noProof/>
          <w:lang w:val="bg-BG"/>
        </w:rPr>
      </w:pPr>
      <w:r w:rsidRPr="00486D59">
        <w:rPr>
          <w:noProof/>
          <w:lang w:val="bg-BG"/>
        </w:rPr>
        <w:t>Преди употреба прочетете листовката.</w:t>
      </w:r>
    </w:p>
    <w:p w:rsidR="001272D9" w:rsidRDefault="001272D9" w:rsidP="001272D9">
      <w:pPr>
        <w:tabs>
          <w:tab w:val="clear" w:pos="567"/>
        </w:tabs>
        <w:spacing w:line="240" w:lineRule="auto"/>
        <w:ind w:left="567" w:hanging="567"/>
        <w:rPr>
          <w:noProof/>
          <w:szCs w:val="22"/>
          <w:lang w:val="bg-BG"/>
        </w:rPr>
      </w:pPr>
      <w:r>
        <w:rPr>
          <w:noProof/>
          <w:szCs w:val="22"/>
          <w:lang w:val="bg-BG"/>
        </w:rPr>
        <w:t>За подкожно приложение</w:t>
      </w:r>
    </w:p>
    <w:p w:rsidR="001272D9" w:rsidRDefault="001272D9" w:rsidP="001272D9">
      <w:pPr>
        <w:tabs>
          <w:tab w:val="clear" w:pos="567"/>
        </w:tabs>
        <w:spacing w:line="240" w:lineRule="auto"/>
        <w:ind w:left="567" w:hanging="567"/>
        <w:rPr>
          <w:noProof/>
          <w:szCs w:val="22"/>
          <w:lang w:val="bg-BG"/>
        </w:rPr>
      </w:pPr>
    </w:p>
    <w:p w:rsidR="001272D9" w:rsidRDefault="001272D9" w:rsidP="001272D9">
      <w:pPr>
        <w:tabs>
          <w:tab w:val="clear" w:pos="567"/>
        </w:tabs>
        <w:spacing w:line="240" w:lineRule="auto"/>
        <w:ind w:left="567" w:hanging="567"/>
        <w:rPr>
          <w:noProof/>
          <w:szCs w:val="22"/>
          <w:lang w:val="bg-BG"/>
        </w:rPr>
      </w:pPr>
    </w:p>
    <w:p w:rsidR="001272D9" w:rsidRDefault="001272D9" w:rsidP="001272D9">
      <w:pPr>
        <w:keepNext/>
        <w:pBdr>
          <w:top w:val="single" w:sz="4" w:space="1" w:color="auto"/>
          <w:left w:val="single" w:sz="4" w:space="4" w:color="auto"/>
          <w:bottom w:val="single" w:sz="4" w:space="1" w:color="auto"/>
          <w:right w:val="single" w:sz="4" w:space="4" w:color="auto"/>
        </w:pBdr>
        <w:tabs>
          <w:tab w:val="clear" w:pos="567"/>
        </w:tabs>
        <w:spacing w:line="240" w:lineRule="auto"/>
        <w:ind w:left="567" w:hanging="567"/>
        <w:rPr>
          <w:noProof/>
          <w:szCs w:val="22"/>
          <w:lang w:val="bg-BG"/>
        </w:rPr>
      </w:pPr>
      <w:r>
        <w:rPr>
          <w:b/>
          <w:noProof/>
          <w:szCs w:val="22"/>
          <w:lang w:val="bg-BG"/>
        </w:rPr>
        <w:t>6.</w:t>
      </w:r>
      <w:r>
        <w:rPr>
          <w:b/>
          <w:noProof/>
          <w:szCs w:val="22"/>
          <w:lang w:val="bg-BG"/>
        </w:rPr>
        <w:tab/>
        <w:t xml:space="preserve">СПЕЦИАЛНО ПРЕДУПРЕЖДЕНИЕ, ЧЕ ЛЕКАРСТВЕНИЯТ ПРОДУКТ ТРЯБВА ДА СЕ СЪХРАНЯВА НА МЯСТО ДАЛЕЧЕ ОТ ПОГЛЕДА И ДОСЕГА НА ДЕЦА </w:t>
      </w:r>
    </w:p>
    <w:p w:rsidR="001272D9" w:rsidRDefault="001272D9" w:rsidP="001272D9">
      <w:pPr>
        <w:keepNext/>
        <w:tabs>
          <w:tab w:val="clear" w:pos="567"/>
        </w:tabs>
        <w:spacing w:line="240" w:lineRule="auto"/>
        <w:ind w:left="567" w:hanging="567"/>
        <w:rPr>
          <w:noProof/>
          <w:szCs w:val="22"/>
          <w:lang w:val="bg-BG"/>
        </w:rPr>
      </w:pPr>
    </w:p>
    <w:p w:rsidR="001272D9" w:rsidRDefault="001272D9" w:rsidP="001272D9">
      <w:pPr>
        <w:tabs>
          <w:tab w:val="clear" w:pos="567"/>
        </w:tabs>
        <w:spacing w:line="240" w:lineRule="auto"/>
        <w:ind w:left="567" w:hanging="567"/>
        <w:outlineLvl w:val="0"/>
        <w:rPr>
          <w:noProof/>
          <w:szCs w:val="22"/>
          <w:lang w:val="bg-BG"/>
        </w:rPr>
      </w:pPr>
      <w:r>
        <w:rPr>
          <w:noProof/>
          <w:szCs w:val="22"/>
          <w:lang w:val="bg-BG"/>
        </w:rPr>
        <w:t>Да се съхранява на място, недостъпно за деца.</w:t>
      </w:r>
    </w:p>
    <w:p w:rsidR="001272D9" w:rsidRDefault="001272D9" w:rsidP="001272D9">
      <w:pPr>
        <w:tabs>
          <w:tab w:val="clear" w:pos="567"/>
        </w:tabs>
        <w:spacing w:line="240" w:lineRule="auto"/>
        <w:ind w:left="567" w:hanging="567"/>
        <w:rPr>
          <w:noProof/>
          <w:szCs w:val="22"/>
          <w:lang w:val="bg-BG"/>
        </w:rPr>
      </w:pPr>
    </w:p>
    <w:p w:rsidR="001272D9" w:rsidRDefault="001272D9" w:rsidP="001272D9">
      <w:pPr>
        <w:tabs>
          <w:tab w:val="clear" w:pos="567"/>
        </w:tabs>
        <w:spacing w:line="240" w:lineRule="auto"/>
        <w:ind w:left="567" w:hanging="567"/>
        <w:rPr>
          <w:noProof/>
          <w:szCs w:val="22"/>
          <w:lang w:val="bg-BG"/>
        </w:rPr>
      </w:pPr>
    </w:p>
    <w:p w:rsidR="001272D9" w:rsidRDefault="001272D9" w:rsidP="001272D9">
      <w:pPr>
        <w:keepNext/>
        <w:pBdr>
          <w:top w:val="single" w:sz="4" w:space="1" w:color="auto"/>
          <w:left w:val="single" w:sz="4" w:space="4" w:color="auto"/>
          <w:bottom w:val="single" w:sz="4" w:space="1" w:color="auto"/>
          <w:right w:val="single" w:sz="4" w:space="4" w:color="auto"/>
        </w:pBdr>
        <w:tabs>
          <w:tab w:val="clear" w:pos="567"/>
        </w:tabs>
        <w:spacing w:line="240" w:lineRule="auto"/>
        <w:ind w:left="567" w:hanging="567"/>
        <w:rPr>
          <w:noProof/>
          <w:szCs w:val="22"/>
          <w:highlight w:val="lightGray"/>
          <w:lang w:val="bg-BG"/>
        </w:rPr>
      </w:pPr>
      <w:r>
        <w:rPr>
          <w:b/>
          <w:noProof/>
          <w:szCs w:val="22"/>
          <w:lang w:val="bg-BG"/>
        </w:rPr>
        <w:t>7.</w:t>
      </w:r>
      <w:r>
        <w:rPr>
          <w:b/>
          <w:noProof/>
          <w:szCs w:val="22"/>
          <w:lang w:val="bg-BG"/>
        </w:rPr>
        <w:tab/>
        <w:t>ДРУГИ СПЕЦИАЛНИ ПРЕДУПРЕЖДЕНИЯ, АКО Е НЕОБХОДИМО</w:t>
      </w:r>
    </w:p>
    <w:p w:rsidR="001272D9" w:rsidRDefault="001272D9" w:rsidP="001272D9">
      <w:pPr>
        <w:keepNext/>
        <w:tabs>
          <w:tab w:val="clear" w:pos="567"/>
        </w:tabs>
        <w:spacing w:line="240" w:lineRule="auto"/>
        <w:ind w:left="567" w:hanging="567"/>
        <w:rPr>
          <w:noProof/>
          <w:szCs w:val="22"/>
          <w:lang w:val="bg-BG"/>
        </w:rPr>
      </w:pPr>
    </w:p>
    <w:p w:rsidR="001272D9" w:rsidRDefault="001272D9" w:rsidP="001272D9">
      <w:pPr>
        <w:tabs>
          <w:tab w:val="clear" w:pos="567"/>
        </w:tabs>
        <w:spacing w:line="240" w:lineRule="auto"/>
        <w:ind w:left="567" w:hanging="567"/>
        <w:rPr>
          <w:noProof/>
          <w:szCs w:val="22"/>
          <w:lang w:val="bg-BG"/>
        </w:rPr>
      </w:pPr>
    </w:p>
    <w:p w:rsidR="001272D9" w:rsidRDefault="001272D9" w:rsidP="001272D9">
      <w:pPr>
        <w:keepNext/>
        <w:pBdr>
          <w:top w:val="single" w:sz="4" w:space="1" w:color="auto"/>
          <w:left w:val="single" w:sz="4" w:space="4" w:color="auto"/>
          <w:bottom w:val="single" w:sz="4" w:space="1" w:color="auto"/>
          <w:right w:val="single" w:sz="4" w:space="4" w:color="auto"/>
        </w:pBdr>
        <w:tabs>
          <w:tab w:val="clear" w:pos="567"/>
        </w:tabs>
        <w:spacing w:line="240" w:lineRule="auto"/>
        <w:ind w:left="567" w:hanging="567"/>
        <w:rPr>
          <w:noProof/>
          <w:szCs w:val="22"/>
          <w:highlight w:val="lightGray"/>
          <w:lang w:val="bg-BG"/>
        </w:rPr>
      </w:pPr>
      <w:r>
        <w:rPr>
          <w:b/>
          <w:noProof/>
          <w:szCs w:val="22"/>
          <w:lang w:val="bg-BG"/>
        </w:rPr>
        <w:t>8.</w:t>
      </w:r>
      <w:r>
        <w:rPr>
          <w:b/>
          <w:noProof/>
          <w:szCs w:val="22"/>
          <w:lang w:val="bg-BG"/>
        </w:rPr>
        <w:tab/>
        <w:t>ДАТА НА ИЗТИЧАНЕ НА СРОКА НА ГОДНОСТ</w:t>
      </w:r>
    </w:p>
    <w:p w:rsidR="001272D9" w:rsidRDefault="001272D9" w:rsidP="001272D9">
      <w:pPr>
        <w:keepNext/>
        <w:tabs>
          <w:tab w:val="clear" w:pos="567"/>
        </w:tabs>
        <w:spacing w:line="240" w:lineRule="auto"/>
        <w:ind w:left="567" w:hanging="567"/>
        <w:rPr>
          <w:noProof/>
          <w:szCs w:val="22"/>
          <w:lang w:val="bg-BG"/>
        </w:rPr>
      </w:pPr>
    </w:p>
    <w:p w:rsidR="001272D9" w:rsidRDefault="001272D9" w:rsidP="001272D9">
      <w:pPr>
        <w:tabs>
          <w:tab w:val="clear" w:pos="567"/>
        </w:tabs>
        <w:spacing w:line="240" w:lineRule="auto"/>
        <w:ind w:left="567" w:hanging="567"/>
        <w:rPr>
          <w:noProof/>
          <w:szCs w:val="22"/>
          <w:lang w:val="bg-BG"/>
        </w:rPr>
      </w:pPr>
      <w:r>
        <w:rPr>
          <w:noProof/>
          <w:szCs w:val="22"/>
          <w:lang w:val="bg-BG"/>
        </w:rPr>
        <w:t>Годен до:</w:t>
      </w:r>
    </w:p>
    <w:p w:rsidR="001272D9" w:rsidRDefault="001272D9" w:rsidP="001272D9">
      <w:pPr>
        <w:tabs>
          <w:tab w:val="clear" w:pos="567"/>
        </w:tabs>
        <w:spacing w:line="240" w:lineRule="auto"/>
        <w:ind w:left="567" w:hanging="567"/>
        <w:rPr>
          <w:noProof/>
          <w:szCs w:val="22"/>
          <w:lang w:val="bg-BG"/>
        </w:rPr>
      </w:pPr>
    </w:p>
    <w:p w:rsidR="001272D9" w:rsidRDefault="001272D9" w:rsidP="001272D9">
      <w:pPr>
        <w:tabs>
          <w:tab w:val="clear" w:pos="567"/>
        </w:tabs>
        <w:spacing w:line="240" w:lineRule="auto"/>
        <w:ind w:left="567" w:hanging="567"/>
        <w:rPr>
          <w:noProof/>
          <w:szCs w:val="22"/>
          <w:lang w:val="bg-BG"/>
        </w:rPr>
      </w:pPr>
    </w:p>
    <w:p w:rsidR="001272D9" w:rsidRDefault="001272D9" w:rsidP="001272D9">
      <w:pPr>
        <w:keepNext/>
        <w:pBdr>
          <w:top w:val="single" w:sz="4" w:space="1" w:color="auto"/>
          <w:left w:val="single" w:sz="4" w:space="4" w:color="auto"/>
          <w:bottom w:val="single" w:sz="4" w:space="0" w:color="auto"/>
          <w:right w:val="single" w:sz="4" w:space="4" w:color="auto"/>
        </w:pBdr>
        <w:tabs>
          <w:tab w:val="clear" w:pos="567"/>
        </w:tabs>
        <w:spacing w:line="240" w:lineRule="auto"/>
        <w:ind w:left="567" w:hanging="567"/>
        <w:rPr>
          <w:noProof/>
          <w:szCs w:val="22"/>
          <w:lang w:val="bg-BG"/>
        </w:rPr>
      </w:pPr>
      <w:r>
        <w:rPr>
          <w:b/>
          <w:noProof/>
          <w:szCs w:val="22"/>
          <w:lang w:val="bg-BG"/>
        </w:rPr>
        <w:t>9.</w:t>
      </w:r>
      <w:r>
        <w:rPr>
          <w:b/>
          <w:noProof/>
          <w:szCs w:val="22"/>
          <w:lang w:val="bg-BG"/>
        </w:rPr>
        <w:tab/>
        <w:t>СПЕЦИАЛНИ УСЛОВИЯ НА СЪХРАНЕНИЕ</w:t>
      </w:r>
    </w:p>
    <w:p w:rsidR="001272D9" w:rsidRDefault="001272D9" w:rsidP="001272D9">
      <w:pPr>
        <w:keepNext/>
        <w:tabs>
          <w:tab w:val="clear" w:pos="567"/>
        </w:tabs>
        <w:spacing w:line="240" w:lineRule="auto"/>
        <w:ind w:left="567" w:hanging="567"/>
        <w:rPr>
          <w:noProof/>
          <w:szCs w:val="22"/>
          <w:lang w:val="bg-BG"/>
        </w:rPr>
      </w:pPr>
    </w:p>
    <w:p w:rsidR="001272D9" w:rsidRDefault="001272D9" w:rsidP="001272D9">
      <w:pPr>
        <w:tabs>
          <w:tab w:val="clear" w:pos="567"/>
        </w:tabs>
        <w:spacing w:line="240" w:lineRule="auto"/>
        <w:ind w:left="567" w:hanging="567"/>
        <w:rPr>
          <w:lang w:val="bg-BG"/>
        </w:rPr>
      </w:pPr>
      <w:r>
        <w:rPr>
          <w:lang w:val="bg-BG"/>
        </w:rPr>
        <w:t>Съхранявайте в хладилник при температура (2°</w:t>
      </w:r>
      <w:r>
        <w:t>C</w:t>
      </w:r>
      <w:r>
        <w:rPr>
          <w:lang w:val="bg-BG"/>
        </w:rPr>
        <w:t xml:space="preserve"> - 8°</w:t>
      </w:r>
      <w:r>
        <w:t>C</w:t>
      </w:r>
      <w:r>
        <w:rPr>
          <w:lang w:val="bg-BG"/>
        </w:rPr>
        <w:t>).</w:t>
      </w:r>
    </w:p>
    <w:p w:rsidR="001272D9" w:rsidRDefault="001272D9" w:rsidP="001272D9">
      <w:pPr>
        <w:tabs>
          <w:tab w:val="clear" w:pos="567"/>
        </w:tabs>
        <w:spacing w:line="240" w:lineRule="auto"/>
        <w:ind w:left="567" w:hanging="567"/>
        <w:rPr>
          <w:lang w:val="bg-BG"/>
        </w:rPr>
      </w:pPr>
      <w:r>
        <w:rPr>
          <w:lang w:val="bg-BG"/>
        </w:rPr>
        <w:t>Не замразявайте. Не излагайте на прекомерна топлина или пряка слънчева светлина.</w:t>
      </w:r>
    </w:p>
    <w:p w:rsidR="001272D9" w:rsidRDefault="001272D9" w:rsidP="001272D9">
      <w:pPr>
        <w:tabs>
          <w:tab w:val="clear" w:pos="567"/>
        </w:tabs>
        <w:spacing w:line="240" w:lineRule="auto"/>
        <w:rPr>
          <w:szCs w:val="22"/>
          <w:lang w:val="bg-BG"/>
        </w:rPr>
      </w:pPr>
      <w:r>
        <w:rPr>
          <w:szCs w:val="22"/>
          <w:lang w:val="bg-BG"/>
        </w:rPr>
        <w:t>След първата употреба писалката трябва да се използва в рамките на 28 дни. Писалките, които са в период на употреба, трябва да се съхраняват под 30</w:t>
      </w:r>
      <w:r>
        <w:rPr>
          <w:bCs/>
          <w:szCs w:val="22"/>
          <w:lang w:val="bg-BG"/>
        </w:rPr>
        <w:t>°</w:t>
      </w:r>
      <w:r>
        <w:rPr>
          <w:szCs w:val="22"/>
          <w:lang w:val="bg-BG"/>
        </w:rPr>
        <w:t>С и не трябва да се поставят в хладилник.</w:t>
      </w:r>
    </w:p>
    <w:p w:rsidR="001272D9" w:rsidRDefault="001272D9" w:rsidP="001272D9">
      <w:pPr>
        <w:tabs>
          <w:tab w:val="clear" w:pos="567"/>
        </w:tabs>
        <w:spacing w:line="240" w:lineRule="auto"/>
        <w:ind w:left="567" w:hanging="567"/>
        <w:rPr>
          <w:noProof/>
          <w:szCs w:val="22"/>
          <w:lang w:val="ru-RU"/>
        </w:rPr>
      </w:pPr>
    </w:p>
    <w:p w:rsidR="001272D9" w:rsidRDefault="001272D9" w:rsidP="001272D9">
      <w:pPr>
        <w:tabs>
          <w:tab w:val="clear" w:pos="567"/>
        </w:tabs>
        <w:spacing w:line="240" w:lineRule="auto"/>
        <w:ind w:left="567" w:hanging="567"/>
        <w:rPr>
          <w:noProof/>
          <w:szCs w:val="22"/>
          <w:lang w:val="bg-BG"/>
        </w:rPr>
      </w:pPr>
    </w:p>
    <w:p w:rsidR="001272D9" w:rsidRDefault="001272D9" w:rsidP="001272D9">
      <w:pPr>
        <w:keepNext/>
        <w:pBdr>
          <w:top w:val="single" w:sz="4" w:space="1" w:color="auto"/>
          <w:left w:val="single" w:sz="4" w:space="4" w:color="auto"/>
          <w:bottom w:val="single" w:sz="4" w:space="1" w:color="auto"/>
          <w:right w:val="single" w:sz="4" w:space="4" w:color="auto"/>
        </w:pBdr>
        <w:tabs>
          <w:tab w:val="clear" w:pos="567"/>
        </w:tabs>
        <w:spacing w:line="240" w:lineRule="auto"/>
        <w:ind w:left="567" w:hanging="567"/>
        <w:rPr>
          <w:b/>
          <w:noProof/>
          <w:szCs w:val="22"/>
          <w:lang w:val="bg-BG"/>
        </w:rPr>
      </w:pPr>
      <w:r>
        <w:rPr>
          <w:b/>
          <w:noProof/>
          <w:szCs w:val="22"/>
          <w:lang w:val="bg-BG"/>
        </w:rPr>
        <w:t>10.</w:t>
      </w:r>
      <w:r>
        <w:rPr>
          <w:b/>
          <w:noProof/>
          <w:szCs w:val="22"/>
          <w:lang w:val="bg-BG"/>
        </w:rPr>
        <w:tab/>
        <w:t>СПЕЦИАЛНИ ПРЕДПАЗНИ МЕРКИ ПРИ ИЗХВЪРЛЯНЕ НА НЕИЗПОЛЗВАНА ЧАСТ ОТ ЛЕКАРСТВЕНИТЕ ПРОДУКТИ ИЛИ ОТПАДЪЧНИ МАТЕРИАЛИ ОТ ТЯХ, АКО СЕ ИЗИСКВАТ ТАКИВА</w:t>
      </w:r>
    </w:p>
    <w:p w:rsidR="001272D9" w:rsidRDefault="001272D9" w:rsidP="001272D9">
      <w:pPr>
        <w:keepNext/>
        <w:tabs>
          <w:tab w:val="clear" w:pos="567"/>
        </w:tabs>
        <w:spacing w:line="240" w:lineRule="auto"/>
        <w:ind w:left="567" w:hanging="567"/>
        <w:rPr>
          <w:noProof/>
          <w:szCs w:val="22"/>
          <w:lang w:val="bg-BG"/>
        </w:rPr>
      </w:pPr>
    </w:p>
    <w:p w:rsidR="001272D9" w:rsidRDefault="001272D9" w:rsidP="001272D9">
      <w:pPr>
        <w:tabs>
          <w:tab w:val="clear" w:pos="567"/>
        </w:tabs>
        <w:spacing w:line="240" w:lineRule="auto"/>
        <w:rPr>
          <w:noProof/>
          <w:szCs w:val="22"/>
          <w:lang w:val="ru-RU"/>
        </w:rPr>
      </w:pPr>
    </w:p>
    <w:p w:rsidR="001272D9" w:rsidRDefault="001272D9" w:rsidP="001272D9">
      <w:pPr>
        <w:keepNext/>
        <w:pBdr>
          <w:top w:val="single" w:sz="4" w:space="1" w:color="auto"/>
          <w:left w:val="single" w:sz="4" w:space="4" w:color="auto"/>
          <w:bottom w:val="single" w:sz="4" w:space="1" w:color="auto"/>
          <w:right w:val="single" w:sz="4" w:space="4" w:color="auto"/>
        </w:pBdr>
        <w:tabs>
          <w:tab w:val="clear" w:pos="567"/>
        </w:tabs>
        <w:spacing w:line="240" w:lineRule="auto"/>
        <w:ind w:left="567" w:hanging="567"/>
        <w:rPr>
          <w:b/>
          <w:noProof/>
          <w:szCs w:val="22"/>
          <w:lang w:val="bg-BG"/>
        </w:rPr>
      </w:pPr>
      <w:r>
        <w:rPr>
          <w:b/>
          <w:noProof/>
          <w:szCs w:val="22"/>
          <w:lang w:val="bg-BG"/>
        </w:rPr>
        <w:t>11.</w:t>
      </w:r>
      <w:r>
        <w:rPr>
          <w:b/>
          <w:noProof/>
          <w:szCs w:val="22"/>
          <w:lang w:val="bg-BG"/>
        </w:rPr>
        <w:tab/>
        <w:t>ИМЕ И АДРЕС НА ПРИТЕЖАТЕЛЯ НА РАЗРЕШЕНИЕТО ЗА УПОТРЕБА</w:t>
      </w:r>
    </w:p>
    <w:p w:rsidR="001272D9" w:rsidRDefault="001272D9" w:rsidP="001272D9">
      <w:pPr>
        <w:keepNext/>
        <w:tabs>
          <w:tab w:val="clear" w:pos="567"/>
        </w:tabs>
        <w:spacing w:line="240" w:lineRule="auto"/>
        <w:ind w:left="567" w:hanging="567"/>
        <w:rPr>
          <w:noProof/>
          <w:szCs w:val="22"/>
          <w:lang w:val="bg-BG"/>
        </w:rPr>
      </w:pPr>
    </w:p>
    <w:p w:rsidR="001272D9" w:rsidRPr="00DA383F" w:rsidRDefault="001272D9" w:rsidP="001272D9">
      <w:pPr>
        <w:tabs>
          <w:tab w:val="clear" w:pos="567"/>
        </w:tabs>
        <w:spacing w:line="240" w:lineRule="auto"/>
        <w:ind w:left="567" w:hanging="567"/>
        <w:rPr>
          <w:noProof/>
          <w:szCs w:val="22"/>
          <w:lang w:val="bg-BG"/>
        </w:rPr>
      </w:pPr>
      <w:r>
        <w:rPr>
          <w:noProof/>
          <w:szCs w:val="22"/>
          <w:lang w:val="da-DK"/>
        </w:rPr>
        <w:t>Eli</w:t>
      </w:r>
      <w:r w:rsidRPr="00DA383F">
        <w:rPr>
          <w:noProof/>
          <w:szCs w:val="22"/>
          <w:lang w:val="bg-BG"/>
        </w:rPr>
        <w:t xml:space="preserve"> </w:t>
      </w:r>
      <w:r>
        <w:rPr>
          <w:noProof/>
          <w:szCs w:val="22"/>
          <w:lang w:val="da-DK"/>
        </w:rPr>
        <w:t>Lilly</w:t>
      </w:r>
      <w:r w:rsidRPr="00DA383F">
        <w:rPr>
          <w:noProof/>
          <w:szCs w:val="22"/>
          <w:lang w:val="bg-BG"/>
        </w:rPr>
        <w:t xml:space="preserve"> </w:t>
      </w:r>
      <w:r>
        <w:rPr>
          <w:noProof/>
          <w:szCs w:val="22"/>
          <w:lang w:val="da-DK"/>
        </w:rPr>
        <w:t>Nederland</w:t>
      </w:r>
      <w:r w:rsidRPr="00DA383F">
        <w:rPr>
          <w:noProof/>
          <w:szCs w:val="22"/>
          <w:lang w:val="bg-BG"/>
        </w:rPr>
        <w:t xml:space="preserve"> </w:t>
      </w:r>
      <w:r>
        <w:rPr>
          <w:noProof/>
          <w:szCs w:val="22"/>
          <w:lang w:val="da-DK"/>
        </w:rPr>
        <w:t>B</w:t>
      </w:r>
      <w:r w:rsidRPr="00DA383F">
        <w:rPr>
          <w:noProof/>
          <w:szCs w:val="22"/>
          <w:lang w:val="bg-BG"/>
        </w:rPr>
        <w:t>.</w:t>
      </w:r>
      <w:r>
        <w:rPr>
          <w:noProof/>
          <w:szCs w:val="22"/>
          <w:lang w:val="da-DK"/>
        </w:rPr>
        <w:t>V</w:t>
      </w:r>
      <w:r w:rsidRPr="00DA383F">
        <w:rPr>
          <w:noProof/>
          <w:szCs w:val="22"/>
          <w:lang w:val="bg-BG"/>
        </w:rPr>
        <w:t>.</w:t>
      </w:r>
    </w:p>
    <w:p w:rsidR="001272D9" w:rsidRDefault="001272D9" w:rsidP="001272D9">
      <w:pPr>
        <w:tabs>
          <w:tab w:val="clear" w:pos="567"/>
        </w:tabs>
        <w:spacing w:line="240" w:lineRule="auto"/>
        <w:ind w:left="567" w:hanging="567"/>
        <w:rPr>
          <w:noProof/>
          <w:szCs w:val="22"/>
          <w:lang w:val="bg-BG"/>
        </w:rPr>
      </w:pPr>
      <w:r>
        <w:rPr>
          <w:noProof/>
          <w:szCs w:val="22"/>
          <w:lang w:val="da-DK"/>
        </w:rPr>
        <w:t>Papendorpseweg</w:t>
      </w:r>
      <w:r w:rsidRPr="0028363F">
        <w:rPr>
          <w:noProof/>
          <w:szCs w:val="22"/>
          <w:lang w:val="bg-BG"/>
        </w:rPr>
        <w:t xml:space="preserve"> 83, 3528 </w:t>
      </w:r>
      <w:r>
        <w:rPr>
          <w:noProof/>
          <w:szCs w:val="22"/>
          <w:lang w:val="da-DK"/>
        </w:rPr>
        <w:t>BJ</w:t>
      </w:r>
      <w:r w:rsidRPr="0028363F">
        <w:rPr>
          <w:noProof/>
          <w:szCs w:val="22"/>
          <w:lang w:val="bg-BG"/>
        </w:rPr>
        <w:t xml:space="preserve"> </w:t>
      </w:r>
      <w:r>
        <w:rPr>
          <w:noProof/>
          <w:szCs w:val="22"/>
          <w:lang w:val="da-DK"/>
        </w:rPr>
        <w:t>Utrecht</w:t>
      </w:r>
    </w:p>
    <w:p w:rsidR="001272D9" w:rsidRDefault="001272D9" w:rsidP="001272D9">
      <w:pPr>
        <w:tabs>
          <w:tab w:val="clear" w:pos="567"/>
        </w:tabs>
        <w:spacing w:line="240" w:lineRule="auto"/>
        <w:ind w:left="567" w:hanging="567"/>
        <w:rPr>
          <w:noProof/>
          <w:szCs w:val="22"/>
          <w:lang w:val="bg-BG"/>
        </w:rPr>
      </w:pPr>
      <w:r>
        <w:rPr>
          <w:noProof/>
          <w:szCs w:val="22"/>
          <w:lang w:val="bg-BG"/>
        </w:rPr>
        <w:t>Нидерландия</w:t>
      </w:r>
    </w:p>
    <w:p w:rsidR="001272D9" w:rsidRDefault="001272D9" w:rsidP="001272D9">
      <w:pPr>
        <w:tabs>
          <w:tab w:val="clear" w:pos="567"/>
        </w:tabs>
        <w:spacing w:line="240" w:lineRule="auto"/>
        <w:ind w:left="567" w:hanging="567"/>
        <w:rPr>
          <w:noProof/>
          <w:szCs w:val="22"/>
          <w:lang w:val="bg-BG"/>
        </w:rPr>
      </w:pPr>
    </w:p>
    <w:p w:rsidR="001272D9" w:rsidRDefault="001272D9" w:rsidP="001272D9">
      <w:pPr>
        <w:tabs>
          <w:tab w:val="clear" w:pos="567"/>
        </w:tabs>
        <w:spacing w:line="240" w:lineRule="auto"/>
        <w:ind w:left="567" w:hanging="567"/>
        <w:rPr>
          <w:noProof/>
          <w:szCs w:val="22"/>
          <w:lang w:val="bg-BG"/>
        </w:rPr>
      </w:pPr>
    </w:p>
    <w:p w:rsidR="001272D9" w:rsidRDefault="001272D9" w:rsidP="001272D9">
      <w:pPr>
        <w:keepNext/>
        <w:pBdr>
          <w:top w:val="single" w:sz="4" w:space="1" w:color="auto"/>
          <w:left w:val="single" w:sz="4" w:space="4" w:color="auto"/>
          <w:bottom w:val="single" w:sz="4" w:space="1" w:color="auto"/>
          <w:right w:val="single" w:sz="4" w:space="4" w:color="auto"/>
        </w:pBdr>
        <w:tabs>
          <w:tab w:val="clear" w:pos="567"/>
        </w:tabs>
        <w:spacing w:line="240" w:lineRule="auto"/>
        <w:ind w:left="567" w:hanging="567"/>
        <w:rPr>
          <w:noProof/>
          <w:szCs w:val="22"/>
          <w:lang w:val="bg-BG"/>
        </w:rPr>
      </w:pPr>
      <w:r>
        <w:rPr>
          <w:b/>
          <w:noProof/>
          <w:szCs w:val="22"/>
          <w:lang w:val="bg-BG"/>
        </w:rPr>
        <w:t>12.</w:t>
      </w:r>
      <w:r>
        <w:rPr>
          <w:b/>
          <w:noProof/>
          <w:szCs w:val="22"/>
          <w:lang w:val="bg-BG"/>
        </w:rPr>
        <w:tab/>
        <w:t>НОМЕР НА РАЗРЕШЕНИЕТО ЗА УПОТРЕБА</w:t>
      </w:r>
    </w:p>
    <w:p w:rsidR="001272D9" w:rsidRDefault="001272D9" w:rsidP="001272D9">
      <w:pPr>
        <w:keepNext/>
        <w:tabs>
          <w:tab w:val="clear" w:pos="567"/>
        </w:tabs>
        <w:spacing w:line="240" w:lineRule="auto"/>
        <w:ind w:left="567" w:hanging="567"/>
        <w:rPr>
          <w:noProof/>
          <w:szCs w:val="22"/>
          <w:lang w:val="bg-BG"/>
        </w:rPr>
      </w:pPr>
    </w:p>
    <w:p w:rsidR="001272D9" w:rsidRPr="00C203B8" w:rsidRDefault="001272D9" w:rsidP="001272D9">
      <w:pPr>
        <w:tabs>
          <w:tab w:val="clear" w:pos="567"/>
        </w:tabs>
        <w:spacing w:line="240" w:lineRule="auto"/>
        <w:jc w:val="both"/>
        <w:rPr>
          <w:lang w:val="ru-RU"/>
        </w:rPr>
      </w:pPr>
      <w:r>
        <w:t>EU</w:t>
      </w:r>
      <w:r>
        <w:rPr>
          <w:lang w:val="ru-RU"/>
        </w:rPr>
        <w:t>/1/96/007/</w:t>
      </w:r>
      <w:r w:rsidRPr="00C203B8">
        <w:rPr>
          <w:lang w:val="ru-RU"/>
        </w:rPr>
        <w:t>032</w:t>
      </w:r>
    </w:p>
    <w:p w:rsidR="001272D9" w:rsidRDefault="001272D9" w:rsidP="001272D9">
      <w:pPr>
        <w:tabs>
          <w:tab w:val="clear" w:pos="567"/>
        </w:tabs>
        <w:spacing w:line="240" w:lineRule="auto"/>
        <w:ind w:left="567" w:hanging="567"/>
        <w:rPr>
          <w:noProof/>
          <w:szCs w:val="22"/>
          <w:lang w:val="bg-BG"/>
        </w:rPr>
      </w:pPr>
    </w:p>
    <w:p w:rsidR="001272D9" w:rsidRDefault="001272D9" w:rsidP="001272D9">
      <w:pPr>
        <w:tabs>
          <w:tab w:val="clear" w:pos="567"/>
        </w:tabs>
        <w:spacing w:line="240" w:lineRule="auto"/>
        <w:ind w:left="567" w:hanging="567"/>
        <w:rPr>
          <w:noProof/>
          <w:szCs w:val="22"/>
          <w:lang w:val="bg-BG"/>
        </w:rPr>
      </w:pPr>
    </w:p>
    <w:p w:rsidR="001272D9" w:rsidRDefault="001272D9" w:rsidP="001272D9">
      <w:pPr>
        <w:keepNext/>
        <w:pBdr>
          <w:top w:val="single" w:sz="4" w:space="1" w:color="auto"/>
          <w:left w:val="single" w:sz="4" w:space="4" w:color="auto"/>
          <w:bottom w:val="single" w:sz="4" w:space="1" w:color="auto"/>
          <w:right w:val="single" w:sz="4" w:space="4" w:color="auto"/>
        </w:pBdr>
        <w:tabs>
          <w:tab w:val="clear" w:pos="567"/>
        </w:tabs>
        <w:spacing w:line="240" w:lineRule="auto"/>
        <w:ind w:left="567" w:hanging="567"/>
        <w:rPr>
          <w:noProof/>
          <w:szCs w:val="22"/>
          <w:lang w:val="bg-BG"/>
        </w:rPr>
      </w:pPr>
      <w:r>
        <w:rPr>
          <w:b/>
          <w:noProof/>
          <w:szCs w:val="22"/>
          <w:lang w:val="bg-BG"/>
        </w:rPr>
        <w:t>13.</w:t>
      </w:r>
      <w:r>
        <w:rPr>
          <w:b/>
          <w:noProof/>
          <w:szCs w:val="22"/>
          <w:lang w:val="bg-BG"/>
        </w:rPr>
        <w:tab/>
        <w:t>ПАРТИДЕН НОМЕР</w:t>
      </w:r>
    </w:p>
    <w:p w:rsidR="001272D9" w:rsidRDefault="001272D9" w:rsidP="001272D9">
      <w:pPr>
        <w:keepNext/>
        <w:tabs>
          <w:tab w:val="clear" w:pos="567"/>
        </w:tabs>
        <w:spacing w:line="240" w:lineRule="auto"/>
        <w:ind w:left="567" w:hanging="567"/>
        <w:rPr>
          <w:noProof/>
          <w:szCs w:val="22"/>
          <w:lang w:val="bg-BG"/>
        </w:rPr>
      </w:pPr>
    </w:p>
    <w:p w:rsidR="001272D9" w:rsidRDefault="001272D9" w:rsidP="001272D9">
      <w:pPr>
        <w:tabs>
          <w:tab w:val="clear" w:pos="567"/>
        </w:tabs>
        <w:spacing w:line="240" w:lineRule="auto"/>
        <w:ind w:left="567" w:hanging="567"/>
        <w:rPr>
          <w:noProof/>
          <w:szCs w:val="22"/>
          <w:lang w:val="bg-BG"/>
        </w:rPr>
      </w:pPr>
      <w:r>
        <w:rPr>
          <w:noProof/>
          <w:szCs w:val="22"/>
          <w:lang w:val="bg-BG"/>
        </w:rPr>
        <w:t xml:space="preserve">Партида № </w:t>
      </w:r>
    </w:p>
    <w:p w:rsidR="001272D9" w:rsidRDefault="001272D9" w:rsidP="001272D9">
      <w:pPr>
        <w:tabs>
          <w:tab w:val="clear" w:pos="567"/>
        </w:tabs>
        <w:spacing w:line="240" w:lineRule="auto"/>
        <w:ind w:left="567" w:hanging="567"/>
        <w:rPr>
          <w:noProof/>
          <w:szCs w:val="22"/>
          <w:lang w:val="bg-BG"/>
        </w:rPr>
      </w:pPr>
    </w:p>
    <w:p w:rsidR="001272D9" w:rsidRDefault="001272D9" w:rsidP="001272D9">
      <w:pPr>
        <w:tabs>
          <w:tab w:val="clear" w:pos="567"/>
        </w:tabs>
        <w:spacing w:line="240" w:lineRule="auto"/>
        <w:ind w:left="567" w:hanging="567"/>
        <w:rPr>
          <w:noProof/>
          <w:szCs w:val="22"/>
          <w:lang w:val="bg-BG"/>
        </w:rPr>
      </w:pPr>
    </w:p>
    <w:p w:rsidR="001272D9" w:rsidRDefault="001272D9" w:rsidP="001272D9">
      <w:pPr>
        <w:keepNext/>
        <w:pBdr>
          <w:top w:val="single" w:sz="4" w:space="1" w:color="auto"/>
          <w:left w:val="single" w:sz="4" w:space="4" w:color="auto"/>
          <w:bottom w:val="single" w:sz="4" w:space="1" w:color="auto"/>
          <w:right w:val="single" w:sz="4" w:space="4" w:color="auto"/>
        </w:pBdr>
        <w:tabs>
          <w:tab w:val="clear" w:pos="567"/>
        </w:tabs>
        <w:spacing w:line="240" w:lineRule="auto"/>
        <w:ind w:left="567" w:hanging="567"/>
        <w:rPr>
          <w:noProof/>
          <w:szCs w:val="22"/>
          <w:lang w:val="bg-BG"/>
        </w:rPr>
      </w:pPr>
      <w:r>
        <w:rPr>
          <w:b/>
          <w:noProof/>
          <w:szCs w:val="22"/>
          <w:lang w:val="bg-BG"/>
        </w:rPr>
        <w:t>14.</w:t>
      </w:r>
      <w:r>
        <w:rPr>
          <w:b/>
          <w:noProof/>
          <w:szCs w:val="22"/>
          <w:lang w:val="bg-BG"/>
        </w:rPr>
        <w:tab/>
        <w:t>НАЧИН НА ОТПУСКАНЕ</w:t>
      </w:r>
    </w:p>
    <w:p w:rsidR="001272D9" w:rsidRDefault="001272D9" w:rsidP="001272D9">
      <w:pPr>
        <w:keepNext/>
        <w:tabs>
          <w:tab w:val="clear" w:pos="567"/>
        </w:tabs>
        <w:spacing w:line="240" w:lineRule="auto"/>
        <w:ind w:left="567" w:hanging="567"/>
        <w:rPr>
          <w:noProof/>
          <w:szCs w:val="22"/>
          <w:lang w:val="bg-BG"/>
        </w:rPr>
      </w:pPr>
    </w:p>
    <w:p w:rsidR="001272D9" w:rsidRDefault="001272D9" w:rsidP="001272D9">
      <w:pPr>
        <w:tabs>
          <w:tab w:val="clear" w:pos="567"/>
        </w:tabs>
        <w:spacing w:line="240" w:lineRule="auto"/>
        <w:ind w:left="567" w:hanging="567"/>
        <w:rPr>
          <w:noProof/>
          <w:szCs w:val="22"/>
          <w:lang w:val="bg-BG"/>
        </w:rPr>
      </w:pPr>
    </w:p>
    <w:p w:rsidR="001272D9" w:rsidRDefault="001272D9" w:rsidP="001272D9">
      <w:pPr>
        <w:keepNext/>
        <w:pBdr>
          <w:top w:val="single" w:sz="4" w:space="1" w:color="auto"/>
          <w:left w:val="single" w:sz="4" w:space="4" w:color="auto"/>
          <w:bottom w:val="single" w:sz="4" w:space="1" w:color="auto"/>
          <w:right w:val="single" w:sz="4" w:space="4" w:color="auto"/>
        </w:pBdr>
        <w:tabs>
          <w:tab w:val="clear" w:pos="567"/>
        </w:tabs>
        <w:spacing w:line="240" w:lineRule="auto"/>
        <w:ind w:left="567" w:hanging="567"/>
        <w:rPr>
          <w:noProof/>
          <w:szCs w:val="22"/>
          <w:lang w:val="bg-BG"/>
        </w:rPr>
      </w:pPr>
      <w:r>
        <w:rPr>
          <w:b/>
          <w:noProof/>
          <w:szCs w:val="22"/>
          <w:lang w:val="bg-BG"/>
        </w:rPr>
        <w:t>15.</w:t>
      </w:r>
      <w:r>
        <w:rPr>
          <w:b/>
          <w:noProof/>
          <w:szCs w:val="22"/>
          <w:lang w:val="bg-BG"/>
        </w:rPr>
        <w:tab/>
        <w:t>УКАЗАНИЯ ЗА УПОТРЕБА</w:t>
      </w:r>
    </w:p>
    <w:p w:rsidR="001272D9" w:rsidRDefault="001272D9" w:rsidP="001272D9">
      <w:pPr>
        <w:keepNext/>
        <w:tabs>
          <w:tab w:val="clear" w:pos="567"/>
        </w:tabs>
        <w:spacing w:line="240" w:lineRule="auto"/>
        <w:ind w:left="567" w:hanging="567"/>
        <w:rPr>
          <w:szCs w:val="22"/>
          <w:highlight w:val="lightGray"/>
          <w:lang w:val="bg-BG"/>
        </w:rPr>
      </w:pPr>
    </w:p>
    <w:p w:rsidR="001272D9" w:rsidRDefault="001272D9" w:rsidP="001272D9">
      <w:pPr>
        <w:tabs>
          <w:tab w:val="clear" w:pos="567"/>
        </w:tabs>
        <w:spacing w:line="240" w:lineRule="auto"/>
        <w:ind w:left="567" w:hanging="567"/>
        <w:rPr>
          <w:noProof/>
          <w:szCs w:val="22"/>
          <w:lang w:val="bg-BG"/>
        </w:rPr>
      </w:pPr>
    </w:p>
    <w:p w:rsidR="001272D9" w:rsidRDefault="001272D9" w:rsidP="001272D9">
      <w:pPr>
        <w:keepNext/>
        <w:pBdr>
          <w:top w:val="single" w:sz="4" w:space="1" w:color="auto"/>
          <w:left w:val="single" w:sz="4" w:space="4" w:color="auto"/>
          <w:bottom w:val="single" w:sz="4" w:space="1" w:color="auto"/>
          <w:right w:val="single" w:sz="4" w:space="4" w:color="auto"/>
        </w:pBdr>
        <w:tabs>
          <w:tab w:val="clear" w:pos="567"/>
        </w:tabs>
        <w:spacing w:line="240" w:lineRule="auto"/>
        <w:ind w:left="567" w:hanging="567"/>
        <w:rPr>
          <w:noProof/>
          <w:szCs w:val="22"/>
          <w:lang w:val="bg-BG"/>
        </w:rPr>
      </w:pPr>
      <w:r>
        <w:rPr>
          <w:b/>
          <w:noProof/>
          <w:szCs w:val="22"/>
          <w:lang w:val="bg-BG"/>
        </w:rPr>
        <w:t>16.</w:t>
      </w:r>
      <w:r>
        <w:rPr>
          <w:b/>
          <w:noProof/>
          <w:szCs w:val="22"/>
          <w:lang w:val="bg-BG"/>
        </w:rPr>
        <w:tab/>
        <w:t>ИНФОРМАЦИЯ НА БРАЙЛОВА АЗБУКА</w:t>
      </w:r>
    </w:p>
    <w:p w:rsidR="001272D9" w:rsidRDefault="001272D9" w:rsidP="001272D9">
      <w:pPr>
        <w:keepNext/>
        <w:tabs>
          <w:tab w:val="clear" w:pos="567"/>
        </w:tabs>
        <w:spacing w:line="240" w:lineRule="auto"/>
        <w:rPr>
          <w:lang w:val="ru-RU"/>
        </w:rPr>
      </w:pPr>
    </w:p>
    <w:p w:rsidR="001272D9" w:rsidRPr="00D315F9" w:rsidRDefault="001272D9" w:rsidP="001272D9">
      <w:pPr>
        <w:pStyle w:val="EndnoteText"/>
        <w:tabs>
          <w:tab w:val="clear" w:pos="567"/>
        </w:tabs>
        <w:rPr>
          <w:rStyle w:val="CommentReference"/>
          <w:sz w:val="22"/>
          <w:lang w:val="ru-RU"/>
        </w:rPr>
      </w:pPr>
      <w:r>
        <w:rPr>
          <w:rStyle w:val="CommentReference"/>
          <w:sz w:val="22"/>
        </w:rPr>
        <w:t>Humalog</w:t>
      </w:r>
      <w:r w:rsidRPr="00D315F9">
        <w:rPr>
          <w:rStyle w:val="CommentReference"/>
          <w:sz w:val="22"/>
          <w:lang w:val="ru-RU"/>
        </w:rPr>
        <w:t xml:space="preserve"> </w:t>
      </w:r>
      <w:r>
        <w:rPr>
          <w:rStyle w:val="CommentReference"/>
          <w:sz w:val="22"/>
        </w:rPr>
        <w:t>KwikPen</w:t>
      </w:r>
    </w:p>
    <w:p w:rsidR="001272D9" w:rsidRPr="00486D59" w:rsidRDefault="001272D9" w:rsidP="001272D9">
      <w:pPr>
        <w:keepNext/>
        <w:spacing w:line="240" w:lineRule="auto"/>
        <w:rPr>
          <w:lang w:val="bg-BG"/>
        </w:rPr>
      </w:pPr>
    </w:p>
    <w:p w:rsidR="001272D9" w:rsidRPr="00486D59" w:rsidRDefault="001272D9" w:rsidP="001272D9">
      <w:pPr>
        <w:spacing w:line="240" w:lineRule="auto"/>
        <w:rPr>
          <w:lang w:val="ru-RU"/>
        </w:rPr>
      </w:pPr>
    </w:p>
    <w:p w:rsidR="001272D9" w:rsidRPr="00486D59" w:rsidRDefault="001272D9" w:rsidP="001272D9">
      <w:pPr>
        <w:keepNext/>
        <w:pBdr>
          <w:top w:val="single" w:sz="4" w:space="1" w:color="auto"/>
          <w:left w:val="single" w:sz="4" w:space="4" w:color="auto"/>
          <w:bottom w:val="single" w:sz="4" w:space="1" w:color="auto"/>
          <w:right w:val="single" w:sz="4" w:space="4" w:color="auto"/>
        </w:pBdr>
        <w:spacing w:line="240" w:lineRule="auto"/>
        <w:outlineLvl w:val="0"/>
        <w:rPr>
          <w:i/>
          <w:noProof/>
          <w:lang w:val="ru-RU"/>
        </w:rPr>
      </w:pPr>
      <w:r w:rsidRPr="00486D59">
        <w:rPr>
          <w:b/>
          <w:noProof/>
          <w:lang w:val="ru-RU"/>
        </w:rPr>
        <w:t>17.</w:t>
      </w:r>
      <w:r w:rsidRPr="00486D59">
        <w:rPr>
          <w:b/>
          <w:noProof/>
          <w:lang w:val="ru-RU"/>
        </w:rPr>
        <w:tab/>
        <w:t>УНИКАЛЕН ИДЕНТИФИКАТОР — ДВУИЗМЕРЕН БАРКОД</w:t>
      </w:r>
    </w:p>
    <w:p w:rsidR="001272D9" w:rsidRPr="00486D59" w:rsidRDefault="001272D9" w:rsidP="001272D9">
      <w:pPr>
        <w:keepNext/>
        <w:spacing w:line="240" w:lineRule="auto"/>
        <w:rPr>
          <w:noProof/>
          <w:lang w:val="ru-RU"/>
        </w:rPr>
      </w:pPr>
    </w:p>
    <w:p w:rsidR="001272D9" w:rsidRPr="00486D59" w:rsidRDefault="001272D9" w:rsidP="001272D9">
      <w:pPr>
        <w:spacing w:line="240" w:lineRule="auto"/>
        <w:rPr>
          <w:noProof/>
          <w:shd w:val="clear" w:color="auto" w:fill="CCCCCC"/>
          <w:lang w:val="ru-RU"/>
        </w:rPr>
      </w:pPr>
      <w:r w:rsidRPr="00486D59">
        <w:rPr>
          <w:noProof/>
          <w:highlight w:val="lightGray"/>
          <w:lang w:val="ru-RU"/>
        </w:rPr>
        <w:t>Двуизмерен баркод с включен уникален идентификатор</w:t>
      </w:r>
    </w:p>
    <w:p w:rsidR="001272D9" w:rsidRPr="00486D59" w:rsidRDefault="001272D9" w:rsidP="001272D9">
      <w:pPr>
        <w:spacing w:line="240" w:lineRule="auto"/>
        <w:rPr>
          <w:noProof/>
          <w:shd w:val="clear" w:color="auto" w:fill="CCCCCC"/>
          <w:lang w:val="ru-RU"/>
        </w:rPr>
      </w:pPr>
    </w:p>
    <w:p w:rsidR="001272D9" w:rsidRPr="00486D59" w:rsidRDefault="001272D9" w:rsidP="001272D9">
      <w:pPr>
        <w:spacing w:line="240" w:lineRule="auto"/>
        <w:rPr>
          <w:noProof/>
          <w:vanish/>
          <w:lang w:val="ru-RU"/>
        </w:rPr>
      </w:pPr>
    </w:p>
    <w:p w:rsidR="001272D9" w:rsidRPr="00486D59" w:rsidRDefault="001272D9" w:rsidP="001272D9">
      <w:pPr>
        <w:keepNext/>
        <w:pBdr>
          <w:top w:val="single" w:sz="4" w:space="1" w:color="auto"/>
          <w:left w:val="single" w:sz="4" w:space="4" w:color="auto"/>
          <w:bottom w:val="single" w:sz="4" w:space="1" w:color="auto"/>
          <w:right w:val="single" w:sz="4" w:space="4" w:color="auto"/>
        </w:pBdr>
        <w:spacing w:line="240" w:lineRule="auto"/>
        <w:outlineLvl w:val="0"/>
        <w:rPr>
          <w:i/>
          <w:noProof/>
          <w:lang w:val="ru-RU"/>
        </w:rPr>
      </w:pPr>
      <w:r w:rsidRPr="00486D59">
        <w:rPr>
          <w:b/>
          <w:noProof/>
          <w:lang w:val="ru-RU"/>
        </w:rPr>
        <w:t>18.</w:t>
      </w:r>
      <w:r w:rsidRPr="00486D59">
        <w:rPr>
          <w:b/>
          <w:noProof/>
          <w:lang w:val="ru-RU"/>
        </w:rPr>
        <w:tab/>
        <w:t>УНИКАЛЕН ИДЕНТИФИКАТОР — ДАННИ ЗА ЧЕТЕНЕ ОТ ХОРА</w:t>
      </w:r>
    </w:p>
    <w:p w:rsidR="001272D9" w:rsidRPr="00486D59" w:rsidRDefault="001272D9" w:rsidP="001272D9">
      <w:pPr>
        <w:keepNext/>
        <w:spacing w:line="240" w:lineRule="auto"/>
        <w:rPr>
          <w:noProof/>
          <w:lang w:val="ru-RU"/>
        </w:rPr>
      </w:pPr>
    </w:p>
    <w:p w:rsidR="001272D9" w:rsidRPr="00BA0E4D" w:rsidRDefault="001272D9" w:rsidP="001272D9">
      <w:pPr>
        <w:rPr>
          <w:lang w:val="ru-RU"/>
        </w:rPr>
      </w:pPr>
      <w:r w:rsidRPr="009E2F87">
        <w:t>PC</w:t>
      </w:r>
      <w:r w:rsidRPr="00BA0E4D">
        <w:rPr>
          <w:lang w:val="ru-RU"/>
        </w:rPr>
        <w:t xml:space="preserve"> </w:t>
      </w:r>
    </w:p>
    <w:p w:rsidR="001272D9" w:rsidRPr="0035089B" w:rsidRDefault="001272D9" w:rsidP="001272D9">
      <w:pPr>
        <w:rPr>
          <w:lang w:val="ru-RU"/>
        </w:rPr>
      </w:pPr>
      <w:r w:rsidRPr="007D2258">
        <w:t>SN</w:t>
      </w:r>
      <w:r w:rsidRPr="0035089B">
        <w:rPr>
          <w:lang w:val="ru-RU"/>
        </w:rPr>
        <w:t xml:space="preserve"> </w:t>
      </w:r>
    </w:p>
    <w:p w:rsidR="001272D9" w:rsidRPr="00EA2766" w:rsidRDefault="001272D9" w:rsidP="001272D9">
      <w:pPr>
        <w:rPr>
          <w:lang w:val="ru-RU"/>
        </w:rPr>
      </w:pPr>
      <w:r w:rsidRPr="00EA2766">
        <w:t>NN</w:t>
      </w:r>
      <w:r w:rsidRPr="00EA2766">
        <w:rPr>
          <w:lang w:val="ru-RU"/>
        </w:rPr>
        <w:t xml:space="preserve"> </w:t>
      </w:r>
    </w:p>
    <w:p w:rsidR="00C86724" w:rsidRDefault="001272D9" w:rsidP="00C86724">
      <w:pPr>
        <w:shd w:val="clear" w:color="auto" w:fill="FFFFFF"/>
        <w:tabs>
          <w:tab w:val="clear" w:pos="567"/>
        </w:tabs>
        <w:spacing w:line="240" w:lineRule="auto"/>
        <w:rPr>
          <w:noProof/>
          <w:szCs w:val="22"/>
          <w:lang w:val="bg-BG"/>
        </w:rPr>
      </w:pPr>
      <w:r>
        <w:rPr>
          <w:noProof/>
          <w:szCs w:val="22"/>
          <w:lang w:val="bg-BG"/>
        </w:rPr>
        <w:br w:type="page"/>
      </w:r>
    </w:p>
    <w:p w:rsidR="00757890" w:rsidRDefault="00C86724" w:rsidP="00797D59">
      <w:pPr>
        <w:keepNext/>
        <w:pBdr>
          <w:top w:val="single" w:sz="4" w:space="1" w:color="auto"/>
          <w:left w:val="single" w:sz="4" w:space="4" w:color="auto"/>
          <w:bottom w:val="single" w:sz="4" w:space="1" w:color="auto"/>
          <w:right w:val="single" w:sz="4" w:space="4" w:color="auto"/>
        </w:pBdr>
        <w:tabs>
          <w:tab w:val="clear" w:pos="567"/>
        </w:tabs>
        <w:spacing w:line="240" w:lineRule="auto"/>
        <w:rPr>
          <w:b/>
          <w:noProof/>
          <w:szCs w:val="22"/>
          <w:lang w:val="bg-BG"/>
        </w:rPr>
      </w:pPr>
      <w:r>
        <w:rPr>
          <w:b/>
          <w:noProof/>
          <w:szCs w:val="22"/>
          <w:lang w:val="bg-BG"/>
        </w:rPr>
        <w:t>ДАННИ, КОИТО ТРЯБВА ДА СЪДЪРЖА ВТОРИЧНАТА ОПАКОВКА</w:t>
      </w:r>
    </w:p>
    <w:p w:rsidR="00CF1C14" w:rsidRDefault="00CF1C14" w:rsidP="00CF1C14">
      <w:pPr>
        <w:keepNext/>
        <w:pBdr>
          <w:top w:val="single" w:sz="4" w:space="1" w:color="auto"/>
          <w:left w:val="single" w:sz="4" w:space="4" w:color="auto"/>
          <w:bottom w:val="single" w:sz="4" w:space="1" w:color="auto"/>
          <w:right w:val="single" w:sz="4" w:space="4" w:color="auto"/>
        </w:pBdr>
        <w:tabs>
          <w:tab w:val="clear" w:pos="567"/>
        </w:tabs>
        <w:spacing w:line="240" w:lineRule="auto"/>
        <w:rPr>
          <w:b/>
          <w:noProof/>
          <w:szCs w:val="22"/>
          <w:lang w:val="bg-BG"/>
        </w:rPr>
      </w:pPr>
    </w:p>
    <w:p w:rsidR="00CF1C14" w:rsidRDefault="005959D1" w:rsidP="00CF1C14">
      <w:pPr>
        <w:keepNext/>
        <w:pBdr>
          <w:top w:val="single" w:sz="4" w:space="1" w:color="auto"/>
          <w:left w:val="single" w:sz="4" w:space="4" w:color="auto"/>
          <w:bottom w:val="single" w:sz="4" w:space="1" w:color="auto"/>
          <w:right w:val="single" w:sz="4" w:space="4" w:color="auto"/>
        </w:pBdr>
        <w:tabs>
          <w:tab w:val="clear" w:pos="567"/>
        </w:tabs>
        <w:spacing w:line="240" w:lineRule="auto"/>
        <w:rPr>
          <w:b/>
          <w:noProof/>
          <w:szCs w:val="22"/>
          <w:lang w:val="bg-BG"/>
        </w:rPr>
      </w:pPr>
      <w:r>
        <w:rPr>
          <w:b/>
          <w:noProof/>
          <w:lang w:val="bg-BG"/>
        </w:rPr>
        <w:t>МЕЖДИННА КУТИЯ</w:t>
      </w:r>
      <w:r w:rsidRPr="00486D59">
        <w:rPr>
          <w:b/>
          <w:noProof/>
          <w:lang w:val="bg-BG"/>
        </w:rPr>
        <w:t xml:space="preserve"> </w:t>
      </w:r>
      <w:r w:rsidR="00CF1C14" w:rsidRPr="009D7216">
        <w:rPr>
          <w:b/>
          <w:szCs w:val="22"/>
          <w:lang w:val="bg-BG"/>
        </w:rPr>
        <w:t>(</w:t>
      </w:r>
      <w:r w:rsidR="00CF1C14">
        <w:rPr>
          <w:b/>
          <w:szCs w:val="22"/>
          <w:lang w:val="bg-BG"/>
        </w:rPr>
        <w:t>без</w:t>
      </w:r>
      <w:r w:rsidR="00CF1C14" w:rsidRPr="009D7216">
        <w:rPr>
          <w:b/>
          <w:szCs w:val="22"/>
          <w:lang w:val="bg-BG"/>
        </w:rPr>
        <w:t xml:space="preserve"> </w:t>
      </w:r>
      <w:r w:rsidR="00CF1C14" w:rsidRPr="005959D1">
        <w:rPr>
          <w:b/>
          <w:szCs w:val="22"/>
        </w:rPr>
        <w:t>blue</w:t>
      </w:r>
      <w:r w:rsidR="00CF1C14" w:rsidRPr="005959D1">
        <w:rPr>
          <w:b/>
          <w:szCs w:val="22"/>
          <w:lang w:val="bg-BG"/>
        </w:rPr>
        <w:t xml:space="preserve"> </w:t>
      </w:r>
      <w:r w:rsidR="00CF1C14" w:rsidRPr="005959D1">
        <w:rPr>
          <w:b/>
          <w:szCs w:val="22"/>
        </w:rPr>
        <w:t>box</w:t>
      </w:r>
      <w:r w:rsidR="00CF1C14" w:rsidRPr="009D7216">
        <w:rPr>
          <w:b/>
          <w:szCs w:val="22"/>
          <w:lang w:val="bg-BG"/>
        </w:rPr>
        <w:t xml:space="preserve">) </w:t>
      </w:r>
      <w:r w:rsidR="004945FC">
        <w:rPr>
          <w:b/>
          <w:noProof/>
          <w:szCs w:val="22"/>
          <w:lang w:val="bg-BG"/>
        </w:rPr>
        <w:t>компонент на</w:t>
      </w:r>
      <w:r w:rsidR="004945FC" w:rsidRPr="00B000EF">
        <w:rPr>
          <w:b/>
          <w:noProof/>
          <w:szCs w:val="22"/>
          <w:lang w:val="bg-BG"/>
        </w:rPr>
        <w:t xml:space="preserve"> </w:t>
      </w:r>
      <w:r w:rsidR="004945FC">
        <w:rPr>
          <w:b/>
          <w:noProof/>
          <w:szCs w:val="22"/>
          <w:lang w:val="bg-BG"/>
        </w:rPr>
        <w:t>групова</w:t>
      </w:r>
      <w:r w:rsidR="004945FC" w:rsidRPr="00B000EF">
        <w:rPr>
          <w:b/>
          <w:noProof/>
          <w:szCs w:val="22"/>
          <w:lang w:val="bg-BG"/>
        </w:rPr>
        <w:t xml:space="preserve"> </w:t>
      </w:r>
      <w:r w:rsidR="00CF1C14">
        <w:rPr>
          <w:b/>
          <w:szCs w:val="22"/>
          <w:lang w:val="bg-BG"/>
        </w:rPr>
        <w:t xml:space="preserve">опаковка - </w:t>
      </w:r>
      <w:r w:rsidR="00CF1C14" w:rsidRPr="009D7216">
        <w:rPr>
          <w:b/>
          <w:szCs w:val="22"/>
        </w:rPr>
        <w:t>KwikPen</w:t>
      </w:r>
    </w:p>
    <w:p w:rsidR="00C86724" w:rsidRDefault="00C86724" w:rsidP="00797D59">
      <w:pPr>
        <w:keepNext/>
        <w:tabs>
          <w:tab w:val="clear" w:pos="567"/>
        </w:tabs>
        <w:spacing w:line="240" w:lineRule="auto"/>
        <w:ind w:left="567" w:hanging="567"/>
        <w:rPr>
          <w:noProof/>
          <w:szCs w:val="22"/>
          <w:lang w:val="ru-RU"/>
        </w:rPr>
      </w:pPr>
    </w:p>
    <w:p w:rsidR="00C86724" w:rsidRDefault="00C86724" w:rsidP="00797D59">
      <w:pPr>
        <w:keepNext/>
        <w:pBdr>
          <w:top w:val="single" w:sz="4" w:space="1" w:color="auto"/>
          <w:left w:val="single" w:sz="4" w:space="4" w:color="auto"/>
          <w:bottom w:val="single" w:sz="4" w:space="1" w:color="auto"/>
          <w:right w:val="single" w:sz="4" w:space="4" w:color="auto"/>
        </w:pBdr>
        <w:tabs>
          <w:tab w:val="clear" w:pos="567"/>
        </w:tabs>
        <w:spacing w:line="240" w:lineRule="auto"/>
        <w:ind w:left="567" w:hanging="567"/>
        <w:rPr>
          <w:noProof/>
          <w:szCs w:val="22"/>
          <w:lang w:val="bg-BG"/>
        </w:rPr>
      </w:pPr>
      <w:r>
        <w:rPr>
          <w:b/>
          <w:noProof/>
          <w:szCs w:val="22"/>
          <w:lang w:val="bg-BG"/>
        </w:rPr>
        <w:t>1.</w:t>
      </w:r>
      <w:r>
        <w:rPr>
          <w:b/>
          <w:noProof/>
          <w:szCs w:val="22"/>
          <w:lang w:val="bg-BG"/>
        </w:rPr>
        <w:tab/>
        <w:t>ИМЕ НА ЛЕКАРСТВЕНИЯ ПРОДУКТ</w:t>
      </w:r>
    </w:p>
    <w:p w:rsidR="00C86724" w:rsidRDefault="00C86724" w:rsidP="00797D59">
      <w:pPr>
        <w:keepNext/>
        <w:tabs>
          <w:tab w:val="clear" w:pos="567"/>
        </w:tabs>
        <w:spacing w:line="240" w:lineRule="auto"/>
        <w:ind w:left="567" w:hanging="567"/>
        <w:rPr>
          <w:noProof/>
          <w:szCs w:val="22"/>
          <w:lang w:val="bg-BG"/>
        </w:rPr>
      </w:pPr>
    </w:p>
    <w:p w:rsidR="00C86724" w:rsidRDefault="00C86724" w:rsidP="00C86724">
      <w:pPr>
        <w:widowControl w:val="0"/>
        <w:tabs>
          <w:tab w:val="clear" w:pos="567"/>
        </w:tabs>
        <w:spacing w:line="240" w:lineRule="auto"/>
        <w:rPr>
          <w:noProof/>
          <w:szCs w:val="22"/>
          <w:lang w:val="bg-BG"/>
        </w:rPr>
      </w:pPr>
      <w:r>
        <w:rPr>
          <w:szCs w:val="22"/>
        </w:rPr>
        <w:t>Humalog</w:t>
      </w:r>
      <w:r>
        <w:rPr>
          <w:szCs w:val="22"/>
          <w:lang w:val="bg-BG"/>
        </w:rPr>
        <w:t xml:space="preserve"> 100</w:t>
      </w:r>
      <w:r>
        <w:rPr>
          <w:szCs w:val="22"/>
        </w:rPr>
        <w:t> </w:t>
      </w:r>
      <w:r w:rsidR="00AA0EDD">
        <w:rPr>
          <w:szCs w:val="22"/>
          <w:lang w:val="bg-BG"/>
        </w:rPr>
        <w:t>единици</w:t>
      </w:r>
      <w:r>
        <w:rPr>
          <w:szCs w:val="22"/>
          <w:lang w:val="bg-BG"/>
        </w:rPr>
        <w:t>/</w:t>
      </w:r>
      <w:r>
        <w:rPr>
          <w:szCs w:val="22"/>
        </w:rPr>
        <w:t>ml</w:t>
      </w:r>
      <w:r w:rsidR="0089161E">
        <w:rPr>
          <w:szCs w:val="22"/>
          <w:lang w:val="bg-BG"/>
        </w:rPr>
        <w:t xml:space="preserve"> </w:t>
      </w:r>
      <w:r w:rsidR="0089161E">
        <w:t>KwikPen</w:t>
      </w:r>
      <w:r>
        <w:rPr>
          <w:szCs w:val="22"/>
          <w:lang w:val="bg-BG"/>
        </w:rPr>
        <w:t xml:space="preserve"> инжекционен разтвор</w:t>
      </w:r>
      <w:r w:rsidR="008C4E89">
        <w:rPr>
          <w:szCs w:val="22"/>
          <w:lang w:val="bg-BG"/>
        </w:rPr>
        <w:t xml:space="preserve"> в предварително напълнена писалка</w:t>
      </w:r>
    </w:p>
    <w:p w:rsidR="00C86724" w:rsidRDefault="00DA34A4" w:rsidP="00C86724">
      <w:pPr>
        <w:widowControl w:val="0"/>
        <w:tabs>
          <w:tab w:val="clear" w:pos="567"/>
        </w:tabs>
        <w:spacing w:line="240" w:lineRule="auto"/>
        <w:rPr>
          <w:noProof/>
          <w:szCs w:val="22"/>
          <w:lang w:val="bg-BG"/>
        </w:rPr>
      </w:pPr>
      <w:r>
        <w:rPr>
          <w:lang w:val="bg-BG"/>
        </w:rPr>
        <w:t xml:space="preserve">инсулин </w:t>
      </w:r>
      <w:r w:rsidR="008812DF">
        <w:rPr>
          <w:lang w:val="bg-BG"/>
        </w:rPr>
        <w:t>лиспро</w:t>
      </w:r>
    </w:p>
    <w:p w:rsidR="00C86724" w:rsidRDefault="00C86724" w:rsidP="00C86724">
      <w:pPr>
        <w:tabs>
          <w:tab w:val="clear" w:pos="567"/>
        </w:tabs>
        <w:spacing w:line="240" w:lineRule="auto"/>
        <w:ind w:left="567" w:hanging="567"/>
        <w:rPr>
          <w:noProof/>
          <w:szCs w:val="22"/>
          <w:lang w:val="bg-BG"/>
        </w:rPr>
      </w:pPr>
    </w:p>
    <w:p w:rsidR="00C86724" w:rsidRDefault="00C86724" w:rsidP="00C86724">
      <w:pPr>
        <w:tabs>
          <w:tab w:val="clear" w:pos="567"/>
        </w:tabs>
        <w:spacing w:line="240" w:lineRule="auto"/>
        <w:ind w:left="567" w:hanging="567"/>
        <w:rPr>
          <w:noProof/>
          <w:szCs w:val="22"/>
          <w:lang w:val="bg-BG"/>
        </w:rPr>
      </w:pPr>
    </w:p>
    <w:p w:rsidR="00C86724" w:rsidRDefault="00C86724" w:rsidP="00797D59">
      <w:pPr>
        <w:keepNext/>
        <w:pBdr>
          <w:top w:val="single" w:sz="4" w:space="1" w:color="auto"/>
          <w:left w:val="single" w:sz="4" w:space="4" w:color="auto"/>
          <w:bottom w:val="single" w:sz="4" w:space="1" w:color="auto"/>
          <w:right w:val="single" w:sz="4" w:space="4" w:color="auto"/>
        </w:pBdr>
        <w:tabs>
          <w:tab w:val="clear" w:pos="567"/>
        </w:tabs>
        <w:spacing w:line="240" w:lineRule="auto"/>
        <w:ind w:left="567" w:hanging="567"/>
        <w:rPr>
          <w:b/>
          <w:noProof/>
          <w:szCs w:val="22"/>
          <w:lang w:val="bg-BG"/>
        </w:rPr>
      </w:pPr>
      <w:r>
        <w:rPr>
          <w:b/>
          <w:noProof/>
          <w:szCs w:val="22"/>
          <w:lang w:val="bg-BG"/>
        </w:rPr>
        <w:t>2.</w:t>
      </w:r>
      <w:r>
        <w:rPr>
          <w:b/>
          <w:noProof/>
          <w:szCs w:val="22"/>
          <w:lang w:val="bg-BG"/>
        </w:rPr>
        <w:tab/>
        <w:t>ОБЯВЯВАНЕ НА АКТИВНОТО ВЕЩЕСТВО</w:t>
      </w:r>
    </w:p>
    <w:p w:rsidR="00C86724" w:rsidRDefault="00C86724" w:rsidP="00797D59">
      <w:pPr>
        <w:keepNext/>
        <w:tabs>
          <w:tab w:val="clear" w:pos="567"/>
        </w:tabs>
        <w:spacing w:line="240" w:lineRule="auto"/>
        <w:rPr>
          <w:bdr w:val="single" w:sz="4" w:space="0" w:color="auto"/>
          <w:lang w:val="bg-BG"/>
        </w:rPr>
      </w:pPr>
    </w:p>
    <w:p w:rsidR="00CF1C14" w:rsidRPr="00486D59" w:rsidRDefault="00CF1C14" w:rsidP="00CF1C14">
      <w:pPr>
        <w:spacing w:line="240" w:lineRule="auto"/>
        <w:ind w:right="11"/>
        <w:rPr>
          <w:lang w:val="bg-BG"/>
        </w:rPr>
      </w:pPr>
      <w:r w:rsidRPr="00486D59">
        <w:rPr>
          <w:lang w:val="bg-BG"/>
        </w:rPr>
        <w:t xml:space="preserve">Един </w:t>
      </w:r>
      <w:r w:rsidRPr="00486D59">
        <w:rPr>
          <w:lang w:val="es-ES"/>
        </w:rPr>
        <w:t>ml</w:t>
      </w:r>
      <w:r w:rsidRPr="00486D59">
        <w:rPr>
          <w:lang w:val="bg-BG"/>
        </w:rPr>
        <w:t xml:space="preserve"> разтвор съдържа 100 единици инсулин лиспро (еквивалентни на 3,5 </w:t>
      </w:r>
      <w:r w:rsidRPr="00486D59">
        <w:rPr>
          <w:lang w:val="es-ES"/>
        </w:rPr>
        <w:t>mg</w:t>
      </w:r>
      <w:r w:rsidRPr="00486D59">
        <w:rPr>
          <w:lang w:val="bg-BG"/>
        </w:rPr>
        <w:t>).</w:t>
      </w:r>
    </w:p>
    <w:p w:rsidR="00C86724" w:rsidRDefault="00C86724" w:rsidP="00C86724">
      <w:pPr>
        <w:tabs>
          <w:tab w:val="clear" w:pos="567"/>
        </w:tabs>
        <w:spacing w:line="240" w:lineRule="auto"/>
        <w:ind w:right="11"/>
        <w:jc w:val="both"/>
        <w:rPr>
          <w:lang w:val="bg-BG"/>
        </w:rPr>
      </w:pPr>
    </w:p>
    <w:p w:rsidR="00C86724" w:rsidRDefault="00C86724" w:rsidP="00C86724">
      <w:pPr>
        <w:tabs>
          <w:tab w:val="clear" w:pos="567"/>
        </w:tabs>
        <w:spacing w:line="240" w:lineRule="auto"/>
        <w:ind w:right="11"/>
        <w:jc w:val="both"/>
        <w:rPr>
          <w:lang w:val="bg-BG"/>
        </w:rPr>
      </w:pPr>
    </w:p>
    <w:p w:rsidR="00C86724" w:rsidRDefault="00C86724" w:rsidP="00797D59">
      <w:pPr>
        <w:keepNext/>
        <w:pBdr>
          <w:top w:val="single" w:sz="4" w:space="1" w:color="auto"/>
          <w:left w:val="single" w:sz="4" w:space="4" w:color="auto"/>
          <w:bottom w:val="single" w:sz="4" w:space="1" w:color="auto"/>
          <w:right w:val="single" w:sz="4" w:space="4" w:color="auto"/>
        </w:pBdr>
        <w:tabs>
          <w:tab w:val="clear" w:pos="567"/>
        </w:tabs>
        <w:spacing w:line="240" w:lineRule="auto"/>
        <w:ind w:left="567" w:hanging="567"/>
        <w:rPr>
          <w:noProof/>
          <w:szCs w:val="22"/>
          <w:highlight w:val="lightGray"/>
          <w:lang w:val="bg-BG"/>
        </w:rPr>
      </w:pPr>
      <w:r>
        <w:rPr>
          <w:b/>
          <w:noProof/>
          <w:szCs w:val="22"/>
          <w:lang w:val="bg-BG"/>
        </w:rPr>
        <w:t>3.</w:t>
      </w:r>
      <w:r>
        <w:rPr>
          <w:b/>
          <w:noProof/>
          <w:szCs w:val="22"/>
          <w:lang w:val="bg-BG"/>
        </w:rPr>
        <w:tab/>
        <w:t>СПИСЪК НА ПОМОЩНИТЕ ВЕЩЕСТВА</w:t>
      </w:r>
    </w:p>
    <w:p w:rsidR="00C86724" w:rsidRDefault="00C86724" w:rsidP="00797D59">
      <w:pPr>
        <w:keepNext/>
        <w:tabs>
          <w:tab w:val="clear" w:pos="567"/>
        </w:tabs>
        <w:spacing w:line="240" w:lineRule="auto"/>
        <w:ind w:left="567" w:hanging="567"/>
        <w:rPr>
          <w:noProof/>
          <w:szCs w:val="22"/>
          <w:lang w:val="bg-BG"/>
        </w:rPr>
      </w:pPr>
    </w:p>
    <w:p w:rsidR="00C86724" w:rsidRDefault="00C86724" w:rsidP="00C86724">
      <w:pPr>
        <w:tabs>
          <w:tab w:val="clear" w:pos="567"/>
        </w:tabs>
        <w:spacing w:line="240" w:lineRule="auto"/>
        <w:rPr>
          <w:noProof/>
          <w:szCs w:val="22"/>
          <w:lang w:val="bg-BG"/>
        </w:rPr>
      </w:pPr>
      <w:r>
        <w:rPr>
          <w:noProof/>
          <w:szCs w:val="22"/>
          <w:lang w:val="bg-BG"/>
        </w:rPr>
        <w:t xml:space="preserve">Съдържа глицерол, цинков оксид, </w:t>
      </w:r>
      <w:r w:rsidR="00455EFA" w:rsidRPr="00CC4C57">
        <w:rPr>
          <w:noProof/>
          <w:szCs w:val="22"/>
          <w:lang w:val="bg-BG"/>
        </w:rPr>
        <w:t xml:space="preserve"> д</w:t>
      </w:r>
      <w:r w:rsidR="00455EFA" w:rsidRPr="00CC4C57">
        <w:rPr>
          <w:noProof/>
          <w:lang w:val="bg-BG"/>
        </w:rPr>
        <w:t xml:space="preserve">вуосновен натриев </w:t>
      </w:r>
      <w:r w:rsidRPr="00A56BAF">
        <w:rPr>
          <w:noProof/>
          <w:szCs w:val="22"/>
          <w:lang w:val="bg-BG"/>
        </w:rPr>
        <w:t>фосфат</w:t>
      </w:r>
      <w:r w:rsidR="00455EFA" w:rsidRPr="00A56BAF">
        <w:rPr>
          <w:noProof/>
          <w:szCs w:val="22"/>
          <w:lang w:val="en-US"/>
        </w:rPr>
        <w:t> </w:t>
      </w:r>
      <w:r w:rsidRPr="0007588F">
        <w:rPr>
          <w:noProof/>
          <w:szCs w:val="22"/>
          <w:lang w:val="bg-BG"/>
        </w:rPr>
        <w:t>7</w:t>
      </w:r>
      <w:r w:rsidRPr="002011A8">
        <w:rPr>
          <w:noProof/>
          <w:szCs w:val="22"/>
          <w:lang w:val="es-ES"/>
        </w:rPr>
        <w:t>H</w:t>
      </w:r>
      <w:r w:rsidRPr="00CD6413">
        <w:rPr>
          <w:vertAlign w:val="subscript"/>
          <w:lang w:val="bg-BG"/>
        </w:rPr>
        <w:t>2</w:t>
      </w:r>
      <w:r w:rsidRPr="007321C6">
        <w:rPr>
          <w:noProof/>
          <w:szCs w:val="22"/>
          <w:lang w:val="es-ES"/>
        </w:rPr>
        <w:t>O</w:t>
      </w:r>
      <w:r>
        <w:rPr>
          <w:noProof/>
          <w:szCs w:val="22"/>
          <w:lang w:val="bg-BG"/>
        </w:rPr>
        <w:t xml:space="preserve"> с </w:t>
      </w:r>
      <w:r w:rsidRPr="00CC4C57">
        <w:rPr>
          <w:i/>
          <w:noProof/>
          <w:szCs w:val="22"/>
          <w:lang w:val="es-ES"/>
        </w:rPr>
        <w:t>m</w:t>
      </w:r>
      <w:r>
        <w:rPr>
          <w:noProof/>
          <w:szCs w:val="22"/>
          <w:lang w:val="bg-BG"/>
        </w:rPr>
        <w:t xml:space="preserve">-крезол като консервант във вода за инжекции </w:t>
      </w:r>
    </w:p>
    <w:p w:rsidR="000E114E" w:rsidRDefault="00C86724" w:rsidP="000E114E">
      <w:pPr>
        <w:tabs>
          <w:tab w:val="clear" w:pos="567"/>
        </w:tabs>
        <w:spacing w:line="240" w:lineRule="auto"/>
        <w:ind w:right="11"/>
        <w:jc w:val="both"/>
        <w:rPr>
          <w:noProof/>
          <w:szCs w:val="22"/>
          <w:lang w:val="bg-BG"/>
        </w:rPr>
      </w:pPr>
      <w:r>
        <w:rPr>
          <w:noProof/>
          <w:szCs w:val="22"/>
          <w:lang w:val="bg-BG"/>
        </w:rPr>
        <w:t>Натриев хидроксид и/или хлороводородна киселина могат да бъдат използвани за корекция на киселинността.</w:t>
      </w:r>
      <w:r w:rsidR="000E114E" w:rsidRPr="0028363F">
        <w:rPr>
          <w:noProof/>
          <w:szCs w:val="22"/>
          <w:lang w:val="bg-BG"/>
        </w:rPr>
        <w:t xml:space="preserve"> </w:t>
      </w:r>
      <w:r w:rsidR="000E114E" w:rsidRPr="001272D9">
        <w:rPr>
          <w:rFonts w:eastAsia="SimSun"/>
          <w:szCs w:val="22"/>
          <w:highlight w:val="lightGray"/>
          <w:lang w:val="bg-BG" w:eastAsia="zh-CN"/>
        </w:rPr>
        <w:t>За допълнителна информация вижте листовката</w:t>
      </w:r>
    </w:p>
    <w:p w:rsidR="00C86724" w:rsidRPr="0028363F" w:rsidRDefault="00C86724" w:rsidP="00C86724">
      <w:pPr>
        <w:tabs>
          <w:tab w:val="clear" w:pos="567"/>
        </w:tabs>
        <w:spacing w:line="240" w:lineRule="auto"/>
        <w:ind w:right="11"/>
        <w:jc w:val="both"/>
        <w:rPr>
          <w:noProof/>
          <w:szCs w:val="22"/>
          <w:lang w:val="bg-BG"/>
        </w:rPr>
      </w:pPr>
    </w:p>
    <w:p w:rsidR="00C86724" w:rsidRDefault="00C86724" w:rsidP="00C86724">
      <w:pPr>
        <w:tabs>
          <w:tab w:val="clear" w:pos="567"/>
        </w:tabs>
        <w:spacing w:line="240" w:lineRule="auto"/>
        <w:ind w:left="567" w:hanging="567"/>
        <w:rPr>
          <w:noProof/>
          <w:szCs w:val="22"/>
          <w:lang w:val="bg-BG"/>
        </w:rPr>
      </w:pPr>
    </w:p>
    <w:p w:rsidR="00C86724" w:rsidRDefault="00C86724" w:rsidP="00C86724">
      <w:pPr>
        <w:tabs>
          <w:tab w:val="clear" w:pos="567"/>
        </w:tabs>
        <w:spacing w:line="240" w:lineRule="auto"/>
        <w:ind w:left="567" w:hanging="567"/>
        <w:rPr>
          <w:noProof/>
          <w:szCs w:val="22"/>
          <w:lang w:val="bg-BG"/>
        </w:rPr>
      </w:pPr>
    </w:p>
    <w:p w:rsidR="00C86724" w:rsidRDefault="00C86724" w:rsidP="00797D59">
      <w:pPr>
        <w:keepNext/>
        <w:pBdr>
          <w:top w:val="single" w:sz="4" w:space="1" w:color="auto"/>
          <w:left w:val="single" w:sz="4" w:space="4" w:color="auto"/>
          <w:bottom w:val="single" w:sz="4" w:space="1" w:color="auto"/>
          <w:right w:val="single" w:sz="4" w:space="4" w:color="auto"/>
        </w:pBdr>
        <w:tabs>
          <w:tab w:val="clear" w:pos="567"/>
        </w:tabs>
        <w:spacing w:line="240" w:lineRule="auto"/>
        <w:ind w:left="567" w:hanging="567"/>
        <w:rPr>
          <w:noProof/>
          <w:szCs w:val="22"/>
          <w:lang w:val="bg-BG"/>
        </w:rPr>
      </w:pPr>
      <w:r>
        <w:rPr>
          <w:b/>
          <w:noProof/>
          <w:szCs w:val="22"/>
          <w:lang w:val="bg-BG"/>
        </w:rPr>
        <w:t>4.</w:t>
      </w:r>
      <w:r>
        <w:rPr>
          <w:b/>
          <w:noProof/>
          <w:szCs w:val="22"/>
          <w:lang w:val="bg-BG"/>
        </w:rPr>
        <w:tab/>
        <w:t>ЛЕКАРСТВЕНА ФОРМА И КОЛИЧЕСТВО В ЕДНА ОПАКОВКА</w:t>
      </w:r>
    </w:p>
    <w:p w:rsidR="00C86724" w:rsidRDefault="00C86724" w:rsidP="00797D59">
      <w:pPr>
        <w:keepNext/>
        <w:tabs>
          <w:tab w:val="clear" w:pos="567"/>
        </w:tabs>
        <w:spacing w:line="240" w:lineRule="auto"/>
        <w:ind w:left="567" w:hanging="567"/>
        <w:rPr>
          <w:noProof/>
          <w:szCs w:val="22"/>
          <w:lang w:val="bg-BG"/>
        </w:rPr>
      </w:pPr>
    </w:p>
    <w:p w:rsidR="00CF1C14" w:rsidRDefault="00CF1C14" w:rsidP="00CF1C14">
      <w:pPr>
        <w:spacing w:line="240" w:lineRule="auto"/>
        <w:ind w:right="11"/>
        <w:rPr>
          <w:lang w:val="bg-BG"/>
        </w:rPr>
      </w:pPr>
      <w:r w:rsidRPr="0028363F">
        <w:rPr>
          <w:highlight w:val="lightGray"/>
          <w:lang w:val="bg-BG"/>
        </w:rPr>
        <w:t>Инжекционен разтвор.</w:t>
      </w:r>
    </w:p>
    <w:p w:rsidR="000C01CE" w:rsidRDefault="000C01CE" w:rsidP="00EA2766">
      <w:pPr>
        <w:rPr>
          <w:lang w:val="bg-BG"/>
        </w:rPr>
      </w:pPr>
    </w:p>
    <w:p w:rsidR="00C86724" w:rsidRDefault="00CD0D81" w:rsidP="00EA2766">
      <w:pPr>
        <w:rPr>
          <w:szCs w:val="22"/>
          <w:lang w:val="bg-BG"/>
        </w:rPr>
      </w:pPr>
      <w:r>
        <w:rPr>
          <w:lang w:val="bg-BG"/>
        </w:rPr>
        <w:t xml:space="preserve">5 </w:t>
      </w:r>
      <w:r w:rsidRPr="00EE24DF">
        <w:rPr>
          <w:lang w:val="bg-BG"/>
        </w:rPr>
        <w:t>писалки</w:t>
      </w:r>
      <w:r w:rsidRPr="009D7216">
        <w:rPr>
          <w:lang w:val="ru-RU"/>
        </w:rPr>
        <w:t xml:space="preserve"> </w:t>
      </w:r>
      <w:r w:rsidR="00F261FB">
        <w:rPr>
          <w:lang w:val="bg-BG"/>
        </w:rPr>
        <w:t>по</w:t>
      </w:r>
      <w:r>
        <w:rPr>
          <w:lang w:val="bg-BG"/>
        </w:rPr>
        <w:t xml:space="preserve"> 3</w:t>
      </w:r>
      <w:r>
        <w:t> ml</w:t>
      </w:r>
      <w:r>
        <w:rPr>
          <w:lang w:val="bg-BG"/>
        </w:rPr>
        <w:t xml:space="preserve">. </w:t>
      </w:r>
      <w:r w:rsidR="004945FC">
        <w:rPr>
          <w:szCs w:val="22"/>
          <w:lang w:val="bg-BG"/>
        </w:rPr>
        <w:t>Компонент</w:t>
      </w:r>
      <w:r w:rsidR="004945FC" w:rsidRPr="00B000EF">
        <w:rPr>
          <w:szCs w:val="22"/>
          <w:lang w:val="bg-BG"/>
        </w:rPr>
        <w:t xml:space="preserve"> </w:t>
      </w:r>
      <w:r w:rsidR="004945FC">
        <w:rPr>
          <w:szCs w:val="22"/>
          <w:lang w:val="bg-BG"/>
        </w:rPr>
        <w:t>на</w:t>
      </w:r>
      <w:r w:rsidR="004945FC" w:rsidRPr="00B000EF">
        <w:rPr>
          <w:szCs w:val="22"/>
          <w:lang w:val="bg-BG"/>
        </w:rPr>
        <w:t xml:space="preserve"> </w:t>
      </w:r>
      <w:r w:rsidR="004945FC">
        <w:rPr>
          <w:lang w:val="bg-BG"/>
        </w:rPr>
        <w:t xml:space="preserve">групова </w:t>
      </w:r>
      <w:r w:rsidR="00CC0B9D" w:rsidRPr="00427FAE">
        <w:rPr>
          <w:szCs w:val="22"/>
          <w:lang w:val="bg-BG"/>
        </w:rPr>
        <w:t>опаковка</w:t>
      </w:r>
      <w:r w:rsidR="00CC0B9D">
        <w:rPr>
          <w:szCs w:val="22"/>
          <w:lang w:val="bg-BG"/>
        </w:rPr>
        <w:t>,</w:t>
      </w:r>
      <w:r w:rsidR="00CC0B9D" w:rsidRPr="00427FAE">
        <w:rPr>
          <w:szCs w:val="22"/>
          <w:lang w:val="bg-BG"/>
        </w:rPr>
        <w:t xml:space="preserve"> не може да се продава отделно</w:t>
      </w:r>
      <w:r w:rsidR="000C01CE">
        <w:rPr>
          <w:szCs w:val="22"/>
          <w:lang w:val="bg-BG"/>
        </w:rPr>
        <w:t>.</w:t>
      </w:r>
    </w:p>
    <w:p w:rsidR="000C01CE" w:rsidRDefault="000C01CE" w:rsidP="00EA2766">
      <w:pPr>
        <w:rPr>
          <w:lang w:val="bg-BG"/>
        </w:rPr>
      </w:pPr>
    </w:p>
    <w:p w:rsidR="00C86724" w:rsidRDefault="00C86724" w:rsidP="00C86724">
      <w:pPr>
        <w:tabs>
          <w:tab w:val="clear" w:pos="567"/>
        </w:tabs>
        <w:spacing w:line="240" w:lineRule="auto"/>
        <w:rPr>
          <w:lang w:val="bg-BG"/>
        </w:rPr>
      </w:pPr>
    </w:p>
    <w:p w:rsidR="00C86724" w:rsidRDefault="00C86724" w:rsidP="00797D59">
      <w:pPr>
        <w:keepNext/>
        <w:pBdr>
          <w:top w:val="single" w:sz="4" w:space="1" w:color="auto"/>
          <w:left w:val="single" w:sz="4" w:space="4" w:color="auto"/>
          <w:bottom w:val="single" w:sz="4" w:space="1" w:color="auto"/>
          <w:right w:val="single" w:sz="4" w:space="4" w:color="auto"/>
        </w:pBdr>
        <w:tabs>
          <w:tab w:val="clear" w:pos="567"/>
        </w:tabs>
        <w:spacing w:line="240" w:lineRule="auto"/>
        <w:ind w:left="567" w:hanging="567"/>
        <w:rPr>
          <w:noProof/>
          <w:szCs w:val="22"/>
          <w:highlight w:val="lightGray"/>
          <w:lang w:val="bg-BG"/>
        </w:rPr>
      </w:pPr>
      <w:r>
        <w:rPr>
          <w:b/>
          <w:noProof/>
          <w:szCs w:val="22"/>
          <w:lang w:val="bg-BG"/>
        </w:rPr>
        <w:t>5.</w:t>
      </w:r>
      <w:r>
        <w:rPr>
          <w:b/>
          <w:noProof/>
          <w:szCs w:val="22"/>
          <w:lang w:val="bg-BG"/>
        </w:rPr>
        <w:tab/>
        <w:t>НАЧИН НА ПРИЛ</w:t>
      </w:r>
      <w:r w:rsidR="00595277">
        <w:rPr>
          <w:b/>
          <w:noProof/>
          <w:szCs w:val="22"/>
          <w:lang w:val="bg-BG"/>
        </w:rPr>
        <w:t>ОЖЕНИЕ</w:t>
      </w:r>
      <w:r>
        <w:rPr>
          <w:b/>
          <w:noProof/>
          <w:szCs w:val="22"/>
          <w:lang w:val="bg-BG"/>
        </w:rPr>
        <w:t xml:space="preserve"> И ПЪТ НА ВЪВЕЖДАНЕ</w:t>
      </w:r>
    </w:p>
    <w:p w:rsidR="00C86724" w:rsidRDefault="00C86724" w:rsidP="00797D59">
      <w:pPr>
        <w:keepNext/>
        <w:tabs>
          <w:tab w:val="clear" w:pos="567"/>
        </w:tabs>
        <w:spacing w:line="240" w:lineRule="auto"/>
        <w:ind w:left="567" w:hanging="567"/>
        <w:rPr>
          <w:i/>
          <w:noProof/>
          <w:szCs w:val="22"/>
          <w:lang w:val="bg-BG"/>
        </w:rPr>
      </w:pPr>
    </w:p>
    <w:p w:rsidR="00CF1C14" w:rsidRPr="00486D59" w:rsidRDefault="00CF1C14" w:rsidP="00CF1C14">
      <w:pPr>
        <w:spacing w:line="240" w:lineRule="auto"/>
        <w:ind w:left="567" w:hanging="567"/>
        <w:rPr>
          <w:noProof/>
          <w:lang w:val="bg-BG"/>
        </w:rPr>
      </w:pPr>
      <w:r w:rsidRPr="00486D59">
        <w:rPr>
          <w:noProof/>
          <w:lang w:val="bg-BG"/>
        </w:rPr>
        <w:t>Преди употреба прочетете листовката.</w:t>
      </w:r>
    </w:p>
    <w:p w:rsidR="00C86724" w:rsidRDefault="00C86724" w:rsidP="00C86724">
      <w:pPr>
        <w:tabs>
          <w:tab w:val="clear" w:pos="567"/>
        </w:tabs>
        <w:spacing w:line="240" w:lineRule="auto"/>
        <w:ind w:left="567" w:hanging="567"/>
        <w:rPr>
          <w:noProof/>
          <w:szCs w:val="22"/>
          <w:lang w:val="bg-BG"/>
        </w:rPr>
      </w:pPr>
      <w:r>
        <w:rPr>
          <w:noProof/>
          <w:szCs w:val="22"/>
          <w:lang w:val="bg-BG"/>
        </w:rPr>
        <w:t>За подкожно приложение</w:t>
      </w:r>
    </w:p>
    <w:p w:rsidR="00C86724" w:rsidRDefault="00C86724" w:rsidP="00C86724">
      <w:pPr>
        <w:tabs>
          <w:tab w:val="clear" w:pos="567"/>
        </w:tabs>
        <w:spacing w:line="240" w:lineRule="auto"/>
        <w:ind w:left="567" w:hanging="567"/>
        <w:rPr>
          <w:noProof/>
          <w:szCs w:val="22"/>
          <w:lang w:val="bg-BG"/>
        </w:rPr>
      </w:pPr>
    </w:p>
    <w:p w:rsidR="00C86724" w:rsidRDefault="00C86724" w:rsidP="00C86724">
      <w:pPr>
        <w:tabs>
          <w:tab w:val="clear" w:pos="567"/>
        </w:tabs>
        <w:spacing w:line="240" w:lineRule="auto"/>
        <w:ind w:left="567" w:hanging="567"/>
        <w:rPr>
          <w:noProof/>
          <w:szCs w:val="22"/>
          <w:lang w:val="bg-BG"/>
        </w:rPr>
      </w:pPr>
    </w:p>
    <w:p w:rsidR="00C86724" w:rsidRDefault="00C86724" w:rsidP="00797D59">
      <w:pPr>
        <w:keepNext/>
        <w:pBdr>
          <w:top w:val="single" w:sz="4" w:space="1" w:color="auto"/>
          <w:left w:val="single" w:sz="4" w:space="4" w:color="auto"/>
          <w:bottom w:val="single" w:sz="4" w:space="1" w:color="auto"/>
          <w:right w:val="single" w:sz="4" w:space="4" w:color="auto"/>
        </w:pBdr>
        <w:tabs>
          <w:tab w:val="clear" w:pos="567"/>
        </w:tabs>
        <w:spacing w:line="240" w:lineRule="auto"/>
        <w:ind w:left="567" w:hanging="567"/>
        <w:rPr>
          <w:noProof/>
          <w:szCs w:val="22"/>
          <w:lang w:val="bg-BG"/>
        </w:rPr>
      </w:pPr>
      <w:r>
        <w:rPr>
          <w:b/>
          <w:noProof/>
          <w:szCs w:val="22"/>
          <w:lang w:val="bg-BG"/>
        </w:rPr>
        <w:t>6.</w:t>
      </w:r>
      <w:r>
        <w:rPr>
          <w:b/>
          <w:noProof/>
          <w:szCs w:val="22"/>
          <w:lang w:val="bg-BG"/>
        </w:rPr>
        <w:tab/>
        <w:t>СПЕЦИАЛНО ПРЕДУПРЕЖДЕНИЕ, ЧЕ ЛЕКАРСТВЕНИЯТ ПРОДУКТ ТРЯБВА ДА СЕ СЪХРАНЯВА НА МЯСТО ДАЛЕЧ</w:t>
      </w:r>
      <w:r w:rsidR="00952024">
        <w:rPr>
          <w:b/>
          <w:noProof/>
          <w:szCs w:val="22"/>
          <w:lang w:val="bg-BG"/>
        </w:rPr>
        <w:t>Е</w:t>
      </w:r>
      <w:r>
        <w:rPr>
          <w:b/>
          <w:noProof/>
          <w:szCs w:val="22"/>
          <w:lang w:val="bg-BG"/>
        </w:rPr>
        <w:t xml:space="preserve"> ОТ ПОГЛЕДА И ДОСЕГА НА ДЕЦА </w:t>
      </w:r>
    </w:p>
    <w:p w:rsidR="00C86724" w:rsidRDefault="00C86724" w:rsidP="00797D59">
      <w:pPr>
        <w:keepNext/>
        <w:tabs>
          <w:tab w:val="clear" w:pos="567"/>
        </w:tabs>
        <w:spacing w:line="240" w:lineRule="auto"/>
        <w:ind w:left="567" w:hanging="567"/>
        <w:rPr>
          <w:noProof/>
          <w:szCs w:val="22"/>
          <w:lang w:val="bg-BG"/>
        </w:rPr>
      </w:pPr>
    </w:p>
    <w:p w:rsidR="00C86724" w:rsidRDefault="00C86724" w:rsidP="00C86724">
      <w:pPr>
        <w:tabs>
          <w:tab w:val="clear" w:pos="567"/>
        </w:tabs>
        <w:spacing w:line="240" w:lineRule="auto"/>
        <w:ind w:left="567" w:hanging="567"/>
        <w:outlineLvl w:val="0"/>
        <w:rPr>
          <w:noProof/>
          <w:szCs w:val="22"/>
          <w:lang w:val="bg-BG"/>
        </w:rPr>
      </w:pPr>
      <w:r>
        <w:rPr>
          <w:noProof/>
          <w:szCs w:val="22"/>
          <w:lang w:val="bg-BG"/>
        </w:rPr>
        <w:t>Да се съхранява на място</w:t>
      </w:r>
      <w:r w:rsidR="0093505B">
        <w:rPr>
          <w:noProof/>
          <w:szCs w:val="22"/>
          <w:lang w:val="bg-BG"/>
        </w:rPr>
        <w:t>,</w:t>
      </w:r>
      <w:r>
        <w:rPr>
          <w:noProof/>
          <w:szCs w:val="22"/>
          <w:lang w:val="bg-BG"/>
        </w:rPr>
        <w:t xml:space="preserve"> недостъпно за деца</w:t>
      </w:r>
      <w:r w:rsidR="00204CF0">
        <w:rPr>
          <w:noProof/>
          <w:szCs w:val="22"/>
          <w:lang w:val="bg-BG"/>
        </w:rPr>
        <w:t>.</w:t>
      </w:r>
    </w:p>
    <w:p w:rsidR="00C86724" w:rsidRDefault="00C86724" w:rsidP="00C86724">
      <w:pPr>
        <w:tabs>
          <w:tab w:val="clear" w:pos="567"/>
        </w:tabs>
        <w:spacing w:line="240" w:lineRule="auto"/>
        <w:ind w:left="567" w:hanging="567"/>
        <w:rPr>
          <w:noProof/>
          <w:szCs w:val="22"/>
          <w:lang w:val="bg-BG"/>
        </w:rPr>
      </w:pPr>
    </w:p>
    <w:p w:rsidR="00C86724" w:rsidRDefault="00C86724" w:rsidP="00C86724">
      <w:pPr>
        <w:tabs>
          <w:tab w:val="clear" w:pos="567"/>
        </w:tabs>
        <w:spacing w:line="240" w:lineRule="auto"/>
        <w:ind w:left="567" w:hanging="567"/>
        <w:rPr>
          <w:noProof/>
          <w:szCs w:val="22"/>
          <w:lang w:val="bg-BG"/>
        </w:rPr>
      </w:pPr>
    </w:p>
    <w:p w:rsidR="00C86724" w:rsidRDefault="00C86724" w:rsidP="00797D59">
      <w:pPr>
        <w:keepNext/>
        <w:pBdr>
          <w:top w:val="single" w:sz="4" w:space="1" w:color="auto"/>
          <w:left w:val="single" w:sz="4" w:space="4" w:color="auto"/>
          <w:bottom w:val="single" w:sz="4" w:space="1" w:color="auto"/>
          <w:right w:val="single" w:sz="4" w:space="4" w:color="auto"/>
        </w:pBdr>
        <w:tabs>
          <w:tab w:val="clear" w:pos="567"/>
        </w:tabs>
        <w:spacing w:line="240" w:lineRule="auto"/>
        <w:ind w:left="567" w:hanging="567"/>
        <w:rPr>
          <w:noProof/>
          <w:szCs w:val="22"/>
          <w:highlight w:val="lightGray"/>
          <w:lang w:val="bg-BG"/>
        </w:rPr>
      </w:pPr>
      <w:r>
        <w:rPr>
          <w:b/>
          <w:noProof/>
          <w:szCs w:val="22"/>
          <w:lang w:val="bg-BG"/>
        </w:rPr>
        <w:t>7.</w:t>
      </w:r>
      <w:r>
        <w:rPr>
          <w:b/>
          <w:noProof/>
          <w:szCs w:val="22"/>
          <w:lang w:val="bg-BG"/>
        </w:rPr>
        <w:tab/>
        <w:t>ДРУГИ СПЕЦИАЛНИ ПРЕДУПРЕЖДЕНИЯ, АКО Е НЕОБХОДИМО</w:t>
      </w:r>
    </w:p>
    <w:p w:rsidR="00C86724" w:rsidRDefault="00C86724" w:rsidP="00797D59">
      <w:pPr>
        <w:keepNext/>
        <w:tabs>
          <w:tab w:val="clear" w:pos="567"/>
        </w:tabs>
        <w:spacing w:line="240" w:lineRule="auto"/>
        <w:ind w:left="567" w:hanging="567"/>
        <w:rPr>
          <w:noProof/>
          <w:szCs w:val="22"/>
          <w:lang w:val="bg-BG"/>
        </w:rPr>
      </w:pPr>
    </w:p>
    <w:p w:rsidR="00C86724" w:rsidRDefault="00C86724" w:rsidP="00C86724">
      <w:pPr>
        <w:tabs>
          <w:tab w:val="clear" w:pos="567"/>
        </w:tabs>
        <w:spacing w:line="240" w:lineRule="auto"/>
        <w:ind w:left="567" w:hanging="567"/>
        <w:rPr>
          <w:noProof/>
          <w:szCs w:val="22"/>
          <w:lang w:val="bg-BG"/>
        </w:rPr>
      </w:pPr>
    </w:p>
    <w:p w:rsidR="00C86724" w:rsidRDefault="00C86724" w:rsidP="00797D59">
      <w:pPr>
        <w:keepNext/>
        <w:pBdr>
          <w:top w:val="single" w:sz="4" w:space="1" w:color="auto"/>
          <w:left w:val="single" w:sz="4" w:space="4" w:color="auto"/>
          <w:bottom w:val="single" w:sz="4" w:space="1" w:color="auto"/>
          <w:right w:val="single" w:sz="4" w:space="4" w:color="auto"/>
        </w:pBdr>
        <w:tabs>
          <w:tab w:val="clear" w:pos="567"/>
        </w:tabs>
        <w:spacing w:line="240" w:lineRule="auto"/>
        <w:ind w:left="567" w:hanging="567"/>
        <w:rPr>
          <w:noProof/>
          <w:szCs w:val="22"/>
          <w:highlight w:val="lightGray"/>
          <w:lang w:val="bg-BG"/>
        </w:rPr>
      </w:pPr>
      <w:r>
        <w:rPr>
          <w:b/>
          <w:noProof/>
          <w:szCs w:val="22"/>
          <w:lang w:val="bg-BG"/>
        </w:rPr>
        <w:t>8.</w:t>
      </w:r>
      <w:r>
        <w:rPr>
          <w:b/>
          <w:noProof/>
          <w:szCs w:val="22"/>
          <w:lang w:val="bg-BG"/>
        </w:rPr>
        <w:tab/>
        <w:t>ДАТА НА ИЗТИЧАНЕ НА СРОКА НА ГОДНОСТ</w:t>
      </w:r>
    </w:p>
    <w:p w:rsidR="00C86724" w:rsidRDefault="00C86724" w:rsidP="00797D59">
      <w:pPr>
        <w:keepNext/>
        <w:tabs>
          <w:tab w:val="clear" w:pos="567"/>
        </w:tabs>
        <w:spacing w:line="240" w:lineRule="auto"/>
        <w:ind w:left="567" w:hanging="567"/>
        <w:rPr>
          <w:noProof/>
          <w:szCs w:val="22"/>
          <w:lang w:val="bg-BG"/>
        </w:rPr>
      </w:pPr>
    </w:p>
    <w:p w:rsidR="00C86724" w:rsidRPr="00C5479C" w:rsidRDefault="00C86724" w:rsidP="00C86724">
      <w:pPr>
        <w:tabs>
          <w:tab w:val="clear" w:pos="567"/>
        </w:tabs>
        <w:spacing w:line="240" w:lineRule="auto"/>
        <w:ind w:left="567" w:hanging="567"/>
        <w:rPr>
          <w:noProof/>
          <w:szCs w:val="22"/>
          <w:lang w:val="ru-RU"/>
        </w:rPr>
      </w:pPr>
      <w:r>
        <w:rPr>
          <w:noProof/>
          <w:szCs w:val="22"/>
          <w:lang w:val="bg-BG"/>
        </w:rPr>
        <w:t>Годен до</w:t>
      </w:r>
      <w:r w:rsidR="00302FAE" w:rsidRPr="00C5479C">
        <w:rPr>
          <w:noProof/>
          <w:szCs w:val="22"/>
          <w:lang w:val="ru-RU"/>
        </w:rPr>
        <w:t>:</w:t>
      </w:r>
    </w:p>
    <w:p w:rsidR="00C86724" w:rsidRDefault="00C86724" w:rsidP="00C86724">
      <w:pPr>
        <w:tabs>
          <w:tab w:val="clear" w:pos="567"/>
        </w:tabs>
        <w:spacing w:line="240" w:lineRule="auto"/>
        <w:ind w:left="567" w:hanging="567"/>
        <w:rPr>
          <w:noProof/>
          <w:szCs w:val="22"/>
          <w:lang w:val="bg-BG"/>
        </w:rPr>
      </w:pPr>
    </w:p>
    <w:p w:rsidR="00C86724" w:rsidRDefault="00C86724" w:rsidP="00C86724">
      <w:pPr>
        <w:tabs>
          <w:tab w:val="clear" w:pos="567"/>
        </w:tabs>
        <w:spacing w:line="240" w:lineRule="auto"/>
        <w:ind w:left="567" w:hanging="567"/>
        <w:rPr>
          <w:noProof/>
          <w:szCs w:val="22"/>
          <w:lang w:val="bg-BG"/>
        </w:rPr>
      </w:pPr>
    </w:p>
    <w:p w:rsidR="00C86724" w:rsidRDefault="00C86724" w:rsidP="00797D59">
      <w:pPr>
        <w:keepNext/>
        <w:pBdr>
          <w:top w:val="single" w:sz="4" w:space="1" w:color="auto"/>
          <w:left w:val="single" w:sz="4" w:space="4" w:color="auto"/>
          <w:bottom w:val="single" w:sz="4" w:space="0" w:color="auto"/>
          <w:right w:val="single" w:sz="4" w:space="4" w:color="auto"/>
        </w:pBdr>
        <w:tabs>
          <w:tab w:val="clear" w:pos="567"/>
        </w:tabs>
        <w:spacing w:line="240" w:lineRule="auto"/>
        <w:ind w:left="567" w:hanging="567"/>
        <w:rPr>
          <w:noProof/>
          <w:szCs w:val="22"/>
          <w:lang w:val="bg-BG"/>
        </w:rPr>
      </w:pPr>
      <w:r>
        <w:rPr>
          <w:b/>
          <w:noProof/>
          <w:szCs w:val="22"/>
          <w:lang w:val="bg-BG"/>
        </w:rPr>
        <w:t>9.</w:t>
      </w:r>
      <w:r>
        <w:rPr>
          <w:b/>
          <w:noProof/>
          <w:szCs w:val="22"/>
          <w:lang w:val="bg-BG"/>
        </w:rPr>
        <w:tab/>
        <w:t>СПЕЦИАЛНИ УСЛОВИЯ НА СЪХРАНЕНИЕ</w:t>
      </w:r>
    </w:p>
    <w:p w:rsidR="00C86724" w:rsidRDefault="00C86724" w:rsidP="00797D59">
      <w:pPr>
        <w:keepNext/>
        <w:tabs>
          <w:tab w:val="clear" w:pos="567"/>
        </w:tabs>
        <w:spacing w:line="240" w:lineRule="auto"/>
        <w:ind w:left="567" w:hanging="567"/>
        <w:rPr>
          <w:noProof/>
          <w:szCs w:val="22"/>
          <w:lang w:val="bg-BG"/>
        </w:rPr>
      </w:pPr>
    </w:p>
    <w:p w:rsidR="00C86724" w:rsidRDefault="00C86724" w:rsidP="00C86724">
      <w:pPr>
        <w:tabs>
          <w:tab w:val="clear" w:pos="567"/>
        </w:tabs>
        <w:spacing w:line="240" w:lineRule="auto"/>
        <w:ind w:left="567" w:hanging="567"/>
        <w:rPr>
          <w:lang w:val="bg-BG"/>
        </w:rPr>
      </w:pPr>
      <w:r>
        <w:rPr>
          <w:lang w:val="bg-BG"/>
        </w:rPr>
        <w:t>Съхранявайте в хладилник при температура (</w:t>
      </w:r>
      <w:smartTag w:uri="urn:schemas-microsoft-com:office:smarttags" w:element="metricconverter">
        <w:smartTagPr>
          <w:attr w:name="ProductID" w:val="2ﾰC"/>
        </w:smartTagPr>
        <w:r>
          <w:rPr>
            <w:lang w:val="bg-BG"/>
          </w:rPr>
          <w:t>2°</w:t>
        </w:r>
        <w:r>
          <w:t>C</w:t>
        </w:r>
      </w:smartTag>
      <w:r>
        <w:rPr>
          <w:lang w:val="bg-BG"/>
        </w:rPr>
        <w:t xml:space="preserve"> - </w:t>
      </w:r>
      <w:smartTag w:uri="urn:schemas-microsoft-com:office:smarttags" w:element="metricconverter">
        <w:smartTagPr>
          <w:attr w:name="ProductID" w:val="8ﾰC"/>
        </w:smartTagPr>
        <w:r>
          <w:rPr>
            <w:lang w:val="bg-BG"/>
          </w:rPr>
          <w:t>8°</w:t>
        </w:r>
        <w:r>
          <w:t>C</w:t>
        </w:r>
      </w:smartTag>
      <w:r>
        <w:rPr>
          <w:lang w:val="bg-BG"/>
        </w:rPr>
        <w:t>).</w:t>
      </w:r>
    </w:p>
    <w:p w:rsidR="00C86724" w:rsidRDefault="00C86724" w:rsidP="00C86724">
      <w:pPr>
        <w:tabs>
          <w:tab w:val="clear" w:pos="567"/>
        </w:tabs>
        <w:spacing w:line="240" w:lineRule="auto"/>
        <w:ind w:left="567" w:hanging="567"/>
        <w:rPr>
          <w:lang w:val="bg-BG"/>
        </w:rPr>
      </w:pPr>
      <w:r>
        <w:rPr>
          <w:lang w:val="bg-BG"/>
        </w:rPr>
        <w:t>Не замразявайте. Не излагайте на прекомерна топлина или пряка слънчева светлина.</w:t>
      </w:r>
    </w:p>
    <w:p w:rsidR="00C86724" w:rsidRDefault="00C86724" w:rsidP="00C86724">
      <w:pPr>
        <w:tabs>
          <w:tab w:val="clear" w:pos="567"/>
        </w:tabs>
        <w:spacing w:line="240" w:lineRule="auto"/>
        <w:rPr>
          <w:szCs w:val="22"/>
          <w:lang w:val="bg-BG"/>
        </w:rPr>
      </w:pPr>
      <w:r>
        <w:rPr>
          <w:szCs w:val="22"/>
          <w:lang w:val="bg-BG"/>
        </w:rPr>
        <w:t xml:space="preserve">След първата употреба писалката трябва да се използва в </w:t>
      </w:r>
      <w:r w:rsidR="00941089">
        <w:rPr>
          <w:szCs w:val="22"/>
          <w:lang w:val="bg-BG"/>
        </w:rPr>
        <w:t>рамките</w:t>
      </w:r>
      <w:r>
        <w:rPr>
          <w:szCs w:val="22"/>
          <w:lang w:val="bg-BG"/>
        </w:rPr>
        <w:t xml:space="preserve"> </w:t>
      </w:r>
      <w:r w:rsidR="00941089">
        <w:rPr>
          <w:szCs w:val="22"/>
          <w:lang w:val="bg-BG"/>
        </w:rPr>
        <w:t>на</w:t>
      </w:r>
      <w:r>
        <w:rPr>
          <w:szCs w:val="22"/>
          <w:lang w:val="bg-BG"/>
        </w:rPr>
        <w:t xml:space="preserve"> 28 дни. </w:t>
      </w:r>
      <w:r w:rsidR="007C646B">
        <w:rPr>
          <w:szCs w:val="22"/>
          <w:lang w:val="bg-BG"/>
        </w:rPr>
        <w:t>Писалките, които са в период на употреба, трябва</w:t>
      </w:r>
      <w:r w:rsidR="00621ACD">
        <w:rPr>
          <w:szCs w:val="22"/>
          <w:lang w:val="bg-BG"/>
        </w:rPr>
        <w:t xml:space="preserve"> </w:t>
      </w:r>
      <w:r>
        <w:rPr>
          <w:szCs w:val="22"/>
          <w:lang w:val="bg-BG"/>
        </w:rPr>
        <w:t>да се съхраняват под 30</w:t>
      </w:r>
      <w:r>
        <w:rPr>
          <w:bCs/>
          <w:szCs w:val="22"/>
          <w:lang w:val="bg-BG"/>
        </w:rPr>
        <w:t>°</w:t>
      </w:r>
      <w:r>
        <w:rPr>
          <w:szCs w:val="22"/>
          <w:lang w:val="bg-BG"/>
        </w:rPr>
        <w:t>С и не трябва да се поставят в хладилник.</w:t>
      </w:r>
    </w:p>
    <w:p w:rsidR="00C86724" w:rsidRDefault="00C86724" w:rsidP="00C86724">
      <w:pPr>
        <w:tabs>
          <w:tab w:val="clear" w:pos="567"/>
        </w:tabs>
        <w:spacing w:line="240" w:lineRule="auto"/>
        <w:ind w:left="567" w:hanging="567"/>
        <w:rPr>
          <w:noProof/>
          <w:szCs w:val="22"/>
          <w:lang w:val="ru-RU"/>
        </w:rPr>
      </w:pPr>
    </w:p>
    <w:p w:rsidR="00C86724" w:rsidRDefault="00C86724" w:rsidP="00C86724">
      <w:pPr>
        <w:tabs>
          <w:tab w:val="clear" w:pos="567"/>
        </w:tabs>
        <w:spacing w:line="240" w:lineRule="auto"/>
        <w:ind w:left="567" w:hanging="567"/>
        <w:rPr>
          <w:noProof/>
          <w:szCs w:val="22"/>
          <w:lang w:val="bg-BG"/>
        </w:rPr>
      </w:pPr>
    </w:p>
    <w:p w:rsidR="00C86724" w:rsidRDefault="00C86724" w:rsidP="00797D59">
      <w:pPr>
        <w:keepNext/>
        <w:pBdr>
          <w:top w:val="single" w:sz="4" w:space="1" w:color="auto"/>
          <w:left w:val="single" w:sz="4" w:space="4" w:color="auto"/>
          <w:bottom w:val="single" w:sz="4" w:space="1" w:color="auto"/>
          <w:right w:val="single" w:sz="4" w:space="4" w:color="auto"/>
        </w:pBdr>
        <w:tabs>
          <w:tab w:val="clear" w:pos="567"/>
        </w:tabs>
        <w:spacing w:line="240" w:lineRule="auto"/>
        <w:ind w:left="567" w:hanging="567"/>
        <w:rPr>
          <w:b/>
          <w:noProof/>
          <w:szCs w:val="22"/>
          <w:lang w:val="bg-BG"/>
        </w:rPr>
      </w:pPr>
      <w:r>
        <w:rPr>
          <w:b/>
          <w:noProof/>
          <w:szCs w:val="22"/>
          <w:lang w:val="bg-BG"/>
        </w:rPr>
        <w:t>10.</w:t>
      </w:r>
      <w:r>
        <w:rPr>
          <w:b/>
          <w:noProof/>
          <w:szCs w:val="22"/>
          <w:lang w:val="bg-BG"/>
        </w:rPr>
        <w:tab/>
        <w:t>СПЕЦИАЛНИ ПРЕДПАЗНИ МЕРКИ ПРИ ИЗХВЪРЛЯНЕ НА НЕИЗПОЛЗВАНА ЧАСТ ОТ ЛЕКАРСТВЕНИТЕ ПРОДУКТИ ИЛИ ОТПАДЪЧНИ МАТЕРИАЛИ ОТ ТЯХ, АКО СЕ ИЗИСКВАТ ТАКИВА</w:t>
      </w:r>
    </w:p>
    <w:p w:rsidR="00C86724" w:rsidRDefault="00C86724" w:rsidP="00797D59">
      <w:pPr>
        <w:keepNext/>
        <w:tabs>
          <w:tab w:val="clear" w:pos="567"/>
        </w:tabs>
        <w:spacing w:line="240" w:lineRule="auto"/>
        <w:ind w:left="567" w:hanging="567"/>
        <w:rPr>
          <w:noProof/>
          <w:szCs w:val="22"/>
          <w:lang w:val="bg-BG"/>
        </w:rPr>
      </w:pPr>
    </w:p>
    <w:p w:rsidR="00C86724" w:rsidRDefault="00C86724" w:rsidP="00C86724">
      <w:pPr>
        <w:tabs>
          <w:tab w:val="clear" w:pos="567"/>
        </w:tabs>
        <w:spacing w:line="240" w:lineRule="auto"/>
        <w:rPr>
          <w:noProof/>
          <w:szCs w:val="22"/>
          <w:lang w:val="ru-RU"/>
        </w:rPr>
      </w:pPr>
    </w:p>
    <w:p w:rsidR="00C86724" w:rsidRDefault="00C86724" w:rsidP="00797D59">
      <w:pPr>
        <w:keepNext/>
        <w:pBdr>
          <w:top w:val="single" w:sz="4" w:space="1" w:color="auto"/>
          <w:left w:val="single" w:sz="4" w:space="4" w:color="auto"/>
          <w:bottom w:val="single" w:sz="4" w:space="1" w:color="auto"/>
          <w:right w:val="single" w:sz="4" w:space="4" w:color="auto"/>
        </w:pBdr>
        <w:tabs>
          <w:tab w:val="clear" w:pos="567"/>
        </w:tabs>
        <w:spacing w:line="240" w:lineRule="auto"/>
        <w:ind w:left="567" w:hanging="567"/>
        <w:rPr>
          <w:b/>
          <w:noProof/>
          <w:szCs w:val="22"/>
          <w:lang w:val="bg-BG"/>
        </w:rPr>
      </w:pPr>
      <w:r>
        <w:rPr>
          <w:b/>
          <w:noProof/>
          <w:szCs w:val="22"/>
          <w:lang w:val="bg-BG"/>
        </w:rPr>
        <w:t>11.</w:t>
      </w:r>
      <w:r>
        <w:rPr>
          <w:b/>
          <w:noProof/>
          <w:szCs w:val="22"/>
          <w:lang w:val="bg-BG"/>
        </w:rPr>
        <w:tab/>
        <w:t>ИМЕ И АДРЕС НА ПРИТЕЖАТЕЛЯ НА РАЗРЕШЕНИЕТО ЗА УПОТРЕБА</w:t>
      </w:r>
    </w:p>
    <w:p w:rsidR="00C86724" w:rsidRDefault="00C86724" w:rsidP="00797D59">
      <w:pPr>
        <w:keepNext/>
        <w:tabs>
          <w:tab w:val="clear" w:pos="567"/>
        </w:tabs>
        <w:spacing w:line="240" w:lineRule="auto"/>
        <w:ind w:left="567" w:hanging="567"/>
        <w:rPr>
          <w:noProof/>
          <w:szCs w:val="22"/>
          <w:lang w:val="bg-BG"/>
        </w:rPr>
      </w:pPr>
    </w:p>
    <w:p w:rsidR="00C86724" w:rsidRPr="00DA383F" w:rsidRDefault="00C86724" w:rsidP="00C86724">
      <w:pPr>
        <w:tabs>
          <w:tab w:val="clear" w:pos="567"/>
        </w:tabs>
        <w:spacing w:line="240" w:lineRule="auto"/>
        <w:ind w:left="567" w:hanging="567"/>
        <w:rPr>
          <w:noProof/>
          <w:szCs w:val="22"/>
          <w:lang w:val="bg-BG"/>
        </w:rPr>
      </w:pPr>
      <w:r>
        <w:rPr>
          <w:noProof/>
          <w:szCs w:val="22"/>
          <w:lang w:val="da-DK"/>
        </w:rPr>
        <w:t>Eli</w:t>
      </w:r>
      <w:r w:rsidRPr="00DA383F">
        <w:rPr>
          <w:noProof/>
          <w:szCs w:val="22"/>
          <w:lang w:val="bg-BG"/>
        </w:rPr>
        <w:t xml:space="preserve"> </w:t>
      </w:r>
      <w:r>
        <w:rPr>
          <w:noProof/>
          <w:szCs w:val="22"/>
          <w:lang w:val="da-DK"/>
        </w:rPr>
        <w:t>Lilly</w:t>
      </w:r>
      <w:r w:rsidRPr="00DA383F">
        <w:rPr>
          <w:noProof/>
          <w:szCs w:val="22"/>
          <w:lang w:val="bg-BG"/>
        </w:rPr>
        <w:t xml:space="preserve"> </w:t>
      </w:r>
      <w:r>
        <w:rPr>
          <w:noProof/>
          <w:szCs w:val="22"/>
          <w:lang w:val="da-DK"/>
        </w:rPr>
        <w:t>Nederland</w:t>
      </w:r>
      <w:r w:rsidRPr="00DA383F">
        <w:rPr>
          <w:noProof/>
          <w:szCs w:val="22"/>
          <w:lang w:val="bg-BG"/>
        </w:rPr>
        <w:t xml:space="preserve"> </w:t>
      </w:r>
      <w:r>
        <w:rPr>
          <w:noProof/>
          <w:szCs w:val="22"/>
          <w:lang w:val="da-DK"/>
        </w:rPr>
        <w:t>B</w:t>
      </w:r>
      <w:r w:rsidRPr="00DA383F">
        <w:rPr>
          <w:noProof/>
          <w:szCs w:val="22"/>
          <w:lang w:val="bg-BG"/>
        </w:rPr>
        <w:t>.</w:t>
      </w:r>
      <w:r>
        <w:rPr>
          <w:noProof/>
          <w:szCs w:val="22"/>
          <w:lang w:val="da-DK"/>
        </w:rPr>
        <w:t>V</w:t>
      </w:r>
      <w:r w:rsidRPr="00DA383F">
        <w:rPr>
          <w:noProof/>
          <w:szCs w:val="22"/>
          <w:lang w:val="bg-BG"/>
        </w:rPr>
        <w:t>.</w:t>
      </w:r>
    </w:p>
    <w:p w:rsidR="0030546B" w:rsidRDefault="00BF51BD" w:rsidP="00C86724">
      <w:pPr>
        <w:tabs>
          <w:tab w:val="clear" w:pos="567"/>
        </w:tabs>
        <w:spacing w:line="240" w:lineRule="auto"/>
        <w:ind w:left="567" w:hanging="567"/>
        <w:rPr>
          <w:noProof/>
          <w:szCs w:val="22"/>
          <w:lang w:val="bg-BG"/>
        </w:rPr>
      </w:pPr>
      <w:r>
        <w:rPr>
          <w:noProof/>
          <w:szCs w:val="22"/>
          <w:lang w:val="da-DK"/>
        </w:rPr>
        <w:t>Papendorpseweg</w:t>
      </w:r>
      <w:r w:rsidRPr="0028363F">
        <w:rPr>
          <w:noProof/>
          <w:szCs w:val="22"/>
          <w:lang w:val="bg-BG"/>
        </w:rPr>
        <w:t xml:space="preserve"> 83, 3528 </w:t>
      </w:r>
      <w:r>
        <w:rPr>
          <w:noProof/>
          <w:szCs w:val="22"/>
          <w:lang w:val="da-DK"/>
        </w:rPr>
        <w:t>BJ</w:t>
      </w:r>
      <w:r w:rsidRPr="0028363F">
        <w:rPr>
          <w:noProof/>
          <w:szCs w:val="22"/>
          <w:lang w:val="bg-BG"/>
        </w:rPr>
        <w:t xml:space="preserve"> </w:t>
      </w:r>
      <w:r>
        <w:rPr>
          <w:noProof/>
          <w:szCs w:val="22"/>
          <w:lang w:val="da-DK"/>
        </w:rPr>
        <w:t>Utrecht</w:t>
      </w:r>
    </w:p>
    <w:p w:rsidR="00C86724" w:rsidRDefault="00B14F74" w:rsidP="00C86724">
      <w:pPr>
        <w:tabs>
          <w:tab w:val="clear" w:pos="567"/>
        </w:tabs>
        <w:spacing w:line="240" w:lineRule="auto"/>
        <w:ind w:left="567" w:hanging="567"/>
        <w:rPr>
          <w:noProof/>
          <w:szCs w:val="22"/>
          <w:lang w:val="bg-BG"/>
        </w:rPr>
      </w:pPr>
      <w:r>
        <w:rPr>
          <w:noProof/>
          <w:szCs w:val="22"/>
          <w:lang w:val="bg-BG"/>
        </w:rPr>
        <w:t>Нидерландия</w:t>
      </w:r>
    </w:p>
    <w:p w:rsidR="00C86724" w:rsidRDefault="00C86724" w:rsidP="00C86724">
      <w:pPr>
        <w:tabs>
          <w:tab w:val="clear" w:pos="567"/>
        </w:tabs>
        <w:spacing w:line="240" w:lineRule="auto"/>
        <w:ind w:left="567" w:hanging="567"/>
        <w:rPr>
          <w:noProof/>
          <w:szCs w:val="22"/>
          <w:lang w:val="bg-BG"/>
        </w:rPr>
      </w:pPr>
    </w:p>
    <w:p w:rsidR="00C86724" w:rsidRDefault="00C86724" w:rsidP="00C86724">
      <w:pPr>
        <w:tabs>
          <w:tab w:val="clear" w:pos="567"/>
        </w:tabs>
        <w:spacing w:line="240" w:lineRule="auto"/>
        <w:ind w:left="567" w:hanging="567"/>
        <w:rPr>
          <w:noProof/>
          <w:szCs w:val="22"/>
          <w:lang w:val="bg-BG"/>
        </w:rPr>
      </w:pPr>
    </w:p>
    <w:p w:rsidR="00C86724" w:rsidRDefault="00C86724" w:rsidP="00797D59">
      <w:pPr>
        <w:keepNext/>
        <w:pBdr>
          <w:top w:val="single" w:sz="4" w:space="1" w:color="auto"/>
          <w:left w:val="single" w:sz="4" w:space="4" w:color="auto"/>
          <w:bottom w:val="single" w:sz="4" w:space="1" w:color="auto"/>
          <w:right w:val="single" w:sz="4" w:space="4" w:color="auto"/>
        </w:pBdr>
        <w:tabs>
          <w:tab w:val="clear" w:pos="567"/>
        </w:tabs>
        <w:spacing w:line="240" w:lineRule="auto"/>
        <w:ind w:left="567" w:hanging="567"/>
        <w:rPr>
          <w:noProof/>
          <w:szCs w:val="22"/>
          <w:lang w:val="bg-BG"/>
        </w:rPr>
      </w:pPr>
      <w:r>
        <w:rPr>
          <w:b/>
          <w:noProof/>
          <w:szCs w:val="22"/>
          <w:lang w:val="bg-BG"/>
        </w:rPr>
        <w:t>12.</w:t>
      </w:r>
      <w:r>
        <w:rPr>
          <w:b/>
          <w:noProof/>
          <w:szCs w:val="22"/>
          <w:lang w:val="bg-BG"/>
        </w:rPr>
        <w:tab/>
        <w:t>НОМЕР НА РАЗРЕШЕНИЕТО ЗА УПОТРЕБА</w:t>
      </w:r>
    </w:p>
    <w:p w:rsidR="00C86724" w:rsidRDefault="00C86724" w:rsidP="00797D59">
      <w:pPr>
        <w:keepNext/>
        <w:tabs>
          <w:tab w:val="clear" w:pos="567"/>
        </w:tabs>
        <w:spacing w:line="240" w:lineRule="auto"/>
        <w:ind w:left="567" w:hanging="567"/>
        <w:rPr>
          <w:noProof/>
          <w:szCs w:val="22"/>
          <w:lang w:val="bg-BG"/>
        </w:rPr>
      </w:pPr>
    </w:p>
    <w:p w:rsidR="00C86724" w:rsidRPr="00C203B8" w:rsidRDefault="00C86724" w:rsidP="00C86724">
      <w:pPr>
        <w:tabs>
          <w:tab w:val="clear" w:pos="567"/>
        </w:tabs>
        <w:spacing w:line="240" w:lineRule="auto"/>
        <w:jc w:val="both"/>
        <w:rPr>
          <w:lang w:val="ru-RU"/>
        </w:rPr>
      </w:pPr>
      <w:r>
        <w:t>EU</w:t>
      </w:r>
      <w:r>
        <w:rPr>
          <w:lang w:val="ru-RU"/>
        </w:rPr>
        <w:t>/1/96/007/</w:t>
      </w:r>
      <w:r w:rsidR="0080507C" w:rsidRPr="00C203B8">
        <w:rPr>
          <w:lang w:val="ru-RU"/>
        </w:rPr>
        <w:t>032</w:t>
      </w:r>
    </w:p>
    <w:p w:rsidR="00C86724" w:rsidRDefault="00C86724" w:rsidP="00C86724">
      <w:pPr>
        <w:tabs>
          <w:tab w:val="clear" w:pos="567"/>
        </w:tabs>
        <w:spacing w:line="240" w:lineRule="auto"/>
        <w:ind w:left="567" w:hanging="567"/>
        <w:rPr>
          <w:noProof/>
          <w:szCs w:val="22"/>
          <w:lang w:val="bg-BG"/>
        </w:rPr>
      </w:pPr>
    </w:p>
    <w:p w:rsidR="00C86724" w:rsidRDefault="00C86724" w:rsidP="00C86724">
      <w:pPr>
        <w:tabs>
          <w:tab w:val="clear" w:pos="567"/>
        </w:tabs>
        <w:spacing w:line="240" w:lineRule="auto"/>
        <w:ind w:left="567" w:hanging="567"/>
        <w:rPr>
          <w:noProof/>
          <w:szCs w:val="22"/>
          <w:lang w:val="bg-BG"/>
        </w:rPr>
      </w:pPr>
    </w:p>
    <w:p w:rsidR="00C86724" w:rsidRDefault="00C86724" w:rsidP="00797D59">
      <w:pPr>
        <w:keepNext/>
        <w:pBdr>
          <w:top w:val="single" w:sz="4" w:space="1" w:color="auto"/>
          <w:left w:val="single" w:sz="4" w:space="4" w:color="auto"/>
          <w:bottom w:val="single" w:sz="4" w:space="1" w:color="auto"/>
          <w:right w:val="single" w:sz="4" w:space="4" w:color="auto"/>
        </w:pBdr>
        <w:tabs>
          <w:tab w:val="clear" w:pos="567"/>
        </w:tabs>
        <w:spacing w:line="240" w:lineRule="auto"/>
        <w:ind w:left="567" w:hanging="567"/>
        <w:rPr>
          <w:noProof/>
          <w:szCs w:val="22"/>
          <w:lang w:val="bg-BG"/>
        </w:rPr>
      </w:pPr>
      <w:r>
        <w:rPr>
          <w:b/>
          <w:noProof/>
          <w:szCs w:val="22"/>
          <w:lang w:val="bg-BG"/>
        </w:rPr>
        <w:t>13.</w:t>
      </w:r>
      <w:r>
        <w:rPr>
          <w:b/>
          <w:noProof/>
          <w:szCs w:val="22"/>
          <w:lang w:val="bg-BG"/>
        </w:rPr>
        <w:tab/>
        <w:t>ПАРТИДЕН НОМЕР</w:t>
      </w:r>
    </w:p>
    <w:p w:rsidR="00C86724" w:rsidRDefault="00C86724" w:rsidP="00797D59">
      <w:pPr>
        <w:keepNext/>
        <w:tabs>
          <w:tab w:val="clear" w:pos="567"/>
        </w:tabs>
        <w:spacing w:line="240" w:lineRule="auto"/>
        <w:ind w:left="567" w:hanging="567"/>
        <w:rPr>
          <w:noProof/>
          <w:szCs w:val="22"/>
          <w:lang w:val="bg-BG"/>
        </w:rPr>
      </w:pPr>
    </w:p>
    <w:p w:rsidR="00C86724" w:rsidRDefault="00C86724" w:rsidP="00C86724">
      <w:pPr>
        <w:tabs>
          <w:tab w:val="clear" w:pos="567"/>
        </w:tabs>
        <w:spacing w:line="240" w:lineRule="auto"/>
        <w:ind w:left="567" w:hanging="567"/>
        <w:rPr>
          <w:noProof/>
          <w:szCs w:val="22"/>
          <w:lang w:val="bg-BG"/>
        </w:rPr>
      </w:pPr>
      <w:r>
        <w:rPr>
          <w:noProof/>
          <w:szCs w:val="22"/>
          <w:lang w:val="bg-BG"/>
        </w:rPr>
        <w:t xml:space="preserve">Партида № </w:t>
      </w:r>
    </w:p>
    <w:p w:rsidR="00C86724" w:rsidRDefault="00C86724" w:rsidP="00C86724">
      <w:pPr>
        <w:tabs>
          <w:tab w:val="clear" w:pos="567"/>
        </w:tabs>
        <w:spacing w:line="240" w:lineRule="auto"/>
        <w:ind w:left="567" w:hanging="567"/>
        <w:rPr>
          <w:noProof/>
          <w:szCs w:val="22"/>
          <w:lang w:val="bg-BG"/>
        </w:rPr>
      </w:pPr>
    </w:p>
    <w:p w:rsidR="00C86724" w:rsidRDefault="00C86724" w:rsidP="00C86724">
      <w:pPr>
        <w:tabs>
          <w:tab w:val="clear" w:pos="567"/>
        </w:tabs>
        <w:spacing w:line="240" w:lineRule="auto"/>
        <w:ind w:left="567" w:hanging="567"/>
        <w:rPr>
          <w:noProof/>
          <w:szCs w:val="22"/>
          <w:lang w:val="bg-BG"/>
        </w:rPr>
      </w:pPr>
    </w:p>
    <w:p w:rsidR="00C86724" w:rsidRDefault="00C86724" w:rsidP="00797D59">
      <w:pPr>
        <w:keepNext/>
        <w:pBdr>
          <w:top w:val="single" w:sz="4" w:space="1" w:color="auto"/>
          <w:left w:val="single" w:sz="4" w:space="4" w:color="auto"/>
          <w:bottom w:val="single" w:sz="4" w:space="1" w:color="auto"/>
          <w:right w:val="single" w:sz="4" w:space="4" w:color="auto"/>
        </w:pBdr>
        <w:tabs>
          <w:tab w:val="clear" w:pos="567"/>
        </w:tabs>
        <w:spacing w:line="240" w:lineRule="auto"/>
        <w:ind w:left="567" w:hanging="567"/>
        <w:rPr>
          <w:noProof/>
          <w:szCs w:val="22"/>
          <w:lang w:val="bg-BG"/>
        </w:rPr>
      </w:pPr>
      <w:r>
        <w:rPr>
          <w:b/>
          <w:noProof/>
          <w:szCs w:val="22"/>
          <w:lang w:val="bg-BG"/>
        </w:rPr>
        <w:t>14.</w:t>
      </w:r>
      <w:r>
        <w:rPr>
          <w:b/>
          <w:noProof/>
          <w:szCs w:val="22"/>
          <w:lang w:val="bg-BG"/>
        </w:rPr>
        <w:tab/>
        <w:t>НАЧИН НА ОТПУСКАНЕ</w:t>
      </w:r>
    </w:p>
    <w:p w:rsidR="00C86724" w:rsidRDefault="00C86724" w:rsidP="00797D59">
      <w:pPr>
        <w:keepNext/>
        <w:tabs>
          <w:tab w:val="clear" w:pos="567"/>
        </w:tabs>
        <w:spacing w:line="240" w:lineRule="auto"/>
        <w:ind w:left="567" w:hanging="567"/>
        <w:rPr>
          <w:noProof/>
          <w:szCs w:val="22"/>
          <w:lang w:val="bg-BG"/>
        </w:rPr>
      </w:pPr>
    </w:p>
    <w:p w:rsidR="00C86724" w:rsidRDefault="00C86724" w:rsidP="00C86724">
      <w:pPr>
        <w:tabs>
          <w:tab w:val="clear" w:pos="567"/>
        </w:tabs>
        <w:spacing w:line="240" w:lineRule="auto"/>
        <w:ind w:left="567" w:hanging="567"/>
        <w:rPr>
          <w:noProof/>
          <w:szCs w:val="22"/>
          <w:lang w:val="bg-BG"/>
        </w:rPr>
      </w:pPr>
    </w:p>
    <w:p w:rsidR="00C86724" w:rsidRDefault="00C86724" w:rsidP="00797D59">
      <w:pPr>
        <w:keepNext/>
        <w:pBdr>
          <w:top w:val="single" w:sz="4" w:space="1" w:color="auto"/>
          <w:left w:val="single" w:sz="4" w:space="4" w:color="auto"/>
          <w:bottom w:val="single" w:sz="4" w:space="1" w:color="auto"/>
          <w:right w:val="single" w:sz="4" w:space="4" w:color="auto"/>
        </w:pBdr>
        <w:tabs>
          <w:tab w:val="clear" w:pos="567"/>
        </w:tabs>
        <w:spacing w:line="240" w:lineRule="auto"/>
        <w:ind w:left="567" w:hanging="567"/>
        <w:rPr>
          <w:noProof/>
          <w:szCs w:val="22"/>
          <w:lang w:val="bg-BG"/>
        </w:rPr>
      </w:pPr>
      <w:r>
        <w:rPr>
          <w:b/>
          <w:noProof/>
          <w:szCs w:val="22"/>
          <w:lang w:val="bg-BG"/>
        </w:rPr>
        <w:t>15.</w:t>
      </w:r>
      <w:r>
        <w:rPr>
          <w:b/>
          <w:noProof/>
          <w:szCs w:val="22"/>
          <w:lang w:val="bg-BG"/>
        </w:rPr>
        <w:tab/>
        <w:t>УКАЗАНИЯ ЗА УПОТРЕБА</w:t>
      </w:r>
    </w:p>
    <w:p w:rsidR="00C86724" w:rsidRDefault="00C86724" w:rsidP="00797D59">
      <w:pPr>
        <w:keepNext/>
        <w:tabs>
          <w:tab w:val="clear" w:pos="567"/>
        </w:tabs>
        <w:spacing w:line="240" w:lineRule="auto"/>
        <w:ind w:left="567" w:hanging="567"/>
        <w:rPr>
          <w:szCs w:val="22"/>
          <w:highlight w:val="lightGray"/>
          <w:lang w:val="bg-BG"/>
        </w:rPr>
      </w:pPr>
    </w:p>
    <w:p w:rsidR="00C86724" w:rsidRDefault="00C86724" w:rsidP="00C86724">
      <w:pPr>
        <w:tabs>
          <w:tab w:val="clear" w:pos="567"/>
        </w:tabs>
        <w:spacing w:line="240" w:lineRule="auto"/>
        <w:ind w:left="567" w:hanging="567"/>
        <w:rPr>
          <w:noProof/>
          <w:szCs w:val="22"/>
          <w:lang w:val="bg-BG"/>
        </w:rPr>
      </w:pPr>
      <w:r>
        <w:rPr>
          <w:noProof/>
          <w:szCs w:val="22"/>
          <w:lang w:val="bg-BG"/>
        </w:rPr>
        <w:t xml:space="preserve">Ако преди първата употреба </w:t>
      </w:r>
      <w:r w:rsidR="00285B7B">
        <w:rPr>
          <w:noProof/>
          <w:szCs w:val="22"/>
          <w:lang w:val="bg-BG"/>
        </w:rPr>
        <w:t>запечатването е нарушено</w:t>
      </w:r>
      <w:r>
        <w:rPr>
          <w:noProof/>
          <w:szCs w:val="22"/>
          <w:lang w:val="bg-BG"/>
        </w:rPr>
        <w:t>, обърнете се към Вашия фармацевт.</w:t>
      </w:r>
    </w:p>
    <w:p w:rsidR="00C86724" w:rsidRDefault="00C86724" w:rsidP="00C86724">
      <w:pPr>
        <w:tabs>
          <w:tab w:val="clear" w:pos="567"/>
        </w:tabs>
        <w:spacing w:line="240" w:lineRule="auto"/>
        <w:ind w:left="567" w:hanging="567"/>
        <w:rPr>
          <w:noProof/>
          <w:szCs w:val="22"/>
          <w:lang w:val="bg-BG"/>
        </w:rPr>
      </w:pPr>
    </w:p>
    <w:p w:rsidR="00C86724" w:rsidRDefault="00C86724" w:rsidP="00C86724">
      <w:pPr>
        <w:tabs>
          <w:tab w:val="clear" w:pos="567"/>
        </w:tabs>
        <w:spacing w:line="240" w:lineRule="auto"/>
        <w:ind w:left="567" w:hanging="567"/>
        <w:rPr>
          <w:noProof/>
          <w:szCs w:val="22"/>
          <w:lang w:val="bg-BG"/>
        </w:rPr>
      </w:pPr>
    </w:p>
    <w:p w:rsidR="00C86724" w:rsidRDefault="00C86724" w:rsidP="00797D59">
      <w:pPr>
        <w:keepNext/>
        <w:pBdr>
          <w:top w:val="single" w:sz="4" w:space="1" w:color="auto"/>
          <w:left w:val="single" w:sz="4" w:space="4" w:color="auto"/>
          <w:bottom w:val="single" w:sz="4" w:space="1" w:color="auto"/>
          <w:right w:val="single" w:sz="4" w:space="4" w:color="auto"/>
        </w:pBdr>
        <w:tabs>
          <w:tab w:val="clear" w:pos="567"/>
        </w:tabs>
        <w:spacing w:line="240" w:lineRule="auto"/>
        <w:ind w:left="567" w:hanging="567"/>
        <w:rPr>
          <w:noProof/>
          <w:szCs w:val="22"/>
          <w:lang w:val="bg-BG"/>
        </w:rPr>
      </w:pPr>
      <w:r>
        <w:rPr>
          <w:b/>
          <w:noProof/>
          <w:szCs w:val="22"/>
          <w:lang w:val="bg-BG"/>
        </w:rPr>
        <w:t>16.</w:t>
      </w:r>
      <w:r>
        <w:rPr>
          <w:b/>
          <w:noProof/>
          <w:szCs w:val="22"/>
          <w:lang w:val="bg-BG"/>
        </w:rPr>
        <w:tab/>
        <w:t>ИНФОРМАЦИЯ НА БРАЙЛОВА АЗБУКА</w:t>
      </w:r>
    </w:p>
    <w:p w:rsidR="00C86724" w:rsidRDefault="00C86724" w:rsidP="00797D59">
      <w:pPr>
        <w:keepNext/>
        <w:tabs>
          <w:tab w:val="clear" w:pos="567"/>
        </w:tabs>
        <w:spacing w:line="240" w:lineRule="auto"/>
        <w:rPr>
          <w:lang w:val="ru-RU"/>
        </w:rPr>
      </w:pPr>
    </w:p>
    <w:p w:rsidR="00C203B8" w:rsidRPr="0028363F" w:rsidRDefault="00C203B8" w:rsidP="00C203B8">
      <w:pPr>
        <w:pStyle w:val="EndnoteText"/>
        <w:tabs>
          <w:tab w:val="clear" w:pos="567"/>
        </w:tabs>
        <w:rPr>
          <w:rStyle w:val="CommentReference"/>
          <w:sz w:val="22"/>
          <w:lang w:val="bg-BG"/>
        </w:rPr>
      </w:pPr>
      <w:r>
        <w:rPr>
          <w:rStyle w:val="CommentReference"/>
          <w:sz w:val="22"/>
        </w:rPr>
        <w:t>Humalog</w:t>
      </w:r>
      <w:r w:rsidRPr="00D315F9">
        <w:rPr>
          <w:rStyle w:val="CommentReference"/>
          <w:sz w:val="22"/>
          <w:lang w:val="ru-RU"/>
        </w:rPr>
        <w:t xml:space="preserve"> </w:t>
      </w:r>
      <w:r>
        <w:rPr>
          <w:rStyle w:val="CommentReference"/>
          <w:sz w:val="22"/>
        </w:rPr>
        <w:t>KwikPen</w:t>
      </w:r>
    </w:p>
    <w:p w:rsidR="001272D9" w:rsidRPr="00EC224F" w:rsidRDefault="001272D9" w:rsidP="001272D9">
      <w:pPr>
        <w:tabs>
          <w:tab w:val="clear" w:pos="567"/>
        </w:tabs>
        <w:spacing w:line="240" w:lineRule="auto"/>
        <w:rPr>
          <w:szCs w:val="22"/>
          <w:lang w:val="bg-BG"/>
        </w:rPr>
      </w:pPr>
    </w:p>
    <w:p w:rsidR="001272D9" w:rsidRPr="00EC224F" w:rsidRDefault="001272D9" w:rsidP="001272D9">
      <w:pPr>
        <w:keepNext/>
        <w:pBdr>
          <w:top w:val="single" w:sz="4" w:space="1" w:color="auto"/>
          <w:left w:val="single" w:sz="4" w:space="4" w:color="auto"/>
          <w:bottom w:val="single" w:sz="4" w:space="1" w:color="auto"/>
          <w:right w:val="single" w:sz="4" w:space="4" w:color="auto"/>
        </w:pBdr>
        <w:tabs>
          <w:tab w:val="clear" w:pos="567"/>
        </w:tabs>
        <w:spacing w:line="240" w:lineRule="auto"/>
        <w:outlineLvl w:val="0"/>
        <w:rPr>
          <w:i/>
          <w:noProof/>
          <w:szCs w:val="22"/>
          <w:lang w:val="ru-RU"/>
        </w:rPr>
      </w:pPr>
      <w:r w:rsidRPr="00EC224F">
        <w:rPr>
          <w:b/>
          <w:noProof/>
          <w:szCs w:val="22"/>
          <w:lang w:val="ru-RU"/>
        </w:rPr>
        <w:t>17.</w:t>
      </w:r>
      <w:r w:rsidRPr="00EC224F">
        <w:rPr>
          <w:b/>
          <w:noProof/>
          <w:szCs w:val="22"/>
          <w:lang w:val="ru-RU"/>
        </w:rPr>
        <w:tab/>
        <w:t>УНИКАЛЕН ИДЕНТИФИКАТОР — ДВУИЗМЕРЕН БАРКОД</w:t>
      </w:r>
    </w:p>
    <w:p w:rsidR="001272D9" w:rsidRPr="00EC224F" w:rsidRDefault="001272D9" w:rsidP="001272D9">
      <w:pPr>
        <w:tabs>
          <w:tab w:val="clear" w:pos="567"/>
        </w:tabs>
        <w:spacing w:line="240" w:lineRule="auto"/>
        <w:rPr>
          <w:noProof/>
          <w:szCs w:val="22"/>
          <w:lang w:val="ru-RU"/>
        </w:rPr>
      </w:pPr>
    </w:p>
    <w:p w:rsidR="001272D9" w:rsidRPr="00EC224F" w:rsidRDefault="001272D9" w:rsidP="001272D9">
      <w:pPr>
        <w:tabs>
          <w:tab w:val="clear" w:pos="567"/>
        </w:tabs>
        <w:spacing w:line="240" w:lineRule="auto"/>
        <w:rPr>
          <w:noProof/>
          <w:szCs w:val="22"/>
          <w:lang w:val="ru-RU"/>
        </w:rPr>
      </w:pPr>
    </w:p>
    <w:p w:rsidR="001272D9" w:rsidRPr="00EC224F" w:rsidRDefault="001272D9" w:rsidP="001272D9">
      <w:pPr>
        <w:keepNext/>
        <w:pBdr>
          <w:top w:val="single" w:sz="4" w:space="1" w:color="auto"/>
          <w:left w:val="single" w:sz="4" w:space="4" w:color="auto"/>
          <w:bottom w:val="single" w:sz="4" w:space="1" w:color="auto"/>
          <w:right w:val="single" w:sz="4" w:space="4" w:color="auto"/>
        </w:pBdr>
        <w:tabs>
          <w:tab w:val="clear" w:pos="567"/>
        </w:tabs>
        <w:spacing w:line="240" w:lineRule="auto"/>
        <w:outlineLvl w:val="0"/>
        <w:rPr>
          <w:i/>
          <w:noProof/>
          <w:szCs w:val="22"/>
          <w:lang w:val="ru-RU"/>
        </w:rPr>
      </w:pPr>
      <w:r w:rsidRPr="00EC224F">
        <w:rPr>
          <w:b/>
          <w:noProof/>
          <w:szCs w:val="22"/>
          <w:lang w:val="ru-RU"/>
        </w:rPr>
        <w:t>18.</w:t>
      </w:r>
      <w:r w:rsidRPr="00EC224F">
        <w:rPr>
          <w:b/>
          <w:noProof/>
          <w:szCs w:val="22"/>
          <w:lang w:val="ru-RU"/>
        </w:rPr>
        <w:tab/>
        <w:t>УНИКАЛЕН ИДЕНТИФИКАТОР — ДАННИ ЗА ЧЕТЕНЕ ОТ ХОРА</w:t>
      </w:r>
    </w:p>
    <w:p w:rsidR="001272D9" w:rsidRPr="00EC224F" w:rsidRDefault="001272D9" w:rsidP="001272D9">
      <w:pPr>
        <w:tabs>
          <w:tab w:val="clear" w:pos="567"/>
        </w:tabs>
        <w:spacing w:line="240" w:lineRule="auto"/>
        <w:rPr>
          <w:noProof/>
          <w:szCs w:val="22"/>
          <w:lang w:val="ru-RU"/>
        </w:rPr>
      </w:pPr>
    </w:p>
    <w:p w:rsidR="00CD0D81" w:rsidRPr="00EA2766" w:rsidRDefault="00CD0D81" w:rsidP="0028363F">
      <w:pPr>
        <w:shd w:val="clear" w:color="auto" w:fill="FFFFFF"/>
        <w:tabs>
          <w:tab w:val="clear" w:pos="567"/>
        </w:tabs>
        <w:spacing w:line="240" w:lineRule="auto"/>
        <w:rPr>
          <w:lang w:val="ru-RU"/>
        </w:rPr>
      </w:pPr>
      <w:r>
        <w:rPr>
          <w:b/>
          <w:lang w:val="ru-RU"/>
        </w:rPr>
        <w:br w:type="page"/>
      </w:r>
      <w:r w:rsidRPr="00EA2766">
        <w:rPr>
          <w:lang w:val="ru-RU"/>
        </w:rPr>
        <w:t xml:space="preserve"> </w:t>
      </w:r>
    </w:p>
    <w:p w:rsidR="00C86724" w:rsidRDefault="00C86724" w:rsidP="00797D59">
      <w:pPr>
        <w:keepNext/>
        <w:pBdr>
          <w:top w:val="single" w:sz="4" w:space="1" w:color="auto"/>
          <w:left w:val="single" w:sz="4" w:space="4" w:color="auto"/>
          <w:bottom w:val="single" w:sz="4" w:space="1" w:color="auto"/>
          <w:right w:val="single" w:sz="4" w:space="4" w:color="auto"/>
        </w:pBdr>
        <w:tabs>
          <w:tab w:val="clear" w:pos="567"/>
        </w:tabs>
        <w:spacing w:line="240" w:lineRule="auto"/>
        <w:rPr>
          <w:b/>
          <w:noProof/>
          <w:szCs w:val="22"/>
          <w:lang w:val="bg-BG"/>
        </w:rPr>
      </w:pPr>
      <w:r>
        <w:rPr>
          <w:b/>
          <w:lang w:val="ru-RU"/>
        </w:rPr>
        <w:br w:type="page"/>
      </w:r>
      <w:r>
        <w:rPr>
          <w:b/>
          <w:noProof/>
          <w:szCs w:val="22"/>
          <w:lang w:val="bg-BG"/>
        </w:rPr>
        <w:t>МИНИМУМ ДАННИ, КОИТО ТРЯБВА ДА СЪДЪРЖАТ МАЛКИТЕ ЕДИНИЧНИ ПЪРВИЧНИ ОПАКОВКИ</w:t>
      </w:r>
    </w:p>
    <w:p w:rsidR="00204CF0" w:rsidRDefault="00204CF0" w:rsidP="00797D59">
      <w:pPr>
        <w:keepNext/>
        <w:pBdr>
          <w:top w:val="single" w:sz="4" w:space="1" w:color="auto"/>
          <w:left w:val="single" w:sz="4" w:space="4" w:color="auto"/>
          <w:bottom w:val="single" w:sz="4" w:space="1" w:color="auto"/>
          <w:right w:val="single" w:sz="4" w:space="4" w:color="auto"/>
        </w:pBdr>
        <w:tabs>
          <w:tab w:val="clear" w:pos="567"/>
        </w:tabs>
        <w:spacing w:line="240" w:lineRule="auto"/>
        <w:rPr>
          <w:b/>
          <w:noProof/>
          <w:szCs w:val="22"/>
          <w:lang w:val="bg-BG"/>
        </w:rPr>
      </w:pPr>
    </w:p>
    <w:p w:rsidR="00204CF0" w:rsidRDefault="00204CF0" w:rsidP="00797D59">
      <w:pPr>
        <w:keepNext/>
        <w:pBdr>
          <w:top w:val="single" w:sz="4" w:space="1" w:color="auto"/>
          <w:left w:val="single" w:sz="4" w:space="4" w:color="auto"/>
          <w:bottom w:val="single" w:sz="4" w:space="1" w:color="auto"/>
          <w:right w:val="single" w:sz="4" w:space="4" w:color="auto"/>
        </w:pBdr>
        <w:tabs>
          <w:tab w:val="clear" w:pos="567"/>
        </w:tabs>
        <w:spacing w:line="240" w:lineRule="auto"/>
        <w:rPr>
          <w:b/>
          <w:noProof/>
          <w:szCs w:val="22"/>
          <w:lang w:val="bg-BG"/>
        </w:rPr>
      </w:pPr>
      <w:r>
        <w:rPr>
          <w:b/>
          <w:noProof/>
          <w:szCs w:val="22"/>
          <w:lang w:val="bg-BG"/>
        </w:rPr>
        <w:t>ТЕКСТ НА ЕТИКЕТА</w:t>
      </w:r>
    </w:p>
    <w:p w:rsidR="00C86724" w:rsidRDefault="00C86724" w:rsidP="00797D59">
      <w:pPr>
        <w:keepNext/>
        <w:tabs>
          <w:tab w:val="clear" w:pos="567"/>
        </w:tabs>
        <w:spacing w:line="240" w:lineRule="auto"/>
        <w:rPr>
          <w:noProof/>
          <w:szCs w:val="22"/>
          <w:lang w:val="ru-RU"/>
        </w:rPr>
      </w:pPr>
    </w:p>
    <w:p w:rsidR="00C86724" w:rsidRDefault="00C86724" w:rsidP="00797D59">
      <w:pPr>
        <w:keepNext/>
        <w:tabs>
          <w:tab w:val="clear" w:pos="567"/>
        </w:tabs>
        <w:spacing w:line="240" w:lineRule="auto"/>
        <w:rPr>
          <w:noProof/>
          <w:szCs w:val="22"/>
          <w:lang w:val="ru-RU"/>
        </w:rPr>
      </w:pPr>
    </w:p>
    <w:p w:rsidR="00C86724" w:rsidRDefault="00C86724" w:rsidP="00952024">
      <w:pPr>
        <w:keepNext/>
        <w:pBdr>
          <w:top w:val="single" w:sz="4" w:space="1" w:color="auto"/>
          <w:left w:val="single" w:sz="4" w:space="4" w:color="auto"/>
          <w:bottom w:val="single" w:sz="4" w:space="1" w:color="auto"/>
          <w:right w:val="single" w:sz="4" w:space="4" w:color="auto"/>
        </w:pBdr>
        <w:tabs>
          <w:tab w:val="clear" w:pos="567"/>
        </w:tabs>
        <w:spacing w:line="240" w:lineRule="auto"/>
        <w:rPr>
          <w:b/>
          <w:noProof/>
          <w:szCs w:val="22"/>
          <w:lang w:val="bg-BG"/>
        </w:rPr>
      </w:pPr>
      <w:r>
        <w:rPr>
          <w:b/>
          <w:noProof/>
          <w:szCs w:val="22"/>
          <w:lang w:val="bg-BG"/>
        </w:rPr>
        <w:t>1.</w:t>
      </w:r>
      <w:r>
        <w:rPr>
          <w:b/>
          <w:noProof/>
          <w:szCs w:val="22"/>
          <w:lang w:val="bg-BG"/>
        </w:rPr>
        <w:tab/>
        <w:t>ИМЕ НА ЛЕКАРСТВЕНИЯ ПРОДУК И ПЪТ НА ВЪВЕЖДАНЕ</w:t>
      </w:r>
    </w:p>
    <w:p w:rsidR="00C86724" w:rsidRDefault="00C86724" w:rsidP="00797D59">
      <w:pPr>
        <w:keepNext/>
        <w:tabs>
          <w:tab w:val="clear" w:pos="567"/>
        </w:tabs>
        <w:spacing w:line="240" w:lineRule="auto"/>
        <w:rPr>
          <w:szCs w:val="22"/>
          <w:lang w:val="ru-RU"/>
        </w:rPr>
      </w:pPr>
    </w:p>
    <w:p w:rsidR="00C86724" w:rsidRDefault="00C86724" w:rsidP="00C86724">
      <w:pPr>
        <w:widowControl w:val="0"/>
        <w:tabs>
          <w:tab w:val="clear" w:pos="567"/>
        </w:tabs>
        <w:spacing w:line="240" w:lineRule="auto"/>
        <w:rPr>
          <w:noProof/>
          <w:szCs w:val="22"/>
          <w:lang w:val="bg-BG"/>
        </w:rPr>
      </w:pPr>
      <w:r>
        <w:rPr>
          <w:szCs w:val="22"/>
        </w:rPr>
        <w:t>Humalog</w:t>
      </w:r>
      <w:r>
        <w:rPr>
          <w:szCs w:val="22"/>
          <w:lang w:val="bg-BG"/>
        </w:rPr>
        <w:t xml:space="preserve"> 100</w:t>
      </w:r>
      <w:r w:rsidR="00670D1B">
        <w:rPr>
          <w:szCs w:val="22"/>
          <w:lang w:val="bg-BG"/>
        </w:rPr>
        <w:t> единици</w:t>
      </w:r>
      <w:r>
        <w:rPr>
          <w:szCs w:val="22"/>
          <w:lang w:val="bg-BG"/>
        </w:rPr>
        <w:t>/</w:t>
      </w:r>
      <w:r>
        <w:rPr>
          <w:szCs w:val="22"/>
        </w:rPr>
        <w:t>ml</w:t>
      </w:r>
      <w:r w:rsidR="00BC5B1C">
        <w:rPr>
          <w:szCs w:val="22"/>
          <w:lang w:val="bg-BG"/>
        </w:rPr>
        <w:t xml:space="preserve"> </w:t>
      </w:r>
      <w:r w:rsidR="00BC5B1C">
        <w:t>KwikPen</w:t>
      </w:r>
      <w:r>
        <w:rPr>
          <w:szCs w:val="22"/>
          <w:lang w:val="bg-BG"/>
        </w:rPr>
        <w:t xml:space="preserve"> </w:t>
      </w:r>
      <w:r>
        <w:rPr>
          <w:lang w:val="bg-BG"/>
        </w:rPr>
        <w:t>инжекционен разтвор</w:t>
      </w:r>
    </w:p>
    <w:p w:rsidR="00C86724" w:rsidRPr="00FC2A2E" w:rsidRDefault="00B32BD0" w:rsidP="00C86724">
      <w:pPr>
        <w:tabs>
          <w:tab w:val="clear" w:pos="567"/>
        </w:tabs>
        <w:spacing w:line="240" w:lineRule="auto"/>
        <w:rPr>
          <w:noProof/>
          <w:szCs w:val="22"/>
          <w:lang w:val="bg-BG"/>
        </w:rPr>
      </w:pPr>
      <w:r>
        <w:rPr>
          <w:lang w:val="bg-BG"/>
        </w:rPr>
        <w:t xml:space="preserve">инсулин </w:t>
      </w:r>
      <w:r w:rsidR="008812DF">
        <w:rPr>
          <w:lang w:val="bg-BG"/>
        </w:rPr>
        <w:t>лиспро</w:t>
      </w:r>
    </w:p>
    <w:p w:rsidR="00C86724" w:rsidRDefault="00C86724" w:rsidP="00C86724">
      <w:pPr>
        <w:tabs>
          <w:tab w:val="clear" w:pos="567"/>
        </w:tabs>
        <w:spacing w:line="240" w:lineRule="auto"/>
        <w:rPr>
          <w:noProof/>
          <w:szCs w:val="22"/>
          <w:lang w:val="bg-BG"/>
        </w:rPr>
      </w:pPr>
      <w:r>
        <w:rPr>
          <w:noProof/>
          <w:szCs w:val="22"/>
          <w:lang w:val="bg-BG"/>
        </w:rPr>
        <w:t>За подкожно приложение</w:t>
      </w:r>
    </w:p>
    <w:p w:rsidR="00C86724" w:rsidRDefault="00C86724" w:rsidP="00C86724">
      <w:pPr>
        <w:tabs>
          <w:tab w:val="clear" w:pos="567"/>
        </w:tabs>
        <w:spacing w:line="240" w:lineRule="auto"/>
        <w:rPr>
          <w:noProof/>
          <w:szCs w:val="22"/>
          <w:lang w:val="bg-BG"/>
        </w:rPr>
      </w:pPr>
    </w:p>
    <w:p w:rsidR="00C86724" w:rsidRDefault="00C86724" w:rsidP="00C86724">
      <w:pPr>
        <w:tabs>
          <w:tab w:val="clear" w:pos="567"/>
        </w:tabs>
        <w:spacing w:line="240" w:lineRule="auto"/>
        <w:rPr>
          <w:noProof/>
          <w:szCs w:val="22"/>
          <w:lang w:val="bg-BG"/>
        </w:rPr>
      </w:pPr>
    </w:p>
    <w:p w:rsidR="00C86724" w:rsidRDefault="00C86724" w:rsidP="00797D59">
      <w:pPr>
        <w:keepNext/>
        <w:pBdr>
          <w:top w:val="single" w:sz="4" w:space="1" w:color="auto"/>
          <w:left w:val="single" w:sz="4" w:space="4" w:color="auto"/>
          <w:bottom w:val="single" w:sz="4" w:space="1" w:color="auto"/>
          <w:right w:val="single" w:sz="4" w:space="4" w:color="auto"/>
        </w:pBdr>
        <w:tabs>
          <w:tab w:val="clear" w:pos="567"/>
        </w:tabs>
        <w:spacing w:line="240" w:lineRule="auto"/>
        <w:rPr>
          <w:b/>
          <w:noProof/>
          <w:szCs w:val="22"/>
          <w:highlight w:val="lightGray"/>
          <w:lang w:val="bg-BG"/>
        </w:rPr>
      </w:pPr>
      <w:r>
        <w:rPr>
          <w:b/>
          <w:noProof/>
          <w:szCs w:val="22"/>
          <w:lang w:val="bg-BG"/>
        </w:rPr>
        <w:t>2.</w:t>
      </w:r>
      <w:r>
        <w:rPr>
          <w:b/>
          <w:noProof/>
          <w:szCs w:val="22"/>
          <w:lang w:val="bg-BG"/>
        </w:rPr>
        <w:tab/>
        <w:t>НАЧИН НА ПРИЛ</w:t>
      </w:r>
      <w:r w:rsidR="00EC1EFE">
        <w:rPr>
          <w:b/>
          <w:noProof/>
          <w:szCs w:val="22"/>
          <w:lang w:val="bg-BG"/>
        </w:rPr>
        <w:t>ОЖЕНИЕ</w:t>
      </w:r>
    </w:p>
    <w:p w:rsidR="00C86724" w:rsidRDefault="00C86724" w:rsidP="00797D59">
      <w:pPr>
        <w:keepNext/>
        <w:tabs>
          <w:tab w:val="clear" w:pos="567"/>
        </w:tabs>
        <w:spacing w:line="240" w:lineRule="auto"/>
        <w:rPr>
          <w:noProof/>
          <w:szCs w:val="22"/>
          <w:lang w:val="bg-BG"/>
        </w:rPr>
      </w:pPr>
    </w:p>
    <w:p w:rsidR="00C86724" w:rsidRDefault="00C86724" w:rsidP="00C86724">
      <w:pPr>
        <w:tabs>
          <w:tab w:val="clear" w:pos="567"/>
        </w:tabs>
        <w:spacing w:line="240" w:lineRule="auto"/>
        <w:rPr>
          <w:noProof/>
          <w:szCs w:val="22"/>
          <w:lang w:val="bg-BG"/>
        </w:rPr>
      </w:pPr>
    </w:p>
    <w:p w:rsidR="00C86724" w:rsidRDefault="00C86724" w:rsidP="00797D59">
      <w:pPr>
        <w:keepNext/>
        <w:pBdr>
          <w:top w:val="single" w:sz="4" w:space="1" w:color="auto"/>
          <w:left w:val="single" w:sz="4" w:space="4" w:color="auto"/>
          <w:bottom w:val="single" w:sz="4" w:space="1" w:color="auto"/>
          <w:right w:val="single" w:sz="4" w:space="4" w:color="auto"/>
        </w:pBdr>
        <w:tabs>
          <w:tab w:val="clear" w:pos="567"/>
        </w:tabs>
        <w:spacing w:line="240" w:lineRule="auto"/>
        <w:rPr>
          <w:b/>
          <w:noProof/>
          <w:szCs w:val="22"/>
          <w:lang w:val="bg-BG"/>
        </w:rPr>
      </w:pPr>
      <w:r>
        <w:rPr>
          <w:b/>
          <w:noProof/>
          <w:szCs w:val="22"/>
          <w:lang w:val="bg-BG"/>
        </w:rPr>
        <w:t>3.</w:t>
      </w:r>
      <w:r>
        <w:rPr>
          <w:b/>
          <w:noProof/>
          <w:szCs w:val="22"/>
          <w:lang w:val="bg-BG"/>
        </w:rPr>
        <w:tab/>
        <w:t>ДАТА НА ИЗТИЧАНЕ НА СРОКА НА ГОДНОСТ</w:t>
      </w:r>
    </w:p>
    <w:p w:rsidR="00C86724" w:rsidRDefault="00C86724" w:rsidP="00797D59">
      <w:pPr>
        <w:keepNext/>
        <w:tabs>
          <w:tab w:val="clear" w:pos="567"/>
        </w:tabs>
        <w:spacing w:line="240" w:lineRule="auto"/>
        <w:rPr>
          <w:noProof/>
          <w:szCs w:val="22"/>
          <w:lang w:val="bg-BG"/>
        </w:rPr>
      </w:pPr>
    </w:p>
    <w:p w:rsidR="00C86724" w:rsidRDefault="00C86724" w:rsidP="00C86724">
      <w:pPr>
        <w:tabs>
          <w:tab w:val="clear" w:pos="567"/>
        </w:tabs>
        <w:spacing w:line="240" w:lineRule="auto"/>
        <w:rPr>
          <w:noProof/>
          <w:szCs w:val="22"/>
          <w:lang w:val="bg-BG"/>
        </w:rPr>
      </w:pPr>
      <w:r>
        <w:rPr>
          <w:noProof/>
          <w:szCs w:val="22"/>
          <w:lang w:val="bg-BG"/>
        </w:rPr>
        <w:t>Годен до</w:t>
      </w:r>
      <w:r w:rsidR="00072320">
        <w:rPr>
          <w:noProof/>
          <w:szCs w:val="22"/>
          <w:lang w:val="bg-BG"/>
        </w:rPr>
        <w:t>:</w:t>
      </w:r>
    </w:p>
    <w:p w:rsidR="00C86724" w:rsidRDefault="00C86724" w:rsidP="00C86724">
      <w:pPr>
        <w:tabs>
          <w:tab w:val="clear" w:pos="567"/>
        </w:tabs>
        <w:spacing w:line="240" w:lineRule="auto"/>
        <w:rPr>
          <w:noProof/>
          <w:szCs w:val="22"/>
          <w:lang w:val="bg-BG"/>
        </w:rPr>
      </w:pPr>
    </w:p>
    <w:p w:rsidR="00C86724" w:rsidRDefault="00C86724" w:rsidP="00C86724">
      <w:pPr>
        <w:tabs>
          <w:tab w:val="clear" w:pos="567"/>
        </w:tabs>
        <w:spacing w:line="240" w:lineRule="auto"/>
        <w:rPr>
          <w:noProof/>
          <w:szCs w:val="22"/>
          <w:lang w:val="bg-BG"/>
        </w:rPr>
      </w:pPr>
    </w:p>
    <w:p w:rsidR="00C86724" w:rsidRDefault="00C86724" w:rsidP="00797D59">
      <w:pPr>
        <w:keepNext/>
        <w:pBdr>
          <w:top w:val="single" w:sz="4" w:space="1" w:color="auto"/>
          <w:left w:val="single" w:sz="4" w:space="4" w:color="auto"/>
          <w:bottom w:val="single" w:sz="4" w:space="1" w:color="auto"/>
          <w:right w:val="single" w:sz="4" w:space="4" w:color="auto"/>
        </w:pBdr>
        <w:tabs>
          <w:tab w:val="clear" w:pos="567"/>
        </w:tabs>
        <w:spacing w:line="240" w:lineRule="auto"/>
        <w:rPr>
          <w:b/>
          <w:noProof/>
          <w:szCs w:val="22"/>
          <w:highlight w:val="lightGray"/>
          <w:lang w:val="bg-BG"/>
        </w:rPr>
      </w:pPr>
      <w:r>
        <w:rPr>
          <w:b/>
          <w:noProof/>
          <w:szCs w:val="22"/>
          <w:lang w:val="bg-BG"/>
        </w:rPr>
        <w:t>4.</w:t>
      </w:r>
      <w:r>
        <w:rPr>
          <w:b/>
          <w:noProof/>
          <w:szCs w:val="22"/>
          <w:lang w:val="bg-BG"/>
        </w:rPr>
        <w:tab/>
        <w:t>ПАРТИДЕН НОМЕР</w:t>
      </w:r>
    </w:p>
    <w:p w:rsidR="00C86724" w:rsidRDefault="00C86724" w:rsidP="00797D59">
      <w:pPr>
        <w:keepNext/>
        <w:tabs>
          <w:tab w:val="clear" w:pos="567"/>
        </w:tabs>
        <w:spacing w:line="240" w:lineRule="auto"/>
        <w:rPr>
          <w:noProof/>
          <w:szCs w:val="22"/>
          <w:lang w:val="bg-BG"/>
        </w:rPr>
      </w:pPr>
    </w:p>
    <w:p w:rsidR="00C86724" w:rsidRDefault="00C86724" w:rsidP="00C86724">
      <w:pPr>
        <w:tabs>
          <w:tab w:val="clear" w:pos="567"/>
        </w:tabs>
        <w:spacing w:line="240" w:lineRule="auto"/>
        <w:ind w:right="113"/>
        <w:rPr>
          <w:noProof/>
          <w:szCs w:val="22"/>
          <w:lang w:val="bg-BG"/>
        </w:rPr>
      </w:pPr>
      <w:r>
        <w:rPr>
          <w:noProof/>
          <w:szCs w:val="22"/>
          <w:lang w:val="bg-BG"/>
        </w:rPr>
        <w:t>Партиден №</w:t>
      </w:r>
    </w:p>
    <w:p w:rsidR="00C86724" w:rsidRDefault="00C86724" w:rsidP="00C86724">
      <w:pPr>
        <w:tabs>
          <w:tab w:val="clear" w:pos="567"/>
        </w:tabs>
        <w:spacing w:line="240" w:lineRule="auto"/>
        <w:ind w:right="113"/>
        <w:rPr>
          <w:noProof/>
          <w:szCs w:val="22"/>
          <w:lang w:val="bg-BG"/>
        </w:rPr>
      </w:pPr>
    </w:p>
    <w:p w:rsidR="00C86724" w:rsidRDefault="00C86724" w:rsidP="00C86724">
      <w:pPr>
        <w:tabs>
          <w:tab w:val="clear" w:pos="567"/>
        </w:tabs>
        <w:spacing w:line="240" w:lineRule="auto"/>
        <w:ind w:right="113"/>
        <w:rPr>
          <w:noProof/>
          <w:szCs w:val="22"/>
          <w:lang w:val="bg-BG"/>
        </w:rPr>
      </w:pPr>
    </w:p>
    <w:p w:rsidR="00C86724" w:rsidRDefault="00C86724" w:rsidP="00797D59">
      <w:pPr>
        <w:keepNext/>
        <w:pBdr>
          <w:top w:val="single" w:sz="4" w:space="1" w:color="auto"/>
          <w:left w:val="single" w:sz="4" w:space="4" w:color="auto"/>
          <w:bottom w:val="single" w:sz="4" w:space="1" w:color="auto"/>
          <w:right w:val="single" w:sz="4" w:space="4" w:color="auto"/>
        </w:pBdr>
        <w:tabs>
          <w:tab w:val="clear" w:pos="567"/>
        </w:tabs>
        <w:spacing w:line="240" w:lineRule="auto"/>
        <w:rPr>
          <w:b/>
          <w:noProof/>
          <w:szCs w:val="22"/>
          <w:highlight w:val="lightGray"/>
          <w:lang w:val="bg-BG"/>
        </w:rPr>
      </w:pPr>
      <w:r>
        <w:rPr>
          <w:b/>
          <w:noProof/>
          <w:szCs w:val="22"/>
          <w:lang w:val="bg-BG"/>
        </w:rPr>
        <w:t>5.</w:t>
      </w:r>
      <w:r>
        <w:rPr>
          <w:b/>
          <w:noProof/>
          <w:szCs w:val="22"/>
          <w:lang w:val="bg-BG"/>
        </w:rPr>
        <w:tab/>
        <w:t>СЪДЪРЖАНИЕ КАТО МАСА, ОБЕМ ИЛИ ЕДИНИЦИ</w:t>
      </w:r>
    </w:p>
    <w:p w:rsidR="00C86724" w:rsidRDefault="00C86724" w:rsidP="00797D59">
      <w:pPr>
        <w:keepNext/>
        <w:tabs>
          <w:tab w:val="clear" w:pos="567"/>
        </w:tabs>
        <w:spacing w:line="240" w:lineRule="auto"/>
        <w:rPr>
          <w:b/>
          <w:noProof/>
          <w:szCs w:val="22"/>
          <w:lang w:val="bg-BG"/>
        </w:rPr>
      </w:pPr>
    </w:p>
    <w:p w:rsidR="00C86724" w:rsidRPr="002345E7" w:rsidRDefault="00C86724" w:rsidP="00C86724">
      <w:pPr>
        <w:widowControl w:val="0"/>
        <w:tabs>
          <w:tab w:val="clear" w:pos="567"/>
        </w:tabs>
        <w:spacing w:line="240" w:lineRule="auto"/>
        <w:ind w:left="567" w:hanging="567"/>
        <w:rPr>
          <w:szCs w:val="22"/>
          <w:lang w:val="bg-BG"/>
        </w:rPr>
      </w:pPr>
      <w:r w:rsidRPr="002345E7">
        <w:rPr>
          <w:szCs w:val="22"/>
          <w:lang w:val="bg-BG"/>
        </w:rPr>
        <w:t>3</w:t>
      </w:r>
      <w:r w:rsidR="008C4E89">
        <w:rPr>
          <w:szCs w:val="22"/>
          <w:lang w:val="bg-BG"/>
        </w:rPr>
        <w:t> </w:t>
      </w:r>
      <w:r w:rsidRPr="002345E7">
        <w:rPr>
          <w:szCs w:val="22"/>
          <w:lang w:val="en-US"/>
        </w:rPr>
        <w:t>ml</w:t>
      </w:r>
      <w:r w:rsidRPr="002345E7">
        <w:rPr>
          <w:szCs w:val="22"/>
          <w:lang w:val="bg-BG"/>
        </w:rPr>
        <w:t xml:space="preserve"> (3,5</w:t>
      </w:r>
      <w:r w:rsidR="008C4E89">
        <w:rPr>
          <w:szCs w:val="22"/>
          <w:lang w:val="bg-BG"/>
        </w:rPr>
        <w:t> </w:t>
      </w:r>
      <w:r w:rsidRPr="002345E7">
        <w:rPr>
          <w:szCs w:val="22"/>
          <w:lang w:val="en-US"/>
        </w:rPr>
        <w:t>mg</w:t>
      </w:r>
      <w:r w:rsidRPr="002345E7">
        <w:rPr>
          <w:szCs w:val="22"/>
          <w:lang w:val="bg-BG"/>
        </w:rPr>
        <w:t>/</w:t>
      </w:r>
      <w:r w:rsidRPr="002345E7">
        <w:rPr>
          <w:szCs w:val="22"/>
          <w:lang w:val="en-US"/>
        </w:rPr>
        <w:t>ml</w:t>
      </w:r>
      <w:r w:rsidRPr="002345E7">
        <w:rPr>
          <w:szCs w:val="22"/>
          <w:lang w:val="bg-BG"/>
        </w:rPr>
        <w:t>)</w:t>
      </w:r>
    </w:p>
    <w:p w:rsidR="00C86724" w:rsidRPr="002345E7" w:rsidRDefault="00C86724" w:rsidP="00C86724">
      <w:pPr>
        <w:tabs>
          <w:tab w:val="clear" w:pos="567"/>
        </w:tabs>
        <w:spacing w:line="240" w:lineRule="auto"/>
        <w:ind w:right="113"/>
        <w:rPr>
          <w:noProof/>
          <w:szCs w:val="22"/>
          <w:lang w:val="ru-RU"/>
        </w:rPr>
      </w:pPr>
    </w:p>
    <w:p w:rsidR="00C86724" w:rsidRPr="002345E7" w:rsidRDefault="00C86724" w:rsidP="00C86724">
      <w:pPr>
        <w:tabs>
          <w:tab w:val="clear" w:pos="567"/>
        </w:tabs>
        <w:spacing w:line="240" w:lineRule="auto"/>
        <w:ind w:right="113"/>
        <w:rPr>
          <w:noProof/>
          <w:szCs w:val="22"/>
          <w:lang w:val="ru-RU"/>
        </w:rPr>
      </w:pPr>
    </w:p>
    <w:p w:rsidR="00C86724" w:rsidRPr="002345E7" w:rsidRDefault="00C86724" w:rsidP="00797D59">
      <w:pPr>
        <w:keepNext/>
        <w:pBdr>
          <w:top w:val="single" w:sz="4" w:space="1" w:color="auto"/>
          <w:left w:val="single" w:sz="4" w:space="4" w:color="auto"/>
          <w:bottom w:val="single" w:sz="4" w:space="1" w:color="auto"/>
          <w:right w:val="single" w:sz="4" w:space="4" w:color="auto"/>
        </w:pBdr>
        <w:tabs>
          <w:tab w:val="clear" w:pos="567"/>
        </w:tabs>
        <w:spacing w:line="240" w:lineRule="auto"/>
        <w:rPr>
          <w:b/>
          <w:highlight w:val="lightGray"/>
          <w:lang w:val="ru-RU"/>
        </w:rPr>
      </w:pPr>
      <w:r w:rsidRPr="002345E7">
        <w:rPr>
          <w:b/>
          <w:noProof/>
          <w:szCs w:val="22"/>
          <w:lang w:val="bg-BG"/>
        </w:rPr>
        <w:t>6.</w:t>
      </w:r>
      <w:r w:rsidRPr="002345E7">
        <w:rPr>
          <w:b/>
          <w:noProof/>
          <w:szCs w:val="22"/>
          <w:lang w:val="bg-BG"/>
        </w:rPr>
        <w:tab/>
        <w:t>ДРУГО</w:t>
      </w:r>
    </w:p>
    <w:p w:rsidR="00C86724" w:rsidRDefault="00C86724" w:rsidP="00797D59">
      <w:pPr>
        <w:keepNext/>
        <w:tabs>
          <w:tab w:val="clear" w:pos="567"/>
        </w:tabs>
        <w:spacing w:line="240" w:lineRule="auto"/>
        <w:rPr>
          <w:lang w:val="ru-RU"/>
        </w:rPr>
      </w:pPr>
    </w:p>
    <w:p w:rsidR="00C86724" w:rsidRDefault="00C86724" w:rsidP="00C86724">
      <w:pPr>
        <w:shd w:val="clear" w:color="auto" w:fill="FFFFFF"/>
        <w:tabs>
          <w:tab w:val="clear" w:pos="567"/>
        </w:tabs>
        <w:spacing w:line="240" w:lineRule="auto"/>
        <w:rPr>
          <w:noProof/>
          <w:szCs w:val="22"/>
          <w:lang w:val="bg-BG"/>
        </w:rPr>
      </w:pPr>
      <w:r>
        <w:rPr>
          <w:lang w:val="ru-RU"/>
        </w:rPr>
        <w:br w:type="page"/>
      </w:r>
    </w:p>
    <w:p w:rsidR="002345E7" w:rsidRDefault="00C86724" w:rsidP="00797D59">
      <w:pPr>
        <w:keepNext/>
        <w:pBdr>
          <w:top w:val="single" w:sz="4" w:space="1" w:color="auto"/>
          <w:left w:val="single" w:sz="4" w:space="4" w:color="auto"/>
          <w:bottom w:val="single" w:sz="4" w:space="1" w:color="auto"/>
          <w:right w:val="single" w:sz="4" w:space="4" w:color="auto"/>
        </w:pBdr>
        <w:tabs>
          <w:tab w:val="clear" w:pos="567"/>
        </w:tabs>
        <w:spacing w:line="240" w:lineRule="auto"/>
        <w:rPr>
          <w:b/>
          <w:noProof/>
          <w:szCs w:val="22"/>
          <w:lang w:val="bg-BG"/>
        </w:rPr>
      </w:pPr>
      <w:r>
        <w:rPr>
          <w:b/>
          <w:noProof/>
          <w:szCs w:val="22"/>
          <w:lang w:val="bg-BG"/>
        </w:rPr>
        <w:t>ДАННИ, КОИТО ТРЯБВА ДА СЪДЪРЖА ВТОРИЧНАТА ОПАКОВКА</w:t>
      </w:r>
    </w:p>
    <w:p w:rsidR="002345E7" w:rsidRDefault="002345E7" w:rsidP="00797D59">
      <w:pPr>
        <w:keepNext/>
        <w:pBdr>
          <w:top w:val="single" w:sz="4" w:space="1" w:color="auto"/>
          <w:left w:val="single" w:sz="4" w:space="4" w:color="auto"/>
          <w:bottom w:val="single" w:sz="4" w:space="1" w:color="auto"/>
          <w:right w:val="single" w:sz="4" w:space="4" w:color="auto"/>
        </w:pBdr>
        <w:tabs>
          <w:tab w:val="clear" w:pos="567"/>
        </w:tabs>
        <w:spacing w:line="240" w:lineRule="auto"/>
        <w:rPr>
          <w:b/>
          <w:noProof/>
          <w:szCs w:val="22"/>
          <w:lang w:val="bg-BG"/>
        </w:rPr>
      </w:pPr>
    </w:p>
    <w:p w:rsidR="00C86724" w:rsidRDefault="00DC6A6E" w:rsidP="00797D59">
      <w:pPr>
        <w:keepNext/>
        <w:pBdr>
          <w:top w:val="single" w:sz="4" w:space="1" w:color="auto"/>
          <w:left w:val="single" w:sz="4" w:space="4" w:color="auto"/>
          <w:bottom w:val="single" w:sz="4" w:space="1" w:color="auto"/>
          <w:right w:val="single" w:sz="4" w:space="4" w:color="auto"/>
        </w:pBdr>
        <w:tabs>
          <w:tab w:val="clear" w:pos="567"/>
        </w:tabs>
        <w:spacing w:line="240" w:lineRule="auto"/>
        <w:rPr>
          <w:b/>
          <w:noProof/>
          <w:szCs w:val="22"/>
          <w:lang w:val="bg-BG"/>
        </w:rPr>
      </w:pPr>
      <w:r>
        <w:rPr>
          <w:b/>
          <w:noProof/>
          <w:lang w:val="bg-BG"/>
        </w:rPr>
        <w:t xml:space="preserve">ВЪНШНА </w:t>
      </w:r>
      <w:r w:rsidR="005959D1">
        <w:rPr>
          <w:b/>
          <w:noProof/>
          <w:lang w:val="bg-BG"/>
        </w:rPr>
        <w:t>КУТИЯ</w:t>
      </w:r>
      <w:r w:rsidR="005959D1" w:rsidRPr="00486D59">
        <w:rPr>
          <w:b/>
          <w:noProof/>
          <w:lang w:val="bg-BG"/>
        </w:rPr>
        <w:t xml:space="preserve"> </w:t>
      </w:r>
      <w:r w:rsidR="002345E7">
        <w:rPr>
          <w:b/>
          <w:noProof/>
          <w:szCs w:val="22"/>
          <w:lang w:val="bg-BG"/>
        </w:rPr>
        <w:t xml:space="preserve">- </w:t>
      </w:r>
      <w:r w:rsidR="002345E7">
        <w:rPr>
          <w:b/>
          <w:lang w:val="fr-FR"/>
        </w:rPr>
        <w:t>KwikPen</w:t>
      </w:r>
      <w:r w:rsidR="002345E7" w:rsidRPr="0028363F">
        <w:rPr>
          <w:b/>
          <w:lang w:val="bg-BG"/>
        </w:rPr>
        <w:t xml:space="preserve">. </w:t>
      </w:r>
      <w:r w:rsidR="002345E7">
        <w:rPr>
          <w:b/>
          <w:lang w:val="bg-BG"/>
        </w:rPr>
        <w:t xml:space="preserve">Опаковка </w:t>
      </w:r>
      <w:r w:rsidR="002A2D7D">
        <w:rPr>
          <w:b/>
          <w:lang w:val="bg-BG"/>
        </w:rPr>
        <w:t>по</w:t>
      </w:r>
      <w:r w:rsidR="002A2D7D" w:rsidRPr="0028363F">
        <w:rPr>
          <w:b/>
          <w:lang w:val="bg-BG"/>
        </w:rPr>
        <w:t xml:space="preserve"> </w:t>
      </w:r>
      <w:r w:rsidR="002345E7" w:rsidRPr="0028363F">
        <w:rPr>
          <w:b/>
          <w:lang w:val="bg-BG"/>
        </w:rPr>
        <w:t>5</w:t>
      </w:r>
    </w:p>
    <w:p w:rsidR="00C86724" w:rsidRDefault="00C86724" w:rsidP="00797D59">
      <w:pPr>
        <w:keepNext/>
        <w:tabs>
          <w:tab w:val="clear" w:pos="567"/>
        </w:tabs>
        <w:spacing w:line="240" w:lineRule="auto"/>
        <w:ind w:left="567" w:hanging="567"/>
        <w:rPr>
          <w:noProof/>
          <w:szCs w:val="22"/>
          <w:lang w:val="ru-RU"/>
        </w:rPr>
      </w:pPr>
    </w:p>
    <w:p w:rsidR="00C86724" w:rsidRDefault="00C86724" w:rsidP="00797D59">
      <w:pPr>
        <w:keepNext/>
        <w:pBdr>
          <w:top w:val="single" w:sz="4" w:space="1" w:color="auto"/>
          <w:left w:val="single" w:sz="4" w:space="4" w:color="auto"/>
          <w:bottom w:val="single" w:sz="4" w:space="1" w:color="auto"/>
          <w:right w:val="single" w:sz="4" w:space="4" w:color="auto"/>
        </w:pBdr>
        <w:tabs>
          <w:tab w:val="clear" w:pos="567"/>
        </w:tabs>
        <w:spacing w:line="240" w:lineRule="auto"/>
        <w:ind w:left="567" w:hanging="567"/>
        <w:rPr>
          <w:noProof/>
          <w:szCs w:val="22"/>
          <w:lang w:val="bg-BG"/>
        </w:rPr>
      </w:pPr>
      <w:r>
        <w:rPr>
          <w:b/>
          <w:noProof/>
          <w:szCs w:val="22"/>
          <w:lang w:val="bg-BG"/>
        </w:rPr>
        <w:t>1.</w:t>
      </w:r>
      <w:r>
        <w:rPr>
          <w:b/>
          <w:noProof/>
          <w:szCs w:val="22"/>
          <w:lang w:val="bg-BG"/>
        </w:rPr>
        <w:tab/>
        <w:t>ИМЕ НА ЛЕКАРСТВЕНИЯ ПРОДУКТ</w:t>
      </w:r>
    </w:p>
    <w:p w:rsidR="00C86724" w:rsidRDefault="00C86724" w:rsidP="00797D59">
      <w:pPr>
        <w:keepNext/>
        <w:tabs>
          <w:tab w:val="clear" w:pos="567"/>
        </w:tabs>
        <w:spacing w:line="240" w:lineRule="auto"/>
        <w:rPr>
          <w:lang w:val="bg-BG"/>
        </w:rPr>
      </w:pPr>
    </w:p>
    <w:p w:rsidR="00C86724" w:rsidRDefault="00C86724" w:rsidP="00C86724">
      <w:pPr>
        <w:pStyle w:val="EndnoteText"/>
        <w:tabs>
          <w:tab w:val="clear" w:pos="567"/>
        </w:tabs>
        <w:rPr>
          <w:szCs w:val="24"/>
          <w:lang w:val="bg-BG"/>
        </w:rPr>
      </w:pPr>
      <w:r>
        <w:rPr>
          <w:lang w:val="fr-FR"/>
        </w:rPr>
        <w:t>Humalog</w:t>
      </w:r>
      <w:r>
        <w:rPr>
          <w:lang w:val="bg-BG"/>
        </w:rPr>
        <w:t xml:space="preserve"> </w:t>
      </w:r>
      <w:r>
        <w:rPr>
          <w:lang w:val="fr-FR"/>
        </w:rPr>
        <w:t>Mix</w:t>
      </w:r>
      <w:r>
        <w:rPr>
          <w:lang w:val="bg-BG"/>
        </w:rPr>
        <w:t>25 100 </w:t>
      </w:r>
      <w:r w:rsidR="00670D1B">
        <w:rPr>
          <w:lang w:val="bg-BG"/>
        </w:rPr>
        <w:t>единици</w:t>
      </w:r>
      <w:r>
        <w:rPr>
          <w:lang w:val="bg-BG"/>
        </w:rPr>
        <w:t>/</w:t>
      </w:r>
      <w:r>
        <w:rPr>
          <w:lang w:val="fr-FR"/>
        </w:rPr>
        <w:t>ml</w:t>
      </w:r>
      <w:r>
        <w:rPr>
          <w:lang w:val="bg-BG"/>
        </w:rPr>
        <w:t xml:space="preserve"> </w:t>
      </w:r>
      <w:r w:rsidR="00BC5B1C">
        <w:t>KwikPen</w:t>
      </w:r>
      <w:r>
        <w:rPr>
          <w:lang w:val="bg-BG"/>
        </w:rPr>
        <w:t xml:space="preserve"> инжекционна суспензия</w:t>
      </w:r>
      <w:r w:rsidR="008C4E89">
        <w:rPr>
          <w:lang w:val="bg-BG"/>
        </w:rPr>
        <w:t xml:space="preserve"> </w:t>
      </w:r>
      <w:r w:rsidR="008C4E89">
        <w:rPr>
          <w:szCs w:val="22"/>
          <w:lang w:val="bg-BG"/>
        </w:rPr>
        <w:t>в предварително напълнена писалка</w:t>
      </w:r>
    </w:p>
    <w:p w:rsidR="00C86724" w:rsidRDefault="00C86724" w:rsidP="00C86724">
      <w:pPr>
        <w:pStyle w:val="EndnoteText"/>
        <w:tabs>
          <w:tab w:val="clear" w:pos="567"/>
        </w:tabs>
        <w:rPr>
          <w:lang w:val="bg-BG"/>
        </w:rPr>
      </w:pPr>
      <w:r>
        <w:rPr>
          <w:lang w:val="bg-BG"/>
        </w:rPr>
        <w:t xml:space="preserve">25% </w:t>
      </w:r>
      <w:r w:rsidR="008812DF">
        <w:rPr>
          <w:lang w:val="bg-BG"/>
        </w:rPr>
        <w:t>инсулин лиспро</w:t>
      </w:r>
      <w:r>
        <w:rPr>
          <w:lang w:val="bg-BG"/>
        </w:rPr>
        <w:t xml:space="preserve"> и 75% </w:t>
      </w:r>
      <w:r w:rsidR="008812DF">
        <w:rPr>
          <w:lang w:val="bg-BG"/>
        </w:rPr>
        <w:t>инсулин лиспро</w:t>
      </w:r>
      <w:r>
        <w:rPr>
          <w:lang w:val="bg-BG"/>
        </w:rPr>
        <w:t xml:space="preserve"> протаминова суспензия</w:t>
      </w:r>
    </w:p>
    <w:p w:rsidR="00C86724" w:rsidRDefault="00C86724" w:rsidP="00C86724">
      <w:pPr>
        <w:tabs>
          <w:tab w:val="clear" w:pos="567"/>
        </w:tabs>
        <w:spacing w:line="240" w:lineRule="auto"/>
        <w:ind w:left="567" w:hanging="567"/>
        <w:rPr>
          <w:noProof/>
          <w:szCs w:val="22"/>
          <w:lang w:val="bg-BG"/>
        </w:rPr>
      </w:pPr>
    </w:p>
    <w:p w:rsidR="00C86724" w:rsidRDefault="00C86724" w:rsidP="00C86724">
      <w:pPr>
        <w:tabs>
          <w:tab w:val="clear" w:pos="567"/>
        </w:tabs>
        <w:spacing w:line="240" w:lineRule="auto"/>
        <w:ind w:left="567" w:hanging="567"/>
        <w:rPr>
          <w:noProof/>
          <w:szCs w:val="22"/>
          <w:lang w:val="bg-BG"/>
        </w:rPr>
      </w:pPr>
    </w:p>
    <w:p w:rsidR="00C86724" w:rsidRDefault="00C86724" w:rsidP="00797D59">
      <w:pPr>
        <w:keepNext/>
        <w:pBdr>
          <w:top w:val="single" w:sz="4" w:space="1" w:color="auto"/>
          <w:left w:val="single" w:sz="4" w:space="4" w:color="auto"/>
          <w:bottom w:val="single" w:sz="4" w:space="1" w:color="auto"/>
          <w:right w:val="single" w:sz="4" w:space="4" w:color="auto"/>
        </w:pBdr>
        <w:tabs>
          <w:tab w:val="clear" w:pos="567"/>
        </w:tabs>
        <w:spacing w:line="240" w:lineRule="auto"/>
        <w:ind w:left="567" w:hanging="567"/>
        <w:rPr>
          <w:b/>
          <w:noProof/>
          <w:szCs w:val="22"/>
          <w:lang w:val="bg-BG"/>
        </w:rPr>
      </w:pPr>
      <w:r>
        <w:rPr>
          <w:b/>
          <w:noProof/>
          <w:szCs w:val="22"/>
          <w:lang w:val="bg-BG"/>
        </w:rPr>
        <w:t>2.</w:t>
      </w:r>
      <w:r>
        <w:rPr>
          <w:b/>
          <w:noProof/>
          <w:szCs w:val="22"/>
          <w:lang w:val="bg-BG"/>
        </w:rPr>
        <w:tab/>
        <w:t>ОБЯВЯВАНЕ НА АКТИВНОТО ВЕЩЕСТВО</w:t>
      </w:r>
    </w:p>
    <w:p w:rsidR="00C86724" w:rsidRDefault="00C86724" w:rsidP="00797D59">
      <w:pPr>
        <w:keepNext/>
        <w:tabs>
          <w:tab w:val="clear" w:pos="567"/>
        </w:tabs>
        <w:spacing w:line="240" w:lineRule="auto"/>
        <w:rPr>
          <w:bdr w:val="single" w:sz="4" w:space="0" w:color="auto"/>
          <w:lang w:val="bg-BG"/>
        </w:rPr>
      </w:pPr>
    </w:p>
    <w:p w:rsidR="00DA54AE" w:rsidRPr="00486D59" w:rsidRDefault="00DA54AE" w:rsidP="00DA54AE">
      <w:pPr>
        <w:spacing w:line="240" w:lineRule="auto"/>
        <w:ind w:right="11"/>
        <w:rPr>
          <w:lang w:val="bg-BG"/>
        </w:rPr>
      </w:pPr>
      <w:r w:rsidRPr="00486D59">
        <w:rPr>
          <w:lang w:val="bg-BG"/>
        </w:rPr>
        <w:t xml:space="preserve">Един </w:t>
      </w:r>
      <w:r w:rsidRPr="00486D59">
        <w:rPr>
          <w:lang w:val="es-ES"/>
        </w:rPr>
        <w:t>ml</w:t>
      </w:r>
      <w:r w:rsidRPr="00486D59">
        <w:rPr>
          <w:lang w:val="bg-BG"/>
        </w:rPr>
        <w:t xml:space="preserve"> </w:t>
      </w:r>
      <w:r w:rsidR="0033727C">
        <w:rPr>
          <w:lang w:val="bg-BG"/>
        </w:rPr>
        <w:t>суспензия</w:t>
      </w:r>
      <w:r w:rsidR="0033727C" w:rsidRPr="00486D59">
        <w:rPr>
          <w:lang w:val="bg-BG"/>
        </w:rPr>
        <w:t xml:space="preserve"> </w:t>
      </w:r>
      <w:r w:rsidRPr="00486D59">
        <w:rPr>
          <w:lang w:val="bg-BG"/>
        </w:rPr>
        <w:t>съдържа 100 единици инсулин лиспро (еквивалентни на 3,5 </w:t>
      </w:r>
      <w:r w:rsidRPr="00486D59">
        <w:rPr>
          <w:lang w:val="es-ES"/>
        </w:rPr>
        <w:t>mg</w:t>
      </w:r>
      <w:r w:rsidRPr="00486D59">
        <w:rPr>
          <w:lang w:val="bg-BG"/>
        </w:rPr>
        <w:t>).</w:t>
      </w:r>
    </w:p>
    <w:p w:rsidR="00C86724" w:rsidRDefault="00C86724" w:rsidP="008812DF">
      <w:pPr>
        <w:tabs>
          <w:tab w:val="clear" w:pos="567"/>
        </w:tabs>
        <w:spacing w:line="240" w:lineRule="auto"/>
        <w:ind w:right="11"/>
        <w:rPr>
          <w:lang w:val="bg-BG"/>
        </w:rPr>
      </w:pPr>
    </w:p>
    <w:p w:rsidR="00C86724" w:rsidRDefault="00C86724" w:rsidP="00C86724">
      <w:pPr>
        <w:tabs>
          <w:tab w:val="clear" w:pos="567"/>
        </w:tabs>
        <w:spacing w:line="240" w:lineRule="auto"/>
        <w:ind w:right="11"/>
        <w:jc w:val="both"/>
        <w:rPr>
          <w:lang w:val="bg-BG"/>
        </w:rPr>
      </w:pPr>
    </w:p>
    <w:p w:rsidR="00C86724" w:rsidRDefault="00C86724" w:rsidP="00797D59">
      <w:pPr>
        <w:keepNext/>
        <w:pBdr>
          <w:top w:val="single" w:sz="4" w:space="1" w:color="auto"/>
          <w:left w:val="single" w:sz="4" w:space="4" w:color="auto"/>
          <w:bottom w:val="single" w:sz="4" w:space="1" w:color="auto"/>
          <w:right w:val="single" w:sz="4" w:space="4" w:color="auto"/>
        </w:pBdr>
        <w:tabs>
          <w:tab w:val="clear" w:pos="567"/>
        </w:tabs>
        <w:spacing w:line="240" w:lineRule="auto"/>
        <w:ind w:left="567" w:hanging="567"/>
        <w:rPr>
          <w:noProof/>
          <w:szCs w:val="22"/>
          <w:highlight w:val="lightGray"/>
          <w:lang w:val="bg-BG"/>
        </w:rPr>
      </w:pPr>
      <w:r>
        <w:rPr>
          <w:b/>
          <w:noProof/>
          <w:szCs w:val="22"/>
          <w:lang w:val="bg-BG"/>
        </w:rPr>
        <w:t>3.</w:t>
      </w:r>
      <w:r>
        <w:rPr>
          <w:b/>
          <w:noProof/>
          <w:szCs w:val="22"/>
          <w:lang w:val="bg-BG"/>
        </w:rPr>
        <w:tab/>
        <w:t>СПИСЪК НА ПОМОЩНИТЕ ВЕЩЕСТВА</w:t>
      </w:r>
    </w:p>
    <w:p w:rsidR="00C86724" w:rsidRDefault="00C86724" w:rsidP="00797D59">
      <w:pPr>
        <w:keepNext/>
        <w:tabs>
          <w:tab w:val="clear" w:pos="567"/>
        </w:tabs>
        <w:spacing w:line="240" w:lineRule="auto"/>
        <w:ind w:left="567" w:hanging="567"/>
        <w:rPr>
          <w:noProof/>
          <w:szCs w:val="22"/>
          <w:lang w:val="bg-BG"/>
        </w:rPr>
      </w:pPr>
    </w:p>
    <w:p w:rsidR="00C86724" w:rsidRDefault="00C86724" w:rsidP="00C86724">
      <w:pPr>
        <w:tabs>
          <w:tab w:val="clear" w:pos="567"/>
        </w:tabs>
        <w:spacing w:line="240" w:lineRule="auto"/>
        <w:rPr>
          <w:noProof/>
          <w:szCs w:val="22"/>
          <w:lang w:val="bg-BG"/>
        </w:rPr>
      </w:pPr>
      <w:r>
        <w:rPr>
          <w:noProof/>
          <w:szCs w:val="22"/>
          <w:lang w:val="bg-BG"/>
        </w:rPr>
        <w:t xml:space="preserve">Съдържа протамин сулфат, глицерол, цинков оксид, </w:t>
      </w:r>
      <w:r w:rsidR="00455EFA" w:rsidRPr="00CC4C57">
        <w:rPr>
          <w:noProof/>
          <w:szCs w:val="22"/>
          <w:lang w:val="bg-BG"/>
        </w:rPr>
        <w:t xml:space="preserve"> д</w:t>
      </w:r>
      <w:r w:rsidR="00455EFA" w:rsidRPr="00CC4C57">
        <w:rPr>
          <w:noProof/>
          <w:lang w:val="bg-BG"/>
        </w:rPr>
        <w:t xml:space="preserve">вуосновен натриев </w:t>
      </w:r>
      <w:r>
        <w:rPr>
          <w:noProof/>
          <w:szCs w:val="22"/>
          <w:lang w:val="bg-BG"/>
        </w:rPr>
        <w:t>фосфат</w:t>
      </w:r>
      <w:r w:rsidR="00A36ECC">
        <w:rPr>
          <w:noProof/>
          <w:szCs w:val="22"/>
          <w:lang w:val="bg-BG"/>
        </w:rPr>
        <w:t> </w:t>
      </w:r>
      <w:r>
        <w:rPr>
          <w:noProof/>
          <w:szCs w:val="22"/>
          <w:lang w:val="bg-BG"/>
        </w:rPr>
        <w:t>7</w:t>
      </w:r>
      <w:r>
        <w:rPr>
          <w:noProof/>
          <w:szCs w:val="22"/>
          <w:lang w:val="es-ES"/>
        </w:rPr>
        <w:t>H</w:t>
      </w:r>
      <w:r>
        <w:rPr>
          <w:vertAlign w:val="subscript"/>
          <w:lang w:val="bg-BG"/>
        </w:rPr>
        <w:t>2</w:t>
      </w:r>
      <w:r>
        <w:rPr>
          <w:noProof/>
          <w:szCs w:val="22"/>
          <w:lang w:val="es-ES"/>
        </w:rPr>
        <w:t>O</w:t>
      </w:r>
      <w:r>
        <w:rPr>
          <w:noProof/>
          <w:szCs w:val="22"/>
          <w:lang w:val="bg-BG"/>
        </w:rPr>
        <w:t xml:space="preserve"> с </w:t>
      </w:r>
      <w:r w:rsidRPr="00CC4C57">
        <w:rPr>
          <w:i/>
          <w:noProof/>
          <w:szCs w:val="22"/>
          <w:lang w:val="es-ES"/>
        </w:rPr>
        <w:t>m</w:t>
      </w:r>
      <w:r>
        <w:rPr>
          <w:noProof/>
          <w:szCs w:val="22"/>
          <w:lang w:val="bg-BG"/>
        </w:rPr>
        <w:noBreakHyphen/>
        <w:t xml:space="preserve">крезол и фенол като консервант във вода за инжекции. </w:t>
      </w:r>
    </w:p>
    <w:p w:rsidR="00C86724" w:rsidRDefault="00C86724" w:rsidP="00C86724">
      <w:pPr>
        <w:tabs>
          <w:tab w:val="clear" w:pos="567"/>
        </w:tabs>
        <w:spacing w:line="240" w:lineRule="auto"/>
        <w:ind w:right="11"/>
        <w:jc w:val="both"/>
        <w:rPr>
          <w:noProof/>
          <w:szCs w:val="22"/>
          <w:lang w:val="bg-BG"/>
        </w:rPr>
      </w:pPr>
      <w:r>
        <w:rPr>
          <w:noProof/>
          <w:szCs w:val="22"/>
          <w:lang w:val="bg-BG"/>
        </w:rPr>
        <w:t>Натриев хидроксид и/или хлороводородна киселина могат да бъдат използвани за корекция на киселинността.</w:t>
      </w:r>
      <w:r w:rsidR="00B32BD0">
        <w:rPr>
          <w:noProof/>
          <w:szCs w:val="22"/>
          <w:lang w:val="bg-BG"/>
        </w:rPr>
        <w:t xml:space="preserve"> </w:t>
      </w:r>
      <w:r w:rsidR="00B32BD0" w:rsidRPr="00B32BD0">
        <w:rPr>
          <w:rFonts w:eastAsia="SimSun"/>
          <w:szCs w:val="22"/>
          <w:highlight w:val="lightGray"/>
          <w:lang w:val="bg-BG" w:eastAsia="zh-CN"/>
        </w:rPr>
        <w:t>За допълнителна информация вижте листовката</w:t>
      </w:r>
    </w:p>
    <w:p w:rsidR="00C86724" w:rsidRDefault="00C86724" w:rsidP="00C86724">
      <w:pPr>
        <w:tabs>
          <w:tab w:val="clear" w:pos="567"/>
        </w:tabs>
        <w:spacing w:line="240" w:lineRule="auto"/>
        <w:ind w:left="567" w:hanging="567"/>
        <w:rPr>
          <w:noProof/>
          <w:szCs w:val="22"/>
          <w:lang w:val="bg-BG"/>
        </w:rPr>
      </w:pPr>
    </w:p>
    <w:p w:rsidR="00C86724" w:rsidRDefault="00C86724" w:rsidP="00C86724">
      <w:pPr>
        <w:tabs>
          <w:tab w:val="clear" w:pos="567"/>
        </w:tabs>
        <w:spacing w:line="240" w:lineRule="auto"/>
        <w:ind w:left="567" w:hanging="567"/>
        <w:rPr>
          <w:noProof/>
          <w:szCs w:val="22"/>
          <w:lang w:val="bg-BG"/>
        </w:rPr>
      </w:pPr>
    </w:p>
    <w:p w:rsidR="00C86724" w:rsidRDefault="00C86724" w:rsidP="00797D59">
      <w:pPr>
        <w:keepNext/>
        <w:pBdr>
          <w:top w:val="single" w:sz="4" w:space="1" w:color="auto"/>
          <w:left w:val="single" w:sz="4" w:space="4" w:color="auto"/>
          <w:bottom w:val="single" w:sz="4" w:space="1" w:color="auto"/>
          <w:right w:val="single" w:sz="4" w:space="4" w:color="auto"/>
        </w:pBdr>
        <w:tabs>
          <w:tab w:val="clear" w:pos="567"/>
        </w:tabs>
        <w:spacing w:line="240" w:lineRule="auto"/>
        <w:ind w:left="567" w:hanging="567"/>
        <w:rPr>
          <w:noProof/>
          <w:szCs w:val="22"/>
          <w:lang w:val="bg-BG"/>
        </w:rPr>
      </w:pPr>
      <w:r>
        <w:rPr>
          <w:b/>
          <w:noProof/>
          <w:szCs w:val="22"/>
          <w:lang w:val="bg-BG"/>
        </w:rPr>
        <w:t>4.</w:t>
      </w:r>
      <w:r>
        <w:rPr>
          <w:b/>
          <w:noProof/>
          <w:szCs w:val="22"/>
          <w:lang w:val="bg-BG"/>
        </w:rPr>
        <w:tab/>
        <w:t>ЛЕКАРСТВЕНА ФОРМА И КОЛИЧЕСТВО В ЕДНА ОПАКОВКА</w:t>
      </w:r>
    </w:p>
    <w:p w:rsidR="00C86724" w:rsidRDefault="00C86724" w:rsidP="00797D59">
      <w:pPr>
        <w:keepNext/>
        <w:tabs>
          <w:tab w:val="clear" w:pos="567"/>
        </w:tabs>
        <w:spacing w:line="240" w:lineRule="auto"/>
        <w:ind w:left="567" w:hanging="567"/>
        <w:rPr>
          <w:noProof/>
          <w:szCs w:val="22"/>
          <w:lang w:val="bg-BG"/>
        </w:rPr>
      </w:pPr>
    </w:p>
    <w:p w:rsidR="00DA54AE" w:rsidRPr="00EA2766" w:rsidRDefault="00DA54AE" w:rsidP="00DA54AE">
      <w:pPr>
        <w:spacing w:line="240" w:lineRule="auto"/>
        <w:ind w:right="11"/>
        <w:rPr>
          <w:lang w:val="bg-BG"/>
        </w:rPr>
      </w:pPr>
      <w:r w:rsidRPr="0028363F">
        <w:rPr>
          <w:highlight w:val="lightGray"/>
          <w:lang w:val="bg-BG"/>
        </w:rPr>
        <w:t>Инжекционн</w:t>
      </w:r>
      <w:r w:rsidRPr="0028363F">
        <w:rPr>
          <w:highlight w:val="lightGray"/>
          <w:lang w:val="ru-RU"/>
        </w:rPr>
        <w:t>а суспензия</w:t>
      </w:r>
      <w:r w:rsidR="00B430A0" w:rsidRPr="0028363F">
        <w:rPr>
          <w:highlight w:val="lightGray"/>
          <w:lang w:val="ru-RU"/>
        </w:rPr>
        <w:t>.</w:t>
      </w:r>
    </w:p>
    <w:p w:rsidR="00DA54AE" w:rsidRDefault="00DA54AE" w:rsidP="00EA2766">
      <w:pPr>
        <w:spacing w:line="240" w:lineRule="auto"/>
        <w:ind w:right="11"/>
        <w:rPr>
          <w:lang w:val="bg-BG"/>
        </w:rPr>
      </w:pPr>
      <w:r>
        <w:rPr>
          <w:lang w:val="bg-BG"/>
        </w:rPr>
        <w:t xml:space="preserve">5 </w:t>
      </w:r>
      <w:r w:rsidRPr="00EE24DF">
        <w:rPr>
          <w:lang w:val="bg-BG"/>
        </w:rPr>
        <w:t>писалки</w:t>
      </w:r>
      <w:r>
        <w:rPr>
          <w:lang w:val="bg-BG"/>
        </w:rPr>
        <w:t xml:space="preserve"> </w:t>
      </w:r>
      <w:r w:rsidR="00F261FB">
        <w:rPr>
          <w:lang w:val="bg-BG"/>
        </w:rPr>
        <w:t>по</w:t>
      </w:r>
      <w:r>
        <w:rPr>
          <w:lang w:val="bg-BG"/>
        </w:rPr>
        <w:t xml:space="preserve"> 3 </w:t>
      </w:r>
      <w:r>
        <w:rPr>
          <w:lang w:val="fr-FR"/>
        </w:rPr>
        <w:t>ml</w:t>
      </w:r>
    </w:p>
    <w:p w:rsidR="00DA54AE" w:rsidRPr="00BC5B1C" w:rsidRDefault="00DA54AE" w:rsidP="00EA2766">
      <w:pPr>
        <w:spacing w:line="240" w:lineRule="auto"/>
        <w:ind w:right="11"/>
        <w:rPr>
          <w:lang w:val="ru-RU"/>
        </w:rPr>
      </w:pPr>
    </w:p>
    <w:p w:rsidR="00C86724" w:rsidRDefault="00C86724" w:rsidP="00C86724">
      <w:pPr>
        <w:tabs>
          <w:tab w:val="clear" w:pos="567"/>
        </w:tabs>
        <w:spacing w:line="240" w:lineRule="auto"/>
        <w:rPr>
          <w:lang w:val="bg-BG"/>
        </w:rPr>
      </w:pPr>
    </w:p>
    <w:p w:rsidR="00C86724" w:rsidRDefault="00C86724" w:rsidP="00797D59">
      <w:pPr>
        <w:keepNext/>
        <w:pBdr>
          <w:top w:val="single" w:sz="4" w:space="1" w:color="auto"/>
          <w:left w:val="single" w:sz="4" w:space="4" w:color="auto"/>
          <w:bottom w:val="single" w:sz="4" w:space="1" w:color="auto"/>
          <w:right w:val="single" w:sz="4" w:space="4" w:color="auto"/>
        </w:pBdr>
        <w:tabs>
          <w:tab w:val="clear" w:pos="567"/>
        </w:tabs>
        <w:spacing w:line="240" w:lineRule="auto"/>
        <w:ind w:left="567" w:hanging="567"/>
        <w:rPr>
          <w:noProof/>
          <w:szCs w:val="22"/>
          <w:highlight w:val="lightGray"/>
          <w:lang w:val="bg-BG"/>
        </w:rPr>
      </w:pPr>
      <w:r>
        <w:rPr>
          <w:b/>
          <w:noProof/>
          <w:szCs w:val="22"/>
          <w:lang w:val="bg-BG"/>
        </w:rPr>
        <w:t>5.</w:t>
      </w:r>
      <w:r>
        <w:rPr>
          <w:b/>
          <w:noProof/>
          <w:szCs w:val="22"/>
          <w:lang w:val="bg-BG"/>
        </w:rPr>
        <w:tab/>
        <w:t>НАЧИН НА ПРИЛ</w:t>
      </w:r>
      <w:r w:rsidR="00EC1EFE">
        <w:rPr>
          <w:b/>
          <w:noProof/>
          <w:szCs w:val="22"/>
          <w:lang w:val="bg-BG"/>
        </w:rPr>
        <w:t>ОЖЕНИЕ</w:t>
      </w:r>
      <w:r>
        <w:rPr>
          <w:b/>
          <w:noProof/>
          <w:szCs w:val="22"/>
          <w:lang w:val="bg-BG"/>
        </w:rPr>
        <w:t xml:space="preserve"> И ПЪТ НА ВЪВЕЖДАНЕ</w:t>
      </w:r>
    </w:p>
    <w:p w:rsidR="00C86724" w:rsidRDefault="00C86724" w:rsidP="00797D59">
      <w:pPr>
        <w:keepNext/>
        <w:tabs>
          <w:tab w:val="clear" w:pos="567"/>
        </w:tabs>
        <w:spacing w:line="240" w:lineRule="auto"/>
        <w:ind w:left="567" w:hanging="567"/>
        <w:rPr>
          <w:i/>
          <w:noProof/>
          <w:szCs w:val="22"/>
          <w:lang w:val="bg-BG"/>
        </w:rPr>
      </w:pPr>
    </w:p>
    <w:p w:rsidR="00DA54AE" w:rsidRPr="00486D59" w:rsidRDefault="00DA54AE" w:rsidP="00DA54AE">
      <w:pPr>
        <w:spacing w:line="240" w:lineRule="auto"/>
        <w:ind w:left="567" w:hanging="567"/>
        <w:rPr>
          <w:noProof/>
          <w:lang w:val="bg-BG"/>
        </w:rPr>
      </w:pPr>
      <w:r w:rsidRPr="00486D59">
        <w:rPr>
          <w:noProof/>
          <w:lang w:val="bg-BG"/>
        </w:rPr>
        <w:t>Преди употреба прочетете листовката.</w:t>
      </w:r>
    </w:p>
    <w:p w:rsidR="00C86724" w:rsidRDefault="00C86724" w:rsidP="00C86724">
      <w:pPr>
        <w:tabs>
          <w:tab w:val="clear" w:pos="567"/>
        </w:tabs>
        <w:spacing w:line="240" w:lineRule="auto"/>
        <w:ind w:left="567" w:hanging="567"/>
        <w:rPr>
          <w:noProof/>
          <w:szCs w:val="22"/>
          <w:lang w:val="bg-BG"/>
        </w:rPr>
      </w:pPr>
      <w:r>
        <w:rPr>
          <w:noProof/>
          <w:szCs w:val="22"/>
          <w:lang w:val="bg-BG"/>
        </w:rPr>
        <w:t>За подкожно приложение</w:t>
      </w:r>
    </w:p>
    <w:p w:rsidR="00C86724" w:rsidRDefault="00C86724" w:rsidP="00C86724">
      <w:pPr>
        <w:tabs>
          <w:tab w:val="clear" w:pos="567"/>
        </w:tabs>
        <w:spacing w:line="240" w:lineRule="auto"/>
        <w:ind w:left="567" w:hanging="567"/>
        <w:rPr>
          <w:noProof/>
          <w:szCs w:val="22"/>
          <w:lang w:val="bg-BG"/>
        </w:rPr>
      </w:pPr>
    </w:p>
    <w:p w:rsidR="00C86724" w:rsidRDefault="00C86724" w:rsidP="00C86724">
      <w:pPr>
        <w:tabs>
          <w:tab w:val="clear" w:pos="567"/>
        </w:tabs>
        <w:spacing w:line="240" w:lineRule="auto"/>
        <w:ind w:left="567" w:hanging="567"/>
        <w:rPr>
          <w:noProof/>
          <w:szCs w:val="22"/>
          <w:lang w:val="bg-BG"/>
        </w:rPr>
      </w:pPr>
    </w:p>
    <w:p w:rsidR="00C86724" w:rsidRDefault="00C86724" w:rsidP="00797D59">
      <w:pPr>
        <w:keepNext/>
        <w:pBdr>
          <w:top w:val="single" w:sz="4" w:space="1" w:color="auto"/>
          <w:left w:val="single" w:sz="4" w:space="4" w:color="auto"/>
          <w:bottom w:val="single" w:sz="4" w:space="1" w:color="auto"/>
          <w:right w:val="single" w:sz="4" w:space="4" w:color="auto"/>
        </w:pBdr>
        <w:tabs>
          <w:tab w:val="clear" w:pos="567"/>
        </w:tabs>
        <w:spacing w:line="240" w:lineRule="auto"/>
        <w:ind w:left="567" w:hanging="567"/>
        <w:rPr>
          <w:noProof/>
          <w:szCs w:val="22"/>
          <w:lang w:val="bg-BG"/>
        </w:rPr>
      </w:pPr>
      <w:r>
        <w:rPr>
          <w:b/>
          <w:noProof/>
          <w:szCs w:val="22"/>
          <w:lang w:val="bg-BG"/>
        </w:rPr>
        <w:t>6.</w:t>
      </w:r>
      <w:r>
        <w:rPr>
          <w:b/>
          <w:noProof/>
          <w:szCs w:val="22"/>
          <w:lang w:val="bg-BG"/>
        </w:rPr>
        <w:tab/>
        <w:t>СПЕЦИАЛНО ПРЕДУПРЕЖДЕНИЕ, ЧЕ ЛЕКАРСТВЕНИЯТ ПРОДУКТ ТРЯБВА ДА СЕ СЪХРАНЯВА НА МЯСТО ДАЛЕЧ</w:t>
      </w:r>
      <w:r w:rsidR="00952024">
        <w:rPr>
          <w:b/>
          <w:noProof/>
          <w:szCs w:val="22"/>
          <w:lang w:val="bg-BG"/>
        </w:rPr>
        <w:t>Е</w:t>
      </w:r>
      <w:r>
        <w:rPr>
          <w:b/>
          <w:noProof/>
          <w:szCs w:val="22"/>
          <w:lang w:val="bg-BG"/>
        </w:rPr>
        <w:t xml:space="preserve"> ОТ ПОГЛЕДА И ДОСЕГА НА ДЕЦА</w:t>
      </w:r>
    </w:p>
    <w:p w:rsidR="00C86724" w:rsidRDefault="00C86724" w:rsidP="00797D59">
      <w:pPr>
        <w:keepNext/>
        <w:tabs>
          <w:tab w:val="clear" w:pos="567"/>
        </w:tabs>
        <w:spacing w:line="240" w:lineRule="auto"/>
        <w:ind w:left="567" w:hanging="567"/>
        <w:rPr>
          <w:noProof/>
          <w:szCs w:val="22"/>
          <w:lang w:val="bg-BG"/>
        </w:rPr>
      </w:pPr>
    </w:p>
    <w:p w:rsidR="00C86724" w:rsidRDefault="00C86724" w:rsidP="00C86724">
      <w:pPr>
        <w:tabs>
          <w:tab w:val="clear" w:pos="567"/>
        </w:tabs>
        <w:spacing w:line="240" w:lineRule="auto"/>
        <w:ind w:left="567" w:hanging="567"/>
        <w:outlineLvl w:val="0"/>
        <w:rPr>
          <w:noProof/>
          <w:szCs w:val="22"/>
          <w:lang w:val="bg-BG"/>
        </w:rPr>
      </w:pPr>
      <w:r>
        <w:rPr>
          <w:noProof/>
          <w:szCs w:val="22"/>
          <w:lang w:val="bg-BG"/>
        </w:rPr>
        <w:t>Да се съхранява на място</w:t>
      </w:r>
      <w:r w:rsidR="0093505B">
        <w:rPr>
          <w:noProof/>
          <w:szCs w:val="22"/>
          <w:lang w:val="bg-BG"/>
        </w:rPr>
        <w:t>,</w:t>
      </w:r>
      <w:r>
        <w:rPr>
          <w:noProof/>
          <w:szCs w:val="22"/>
          <w:lang w:val="bg-BG"/>
        </w:rPr>
        <w:t xml:space="preserve"> недостъпно за деца</w:t>
      </w:r>
      <w:r w:rsidR="00204CF0">
        <w:rPr>
          <w:noProof/>
          <w:szCs w:val="22"/>
          <w:lang w:val="bg-BG"/>
        </w:rPr>
        <w:t>.</w:t>
      </w:r>
    </w:p>
    <w:p w:rsidR="00C86724" w:rsidRDefault="00C86724" w:rsidP="00C86724">
      <w:pPr>
        <w:tabs>
          <w:tab w:val="clear" w:pos="567"/>
        </w:tabs>
        <w:spacing w:line="240" w:lineRule="auto"/>
        <w:ind w:left="567" w:hanging="567"/>
        <w:rPr>
          <w:noProof/>
          <w:szCs w:val="22"/>
          <w:lang w:val="bg-BG"/>
        </w:rPr>
      </w:pPr>
    </w:p>
    <w:p w:rsidR="00C86724" w:rsidRDefault="00C86724" w:rsidP="00C86724">
      <w:pPr>
        <w:tabs>
          <w:tab w:val="clear" w:pos="567"/>
        </w:tabs>
        <w:spacing w:line="240" w:lineRule="auto"/>
        <w:ind w:left="567" w:hanging="567"/>
        <w:rPr>
          <w:noProof/>
          <w:szCs w:val="22"/>
          <w:lang w:val="bg-BG"/>
        </w:rPr>
      </w:pPr>
    </w:p>
    <w:p w:rsidR="00C86724" w:rsidRDefault="00C86724" w:rsidP="00797D59">
      <w:pPr>
        <w:keepNext/>
        <w:pBdr>
          <w:top w:val="single" w:sz="4" w:space="1" w:color="auto"/>
          <w:left w:val="single" w:sz="4" w:space="4" w:color="auto"/>
          <w:bottom w:val="single" w:sz="4" w:space="1" w:color="auto"/>
          <w:right w:val="single" w:sz="4" w:space="4" w:color="auto"/>
        </w:pBdr>
        <w:tabs>
          <w:tab w:val="clear" w:pos="567"/>
        </w:tabs>
        <w:spacing w:line="240" w:lineRule="auto"/>
        <w:ind w:left="567" w:hanging="567"/>
        <w:rPr>
          <w:noProof/>
          <w:szCs w:val="22"/>
          <w:highlight w:val="lightGray"/>
          <w:lang w:val="bg-BG"/>
        </w:rPr>
      </w:pPr>
      <w:r>
        <w:rPr>
          <w:b/>
          <w:noProof/>
          <w:szCs w:val="22"/>
          <w:lang w:val="bg-BG"/>
        </w:rPr>
        <w:t>7.</w:t>
      </w:r>
      <w:r>
        <w:rPr>
          <w:b/>
          <w:noProof/>
          <w:szCs w:val="22"/>
          <w:lang w:val="bg-BG"/>
        </w:rPr>
        <w:tab/>
        <w:t>ДРУГИ СПЕЦИАЛНИ ПРЕДУПРЕЖДЕНИЯ, АКО Е НЕОБХОДИМО</w:t>
      </w:r>
    </w:p>
    <w:p w:rsidR="00C86724" w:rsidRDefault="00C86724" w:rsidP="00797D59">
      <w:pPr>
        <w:keepNext/>
        <w:tabs>
          <w:tab w:val="clear" w:pos="567"/>
        </w:tabs>
        <w:spacing w:line="240" w:lineRule="auto"/>
        <w:ind w:left="567" w:hanging="567"/>
        <w:rPr>
          <w:noProof/>
          <w:szCs w:val="22"/>
          <w:lang w:val="bg-BG"/>
        </w:rPr>
      </w:pPr>
    </w:p>
    <w:p w:rsidR="00C86724" w:rsidRDefault="00C86724" w:rsidP="00C86724">
      <w:pPr>
        <w:tabs>
          <w:tab w:val="clear" w:pos="567"/>
        </w:tabs>
        <w:spacing w:line="240" w:lineRule="auto"/>
        <w:ind w:left="567" w:hanging="567"/>
        <w:rPr>
          <w:noProof/>
          <w:szCs w:val="22"/>
          <w:lang w:val="bg-BG"/>
        </w:rPr>
      </w:pPr>
      <w:r>
        <w:rPr>
          <w:noProof/>
          <w:szCs w:val="22"/>
          <w:lang w:val="bg-BG"/>
        </w:rPr>
        <w:t>Р</w:t>
      </w:r>
      <w:r w:rsidR="00FF2658">
        <w:rPr>
          <w:noProof/>
          <w:szCs w:val="22"/>
          <w:lang w:val="bg-BG"/>
        </w:rPr>
        <w:t>е</w:t>
      </w:r>
      <w:r w:rsidR="0088126A">
        <w:rPr>
          <w:noProof/>
          <w:szCs w:val="22"/>
          <w:lang w:val="bg-BG"/>
        </w:rPr>
        <w:t>суспендирайте</w:t>
      </w:r>
      <w:r>
        <w:rPr>
          <w:noProof/>
          <w:szCs w:val="22"/>
          <w:lang w:val="bg-BG"/>
        </w:rPr>
        <w:t xml:space="preserve"> внимателно. </w:t>
      </w:r>
      <w:r w:rsidR="001471FF">
        <w:rPr>
          <w:noProof/>
          <w:szCs w:val="22"/>
          <w:lang w:val="bg-BG"/>
        </w:rPr>
        <w:t>Вижте</w:t>
      </w:r>
      <w:r>
        <w:rPr>
          <w:noProof/>
          <w:szCs w:val="22"/>
          <w:lang w:val="bg-BG"/>
        </w:rPr>
        <w:t xml:space="preserve"> приложената листовка.</w:t>
      </w:r>
    </w:p>
    <w:p w:rsidR="00C86724" w:rsidRDefault="00C86724" w:rsidP="00C86724">
      <w:pPr>
        <w:tabs>
          <w:tab w:val="clear" w:pos="567"/>
        </w:tabs>
        <w:spacing w:line="240" w:lineRule="auto"/>
        <w:ind w:left="567" w:hanging="567"/>
        <w:rPr>
          <w:noProof/>
          <w:szCs w:val="22"/>
          <w:lang w:val="bg-BG"/>
        </w:rPr>
      </w:pPr>
    </w:p>
    <w:p w:rsidR="00C86724" w:rsidRDefault="00C86724" w:rsidP="00C86724">
      <w:pPr>
        <w:tabs>
          <w:tab w:val="clear" w:pos="567"/>
        </w:tabs>
        <w:spacing w:line="240" w:lineRule="auto"/>
        <w:ind w:left="567" w:hanging="567"/>
        <w:rPr>
          <w:noProof/>
          <w:szCs w:val="22"/>
          <w:lang w:val="bg-BG"/>
        </w:rPr>
      </w:pPr>
    </w:p>
    <w:p w:rsidR="00C86724" w:rsidRDefault="00C86724" w:rsidP="00797D59">
      <w:pPr>
        <w:keepNext/>
        <w:pBdr>
          <w:top w:val="single" w:sz="4" w:space="1" w:color="auto"/>
          <w:left w:val="single" w:sz="4" w:space="4" w:color="auto"/>
          <w:bottom w:val="single" w:sz="4" w:space="1" w:color="auto"/>
          <w:right w:val="single" w:sz="4" w:space="4" w:color="auto"/>
        </w:pBdr>
        <w:tabs>
          <w:tab w:val="clear" w:pos="567"/>
        </w:tabs>
        <w:spacing w:line="240" w:lineRule="auto"/>
        <w:ind w:left="567" w:hanging="567"/>
        <w:rPr>
          <w:noProof/>
          <w:szCs w:val="22"/>
          <w:highlight w:val="lightGray"/>
          <w:lang w:val="bg-BG"/>
        </w:rPr>
      </w:pPr>
      <w:r>
        <w:rPr>
          <w:b/>
          <w:noProof/>
          <w:szCs w:val="22"/>
          <w:lang w:val="bg-BG"/>
        </w:rPr>
        <w:t>8.</w:t>
      </w:r>
      <w:r>
        <w:rPr>
          <w:b/>
          <w:noProof/>
          <w:szCs w:val="22"/>
          <w:lang w:val="bg-BG"/>
        </w:rPr>
        <w:tab/>
        <w:t>ДАТА НА ИЗТИЧАНЕ НА СРОКА НА ГОДНОСТ</w:t>
      </w:r>
    </w:p>
    <w:p w:rsidR="00C86724" w:rsidRDefault="00C86724" w:rsidP="00797D59">
      <w:pPr>
        <w:keepNext/>
        <w:tabs>
          <w:tab w:val="clear" w:pos="567"/>
        </w:tabs>
        <w:spacing w:line="240" w:lineRule="auto"/>
        <w:ind w:left="567" w:hanging="567"/>
        <w:rPr>
          <w:noProof/>
          <w:szCs w:val="22"/>
          <w:lang w:val="bg-BG"/>
        </w:rPr>
      </w:pPr>
    </w:p>
    <w:p w:rsidR="00C86724" w:rsidRDefault="00C86724" w:rsidP="00C86724">
      <w:pPr>
        <w:tabs>
          <w:tab w:val="clear" w:pos="567"/>
        </w:tabs>
        <w:spacing w:line="240" w:lineRule="auto"/>
        <w:ind w:left="567" w:hanging="567"/>
        <w:rPr>
          <w:noProof/>
          <w:szCs w:val="22"/>
          <w:lang w:val="bg-BG"/>
        </w:rPr>
      </w:pPr>
      <w:r>
        <w:rPr>
          <w:noProof/>
          <w:szCs w:val="22"/>
          <w:lang w:val="bg-BG"/>
        </w:rPr>
        <w:t>Годен до</w:t>
      </w:r>
      <w:r w:rsidR="00072320">
        <w:rPr>
          <w:noProof/>
          <w:szCs w:val="22"/>
          <w:lang w:val="bg-BG"/>
        </w:rPr>
        <w:t>:</w:t>
      </w:r>
    </w:p>
    <w:p w:rsidR="00C86724" w:rsidRDefault="00C86724" w:rsidP="00C86724">
      <w:pPr>
        <w:tabs>
          <w:tab w:val="clear" w:pos="567"/>
        </w:tabs>
        <w:spacing w:line="240" w:lineRule="auto"/>
        <w:ind w:left="567" w:hanging="567"/>
        <w:rPr>
          <w:noProof/>
          <w:szCs w:val="22"/>
          <w:lang w:val="bg-BG"/>
        </w:rPr>
      </w:pPr>
    </w:p>
    <w:p w:rsidR="00C86724" w:rsidRDefault="00C86724" w:rsidP="00C86724">
      <w:pPr>
        <w:tabs>
          <w:tab w:val="clear" w:pos="567"/>
        </w:tabs>
        <w:spacing w:line="240" w:lineRule="auto"/>
        <w:ind w:left="567" w:hanging="567"/>
        <w:rPr>
          <w:noProof/>
          <w:szCs w:val="22"/>
          <w:lang w:val="bg-BG"/>
        </w:rPr>
      </w:pPr>
    </w:p>
    <w:p w:rsidR="00C86724" w:rsidRDefault="00C86724" w:rsidP="00797D59">
      <w:pPr>
        <w:keepNext/>
        <w:pBdr>
          <w:top w:val="single" w:sz="4" w:space="1" w:color="auto"/>
          <w:left w:val="single" w:sz="4" w:space="4" w:color="auto"/>
          <w:bottom w:val="single" w:sz="4" w:space="0" w:color="auto"/>
          <w:right w:val="single" w:sz="4" w:space="4" w:color="auto"/>
        </w:pBdr>
        <w:tabs>
          <w:tab w:val="clear" w:pos="567"/>
        </w:tabs>
        <w:spacing w:line="240" w:lineRule="auto"/>
        <w:ind w:left="567" w:hanging="567"/>
        <w:rPr>
          <w:noProof/>
          <w:szCs w:val="22"/>
          <w:lang w:val="bg-BG"/>
        </w:rPr>
      </w:pPr>
      <w:r>
        <w:rPr>
          <w:b/>
          <w:noProof/>
          <w:szCs w:val="22"/>
          <w:lang w:val="bg-BG"/>
        </w:rPr>
        <w:t>9.</w:t>
      </w:r>
      <w:r>
        <w:rPr>
          <w:b/>
          <w:noProof/>
          <w:szCs w:val="22"/>
          <w:lang w:val="bg-BG"/>
        </w:rPr>
        <w:tab/>
        <w:t>СПЕЦИАЛНИ УСЛОВИЯ НА СЪХРАНЕНИЕ</w:t>
      </w:r>
    </w:p>
    <w:p w:rsidR="00C86724" w:rsidRDefault="00C86724" w:rsidP="00797D59">
      <w:pPr>
        <w:keepNext/>
        <w:tabs>
          <w:tab w:val="clear" w:pos="567"/>
        </w:tabs>
        <w:spacing w:line="240" w:lineRule="auto"/>
        <w:ind w:left="567" w:hanging="567"/>
        <w:rPr>
          <w:noProof/>
          <w:szCs w:val="22"/>
          <w:lang w:val="bg-BG"/>
        </w:rPr>
      </w:pPr>
    </w:p>
    <w:p w:rsidR="00C86724" w:rsidRDefault="00C86724" w:rsidP="00C86724">
      <w:pPr>
        <w:tabs>
          <w:tab w:val="clear" w:pos="567"/>
        </w:tabs>
        <w:spacing w:line="240" w:lineRule="auto"/>
        <w:ind w:left="567" w:hanging="567"/>
        <w:rPr>
          <w:lang w:val="bg-BG"/>
        </w:rPr>
      </w:pPr>
      <w:r>
        <w:rPr>
          <w:lang w:val="bg-BG"/>
        </w:rPr>
        <w:t>Съхранявайте в хладилник при температура (</w:t>
      </w:r>
      <w:smartTag w:uri="urn:schemas-microsoft-com:office:smarttags" w:element="metricconverter">
        <w:smartTagPr>
          <w:attr w:name="ProductID" w:val="2ﾰC"/>
        </w:smartTagPr>
        <w:r>
          <w:rPr>
            <w:lang w:val="bg-BG"/>
          </w:rPr>
          <w:t>2°</w:t>
        </w:r>
        <w:r>
          <w:t>C</w:t>
        </w:r>
      </w:smartTag>
      <w:r>
        <w:rPr>
          <w:lang w:val="bg-BG"/>
        </w:rPr>
        <w:t xml:space="preserve"> - </w:t>
      </w:r>
      <w:smartTag w:uri="urn:schemas-microsoft-com:office:smarttags" w:element="metricconverter">
        <w:smartTagPr>
          <w:attr w:name="ProductID" w:val="8ﾰC"/>
        </w:smartTagPr>
        <w:r>
          <w:rPr>
            <w:lang w:val="bg-BG"/>
          </w:rPr>
          <w:t>8°</w:t>
        </w:r>
        <w:r>
          <w:t>C</w:t>
        </w:r>
      </w:smartTag>
      <w:r>
        <w:rPr>
          <w:lang w:val="bg-BG"/>
        </w:rPr>
        <w:t>).</w:t>
      </w:r>
    </w:p>
    <w:p w:rsidR="00C86724" w:rsidRDefault="00C86724" w:rsidP="00C86724">
      <w:pPr>
        <w:tabs>
          <w:tab w:val="clear" w:pos="567"/>
        </w:tabs>
        <w:spacing w:line="240" w:lineRule="auto"/>
        <w:ind w:left="567" w:hanging="567"/>
        <w:rPr>
          <w:lang w:val="bg-BG"/>
        </w:rPr>
      </w:pPr>
      <w:r>
        <w:rPr>
          <w:lang w:val="bg-BG"/>
        </w:rPr>
        <w:t>Не замразявайте. Не излагайте на прекомерна топлина или пряка слънчева светлина.</w:t>
      </w:r>
    </w:p>
    <w:p w:rsidR="00C86724" w:rsidRDefault="00C86724" w:rsidP="00C86724">
      <w:pPr>
        <w:tabs>
          <w:tab w:val="clear" w:pos="567"/>
        </w:tabs>
        <w:spacing w:line="240" w:lineRule="auto"/>
        <w:rPr>
          <w:szCs w:val="22"/>
          <w:lang w:val="bg-BG"/>
        </w:rPr>
      </w:pPr>
      <w:r>
        <w:rPr>
          <w:szCs w:val="22"/>
          <w:lang w:val="bg-BG"/>
        </w:rPr>
        <w:t xml:space="preserve">След първата употреба писалката трябва да се използва в </w:t>
      </w:r>
      <w:r w:rsidR="00F10C74">
        <w:rPr>
          <w:szCs w:val="22"/>
          <w:lang w:val="bg-BG"/>
        </w:rPr>
        <w:t>рамките на</w:t>
      </w:r>
      <w:r>
        <w:rPr>
          <w:szCs w:val="22"/>
          <w:lang w:val="bg-BG"/>
        </w:rPr>
        <w:t xml:space="preserve"> 28 дни. </w:t>
      </w:r>
      <w:r w:rsidR="007C646B">
        <w:rPr>
          <w:szCs w:val="22"/>
          <w:lang w:val="bg-BG"/>
        </w:rPr>
        <w:t>Писалките, които са в период на употреба, трябва</w:t>
      </w:r>
      <w:r w:rsidR="00621ACD">
        <w:rPr>
          <w:szCs w:val="22"/>
          <w:lang w:val="bg-BG"/>
        </w:rPr>
        <w:t xml:space="preserve"> </w:t>
      </w:r>
      <w:r>
        <w:rPr>
          <w:szCs w:val="22"/>
          <w:lang w:val="bg-BG"/>
        </w:rPr>
        <w:t>да се съхраняват под 30</w:t>
      </w:r>
      <w:r>
        <w:rPr>
          <w:bCs/>
          <w:szCs w:val="22"/>
          <w:lang w:val="bg-BG"/>
        </w:rPr>
        <w:t>°</w:t>
      </w:r>
      <w:r>
        <w:rPr>
          <w:szCs w:val="22"/>
          <w:lang w:val="bg-BG"/>
        </w:rPr>
        <w:t>С и не трябва да се поставят в хладилник.</w:t>
      </w:r>
    </w:p>
    <w:p w:rsidR="00C86724" w:rsidRDefault="00C86724" w:rsidP="00C86724">
      <w:pPr>
        <w:tabs>
          <w:tab w:val="clear" w:pos="567"/>
        </w:tabs>
        <w:spacing w:line="240" w:lineRule="auto"/>
        <w:rPr>
          <w:lang w:val="bg-BG"/>
        </w:rPr>
      </w:pPr>
    </w:p>
    <w:p w:rsidR="00C86724" w:rsidRDefault="00C86724" w:rsidP="00C86724">
      <w:pPr>
        <w:tabs>
          <w:tab w:val="clear" w:pos="567"/>
        </w:tabs>
        <w:spacing w:line="240" w:lineRule="auto"/>
        <w:ind w:left="567" w:hanging="567"/>
        <w:rPr>
          <w:noProof/>
          <w:szCs w:val="22"/>
          <w:lang w:val="bg-BG"/>
        </w:rPr>
      </w:pPr>
    </w:p>
    <w:p w:rsidR="00C86724" w:rsidRDefault="00C86724" w:rsidP="00797D59">
      <w:pPr>
        <w:keepNext/>
        <w:pBdr>
          <w:top w:val="single" w:sz="4" w:space="1" w:color="auto"/>
          <w:left w:val="single" w:sz="4" w:space="4" w:color="auto"/>
          <w:bottom w:val="single" w:sz="4" w:space="1" w:color="auto"/>
          <w:right w:val="single" w:sz="4" w:space="4" w:color="auto"/>
        </w:pBdr>
        <w:tabs>
          <w:tab w:val="clear" w:pos="567"/>
        </w:tabs>
        <w:spacing w:line="240" w:lineRule="auto"/>
        <w:ind w:left="567" w:hanging="567"/>
        <w:rPr>
          <w:b/>
          <w:noProof/>
          <w:szCs w:val="22"/>
          <w:lang w:val="bg-BG"/>
        </w:rPr>
      </w:pPr>
      <w:r>
        <w:rPr>
          <w:b/>
          <w:noProof/>
          <w:szCs w:val="22"/>
          <w:lang w:val="bg-BG"/>
        </w:rPr>
        <w:t>10.</w:t>
      </w:r>
      <w:r>
        <w:rPr>
          <w:b/>
          <w:noProof/>
          <w:szCs w:val="22"/>
          <w:lang w:val="bg-BG"/>
        </w:rPr>
        <w:tab/>
        <w:t>СПЕЦИАЛНИ ПРЕДПАЗНИ МЕРКИ ПРИ ИЗХВЪРЛЯНЕ НА НЕИЗПОЛЗВАНА ЧАСТ ОТ ЛЕКАРСТВЕНИТЕ ПРОДУКТИ ИЛИ ОТПАДЪЧНИ МАТЕРИАЛИ ОТ ТЯХ, АКО СЕ ИЗИСКВАТ ТАКИВА</w:t>
      </w:r>
    </w:p>
    <w:p w:rsidR="00C86724" w:rsidRDefault="00C86724" w:rsidP="00797D59">
      <w:pPr>
        <w:keepNext/>
        <w:tabs>
          <w:tab w:val="clear" w:pos="567"/>
        </w:tabs>
        <w:spacing w:line="240" w:lineRule="auto"/>
        <w:ind w:left="567" w:hanging="567"/>
        <w:rPr>
          <w:noProof/>
          <w:szCs w:val="22"/>
          <w:lang w:val="bg-BG"/>
        </w:rPr>
      </w:pPr>
    </w:p>
    <w:p w:rsidR="00C86724" w:rsidRDefault="00C86724" w:rsidP="00C86724">
      <w:pPr>
        <w:tabs>
          <w:tab w:val="clear" w:pos="567"/>
        </w:tabs>
        <w:spacing w:line="240" w:lineRule="auto"/>
        <w:ind w:left="567" w:hanging="567"/>
        <w:rPr>
          <w:noProof/>
          <w:szCs w:val="22"/>
          <w:lang w:val="bg-BG"/>
        </w:rPr>
      </w:pPr>
    </w:p>
    <w:p w:rsidR="00C86724" w:rsidRDefault="00C86724" w:rsidP="00797D59">
      <w:pPr>
        <w:keepNext/>
        <w:pBdr>
          <w:top w:val="single" w:sz="4" w:space="1" w:color="auto"/>
          <w:left w:val="single" w:sz="4" w:space="4" w:color="auto"/>
          <w:bottom w:val="single" w:sz="4" w:space="1" w:color="auto"/>
          <w:right w:val="single" w:sz="4" w:space="4" w:color="auto"/>
        </w:pBdr>
        <w:tabs>
          <w:tab w:val="clear" w:pos="567"/>
        </w:tabs>
        <w:spacing w:line="240" w:lineRule="auto"/>
        <w:ind w:left="567" w:hanging="567"/>
        <w:rPr>
          <w:b/>
          <w:noProof/>
          <w:szCs w:val="22"/>
          <w:lang w:val="bg-BG"/>
        </w:rPr>
      </w:pPr>
      <w:r>
        <w:rPr>
          <w:b/>
          <w:noProof/>
          <w:szCs w:val="22"/>
          <w:lang w:val="bg-BG"/>
        </w:rPr>
        <w:t>11.</w:t>
      </w:r>
      <w:r>
        <w:rPr>
          <w:b/>
          <w:noProof/>
          <w:szCs w:val="22"/>
          <w:lang w:val="bg-BG"/>
        </w:rPr>
        <w:tab/>
        <w:t>ИМЕ И АДРЕС НА ПРИТЕЖАТЕЛЯ НА РАЗРЕШЕНИЕТО ЗА УПОТРЕБА</w:t>
      </w:r>
    </w:p>
    <w:p w:rsidR="00C86724" w:rsidRDefault="00C86724" w:rsidP="00797D59">
      <w:pPr>
        <w:keepNext/>
        <w:tabs>
          <w:tab w:val="clear" w:pos="567"/>
        </w:tabs>
        <w:spacing w:line="240" w:lineRule="auto"/>
        <w:ind w:left="567" w:hanging="567"/>
        <w:rPr>
          <w:noProof/>
          <w:szCs w:val="22"/>
          <w:lang w:val="bg-BG"/>
        </w:rPr>
      </w:pPr>
    </w:p>
    <w:p w:rsidR="00C86724" w:rsidRPr="00DA383F" w:rsidRDefault="00C86724" w:rsidP="00C86724">
      <w:pPr>
        <w:tabs>
          <w:tab w:val="clear" w:pos="567"/>
        </w:tabs>
        <w:spacing w:line="240" w:lineRule="auto"/>
        <w:ind w:left="567" w:hanging="567"/>
        <w:rPr>
          <w:noProof/>
          <w:szCs w:val="22"/>
          <w:lang w:val="bg-BG"/>
        </w:rPr>
      </w:pPr>
      <w:r>
        <w:rPr>
          <w:noProof/>
          <w:szCs w:val="22"/>
          <w:lang w:val="da-DK"/>
        </w:rPr>
        <w:t>Eli</w:t>
      </w:r>
      <w:r w:rsidRPr="00DA383F">
        <w:rPr>
          <w:noProof/>
          <w:szCs w:val="22"/>
          <w:lang w:val="bg-BG"/>
        </w:rPr>
        <w:t xml:space="preserve"> </w:t>
      </w:r>
      <w:r>
        <w:rPr>
          <w:noProof/>
          <w:szCs w:val="22"/>
          <w:lang w:val="da-DK"/>
        </w:rPr>
        <w:t>Lilly</w:t>
      </w:r>
      <w:r w:rsidRPr="00DA383F">
        <w:rPr>
          <w:noProof/>
          <w:szCs w:val="22"/>
          <w:lang w:val="bg-BG"/>
        </w:rPr>
        <w:t xml:space="preserve"> </w:t>
      </w:r>
      <w:r>
        <w:rPr>
          <w:noProof/>
          <w:szCs w:val="22"/>
          <w:lang w:val="da-DK"/>
        </w:rPr>
        <w:t>Nederland</w:t>
      </w:r>
      <w:r w:rsidRPr="00DA383F">
        <w:rPr>
          <w:noProof/>
          <w:szCs w:val="22"/>
          <w:lang w:val="bg-BG"/>
        </w:rPr>
        <w:t xml:space="preserve"> </w:t>
      </w:r>
      <w:r>
        <w:rPr>
          <w:noProof/>
          <w:szCs w:val="22"/>
          <w:lang w:val="da-DK"/>
        </w:rPr>
        <w:t>B</w:t>
      </w:r>
      <w:r w:rsidRPr="00DA383F">
        <w:rPr>
          <w:noProof/>
          <w:szCs w:val="22"/>
          <w:lang w:val="bg-BG"/>
        </w:rPr>
        <w:t>.</w:t>
      </w:r>
      <w:r>
        <w:rPr>
          <w:noProof/>
          <w:szCs w:val="22"/>
          <w:lang w:val="da-DK"/>
        </w:rPr>
        <w:t>V</w:t>
      </w:r>
      <w:r w:rsidRPr="00DA383F">
        <w:rPr>
          <w:noProof/>
          <w:szCs w:val="22"/>
          <w:lang w:val="bg-BG"/>
        </w:rPr>
        <w:t>.</w:t>
      </w:r>
    </w:p>
    <w:p w:rsidR="0077777E" w:rsidRDefault="00BF51BD" w:rsidP="00C86724">
      <w:pPr>
        <w:tabs>
          <w:tab w:val="clear" w:pos="567"/>
        </w:tabs>
        <w:spacing w:line="240" w:lineRule="auto"/>
        <w:ind w:left="567" w:hanging="567"/>
        <w:rPr>
          <w:noProof/>
          <w:szCs w:val="22"/>
          <w:lang w:val="bg-BG"/>
        </w:rPr>
      </w:pPr>
      <w:r>
        <w:rPr>
          <w:noProof/>
          <w:szCs w:val="22"/>
          <w:lang w:val="da-DK"/>
        </w:rPr>
        <w:t>Papendorpseweg</w:t>
      </w:r>
      <w:r w:rsidRPr="0028363F">
        <w:rPr>
          <w:noProof/>
          <w:szCs w:val="22"/>
          <w:lang w:val="bg-BG"/>
        </w:rPr>
        <w:t xml:space="preserve"> 83, 3528 </w:t>
      </w:r>
      <w:r>
        <w:rPr>
          <w:noProof/>
          <w:szCs w:val="22"/>
          <w:lang w:val="da-DK"/>
        </w:rPr>
        <w:t>BJ</w:t>
      </w:r>
      <w:r w:rsidRPr="0028363F">
        <w:rPr>
          <w:noProof/>
          <w:szCs w:val="22"/>
          <w:lang w:val="bg-BG"/>
        </w:rPr>
        <w:t xml:space="preserve"> </w:t>
      </w:r>
      <w:r>
        <w:rPr>
          <w:noProof/>
          <w:szCs w:val="22"/>
          <w:lang w:val="da-DK"/>
        </w:rPr>
        <w:t>Utrecht</w:t>
      </w:r>
    </w:p>
    <w:p w:rsidR="00C86724" w:rsidRDefault="00B14F74" w:rsidP="00C86724">
      <w:pPr>
        <w:tabs>
          <w:tab w:val="clear" w:pos="567"/>
        </w:tabs>
        <w:spacing w:line="240" w:lineRule="auto"/>
        <w:ind w:left="567" w:hanging="567"/>
        <w:rPr>
          <w:noProof/>
          <w:szCs w:val="22"/>
          <w:lang w:val="bg-BG"/>
        </w:rPr>
      </w:pPr>
      <w:r>
        <w:rPr>
          <w:noProof/>
          <w:szCs w:val="22"/>
          <w:lang w:val="bg-BG"/>
        </w:rPr>
        <w:t>Нидерландия</w:t>
      </w:r>
    </w:p>
    <w:p w:rsidR="00C86724" w:rsidRPr="00DA383F" w:rsidRDefault="00C86724" w:rsidP="00C86724">
      <w:pPr>
        <w:tabs>
          <w:tab w:val="clear" w:pos="567"/>
        </w:tabs>
        <w:spacing w:line="240" w:lineRule="auto"/>
        <w:ind w:left="567" w:hanging="567"/>
        <w:rPr>
          <w:noProof/>
          <w:szCs w:val="22"/>
          <w:lang w:val="bg-BG"/>
        </w:rPr>
      </w:pPr>
    </w:p>
    <w:p w:rsidR="00C86724" w:rsidRPr="00DA383F" w:rsidRDefault="00C86724" w:rsidP="00C86724">
      <w:pPr>
        <w:tabs>
          <w:tab w:val="clear" w:pos="567"/>
        </w:tabs>
        <w:spacing w:line="240" w:lineRule="auto"/>
        <w:ind w:left="567" w:hanging="567"/>
        <w:rPr>
          <w:noProof/>
          <w:szCs w:val="22"/>
          <w:lang w:val="bg-BG"/>
        </w:rPr>
      </w:pPr>
    </w:p>
    <w:p w:rsidR="00C86724" w:rsidRDefault="00C86724" w:rsidP="00797D59">
      <w:pPr>
        <w:keepNext/>
        <w:pBdr>
          <w:top w:val="single" w:sz="4" w:space="1" w:color="auto"/>
          <w:left w:val="single" w:sz="4" w:space="4" w:color="auto"/>
          <w:bottom w:val="single" w:sz="4" w:space="1" w:color="auto"/>
          <w:right w:val="single" w:sz="4" w:space="4" w:color="auto"/>
        </w:pBdr>
        <w:tabs>
          <w:tab w:val="clear" w:pos="567"/>
        </w:tabs>
        <w:spacing w:line="240" w:lineRule="auto"/>
        <w:ind w:left="567" w:hanging="567"/>
        <w:rPr>
          <w:noProof/>
          <w:szCs w:val="22"/>
          <w:lang w:val="bg-BG"/>
        </w:rPr>
      </w:pPr>
      <w:r>
        <w:rPr>
          <w:b/>
          <w:noProof/>
          <w:szCs w:val="22"/>
          <w:lang w:val="bg-BG"/>
        </w:rPr>
        <w:t>12.</w:t>
      </w:r>
      <w:r>
        <w:rPr>
          <w:b/>
          <w:noProof/>
          <w:szCs w:val="22"/>
          <w:lang w:val="bg-BG"/>
        </w:rPr>
        <w:tab/>
        <w:t>НОМЕР НА РАЗРЕШЕНИЕТО ЗА УПОТРЕБА</w:t>
      </w:r>
    </w:p>
    <w:p w:rsidR="00C86724" w:rsidRDefault="00C86724" w:rsidP="00797D59">
      <w:pPr>
        <w:keepNext/>
        <w:tabs>
          <w:tab w:val="clear" w:pos="567"/>
        </w:tabs>
        <w:spacing w:line="240" w:lineRule="auto"/>
        <w:ind w:left="567" w:hanging="567"/>
        <w:rPr>
          <w:noProof/>
          <w:szCs w:val="22"/>
          <w:lang w:val="bg-BG"/>
        </w:rPr>
      </w:pPr>
    </w:p>
    <w:p w:rsidR="00C86724" w:rsidRPr="00C203B8" w:rsidRDefault="00C86724" w:rsidP="00C86724">
      <w:pPr>
        <w:tabs>
          <w:tab w:val="clear" w:pos="567"/>
        </w:tabs>
        <w:spacing w:line="240" w:lineRule="auto"/>
        <w:jc w:val="both"/>
        <w:rPr>
          <w:lang w:val="ru-RU"/>
        </w:rPr>
      </w:pPr>
      <w:r w:rsidRPr="00BE1E4F">
        <w:rPr>
          <w:lang w:val="da-DK"/>
        </w:rPr>
        <w:t>EU</w:t>
      </w:r>
      <w:r>
        <w:rPr>
          <w:lang w:val="bg-BG"/>
        </w:rPr>
        <w:t>/1/96/007/</w:t>
      </w:r>
      <w:r w:rsidR="0080507C" w:rsidRPr="00C203B8">
        <w:rPr>
          <w:lang w:val="ru-RU"/>
        </w:rPr>
        <w:t>033</w:t>
      </w:r>
    </w:p>
    <w:p w:rsidR="00C86724" w:rsidRDefault="00C86724" w:rsidP="00C86724">
      <w:pPr>
        <w:tabs>
          <w:tab w:val="clear" w:pos="567"/>
        </w:tabs>
        <w:spacing w:line="240" w:lineRule="auto"/>
        <w:jc w:val="both"/>
        <w:rPr>
          <w:lang w:val="bg-BG"/>
        </w:rPr>
      </w:pPr>
    </w:p>
    <w:p w:rsidR="00C86724" w:rsidRDefault="00C86724" w:rsidP="00C86724">
      <w:pPr>
        <w:tabs>
          <w:tab w:val="clear" w:pos="567"/>
        </w:tabs>
        <w:spacing w:line="240" w:lineRule="auto"/>
        <w:ind w:left="567" w:hanging="567"/>
        <w:rPr>
          <w:noProof/>
          <w:szCs w:val="22"/>
          <w:lang w:val="bg-BG"/>
        </w:rPr>
      </w:pPr>
    </w:p>
    <w:p w:rsidR="00C86724" w:rsidRDefault="00C86724" w:rsidP="00797D59">
      <w:pPr>
        <w:keepNext/>
        <w:pBdr>
          <w:top w:val="single" w:sz="4" w:space="1" w:color="auto"/>
          <w:left w:val="single" w:sz="4" w:space="4" w:color="auto"/>
          <w:bottom w:val="single" w:sz="4" w:space="1" w:color="auto"/>
          <w:right w:val="single" w:sz="4" w:space="4" w:color="auto"/>
        </w:pBdr>
        <w:tabs>
          <w:tab w:val="clear" w:pos="567"/>
        </w:tabs>
        <w:spacing w:line="240" w:lineRule="auto"/>
        <w:ind w:left="567" w:hanging="567"/>
        <w:rPr>
          <w:noProof/>
          <w:szCs w:val="22"/>
          <w:lang w:val="bg-BG"/>
        </w:rPr>
      </w:pPr>
      <w:r>
        <w:rPr>
          <w:b/>
          <w:noProof/>
          <w:szCs w:val="22"/>
          <w:lang w:val="bg-BG"/>
        </w:rPr>
        <w:t>13.</w:t>
      </w:r>
      <w:r>
        <w:rPr>
          <w:b/>
          <w:noProof/>
          <w:szCs w:val="22"/>
          <w:lang w:val="bg-BG"/>
        </w:rPr>
        <w:tab/>
        <w:t>ПАРТИДЕН НОМЕР</w:t>
      </w:r>
    </w:p>
    <w:p w:rsidR="00C86724" w:rsidRDefault="00C86724" w:rsidP="00797D59">
      <w:pPr>
        <w:keepNext/>
        <w:tabs>
          <w:tab w:val="clear" w:pos="567"/>
        </w:tabs>
        <w:spacing w:line="240" w:lineRule="auto"/>
        <w:ind w:left="567" w:hanging="567"/>
        <w:rPr>
          <w:noProof/>
          <w:szCs w:val="22"/>
          <w:lang w:val="bg-BG"/>
        </w:rPr>
      </w:pPr>
    </w:p>
    <w:p w:rsidR="00C86724" w:rsidRDefault="00C86724" w:rsidP="00C86724">
      <w:pPr>
        <w:tabs>
          <w:tab w:val="clear" w:pos="567"/>
        </w:tabs>
        <w:spacing w:line="240" w:lineRule="auto"/>
        <w:ind w:left="567" w:hanging="567"/>
        <w:rPr>
          <w:noProof/>
          <w:szCs w:val="22"/>
          <w:lang w:val="bg-BG"/>
        </w:rPr>
      </w:pPr>
      <w:r>
        <w:rPr>
          <w:noProof/>
          <w:szCs w:val="22"/>
          <w:lang w:val="bg-BG"/>
        </w:rPr>
        <w:t xml:space="preserve">Партида № </w:t>
      </w:r>
    </w:p>
    <w:p w:rsidR="00C86724" w:rsidRDefault="00C86724" w:rsidP="00C86724">
      <w:pPr>
        <w:tabs>
          <w:tab w:val="clear" w:pos="567"/>
        </w:tabs>
        <w:spacing w:line="240" w:lineRule="auto"/>
        <w:ind w:left="567" w:hanging="567"/>
        <w:rPr>
          <w:noProof/>
          <w:szCs w:val="22"/>
          <w:lang w:val="bg-BG"/>
        </w:rPr>
      </w:pPr>
    </w:p>
    <w:p w:rsidR="00C86724" w:rsidRDefault="00C86724" w:rsidP="00C86724">
      <w:pPr>
        <w:tabs>
          <w:tab w:val="clear" w:pos="567"/>
        </w:tabs>
        <w:spacing w:line="240" w:lineRule="auto"/>
        <w:ind w:left="567" w:hanging="567"/>
        <w:rPr>
          <w:noProof/>
          <w:szCs w:val="22"/>
          <w:lang w:val="bg-BG"/>
        </w:rPr>
      </w:pPr>
    </w:p>
    <w:p w:rsidR="00C86724" w:rsidRDefault="00C86724" w:rsidP="00797D59">
      <w:pPr>
        <w:keepNext/>
        <w:pBdr>
          <w:top w:val="single" w:sz="4" w:space="1" w:color="auto"/>
          <w:left w:val="single" w:sz="4" w:space="4" w:color="auto"/>
          <w:bottom w:val="single" w:sz="4" w:space="1" w:color="auto"/>
          <w:right w:val="single" w:sz="4" w:space="4" w:color="auto"/>
        </w:pBdr>
        <w:tabs>
          <w:tab w:val="clear" w:pos="567"/>
        </w:tabs>
        <w:spacing w:line="240" w:lineRule="auto"/>
        <w:ind w:left="567" w:hanging="567"/>
        <w:rPr>
          <w:noProof/>
          <w:szCs w:val="22"/>
          <w:lang w:val="bg-BG"/>
        </w:rPr>
      </w:pPr>
      <w:r>
        <w:rPr>
          <w:b/>
          <w:noProof/>
          <w:szCs w:val="22"/>
          <w:lang w:val="bg-BG"/>
        </w:rPr>
        <w:t>14.</w:t>
      </w:r>
      <w:r>
        <w:rPr>
          <w:b/>
          <w:noProof/>
          <w:szCs w:val="22"/>
          <w:lang w:val="bg-BG"/>
        </w:rPr>
        <w:tab/>
        <w:t>НАЧИН НА ОТПУСКАНЕ</w:t>
      </w:r>
    </w:p>
    <w:p w:rsidR="00C86724" w:rsidRDefault="00C86724" w:rsidP="00797D59">
      <w:pPr>
        <w:keepNext/>
        <w:tabs>
          <w:tab w:val="clear" w:pos="567"/>
        </w:tabs>
        <w:spacing w:line="240" w:lineRule="auto"/>
        <w:ind w:left="567" w:hanging="567"/>
        <w:rPr>
          <w:noProof/>
          <w:szCs w:val="22"/>
          <w:lang w:val="bg-BG"/>
        </w:rPr>
      </w:pPr>
    </w:p>
    <w:p w:rsidR="00C86724" w:rsidRDefault="00C86724" w:rsidP="00C86724">
      <w:pPr>
        <w:tabs>
          <w:tab w:val="clear" w:pos="567"/>
        </w:tabs>
        <w:spacing w:line="240" w:lineRule="auto"/>
        <w:ind w:left="567" w:hanging="567"/>
        <w:rPr>
          <w:noProof/>
          <w:szCs w:val="22"/>
          <w:lang w:val="bg-BG"/>
        </w:rPr>
      </w:pPr>
    </w:p>
    <w:p w:rsidR="00C86724" w:rsidRDefault="00C86724" w:rsidP="00797D59">
      <w:pPr>
        <w:keepNext/>
        <w:pBdr>
          <w:top w:val="single" w:sz="4" w:space="1" w:color="auto"/>
          <w:left w:val="single" w:sz="4" w:space="4" w:color="auto"/>
          <w:bottom w:val="single" w:sz="4" w:space="1" w:color="auto"/>
          <w:right w:val="single" w:sz="4" w:space="4" w:color="auto"/>
        </w:pBdr>
        <w:tabs>
          <w:tab w:val="clear" w:pos="567"/>
        </w:tabs>
        <w:spacing w:line="240" w:lineRule="auto"/>
        <w:ind w:left="567" w:hanging="567"/>
        <w:rPr>
          <w:noProof/>
          <w:szCs w:val="22"/>
          <w:lang w:val="bg-BG"/>
        </w:rPr>
      </w:pPr>
      <w:r>
        <w:rPr>
          <w:b/>
          <w:noProof/>
          <w:szCs w:val="22"/>
          <w:lang w:val="bg-BG"/>
        </w:rPr>
        <w:t>15.</w:t>
      </w:r>
      <w:r>
        <w:rPr>
          <w:b/>
          <w:noProof/>
          <w:szCs w:val="22"/>
          <w:lang w:val="bg-BG"/>
        </w:rPr>
        <w:tab/>
        <w:t>УКАЗАНИЯ ЗА УПОТРЕБА</w:t>
      </w:r>
    </w:p>
    <w:p w:rsidR="00C86724" w:rsidRDefault="00C86724" w:rsidP="00797D59">
      <w:pPr>
        <w:keepNext/>
        <w:tabs>
          <w:tab w:val="clear" w:pos="567"/>
        </w:tabs>
        <w:spacing w:line="240" w:lineRule="auto"/>
        <w:ind w:left="567" w:hanging="567"/>
        <w:rPr>
          <w:szCs w:val="22"/>
          <w:highlight w:val="lightGray"/>
          <w:lang w:val="bg-BG"/>
        </w:rPr>
      </w:pPr>
    </w:p>
    <w:p w:rsidR="00C86724" w:rsidRDefault="00C86724" w:rsidP="00C86724">
      <w:pPr>
        <w:tabs>
          <w:tab w:val="clear" w:pos="567"/>
        </w:tabs>
        <w:spacing w:line="240" w:lineRule="auto"/>
        <w:ind w:left="567" w:hanging="567"/>
        <w:rPr>
          <w:noProof/>
          <w:szCs w:val="22"/>
          <w:lang w:val="bg-BG"/>
        </w:rPr>
      </w:pPr>
      <w:r>
        <w:rPr>
          <w:noProof/>
          <w:szCs w:val="22"/>
          <w:lang w:val="bg-BG"/>
        </w:rPr>
        <w:t xml:space="preserve">Ако преди първата употреба </w:t>
      </w:r>
      <w:r w:rsidR="00F10C74">
        <w:rPr>
          <w:noProof/>
          <w:szCs w:val="22"/>
          <w:lang w:val="bg-BG"/>
        </w:rPr>
        <w:t>запечатването е нарушено</w:t>
      </w:r>
      <w:r>
        <w:rPr>
          <w:noProof/>
          <w:szCs w:val="22"/>
          <w:lang w:val="bg-BG"/>
        </w:rPr>
        <w:t>, обърнете се към Вашия фармацевт.</w:t>
      </w:r>
    </w:p>
    <w:p w:rsidR="00C86724" w:rsidRDefault="00C86724" w:rsidP="00C86724">
      <w:pPr>
        <w:tabs>
          <w:tab w:val="clear" w:pos="567"/>
        </w:tabs>
        <w:spacing w:line="240" w:lineRule="auto"/>
        <w:ind w:left="567" w:hanging="567"/>
        <w:rPr>
          <w:noProof/>
          <w:szCs w:val="22"/>
          <w:lang w:val="bg-BG"/>
        </w:rPr>
      </w:pPr>
    </w:p>
    <w:p w:rsidR="00C86724" w:rsidRDefault="00C86724" w:rsidP="00C86724">
      <w:pPr>
        <w:tabs>
          <w:tab w:val="clear" w:pos="567"/>
        </w:tabs>
        <w:spacing w:line="240" w:lineRule="auto"/>
        <w:ind w:left="567" w:hanging="567"/>
        <w:rPr>
          <w:noProof/>
          <w:szCs w:val="22"/>
          <w:lang w:val="bg-BG"/>
        </w:rPr>
      </w:pPr>
    </w:p>
    <w:p w:rsidR="00C86724" w:rsidRDefault="00C86724" w:rsidP="00797D59">
      <w:pPr>
        <w:keepNext/>
        <w:pBdr>
          <w:top w:val="single" w:sz="4" w:space="1" w:color="auto"/>
          <w:left w:val="single" w:sz="4" w:space="4" w:color="auto"/>
          <w:bottom w:val="single" w:sz="4" w:space="1" w:color="auto"/>
          <w:right w:val="single" w:sz="4" w:space="4" w:color="auto"/>
        </w:pBdr>
        <w:tabs>
          <w:tab w:val="clear" w:pos="567"/>
        </w:tabs>
        <w:spacing w:line="240" w:lineRule="auto"/>
        <w:ind w:left="567" w:hanging="567"/>
        <w:rPr>
          <w:highlight w:val="lightGray"/>
          <w:lang w:val="ru-RU"/>
        </w:rPr>
      </w:pPr>
      <w:r>
        <w:rPr>
          <w:b/>
          <w:noProof/>
          <w:szCs w:val="22"/>
          <w:lang w:val="bg-BG"/>
        </w:rPr>
        <w:t>16.</w:t>
      </w:r>
      <w:r>
        <w:rPr>
          <w:b/>
          <w:noProof/>
          <w:szCs w:val="22"/>
          <w:lang w:val="bg-BG"/>
        </w:rPr>
        <w:tab/>
        <w:t>ИНФОРМАЦИЯ НА БРАЙЛОВА АЗБУКА</w:t>
      </w:r>
    </w:p>
    <w:p w:rsidR="00C86724" w:rsidRDefault="00C86724" w:rsidP="00797D59">
      <w:pPr>
        <w:pStyle w:val="EndnoteText"/>
        <w:keepNext/>
        <w:tabs>
          <w:tab w:val="clear" w:pos="567"/>
        </w:tabs>
        <w:rPr>
          <w:rStyle w:val="CommentReference"/>
          <w:sz w:val="22"/>
          <w:lang w:val="ru-RU"/>
        </w:rPr>
      </w:pPr>
    </w:p>
    <w:p w:rsidR="00C203B8" w:rsidRPr="00D315F9" w:rsidRDefault="00C203B8" w:rsidP="00C86724">
      <w:pPr>
        <w:shd w:val="clear" w:color="auto" w:fill="FFFFFF"/>
        <w:tabs>
          <w:tab w:val="clear" w:pos="567"/>
        </w:tabs>
        <w:spacing w:line="240" w:lineRule="auto"/>
        <w:rPr>
          <w:b/>
          <w:u w:val="single"/>
          <w:lang w:val="ru-RU"/>
        </w:rPr>
      </w:pPr>
      <w:r>
        <w:rPr>
          <w:rStyle w:val="CommentReference"/>
          <w:sz w:val="22"/>
        </w:rPr>
        <w:t>Humalog</w:t>
      </w:r>
      <w:r w:rsidRPr="00D315F9">
        <w:rPr>
          <w:rStyle w:val="CommentReference"/>
          <w:sz w:val="22"/>
          <w:lang w:val="ru-RU"/>
        </w:rPr>
        <w:t xml:space="preserve"> </w:t>
      </w:r>
      <w:r>
        <w:rPr>
          <w:rStyle w:val="CommentReference"/>
          <w:sz w:val="22"/>
        </w:rPr>
        <w:t>Mix</w:t>
      </w:r>
      <w:r w:rsidRPr="00D315F9">
        <w:rPr>
          <w:rStyle w:val="CommentReference"/>
          <w:sz w:val="22"/>
          <w:lang w:val="ru-RU"/>
        </w:rPr>
        <w:t xml:space="preserve">25 </w:t>
      </w:r>
      <w:r>
        <w:rPr>
          <w:rStyle w:val="CommentReference"/>
          <w:sz w:val="22"/>
        </w:rPr>
        <w:t>KwikPen</w:t>
      </w:r>
    </w:p>
    <w:p w:rsidR="00DA54AE" w:rsidRPr="00486D59" w:rsidRDefault="00DA54AE" w:rsidP="00DA54AE">
      <w:pPr>
        <w:keepNext/>
        <w:spacing w:line="240" w:lineRule="auto"/>
        <w:rPr>
          <w:lang w:val="bg-BG"/>
        </w:rPr>
      </w:pPr>
    </w:p>
    <w:p w:rsidR="00DA54AE" w:rsidRPr="00486D59" w:rsidRDefault="00DA54AE" w:rsidP="00DA54AE">
      <w:pPr>
        <w:spacing w:line="240" w:lineRule="auto"/>
        <w:rPr>
          <w:lang w:val="ru-RU"/>
        </w:rPr>
      </w:pPr>
    </w:p>
    <w:p w:rsidR="00DA54AE" w:rsidRPr="00486D59" w:rsidRDefault="00DA54AE" w:rsidP="00DA54AE">
      <w:pPr>
        <w:keepNext/>
        <w:pBdr>
          <w:top w:val="single" w:sz="4" w:space="1" w:color="auto"/>
          <w:left w:val="single" w:sz="4" w:space="4" w:color="auto"/>
          <w:bottom w:val="single" w:sz="4" w:space="1" w:color="auto"/>
          <w:right w:val="single" w:sz="4" w:space="4" w:color="auto"/>
        </w:pBdr>
        <w:spacing w:line="240" w:lineRule="auto"/>
        <w:outlineLvl w:val="0"/>
        <w:rPr>
          <w:i/>
          <w:noProof/>
          <w:lang w:val="ru-RU"/>
        </w:rPr>
      </w:pPr>
      <w:r w:rsidRPr="00486D59">
        <w:rPr>
          <w:b/>
          <w:noProof/>
          <w:lang w:val="ru-RU"/>
        </w:rPr>
        <w:t>17.</w:t>
      </w:r>
      <w:r w:rsidRPr="00486D59">
        <w:rPr>
          <w:b/>
          <w:noProof/>
          <w:lang w:val="ru-RU"/>
        </w:rPr>
        <w:tab/>
        <w:t>УНИКАЛЕН ИДЕНТИФИКАТОР — ДВУИЗМЕРЕН БАРКОД</w:t>
      </w:r>
    </w:p>
    <w:p w:rsidR="00DA54AE" w:rsidRPr="00486D59" w:rsidRDefault="00DA54AE" w:rsidP="00CC4C57">
      <w:pPr>
        <w:keepNext/>
        <w:spacing w:line="240" w:lineRule="auto"/>
        <w:rPr>
          <w:noProof/>
          <w:lang w:val="ru-RU"/>
        </w:rPr>
      </w:pPr>
    </w:p>
    <w:p w:rsidR="00DA54AE" w:rsidRPr="00486D59" w:rsidRDefault="00DA54AE" w:rsidP="00DA54AE">
      <w:pPr>
        <w:spacing w:line="240" w:lineRule="auto"/>
        <w:rPr>
          <w:noProof/>
          <w:shd w:val="clear" w:color="auto" w:fill="CCCCCC"/>
          <w:lang w:val="ru-RU"/>
        </w:rPr>
      </w:pPr>
      <w:r w:rsidRPr="00486D59">
        <w:rPr>
          <w:noProof/>
          <w:highlight w:val="lightGray"/>
          <w:lang w:val="ru-RU"/>
        </w:rPr>
        <w:t>Двуизмерен баркод с включен уникален идентификатор</w:t>
      </w:r>
    </w:p>
    <w:p w:rsidR="00DA54AE" w:rsidRPr="00486D59" w:rsidRDefault="00DA54AE" w:rsidP="00DA54AE">
      <w:pPr>
        <w:spacing w:line="240" w:lineRule="auto"/>
        <w:rPr>
          <w:noProof/>
          <w:shd w:val="clear" w:color="auto" w:fill="CCCCCC"/>
          <w:lang w:val="ru-RU"/>
        </w:rPr>
      </w:pPr>
    </w:p>
    <w:p w:rsidR="00DA54AE" w:rsidRPr="00486D59" w:rsidRDefault="00DA54AE" w:rsidP="00DA54AE">
      <w:pPr>
        <w:spacing w:line="240" w:lineRule="auto"/>
        <w:rPr>
          <w:noProof/>
          <w:vanish/>
          <w:lang w:val="ru-RU"/>
        </w:rPr>
      </w:pPr>
    </w:p>
    <w:p w:rsidR="00DA54AE" w:rsidRPr="00486D59" w:rsidRDefault="00DA54AE" w:rsidP="00DA54AE">
      <w:pPr>
        <w:keepNext/>
        <w:pBdr>
          <w:top w:val="single" w:sz="4" w:space="1" w:color="auto"/>
          <w:left w:val="single" w:sz="4" w:space="4" w:color="auto"/>
          <w:bottom w:val="single" w:sz="4" w:space="1" w:color="auto"/>
          <w:right w:val="single" w:sz="4" w:space="4" w:color="auto"/>
        </w:pBdr>
        <w:spacing w:line="240" w:lineRule="auto"/>
        <w:outlineLvl w:val="0"/>
        <w:rPr>
          <w:i/>
          <w:noProof/>
          <w:lang w:val="ru-RU"/>
        </w:rPr>
      </w:pPr>
      <w:r w:rsidRPr="00486D59">
        <w:rPr>
          <w:b/>
          <w:noProof/>
          <w:lang w:val="ru-RU"/>
        </w:rPr>
        <w:t>18.</w:t>
      </w:r>
      <w:r w:rsidRPr="00486D59">
        <w:rPr>
          <w:b/>
          <w:noProof/>
          <w:lang w:val="ru-RU"/>
        </w:rPr>
        <w:tab/>
        <w:t>УНИКАЛЕН ИДЕНТИФИКАТОР — ДАННИ ЗА ЧЕТЕНЕ ОТ ХОРА</w:t>
      </w:r>
    </w:p>
    <w:p w:rsidR="00DA54AE" w:rsidRPr="00486D59" w:rsidRDefault="00DA54AE" w:rsidP="00CC4C57">
      <w:pPr>
        <w:keepNext/>
        <w:spacing w:line="240" w:lineRule="auto"/>
        <w:rPr>
          <w:noProof/>
          <w:lang w:val="ru-RU"/>
        </w:rPr>
      </w:pPr>
    </w:p>
    <w:p w:rsidR="00DA54AE" w:rsidRPr="00BA0E4D" w:rsidRDefault="00DA54AE" w:rsidP="00C5479C">
      <w:pPr>
        <w:keepNext/>
        <w:rPr>
          <w:lang w:val="ru-RU"/>
        </w:rPr>
      </w:pPr>
      <w:r w:rsidRPr="009E2F87">
        <w:t>PC</w:t>
      </w:r>
      <w:r w:rsidRPr="00BA0E4D">
        <w:rPr>
          <w:lang w:val="ru-RU"/>
        </w:rPr>
        <w:t xml:space="preserve"> </w:t>
      </w:r>
    </w:p>
    <w:p w:rsidR="00DA54AE" w:rsidRPr="0035089B" w:rsidRDefault="00DA54AE" w:rsidP="00C5479C">
      <w:pPr>
        <w:keepNext/>
        <w:rPr>
          <w:lang w:val="ru-RU"/>
        </w:rPr>
      </w:pPr>
      <w:r w:rsidRPr="007D2258">
        <w:t>SN</w:t>
      </w:r>
      <w:r w:rsidRPr="0035089B">
        <w:rPr>
          <w:lang w:val="ru-RU"/>
        </w:rPr>
        <w:t xml:space="preserve"> </w:t>
      </w:r>
    </w:p>
    <w:p w:rsidR="00DA54AE" w:rsidRPr="00EA2766" w:rsidRDefault="00DA54AE" w:rsidP="00C5479C">
      <w:pPr>
        <w:keepNext/>
        <w:rPr>
          <w:lang w:val="ru-RU"/>
        </w:rPr>
      </w:pPr>
      <w:r w:rsidRPr="00EA2766">
        <w:t>NN</w:t>
      </w:r>
      <w:r w:rsidRPr="00EA2766">
        <w:rPr>
          <w:lang w:val="ru-RU"/>
        </w:rPr>
        <w:t xml:space="preserve"> </w:t>
      </w:r>
    </w:p>
    <w:p w:rsidR="000356D6" w:rsidRDefault="00C86724" w:rsidP="000356D6">
      <w:pPr>
        <w:shd w:val="clear" w:color="auto" w:fill="FFFFFF"/>
        <w:tabs>
          <w:tab w:val="clear" w:pos="567"/>
        </w:tabs>
        <w:spacing w:line="240" w:lineRule="auto"/>
        <w:rPr>
          <w:noProof/>
          <w:szCs w:val="22"/>
          <w:lang w:val="bg-BG"/>
        </w:rPr>
      </w:pPr>
      <w:r>
        <w:rPr>
          <w:b/>
          <w:u w:val="single"/>
          <w:lang w:val="ru-RU"/>
        </w:rPr>
        <w:br w:type="page"/>
      </w:r>
    </w:p>
    <w:p w:rsidR="000356D6" w:rsidRDefault="000356D6" w:rsidP="000356D6">
      <w:pPr>
        <w:keepNext/>
        <w:pBdr>
          <w:top w:val="single" w:sz="4" w:space="1" w:color="auto"/>
          <w:left w:val="single" w:sz="4" w:space="4" w:color="auto"/>
          <w:bottom w:val="single" w:sz="4" w:space="1" w:color="auto"/>
          <w:right w:val="single" w:sz="4" w:space="4" w:color="auto"/>
        </w:pBdr>
        <w:tabs>
          <w:tab w:val="clear" w:pos="567"/>
        </w:tabs>
        <w:spacing w:line="240" w:lineRule="auto"/>
        <w:rPr>
          <w:b/>
          <w:noProof/>
          <w:szCs w:val="22"/>
          <w:lang w:val="bg-BG"/>
        </w:rPr>
      </w:pPr>
      <w:r>
        <w:rPr>
          <w:b/>
          <w:noProof/>
          <w:szCs w:val="22"/>
          <w:lang w:val="bg-BG"/>
        </w:rPr>
        <w:t>ДАННИ, КОИТО ТРЯБВА ДА СЪДЪРЖА ВТОРИЧНАТА ОПАКОВКА</w:t>
      </w:r>
    </w:p>
    <w:p w:rsidR="000356D6" w:rsidRDefault="000356D6" w:rsidP="000356D6">
      <w:pPr>
        <w:keepNext/>
        <w:pBdr>
          <w:top w:val="single" w:sz="4" w:space="1" w:color="auto"/>
          <w:left w:val="single" w:sz="4" w:space="4" w:color="auto"/>
          <w:bottom w:val="single" w:sz="4" w:space="1" w:color="auto"/>
          <w:right w:val="single" w:sz="4" w:space="4" w:color="auto"/>
        </w:pBdr>
        <w:tabs>
          <w:tab w:val="clear" w:pos="567"/>
        </w:tabs>
        <w:spacing w:line="240" w:lineRule="auto"/>
        <w:rPr>
          <w:b/>
          <w:noProof/>
          <w:szCs w:val="22"/>
          <w:lang w:val="bg-BG"/>
        </w:rPr>
      </w:pPr>
    </w:p>
    <w:p w:rsidR="000356D6" w:rsidRDefault="000356D6" w:rsidP="000356D6">
      <w:pPr>
        <w:keepNext/>
        <w:pBdr>
          <w:top w:val="single" w:sz="4" w:space="1" w:color="auto"/>
          <w:left w:val="single" w:sz="4" w:space="4" w:color="auto"/>
          <w:bottom w:val="single" w:sz="4" w:space="1" w:color="auto"/>
          <w:right w:val="single" w:sz="4" w:space="4" w:color="auto"/>
        </w:pBdr>
        <w:tabs>
          <w:tab w:val="clear" w:pos="567"/>
        </w:tabs>
        <w:spacing w:line="240" w:lineRule="auto"/>
        <w:rPr>
          <w:b/>
          <w:noProof/>
          <w:szCs w:val="22"/>
          <w:lang w:val="bg-BG"/>
        </w:rPr>
      </w:pPr>
      <w:r>
        <w:rPr>
          <w:b/>
          <w:noProof/>
          <w:lang w:val="bg-BG"/>
        </w:rPr>
        <w:t>ВЪНШНА КУТИЯ</w:t>
      </w:r>
      <w:r w:rsidRPr="00486D59">
        <w:rPr>
          <w:b/>
          <w:noProof/>
          <w:lang w:val="bg-BG"/>
        </w:rPr>
        <w:t xml:space="preserve"> </w:t>
      </w:r>
      <w:r w:rsidRPr="009D7216">
        <w:rPr>
          <w:b/>
          <w:szCs w:val="22"/>
          <w:lang w:val="bg-BG"/>
        </w:rPr>
        <w:t>(</w:t>
      </w:r>
      <w:r>
        <w:rPr>
          <w:b/>
          <w:szCs w:val="22"/>
          <w:lang w:val="bg-BG"/>
        </w:rPr>
        <w:t>с</w:t>
      </w:r>
      <w:r w:rsidRPr="009D7216">
        <w:rPr>
          <w:b/>
          <w:szCs w:val="22"/>
          <w:lang w:val="bg-BG"/>
        </w:rPr>
        <w:t xml:space="preserve"> </w:t>
      </w:r>
      <w:r w:rsidRPr="00A27885">
        <w:rPr>
          <w:b/>
          <w:szCs w:val="22"/>
        </w:rPr>
        <w:t>blue</w:t>
      </w:r>
      <w:r w:rsidRPr="00A27885">
        <w:rPr>
          <w:b/>
          <w:szCs w:val="22"/>
          <w:lang w:val="bg-BG"/>
        </w:rPr>
        <w:t xml:space="preserve"> </w:t>
      </w:r>
      <w:r w:rsidRPr="00A27885">
        <w:rPr>
          <w:b/>
          <w:szCs w:val="22"/>
        </w:rPr>
        <w:t>box</w:t>
      </w:r>
      <w:r w:rsidRPr="009D7216">
        <w:rPr>
          <w:b/>
          <w:szCs w:val="22"/>
          <w:lang w:val="bg-BG"/>
        </w:rPr>
        <w:t xml:space="preserve">) </w:t>
      </w:r>
      <w:r>
        <w:rPr>
          <w:b/>
          <w:noProof/>
          <w:szCs w:val="22"/>
          <w:lang w:val="bg-BG"/>
        </w:rPr>
        <w:t>групова</w:t>
      </w:r>
      <w:r w:rsidRPr="00B000EF">
        <w:rPr>
          <w:b/>
          <w:noProof/>
          <w:szCs w:val="22"/>
          <w:lang w:val="bg-BG"/>
        </w:rPr>
        <w:t xml:space="preserve"> </w:t>
      </w:r>
      <w:r>
        <w:rPr>
          <w:b/>
          <w:szCs w:val="22"/>
          <w:lang w:val="bg-BG"/>
        </w:rPr>
        <w:t xml:space="preserve">опаковка - </w:t>
      </w:r>
      <w:r w:rsidRPr="009D7216">
        <w:rPr>
          <w:b/>
          <w:szCs w:val="22"/>
        </w:rPr>
        <w:t>KwikPen</w:t>
      </w:r>
    </w:p>
    <w:p w:rsidR="000356D6" w:rsidRDefault="000356D6" w:rsidP="000356D6">
      <w:pPr>
        <w:keepNext/>
        <w:tabs>
          <w:tab w:val="clear" w:pos="567"/>
        </w:tabs>
        <w:spacing w:line="240" w:lineRule="auto"/>
        <w:ind w:left="567" w:hanging="567"/>
        <w:rPr>
          <w:noProof/>
          <w:szCs w:val="22"/>
          <w:lang w:val="ru-RU"/>
        </w:rPr>
      </w:pPr>
    </w:p>
    <w:p w:rsidR="000356D6" w:rsidRDefault="000356D6" w:rsidP="000356D6">
      <w:pPr>
        <w:keepNext/>
        <w:pBdr>
          <w:top w:val="single" w:sz="4" w:space="1" w:color="auto"/>
          <w:left w:val="single" w:sz="4" w:space="4" w:color="auto"/>
          <w:bottom w:val="single" w:sz="4" w:space="1" w:color="auto"/>
          <w:right w:val="single" w:sz="4" w:space="4" w:color="auto"/>
        </w:pBdr>
        <w:tabs>
          <w:tab w:val="clear" w:pos="567"/>
        </w:tabs>
        <w:spacing w:line="240" w:lineRule="auto"/>
        <w:ind w:left="567" w:hanging="567"/>
        <w:rPr>
          <w:noProof/>
          <w:szCs w:val="22"/>
          <w:lang w:val="bg-BG"/>
        </w:rPr>
      </w:pPr>
      <w:r>
        <w:rPr>
          <w:b/>
          <w:noProof/>
          <w:szCs w:val="22"/>
          <w:lang w:val="bg-BG"/>
        </w:rPr>
        <w:t>1.</w:t>
      </w:r>
      <w:r>
        <w:rPr>
          <w:b/>
          <w:noProof/>
          <w:szCs w:val="22"/>
          <w:lang w:val="bg-BG"/>
        </w:rPr>
        <w:tab/>
        <w:t>ИМЕ НА ЛЕКАРСТВЕНИЯ ПРОДУКТ</w:t>
      </w:r>
    </w:p>
    <w:p w:rsidR="000356D6" w:rsidRDefault="000356D6" w:rsidP="000356D6">
      <w:pPr>
        <w:keepNext/>
        <w:tabs>
          <w:tab w:val="clear" w:pos="567"/>
        </w:tabs>
        <w:spacing w:line="240" w:lineRule="auto"/>
        <w:rPr>
          <w:lang w:val="bg-BG"/>
        </w:rPr>
      </w:pPr>
    </w:p>
    <w:p w:rsidR="000356D6" w:rsidRDefault="000356D6" w:rsidP="000356D6">
      <w:pPr>
        <w:pStyle w:val="EndnoteText"/>
        <w:tabs>
          <w:tab w:val="clear" w:pos="567"/>
        </w:tabs>
        <w:rPr>
          <w:szCs w:val="24"/>
          <w:lang w:val="bg-BG"/>
        </w:rPr>
      </w:pPr>
      <w:r>
        <w:rPr>
          <w:lang w:val="fr-FR"/>
        </w:rPr>
        <w:t>Humalog</w:t>
      </w:r>
      <w:r>
        <w:rPr>
          <w:lang w:val="bg-BG"/>
        </w:rPr>
        <w:t xml:space="preserve"> </w:t>
      </w:r>
      <w:r>
        <w:rPr>
          <w:lang w:val="fr-FR"/>
        </w:rPr>
        <w:t>Mix</w:t>
      </w:r>
      <w:r>
        <w:rPr>
          <w:lang w:val="bg-BG"/>
        </w:rPr>
        <w:t>25 100 единици/</w:t>
      </w:r>
      <w:r>
        <w:rPr>
          <w:lang w:val="fr-FR"/>
        </w:rPr>
        <w:t>ml</w:t>
      </w:r>
      <w:r>
        <w:rPr>
          <w:lang w:val="bg-BG"/>
        </w:rPr>
        <w:t xml:space="preserve"> </w:t>
      </w:r>
      <w:r>
        <w:t>KwikPen</w:t>
      </w:r>
      <w:r>
        <w:rPr>
          <w:lang w:val="bg-BG"/>
        </w:rPr>
        <w:t xml:space="preserve"> инжекционна суспензия </w:t>
      </w:r>
      <w:r>
        <w:rPr>
          <w:szCs w:val="22"/>
          <w:lang w:val="bg-BG"/>
        </w:rPr>
        <w:t>в предварително напълнена писалка</w:t>
      </w:r>
    </w:p>
    <w:p w:rsidR="000356D6" w:rsidRDefault="000356D6" w:rsidP="000356D6">
      <w:pPr>
        <w:pStyle w:val="EndnoteText"/>
        <w:tabs>
          <w:tab w:val="clear" w:pos="567"/>
        </w:tabs>
        <w:rPr>
          <w:lang w:val="bg-BG"/>
        </w:rPr>
      </w:pPr>
      <w:r>
        <w:rPr>
          <w:lang w:val="bg-BG"/>
        </w:rPr>
        <w:t>25% инсулин лиспро и 75% инсулин лиспро протаминова суспензия</w:t>
      </w:r>
    </w:p>
    <w:p w:rsidR="000356D6" w:rsidRDefault="000356D6" w:rsidP="000356D6">
      <w:pPr>
        <w:tabs>
          <w:tab w:val="clear" w:pos="567"/>
        </w:tabs>
        <w:spacing w:line="240" w:lineRule="auto"/>
        <w:ind w:left="567" w:hanging="567"/>
        <w:rPr>
          <w:noProof/>
          <w:szCs w:val="22"/>
          <w:lang w:val="bg-BG"/>
        </w:rPr>
      </w:pPr>
    </w:p>
    <w:p w:rsidR="000356D6" w:rsidRDefault="000356D6" w:rsidP="000356D6">
      <w:pPr>
        <w:tabs>
          <w:tab w:val="clear" w:pos="567"/>
        </w:tabs>
        <w:spacing w:line="240" w:lineRule="auto"/>
        <w:ind w:left="567" w:hanging="567"/>
        <w:rPr>
          <w:noProof/>
          <w:szCs w:val="22"/>
          <w:lang w:val="bg-BG"/>
        </w:rPr>
      </w:pPr>
    </w:p>
    <w:p w:rsidR="000356D6" w:rsidRDefault="000356D6" w:rsidP="000356D6">
      <w:pPr>
        <w:keepNext/>
        <w:pBdr>
          <w:top w:val="single" w:sz="4" w:space="1" w:color="auto"/>
          <w:left w:val="single" w:sz="4" w:space="4" w:color="auto"/>
          <w:bottom w:val="single" w:sz="4" w:space="1" w:color="auto"/>
          <w:right w:val="single" w:sz="4" w:space="4" w:color="auto"/>
        </w:pBdr>
        <w:tabs>
          <w:tab w:val="clear" w:pos="567"/>
        </w:tabs>
        <w:spacing w:line="240" w:lineRule="auto"/>
        <w:ind w:left="567" w:hanging="567"/>
        <w:rPr>
          <w:b/>
          <w:noProof/>
          <w:szCs w:val="22"/>
          <w:lang w:val="bg-BG"/>
        </w:rPr>
      </w:pPr>
      <w:r>
        <w:rPr>
          <w:b/>
          <w:noProof/>
          <w:szCs w:val="22"/>
          <w:lang w:val="bg-BG"/>
        </w:rPr>
        <w:t>2.</w:t>
      </w:r>
      <w:r>
        <w:rPr>
          <w:b/>
          <w:noProof/>
          <w:szCs w:val="22"/>
          <w:lang w:val="bg-BG"/>
        </w:rPr>
        <w:tab/>
        <w:t>ОБЯВЯВАНЕ НА АКТИВНОТО ВЕЩЕСТВО</w:t>
      </w:r>
    </w:p>
    <w:p w:rsidR="000356D6" w:rsidRDefault="000356D6" w:rsidP="000356D6">
      <w:pPr>
        <w:keepNext/>
        <w:tabs>
          <w:tab w:val="clear" w:pos="567"/>
        </w:tabs>
        <w:spacing w:line="240" w:lineRule="auto"/>
        <w:rPr>
          <w:bdr w:val="single" w:sz="4" w:space="0" w:color="auto"/>
          <w:lang w:val="bg-BG"/>
        </w:rPr>
      </w:pPr>
    </w:p>
    <w:p w:rsidR="000356D6" w:rsidRPr="00486D59" w:rsidRDefault="000356D6" w:rsidP="000356D6">
      <w:pPr>
        <w:spacing w:line="240" w:lineRule="auto"/>
        <w:ind w:right="11"/>
        <w:rPr>
          <w:lang w:val="bg-BG"/>
        </w:rPr>
      </w:pPr>
      <w:r w:rsidRPr="00486D59">
        <w:rPr>
          <w:lang w:val="bg-BG"/>
        </w:rPr>
        <w:t xml:space="preserve">Един </w:t>
      </w:r>
      <w:r w:rsidRPr="00486D59">
        <w:rPr>
          <w:lang w:val="es-ES"/>
        </w:rPr>
        <w:t>ml</w:t>
      </w:r>
      <w:r>
        <w:rPr>
          <w:lang w:val="bg-BG"/>
        </w:rPr>
        <w:t xml:space="preserve"> суспензия</w:t>
      </w:r>
      <w:r w:rsidRPr="00486D59">
        <w:rPr>
          <w:lang w:val="bg-BG"/>
        </w:rPr>
        <w:t xml:space="preserve"> съдържа 100 единици инсулин лиспро (еквивалентни на 3,5 </w:t>
      </w:r>
      <w:r w:rsidRPr="00486D59">
        <w:rPr>
          <w:lang w:val="es-ES"/>
        </w:rPr>
        <w:t>mg</w:t>
      </w:r>
      <w:r w:rsidRPr="00486D59">
        <w:rPr>
          <w:lang w:val="bg-BG"/>
        </w:rPr>
        <w:t>).</w:t>
      </w:r>
    </w:p>
    <w:p w:rsidR="000356D6" w:rsidRDefault="000356D6" w:rsidP="000356D6">
      <w:pPr>
        <w:tabs>
          <w:tab w:val="clear" w:pos="567"/>
        </w:tabs>
        <w:spacing w:line="240" w:lineRule="auto"/>
        <w:ind w:right="11"/>
        <w:rPr>
          <w:lang w:val="bg-BG"/>
        </w:rPr>
      </w:pPr>
    </w:p>
    <w:p w:rsidR="000356D6" w:rsidRDefault="000356D6" w:rsidP="000356D6">
      <w:pPr>
        <w:tabs>
          <w:tab w:val="clear" w:pos="567"/>
        </w:tabs>
        <w:spacing w:line="240" w:lineRule="auto"/>
        <w:ind w:right="11"/>
        <w:jc w:val="both"/>
        <w:rPr>
          <w:lang w:val="bg-BG"/>
        </w:rPr>
      </w:pPr>
    </w:p>
    <w:p w:rsidR="000356D6" w:rsidRDefault="000356D6" w:rsidP="000356D6">
      <w:pPr>
        <w:keepNext/>
        <w:pBdr>
          <w:top w:val="single" w:sz="4" w:space="1" w:color="auto"/>
          <w:left w:val="single" w:sz="4" w:space="4" w:color="auto"/>
          <w:bottom w:val="single" w:sz="4" w:space="1" w:color="auto"/>
          <w:right w:val="single" w:sz="4" w:space="4" w:color="auto"/>
        </w:pBdr>
        <w:tabs>
          <w:tab w:val="clear" w:pos="567"/>
        </w:tabs>
        <w:spacing w:line="240" w:lineRule="auto"/>
        <w:ind w:left="567" w:hanging="567"/>
        <w:rPr>
          <w:noProof/>
          <w:szCs w:val="22"/>
          <w:highlight w:val="lightGray"/>
          <w:lang w:val="bg-BG"/>
        </w:rPr>
      </w:pPr>
      <w:r>
        <w:rPr>
          <w:b/>
          <w:noProof/>
          <w:szCs w:val="22"/>
          <w:lang w:val="bg-BG"/>
        </w:rPr>
        <w:t>3.</w:t>
      </w:r>
      <w:r>
        <w:rPr>
          <w:b/>
          <w:noProof/>
          <w:szCs w:val="22"/>
          <w:lang w:val="bg-BG"/>
        </w:rPr>
        <w:tab/>
        <w:t>СПИСЪК НА ПОМОЩНИТЕ ВЕЩЕСТВА</w:t>
      </w:r>
    </w:p>
    <w:p w:rsidR="000356D6" w:rsidRDefault="000356D6" w:rsidP="000356D6">
      <w:pPr>
        <w:keepNext/>
        <w:tabs>
          <w:tab w:val="clear" w:pos="567"/>
        </w:tabs>
        <w:spacing w:line="240" w:lineRule="auto"/>
        <w:ind w:left="567" w:hanging="567"/>
        <w:rPr>
          <w:noProof/>
          <w:szCs w:val="22"/>
          <w:lang w:val="bg-BG"/>
        </w:rPr>
      </w:pPr>
    </w:p>
    <w:p w:rsidR="000356D6" w:rsidRDefault="000356D6" w:rsidP="000356D6">
      <w:pPr>
        <w:tabs>
          <w:tab w:val="clear" w:pos="567"/>
        </w:tabs>
        <w:spacing w:line="240" w:lineRule="auto"/>
        <w:rPr>
          <w:noProof/>
          <w:szCs w:val="22"/>
          <w:lang w:val="bg-BG"/>
        </w:rPr>
      </w:pPr>
      <w:r>
        <w:rPr>
          <w:noProof/>
          <w:szCs w:val="22"/>
          <w:lang w:val="bg-BG"/>
        </w:rPr>
        <w:t xml:space="preserve">Съдържа протамин сулфат, глицерол, цинков оксид, </w:t>
      </w:r>
      <w:r w:rsidRPr="00CC4C57">
        <w:rPr>
          <w:noProof/>
          <w:szCs w:val="22"/>
          <w:lang w:val="bg-BG"/>
        </w:rPr>
        <w:t xml:space="preserve"> д</w:t>
      </w:r>
      <w:r w:rsidRPr="00CC4C57">
        <w:rPr>
          <w:noProof/>
          <w:lang w:val="bg-BG"/>
        </w:rPr>
        <w:t xml:space="preserve">вуосновен натриев </w:t>
      </w:r>
      <w:r>
        <w:rPr>
          <w:noProof/>
          <w:szCs w:val="22"/>
          <w:lang w:val="bg-BG"/>
        </w:rPr>
        <w:t>фосфат 7</w:t>
      </w:r>
      <w:r>
        <w:rPr>
          <w:noProof/>
          <w:szCs w:val="22"/>
          <w:lang w:val="es-ES"/>
        </w:rPr>
        <w:t>H</w:t>
      </w:r>
      <w:r>
        <w:rPr>
          <w:vertAlign w:val="subscript"/>
          <w:lang w:val="bg-BG"/>
        </w:rPr>
        <w:t>2</w:t>
      </w:r>
      <w:r>
        <w:rPr>
          <w:noProof/>
          <w:szCs w:val="22"/>
          <w:lang w:val="es-ES"/>
        </w:rPr>
        <w:t>O</w:t>
      </w:r>
      <w:r>
        <w:rPr>
          <w:noProof/>
          <w:szCs w:val="22"/>
          <w:lang w:val="bg-BG"/>
        </w:rPr>
        <w:t xml:space="preserve"> с </w:t>
      </w:r>
      <w:r w:rsidRPr="00CC4C57">
        <w:rPr>
          <w:i/>
          <w:noProof/>
          <w:szCs w:val="22"/>
          <w:lang w:val="es-ES"/>
        </w:rPr>
        <w:t>m</w:t>
      </w:r>
      <w:r>
        <w:rPr>
          <w:noProof/>
          <w:szCs w:val="22"/>
          <w:lang w:val="bg-BG"/>
        </w:rPr>
        <w:noBreakHyphen/>
        <w:t xml:space="preserve">крезол и фенол като консервант във вода за инжекции. </w:t>
      </w:r>
    </w:p>
    <w:p w:rsidR="000356D6" w:rsidRDefault="000356D6" w:rsidP="000356D6">
      <w:pPr>
        <w:tabs>
          <w:tab w:val="clear" w:pos="567"/>
        </w:tabs>
        <w:spacing w:line="240" w:lineRule="auto"/>
        <w:ind w:right="11"/>
        <w:jc w:val="both"/>
        <w:rPr>
          <w:noProof/>
          <w:szCs w:val="22"/>
          <w:lang w:val="bg-BG"/>
        </w:rPr>
      </w:pPr>
      <w:r>
        <w:rPr>
          <w:noProof/>
          <w:szCs w:val="22"/>
          <w:lang w:val="bg-BG"/>
        </w:rPr>
        <w:t xml:space="preserve">Натриев хидроксид и/или хлороводородна киселина могат да бъдат използвани за корекция на киселинността. </w:t>
      </w:r>
      <w:r w:rsidRPr="00BC26B9">
        <w:rPr>
          <w:rFonts w:eastAsia="SimSun"/>
          <w:szCs w:val="22"/>
          <w:highlight w:val="lightGray"/>
          <w:lang w:val="bg-BG" w:eastAsia="zh-CN"/>
        </w:rPr>
        <w:t>За допълнителна информация вижте листовката</w:t>
      </w:r>
    </w:p>
    <w:p w:rsidR="000356D6" w:rsidRDefault="000356D6" w:rsidP="000356D6">
      <w:pPr>
        <w:tabs>
          <w:tab w:val="clear" w:pos="567"/>
        </w:tabs>
        <w:spacing w:line="240" w:lineRule="auto"/>
        <w:ind w:left="567" w:hanging="567"/>
        <w:rPr>
          <w:noProof/>
          <w:szCs w:val="22"/>
          <w:lang w:val="bg-BG"/>
        </w:rPr>
      </w:pPr>
    </w:p>
    <w:p w:rsidR="000356D6" w:rsidRDefault="000356D6" w:rsidP="000356D6">
      <w:pPr>
        <w:tabs>
          <w:tab w:val="clear" w:pos="567"/>
        </w:tabs>
        <w:spacing w:line="240" w:lineRule="auto"/>
        <w:ind w:left="567" w:hanging="567"/>
        <w:rPr>
          <w:noProof/>
          <w:szCs w:val="22"/>
          <w:lang w:val="bg-BG"/>
        </w:rPr>
      </w:pPr>
    </w:p>
    <w:p w:rsidR="000356D6" w:rsidRDefault="000356D6" w:rsidP="000356D6">
      <w:pPr>
        <w:keepNext/>
        <w:pBdr>
          <w:top w:val="single" w:sz="4" w:space="1" w:color="auto"/>
          <w:left w:val="single" w:sz="4" w:space="4" w:color="auto"/>
          <w:bottom w:val="single" w:sz="4" w:space="1" w:color="auto"/>
          <w:right w:val="single" w:sz="4" w:space="4" w:color="auto"/>
        </w:pBdr>
        <w:tabs>
          <w:tab w:val="clear" w:pos="567"/>
        </w:tabs>
        <w:spacing w:line="240" w:lineRule="auto"/>
        <w:ind w:left="567" w:hanging="567"/>
        <w:rPr>
          <w:noProof/>
          <w:szCs w:val="22"/>
          <w:lang w:val="bg-BG"/>
        </w:rPr>
      </w:pPr>
      <w:r>
        <w:rPr>
          <w:b/>
          <w:noProof/>
          <w:szCs w:val="22"/>
          <w:lang w:val="bg-BG"/>
        </w:rPr>
        <w:t>4.</w:t>
      </w:r>
      <w:r>
        <w:rPr>
          <w:b/>
          <w:noProof/>
          <w:szCs w:val="22"/>
          <w:lang w:val="bg-BG"/>
        </w:rPr>
        <w:tab/>
        <w:t>ЛЕКАРСТВЕНА ФОРМА И КОЛИЧЕСТВО В ЕДНА ОПАКОВКА</w:t>
      </w:r>
    </w:p>
    <w:p w:rsidR="000356D6" w:rsidRDefault="000356D6" w:rsidP="000356D6">
      <w:pPr>
        <w:keepNext/>
        <w:tabs>
          <w:tab w:val="clear" w:pos="567"/>
        </w:tabs>
        <w:spacing w:line="240" w:lineRule="auto"/>
        <w:ind w:left="567" w:hanging="567"/>
        <w:rPr>
          <w:noProof/>
          <w:szCs w:val="22"/>
          <w:lang w:val="bg-BG"/>
        </w:rPr>
      </w:pPr>
    </w:p>
    <w:p w:rsidR="000356D6" w:rsidRPr="00B430A0" w:rsidRDefault="000356D6" w:rsidP="000356D6">
      <w:pPr>
        <w:spacing w:line="240" w:lineRule="auto"/>
        <w:ind w:right="11"/>
        <w:rPr>
          <w:lang w:val="bg-BG"/>
        </w:rPr>
      </w:pPr>
      <w:r w:rsidRPr="0028363F">
        <w:rPr>
          <w:highlight w:val="lightGray"/>
          <w:lang w:val="bg-BG"/>
        </w:rPr>
        <w:t>Инжекционна суспензия.</w:t>
      </w:r>
    </w:p>
    <w:p w:rsidR="000356D6" w:rsidRDefault="000356D6" w:rsidP="000356D6">
      <w:pPr>
        <w:rPr>
          <w:lang w:val="bg-BG"/>
        </w:rPr>
      </w:pPr>
    </w:p>
    <w:p w:rsidR="000356D6" w:rsidRDefault="000356D6" w:rsidP="000356D6">
      <w:pPr>
        <w:rPr>
          <w:lang w:val="bg-BG"/>
        </w:rPr>
      </w:pPr>
      <w:r>
        <w:rPr>
          <w:lang w:val="bg-BG"/>
        </w:rPr>
        <w:t xml:space="preserve">Групова опаковка: 10 (2 опаковки от 5) </w:t>
      </w:r>
      <w:r w:rsidRPr="00EE24DF">
        <w:rPr>
          <w:lang w:val="bg-BG"/>
        </w:rPr>
        <w:t>писалки</w:t>
      </w:r>
      <w:r w:rsidRPr="009D7216">
        <w:rPr>
          <w:lang w:val="ru-RU"/>
        </w:rPr>
        <w:t xml:space="preserve"> </w:t>
      </w:r>
      <w:r>
        <w:rPr>
          <w:lang w:val="bg-BG"/>
        </w:rPr>
        <w:t>по 3</w:t>
      </w:r>
      <w:r>
        <w:t> ml</w:t>
      </w:r>
      <w:r>
        <w:rPr>
          <w:lang w:val="bg-BG"/>
        </w:rPr>
        <w:t>.</w:t>
      </w:r>
    </w:p>
    <w:p w:rsidR="000356D6" w:rsidRDefault="000356D6" w:rsidP="000356D6">
      <w:pPr>
        <w:tabs>
          <w:tab w:val="clear" w:pos="567"/>
        </w:tabs>
        <w:spacing w:line="240" w:lineRule="auto"/>
        <w:rPr>
          <w:lang w:val="bg-BG"/>
        </w:rPr>
      </w:pPr>
    </w:p>
    <w:p w:rsidR="000356D6" w:rsidRDefault="000356D6" w:rsidP="000356D6">
      <w:pPr>
        <w:tabs>
          <w:tab w:val="clear" w:pos="567"/>
        </w:tabs>
        <w:spacing w:line="240" w:lineRule="auto"/>
        <w:rPr>
          <w:lang w:val="bg-BG"/>
        </w:rPr>
      </w:pPr>
    </w:p>
    <w:p w:rsidR="000356D6" w:rsidRDefault="000356D6" w:rsidP="000356D6">
      <w:pPr>
        <w:keepNext/>
        <w:pBdr>
          <w:top w:val="single" w:sz="4" w:space="1" w:color="auto"/>
          <w:left w:val="single" w:sz="4" w:space="4" w:color="auto"/>
          <w:bottom w:val="single" w:sz="4" w:space="1" w:color="auto"/>
          <w:right w:val="single" w:sz="4" w:space="4" w:color="auto"/>
        </w:pBdr>
        <w:tabs>
          <w:tab w:val="clear" w:pos="567"/>
        </w:tabs>
        <w:spacing w:line="240" w:lineRule="auto"/>
        <w:ind w:left="567" w:hanging="567"/>
        <w:rPr>
          <w:noProof/>
          <w:szCs w:val="22"/>
          <w:highlight w:val="lightGray"/>
          <w:lang w:val="bg-BG"/>
        </w:rPr>
      </w:pPr>
      <w:r>
        <w:rPr>
          <w:b/>
          <w:noProof/>
          <w:szCs w:val="22"/>
          <w:lang w:val="bg-BG"/>
        </w:rPr>
        <w:t>5.</w:t>
      </w:r>
      <w:r>
        <w:rPr>
          <w:b/>
          <w:noProof/>
          <w:szCs w:val="22"/>
          <w:lang w:val="bg-BG"/>
        </w:rPr>
        <w:tab/>
        <w:t>НАЧИН НА ПРИЛОЖЕНИЕ И ПЪТ НА ВЪВЕЖДАНЕ</w:t>
      </w:r>
    </w:p>
    <w:p w:rsidR="000356D6" w:rsidRDefault="000356D6" w:rsidP="000356D6">
      <w:pPr>
        <w:keepNext/>
        <w:tabs>
          <w:tab w:val="clear" w:pos="567"/>
        </w:tabs>
        <w:spacing w:line="240" w:lineRule="auto"/>
        <w:ind w:left="567" w:hanging="567"/>
        <w:rPr>
          <w:i/>
          <w:noProof/>
          <w:szCs w:val="22"/>
          <w:lang w:val="bg-BG"/>
        </w:rPr>
      </w:pPr>
    </w:p>
    <w:p w:rsidR="000356D6" w:rsidRPr="00486D59" w:rsidRDefault="000356D6" w:rsidP="000356D6">
      <w:pPr>
        <w:spacing w:line="240" w:lineRule="auto"/>
        <w:ind w:left="567" w:hanging="567"/>
        <w:rPr>
          <w:noProof/>
          <w:lang w:val="bg-BG"/>
        </w:rPr>
      </w:pPr>
      <w:r w:rsidRPr="00486D59">
        <w:rPr>
          <w:noProof/>
          <w:lang w:val="bg-BG"/>
        </w:rPr>
        <w:t>Пред</w:t>
      </w:r>
      <w:r>
        <w:rPr>
          <w:noProof/>
          <w:lang w:val="bg-BG"/>
        </w:rPr>
        <w:t>и употреба прочетете листовката.</w:t>
      </w:r>
    </w:p>
    <w:p w:rsidR="000356D6" w:rsidRDefault="000356D6" w:rsidP="000356D6">
      <w:pPr>
        <w:tabs>
          <w:tab w:val="clear" w:pos="567"/>
        </w:tabs>
        <w:spacing w:line="240" w:lineRule="auto"/>
        <w:ind w:left="567" w:hanging="567"/>
        <w:rPr>
          <w:noProof/>
          <w:szCs w:val="22"/>
          <w:lang w:val="bg-BG"/>
        </w:rPr>
      </w:pPr>
      <w:r>
        <w:rPr>
          <w:noProof/>
          <w:szCs w:val="22"/>
          <w:lang w:val="bg-BG"/>
        </w:rPr>
        <w:t>За подкожно приложение</w:t>
      </w:r>
    </w:p>
    <w:p w:rsidR="000356D6" w:rsidRDefault="000356D6" w:rsidP="000356D6">
      <w:pPr>
        <w:tabs>
          <w:tab w:val="clear" w:pos="567"/>
        </w:tabs>
        <w:spacing w:line="240" w:lineRule="auto"/>
        <w:ind w:left="567" w:hanging="567"/>
        <w:rPr>
          <w:noProof/>
          <w:szCs w:val="22"/>
          <w:lang w:val="bg-BG"/>
        </w:rPr>
      </w:pPr>
    </w:p>
    <w:p w:rsidR="000356D6" w:rsidRDefault="000356D6" w:rsidP="000356D6">
      <w:pPr>
        <w:tabs>
          <w:tab w:val="clear" w:pos="567"/>
        </w:tabs>
        <w:spacing w:line="240" w:lineRule="auto"/>
        <w:ind w:left="567" w:hanging="567"/>
        <w:rPr>
          <w:noProof/>
          <w:szCs w:val="22"/>
          <w:lang w:val="bg-BG"/>
        </w:rPr>
      </w:pPr>
    </w:p>
    <w:p w:rsidR="000356D6" w:rsidRDefault="000356D6" w:rsidP="000356D6">
      <w:pPr>
        <w:keepNext/>
        <w:pBdr>
          <w:top w:val="single" w:sz="4" w:space="1" w:color="auto"/>
          <w:left w:val="single" w:sz="4" w:space="4" w:color="auto"/>
          <w:bottom w:val="single" w:sz="4" w:space="1" w:color="auto"/>
          <w:right w:val="single" w:sz="4" w:space="4" w:color="auto"/>
        </w:pBdr>
        <w:tabs>
          <w:tab w:val="clear" w:pos="567"/>
        </w:tabs>
        <w:spacing w:line="240" w:lineRule="auto"/>
        <w:ind w:left="567" w:hanging="567"/>
        <w:rPr>
          <w:noProof/>
          <w:szCs w:val="22"/>
          <w:lang w:val="bg-BG"/>
        </w:rPr>
      </w:pPr>
      <w:r>
        <w:rPr>
          <w:b/>
          <w:noProof/>
          <w:szCs w:val="22"/>
          <w:lang w:val="bg-BG"/>
        </w:rPr>
        <w:t>6.</w:t>
      </w:r>
      <w:r>
        <w:rPr>
          <w:b/>
          <w:noProof/>
          <w:szCs w:val="22"/>
          <w:lang w:val="bg-BG"/>
        </w:rPr>
        <w:tab/>
        <w:t>СПЕЦИАЛНО ПРЕДУПРЕЖДЕНИЕ, ЧЕ ЛЕКАРСТВЕНИЯТ ПРОДУКТ ТРЯБВА ДА СЕ СЪХРАНЯВА НА МЯСТО ДАЛЕЧЕ ОТ ПОГЛЕДА И ДОСЕГА НА ДЕЦА</w:t>
      </w:r>
    </w:p>
    <w:p w:rsidR="000356D6" w:rsidRDefault="000356D6" w:rsidP="000356D6">
      <w:pPr>
        <w:keepNext/>
        <w:tabs>
          <w:tab w:val="clear" w:pos="567"/>
        </w:tabs>
        <w:spacing w:line="240" w:lineRule="auto"/>
        <w:ind w:left="567" w:hanging="567"/>
        <w:rPr>
          <w:noProof/>
          <w:szCs w:val="22"/>
          <w:lang w:val="bg-BG"/>
        </w:rPr>
      </w:pPr>
    </w:p>
    <w:p w:rsidR="000356D6" w:rsidRDefault="000356D6" w:rsidP="000356D6">
      <w:pPr>
        <w:tabs>
          <w:tab w:val="clear" w:pos="567"/>
        </w:tabs>
        <w:spacing w:line="240" w:lineRule="auto"/>
        <w:ind w:left="567" w:hanging="567"/>
        <w:outlineLvl w:val="0"/>
        <w:rPr>
          <w:noProof/>
          <w:szCs w:val="22"/>
          <w:lang w:val="bg-BG"/>
        </w:rPr>
      </w:pPr>
      <w:r>
        <w:rPr>
          <w:noProof/>
          <w:szCs w:val="22"/>
          <w:lang w:val="bg-BG"/>
        </w:rPr>
        <w:t>Да се съхранява на място, недостъпно за деца.</w:t>
      </w:r>
    </w:p>
    <w:p w:rsidR="000356D6" w:rsidRDefault="000356D6" w:rsidP="000356D6">
      <w:pPr>
        <w:tabs>
          <w:tab w:val="clear" w:pos="567"/>
        </w:tabs>
        <w:spacing w:line="240" w:lineRule="auto"/>
        <w:ind w:left="567" w:hanging="567"/>
        <w:rPr>
          <w:noProof/>
          <w:szCs w:val="22"/>
          <w:lang w:val="bg-BG"/>
        </w:rPr>
      </w:pPr>
    </w:p>
    <w:p w:rsidR="000356D6" w:rsidRDefault="000356D6" w:rsidP="000356D6">
      <w:pPr>
        <w:tabs>
          <w:tab w:val="clear" w:pos="567"/>
        </w:tabs>
        <w:spacing w:line="240" w:lineRule="auto"/>
        <w:ind w:left="567" w:hanging="567"/>
        <w:rPr>
          <w:noProof/>
          <w:szCs w:val="22"/>
          <w:lang w:val="bg-BG"/>
        </w:rPr>
      </w:pPr>
    </w:p>
    <w:p w:rsidR="000356D6" w:rsidRDefault="000356D6" w:rsidP="000356D6">
      <w:pPr>
        <w:keepNext/>
        <w:pBdr>
          <w:top w:val="single" w:sz="4" w:space="1" w:color="auto"/>
          <w:left w:val="single" w:sz="4" w:space="4" w:color="auto"/>
          <w:bottom w:val="single" w:sz="4" w:space="1" w:color="auto"/>
          <w:right w:val="single" w:sz="4" w:space="4" w:color="auto"/>
        </w:pBdr>
        <w:tabs>
          <w:tab w:val="clear" w:pos="567"/>
        </w:tabs>
        <w:spacing w:line="240" w:lineRule="auto"/>
        <w:ind w:left="567" w:hanging="567"/>
        <w:rPr>
          <w:noProof/>
          <w:szCs w:val="22"/>
          <w:highlight w:val="lightGray"/>
          <w:lang w:val="bg-BG"/>
        </w:rPr>
      </w:pPr>
      <w:r>
        <w:rPr>
          <w:b/>
          <w:noProof/>
          <w:szCs w:val="22"/>
          <w:lang w:val="bg-BG"/>
        </w:rPr>
        <w:t>7.</w:t>
      </w:r>
      <w:r>
        <w:rPr>
          <w:b/>
          <w:noProof/>
          <w:szCs w:val="22"/>
          <w:lang w:val="bg-BG"/>
        </w:rPr>
        <w:tab/>
        <w:t>ДРУГИ СПЕЦИАЛНИ ПРЕДУПРЕЖДЕНИЯ, АКО Е НЕОБХОДИМО</w:t>
      </w:r>
    </w:p>
    <w:p w:rsidR="000356D6" w:rsidRDefault="000356D6" w:rsidP="000356D6">
      <w:pPr>
        <w:keepNext/>
        <w:tabs>
          <w:tab w:val="clear" w:pos="567"/>
        </w:tabs>
        <w:spacing w:line="240" w:lineRule="auto"/>
        <w:ind w:left="567" w:hanging="567"/>
        <w:rPr>
          <w:noProof/>
          <w:szCs w:val="22"/>
          <w:lang w:val="bg-BG"/>
        </w:rPr>
      </w:pPr>
    </w:p>
    <w:p w:rsidR="000356D6" w:rsidRDefault="000356D6" w:rsidP="000356D6">
      <w:pPr>
        <w:tabs>
          <w:tab w:val="clear" w:pos="567"/>
        </w:tabs>
        <w:spacing w:line="240" w:lineRule="auto"/>
        <w:ind w:left="567" w:hanging="567"/>
        <w:rPr>
          <w:noProof/>
          <w:szCs w:val="22"/>
          <w:lang w:val="bg-BG"/>
        </w:rPr>
      </w:pPr>
      <w:r>
        <w:rPr>
          <w:noProof/>
          <w:szCs w:val="22"/>
          <w:lang w:val="bg-BG"/>
        </w:rPr>
        <w:t>Ресуспендирайте внимателно. Вижте приложената листовка.</w:t>
      </w:r>
    </w:p>
    <w:p w:rsidR="000356D6" w:rsidRDefault="000356D6" w:rsidP="000356D6">
      <w:pPr>
        <w:tabs>
          <w:tab w:val="clear" w:pos="567"/>
        </w:tabs>
        <w:spacing w:line="240" w:lineRule="auto"/>
        <w:ind w:left="567" w:hanging="567"/>
        <w:rPr>
          <w:noProof/>
          <w:szCs w:val="22"/>
          <w:lang w:val="bg-BG"/>
        </w:rPr>
      </w:pPr>
    </w:p>
    <w:p w:rsidR="000356D6" w:rsidRDefault="000356D6" w:rsidP="000356D6">
      <w:pPr>
        <w:tabs>
          <w:tab w:val="clear" w:pos="567"/>
        </w:tabs>
        <w:spacing w:line="240" w:lineRule="auto"/>
        <w:ind w:left="567" w:hanging="567"/>
        <w:rPr>
          <w:noProof/>
          <w:szCs w:val="22"/>
          <w:lang w:val="bg-BG"/>
        </w:rPr>
      </w:pPr>
    </w:p>
    <w:p w:rsidR="000356D6" w:rsidRDefault="000356D6" w:rsidP="000356D6">
      <w:pPr>
        <w:keepNext/>
        <w:pBdr>
          <w:top w:val="single" w:sz="4" w:space="1" w:color="auto"/>
          <w:left w:val="single" w:sz="4" w:space="4" w:color="auto"/>
          <w:bottom w:val="single" w:sz="4" w:space="1" w:color="auto"/>
          <w:right w:val="single" w:sz="4" w:space="4" w:color="auto"/>
        </w:pBdr>
        <w:tabs>
          <w:tab w:val="clear" w:pos="567"/>
        </w:tabs>
        <w:spacing w:line="240" w:lineRule="auto"/>
        <w:ind w:left="567" w:hanging="567"/>
        <w:rPr>
          <w:noProof/>
          <w:szCs w:val="22"/>
          <w:highlight w:val="lightGray"/>
          <w:lang w:val="bg-BG"/>
        </w:rPr>
      </w:pPr>
      <w:r>
        <w:rPr>
          <w:b/>
          <w:noProof/>
          <w:szCs w:val="22"/>
          <w:lang w:val="bg-BG"/>
        </w:rPr>
        <w:t>8.</w:t>
      </w:r>
      <w:r>
        <w:rPr>
          <w:b/>
          <w:noProof/>
          <w:szCs w:val="22"/>
          <w:lang w:val="bg-BG"/>
        </w:rPr>
        <w:tab/>
        <w:t>ДАТА НА ИЗТИЧАНЕ НА СРОКА НА ГОДНОСТ</w:t>
      </w:r>
    </w:p>
    <w:p w:rsidR="000356D6" w:rsidRDefault="000356D6" w:rsidP="000356D6">
      <w:pPr>
        <w:keepNext/>
        <w:tabs>
          <w:tab w:val="clear" w:pos="567"/>
        </w:tabs>
        <w:spacing w:line="240" w:lineRule="auto"/>
        <w:ind w:left="567" w:hanging="567"/>
        <w:rPr>
          <w:noProof/>
          <w:szCs w:val="22"/>
          <w:lang w:val="bg-BG"/>
        </w:rPr>
      </w:pPr>
    </w:p>
    <w:p w:rsidR="000356D6" w:rsidRDefault="000356D6" w:rsidP="000356D6">
      <w:pPr>
        <w:tabs>
          <w:tab w:val="clear" w:pos="567"/>
        </w:tabs>
        <w:spacing w:line="240" w:lineRule="auto"/>
        <w:ind w:left="567" w:hanging="567"/>
        <w:rPr>
          <w:noProof/>
          <w:szCs w:val="22"/>
          <w:lang w:val="bg-BG"/>
        </w:rPr>
      </w:pPr>
      <w:r>
        <w:rPr>
          <w:noProof/>
          <w:szCs w:val="22"/>
          <w:lang w:val="bg-BG"/>
        </w:rPr>
        <w:t>Годен до:</w:t>
      </w:r>
    </w:p>
    <w:p w:rsidR="000356D6" w:rsidRDefault="000356D6" w:rsidP="000356D6">
      <w:pPr>
        <w:tabs>
          <w:tab w:val="clear" w:pos="567"/>
        </w:tabs>
        <w:spacing w:line="240" w:lineRule="auto"/>
        <w:ind w:left="567" w:hanging="567"/>
        <w:rPr>
          <w:noProof/>
          <w:szCs w:val="22"/>
          <w:lang w:val="bg-BG"/>
        </w:rPr>
      </w:pPr>
    </w:p>
    <w:p w:rsidR="000356D6" w:rsidRDefault="000356D6" w:rsidP="000356D6">
      <w:pPr>
        <w:tabs>
          <w:tab w:val="clear" w:pos="567"/>
        </w:tabs>
        <w:spacing w:line="240" w:lineRule="auto"/>
        <w:ind w:left="567" w:hanging="567"/>
        <w:rPr>
          <w:noProof/>
          <w:szCs w:val="22"/>
          <w:lang w:val="bg-BG"/>
        </w:rPr>
      </w:pPr>
    </w:p>
    <w:p w:rsidR="000356D6" w:rsidRDefault="000356D6" w:rsidP="000356D6">
      <w:pPr>
        <w:keepNext/>
        <w:pBdr>
          <w:top w:val="single" w:sz="4" w:space="1" w:color="auto"/>
          <w:left w:val="single" w:sz="4" w:space="4" w:color="auto"/>
          <w:bottom w:val="single" w:sz="4" w:space="0" w:color="auto"/>
          <w:right w:val="single" w:sz="4" w:space="4" w:color="auto"/>
        </w:pBdr>
        <w:tabs>
          <w:tab w:val="clear" w:pos="567"/>
        </w:tabs>
        <w:spacing w:line="240" w:lineRule="auto"/>
        <w:ind w:left="567" w:hanging="567"/>
        <w:rPr>
          <w:noProof/>
          <w:szCs w:val="22"/>
          <w:lang w:val="bg-BG"/>
        </w:rPr>
      </w:pPr>
      <w:r>
        <w:rPr>
          <w:b/>
          <w:noProof/>
          <w:szCs w:val="22"/>
          <w:lang w:val="bg-BG"/>
        </w:rPr>
        <w:t>9.</w:t>
      </w:r>
      <w:r>
        <w:rPr>
          <w:b/>
          <w:noProof/>
          <w:szCs w:val="22"/>
          <w:lang w:val="bg-BG"/>
        </w:rPr>
        <w:tab/>
        <w:t>СПЕЦИАЛНИ УСЛОВИЯ НА СЪХРАНЕНИЕ</w:t>
      </w:r>
    </w:p>
    <w:p w:rsidR="000356D6" w:rsidRDefault="000356D6" w:rsidP="000356D6">
      <w:pPr>
        <w:keepNext/>
        <w:tabs>
          <w:tab w:val="clear" w:pos="567"/>
        </w:tabs>
        <w:spacing w:line="240" w:lineRule="auto"/>
        <w:ind w:left="567" w:hanging="567"/>
        <w:rPr>
          <w:noProof/>
          <w:szCs w:val="22"/>
          <w:lang w:val="bg-BG"/>
        </w:rPr>
      </w:pPr>
    </w:p>
    <w:p w:rsidR="000356D6" w:rsidRDefault="000356D6" w:rsidP="000356D6">
      <w:pPr>
        <w:tabs>
          <w:tab w:val="clear" w:pos="567"/>
        </w:tabs>
        <w:spacing w:line="240" w:lineRule="auto"/>
        <w:ind w:left="567" w:hanging="567"/>
        <w:rPr>
          <w:lang w:val="bg-BG"/>
        </w:rPr>
      </w:pPr>
      <w:r>
        <w:rPr>
          <w:lang w:val="bg-BG"/>
        </w:rPr>
        <w:t>Съхранявайте в хладилник при температура (2°</w:t>
      </w:r>
      <w:r>
        <w:t>C</w:t>
      </w:r>
      <w:r>
        <w:rPr>
          <w:lang w:val="bg-BG"/>
        </w:rPr>
        <w:t xml:space="preserve"> - 8°</w:t>
      </w:r>
      <w:r>
        <w:t>C</w:t>
      </w:r>
      <w:r>
        <w:rPr>
          <w:lang w:val="bg-BG"/>
        </w:rPr>
        <w:t>).</w:t>
      </w:r>
    </w:p>
    <w:p w:rsidR="000356D6" w:rsidRDefault="000356D6" w:rsidP="000356D6">
      <w:pPr>
        <w:tabs>
          <w:tab w:val="clear" w:pos="567"/>
        </w:tabs>
        <w:spacing w:line="240" w:lineRule="auto"/>
        <w:ind w:left="567" w:hanging="567"/>
        <w:rPr>
          <w:lang w:val="bg-BG"/>
        </w:rPr>
      </w:pPr>
      <w:r>
        <w:rPr>
          <w:lang w:val="bg-BG"/>
        </w:rPr>
        <w:t>Не замразявайте. Не излагайте на прекомерна топлина или пряка слънчева светлина.</w:t>
      </w:r>
    </w:p>
    <w:p w:rsidR="000356D6" w:rsidRDefault="000356D6" w:rsidP="000356D6">
      <w:pPr>
        <w:tabs>
          <w:tab w:val="clear" w:pos="567"/>
        </w:tabs>
        <w:spacing w:line="240" w:lineRule="auto"/>
        <w:rPr>
          <w:szCs w:val="22"/>
          <w:lang w:val="bg-BG"/>
        </w:rPr>
      </w:pPr>
      <w:r>
        <w:rPr>
          <w:szCs w:val="22"/>
          <w:lang w:val="bg-BG"/>
        </w:rPr>
        <w:t>След първата употреба писалката трябва да се използва в рамките на 28 дни. Писалките, които са в период на употреба, трябва да се съхраняват под 30</w:t>
      </w:r>
      <w:r>
        <w:rPr>
          <w:bCs/>
          <w:szCs w:val="22"/>
          <w:lang w:val="bg-BG"/>
        </w:rPr>
        <w:t>°</w:t>
      </w:r>
      <w:r>
        <w:rPr>
          <w:szCs w:val="22"/>
          <w:lang w:val="bg-BG"/>
        </w:rPr>
        <w:t>С и не трябва да се поставят в хладилник.</w:t>
      </w:r>
    </w:p>
    <w:p w:rsidR="000356D6" w:rsidRDefault="000356D6" w:rsidP="000356D6">
      <w:pPr>
        <w:tabs>
          <w:tab w:val="clear" w:pos="567"/>
        </w:tabs>
        <w:spacing w:line="240" w:lineRule="auto"/>
        <w:rPr>
          <w:lang w:val="bg-BG"/>
        </w:rPr>
      </w:pPr>
    </w:p>
    <w:p w:rsidR="000356D6" w:rsidRDefault="000356D6" w:rsidP="000356D6">
      <w:pPr>
        <w:tabs>
          <w:tab w:val="clear" w:pos="567"/>
        </w:tabs>
        <w:spacing w:line="240" w:lineRule="auto"/>
        <w:ind w:left="567" w:hanging="567"/>
        <w:rPr>
          <w:noProof/>
          <w:szCs w:val="22"/>
          <w:lang w:val="bg-BG"/>
        </w:rPr>
      </w:pPr>
    </w:p>
    <w:p w:rsidR="000356D6" w:rsidRDefault="000356D6" w:rsidP="000356D6">
      <w:pPr>
        <w:keepNext/>
        <w:pBdr>
          <w:top w:val="single" w:sz="4" w:space="1" w:color="auto"/>
          <w:left w:val="single" w:sz="4" w:space="4" w:color="auto"/>
          <w:bottom w:val="single" w:sz="4" w:space="1" w:color="auto"/>
          <w:right w:val="single" w:sz="4" w:space="4" w:color="auto"/>
        </w:pBdr>
        <w:tabs>
          <w:tab w:val="clear" w:pos="567"/>
        </w:tabs>
        <w:spacing w:line="240" w:lineRule="auto"/>
        <w:ind w:left="567" w:hanging="567"/>
        <w:rPr>
          <w:b/>
          <w:noProof/>
          <w:szCs w:val="22"/>
          <w:lang w:val="bg-BG"/>
        </w:rPr>
      </w:pPr>
      <w:r>
        <w:rPr>
          <w:b/>
          <w:noProof/>
          <w:szCs w:val="22"/>
          <w:lang w:val="bg-BG"/>
        </w:rPr>
        <w:t>10.</w:t>
      </w:r>
      <w:r>
        <w:rPr>
          <w:b/>
          <w:noProof/>
          <w:szCs w:val="22"/>
          <w:lang w:val="bg-BG"/>
        </w:rPr>
        <w:tab/>
        <w:t>СПЕЦИАЛНИ ПРЕДПАЗНИ МЕРКИ ПРИ ИЗХВЪРЛЯНЕ НА НЕИЗПОЛЗВАНА ЧАСТ ОТ ЛЕКАРСТВЕНИТЕ ПРОДУКТИ ИЛИ ОТПАДЪЧНИ МАТЕРИАЛИ ОТ ТЯХ, АКО СЕ ИЗИСКВАТ ТАКИВА</w:t>
      </w:r>
    </w:p>
    <w:p w:rsidR="000356D6" w:rsidRDefault="000356D6" w:rsidP="000356D6">
      <w:pPr>
        <w:keepNext/>
        <w:tabs>
          <w:tab w:val="clear" w:pos="567"/>
        </w:tabs>
        <w:spacing w:line="240" w:lineRule="auto"/>
        <w:ind w:left="567" w:hanging="567"/>
        <w:rPr>
          <w:noProof/>
          <w:szCs w:val="22"/>
          <w:lang w:val="bg-BG"/>
        </w:rPr>
      </w:pPr>
    </w:p>
    <w:p w:rsidR="000356D6" w:rsidRDefault="000356D6" w:rsidP="000356D6">
      <w:pPr>
        <w:tabs>
          <w:tab w:val="clear" w:pos="567"/>
        </w:tabs>
        <w:spacing w:line="240" w:lineRule="auto"/>
        <w:ind w:left="567" w:hanging="567"/>
        <w:rPr>
          <w:noProof/>
          <w:szCs w:val="22"/>
          <w:lang w:val="bg-BG"/>
        </w:rPr>
      </w:pPr>
    </w:p>
    <w:p w:rsidR="000356D6" w:rsidRDefault="000356D6" w:rsidP="000356D6">
      <w:pPr>
        <w:keepNext/>
        <w:pBdr>
          <w:top w:val="single" w:sz="4" w:space="1" w:color="auto"/>
          <w:left w:val="single" w:sz="4" w:space="4" w:color="auto"/>
          <w:bottom w:val="single" w:sz="4" w:space="1" w:color="auto"/>
          <w:right w:val="single" w:sz="4" w:space="4" w:color="auto"/>
        </w:pBdr>
        <w:tabs>
          <w:tab w:val="clear" w:pos="567"/>
        </w:tabs>
        <w:spacing w:line="240" w:lineRule="auto"/>
        <w:ind w:left="567" w:hanging="567"/>
        <w:rPr>
          <w:b/>
          <w:noProof/>
          <w:szCs w:val="22"/>
          <w:lang w:val="bg-BG"/>
        </w:rPr>
      </w:pPr>
      <w:r>
        <w:rPr>
          <w:b/>
          <w:noProof/>
          <w:szCs w:val="22"/>
          <w:lang w:val="bg-BG"/>
        </w:rPr>
        <w:t>11.</w:t>
      </w:r>
      <w:r>
        <w:rPr>
          <w:b/>
          <w:noProof/>
          <w:szCs w:val="22"/>
          <w:lang w:val="bg-BG"/>
        </w:rPr>
        <w:tab/>
        <w:t>ИМЕ И АДРЕС НА ПРИТЕЖАТЕЛЯ НА РАЗРЕШЕНИЕТО ЗА УПОТРЕБА</w:t>
      </w:r>
    </w:p>
    <w:p w:rsidR="000356D6" w:rsidRDefault="000356D6" w:rsidP="000356D6">
      <w:pPr>
        <w:keepNext/>
        <w:tabs>
          <w:tab w:val="clear" w:pos="567"/>
        </w:tabs>
        <w:spacing w:line="240" w:lineRule="auto"/>
        <w:ind w:left="567" w:hanging="567"/>
        <w:rPr>
          <w:noProof/>
          <w:szCs w:val="22"/>
          <w:lang w:val="bg-BG"/>
        </w:rPr>
      </w:pPr>
    </w:p>
    <w:p w:rsidR="000356D6" w:rsidRPr="00DA383F" w:rsidRDefault="000356D6" w:rsidP="000356D6">
      <w:pPr>
        <w:tabs>
          <w:tab w:val="clear" w:pos="567"/>
        </w:tabs>
        <w:spacing w:line="240" w:lineRule="auto"/>
        <w:ind w:left="567" w:hanging="567"/>
        <w:rPr>
          <w:noProof/>
          <w:szCs w:val="22"/>
          <w:lang w:val="bg-BG"/>
        </w:rPr>
      </w:pPr>
      <w:r>
        <w:rPr>
          <w:noProof/>
          <w:szCs w:val="22"/>
          <w:lang w:val="da-DK"/>
        </w:rPr>
        <w:t>Eli</w:t>
      </w:r>
      <w:r w:rsidRPr="00DA383F">
        <w:rPr>
          <w:noProof/>
          <w:szCs w:val="22"/>
          <w:lang w:val="bg-BG"/>
        </w:rPr>
        <w:t xml:space="preserve"> </w:t>
      </w:r>
      <w:r>
        <w:rPr>
          <w:noProof/>
          <w:szCs w:val="22"/>
          <w:lang w:val="da-DK"/>
        </w:rPr>
        <w:t>Lilly</w:t>
      </w:r>
      <w:r w:rsidRPr="00DA383F">
        <w:rPr>
          <w:noProof/>
          <w:szCs w:val="22"/>
          <w:lang w:val="bg-BG"/>
        </w:rPr>
        <w:t xml:space="preserve"> </w:t>
      </w:r>
      <w:r>
        <w:rPr>
          <w:noProof/>
          <w:szCs w:val="22"/>
          <w:lang w:val="da-DK"/>
        </w:rPr>
        <w:t>Nederland</w:t>
      </w:r>
      <w:r w:rsidRPr="00DA383F">
        <w:rPr>
          <w:noProof/>
          <w:szCs w:val="22"/>
          <w:lang w:val="bg-BG"/>
        </w:rPr>
        <w:t xml:space="preserve"> </w:t>
      </w:r>
      <w:r>
        <w:rPr>
          <w:noProof/>
          <w:szCs w:val="22"/>
          <w:lang w:val="da-DK"/>
        </w:rPr>
        <w:t>B</w:t>
      </w:r>
      <w:r w:rsidRPr="00DA383F">
        <w:rPr>
          <w:noProof/>
          <w:szCs w:val="22"/>
          <w:lang w:val="bg-BG"/>
        </w:rPr>
        <w:t>.</w:t>
      </w:r>
      <w:r>
        <w:rPr>
          <w:noProof/>
          <w:szCs w:val="22"/>
          <w:lang w:val="da-DK"/>
        </w:rPr>
        <w:t>V</w:t>
      </w:r>
      <w:r w:rsidRPr="00DA383F">
        <w:rPr>
          <w:noProof/>
          <w:szCs w:val="22"/>
          <w:lang w:val="bg-BG"/>
        </w:rPr>
        <w:t>.</w:t>
      </w:r>
    </w:p>
    <w:p w:rsidR="000356D6" w:rsidRDefault="000356D6" w:rsidP="000356D6">
      <w:pPr>
        <w:tabs>
          <w:tab w:val="clear" w:pos="567"/>
        </w:tabs>
        <w:spacing w:line="240" w:lineRule="auto"/>
        <w:ind w:left="567" w:hanging="567"/>
        <w:rPr>
          <w:noProof/>
          <w:szCs w:val="22"/>
          <w:lang w:val="bg-BG"/>
        </w:rPr>
      </w:pPr>
      <w:r>
        <w:rPr>
          <w:noProof/>
          <w:szCs w:val="22"/>
          <w:lang w:val="da-DK"/>
        </w:rPr>
        <w:t>Papendorpseweg</w:t>
      </w:r>
      <w:r w:rsidRPr="0028363F">
        <w:rPr>
          <w:noProof/>
          <w:szCs w:val="22"/>
          <w:lang w:val="bg-BG"/>
        </w:rPr>
        <w:t xml:space="preserve"> 83, 3528 </w:t>
      </w:r>
      <w:r>
        <w:rPr>
          <w:noProof/>
          <w:szCs w:val="22"/>
          <w:lang w:val="da-DK"/>
        </w:rPr>
        <w:t>BJ</w:t>
      </w:r>
      <w:r w:rsidRPr="0028363F">
        <w:rPr>
          <w:noProof/>
          <w:szCs w:val="22"/>
          <w:lang w:val="bg-BG"/>
        </w:rPr>
        <w:t xml:space="preserve"> </w:t>
      </w:r>
      <w:r>
        <w:rPr>
          <w:noProof/>
          <w:szCs w:val="22"/>
          <w:lang w:val="da-DK"/>
        </w:rPr>
        <w:t>Utrecht</w:t>
      </w:r>
    </w:p>
    <w:p w:rsidR="000356D6" w:rsidRDefault="000356D6" w:rsidP="000356D6">
      <w:pPr>
        <w:tabs>
          <w:tab w:val="clear" w:pos="567"/>
        </w:tabs>
        <w:spacing w:line="240" w:lineRule="auto"/>
        <w:ind w:left="567" w:hanging="567"/>
        <w:rPr>
          <w:noProof/>
          <w:szCs w:val="22"/>
          <w:lang w:val="bg-BG"/>
        </w:rPr>
      </w:pPr>
      <w:r>
        <w:rPr>
          <w:noProof/>
          <w:szCs w:val="22"/>
          <w:lang w:val="bg-BG"/>
        </w:rPr>
        <w:t>Нидерландия</w:t>
      </w:r>
    </w:p>
    <w:p w:rsidR="000356D6" w:rsidRPr="00DA383F" w:rsidRDefault="000356D6" w:rsidP="000356D6">
      <w:pPr>
        <w:tabs>
          <w:tab w:val="clear" w:pos="567"/>
        </w:tabs>
        <w:spacing w:line="240" w:lineRule="auto"/>
        <w:ind w:left="567" w:hanging="567"/>
        <w:rPr>
          <w:noProof/>
          <w:szCs w:val="22"/>
          <w:lang w:val="bg-BG"/>
        </w:rPr>
      </w:pPr>
    </w:p>
    <w:p w:rsidR="000356D6" w:rsidRPr="00DA383F" w:rsidRDefault="000356D6" w:rsidP="000356D6">
      <w:pPr>
        <w:tabs>
          <w:tab w:val="clear" w:pos="567"/>
        </w:tabs>
        <w:spacing w:line="240" w:lineRule="auto"/>
        <w:ind w:left="567" w:hanging="567"/>
        <w:rPr>
          <w:noProof/>
          <w:szCs w:val="22"/>
          <w:lang w:val="bg-BG"/>
        </w:rPr>
      </w:pPr>
    </w:p>
    <w:p w:rsidR="000356D6" w:rsidRDefault="000356D6" w:rsidP="000356D6">
      <w:pPr>
        <w:keepNext/>
        <w:pBdr>
          <w:top w:val="single" w:sz="4" w:space="1" w:color="auto"/>
          <w:left w:val="single" w:sz="4" w:space="4" w:color="auto"/>
          <w:bottom w:val="single" w:sz="4" w:space="1" w:color="auto"/>
          <w:right w:val="single" w:sz="4" w:space="4" w:color="auto"/>
        </w:pBdr>
        <w:tabs>
          <w:tab w:val="clear" w:pos="567"/>
        </w:tabs>
        <w:spacing w:line="240" w:lineRule="auto"/>
        <w:ind w:left="567" w:hanging="567"/>
        <w:rPr>
          <w:noProof/>
          <w:szCs w:val="22"/>
          <w:lang w:val="bg-BG"/>
        </w:rPr>
      </w:pPr>
      <w:r>
        <w:rPr>
          <w:b/>
          <w:noProof/>
          <w:szCs w:val="22"/>
          <w:lang w:val="bg-BG"/>
        </w:rPr>
        <w:t>12.</w:t>
      </w:r>
      <w:r>
        <w:rPr>
          <w:b/>
          <w:noProof/>
          <w:szCs w:val="22"/>
          <w:lang w:val="bg-BG"/>
        </w:rPr>
        <w:tab/>
        <w:t>НОМЕР НА РАЗРЕШЕНИЕТО ЗА УПОТРЕБА</w:t>
      </w:r>
    </w:p>
    <w:p w:rsidR="000356D6" w:rsidRDefault="000356D6" w:rsidP="000356D6">
      <w:pPr>
        <w:keepNext/>
        <w:tabs>
          <w:tab w:val="clear" w:pos="567"/>
        </w:tabs>
        <w:spacing w:line="240" w:lineRule="auto"/>
        <w:ind w:left="567" w:hanging="567"/>
        <w:rPr>
          <w:noProof/>
          <w:szCs w:val="22"/>
          <w:lang w:val="bg-BG"/>
        </w:rPr>
      </w:pPr>
    </w:p>
    <w:p w:rsidR="000356D6" w:rsidRPr="00C203B8" w:rsidRDefault="000356D6" w:rsidP="000356D6">
      <w:pPr>
        <w:tabs>
          <w:tab w:val="clear" w:pos="567"/>
        </w:tabs>
        <w:spacing w:line="240" w:lineRule="auto"/>
        <w:jc w:val="both"/>
        <w:rPr>
          <w:lang w:val="ru-RU"/>
        </w:rPr>
      </w:pPr>
      <w:r w:rsidRPr="00BE1E4F">
        <w:rPr>
          <w:lang w:val="da-DK"/>
        </w:rPr>
        <w:t>EU</w:t>
      </w:r>
      <w:r>
        <w:rPr>
          <w:lang w:val="ru-RU"/>
        </w:rPr>
        <w:t>/1/96/007/</w:t>
      </w:r>
      <w:r w:rsidRPr="00C203B8">
        <w:rPr>
          <w:lang w:val="ru-RU"/>
        </w:rPr>
        <w:t>034</w:t>
      </w:r>
    </w:p>
    <w:p w:rsidR="000356D6" w:rsidRDefault="000356D6" w:rsidP="000356D6">
      <w:pPr>
        <w:tabs>
          <w:tab w:val="clear" w:pos="567"/>
        </w:tabs>
        <w:spacing w:line="240" w:lineRule="auto"/>
        <w:jc w:val="both"/>
        <w:rPr>
          <w:lang w:val="bg-BG"/>
        </w:rPr>
      </w:pPr>
    </w:p>
    <w:p w:rsidR="000356D6" w:rsidRDefault="000356D6" w:rsidP="000356D6">
      <w:pPr>
        <w:tabs>
          <w:tab w:val="clear" w:pos="567"/>
        </w:tabs>
        <w:spacing w:line="240" w:lineRule="auto"/>
        <w:ind w:left="567" w:hanging="567"/>
        <w:rPr>
          <w:noProof/>
          <w:szCs w:val="22"/>
          <w:lang w:val="bg-BG"/>
        </w:rPr>
      </w:pPr>
    </w:p>
    <w:p w:rsidR="000356D6" w:rsidRDefault="000356D6" w:rsidP="000356D6">
      <w:pPr>
        <w:keepNext/>
        <w:pBdr>
          <w:top w:val="single" w:sz="4" w:space="1" w:color="auto"/>
          <w:left w:val="single" w:sz="4" w:space="4" w:color="auto"/>
          <w:bottom w:val="single" w:sz="4" w:space="1" w:color="auto"/>
          <w:right w:val="single" w:sz="4" w:space="4" w:color="auto"/>
        </w:pBdr>
        <w:tabs>
          <w:tab w:val="clear" w:pos="567"/>
        </w:tabs>
        <w:spacing w:line="240" w:lineRule="auto"/>
        <w:ind w:left="567" w:hanging="567"/>
        <w:rPr>
          <w:noProof/>
          <w:szCs w:val="22"/>
          <w:lang w:val="bg-BG"/>
        </w:rPr>
      </w:pPr>
      <w:r>
        <w:rPr>
          <w:b/>
          <w:noProof/>
          <w:szCs w:val="22"/>
          <w:lang w:val="bg-BG"/>
        </w:rPr>
        <w:t>13.</w:t>
      </w:r>
      <w:r>
        <w:rPr>
          <w:b/>
          <w:noProof/>
          <w:szCs w:val="22"/>
          <w:lang w:val="bg-BG"/>
        </w:rPr>
        <w:tab/>
        <w:t>ПАРТИДЕН НОМЕР</w:t>
      </w:r>
    </w:p>
    <w:p w:rsidR="000356D6" w:rsidRDefault="000356D6" w:rsidP="000356D6">
      <w:pPr>
        <w:keepNext/>
        <w:tabs>
          <w:tab w:val="clear" w:pos="567"/>
        </w:tabs>
        <w:spacing w:line="240" w:lineRule="auto"/>
        <w:ind w:left="567" w:hanging="567"/>
        <w:rPr>
          <w:noProof/>
          <w:szCs w:val="22"/>
          <w:lang w:val="bg-BG"/>
        </w:rPr>
      </w:pPr>
    </w:p>
    <w:p w:rsidR="000356D6" w:rsidRDefault="000356D6" w:rsidP="000356D6">
      <w:pPr>
        <w:tabs>
          <w:tab w:val="clear" w:pos="567"/>
        </w:tabs>
        <w:spacing w:line="240" w:lineRule="auto"/>
        <w:ind w:left="567" w:hanging="567"/>
        <w:rPr>
          <w:noProof/>
          <w:szCs w:val="22"/>
          <w:lang w:val="bg-BG"/>
        </w:rPr>
      </w:pPr>
      <w:r>
        <w:rPr>
          <w:noProof/>
          <w:szCs w:val="22"/>
          <w:lang w:val="bg-BG"/>
        </w:rPr>
        <w:t>Партида №</w:t>
      </w:r>
    </w:p>
    <w:p w:rsidR="000356D6" w:rsidRDefault="000356D6" w:rsidP="000356D6">
      <w:pPr>
        <w:tabs>
          <w:tab w:val="clear" w:pos="567"/>
        </w:tabs>
        <w:spacing w:line="240" w:lineRule="auto"/>
        <w:ind w:left="567" w:hanging="567"/>
        <w:rPr>
          <w:noProof/>
          <w:szCs w:val="22"/>
          <w:lang w:val="bg-BG"/>
        </w:rPr>
      </w:pPr>
    </w:p>
    <w:p w:rsidR="000356D6" w:rsidRDefault="000356D6" w:rsidP="000356D6">
      <w:pPr>
        <w:tabs>
          <w:tab w:val="clear" w:pos="567"/>
        </w:tabs>
        <w:spacing w:line="240" w:lineRule="auto"/>
        <w:ind w:left="567" w:hanging="567"/>
        <w:rPr>
          <w:noProof/>
          <w:szCs w:val="22"/>
          <w:lang w:val="bg-BG"/>
        </w:rPr>
      </w:pPr>
    </w:p>
    <w:p w:rsidR="000356D6" w:rsidRDefault="000356D6" w:rsidP="000356D6">
      <w:pPr>
        <w:keepNext/>
        <w:pBdr>
          <w:top w:val="single" w:sz="4" w:space="1" w:color="auto"/>
          <w:left w:val="single" w:sz="4" w:space="4" w:color="auto"/>
          <w:bottom w:val="single" w:sz="4" w:space="1" w:color="auto"/>
          <w:right w:val="single" w:sz="4" w:space="4" w:color="auto"/>
        </w:pBdr>
        <w:tabs>
          <w:tab w:val="clear" w:pos="567"/>
        </w:tabs>
        <w:spacing w:line="240" w:lineRule="auto"/>
        <w:ind w:left="567" w:hanging="567"/>
        <w:rPr>
          <w:noProof/>
          <w:szCs w:val="22"/>
          <w:lang w:val="bg-BG"/>
        </w:rPr>
      </w:pPr>
      <w:r>
        <w:rPr>
          <w:b/>
          <w:noProof/>
          <w:szCs w:val="22"/>
          <w:lang w:val="bg-BG"/>
        </w:rPr>
        <w:t>14.</w:t>
      </w:r>
      <w:r>
        <w:rPr>
          <w:b/>
          <w:noProof/>
          <w:szCs w:val="22"/>
          <w:lang w:val="bg-BG"/>
        </w:rPr>
        <w:tab/>
        <w:t>НАЧИН НА ОТПУСКАНЕ</w:t>
      </w:r>
    </w:p>
    <w:p w:rsidR="000356D6" w:rsidRDefault="000356D6" w:rsidP="000356D6">
      <w:pPr>
        <w:keepNext/>
        <w:tabs>
          <w:tab w:val="clear" w:pos="567"/>
        </w:tabs>
        <w:spacing w:line="240" w:lineRule="auto"/>
        <w:ind w:left="567" w:hanging="567"/>
        <w:rPr>
          <w:noProof/>
          <w:szCs w:val="22"/>
          <w:lang w:val="bg-BG"/>
        </w:rPr>
      </w:pPr>
    </w:p>
    <w:p w:rsidR="000356D6" w:rsidRDefault="000356D6" w:rsidP="000356D6">
      <w:pPr>
        <w:tabs>
          <w:tab w:val="clear" w:pos="567"/>
        </w:tabs>
        <w:spacing w:line="240" w:lineRule="auto"/>
        <w:ind w:left="567" w:hanging="567"/>
        <w:rPr>
          <w:noProof/>
          <w:szCs w:val="22"/>
          <w:lang w:val="bg-BG"/>
        </w:rPr>
      </w:pPr>
    </w:p>
    <w:p w:rsidR="000356D6" w:rsidRDefault="000356D6" w:rsidP="000356D6">
      <w:pPr>
        <w:keepNext/>
        <w:pBdr>
          <w:top w:val="single" w:sz="4" w:space="1" w:color="auto"/>
          <w:left w:val="single" w:sz="4" w:space="4" w:color="auto"/>
          <w:bottom w:val="single" w:sz="4" w:space="1" w:color="auto"/>
          <w:right w:val="single" w:sz="4" w:space="4" w:color="auto"/>
        </w:pBdr>
        <w:tabs>
          <w:tab w:val="clear" w:pos="567"/>
        </w:tabs>
        <w:spacing w:line="240" w:lineRule="auto"/>
        <w:ind w:left="567" w:hanging="567"/>
        <w:rPr>
          <w:noProof/>
          <w:szCs w:val="22"/>
          <w:lang w:val="bg-BG"/>
        </w:rPr>
      </w:pPr>
      <w:r>
        <w:rPr>
          <w:b/>
          <w:noProof/>
          <w:szCs w:val="22"/>
          <w:lang w:val="bg-BG"/>
        </w:rPr>
        <w:t>15.</w:t>
      </w:r>
      <w:r>
        <w:rPr>
          <w:b/>
          <w:noProof/>
          <w:szCs w:val="22"/>
          <w:lang w:val="bg-BG"/>
        </w:rPr>
        <w:tab/>
        <w:t>УКАЗАНИЯ ЗА УПОТРЕБА</w:t>
      </w:r>
    </w:p>
    <w:p w:rsidR="000356D6" w:rsidRDefault="000356D6" w:rsidP="000356D6">
      <w:pPr>
        <w:keepNext/>
        <w:tabs>
          <w:tab w:val="clear" w:pos="567"/>
        </w:tabs>
        <w:spacing w:line="240" w:lineRule="auto"/>
        <w:ind w:left="567" w:hanging="567"/>
        <w:rPr>
          <w:szCs w:val="22"/>
          <w:highlight w:val="lightGray"/>
          <w:lang w:val="bg-BG"/>
        </w:rPr>
      </w:pPr>
    </w:p>
    <w:p w:rsidR="000356D6" w:rsidRDefault="000356D6" w:rsidP="000356D6">
      <w:pPr>
        <w:tabs>
          <w:tab w:val="clear" w:pos="567"/>
        </w:tabs>
        <w:spacing w:line="240" w:lineRule="auto"/>
        <w:ind w:left="567" w:hanging="567"/>
        <w:rPr>
          <w:noProof/>
          <w:szCs w:val="22"/>
          <w:lang w:val="bg-BG"/>
        </w:rPr>
      </w:pPr>
    </w:p>
    <w:p w:rsidR="000356D6" w:rsidRDefault="000356D6" w:rsidP="000356D6">
      <w:pPr>
        <w:keepNext/>
        <w:pBdr>
          <w:top w:val="single" w:sz="4" w:space="1" w:color="auto"/>
          <w:left w:val="single" w:sz="4" w:space="4" w:color="auto"/>
          <w:bottom w:val="single" w:sz="4" w:space="1" w:color="auto"/>
          <w:right w:val="single" w:sz="4" w:space="4" w:color="auto"/>
        </w:pBdr>
        <w:tabs>
          <w:tab w:val="clear" w:pos="567"/>
        </w:tabs>
        <w:spacing w:line="240" w:lineRule="auto"/>
        <w:ind w:left="567" w:hanging="567"/>
        <w:rPr>
          <w:noProof/>
          <w:szCs w:val="22"/>
          <w:lang w:val="bg-BG"/>
        </w:rPr>
      </w:pPr>
      <w:r>
        <w:rPr>
          <w:b/>
          <w:noProof/>
          <w:szCs w:val="22"/>
          <w:lang w:val="bg-BG"/>
        </w:rPr>
        <w:t>16.</w:t>
      </w:r>
      <w:r>
        <w:rPr>
          <w:b/>
          <w:noProof/>
          <w:szCs w:val="22"/>
          <w:lang w:val="bg-BG"/>
        </w:rPr>
        <w:tab/>
        <w:t>ИНФОРМАЦИЯ НА БРАЙЛОВА АЗБУКА</w:t>
      </w:r>
    </w:p>
    <w:p w:rsidR="000356D6" w:rsidRPr="00CB0EB0" w:rsidRDefault="000356D6" w:rsidP="000356D6">
      <w:pPr>
        <w:keepNext/>
        <w:tabs>
          <w:tab w:val="clear" w:pos="567"/>
        </w:tabs>
        <w:spacing w:line="240" w:lineRule="auto"/>
        <w:ind w:left="567" w:hanging="567"/>
        <w:rPr>
          <w:noProof/>
          <w:szCs w:val="22"/>
          <w:lang w:val="ru-RU"/>
        </w:rPr>
      </w:pPr>
    </w:p>
    <w:p w:rsidR="000356D6" w:rsidRPr="00CB0EB0" w:rsidRDefault="000356D6" w:rsidP="000356D6">
      <w:pPr>
        <w:tabs>
          <w:tab w:val="clear" w:pos="567"/>
        </w:tabs>
        <w:spacing w:line="240" w:lineRule="auto"/>
        <w:ind w:left="567" w:hanging="567"/>
        <w:rPr>
          <w:noProof/>
          <w:szCs w:val="22"/>
          <w:lang w:val="ru-RU"/>
        </w:rPr>
      </w:pPr>
      <w:r>
        <w:rPr>
          <w:rStyle w:val="CommentReference"/>
          <w:sz w:val="22"/>
        </w:rPr>
        <w:t>Humalog</w:t>
      </w:r>
      <w:r w:rsidRPr="00CB0EB0">
        <w:rPr>
          <w:rStyle w:val="CommentReference"/>
          <w:sz w:val="22"/>
          <w:lang w:val="ru-RU"/>
        </w:rPr>
        <w:t xml:space="preserve"> </w:t>
      </w:r>
      <w:r>
        <w:rPr>
          <w:rStyle w:val="CommentReference"/>
          <w:sz w:val="22"/>
        </w:rPr>
        <w:t>Mix</w:t>
      </w:r>
      <w:r w:rsidRPr="00CB0EB0">
        <w:rPr>
          <w:rStyle w:val="CommentReference"/>
          <w:sz w:val="22"/>
          <w:lang w:val="ru-RU"/>
        </w:rPr>
        <w:t xml:space="preserve">25 </w:t>
      </w:r>
      <w:r>
        <w:rPr>
          <w:rStyle w:val="CommentReference"/>
          <w:sz w:val="22"/>
        </w:rPr>
        <w:t>KwikPen</w:t>
      </w:r>
    </w:p>
    <w:p w:rsidR="000356D6" w:rsidRDefault="000356D6" w:rsidP="000356D6">
      <w:pPr>
        <w:spacing w:line="240" w:lineRule="auto"/>
        <w:rPr>
          <w:lang w:val="ru-RU"/>
        </w:rPr>
      </w:pPr>
    </w:p>
    <w:p w:rsidR="000356D6" w:rsidRPr="00486D59" w:rsidRDefault="000356D6" w:rsidP="000356D6">
      <w:pPr>
        <w:spacing w:line="240" w:lineRule="auto"/>
        <w:rPr>
          <w:lang w:val="ru-RU"/>
        </w:rPr>
      </w:pPr>
    </w:p>
    <w:p w:rsidR="000356D6" w:rsidRPr="00486D59" w:rsidRDefault="000356D6" w:rsidP="000356D6">
      <w:pPr>
        <w:keepNext/>
        <w:pBdr>
          <w:top w:val="single" w:sz="4" w:space="1" w:color="auto"/>
          <w:left w:val="single" w:sz="4" w:space="4" w:color="auto"/>
          <w:bottom w:val="single" w:sz="4" w:space="1" w:color="auto"/>
          <w:right w:val="single" w:sz="4" w:space="4" w:color="auto"/>
        </w:pBdr>
        <w:spacing w:line="240" w:lineRule="auto"/>
        <w:outlineLvl w:val="0"/>
        <w:rPr>
          <w:i/>
          <w:noProof/>
          <w:lang w:val="ru-RU"/>
        </w:rPr>
      </w:pPr>
      <w:r w:rsidRPr="00486D59">
        <w:rPr>
          <w:b/>
          <w:noProof/>
          <w:lang w:val="ru-RU"/>
        </w:rPr>
        <w:t>17.</w:t>
      </w:r>
      <w:r w:rsidRPr="00486D59">
        <w:rPr>
          <w:b/>
          <w:noProof/>
          <w:lang w:val="ru-RU"/>
        </w:rPr>
        <w:tab/>
        <w:t>УНИКАЛЕН ИДЕНТИФИКАТОР — ДВУИЗМЕРЕН БАРКОД</w:t>
      </w:r>
    </w:p>
    <w:p w:rsidR="000356D6" w:rsidRPr="00486D59" w:rsidRDefault="000356D6" w:rsidP="000356D6">
      <w:pPr>
        <w:keepNext/>
        <w:spacing w:line="240" w:lineRule="auto"/>
        <w:rPr>
          <w:noProof/>
          <w:lang w:val="ru-RU"/>
        </w:rPr>
      </w:pPr>
    </w:p>
    <w:p w:rsidR="000356D6" w:rsidRPr="00486D59" w:rsidRDefault="000356D6" w:rsidP="000356D6">
      <w:pPr>
        <w:spacing w:line="240" w:lineRule="auto"/>
        <w:rPr>
          <w:noProof/>
          <w:shd w:val="clear" w:color="auto" w:fill="CCCCCC"/>
          <w:lang w:val="ru-RU"/>
        </w:rPr>
      </w:pPr>
      <w:r w:rsidRPr="00486D59">
        <w:rPr>
          <w:noProof/>
          <w:highlight w:val="lightGray"/>
          <w:lang w:val="ru-RU"/>
        </w:rPr>
        <w:t>Двуизмерен баркод с включен уникален идентификатор</w:t>
      </w:r>
    </w:p>
    <w:p w:rsidR="000356D6" w:rsidRPr="00486D59" w:rsidRDefault="000356D6" w:rsidP="000356D6">
      <w:pPr>
        <w:spacing w:line="240" w:lineRule="auto"/>
        <w:rPr>
          <w:noProof/>
          <w:shd w:val="clear" w:color="auto" w:fill="CCCCCC"/>
          <w:lang w:val="ru-RU"/>
        </w:rPr>
      </w:pPr>
    </w:p>
    <w:p w:rsidR="000356D6" w:rsidRPr="00486D59" w:rsidRDefault="000356D6" w:rsidP="000356D6">
      <w:pPr>
        <w:spacing w:line="240" w:lineRule="auto"/>
        <w:rPr>
          <w:noProof/>
          <w:vanish/>
          <w:lang w:val="ru-RU"/>
        </w:rPr>
      </w:pPr>
    </w:p>
    <w:p w:rsidR="000356D6" w:rsidRPr="00486D59" w:rsidRDefault="000356D6" w:rsidP="000356D6">
      <w:pPr>
        <w:keepNext/>
        <w:pBdr>
          <w:top w:val="single" w:sz="4" w:space="1" w:color="auto"/>
          <w:left w:val="single" w:sz="4" w:space="4" w:color="auto"/>
          <w:bottom w:val="single" w:sz="4" w:space="1" w:color="auto"/>
          <w:right w:val="single" w:sz="4" w:space="4" w:color="auto"/>
        </w:pBdr>
        <w:spacing w:line="240" w:lineRule="auto"/>
        <w:outlineLvl w:val="0"/>
        <w:rPr>
          <w:i/>
          <w:noProof/>
          <w:lang w:val="ru-RU"/>
        </w:rPr>
      </w:pPr>
      <w:r w:rsidRPr="00486D59">
        <w:rPr>
          <w:b/>
          <w:noProof/>
          <w:lang w:val="ru-RU"/>
        </w:rPr>
        <w:t>18.</w:t>
      </w:r>
      <w:r w:rsidRPr="00486D59">
        <w:rPr>
          <w:b/>
          <w:noProof/>
          <w:lang w:val="ru-RU"/>
        </w:rPr>
        <w:tab/>
        <w:t>УНИКАЛЕН ИДЕНТИФИКАТОР — ДАННИ ЗА ЧЕТЕНЕ ОТ ХОРА</w:t>
      </w:r>
    </w:p>
    <w:p w:rsidR="000356D6" w:rsidRPr="00486D59" w:rsidRDefault="000356D6" w:rsidP="000356D6">
      <w:pPr>
        <w:keepNext/>
        <w:spacing w:line="240" w:lineRule="auto"/>
        <w:rPr>
          <w:noProof/>
          <w:lang w:val="ru-RU"/>
        </w:rPr>
      </w:pPr>
    </w:p>
    <w:p w:rsidR="000356D6" w:rsidRPr="00BA0E4D" w:rsidRDefault="000356D6" w:rsidP="000356D6">
      <w:pPr>
        <w:rPr>
          <w:lang w:val="ru-RU"/>
        </w:rPr>
      </w:pPr>
      <w:r w:rsidRPr="009E2F87">
        <w:t>PC</w:t>
      </w:r>
      <w:r w:rsidRPr="00BA0E4D">
        <w:rPr>
          <w:lang w:val="ru-RU"/>
        </w:rPr>
        <w:t xml:space="preserve"> </w:t>
      </w:r>
    </w:p>
    <w:p w:rsidR="000356D6" w:rsidRPr="0035089B" w:rsidRDefault="000356D6" w:rsidP="000356D6">
      <w:pPr>
        <w:rPr>
          <w:lang w:val="ru-RU"/>
        </w:rPr>
      </w:pPr>
      <w:r w:rsidRPr="007D2258">
        <w:t>SN</w:t>
      </w:r>
      <w:r w:rsidRPr="0035089B">
        <w:rPr>
          <w:lang w:val="ru-RU"/>
        </w:rPr>
        <w:t xml:space="preserve"> </w:t>
      </w:r>
    </w:p>
    <w:p w:rsidR="000356D6" w:rsidRPr="00EA2766" w:rsidRDefault="000356D6" w:rsidP="000356D6">
      <w:pPr>
        <w:rPr>
          <w:lang w:val="ru-RU"/>
        </w:rPr>
      </w:pPr>
      <w:r w:rsidRPr="00EA2766">
        <w:t>NN</w:t>
      </w:r>
      <w:r w:rsidRPr="00EA2766">
        <w:rPr>
          <w:lang w:val="ru-RU"/>
        </w:rPr>
        <w:t xml:space="preserve"> </w:t>
      </w:r>
    </w:p>
    <w:p w:rsidR="00C86724" w:rsidRDefault="000356D6" w:rsidP="00C86724">
      <w:pPr>
        <w:shd w:val="clear" w:color="auto" w:fill="FFFFFF"/>
        <w:tabs>
          <w:tab w:val="clear" w:pos="567"/>
        </w:tabs>
        <w:spacing w:line="240" w:lineRule="auto"/>
        <w:rPr>
          <w:noProof/>
          <w:szCs w:val="22"/>
          <w:lang w:val="bg-BG"/>
        </w:rPr>
      </w:pPr>
      <w:r>
        <w:rPr>
          <w:noProof/>
          <w:szCs w:val="22"/>
          <w:lang w:val="bg-BG"/>
        </w:rPr>
        <w:br w:type="page"/>
      </w:r>
    </w:p>
    <w:p w:rsidR="00DA54AE" w:rsidRDefault="00C86724" w:rsidP="00B7195F">
      <w:pPr>
        <w:keepNext/>
        <w:pBdr>
          <w:top w:val="single" w:sz="4" w:space="1" w:color="auto"/>
          <w:left w:val="single" w:sz="4" w:space="4" w:color="auto"/>
          <w:bottom w:val="single" w:sz="4" w:space="1" w:color="auto"/>
          <w:right w:val="single" w:sz="4" w:space="4" w:color="auto"/>
        </w:pBdr>
        <w:tabs>
          <w:tab w:val="clear" w:pos="567"/>
        </w:tabs>
        <w:spacing w:line="240" w:lineRule="auto"/>
        <w:rPr>
          <w:b/>
          <w:noProof/>
          <w:szCs w:val="22"/>
          <w:lang w:val="bg-BG"/>
        </w:rPr>
      </w:pPr>
      <w:r>
        <w:rPr>
          <w:b/>
          <w:noProof/>
          <w:szCs w:val="22"/>
          <w:lang w:val="bg-BG"/>
        </w:rPr>
        <w:t>ДАННИ, КОИТО ТРЯБВА ДА СЪДЪРЖА ВТОРИЧНАТА ОПАКОВКА</w:t>
      </w:r>
    </w:p>
    <w:p w:rsidR="00DA54AE" w:rsidRDefault="00DA54AE" w:rsidP="00B7195F">
      <w:pPr>
        <w:keepNext/>
        <w:pBdr>
          <w:top w:val="single" w:sz="4" w:space="1" w:color="auto"/>
          <w:left w:val="single" w:sz="4" w:space="4" w:color="auto"/>
          <w:bottom w:val="single" w:sz="4" w:space="1" w:color="auto"/>
          <w:right w:val="single" w:sz="4" w:space="4" w:color="auto"/>
        </w:pBdr>
        <w:tabs>
          <w:tab w:val="clear" w:pos="567"/>
        </w:tabs>
        <w:spacing w:line="240" w:lineRule="auto"/>
        <w:rPr>
          <w:b/>
          <w:noProof/>
          <w:szCs w:val="22"/>
          <w:lang w:val="bg-BG"/>
        </w:rPr>
      </w:pPr>
    </w:p>
    <w:p w:rsidR="00C86724" w:rsidRDefault="005959D1" w:rsidP="00B7195F">
      <w:pPr>
        <w:keepNext/>
        <w:pBdr>
          <w:top w:val="single" w:sz="4" w:space="1" w:color="auto"/>
          <w:left w:val="single" w:sz="4" w:space="4" w:color="auto"/>
          <w:bottom w:val="single" w:sz="4" w:space="1" w:color="auto"/>
          <w:right w:val="single" w:sz="4" w:space="4" w:color="auto"/>
        </w:pBdr>
        <w:tabs>
          <w:tab w:val="clear" w:pos="567"/>
        </w:tabs>
        <w:spacing w:line="240" w:lineRule="auto"/>
        <w:rPr>
          <w:b/>
          <w:noProof/>
          <w:szCs w:val="22"/>
          <w:lang w:val="bg-BG"/>
        </w:rPr>
      </w:pPr>
      <w:r>
        <w:rPr>
          <w:b/>
          <w:noProof/>
          <w:lang w:val="bg-BG"/>
        </w:rPr>
        <w:t>МЕЖДИННА КУТИЯ</w:t>
      </w:r>
      <w:r w:rsidRPr="00486D59">
        <w:rPr>
          <w:b/>
          <w:noProof/>
          <w:lang w:val="bg-BG"/>
        </w:rPr>
        <w:t xml:space="preserve"> </w:t>
      </w:r>
      <w:r w:rsidR="00DA54AE" w:rsidRPr="009D7216">
        <w:rPr>
          <w:b/>
          <w:szCs w:val="22"/>
          <w:lang w:val="bg-BG"/>
        </w:rPr>
        <w:t>(</w:t>
      </w:r>
      <w:r w:rsidR="00DA54AE">
        <w:rPr>
          <w:b/>
          <w:szCs w:val="22"/>
          <w:lang w:val="bg-BG"/>
        </w:rPr>
        <w:t>без</w:t>
      </w:r>
      <w:r w:rsidR="00DA54AE" w:rsidRPr="009D7216">
        <w:rPr>
          <w:b/>
          <w:szCs w:val="22"/>
          <w:lang w:val="bg-BG"/>
        </w:rPr>
        <w:t xml:space="preserve"> </w:t>
      </w:r>
      <w:r w:rsidR="00DA54AE" w:rsidRPr="005959D1">
        <w:rPr>
          <w:b/>
          <w:szCs w:val="22"/>
        </w:rPr>
        <w:t>blue</w:t>
      </w:r>
      <w:r w:rsidR="00DA54AE" w:rsidRPr="005959D1">
        <w:rPr>
          <w:b/>
          <w:szCs w:val="22"/>
          <w:lang w:val="bg-BG"/>
        </w:rPr>
        <w:t xml:space="preserve"> </w:t>
      </w:r>
      <w:r w:rsidR="00DA54AE" w:rsidRPr="005959D1">
        <w:rPr>
          <w:b/>
          <w:szCs w:val="22"/>
        </w:rPr>
        <w:t>box</w:t>
      </w:r>
      <w:r w:rsidR="00DA54AE" w:rsidRPr="009D7216">
        <w:rPr>
          <w:b/>
          <w:szCs w:val="22"/>
          <w:lang w:val="bg-BG"/>
        </w:rPr>
        <w:t xml:space="preserve">) </w:t>
      </w:r>
      <w:r w:rsidR="004945FC">
        <w:rPr>
          <w:b/>
          <w:noProof/>
          <w:szCs w:val="22"/>
          <w:lang w:val="bg-BG"/>
        </w:rPr>
        <w:t>компонент на</w:t>
      </w:r>
      <w:r w:rsidR="004945FC" w:rsidRPr="00B000EF">
        <w:rPr>
          <w:b/>
          <w:noProof/>
          <w:szCs w:val="22"/>
          <w:lang w:val="bg-BG"/>
        </w:rPr>
        <w:t xml:space="preserve"> </w:t>
      </w:r>
      <w:r w:rsidR="004945FC">
        <w:rPr>
          <w:b/>
          <w:noProof/>
          <w:szCs w:val="22"/>
          <w:lang w:val="bg-BG"/>
        </w:rPr>
        <w:t>групова</w:t>
      </w:r>
      <w:r w:rsidR="004945FC" w:rsidRPr="00B000EF">
        <w:rPr>
          <w:b/>
          <w:noProof/>
          <w:szCs w:val="22"/>
          <w:lang w:val="bg-BG"/>
        </w:rPr>
        <w:t xml:space="preserve"> </w:t>
      </w:r>
      <w:r w:rsidR="00DA54AE">
        <w:rPr>
          <w:b/>
          <w:szCs w:val="22"/>
          <w:lang w:val="bg-BG"/>
        </w:rPr>
        <w:t xml:space="preserve">опаковка - </w:t>
      </w:r>
      <w:r w:rsidR="00DA54AE" w:rsidRPr="009D7216">
        <w:rPr>
          <w:b/>
          <w:szCs w:val="22"/>
        </w:rPr>
        <w:t>KwikPen</w:t>
      </w:r>
    </w:p>
    <w:p w:rsidR="00C86724" w:rsidRDefault="00C86724" w:rsidP="00B7195F">
      <w:pPr>
        <w:keepNext/>
        <w:tabs>
          <w:tab w:val="clear" w:pos="567"/>
        </w:tabs>
        <w:spacing w:line="240" w:lineRule="auto"/>
        <w:ind w:left="567" w:hanging="567"/>
        <w:rPr>
          <w:noProof/>
          <w:szCs w:val="22"/>
          <w:lang w:val="ru-RU"/>
        </w:rPr>
      </w:pPr>
    </w:p>
    <w:p w:rsidR="00C86724" w:rsidRDefault="00C86724" w:rsidP="00B7195F">
      <w:pPr>
        <w:keepNext/>
        <w:pBdr>
          <w:top w:val="single" w:sz="4" w:space="1" w:color="auto"/>
          <w:left w:val="single" w:sz="4" w:space="4" w:color="auto"/>
          <w:bottom w:val="single" w:sz="4" w:space="1" w:color="auto"/>
          <w:right w:val="single" w:sz="4" w:space="4" w:color="auto"/>
        </w:pBdr>
        <w:tabs>
          <w:tab w:val="clear" w:pos="567"/>
        </w:tabs>
        <w:spacing w:line="240" w:lineRule="auto"/>
        <w:ind w:left="567" w:hanging="567"/>
        <w:rPr>
          <w:noProof/>
          <w:szCs w:val="22"/>
          <w:lang w:val="bg-BG"/>
        </w:rPr>
      </w:pPr>
      <w:r>
        <w:rPr>
          <w:b/>
          <w:noProof/>
          <w:szCs w:val="22"/>
          <w:lang w:val="bg-BG"/>
        </w:rPr>
        <w:t>1.</w:t>
      </w:r>
      <w:r>
        <w:rPr>
          <w:b/>
          <w:noProof/>
          <w:szCs w:val="22"/>
          <w:lang w:val="bg-BG"/>
        </w:rPr>
        <w:tab/>
        <w:t>ИМЕ НА ЛЕКАРСТВЕНИЯ ПРОДУКТ</w:t>
      </w:r>
    </w:p>
    <w:p w:rsidR="00C86724" w:rsidRDefault="00C86724" w:rsidP="00B7195F">
      <w:pPr>
        <w:keepNext/>
        <w:tabs>
          <w:tab w:val="clear" w:pos="567"/>
        </w:tabs>
        <w:spacing w:line="240" w:lineRule="auto"/>
        <w:rPr>
          <w:lang w:val="bg-BG"/>
        </w:rPr>
      </w:pPr>
    </w:p>
    <w:p w:rsidR="00C86724" w:rsidRDefault="00C86724" w:rsidP="00C86724">
      <w:pPr>
        <w:pStyle w:val="EndnoteText"/>
        <w:tabs>
          <w:tab w:val="clear" w:pos="567"/>
        </w:tabs>
        <w:rPr>
          <w:szCs w:val="24"/>
          <w:lang w:val="bg-BG"/>
        </w:rPr>
      </w:pPr>
      <w:r>
        <w:rPr>
          <w:lang w:val="fr-FR"/>
        </w:rPr>
        <w:t>Humalog</w:t>
      </w:r>
      <w:r>
        <w:rPr>
          <w:lang w:val="bg-BG"/>
        </w:rPr>
        <w:t xml:space="preserve"> </w:t>
      </w:r>
      <w:r>
        <w:rPr>
          <w:lang w:val="fr-FR"/>
        </w:rPr>
        <w:t>Mix</w:t>
      </w:r>
      <w:r>
        <w:rPr>
          <w:lang w:val="bg-BG"/>
        </w:rPr>
        <w:t>25 100 </w:t>
      </w:r>
      <w:r w:rsidR="00CF192F">
        <w:rPr>
          <w:lang w:val="bg-BG"/>
        </w:rPr>
        <w:t>единици</w:t>
      </w:r>
      <w:r>
        <w:rPr>
          <w:lang w:val="bg-BG"/>
        </w:rPr>
        <w:t>/</w:t>
      </w:r>
      <w:r>
        <w:rPr>
          <w:lang w:val="fr-FR"/>
        </w:rPr>
        <w:t>ml</w:t>
      </w:r>
      <w:r>
        <w:rPr>
          <w:lang w:val="bg-BG"/>
        </w:rPr>
        <w:t xml:space="preserve"> </w:t>
      </w:r>
      <w:r w:rsidR="00841943">
        <w:t>KwikPen</w:t>
      </w:r>
      <w:r>
        <w:rPr>
          <w:lang w:val="bg-BG"/>
        </w:rPr>
        <w:t xml:space="preserve"> инжекционна суспензия</w:t>
      </w:r>
      <w:r w:rsidR="008C4E89">
        <w:rPr>
          <w:lang w:val="bg-BG"/>
        </w:rPr>
        <w:t xml:space="preserve"> </w:t>
      </w:r>
      <w:r w:rsidR="008C4E89">
        <w:rPr>
          <w:szCs w:val="22"/>
          <w:lang w:val="bg-BG"/>
        </w:rPr>
        <w:t>в предварително напълнена писалка</w:t>
      </w:r>
    </w:p>
    <w:p w:rsidR="00C86724" w:rsidRDefault="00C86724" w:rsidP="00C86724">
      <w:pPr>
        <w:pStyle w:val="EndnoteText"/>
        <w:tabs>
          <w:tab w:val="clear" w:pos="567"/>
        </w:tabs>
        <w:rPr>
          <w:lang w:val="bg-BG"/>
        </w:rPr>
      </w:pPr>
      <w:r>
        <w:rPr>
          <w:lang w:val="bg-BG"/>
        </w:rPr>
        <w:t xml:space="preserve">25% </w:t>
      </w:r>
      <w:r w:rsidR="008812DF">
        <w:rPr>
          <w:lang w:val="bg-BG"/>
        </w:rPr>
        <w:t>инсулин лиспро</w:t>
      </w:r>
      <w:r>
        <w:rPr>
          <w:lang w:val="bg-BG"/>
        </w:rPr>
        <w:t xml:space="preserve"> и 75% </w:t>
      </w:r>
      <w:r w:rsidR="008812DF">
        <w:rPr>
          <w:lang w:val="bg-BG"/>
        </w:rPr>
        <w:t>инсулин лиспро</w:t>
      </w:r>
      <w:r>
        <w:rPr>
          <w:lang w:val="bg-BG"/>
        </w:rPr>
        <w:t xml:space="preserve"> протаминова суспензия</w:t>
      </w:r>
    </w:p>
    <w:p w:rsidR="00C86724" w:rsidRDefault="00C86724" w:rsidP="00C86724">
      <w:pPr>
        <w:tabs>
          <w:tab w:val="clear" w:pos="567"/>
        </w:tabs>
        <w:spacing w:line="240" w:lineRule="auto"/>
        <w:ind w:left="567" w:hanging="567"/>
        <w:rPr>
          <w:noProof/>
          <w:szCs w:val="22"/>
          <w:lang w:val="bg-BG"/>
        </w:rPr>
      </w:pPr>
    </w:p>
    <w:p w:rsidR="00C86724" w:rsidRDefault="00C86724" w:rsidP="00C86724">
      <w:pPr>
        <w:tabs>
          <w:tab w:val="clear" w:pos="567"/>
        </w:tabs>
        <w:spacing w:line="240" w:lineRule="auto"/>
        <w:ind w:left="567" w:hanging="567"/>
        <w:rPr>
          <w:noProof/>
          <w:szCs w:val="22"/>
          <w:lang w:val="bg-BG"/>
        </w:rPr>
      </w:pPr>
    </w:p>
    <w:p w:rsidR="00C86724" w:rsidRDefault="00C86724" w:rsidP="00B7195F">
      <w:pPr>
        <w:keepNext/>
        <w:pBdr>
          <w:top w:val="single" w:sz="4" w:space="1" w:color="auto"/>
          <w:left w:val="single" w:sz="4" w:space="4" w:color="auto"/>
          <w:bottom w:val="single" w:sz="4" w:space="1" w:color="auto"/>
          <w:right w:val="single" w:sz="4" w:space="4" w:color="auto"/>
        </w:pBdr>
        <w:tabs>
          <w:tab w:val="clear" w:pos="567"/>
        </w:tabs>
        <w:spacing w:line="240" w:lineRule="auto"/>
        <w:ind w:left="567" w:hanging="567"/>
        <w:rPr>
          <w:b/>
          <w:noProof/>
          <w:szCs w:val="22"/>
          <w:lang w:val="bg-BG"/>
        </w:rPr>
      </w:pPr>
      <w:r>
        <w:rPr>
          <w:b/>
          <w:noProof/>
          <w:szCs w:val="22"/>
          <w:lang w:val="bg-BG"/>
        </w:rPr>
        <w:t>2.</w:t>
      </w:r>
      <w:r>
        <w:rPr>
          <w:b/>
          <w:noProof/>
          <w:szCs w:val="22"/>
          <w:lang w:val="bg-BG"/>
        </w:rPr>
        <w:tab/>
        <w:t>ОБЯВЯВАНЕ НА АКТИВНОТО ВЕЩЕСТВО</w:t>
      </w:r>
    </w:p>
    <w:p w:rsidR="00C86724" w:rsidRDefault="00C86724" w:rsidP="00B7195F">
      <w:pPr>
        <w:keepNext/>
        <w:tabs>
          <w:tab w:val="clear" w:pos="567"/>
        </w:tabs>
        <w:spacing w:line="240" w:lineRule="auto"/>
        <w:rPr>
          <w:bdr w:val="single" w:sz="4" w:space="0" w:color="auto"/>
          <w:lang w:val="bg-BG"/>
        </w:rPr>
      </w:pPr>
    </w:p>
    <w:p w:rsidR="00DA54AE" w:rsidRPr="00486D59" w:rsidRDefault="00DA54AE" w:rsidP="00DA54AE">
      <w:pPr>
        <w:spacing w:line="240" w:lineRule="auto"/>
        <w:ind w:right="11"/>
        <w:rPr>
          <w:lang w:val="bg-BG"/>
        </w:rPr>
      </w:pPr>
      <w:r w:rsidRPr="00486D59">
        <w:rPr>
          <w:lang w:val="bg-BG"/>
        </w:rPr>
        <w:t xml:space="preserve">Един </w:t>
      </w:r>
      <w:r w:rsidRPr="00486D59">
        <w:rPr>
          <w:lang w:val="es-ES"/>
        </w:rPr>
        <w:t>ml</w:t>
      </w:r>
      <w:r w:rsidR="005959D1">
        <w:rPr>
          <w:lang w:val="bg-BG"/>
        </w:rPr>
        <w:t xml:space="preserve"> </w:t>
      </w:r>
      <w:r w:rsidR="0033727C">
        <w:rPr>
          <w:lang w:val="bg-BG"/>
        </w:rPr>
        <w:t>суспензия</w:t>
      </w:r>
      <w:r w:rsidR="0033727C" w:rsidRPr="00486D59">
        <w:rPr>
          <w:lang w:val="bg-BG"/>
        </w:rPr>
        <w:t xml:space="preserve"> </w:t>
      </w:r>
      <w:r w:rsidRPr="00486D59">
        <w:rPr>
          <w:lang w:val="bg-BG"/>
        </w:rPr>
        <w:t>съдържа 100 единици инсулин лиспро (еквивалентни на 3,5 </w:t>
      </w:r>
      <w:r w:rsidRPr="00486D59">
        <w:rPr>
          <w:lang w:val="es-ES"/>
        </w:rPr>
        <w:t>mg</w:t>
      </w:r>
      <w:r w:rsidRPr="00486D59">
        <w:rPr>
          <w:lang w:val="bg-BG"/>
        </w:rPr>
        <w:t>).</w:t>
      </w:r>
    </w:p>
    <w:p w:rsidR="00C86724" w:rsidRDefault="00C86724" w:rsidP="008812DF">
      <w:pPr>
        <w:tabs>
          <w:tab w:val="clear" w:pos="567"/>
        </w:tabs>
        <w:spacing w:line="240" w:lineRule="auto"/>
        <w:ind w:right="11"/>
        <w:rPr>
          <w:lang w:val="bg-BG"/>
        </w:rPr>
      </w:pPr>
    </w:p>
    <w:p w:rsidR="00C86724" w:rsidRDefault="00C86724" w:rsidP="00C86724">
      <w:pPr>
        <w:tabs>
          <w:tab w:val="clear" w:pos="567"/>
        </w:tabs>
        <w:spacing w:line="240" w:lineRule="auto"/>
        <w:ind w:right="11"/>
        <w:jc w:val="both"/>
        <w:rPr>
          <w:lang w:val="bg-BG"/>
        </w:rPr>
      </w:pPr>
    </w:p>
    <w:p w:rsidR="00C86724" w:rsidRDefault="00C86724" w:rsidP="00B7195F">
      <w:pPr>
        <w:keepNext/>
        <w:pBdr>
          <w:top w:val="single" w:sz="4" w:space="1" w:color="auto"/>
          <w:left w:val="single" w:sz="4" w:space="4" w:color="auto"/>
          <w:bottom w:val="single" w:sz="4" w:space="1" w:color="auto"/>
          <w:right w:val="single" w:sz="4" w:space="4" w:color="auto"/>
        </w:pBdr>
        <w:tabs>
          <w:tab w:val="clear" w:pos="567"/>
        </w:tabs>
        <w:spacing w:line="240" w:lineRule="auto"/>
        <w:ind w:left="567" w:hanging="567"/>
        <w:rPr>
          <w:noProof/>
          <w:szCs w:val="22"/>
          <w:highlight w:val="lightGray"/>
          <w:lang w:val="bg-BG"/>
        </w:rPr>
      </w:pPr>
      <w:r>
        <w:rPr>
          <w:b/>
          <w:noProof/>
          <w:szCs w:val="22"/>
          <w:lang w:val="bg-BG"/>
        </w:rPr>
        <w:t>3.</w:t>
      </w:r>
      <w:r>
        <w:rPr>
          <w:b/>
          <w:noProof/>
          <w:szCs w:val="22"/>
          <w:lang w:val="bg-BG"/>
        </w:rPr>
        <w:tab/>
        <w:t>СПИСЪК НА ПОМОЩНИТЕ ВЕЩЕСТВА</w:t>
      </w:r>
    </w:p>
    <w:p w:rsidR="00C86724" w:rsidRDefault="00C86724" w:rsidP="00B7195F">
      <w:pPr>
        <w:keepNext/>
        <w:tabs>
          <w:tab w:val="clear" w:pos="567"/>
        </w:tabs>
        <w:spacing w:line="240" w:lineRule="auto"/>
        <w:ind w:left="567" w:hanging="567"/>
        <w:rPr>
          <w:noProof/>
          <w:szCs w:val="22"/>
          <w:lang w:val="bg-BG"/>
        </w:rPr>
      </w:pPr>
    </w:p>
    <w:p w:rsidR="00C86724" w:rsidRDefault="00C86724" w:rsidP="00C86724">
      <w:pPr>
        <w:tabs>
          <w:tab w:val="clear" w:pos="567"/>
        </w:tabs>
        <w:spacing w:line="240" w:lineRule="auto"/>
        <w:rPr>
          <w:noProof/>
          <w:szCs w:val="22"/>
          <w:lang w:val="bg-BG"/>
        </w:rPr>
      </w:pPr>
      <w:r>
        <w:rPr>
          <w:noProof/>
          <w:szCs w:val="22"/>
          <w:lang w:val="bg-BG"/>
        </w:rPr>
        <w:t xml:space="preserve">Съдържа протамин сулфат, глицерол, цинков оксид, </w:t>
      </w:r>
      <w:r w:rsidR="00455EFA" w:rsidRPr="00CC4C57">
        <w:rPr>
          <w:noProof/>
          <w:szCs w:val="22"/>
          <w:lang w:val="bg-BG"/>
        </w:rPr>
        <w:t xml:space="preserve"> д</w:t>
      </w:r>
      <w:r w:rsidR="00455EFA" w:rsidRPr="00CC4C57">
        <w:rPr>
          <w:noProof/>
          <w:lang w:val="bg-BG"/>
        </w:rPr>
        <w:t xml:space="preserve">вуосновен натриев </w:t>
      </w:r>
      <w:r>
        <w:rPr>
          <w:noProof/>
          <w:szCs w:val="22"/>
          <w:lang w:val="bg-BG"/>
        </w:rPr>
        <w:t>фосфат</w:t>
      </w:r>
      <w:r w:rsidR="00AA3CFF">
        <w:rPr>
          <w:noProof/>
          <w:szCs w:val="22"/>
          <w:lang w:val="bg-BG"/>
        </w:rPr>
        <w:t> </w:t>
      </w:r>
      <w:r>
        <w:rPr>
          <w:noProof/>
          <w:szCs w:val="22"/>
          <w:lang w:val="bg-BG"/>
        </w:rPr>
        <w:t>7</w:t>
      </w:r>
      <w:r>
        <w:rPr>
          <w:noProof/>
          <w:szCs w:val="22"/>
          <w:lang w:val="es-ES"/>
        </w:rPr>
        <w:t>H</w:t>
      </w:r>
      <w:r>
        <w:rPr>
          <w:vertAlign w:val="subscript"/>
          <w:lang w:val="bg-BG"/>
        </w:rPr>
        <w:t>2</w:t>
      </w:r>
      <w:r>
        <w:rPr>
          <w:noProof/>
          <w:szCs w:val="22"/>
          <w:lang w:val="es-ES"/>
        </w:rPr>
        <w:t>O</w:t>
      </w:r>
      <w:r>
        <w:rPr>
          <w:noProof/>
          <w:szCs w:val="22"/>
          <w:lang w:val="bg-BG"/>
        </w:rPr>
        <w:t xml:space="preserve"> с </w:t>
      </w:r>
      <w:r w:rsidRPr="00CC4C57">
        <w:rPr>
          <w:i/>
          <w:noProof/>
          <w:szCs w:val="22"/>
          <w:lang w:val="es-ES"/>
        </w:rPr>
        <w:t>m</w:t>
      </w:r>
      <w:r>
        <w:rPr>
          <w:noProof/>
          <w:szCs w:val="22"/>
          <w:lang w:val="bg-BG"/>
        </w:rPr>
        <w:noBreakHyphen/>
        <w:t xml:space="preserve">крезол и фенол като консервант във вода за инжекции. </w:t>
      </w:r>
    </w:p>
    <w:p w:rsidR="00C86724" w:rsidRDefault="00C86724" w:rsidP="00C86724">
      <w:pPr>
        <w:tabs>
          <w:tab w:val="clear" w:pos="567"/>
        </w:tabs>
        <w:spacing w:line="240" w:lineRule="auto"/>
        <w:ind w:right="11"/>
        <w:jc w:val="both"/>
        <w:rPr>
          <w:noProof/>
          <w:szCs w:val="22"/>
          <w:lang w:val="bg-BG"/>
        </w:rPr>
      </w:pPr>
      <w:r>
        <w:rPr>
          <w:noProof/>
          <w:szCs w:val="22"/>
          <w:lang w:val="bg-BG"/>
        </w:rPr>
        <w:t>Натриев хидроксид и/или хлороводородна киселина могат да бъдат използвани за корекция на киселинността.</w:t>
      </w:r>
      <w:r w:rsidR="00BC26B9" w:rsidRPr="00BC26B9">
        <w:rPr>
          <w:rFonts w:eastAsia="SimSun"/>
          <w:szCs w:val="22"/>
          <w:lang w:val="bg-BG" w:eastAsia="zh-CN"/>
        </w:rPr>
        <w:t xml:space="preserve"> </w:t>
      </w:r>
      <w:r w:rsidR="00BC26B9" w:rsidRPr="00BC26B9">
        <w:rPr>
          <w:rFonts w:eastAsia="SimSun"/>
          <w:szCs w:val="22"/>
          <w:highlight w:val="lightGray"/>
          <w:lang w:val="bg-BG" w:eastAsia="zh-CN"/>
        </w:rPr>
        <w:t>За допълнителна информация вижте листовката</w:t>
      </w:r>
      <w:r w:rsidR="00BC26B9">
        <w:rPr>
          <w:noProof/>
          <w:szCs w:val="22"/>
          <w:lang w:val="bg-BG"/>
        </w:rPr>
        <w:t xml:space="preserve"> </w:t>
      </w:r>
    </w:p>
    <w:p w:rsidR="00C86724" w:rsidRDefault="00C86724" w:rsidP="00C86724">
      <w:pPr>
        <w:tabs>
          <w:tab w:val="clear" w:pos="567"/>
        </w:tabs>
        <w:spacing w:line="240" w:lineRule="auto"/>
        <w:ind w:left="567" w:hanging="567"/>
        <w:rPr>
          <w:noProof/>
          <w:szCs w:val="22"/>
          <w:lang w:val="bg-BG"/>
        </w:rPr>
      </w:pPr>
    </w:p>
    <w:p w:rsidR="00C86724" w:rsidRDefault="00C86724" w:rsidP="00C86724">
      <w:pPr>
        <w:tabs>
          <w:tab w:val="clear" w:pos="567"/>
        </w:tabs>
        <w:spacing w:line="240" w:lineRule="auto"/>
        <w:ind w:left="567" w:hanging="567"/>
        <w:rPr>
          <w:noProof/>
          <w:szCs w:val="22"/>
          <w:lang w:val="bg-BG"/>
        </w:rPr>
      </w:pPr>
    </w:p>
    <w:p w:rsidR="00C86724" w:rsidRDefault="00C86724" w:rsidP="00B7195F">
      <w:pPr>
        <w:keepNext/>
        <w:pBdr>
          <w:top w:val="single" w:sz="4" w:space="1" w:color="auto"/>
          <w:left w:val="single" w:sz="4" w:space="4" w:color="auto"/>
          <w:bottom w:val="single" w:sz="4" w:space="1" w:color="auto"/>
          <w:right w:val="single" w:sz="4" w:space="4" w:color="auto"/>
        </w:pBdr>
        <w:tabs>
          <w:tab w:val="clear" w:pos="567"/>
        </w:tabs>
        <w:spacing w:line="240" w:lineRule="auto"/>
        <w:ind w:left="567" w:hanging="567"/>
        <w:rPr>
          <w:noProof/>
          <w:szCs w:val="22"/>
          <w:lang w:val="bg-BG"/>
        </w:rPr>
      </w:pPr>
      <w:r>
        <w:rPr>
          <w:b/>
          <w:noProof/>
          <w:szCs w:val="22"/>
          <w:lang w:val="bg-BG"/>
        </w:rPr>
        <w:t>4.</w:t>
      </w:r>
      <w:r>
        <w:rPr>
          <w:b/>
          <w:noProof/>
          <w:szCs w:val="22"/>
          <w:lang w:val="bg-BG"/>
        </w:rPr>
        <w:tab/>
        <w:t>ЛЕКАРСТВЕНА ФОРМА И КОЛИЧЕСТВО В ЕДНА ОПАКОВКА</w:t>
      </w:r>
    </w:p>
    <w:p w:rsidR="00C86724" w:rsidRDefault="00C86724" w:rsidP="00B7195F">
      <w:pPr>
        <w:keepNext/>
        <w:tabs>
          <w:tab w:val="clear" w:pos="567"/>
        </w:tabs>
        <w:spacing w:line="240" w:lineRule="auto"/>
        <w:ind w:left="567" w:hanging="567"/>
        <w:rPr>
          <w:noProof/>
          <w:szCs w:val="22"/>
          <w:lang w:val="bg-BG"/>
        </w:rPr>
      </w:pPr>
    </w:p>
    <w:p w:rsidR="00DA54AE" w:rsidRPr="00B430A0" w:rsidRDefault="00DA54AE" w:rsidP="00DA54AE">
      <w:pPr>
        <w:spacing w:line="240" w:lineRule="auto"/>
        <w:ind w:right="11"/>
        <w:rPr>
          <w:lang w:val="bg-BG"/>
        </w:rPr>
      </w:pPr>
      <w:r w:rsidRPr="0028363F">
        <w:rPr>
          <w:highlight w:val="lightGray"/>
          <w:lang w:val="bg-BG"/>
        </w:rPr>
        <w:t>Инжекционна суспензия</w:t>
      </w:r>
      <w:r w:rsidR="00B430A0" w:rsidRPr="0028363F">
        <w:rPr>
          <w:highlight w:val="lightGray"/>
          <w:lang w:val="bg-BG"/>
        </w:rPr>
        <w:t>.</w:t>
      </w:r>
    </w:p>
    <w:p w:rsidR="00DA54AE" w:rsidRDefault="00DA54AE" w:rsidP="00DA54AE">
      <w:pPr>
        <w:rPr>
          <w:lang w:val="bg-BG"/>
        </w:rPr>
      </w:pPr>
      <w:r>
        <w:rPr>
          <w:lang w:val="bg-BG"/>
        </w:rPr>
        <w:t xml:space="preserve">5 </w:t>
      </w:r>
      <w:r w:rsidRPr="00EE24DF">
        <w:rPr>
          <w:lang w:val="bg-BG"/>
        </w:rPr>
        <w:t>писалки</w:t>
      </w:r>
      <w:r w:rsidRPr="009D7216">
        <w:rPr>
          <w:lang w:val="ru-RU"/>
        </w:rPr>
        <w:t xml:space="preserve"> </w:t>
      </w:r>
      <w:r w:rsidR="00F261FB">
        <w:rPr>
          <w:lang w:val="bg-BG"/>
        </w:rPr>
        <w:t>по</w:t>
      </w:r>
      <w:r>
        <w:rPr>
          <w:lang w:val="bg-BG"/>
        </w:rPr>
        <w:t xml:space="preserve"> 3</w:t>
      </w:r>
      <w:r>
        <w:t> ml</w:t>
      </w:r>
      <w:r>
        <w:rPr>
          <w:lang w:val="bg-BG"/>
        </w:rPr>
        <w:t xml:space="preserve">. </w:t>
      </w:r>
      <w:r w:rsidR="00655714">
        <w:rPr>
          <w:szCs w:val="22"/>
          <w:lang w:val="bg-BG"/>
        </w:rPr>
        <w:t>Компонент</w:t>
      </w:r>
      <w:r w:rsidR="00655714" w:rsidRPr="00B000EF">
        <w:rPr>
          <w:szCs w:val="22"/>
          <w:lang w:val="bg-BG"/>
        </w:rPr>
        <w:t xml:space="preserve"> </w:t>
      </w:r>
      <w:r w:rsidR="00655714">
        <w:rPr>
          <w:szCs w:val="22"/>
          <w:lang w:val="bg-BG"/>
        </w:rPr>
        <w:t>на</w:t>
      </w:r>
      <w:r w:rsidR="00655714" w:rsidRPr="00B000EF">
        <w:rPr>
          <w:szCs w:val="22"/>
          <w:lang w:val="bg-BG"/>
        </w:rPr>
        <w:t xml:space="preserve"> </w:t>
      </w:r>
      <w:r w:rsidR="00655714">
        <w:rPr>
          <w:szCs w:val="22"/>
          <w:lang w:val="bg-BG"/>
        </w:rPr>
        <w:t xml:space="preserve">групова </w:t>
      </w:r>
      <w:r w:rsidR="00CC0B9D" w:rsidRPr="00427FAE">
        <w:rPr>
          <w:szCs w:val="22"/>
          <w:lang w:val="bg-BG"/>
        </w:rPr>
        <w:t>опаковка</w:t>
      </w:r>
      <w:r w:rsidR="00CC0B9D">
        <w:rPr>
          <w:szCs w:val="22"/>
          <w:lang w:val="bg-BG"/>
        </w:rPr>
        <w:t>,</w:t>
      </w:r>
      <w:r w:rsidR="00CC0B9D" w:rsidRPr="00427FAE">
        <w:rPr>
          <w:szCs w:val="22"/>
          <w:lang w:val="bg-BG"/>
        </w:rPr>
        <w:t xml:space="preserve"> не може да се продава отделно</w:t>
      </w:r>
      <w:r>
        <w:rPr>
          <w:lang w:val="bg-BG"/>
        </w:rPr>
        <w:t>.</w:t>
      </w:r>
    </w:p>
    <w:p w:rsidR="00C86724" w:rsidRDefault="00C86724" w:rsidP="00C86724">
      <w:pPr>
        <w:tabs>
          <w:tab w:val="clear" w:pos="567"/>
        </w:tabs>
        <w:spacing w:line="240" w:lineRule="auto"/>
        <w:rPr>
          <w:lang w:val="bg-BG"/>
        </w:rPr>
      </w:pPr>
    </w:p>
    <w:p w:rsidR="00C86724" w:rsidRDefault="00C86724" w:rsidP="00C86724">
      <w:pPr>
        <w:tabs>
          <w:tab w:val="clear" w:pos="567"/>
        </w:tabs>
        <w:spacing w:line="240" w:lineRule="auto"/>
        <w:rPr>
          <w:lang w:val="bg-BG"/>
        </w:rPr>
      </w:pPr>
    </w:p>
    <w:p w:rsidR="00C86724" w:rsidRDefault="00C86724" w:rsidP="00B7195F">
      <w:pPr>
        <w:keepNext/>
        <w:pBdr>
          <w:top w:val="single" w:sz="4" w:space="1" w:color="auto"/>
          <w:left w:val="single" w:sz="4" w:space="4" w:color="auto"/>
          <w:bottom w:val="single" w:sz="4" w:space="1" w:color="auto"/>
          <w:right w:val="single" w:sz="4" w:space="4" w:color="auto"/>
        </w:pBdr>
        <w:tabs>
          <w:tab w:val="clear" w:pos="567"/>
        </w:tabs>
        <w:spacing w:line="240" w:lineRule="auto"/>
        <w:ind w:left="567" w:hanging="567"/>
        <w:rPr>
          <w:noProof/>
          <w:szCs w:val="22"/>
          <w:highlight w:val="lightGray"/>
          <w:lang w:val="bg-BG"/>
        </w:rPr>
      </w:pPr>
      <w:r>
        <w:rPr>
          <w:b/>
          <w:noProof/>
          <w:szCs w:val="22"/>
          <w:lang w:val="bg-BG"/>
        </w:rPr>
        <w:t>5.</w:t>
      </w:r>
      <w:r>
        <w:rPr>
          <w:b/>
          <w:noProof/>
          <w:szCs w:val="22"/>
          <w:lang w:val="bg-BG"/>
        </w:rPr>
        <w:tab/>
        <w:t>НАЧИН НА ПРИЛ</w:t>
      </w:r>
      <w:r w:rsidR="00EC1EFE">
        <w:rPr>
          <w:b/>
          <w:noProof/>
          <w:szCs w:val="22"/>
          <w:lang w:val="bg-BG"/>
        </w:rPr>
        <w:t>ОЖЕНИЕ</w:t>
      </w:r>
      <w:r>
        <w:rPr>
          <w:b/>
          <w:noProof/>
          <w:szCs w:val="22"/>
          <w:lang w:val="bg-BG"/>
        </w:rPr>
        <w:t xml:space="preserve"> И ПЪТ НА ВЪВЕЖДАНЕ</w:t>
      </w:r>
    </w:p>
    <w:p w:rsidR="00C86724" w:rsidRDefault="00C86724" w:rsidP="00B7195F">
      <w:pPr>
        <w:keepNext/>
        <w:tabs>
          <w:tab w:val="clear" w:pos="567"/>
        </w:tabs>
        <w:spacing w:line="240" w:lineRule="auto"/>
        <w:ind w:left="567" w:hanging="567"/>
        <w:rPr>
          <w:i/>
          <w:noProof/>
          <w:szCs w:val="22"/>
          <w:lang w:val="bg-BG"/>
        </w:rPr>
      </w:pPr>
    </w:p>
    <w:p w:rsidR="00DA54AE" w:rsidRPr="00486D59" w:rsidRDefault="00DA54AE" w:rsidP="00DA54AE">
      <w:pPr>
        <w:spacing w:line="240" w:lineRule="auto"/>
        <w:ind w:left="567" w:hanging="567"/>
        <w:rPr>
          <w:noProof/>
          <w:lang w:val="bg-BG"/>
        </w:rPr>
      </w:pPr>
      <w:r w:rsidRPr="00486D59">
        <w:rPr>
          <w:noProof/>
          <w:lang w:val="bg-BG"/>
        </w:rPr>
        <w:t>Преди употреба прочетете листовката.</w:t>
      </w:r>
    </w:p>
    <w:p w:rsidR="00C86724" w:rsidRDefault="00C86724" w:rsidP="00C86724">
      <w:pPr>
        <w:tabs>
          <w:tab w:val="clear" w:pos="567"/>
        </w:tabs>
        <w:spacing w:line="240" w:lineRule="auto"/>
        <w:ind w:left="567" w:hanging="567"/>
        <w:rPr>
          <w:noProof/>
          <w:szCs w:val="22"/>
          <w:lang w:val="bg-BG"/>
        </w:rPr>
      </w:pPr>
      <w:r>
        <w:rPr>
          <w:noProof/>
          <w:szCs w:val="22"/>
          <w:lang w:val="bg-BG"/>
        </w:rPr>
        <w:t>За подкожно приложение</w:t>
      </w:r>
    </w:p>
    <w:p w:rsidR="00C86724" w:rsidRDefault="00C86724" w:rsidP="00C86724">
      <w:pPr>
        <w:tabs>
          <w:tab w:val="clear" w:pos="567"/>
        </w:tabs>
        <w:spacing w:line="240" w:lineRule="auto"/>
        <w:ind w:left="567" w:hanging="567"/>
        <w:rPr>
          <w:noProof/>
          <w:szCs w:val="22"/>
          <w:lang w:val="bg-BG"/>
        </w:rPr>
      </w:pPr>
    </w:p>
    <w:p w:rsidR="00C86724" w:rsidRDefault="00C86724" w:rsidP="00C86724">
      <w:pPr>
        <w:tabs>
          <w:tab w:val="clear" w:pos="567"/>
        </w:tabs>
        <w:spacing w:line="240" w:lineRule="auto"/>
        <w:ind w:left="567" w:hanging="567"/>
        <w:rPr>
          <w:noProof/>
          <w:szCs w:val="22"/>
          <w:lang w:val="bg-BG"/>
        </w:rPr>
      </w:pPr>
    </w:p>
    <w:p w:rsidR="00C86724" w:rsidRDefault="00C86724" w:rsidP="00B7195F">
      <w:pPr>
        <w:keepNext/>
        <w:pBdr>
          <w:top w:val="single" w:sz="4" w:space="1" w:color="auto"/>
          <w:left w:val="single" w:sz="4" w:space="4" w:color="auto"/>
          <w:bottom w:val="single" w:sz="4" w:space="1" w:color="auto"/>
          <w:right w:val="single" w:sz="4" w:space="4" w:color="auto"/>
        </w:pBdr>
        <w:tabs>
          <w:tab w:val="clear" w:pos="567"/>
        </w:tabs>
        <w:spacing w:line="240" w:lineRule="auto"/>
        <w:ind w:left="567" w:hanging="567"/>
        <w:rPr>
          <w:noProof/>
          <w:szCs w:val="22"/>
          <w:lang w:val="bg-BG"/>
        </w:rPr>
      </w:pPr>
      <w:r>
        <w:rPr>
          <w:b/>
          <w:noProof/>
          <w:szCs w:val="22"/>
          <w:lang w:val="bg-BG"/>
        </w:rPr>
        <w:t>6.</w:t>
      </w:r>
      <w:r>
        <w:rPr>
          <w:b/>
          <w:noProof/>
          <w:szCs w:val="22"/>
          <w:lang w:val="bg-BG"/>
        </w:rPr>
        <w:tab/>
        <w:t>СПЕЦИАЛНО ПРЕДУПРЕЖДЕНИЕ, ЧЕ ЛЕКАРСТВЕНИЯТ ПРОДУКТ ТРЯБВА ДА СЕ СЪХРАНЯВА НА МЯСТО ДАЛЕЧ</w:t>
      </w:r>
      <w:r w:rsidR="00952024">
        <w:rPr>
          <w:b/>
          <w:noProof/>
          <w:szCs w:val="22"/>
          <w:lang w:val="bg-BG"/>
        </w:rPr>
        <w:t>Е</w:t>
      </w:r>
      <w:r>
        <w:rPr>
          <w:b/>
          <w:noProof/>
          <w:szCs w:val="22"/>
          <w:lang w:val="bg-BG"/>
        </w:rPr>
        <w:t xml:space="preserve"> ОТ ПОГЛЕДА И ДОСЕГА НА ДЕЦА</w:t>
      </w:r>
    </w:p>
    <w:p w:rsidR="00C86724" w:rsidRDefault="00C86724" w:rsidP="00B7195F">
      <w:pPr>
        <w:keepNext/>
        <w:tabs>
          <w:tab w:val="clear" w:pos="567"/>
        </w:tabs>
        <w:spacing w:line="240" w:lineRule="auto"/>
        <w:ind w:left="567" w:hanging="567"/>
        <w:rPr>
          <w:noProof/>
          <w:szCs w:val="22"/>
          <w:lang w:val="bg-BG"/>
        </w:rPr>
      </w:pPr>
    </w:p>
    <w:p w:rsidR="00C86724" w:rsidRDefault="00C86724" w:rsidP="00C86724">
      <w:pPr>
        <w:tabs>
          <w:tab w:val="clear" w:pos="567"/>
        </w:tabs>
        <w:spacing w:line="240" w:lineRule="auto"/>
        <w:ind w:left="567" w:hanging="567"/>
        <w:outlineLvl w:val="0"/>
        <w:rPr>
          <w:noProof/>
          <w:szCs w:val="22"/>
          <w:lang w:val="bg-BG"/>
        </w:rPr>
      </w:pPr>
      <w:r>
        <w:rPr>
          <w:noProof/>
          <w:szCs w:val="22"/>
          <w:lang w:val="bg-BG"/>
        </w:rPr>
        <w:t>Да се съхранява на място</w:t>
      </w:r>
      <w:r w:rsidR="0093505B">
        <w:rPr>
          <w:noProof/>
          <w:szCs w:val="22"/>
          <w:lang w:val="bg-BG"/>
        </w:rPr>
        <w:t>,</w:t>
      </w:r>
      <w:r>
        <w:rPr>
          <w:noProof/>
          <w:szCs w:val="22"/>
          <w:lang w:val="bg-BG"/>
        </w:rPr>
        <w:t xml:space="preserve"> недостъпно за деца</w:t>
      </w:r>
      <w:r w:rsidR="00204CF0">
        <w:rPr>
          <w:noProof/>
          <w:szCs w:val="22"/>
          <w:lang w:val="bg-BG"/>
        </w:rPr>
        <w:t>.</w:t>
      </w:r>
    </w:p>
    <w:p w:rsidR="00C86724" w:rsidRDefault="00C86724" w:rsidP="00C86724">
      <w:pPr>
        <w:tabs>
          <w:tab w:val="clear" w:pos="567"/>
        </w:tabs>
        <w:spacing w:line="240" w:lineRule="auto"/>
        <w:ind w:left="567" w:hanging="567"/>
        <w:rPr>
          <w:noProof/>
          <w:szCs w:val="22"/>
          <w:lang w:val="bg-BG"/>
        </w:rPr>
      </w:pPr>
    </w:p>
    <w:p w:rsidR="00C86724" w:rsidRDefault="00C86724" w:rsidP="00C86724">
      <w:pPr>
        <w:tabs>
          <w:tab w:val="clear" w:pos="567"/>
        </w:tabs>
        <w:spacing w:line="240" w:lineRule="auto"/>
        <w:ind w:left="567" w:hanging="567"/>
        <w:rPr>
          <w:noProof/>
          <w:szCs w:val="22"/>
          <w:lang w:val="bg-BG"/>
        </w:rPr>
      </w:pPr>
    </w:p>
    <w:p w:rsidR="00C86724" w:rsidRDefault="00C86724" w:rsidP="00B7195F">
      <w:pPr>
        <w:keepNext/>
        <w:pBdr>
          <w:top w:val="single" w:sz="4" w:space="1" w:color="auto"/>
          <w:left w:val="single" w:sz="4" w:space="4" w:color="auto"/>
          <w:bottom w:val="single" w:sz="4" w:space="1" w:color="auto"/>
          <w:right w:val="single" w:sz="4" w:space="4" w:color="auto"/>
        </w:pBdr>
        <w:tabs>
          <w:tab w:val="clear" w:pos="567"/>
        </w:tabs>
        <w:spacing w:line="240" w:lineRule="auto"/>
        <w:ind w:left="567" w:hanging="567"/>
        <w:rPr>
          <w:noProof/>
          <w:szCs w:val="22"/>
          <w:highlight w:val="lightGray"/>
          <w:lang w:val="bg-BG"/>
        </w:rPr>
      </w:pPr>
      <w:r>
        <w:rPr>
          <w:b/>
          <w:noProof/>
          <w:szCs w:val="22"/>
          <w:lang w:val="bg-BG"/>
        </w:rPr>
        <w:t>7.</w:t>
      </w:r>
      <w:r>
        <w:rPr>
          <w:b/>
          <w:noProof/>
          <w:szCs w:val="22"/>
          <w:lang w:val="bg-BG"/>
        </w:rPr>
        <w:tab/>
        <w:t>ДРУГИ СПЕЦИАЛНИ ПРЕДУПРЕЖДЕНИЯ, АКО Е НЕОБХОДИМО</w:t>
      </w:r>
    </w:p>
    <w:p w:rsidR="00C86724" w:rsidRDefault="00C86724" w:rsidP="00B7195F">
      <w:pPr>
        <w:keepNext/>
        <w:tabs>
          <w:tab w:val="clear" w:pos="567"/>
        </w:tabs>
        <w:spacing w:line="240" w:lineRule="auto"/>
        <w:ind w:left="567" w:hanging="567"/>
        <w:rPr>
          <w:noProof/>
          <w:szCs w:val="22"/>
          <w:lang w:val="bg-BG"/>
        </w:rPr>
      </w:pPr>
    </w:p>
    <w:p w:rsidR="00C86724" w:rsidRDefault="00C86724" w:rsidP="00C86724">
      <w:pPr>
        <w:tabs>
          <w:tab w:val="clear" w:pos="567"/>
        </w:tabs>
        <w:spacing w:line="240" w:lineRule="auto"/>
        <w:ind w:left="567" w:hanging="567"/>
        <w:rPr>
          <w:noProof/>
          <w:szCs w:val="22"/>
          <w:lang w:val="bg-BG"/>
        </w:rPr>
      </w:pPr>
      <w:r>
        <w:rPr>
          <w:noProof/>
          <w:szCs w:val="22"/>
          <w:lang w:val="bg-BG"/>
        </w:rPr>
        <w:t>Р</w:t>
      </w:r>
      <w:r w:rsidR="00433539">
        <w:rPr>
          <w:noProof/>
          <w:szCs w:val="22"/>
          <w:lang w:val="bg-BG"/>
        </w:rPr>
        <w:t>есуспендирайте</w:t>
      </w:r>
      <w:r>
        <w:rPr>
          <w:noProof/>
          <w:szCs w:val="22"/>
          <w:lang w:val="bg-BG"/>
        </w:rPr>
        <w:t xml:space="preserve"> внимателно. </w:t>
      </w:r>
      <w:r w:rsidR="00433539">
        <w:rPr>
          <w:noProof/>
          <w:szCs w:val="22"/>
          <w:lang w:val="bg-BG"/>
        </w:rPr>
        <w:t>Вижте</w:t>
      </w:r>
      <w:r>
        <w:rPr>
          <w:noProof/>
          <w:szCs w:val="22"/>
          <w:lang w:val="bg-BG"/>
        </w:rPr>
        <w:t xml:space="preserve"> приложената листовка.</w:t>
      </w:r>
    </w:p>
    <w:p w:rsidR="00C86724" w:rsidRDefault="00C86724" w:rsidP="00C86724">
      <w:pPr>
        <w:tabs>
          <w:tab w:val="clear" w:pos="567"/>
        </w:tabs>
        <w:spacing w:line="240" w:lineRule="auto"/>
        <w:ind w:left="567" w:hanging="567"/>
        <w:rPr>
          <w:noProof/>
          <w:szCs w:val="22"/>
          <w:lang w:val="bg-BG"/>
        </w:rPr>
      </w:pPr>
    </w:p>
    <w:p w:rsidR="00C86724" w:rsidRDefault="00C86724" w:rsidP="00C86724">
      <w:pPr>
        <w:tabs>
          <w:tab w:val="clear" w:pos="567"/>
        </w:tabs>
        <w:spacing w:line="240" w:lineRule="auto"/>
        <w:ind w:left="567" w:hanging="567"/>
        <w:rPr>
          <w:noProof/>
          <w:szCs w:val="22"/>
          <w:lang w:val="bg-BG"/>
        </w:rPr>
      </w:pPr>
    </w:p>
    <w:p w:rsidR="00C86724" w:rsidRDefault="00C86724" w:rsidP="00B7195F">
      <w:pPr>
        <w:keepNext/>
        <w:pBdr>
          <w:top w:val="single" w:sz="4" w:space="1" w:color="auto"/>
          <w:left w:val="single" w:sz="4" w:space="4" w:color="auto"/>
          <w:bottom w:val="single" w:sz="4" w:space="1" w:color="auto"/>
          <w:right w:val="single" w:sz="4" w:space="4" w:color="auto"/>
        </w:pBdr>
        <w:tabs>
          <w:tab w:val="clear" w:pos="567"/>
        </w:tabs>
        <w:spacing w:line="240" w:lineRule="auto"/>
        <w:ind w:left="567" w:hanging="567"/>
        <w:rPr>
          <w:noProof/>
          <w:szCs w:val="22"/>
          <w:highlight w:val="lightGray"/>
          <w:lang w:val="bg-BG"/>
        </w:rPr>
      </w:pPr>
      <w:r>
        <w:rPr>
          <w:b/>
          <w:noProof/>
          <w:szCs w:val="22"/>
          <w:lang w:val="bg-BG"/>
        </w:rPr>
        <w:t>8.</w:t>
      </w:r>
      <w:r>
        <w:rPr>
          <w:b/>
          <w:noProof/>
          <w:szCs w:val="22"/>
          <w:lang w:val="bg-BG"/>
        </w:rPr>
        <w:tab/>
        <w:t>ДАТА НА ИЗТИЧАНЕ НА СРОКА НА ГОДНОСТ</w:t>
      </w:r>
    </w:p>
    <w:p w:rsidR="00C86724" w:rsidRDefault="00C86724" w:rsidP="00B7195F">
      <w:pPr>
        <w:keepNext/>
        <w:tabs>
          <w:tab w:val="clear" w:pos="567"/>
        </w:tabs>
        <w:spacing w:line="240" w:lineRule="auto"/>
        <w:ind w:left="567" w:hanging="567"/>
        <w:rPr>
          <w:noProof/>
          <w:szCs w:val="22"/>
          <w:lang w:val="bg-BG"/>
        </w:rPr>
      </w:pPr>
    </w:p>
    <w:p w:rsidR="00C86724" w:rsidRDefault="00C86724" w:rsidP="00C86724">
      <w:pPr>
        <w:tabs>
          <w:tab w:val="clear" w:pos="567"/>
        </w:tabs>
        <w:spacing w:line="240" w:lineRule="auto"/>
        <w:ind w:left="567" w:hanging="567"/>
        <w:rPr>
          <w:noProof/>
          <w:szCs w:val="22"/>
          <w:lang w:val="bg-BG"/>
        </w:rPr>
      </w:pPr>
      <w:r>
        <w:rPr>
          <w:noProof/>
          <w:szCs w:val="22"/>
          <w:lang w:val="bg-BG"/>
        </w:rPr>
        <w:t>Годен до</w:t>
      </w:r>
      <w:r w:rsidR="00072320">
        <w:rPr>
          <w:noProof/>
          <w:szCs w:val="22"/>
          <w:lang w:val="bg-BG"/>
        </w:rPr>
        <w:t>:</w:t>
      </w:r>
    </w:p>
    <w:p w:rsidR="00C86724" w:rsidRDefault="00C86724" w:rsidP="00C86724">
      <w:pPr>
        <w:tabs>
          <w:tab w:val="clear" w:pos="567"/>
        </w:tabs>
        <w:spacing w:line="240" w:lineRule="auto"/>
        <w:ind w:left="567" w:hanging="567"/>
        <w:rPr>
          <w:noProof/>
          <w:szCs w:val="22"/>
          <w:lang w:val="bg-BG"/>
        </w:rPr>
      </w:pPr>
    </w:p>
    <w:p w:rsidR="00C86724" w:rsidRDefault="00C86724" w:rsidP="00C86724">
      <w:pPr>
        <w:tabs>
          <w:tab w:val="clear" w:pos="567"/>
        </w:tabs>
        <w:spacing w:line="240" w:lineRule="auto"/>
        <w:ind w:left="567" w:hanging="567"/>
        <w:rPr>
          <w:noProof/>
          <w:szCs w:val="22"/>
          <w:lang w:val="bg-BG"/>
        </w:rPr>
      </w:pPr>
    </w:p>
    <w:p w:rsidR="00C86724" w:rsidRDefault="00C86724" w:rsidP="00B7195F">
      <w:pPr>
        <w:keepNext/>
        <w:pBdr>
          <w:top w:val="single" w:sz="4" w:space="1" w:color="auto"/>
          <w:left w:val="single" w:sz="4" w:space="4" w:color="auto"/>
          <w:bottom w:val="single" w:sz="4" w:space="0" w:color="auto"/>
          <w:right w:val="single" w:sz="4" w:space="4" w:color="auto"/>
        </w:pBdr>
        <w:tabs>
          <w:tab w:val="clear" w:pos="567"/>
        </w:tabs>
        <w:spacing w:line="240" w:lineRule="auto"/>
        <w:ind w:left="567" w:hanging="567"/>
        <w:rPr>
          <w:noProof/>
          <w:szCs w:val="22"/>
          <w:lang w:val="bg-BG"/>
        </w:rPr>
      </w:pPr>
      <w:r>
        <w:rPr>
          <w:b/>
          <w:noProof/>
          <w:szCs w:val="22"/>
          <w:lang w:val="bg-BG"/>
        </w:rPr>
        <w:t>9.</w:t>
      </w:r>
      <w:r>
        <w:rPr>
          <w:b/>
          <w:noProof/>
          <w:szCs w:val="22"/>
          <w:lang w:val="bg-BG"/>
        </w:rPr>
        <w:tab/>
        <w:t>СПЕЦИАЛНИ УСЛОВИЯ НА СЪХРАНЕНИЕ</w:t>
      </w:r>
    </w:p>
    <w:p w:rsidR="00C86724" w:rsidRDefault="00C86724" w:rsidP="00B7195F">
      <w:pPr>
        <w:keepNext/>
        <w:tabs>
          <w:tab w:val="clear" w:pos="567"/>
        </w:tabs>
        <w:spacing w:line="240" w:lineRule="auto"/>
        <w:ind w:left="567" w:hanging="567"/>
        <w:rPr>
          <w:noProof/>
          <w:szCs w:val="22"/>
          <w:lang w:val="bg-BG"/>
        </w:rPr>
      </w:pPr>
    </w:p>
    <w:p w:rsidR="00C86724" w:rsidRDefault="00C86724" w:rsidP="00C86724">
      <w:pPr>
        <w:tabs>
          <w:tab w:val="clear" w:pos="567"/>
        </w:tabs>
        <w:spacing w:line="240" w:lineRule="auto"/>
        <w:ind w:left="567" w:hanging="567"/>
        <w:rPr>
          <w:lang w:val="bg-BG"/>
        </w:rPr>
      </w:pPr>
      <w:r>
        <w:rPr>
          <w:lang w:val="bg-BG"/>
        </w:rPr>
        <w:t>Съхранявайте в хладилник при температура (</w:t>
      </w:r>
      <w:smartTag w:uri="urn:schemas-microsoft-com:office:smarttags" w:element="metricconverter">
        <w:smartTagPr>
          <w:attr w:name="ProductID" w:val="2ﾰC"/>
        </w:smartTagPr>
        <w:r>
          <w:rPr>
            <w:lang w:val="bg-BG"/>
          </w:rPr>
          <w:t>2°</w:t>
        </w:r>
        <w:r>
          <w:t>C</w:t>
        </w:r>
      </w:smartTag>
      <w:r>
        <w:rPr>
          <w:lang w:val="bg-BG"/>
        </w:rPr>
        <w:t xml:space="preserve"> - </w:t>
      </w:r>
      <w:smartTag w:uri="urn:schemas-microsoft-com:office:smarttags" w:element="metricconverter">
        <w:smartTagPr>
          <w:attr w:name="ProductID" w:val="8ﾰC"/>
        </w:smartTagPr>
        <w:r>
          <w:rPr>
            <w:lang w:val="bg-BG"/>
          </w:rPr>
          <w:t>8°</w:t>
        </w:r>
        <w:r>
          <w:t>C</w:t>
        </w:r>
      </w:smartTag>
      <w:r>
        <w:rPr>
          <w:lang w:val="bg-BG"/>
        </w:rPr>
        <w:t>).</w:t>
      </w:r>
    </w:p>
    <w:p w:rsidR="00C86724" w:rsidRDefault="00C86724" w:rsidP="00C86724">
      <w:pPr>
        <w:tabs>
          <w:tab w:val="clear" w:pos="567"/>
        </w:tabs>
        <w:spacing w:line="240" w:lineRule="auto"/>
        <w:ind w:left="567" w:hanging="567"/>
        <w:rPr>
          <w:lang w:val="bg-BG"/>
        </w:rPr>
      </w:pPr>
      <w:r>
        <w:rPr>
          <w:lang w:val="bg-BG"/>
        </w:rPr>
        <w:t>Не замразявайте. Не излагайте на прекомерна топлина или пряка слънчева светлина.</w:t>
      </w:r>
    </w:p>
    <w:p w:rsidR="00C86724" w:rsidRDefault="00C86724" w:rsidP="00C86724">
      <w:pPr>
        <w:tabs>
          <w:tab w:val="clear" w:pos="567"/>
        </w:tabs>
        <w:spacing w:line="240" w:lineRule="auto"/>
        <w:rPr>
          <w:szCs w:val="22"/>
          <w:lang w:val="bg-BG"/>
        </w:rPr>
      </w:pPr>
      <w:r>
        <w:rPr>
          <w:szCs w:val="22"/>
          <w:lang w:val="bg-BG"/>
        </w:rPr>
        <w:t xml:space="preserve">След първата употреба писалката трябва да се използва в </w:t>
      </w:r>
      <w:r w:rsidR="00820ED1">
        <w:rPr>
          <w:szCs w:val="22"/>
          <w:lang w:val="bg-BG"/>
        </w:rPr>
        <w:t>рамките на</w:t>
      </w:r>
      <w:r>
        <w:rPr>
          <w:szCs w:val="22"/>
          <w:lang w:val="bg-BG"/>
        </w:rPr>
        <w:t xml:space="preserve"> 28 дни. </w:t>
      </w:r>
      <w:r w:rsidR="007C646B">
        <w:rPr>
          <w:szCs w:val="22"/>
          <w:lang w:val="bg-BG"/>
        </w:rPr>
        <w:t>Писалките, които са в период на употреба, трябва</w:t>
      </w:r>
      <w:r w:rsidR="00621ACD">
        <w:rPr>
          <w:szCs w:val="22"/>
          <w:lang w:val="bg-BG"/>
        </w:rPr>
        <w:t xml:space="preserve"> </w:t>
      </w:r>
      <w:r>
        <w:rPr>
          <w:szCs w:val="22"/>
          <w:lang w:val="bg-BG"/>
        </w:rPr>
        <w:t>да се съхраняват под 30</w:t>
      </w:r>
      <w:r>
        <w:rPr>
          <w:bCs/>
          <w:szCs w:val="22"/>
          <w:lang w:val="bg-BG"/>
        </w:rPr>
        <w:t>°</w:t>
      </w:r>
      <w:r>
        <w:rPr>
          <w:szCs w:val="22"/>
          <w:lang w:val="bg-BG"/>
        </w:rPr>
        <w:t>С и не трябва да се поставят в хладилник.</w:t>
      </w:r>
    </w:p>
    <w:p w:rsidR="00C86724" w:rsidRDefault="00C86724" w:rsidP="00C86724">
      <w:pPr>
        <w:tabs>
          <w:tab w:val="clear" w:pos="567"/>
        </w:tabs>
        <w:spacing w:line="240" w:lineRule="auto"/>
        <w:rPr>
          <w:lang w:val="bg-BG"/>
        </w:rPr>
      </w:pPr>
    </w:p>
    <w:p w:rsidR="00C86724" w:rsidRDefault="00C86724" w:rsidP="00C86724">
      <w:pPr>
        <w:tabs>
          <w:tab w:val="clear" w:pos="567"/>
        </w:tabs>
        <w:spacing w:line="240" w:lineRule="auto"/>
        <w:ind w:left="567" w:hanging="567"/>
        <w:rPr>
          <w:noProof/>
          <w:szCs w:val="22"/>
          <w:lang w:val="bg-BG"/>
        </w:rPr>
      </w:pPr>
    </w:p>
    <w:p w:rsidR="00C86724" w:rsidRDefault="00C86724" w:rsidP="00B7195F">
      <w:pPr>
        <w:keepNext/>
        <w:pBdr>
          <w:top w:val="single" w:sz="4" w:space="1" w:color="auto"/>
          <w:left w:val="single" w:sz="4" w:space="4" w:color="auto"/>
          <w:bottom w:val="single" w:sz="4" w:space="1" w:color="auto"/>
          <w:right w:val="single" w:sz="4" w:space="4" w:color="auto"/>
        </w:pBdr>
        <w:tabs>
          <w:tab w:val="clear" w:pos="567"/>
        </w:tabs>
        <w:spacing w:line="240" w:lineRule="auto"/>
        <w:ind w:left="567" w:hanging="567"/>
        <w:rPr>
          <w:b/>
          <w:noProof/>
          <w:szCs w:val="22"/>
          <w:lang w:val="bg-BG"/>
        </w:rPr>
      </w:pPr>
      <w:r>
        <w:rPr>
          <w:b/>
          <w:noProof/>
          <w:szCs w:val="22"/>
          <w:lang w:val="bg-BG"/>
        </w:rPr>
        <w:t>10.</w:t>
      </w:r>
      <w:r>
        <w:rPr>
          <w:b/>
          <w:noProof/>
          <w:szCs w:val="22"/>
          <w:lang w:val="bg-BG"/>
        </w:rPr>
        <w:tab/>
        <w:t>СПЕЦИАЛНИ ПРЕДПАЗНИ МЕРКИ ПРИ ИЗХВЪРЛЯНЕ НА НЕИЗПОЛЗВАНА ЧАСТ ОТ ЛЕКАРСТВЕНИТЕ ПРОДУКТИ ИЛИ ОТПАДЪЧНИ МАТЕРИАЛИ ОТ ТЯХ, АКО СЕ ИЗИСКВАТ ТАКИВА</w:t>
      </w:r>
    </w:p>
    <w:p w:rsidR="00C86724" w:rsidRDefault="00C86724" w:rsidP="00B7195F">
      <w:pPr>
        <w:keepNext/>
        <w:tabs>
          <w:tab w:val="clear" w:pos="567"/>
        </w:tabs>
        <w:spacing w:line="240" w:lineRule="auto"/>
        <w:ind w:left="567" w:hanging="567"/>
        <w:rPr>
          <w:noProof/>
          <w:szCs w:val="22"/>
          <w:lang w:val="bg-BG"/>
        </w:rPr>
      </w:pPr>
    </w:p>
    <w:p w:rsidR="00C86724" w:rsidRDefault="00C86724" w:rsidP="00C86724">
      <w:pPr>
        <w:tabs>
          <w:tab w:val="clear" w:pos="567"/>
        </w:tabs>
        <w:spacing w:line="240" w:lineRule="auto"/>
        <w:ind w:left="567" w:hanging="567"/>
        <w:rPr>
          <w:noProof/>
          <w:szCs w:val="22"/>
          <w:lang w:val="bg-BG"/>
        </w:rPr>
      </w:pPr>
    </w:p>
    <w:p w:rsidR="00C86724" w:rsidRDefault="00C86724" w:rsidP="00B7195F">
      <w:pPr>
        <w:keepNext/>
        <w:pBdr>
          <w:top w:val="single" w:sz="4" w:space="1" w:color="auto"/>
          <w:left w:val="single" w:sz="4" w:space="4" w:color="auto"/>
          <w:bottom w:val="single" w:sz="4" w:space="1" w:color="auto"/>
          <w:right w:val="single" w:sz="4" w:space="4" w:color="auto"/>
        </w:pBdr>
        <w:tabs>
          <w:tab w:val="clear" w:pos="567"/>
        </w:tabs>
        <w:spacing w:line="240" w:lineRule="auto"/>
        <w:ind w:left="567" w:hanging="567"/>
        <w:rPr>
          <w:b/>
          <w:noProof/>
          <w:szCs w:val="22"/>
          <w:lang w:val="bg-BG"/>
        </w:rPr>
      </w:pPr>
      <w:r>
        <w:rPr>
          <w:b/>
          <w:noProof/>
          <w:szCs w:val="22"/>
          <w:lang w:val="bg-BG"/>
        </w:rPr>
        <w:t>11.</w:t>
      </w:r>
      <w:r>
        <w:rPr>
          <w:b/>
          <w:noProof/>
          <w:szCs w:val="22"/>
          <w:lang w:val="bg-BG"/>
        </w:rPr>
        <w:tab/>
        <w:t>ИМЕ И АДРЕС НА ПРИТЕЖАТЕЛЯ НА РАЗРЕШЕНИЕТО ЗА УПОТРЕБА</w:t>
      </w:r>
    </w:p>
    <w:p w:rsidR="00C86724" w:rsidRDefault="00C86724" w:rsidP="00B7195F">
      <w:pPr>
        <w:keepNext/>
        <w:tabs>
          <w:tab w:val="clear" w:pos="567"/>
        </w:tabs>
        <w:spacing w:line="240" w:lineRule="auto"/>
        <w:ind w:left="567" w:hanging="567"/>
        <w:rPr>
          <w:noProof/>
          <w:szCs w:val="22"/>
          <w:lang w:val="bg-BG"/>
        </w:rPr>
      </w:pPr>
    </w:p>
    <w:p w:rsidR="00C86724" w:rsidRPr="00DA383F" w:rsidRDefault="00C86724" w:rsidP="00C86724">
      <w:pPr>
        <w:tabs>
          <w:tab w:val="clear" w:pos="567"/>
        </w:tabs>
        <w:spacing w:line="240" w:lineRule="auto"/>
        <w:ind w:left="567" w:hanging="567"/>
        <w:rPr>
          <w:noProof/>
          <w:szCs w:val="22"/>
          <w:lang w:val="bg-BG"/>
        </w:rPr>
      </w:pPr>
      <w:r>
        <w:rPr>
          <w:noProof/>
          <w:szCs w:val="22"/>
          <w:lang w:val="da-DK"/>
        </w:rPr>
        <w:t>Eli</w:t>
      </w:r>
      <w:r w:rsidRPr="00DA383F">
        <w:rPr>
          <w:noProof/>
          <w:szCs w:val="22"/>
          <w:lang w:val="bg-BG"/>
        </w:rPr>
        <w:t xml:space="preserve"> </w:t>
      </w:r>
      <w:r>
        <w:rPr>
          <w:noProof/>
          <w:szCs w:val="22"/>
          <w:lang w:val="da-DK"/>
        </w:rPr>
        <w:t>Lilly</w:t>
      </w:r>
      <w:r w:rsidRPr="00DA383F">
        <w:rPr>
          <w:noProof/>
          <w:szCs w:val="22"/>
          <w:lang w:val="bg-BG"/>
        </w:rPr>
        <w:t xml:space="preserve"> </w:t>
      </w:r>
      <w:r>
        <w:rPr>
          <w:noProof/>
          <w:szCs w:val="22"/>
          <w:lang w:val="da-DK"/>
        </w:rPr>
        <w:t>Nederland</w:t>
      </w:r>
      <w:r w:rsidRPr="00DA383F">
        <w:rPr>
          <w:noProof/>
          <w:szCs w:val="22"/>
          <w:lang w:val="bg-BG"/>
        </w:rPr>
        <w:t xml:space="preserve"> </w:t>
      </w:r>
      <w:r>
        <w:rPr>
          <w:noProof/>
          <w:szCs w:val="22"/>
          <w:lang w:val="da-DK"/>
        </w:rPr>
        <w:t>B</w:t>
      </w:r>
      <w:r w:rsidRPr="00DA383F">
        <w:rPr>
          <w:noProof/>
          <w:szCs w:val="22"/>
          <w:lang w:val="bg-BG"/>
        </w:rPr>
        <w:t>.</w:t>
      </w:r>
      <w:r>
        <w:rPr>
          <w:noProof/>
          <w:szCs w:val="22"/>
          <w:lang w:val="da-DK"/>
        </w:rPr>
        <w:t>V</w:t>
      </w:r>
      <w:r w:rsidRPr="00DA383F">
        <w:rPr>
          <w:noProof/>
          <w:szCs w:val="22"/>
          <w:lang w:val="bg-BG"/>
        </w:rPr>
        <w:t>.</w:t>
      </w:r>
    </w:p>
    <w:p w:rsidR="0077777E" w:rsidRDefault="00BF51BD" w:rsidP="00C86724">
      <w:pPr>
        <w:tabs>
          <w:tab w:val="clear" w:pos="567"/>
        </w:tabs>
        <w:spacing w:line="240" w:lineRule="auto"/>
        <w:ind w:left="567" w:hanging="567"/>
        <w:rPr>
          <w:noProof/>
          <w:szCs w:val="22"/>
          <w:lang w:val="bg-BG"/>
        </w:rPr>
      </w:pPr>
      <w:r>
        <w:rPr>
          <w:noProof/>
          <w:szCs w:val="22"/>
          <w:lang w:val="da-DK"/>
        </w:rPr>
        <w:t>Papendorpseweg</w:t>
      </w:r>
      <w:r w:rsidRPr="0028363F">
        <w:rPr>
          <w:noProof/>
          <w:szCs w:val="22"/>
          <w:lang w:val="bg-BG"/>
        </w:rPr>
        <w:t xml:space="preserve"> 83, 3528 </w:t>
      </w:r>
      <w:r>
        <w:rPr>
          <w:noProof/>
          <w:szCs w:val="22"/>
          <w:lang w:val="da-DK"/>
        </w:rPr>
        <w:t>BJ</w:t>
      </w:r>
      <w:r w:rsidRPr="0028363F">
        <w:rPr>
          <w:noProof/>
          <w:szCs w:val="22"/>
          <w:lang w:val="bg-BG"/>
        </w:rPr>
        <w:t xml:space="preserve"> </w:t>
      </w:r>
      <w:r>
        <w:rPr>
          <w:noProof/>
          <w:szCs w:val="22"/>
          <w:lang w:val="da-DK"/>
        </w:rPr>
        <w:t>Utrecht</w:t>
      </w:r>
    </w:p>
    <w:p w:rsidR="00C86724" w:rsidRDefault="00B14F74" w:rsidP="00C86724">
      <w:pPr>
        <w:tabs>
          <w:tab w:val="clear" w:pos="567"/>
        </w:tabs>
        <w:spacing w:line="240" w:lineRule="auto"/>
        <w:ind w:left="567" w:hanging="567"/>
        <w:rPr>
          <w:noProof/>
          <w:szCs w:val="22"/>
          <w:lang w:val="bg-BG"/>
        </w:rPr>
      </w:pPr>
      <w:r>
        <w:rPr>
          <w:noProof/>
          <w:szCs w:val="22"/>
          <w:lang w:val="bg-BG"/>
        </w:rPr>
        <w:t>Нидерландия</w:t>
      </w:r>
    </w:p>
    <w:p w:rsidR="00C86724" w:rsidRPr="00DA383F" w:rsidRDefault="00C86724" w:rsidP="00C86724">
      <w:pPr>
        <w:tabs>
          <w:tab w:val="clear" w:pos="567"/>
        </w:tabs>
        <w:spacing w:line="240" w:lineRule="auto"/>
        <w:ind w:left="567" w:hanging="567"/>
        <w:rPr>
          <w:noProof/>
          <w:szCs w:val="22"/>
          <w:lang w:val="bg-BG"/>
        </w:rPr>
      </w:pPr>
    </w:p>
    <w:p w:rsidR="00C86724" w:rsidRPr="00DA383F" w:rsidRDefault="00C86724" w:rsidP="00C86724">
      <w:pPr>
        <w:tabs>
          <w:tab w:val="clear" w:pos="567"/>
        </w:tabs>
        <w:spacing w:line="240" w:lineRule="auto"/>
        <w:ind w:left="567" w:hanging="567"/>
        <w:rPr>
          <w:noProof/>
          <w:szCs w:val="22"/>
          <w:lang w:val="bg-BG"/>
        </w:rPr>
      </w:pPr>
    </w:p>
    <w:p w:rsidR="00C86724" w:rsidRDefault="00C86724" w:rsidP="00B7195F">
      <w:pPr>
        <w:keepNext/>
        <w:pBdr>
          <w:top w:val="single" w:sz="4" w:space="1" w:color="auto"/>
          <w:left w:val="single" w:sz="4" w:space="4" w:color="auto"/>
          <w:bottom w:val="single" w:sz="4" w:space="1" w:color="auto"/>
          <w:right w:val="single" w:sz="4" w:space="4" w:color="auto"/>
        </w:pBdr>
        <w:tabs>
          <w:tab w:val="clear" w:pos="567"/>
        </w:tabs>
        <w:spacing w:line="240" w:lineRule="auto"/>
        <w:ind w:left="567" w:hanging="567"/>
        <w:rPr>
          <w:noProof/>
          <w:szCs w:val="22"/>
          <w:lang w:val="bg-BG"/>
        </w:rPr>
      </w:pPr>
      <w:r>
        <w:rPr>
          <w:b/>
          <w:noProof/>
          <w:szCs w:val="22"/>
          <w:lang w:val="bg-BG"/>
        </w:rPr>
        <w:t>12.</w:t>
      </w:r>
      <w:r>
        <w:rPr>
          <w:b/>
          <w:noProof/>
          <w:szCs w:val="22"/>
          <w:lang w:val="bg-BG"/>
        </w:rPr>
        <w:tab/>
        <w:t>НОМЕР НА РАЗРЕШЕНИЕТО ЗА УПОТРЕБА</w:t>
      </w:r>
    </w:p>
    <w:p w:rsidR="00C86724" w:rsidRDefault="00C86724" w:rsidP="00B7195F">
      <w:pPr>
        <w:keepNext/>
        <w:tabs>
          <w:tab w:val="clear" w:pos="567"/>
        </w:tabs>
        <w:spacing w:line="240" w:lineRule="auto"/>
        <w:ind w:left="567" w:hanging="567"/>
        <w:rPr>
          <w:noProof/>
          <w:szCs w:val="22"/>
          <w:lang w:val="bg-BG"/>
        </w:rPr>
      </w:pPr>
    </w:p>
    <w:p w:rsidR="00C86724" w:rsidRPr="00C203B8" w:rsidRDefault="00C86724" w:rsidP="00C86724">
      <w:pPr>
        <w:tabs>
          <w:tab w:val="clear" w:pos="567"/>
        </w:tabs>
        <w:spacing w:line="240" w:lineRule="auto"/>
        <w:jc w:val="both"/>
        <w:rPr>
          <w:lang w:val="ru-RU"/>
        </w:rPr>
      </w:pPr>
      <w:r w:rsidRPr="00BE1E4F">
        <w:rPr>
          <w:lang w:val="da-DK"/>
        </w:rPr>
        <w:t>EU</w:t>
      </w:r>
      <w:r>
        <w:rPr>
          <w:lang w:val="ru-RU"/>
        </w:rPr>
        <w:t>/1/96/007/</w:t>
      </w:r>
      <w:r w:rsidR="0080507C" w:rsidRPr="00C203B8">
        <w:rPr>
          <w:lang w:val="ru-RU"/>
        </w:rPr>
        <w:t>034</w:t>
      </w:r>
    </w:p>
    <w:p w:rsidR="00C86724" w:rsidRDefault="00C86724" w:rsidP="00C86724">
      <w:pPr>
        <w:tabs>
          <w:tab w:val="clear" w:pos="567"/>
        </w:tabs>
        <w:spacing w:line="240" w:lineRule="auto"/>
        <w:jc w:val="both"/>
        <w:rPr>
          <w:lang w:val="bg-BG"/>
        </w:rPr>
      </w:pPr>
    </w:p>
    <w:p w:rsidR="00C86724" w:rsidRDefault="00C86724" w:rsidP="00C86724">
      <w:pPr>
        <w:tabs>
          <w:tab w:val="clear" w:pos="567"/>
        </w:tabs>
        <w:spacing w:line="240" w:lineRule="auto"/>
        <w:ind w:left="567" w:hanging="567"/>
        <w:rPr>
          <w:noProof/>
          <w:szCs w:val="22"/>
          <w:lang w:val="bg-BG"/>
        </w:rPr>
      </w:pPr>
    </w:p>
    <w:p w:rsidR="00C86724" w:rsidRDefault="00C86724" w:rsidP="00B7195F">
      <w:pPr>
        <w:keepNext/>
        <w:pBdr>
          <w:top w:val="single" w:sz="4" w:space="1" w:color="auto"/>
          <w:left w:val="single" w:sz="4" w:space="4" w:color="auto"/>
          <w:bottom w:val="single" w:sz="4" w:space="1" w:color="auto"/>
          <w:right w:val="single" w:sz="4" w:space="4" w:color="auto"/>
        </w:pBdr>
        <w:tabs>
          <w:tab w:val="clear" w:pos="567"/>
        </w:tabs>
        <w:spacing w:line="240" w:lineRule="auto"/>
        <w:ind w:left="567" w:hanging="567"/>
        <w:rPr>
          <w:noProof/>
          <w:szCs w:val="22"/>
          <w:lang w:val="bg-BG"/>
        </w:rPr>
      </w:pPr>
      <w:r>
        <w:rPr>
          <w:b/>
          <w:noProof/>
          <w:szCs w:val="22"/>
          <w:lang w:val="bg-BG"/>
        </w:rPr>
        <w:t>13.</w:t>
      </w:r>
      <w:r>
        <w:rPr>
          <w:b/>
          <w:noProof/>
          <w:szCs w:val="22"/>
          <w:lang w:val="bg-BG"/>
        </w:rPr>
        <w:tab/>
        <w:t>ПАРТИДЕН НОМЕР</w:t>
      </w:r>
    </w:p>
    <w:p w:rsidR="00C86724" w:rsidRDefault="00C86724" w:rsidP="00B7195F">
      <w:pPr>
        <w:keepNext/>
        <w:tabs>
          <w:tab w:val="clear" w:pos="567"/>
        </w:tabs>
        <w:spacing w:line="240" w:lineRule="auto"/>
        <w:ind w:left="567" w:hanging="567"/>
        <w:rPr>
          <w:noProof/>
          <w:szCs w:val="22"/>
          <w:lang w:val="bg-BG"/>
        </w:rPr>
      </w:pPr>
    </w:p>
    <w:p w:rsidR="00C86724" w:rsidRDefault="00C86724" w:rsidP="00C86724">
      <w:pPr>
        <w:tabs>
          <w:tab w:val="clear" w:pos="567"/>
        </w:tabs>
        <w:spacing w:line="240" w:lineRule="auto"/>
        <w:ind w:left="567" w:hanging="567"/>
        <w:rPr>
          <w:noProof/>
          <w:szCs w:val="22"/>
          <w:lang w:val="bg-BG"/>
        </w:rPr>
      </w:pPr>
      <w:r>
        <w:rPr>
          <w:noProof/>
          <w:szCs w:val="22"/>
          <w:lang w:val="bg-BG"/>
        </w:rPr>
        <w:t xml:space="preserve">Партида № </w:t>
      </w:r>
    </w:p>
    <w:p w:rsidR="00C86724" w:rsidRDefault="00C86724" w:rsidP="00C86724">
      <w:pPr>
        <w:tabs>
          <w:tab w:val="clear" w:pos="567"/>
        </w:tabs>
        <w:spacing w:line="240" w:lineRule="auto"/>
        <w:ind w:left="567" w:hanging="567"/>
        <w:rPr>
          <w:noProof/>
          <w:szCs w:val="22"/>
          <w:lang w:val="bg-BG"/>
        </w:rPr>
      </w:pPr>
    </w:p>
    <w:p w:rsidR="00C86724" w:rsidRDefault="00C86724" w:rsidP="00C86724">
      <w:pPr>
        <w:tabs>
          <w:tab w:val="clear" w:pos="567"/>
        </w:tabs>
        <w:spacing w:line="240" w:lineRule="auto"/>
        <w:ind w:left="567" w:hanging="567"/>
        <w:rPr>
          <w:noProof/>
          <w:szCs w:val="22"/>
          <w:lang w:val="bg-BG"/>
        </w:rPr>
      </w:pPr>
    </w:p>
    <w:p w:rsidR="00C86724" w:rsidRDefault="00C86724" w:rsidP="00B7195F">
      <w:pPr>
        <w:keepNext/>
        <w:pBdr>
          <w:top w:val="single" w:sz="4" w:space="1" w:color="auto"/>
          <w:left w:val="single" w:sz="4" w:space="4" w:color="auto"/>
          <w:bottom w:val="single" w:sz="4" w:space="1" w:color="auto"/>
          <w:right w:val="single" w:sz="4" w:space="4" w:color="auto"/>
        </w:pBdr>
        <w:tabs>
          <w:tab w:val="clear" w:pos="567"/>
        </w:tabs>
        <w:spacing w:line="240" w:lineRule="auto"/>
        <w:ind w:left="567" w:hanging="567"/>
        <w:rPr>
          <w:noProof/>
          <w:szCs w:val="22"/>
          <w:lang w:val="bg-BG"/>
        </w:rPr>
      </w:pPr>
      <w:r>
        <w:rPr>
          <w:b/>
          <w:noProof/>
          <w:szCs w:val="22"/>
          <w:lang w:val="bg-BG"/>
        </w:rPr>
        <w:t>14.</w:t>
      </w:r>
      <w:r>
        <w:rPr>
          <w:b/>
          <w:noProof/>
          <w:szCs w:val="22"/>
          <w:lang w:val="bg-BG"/>
        </w:rPr>
        <w:tab/>
        <w:t>НАЧИН НА ОТПУСКАНЕ</w:t>
      </w:r>
    </w:p>
    <w:p w:rsidR="00C86724" w:rsidRDefault="00C86724" w:rsidP="00B7195F">
      <w:pPr>
        <w:keepNext/>
        <w:tabs>
          <w:tab w:val="clear" w:pos="567"/>
        </w:tabs>
        <w:spacing w:line="240" w:lineRule="auto"/>
        <w:ind w:left="567" w:hanging="567"/>
        <w:rPr>
          <w:noProof/>
          <w:szCs w:val="22"/>
          <w:lang w:val="bg-BG"/>
        </w:rPr>
      </w:pPr>
    </w:p>
    <w:p w:rsidR="00C86724" w:rsidRDefault="00C86724" w:rsidP="00C86724">
      <w:pPr>
        <w:tabs>
          <w:tab w:val="clear" w:pos="567"/>
        </w:tabs>
        <w:spacing w:line="240" w:lineRule="auto"/>
        <w:ind w:left="567" w:hanging="567"/>
        <w:rPr>
          <w:noProof/>
          <w:szCs w:val="22"/>
          <w:lang w:val="bg-BG"/>
        </w:rPr>
      </w:pPr>
    </w:p>
    <w:p w:rsidR="00C86724" w:rsidRDefault="00C86724" w:rsidP="00B7195F">
      <w:pPr>
        <w:keepNext/>
        <w:pBdr>
          <w:top w:val="single" w:sz="4" w:space="1" w:color="auto"/>
          <w:left w:val="single" w:sz="4" w:space="4" w:color="auto"/>
          <w:bottom w:val="single" w:sz="4" w:space="1" w:color="auto"/>
          <w:right w:val="single" w:sz="4" w:space="4" w:color="auto"/>
        </w:pBdr>
        <w:tabs>
          <w:tab w:val="clear" w:pos="567"/>
        </w:tabs>
        <w:spacing w:line="240" w:lineRule="auto"/>
        <w:ind w:left="567" w:hanging="567"/>
        <w:rPr>
          <w:noProof/>
          <w:szCs w:val="22"/>
          <w:lang w:val="bg-BG"/>
        </w:rPr>
      </w:pPr>
      <w:r>
        <w:rPr>
          <w:b/>
          <w:noProof/>
          <w:szCs w:val="22"/>
          <w:lang w:val="bg-BG"/>
        </w:rPr>
        <w:t>15.</w:t>
      </w:r>
      <w:r>
        <w:rPr>
          <w:b/>
          <w:noProof/>
          <w:szCs w:val="22"/>
          <w:lang w:val="bg-BG"/>
        </w:rPr>
        <w:tab/>
        <w:t>УКАЗАНИЯ ЗА УПОТРЕБА</w:t>
      </w:r>
    </w:p>
    <w:p w:rsidR="00C86724" w:rsidRDefault="00C86724" w:rsidP="00B7195F">
      <w:pPr>
        <w:keepNext/>
        <w:tabs>
          <w:tab w:val="clear" w:pos="567"/>
        </w:tabs>
        <w:spacing w:line="240" w:lineRule="auto"/>
        <w:ind w:left="567" w:hanging="567"/>
        <w:rPr>
          <w:szCs w:val="22"/>
          <w:highlight w:val="lightGray"/>
          <w:lang w:val="bg-BG"/>
        </w:rPr>
      </w:pPr>
    </w:p>
    <w:p w:rsidR="00C86724" w:rsidRDefault="00C86724" w:rsidP="00C86724">
      <w:pPr>
        <w:tabs>
          <w:tab w:val="clear" w:pos="567"/>
        </w:tabs>
        <w:spacing w:line="240" w:lineRule="auto"/>
        <w:ind w:left="567" w:hanging="567"/>
        <w:rPr>
          <w:noProof/>
          <w:szCs w:val="22"/>
          <w:lang w:val="bg-BG"/>
        </w:rPr>
      </w:pPr>
      <w:r>
        <w:rPr>
          <w:noProof/>
          <w:szCs w:val="22"/>
          <w:lang w:val="bg-BG"/>
        </w:rPr>
        <w:t xml:space="preserve">Ако преди първата употреба </w:t>
      </w:r>
      <w:r w:rsidR="00820ED1">
        <w:rPr>
          <w:noProof/>
          <w:szCs w:val="22"/>
          <w:lang w:val="bg-BG"/>
        </w:rPr>
        <w:t>запечатването е нарушено</w:t>
      </w:r>
      <w:r>
        <w:rPr>
          <w:noProof/>
          <w:szCs w:val="22"/>
          <w:lang w:val="bg-BG"/>
        </w:rPr>
        <w:t>, обърнете се към Вашия фармацевт.</w:t>
      </w:r>
    </w:p>
    <w:p w:rsidR="00C86724" w:rsidRDefault="00C86724" w:rsidP="00C86724">
      <w:pPr>
        <w:tabs>
          <w:tab w:val="clear" w:pos="567"/>
        </w:tabs>
        <w:spacing w:line="240" w:lineRule="auto"/>
        <w:ind w:left="567" w:hanging="567"/>
        <w:rPr>
          <w:noProof/>
          <w:szCs w:val="22"/>
          <w:lang w:val="bg-BG"/>
        </w:rPr>
      </w:pPr>
    </w:p>
    <w:p w:rsidR="00C86724" w:rsidRDefault="00C86724" w:rsidP="00C86724">
      <w:pPr>
        <w:tabs>
          <w:tab w:val="clear" w:pos="567"/>
        </w:tabs>
        <w:spacing w:line="240" w:lineRule="auto"/>
        <w:ind w:left="567" w:hanging="567"/>
        <w:rPr>
          <w:noProof/>
          <w:szCs w:val="22"/>
          <w:lang w:val="bg-BG"/>
        </w:rPr>
      </w:pPr>
    </w:p>
    <w:p w:rsidR="00C86724" w:rsidRDefault="00C86724" w:rsidP="00B7195F">
      <w:pPr>
        <w:keepNext/>
        <w:pBdr>
          <w:top w:val="single" w:sz="4" w:space="1" w:color="auto"/>
          <w:left w:val="single" w:sz="4" w:space="4" w:color="auto"/>
          <w:bottom w:val="single" w:sz="4" w:space="1" w:color="auto"/>
          <w:right w:val="single" w:sz="4" w:space="4" w:color="auto"/>
        </w:pBdr>
        <w:tabs>
          <w:tab w:val="clear" w:pos="567"/>
        </w:tabs>
        <w:spacing w:line="240" w:lineRule="auto"/>
        <w:ind w:left="567" w:hanging="567"/>
        <w:rPr>
          <w:noProof/>
          <w:szCs w:val="22"/>
          <w:lang w:val="bg-BG"/>
        </w:rPr>
      </w:pPr>
      <w:r>
        <w:rPr>
          <w:b/>
          <w:noProof/>
          <w:szCs w:val="22"/>
          <w:lang w:val="bg-BG"/>
        </w:rPr>
        <w:t>16.</w:t>
      </w:r>
      <w:r>
        <w:rPr>
          <w:b/>
          <w:noProof/>
          <w:szCs w:val="22"/>
          <w:lang w:val="bg-BG"/>
        </w:rPr>
        <w:tab/>
        <w:t>ИНФОРМАЦИЯ НА БРАЙЛОВА АЗБУКА</w:t>
      </w:r>
    </w:p>
    <w:p w:rsidR="00C86724" w:rsidRPr="00CB0EB0" w:rsidRDefault="00C86724" w:rsidP="00B7195F">
      <w:pPr>
        <w:keepNext/>
        <w:tabs>
          <w:tab w:val="clear" w:pos="567"/>
        </w:tabs>
        <w:spacing w:line="240" w:lineRule="auto"/>
        <w:ind w:left="567" w:hanging="567"/>
        <w:rPr>
          <w:noProof/>
          <w:szCs w:val="22"/>
          <w:lang w:val="ru-RU"/>
        </w:rPr>
      </w:pPr>
    </w:p>
    <w:p w:rsidR="00C203B8" w:rsidRPr="0028363F" w:rsidRDefault="00C203B8" w:rsidP="00C86724">
      <w:pPr>
        <w:tabs>
          <w:tab w:val="clear" w:pos="567"/>
        </w:tabs>
        <w:spacing w:line="240" w:lineRule="auto"/>
        <w:ind w:left="567" w:hanging="567"/>
        <w:rPr>
          <w:rStyle w:val="CommentReference"/>
          <w:sz w:val="22"/>
          <w:lang w:val="bg-BG"/>
        </w:rPr>
      </w:pPr>
      <w:r>
        <w:rPr>
          <w:rStyle w:val="CommentReference"/>
          <w:sz w:val="22"/>
        </w:rPr>
        <w:t>Humalog</w:t>
      </w:r>
      <w:r w:rsidRPr="00CB0EB0">
        <w:rPr>
          <w:rStyle w:val="CommentReference"/>
          <w:sz w:val="22"/>
          <w:lang w:val="ru-RU"/>
        </w:rPr>
        <w:t xml:space="preserve"> </w:t>
      </w:r>
      <w:r>
        <w:rPr>
          <w:rStyle w:val="CommentReference"/>
          <w:sz w:val="22"/>
        </w:rPr>
        <w:t>Mix</w:t>
      </w:r>
      <w:r w:rsidRPr="00CB0EB0">
        <w:rPr>
          <w:rStyle w:val="CommentReference"/>
          <w:sz w:val="22"/>
          <w:lang w:val="ru-RU"/>
        </w:rPr>
        <w:t xml:space="preserve">25 </w:t>
      </w:r>
      <w:r>
        <w:rPr>
          <w:rStyle w:val="CommentReference"/>
          <w:sz w:val="22"/>
        </w:rPr>
        <w:t>KwikPen</w:t>
      </w:r>
    </w:p>
    <w:p w:rsidR="00BC26B9" w:rsidRPr="00486D59" w:rsidRDefault="00BC26B9" w:rsidP="00BC26B9">
      <w:pPr>
        <w:spacing w:line="240" w:lineRule="auto"/>
        <w:rPr>
          <w:lang w:val="ru-RU"/>
        </w:rPr>
      </w:pPr>
    </w:p>
    <w:p w:rsidR="00BC26B9" w:rsidRPr="00486D59" w:rsidRDefault="00BC26B9" w:rsidP="00BC26B9">
      <w:pPr>
        <w:keepNext/>
        <w:pBdr>
          <w:top w:val="single" w:sz="4" w:space="1" w:color="auto"/>
          <w:left w:val="single" w:sz="4" w:space="4" w:color="auto"/>
          <w:bottom w:val="single" w:sz="4" w:space="1" w:color="auto"/>
          <w:right w:val="single" w:sz="4" w:space="4" w:color="auto"/>
        </w:pBdr>
        <w:spacing w:line="240" w:lineRule="auto"/>
        <w:outlineLvl w:val="0"/>
        <w:rPr>
          <w:i/>
          <w:noProof/>
          <w:lang w:val="ru-RU"/>
        </w:rPr>
      </w:pPr>
      <w:r w:rsidRPr="00486D59">
        <w:rPr>
          <w:b/>
          <w:noProof/>
          <w:lang w:val="ru-RU"/>
        </w:rPr>
        <w:t>17.</w:t>
      </w:r>
      <w:r w:rsidRPr="00486D59">
        <w:rPr>
          <w:b/>
          <w:noProof/>
          <w:lang w:val="ru-RU"/>
        </w:rPr>
        <w:tab/>
        <w:t>УНИКАЛЕН ИДЕНТИФИКАТОР — ДВУИЗМЕРЕН БАРКОД</w:t>
      </w:r>
    </w:p>
    <w:p w:rsidR="00BC26B9" w:rsidRPr="00486D59" w:rsidRDefault="00BC26B9" w:rsidP="00BC26B9">
      <w:pPr>
        <w:keepNext/>
        <w:spacing w:line="240" w:lineRule="auto"/>
        <w:rPr>
          <w:noProof/>
          <w:lang w:val="ru-RU"/>
        </w:rPr>
      </w:pPr>
    </w:p>
    <w:p w:rsidR="00BC26B9" w:rsidRPr="00486D59" w:rsidRDefault="00BC26B9" w:rsidP="00BC26B9">
      <w:pPr>
        <w:spacing w:line="240" w:lineRule="auto"/>
        <w:rPr>
          <w:noProof/>
          <w:shd w:val="clear" w:color="auto" w:fill="CCCCCC"/>
          <w:lang w:val="ru-RU"/>
        </w:rPr>
      </w:pPr>
    </w:p>
    <w:p w:rsidR="00BC26B9" w:rsidRPr="00486D59" w:rsidRDefault="00BC26B9" w:rsidP="00BC26B9">
      <w:pPr>
        <w:spacing w:line="240" w:lineRule="auto"/>
        <w:rPr>
          <w:noProof/>
          <w:vanish/>
          <w:lang w:val="ru-RU"/>
        </w:rPr>
      </w:pPr>
    </w:p>
    <w:p w:rsidR="00BC26B9" w:rsidRPr="00486D59" w:rsidRDefault="00BC26B9" w:rsidP="00BC26B9">
      <w:pPr>
        <w:keepNext/>
        <w:pBdr>
          <w:top w:val="single" w:sz="4" w:space="1" w:color="auto"/>
          <w:left w:val="single" w:sz="4" w:space="4" w:color="auto"/>
          <w:bottom w:val="single" w:sz="4" w:space="1" w:color="auto"/>
          <w:right w:val="single" w:sz="4" w:space="4" w:color="auto"/>
        </w:pBdr>
        <w:spacing w:line="240" w:lineRule="auto"/>
        <w:outlineLvl w:val="0"/>
        <w:rPr>
          <w:i/>
          <w:noProof/>
          <w:lang w:val="ru-RU"/>
        </w:rPr>
      </w:pPr>
      <w:r w:rsidRPr="00486D59">
        <w:rPr>
          <w:b/>
          <w:noProof/>
          <w:lang w:val="ru-RU"/>
        </w:rPr>
        <w:t>18.</w:t>
      </w:r>
      <w:r w:rsidRPr="00486D59">
        <w:rPr>
          <w:b/>
          <w:noProof/>
          <w:lang w:val="ru-RU"/>
        </w:rPr>
        <w:tab/>
        <w:t>УНИКАЛЕН ИДЕНТИФИКАТОР — ДАННИ ЗА ЧЕТЕНЕ ОТ ХОРА</w:t>
      </w:r>
    </w:p>
    <w:p w:rsidR="00BC26B9" w:rsidRPr="00486D59" w:rsidRDefault="00BC26B9" w:rsidP="00BC26B9">
      <w:pPr>
        <w:keepNext/>
        <w:spacing w:line="240" w:lineRule="auto"/>
        <w:rPr>
          <w:noProof/>
          <w:lang w:val="ru-RU"/>
        </w:rPr>
      </w:pPr>
    </w:p>
    <w:p w:rsidR="00206A14" w:rsidRPr="00EA2766" w:rsidRDefault="00206A14" w:rsidP="000356D6">
      <w:pPr>
        <w:shd w:val="clear" w:color="auto" w:fill="FFFFFF"/>
        <w:tabs>
          <w:tab w:val="clear" w:pos="567"/>
        </w:tabs>
        <w:spacing w:line="240" w:lineRule="auto"/>
        <w:rPr>
          <w:lang w:val="ru-RU"/>
        </w:rPr>
      </w:pPr>
      <w:r>
        <w:rPr>
          <w:b/>
          <w:lang w:val="bg-BG"/>
        </w:rPr>
        <w:br w:type="page"/>
      </w:r>
      <w:r w:rsidRPr="00EA2766">
        <w:rPr>
          <w:lang w:val="ru-RU"/>
        </w:rPr>
        <w:t xml:space="preserve"> </w:t>
      </w:r>
    </w:p>
    <w:p w:rsidR="00C86724" w:rsidRDefault="00C86724" w:rsidP="00B7195F">
      <w:pPr>
        <w:keepNext/>
        <w:pBdr>
          <w:top w:val="single" w:sz="4" w:space="1" w:color="auto"/>
          <w:left w:val="single" w:sz="4" w:space="4" w:color="auto"/>
          <w:bottom w:val="single" w:sz="4" w:space="1" w:color="auto"/>
          <w:right w:val="single" w:sz="4" w:space="4" w:color="auto"/>
        </w:pBdr>
        <w:tabs>
          <w:tab w:val="clear" w:pos="567"/>
        </w:tabs>
        <w:spacing w:line="240" w:lineRule="auto"/>
        <w:rPr>
          <w:b/>
          <w:noProof/>
          <w:szCs w:val="22"/>
          <w:lang w:val="bg-BG"/>
        </w:rPr>
      </w:pPr>
      <w:r>
        <w:rPr>
          <w:b/>
          <w:lang w:val="bg-BG"/>
        </w:rPr>
        <w:br w:type="page"/>
      </w:r>
      <w:r>
        <w:rPr>
          <w:b/>
          <w:noProof/>
          <w:szCs w:val="22"/>
          <w:lang w:val="bg-BG"/>
        </w:rPr>
        <w:t>МИНИМУМ ДАННИ, КОИТО ТРЯБВА ДА СЪДЪРЖАТ МАЛКИТЕ ЕДИНИЧНИ ПЪРВИЧНИ ОПАКОВКИ</w:t>
      </w:r>
    </w:p>
    <w:p w:rsidR="00204CF0" w:rsidRDefault="00204CF0" w:rsidP="00B7195F">
      <w:pPr>
        <w:keepNext/>
        <w:pBdr>
          <w:top w:val="single" w:sz="4" w:space="1" w:color="auto"/>
          <w:left w:val="single" w:sz="4" w:space="4" w:color="auto"/>
          <w:bottom w:val="single" w:sz="4" w:space="1" w:color="auto"/>
          <w:right w:val="single" w:sz="4" w:space="4" w:color="auto"/>
        </w:pBdr>
        <w:tabs>
          <w:tab w:val="clear" w:pos="567"/>
        </w:tabs>
        <w:spacing w:line="240" w:lineRule="auto"/>
        <w:rPr>
          <w:b/>
          <w:noProof/>
          <w:szCs w:val="22"/>
          <w:lang w:val="bg-BG"/>
        </w:rPr>
      </w:pPr>
    </w:p>
    <w:p w:rsidR="00204CF0" w:rsidRDefault="00204CF0" w:rsidP="00B7195F">
      <w:pPr>
        <w:keepNext/>
        <w:pBdr>
          <w:top w:val="single" w:sz="4" w:space="1" w:color="auto"/>
          <w:left w:val="single" w:sz="4" w:space="4" w:color="auto"/>
          <w:bottom w:val="single" w:sz="4" w:space="1" w:color="auto"/>
          <w:right w:val="single" w:sz="4" w:space="4" w:color="auto"/>
        </w:pBdr>
        <w:tabs>
          <w:tab w:val="clear" w:pos="567"/>
        </w:tabs>
        <w:spacing w:line="240" w:lineRule="auto"/>
        <w:rPr>
          <w:b/>
          <w:noProof/>
          <w:szCs w:val="22"/>
          <w:lang w:val="bg-BG"/>
        </w:rPr>
      </w:pPr>
      <w:r>
        <w:rPr>
          <w:b/>
          <w:noProof/>
          <w:szCs w:val="22"/>
          <w:lang w:val="bg-BG"/>
        </w:rPr>
        <w:t>ТЕКСТ НА ЕТИКЕТА</w:t>
      </w:r>
    </w:p>
    <w:p w:rsidR="00C86724" w:rsidRDefault="00C86724" w:rsidP="00B7195F">
      <w:pPr>
        <w:keepNext/>
        <w:tabs>
          <w:tab w:val="clear" w:pos="567"/>
        </w:tabs>
        <w:spacing w:line="240" w:lineRule="auto"/>
        <w:rPr>
          <w:noProof/>
          <w:szCs w:val="22"/>
          <w:lang w:val="ru-RU"/>
        </w:rPr>
      </w:pPr>
    </w:p>
    <w:p w:rsidR="00C86724" w:rsidRDefault="00C86724" w:rsidP="00B7195F">
      <w:pPr>
        <w:keepNext/>
        <w:tabs>
          <w:tab w:val="clear" w:pos="567"/>
        </w:tabs>
        <w:spacing w:line="240" w:lineRule="auto"/>
        <w:rPr>
          <w:noProof/>
          <w:szCs w:val="22"/>
          <w:lang w:val="ru-RU"/>
        </w:rPr>
      </w:pPr>
    </w:p>
    <w:p w:rsidR="00C86724" w:rsidRDefault="00C86724" w:rsidP="00952024">
      <w:pPr>
        <w:keepNext/>
        <w:pBdr>
          <w:top w:val="single" w:sz="4" w:space="1" w:color="auto"/>
          <w:left w:val="single" w:sz="4" w:space="4" w:color="auto"/>
          <w:bottom w:val="single" w:sz="4" w:space="1" w:color="auto"/>
          <w:right w:val="single" w:sz="4" w:space="4" w:color="auto"/>
        </w:pBdr>
        <w:tabs>
          <w:tab w:val="clear" w:pos="567"/>
        </w:tabs>
        <w:spacing w:line="240" w:lineRule="auto"/>
        <w:rPr>
          <w:b/>
          <w:noProof/>
          <w:szCs w:val="22"/>
          <w:lang w:val="bg-BG"/>
        </w:rPr>
      </w:pPr>
      <w:r>
        <w:rPr>
          <w:b/>
          <w:noProof/>
          <w:szCs w:val="22"/>
          <w:lang w:val="bg-BG"/>
        </w:rPr>
        <w:t>1.</w:t>
      </w:r>
      <w:r>
        <w:rPr>
          <w:b/>
          <w:noProof/>
          <w:szCs w:val="22"/>
          <w:lang w:val="bg-BG"/>
        </w:rPr>
        <w:tab/>
        <w:t>ИМЕ НА ЛЕКАРСТВЕНИЯ ПРОДУК И ПЪТ НА ВЪВЕЖДАНЕ</w:t>
      </w:r>
    </w:p>
    <w:p w:rsidR="00C86724" w:rsidRDefault="00C86724" w:rsidP="00B7195F">
      <w:pPr>
        <w:keepNext/>
        <w:tabs>
          <w:tab w:val="clear" w:pos="567"/>
        </w:tabs>
        <w:spacing w:line="240" w:lineRule="auto"/>
        <w:rPr>
          <w:noProof/>
          <w:szCs w:val="22"/>
          <w:lang w:val="bg-BG"/>
        </w:rPr>
      </w:pPr>
    </w:p>
    <w:p w:rsidR="00C86724" w:rsidRDefault="00C86724" w:rsidP="00C86724">
      <w:pPr>
        <w:pStyle w:val="EndnoteText"/>
        <w:tabs>
          <w:tab w:val="clear" w:pos="567"/>
        </w:tabs>
        <w:rPr>
          <w:szCs w:val="24"/>
          <w:lang w:val="bg-BG"/>
        </w:rPr>
      </w:pPr>
      <w:r>
        <w:rPr>
          <w:lang w:val="fr-FR"/>
        </w:rPr>
        <w:t>Humalog</w:t>
      </w:r>
      <w:r>
        <w:rPr>
          <w:lang w:val="bg-BG"/>
        </w:rPr>
        <w:t xml:space="preserve"> </w:t>
      </w:r>
      <w:r>
        <w:rPr>
          <w:lang w:val="fr-FR"/>
        </w:rPr>
        <w:t>Mix</w:t>
      </w:r>
      <w:r>
        <w:rPr>
          <w:lang w:val="bg-BG"/>
        </w:rPr>
        <w:t>25 100 </w:t>
      </w:r>
      <w:r w:rsidR="00616776">
        <w:rPr>
          <w:lang w:val="bg-BG"/>
        </w:rPr>
        <w:t>единици</w:t>
      </w:r>
      <w:r>
        <w:rPr>
          <w:lang w:val="bg-BG"/>
        </w:rPr>
        <w:t>/</w:t>
      </w:r>
      <w:r>
        <w:rPr>
          <w:lang w:val="fr-FR"/>
        </w:rPr>
        <w:t>ml</w:t>
      </w:r>
      <w:r>
        <w:rPr>
          <w:lang w:val="bg-BG"/>
        </w:rPr>
        <w:t xml:space="preserve"> </w:t>
      </w:r>
      <w:r w:rsidR="00D27E1D">
        <w:t>KwikPen</w:t>
      </w:r>
      <w:r w:rsidR="00D27E1D">
        <w:rPr>
          <w:lang w:val="bg-BG"/>
        </w:rPr>
        <w:t xml:space="preserve"> </w:t>
      </w:r>
      <w:r>
        <w:rPr>
          <w:lang w:val="bg-BG"/>
        </w:rPr>
        <w:t>инжекционна суспензия</w:t>
      </w:r>
    </w:p>
    <w:p w:rsidR="00C86724" w:rsidRDefault="00C86724" w:rsidP="00C86724">
      <w:pPr>
        <w:tabs>
          <w:tab w:val="clear" w:pos="567"/>
        </w:tabs>
        <w:spacing w:line="240" w:lineRule="auto"/>
        <w:rPr>
          <w:lang w:val="bg-BG"/>
        </w:rPr>
      </w:pPr>
      <w:r>
        <w:rPr>
          <w:lang w:val="bg-BG"/>
        </w:rPr>
        <w:t xml:space="preserve">25% </w:t>
      </w:r>
      <w:r w:rsidR="008812DF">
        <w:rPr>
          <w:lang w:val="bg-BG"/>
        </w:rPr>
        <w:t>инсулин лиспро</w:t>
      </w:r>
      <w:r w:rsidR="008812DF" w:rsidRPr="008812DF" w:rsidDel="008812DF">
        <w:rPr>
          <w:lang w:val="ru-RU"/>
        </w:rPr>
        <w:t xml:space="preserve"> </w:t>
      </w:r>
      <w:r>
        <w:rPr>
          <w:lang w:val="bg-BG"/>
        </w:rPr>
        <w:t xml:space="preserve">и 75% </w:t>
      </w:r>
      <w:r w:rsidR="008812DF">
        <w:rPr>
          <w:lang w:val="bg-BG"/>
        </w:rPr>
        <w:t>инсулин лиспро</w:t>
      </w:r>
      <w:r>
        <w:rPr>
          <w:lang w:val="bg-BG"/>
        </w:rPr>
        <w:t xml:space="preserve"> протаминова суспензия</w:t>
      </w:r>
    </w:p>
    <w:p w:rsidR="00C86724" w:rsidRDefault="00C86724" w:rsidP="00C86724">
      <w:pPr>
        <w:tabs>
          <w:tab w:val="clear" w:pos="567"/>
        </w:tabs>
        <w:spacing w:line="240" w:lineRule="auto"/>
        <w:rPr>
          <w:lang w:val="bg-BG"/>
        </w:rPr>
      </w:pPr>
      <w:r>
        <w:rPr>
          <w:lang w:val="bg-BG"/>
        </w:rPr>
        <w:t>За подкожно приложение</w:t>
      </w:r>
    </w:p>
    <w:p w:rsidR="00C86724" w:rsidRDefault="00C86724" w:rsidP="00C86724">
      <w:pPr>
        <w:pStyle w:val="EndnoteText"/>
        <w:tabs>
          <w:tab w:val="clear" w:pos="567"/>
        </w:tabs>
        <w:rPr>
          <w:lang w:val="bg-BG"/>
        </w:rPr>
      </w:pPr>
    </w:p>
    <w:p w:rsidR="00C86724" w:rsidRDefault="00C86724" w:rsidP="00C86724">
      <w:pPr>
        <w:tabs>
          <w:tab w:val="clear" w:pos="567"/>
        </w:tabs>
        <w:spacing w:line="240" w:lineRule="auto"/>
        <w:rPr>
          <w:noProof/>
          <w:szCs w:val="22"/>
          <w:lang w:val="bg-BG"/>
        </w:rPr>
      </w:pPr>
    </w:p>
    <w:p w:rsidR="00C86724" w:rsidRDefault="00C86724" w:rsidP="00B7195F">
      <w:pPr>
        <w:keepNext/>
        <w:pBdr>
          <w:top w:val="single" w:sz="4" w:space="1" w:color="auto"/>
          <w:left w:val="single" w:sz="4" w:space="4" w:color="auto"/>
          <w:bottom w:val="single" w:sz="4" w:space="1" w:color="auto"/>
          <w:right w:val="single" w:sz="4" w:space="4" w:color="auto"/>
        </w:pBdr>
        <w:tabs>
          <w:tab w:val="clear" w:pos="567"/>
        </w:tabs>
        <w:spacing w:line="240" w:lineRule="auto"/>
        <w:rPr>
          <w:b/>
          <w:noProof/>
          <w:szCs w:val="22"/>
          <w:highlight w:val="lightGray"/>
          <w:lang w:val="bg-BG"/>
        </w:rPr>
      </w:pPr>
      <w:r>
        <w:rPr>
          <w:b/>
          <w:noProof/>
          <w:szCs w:val="22"/>
          <w:lang w:val="bg-BG"/>
        </w:rPr>
        <w:t>2.</w:t>
      </w:r>
      <w:r>
        <w:rPr>
          <w:b/>
          <w:noProof/>
          <w:szCs w:val="22"/>
          <w:lang w:val="bg-BG"/>
        </w:rPr>
        <w:tab/>
        <w:t>НАЧИН НА ПРИЛ</w:t>
      </w:r>
      <w:r w:rsidR="00EC1EFE">
        <w:rPr>
          <w:b/>
          <w:noProof/>
          <w:szCs w:val="22"/>
          <w:lang w:val="bg-BG"/>
        </w:rPr>
        <w:t>ОЖЕНИЕ</w:t>
      </w:r>
    </w:p>
    <w:p w:rsidR="00C86724" w:rsidRDefault="00C86724" w:rsidP="00B7195F">
      <w:pPr>
        <w:keepNext/>
        <w:tabs>
          <w:tab w:val="clear" w:pos="567"/>
        </w:tabs>
        <w:spacing w:line="240" w:lineRule="auto"/>
        <w:rPr>
          <w:noProof/>
          <w:szCs w:val="22"/>
          <w:lang w:val="bg-BG"/>
        </w:rPr>
      </w:pPr>
    </w:p>
    <w:p w:rsidR="00C86724" w:rsidRDefault="00C86724" w:rsidP="00C86724">
      <w:pPr>
        <w:tabs>
          <w:tab w:val="clear" w:pos="567"/>
        </w:tabs>
        <w:spacing w:line="240" w:lineRule="auto"/>
        <w:rPr>
          <w:noProof/>
          <w:szCs w:val="22"/>
          <w:lang w:val="bg-BG"/>
        </w:rPr>
      </w:pPr>
    </w:p>
    <w:p w:rsidR="00C86724" w:rsidRDefault="00C86724" w:rsidP="00B7195F">
      <w:pPr>
        <w:keepNext/>
        <w:pBdr>
          <w:top w:val="single" w:sz="4" w:space="1" w:color="auto"/>
          <w:left w:val="single" w:sz="4" w:space="4" w:color="auto"/>
          <w:bottom w:val="single" w:sz="4" w:space="1" w:color="auto"/>
          <w:right w:val="single" w:sz="4" w:space="4" w:color="auto"/>
        </w:pBdr>
        <w:tabs>
          <w:tab w:val="clear" w:pos="567"/>
        </w:tabs>
        <w:spacing w:line="240" w:lineRule="auto"/>
        <w:rPr>
          <w:b/>
          <w:noProof/>
          <w:szCs w:val="22"/>
          <w:lang w:val="bg-BG"/>
        </w:rPr>
      </w:pPr>
      <w:r>
        <w:rPr>
          <w:b/>
          <w:noProof/>
          <w:szCs w:val="22"/>
          <w:lang w:val="bg-BG"/>
        </w:rPr>
        <w:t>3.</w:t>
      </w:r>
      <w:r>
        <w:rPr>
          <w:b/>
          <w:noProof/>
          <w:szCs w:val="22"/>
          <w:lang w:val="bg-BG"/>
        </w:rPr>
        <w:tab/>
        <w:t>ДАТА НА ИЗТИЧАНЕ НА СРОКА НА ГОДНОСТ</w:t>
      </w:r>
    </w:p>
    <w:p w:rsidR="00C86724" w:rsidRDefault="00C86724" w:rsidP="00B7195F">
      <w:pPr>
        <w:keepNext/>
        <w:tabs>
          <w:tab w:val="clear" w:pos="567"/>
        </w:tabs>
        <w:spacing w:line="240" w:lineRule="auto"/>
        <w:rPr>
          <w:noProof/>
          <w:szCs w:val="22"/>
          <w:lang w:val="bg-BG"/>
        </w:rPr>
      </w:pPr>
    </w:p>
    <w:p w:rsidR="00C86724" w:rsidRDefault="00C86724" w:rsidP="00C86724">
      <w:pPr>
        <w:tabs>
          <w:tab w:val="clear" w:pos="567"/>
        </w:tabs>
        <w:spacing w:line="240" w:lineRule="auto"/>
        <w:rPr>
          <w:noProof/>
          <w:szCs w:val="22"/>
          <w:lang w:val="bg-BG"/>
        </w:rPr>
      </w:pPr>
      <w:r>
        <w:rPr>
          <w:noProof/>
          <w:szCs w:val="22"/>
          <w:lang w:val="bg-BG"/>
        </w:rPr>
        <w:t>Годен до</w:t>
      </w:r>
      <w:r w:rsidR="00072320">
        <w:rPr>
          <w:noProof/>
          <w:szCs w:val="22"/>
          <w:lang w:val="bg-BG"/>
        </w:rPr>
        <w:t>:</w:t>
      </w:r>
    </w:p>
    <w:p w:rsidR="00C86724" w:rsidRDefault="00C86724" w:rsidP="00C86724">
      <w:pPr>
        <w:tabs>
          <w:tab w:val="clear" w:pos="567"/>
        </w:tabs>
        <w:spacing w:line="240" w:lineRule="auto"/>
        <w:rPr>
          <w:noProof/>
          <w:szCs w:val="22"/>
          <w:lang w:val="bg-BG"/>
        </w:rPr>
      </w:pPr>
    </w:p>
    <w:p w:rsidR="00C86724" w:rsidRDefault="00C86724" w:rsidP="00C86724">
      <w:pPr>
        <w:tabs>
          <w:tab w:val="clear" w:pos="567"/>
        </w:tabs>
        <w:spacing w:line="240" w:lineRule="auto"/>
        <w:rPr>
          <w:noProof/>
          <w:szCs w:val="22"/>
          <w:lang w:val="bg-BG"/>
        </w:rPr>
      </w:pPr>
    </w:p>
    <w:p w:rsidR="00C86724" w:rsidRDefault="00C86724" w:rsidP="00B7195F">
      <w:pPr>
        <w:keepNext/>
        <w:pBdr>
          <w:top w:val="single" w:sz="4" w:space="1" w:color="auto"/>
          <w:left w:val="single" w:sz="4" w:space="4" w:color="auto"/>
          <w:bottom w:val="single" w:sz="4" w:space="1" w:color="auto"/>
          <w:right w:val="single" w:sz="4" w:space="4" w:color="auto"/>
        </w:pBdr>
        <w:tabs>
          <w:tab w:val="clear" w:pos="567"/>
        </w:tabs>
        <w:spacing w:line="240" w:lineRule="auto"/>
        <w:rPr>
          <w:b/>
          <w:noProof/>
          <w:szCs w:val="22"/>
          <w:highlight w:val="lightGray"/>
          <w:lang w:val="bg-BG"/>
        </w:rPr>
      </w:pPr>
      <w:r>
        <w:rPr>
          <w:b/>
          <w:noProof/>
          <w:szCs w:val="22"/>
          <w:lang w:val="bg-BG"/>
        </w:rPr>
        <w:t>4.</w:t>
      </w:r>
      <w:r>
        <w:rPr>
          <w:b/>
          <w:noProof/>
          <w:szCs w:val="22"/>
          <w:lang w:val="bg-BG"/>
        </w:rPr>
        <w:tab/>
        <w:t>ПАРТИДЕН НОМЕР</w:t>
      </w:r>
    </w:p>
    <w:p w:rsidR="00C86724" w:rsidRDefault="00C86724" w:rsidP="00B7195F">
      <w:pPr>
        <w:keepNext/>
        <w:tabs>
          <w:tab w:val="clear" w:pos="567"/>
        </w:tabs>
        <w:spacing w:line="240" w:lineRule="auto"/>
        <w:rPr>
          <w:noProof/>
          <w:szCs w:val="22"/>
          <w:lang w:val="bg-BG"/>
        </w:rPr>
      </w:pPr>
    </w:p>
    <w:p w:rsidR="00C86724" w:rsidRDefault="00C86724" w:rsidP="00C86724">
      <w:pPr>
        <w:tabs>
          <w:tab w:val="clear" w:pos="567"/>
        </w:tabs>
        <w:spacing w:line="240" w:lineRule="auto"/>
        <w:ind w:right="113"/>
        <w:rPr>
          <w:noProof/>
          <w:szCs w:val="22"/>
          <w:lang w:val="bg-BG"/>
        </w:rPr>
      </w:pPr>
      <w:r>
        <w:rPr>
          <w:noProof/>
          <w:szCs w:val="22"/>
          <w:lang w:val="bg-BG"/>
        </w:rPr>
        <w:t>Партиден №</w:t>
      </w:r>
    </w:p>
    <w:p w:rsidR="00C86724" w:rsidRDefault="00C86724" w:rsidP="00C86724">
      <w:pPr>
        <w:tabs>
          <w:tab w:val="clear" w:pos="567"/>
        </w:tabs>
        <w:spacing w:line="240" w:lineRule="auto"/>
        <w:ind w:right="113"/>
        <w:rPr>
          <w:noProof/>
          <w:szCs w:val="22"/>
          <w:lang w:val="bg-BG"/>
        </w:rPr>
      </w:pPr>
    </w:p>
    <w:p w:rsidR="00C86724" w:rsidRDefault="00C86724" w:rsidP="00C86724">
      <w:pPr>
        <w:tabs>
          <w:tab w:val="clear" w:pos="567"/>
        </w:tabs>
        <w:spacing w:line="240" w:lineRule="auto"/>
        <w:ind w:right="113"/>
        <w:rPr>
          <w:noProof/>
          <w:szCs w:val="22"/>
          <w:lang w:val="bg-BG"/>
        </w:rPr>
      </w:pPr>
    </w:p>
    <w:p w:rsidR="00C86724" w:rsidRDefault="00C86724" w:rsidP="00B7195F">
      <w:pPr>
        <w:keepNext/>
        <w:pBdr>
          <w:top w:val="single" w:sz="4" w:space="1" w:color="auto"/>
          <w:left w:val="single" w:sz="4" w:space="4" w:color="auto"/>
          <w:bottom w:val="single" w:sz="4" w:space="1" w:color="auto"/>
          <w:right w:val="single" w:sz="4" w:space="4" w:color="auto"/>
        </w:pBdr>
        <w:tabs>
          <w:tab w:val="clear" w:pos="567"/>
        </w:tabs>
        <w:spacing w:line="240" w:lineRule="auto"/>
        <w:rPr>
          <w:b/>
          <w:noProof/>
          <w:szCs w:val="22"/>
          <w:highlight w:val="lightGray"/>
          <w:lang w:val="bg-BG"/>
        </w:rPr>
      </w:pPr>
      <w:r>
        <w:rPr>
          <w:b/>
          <w:noProof/>
          <w:szCs w:val="22"/>
          <w:lang w:val="bg-BG"/>
        </w:rPr>
        <w:t>5.</w:t>
      </w:r>
      <w:r>
        <w:rPr>
          <w:b/>
          <w:noProof/>
          <w:szCs w:val="22"/>
          <w:lang w:val="bg-BG"/>
        </w:rPr>
        <w:tab/>
        <w:t>СЪДЪРЖАНИЕ КАТО МАСА, ОБЕМ ИЛИ ЕДИНИЦИ</w:t>
      </w:r>
    </w:p>
    <w:p w:rsidR="00C86724" w:rsidRDefault="00C86724" w:rsidP="00B7195F">
      <w:pPr>
        <w:keepNext/>
        <w:tabs>
          <w:tab w:val="clear" w:pos="567"/>
        </w:tabs>
        <w:spacing w:line="240" w:lineRule="auto"/>
        <w:ind w:left="567" w:hanging="567"/>
        <w:rPr>
          <w:szCs w:val="22"/>
          <w:lang w:val="bg-BG"/>
        </w:rPr>
      </w:pPr>
    </w:p>
    <w:p w:rsidR="00C86724" w:rsidRDefault="00C86724" w:rsidP="00C86724">
      <w:pPr>
        <w:widowControl w:val="0"/>
        <w:tabs>
          <w:tab w:val="clear" w:pos="567"/>
        </w:tabs>
        <w:spacing w:line="240" w:lineRule="auto"/>
        <w:ind w:left="567" w:hanging="567"/>
        <w:rPr>
          <w:szCs w:val="22"/>
          <w:lang w:val="bg-BG"/>
        </w:rPr>
      </w:pPr>
      <w:r>
        <w:rPr>
          <w:szCs w:val="22"/>
          <w:lang w:val="bg-BG"/>
        </w:rPr>
        <w:t>3 </w:t>
      </w:r>
      <w:r>
        <w:rPr>
          <w:szCs w:val="22"/>
          <w:lang w:val="fr-FR"/>
        </w:rPr>
        <w:t>ml</w:t>
      </w:r>
      <w:r>
        <w:rPr>
          <w:szCs w:val="22"/>
          <w:lang w:val="bg-BG"/>
        </w:rPr>
        <w:t xml:space="preserve"> (3,5 </w:t>
      </w:r>
      <w:r>
        <w:rPr>
          <w:szCs w:val="22"/>
          <w:lang w:val="fr-FR"/>
        </w:rPr>
        <w:t>mg</w:t>
      </w:r>
      <w:r>
        <w:rPr>
          <w:szCs w:val="22"/>
          <w:lang w:val="bg-BG"/>
        </w:rPr>
        <w:t>/</w:t>
      </w:r>
      <w:r>
        <w:rPr>
          <w:szCs w:val="22"/>
          <w:lang w:val="fr-FR"/>
        </w:rPr>
        <w:t>ml</w:t>
      </w:r>
      <w:r>
        <w:rPr>
          <w:szCs w:val="22"/>
          <w:lang w:val="bg-BG"/>
        </w:rPr>
        <w:t>)</w:t>
      </w:r>
    </w:p>
    <w:p w:rsidR="00C86724" w:rsidRDefault="00C86724" w:rsidP="00C86724">
      <w:pPr>
        <w:widowControl w:val="0"/>
        <w:tabs>
          <w:tab w:val="clear" w:pos="567"/>
        </w:tabs>
        <w:spacing w:line="240" w:lineRule="auto"/>
        <w:ind w:left="567" w:hanging="567"/>
        <w:rPr>
          <w:szCs w:val="22"/>
          <w:highlight w:val="lightGray"/>
          <w:lang w:val="bg-BG"/>
        </w:rPr>
      </w:pPr>
    </w:p>
    <w:p w:rsidR="00C86724" w:rsidRDefault="00C86724" w:rsidP="00C86724">
      <w:pPr>
        <w:widowControl w:val="0"/>
        <w:tabs>
          <w:tab w:val="clear" w:pos="567"/>
        </w:tabs>
        <w:spacing w:line="240" w:lineRule="auto"/>
        <w:rPr>
          <w:szCs w:val="22"/>
          <w:lang w:val="bg-BG"/>
        </w:rPr>
      </w:pPr>
    </w:p>
    <w:p w:rsidR="00C86724" w:rsidRDefault="00C86724" w:rsidP="00B7195F">
      <w:pPr>
        <w:keepNext/>
        <w:pBdr>
          <w:top w:val="single" w:sz="4" w:space="1" w:color="auto"/>
          <w:left w:val="single" w:sz="4" w:space="4" w:color="auto"/>
          <w:bottom w:val="single" w:sz="4" w:space="1" w:color="auto"/>
          <w:right w:val="single" w:sz="4" w:space="4" w:color="auto"/>
        </w:pBdr>
        <w:tabs>
          <w:tab w:val="clear" w:pos="567"/>
        </w:tabs>
        <w:spacing w:line="240" w:lineRule="auto"/>
        <w:rPr>
          <w:b/>
          <w:noProof/>
          <w:szCs w:val="22"/>
          <w:highlight w:val="lightGray"/>
          <w:lang w:val="bg-BG"/>
        </w:rPr>
      </w:pPr>
      <w:r>
        <w:rPr>
          <w:b/>
          <w:noProof/>
          <w:szCs w:val="22"/>
          <w:lang w:val="bg-BG"/>
        </w:rPr>
        <w:t>6.</w:t>
      </w:r>
      <w:r>
        <w:rPr>
          <w:b/>
          <w:noProof/>
          <w:szCs w:val="22"/>
          <w:lang w:val="bg-BG"/>
        </w:rPr>
        <w:tab/>
        <w:t>ДРУГО</w:t>
      </w:r>
    </w:p>
    <w:p w:rsidR="00C86724" w:rsidRDefault="00C86724" w:rsidP="00B7195F">
      <w:pPr>
        <w:keepNext/>
        <w:tabs>
          <w:tab w:val="clear" w:pos="567"/>
        </w:tabs>
        <w:spacing w:line="240" w:lineRule="auto"/>
        <w:rPr>
          <w:noProof/>
          <w:szCs w:val="22"/>
          <w:lang w:val="bg-BG"/>
        </w:rPr>
      </w:pPr>
    </w:p>
    <w:p w:rsidR="00C86724" w:rsidRDefault="00C86724" w:rsidP="00C86724">
      <w:pPr>
        <w:shd w:val="clear" w:color="auto" w:fill="FFFFFF"/>
        <w:tabs>
          <w:tab w:val="clear" w:pos="567"/>
        </w:tabs>
        <w:spacing w:line="240" w:lineRule="auto"/>
        <w:rPr>
          <w:noProof/>
          <w:szCs w:val="22"/>
          <w:lang w:val="bg-BG"/>
        </w:rPr>
      </w:pPr>
      <w:r>
        <w:rPr>
          <w:lang w:val="ru-RU"/>
        </w:rPr>
        <w:br w:type="page"/>
      </w:r>
    </w:p>
    <w:p w:rsidR="00206A14" w:rsidRDefault="00C86724" w:rsidP="00B7195F">
      <w:pPr>
        <w:keepNext/>
        <w:pBdr>
          <w:top w:val="single" w:sz="4" w:space="1" w:color="auto"/>
          <w:left w:val="single" w:sz="4" w:space="4" w:color="auto"/>
          <w:bottom w:val="single" w:sz="4" w:space="1" w:color="auto"/>
          <w:right w:val="single" w:sz="4" w:space="4" w:color="auto"/>
        </w:pBdr>
        <w:tabs>
          <w:tab w:val="clear" w:pos="567"/>
        </w:tabs>
        <w:spacing w:line="240" w:lineRule="auto"/>
        <w:rPr>
          <w:b/>
          <w:noProof/>
          <w:szCs w:val="22"/>
          <w:lang w:val="bg-BG"/>
        </w:rPr>
      </w:pPr>
      <w:r>
        <w:rPr>
          <w:b/>
          <w:noProof/>
          <w:szCs w:val="22"/>
          <w:lang w:val="bg-BG"/>
        </w:rPr>
        <w:t>ДАННИ, КОИТО ТРЯБВА ДА СЪДЪРЖА ВТОРИЧНАТА ОПАКОВКА</w:t>
      </w:r>
    </w:p>
    <w:p w:rsidR="00206A14" w:rsidRDefault="00206A14" w:rsidP="00B7195F">
      <w:pPr>
        <w:keepNext/>
        <w:pBdr>
          <w:top w:val="single" w:sz="4" w:space="1" w:color="auto"/>
          <w:left w:val="single" w:sz="4" w:space="4" w:color="auto"/>
          <w:bottom w:val="single" w:sz="4" w:space="1" w:color="auto"/>
          <w:right w:val="single" w:sz="4" w:space="4" w:color="auto"/>
        </w:pBdr>
        <w:tabs>
          <w:tab w:val="clear" w:pos="567"/>
        </w:tabs>
        <w:spacing w:line="240" w:lineRule="auto"/>
        <w:rPr>
          <w:b/>
          <w:noProof/>
          <w:szCs w:val="22"/>
          <w:lang w:val="bg-BG"/>
        </w:rPr>
      </w:pPr>
    </w:p>
    <w:p w:rsidR="00C86724" w:rsidRDefault="00DC6A6E" w:rsidP="00206A14">
      <w:pPr>
        <w:keepNext/>
        <w:pBdr>
          <w:top w:val="single" w:sz="4" w:space="1" w:color="auto"/>
          <w:left w:val="single" w:sz="4" w:space="4" w:color="auto"/>
          <w:bottom w:val="single" w:sz="4" w:space="1" w:color="auto"/>
          <w:right w:val="single" w:sz="4" w:space="4" w:color="auto"/>
        </w:pBdr>
        <w:tabs>
          <w:tab w:val="clear" w:pos="567"/>
        </w:tabs>
        <w:spacing w:line="240" w:lineRule="auto"/>
        <w:rPr>
          <w:b/>
          <w:noProof/>
          <w:szCs w:val="22"/>
          <w:lang w:val="bg-BG"/>
        </w:rPr>
      </w:pPr>
      <w:r>
        <w:rPr>
          <w:b/>
          <w:noProof/>
          <w:lang w:val="bg-BG"/>
        </w:rPr>
        <w:t xml:space="preserve">ВЪНШНА </w:t>
      </w:r>
      <w:r w:rsidR="00A27885">
        <w:rPr>
          <w:b/>
          <w:noProof/>
          <w:lang w:val="bg-BG"/>
        </w:rPr>
        <w:t>КУТИЯ</w:t>
      </w:r>
      <w:r w:rsidR="00A27885" w:rsidRPr="00486D59">
        <w:rPr>
          <w:b/>
          <w:noProof/>
          <w:lang w:val="bg-BG"/>
        </w:rPr>
        <w:t xml:space="preserve"> </w:t>
      </w:r>
      <w:r w:rsidR="00206A14">
        <w:rPr>
          <w:b/>
          <w:szCs w:val="22"/>
          <w:lang w:val="bg-BG"/>
        </w:rPr>
        <w:t xml:space="preserve">– </w:t>
      </w:r>
      <w:r w:rsidR="00206A14" w:rsidRPr="009D7216">
        <w:rPr>
          <w:b/>
          <w:szCs w:val="22"/>
        </w:rPr>
        <w:t>KwikPen</w:t>
      </w:r>
      <w:r w:rsidR="00206A14">
        <w:rPr>
          <w:b/>
          <w:szCs w:val="22"/>
          <w:lang w:val="bg-BG"/>
        </w:rPr>
        <w:t xml:space="preserve">. Опаковка </w:t>
      </w:r>
      <w:r w:rsidR="002A2D7D">
        <w:rPr>
          <w:b/>
          <w:szCs w:val="22"/>
          <w:lang w:val="bg-BG"/>
        </w:rPr>
        <w:t xml:space="preserve">по </w:t>
      </w:r>
      <w:r w:rsidR="00206A14">
        <w:rPr>
          <w:b/>
          <w:szCs w:val="22"/>
          <w:lang w:val="bg-BG"/>
        </w:rPr>
        <w:t>5</w:t>
      </w:r>
    </w:p>
    <w:p w:rsidR="00C86724" w:rsidRDefault="00C86724" w:rsidP="00B7195F">
      <w:pPr>
        <w:keepNext/>
        <w:tabs>
          <w:tab w:val="clear" w:pos="567"/>
        </w:tabs>
        <w:spacing w:line="240" w:lineRule="auto"/>
        <w:ind w:left="567" w:hanging="567"/>
        <w:rPr>
          <w:noProof/>
          <w:szCs w:val="22"/>
          <w:lang w:val="ru-RU"/>
        </w:rPr>
      </w:pPr>
    </w:p>
    <w:p w:rsidR="00C86724" w:rsidRDefault="00C86724" w:rsidP="00B7195F">
      <w:pPr>
        <w:keepNext/>
        <w:pBdr>
          <w:top w:val="single" w:sz="4" w:space="1" w:color="auto"/>
          <w:left w:val="single" w:sz="4" w:space="4" w:color="auto"/>
          <w:bottom w:val="single" w:sz="4" w:space="1" w:color="auto"/>
          <w:right w:val="single" w:sz="4" w:space="4" w:color="auto"/>
        </w:pBdr>
        <w:tabs>
          <w:tab w:val="clear" w:pos="567"/>
        </w:tabs>
        <w:spacing w:line="240" w:lineRule="auto"/>
        <w:ind w:left="567" w:hanging="567"/>
        <w:rPr>
          <w:noProof/>
          <w:szCs w:val="22"/>
          <w:lang w:val="bg-BG"/>
        </w:rPr>
      </w:pPr>
      <w:r>
        <w:rPr>
          <w:b/>
          <w:noProof/>
          <w:szCs w:val="22"/>
          <w:lang w:val="bg-BG"/>
        </w:rPr>
        <w:t>1.</w:t>
      </w:r>
      <w:r>
        <w:rPr>
          <w:b/>
          <w:noProof/>
          <w:szCs w:val="22"/>
          <w:lang w:val="bg-BG"/>
        </w:rPr>
        <w:tab/>
        <w:t>ИМЕ НА ЛЕКАРСТВЕНИЯ ПРОДУКТ</w:t>
      </w:r>
    </w:p>
    <w:p w:rsidR="00C86724" w:rsidRDefault="00C86724" w:rsidP="00B7195F">
      <w:pPr>
        <w:keepNext/>
        <w:tabs>
          <w:tab w:val="clear" w:pos="567"/>
        </w:tabs>
        <w:spacing w:line="240" w:lineRule="auto"/>
        <w:rPr>
          <w:lang w:val="bg-BG"/>
        </w:rPr>
      </w:pPr>
    </w:p>
    <w:p w:rsidR="00C86724" w:rsidRDefault="00C86724" w:rsidP="00C86724">
      <w:pPr>
        <w:pStyle w:val="EndnoteText"/>
        <w:tabs>
          <w:tab w:val="clear" w:pos="567"/>
        </w:tabs>
        <w:rPr>
          <w:lang w:val="bg-BG"/>
        </w:rPr>
      </w:pPr>
      <w:r>
        <w:rPr>
          <w:lang w:val="fr-FR"/>
        </w:rPr>
        <w:t>Humalog</w:t>
      </w:r>
      <w:r>
        <w:rPr>
          <w:lang w:val="bg-BG"/>
        </w:rPr>
        <w:t xml:space="preserve"> </w:t>
      </w:r>
      <w:r>
        <w:rPr>
          <w:lang w:val="fr-FR"/>
        </w:rPr>
        <w:t>Mix</w:t>
      </w:r>
      <w:r>
        <w:rPr>
          <w:lang w:val="bg-BG"/>
        </w:rPr>
        <w:t>50 100 </w:t>
      </w:r>
      <w:r w:rsidR="00616776">
        <w:rPr>
          <w:lang w:val="bg-BG"/>
        </w:rPr>
        <w:t>единици</w:t>
      </w:r>
      <w:r>
        <w:rPr>
          <w:lang w:val="bg-BG"/>
        </w:rPr>
        <w:t>/</w:t>
      </w:r>
      <w:r>
        <w:rPr>
          <w:lang w:val="fr-FR"/>
        </w:rPr>
        <w:t>ml</w:t>
      </w:r>
      <w:r>
        <w:rPr>
          <w:lang w:val="bg-BG"/>
        </w:rPr>
        <w:t xml:space="preserve"> </w:t>
      </w:r>
      <w:r w:rsidR="00D27E1D">
        <w:t>KwikPen</w:t>
      </w:r>
      <w:r>
        <w:rPr>
          <w:lang w:val="bg-BG"/>
        </w:rPr>
        <w:t xml:space="preserve"> инжекционна суспензия</w:t>
      </w:r>
      <w:r w:rsidR="008C4E89">
        <w:rPr>
          <w:lang w:val="bg-BG"/>
        </w:rPr>
        <w:t xml:space="preserve"> </w:t>
      </w:r>
      <w:r w:rsidR="008C4E89">
        <w:rPr>
          <w:szCs w:val="22"/>
          <w:lang w:val="bg-BG"/>
        </w:rPr>
        <w:t>в предварително напълнена писалка</w:t>
      </w:r>
    </w:p>
    <w:p w:rsidR="00C86724" w:rsidRDefault="00C86724" w:rsidP="00C86724">
      <w:pPr>
        <w:pStyle w:val="EndnoteText"/>
        <w:tabs>
          <w:tab w:val="clear" w:pos="567"/>
        </w:tabs>
        <w:rPr>
          <w:lang w:val="bg-BG"/>
        </w:rPr>
      </w:pPr>
      <w:r>
        <w:rPr>
          <w:lang w:val="bg-BG"/>
        </w:rPr>
        <w:t xml:space="preserve">50% </w:t>
      </w:r>
      <w:r w:rsidR="008812DF">
        <w:rPr>
          <w:lang w:val="bg-BG"/>
        </w:rPr>
        <w:t>инсулин лиспро</w:t>
      </w:r>
      <w:r>
        <w:rPr>
          <w:lang w:val="bg-BG"/>
        </w:rPr>
        <w:t xml:space="preserve"> и 50% </w:t>
      </w:r>
      <w:r w:rsidR="008812DF">
        <w:rPr>
          <w:lang w:val="bg-BG"/>
        </w:rPr>
        <w:t>инсулин лиспро</w:t>
      </w:r>
      <w:r>
        <w:rPr>
          <w:lang w:val="bg-BG"/>
        </w:rPr>
        <w:t xml:space="preserve"> протаминова суспензия</w:t>
      </w:r>
    </w:p>
    <w:p w:rsidR="00C86724" w:rsidRDefault="00C86724" w:rsidP="00C86724">
      <w:pPr>
        <w:tabs>
          <w:tab w:val="clear" w:pos="567"/>
        </w:tabs>
        <w:spacing w:line="240" w:lineRule="auto"/>
        <w:ind w:left="567" w:hanging="567"/>
        <w:rPr>
          <w:noProof/>
          <w:szCs w:val="22"/>
          <w:lang w:val="bg-BG"/>
        </w:rPr>
      </w:pPr>
    </w:p>
    <w:p w:rsidR="00C86724" w:rsidRDefault="00C86724" w:rsidP="00C86724">
      <w:pPr>
        <w:tabs>
          <w:tab w:val="clear" w:pos="567"/>
        </w:tabs>
        <w:spacing w:line="240" w:lineRule="auto"/>
        <w:ind w:left="567" w:hanging="567"/>
        <w:rPr>
          <w:noProof/>
          <w:szCs w:val="22"/>
          <w:lang w:val="bg-BG"/>
        </w:rPr>
      </w:pPr>
    </w:p>
    <w:p w:rsidR="00C86724" w:rsidRDefault="00C86724" w:rsidP="00B7195F">
      <w:pPr>
        <w:keepNext/>
        <w:pBdr>
          <w:top w:val="single" w:sz="4" w:space="1" w:color="auto"/>
          <w:left w:val="single" w:sz="4" w:space="4" w:color="auto"/>
          <w:bottom w:val="single" w:sz="4" w:space="1" w:color="auto"/>
          <w:right w:val="single" w:sz="4" w:space="4" w:color="auto"/>
        </w:pBdr>
        <w:tabs>
          <w:tab w:val="clear" w:pos="567"/>
        </w:tabs>
        <w:spacing w:line="240" w:lineRule="auto"/>
        <w:ind w:left="567" w:hanging="567"/>
        <w:rPr>
          <w:b/>
          <w:noProof/>
          <w:szCs w:val="22"/>
          <w:lang w:val="bg-BG"/>
        </w:rPr>
      </w:pPr>
      <w:r>
        <w:rPr>
          <w:b/>
          <w:noProof/>
          <w:szCs w:val="22"/>
          <w:lang w:val="bg-BG"/>
        </w:rPr>
        <w:t>2.</w:t>
      </w:r>
      <w:r>
        <w:rPr>
          <w:b/>
          <w:noProof/>
          <w:szCs w:val="22"/>
          <w:lang w:val="bg-BG"/>
        </w:rPr>
        <w:tab/>
        <w:t>ОБЯВЯВАНЕ НА АКТИВНОТО ВЕЩЕСТВО</w:t>
      </w:r>
    </w:p>
    <w:p w:rsidR="00C86724" w:rsidRDefault="00C86724" w:rsidP="008812DF">
      <w:pPr>
        <w:keepNext/>
        <w:tabs>
          <w:tab w:val="clear" w:pos="567"/>
        </w:tabs>
        <w:spacing w:line="240" w:lineRule="auto"/>
        <w:rPr>
          <w:bCs/>
          <w:lang w:val="bg-BG"/>
        </w:rPr>
      </w:pPr>
    </w:p>
    <w:p w:rsidR="00206A14" w:rsidRPr="00486D59" w:rsidRDefault="00206A14" w:rsidP="00206A14">
      <w:pPr>
        <w:spacing w:line="240" w:lineRule="auto"/>
        <w:ind w:right="11"/>
        <w:rPr>
          <w:lang w:val="bg-BG"/>
        </w:rPr>
      </w:pPr>
      <w:r w:rsidRPr="00486D59">
        <w:rPr>
          <w:lang w:val="bg-BG"/>
        </w:rPr>
        <w:t xml:space="preserve">Един </w:t>
      </w:r>
      <w:r w:rsidRPr="00486D59">
        <w:rPr>
          <w:lang w:val="es-ES"/>
        </w:rPr>
        <w:t>ml</w:t>
      </w:r>
      <w:r w:rsidRPr="00486D59">
        <w:rPr>
          <w:lang w:val="bg-BG"/>
        </w:rPr>
        <w:t xml:space="preserve"> </w:t>
      </w:r>
      <w:r w:rsidR="0033727C">
        <w:rPr>
          <w:lang w:val="bg-BG"/>
        </w:rPr>
        <w:t>суспензия</w:t>
      </w:r>
      <w:r w:rsidR="0033727C" w:rsidRPr="00486D59">
        <w:rPr>
          <w:lang w:val="bg-BG"/>
        </w:rPr>
        <w:t xml:space="preserve"> </w:t>
      </w:r>
      <w:r w:rsidRPr="00486D59">
        <w:rPr>
          <w:lang w:val="bg-BG"/>
        </w:rPr>
        <w:t>съдържа 100 единици инсулин лиспро (еквивалентни на 3,5 </w:t>
      </w:r>
      <w:r w:rsidRPr="00486D59">
        <w:rPr>
          <w:lang w:val="es-ES"/>
        </w:rPr>
        <w:t>mg</w:t>
      </w:r>
      <w:r w:rsidRPr="00486D59">
        <w:rPr>
          <w:lang w:val="bg-BG"/>
        </w:rPr>
        <w:t>).</w:t>
      </w:r>
    </w:p>
    <w:p w:rsidR="00C86724" w:rsidRDefault="00C86724" w:rsidP="008812DF">
      <w:pPr>
        <w:tabs>
          <w:tab w:val="clear" w:pos="567"/>
        </w:tabs>
        <w:spacing w:line="240" w:lineRule="auto"/>
        <w:ind w:right="11"/>
        <w:rPr>
          <w:lang w:val="bg-BG"/>
        </w:rPr>
      </w:pPr>
    </w:p>
    <w:p w:rsidR="00C86724" w:rsidRDefault="00C86724" w:rsidP="00C86724">
      <w:pPr>
        <w:tabs>
          <w:tab w:val="clear" w:pos="567"/>
        </w:tabs>
        <w:spacing w:line="240" w:lineRule="auto"/>
        <w:ind w:right="11"/>
        <w:jc w:val="both"/>
        <w:rPr>
          <w:lang w:val="bg-BG"/>
        </w:rPr>
      </w:pPr>
    </w:p>
    <w:p w:rsidR="00C86724" w:rsidRDefault="00C86724" w:rsidP="00B7195F">
      <w:pPr>
        <w:keepNext/>
        <w:pBdr>
          <w:top w:val="single" w:sz="4" w:space="1" w:color="auto"/>
          <w:left w:val="single" w:sz="4" w:space="4" w:color="auto"/>
          <w:bottom w:val="single" w:sz="4" w:space="1" w:color="auto"/>
          <w:right w:val="single" w:sz="4" w:space="4" w:color="auto"/>
        </w:pBdr>
        <w:tabs>
          <w:tab w:val="clear" w:pos="567"/>
        </w:tabs>
        <w:spacing w:line="240" w:lineRule="auto"/>
        <w:ind w:left="567" w:hanging="567"/>
        <w:rPr>
          <w:noProof/>
          <w:szCs w:val="22"/>
          <w:highlight w:val="lightGray"/>
          <w:lang w:val="bg-BG"/>
        </w:rPr>
      </w:pPr>
      <w:r>
        <w:rPr>
          <w:b/>
          <w:noProof/>
          <w:szCs w:val="22"/>
          <w:lang w:val="bg-BG"/>
        </w:rPr>
        <w:t>3.</w:t>
      </w:r>
      <w:r>
        <w:rPr>
          <w:b/>
          <w:noProof/>
          <w:szCs w:val="22"/>
          <w:lang w:val="bg-BG"/>
        </w:rPr>
        <w:tab/>
        <w:t>СПИСЪК НА ПОМОЩНИТЕ ВЕЩЕСТВА</w:t>
      </w:r>
    </w:p>
    <w:p w:rsidR="00C86724" w:rsidRDefault="00C86724" w:rsidP="00B7195F">
      <w:pPr>
        <w:keepNext/>
        <w:tabs>
          <w:tab w:val="clear" w:pos="567"/>
        </w:tabs>
        <w:spacing w:line="240" w:lineRule="auto"/>
        <w:ind w:left="567" w:hanging="567"/>
        <w:rPr>
          <w:noProof/>
          <w:szCs w:val="22"/>
          <w:lang w:val="bg-BG"/>
        </w:rPr>
      </w:pPr>
    </w:p>
    <w:p w:rsidR="00C86724" w:rsidRDefault="00C86724" w:rsidP="00C86724">
      <w:pPr>
        <w:tabs>
          <w:tab w:val="clear" w:pos="567"/>
        </w:tabs>
        <w:spacing w:line="240" w:lineRule="auto"/>
        <w:rPr>
          <w:noProof/>
          <w:szCs w:val="22"/>
          <w:lang w:val="bg-BG"/>
        </w:rPr>
      </w:pPr>
      <w:r>
        <w:rPr>
          <w:noProof/>
          <w:szCs w:val="22"/>
          <w:lang w:val="bg-BG"/>
        </w:rPr>
        <w:t xml:space="preserve">Съдържа протамин сулфат, глицерол, цинков оксид, </w:t>
      </w:r>
      <w:r w:rsidR="00455EFA" w:rsidRPr="00CC4C57">
        <w:rPr>
          <w:noProof/>
          <w:szCs w:val="22"/>
          <w:lang w:val="bg-BG"/>
        </w:rPr>
        <w:t xml:space="preserve"> д</w:t>
      </w:r>
      <w:r w:rsidR="00455EFA" w:rsidRPr="00CC4C57">
        <w:rPr>
          <w:noProof/>
          <w:lang w:val="bg-BG"/>
        </w:rPr>
        <w:t xml:space="preserve">вуосновен натриев </w:t>
      </w:r>
      <w:r>
        <w:rPr>
          <w:noProof/>
          <w:szCs w:val="22"/>
          <w:lang w:val="bg-BG"/>
        </w:rPr>
        <w:t>фосфат</w:t>
      </w:r>
      <w:r w:rsidR="003A6F02">
        <w:rPr>
          <w:noProof/>
          <w:szCs w:val="22"/>
          <w:lang w:val="bg-BG"/>
        </w:rPr>
        <w:t> </w:t>
      </w:r>
      <w:r>
        <w:rPr>
          <w:noProof/>
          <w:szCs w:val="22"/>
          <w:lang w:val="bg-BG"/>
        </w:rPr>
        <w:t>7</w:t>
      </w:r>
      <w:r>
        <w:rPr>
          <w:noProof/>
          <w:szCs w:val="22"/>
          <w:lang w:val="es-ES"/>
        </w:rPr>
        <w:t>H</w:t>
      </w:r>
      <w:r>
        <w:rPr>
          <w:vertAlign w:val="subscript"/>
          <w:lang w:val="bg-BG"/>
        </w:rPr>
        <w:t>2</w:t>
      </w:r>
      <w:r>
        <w:rPr>
          <w:noProof/>
          <w:szCs w:val="22"/>
          <w:lang w:val="es-ES"/>
        </w:rPr>
        <w:t>O</w:t>
      </w:r>
      <w:r>
        <w:rPr>
          <w:noProof/>
          <w:szCs w:val="22"/>
          <w:lang w:val="bg-BG"/>
        </w:rPr>
        <w:t xml:space="preserve"> с </w:t>
      </w:r>
      <w:r w:rsidRPr="00CC4C57">
        <w:rPr>
          <w:i/>
          <w:noProof/>
          <w:szCs w:val="22"/>
          <w:lang w:val="es-ES"/>
        </w:rPr>
        <w:t>m</w:t>
      </w:r>
      <w:r>
        <w:rPr>
          <w:noProof/>
          <w:szCs w:val="22"/>
          <w:lang w:val="bg-BG"/>
        </w:rPr>
        <w:noBreakHyphen/>
        <w:t xml:space="preserve">крезол и фенол като консервант във вода за инжекции. </w:t>
      </w:r>
    </w:p>
    <w:p w:rsidR="00C86724" w:rsidRDefault="00C86724" w:rsidP="00C86724">
      <w:pPr>
        <w:tabs>
          <w:tab w:val="clear" w:pos="567"/>
        </w:tabs>
        <w:spacing w:line="240" w:lineRule="auto"/>
        <w:ind w:right="11"/>
        <w:jc w:val="both"/>
        <w:rPr>
          <w:noProof/>
          <w:szCs w:val="22"/>
          <w:lang w:val="bg-BG"/>
        </w:rPr>
      </w:pPr>
      <w:r>
        <w:rPr>
          <w:noProof/>
          <w:szCs w:val="22"/>
          <w:lang w:val="bg-BG"/>
        </w:rPr>
        <w:t>Натриев хидроксид и/или хлороводородна киселина могат да бъдат използвани за корекция на киселинността.</w:t>
      </w:r>
      <w:r w:rsidR="000356D6">
        <w:rPr>
          <w:noProof/>
          <w:szCs w:val="22"/>
          <w:lang w:val="bg-BG"/>
        </w:rPr>
        <w:t xml:space="preserve"> </w:t>
      </w:r>
      <w:r w:rsidR="000356D6" w:rsidRPr="000356D6">
        <w:rPr>
          <w:rFonts w:eastAsia="SimSun"/>
          <w:szCs w:val="22"/>
          <w:highlight w:val="lightGray"/>
          <w:lang w:val="bg-BG" w:eastAsia="zh-CN"/>
        </w:rPr>
        <w:t>За допълнителна информация вижте листовката</w:t>
      </w:r>
    </w:p>
    <w:p w:rsidR="00C86724" w:rsidRDefault="00C86724" w:rsidP="00C86724">
      <w:pPr>
        <w:tabs>
          <w:tab w:val="clear" w:pos="567"/>
        </w:tabs>
        <w:spacing w:line="240" w:lineRule="auto"/>
        <w:ind w:left="567" w:hanging="567"/>
        <w:rPr>
          <w:noProof/>
          <w:szCs w:val="22"/>
          <w:lang w:val="bg-BG"/>
        </w:rPr>
      </w:pPr>
    </w:p>
    <w:p w:rsidR="00C86724" w:rsidRDefault="00C86724" w:rsidP="00C86724">
      <w:pPr>
        <w:tabs>
          <w:tab w:val="clear" w:pos="567"/>
        </w:tabs>
        <w:spacing w:line="240" w:lineRule="auto"/>
        <w:ind w:left="567" w:hanging="567"/>
        <w:rPr>
          <w:noProof/>
          <w:szCs w:val="22"/>
          <w:lang w:val="bg-BG"/>
        </w:rPr>
      </w:pPr>
    </w:p>
    <w:p w:rsidR="00C86724" w:rsidRDefault="00C86724" w:rsidP="00B7195F">
      <w:pPr>
        <w:keepNext/>
        <w:pBdr>
          <w:top w:val="single" w:sz="4" w:space="1" w:color="auto"/>
          <w:left w:val="single" w:sz="4" w:space="4" w:color="auto"/>
          <w:bottom w:val="single" w:sz="4" w:space="1" w:color="auto"/>
          <w:right w:val="single" w:sz="4" w:space="4" w:color="auto"/>
        </w:pBdr>
        <w:tabs>
          <w:tab w:val="clear" w:pos="567"/>
        </w:tabs>
        <w:spacing w:line="240" w:lineRule="auto"/>
        <w:ind w:left="567" w:hanging="567"/>
        <w:rPr>
          <w:noProof/>
          <w:szCs w:val="22"/>
          <w:lang w:val="bg-BG"/>
        </w:rPr>
      </w:pPr>
      <w:r>
        <w:rPr>
          <w:b/>
          <w:noProof/>
          <w:szCs w:val="22"/>
          <w:lang w:val="bg-BG"/>
        </w:rPr>
        <w:t>4.</w:t>
      </w:r>
      <w:r>
        <w:rPr>
          <w:b/>
          <w:noProof/>
          <w:szCs w:val="22"/>
          <w:lang w:val="bg-BG"/>
        </w:rPr>
        <w:tab/>
        <w:t>ЛЕКАРСТВЕНА ФОРМА И КОЛИЧЕСТВО В ЕДНА ОПАКОВКА</w:t>
      </w:r>
    </w:p>
    <w:p w:rsidR="00C86724" w:rsidRDefault="00C86724" w:rsidP="00B7195F">
      <w:pPr>
        <w:keepNext/>
        <w:tabs>
          <w:tab w:val="clear" w:pos="567"/>
        </w:tabs>
        <w:spacing w:line="240" w:lineRule="auto"/>
        <w:ind w:left="567" w:hanging="567"/>
        <w:rPr>
          <w:noProof/>
          <w:szCs w:val="22"/>
          <w:lang w:val="bg-BG"/>
        </w:rPr>
      </w:pPr>
    </w:p>
    <w:p w:rsidR="00206A14" w:rsidRPr="009E2F87" w:rsidRDefault="00206A14" w:rsidP="00206A14">
      <w:pPr>
        <w:spacing w:line="240" w:lineRule="auto"/>
        <w:ind w:right="11"/>
        <w:rPr>
          <w:lang w:val="bg-BG"/>
        </w:rPr>
      </w:pPr>
      <w:r w:rsidRPr="0028363F">
        <w:rPr>
          <w:highlight w:val="lightGray"/>
          <w:lang w:val="bg-BG"/>
        </w:rPr>
        <w:t>Инжекционна суспензия</w:t>
      </w:r>
      <w:r w:rsidR="009E2F87" w:rsidRPr="0028363F">
        <w:rPr>
          <w:highlight w:val="lightGray"/>
          <w:lang w:val="bg-BG"/>
        </w:rPr>
        <w:t>.</w:t>
      </w:r>
    </w:p>
    <w:p w:rsidR="00C86724" w:rsidRDefault="00206A14" w:rsidP="00CC4C57">
      <w:pPr>
        <w:rPr>
          <w:lang w:val="bg-BG"/>
        </w:rPr>
      </w:pPr>
      <w:r>
        <w:rPr>
          <w:lang w:val="bg-BG"/>
        </w:rPr>
        <w:t xml:space="preserve">5 </w:t>
      </w:r>
      <w:r w:rsidRPr="00EE24DF">
        <w:rPr>
          <w:lang w:val="bg-BG"/>
        </w:rPr>
        <w:t>писалки</w:t>
      </w:r>
      <w:r w:rsidRPr="009D7216">
        <w:rPr>
          <w:lang w:val="ru-RU"/>
        </w:rPr>
        <w:t xml:space="preserve"> </w:t>
      </w:r>
      <w:r w:rsidR="00F261FB">
        <w:rPr>
          <w:lang w:val="bg-BG"/>
        </w:rPr>
        <w:t>по</w:t>
      </w:r>
      <w:r>
        <w:rPr>
          <w:lang w:val="bg-BG"/>
        </w:rPr>
        <w:t xml:space="preserve"> 3</w:t>
      </w:r>
      <w:r>
        <w:t> ml</w:t>
      </w:r>
    </w:p>
    <w:p w:rsidR="00C86724" w:rsidRDefault="00C86724" w:rsidP="00C86724">
      <w:pPr>
        <w:tabs>
          <w:tab w:val="clear" w:pos="567"/>
        </w:tabs>
        <w:spacing w:line="240" w:lineRule="auto"/>
        <w:rPr>
          <w:lang w:val="bg-BG"/>
        </w:rPr>
      </w:pPr>
    </w:p>
    <w:p w:rsidR="00C86724" w:rsidRDefault="00C86724" w:rsidP="00B7195F">
      <w:pPr>
        <w:keepNext/>
        <w:pBdr>
          <w:top w:val="single" w:sz="4" w:space="1" w:color="auto"/>
          <w:left w:val="single" w:sz="4" w:space="4" w:color="auto"/>
          <w:bottom w:val="single" w:sz="4" w:space="1" w:color="auto"/>
          <w:right w:val="single" w:sz="4" w:space="4" w:color="auto"/>
        </w:pBdr>
        <w:tabs>
          <w:tab w:val="clear" w:pos="567"/>
        </w:tabs>
        <w:spacing w:line="240" w:lineRule="auto"/>
        <w:ind w:left="567" w:hanging="567"/>
        <w:rPr>
          <w:noProof/>
          <w:szCs w:val="22"/>
          <w:highlight w:val="lightGray"/>
          <w:lang w:val="bg-BG"/>
        </w:rPr>
      </w:pPr>
      <w:r>
        <w:rPr>
          <w:b/>
          <w:noProof/>
          <w:szCs w:val="22"/>
          <w:lang w:val="bg-BG"/>
        </w:rPr>
        <w:t>5.</w:t>
      </w:r>
      <w:r>
        <w:rPr>
          <w:b/>
          <w:noProof/>
          <w:szCs w:val="22"/>
          <w:lang w:val="bg-BG"/>
        </w:rPr>
        <w:tab/>
        <w:t>НАЧИН НА ПРИЛ</w:t>
      </w:r>
      <w:r w:rsidR="00EC1EFE">
        <w:rPr>
          <w:b/>
          <w:noProof/>
          <w:szCs w:val="22"/>
          <w:lang w:val="bg-BG"/>
        </w:rPr>
        <w:t>ОЖЕНИЕ</w:t>
      </w:r>
      <w:r>
        <w:rPr>
          <w:b/>
          <w:noProof/>
          <w:szCs w:val="22"/>
          <w:lang w:val="bg-BG"/>
        </w:rPr>
        <w:t xml:space="preserve"> И ПЪТ НА ВЪВЕЖДАНЕ</w:t>
      </w:r>
    </w:p>
    <w:p w:rsidR="00C86724" w:rsidRDefault="00C86724" w:rsidP="00B7195F">
      <w:pPr>
        <w:keepNext/>
        <w:tabs>
          <w:tab w:val="clear" w:pos="567"/>
        </w:tabs>
        <w:spacing w:line="240" w:lineRule="auto"/>
        <w:ind w:left="567" w:hanging="567"/>
        <w:rPr>
          <w:i/>
          <w:noProof/>
          <w:szCs w:val="22"/>
          <w:lang w:val="bg-BG"/>
        </w:rPr>
      </w:pPr>
    </w:p>
    <w:p w:rsidR="000B1664" w:rsidRPr="00486D59" w:rsidRDefault="000B1664" w:rsidP="000B1664">
      <w:pPr>
        <w:spacing w:line="240" w:lineRule="auto"/>
        <w:ind w:left="567" w:hanging="567"/>
        <w:rPr>
          <w:noProof/>
          <w:lang w:val="bg-BG"/>
        </w:rPr>
      </w:pPr>
      <w:r w:rsidRPr="00486D59">
        <w:rPr>
          <w:noProof/>
          <w:lang w:val="bg-BG"/>
        </w:rPr>
        <w:t>Преди употреба прочетете листовката.</w:t>
      </w:r>
    </w:p>
    <w:p w:rsidR="00C86724" w:rsidRDefault="00C86724" w:rsidP="00C86724">
      <w:pPr>
        <w:tabs>
          <w:tab w:val="clear" w:pos="567"/>
        </w:tabs>
        <w:spacing w:line="240" w:lineRule="auto"/>
        <w:ind w:left="567" w:hanging="567"/>
        <w:rPr>
          <w:noProof/>
          <w:szCs w:val="22"/>
          <w:lang w:val="bg-BG"/>
        </w:rPr>
      </w:pPr>
      <w:r>
        <w:rPr>
          <w:noProof/>
          <w:szCs w:val="22"/>
          <w:lang w:val="bg-BG"/>
        </w:rPr>
        <w:t>За подкожно приложение</w:t>
      </w:r>
    </w:p>
    <w:p w:rsidR="00C86724" w:rsidRDefault="00C86724" w:rsidP="00C86724">
      <w:pPr>
        <w:tabs>
          <w:tab w:val="clear" w:pos="567"/>
        </w:tabs>
        <w:spacing w:line="240" w:lineRule="auto"/>
        <w:ind w:left="567" w:hanging="567"/>
        <w:rPr>
          <w:noProof/>
          <w:szCs w:val="22"/>
          <w:lang w:val="bg-BG"/>
        </w:rPr>
      </w:pPr>
    </w:p>
    <w:p w:rsidR="00C86724" w:rsidRDefault="00C86724" w:rsidP="00C86724">
      <w:pPr>
        <w:tabs>
          <w:tab w:val="clear" w:pos="567"/>
        </w:tabs>
        <w:spacing w:line="240" w:lineRule="auto"/>
        <w:ind w:left="567" w:hanging="567"/>
        <w:rPr>
          <w:noProof/>
          <w:szCs w:val="22"/>
          <w:lang w:val="bg-BG"/>
        </w:rPr>
      </w:pPr>
    </w:p>
    <w:p w:rsidR="00C86724" w:rsidRDefault="00C86724" w:rsidP="00B7195F">
      <w:pPr>
        <w:keepNext/>
        <w:pBdr>
          <w:top w:val="single" w:sz="4" w:space="1" w:color="auto"/>
          <w:left w:val="single" w:sz="4" w:space="4" w:color="auto"/>
          <w:bottom w:val="single" w:sz="4" w:space="1" w:color="auto"/>
          <w:right w:val="single" w:sz="4" w:space="4" w:color="auto"/>
        </w:pBdr>
        <w:tabs>
          <w:tab w:val="clear" w:pos="567"/>
        </w:tabs>
        <w:spacing w:line="240" w:lineRule="auto"/>
        <w:ind w:left="567" w:hanging="567"/>
        <w:rPr>
          <w:noProof/>
          <w:szCs w:val="22"/>
          <w:lang w:val="bg-BG"/>
        </w:rPr>
      </w:pPr>
      <w:r>
        <w:rPr>
          <w:b/>
          <w:noProof/>
          <w:szCs w:val="22"/>
          <w:lang w:val="bg-BG"/>
        </w:rPr>
        <w:t>6.</w:t>
      </w:r>
      <w:r>
        <w:rPr>
          <w:b/>
          <w:noProof/>
          <w:szCs w:val="22"/>
          <w:lang w:val="bg-BG"/>
        </w:rPr>
        <w:tab/>
        <w:t>СПЕЦИАЛНО ПРЕДУПРЕЖДЕНИЕ, ЧЕ ЛЕКАРСТВЕНИЯТ ПРОДУКТ ТРЯБВА ДА СЕ СЪХРАНЯВА НА МЯСТО ДАЛЕЧ</w:t>
      </w:r>
      <w:r w:rsidR="00952024">
        <w:rPr>
          <w:b/>
          <w:noProof/>
          <w:szCs w:val="22"/>
          <w:lang w:val="bg-BG"/>
        </w:rPr>
        <w:t>Е</w:t>
      </w:r>
      <w:r>
        <w:rPr>
          <w:b/>
          <w:noProof/>
          <w:szCs w:val="22"/>
          <w:lang w:val="bg-BG"/>
        </w:rPr>
        <w:t xml:space="preserve"> ОТ ПОГЛЕДА И ДОСЕГА НА ДЕЦА</w:t>
      </w:r>
    </w:p>
    <w:p w:rsidR="00C86724" w:rsidRDefault="00C86724" w:rsidP="00B7195F">
      <w:pPr>
        <w:keepNext/>
        <w:tabs>
          <w:tab w:val="clear" w:pos="567"/>
        </w:tabs>
        <w:spacing w:line="240" w:lineRule="auto"/>
        <w:ind w:left="567" w:hanging="567"/>
        <w:rPr>
          <w:noProof/>
          <w:szCs w:val="22"/>
          <w:lang w:val="bg-BG"/>
        </w:rPr>
      </w:pPr>
    </w:p>
    <w:p w:rsidR="00C86724" w:rsidRDefault="00C86724" w:rsidP="00C86724">
      <w:pPr>
        <w:tabs>
          <w:tab w:val="clear" w:pos="567"/>
        </w:tabs>
        <w:spacing w:line="240" w:lineRule="auto"/>
        <w:ind w:left="567" w:hanging="567"/>
        <w:outlineLvl w:val="0"/>
        <w:rPr>
          <w:noProof/>
          <w:szCs w:val="22"/>
          <w:lang w:val="bg-BG"/>
        </w:rPr>
      </w:pPr>
      <w:r>
        <w:rPr>
          <w:noProof/>
          <w:szCs w:val="22"/>
          <w:lang w:val="bg-BG"/>
        </w:rPr>
        <w:t>Да се съхранява на място</w:t>
      </w:r>
      <w:r w:rsidR="0093505B">
        <w:rPr>
          <w:noProof/>
          <w:szCs w:val="22"/>
          <w:lang w:val="bg-BG"/>
        </w:rPr>
        <w:t>,</w:t>
      </w:r>
      <w:r>
        <w:rPr>
          <w:noProof/>
          <w:szCs w:val="22"/>
          <w:lang w:val="bg-BG"/>
        </w:rPr>
        <w:t xml:space="preserve"> недостъпно за деца</w:t>
      </w:r>
      <w:r w:rsidR="00D4280C">
        <w:rPr>
          <w:noProof/>
          <w:szCs w:val="22"/>
          <w:lang w:val="bg-BG"/>
        </w:rPr>
        <w:t>.</w:t>
      </w:r>
    </w:p>
    <w:p w:rsidR="00C86724" w:rsidRDefault="00C86724" w:rsidP="00C86724">
      <w:pPr>
        <w:tabs>
          <w:tab w:val="clear" w:pos="567"/>
        </w:tabs>
        <w:spacing w:line="240" w:lineRule="auto"/>
        <w:ind w:left="567" w:hanging="567"/>
        <w:rPr>
          <w:noProof/>
          <w:szCs w:val="22"/>
          <w:lang w:val="ru-RU"/>
        </w:rPr>
      </w:pPr>
    </w:p>
    <w:p w:rsidR="00C86724" w:rsidRDefault="00C86724" w:rsidP="00C86724">
      <w:pPr>
        <w:tabs>
          <w:tab w:val="clear" w:pos="567"/>
        </w:tabs>
        <w:spacing w:line="240" w:lineRule="auto"/>
        <w:ind w:left="567" w:hanging="567"/>
        <w:rPr>
          <w:noProof/>
          <w:szCs w:val="22"/>
          <w:lang w:val="ru-RU"/>
        </w:rPr>
      </w:pPr>
    </w:p>
    <w:p w:rsidR="00C86724" w:rsidRDefault="00C86724" w:rsidP="00B7195F">
      <w:pPr>
        <w:keepNext/>
        <w:pBdr>
          <w:top w:val="single" w:sz="4" w:space="1" w:color="auto"/>
          <w:left w:val="single" w:sz="4" w:space="4" w:color="auto"/>
          <w:bottom w:val="single" w:sz="4" w:space="1" w:color="auto"/>
          <w:right w:val="single" w:sz="4" w:space="4" w:color="auto"/>
        </w:pBdr>
        <w:tabs>
          <w:tab w:val="clear" w:pos="567"/>
        </w:tabs>
        <w:spacing w:line="240" w:lineRule="auto"/>
        <w:ind w:left="567" w:hanging="567"/>
        <w:rPr>
          <w:noProof/>
          <w:szCs w:val="22"/>
          <w:highlight w:val="lightGray"/>
          <w:lang w:val="bg-BG"/>
        </w:rPr>
      </w:pPr>
      <w:r>
        <w:rPr>
          <w:b/>
          <w:noProof/>
          <w:szCs w:val="22"/>
          <w:lang w:val="bg-BG"/>
        </w:rPr>
        <w:t>7.</w:t>
      </w:r>
      <w:r>
        <w:rPr>
          <w:b/>
          <w:noProof/>
          <w:szCs w:val="22"/>
          <w:lang w:val="bg-BG"/>
        </w:rPr>
        <w:tab/>
        <w:t>ДРУГИ СПЕЦИАЛНИ ПРЕДУПРЕЖДЕНИЯ, АКО Е НЕОБХОДИМО</w:t>
      </w:r>
    </w:p>
    <w:p w:rsidR="00C86724" w:rsidRDefault="00C86724" w:rsidP="00B7195F">
      <w:pPr>
        <w:keepNext/>
        <w:tabs>
          <w:tab w:val="clear" w:pos="567"/>
        </w:tabs>
        <w:spacing w:line="240" w:lineRule="auto"/>
        <w:ind w:left="567" w:hanging="567"/>
        <w:rPr>
          <w:noProof/>
          <w:szCs w:val="22"/>
          <w:lang w:val="bg-BG"/>
        </w:rPr>
      </w:pPr>
    </w:p>
    <w:p w:rsidR="00C86724" w:rsidRDefault="00C86724" w:rsidP="00C86724">
      <w:pPr>
        <w:tabs>
          <w:tab w:val="clear" w:pos="567"/>
        </w:tabs>
        <w:spacing w:line="240" w:lineRule="auto"/>
        <w:ind w:left="567" w:hanging="567"/>
        <w:rPr>
          <w:noProof/>
          <w:szCs w:val="22"/>
          <w:lang w:val="bg-BG"/>
        </w:rPr>
      </w:pPr>
      <w:r>
        <w:rPr>
          <w:noProof/>
          <w:szCs w:val="22"/>
          <w:lang w:val="bg-BG"/>
        </w:rPr>
        <w:t>Р</w:t>
      </w:r>
      <w:r w:rsidR="003A6F02">
        <w:rPr>
          <w:noProof/>
          <w:szCs w:val="22"/>
          <w:lang w:val="bg-BG"/>
        </w:rPr>
        <w:t>есуспендирайте</w:t>
      </w:r>
      <w:r>
        <w:rPr>
          <w:noProof/>
          <w:szCs w:val="22"/>
          <w:lang w:val="bg-BG"/>
        </w:rPr>
        <w:t xml:space="preserve"> внимателно. </w:t>
      </w:r>
      <w:r w:rsidR="003A6F02">
        <w:rPr>
          <w:noProof/>
          <w:szCs w:val="22"/>
          <w:lang w:val="bg-BG"/>
        </w:rPr>
        <w:t>Вижте</w:t>
      </w:r>
      <w:r>
        <w:rPr>
          <w:noProof/>
          <w:szCs w:val="22"/>
          <w:lang w:val="bg-BG"/>
        </w:rPr>
        <w:t xml:space="preserve"> приложената листовка.</w:t>
      </w:r>
    </w:p>
    <w:p w:rsidR="00C86724" w:rsidRDefault="00C86724" w:rsidP="00C86724">
      <w:pPr>
        <w:tabs>
          <w:tab w:val="clear" w:pos="567"/>
        </w:tabs>
        <w:spacing w:line="240" w:lineRule="auto"/>
        <w:ind w:left="567" w:hanging="567"/>
        <w:rPr>
          <w:noProof/>
          <w:szCs w:val="22"/>
          <w:lang w:val="bg-BG"/>
        </w:rPr>
      </w:pPr>
    </w:p>
    <w:p w:rsidR="00C86724" w:rsidRDefault="00C86724" w:rsidP="00C86724">
      <w:pPr>
        <w:tabs>
          <w:tab w:val="clear" w:pos="567"/>
        </w:tabs>
        <w:spacing w:line="240" w:lineRule="auto"/>
        <w:ind w:left="567" w:hanging="567"/>
        <w:rPr>
          <w:noProof/>
          <w:szCs w:val="22"/>
          <w:lang w:val="bg-BG"/>
        </w:rPr>
      </w:pPr>
    </w:p>
    <w:p w:rsidR="00C86724" w:rsidRDefault="00C86724" w:rsidP="00B7195F">
      <w:pPr>
        <w:keepNext/>
        <w:pBdr>
          <w:top w:val="single" w:sz="4" w:space="1" w:color="auto"/>
          <w:left w:val="single" w:sz="4" w:space="4" w:color="auto"/>
          <w:bottom w:val="single" w:sz="4" w:space="1" w:color="auto"/>
          <w:right w:val="single" w:sz="4" w:space="4" w:color="auto"/>
        </w:pBdr>
        <w:tabs>
          <w:tab w:val="clear" w:pos="567"/>
        </w:tabs>
        <w:spacing w:line="240" w:lineRule="auto"/>
        <w:ind w:left="567" w:hanging="567"/>
        <w:rPr>
          <w:noProof/>
          <w:szCs w:val="22"/>
          <w:highlight w:val="lightGray"/>
          <w:lang w:val="bg-BG"/>
        </w:rPr>
      </w:pPr>
      <w:r>
        <w:rPr>
          <w:b/>
          <w:noProof/>
          <w:szCs w:val="22"/>
          <w:lang w:val="bg-BG"/>
        </w:rPr>
        <w:t>8.</w:t>
      </w:r>
      <w:r>
        <w:rPr>
          <w:b/>
          <w:noProof/>
          <w:szCs w:val="22"/>
          <w:lang w:val="bg-BG"/>
        </w:rPr>
        <w:tab/>
        <w:t>ДАТА НА ИЗТИЧАНЕ НА СРОКА НА ГОДНОСТ</w:t>
      </w:r>
    </w:p>
    <w:p w:rsidR="00C86724" w:rsidRDefault="00C86724" w:rsidP="00B7195F">
      <w:pPr>
        <w:keepNext/>
        <w:tabs>
          <w:tab w:val="clear" w:pos="567"/>
        </w:tabs>
        <w:spacing w:line="240" w:lineRule="auto"/>
        <w:ind w:left="567" w:hanging="567"/>
        <w:rPr>
          <w:noProof/>
          <w:szCs w:val="22"/>
          <w:lang w:val="bg-BG"/>
        </w:rPr>
      </w:pPr>
    </w:p>
    <w:p w:rsidR="00C86724" w:rsidRDefault="00C86724" w:rsidP="00C86724">
      <w:pPr>
        <w:tabs>
          <w:tab w:val="clear" w:pos="567"/>
        </w:tabs>
        <w:spacing w:line="240" w:lineRule="auto"/>
        <w:ind w:left="567" w:hanging="567"/>
        <w:rPr>
          <w:noProof/>
          <w:szCs w:val="22"/>
          <w:lang w:val="bg-BG"/>
        </w:rPr>
      </w:pPr>
      <w:r>
        <w:rPr>
          <w:noProof/>
          <w:szCs w:val="22"/>
          <w:lang w:val="bg-BG"/>
        </w:rPr>
        <w:t>Годен до</w:t>
      </w:r>
      <w:r w:rsidR="00072320">
        <w:rPr>
          <w:noProof/>
          <w:szCs w:val="22"/>
          <w:lang w:val="bg-BG"/>
        </w:rPr>
        <w:t>:</w:t>
      </w:r>
    </w:p>
    <w:p w:rsidR="00C86724" w:rsidRPr="00EC6DB0" w:rsidRDefault="00C86724" w:rsidP="00C86724">
      <w:pPr>
        <w:tabs>
          <w:tab w:val="clear" w:pos="567"/>
        </w:tabs>
        <w:spacing w:line="240" w:lineRule="auto"/>
        <w:ind w:left="567" w:hanging="567"/>
        <w:rPr>
          <w:noProof/>
          <w:szCs w:val="22"/>
          <w:lang w:val="ru-RU"/>
        </w:rPr>
      </w:pPr>
    </w:p>
    <w:p w:rsidR="00C86724" w:rsidRPr="00EC6DB0" w:rsidRDefault="00C86724" w:rsidP="00C86724">
      <w:pPr>
        <w:tabs>
          <w:tab w:val="clear" w:pos="567"/>
        </w:tabs>
        <w:spacing w:line="240" w:lineRule="auto"/>
        <w:ind w:left="567" w:hanging="567"/>
        <w:rPr>
          <w:noProof/>
          <w:szCs w:val="22"/>
          <w:lang w:val="ru-RU"/>
        </w:rPr>
      </w:pPr>
    </w:p>
    <w:p w:rsidR="00C86724" w:rsidRDefault="00C86724" w:rsidP="00B7195F">
      <w:pPr>
        <w:keepNext/>
        <w:pBdr>
          <w:top w:val="single" w:sz="4" w:space="1" w:color="auto"/>
          <w:left w:val="single" w:sz="4" w:space="4" w:color="auto"/>
          <w:bottom w:val="single" w:sz="4" w:space="0" w:color="auto"/>
          <w:right w:val="single" w:sz="4" w:space="4" w:color="auto"/>
        </w:pBdr>
        <w:tabs>
          <w:tab w:val="clear" w:pos="567"/>
        </w:tabs>
        <w:spacing w:line="240" w:lineRule="auto"/>
        <w:ind w:left="567" w:hanging="567"/>
        <w:rPr>
          <w:noProof/>
          <w:szCs w:val="22"/>
          <w:lang w:val="bg-BG"/>
        </w:rPr>
      </w:pPr>
      <w:r>
        <w:rPr>
          <w:b/>
          <w:noProof/>
          <w:szCs w:val="22"/>
          <w:lang w:val="bg-BG"/>
        </w:rPr>
        <w:t>9.</w:t>
      </w:r>
      <w:r>
        <w:rPr>
          <w:b/>
          <w:noProof/>
          <w:szCs w:val="22"/>
          <w:lang w:val="bg-BG"/>
        </w:rPr>
        <w:tab/>
        <w:t>СПЕЦИАЛНИ УСЛОВИЯ НА СЪХРАНЕНИЕ</w:t>
      </w:r>
    </w:p>
    <w:p w:rsidR="00C86724" w:rsidRDefault="00C86724" w:rsidP="00B7195F">
      <w:pPr>
        <w:keepNext/>
        <w:tabs>
          <w:tab w:val="clear" w:pos="567"/>
        </w:tabs>
        <w:spacing w:line="240" w:lineRule="auto"/>
        <w:ind w:left="567" w:hanging="567"/>
        <w:rPr>
          <w:noProof/>
          <w:szCs w:val="22"/>
          <w:lang w:val="bg-BG"/>
        </w:rPr>
      </w:pPr>
    </w:p>
    <w:p w:rsidR="00C86724" w:rsidRDefault="00C86724" w:rsidP="00C86724">
      <w:pPr>
        <w:tabs>
          <w:tab w:val="clear" w:pos="567"/>
        </w:tabs>
        <w:spacing w:line="240" w:lineRule="auto"/>
        <w:ind w:left="567" w:hanging="567"/>
        <w:rPr>
          <w:lang w:val="bg-BG"/>
        </w:rPr>
      </w:pPr>
      <w:r>
        <w:rPr>
          <w:lang w:val="bg-BG"/>
        </w:rPr>
        <w:t>Съхранявайте в хладилник при температура (</w:t>
      </w:r>
      <w:smartTag w:uri="urn:schemas-microsoft-com:office:smarttags" w:element="metricconverter">
        <w:smartTagPr>
          <w:attr w:name="ProductID" w:val="2ﾰC"/>
        </w:smartTagPr>
        <w:r>
          <w:rPr>
            <w:lang w:val="bg-BG"/>
          </w:rPr>
          <w:t>2°</w:t>
        </w:r>
        <w:r>
          <w:t>C</w:t>
        </w:r>
      </w:smartTag>
      <w:r>
        <w:rPr>
          <w:lang w:val="bg-BG"/>
        </w:rPr>
        <w:t xml:space="preserve"> - </w:t>
      </w:r>
      <w:smartTag w:uri="urn:schemas-microsoft-com:office:smarttags" w:element="metricconverter">
        <w:smartTagPr>
          <w:attr w:name="ProductID" w:val="8ﾰC"/>
        </w:smartTagPr>
        <w:r>
          <w:rPr>
            <w:lang w:val="bg-BG"/>
          </w:rPr>
          <w:t>8°</w:t>
        </w:r>
        <w:r>
          <w:t>C</w:t>
        </w:r>
      </w:smartTag>
      <w:r>
        <w:rPr>
          <w:lang w:val="bg-BG"/>
        </w:rPr>
        <w:t>).</w:t>
      </w:r>
    </w:p>
    <w:p w:rsidR="00C86724" w:rsidRDefault="00C86724" w:rsidP="00C86724">
      <w:pPr>
        <w:tabs>
          <w:tab w:val="clear" w:pos="567"/>
        </w:tabs>
        <w:spacing w:line="240" w:lineRule="auto"/>
        <w:ind w:left="567" w:hanging="567"/>
        <w:rPr>
          <w:lang w:val="bg-BG"/>
        </w:rPr>
      </w:pPr>
      <w:r>
        <w:rPr>
          <w:lang w:val="bg-BG"/>
        </w:rPr>
        <w:t>Не замразявайте. Не излагайте на прекомерна топлина или пряка слънчева светлина.</w:t>
      </w:r>
    </w:p>
    <w:p w:rsidR="00C86724" w:rsidRDefault="00C86724" w:rsidP="00C86724">
      <w:pPr>
        <w:tabs>
          <w:tab w:val="clear" w:pos="567"/>
        </w:tabs>
        <w:spacing w:line="240" w:lineRule="auto"/>
        <w:rPr>
          <w:szCs w:val="22"/>
          <w:lang w:val="bg-BG"/>
        </w:rPr>
      </w:pPr>
      <w:r>
        <w:rPr>
          <w:szCs w:val="22"/>
          <w:lang w:val="bg-BG"/>
        </w:rPr>
        <w:t xml:space="preserve">След първата употреба писалката трябва да се използва в </w:t>
      </w:r>
      <w:r w:rsidR="003A6F02">
        <w:rPr>
          <w:szCs w:val="22"/>
          <w:lang w:val="bg-BG"/>
        </w:rPr>
        <w:t>рамките на</w:t>
      </w:r>
      <w:r>
        <w:rPr>
          <w:szCs w:val="22"/>
          <w:lang w:val="bg-BG"/>
        </w:rPr>
        <w:t xml:space="preserve"> 28 дни. </w:t>
      </w:r>
      <w:r w:rsidR="007C646B">
        <w:rPr>
          <w:szCs w:val="22"/>
          <w:lang w:val="bg-BG"/>
        </w:rPr>
        <w:t>Писалките, които са в период на употреба, трябва</w:t>
      </w:r>
      <w:r w:rsidR="00621ACD">
        <w:rPr>
          <w:szCs w:val="22"/>
          <w:lang w:val="bg-BG"/>
        </w:rPr>
        <w:t xml:space="preserve"> </w:t>
      </w:r>
      <w:r>
        <w:rPr>
          <w:szCs w:val="22"/>
          <w:lang w:val="bg-BG"/>
        </w:rPr>
        <w:t>да се съхраняват под 30</w:t>
      </w:r>
      <w:r>
        <w:rPr>
          <w:bCs/>
          <w:szCs w:val="22"/>
          <w:lang w:val="bg-BG"/>
        </w:rPr>
        <w:t>°</w:t>
      </w:r>
      <w:r>
        <w:rPr>
          <w:szCs w:val="22"/>
          <w:lang w:val="bg-BG"/>
        </w:rPr>
        <w:t>С и не трябва да се поставят в хладилник.</w:t>
      </w:r>
    </w:p>
    <w:p w:rsidR="00C86724" w:rsidRDefault="00C86724" w:rsidP="00C86724">
      <w:pPr>
        <w:tabs>
          <w:tab w:val="clear" w:pos="567"/>
        </w:tabs>
        <w:spacing w:line="240" w:lineRule="auto"/>
        <w:rPr>
          <w:lang w:val="bg-BG"/>
        </w:rPr>
      </w:pPr>
    </w:p>
    <w:p w:rsidR="00C86724" w:rsidRDefault="00C86724" w:rsidP="00C86724">
      <w:pPr>
        <w:tabs>
          <w:tab w:val="clear" w:pos="567"/>
        </w:tabs>
        <w:spacing w:line="240" w:lineRule="auto"/>
        <w:ind w:left="567" w:hanging="567"/>
        <w:rPr>
          <w:noProof/>
          <w:szCs w:val="22"/>
          <w:lang w:val="bg-BG"/>
        </w:rPr>
      </w:pPr>
    </w:p>
    <w:p w:rsidR="00C86724" w:rsidRDefault="00C86724" w:rsidP="00B7195F">
      <w:pPr>
        <w:keepNext/>
        <w:pBdr>
          <w:top w:val="single" w:sz="4" w:space="1" w:color="auto"/>
          <w:left w:val="single" w:sz="4" w:space="4" w:color="auto"/>
          <w:bottom w:val="single" w:sz="4" w:space="1" w:color="auto"/>
          <w:right w:val="single" w:sz="4" w:space="4" w:color="auto"/>
        </w:pBdr>
        <w:tabs>
          <w:tab w:val="clear" w:pos="567"/>
        </w:tabs>
        <w:spacing w:line="240" w:lineRule="auto"/>
        <w:ind w:left="567" w:hanging="567"/>
        <w:rPr>
          <w:b/>
          <w:noProof/>
          <w:szCs w:val="22"/>
          <w:lang w:val="bg-BG"/>
        </w:rPr>
      </w:pPr>
      <w:r>
        <w:rPr>
          <w:b/>
          <w:noProof/>
          <w:szCs w:val="22"/>
          <w:lang w:val="bg-BG"/>
        </w:rPr>
        <w:t>10.</w:t>
      </w:r>
      <w:r>
        <w:rPr>
          <w:b/>
          <w:noProof/>
          <w:szCs w:val="22"/>
          <w:lang w:val="bg-BG"/>
        </w:rPr>
        <w:tab/>
        <w:t>СПЕЦИАЛНИ ПРЕДПАЗНИ МЕРКИ ПРИ ИЗХВЪРЛЯНЕ НА НЕИЗПОЛЗВАНА ЧАСТ ОТ ЛЕКАРСТВЕНИТЕ ПРОДУКТИ ИЛИ ОТПАДЪЧНИ МАТЕРИАЛИ ОТ ТЯХ, АКО СЕ ИЗИСКВАТ ТАКИВА</w:t>
      </w:r>
    </w:p>
    <w:p w:rsidR="00C86724" w:rsidRDefault="00C86724" w:rsidP="00B7195F">
      <w:pPr>
        <w:keepNext/>
        <w:tabs>
          <w:tab w:val="clear" w:pos="567"/>
        </w:tabs>
        <w:spacing w:line="240" w:lineRule="auto"/>
        <w:ind w:left="567" w:hanging="567"/>
        <w:rPr>
          <w:noProof/>
          <w:szCs w:val="22"/>
          <w:lang w:val="bg-BG"/>
        </w:rPr>
      </w:pPr>
    </w:p>
    <w:p w:rsidR="00C86724" w:rsidRDefault="00C86724" w:rsidP="00C86724">
      <w:pPr>
        <w:tabs>
          <w:tab w:val="clear" w:pos="567"/>
        </w:tabs>
        <w:spacing w:line="240" w:lineRule="auto"/>
        <w:ind w:left="567" w:hanging="567"/>
        <w:rPr>
          <w:noProof/>
          <w:szCs w:val="22"/>
          <w:lang w:val="bg-BG"/>
        </w:rPr>
      </w:pPr>
    </w:p>
    <w:p w:rsidR="00C86724" w:rsidRDefault="00C86724" w:rsidP="00B7195F">
      <w:pPr>
        <w:keepNext/>
        <w:pBdr>
          <w:top w:val="single" w:sz="4" w:space="1" w:color="auto"/>
          <w:left w:val="single" w:sz="4" w:space="4" w:color="auto"/>
          <w:bottom w:val="single" w:sz="4" w:space="1" w:color="auto"/>
          <w:right w:val="single" w:sz="4" w:space="4" w:color="auto"/>
        </w:pBdr>
        <w:tabs>
          <w:tab w:val="clear" w:pos="567"/>
        </w:tabs>
        <w:spacing w:line="240" w:lineRule="auto"/>
        <w:ind w:left="567" w:hanging="567"/>
        <w:rPr>
          <w:b/>
          <w:noProof/>
          <w:szCs w:val="22"/>
          <w:lang w:val="bg-BG"/>
        </w:rPr>
      </w:pPr>
      <w:r>
        <w:rPr>
          <w:b/>
          <w:noProof/>
          <w:szCs w:val="22"/>
          <w:lang w:val="bg-BG"/>
        </w:rPr>
        <w:t>11.</w:t>
      </w:r>
      <w:r>
        <w:rPr>
          <w:b/>
          <w:noProof/>
          <w:szCs w:val="22"/>
          <w:lang w:val="bg-BG"/>
        </w:rPr>
        <w:tab/>
        <w:t>ИМЕ И АДРЕС НА ПРИТЕЖАТЕЛЯ НА РАЗРЕШЕНИЕТО ЗА УПОТРЕБА</w:t>
      </w:r>
    </w:p>
    <w:p w:rsidR="00C86724" w:rsidRDefault="00C86724" w:rsidP="00B7195F">
      <w:pPr>
        <w:keepNext/>
        <w:tabs>
          <w:tab w:val="clear" w:pos="567"/>
        </w:tabs>
        <w:spacing w:line="240" w:lineRule="auto"/>
        <w:ind w:left="567" w:hanging="567"/>
        <w:rPr>
          <w:noProof/>
          <w:szCs w:val="22"/>
          <w:lang w:val="bg-BG"/>
        </w:rPr>
      </w:pPr>
    </w:p>
    <w:p w:rsidR="00C86724" w:rsidRPr="00DA383F" w:rsidRDefault="00C86724" w:rsidP="00C86724">
      <w:pPr>
        <w:tabs>
          <w:tab w:val="clear" w:pos="567"/>
        </w:tabs>
        <w:spacing w:line="240" w:lineRule="auto"/>
        <w:ind w:left="567" w:hanging="567"/>
        <w:rPr>
          <w:noProof/>
          <w:szCs w:val="22"/>
          <w:lang w:val="bg-BG"/>
        </w:rPr>
      </w:pPr>
      <w:r>
        <w:rPr>
          <w:noProof/>
          <w:szCs w:val="22"/>
          <w:lang w:val="da-DK"/>
        </w:rPr>
        <w:t>Eli</w:t>
      </w:r>
      <w:r w:rsidRPr="00DA383F">
        <w:rPr>
          <w:noProof/>
          <w:szCs w:val="22"/>
          <w:lang w:val="bg-BG"/>
        </w:rPr>
        <w:t xml:space="preserve"> </w:t>
      </w:r>
      <w:r>
        <w:rPr>
          <w:noProof/>
          <w:szCs w:val="22"/>
          <w:lang w:val="da-DK"/>
        </w:rPr>
        <w:t>Lilly</w:t>
      </w:r>
      <w:r w:rsidRPr="00DA383F">
        <w:rPr>
          <w:noProof/>
          <w:szCs w:val="22"/>
          <w:lang w:val="bg-BG"/>
        </w:rPr>
        <w:t xml:space="preserve"> </w:t>
      </w:r>
      <w:r>
        <w:rPr>
          <w:noProof/>
          <w:szCs w:val="22"/>
          <w:lang w:val="da-DK"/>
        </w:rPr>
        <w:t>Nederland</w:t>
      </w:r>
      <w:r w:rsidRPr="00DA383F">
        <w:rPr>
          <w:noProof/>
          <w:szCs w:val="22"/>
          <w:lang w:val="bg-BG"/>
        </w:rPr>
        <w:t xml:space="preserve"> </w:t>
      </w:r>
      <w:r>
        <w:rPr>
          <w:noProof/>
          <w:szCs w:val="22"/>
          <w:lang w:val="da-DK"/>
        </w:rPr>
        <w:t>B</w:t>
      </w:r>
      <w:r w:rsidRPr="00DA383F">
        <w:rPr>
          <w:noProof/>
          <w:szCs w:val="22"/>
          <w:lang w:val="bg-BG"/>
        </w:rPr>
        <w:t>.</w:t>
      </w:r>
      <w:r>
        <w:rPr>
          <w:noProof/>
          <w:szCs w:val="22"/>
          <w:lang w:val="da-DK"/>
        </w:rPr>
        <w:t>V</w:t>
      </w:r>
      <w:r w:rsidRPr="00DA383F">
        <w:rPr>
          <w:noProof/>
          <w:szCs w:val="22"/>
          <w:lang w:val="bg-BG"/>
        </w:rPr>
        <w:t>.</w:t>
      </w:r>
    </w:p>
    <w:p w:rsidR="0077777E" w:rsidRDefault="00BF51BD" w:rsidP="00C86724">
      <w:pPr>
        <w:tabs>
          <w:tab w:val="clear" w:pos="567"/>
        </w:tabs>
        <w:spacing w:line="240" w:lineRule="auto"/>
        <w:ind w:left="567" w:hanging="567"/>
        <w:rPr>
          <w:noProof/>
          <w:szCs w:val="22"/>
          <w:lang w:val="bg-BG"/>
        </w:rPr>
      </w:pPr>
      <w:r>
        <w:rPr>
          <w:noProof/>
          <w:szCs w:val="22"/>
          <w:lang w:val="da-DK"/>
        </w:rPr>
        <w:t>Papendorpseweg</w:t>
      </w:r>
      <w:r w:rsidRPr="0028363F">
        <w:rPr>
          <w:noProof/>
          <w:szCs w:val="22"/>
          <w:lang w:val="bg-BG"/>
        </w:rPr>
        <w:t xml:space="preserve"> 83, 3528 </w:t>
      </w:r>
      <w:r>
        <w:rPr>
          <w:noProof/>
          <w:szCs w:val="22"/>
          <w:lang w:val="da-DK"/>
        </w:rPr>
        <w:t>BJ</w:t>
      </w:r>
      <w:r w:rsidRPr="0028363F">
        <w:rPr>
          <w:noProof/>
          <w:szCs w:val="22"/>
          <w:lang w:val="bg-BG"/>
        </w:rPr>
        <w:t xml:space="preserve"> </w:t>
      </w:r>
      <w:r>
        <w:rPr>
          <w:noProof/>
          <w:szCs w:val="22"/>
          <w:lang w:val="da-DK"/>
        </w:rPr>
        <w:t>Utrecht</w:t>
      </w:r>
    </w:p>
    <w:p w:rsidR="00C86724" w:rsidRDefault="00B14F74" w:rsidP="00C86724">
      <w:pPr>
        <w:tabs>
          <w:tab w:val="clear" w:pos="567"/>
        </w:tabs>
        <w:spacing w:line="240" w:lineRule="auto"/>
        <w:ind w:left="567" w:hanging="567"/>
        <w:rPr>
          <w:noProof/>
          <w:szCs w:val="22"/>
          <w:lang w:val="bg-BG"/>
        </w:rPr>
      </w:pPr>
      <w:r>
        <w:rPr>
          <w:noProof/>
          <w:szCs w:val="22"/>
          <w:lang w:val="bg-BG"/>
        </w:rPr>
        <w:t>Нидерландия</w:t>
      </w:r>
    </w:p>
    <w:p w:rsidR="00C86724" w:rsidRPr="00DA383F" w:rsidRDefault="00C86724" w:rsidP="00C86724">
      <w:pPr>
        <w:tabs>
          <w:tab w:val="clear" w:pos="567"/>
        </w:tabs>
        <w:spacing w:line="240" w:lineRule="auto"/>
        <w:ind w:left="567" w:hanging="567"/>
        <w:rPr>
          <w:noProof/>
          <w:szCs w:val="22"/>
          <w:lang w:val="bg-BG"/>
        </w:rPr>
      </w:pPr>
    </w:p>
    <w:p w:rsidR="00C86724" w:rsidRPr="00DA383F" w:rsidRDefault="00C86724" w:rsidP="00C86724">
      <w:pPr>
        <w:tabs>
          <w:tab w:val="clear" w:pos="567"/>
        </w:tabs>
        <w:spacing w:line="240" w:lineRule="auto"/>
        <w:ind w:left="567" w:hanging="567"/>
        <w:rPr>
          <w:noProof/>
          <w:szCs w:val="22"/>
          <w:lang w:val="bg-BG"/>
        </w:rPr>
      </w:pPr>
    </w:p>
    <w:p w:rsidR="00C86724" w:rsidRDefault="00C86724" w:rsidP="00B7195F">
      <w:pPr>
        <w:keepNext/>
        <w:pBdr>
          <w:top w:val="single" w:sz="4" w:space="1" w:color="auto"/>
          <w:left w:val="single" w:sz="4" w:space="4" w:color="auto"/>
          <w:bottom w:val="single" w:sz="4" w:space="1" w:color="auto"/>
          <w:right w:val="single" w:sz="4" w:space="4" w:color="auto"/>
        </w:pBdr>
        <w:tabs>
          <w:tab w:val="clear" w:pos="567"/>
        </w:tabs>
        <w:spacing w:line="240" w:lineRule="auto"/>
        <w:ind w:left="567" w:hanging="567"/>
        <w:rPr>
          <w:noProof/>
          <w:szCs w:val="22"/>
          <w:lang w:val="bg-BG"/>
        </w:rPr>
      </w:pPr>
      <w:r>
        <w:rPr>
          <w:b/>
          <w:noProof/>
          <w:szCs w:val="22"/>
          <w:lang w:val="bg-BG"/>
        </w:rPr>
        <w:t>12.</w:t>
      </w:r>
      <w:r>
        <w:rPr>
          <w:b/>
          <w:noProof/>
          <w:szCs w:val="22"/>
          <w:lang w:val="bg-BG"/>
        </w:rPr>
        <w:tab/>
        <w:t>НОМЕР НА РАЗРЕШЕНИЕТО ЗА УПОТРЕБА</w:t>
      </w:r>
    </w:p>
    <w:p w:rsidR="00C86724" w:rsidRDefault="00C86724" w:rsidP="00B7195F">
      <w:pPr>
        <w:keepNext/>
        <w:tabs>
          <w:tab w:val="clear" w:pos="567"/>
        </w:tabs>
        <w:spacing w:line="240" w:lineRule="auto"/>
        <w:rPr>
          <w:lang w:val="bg-BG"/>
        </w:rPr>
      </w:pPr>
    </w:p>
    <w:p w:rsidR="00C86724" w:rsidRPr="00C203B8" w:rsidRDefault="00C86724" w:rsidP="00C86724">
      <w:pPr>
        <w:tabs>
          <w:tab w:val="clear" w:pos="567"/>
        </w:tabs>
        <w:spacing w:line="240" w:lineRule="auto"/>
        <w:jc w:val="both"/>
        <w:rPr>
          <w:lang w:val="ru-RU"/>
        </w:rPr>
      </w:pPr>
      <w:r w:rsidRPr="00BE1E4F">
        <w:rPr>
          <w:lang w:val="da-DK"/>
        </w:rPr>
        <w:t>EU</w:t>
      </w:r>
      <w:r>
        <w:rPr>
          <w:lang w:val="ru-RU"/>
        </w:rPr>
        <w:t>/1/96/007/</w:t>
      </w:r>
      <w:r w:rsidR="0080507C" w:rsidRPr="00C203B8">
        <w:rPr>
          <w:lang w:val="ru-RU"/>
        </w:rPr>
        <w:t>035</w:t>
      </w:r>
    </w:p>
    <w:p w:rsidR="00C86724" w:rsidRDefault="00C86724" w:rsidP="00C86724">
      <w:pPr>
        <w:tabs>
          <w:tab w:val="clear" w:pos="567"/>
        </w:tabs>
        <w:spacing w:line="240" w:lineRule="auto"/>
        <w:jc w:val="both"/>
        <w:rPr>
          <w:lang w:val="bg-BG"/>
        </w:rPr>
      </w:pPr>
    </w:p>
    <w:p w:rsidR="00C86724" w:rsidRDefault="00C86724" w:rsidP="00C86724">
      <w:pPr>
        <w:tabs>
          <w:tab w:val="clear" w:pos="567"/>
        </w:tabs>
        <w:spacing w:line="240" w:lineRule="auto"/>
        <w:ind w:left="567" w:hanging="567"/>
        <w:rPr>
          <w:noProof/>
          <w:szCs w:val="22"/>
          <w:lang w:val="bg-BG"/>
        </w:rPr>
      </w:pPr>
    </w:p>
    <w:p w:rsidR="00C86724" w:rsidRDefault="00C86724" w:rsidP="00B7195F">
      <w:pPr>
        <w:keepNext/>
        <w:pBdr>
          <w:top w:val="single" w:sz="4" w:space="1" w:color="auto"/>
          <w:left w:val="single" w:sz="4" w:space="4" w:color="auto"/>
          <w:bottom w:val="single" w:sz="4" w:space="1" w:color="auto"/>
          <w:right w:val="single" w:sz="4" w:space="4" w:color="auto"/>
        </w:pBdr>
        <w:tabs>
          <w:tab w:val="clear" w:pos="567"/>
        </w:tabs>
        <w:spacing w:line="240" w:lineRule="auto"/>
        <w:ind w:left="567" w:hanging="567"/>
        <w:rPr>
          <w:noProof/>
          <w:szCs w:val="22"/>
          <w:lang w:val="bg-BG"/>
        </w:rPr>
      </w:pPr>
      <w:r>
        <w:rPr>
          <w:b/>
          <w:noProof/>
          <w:szCs w:val="22"/>
          <w:lang w:val="bg-BG"/>
        </w:rPr>
        <w:t>13.</w:t>
      </w:r>
      <w:r>
        <w:rPr>
          <w:b/>
          <w:noProof/>
          <w:szCs w:val="22"/>
          <w:lang w:val="bg-BG"/>
        </w:rPr>
        <w:tab/>
        <w:t>ПАРТИДЕН НОМЕР</w:t>
      </w:r>
    </w:p>
    <w:p w:rsidR="00C86724" w:rsidRDefault="00C86724" w:rsidP="00B7195F">
      <w:pPr>
        <w:keepNext/>
        <w:tabs>
          <w:tab w:val="clear" w:pos="567"/>
        </w:tabs>
        <w:spacing w:line="240" w:lineRule="auto"/>
        <w:ind w:left="567" w:hanging="567"/>
        <w:rPr>
          <w:noProof/>
          <w:szCs w:val="22"/>
          <w:lang w:val="bg-BG"/>
        </w:rPr>
      </w:pPr>
    </w:p>
    <w:p w:rsidR="00C86724" w:rsidRDefault="00C86724" w:rsidP="00C86724">
      <w:pPr>
        <w:tabs>
          <w:tab w:val="clear" w:pos="567"/>
        </w:tabs>
        <w:spacing w:line="240" w:lineRule="auto"/>
        <w:ind w:left="567" w:hanging="567"/>
        <w:rPr>
          <w:noProof/>
          <w:szCs w:val="22"/>
          <w:lang w:val="bg-BG"/>
        </w:rPr>
      </w:pPr>
      <w:r>
        <w:rPr>
          <w:noProof/>
          <w:szCs w:val="22"/>
          <w:lang w:val="bg-BG"/>
        </w:rPr>
        <w:t xml:space="preserve">Партида № </w:t>
      </w:r>
    </w:p>
    <w:p w:rsidR="00C86724" w:rsidRDefault="00C86724" w:rsidP="00C86724">
      <w:pPr>
        <w:tabs>
          <w:tab w:val="clear" w:pos="567"/>
        </w:tabs>
        <w:spacing w:line="240" w:lineRule="auto"/>
        <w:ind w:left="567" w:hanging="567"/>
        <w:rPr>
          <w:noProof/>
          <w:szCs w:val="22"/>
          <w:lang w:val="bg-BG"/>
        </w:rPr>
      </w:pPr>
    </w:p>
    <w:p w:rsidR="00C86724" w:rsidRDefault="00C86724" w:rsidP="00C86724">
      <w:pPr>
        <w:tabs>
          <w:tab w:val="clear" w:pos="567"/>
        </w:tabs>
        <w:spacing w:line="240" w:lineRule="auto"/>
        <w:ind w:left="567" w:hanging="567"/>
        <w:rPr>
          <w:noProof/>
          <w:szCs w:val="22"/>
          <w:lang w:val="bg-BG"/>
        </w:rPr>
      </w:pPr>
    </w:p>
    <w:p w:rsidR="00C86724" w:rsidRDefault="00C86724" w:rsidP="00B7195F">
      <w:pPr>
        <w:keepNext/>
        <w:pBdr>
          <w:top w:val="single" w:sz="4" w:space="1" w:color="auto"/>
          <w:left w:val="single" w:sz="4" w:space="4" w:color="auto"/>
          <w:bottom w:val="single" w:sz="4" w:space="1" w:color="auto"/>
          <w:right w:val="single" w:sz="4" w:space="4" w:color="auto"/>
        </w:pBdr>
        <w:tabs>
          <w:tab w:val="clear" w:pos="567"/>
        </w:tabs>
        <w:spacing w:line="240" w:lineRule="auto"/>
        <w:ind w:left="567" w:hanging="567"/>
        <w:rPr>
          <w:noProof/>
          <w:szCs w:val="22"/>
          <w:lang w:val="bg-BG"/>
        </w:rPr>
      </w:pPr>
      <w:r>
        <w:rPr>
          <w:b/>
          <w:noProof/>
          <w:szCs w:val="22"/>
          <w:lang w:val="bg-BG"/>
        </w:rPr>
        <w:t>14.</w:t>
      </w:r>
      <w:r>
        <w:rPr>
          <w:b/>
          <w:noProof/>
          <w:szCs w:val="22"/>
          <w:lang w:val="bg-BG"/>
        </w:rPr>
        <w:tab/>
        <w:t>НАЧИН НА ОТПУСКАНЕ</w:t>
      </w:r>
    </w:p>
    <w:p w:rsidR="00C86724" w:rsidRDefault="00C86724" w:rsidP="00B7195F">
      <w:pPr>
        <w:keepNext/>
        <w:tabs>
          <w:tab w:val="clear" w:pos="567"/>
        </w:tabs>
        <w:spacing w:line="240" w:lineRule="auto"/>
        <w:ind w:left="567" w:hanging="567"/>
        <w:rPr>
          <w:noProof/>
          <w:szCs w:val="22"/>
          <w:lang w:val="bg-BG"/>
        </w:rPr>
      </w:pPr>
    </w:p>
    <w:p w:rsidR="00C86724" w:rsidRDefault="00C86724" w:rsidP="00C86724">
      <w:pPr>
        <w:tabs>
          <w:tab w:val="clear" w:pos="567"/>
        </w:tabs>
        <w:spacing w:line="240" w:lineRule="auto"/>
        <w:ind w:left="567" w:hanging="567"/>
        <w:rPr>
          <w:noProof/>
          <w:szCs w:val="22"/>
          <w:lang w:val="bg-BG"/>
        </w:rPr>
      </w:pPr>
    </w:p>
    <w:p w:rsidR="00C86724" w:rsidRDefault="00C86724" w:rsidP="00B7195F">
      <w:pPr>
        <w:keepNext/>
        <w:pBdr>
          <w:top w:val="single" w:sz="4" w:space="1" w:color="auto"/>
          <w:left w:val="single" w:sz="4" w:space="4" w:color="auto"/>
          <w:bottom w:val="single" w:sz="4" w:space="1" w:color="auto"/>
          <w:right w:val="single" w:sz="4" w:space="4" w:color="auto"/>
        </w:pBdr>
        <w:tabs>
          <w:tab w:val="clear" w:pos="567"/>
        </w:tabs>
        <w:spacing w:line="240" w:lineRule="auto"/>
        <w:ind w:left="567" w:hanging="567"/>
        <w:rPr>
          <w:noProof/>
          <w:szCs w:val="22"/>
          <w:lang w:val="bg-BG"/>
        </w:rPr>
      </w:pPr>
      <w:r>
        <w:rPr>
          <w:b/>
          <w:noProof/>
          <w:szCs w:val="22"/>
          <w:lang w:val="bg-BG"/>
        </w:rPr>
        <w:t>15.</w:t>
      </w:r>
      <w:r>
        <w:rPr>
          <w:b/>
          <w:noProof/>
          <w:szCs w:val="22"/>
          <w:lang w:val="bg-BG"/>
        </w:rPr>
        <w:tab/>
        <w:t>УКАЗАНИЯ ЗА УПОТРЕБА</w:t>
      </w:r>
    </w:p>
    <w:p w:rsidR="00C86724" w:rsidRDefault="00C86724" w:rsidP="00B7195F">
      <w:pPr>
        <w:keepNext/>
        <w:tabs>
          <w:tab w:val="clear" w:pos="567"/>
        </w:tabs>
        <w:spacing w:line="240" w:lineRule="auto"/>
        <w:ind w:left="567" w:hanging="567"/>
        <w:rPr>
          <w:szCs w:val="22"/>
          <w:highlight w:val="lightGray"/>
          <w:lang w:val="bg-BG"/>
        </w:rPr>
      </w:pPr>
    </w:p>
    <w:p w:rsidR="00C86724" w:rsidRDefault="00C86724" w:rsidP="00C86724">
      <w:pPr>
        <w:tabs>
          <w:tab w:val="clear" w:pos="567"/>
        </w:tabs>
        <w:spacing w:line="240" w:lineRule="auto"/>
        <w:ind w:left="567" w:hanging="567"/>
        <w:rPr>
          <w:noProof/>
          <w:szCs w:val="22"/>
          <w:lang w:val="bg-BG"/>
        </w:rPr>
      </w:pPr>
      <w:r>
        <w:rPr>
          <w:noProof/>
          <w:szCs w:val="22"/>
          <w:lang w:val="bg-BG"/>
        </w:rPr>
        <w:t xml:space="preserve">Ако преди първата употреба </w:t>
      </w:r>
      <w:r w:rsidR="003A6F02">
        <w:rPr>
          <w:noProof/>
          <w:szCs w:val="22"/>
          <w:lang w:val="bg-BG"/>
        </w:rPr>
        <w:t>запечатването</w:t>
      </w:r>
      <w:r w:rsidR="00FB350C">
        <w:rPr>
          <w:noProof/>
          <w:szCs w:val="22"/>
          <w:lang w:val="bg-BG"/>
        </w:rPr>
        <w:t xml:space="preserve"> е </w:t>
      </w:r>
      <w:r w:rsidR="003A6F02">
        <w:rPr>
          <w:noProof/>
          <w:szCs w:val="22"/>
          <w:lang w:val="bg-BG"/>
        </w:rPr>
        <w:t>нарушено</w:t>
      </w:r>
      <w:r>
        <w:rPr>
          <w:noProof/>
          <w:szCs w:val="22"/>
          <w:lang w:val="bg-BG"/>
        </w:rPr>
        <w:t>, обърнете се към Вашия фармацевт.</w:t>
      </w:r>
    </w:p>
    <w:p w:rsidR="00C86724" w:rsidRDefault="00C86724" w:rsidP="00C86724">
      <w:pPr>
        <w:tabs>
          <w:tab w:val="clear" w:pos="567"/>
        </w:tabs>
        <w:spacing w:line="240" w:lineRule="auto"/>
        <w:ind w:left="567" w:hanging="567"/>
        <w:rPr>
          <w:noProof/>
          <w:szCs w:val="22"/>
          <w:lang w:val="bg-BG"/>
        </w:rPr>
      </w:pPr>
    </w:p>
    <w:p w:rsidR="00C86724" w:rsidRDefault="00C86724" w:rsidP="00C86724">
      <w:pPr>
        <w:tabs>
          <w:tab w:val="clear" w:pos="567"/>
        </w:tabs>
        <w:spacing w:line="240" w:lineRule="auto"/>
        <w:ind w:left="567" w:hanging="567"/>
        <w:rPr>
          <w:noProof/>
          <w:szCs w:val="22"/>
          <w:lang w:val="bg-BG"/>
        </w:rPr>
      </w:pPr>
    </w:p>
    <w:p w:rsidR="00C86724" w:rsidRDefault="00C86724" w:rsidP="00B7195F">
      <w:pPr>
        <w:keepNext/>
        <w:pBdr>
          <w:top w:val="single" w:sz="4" w:space="1" w:color="auto"/>
          <w:left w:val="single" w:sz="4" w:space="4" w:color="auto"/>
          <w:bottom w:val="single" w:sz="4" w:space="1" w:color="auto"/>
          <w:right w:val="single" w:sz="4" w:space="4" w:color="auto"/>
        </w:pBdr>
        <w:tabs>
          <w:tab w:val="clear" w:pos="567"/>
        </w:tabs>
        <w:spacing w:line="240" w:lineRule="auto"/>
        <w:ind w:left="567" w:hanging="567"/>
        <w:rPr>
          <w:noProof/>
          <w:szCs w:val="22"/>
          <w:lang w:val="bg-BG"/>
        </w:rPr>
      </w:pPr>
      <w:r>
        <w:rPr>
          <w:b/>
          <w:noProof/>
          <w:szCs w:val="22"/>
          <w:lang w:val="bg-BG"/>
        </w:rPr>
        <w:t>16.</w:t>
      </w:r>
      <w:r>
        <w:rPr>
          <w:b/>
          <w:noProof/>
          <w:szCs w:val="22"/>
          <w:lang w:val="bg-BG"/>
        </w:rPr>
        <w:tab/>
        <w:t>ИНФОРМАЦИЯ НА БРАЙЛОВА АЗБУКА</w:t>
      </w:r>
    </w:p>
    <w:p w:rsidR="00C86724" w:rsidRDefault="00C86724" w:rsidP="00B7195F">
      <w:pPr>
        <w:keepNext/>
        <w:tabs>
          <w:tab w:val="clear" w:pos="567"/>
        </w:tabs>
        <w:spacing w:line="240" w:lineRule="auto"/>
        <w:rPr>
          <w:lang w:val="ru-RU"/>
        </w:rPr>
      </w:pPr>
    </w:p>
    <w:p w:rsidR="00624338" w:rsidRPr="00CB0EB0" w:rsidRDefault="00624338" w:rsidP="00624338">
      <w:pPr>
        <w:pStyle w:val="EndnoteText"/>
        <w:tabs>
          <w:tab w:val="clear" w:pos="567"/>
        </w:tabs>
        <w:rPr>
          <w:rStyle w:val="CommentReference"/>
          <w:sz w:val="22"/>
          <w:lang w:val="ru-RU"/>
        </w:rPr>
      </w:pPr>
      <w:r>
        <w:rPr>
          <w:rStyle w:val="CommentReference"/>
          <w:sz w:val="22"/>
        </w:rPr>
        <w:t>Humalog</w:t>
      </w:r>
      <w:r w:rsidRPr="00CB0EB0">
        <w:rPr>
          <w:rStyle w:val="CommentReference"/>
          <w:sz w:val="22"/>
          <w:lang w:val="ru-RU"/>
        </w:rPr>
        <w:t xml:space="preserve"> </w:t>
      </w:r>
      <w:r>
        <w:rPr>
          <w:rStyle w:val="CommentReference"/>
          <w:sz w:val="22"/>
        </w:rPr>
        <w:t>Mix</w:t>
      </w:r>
      <w:r w:rsidRPr="00CB0EB0">
        <w:rPr>
          <w:rStyle w:val="CommentReference"/>
          <w:sz w:val="22"/>
          <w:lang w:val="ru-RU"/>
        </w:rPr>
        <w:t xml:space="preserve">50 </w:t>
      </w:r>
      <w:r>
        <w:rPr>
          <w:rStyle w:val="CommentReference"/>
          <w:sz w:val="22"/>
        </w:rPr>
        <w:t>KwikPen</w:t>
      </w:r>
    </w:p>
    <w:p w:rsidR="000B1664" w:rsidRDefault="000B1664" w:rsidP="000B1664">
      <w:pPr>
        <w:spacing w:line="240" w:lineRule="auto"/>
        <w:rPr>
          <w:lang w:val="ru-RU"/>
        </w:rPr>
      </w:pPr>
    </w:p>
    <w:p w:rsidR="000B1664" w:rsidRPr="00486D59" w:rsidRDefault="000B1664" w:rsidP="000B1664">
      <w:pPr>
        <w:spacing w:line="240" w:lineRule="auto"/>
        <w:rPr>
          <w:lang w:val="ru-RU"/>
        </w:rPr>
      </w:pPr>
    </w:p>
    <w:p w:rsidR="000B1664" w:rsidRPr="00486D59" w:rsidRDefault="000B1664" w:rsidP="000B1664">
      <w:pPr>
        <w:keepNext/>
        <w:pBdr>
          <w:top w:val="single" w:sz="4" w:space="1" w:color="auto"/>
          <w:left w:val="single" w:sz="4" w:space="4" w:color="auto"/>
          <w:bottom w:val="single" w:sz="4" w:space="1" w:color="auto"/>
          <w:right w:val="single" w:sz="4" w:space="4" w:color="auto"/>
        </w:pBdr>
        <w:spacing w:line="240" w:lineRule="auto"/>
        <w:outlineLvl w:val="0"/>
        <w:rPr>
          <w:i/>
          <w:noProof/>
          <w:lang w:val="ru-RU"/>
        </w:rPr>
      </w:pPr>
      <w:r w:rsidRPr="00486D59">
        <w:rPr>
          <w:b/>
          <w:noProof/>
          <w:lang w:val="ru-RU"/>
        </w:rPr>
        <w:t>17.</w:t>
      </w:r>
      <w:r w:rsidRPr="00486D59">
        <w:rPr>
          <w:b/>
          <w:noProof/>
          <w:lang w:val="ru-RU"/>
        </w:rPr>
        <w:tab/>
        <w:t>УНИКАЛЕН ИДЕНТИФИКАТОР — ДВУИЗМЕРЕН БАРКОД</w:t>
      </w:r>
    </w:p>
    <w:p w:rsidR="000B1664" w:rsidRPr="00486D59" w:rsidRDefault="000B1664" w:rsidP="00CC4C57">
      <w:pPr>
        <w:keepNext/>
        <w:spacing w:line="240" w:lineRule="auto"/>
        <w:rPr>
          <w:noProof/>
          <w:lang w:val="ru-RU"/>
        </w:rPr>
      </w:pPr>
    </w:p>
    <w:p w:rsidR="000B1664" w:rsidRPr="00486D59" w:rsidRDefault="000B1664" w:rsidP="000B1664">
      <w:pPr>
        <w:spacing w:line="240" w:lineRule="auto"/>
        <w:rPr>
          <w:noProof/>
          <w:shd w:val="clear" w:color="auto" w:fill="CCCCCC"/>
          <w:lang w:val="ru-RU"/>
        </w:rPr>
      </w:pPr>
      <w:r w:rsidRPr="00486D59">
        <w:rPr>
          <w:noProof/>
          <w:highlight w:val="lightGray"/>
          <w:lang w:val="ru-RU"/>
        </w:rPr>
        <w:t>Двуизмерен баркод с включен уникален идентификатор</w:t>
      </w:r>
    </w:p>
    <w:p w:rsidR="000B1664" w:rsidRPr="00486D59" w:rsidRDefault="000B1664" w:rsidP="000B1664">
      <w:pPr>
        <w:spacing w:line="240" w:lineRule="auto"/>
        <w:rPr>
          <w:noProof/>
          <w:shd w:val="clear" w:color="auto" w:fill="CCCCCC"/>
          <w:lang w:val="ru-RU"/>
        </w:rPr>
      </w:pPr>
    </w:p>
    <w:p w:rsidR="000B1664" w:rsidRPr="00486D59" w:rsidRDefault="000B1664" w:rsidP="000B1664">
      <w:pPr>
        <w:spacing w:line="240" w:lineRule="auto"/>
        <w:rPr>
          <w:noProof/>
          <w:vanish/>
          <w:lang w:val="ru-RU"/>
        </w:rPr>
      </w:pPr>
    </w:p>
    <w:p w:rsidR="000B1664" w:rsidRPr="00486D59" w:rsidRDefault="000B1664" w:rsidP="000B1664">
      <w:pPr>
        <w:keepNext/>
        <w:pBdr>
          <w:top w:val="single" w:sz="4" w:space="1" w:color="auto"/>
          <w:left w:val="single" w:sz="4" w:space="4" w:color="auto"/>
          <w:bottom w:val="single" w:sz="4" w:space="1" w:color="auto"/>
          <w:right w:val="single" w:sz="4" w:space="4" w:color="auto"/>
        </w:pBdr>
        <w:spacing w:line="240" w:lineRule="auto"/>
        <w:outlineLvl w:val="0"/>
        <w:rPr>
          <w:i/>
          <w:noProof/>
          <w:lang w:val="ru-RU"/>
        </w:rPr>
      </w:pPr>
      <w:r w:rsidRPr="00486D59">
        <w:rPr>
          <w:b/>
          <w:noProof/>
          <w:lang w:val="ru-RU"/>
        </w:rPr>
        <w:t>18.</w:t>
      </w:r>
      <w:r w:rsidRPr="00486D59">
        <w:rPr>
          <w:b/>
          <w:noProof/>
          <w:lang w:val="ru-RU"/>
        </w:rPr>
        <w:tab/>
        <w:t>УНИКАЛЕН ИДЕНТИФИКАТОР — ДАННИ ЗА ЧЕТЕНЕ ОТ ХОРА</w:t>
      </w:r>
    </w:p>
    <w:p w:rsidR="000B1664" w:rsidRPr="00486D59" w:rsidRDefault="000B1664" w:rsidP="00CC4C57">
      <w:pPr>
        <w:keepNext/>
        <w:spacing w:line="240" w:lineRule="auto"/>
        <w:rPr>
          <w:noProof/>
          <w:lang w:val="ru-RU"/>
        </w:rPr>
      </w:pPr>
    </w:p>
    <w:p w:rsidR="000B1664" w:rsidRPr="00BA0E4D" w:rsidRDefault="000B1664" w:rsidP="00C5479C">
      <w:pPr>
        <w:keepNext/>
        <w:rPr>
          <w:lang w:val="ru-RU"/>
        </w:rPr>
      </w:pPr>
      <w:r w:rsidRPr="009E2F87">
        <w:t>PC</w:t>
      </w:r>
      <w:r w:rsidRPr="00BA0E4D">
        <w:rPr>
          <w:lang w:val="ru-RU"/>
        </w:rPr>
        <w:t xml:space="preserve"> </w:t>
      </w:r>
    </w:p>
    <w:p w:rsidR="000B1664" w:rsidRPr="0035089B" w:rsidRDefault="000B1664" w:rsidP="00C5479C">
      <w:pPr>
        <w:keepNext/>
        <w:rPr>
          <w:lang w:val="ru-RU"/>
        </w:rPr>
      </w:pPr>
      <w:r w:rsidRPr="007D2258">
        <w:t>SN</w:t>
      </w:r>
      <w:r w:rsidRPr="0035089B">
        <w:rPr>
          <w:lang w:val="ru-RU"/>
        </w:rPr>
        <w:t xml:space="preserve"> </w:t>
      </w:r>
    </w:p>
    <w:p w:rsidR="000B1664" w:rsidRPr="00EA2766" w:rsidRDefault="000B1664" w:rsidP="00C5479C">
      <w:pPr>
        <w:keepNext/>
        <w:rPr>
          <w:lang w:val="ru-RU"/>
        </w:rPr>
      </w:pPr>
      <w:r w:rsidRPr="00EA2766">
        <w:t>NN</w:t>
      </w:r>
      <w:r w:rsidRPr="00EA2766">
        <w:rPr>
          <w:lang w:val="ru-RU"/>
        </w:rPr>
        <w:t xml:space="preserve"> </w:t>
      </w:r>
    </w:p>
    <w:p w:rsidR="00560E37" w:rsidRDefault="00C86724" w:rsidP="00560E37">
      <w:pPr>
        <w:shd w:val="clear" w:color="auto" w:fill="FFFFFF"/>
        <w:tabs>
          <w:tab w:val="clear" w:pos="567"/>
        </w:tabs>
        <w:spacing w:line="240" w:lineRule="auto"/>
        <w:rPr>
          <w:noProof/>
          <w:szCs w:val="22"/>
          <w:lang w:val="bg-BG"/>
        </w:rPr>
      </w:pPr>
      <w:r>
        <w:rPr>
          <w:b/>
          <w:u w:val="single"/>
          <w:lang w:val="ru-RU"/>
        </w:rPr>
        <w:br w:type="page"/>
      </w:r>
    </w:p>
    <w:p w:rsidR="00560E37" w:rsidRDefault="00560E37" w:rsidP="00560E37">
      <w:pPr>
        <w:keepNext/>
        <w:pBdr>
          <w:top w:val="single" w:sz="4" w:space="1" w:color="auto"/>
          <w:left w:val="single" w:sz="4" w:space="4" w:color="auto"/>
          <w:bottom w:val="single" w:sz="4" w:space="1" w:color="auto"/>
          <w:right w:val="single" w:sz="4" w:space="4" w:color="auto"/>
        </w:pBdr>
        <w:tabs>
          <w:tab w:val="clear" w:pos="567"/>
        </w:tabs>
        <w:spacing w:line="240" w:lineRule="auto"/>
        <w:rPr>
          <w:b/>
          <w:noProof/>
          <w:szCs w:val="22"/>
          <w:lang w:val="bg-BG"/>
        </w:rPr>
      </w:pPr>
      <w:r>
        <w:rPr>
          <w:b/>
          <w:noProof/>
          <w:szCs w:val="22"/>
          <w:lang w:val="bg-BG"/>
        </w:rPr>
        <w:t>ДАННИ, КОИТО ТРЯБВА ДА СЪДЪРЖА ВТОРИЧНАТА ОПАКОВКА</w:t>
      </w:r>
    </w:p>
    <w:p w:rsidR="00560E37" w:rsidRDefault="00560E37" w:rsidP="00560E37">
      <w:pPr>
        <w:keepNext/>
        <w:pBdr>
          <w:top w:val="single" w:sz="4" w:space="1" w:color="auto"/>
          <w:left w:val="single" w:sz="4" w:space="4" w:color="auto"/>
          <w:bottom w:val="single" w:sz="4" w:space="1" w:color="auto"/>
          <w:right w:val="single" w:sz="4" w:space="4" w:color="auto"/>
        </w:pBdr>
        <w:tabs>
          <w:tab w:val="clear" w:pos="567"/>
        </w:tabs>
        <w:spacing w:line="240" w:lineRule="auto"/>
        <w:rPr>
          <w:b/>
          <w:noProof/>
          <w:szCs w:val="22"/>
          <w:lang w:val="bg-BG"/>
        </w:rPr>
      </w:pPr>
    </w:p>
    <w:p w:rsidR="00560E37" w:rsidRDefault="00560E37" w:rsidP="00560E37">
      <w:pPr>
        <w:keepNext/>
        <w:pBdr>
          <w:top w:val="single" w:sz="4" w:space="1" w:color="auto"/>
          <w:left w:val="single" w:sz="4" w:space="4" w:color="auto"/>
          <w:bottom w:val="single" w:sz="4" w:space="1" w:color="auto"/>
          <w:right w:val="single" w:sz="4" w:space="4" w:color="auto"/>
        </w:pBdr>
        <w:tabs>
          <w:tab w:val="clear" w:pos="567"/>
        </w:tabs>
        <w:spacing w:line="240" w:lineRule="auto"/>
        <w:rPr>
          <w:b/>
          <w:noProof/>
          <w:szCs w:val="22"/>
          <w:lang w:val="bg-BG"/>
        </w:rPr>
      </w:pPr>
      <w:r>
        <w:rPr>
          <w:b/>
          <w:noProof/>
          <w:lang w:val="bg-BG"/>
        </w:rPr>
        <w:t>ВЪНШНА КУТИЯ</w:t>
      </w:r>
      <w:r w:rsidRPr="00486D59">
        <w:rPr>
          <w:b/>
          <w:noProof/>
          <w:lang w:val="bg-BG"/>
        </w:rPr>
        <w:t xml:space="preserve"> </w:t>
      </w:r>
      <w:r w:rsidRPr="009D7216">
        <w:rPr>
          <w:b/>
          <w:szCs w:val="22"/>
          <w:lang w:val="bg-BG"/>
        </w:rPr>
        <w:t>(</w:t>
      </w:r>
      <w:r>
        <w:rPr>
          <w:b/>
          <w:szCs w:val="22"/>
          <w:lang w:val="bg-BG"/>
        </w:rPr>
        <w:t>с</w:t>
      </w:r>
      <w:r w:rsidRPr="009D7216">
        <w:rPr>
          <w:b/>
          <w:szCs w:val="22"/>
          <w:lang w:val="bg-BG"/>
        </w:rPr>
        <w:t xml:space="preserve"> </w:t>
      </w:r>
      <w:r w:rsidRPr="00A27885">
        <w:rPr>
          <w:b/>
          <w:szCs w:val="22"/>
        </w:rPr>
        <w:t>blue</w:t>
      </w:r>
      <w:r w:rsidRPr="00A27885">
        <w:rPr>
          <w:b/>
          <w:szCs w:val="22"/>
          <w:lang w:val="bg-BG"/>
        </w:rPr>
        <w:t xml:space="preserve"> </w:t>
      </w:r>
      <w:r w:rsidRPr="00A27885">
        <w:rPr>
          <w:b/>
          <w:szCs w:val="22"/>
        </w:rPr>
        <w:t>box</w:t>
      </w:r>
      <w:r w:rsidRPr="009D7216">
        <w:rPr>
          <w:b/>
          <w:szCs w:val="22"/>
          <w:lang w:val="bg-BG"/>
        </w:rPr>
        <w:t xml:space="preserve">) </w:t>
      </w:r>
      <w:r>
        <w:rPr>
          <w:b/>
          <w:noProof/>
          <w:szCs w:val="22"/>
          <w:lang w:val="bg-BG"/>
        </w:rPr>
        <w:t>групова</w:t>
      </w:r>
      <w:r w:rsidRPr="00B000EF">
        <w:rPr>
          <w:b/>
          <w:noProof/>
          <w:szCs w:val="22"/>
          <w:lang w:val="bg-BG"/>
        </w:rPr>
        <w:t xml:space="preserve"> </w:t>
      </w:r>
      <w:r>
        <w:rPr>
          <w:b/>
          <w:szCs w:val="22"/>
          <w:lang w:val="bg-BG"/>
        </w:rPr>
        <w:t xml:space="preserve">опаковка - </w:t>
      </w:r>
      <w:r w:rsidRPr="009D7216">
        <w:rPr>
          <w:b/>
          <w:szCs w:val="22"/>
        </w:rPr>
        <w:t>KwikPen</w:t>
      </w:r>
    </w:p>
    <w:p w:rsidR="00560E37" w:rsidRDefault="00560E37" w:rsidP="00560E37">
      <w:pPr>
        <w:keepNext/>
        <w:tabs>
          <w:tab w:val="clear" w:pos="567"/>
        </w:tabs>
        <w:spacing w:line="240" w:lineRule="auto"/>
        <w:ind w:left="567" w:hanging="567"/>
        <w:rPr>
          <w:noProof/>
          <w:szCs w:val="22"/>
          <w:lang w:val="ru-RU"/>
        </w:rPr>
      </w:pPr>
    </w:p>
    <w:p w:rsidR="00560E37" w:rsidRDefault="00560E37" w:rsidP="00560E37">
      <w:pPr>
        <w:keepNext/>
        <w:pBdr>
          <w:top w:val="single" w:sz="4" w:space="1" w:color="auto"/>
          <w:left w:val="single" w:sz="4" w:space="4" w:color="auto"/>
          <w:bottom w:val="single" w:sz="4" w:space="1" w:color="auto"/>
          <w:right w:val="single" w:sz="4" w:space="4" w:color="auto"/>
        </w:pBdr>
        <w:tabs>
          <w:tab w:val="clear" w:pos="567"/>
        </w:tabs>
        <w:spacing w:line="240" w:lineRule="auto"/>
        <w:ind w:left="567" w:hanging="567"/>
        <w:rPr>
          <w:noProof/>
          <w:szCs w:val="22"/>
          <w:lang w:val="bg-BG"/>
        </w:rPr>
      </w:pPr>
      <w:r>
        <w:rPr>
          <w:b/>
          <w:noProof/>
          <w:szCs w:val="22"/>
          <w:lang w:val="bg-BG"/>
        </w:rPr>
        <w:t>1.</w:t>
      </w:r>
      <w:r>
        <w:rPr>
          <w:b/>
          <w:noProof/>
          <w:szCs w:val="22"/>
          <w:lang w:val="bg-BG"/>
        </w:rPr>
        <w:tab/>
        <w:t>ИМЕ НА ЛЕКАРСТВЕНИЯ ПРОДУКТ</w:t>
      </w:r>
    </w:p>
    <w:p w:rsidR="00560E37" w:rsidRDefault="00560E37" w:rsidP="00560E37">
      <w:pPr>
        <w:keepNext/>
        <w:tabs>
          <w:tab w:val="clear" w:pos="567"/>
        </w:tabs>
        <w:spacing w:line="240" w:lineRule="auto"/>
        <w:rPr>
          <w:lang w:val="bg-BG"/>
        </w:rPr>
      </w:pPr>
    </w:p>
    <w:p w:rsidR="00560E37" w:rsidRDefault="00560E37" w:rsidP="00560E37">
      <w:pPr>
        <w:pStyle w:val="EndnoteText"/>
        <w:tabs>
          <w:tab w:val="clear" w:pos="567"/>
        </w:tabs>
        <w:rPr>
          <w:lang w:val="bg-BG"/>
        </w:rPr>
      </w:pPr>
      <w:r>
        <w:rPr>
          <w:lang w:val="fr-FR"/>
        </w:rPr>
        <w:t>Humalog</w:t>
      </w:r>
      <w:r>
        <w:rPr>
          <w:lang w:val="bg-BG"/>
        </w:rPr>
        <w:t xml:space="preserve"> </w:t>
      </w:r>
      <w:r>
        <w:rPr>
          <w:lang w:val="fr-FR"/>
        </w:rPr>
        <w:t>Mix</w:t>
      </w:r>
      <w:r>
        <w:rPr>
          <w:lang w:val="bg-BG"/>
        </w:rPr>
        <w:t>50 100 единици/</w:t>
      </w:r>
      <w:r>
        <w:rPr>
          <w:lang w:val="fr-FR"/>
        </w:rPr>
        <w:t>ml</w:t>
      </w:r>
      <w:r>
        <w:rPr>
          <w:lang w:val="bg-BG"/>
        </w:rPr>
        <w:t xml:space="preserve"> </w:t>
      </w:r>
      <w:r>
        <w:rPr>
          <w:lang w:val="en-US"/>
        </w:rPr>
        <w:t>Kwik</w:t>
      </w:r>
      <w:r>
        <w:rPr>
          <w:lang w:val="fr-FR"/>
        </w:rPr>
        <w:t>Pen</w:t>
      </w:r>
      <w:r>
        <w:rPr>
          <w:lang w:val="bg-BG"/>
        </w:rPr>
        <w:t xml:space="preserve"> инжекционна суспензия</w:t>
      </w:r>
      <w:r w:rsidRPr="008C4E89">
        <w:rPr>
          <w:szCs w:val="22"/>
          <w:lang w:val="bg-BG"/>
        </w:rPr>
        <w:t xml:space="preserve"> </w:t>
      </w:r>
      <w:r>
        <w:rPr>
          <w:szCs w:val="22"/>
          <w:lang w:val="bg-BG"/>
        </w:rPr>
        <w:t>в предварително напълнена писалка</w:t>
      </w:r>
    </w:p>
    <w:p w:rsidR="00560E37" w:rsidRDefault="00560E37" w:rsidP="00560E37">
      <w:pPr>
        <w:pStyle w:val="EndnoteText"/>
        <w:tabs>
          <w:tab w:val="clear" w:pos="567"/>
        </w:tabs>
        <w:rPr>
          <w:lang w:val="bg-BG"/>
        </w:rPr>
      </w:pPr>
      <w:r>
        <w:rPr>
          <w:lang w:val="bg-BG"/>
        </w:rPr>
        <w:t>50% инсулин лиспро и 50% инсулин лиспро протаминова суспензия</w:t>
      </w:r>
    </w:p>
    <w:p w:rsidR="00560E37" w:rsidRDefault="00560E37" w:rsidP="00560E37">
      <w:pPr>
        <w:tabs>
          <w:tab w:val="clear" w:pos="567"/>
        </w:tabs>
        <w:spacing w:line="240" w:lineRule="auto"/>
        <w:ind w:left="567" w:hanging="567"/>
        <w:rPr>
          <w:noProof/>
          <w:szCs w:val="22"/>
          <w:lang w:val="bg-BG"/>
        </w:rPr>
      </w:pPr>
    </w:p>
    <w:p w:rsidR="00560E37" w:rsidRDefault="00560E37" w:rsidP="00560E37">
      <w:pPr>
        <w:tabs>
          <w:tab w:val="clear" w:pos="567"/>
        </w:tabs>
        <w:spacing w:line="240" w:lineRule="auto"/>
        <w:ind w:left="567" w:hanging="567"/>
        <w:rPr>
          <w:noProof/>
          <w:szCs w:val="22"/>
          <w:lang w:val="bg-BG"/>
        </w:rPr>
      </w:pPr>
    </w:p>
    <w:p w:rsidR="00560E37" w:rsidRDefault="00560E37" w:rsidP="00560E37">
      <w:pPr>
        <w:keepNext/>
        <w:pBdr>
          <w:top w:val="single" w:sz="4" w:space="1" w:color="auto"/>
          <w:left w:val="single" w:sz="4" w:space="4" w:color="auto"/>
          <w:bottom w:val="single" w:sz="4" w:space="1" w:color="auto"/>
          <w:right w:val="single" w:sz="4" w:space="4" w:color="auto"/>
        </w:pBdr>
        <w:tabs>
          <w:tab w:val="clear" w:pos="567"/>
        </w:tabs>
        <w:spacing w:line="240" w:lineRule="auto"/>
        <w:ind w:left="567" w:hanging="567"/>
        <w:rPr>
          <w:b/>
          <w:noProof/>
          <w:szCs w:val="22"/>
          <w:lang w:val="bg-BG"/>
        </w:rPr>
      </w:pPr>
      <w:r>
        <w:rPr>
          <w:b/>
          <w:noProof/>
          <w:szCs w:val="22"/>
          <w:lang w:val="bg-BG"/>
        </w:rPr>
        <w:t>2.</w:t>
      </w:r>
      <w:r>
        <w:rPr>
          <w:b/>
          <w:noProof/>
          <w:szCs w:val="22"/>
          <w:lang w:val="bg-BG"/>
        </w:rPr>
        <w:tab/>
        <w:t>ОБЯВЯВАНЕ НА АКТИВНОТО ВЕЩЕСТВО</w:t>
      </w:r>
    </w:p>
    <w:p w:rsidR="00560E37" w:rsidRDefault="00560E37" w:rsidP="00560E37">
      <w:pPr>
        <w:keepNext/>
        <w:tabs>
          <w:tab w:val="clear" w:pos="567"/>
        </w:tabs>
        <w:spacing w:line="240" w:lineRule="auto"/>
        <w:rPr>
          <w:bCs/>
          <w:lang w:val="bg-BG"/>
        </w:rPr>
      </w:pPr>
    </w:p>
    <w:p w:rsidR="00560E37" w:rsidRPr="00486D59" w:rsidRDefault="00560E37" w:rsidP="00560E37">
      <w:pPr>
        <w:spacing w:line="240" w:lineRule="auto"/>
        <w:ind w:right="11"/>
        <w:rPr>
          <w:lang w:val="bg-BG"/>
        </w:rPr>
      </w:pPr>
      <w:r w:rsidRPr="00486D59">
        <w:rPr>
          <w:lang w:val="bg-BG"/>
        </w:rPr>
        <w:t xml:space="preserve">Един </w:t>
      </w:r>
      <w:r w:rsidRPr="00486D59">
        <w:rPr>
          <w:lang w:val="es-ES"/>
        </w:rPr>
        <w:t>ml</w:t>
      </w:r>
      <w:r w:rsidRPr="00486D59">
        <w:rPr>
          <w:lang w:val="bg-BG"/>
        </w:rPr>
        <w:t xml:space="preserve"> </w:t>
      </w:r>
      <w:r>
        <w:rPr>
          <w:lang w:val="bg-BG"/>
        </w:rPr>
        <w:t>суспензия</w:t>
      </w:r>
      <w:r w:rsidRPr="00486D59">
        <w:rPr>
          <w:lang w:val="bg-BG"/>
        </w:rPr>
        <w:t xml:space="preserve"> съдържа 100 единици инсулин лиспро (еквивалентни на 3,5 </w:t>
      </w:r>
      <w:r w:rsidRPr="00486D59">
        <w:rPr>
          <w:lang w:val="es-ES"/>
        </w:rPr>
        <w:t>mg</w:t>
      </w:r>
      <w:r w:rsidRPr="00486D59">
        <w:rPr>
          <w:lang w:val="bg-BG"/>
        </w:rPr>
        <w:t>).</w:t>
      </w:r>
    </w:p>
    <w:p w:rsidR="00560E37" w:rsidRDefault="00560E37" w:rsidP="00560E37">
      <w:pPr>
        <w:tabs>
          <w:tab w:val="clear" w:pos="567"/>
        </w:tabs>
        <w:spacing w:line="240" w:lineRule="auto"/>
        <w:ind w:right="11"/>
        <w:rPr>
          <w:lang w:val="bg-BG"/>
        </w:rPr>
      </w:pPr>
    </w:p>
    <w:p w:rsidR="00560E37" w:rsidRDefault="00560E37" w:rsidP="00560E37">
      <w:pPr>
        <w:tabs>
          <w:tab w:val="clear" w:pos="567"/>
        </w:tabs>
        <w:spacing w:line="240" w:lineRule="auto"/>
        <w:ind w:right="11"/>
        <w:rPr>
          <w:lang w:val="bg-BG"/>
        </w:rPr>
      </w:pPr>
    </w:p>
    <w:p w:rsidR="00560E37" w:rsidRDefault="00560E37" w:rsidP="00560E37">
      <w:pPr>
        <w:keepNext/>
        <w:pBdr>
          <w:top w:val="single" w:sz="4" w:space="1" w:color="auto"/>
          <w:left w:val="single" w:sz="4" w:space="4" w:color="auto"/>
          <w:bottom w:val="single" w:sz="4" w:space="1" w:color="auto"/>
          <w:right w:val="single" w:sz="4" w:space="4" w:color="auto"/>
        </w:pBdr>
        <w:tabs>
          <w:tab w:val="clear" w:pos="567"/>
        </w:tabs>
        <w:spacing w:line="240" w:lineRule="auto"/>
        <w:ind w:left="567" w:hanging="567"/>
        <w:rPr>
          <w:noProof/>
          <w:szCs w:val="22"/>
          <w:highlight w:val="lightGray"/>
          <w:lang w:val="bg-BG"/>
        </w:rPr>
      </w:pPr>
      <w:r>
        <w:rPr>
          <w:b/>
          <w:noProof/>
          <w:szCs w:val="22"/>
          <w:lang w:val="bg-BG"/>
        </w:rPr>
        <w:t>3.</w:t>
      </w:r>
      <w:r>
        <w:rPr>
          <w:b/>
          <w:noProof/>
          <w:szCs w:val="22"/>
          <w:lang w:val="bg-BG"/>
        </w:rPr>
        <w:tab/>
        <w:t>СПИСЪК НА ПОМОЩНИТЕ ВЕЩЕСТВА</w:t>
      </w:r>
    </w:p>
    <w:p w:rsidR="00560E37" w:rsidRDefault="00560E37" w:rsidP="00560E37">
      <w:pPr>
        <w:keepNext/>
        <w:tabs>
          <w:tab w:val="clear" w:pos="567"/>
        </w:tabs>
        <w:spacing w:line="240" w:lineRule="auto"/>
        <w:ind w:left="567" w:hanging="567"/>
        <w:rPr>
          <w:noProof/>
          <w:szCs w:val="22"/>
          <w:lang w:val="bg-BG"/>
        </w:rPr>
      </w:pPr>
    </w:p>
    <w:p w:rsidR="00560E37" w:rsidRDefault="00560E37" w:rsidP="00560E37">
      <w:pPr>
        <w:tabs>
          <w:tab w:val="clear" w:pos="567"/>
        </w:tabs>
        <w:spacing w:line="240" w:lineRule="auto"/>
        <w:rPr>
          <w:noProof/>
          <w:szCs w:val="22"/>
          <w:lang w:val="bg-BG"/>
        </w:rPr>
      </w:pPr>
      <w:r>
        <w:rPr>
          <w:noProof/>
          <w:szCs w:val="22"/>
          <w:lang w:val="bg-BG"/>
        </w:rPr>
        <w:t xml:space="preserve">Съдържа протамин сулфат, глицерол, цинков оксид, </w:t>
      </w:r>
      <w:r w:rsidRPr="00CC4C57">
        <w:rPr>
          <w:noProof/>
          <w:szCs w:val="22"/>
          <w:lang w:val="bg-BG"/>
        </w:rPr>
        <w:t xml:space="preserve"> д</w:t>
      </w:r>
      <w:r w:rsidRPr="00CC4C57">
        <w:rPr>
          <w:noProof/>
          <w:lang w:val="bg-BG"/>
        </w:rPr>
        <w:t xml:space="preserve">вуосновен натриев </w:t>
      </w:r>
      <w:r>
        <w:rPr>
          <w:noProof/>
          <w:szCs w:val="22"/>
          <w:lang w:val="bg-BG"/>
        </w:rPr>
        <w:t>фосфат 7</w:t>
      </w:r>
      <w:r>
        <w:rPr>
          <w:noProof/>
          <w:szCs w:val="22"/>
          <w:lang w:val="es-ES"/>
        </w:rPr>
        <w:t>H</w:t>
      </w:r>
      <w:r>
        <w:rPr>
          <w:vertAlign w:val="subscript"/>
          <w:lang w:val="bg-BG"/>
        </w:rPr>
        <w:t>2</w:t>
      </w:r>
      <w:r>
        <w:rPr>
          <w:noProof/>
          <w:szCs w:val="22"/>
          <w:lang w:val="es-ES"/>
        </w:rPr>
        <w:t>O</w:t>
      </w:r>
      <w:r>
        <w:rPr>
          <w:noProof/>
          <w:szCs w:val="22"/>
          <w:lang w:val="bg-BG"/>
        </w:rPr>
        <w:t xml:space="preserve"> с </w:t>
      </w:r>
      <w:r w:rsidRPr="00CC4C57">
        <w:rPr>
          <w:i/>
          <w:noProof/>
          <w:szCs w:val="22"/>
          <w:lang w:val="es-ES"/>
        </w:rPr>
        <w:t>m</w:t>
      </w:r>
      <w:r>
        <w:rPr>
          <w:noProof/>
          <w:szCs w:val="22"/>
          <w:lang w:val="bg-BG"/>
        </w:rPr>
        <w:noBreakHyphen/>
        <w:t xml:space="preserve">крезол и фенол като консервант във вода за инжекции. </w:t>
      </w:r>
    </w:p>
    <w:p w:rsidR="00560E37" w:rsidRDefault="00560E37" w:rsidP="00560E37">
      <w:pPr>
        <w:tabs>
          <w:tab w:val="clear" w:pos="567"/>
        </w:tabs>
        <w:spacing w:line="240" w:lineRule="auto"/>
        <w:ind w:right="11"/>
        <w:jc w:val="both"/>
        <w:rPr>
          <w:noProof/>
          <w:szCs w:val="22"/>
          <w:lang w:val="bg-BG"/>
        </w:rPr>
      </w:pPr>
      <w:r>
        <w:rPr>
          <w:noProof/>
          <w:szCs w:val="22"/>
          <w:lang w:val="bg-BG"/>
        </w:rPr>
        <w:t xml:space="preserve">Натриев хидроксид и/или хлороводородна киселина могат да бъдат използвани за корекция на киселинността. </w:t>
      </w:r>
      <w:r w:rsidRPr="00560E37">
        <w:rPr>
          <w:rFonts w:eastAsia="SimSun"/>
          <w:szCs w:val="22"/>
          <w:highlight w:val="lightGray"/>
          <w:lang w:val="bg-BG" w:eastAsia="zh-CN"/>
        </w:rPr>
        <w:t>За допълнителна информация вижте листовката</w:t>
      </w:r>
    </w:p>
    <w:p w:rsidR="00560E37" w:rsidRDefault="00560E37" w:rsidP="00560E37">
      <w:pPr>
        <w:tabs>
          <w:tab w:val="clear" w:pos="567"/>
        </w:tabs>
        <w:spacing w:line="240" w:lineRule="auto"/>
        <w:ind w:left="567" w:hanging="567"/>
        <w:rPr>
          <w:noProof/>
          <w:szCs w:val="22"/>
          <w:lang w:val="bg-BG"/>
        </w:rPr>
      </w:pPr>
    </w:p>
    <w:p w:rsidR="00560E37" w:rsidRDefault="00560E37" w:rsidP="00560E37">
      <w:pPr>
        <w:tabs>
          <w:tab w:val="clear" w:pos="567"/>
        </w:tabs>
        <w:spacing w:line="240" w:lineRule="auto"/>
        <w:ind w:left="567" w:hanging="567"/>
        <w:rPr>
          <w:noProof/>
          <w:szCs w:val="22"/>
          <w:lang w:val="bg-BG"/>
        </w:rPr>
      </w:pPr>
    </w:p>
    <w:p w:rsidR="00560E37" w:rsidRDefault="00560E37" w:rsidP="00560E37">
      <w:pPr>
        <w:keepNext/>
        <w:pBdr>
          <w:top w:val="single" w:sz="4" w:space="1" w:color="auto"/>
          <w:left w:val="single" w:sz="4" w:space="4" w:color="auto"/>
          <w:bottom w:val="single" w:sz="4" w:space="1" w:color="auto"/>
          <w:right w:val="single" w:sz="4" w:space="4" w:color="auto"/>
        </w:pBdr>
        <w:tabs>
          <w:tab w:val="clear" w:pos="567"/>
        </w:tabs>
        <w:spacing w:line="240" w:lineRule="auto"/>
        <w:ind w:left="567" w:hanging="567"/>
        <w:rPr>
          <w:noProof/>
          <w:szCs w:val="22"/>
          <w:lang w:val="bg-BG"/>
        </w:rPr>
      </w:pPr>
      <w:r>
        <w:rPr>
          <w:b/>
          <w:noProof/>
          <w:szCs w:val="22"/>
          <w:lang w:val="bg-BG"/>
        </w:rPr>
        <w:t>4.</w:t>
      </w:r>
      <w:r>
        <w:rPr>
          <w:b/>
          <w:noProof/>
          <w:szCs w:val="22"/>
          <w:lang w:val="bg-BG"/>
        </w:rPr>
        <w:tab/>
        <w:t>ЛЕКАРСТВЕНА ФОРМА И КОЛИЧЕСТВО В ЕДНА ОПАКОВКА</w:t>
      </w:r>
    </w:p>
    <w:p w:rsidR="00560E37" w:rsidRDefault="00560E37" w:rsidP="00560E37">
      <w:pPr>
        <w:keepNext/>
        <w:tabs>
          <w:tab w:val="clear" w:pos="567"/>
        </w:tabs>
        <w:spacing w:line="240" w:lineRule="auto"/>
        <w:ind w:left="567" w:hanging="567"/>
        <w:rPr>
          <w:noProof/>
          <w:szCs w:val="22"/>
          <w:lang w:val="bg-BG"/>
        </w:rPr>
      </w:pPr>
    </w:p>
    <w:p w:rsidR="00560E37" w:rsidRPr="009E2F87" w:rsidRDefault="00560E37" w:rsidP="00560E37">
      <w:pPr>
        <w:spacing w:line="240" w:lineRule="auto"/>
        <w:ind w:right="11"/>
        <w:rPr>
          <w:lang w:val="bg-BG"/>
        </w:rPr>
      </w:pPr>
      <w:r w:rsidRPr="0028363F">
        <w:rPr>
          <w:highlight w:val="lightGray"/>
          <w:lang w:val="bg-BG"/>
        </w:rPr>
        <w:t>Инжекционна суспензия.</w:t>
      </w:r>
    </w:p>
    <w:p w:rsidR="00560E37" w:rsidRDefault="00560E37" w:rsidP="00560E37">
      <w:pPr>
        <w:rPr>
          <w:lang w:val="bg-BG"/>
        </w:rPr>
      </w:pPr>
      <w:r>
        <w:rPr>
          <w:lang w:val="bg-BG"/>
        </w:rPr>
        <w:t xml:space="preserve">Групова опаковка: 10 (2 опаковки от 5) </w:t>
      </w:r>
      <w:r w:rsidRPr="00EE24DF">
        <w:rPr>
          <w:lang w:val="bg-BG"/>
        </w:rPr>
        <w:t>писалки</w:t>
      </w:r>
      <w:r w:rsidRPr="009D7216">
        <w:rPr>
          <w:lang w:val="ru-RU"/>
        </w:rPr>
        <w:t xml:space="preserve"> </w:t>
      </w:r>
      <w:r>
        <w:rPr>
          <w:lang w:val="bg-BG"/>
        </w:rPr>
        <w:t>по 3</w:t>
      </w:r>
      <w:r>
        <w:t> ml</w:t>
      </w:r>
      <w:r>
        <w:rPr>
          <w:lang w:val="bg-BG"/>
        </w:rPr>
        <w:t>.</w:t>
      </w:r>
    </w:p>
    <w:p w:rsidR="00560E37" w:rsidRDefault="00560E37" w:rsidP="00560E37">
      <w:pPr>
        <w:tabs>
          <w:tab w:val="clear" w:pos="567"/>
        </w:tabs>
        <w:spacing w:line="240" w:lineRule="auto"/>
        <w:rPr>
          <w:lang w:val="bg-BG"/>
        </w:rPr>
      </w:pPr>
    </w:p>
    <w:p w:rsidR="00560E37" w:rsidRDefault="00560E37" w:rsidP="00560E37">
      <w:pPr>
        <w:tabs>
          <w:tab w:val="clear" w:pos="567"/>
        </w:tabs>
        <w:spacing w:line="240" w:lineRule="auto"/>
        <w:rPr>
          <w:lang w:val="bg-BG"/>
        </w:rPr>
      </w:pPr>
    </w:p>
    <w:p w:rsidR="00560E37" w:rsidRDefault="00560E37" w:rsidP="00560E37">
      <w:pPr>
        <w:keepNext/>
        <w:pBdr>
          <w:top w:val="single" w:sz="4" w:space="1" w:color="auto"/>
          <w:left w:val="single" w:sz="4" w:space="4" w:color="auto"/>
          <w:bottom w:val="single" w:sz="4" w:space="1" w:color="auto"/>
          <w:right w:val="single" w:sz="4" w:space="4" w:color="auto"/>
        </w:pBdr>
        <w:tabs>
          <w:tab w:val="clear" w:pos="567"/>
        </w:tabs>
        <w:spacing w:line="240" w:lineRule="auto"/>
        <w:ind w:left="567" w:hanging="567"/>
        <w:rPr>
          <w:noProof/>
          <w:szCs w:val="22"/>
          <w:highlight w:val="lightGray"/>
          <w:lang w:val="bg-BG"/>
        </w:rPr>
      </w:pPr>
      <w:r>
        <w:rPr>
          <w:b/>
          <w:noProof/>
          <w:szCs w:val="22"/>
          <w:lang w:val="bg-BG"/>
        </w:rPr>
        <w:t>5.</w:t>
      </w:r>
      <w:r>
        <w:rPr>
          <w:b/>
          <w:noProof/>
          <w:szCs w:val="22"/>
          <w:lang w:val="bg-BG"/>
        </w:rPr>
        <w:tab/>
        <w:t>НАЧИН НА ПРИЛОЖЕНИЕ И ПЪТ НА ВЪВЕЖДАНЕ</w:t>
      </w:r>
    </w:p>
    <w:p w:rsidR="00560E37" w:rsidRDefault="00560E37" w:rsidP="00560E37">
      <w:pPr>
        <w:keepNext/>
        <w:tabs>
          <w:tab w:val="clear" w:pos="567"/>
        </w:tabs>
        <w:spacing w:line="240" w:lineRule="auto"/>
        <w:ind w:left="567" w:hanging="567"/>
        <w:rPr>
          <w:i/>
          <w:noProof/>
          <w:szCs w:val="22"/>
          <w:lang w:val="bg-BG"/>
        </w:rPr>
      </w:pPr>
    </w:p>
    <w:p w:rsidR="00560E37" w:rsidRPr="00486D59" w:rsidRDefault="00560E37" w:rsidP="00560E37">
      <w:pPr>
        <w:spacing w:line="240" w:lineRule="auto"/>
        <w:ind w:left="567" w:hanging="567"/>
        <w:rPr>
          <w:noProof/>
          <w:lang w:val="bg-BG"/>
        </w:rPr>
      </w:pPr>
      <w:r w:rsidRPr="00486D59">
        <w:rPr>
          <w:noProof/>
          <w:lang w:val="bg-BG"/>
        </w:rPr>
        <w:t>Преди употреба прочетете листовката.</w:t>
      </w:r>
    </w:p>
    <w:p w:rsidR="00560E37" w:rsidRDefault="00560E37" w:rsidP="00560E37">
      <w:pPr>
        <w:tabs>
          <w:tab w:val="clear" w:pos="567"/>
        </w:tabs>
        <w:spacing w:line="240" w:lineRule="auto"/>
        <w:ind w:left="567" w:hanging="567"/>
        <w:rPr>
          <w:noProof/>
          <w:szCs w:val="22"/>
          <w:lang w:val="bg-BG"/>
        </w:rPr>
      </w:pPr>
      <w:r>
        <w:rPr>
          <w:noProof/>
          <w:szCs w:val="22"/>
          <w:lang w:val="bg-BG"/>
        </w:rPr>
        <w:t>За подкожно приложение</w:t>
      </w:r>
    </w:p>
    <w:p w:rsidR="00560E37" w:rsidRDefault="00560E37" w:rsidP="00560E37">
      <w:pPr>
        <w:tabs>
          <w:tab w:val="clear" w:pos="567"/>
        </w:tabs>
        <w:spacing w:line="240" w:lineRule="auto"/>
        <w:ind w:left="567" w:hanging="567"/>
        <w:rPr>
          <w:noProof/>
          <w:szCs w:val="22"/>
          <w:lang w:val="bg-BG"/>
        </w:rPr>
      </w:pPr>
    </w:p>
    <w:p w:rsidR="00560E37" w:rsidRDefault="00560E37" w:rsidP="00560E37">
      <w:pPr>
        <w:tabs>
          <w:tab w:val="clear" w:pos="567"/>
        </w:tabs>
        <w:spacing w:line="240" w:lineRule="auto"/>
        <w:ind w:left="567" w:hanging="567"/>
        <w:rPr>
          <w:noProof/>
          <w:szCs w:val="22"/>
          <w:lang w:val="bg-BG"/>
        </w:rPr>
      </w:pPr>
    </w:p>
    <w:p w:rsidR="00560E37" w:rsidRDefault="00560E37" w:rsidP="00560E37">
      <w:pPr>
        <w:keepNext/>
        <w:pBdr>
          <w:top w:val="single" w:sz="4" w:space="1" w:color="auto"/>
          <w:left w:val="single" w:sz="4" w:space="4" w:color="auto"/>
          <w:bottom w:val="single" w:sz="4" w:space="1" w:color="auto"/>
          <w:right w:val="single" w:sz="4" w:space="4" w:color="auto"/>
        </w:pBdr>
        <w:tabs>
          <w:tab w:val="clear" w:pos="567"/>
        </w:tabs>
        <w:spacing w:line="240" w:lineRule="auto"/>
        <w:ind w:left="567" w:hanging="567"/>
        <w:rPr>
          <w:noProof/>
          <w:szCs w:val="22"/>
          <w:lang w:val="bg-BG"/>
        </w:rPr>
      </w:pPr>
      <w:r>
        <w:rPr>
          <w:b/>
          <w:noProof/>
          <w:szCs w:val="22"/>
          <w:lang w:val="bg-BG"/>
        </w:rPr>
        <w:t>6.</w:t>
      </w:r>
      <w:r>
        <w:rPr>
          <w:b/>
          <w:noProof/>
          <w:szCs w:val="22"/>
          <w:lang w:val="bg-BG"/>
        </w:rPr>
        <w:tab/>
        <w:t>СПЕЦИАЛНО ПРЕДУПРЕЖДЕНИЕ, ЧЕ ЛЕКАРСТВЕНИЯТ ПРОДУКТ ТРЯБВА ДА СЕ СЪХРАНЯВА НА МЯСТО ДАЛЕЧЕ ОТ ПОГЛЕДА И ДОСЕГА НА ДЕЦА</w:t>
      </w:r>
    </w:p>
    <w:p w:rsidR="00560E37" w:rsidRDefault="00560E37" w:rsidP="00560E37">
      <w:pPr>
        <w:keepNext/>
        <w:tabs>
          <w:tab w:val="clear" w:pos="567"/>
        </w:tabs>
        <w:spacing w:line="240" w:lineRule="auto"/>
        <w:ind w:left="567" w:hanging="567"/>
        <w:rPr>
          <w:noProof/>
          <w:szCs w:val="22"/>
          <w:lang w:val="bg-BG"/>
        </w:rPr>
      </w:pPr>
    </w:p>
    <w:p w:rsidR="00560E37" w:rsidRDefault="00560E37" w:rsidP="00560E37">
      <w:pPr>
        <w:tabs>
          <w:tab w:val="clear" w:pos="567"/>
        </w:tabs>
        <w:spacing w:line="240" w:lineRule="auto"/>
        <w:ind w:left="567" w:hanging="567"/>
        <w:outlineLvl w:val="0"/>
        <w:rPr>
          <w:noProof/>
          <w:szCs w:val="22"/>
          <w:lang w:val="bg-BG"/>
        </w:rPr>
      </w:pPr>
      <w:r>
        <w:rPr>
          <w:noProof/>
          <w:szCs w:val="22"/>
          <w:lang w:val="bg-BG"/>
        </w:rPr>
        <w:t>Да се съхранява на място, недостъпно за деца.</w:t>
      </w:r>
    </w:p>
    <w:p w:rsidR="00560E37" w:rsidRDefault="00560E37" w:rsidP="00560E37">
      <w:pPr>
        <w:tabs>
          <w:tab w:val="clear" w:pos="567"/>
        </w:tabs>
        <w:spacing w:line="240" w:lineRule="auto"/>
        <w:ind w:left="567" w:hanging="567"/>
        <w:rPr>
          <w:noProof/>
          <w:szCs w:val="22"/>
          <w:lang w:val="bg-BG"/>
        </w:rPr>
      </w:pPr>
    </w:p>
    <w:p w:rsidR="00560E37" w:rsidRDefault="00560E37" w:rsidP="00560E37">
      <w:pPr>
        <w:tabs>
          <w:tab w:val="clear" w:pos="567"/>
        </w:tabs>
        <w:spacing w:line="240" w:lineRule="auto"/>
        <w:ind w:left="567" w:hanging="567"/>
        <w:rPr>
          <w:noProof/>
          <w:szCs w:val="22"/>
          <w:lang w:val="bg-BG"/>
        </w:rPr>
      </w:pPr>
    </w:p>
    <w:p w:rsidR="00560E37" w:rsidRDefault="00560E37" w:rsidP="00560E37">
      <w:pPr>
        <w:keepNext/>
        <w:pBdr>
          <w:top w:val="single" w:sz="4" w:space="1" w:color="auto"/>
          <w:left w:val="single" w:sz="4" w:space="4" w:color="auto"/>
          <w:bottom w:val="single" w:sz="4" w:space="1" w:color="auto"/>
          <w:right w:val="single" w:sz="4" w:space="4" w:color="auto"/>
        </w:pBdr>
        <w:tabs>
          <w:tab w:val="clear" w:pos="567"/>
        </w:tabs>
        <w:spacing w:line="240" w:lineRule="auto"/>
        <w:ind w:left="567" w:hanging="567"/>
        <w:rPr>
          <w:noProof/>
          <w:szCs w:val="22"/>
          <w:highlight w:val="lightGray"/>
          <w:lang w:val="bg-BG"/>
        </w:rPr>
      </w:pPr>
      <w:r>
        <w:rPr>
          <w:b/>
          <w:noProof/>
          <w:szCs w:val="22"/>
          <w:lang w:val="bg-BG"/>
        </w:rPr>
        <w:t>7.</w:t>
      </w:r>
      <w:r>
        <w:rPr>
          <w:b/>
          <w:noProof/>
          <w:szCs w:val="22"/>
          <w:lang w:val="bg-BG"/>
        </w:rPr>
        <w:tab/>
        <w:t>ДРУГИ СПЕЦИАЛНИ ПРЕДУПРЕЖДЕНИЯ, АКО Е НЕОБХОДИМО</w:t>
      </w:r>
    </w:p>
    <w:p w:rsidR="00560E37" w:rsidRDefault="00560E37" w:rsidP="00560E37">
      <w:pPr>
        <w:keepNext/>
        <w:tabs>
          <w:tab w:val="clear" w:pos="567"/>
        </w:tabs>
        <w:spacing w:line="240" w:lineRule="auto"/>
        <w:ind w:left="567" w:hanging="567"/>
        <w:rPr>
          <w:noProof/>
          <w:szCs w:val="22"/>
          <w:lang w:val="bg-BG"/>
        </w:rPr>
      </w:pPr>
    </w:p>
    <w:p w:rsidR="00560E37" w:rsidRDefault="00560E37" w:rsidP="00560E37">
      <w:pPr>
        <w:tabs>
          <w:tab w:val="clear" w:pos="567"/>
        </w:tabs>
        <w:spacing w:line="240" w:lineRule="auto"/>
        <w:ind w:left="567" w:hanging="567"/>
        <w:rPr>
          <w:noProof/>
          <w:szCs w:val="22"/>
          <w:lang w:val="bg-BG"/>
        </w:rPr>
      </w:pPr>
      <w:r>
        <w:rPr>
          <w:noProof/>
          <w:szCs w:val="22"/>
          <w:lang w:val="bg-BG"/>
        </w:rPr>
        <w:t>Ресуспендирайте внимателно. Вижте приложената листовка.</w:t>
      </w:r>
    </w:p>
    <w:p w:rsidR="00560E37" w:rsidRDefault="00560E37" w:rsidP="00560E37">
      <w:pPr>
        <w:tabs>
          <w:tab w:val="clear" w:pos="567"/>
        </w:tabs>
        <w:spacing w:line="240" w:lineRule="auto"/>
        <w:ind w:left="567" w:hanging="567"/>
        <w:rPr>
          <w:noProof/>
          <w:szCs w:val="22"/>
          <w:lang w:val="bg-BG"/>
        </w:rPr>
      </w:pPr>
    </w:p>
    <w:p w:rsidR="00560E37" w:rsidRDefault="00560E37" w:rsidP="00560E37">
      <w:pPr>
        <w:tabs>
          <w:tab w:val="clear" w:pos="567"/>
        </w:tabs>
        <w:spacing w:line="240" w:lineRule="auto"/>
        <w:ind w:left="567" w:hanging="567"/>
        <w:rPr>
          <w:noProof/>
          <w:szCs w:val="22"/>
          <w:lang w:val="bg-BG"/>
        </w:rPr>
      </w:pPr>
    </w:p>
    <w:p w:rsidR="00560E37" w:rsidRDefault="00560E37" w:rsidP="00560E37">
      <w:pPr>
        <w:keepNext/>
        <w:pBdr>
          <w:top w:val="single" w:sz="4" w:space="1" w:color="auto"/>
          <w:left w:val="single" w:sz="4" w:space="4" w:color="auto"/>
          <w:bottom w:val="single" w:sz="4" w:space="1" w:color="auto"/>
          <w:right w:val="single" w:sz="4" w:space="4" w:color="auto"/>
        </w:pBdr>
        <w:tabs>
          <w:tab w:val="clear" w:pos="567"/>
        </w:tabs>
        <w:spacing w:line="240" w:lineRule="auto"/>
        <w:ind w:left="567" w:hanging="567"/>
        <w:rPr>
          <w:noProof/>
          <w:szCs w:val="22"/>
          <w:highlight w:val="lightGray"/>
          <w:lang w:val="bg-BG"/>
        </w:rPr>
      </w:pPr>
      <w:r>
        <w:rPr>
          <w:b/>
          <w:noProof/>
          <w:szCs w:val="22"/>
          <w:lang w:val="bg-BG"/>
        </w:rPr>
        <w:t>8.</w:t>
      </w:r>
      <w:r>
        <w:rPr>
          <w:b/>
          <w:noProof/>
          <w:szCs w:val="22"/>
          <w:lang w:val="bg-BG"/>
        </w:rPr>
        <w:tab/>
        <w:t>ДАТА НА ИЗТИЧАНЕ НА СРОКА НА ГОДНОСТ</w:t>
      </w:r>
    </w:p>
    <w:p w:rsidR="00560E37" w:rsidRDefault="00560E37" w:rsidP="00560E37">
      <w:pPr>
        <w:keepNext/>
        <w:tabs>
          <w:tab w:val="clear" w:pos="567"/>
        </w:tabs>
        <w:spacing w:line="240" w:lineRule="auto"/>
        <w:ind w:left="567" w:hanging="567"/>
        <w:rPr>
          <w:noProof/>
          <w:szCs w:val="22"/>
          <w:lang w:val="bg-BG"/>
        </w:rPr>
      </w:pPr>
    </w:p>
    <w:p w:rsidR="00560E37" w:rsidRDefault="00560E37" w:rsidP="00560E37">
      <w:pPr>
        <w:tabs>
          <w:tab w:val="clear" w:pos="567"/>
        </w:tabs>
        <w:spacing w:line="240" w:lineRule="auto"/>
        <w:ind w:left="567" w:hanging="567"/>
        <w:rPr>
          <w:noProof/>
          <w:szCs w:val="22"/>
          <w:lang w:val="bg-BG"/>
        </w:rPr>
      </w:pPr>
      <w:r>
        <w:rPr>
          <w:noProof/>
          <w:szCs w:val="22"/>
          <w:lang w:val="bg-BG"/>
        </w:rPr>
        <w:t>Годен до:</w:t>
      </w:r>
    </w:p>
    <w:p w:rsidR="00560E37" w:rsidRPr="00EC6DB0" w:rsidRDefault="00560E37" w:rsidP="00560E37">
      <w:pPr>
        <w:tabs>
          <w:tab w:val="clear" w:pos="567"/>
        </w:tabs>
        <w:spacing w:line="240" w:lineRule="auto"/>
        <w:ind w:left="567" w:hanging="567"/>
        <w:rPr>
          <w:noProof/>
          <w:szCs w:val="22"/>
          <w:lang w:val="ru-RU"/>
        </w:rPr>
      </w:pPr>
    </w:p>
    <w:p w:rsidR="00560E37" w:rsidRPr="00EC6DB0" w:rsidRDefault="00560E37" w:rsidP="00560E37">
      <w:pPr>
        <w:tabs>
          <w:tab w:val="clear" w:pos="567"/>
        </w:tabs>
        <w:spacing w:line="240" w:lineRule="auto"/>
        <w:ind w:left="567" w:hanging="567"/>
        <w:rPr>
          <w:noProof/>
          <w:szCs w:val="22"/>
          <w:lang w:val="ru-RU"/>
        </w:rPr>
      </w:pPr>
    </w:p>
    <w:p w:rsidR="00560E37" w:rsidRDefault="00560E37" w:rsidP="00560E37">
      <w:pPr>
        <w:keepNext/>
        <w:pBdr>
          <w:top w:val="single" w:sz="4" w:space="1" w:color="auto"/>
          <w:left w:val="single" w:sz="4" w:space="4" w:color="auto"/>
          <w:bottom w:val="single" w:sz="4" w:space="0" w:color="auto"/>
          <w:right w:val="single" w:sz="4" w:space="4" w:color="auto"/>
        </w:pBdr>
        <w:tabs>
          <w:tab w:val="clear" w:pos="567"/>
        </w:tabs>
        <w:spacing w:line="240" w:lineRule="auto"/>
        <w:ind w:left="567" w:hanging="567"/>
        <w:rPr>
          <w:noProof/>
          <w:szCs w:val="22"/>
          <w:lang w:val="bg-BG"/>
        </w:rPr>
      </w:pPr>
      <w:r>
        <w:rPr>
          <w:b/>
          <w:noProof/>
          <w:szCs w:val="22"/>
          <w:lang w:val="bg-BG"/>
        </w:rPr>
        <w:t>9.</w:t>
      </w:r>
      <w:r>
        <w:rPr>
          <w:b/>
          <w:noProof/>
          <w:szCs w:val="22"/>
          <w:lang w:val="bg-BG"/>
        </w:rPr>
        <w:tab/>
        <w:t>СПЕЦИАЛНИ УСЛОВИЯ НА СЪХРАНЕНИЕ</w:t>
      </w:r>
    </w:p>
    <w:p w:rsidR="00560E37" w:rsidRDefault="00560E37" w:rsidP="00560E37">
      <w:pPr>
        <w:keepNext/>
        <w:tabs>
          <w:tab w:val="clear" w:pos="567"/>
        </w:tabs>
        <w:spacing w:line="240" w:lineRule="auto"/>
        <w:ind w:left="567" w:hanging="567"/>
        <w:rPr>
          <w:noProof/>
          <w:szCs w:val="22"/>
          <w:lang w:val="bg-BG"/>
        </w:rPr>
      </w:pPr>
    </w:p>
    <w:p w:rsidR="00560E37" w:rsidRDefault="00560E37" w:rsidP="00560E37">
      <w:pPr>
        <w:tabs>
          <w:tab w:val="clear" w:pos="567"/>
        </w:tabs>
        <w:spacing w:line="240" w:lineRule="auto"/>
        <w:ind w:left="567" w:hanging="567"/>
        <w:rPr>
          <w:lang w:val="bg-BG"/>
        </w:rPr>
      </w:pPr>
      <w:r>
        <w:rPr>
          <w:lang w:val="bg-BG"/>
        </w:rPr>
        <w:t>Съхранявайте в хладилник при температура (</w:t>
      </w:r>
      <w:smartTag w:uri="urn:schemas-microsoft-com:office:smarttags" w:element="metricconverter">
        <w:smartTagPr>
          <w:attr w:name="ProductID" w:val="2ﾰC"/>
        </w:smartTagPr>
        <w:r>
          <w:rPr>
            <w:lang w:val="bg-BG"/>
          </w:rPr>
          <w:t>2°</w:t>
        </w:r>
        <w:r>
          <w:t>C</w:t>
        </w:r>
      </w:smartTag>
      <w:r>
        <w:rPr>
          <w:lang w:val="bg-BG"/>
        </w:rPr>
        <w:t xml:space="preserve"> - </w:t>
      </w:r>
      <w:smartTag w:uri="urn:schemas-microsoft-com:office:smarttags" w:element="metricconverter">
        <w:smartTagPr>
          <w:attr w:name="ProductID" w:val="8ﾰC"/>
        </w:smartTagPr>
        <w:r>
          <w:rPr>
            <w:lang w:val="bg-BG"/>
          </w:rPr>
          <w:t>8°</w:t>
        </w:r>
        <w:r>
          <w:t>C</w:t>
        </w:r>
      </w:smartTag>
      <w:r>
        <w:rPr>
          <w:lang w:val="bg-BG"/>
        </w:rPr>
        <w:t>).</w:t>
      </w:r>
    </w:p>
    <w:p w:rsidR="00560E37" w:rsidRDefault="00560E37" w:rsidP="00560E37">
      <w:pPr>
        <w:tabs>
          <w:tab w:val="clear" w:pos="567"/>
        </w:tabs>
        <w:spacing w:line="240" w:lineRule="auto"/>
        <w:ind w:left="567" w:hanging="567"/>
        <w:rPr>
          <w:lang w:val="bg-BG"/>
        </w:rPr>
      </w:pPr>
      <w:r>
        <w:rPr>
          <w:lang w:val="bg-BG"/>
        </w:rPr>
        <w:t>Не замразявайте. Не излагайте на прекомерна топлина или пряка слънчева светлина.</w:t>
      </w:r>
    </w:p>
    <w:p w:rsidR="00560E37" w:rsidRDefault="00560E37" w:rsidP="00560E37">
      <w:pPr>
        <w:tabs>
          <w:tab w:val="clear" w:pos="567"/>
        </w:tabs>
        <w:spacing w:line="240" w:lineRule="auto"/>
        <w:rPr>
          <w:szCs w:val="22"/>
          <w:lang w:val="bg-BG"/>
        </w:rPr>
      </w:pPr>
      <w:r>
        <w:rPr>
          <w:szCs w:val="22"/>
          <w:lang w:val="bg-BG"/>
        </w:rPr>
        <w:t>След първата употреба писалката трябва да се използва в рамките на 28 дни. Писалките, които са в период на употреба, трябва да се съхраняват под 30</w:t>
      </w:r>
      <w:r>
        <w:rPr>
          <w:bCs/>
          <w:szCs w:val="22"/>
          <w:lang w:val="bg-BG"/>
        </w:rPr>
        <w:t>°</w:t>
      </w:r>
      <w:r>
        <w:rPr>
          <w:szCs w:val="22"/>
          <w:lang w:val="bg-BG"/>
        </w:rPr>
        <w:t>С и не трябва да се поставят в хладилник.</w:t>
      </w:r>
    </w:p>
    <w:p w:rsidR="00560E37" w:rsidRDefault="00560E37" w:rsidP="00560E37">
      <w:pPr>
        <w:tabs>
          <w:tab w:val="clear" w:pos="567"/>
        </w:tabs>
        <w:spacing w:line="240" w:lineRule="auto"/>
        <w:rPr>
          <w:lang w:val="bg-BG"/>
        </w:rPr>
      </w:pPr>
    </w:p>
    <w:p w:rsidR="00560E37" w:rsidRDefault="00560E37" w:rsidP="00560E37">
      <w:pPr>
        <w:tabs>
          <w:tab w:val="clear" w:pos="567"/>
        </w:tabs>
        <w:spacing w:line="240" w:lineRule="auto"/>
        <w:ind w:left="567" w:hanging="567"/>
        <w:rPr>
          <w:noProof/>
          <w:szCs w:val="22"/>
          <w:lang w:val="bg-BG"/>
        </w:rPr>
      </w:pPr>
    </w:p>
    <w:p w:rsidR="00560E37" w:rsidRDefault="00560E37" w:rsidP="00560E37">
      <w:pPr>
        <w:keepNext/>
        <w:pBdr>
          <w:top w:val="single" w:sz="4" w:space="1" w:color="auto"/>
          <w:left w:val="single" w:sz="4" w:space="4" w:color="auto"/>
          <w:bottom w:val="single" w:sz="4" w:space="1" w:color="auto"/>
          <w:right w:val="single" w:sz="4" w:space="4" w:color="auto"/>
        </w:pBdr>
        <w:tabs>
          <w:tab w:val="clear" w:pos="567"/>
        </w:tabs>
        <w:spacing w:line="240" w:lineRule="auto"/>
        <w:ind w:left="567" w:hanging="567"/>
        <w:rPr>
          <w:b/>
          <w:noProof/>
          <w:szCs w:val="22"/>
          <w:lang w:val="bg-BG"/>
        </w:rPr>
      </w:pPr>
      <w:r>
        <w:rPr>
          <w:b/>
          <w:noProof/>
          <w:szCs w:val="22"/>
          <w:lang w:val="bg-BG"/>
        </w:rPr>
        <w:t>10.</w:t>
      </w:r>
      <w:r>
        <w:rPr>
          <w:b/>
          <w:noProof/>
          <w:szCs w:val="22"/>
          <w:lang w:val="bg-BG"/>
        </w:rPr>
        <w:tab/>
        <w:t>СПЕЦИАЛНИ ПРЕДПАЗНИ МЕРКИ ПРИ ИЗХВЪРЛЯНЕ НА НЕИЗПОЛЗВАНА ЧАСТ ОТ ЛЕКАРСТВЕНИТЕ ПРОДУКТИ ИЛИ ОТПАДЪЧНИ МАТЕРИАЛИ ОТ ТЯХ, АКО СЕ ИЗИСКВАТ ТАКИВА</w:t>
      </w:r>
    </w:p>
    <w:p w:rsidR="00560E37" w:rsidRDefault="00560E37" w:rsidP="00560E37">
      <w:pPr>
        <w:keepNext/>
        <w:tabs>
          <w:tab w:val="clear" w:pos="567"/>
        </w:tabs>
        <w:spacing w:line="240" w:lineRule="auto"/>
        <w:ind w:left="567" w:hanging="567"/>
        <w:rPr>
          <w:noProof/>
          <w:szCs w:val="22"/>
          <w:lang w:val="bg-BG"/>
        </w:rPr>
      </w:pPr>
    </w:p>
    <w:p w:rsidR="00560E37" w:rsidRDefault="00560E37" w:rsidP="00560E37">
      <w:pPr>
        <w:tabs>
          <w:tab w:val="clear" w:pos="567"/>
        </w:tabs>
        <w:spacing w:line="240" w:lineRule="auto"/>
        <w:ind w:left="567" w:hanging="567"/>
        <w:rPr>
          <w:noProof/>
          <w:szCs w:val="22"/>
          <w:lang w:val="bg-BG"/>
        </w:rPr>
      </w:pPr>
    </w:p>
    <w:p w:rsidR="00560E37" w:rsidRDefault="00560E37" w:rsidP="00560E37">
      <w:pPr>
        <w:keepNext/>
        <w:pBdr>
          <w:top w:val="single" w:sz="4" w:space="1" w:color="auto"/>
          <w:left w:val="single" w:sz="4" w:space="4" w:color="auto"/>
          <w:bottom w:val="single" w:sz="4" w:space="1" w:color="auto"/>
          <w:right w:val="single" w:sz="4" w:space="4" w:color="auto"/>
        </w:pBdr>
        <w:tabs>
          <w:tab w:val="clear" w:pos="567"/>
        </w:tabs>
        <w:spacing w:line="240" w:lineRule="auto"/>
        <w:ind w:left="567" w:hanging="567"/>
        <w:rPr>
          <w:b/>
          <w:noProof/>
          <w:szCs w:val="22"/>
          <w:lang w:val="bg-BG"/>
        </w:rPr>
      </w:pPr>
      <w:r>
        <w:rPr>
          <w:b/>
          <w:noProof/>
          <w:szCs w:val="22"/>
          <w:lang w:val="bg-BG"/>
        </w:rPr>
        <w:t>11.</w:t>
      </w:r>
      <w:r>
        <w:rPr>
          <w:b/>
          <w:noProof/>
          <w:szCs w:val="22"/>
          <w:lang w:val="bg-BG"/>
        </w:rPr>
        <w:tab/>
        <w:t>ИМЕ И АДРЕС НА ПРИТЕЖАТЕЛЯ НА РАЗРЕШЕНИЕТО ЗА УПОТРЕБА</w:t>
      </w:r>
    </w:p>
    <w:p w:rsidR="00560E37" w:rsidRDefault="00560E37" w:rsidP="00560E37">
      <w:pPr>
        <w:keepNext/>
        <w:tabs>
          <w:tab w:val="clear" w:pos="567"/>
        </w:tabs>
        <w:spacing w:line="240" w:lineRule="auto"/>
        <w:ind w:left="567" w:hanging="567"/>
        <w:rPr>
          <w:noProof/>
          <w:szCs w:val="22"/>
          <w:lang w:val="bg-BG"/>
        </w:rPr>
      </w:pPr>
    </w:p>
    <w:p w:rsidR="00560E37" w:rsidRPr="00DA383F" w:rsidRDefault="00560E37" w:rsidP="00560E37">
      <w:pPr>
        <w:tabs>
          <w:tab w:val="clear" w:pos="567"/>
        </w:tabs>
        <w:spacing w:line="240" w:lineRule="auto"/>
        <w:ind w:left="567" w:hanging="567"/>
        <w:rPr>
          <w:noProof/>
          <w:szCs w:val="22"/>
          <w:lang w:val="bg-BG"/>
        </w:rPr>
      </w:pPr>
      <w:r>
        <w:rPr>
          <w:noProof/>
          <w:szCs w:val="22"/>
          <w:lang w:val="da-DK"/>
        </w:rPr>
        <w:t>Eli</w:t>
      </w:r>
      <w:r w:rsidRPr="00DA383F">
        <w:rPr>
          <w:noProof/>
          <w:szCs w:val="22"/>
          <w:lang w:val="bg-BG"/>
        </w:rPr>
        <w:t xml:space="preserve"> </w:t>
      </w:r>
      <w:r>
        <w:rPr>
          <w:noProof/>
          <w:szCs w:val="22"/>
          <w:lang w:val="da-DK"/>
        </w:rPr>
        <w:t>Lilly</w:t>
      </w:r>
      <w:r w:rsidRPr="00DA383F">
        <w:rPr>
          <w:noProof/>
          <w:szCs w:val="22"/>
          <w:lang w:val="bg-BG"/>
        </w:rPr>
        <w:t xml:space="preserve"> </w:t>
      </w:r>
      <w:r>
        <w:rPr>
          <w:noProof/>
          <w:szCs w:val="22"/>
          <w:lang w:val="da-DK"/>
        </w:rPr>
        <w:t>Nederland</w:t>
      </w:r>
      <w:r w:rsidRPr="00DA383F">
        <w:rPr>
          <w:noProof/>
          <w:szCs w:val="22"/>
          <w:lang w:val="bg-BG"/>
        </w:rPr>
        <w:t xml:space="preserve"> </w:t>
      </w:r>
      <w:r>
        <w:rPr>
          <w:noProof/>
          <w:szCs w:val="22"/>
          <w:lang w:val="da-DK"/>
        </w:rPr>
        <w:t>B</w:t>
      </w:r>
      <w:r w:rsidRPr="00DA383F">
        <w:rPr>
          <w:noProof/>
          <w:szCs w:val="22"/>
          <w:lang w:val="bg-BG"/>
        </w:rPr>
        <w:t>.</w:t>
      </w:r>
      <w:r>
        <w:rPr>
          <w:noProof/>
          <w:szCs w:val="22"/>
          <w:lang w:val="da-DK"/>
        </w:rPr>
        <w:t>V</w:t>
      </w:r>
      <w:r w:rsidRPr="00DA383F">
        <w:rPr>
          <w:noProof/>
          <w:szCs w:val="22"/>
          <w:lang w:val="bg-BG"/>
        </w:rPr>
        <w:t>.</w:t>
      </w:r>
    </w:p>
    <w:p w:rsidR="00560E37" w:rsidRDefault="00560E37" w:rsidP="00560E37">
      <w:pPr>
        <w:tabs>
          <w:tab w:val="clear" w:pos="567"/>
        </w:tabs>
        <w:spacing w:line="240" w:lineRule="auto"/>
        <w:ind w:left="567" w:hanging="567"/>
        <w:rPr>
          <w:noProof/>
          <w:szCs w:val="22"/>
          <w:lang w:val="bg-BG"/>
        </w:rPr>
      </w:pPr>
      <w:r>
        <w:rPr>
          <w:noProof/>
          <w:szCs w:val="22"/>
          <w:lang w:val="da-DK"/>
        </w:rPr>
        <w:t>Papendorpseweg</w:t>
      </w:r>
      <w:r w:rsidRPr="0028363F">
        <w:rPr>
          <w:noProof/>
          <w:szCs w:val="22"/>
          <w:lang w:val="bg-BG"/>
        </w:rPr>
        <w:t xml:space="preserve"> 83, 3528 </w:t>
      </w:r>
      <w:r>
        <w:rPr>
          <w:noProof/>
          <w:szCs w:val="22"/>
          <w:lang w:val="da-DK"/>
        </w:rPr>
        <w:t>BJ</w:t>
      </w:r>
      <w:r w:rsidRPr="0028363F">
        <w:rPr>
          <w:noProof/>
          <w:szCs w:val="22"/>
          <w:lang w:val="bg-BG"/>
        </w:rPr>
        <w:t xml:space="preserve"> </w:t>
      </w:r>
      <w:r>
        <w:rPr>
          <w:noProof/>
          <w:szCs w:val="22"/>
          <w:lang w:val="da-DK"/>
        </w:rPr>
        <w:t>Utrecht</w:t>
      </w:r>
    </w:p>
    <w:p w:rsidR="00560E37" w:rsidRDefault="00560E37" w:rsidP="00560E37">
      <w:pPr>
        <w:tabs>
          <w:tab w:val="clear" w:pos="567"/>
        </w:tabs>
        <w:spacing w:line="240" w:lineRule="auto"/>
        <w:ind w:left="567" w:hanging="567"/>
        <w:rPr>
          <w:noProof/>
          <w:szCs w:val="22"/>
          <w:lang w:val="bg-BG"/>
        </w:rPr>
      </w:pPr>
      <w:r>
        <w:rPr>
          <w:noProof/>
          <w:szCs w:val="22"/>
          <w:lang w:val="bg-BG"/>
        </w:rPr>
        <w:t>Нидерландия</w:t>
      </w:r>
    </w:p>
    <w:p w:rsidR="00560E37" w:rsidRPr="00DA383F" w:rsidRDefault="00560E37" w:rsidP="00560E37">
      <w:pPr>
        <w:tabs>
          <w:tab w:val="clear" w:pos="567"/>
        </w:tabs>
        <w:spacing w:line="240" w:lineRule="auto"/>
        <w:ind w:left="567" w:hanging="567"/>
        <w:rPr>
          <w:noProof/>
          <w:szCs w:val="22"/>
          <w:lang w:val="bg-BG"/>
        </w:rPr>
      </w:pPr>
    </w:p>
    <w:p w:rsidR="00560E37" w:rsidRPr="00DA383F" w:rsidRDefault="00560E37" w:rsidP="00560E37">
      <w:pPr>
        <w:tabs>
          <w:tab w:val="clear" w:pos="567"/>
        </w:tabs>
        <w:spacing w:line="240" w:lineRule="auto"/>
        <w:ind w:left="567" w:hanging="567"/>
        <w:rPr>
          <w:noProof/>
          <w:szCs w:val="22"/>
          <w:lang w:val="bg-BG"/>
        </w:rPr>
      </w:pPr>
    </w:p>
    <w:p w:rsidR="00560E37" w:rsidRDefault="00560E37" w:rsidP="00560E37">
      <w:pPr>
        <w:keepNext/>
        <w:pBdr>
          <w:top w:val="single" w:sz="4" w:space="1" w:color="auto"/>
          <w:left w:val="single" w:sz="4" w:space="4" w:color="auto"/>
          <w:bottom w:val="single" w:sz="4" w:space="1" w:color="auto"/>
          <w:right w:val="single" w:sz="4" w:space="4" w:color="auto"/>
        </w:pBdr>
        <w:tabs>
          <w:tab w:val="clear" w:pos="567"/>
        </w:tabs>
        <w:spacing w:line="240" w:lineRule="auto"/>
        <w:ind w:left="567" w:hanging="567"/>
        <w:rPr>
          <w:noProof/>
          <w:szCs w:val="22"/>
          <w:lang w:val="bg-BG"/>
        </w:rPr>
      </w:pPr>
      <w:r>
        <w:rPr>
          <w:b/>
          <w:noProof/>
          <w:szCs w:val="22"/>
          <w:lang w:val="bg-BG"/>
        </w:rPr>
        <w:t>12.</w:t>
      </w:r>
      <w:r>
        <w:rPr>
          <w:b/>
          <w:noProof/>
          <w:szCs w:val="22"/>
          <w:lang w:val="bg-BG"/>
        </w:rPr>
        <w:tab/>
        <w:t>НОМЕР НА РАЗРЕШЕНИЕТО ЗА УПОТРЕБА</w:t>
      </w:r>
    </w:p>
    <w:p w:rsidR="00560E37" w:rsidRDefault="00560E37" w:rsidP="00560E37">
      <w:pPr>
        <w:keepNext/>
        <w:tabs>
          <w:tab w:val="clear" w:pos="567"/>
        </w:tabs>
        <w:spacing w:line="240" w:lineRule="auto"/>
        <w:rPr>
          <w:lang w:val="bg-BG"/>
        </w:rPr>
      </w:pPr>
    </w:p>
    <w:p w:rsidR="00560E37" w:rsidRPr="00C203B8" w:rsidRDefault="00560E37" w:rsidP="00560E37">
      <w:pPr>
        <w:tabs>
          <w:tab w:val="clear" w:pos="567"/>
        </w:tabs>
        <w:spacing w:line="240" w:lineRule="auto"/>
        <w:jc w:val="both"/>
        <w:rPr>
          <w:lang w:val="ru-RU"/>
        </w:rPr>
      </w:pPr>
      <w:r w:rsidRPr="00BE1E4F">
        <w:rPr>
          <w:lang w:val="da-DK"/>
        </w:rPr>
        <w:t>EU</w:t>
      </w:r>
      <w:r>
        <w:rPr>
          <w:lang w:val="ru-RU"/>
        </w:rPr>
        <w:t>/1/96/007/</w:t>
      </w:r>
      <w:r w:rsidRPr="00C203B8">
        <w:rPr>
          <w:lang w:val="ru-RU"/>
        </w:rPr>
        <w:t>036</w:t>
      </w:r>
    </w:p>
    <w:p w:rsidR="00560E37" w:rsidRDefault="00560E37" w:rsidP="00560E37">
      <w:pPr>
        <w:tabs>
          <w:tab w:val="clear" w:pos="567"/>
        </w:tabs>
        <w:spacing w:line="240" w:lineRule="auto"/>
        <w:jc w:val="both"/>
        <w:rPr>
          <w:lang w:val="bg-BG"/>
        </w:rPr>
      </w:pPr>
    </w:p>
    <w:p w:rsidR="00560E37" w:rsidRDefault="00560E37" w:rsidP="00560E37">
      <w:pPr>
        <w:tabs>
          <w:tab w:val="clear" w:pos="567"/>
        </w:tabs>
        <w:spacing w:line="240" w:lineRule="auto"/>
        <w:ind w:left="567" w:hanging="567"/>
        <w:rPr>
          <w:noProof/>
          <w:szCs w:val="22"/>
          <w:lang w:val="bg-BG"/>
        </w:rPr>
      </w:pPr>
    </w:p>
    <w:p w:rsidR="00560E37" w:rsidRDefault="00560E37" w:rsidP="00560E37">
      <w:pPr>
        <w:keepNext/>
        <w:pBdr>
          <w:top w:val="single" w:sz="4" w:space="1" w:color="auto"/>
          <w:left w:val="single" w:sz="4" w:space="4" w:color="auto"/>
          <w:bottom w:val="single" w:sz="4" w:space="1" w:color="auto"/>
          <w:right w:val="single" w:sz="4" w:space="4" w:color="auto"/>
        </w:pBdr>
        <w:tabs>
          <w:tab w:val="clear" w:pos="567"/>
        </w:tabs>
        <w:spacing w:line="240" w:lineRule="auto"/>
        <w:ind w:left="567" w:hanging="567"/>
        <w:rPr>
          <w:noProof/>
          <w:szCs w:val="22"/>
          <w:lang w:val="bg-BG"/>
        </w:rPr>
      </w:pPr>
      <w:r>
        <w:rPr>
          <w:b/>
          <w:noProof/>
          <w:szCs w:val="22"/>
          <w:lang w:val="bg-BG"/>
        </w:rPr>
        <w:t>13.</w:t>
      </w:r>
      <w:r>
        <w:rPr>
          <w:b/>
          <w:noProof/>
          <w:szCs w:val="22"/>
          <w:lang w:val="bg-BG"/>
        </w:rPr>
        <w:tab/>
        <w:t>ПАРТИДЕН НОМЕР</w:t>
      </w:r>
    </w:p>
    <w:p w:rsidR="00560E37" w:rsidRDefault="00560E37" w:rsidP="00560E37">
      <w:pPr>
        <w:keepNext/>
        <w:tabs>
          <w:tab w:val="clear" w:pos="567"/>
        </w:tabs>
        <w:spacing w:line="240" w:lineRule="auto"/>
        <w:ind w:left="567" w:hanging="567"/>
        <w:rPr>
          <w:noProof/>
          <w:szCs w:val="22"/>
          <w:lang w:val="bg-BG"/>
        </w:rPr>
      </w:pPr>
    </w:p>
    <w:p w:rsidR="00560E37" w:rsidRDefault="00560E37" w:rsidP="00560E37">
      <w:pPr>
        <w:tabs>
          <w:tab w:val="clear" w:pos="567"/>
        </w:tabs>
        <w:spacing w:line="240" w:lineRule="auto"/>
        <w:ind w:left="567" w:hanging="567"/>
        <w:rPr>
          <w:noProof/>
          <w:szCs w:val="22"/>
          <w:lang w:val="bg-BG"/>
        </w:rPr>
      </w:pPr>
      <w:r>
        <w:rPr>
          <w:noProof/>
          <w:szCs w:val="22"/>
          <w:lang w:val="bg-BG"/>
        </w:rPr>
        <w:t xml:space="preserve">Партида № </w:t>
      </w:r>
    </w:p>
    <w:p w:rsidR="00560E37" w:rsidRDefault="00560E37" w:rsidP="00560E37">
      <w:pPr>
        <w:tabs>
          <w:tab w:val="clear" w:pos="567"/>
        </w:tabs>
        <w:spacing w:line="240" w:lineRule="auto"/>
        <w:ind w:left="567" w:hanging="567"/>
        <w:rPr>
          <w:noProof/>
          <w:szCs w:val="22"/>
          <w:lang w:val="bg-BG"/>
        </w:rPr>
      </w:pPr>
    </w:p>
    <w:p w:rsidR="00560E37" w:rsidRDefault="00560E37" w:rsidP="00560E37">
      <w:pPr>
        <w:tabs>
          <w:tab w:val="clear" w:pos="567"/>
        </w:tabs>
        <w:spacing w:line="240" w:lineRule="auto"/>
        <w:ind w:left="567" w:hanging="567"/>
        <w:rPr>
          <w:noProof/>
          <w:szCs w:val="22"/>
          <w:lang w:val="bg-BG"/>
        </w:rPr>
      </w:pPr>
    </w:p>
    <w:p w:rsidR="00560E37" w:rsidRDefault="00560E37" w:rsidP="00560E37">
      <w:pPr>
        <w:keepNext/>
        <w:pBdr>
          <w:top w:val="single" w:sz="4" w:space="1" w:color="auto"/>
          <w:left w:val="single" w:sz="4" w:space="4" w:color="auto"/>
          <w:bottom w:val="single" w:sz="4" w:space="1" w:color="auto"/>
          <w:right w:val="single" w:sz="4" w:space="4" w:color="auto"/>
        </w:pBdr>
        <w:tabs>
          <w:tab w:val="clear" w:pos="567"/>
        </w:tabs>
        <w:spacing w:line="240" w:lineRule="auto"/>
        <w:ind w:left="567" w:hanging="567"/>
        <w:rPr>
          <w:noProof/>
          <w:szCs w:val="22"/>
          <w:lang w:val="bg-BG"/>
        </w:rPr>
      </w:pPr>
      <w:r>
        <w:rPr>
          <w:b/>
          <w:noProof/>
          <w:szCs w:val="22"/>
          <w:lang w:val="bg-BG"/>
        </w:rPr>
        <w:t>14.</w:t>
      </w:r>
      <w:r>
        <w:rPr>
          <w:b/>
          <w:noProof/>
          <w:szCs w:val="22"/>
          <w:lang w:val="bg-BG"/>
        </w:rPr>
        <w:tab/>
        <w:t>НАЧИН НА ОТПУСКАНЕ</w:t>
      </w:r>
    </w:p>
    <w:p w:rsidR="00560E37" w:rsidRDefault="00560E37" w:rsidP="00560E37">
      <w:pPr>
        <w:keepNext/>
        <w:tabs>
          <w:tab w:val="clear" w:pos="567"/>
        </w:tabs>
        <w:spacing w:line="240" w:lineRule="auto"/>
        <w:ind w:left="567" w:hanging="567"/>
        <w:rPr>
          <w:noProof/>
          <w:szCs w:val="22"/>
          <w:lang w:val="bg-BG"/>
        </w:rPr>
      </w:pPr>
    </w:p>
    <w:p w:rsidR="00560E37" w:rsidRDefault="00560E37" w:rsidP="00560E37">
      <w:pPr>
        <w:tabs>
          <w:tab w:val="clear" w:pos="567"/>
        </w:tabs>
        <w:spacing w:line="240" w:lineRule="auto"/>
        <w:ind w:left="567" w:hanging="567"/>
        <w:rPr>
          <w:noProof/>
          <w:szCs w:val="22"/>
          <w:lang w:val="bg-BG"/>
        </w:rPr>
      </w:pPr>
    </w:p>
    <w:p w:rsidR="00560E37" w:rsidRDefault="00560E37" w:rsidP="00560E37">
      <w:pPr>
        <w:keepNext/>
        <w:pBdr>
          <w:top w:val="single" w:sz="4" w:space="1" w:color="auto"/>
          <w:left w:val="single" w:sz="4" w:space="4" w:color="auto"/>
          <w:bottom w:val="single" w:sz="4" w:space="1" w:color="auto"/>
          <w:right w:val="single" w:sz="4" w:space="4" w:color="auto"/>
        </w:pBdr>
        <w:tabs>
          <w:tab w:val="clear" w:pos="567"/>
        </w:tabs>
        <w:spacing w:line="240" w:lineRule="auto"/>
        <w:ind w:left="567" w:hanging="567"/>
        <w:rPr>
          <w:noProof/>
          <w:szCs w:val="22"/>
          <w:lang w:val="bg-BG"/>
        </w:rPr>
      </w:pPr>
      <w:r>
        <w:rPr>
          <w:b/>
          <w:noProof/>
          <w:szCs w:val="22"/>
          <w:lang w:val="bg-BG"/>
        </w:rPr>
        <w:t>15.</w:t>
      </w:r>
      <w:r>
        <w:rPr>
          <w:b/>
          <w:noProof/>
          <w:szCs w:val="22"/>
          <w:lang w:val="bg-BG"/>
        </w:rPr>
        <w:tab/>
        <w:t>УКАЗАНИЯ ЗА УПОТРЕБА</w:t>
      </w:r>
    </w:p>
    <w:p w:rsidR="00560E37" w:rsidRDefault="00560E37" w:rsidP="00560E37">
      <w:pPr>
        <w:keepNext/>
        <w:tabs>
          <w:tab w:val="clear" w:pos="567"/>
        </w:tabs>
        <w:spacing w:line="240" w:lineRule="auto"/>
        <w:ind w:left="567" w:hanging="567"/>
        <w:rPr>
          <w:szCs w:val="22"/>
          <w:highlight w:val="lightGray"/>
          <w:lang w:val="bg-BG"/>
        </w:rPr>
      </w:pPr>
    </w:p>
    <w:p w:rsidR="00560E37" w:rsidRDefault="00560E37" w:rsidP="00560E37">
      <w:pPr>
        <w:tabs>
          <w:tab w:val="clear" w:pos="567"/>
        </w:tabs>
        <w:spacing w:line="240" w:lineRule="auto"/>
        <w:ind w:left="567" w:hanging="567"/>
        <w:rPr>
          <w:noProof/>
          <w:szCs w:val="22"/>
          <w:lang w:val="bg-BG"/>
        </w:rPr>
      </w:pPr>
    </w:p>
    <w:p w:rsidR="00560E37" w:rsidRDefault="00560E37" w:rsidP="00560E37">
      <w:pPr>
        <w:keepNext/>
        <w:pBdr>
          <w:top w:val="single" w:sz="4" w:space="1" w:color="auto"/>
          <w:left w:val="single" w:sz="4" w:space="4" w:color="auto"/>
          <w:bottom w:val="single" w:sz="4" w:space="1" w:color="auto"/>
          <w:right w:val="single" w:sz="4" w:space="4" w:color="auto"/>
        </w:pBdr>
        <w:tabs>
          <w:tab w:val="clear" w:pos="567"/>
        </w:tabs>
        <w:spacing w:line="240" w:lineRule="auto"/>
        <w:ind w:left="567" w:hanging="567"/>
        <w:rPr>
          <w:noProof/>
          <w:szCs w:val="22"/>
          <w:lang w:val="bg-BG"/>
        </w:rPr>
      </w:pPr>
      <w:r>
        <w:rPr>
          <w:b/>
          <w:noProof/>
          <w:szCs w:val="22"/>
          <w:lang w:val="bg-BG"/>
        </w:rPr>
        <w:t>16.</w:t>
      </w:r>
      <w:r>
        <w:rPr>
          <w:b/>
          <w:noProof/>
          <w:szCs w:val="22"/>
          <w:lang w:val="bg-BG"/>
        </w:rPr>
        <w:tab/>
        <w:t>ИНФОРМАЦИЯ НА БРАЙЛОВА АЗБУКА</w:t>
      </w:r>
    </w:p>
    <w:p w:rsidR="00560E37" w:rsidRDefault="00560E37" w:rsidP="00560E37">
      <w:pPr>
        <w:keepNext/>
        <w:tabs>
          <w:tab w:val="clear" w:pos="567"/>
        </w:tabs>
        <w:spacing w:line="240" w:lineRule="auto"/>
        <w:rPr>
          <w:lang w:val="ru-RU"/>
        </w:rPr>
      </w:pPr>
    </w:p>
    <w:p w:rsidR="00560E37" w:rsidRPr="00CB0EB0" w:rsidRDefault="00560E37" w:rsidP="00560E37">
      <w:pPr>
        <w:pStyle w:val="EndnoteText"/>
        <w:tabs>
          <w:tab w:val="clear" w:pos="567"/>
        </w:tabs>
        <w:rPr>
          <w:rStyle w:val="CommentReference"/>
          <w:sz w:val="22"/>
          <w:lang w:val="ru-RU"/>
        </w:rPr>
      </w:pPr>
      <w:r>
        <w:rPr>
          <w:rStyle w:val="CommentReference"/>
          <w:sz w:val="22"/>
        </w:rPr>
        <w:t>Humalog</w:t>
      </w:r>
      <w:r w:rsidRPr="00CB0EB0">
        <w:rPr>
          <w:rStyle w:val="CommentReference"/>
          <w:sz w:val="22"/>
          <w:lang w:val="ru-RU"/>
        </w:rPr>
        <w:t xml:space="preserve"> </w:t>
      </w:r>
      <w:r>
        <w:rPr>
          <w:rStyle w:val="CommentReference"/>
          <w:sz w:val="22"/>
        </w:rPr>
        <w:t>Mix</w:t>
      </w:r>
      <w:r w:rsidRPr="00CB0EB0">
        <w:rPr>
          <w:rStyle w:val="CommentReference"/>
          <w:sz w:val="22"/>
          <w:lang w:val="ru-RU"/>
        </w:rPr>
        <w:t xml:space="preserve">50 </w:t>
      </w:r>
      <w:r>
        <w:rPr>
          <w:rStyle w:val="CommentReference"/>
          <w:sz w:val="22"/>
        </w:rPr>
        <w:t>KwikPen</w:t>
      </w:r>
    </w:p>
    <w:p w:rsidR="00560E37" w:rsidRDefault="00560E37" w:rsidP="00560E37">
      <w:pPr>
        <w:spacing w:line="240" w:lineRule="auto"/>
        <w:rPr>
          <w:lang w:val="ru-RU"/>
        </w:rPr>
      </w:pPr>
    </w:p>
    <w:p w:rsidR="00560E37" w:rsidRPr="00486D59" w:rsidRDefault="00560E37" w:rsidP="00560E37">
      <w:pPr>
        <w:spacing w:line="240" w:lineRule="auto"/>
        <w:rPr>
          <w:lang w:val="ru-RU"/>
        </w:rPr>
      </w:pPr>
    </w:p>
    <w:p w:rsidR="00560E37" w:rsidRPr="00486D59" w:rsidRDefault="00560E37" w:rsidP="00560E37">
      <w:pPr>
        <w:keepNext/>
        <w:pBdr>
          <w:top w:val="single" w:sz="4" w:space="1" w:color="auto"/>
          <w:left w:val="single" w:sz="4" w:space="4" w:color="auto"/>
          <w:bottom w:val="single" w:sz="4" w:space="1" w:color="auto"/>
          <w:right w:val="single" w:sz="4" w:space="4" w:color="auto"/>
        </w:pBdr>
        <w:spacing w:line="240" w:lineRule="auto"/>
        <w:outlineLvl w:val="0"/>
        <w:rPr>
          <w:i/>
          <w:noProof/>
          <w:lang w:val="ru-RU"/>
        </w:rPr>
      </w:pPr>
      <w:r w:rsidRPr="00486D59">
        <w:rPr>
          <w:b/>
          <w:noProof/>
          <w:lang w:val="ru-RU"/>
        </w:rPr>
        <w:t>17.</w:t>
      </w:r>
      <w:r w:rsidRPr="00486D59">
        <w:rPr>
          <w:b/>
          <w:noProof/>
          <w:lang w:val="ru-RU"/>
        </w:rPr>
        <w:tab/>
        <w:t>УНИКАЛЕН ИДЕНТИФИКАТОР — ДВУИЗМЕРЕН БАРКОД</w:t>
      </w:r>
    </w:p>
    <w:p w:rsidR="00560E37" w:rsidRPr="00486D59" w:rsidRDefault="00560E37" w:rsidP="00560E37">
      <w:pPr>
        <w:keepNext/>
        <w:spacing w:line="240" w:lineRule="auto"/>
        <w:rPr>
          <w:noProof/>
          <w:lang w:val="ru-RU"/>
        </w:rPr>
      </w:pPr>
    </w:p>
    <w:p w:rsidR="00560E37" w:rsidRPr="00486D59" w:rsidRDefault="00560E37" w:rsidP="00560E37">
      <w:pPr>
        <w:spacing w:line="240" w:lineRule="auto"/>
        <w:rPr>
          <w:noProof/>
          <w:shd w:val="clear" w:color="auto" w:fill="CCCCCC"/>
          <w:lang w:val="ru-RU"/>
        </w:rPr>
      </w:pPr>
      <w:r w:rsidRPr="00486D59">
        <w:rPr>
          <w:noProof/>
          <w:highlight w:val="lightGray"/>
          <w:lang w:val="ru-RU"/>
        </w:rPr>
        <w:t>Двуизмерен баркод с включен уникален идентификатор</w:t>
      </w:r>
    </w:p>
    <w:p w:rsidR="00560E37" w:rsidRPr="00486D59" w:rsidRDefault="00560E37" w:rsidP="00560E37">
      <w:pPr>
        <w:spacing w:line="240" w:lineRule="auto"/>
        <w:rPr>
          <w:noProof/>
          <w:shd w:val="clear" w:color="auto" w:fill="CCCCCC"/>
          <w:lang w:val="ru-RU"/>
        </w:rPr>
      </w:pPr>
    </w:p>
    <w:p w:rsidR="00560E37" w:rsidRPr="00486D59" w:rsidRDefault="00560E37" w:rsidP="00560E37">
      <w:pPr>
        <w:spacing w:line="240" w:lineRule="auto"/>
        <w:rPr>
          <w:noProof/>
          <w:vanish/>
          <w:lang w:val="ru-RU"/>
        </w:rPr>
      </w:pPr>
    </w:p>
    <w:p w:rsidR="00560E37" w:rsidRPr="00486D59" w:rsidRDefault="00560E37" w:rsidP="00560E37">
      <w:pPr>
        <w:keepNext/>
        <w:pBdr>
          <w:top w:val="single" w:sz="4" w:space="1" w:color="auto"/>
          <w:left w:val="single" w:sz="4" w:space="4" w:color="auto"/>
          <w:bottom w:val="single" w:sz="4" w:space="1" w:color="auto"/>
          <w:right w:val="single" w:sz="4" w:space="4" w:color="auto"/>
        </w:pBdr>
        <w:spacing w:line="240" w:lineRule="auto"/>
        <w:outlineLvl w:val="0"/>
        <w:rPr>
          <w:i/>
          <w:noProof/>
          <w:lang w:val="ru-RU"/>
        </w:rPr>
      </w:pPr>
      <w:r w:rsidRPr="00486D59">
        <w:rPr>
          <w:b/>
          <w:noProof/>
          <w:lang w:val="ru-RU"/>
        </w:rPr>
        <w:t>18.</w:t>
      </w:r>
      <w:r w:rsidRPr="00486D59">
        <w:rPr>
          <w:b/>
          <w:noProof/>
          <w:lang w:val="ru-RU"/>
        </w:rPr>
        <w:tab/>
        <w:t>УНИКАЛЕН ИДЕНТИФИКАТОР — ДАННИ ЗА ЧЕТЕНЕ ОТ ХОРА</w:t>
      </w:r>
    </w:p>
    <w:p w:rsidR="00560E37" w:rsidRPr="00486D59" w:rsidRDefault="00560E37" w:rsidP="00560E37">
      <w:pPr>
        <w:keepNext/>
        <w:spacing w:line="240" w:lineRule="auto"/>
        <w:rPr>
          <w:noProof/>
          <w:lang w:val="ru-RU"/>
        </w:rPr>
      </w:pPr>
    </w:p>
    <w:p w:rsidR="00560E37" w:rsidRPr="00BA0E4D" w:rsidRDefault="00560E37" w:rsidP="00560E37">
      <w:pPr>
        <w:rPr>
          <w:lang w:val="ru-RU"/>
        </w:rPr>
      </w:pPr>
      <w:r w:rsidRPr="009E2F87">
        <w:t>PC</w:t>
      </w:r>
      <w:r w:rsidRPr="00BA0E4D">
        <w:rPr>
          <w:lang w:val="ru-RU"/>
        </w:rPr>
        <w:t xml:space="preserve"> </w:t>
      </w:r>
    </w:p>
    <w:p w:rsidR="00560E37" w:rsidRPr="0035089B" w:rsidRDefault="00560E37" w:rsidP="00560E37">
      <w:pPr>
        <w:rPr>
          <w:lang w:val="ru-RU"/>
        </w:rPr>
      </w:pPr>
      <w:r w:rsidRPr="007D2258">
        <w:t>SN</w:t>
      </w:r>
      <w:r w:rsidRPr="0035089B">
        <w:rPr>
          <w:lang w:val="ru-RU"/>
        </w:rPr>
        <w:t xml:space="preserve"> </w:t>
      </w:r>
    </w:p>
    <w:p w:rsidR="00560E37" w:rsidRPr="00EA2766" w:rsidRDefault="00560E37" w:rsidP="00560E37">
      <w:pPr>
        <w:rPr>
          <w:lang w:val="ru-RU"/>
        </w:rPr>
      </w:pPr>
      <w:r w:rsidRPr="00EA2766">
        <w:t>NN</w:t>
      </w:r>
      <w:r w:rsidRPr="00EA2766">
        <w:rPr>
          <w:lang w:val="ru-RU"/>
        </w:rPr>
        <w:t xml:space="preserve"> </w:t>
      </w:r>
    </w:p>
    <w:p w:rsidR="00C86724" w:rsidRDefault="00560E37" w:rsidP="00C86724">
      <w:pPr>
        <w:shd w:val="clear" w:color="auto" w:fill="FFFFFF"/>
        <w:tabs>
          <w:tab w:val="clear" w:pos="567"/>
        </w:tabs>
        <w:spacing w:line="240" w:lineRule="auto"/>
        <w:rPr>
          <w:noProof/>
          <w:szCs w:val="22"/>
          <w:lang w:val="bg-BG"/>
        </w:rPr>
      </w:pPr>
      <w:r>
        <w:rPr>
          <w:noProof/>
          <w:szCs w:val="22"/>
          <w:lang w:val="bg-BG"/>
        </w:rPr>
        <w:br w:type="page"/>
      </w:r>
    </w:p>
    <w:p w:rsidR="000B1664" w:rsidRDefault="00C86724" w:rsidP="00B7195F">
      <w:pPr>
        <w:keepNext/>
        <w:pBdr>
          <w:top w:val="single" w:sz="4" w:space="1" w:color="auto"/>
          <w:left w:val="single" w:sz="4" w:space="4" w:color="auto"/>
          <w:bottom w:val="single" w:sz="4" w:space="1" w:color="auto"/>
          <w:right w:val="single" w:sz="4" w:space="4" w:color="auto"/>
        </w:pBdr>
        <w:tabs>
          <w:tab w:val="clear" w:pos="567"/>
        </w:tabs>
        <w:spacing w:line="240" w:lineRule="auto"/>
        <w:rPr>
          <w:b/>
          <w:noProof/>
          <w:szCs w:val="22"/>
          <w:lang w:val="bg-BG"/>
        </w:rPr>
      </w:pPr>
      <w:r>
        <w:rPr>
          <w:b/>
          <w:noProof/>
          <w:szCs w:val="22"/>
          <w:lang w:val="bg-BG"/>
        </w:rPr>
        <w:t>ДАННИ, КОИТО ТРЯБВА ДА СЪДЪРЖА ВТОРИЧНАТА ОПАКОВКА</w:t>
      </w:r>
    </w:p>
    <w:p w:rsidR="000B1664" w:rsidRDefault="000B1664" w:rsidP="00B7195F">
      <w:pPr>
        <w:keepNext/>
        <w:pBdr>
          <w:top w:val="single" w:sz="4" w:space="1" w:color="auto"/>
          <w:left w:val="single" w:sz="4" w:space="4" w:color="auto"/>
          <w:bottom w:val="single" w:sz="4" w:space="1" w:color="auto"/>
          <w:right w:val="single" w:sz="4" w:space="4" w:color="auto"/>
        </w:pBdr>
        <w:tabs>
          <w:tab w:val="clear" w:pos="567"/>
        </w:tabs>
        <w:spacing w:line="240" w:lineRule="auto"/>
        <w:rPr>
          <w:b/>
          <w:noProof/>
          <w:szCs w:val="22"/>
          <w:lang w:val="bg-BG"/>
        </w:rPr>
      </w:pPr>
    </w:p>
    <w:p w:rsidR="00C86724" w:rsidRDefault="00A27885" w:rsidP="00B7195F">
      <w:pPr>
        <w:keepNext/>
        <w:pBdr>
          <w:top w:val="single" w:sz="4" w:space="1" w:color="auto"/>
          <w:left w:val="single" w:sz="4" w:space="4" w:color="auto"/>
          <w:bottom w:val="single" w:sz="4" w:space="1" w:color="auto"/>
          <w:right w:val="single" w:sz="4" w:space="4" w:color="auto"/>
        </w:pBdr>
        <w:tabs>
          <w:tab w:val="clear" w:pos="567"/>
        </w:tabs>
        <w:spacing w:line="240" w:lineRule="auto"/>
        <w:rPr>
          <w:b/>
          <w:noProof/>
          <w:szCs w:val="22"/>
          <w:lang w:val="bg-BG"/>
        </w:rPr>
      </w:pPr>
      <w:r w:rsidRPr="00A27885">
        <w:rPr>
          <w:b/>
          <w:noProof/>
          <w:lang w:val="bg-BG"/>
        </w:rPr>
        <w:t>МЕЖДИННА</w:t>
      </w:r>
      <w:r>
        <w:rPr>
          <w:b/>
          <w:noProof/>
          <w:lang w:val="bg-BG"/>
        </w:rPr>
        <w:t xml:space="preserve"> КУТИЯ</w:t>
      </w:r>
      <w:r w:rsidRPr="00486D59">
        <w:rPr>
          <w:b/>
          <w:noProof/>
          <w:lang w:val="bg-BG"/>
        </w:rPr>
        <w:t xml:space="preserve"> </w:t>
      </w:r>
      <w:r w:rsidR="00DE1440" w:rsidRPr="009D7216">
        <w:rPr>
          <w:b/>
          <w:szCs w:val="22"/>
          <w:lang w:val="bg-BG"/>
        </w:rPr>
        <w:t>(</w:t>
      </w:r>
      <w:r w:rsidR="00DE1440">
        <w:rPr>
          <w:b/>
          <w:szCs w:val="22"/>
          <w:lang w:val="bg-BG"/>
        </w:rPr>
        <w:t>без</w:t>
      </w:r>
      <w:r w:rsidR="00DE1440" w:rsidRPr="009D7216">
        <w:rPr>
          <w:b/>
          <w:szCs w:val="22"/>
          <w:lang w:val="bg-BG"/>
        </w:rPr>
        <w:t xml:space="preserve"> </w:t>
      </w:r>
      <w:r w:rsidR="00DE1440" w:rsidRPr="00A27885">
        <w:rPr>
          <w:b/>
          <w:szCs w:val="22"/>
        </w:rPr>
        <w:t>blue</w:t>
      </w:r>
      <w:r w:rsidR="00DE1440" w:rsidRPr="00A27885">
        <w:rPr>
          <w:b/>
          <w:szCs w:val="22"/>
          <w:lang w:val="bg-BG"/>
        </w:rPr>
        <w:t xml:space="preserve"> </w:t>
      </w:r>
      <w:r w:rsidR="00DE1440" w:rsidRPr="00A27885">
        <w:rPr>
          <w:b/>
          <w:szCs w:val="22"/>
        </w:rPr>
        <w:t>box</w:t>
      </w:r>
      <w:r w:rsidR="00DE1440" w:rsidRPr="009D7216">
        <w:rPr>
          <w:b/>
          <w:szCs w:val="22"/>
          <w:lang w:val="bg-BG"/>
        </w:rPr>
        <w:t xml:space="preserve">) </w:t>
      </w:r>
      <w:r w:rsidR="004945FC">
        <w:rPr>
          <w:b/>
          <w:noProof/>
          <w:szCs w:val="22"/>
          <w:lang w:val="bg-BG"/>
        </w:rPr>
        <w:t>компонент на</w:t>
      </w:r>
      <w:r w:rsidR="004945FC" w:rsidRPr="00B000EF">
        <w:rPr>
          <w:b/>
          <w:noProof/>
          <w:szCs w:val="22"/>
          <w:lang w:val="bg-BG"/>
        </w:rPr>
        <w:t xml:space="preserve"> </w:t>
      </w:r>
      <w:r w:rsidR="004945FC">
        <w:rPr>
          <w:b/>
          <w:noProof/>
          <w:szCs w:val="22"/>
          <w:lang w:val="bg-BG"/>
        </w:rPr>
        <w:t>групова</w:t>
      </w:r>
      <w:r w:rsidR="004945FC" w:rsidRPr="00B000EF">
        <w:rPr>
          <w:b/>
          <w:noProof/>
          <w:szCs w:val="22"/>
          <w:lang w:val="bg-BG"/>
        </w:rPr>
        <w:t xml:space="preserve"> </w:t>
      </w:r>
      <w:r w:rsidR="00DE1440">
        <w:rPr>
          <w:b/>
          <w:szCs w:val="22"/>
          <w:lang w:val="bg-BG"/>
        </w:rPr>
        <w:t xml:space="preserve">опаковка - </w:t>
      </w:r>
      <w:r w:rsidR="00DE1440" w:rsidRPr="009D7216">
        <w:rPr>
          <w:b/>
          <w:szCs w:val="22"/>
        </w:rPr>
        <w:t>KwikPen</w:t>
      </w:r>
    </w:p>
    <w:p w:rsidR="00C86724" w:rsidRDefault="00C86724" w:rsidP="00B7195F">
      <w:pPr>
        <w:keepNext/>
        <w:tabs>
          <w:tab w:val="clear" w:pos="567"/>
        </w:tabs>
        <w:spacing w:line="240" w:lineRule="auto"/>
        <w:ind w:left="567" w:hanging="567"/>
        <w:rPr>
          <w:noProof/>
          <w:szCs w:val="22"/>
          <w:lang w:val="ru-RU"/>
        </w:rPr>
      </w:pPr>
    </w:p>
    <w:p w:rsidR="00C86724" w:rsidRDefault="00C86724" w:rsidP="00B7195F">
      <w:pPr>
        <w:keepNext/>
        <w:pBdr>
          <w:top w:val="single" w:sz="4" w:space="1" w:color="auto"/>
          <w:left w:val="single" w:sz="4" w:space="4" w:color="auto"/>
          <w:bottom w:val="single" w:sz="4" w:space="1" w:color="auto"/>
          <w:right w:val="single" w:sz="4" w:space="4" w:color="auto"/>
        </w:pBdr>
        <w:tabs>
          <w:tab w:val="clear" w:pos="567"/>
        </w:tabs>
        <w:spacing w:line="240" w:lineRule="auto"/>
        <w:ind w:left="567" w:hanging="567"/>
        <w:rPr>
          <w:noProof/>
          <w:szCs w:val="22"/>
          <w:lang w:val="bg-BG"/>
        </w:rPr>
      </w:pPr>
      <w:r>
        <w:rPr>
          <w:b/>
          <w:noProof/>
          <w:szCs w:val="22"/>
          <w:lang w:val="bg-BG"/>
        </w:rPr>
        <w:t>1.</w:t>
      </w:r>
      <w:r>
        <w:rPr>
          <w:b/>
          <w:noProof/>
          <w:szCs w:val="22"/>
          <w:lang w:val="bg-BG"/>
        </w:rPr>
        <w:tab/>
        <w:t>ИМЕ НА ЛЕКАРСТВЕНИЯ ПРОДУКТ</w:t>
      </w:r>
    </w:p>
    <w:p w:rsidR="00C86724" w:rsidRDefault="00C86724" w:rsidP="00B7195F">
      <w:pPr>
        <w:keepNext/>
        <w:tabs>
          <w:tab w:val="clear" w:pos="567"/>
        </w:tabs>
        <w:spacing w:line="240" w:lineRule="auto"/>
        <w:rPr>
          <w:lang w:val="bg-BG"/>
        </w:rPr>
      </w:pPr>
    </w:p>
    <w:p w:rsidR="00C86724" w:rsidRDefault="00C86724" w:rsidP="00C86724">
      <w:pPr>
        <w:pStyle w:val="EndnoteText"/>
        <w:tabs>
          <w:tab w:val="clear" w:pos="567"/>
        </w:tabs>
        <w:rPr>
          <w:lang w:val="bg-BG"/>
        </w:rPr>
      </w:pPr>
      <w:r>
        <w:rPr>
          <w:lang w:val="fr-FR"/>
        </w:rPr>
        <w:t>Humalog</w:t>
      </w:r>
      <w:r>
        <w:rPr>
          <w:lang w:val="bg-BG"/>
        </w:rPr>
        <w:t xml:space="preserve"> </w:t>
      </w:r>
      <w:r>
        <w:rPr>
          <w:lang w:val="fr-FR"/>
        </w:rPr>
        <w:t>Mix</w:t>
      </w:r>
      <w:r>
        <w:rPr>
          <w:lang w:val="bg-BG"/>
        </w:rPr>
        <w:t>50 100 </w:t>
      </w:r>
      <w:r w:rsidR="00616776">
        <w:rPr>
          <w:lang w:val="bg-BG"/>
        </w:rPr>
        <w:t>единици</w:t>
      </w:r>
      <w:r>
        <w:rPr>
          <w:lang w:val="bg-BG"/>
        </w:rPr>
        <w:t>/</w:t>
      </w:r>
      <w:r>
        <w:rPr>
          <w:lang w:val="fr-FR"/>
        </w:rPr>
        <w:t>ml</w:t>
      </w:r>
      <w:r>
        <w:rPr>
          <w:lang w:val="bg-BG"/>
        </w:rPr>
        <w:t xml:space="preserve"> </w:t>
      </w:r>
      <w:r w:rsidR="00FB350C">
        <w:rPr>
          <w:lang w:val="en-US"/>
        </w:rPr>
        <w:t>Kwik</w:t>
      </w:r>
      <w:r>
        <w:rPr>
          <w:lang w:val="fr-FR"/>
        </w:rPr>
        <w:t>Pen</w:t>
      </w:r>
      <w:r>
        <w:rPr>
          <w:lang w:val="bg-BG"/>
        </w:rPr>
        <w:t xml:space="preserve"> инжекционна суспензия</w:t>
      </w:r>
      <w:r w:rsidR="008C4E89">
        <w:rPr>
          <w:lang w:val="bg-BG"/>
        </w:rPr>
        <w:t xml:space="preserve"> </w:t>
      </w:r>
      <w:r w:rsidR="008C4E89">
        <w:rPr>
          <w:szCs w:val="22"/>
          <w:lang w:val="bg-BG"/>
        </w:rPr>
        <w:t>в предварително напълнена писалка</w:t>
      </w:r>
    </w:p>
    <w:p w:rsidR="00C86724" w:rsidRDefault="00C86724" w:rsidP="00C86724">
      <w:pPr>
        <w:pStyle w:val="EndnoteText"/>
        <w:tabs>
          <w:tab w:val="clear" w:pos="567"/>
        </w:tabs>
        <w:rPr>
          <w:lang w:val="bg-BG"/>
        </w:rPr>
      </w:pPr>
      <w:r>
        <w:rPr>
          <w:lang w:val="bg-BG"/>
        </w:rPr>
        <w:t xml:space="preserve">50% </w:t>
      </w:r>
      <w:r w:rsidR="008812DF">
        <w:rPr>
          <w:lang w:val="bg-BG"/>
        </w:rPr>
        <w:t>инсулин лиспро</w:t>
      </w:r>
      <w:r>
        <w:rPr>
          <w:lang w:val="bg-BG"/>
        </w:rPr>
        <w:t xml:space="preserve"> и 50% </w:t>
      </w:r>
      <w:r w:rsidR="008812DF">
        <w:rPr>
          <w:lang w:val="bg-BG"/>
        </w:rPr>
        <w:t>инсулин лиспро</w:t>
      </w:r>
      <w:r w:rsidR="008812DF" w:rsidRPr="008812DF" w:rsidDel="008812DF">
        <w:rPr>
          <w:lang w:val="ru-RU"/>
        </w:rPr>
        <w:t xml:space="preserve"> </w:t>
      </w:r>
      <w:r>
        <w:rPr>
          <w:lang w:val="bg-BG"/>
        </w:rPr>
        <w:t>протаминова суспензия</w:t>
      </w:r>
    </w:p>
    <w:p w:rsidR="00C86724" w:rsidRDefault="00C86724" w:rsidP="00C86724">
      <w:pPr>
        <w:tabs>
          <w:tab w:val="clear" w:pos="567"/>
        </w:tabs>
        <w:spacing w:line="240" w:lineRule="auto"/>
        <w:ind w:left="567" w:hanging="567"/>
        <w:rPr>
          <w:noProof/>
          <w:szCs w:val="22"/>
          <w:lang w:val="bg-BG"/>
        </w:rPr>
      </w:pPr>
    </w:p>
    <w:p w:rsidR="00C86724" w:rsidRDefault="00C86724" w:rsidP="00C86724">
      <w:pPr>
        <w:tabs>
          <w:tab w:val="clear" w:pos="567"/>
        </w:tabs>
        <w:spacing w:line="240" w:lineRule="auto"/>
        <w:ind w:left="567" w:hanging="567"/>
        <w:rPr>
          <w:noProof/>
          <w:szCs w:val="22"/>
          <w:lang w:val="bg-BG"/>
        </w:rPr>
      </w:pPr>
    </w:p>
    <w:p w:rsidR="00C86724" w:rsidRDefault="00C86724" w:rsidP="00B7195F">
      <w:pPr>
        <w:keepNext/>
        <w:pBdr>
          <w:top w:val="single" w:sz="4" w:space="1" w:color="auto"/>
          <w:left w:val="single" w:sz="4" w:space="4" w:color="auto"/>
          <w:bottom w:val="single" w:sz="4" w:space="1" w:color="auto"/>
          <w:right w:val="single" w:sz="4" w:space="4" w:color="auto"/>
        </w:pBdr>
        <w:tabs>
          <w:tab w:val="clear" w:pos="567"/>
        </w:tabs>
        <w:spacing w:line="240" w:lineRule="auto"/>
        <w:ind w:left="567" w:hanging="567"/>
        <w:rPr>
          <w:b/>
          <w:noProof/>
          <w:szCs w:val="22"/>
          <w:lang w:val="bg-BG"/>
        </w:rPr>
      </w:pPr>
      <w:r>
        <w:rPr>
          <w:b/>
          <w:noProof/>
          <w:szCs w:val="22"/>
          <w:lang w:val="bg-BG"/>
        </w:rPr>
        <w:t>2.</w:t>
      </w:r>
      <w:r>
        <w:rPr>
          <w:b/>
          <w:noProof/>
          <w:szCs w:val="22"/>
          <w:lang w:val="bg-BG"/>
        </w:rPr>
        <w:tab/>
        <w:t>ОБЯВЯВАНЕ НА АКТИВНОТО ВЕЩЕСТВО</w:t>
      </w:r>
    </w:p>
    <w:p w:rsidR="00C86724" w:rsidRDefault="00C86724" w:rsidP="008812DF">
      <w:pPr>
        <w:keepNext/>
        <w:tabs>
          <w:tab w:val="clear" w:pos="567"/>
        </w:tabs>
        <w:spacing w:line="240" w:lineRule="auto"/>
        <w:rPr>
          <w:bCs/>
          <w:lang w:val="bg-BG"/>
        </w:rPr>
      </w:pPr>
    </w:p>
    <w:p w:rsidR="000B1664" w:rsidRPr="00486D59" w:rsidRDefault="000B1664" w:rsidP="000B1664">
      <w:pPr>
        <w:spacing w:line="240" w:lineRule="auto"/>
        <w:ind w:right="11"/>
        <w:rPr>
          <w:lang w:val="bg-BG"/>
        </w:rPr>
      </w:pPr>
      <w:r w:rsidRPr="00486D59">
        <w:rPr>
          <w:lang w:val="bg-BG"/>
        </w:rPr>
        <w:t xml:space="preserve">Един </w:t>
      </w:r>
      <w:r w:rsidRPr="00486D59">
        <w:rPr>
          <w:lang w:val="es-ES"/>
        </w:rPr>
        <w:t>ml</w:t>
      </w:r>
      <w:r w:rsidRPr="00486D59">
        <w:rPr>
          <w:lang w:val="bg-BG"/>
        </w:rPr>
        <w:t xml:space="preserve"> </w:t>
      </w:r>
      <w:r w:rsidR="0033727C">
        <w:rPr>
          <w:lang w:val="bg-BG"/>
        </w:rPr>
        <w:t>суспензия</w:t>
      </w:r>
      <w:r w:rsidR="0033727C" w:rsidRPr="00486D59">
        <w:rPr>
          <w:lang w:val="bg-BG"/>
        </w:rPr>
        <w:t xml:space="preserve"> </w:t>
      </w:r>
      <w:r w:rsidRPr="00486D59">
        <w:rPr>
          <w:lang w:val="bg-BG"/>
        </w:rPr>
        <w:t>съдържа 100 единици инсулин лиспро (еквивалентни на 3,5 </w:t>
      </w:r>
      <w:r w:rsidRPr="00486D59">
        <w:rPr>
          <w:lang w:val="es-ES"/>
        </w:rPr>
        <w:t>mg</w:t>
      </w:r>
      <w:r w:rsidRPr="00486D59">
        <w:rPr>
          <w:lang w:val="bg-BG"/>
        </w:rPr>
        <w:t>).</w:t>
      </w:r>
    </w:p>
    <w:p w:rsidR="00C86724" w:rsidRDefault="00C86724" w:rsidP="008812DF">
      <w:pPr>
        <w:tabs>
          <w:tab w:val="clear" w:pos="567"/>
        </w:tabs>
        <w:spacing w:line="240" w:lineRule="auto"/>
        <w:ind w:right="11"/>
        <w:rPr>
          <w:lang w:val="bg-BG"/>
        </w:rPr>
      </w:pPr>
    </w:p>
    <w:p w:rsidR="00C86724" w:rsidRDefault="00C86724" w:rsidP="008812DF">
      <w:pPr>
        <w:tabs>
          <w:tab w:val="clear" w:pos="567"/>
        </w:tabs>
        <w:spacing w:line="240" w:lineRule="auto"/>
        <w:ind w:right="11"/>
        <w:rPr>
          <w:lang w:val="bg-BG"/>
        </w:rPr>
      </w:pPr>
    </w:p>
    <w:p w:rsidR="00C86724" w:rsidRDefault="00C86724" w:rsidP="00B7195F">
      <w:pPr>
        <w:keepNext/>
        <w:pBdr>
          <w:top w:val="single" w:sz="4" w:space="1" w:color="auto"/>
          <w:left w:val="single" w:sz="4" w:space="4" w:color="auto"/>
          <w:bottom w:val="single" w:sz="4" w:space="1" w:color="auto"/>
          <w:right w:val="single" w:sz="4" w:space="4" w:color="auto"/>
        </w:pBdr>
        <w:tabs>
          <w:tab w:val="clear" w:pos="567"/>
        </w:tabs>
        <w:spacing w:line="240" w:lineRule="auto"/>
        <w:ind w:left="567" w:hanging="567"/>
        <w:rPr>
          <w:noProof/>
          <w:szCs w:val="22"/>
          <w:highlight w:val="lightGray"/>
          <w:lang w:val="bg-BG"/>
        </w:rPr>
      </w:pPr>
      <w:r>
        <w:rPr>
          <w:b/>
          <w:noProof/>
          <w:szCs w:val="22"/>
          <w:lang w:val="bg-BG"/>
        </w:rPr>
        <w:t>3.</w:t>
      </w:r>
      <w:r>
        <w:rPr>
          <w:b/>
          <w:noProof/>
          <w:szCs w:val="22"/>
          <w:lang w:val="bg-BG"/>
        </w:rPr>
        <w:tab/>
        <w:t>СПИСЪК НА ПОМОЩНИТЕ ВЕЩЕСТВА</w:t>
      </w:r>
    </w:p>
    <w:p w:rsidR="00C86724" w:rsidRDefault="00C86724" w:rsidP="00B7195F">
      <w:pPr>
        <w:keepNext/>
        <w:tabs>
          <w:tab w:val="clear" w:pos="567"/>
        </w:tabs>
        <w:spacing w:line="240" w:lineRule="auto"/>
        <w:ind w:left="567" w:hanging="567"/>
        <w:rPr>
          <w:noProof/>
          <w:szCs w:val="22"/>
          <w:lang w:val="bg-BG"/>
        </w:rPr>
      </w:pPr>
    </w:p>
    <w:p w:rsidR="00C86724" w:rsidRDefault="00C86724" w:rsidP="00C86724">
      <w:pPr>
        <w:tabs>
          <w:tab w:val="clear" w:pos="567"/>
        </w:tabs>
        <w:spacing w:line="240" w:lineRule="auto"/>
        <w:rPr>
          <w:noProof/>
          <w:szCs w:val="22"/>
          <w:lang w:val="bg-BG"/>
        </w:rPr>
      </w:pPr>
      <w:r>
        <w:rPr>
          <w:noProof/>
          <w:szCs w:val="22"/>
          <w:lang w:val="bg-BG"/>
        </w:rPr>
        <w:t xml:space="preserve">Съдържа протамин сулфат, глицерол, цинков оксид, </w:t>
      </w:r>
      <w:r w:rsidR="00455EFA" w:rsidRPr="00CC4C57">
        <w:rPr>
          <w:noProof/>
          <w:szCs w:val="22"/>
          <w:lang w:val="bg-BG"/>
        </w:rPr>
        <w:t xml:space="preserve"> д</w:t>
      </w:r>
      <w:r w:rsidR="00455EFA" w:rsidRPr="00CC4C57">
        <w:rPr>
          <w:noProof/>
          <w:lang w:val="bg-BG"/>
        </w:rPr>
        <w:t xml:space="preserve">вуосновен натриев </w:t>
      </w:r>
      <w:r>
        <w:rPr>
          <w:noProof/>
          <w:szCs w:val="22"/>
          <w:lang w:val="bg-BG"/>
        </w:rPr>
        <w:t>фосфат</w:t>
      </w:r>
      <w:r w:rsidR="000F57F5">
        <w:rPr>
          <w:noProof/>
          <w:szCs w:val="22"/>
          <w:lang w:val="bg-BG"/>
        </w:rPr>
        <w:t> </w:t>
      </w:r>
      <w:r>
        <w:rPr>
          <w:noProof/>
          <w:szCs w:val="22"/>
          <w:lang w:val="bg-BG"/>
        </w:rPr>
        <w:t>7</w:t>
      </w:r>
      <w:r>
        <w:rPr>
          <w:noProof/>
          <w:szCs w:val="22"/>
          <w:lang w:val="es-ES"/>
        </w:rPr>
        <w:t>H</w:t>
      </w:r>
      <w:r>
        <w:rPr>
          <w:vertAlign w:val="subscript"/>
          <w:lang w:val="bg-BG"/>
        </w:rPr>
        <w:t>2</w:t>
      </w:r>
      <w:r>
        <w:rPr>
          <w:noProof/>
          <w:szCs w:val="22"/>
          <w:lang w:val="es-ES"/>
        </w:rPr>
        <w:t>O</w:t>
      </w:r>
      <w:r>
        <w:rPr>
          <w:noProof/>
          <w:szCs w:val="22"/>
          <w:lang w:val="bg-BG"/>
        </w:rPr>
        <w:t xml:space="preserve"> с </w:t>
      </w:r>
      <w:r w:rsidRPr="00CC4C57">
        <w:rPr>
          <w:i/>
          <w:noProof/>
          <w:szCs w:val="22"/>
          <w:lang w:val="es-ES"/>
        </w:rPr>
        <w:t>m</w:t>
      </w:r>
      <w:r>
        <w:rPr>
          <w:noProof/>
          <w:szCs w:val="22"/>
          <w:lang w:val="bg-BG"/>
        </w:rPr>
        <w:noBreakHyphen/>
        <w:t xml:space="preserve">крезол и фенол като консервант във вода за инжекции. </w:t>
      </w:r>
    </w:p>
    <w:p w:rsidR="00C86724" w:rsidRDefault="00C86724" w:rsidP="00C86724">
      <w:pPr>
        <w:tabs>
          <w:tab w:val="clear" w:pos="567"/>
        </w:tabs>
        <w:spacing w:line="240" w:lineRule="auto"/>
        <w:ind w:right="11"/>
        <w:jc w:val="both"/>
        <w:rPr>
          <w:noProof/>
          <w:szCs w:val="22"/>
          <w:lang w:val="bg-BG"/>
        </w:rPr>
      </w:pPr>
      <w:r>
        <w:rPr>
          <w:noProof/>
          <w:szCs w:val="22"/>
          <w:lang w:val="bg-BG"/>
        </w:rPr>
        <w:t>Натриев хидроксид и/или хлороводородна киселина могат да бъдат използвани за корекция на киселинността.</w:t>
      </w:r>
      <w:r w:rsidR="00560E37">
        <w:rPr>
          <w:noProof/>
          <w:szCs w:val="22"/>
          <w:lang w:val="bg-BG"/>
        </w:rPr>
        <w:t xml:space="preserve"> </w:t>
      </w:r>
      <w:r w:rsidR="00560E37" w:rsidRPr="00560E37">
        <w:rPr>
          <w:rFonts w:eastAsia="SimSun"/>
          <w:szCs w:val="22"/>
          <w:highlight w:val="lightGray"/>
          <w:lang w:val="bg-BG" w:eastAsia="zh-CN"/>
        </w:rPr>
        <w:t>За допълнителна информация вижте листовката</w:t>
      </w:r>
    </w:p>
    <w:p w:rsidR="00C86724" w:rsidRDefault="00C86724" w:rsidP="00C86724">
      <w:pPr>
        <w:tabs>
          <w:tab w:val="clear" w:pos="567"/>
        </w:tabs>
        <w:spacing w:line="240" w:lineRule="auto"/>
        <w:ind w:left="567" w:hanging="567"/>
        <w:rPr>
          <w:noProof/>
          <w:szCs w:val="22"/>
          <w:lang w:val="bg-BG"/>
        </w:rPr>
      </w:pPr>
    </w:p>
    <w:p w:rsidR="00C86724" w:rsidRDefault="00C86724" w:rsidP="00C86724">
      <w:pPr>
        <w:tabs>
          <w:tab w:val="clear" w:pos="567"/>
        </w:tabs>
        <w:spacing w:line="240" w:lineRule="auto"/>
        <w:ind w:left="567" w:hanging="567"/>
        <w:rPr>
          <w:noProof/>
          <w:szCs w:val="22"/>
          <w:lang w:val="bg-BG"/>
        </w:rPr>
      </w:pPr>
    </w:p>
    <w:p w:rsidR="00C86724" w:rsidRDefault="00C86724" w:rsidP="00B7195F">
      <w:pPr>
        <w:keepNext/>
        <w:pBdr>
          <w:top w:val="single" w:sz="4" w:space="1" w:color="auto"/>
          <w:left w:val="single" w:sz="4" w:space="4" w:color="auto"/>
          <w:bottom w:val="single" w:sz="4" w:space="1" w:color="auto"/>
          <w:right w:val="single" w:sz="4" w:space="4" w:color="auto"/>
        </w:pBdr>
        <w:tabs>
          <w:tab w:val="clear" w:pos="567"/>
        </w:tabs>
        <w:spacing w:line="240" w:lineRule="auto"/>
        <w:ind w:left="567" w:hanging="567"/>
        <w:rPr>
          <w:noProof/>
          <w:szCs w:val="22"/>
          <w:lang w:val="bg-BG"/>
        </w:rPr>
      </w:pPr>
      <w:r>
        <w:rPr>
          <w:b/>
          <w:noProof/>
          <w:szCs w:val="22"/>
          <w:lang w:val="bg-BG"/>
        </w:rPr>
        <w:t>4.</w:t>
      </w:r>
      <w:r>
        <w:rPr>
          <w:b/>
          <w:noProof/>
          <w:szCs w:val="22"/>
          <w:lang w:val="bg-BG"/>
        </w:rPr>
        <w:tab/>
        <w:t>ЛЕКАРСТВЕНА ФОРМА И КОЛИЧЕСТВО В ЕДНА ОПАКОВКА</w:t>
      </w:r>
    </w:p>
    <w:p w:rsidR="00C86724" w:rsidRDefault="00C86724" w:rsidP="00B7195F">
      <w:pPr>
        <w:keepNext/>
        <w:tabs>
          <w:tab w:val="clear" w:pos="567"/>
        </w:tabs>
        <w:spacing w:line="240" w:lineRule="auto"/>
        <w:ind w:left="567" w:hanging="567"/>
        <w:rPr>
          <w:noProof/>
          <w:szCs w:val="22"/>
          <w:lang w:val="bg-BG"/>
        </w:rPr>
      </w:pPr>
    </w:p>
    <w:p w:rsidR="000B1664" w:rsidRPr="009E2F87" w:rsidRDefault="000B1664" w:rsidP="000B1664">
      <w:pPr>
        <w:spacing w:line="240" w:lineRule="auto"/>
        <w:ind w:right="11"/>
        <w:rPr>
          <w:lang w:val="bg-BG"/>
        </w:rPr>
      </w:pPr>
      <w:r w:rsidRPr="0028363F">
        <w:rPr>
          <w:highlight w:val="lightGray"/>
          <w:lang w:val="bg-BG"/>
        </w:rPr>
        <w:t>Инжекционна суспензия</w:t>
      </w:r>
      <w:r w:rsidR="009E2F87" w:rsidRPr="0028363F">
        <w:rPr>
          <w:highlight w:val="lightGray"/>
          <w:lang w:val="bg-BG"/>
        </w:rPr>
        <w:t>.</w:t>
      </w:r>
    </w:p>
    <w:p w:rsidR="000B1664" w:rsidRDefault="000B1664" w:rsidP="000B1664">
      <w:pPr>
        <w:rPr>
          <w:lang w:val="bg-BG"/>
        </w:rPr>
      </w:pPr>
      <w:r>
        <w:rPr>
          <w:lang w:val="bg-BG"/>
        </w:rPr>
        <w:t xml:space="preserve">5 </w:t>
      </w:r>
      <w:r w:rsidRPr="00EE24DF">
        <w:rPr>
          <w:lang w:val="bg-BG"/>
        </w:rPr>
        <w:t>писалки</w:t>
      </w:r>
      <w:r w:rsidRPr="009D7216">
        <w:rPr>
          <w:lang w:val="ru-RU"/>
        </w:rPr>
        <w:t xml:space="preserve"> </w:t>
      </w:r>
      <w:r w:rsidR="00F261FB">
        <w:rPr>
          <w:lang w:val="bg-BG"/>
        </w:rPr>
        <w:t>по</w:t>
      </w:r>
      <w:r>
        <w:rPr>
          <w:lang w:val="bg-BG"/>
        </w:rPr>
        <w:t xml:space="preserve"> 3</w:t>
      </w:r>
      <w:r>
        <w:t> ml</w:t>
      </w:r>
      <w:r>
        <w:rPr>
          <w:lang w:val="bg-BG"/>
        </w:rPr>
        <w:t xml:space="preserve">. </w:t>
      </w:r>
      <w:r w:rsidR="004945FC">
        <w:rPr>
          <w:szCs w:val="22"/>
          <w:lang w:val="bg-BG"/>
        </w:rPr>
        <w:t>Компонент</w:t>
      </w:r>
      <w:r w:rsidR="004945FC" w:rsidRPr="00B000EF">
        <w:rPr>
          <w:szCs w:val="22"/>
          <w:lang w:val="bg-BG"/>
        </w:rPr>
        <w:t xml:space="preserve"> </w:t>
      </w:r>
      <w:r w:rsidR="004945FC">
        <w:rPr>
          <w:szCs w:val="22"/>
          <w:lang w:val="bg-BG"/>
        </w:rPr>
        <w:t>на</w:t>
      </w:r>
      <w:r w:rsidR="004945FC" w:rsidRPr="00B000EF">
        <w:rPr>
          <w:szCs w:val="22"/>
          <w:lang w:val="bg-BG"/>
        </w:rPr>
        <w:t xml:space="preserve"> </w:t>
      </w:r>
      <w:r w:rsidR="004945FC">
        <w:rPr>
          <w:lang w:val="bg-BG"/>
        </w:rPr>
        <w:t xml:space="preserve">групова </w:t>
      </w:r>
      <w:r w:rsidR="00CC0B9D" w:rsidRPr="00427FAE">
        <w:rPr>
          <w:szCs w:val="22"/>
          <w:lang w:val="bg-BG"/>
        </w:rPr>
        <w:t>опаковка</w:t>
      </w:r>
      <w:r w:rsidR="00CC0B9D">
        <w:rPr>
          <w:szCs w:val="22"/>
          <w:lang w:val="bg-BG"/>
        </w:rPr>
        <w:t>,</w:t>
      </w:r>
      <w:r w:rsidR="00CC0B9D" w:rsidRPr="00427FAE">
        <w:rPr>
          <w:szCs w:val="22"/>
          <w:lang w:val="bg-BG"/>
        </w:rPr>
        <w:t xml:space="preserve"> не може да се продава отделно</w:t>
      </w:r>
      <w:r>
        <w:rPr>
          <w:lang w:val="bg-BG"/>
        </w:rPr>
        <w:t>.</w:t>
      </w:r>
    </w:p>
    <w:p w:rsidR="00C86724" w:rsidRDefault="00C86724" w:rsidP="00C86724">
      <w:pPr>
        <w:tabs>
          <w:tab w:val="clear" w:pos="567"/>
        </w:tabs>
        <w:spacing w:line="240" w:lineRule="auto"/>
        <w:rPr>
          <w:lang w:val="bg-BG"/>
        </w:rPr>
      </w:pPr>
    </w:p>
    <w:p w:rsidR="00C86724" w:rsidRDefault="00C86724" w:rsidP="00C86724">
      <w:pPr>
        <w:tabs>
          <w:tab w:val="clear" w:pos="567"/>
        </w:tabs>
        <w:spacing w:line="240" w:lineRule="auto"/>
        <w:rPr>
          <w:lang w:val="bg-BG"/>
        </w:rPr>
      </w:pPr>
    </w:p>
    <w:p w:rsidR="00C86724" w:rsidRDefault="00C86724" w:rsidP="00B7195F">
      <w:pPr>
        <w:keepNext/>
        <w:pBdr>
          <w:top w:val="single" w:sz="4" w:space="1" w:color="auto"/>
          <w:left w:val="single" w:sz="4" w:space="4" w:color="auto"/>
          <w:bottom w:val="single" w:sz="4" w:space="1" w:color="auto"/>
          <w:right w:val="single" w:sz="4" w:space="4" w:color="auto"/>
        </w:pBdr>
        <w:tabs>
          <w:tab w:val="clear" w:pos="567"/>
        </w:tabs>
        <w:spacing w:line="240" w:lineRule="auto"/>
        <w:ind w:left="567" w:hanging="567"/>
        <w:rPr>
          <w:noProof/>
          <w:szCs w:val="22"/>
          <w:highlight w:val="lightGray"/>
          <w:lang w:val="bg-BG"/>
        </w:rPr>
      </w:pPr>
      <w:r>
        <w:rPr>
          <w:b/>
          <w:noProof/>
          <w:szCs w:val="22"/>
          <w:lang w:val="bg-BG"/>
        </w:rPr>
        <w:t>5.</w:t>
      </w:r>
      <w:r>
        <w:rPr>
          <w:b/>
          <w:noProof/>
          <w:szCs w:val="22"/>
          <w:lang w:val="bg-BG"/>
        </w:rPr>
        <w:tab/>
        <w:t>НАЧИН НА ПРИЛ</w:t>
      </w:r>
      <w:r w:rsidR="00EC1EFE">
        <w:rPr>
          <w:b/>
          <w:noProof/>
          <w:szCs w:val="22"/>
          <w:lang w:val="bg-BG"/>
        </w:rPr>
        <w:t>ОЖЕНИЕ</w:t>
      </w:r>
      <w:r>
        <w:rPr>
          <w:b/>
          <w:noProof/>
          <w:szCs w:val="22"/>
          <w:lang w:val="bg-BG"/>
        </w:rPr>
        <w:t xml:space="preserve"> И ПЪТ НА ВЪВЕЖДАНЕ</w:t>
      </w:r>
    </w:p>
    <w:p w:rsidR="00C86724" w:rsidRDefault="00C86724" w:rsidP="00B7195F">
      <w:pPr>
        <w:keepNext/>
        <w:tabs>
          <w:tab w:val="clear" w:pos="567"/>
        </w:tabs>
        <w:spacing w:line="240" w:lineRule="auto"/>
        <w:ind w:left="567" w:hanging="567"/>
        <w:rPr>
          <w:i/>
          <w:noProof/>
          <w:szCs w:val="22"/>
          <w:lang w:val="bg-BG"/>
        </w:rPr>
      </w:pPr>
    </w:p>
    <w:p w:rsidR="000B1664" w:rsidRPr="00486D59" w:rsidRDefault="000B1664" w:rsidP="000B1664">
      <w:pPr>
        <w:spacing w:line="240" w:lineRule="auto"/>
        <w:ind w:left="567" w:hanging="567"/>
        <w:rPr>
          <w:noProof/>
          <w:lang w:val="bg-BG"/>
        </w:rPr>
      </w:pPr>
      <w:r w:rsidRPr="00486D59">
        <w:rPr>
          <w:noProof/>
          <w:lang w:val="bg-BG"/>
        </w:rPr>
        <w:t>Преди употреба прочетете листовката.</w:t>
      </w:r>
    </w:p>
    <w:p w:rsidR="00C86724" w:rsidRDefault="00C86724" w:rsidP="00C86724">
      <w:pPr>
        <w:tabs>
          <w:tab w:val="clear" w:pos="567"/>
        </w:tabs>
        <w:spacing w:line="240" w:lineRule="auto"/>
        <w:ind w:left="567" w:hanging="567"/>
        <w:rPr>
          <w:noProof/>
          <w:szCs w:val="22"/>
          <w:lang w:val="bg-BG"/>
        </w:rPr>
      </w:pPr>
      <w:r>
        <w:rPr>
          <w:noProof/>
          <w:szCs w:val="22"/>
          <w:lang w:val="bg-BG"/>
        </w:rPr>
        <w:t>За подкожно приложение</w:t>
      </w:r>
    </w:p>
    <w:p w:rsidR="00C86724" w:rsidRDefault="00C86724" w:rsidP="00C86724">
      <w:pPr>
        <w:tabs>
          <w:tab w:val="clear" w:pos="567"/>
        </w:tabs>
        <w:spacing w:line="240" w:lineRule="auto"/>
        <w:ind w:left="567" w:hanging="567"/>
        <w:rPr>
          <w:noProof/>
          <w:szCs w:val="22"/>
          <w:lang w:val="bg-BG"/>
        </w:rPr>
      </w:pPr>
    </w:p>
    <w:p w:rsidR="00C86724" w:rsidRDefault="00C86724" w:rsidP="00C86724">
      <w:pPr>
        <w:tabs>
          <w:tab w:val="clear" w:pos="567"/>
        </w:tabs>
        <w:spacing w:line="240" w:lineRule="auto"/>
        <w:ind w:left="567" w:hanging="567"/>
        <w:rPr>
          <w:noProof/>
          <w:szCs w:val="22"/>
          <w:lang w:val="bg-BG"/>
        </w:rPr>
      </w:pPr>
    </w:p>
    <w:p w:rsidR="00C86724" w:rsidRDefault="00C86724" w:rsidP="00B7195F">
      <w:pPr>
        <w:keepNext/>
        <w:pBdr>
          <w:top w:val="single" w:sz="4" w:space="1" w:color="auto"/>
          <w:left w:val="single" w:sz="4" w:space="4" w:color="auto"/>
          <w:bottom w:val="single" w:sz="4" w:space="1" w:color="auto"/>
          <w:right w:val="single" w:sz="4" w:space="4" w:color="auto"/>
        </w:pBdr>
        <w:tabs>
          <w:tab w:val="clear" w:pos="567"/>
        </w:tabs>
        <w:spacing w:line="240" w:lineRule="auto"/>
        <w:ind w:left="567" w:hanging="567"/>
        <w:rPr>
          <w:noProof/>
          <w:szCs w:val="22"/>
          <w:lang w:val="bg-BG"/>
        </w:rPr>
      </w:pPr>
      <w:r>
        <w:rPr>
          <w:b/>
          <w:noProof/>
          <w:szCs w:val="22"/>
          <w:lang w:val="bg-BG"/>
        </w:rPr>
        <w:t>6.</w:t>
      </w:r>
      <w:r>
        <w:rPr>
          <w:b/>
          <w:noProof/>
          <w:szCs w:val="22"/>
          <w:lang w:val="bg-BG"/>
        </w:rPr>
        <w:tab/>
        <w:t>СПЕЦИАЛНО ПРЕДУПРЕЖДЕНИЕ, ЧЕ ЛЕКАРСТВЕНИЯТ ПРОДУКТ ТРЯБВА ДА СЕ СЪХРАНЯВА НА МЯСТО ДАЛЕЧ</w:t>
      </w:r>
      <w:r w:rsidR="00952024">
        <w:rPr>
          <w:b/>
          <w:noProof/>
          <w:szCs w:val="22"/>
          <w:lang w:val="bg-BG"/>
        </w:rPr>
        <w:t>Е</w:t>
      </w:r>
      <w:r>
        <w:rPr>
          <w:b/>
          <w:noProof/>
          <w:szCs w:val="22"/>
          <w:lang w:val="bg-BG"/>
        </w:rPr>
        <w:t xml:space="preserve"> ОТ ПОГЛЕДА И ДОСЕГА НА ДЕЦА</w:t>
      </w:r>
    </w:p>
    <w:p w:rsidR="00C86724" w:rsidRDefault="00C86724" w:rsidP="00B7195F">
      <w:pPr>
        <w:keepNext/>
        <w:tabs>
          <w:tab w:val="clear" w:pos="567"/>
        </w:tabs>
        <w:spacing w:line="240" w:lineRule="auto"/>
        <w:ind w:left="567" w:hanging="567"/>
        <w:rPr>
          <w:noProof/>
          <w:szCs w:val="22"/>
          <w:lang w:val="bg-BG"/>
        </w:rPr>
      </w:pPr>
    </w:p>
    <w:p w:rsidR="00C86724" w:rsidRDefault="00C86724" w:rsidP="00C86724">
      <w:pPr>
        <w:tabs>
          <w:tab w:val="clear" w:pos="567"/>
        </w:tabs>
        <w:spacing w:line="240" w:lineRule="auto"/>
        <w:ind w:left="567" w:hanging="567"/>
        <w:outlineLvl w:val="0"/>
        <w:rPr>
          <w:noProof/>
          <w:szCs w:val="22"/>
          <w:lang w:val="bg-BG"/>
        </w:rPr>
      </w:pPr>
      <w:r>
        <w:rPr>
          <w:noProof/>
          <w:szCs w:val="22"/>
          <w:lang w:val="bg-BG"/>
        </w:rPr>
        <w:t>Да се съхранява на място</w:t>
      </w:r>
      <w:r w:rsidR="0093505B">
        <w:rPr>
          <w:noProof/>
          <w:szCs w:val="22"/>
          <w:lang w:val="bg-BG"/>
        </w:rPr>
        <w:t>,</w:t>
      </w:r>
      <w:r>
        <w:rPr>
          <w:noProof/>
          <w:szCs w:val="22"/>
          <w:lang w:val="bg-BG"/>
        </w:rPr>
        <w:t xml:space="preserve"> недостъпно за деца</w:t>
      </w:r>
      <w:r w:rsidR="00D4280C">
        <w:rPr>
          <w:noProof/>
          <w:szCs w:val="22"/>
          <w:lang w:val="bg-BG"/>
        </w:rPr>
        <w:t>.</w:t>
      </w:r>
    </w:p>
    <w:p w:rsidR="00C86724" w:rsidRDefault="00C86724" w:rsidP="00C86724">
      <w:pPr>
        <w:tabs>
          <w:tab w:val="clear" w:pos="567"/>
        </w:tabs>
        <w:spacing w:line="240" w:lineRule="auto"/>
        <w:ind w:left="567" w:hanging="567"/>
        <w:rPr>
          <w:noProof/>
          <w:szCs w:val="22"/>
          <w:lang w:val="bg-BG"/>
        </w:rPr>
      </w:pPr>
    </w:p>
    <w:p w:rsidR="00C86724" w:rsidRDefault="00C86724" w:rsidP="00C86724">
      <w:pPr>
        <w:tabs>
          <w:tab w:val="clear" w:pos="567"/>
        </w:tabs>
        <w:spacing w:line="240" w:lineRule="auto"/>
        <w:ind w:left="567" w:hanging="567"/>
        <w:rPr>
          <w:noProof/>
          <w:szCs w:val="22"/>
          <w:lang w:val="bg-BG"/>
        </w:rPr>
      </w:pPr>
    </w:p>
    <w:p w:rsidR="00C86724" w:rsidRDefault="00C86724" w:rsidP="00B7195F">
      <w:pPr>
        <w:keepNext/>
        <w:pBdr>
          <w:top w:val="single" w:sz="4" w:space="1" w:color="auto"/>
          <w:left w:val="single" w:sz="4" w:space="4" w:color="auto"/>
          <w:bottom w:val="single" w:sz="4" w:space="1" w:color="auto"/>
          <w:right w:val="single" w:sz="4" w:space="4" w:color="auto"/>
        </w:pBdr>
        <w:tabs>
          <w:tab w:val="clear" w:pos="567"/>
        </w:tabs>
        <w:spacing w:line="240" w:lineRule="auto"/>
        <w:ind w:left="567" w:hanging="567"/>
        <w:rPr>
          <w:noProof/>
          <w:szCs w:val="22"/>
          <w:highlight w:val="lightGray"/>
          <w:lang w:val="bg-BG"/>
        </w:rPr>
      </w:pPr>
      <w:r>
        <w:rPr>
          <w:b/>
          <w:noProof/>
          <w:szCs w:val="22"/>
          <w:lang w:val="bg-BG"/>
        </w:rPr>
        <w:t>7.</w:t>
      </w:r>
      <w:r>
        <w:rPr>
          <w:b/>
          <w:noProof/>
          <w:szCs w:val="22"/>
          <w:lang w:val="bg-BG"/>
        </w:rPr>
        <w:tab/>
        <w:t>ДРУГИ СПЕЦИАЛНИ ПРЕДУПРЕЖДЕНИЯ, АКО Е НЕОБХОДИМО</w:t>
      </w:r>
    </w:p>
    <w:p w:rsidR="00C86724" w:rsidRDefault="00C86724" w:rsidP="00B7195F">
      <w:pPr>
        <w:keepNext/>
        <w:tabs>
          <w:tab w:val="clear" w:pos="567"/>
        </w:tabs>
        <w:spacing w:line="240" w:lineRule="auto"/>
        <w:ind w:left="567" w:hanging="567"/>
        <w:rPr>
          <w:noProof/>
          <w:szCs w:val="22"/>
          <w:lang w:val="bg-BG"/>
        </w:rPr>
      </w:pPr>
    </w:p>
    <w:p w:rsidR="00C86724" w:rsidRDefault="00C86724" w:rsidP="00C86724">
      <w:pPr>
        <w:tabs>
          <w:tab w:val="clear" w:pos="567"/>
        </w:tabs>
        <w:spacing w:line="240" w:lineRule="auto"/>
        <w:ind w:left="567" w:hanging="567"/>
        <w:rPr>
          <w:noProof/>
          <w:szCs w:val="22"/>
          <w:lang w:val="bg-BG"/>
        </w:rPr>
      </w:pPr>
      <w:r>
        <w:rPr>
          <w:noProof/>
          <w:szCs w:val="22"/>
          <w:lang w:val="bg-BG"/>
        </w:rPr>
        <w:t>Р</w:t>
      </w:r>
      <w:r w:rsidR="001041D9">
        <w:rPr>
          <w:noProof/>
          <w:szCs w:val="22"/>
          <w:lang w:val="bg-BG"/>
        </w:rPr>
        <w:t>есуспендирайте</w:t>
      </w:r>
      <w:r>
        <w:rPr>
          <w:noProof/>
          <w:szCs w:val="22"/>
          <w:lang w:val="bg-BG"/>
        </w:rPr>
        <w:t xml:space="preserve"> внимателно. </w:t>
      </w:r>
      <w:r w:rsidR="001041D9">
        <w:rPr>
          <w:noProof/>
          <w:szCs w:val="22"/>
          <w:lang w:val="bg-BG"/>
        </w:rPr>
        <w:t>Вижте</w:t>
      </w:r>
      <w:r>
        <w:rPr>
          <w:noProof/>
          <w:szCs w:val="22"/>
          <w:lang w:val="bg-BG"/>
        </w:rPr>
        <w:t xml:space="preserve"> приложената листовка.</w:t>
      </w:r>
    </w:p>
    <w:p w:rsidR="00C86724" w:rsidRDefault="00C86724" w:rsidP="00C86724">
      <w:pPr>
        <w:tabs>
          <w:tab w:val="clear" w:pos="567"/>
        </w:tabs>
        <w:spacing w:line="240" w:lineRule="auto"/>
        <w:ind w:left="567" w:hanging="567"/>
        <w:rPr>
          <w:noProof/>
          <w:szCs w:val="22"/>
          <w:lang w:val="bg-BG"/>
        </w:rPr>
      </w:pPr>
    </w:p>
    <w:p w:rsidR="00C86724" w:rsidRDefault="00C86724" w:rsidP="00C86724">
      <w:pPr>
        <w:tabs>
          <w:tab w:val="clear" w:pos="567"/>
        </w:tabs>
        <w:spacing w:line="240" w:lineRule="auto"/>
        <w:ind w:left="567" w:hanging="567"/>
        <w:rPr>
          <w:noProof/>
          <w:szCs w:val="22"/>
          <w:lang w:val="bg-BG"/>
        </w:rPr>
      </w:pPr>
    </w:p>
    <w:p w:rsidR="00C86724" w:rsidRDefault="00C86724" w:rsidP="00B7195F">
      <w:pPr>
        <w:keepNext/>
        <w:pBdr>
          <w:top w:val="single" w:sz="4" w:space="1" w:color="auto"/>
          <w:left w:val="single" w:sz="4" w:space="4" w:color="auto"/>
          <w:bottom w:val="single" w:sz="4" w:space="1" w:color="auto"/>
          <w:right w:val="single" w:sz="4" w:space="4" w:color="auto"/>
        </w:pBdr>
        <w:tabs>
          <w:tab w:val="clear" w:pos="567"/>
        </w:tabs>
        <w:spacing w:line="240" w:lineRule="auto"/>
        <w:ind w:left="567" w:hanging="567"/>
        <w:rPr>
          <w:noProof/>
          <w:szCs w:val="22"/>
          <w:highlight w:val="lightGray"/>
          <w:lang w:val="bg-BG"/>
        </w:rPr>
      </w:pPr>
      <w:r>
        <w:rPr>
          <w:b/>
          <w:noProof/>
          <w:szCs w:val="22"/>
          <w:lang w:val="bg-BG"/>
        </w:rPr>
        <w:t>8.</w:t>
      </w:r>
      <w:r>
        <w:rPr>
          <w:b/>
          <w:noProof/>
          <w:szCs w:val="22"/>
          <w:lang w:val="bg-BG"/>
        </w:rPr>
        <w:tab/>
        <w:t>ДАТА НА ИЗТИЧАНЕ НА СРОКА НА ГОДНОСТ</w:t>
      </w:r>
    </w:p>
    <w:p w:rsidR="00C86724" w:rsidRDefault="00C86724" w:rsidP="00B7195F">
      <w:pPr>
        <w:keepNext/>
        <w:tabs>
          <w:tab w:val="clear" w:pos="567"/>
        </w:tabs>
        <w:spacing w:line="240" w:lineRule="auto"/>
        <w:ind w:left="567" w:hanging="567"/>
        <w:rPr>
          <w:noProof/>
          <w:szCs w:val="22"/>
          <w:lang w:val="bg-BG"/>
        </w:rPr>
      </w:pPr>
    </w:p>
    <w:p w:rsidR="00C86724" w:rsidRDefault="00C86724" w:rsidP="00C86724">
      <w:pPr>
        <w:tabs>
          <w:tab w:val="clear" w:pos="567"/>
        </w:tabs>
        <w:spacing w:line="240" w:lineRule="auto"/>
        <w:ind w:left="567" w:hanging="567"/>
        <w:rPr>
          <w:noProof/>
          <w:szCs w:val="22"/>
          <w:lang w:val="bg-BG"/>
        </w:rPr>
      </w:pPr>
      <w:r>
        <w:rPr>
          <w:noProof/>
          <w:szCs w:val="22"/>
          <w:lang w:val="bg-BG"/>
        </w:rPr>
        <w:t>Годен до</w:t>
      </w:r>
      <w:r w:rsidR="00072320">
        <w:rPr>
          <w:noProof/>
          <w:szCs w:val="22"/>
          <w:lang w:val="bg-BG"/>
        </w:rPr>
        <w:t>:</w:t>
      </w:r>
    </w:p>
    <w:p w:rsidR="00C86724" w:rsidRPr="00EC6DB0" w:rsidRDefault="00C86724" w:rsidP="00C86724">
      <w:pPr>
        <w:tabs>
          <w:tab w:val="clear" w:pos="567"/>
        </w:tabs>
        <w:spacing w:line="240" w:lineRule="auto"/>
        <w:ind w:left="567" w:hanging="567"/>
        <w:rPr>
          <w:noProof/>
          <w:szCs w:val="22"/>
          <w:lang w:val="ru-RU"/>
        </w:rPr>
      </w:pPr>
    </w:p>
    <w:p w:rsidR="00C86724" w:rsidRPr="00EC6DB0" w:rsidRDefault="00C86724" w:rsidP="00C86724">
      <w:pPr>
        <w:tabs>
          <w:tab w:val="clear" w:pos="567"/>
        </w:tabs>
        <w:spacing w:line="240" w:lineRule="auto"/>
        <w:ind w:left="567" w:hanging="567"/>
        <w:rPr>
          <w:noProof/>
          <w:szCs w:val="22"/>
          <w:lang w:val="ru-RU"/>
        </w:rPr>
      </w:pPr>
    </w:p>
    <w:p w:rsidR="00C86724" w:rsidRDefault="00C86724" w:rsidP="00B7195F">
      <w:pPr>
        <w:keepNext/>
        <w:pBdr>
          <w:top w:val="single" w:sz="4" w:space="1" w:color="auto"/>
          <w:left w:val="single" w:sz="4" w:space="4" w:color="auto"/>
          <w:bottom w:val="single" w:sz="4" w:space="0" w:color="auto"/>
          <w:right w:val="single" w:sz="4" w:space="4" w:color="auto"/>
        </w:pBdr>
        <w:tabs>
          <w:tab w:val="clear" w:pos="567"/>
        </w:tabs>
        <w:spacing w:line="240" w:lineRule="auto"/>
        <w:ind w:left="567" w:hanging="567"/>
        <w:rPr>
          <w:noProof/>
          <w:szCs w:val="22"/>
          <w:lang w:val="bg-BG"/>
        </w:rPr>
      </w:pPr>
      <w:r>
        <w:rPr>
          <w:b/>
          <w:noProof/>
          <w:szCs w:val="22"/>
          <w:lang w:val="bg-BG"/>
        </w:rPr>
        <w:t>9.</w:t>
      </w:r>
      <w:r>
        <w:rPr>
          <w:b/>
          <w:noProof/>
          <w:szCs w:val="22"/>
          <w:lang w:val="bg-BG"/>
        </w:rPr>
        <w:tab/>
        <w:t>СПЕЦИАЛНИ УСЛОВИЯ НА СЪХРАНЕНИЕ</w:t>
      </w:r>
    </w:p>
    <w:p w:rsidR="00C86724" w:rsidRDefault="00C86724" w:rsidP="00B7195F">
      <w:pPr>
        <w:keepNext/>
        <w:tabs>
          <w:tab w:val="clear" w:pos="567"/>
        </w:tabs>
        <w:spacing w:line="240" w:lineRule="auto"/>
        <w:ind w:left="567" w:hanging="567"/>
        <w:rPr>
          <w:noProof/>
          <w:szCs w:val="22"/>
          <w:lang w:val="bg-BG"/>
        </w:rPr>
      </w:pPr>
    </w:p>
    <w:p w:rsidR="00C86724" w:rsidRDefault="00C86724" w:rsidP="00C86724">
      <w:pPr>
        <w:tabs>
          <w:tab w:val="clear" w:pos="567"/>
        </w:tabs>
        <w:spacing w:line="240" w:lineRule="auto"/>
        <w:ind w:left="567" w:hanging="567"/>
        <w:rPr>
          <w:lang w:val="bg-BG"/>
        </w:rPr>
      </w:pPr>
      <w:r>
        <w:rPr>
          <w:lang w:val="bg-BG"/>
        </w:rPr>
        <w:t>Съхранявайте в хладилник при температура (</w:t>
      </w:r>
      <w:smartTag w:uri="urn:schemas-microsoft-com:office:smarttags" w:element="metricconverter">
        <w:smartTagPr>
          <w:attr w:name="ProductID" w:val="2ﾰC"/>
        </w:smartTagPr>
        <w:r>
          <w:rPr>
            <w:lang w:val="bg-BG"/>
          </w:rPr>
          <w:t>2°</w:t>
        </w:r>
        <w:r>
          <w:t>C</w:t>
        </w:r>
      </w:smartTag>
      <w:r>
        <w:rPr>
          <w:lang w:val="bg-BG"/>
        </w:rPr>
        <w:t xml:space="preserve"> - </w:t>
      </w:r>
      <w:smartTag w:uri="urn:schemas-microsoft-com:office:smarttags" w:element="metricconverter">
        <w:smartTagPr>
          <w:attr w:name="ProductID" w:val="8ﾰC"/>
        </w:smartTagPr>
        <w:r>
          <w:rPr>
            <w:lang w:val="bg-BG"/>
          </w:rPr>
          <w:t>8°</w:t>
        </w:r>
        <w:r>
          <w:t>C</w:t>
        </w:r>
      </w:smartTag>
      <w:r>
        <w:rPr>
          <w:lang w:val="bg-BG"/>
        </w:rPr>
        <w:t>).</w:t>
      </w:r>
    </w:p>
    <w:p w:rsidR="00C86724" w:rsidRDefault="00C86724" w:rsidP="00C86724">
      <w:pPr>
        <w:tabs>
          <w:tab w:val="clear" w:pos="567"/>
        </w:tabs>
        <w:spacing w:line="240" w:lineRule="auto"/>
        <w:ind w:left="567" w:hanging="567"/>
        <w:rPr>
          <w:lang w:val="bg-BG"/>
        </w:rPr>
      </w:pPr>
      <w:r>
        <w:rPr>
          <w:lang w:val="bg-BG"/>
        </w:rPr>
        <w:t>Не замразявайте. Не излагайте на прекомерна топлина или пряка слънчева светлина.</w:t>
      </w:r>
    </w:p>
    <w:p w:rsidR="00C86724" w:rsidRDefault="00C86724" w:rsidP="00C86724">
      <w:pPr>
        <w:tabs>
          <w:tab w:val="clear" w:pos="567"/>
        </w:tabs>
        <w:spacing w:line="240" w:lineRule="auto"/>
        <w:rPr>
          <w:szCs w:val="22"/>
          <w:lang w:val="bg-BG"/>
        </w:rPr>
      </w:pPr>
      <w:r>
        <w:rPr>
          <w:szCs w:val="22"/>
          <w:lang w:val="bg-BG"/>
        </w:rPr>
        <w:t xml:space="preserve">След първата употреба писалката трябва да се използва в </w:t>
      </w:r>
      <w:r w:rsidR="00670925">
        <w:rPr>
          <w:szCs w:val="22"/>
          <w:lang w:val="bg-BG"/>
        </w:rPr>
        <w:t>рамките на</w:t>
      </w:r>
      <w:r>
        <w:rPr>
          <w:szCs w:val="22"/>
          <w:lang w:val="bg-BG"/>
        </w:rPr>
        <w:t xml:space="preserve"> 28 дни. </w:t>
      </w:r>
      <w:r w:rsidR="007C646B">
        <w:rPr>
          <w:szCs w:val="22"/>
          <w:lang w:val="bg-BG"/>
        </w:rPr>
        <w:t>Писалките, които са в период на употреба, трябва</w:t>
      </w:r>
      <w:r w:rsidR="00621ACD">
        <w:rPr>
          <w:szCs w:val="22"/>
          <w:lang w:val="bg-BG"/>
        </w:rPr>
        <w:t xml:space="preserve"> </w:t>
      </w:r>
      <w:r>
        <w:rPr>
          <w:szCs w:val="22"/>
          <w:lang w:val="bg-BG"/>
        </w:rPr>
        <w:t>да се съхраняват под 30</w:t>
      </w:r>
      <w:r>
        <w:rPr>
          <w:bCs/>
          <w:szCs w:val="22"/>
          <w:lang w:val="bg-BG"/>
        </w:rPr>
        <w:t>°</w:t>
      </w:r>
      <w:r>
        <w:rPr>
          <w:szCs w:val="22"/>
          <w:lang w:val="bg-BG"/>
        </w:rPr>
        <w:t>С и не трябва да се поставят в хладилник.</w:t>
      </w:r>
    </w:p>
    <w:p w:rsidR="00C86724" w:rsidRDefault="00C86724" w:rsidP="00C86724">
      <w:pPr>
        <w:tabs>
          <w:tab w:val="clear" w:pos="567"/>
        </w:tabs>
        <w:spacing w:line="240" w:lineRule="auto"/>
        <w:rPr>
          <w:lang w:val="bg-BG"/>
        </w:rPr>
      </w:pPr>
    </w:p>
    <w:p w:rsidR="00C86724" w:rsidRDefault="00C86724" w:rsidP="00C86724">
      <w:pPr>
        <w:tabs>
          <w:tab w:val="clear" w:pos="567"/>
        </w:tabs>
        <w:spacing w:line="240" w:lineRule="auto"/>
        <w:ind w:left="567" w:hanging="567"/>
        <w:rPr>
          <w:noProof/>
          <w:szCs w:val="22"/>
          <w:lang w:val="bg-BG"/>
        </w:rPr>
      </w:pPr>
    </w:p>
    <w:p w:rsidR="00C86724" w:rsidRDefault="00C86724" w:rsidP="00B7195F">
      <w:pPr>
        <w:keepNext/>
        <w:pBdr>
          <w:top w:val="single" w:sz="4" w:space="1" w:color="auto"/>
          <w:left w:val="single" w:sz="4" w:space="4" w:color="auto"/>
          <w:bottom w:val="single" w:sz="4" w:space="1" w:color="auto"/>
          <w:right w:val="single" w:sz="4" w:space="4" w:color="auto"/>
        </w:pBdr>
        <w:tabs>
          <w:tab w:val="clear" w:pos="567"/>
        </w:tabs>
        <w:spacing w:line="240" w:lineRule="auto"/>
        <w:ind w:left="567" w:hanging="567"/>
        <w:rPr>
          <w:b/>
          <w:noProof/>
          <w:szCs w:val="22"/>
          <w:lang w:val="bg-BG"/>
        </w:rPr>
      </w:pPr>
      <w:r>
        <w:rPr>
          <w:b/>
          <w:noProof/>
          <w:szCs w:val="22"/>
          <w:lang w:val="bg-BG"/>
        </w:rPr>
        <w:t>10.</w:t>
      </w:r>
      <w:r>
        <w:rPr>
          <w:b/>
          <w:noProof/>
          <w:szCs w:val="22"/>
          <w:lang w:val="bg-BG"/>
        </w:rPr>
        <w:tab/>
        <w:t>СПЕЦИАЛНИ ПРЕДПАЗНИ МЕРКИ ПРИ ИЗХВЪРЛЯНЕ НА НЕИЗПОЛЗВАНА ЧАСТ ОТ ЛЕКАРСТВЕНИТЕ ПРОДУКТИ ИЛИ ОТПАДЪЧНИ МАТЕРИАЛИ ОТ ТЯХ, АКО СЕ ИЗИСКВАТ ТАКИВА</w:t>
      </w:r>
    </w:p>
    <w:p w:rsidR="00C86724" w:rsidRDefault="00C86724" w:rsidP="00B7195F">
      <w:pPr>
        <w:keepNext/>
        <w:tabs>
          <w:tab w:val="clear" w:pos="567"/>
        </w:tabs>
        <w:spacing w:line="240" w:lineRule="auto"/>
        <w:ind w:left="567" w:hanging="567"/>
        <w:rPr>
          <w:noProof/>
          <w:szCs w:val="22"/>
          <w:lang w:val="bg-BG"/>
        </w:rPr>
      </w:pPr>
    </w:p>
    <w:p w:rsidR="00C86724" w:rsidRDefault="00C86724" w:rsidP="00C86724">
      <w:pPr>
        <w:tabs>
          <w:tab w:val="clear" w:pos="567"/>
        </w:tabs>
        <w:spacing w:line="240" w:lineRule="auto"/>
        <w:ind w:left="567" w:hanging="567"/>
        <w:rPr>
          <w:noProof/>
          <w:szCs w:val="22"/>
          <w:lang w:val="bg-BG"/>
        </w:rPr>
      </w:pPr>
    </w:p>
    <w:p w:rsidR="00C86724" w:rsidRDefault="00C86724" w:rsidP="00B7195F">
      <w:pPr>
        <w:keepNext/>
        <w:pBdr>
          <w:top w:val="single" w:sz="4" w:space="1" w:color="auto"/>
          <w:left w:val="single" w:sz="4" w:space="4" w:color="auto"/>
          <w:bottom w:val="single" w:sz="4" w:space="1" w:color="auto"/>
          <w:right w:val="single" w:sz="4" w:space="4" w:color="auto"/>
        </w:pBdr>
        <w:tabs>
          <w:tab w:val="clear" w:pos="567"/>
        </w:tabs>
        <w:spacing w:line="240" w:lineRule="auto"/>
        <w:ind w:left="567" w:hanging="567"/>
        <w:rPr>
          <w:b/>
          <w:noProof/>
          <w:szCs w:val="22"/>
          <w:lang w:val="bg-BG"/>
        </w:rPr>
      </w:pPr>
      <w:r>
        <w:rPr>
          <w:b/>
          <w:noProof/>
          <w:szCs w:val="22"/>
          <w:lang w:val="bg-BG"/>
        </w:rPr>
        <w:t>11.</w:t>
      </w:r>
      <w:r>
        <w:rPr>
          <w:b/>
          <w:noProof/>
          <w:szCs w:val="22"/>
          <w:lang w:val="bg-BG"/>
        </w:rPr>
        <w:tab/>
        <w:t>ИМЕ И АДРЕС НА ПРИТЕЖАТЕЛЯ НА РАЗРЕШЕНИЕТО ЗА УПОТРЕБА</w:t>
      </w:r>
    </w:p>
    <w:p w:rsidR="00C86724" w:rsidRDefault="00C86724" w:rsidP="00B7195F">
      <w:pPr>
        <w:keepNext/>
        <w:tabs>
          <w:tab w:val="clear" w:pos="567"/>
        </w:tabs>
        <w:spacing w:line="240" w:lineRule="auto"/>
        <w:ind w:left="567" w:hanging="567"/>
        <w:rPr>
          <w:noProof/>
          <w:szCs w:val="22"/>
          <w:lang w:val="bg-BG"/>
        </w:rPr>
      </w:pPr>
    </w:p>
    <w:p w:rsidR="00C86724" w:rsidRPr="00DA383F" w:rsidRDefault="00C86724" w:rsidP="00C86724">
      <w:pPr>
        <w:tabs>
          <w:tab w:val="clear" w:pos="567"/>
        </w:tabs>
        <w:spacing w:line="240" w:lineRule="auto"/>
        <w:ind w:left="567" w:hanging="567"/>
        <w:rPr>
          <w:noProof/>
          <w:szCs w:val="22"/>
          <w:lang w:val="bg-BG"/>
        </w:rPr>
      </w:pPr>
      <w:r>
        <w:rPr>
          <w:noProof/>
          <w:szCs w:val="22"/>
          <w:lang w:val="da-DK"/>
        </w:rPr>
        <w:t>Eli</w:t>
      </w:r>
      <w:r w:rsidRPr="00DA383F">
        <w:rPr>
          <w:noProof/>
          <w:szCs w:val="22"/>
          <w:lang w:val="bg-BG"/>
        </w:rPr>
        <w:t xml:space="preserve"> </w:t>
      </w:r>
      <w:r>
        <w:rPr>
          <w:noProof/>
          <w:szCs w:val="22"/>
          <w:lang w:val="da-DK"/>
        </w:rPr>
        <w:t>Lilly</w:t>
      </w:r>
      <w:r w:rsidRPr="00DA383F">
        <w:rPr>
          <w:noProof/>
          <w:szCs w:val="22"/>
          <w:lang w:val="bg-BG"/>
        </w:rPr>
        <w:t xml:space="preserve"> </w:t>
      </w:r>
      <w:r>
        <w:rPr>
          <w:noProof/>
          <w:szCs w:val="22"/>
          <w:lang w:val="da-DK"/>
        </w:rPr>
        <w:t>Nederland</w:t>
      </w:r>
      <w:r w:rsidRPr="00DA383F">
        <w:rPr>
          <w:noProof/>
          <w:szCs w:val="22"/>
          <w:lang w:val="bg-BG"/>
        </w:rPr>
        <w:t xml:space="preserve"> </w:t>
      </w:r>
      <w:r>
        <w:rPr>
          <w:noProof/>
          <w:szCs w:val="22"/>
          <w:lang w:val="da-DK"/>
        </w:rPr>
        <w:t>B</w:t>
      </w:r>
      <w:r w:rsidRPr="00DA383F">
        <w:rPr>
          <w:noProof/>
          <w:szCs w:val="22"/>
          <w:lang w:val="bg-BG"/>
        </w:rPr>
        <w:t>.</w:t>
      </w:r>
      <w:r>
        <w:rPr>
          <w:noProof/>
          <w:szCs w:val="22"/>
          <w:lang w:val="da-DK"/>
        </w:rPr>
        <w:t>V</w:t>
      </w:r>
      <w:r w:rsidRPr="00DA383F">
        <w:rPr>
          <w:noProof/>
          <w:szCs w:val="22"/>
          <w:lang w:val="bg-BG"/>
        </w:rPr>
        <w:t>.</w:t>
      </w:r>
    </w:p>
    <w:p w:rsidR="0077777E" w:rsidRDefault="00BF51BD" w:rsidP="00C86724">
      <w:pPr>
        <w:tabs>
          <w:tab w:val="clear" w:pos="567"/>
        </w:tabs>
        <w:spacing w:line="240" w:lineRule="auto"/>
        <w:ind w:left="567" w:hanging="567"/>
        <w:rPr>
          <w:noProof/>
          <w:szCs w:val="22"/>
          <w:lang w:val="bg-BG"/>
        </w:rPr>
      </w:pPr>
      <w:r>
        <w:rPr>
          <w:noProof/>
          <w:szCs w:val="22"/>
          <w:lang w:val="da-DK"/>
        </w:rPr>
        <w:t>Papendorpseweg</w:t>
      </w:r>
      <w:r w:rsidRPr="0028363F">
        <w:rPr>
          <w:noProof/>
          <w:szCs w:val="22"/>
          <w:lang w:val="bg-BG"/>
        </w:rPr>
        <w:t xml:space="preserve"> 83, 3528 </w:t>
      </w:r>
      <w:r>
        <w:rPr>
          <w:noProof/>
          <w:szCs w:val="22"/>
          <w:lang w:val="da-DK"/>
        </w:rPr>
        <w:t>BJ</w:t>
      </w:r>
      <w:r w:rsidRPr="0028363F">
        <w:rPr>
          <w:noProof/>
          <w:szCs w:val="22"/>
          <w:lang w:val="bg-BG"/>
        </w:rPr>
        <w:t xml:space="preserve"> </w:t>
      </w:r>
      <w:r>
        <w:rPr>
          <w:noProof/>
          <w:szCs w:val="22"/>
          <w:lang w:val="da-DK"/>
        </w:rPr>
        <w:t>Utrecht</w:t>
      </w:r>
    </w:p>
    <w:p w:rsidR="00C86724" w:rsidRDefault="00B14F74" w:rsidP="00C86724">
      <w:pPr>
        <w:tabs>
          <w:tab w:val="clear" w:pos="567"/>
        </w:tabs>
        <w:spacing w:line="240" w:lineRule="auto"/>
        <w:ind w:left="567" w:hanging="567"/>
        <w:rPr>
          <w:noProof/>
          <w:szCs w:val="22"/>
          <w:lang w:val="bg-BG"/>
        </w:rPr>
      </w:pPr>
      <w:r>
        <w:rPr>
          <w:noProof/>
          <w:szCs w:val="22"/>
          <w:lang w:val="bg-BG"/>
        </w:rPr>
        <w:t>Нидерландия</w:t>
      </w:r>
    </w:p>
    <w:p w:rsidR="00C86724" w:rsidRPr="00DA383F" w:rsidRDefault="00C86724" w:rsidP="00C86724">
      <w:pPr>
        <w:tabs>
          <w:tab w:val="clear" w:pos="567"/>
        </w:tabs>
        <w:spacing w:line="240" w:lineRule="auto"/>
        <w:ind w:left="567" w:hanging="567"/>
        <w:rPr>
          <w:noProof/>
          <w:szCs w:val="22"/>
          <w:lang w:val="bg-BG"/>
        </w:rPr>
      </w:pPr>
    </w:p>
    <w:p w:rsidR="00C86724" w:rsidRPr="00DA383F" w:rsidRDefault="00C86724" w:rsidP="00C86724">
      <w:pPr>
        <w:tabs>
          <w:tab w:val="clear" w:pos="567"/>
        </w:tabs>
        <w:spacing w:line="240" w:lineRule="auto"/>
        <w:ind w:left="567" w:hanging="567"/>
        <w:rPr>
          <w:noProof/>
          <w:szCs w:val="22"/>
          <w:lang w:val="bg-BG"/>
        </w:rPr>
      </w:pPr>
    </w:p>
    <w:p w:rsidR="00C86724" w:rsidRDefault="00C86724" w:rsidP="00B7195F">
      <w:pPr>
        <w:keepNext/>
        <w:pBdr>
          <w:top w:val="single" w:sz="4" w:space="1" w:color="auto"/>
          <w:left w:val="single" w:sz="4" w:space="4" w:color="auto"/>
          <w:bottom w:val="single" w:sz="4" w:space="1" w:color="auto"/>
          <w:right w:val="single" w:sz="4" w:space="4" w:color="auto"/>
        </w:pBdr>
        <w:tabs>
          <w:tab w:val="clear" w:pos="567"/>
        </w:tabs>
        <w:spacing w:line="240" w:lineRule="auto"/>
        <w:ind w:left="567" w:hanging="567"/>
        <w:rPr>
          <w:noProof/>
          <w:szCs w:val="22"/>
          <w:lang w:val="bg-BG"/>
        </w:rPr>
      </w:pPr>
      <w:r>
        <w:rPr>
          <w:b/>
          <w:noProof/>
          <w:szCs w:val="22"/>
          <w:lang w:val="bg-BG"/>
        </w:rPr>
        <w:t>12.</w:t>
      </w:r>
      <w:r>
        <w:rPr>
          <w:b/>
          <w:noProof/>
          <w:szCs w:val="22"/>
          <w:lang w:val="bg-BG"/>
        </w:rPr>
        <w:tab/>
        <w:t>НОМЕР НА РАЗРЕШЕНИЕТО ЗА УПОТРЕБА</w:t>
      </w:r>
    </w:p>
    <w:p w:rsidR="00C86724" w:rsidRDefault="00C86724" w:rsidP="00B7195F">
      <w:pPr>
        <w:keepNext/>
        <w:tabs>
          <w:tab w:val="clear" w:pos="567"/>
        </w:tabs>
        <w:spacing w:line="240" w:lineRule="auto"/>
        <w:rPr>
          <w:lang w:val="bg-BG"/>
        </w:rPr>
      </w:pPr>
    </w:p>
    <w:p w:rsidR="00C86724" w:rsidRPr="00C203B8" w:rsidRDefault="00C86724" w:rsidP="00C86724">
      <w:pPr>
        <w:tabs>
          <w:tab w:val="clear" w:pos="567"/>
        </w:tabs>
        <w:spacing w:line="240" w:lineRule="auto"/>
        <w:jc w:val="both"/>
        <w:rPr>
          <w:lang w:val="ru-RU"/>
        </w:rPr>
      </w:pPr>
      <w:r w:rsidRPr="00BE1E4F">
        <w:rPr>
          <w:lang w:val="da-DK"/>
        </w:rPr>
        <w:t>EU</w:t>
      </w:r>
      <w:r>
        <w:rPr>
          <w:lang w:val="ru-RU"/>
        </w:rPr>
        <w:t>/1/96/007/</w:t>
      </w:r>
      <w:r w:rsidR="0080507C" w:rsidRPr="00C203B8">
        <w:rPr>
          <w:lang w:val="ru-RU"/>
        </w:rPr>
        <w:t>036</w:t>
      </w:r>
    </w:p>
    <w:p w:rsidR="00C86724" w:rsidRDefault="00C86724" w:rsidP="00C86724">
      <w:pPr>
        <w:tabs>
          <w:tab w:val="clear" w:pos="567"/>
        </w:tabs>
        <w:spacing w:line="240" w:lineRule="auto"/>
        <w:jc w:val="both"/>
        <w:rPr>
          <w:lang w:val="bg-BG"/>
        </w:rPr>
      </w:pPr>
    </w:p>
    <w:p w:rsidR="00C86724" w:rsidRDefault="00C86724" w:rsidP="00C86724">
      <w:pPr>
        <w:tabs>
          <w:tab w:val="clear" w:pos="567"/>
        </w:tabs>
        <w:spacing w:line="240" w:lineRule="auto"/>
        <w:ind w:left="567" w:hanging="567"/>
        <w:rPr>
          <w:noProof/>
          <w:szCs w:val="22"/>
          <w:lang w:val="bg-BG"/>
        </w:rPr>
      </w:pPr>
    </w:p>
    <w:p w:rsidR="00C86724" w:rsidRDefault="00C86724" w:rsidP="00B7195F">
      <w:pPr>
        <w:keepNext/>
        <w:pBdr>
          <w:top w:val="single" w:sz="4" w:space="1" w:color="auto"/>
          <w:left w:val="single" w:sz="4" w:space="4" w:color="auto"/>
          <w:bottom w:val="single" w:sz="4" w:space="1" w:color="auto"/>
          <w:right w:val="single" w:sz="4" w:space="4" w:color="auto"/>
        </w:pBdr>
        <w:tabs>
          <w:tab w:val="clear" w:pos="567"/>
        </w:tabs>
        <w:spacing w:line="240" w:lineRule="auto"/>
        <w:ind w:left="567" w:hanging="567"/>
        <w:rPr>
          <w:noProof/>
          <w:szCs w:val="22"/>
          <w:lang w:val="bg-BG"/>
        </w:rPr>
      </w:pPr>
      <w:r>
        <w:rPr>
          <w:b/>
          <w:noProof/>
          <w:szCs w:val="22"/>
          <w:lang w:val="bg-BG"/>
        </w:rPr>
        <w:t>13.</w:t>
      </w:r>
      <w:r>
        <w:rPr>
          <w:b/>
          <w:noProof/>
          <w:szCs w:val="22"/>
          <w:lang w:val="bg-BG"/>
        </w:rPr>
        <w:tab/>
        <w:t>ПАРТИДЕН НОМЕР</w:t>
      </w:r>
    </w:p>
    <w:p w:rsidR="00C86724" w:rsidRDefault="00C86724" w:rsidP="00B7195F">
      <w:pPr>
        <w:keepNext/>
        <w:tabs>
          <w:tab w:val="clear" w:pos="567"/>
        </w:tabs>
        <w:spacing w:line="240" w:lineRule="auto"/>
        <w:ind w:left="567" w:hanging="567"/>
        <w:rPr>
          <w:noProof/>
          <w:szCs w:val="22"/>
          <w:lang w:val="bg-BG"/>
        </w:rPr>
      </w:pPr>
    </w:p>
    <w:p w:rsidR="00C86724" w:rsidRDefault="00C86724" w:rsidP="00C86724">
      <w:pPr>
        <w:tabs>
          <w:tab w:val="clear" w:pos="567"/>
        </w:tabs>
        <w:spacing w:line="240" w:lineRule="auto"/>
        <w:ind w:left="567" w:hanging="567"/>
        <w:rPr>
          <w:noProof/>
          <w:szCs w:val="22"/>
          <w:lang w:val="bg-BG"/>
        </w:rPr>
      </w:pPr>
      <w:r>
        <w:rPr>
          <w:noProof/>
          <w:szCs w:val="22"/>
          <w:lang w:val="bg-BG"/>
        </w:rPr>
        <w:t xml:space="preserve">Партида № </w:t>
      </w:r>
    </w:p>
    <w:p w:rsidR="00C86724" w:rsidRDefault="00C86724" w:rsidP="00C86724">
      <w:pPr>
        <w:tabs>
          <w:tab w:val="clear" w:pos="567"/>
        </w:tabs>
        <w:spacing w:line="240" w:lineRule="auto"/>
        <w:ind w:left="567" w:hanging="567"/>
        <w:rPr>
          <w:noProof/>
          <w:szCs w:val="22"/>
          <w:lang w:val="bg-BG"/>
        </w:rPr>
      </w:pPr>
    </w:p>
    <w:p w:rsidR="00C86724" w:rsidRDefault="00C86724" w:rsidP="00C86724">
      <w:pPr>
        <w:tabs>
          <w:tab w:val="clear" w:pos="567"/>
        </w:tabs>
        <w:spacing w:line="240" w:lineRule="auto"/>
        <w:ind w:left="567" w:hanging="567"/>
        <w:rPr>
          <w:noProof/>
          <w:szCs w:val="22"/>
          <w:lang w:val="bg-BG"/>
        </w:rPr>
      </w:pPr>
    </w:p>
    <w:p w:rsidR="00C86724" w:rsidRDefault="00C86724" w:rsidP="00B7195F">
      <w:pPr>
        <w:keepNext/>
        <w:pBdr>
          <w:top w:val="single" w:sz="4" w:space="1" w:color="auto"/>
          <w:left w:val="single" w:sz="4" w:space="4" w:color="auto"/>
          <w:bottom w:val="single" w:sz="4" w:space="1" w:color="auto"/>
          <w:right w:val="single" w:sz="4" w:space="4" w:color="auto"/>
        </w:pBdr>
        <w:tabs>
          <w:tab w:val="clear" w:pos="567"/>
        </w:tabs>
        <w:spacing w:line="240" w:lineRule="auto"/>
        <w:ind w:left="567" w:hanging="567"/>
        <w:rPr>
          <w:noProof/>
          <w:szCs w:val="22"/>
          <w:lang w:val="bg-BG"/>
        </w:rPr>
      </w:pPr>
      <w:r>
        <w:rPr>
          <w:b/>
          <w:noProof/>
          <w:szCs w:val="22"/>
          <w:lang w:val="bg-BG"/>
        </w:rPr>
        <w:t>14.</w:t>
      </w:r>
      <w:r>
        <w:rPr>
          <w:b/>
          <w:noProof/>
          <w:szCs w:val="22"/>
          <w:lang w:val="bg-BG"/>
        </w:rPr>
        <w:tab/>
        <w:t>НАЧИН НА ОТПУСКАНЕ</w:t>
      </w:r>
    </w:p>
    <w:p w:rsidR="00C86724" w:rsidRDefault="00C86724" w:rsidP="00B7195F">
      <w:pPr>
        <w:keepNext/>
        <w:tabs>
          <w:tab w:val="clear" w:pos="567"/>
        </w:tabs>
        <w:spacing w:line="240" w:lineRule="auto"/>
        <w:ind w:left="567" w:hanging="567"/>
        <w:rPr>
          <w:noProof/>
          <w:szCs w:val="22"/>
          <w:lang w:val="bg-BG"/>
        </w:rPr>
      </w:pPr>
    </w:p>
    <w:p w:rsidR="00C86724" w:rsidRDefault="00C86724" w:rsidP="00C86724">
      <w:pPr>
        <w:tabs>
          <w:tab w:val="clear" w:pos="567"/>
        </w:tabs>
        <w:spacing w:line="240" w:lineRule="auto"/>
        <w:ind w:left="567" w:hanging="567"/>
        <w:rPr>
          <w:noProof/>
          <w:szCs w:val="22"/>
          <w:lang w:val="bg-BG"/>
        </w:rPr>
      </w:pPr>
    </w:p>
    <w:p w:rsidR="00C86724" w:rsidRDefault="00C86724" w:rsidP="00B7195F">
      <w:pPr>
        <w:keepNext/>
        <w:pBdr>
          <w:top w:val="single" w:sz="4" w:space="1" w:color="auto"/>
          <w:left w:val="single" w:sz="4" w:space="4" w:color="auto"/>
          <w:bottom w:val="single" w:sz="4" w:space="1" w:color="auto"/>
          <w:right w:val="single" w:sz="4" w:space="4" w:color="auto"/>
        </w:pBdr>
        <w:tabs>
          <w:tab w:val="clear" w:pos="567"/>
        </w:tabs>
        <w:spacing w:line="240" w:lineRule="auto"/>
        <w:ind w:left="567" w:hanging="567"/>
        <w:rPr>
          <w:noProof/>
          <w:szCs w:val="22"/>
          <w:lang w:val="bg-BG"/>
        </w:rPr>
      </w:pPr>
      <w:r>
        <w:rPr>
          <w:b/>
          <w:noProof/>
          <w:szCs w:val="22"/>
          <w:lang w:val="bg-BG"/>
        </w:rPr>
        <w:t>15.</w:t>
      </w:r>
      <w:r>
        <w:rPr>
          <w:b/>
          <w:noProof/>
          <w:szCs w:val="22"/>
          <w:lang w:val="bg-BG"/>
        </w:rPr>
        <w:tab/>
        <w:t>УКАЗАНИЯ ЗА УПОТРЕБА</w:t>
      </w:r>
    </w:p>
    <w:p w:rsidR="00C86724" w:rsidRDefault="00C86724" w:rsidP="00B7195F">
      <w:pPr>
        <w:keepNext/>
        <w:tabs>
          <w:tab w:val="clear" w:pos="567"/>
        </w:tabs>
        <w:spacing w:line="240" w:lineRule="auto"/>
        <w:ind w:left="567" w:hanging="567"/>
        <w:rPr>
          <w:szCs w:val="22"/>
          <w:highlight w:val="lightGray"/>
          <w:lang w:val="bg-BG"/>
        </w:rPr>
      </w:pPr>
    </w:p>
    <w:p w:rsidR="00C86724" w:rsidRDefault="00C86724" w:rsidP="00C86724">
      <w:pPr>
        <w:tabs>
          <w:tab w:val="clear" w:pos="567"/>
        </w:tabs>
        <w:spacing w:line="240" w:lineRule="auto"/>
        <w:ind w:left="567" w:hanging="567"/>
        <w:rPr>
          <w:noProof/>
          <w:szCs w:val="22"/>
          <w:lang w:val="bg-BG"/>
        </w:rPr>
      </w:pPr>
      <w:r>
        <w:rPr>
          <w:noProof/>
          <w:szCs w:val="22"/>
          <w:lang w:val="bg-BG"/>
        </w:rPr>
        <w:t xml:space="preserve">Ако преди първата употреба </w:t>
      </w:r>
      <w:r w:rsidR="007A295B">
        <w:rPr>
          <w:noProof/>
          <w:szCs w:val="22"/>
          <w:lang w:val="bg-BG"/>
        </w:rPr>
        <w:t>запечатването</w:t>
      </w:r>
      <w:r>
        <w:rPr>
          <w:noProof/>
          <w:szCs w:val="22"/>
          <w:lang w:val="bg-BG"/>
        </w:rPr>
        <w:t xml:space="preserve"> е </w:t>
      </w:r>
      <w:r w:rsidR="008C6A16">
        <w:rPr>
          <w:noProof/>
          <w:szCs w:val="22"/>
          <w:lang w:val="bg-BG"/>
        </w:rPr>
        <w:t>нарушено</w:t>
      </w:r>
      <w:r>
        <w:rPr>
          <w:noProof/>
          <w:szCs w:val="22"/>
          <w:lang w:val="bg-BG"/>
        </w:rPr>
        <w:t>, обърнете се към Вашия фармацевт.</w:t>
      </w:r>
    </w:p>
    <w:p w:rsidR="00C86724" w:rsidRDefault="00C86724" w:rsidP="00C86724">
      <w:pPr>
        <w:tabs>
          <w:tab w:val="clear" w:pos="567"/>
        </w:tabs>
        <w:spacing w:line="240" w:lineRule="auto"/>
        <w:ind w:left="567" w:hanging="567"/>
        <w:rPr>
          <w:noProof/>
          <w:szCs w:val="22"/>
          <w:lang w:val="bg-BG"/>
        </w:rPr>
      </w:pPr>
    </w:p>
    <w:p w:rsidR="00C86724" w:rsidRDefault="00C86724" w:rsidP="00C86724">
      <w:pPr>
        <w:tabs>
          <w:tab w:val="clear" w:pos="567"/>
        </w:tabs>
        <w:spacing w:line="240" w:lineRule="auto"/>
        <w:ind w:left="567" w:hanging="567"/>
        <w:rPr>
          <w:noProof/>
          <w:szCs w:val="22"/>
          <w:lang w:val="bg-BG"/>
        </w:rPr>
      </w:pPr>
    </w:p>
    <w:p w:rsidR="00C86724" w:rsidRDefault="00C86724" w:rsidP="00B7195F">
      <w:pPr>
        <w:keepNext/>
        <w:pBdr>
          <w:top w:val="single" w:sz="4" w:space="1" w:color="auto"/>
          <w:left w:val="single" w:sz="4" w:space="4" w:color="auto"/>
          <w:bottom w:val="single" w:sz="4" w:space="1" w:color="auto"/>
          <w:right w:val="single" w:sz="4" w:space="4" w:color="auto"/>
        </w:pBdr>
        <w:tabs>
          <w:tab w:val="clear" w:pos="567"/>
        </w:tabs>
        <w:spacing w:line="240" w:lineRule="auto"/>
        <w:ind w:left="567" w:hanging="567"/>
        <w:rPr>
          <w:noProof/>
          <w:szCs w:val="22"/>
          <w:lang w:val="bg-BG"/>
        </w:rPr>
      </w:pPr>
      <w:r>
        <w:rPr>
          <w:b/>
          <w:noProof/>
          <w:szCs w:val="22"/>
          <w:lang w:val="bg-BG"/>
        </w:rPr>
        <w:t>16.</w:t>
      </w:r>
      <w:r>
        <w:rPr>
          <w:b/>
          <w:noProof/>
          <w:szCs w:val="22"/>
          <w:lang w:val="bg-BG"/>
        </w:rPr>
        <w:tab/>
        <w:t>ИНФОРМАЦИЯ НА БРАЙЛОВА АЗБУКА</w:t>
      </w:r>
    </w:p>
    <w:p w:rsidR="00C86724" w:rsidRDefault="00C86724" w:rsidP="00B7195F">
      <w:pPr>
        <w:keepNext/>
        <w:tabs>
          <w:tab w:val="clear" w:pos="567"/>
        </w:tabs>
        <w:spacing w:line="240" w:lineRule="auto"/>
        <w:rPr>
          <w:lang w:val="ru-RU"/>
        </w:rPr>
      </w:pPr>
    </w:p>
    <w:p w:rsidR="00624338" w:rsidRPr="0028363F" w:rsidRDefault="00624338" w:rsidP="00624338">
      <w:pPr>
        <w:pStyle w:val="EndnoteText"/>
        <w:tabs>
          <w:tab w:val="clear" w:pos="567"/>
        </w:tabs>
        <w:rPr>
          <w:rStyle w:val="CommentReference"/>
          <w:sz w:val="22"/>
          <w:lang w:val="bg-BG"/>
        </w:rPr>
      </w:pPr>
      <w:r>
        <w:rPr>
          <w:rStyle w:val="CommentReference"/>
          <w:sz w:val="22"/>
        </w:rPr>
        <w:t>Humalog</w:t>
      </w:r>
      <w:r w:rsidRPr="00CB0EB0">
        <w:rPr>
          <w:rStyle w:val="CommentReference"/>
          <w:sz w:val="22"/>
          <w:lang w:val="ru-RU"/>
        </w:rPr>
        <w:t xml:space="preserve"> </w:t>
      </w:r>
      <w:r>
        <w:rPr>
          <w:rStyle w:val="CommentReference"/>
          <w:sz w:val="22"/>
        </w:rPr>
        <w:t>Mix</w:t>
      </w:r>
      <w:r w:rsidRPr="00CB0EB0">
        <w:rPr>
          <w:rStyle w:val="CommentReference"/>
          <w:sz w:val="22"/>
          <w:lang w:val="ru-RU"/>
        </w:rPr>
        <w:t xml:space="preserve">50 </w:t>
      </w:r>
      <w:r>
        <w:rPr>
          <w:rStyle w:val="CommentReference"/>
          <w:sz w:val="22"/>
        </w:rPr>
        <w:t>KwikPen</w:t>
      </w:r>
    </w:p>
    <w:p w:rsidR="002125EB" w:rsidRDefault="002125EB" w:rsidP="002125EB">
      <w:pPr>
        <w:spacing w:line="240" w:lineRule="auto"/>
        <w:rPr>
          <w:lang w:val="ru-RU"/>
        </w:rPr>
      </w:pPr>
    </w:p>
    <w:p w:rsidR="002125EB" w:rsidRPr="00486D59" w:rsidRDefault="002125EB" w:rsidP="002125EB">
      <w:pPr>
        <w:spacing w:line="240" w:lineRule="auto"/>
        <w:rPr>
          <w:lang w:val="ru-RU"/>
        </w:rPr>
      </w:pPr>
    </w:p>
    <w:p w:rsidR="002125EB" w:rsidRPr="00486D59" w:rsidRDefault="002125EB" w:rsidP="002125EB">
      <w:pPr>
        <w:keepNext/>
        <w:pBdr>
          <w:top w:val="single" w:sz="4" w:space="1" w:color="auto"/>
          <w:left w:val="single" w:sz="4" w:space="4" w:color="auto"/>
          <w:bottom w:val="single" w:sz="4" w:space="1" w:color="auto"/>
          <w:right w:val="single" w:sz="4" w:space="4" w:color="auto"/>
        </w:pBdr>
        <w:spacing w:line="240" w:lineRule="auto"/>
        <w:outlineLvl w:val="0"/>
        <w:rPr>
          <w:i/>
          <w:noProof/>
          <w:lang w:val="ru-RU"/>
        </w:rPr>
      </w:pPr>
      <w:r w:rsidRPr="00486D59">
        <w:rPr>
          <w:b/>
          <w:noProof/>
          <w:lang w:val="ru-RU"/>
        </w:rPr>
        <w:t>17.</w:t>
      </w:r>
      <w:r w:rsidRPr="00486D59">
        <w:rPr>
          <w:b/>
          <w:noProof/>
          <w:lang w:val="ru-RU"/>
        </w:rPr>
        <w:tab/>
        <w:t>УНИКАЛЕН ИДЕНТИФИКАТОР — ДВУИЗМЕРЕН БАРКОД</w:t>
      </w:r>
    </w:p>
    <w:p w:rsidR="002125EB" w:rsidRDefault="002125EB" w:rsidP="002125EB">
      <w:pPr>
        <w:keepNext/>
        <w:spacing w:line="240" w:lineRule="auto"/>
        <w:rPr>
          <w:noProof/>
          <w:lang w:val="ru-RU"/>
        </w:rPr>
      </w:pPr>
    </w:p>
    <w:p w:rsidR="006E05F6" w:rsidRPr="00486D59" w:rsidRDefault="006E05F6" w:rsidP="002125EB">
      <w:pPr>
        <w:keepNext/>
        <w:spacing w:line="240" w:lineRule="auto"/>
        <w:rPr>
          <w:noProof/>
          <w:lang w:val="ru-RU"/>
        </w:rPr>
      </w:pPr>
    </w:p>
    <w:p w:rsidR="002125EB" w:rsidRPr="00486D59" w:rsidRDefault="002125EB" w:rsidP="002125EB">
      <w:pPr>
        <w:spacing w:line="240" w:lineRule="auto"/>
        <w:rPr>
          <w:noProof/>
          <w:vanish/>
          <w:lang w:val="ru-RU"/>
        </w:rPr>
      </w:pPr>
    </w:p>
    <w:p w:rsidR="002125EB" w:rsidRPr="00486D59" w:rsidRDefault="002125EB" w:rsidP="002125EB">
      <w:pPr>
        <w:keepNext/>
        <w:pBdr>
          <w:top w:val="single" w:sz="4" w:space="1" w:color="auto"/>
          <w:left w:val="single" w:sz="4" w:space="4" w:color="auto"/>
          <w:bottom w:val="single" w:sz="4" w:space="1" w:color="auto"/>
          <w:right w:val="single" w:sz="4" w:space="4" w:color="auto"/>
        </w:pBdr>
        <w:spacing w:line="240" w:lineRule="auto"/>
        <w:outlineLvl w:val="0"/>
        <w:rPr>
          <w:i/>
          <w:noProof/>
          <w:lang w:val="ru-RU"/>
        </w:rPr>
      </w:pPr>
      <w:r w:rsidRPr="00486D59">
        <w:rPr>
          <w:b/>
          <w:noProof/>
          <w:lang w:val="ru-RU"/>
        </w:rPr>
        <w:t>18.</w:t>
      </w:r>
      <w:r w:rsidRPr="00486D59">
        <w:rPr>
          <w:b/>
          <w:noProof/>
          <w:lang w:val="ru-RU"/>
        </w:rPr>
        <w:tab/>
        <w:t>УНИКАЛЕН ИДЕНТИФИКАТОР — ДАННИ ЗА ЧЕТЕНЕ ОТ ХОРА</w:t>
      </w:r>
    </w:p>
    <w:p w:rsidR="002125EB" w:rsidRPr="00486D59" w:rsidRDefault="002125EB" w:rsidP="002125EB">
      <w:pPr>
        <w:keepNext/>
        <w:spacing w:line="240" w:lineRule="auto"/>
        <w:rPr>
          <w:noProof/>
          <w:lang w:val="ru-RU"/>
        </w:rPr>
      </w:pPr>
    </w:p>
    <w:p w:rsidR="00DE1440" w:rsidRPr="00EA2766" w:rsidRDefault="00DE1440" w:rsidP="0028363F">
      <w:pPr>
        <w:shd w:val="clear" w:color="auto" w:fill="FFFFFF"/>
        <w:tabs>
          <w:tab w:val="clear" w:pos="567"/>
        </w:tabs>
        <w:spacing w:line="240" w:lineRule="auto"/>
        <w:rPr>
          <w:lang w:val="ru-RU"/>
        </w:rPr>
      </w:pPr>
      <w:r>
        <w:rPr>
          <w:b/>
          <w:lang w:val="ru-RU"/>
        </w:rPr>
        <w:br w:type="page"/>
      </w:r>
      <w:r w:rsidRPr="00EA2766">
        <w:rPr>
          <w:lang w:val="ru-RU"/>
        </w:rPr>
        <w:t xml:space="preserve"> </w:t>
      </w:r>
    </w:p>
    <w:p w:rsidR="00C86724" w:rsidRDefault="00C86724" w:rsidP="00B7195F">
      <w:pPr>
        <w:keepNext/>
        <w:pBdr>
          <w:top w:val="single" w:sz="4" w:space="1" w:color="auto"/>
          <w:left w:val="single" w:sz="4" w:space="4" w:color="auto"/>
          <w:bottom w:val="single" w:sz="4" w:space="1" w:color="auto"/>
          <w:right w:val="single" w:sz="4" w:space="4" w:color="auto"/>
        </w:pBdr>
        <w:tabs>
          <w:tab w:val="clear" w:pos="567"/>
        </w:tabs>
        <w:spacing w:line="240" w:lineRule="auto"/>
        <w:rPr>
          <w:b/>
          <w:noProof/>
          <w:szCs w:val="22"/>
          <w:lang w:val="bg-BG"/>
        </w:rPr>
      </w:pPr>
      <w:r>
        <w:rPr>
          <w:b/>
          <w:lang w:val="ru-RU"/>
        </w:rPr>
        <w:br w:type="page"/>
      </w:r>
      <w:r>
        <w:rPr>
          <w:b/>
          <w:noProof/>
          <w:szCs w:val="22"/>
          <w:lang w:val="bg-BG"/>
        </w:rPr>
        <w:t>МИНИМУМ ДАННИ, КОИТО ТРЯБВА ДА СЪДЪРЖАТ МАЛКИТЕ ЕДИНИЧНИ ПЪРВИЧНИ ОПАКОВКИ</w:t>
      </w:r>
    </w:p>
    <w:p w:rsidR="00D4280C" w:rsidRDefault="00D4280C" w:rsidP="00B7195F">
      <w:pPr>
        <w:keepNext/>
        <w:pBdr>
          <w:top w:val="single" w:sz="4" w:space="1" w:color="auto"/>
          <w:left w:val="single" w:sz="4" w:space="4" w:color="auto"/>
          <w:bottom w:val="single" w:sz="4" w:space="1" w:color="auto"/>
          <w:right w:val="single" w:sz="4" w:space="4" w:color="auto"/>
        </w:pBdr>
        <w:tabs>
          <w:tab w:val="clear" w:pos="567"/>
        </w:tabs>
        <w:spacing w:line="240" w:lineRule="auto"/>
        <w:rPr>
          <w:b/>
          <w:noProof/>
          <w:szCs w:val="22"/>
          <w:lang w:val="bg-BG"/>
        </w:rPr>
      </w:pPr>
    </w:p>
    <w:p w:rsidR="00D4280C" w:rsidRDefault="00D4280C" w:rsidP="00B7195F">
      <w:pPr>
        <w:keepNext/>
        <w:pBdr>
          <w:top w:val="single" w:sz="4" w:space="1" w:color="auto"/>
          <w:left w:val="single" w:sz="4" w:space="4" w:color="auto"/>
          <w:bottom w:val="single" w:sz="4" w:space="1" w:color="auto"/>
          <w:right w:val="single" w:sz="4" w:space="4" w:color="auto"/>
        </w:pBdr>
        <w:tabs>
          <w:tab w:val="clear" w:pos="567"/>
        </w:tabs>
        <w:spacing w:line="240" w:lineRule="auto"/>
        <w:rPr>
          <w:b/>
          <w:noProof/>
          <w:szCs w:val="22"/>
          <w:lang w:val="bg-BG"/>
        </w:rPr>
      </w:pPr>
      <w:r>
        <w:rPr>
          <w:b/>
          <w:noProof/>
          <w:szCs w:val="22"/>
          <w:lang w:val="bg-BG"/>
        </w:rPr>
        <w:t>ТЕКСТ НА ЕТИКЕТА</w:t>
      </w:r>
    </w:p>
    <w:p w:rsidR="00C86724" w:rsidRPr="0028363F" w:rsidRDefault="00C86724" w:rsidP="00B7195F">
      <w:pPr>
        <w:keepNext/>
        <w:tabs>
          <w:tab w:val="clear" w:pos="567"/>
        </w:tabs>
        <w:spacing w:line="240" w:lineRule="auto"/>
        <w:rPr>
          <w:noProof/>
          <w:szCs w:val="22"/>
          <w:lang w:val="bg-BG"/>
        </w:rPr>
      </w:pPr>
    </w:p>
    <w:p w:rsidR="00C86724" w:rsidRDefault="00C86724" w:rsidP="00B7195F">
      <w:pPr>
        <w:keepNext/>
        <w:tabs>
          <w:tab w:val="clear" w:pos="567"/>
        </w:tabs>
        <w:spacing w:line="240" w:lineRule="auto"/>
        <w:rPr>
          <w:noProof/>
          <w:szCs w:val="22"/>
          <w:lang w:val="ru-RU"/>
        </w:rPr>
      </w:pPr>
    </w:p>
    <w:p w:rsidR="00C86724" w:rsidRDefault="00C86724" w:rsidP="00952024">
      <w:pPr>
        <w:keepNext/>
        <w:pBdr>
          <w:top w:val="single" w:sz="4" w:space="1" w:color="auto"/>
          <w:left w:val="single" w:sz="4" w:space="4" w:color="auto"/>
          <w:bottom w:val="single" w:sz="4" w:space="1" w:color="auto"/>
          <w:right w:val="single" w:sz="4" w:space="4" w:color="auto"/>
        </w:pBdr>
        <w:tabs>
          <w:tab w:val="clear" w:pos="567"/>
        </w:tabs>
        <w:spacing w:line="240" w:lineRule="auto"/>
        <w:rPr>
          <w:b/>
          <w:noProof/>
          <w:szCs w:val="22"/>
          <w:lang w:val="bg-BG"/>
        </w:rPr>
      </w:pPr>
      <w:r>
        <w:rPr>
          <w:b/>
          <w:noProof/>
          <w:szCs w:val="22"/>
          <w:lang w:val="bg-BG"/>
        </w:rPr>
        <w:t>1.</w:t>
      </w:r>
      <w:r>
        <w:rPr>
          <w:b/>
          <w:noProof/>
          <w:szCs w:val="22"/>
          <w:lang w:val="bg-BG"/>
        </w:rPr>
        <w:tab/>
        <w:t>ИМЕ НА ЛЕКАРСТВЕНИЯ ПРОДУК И ПЪТ НА ВЪВЕЖДАНЕ</w:t>
      </w:r>
    </w:p>
    <w:p w:rsidR="00C86724" w:rsidRDefault="00C86724" w:rsidP="00B7195F">
      <w:pPr>
        <w:pStyle w:val="EndnoteText"/>
        <w:keepNext/>
        <w:tabs>
          <w:tab w:val="clear" w:pos="567"/>
        </w:tabs>
        <w:rPr>
          <w:lang w:val="bg-BG"/>
        </w:rPr>
      </w:pPr>
    </w:p>
    <w:p w:rsidR="00C86724" w:rsidRDefault="00C86724" w:rsidP="00C86724">
      <w:pPr>
        <w:pStyle w:val="EndnoteText"/>
        <w:tabs>
          <w:tab w:val="clear" w:pos="567"/>
        </w:tabs>
        <w:rPr>
          <w:szCs w:val="24"/>
          <w:lang w:val="bg-BG"/>
        </w:rPr>
      </w:pPr>
      <w:r>
        <w:rPr>
          <w:lang w:val="fr-FR"/>
        </w:rPr>
        <w:t>Humalog</w:t>
      </w:r>
      <w:r>
        <w:rPr>
          <w:lang w:val="bg-BG"/>
        </w:rPr>
        <w:t xml:space="preserve"> </w:t>
      </w:r>
      <w:r>
        <w:rPr>
          <w:lang w:val="fr-FR"/>
        </w:rPr>
        <w:t>Mix</w:t>
      </w:r>
      <w:r>
        <w:rPr>
          <w:lang w:val="bg-BG"/>
        </w:rPr>
        <w:t>50 100 </w:t>
      </w:r>
      <w:r w:rsidR="00FA4639">
        <w:rPr>
          <w:lang w:val="bg-BG"/>
        </w:rPr>
        <w:t>еди</w:t>
      </w:r>
      <w:r w:rsidR="00CF192F">
        <w:rPr>
          <w:lang w:val="bg-BG"/>
        </w:rPr>
        <w:t>ни</w:t>
      </w:r>
      <w:r w:rsidR="00FA4639">
        <w:rPr>
          <w:lang w:val="bg-BG"/>
        </w:rPr>
        <w:t>ци</w:t>
      </w:r>
      <w:r>
        <w:rPr>
          <w:lang w:val="bg-BG"/>
        </w:rPr>
        <w:t>/</w:t>
      </w:r>
      <w:r>
        <w:rPr>
          <w:lang w:val="fr-FR"/>
        </w:rPr>
        <w:t>ml</w:t>
      </w:r>
      <w:r>
        <w:rPr>
          <w:lang w:val="bg-BG"/>
        </w:rPr>
        <w:t xml:space="preserve"> </w:t>
      </w:r>
      <w:r w:rsidR="00CA1D6A">
        <w:rPr>
          <w:lang w:val="en-US"/>
        </w:rPr>
        <w:t>Kwik</w:t>
      </w:r>
      <w:r>
        <w:rPr>
          <w:lang w:val="fr-FR"/>
        </w:rPr>
        <w:t>Pen</w:t>
      </w:r>
      <w:r>
        <w:rPr>
          <w:lang w:val="bg-BG"/>
        </w:rPr>
        <w:t xml:space="preserve"> инжекционна суспензия</w:t>
      </w:r>
    </w:p>
    <w:p w:rsidR="00C86724" w:rsidRDefault="00C86724" w:rsidP="00C86724">
      <w:pPr>
        <w:pStyle w:val="EndnoteText"/>
        <w:tabs>
          <w:tab w:val="clear" w:pos="567"/>
        </w:tabs>
        <w:rPr>
          <w:lang w:val="bg-BG"/>
        </w:rPr>
      </w:pPr>
      <w:r>
        <w:rPr>
          <w:lang w:val="bg-BG"/>
        </w:rPr>
        <w:t xml:space="preserve">50% </w:t>
      </w:r>
      <w:r w:rsidR="008812DF">
        <w:rPr>
          <w:lang w:val="bg-BG"/>
        </w:rPr>
        <w:t>инсулин лиспро</w:t>
      </w:r>
      <w:r>
        <w:rPr>
          <w:lang w:val="bg-BG"/>
        </w:rPr>
        <w:t xml:space="preserve"> и 50%</w:t>
      </w:r>
      <w:r w:rsidR="008812DF" w:rsidRPr="008812DF">
        <w:rPr>
          <w:lang w:val="bg-BG"/>
        </w:rPr>
        <w:t xml:space="preserve"> </w:t>
      </w:r>
      <w:r w:rsidR="008812DF">
        <w:rPr>
          <w:lang w:val="bg-BG"/>
        </w:rPr>
        <w:t>инсулин лиспро</w:t>
      </w:r>
      <w:r>
        <w:rPr>
          <w:lang w:val="bg-BG"/>
        </w:rPr>
        <w:t xml:space="preserve"> протаминова суспензия</w:t>
      </w:r>
    </w:p>
    <w:p w:rsidR="00C86724" w:rsidRDefault="00C86724" w:rsidP="00C86724">
      <w:pPr>
        <w:tabs>
          <w:tab w:val="clear" w:pos="567"/>
        </w:tabs>
        <w:spacing w:line="240" w:lineRule="auto"/>
        <w:rPr>
          <w:noProof/>
          <w:szCs w:val="22"/>
          <w:lang w:val="bg-BG"/>
        </w:rPr>
      </w:pPr>
      <w:r>
        <w:rPr>
          <w:noProof/>
          <w:szCs w:val="22"/>
          <w:lang w:val="bg-BG"/>
        </w:rPr>
        <w:t>За подкожно приложение</w:t>
      </w:r>
    </w:p>
    <w:p w:rsidR="00C86724" w:rsidRDefault="00C86724" w:rsidP="00C86724">
      <w:pPr>
        <w:tabs>
          <w:tab w:val="clear" w:pos="567"/>
        </w:tabs>
        <w:spacing w:line="240" w:lineRule="auto"/>
        <w:rPr>
          <w:noProof/>
          <w:szCs w:val="22"/>
          <w:lang w:val="bg-BG"/>
        </w:rPr>
      </w:pPr>
    </w:p>
    <w:p w:rsidR="00C86724" w:rsidRDefault="00C86724" w:rsidP="00C86724">
      <w:pPr>
        <w:tabs>
          <w:tab w:val="clear" w:pos="567"/>
        </w:tabs>
        <w:spacing w:line="240" w:lineRule="auto"/>
        <w:rPr>
          <w:noProof/>
          <w:szCs w:val="22"/>
          <w:lang w:val="bg-BG"/>
        </w:rPr>
      </w:pPr>
    </w:p>
    <w:p w:rsidR="00C86724" w:rsidRDefault="00C86724" w:rsidP="00B7195F">
      <w:pPr>
        <w:keepNext/>
        <w:pBdr>
          <w:top w:val="single" w:sz="4" w:space="1" w:color="auto"/>
          <w:left w:val="single" w:sz="4" w:space="4" w:color="auto"/>
          <w:bottom w:val="single" w:sz="4" w:space="1" w:color="auto"/>
          <w:right w:val="single" w:sz="4" w:space="4" w:color="auto"/>
        </w:pBdr>
        <w:tabs>
          <w:tab w:val="clear" w:pos="567"/>
        </w:tabs>
        <w:spacing w:line="240" w:lineRule="auto"/>
        <w:rPr>
          <w:b/>
          <w:noProof/>
          <w:szCs w:val="22"/>
          <w:highlight w:val="lightGray"/>
          <w:lang w:val="bg-BG"/>
        </w:rPr>
      </w:pPr>
      <w:r>
        <w:rPr>
          <w:b/>
          <w:noProof/>
          <w:szCs w:val="22"/>
          <w:lang w:val="bg-BG"/>
        </w:rPr>
        <w:t>2.</w:t>
      </w:r>
      <w:r>
        <w:rPr>
          <w:b/>
          <w:noProof/>
          <w:szCs w:val="22"/>
          <w:lang w:val="bg-BG"/>
        </w:rPr>
        <w:tab/>
        <w:t>НАЧИН НА ПРИЛ</w:t>
      </w:r>
      <w:r w:rsidR="00EC1EFE">
        <w:rPr>
          <w:b/>
          <w:noProof/>
          <w:szCs w:val="22"/>
          <w:lang w:val="bg-BG"/>
        </w:rPr>
        <w:t>ОЖЕНИЕ</w:t>
      </w:r>
    </w:p>
    <w:p w:rsidR="00C86724" w:rsidRDefault="00C86724" w:rsidP="00B7195F">
      <w:pPr>
        <w:keepNext/>
        <w:tabs>
          <w:tab w:val="clear" w:pos="567"/>
        </w:tabs>
        <w:spacing w:line="240" w:lineRule="auto"/>
        <w:rPr>
          <w:noProof/>
          <w:szCs w:val="22"/>
          <w:lang w:val="ru-RU"/>
        </w:rPr>
      </w:pPr>
    </w:p>
    <w:p w:rsidR="00C86724" w:rsidRDefault="00C86724" w:rsidP="00C86724">
      <w:pPr>
        <w:tabs>
          <w:tab w:val="clear" w:pos="567"/>
        </w:tabs>
        <w:spacing w:line="240" w:lineRule="auto"/>
        <w:rPr>
          <w:noProof/>
          <w:szCs w:val="22"/>
          <w:lang w:val="ru-RU"/>
        </w:rPr>
      </w:pPr>
    </w:p>
    <w:p w:rsidR="00C86724" w:rsidRDefault="00C86724" w:rsidP="00B7195F">
      <w:pPr>
        <w:keepNext/>
        <w:pBdr>
          <w:top w:val="single" w:sz="4" w:space="1" w:color="auto"/>
          <w:left w:val="single" w:sz="4" w:space="4" w:color="auto"/>
          <w:bottom w:val="single" w:sz="4" w:space="1" w:color="auto"/>
          <w:right w:val="single" w:sz="4" w:space="4" w:color="auto"/>
        </w:pBdr>
        <w:tabs>
          <w:tab w:val="clear" w:pos="567"/>
        </w:tabs>
        <w:spacing w:line="240" w:lineRule="auto"/>
        <w:rPr>
          <w:b/>
          <w:noProof/>
          <w:szCs w:val="22"/>
          <w:lang w:val="bg-BG"/>
        </w:rPr>
      </w:pPr>
      <w:r>
        <w:rPr>
          <w:b/>
          <w:noProof/>
          <w:szCs w:val="22"/>
          <w:lang w:val="bg-BG"/>
        </w:rPr>
        <w:t>3.</w:t>
      </w:r>
      <w:r>
        <w:rPr>
          <w:b/>
          <w:noProof/>
          <w:szCs w:val="22"/>
          <w:lang w:val="bg-BG"/>
        </w:rPr>
        <w:tab/>
        <w:t>ДАТА НА ИЗТИЧАНЕ НА СРОКА НА ГОДНОСТ</w:t>
      </w:r>
    </w:p>
    <w:p w:rsidR="00C86724" w:rsidRDefault="00C86724" w:rsidP="00B7195F">
      <w:pPr>
        <w:keepNext/>
        <w:tabs>
          <w:tab w:val="clear" w:pos="567"/>
        </w:tabs>
        <w:spacing w:line="240" w:lineRule="auto"/>
        <w:rPr>
          <w:noProof/>
          <w:szCs w:val="22"/>
          <w:lang w:val="bg-BG"/>
        </w:rPr>
      </w:pPr>
    </w:p>
    <w:p w:rsidR="00C86724" w:rsidRDefault="00C86724" w:rsidP="00C86724">
      <w:pPr>
        <w:tabs>
          <w:tab w:val="clear" w:pos="567"/>
        </w:tabs>
        <w:spacing w:line="240" w:lineRule="auto"/>
        <w:rPr>
          <w:noProof/>
          <w:szCs w:val="22"/>
          <w:lang w:val="bg-BG"/>
        </w:rPr>
      </w:pPr>
      <w:r>
        <w:rPr>
          <w:noProof/>
          <w:szCs w:val="22"/>
          <w:lang w:val="bg-BG"/>
        </w:rPr>
        <w:t>Годен до</w:t>
      </w:r>
      <w:r w:rsidR="00072320">
        <w:rPr>
          <w:noProof/>
          <w:szCs w:val="22"/>
          <w:lang w:val="bg-BG"/>
        </w:rPr>
        <w:t>:</w:t>
      </w:r>
    </w:p>
    <w:p w:rsidR="00C86724" w:rsidRDefault="00C86724" w:rsidP="00C86724">
      <w:pPr>
        <w:tabs>
          <w:tab w:val="clear" w:pos="567"/>
        </w:tabs>
        <w:spacing w:line="240" w:lineRule="auto"/>
        <w:rPr>
          <w:noProof/>
          <w:szCs w:val="22"/>
          <w:lang w:val="ru-RU"/>
        </w:rPr>
      </w:pPr>
    </w:p>
    <w:p w:rsidR="00C86724" w:rsidRDefault="00C86724" w:rsidP="00C86724">
      <w:pPr>
        <w:tabs>
          <w:tab w:val="clear" w:pos="567"/>
        </w:tabs>
        <w:spacing w:line="240" w:lineRule="auto"/>
        <w:rPr>
          <w:noProof/>
          <w:szCs w:val="22"/>
          <w:lang w:val="ru-RU"/>
        </w:rPr>
      </w:pPr>
    </w:p>
    <w:p w:rsidR="00C86724" w:rsidRDefault="00C86724" w:rsidP="00B7195F">
      <w:pPr>
        <w:keepNext/>
        <w:pBdr>
          <w:top w:val="single" w:sz="4" w:space="1" w:color="auto"/>
          <w:left w:val="single" w:sz="4" w:space="4" w:color="auto"/>
          <w:bottom w:val="single" w:sz="4" w:space="1" w:color="auto"/>
          <w:right w:val="single" w:sz="4" w:space="4" w:color="auto"/>
        </w:pBdr>
        <w:tabs>
          <w:tab w:val="clear" w:pos="567"/>
        </w:tabs>
        <w:spacing w:line="240" w:lineRule="auto"/>
        <w:rPr>
          <w:b/>
          <w:noProof/>
          <w:szCs w:val="22"/>
          <w:highlight w:val="lightGray"/>
          <w:lang w:val="bg-BG"/>
        </w:rPr>
      </w:pPr>
      <w:r>
        <w:rPr>
          <w:b/>
          <w:noProof/>
          <w:szCs w:val="22"/>
          <w:lang w:val="bg-BG"/>
        </w:rPr>
        <w:t>4.</w:t>
      </w:r>
      <w:r>
        <w:rPr>
          <w:b/>
          <w:noProof/>
          <w:szCs w:val="22"/>
          <w:lang w:val="bg-BG"/>
        </w:rPr>
        <w:tab/>
        <w:t>ПАРТИДЕН НОМЕР</w:t>
      </w:r>
    </w:p>
    <w:p w:rsidR="00C86724" w:rsidRDefault="00C86724" w:rsidP="00B7195F">
      <w:pPr>
        <w:keepNext/>
        <w:tabs>
          <w:tab w:val="clear" w:pos="567"/>
        </w:tabs>
        <w:spacing w:line="240" w:lineRule="auto"/>
        <w:rPr>
          <w:noProof/>
          <w:szCs w:val="22"/>
          <w:lang w:val="bg-BG"/>
        </w:rPr>
      </w:pPr>
    </w:p>
    <w:p w:rsidR="00C86724" w:rsidRDefault="00C86724" w:rsidP="00C86724">
      <w:pPr>
        <w:tabs>
          <w:tab w:val="clear" w:pos="567"/>
        </w:tabs>
        <w:spacing w:line="240" w:lineRule="auto"/>
        <w:ind w:right="113"/>
        <w:rPr>
          <w:noProof/>
          <w:szCs w:val="22"/>
          <w:lang w:val="bg-BG"/>
        </w:rPr>
      </w:pPr>
      <w:r>
        <w:rPr>
          <w:noProof/>
          <w:szCs w:val="22"/>
          <w:lang w:val="bg-BG"/>
        </w:rPr>
        <w:t>Партиден №</w:t>
      </w:r>
    </w:p>
    <w:p w:rsidR="00C86724" w:rsidRDefault="00C86724" w:rsidP="00C86724">
      <w:pPr>
        <w:tabs>
          <w:tab w:val="clear" w:pos="567"/>
        </w:tabs>
        <w:spacing w:line="240" w:lineRule="auto"/>
        <w:ind w:right="113"/>
        <w:rPr>
          <w:noProof/>
          <w:szCs w:val="22"/>
          <w:lang w:val="ru-RU"/>
        </w:rPr>
      </w:pPr>
    </w:p>
    <w:p w:rsidR="00C86724" w:rsidRDefault="00C86724" w:rsidP="00C86724">
      <w:pPr>
        <w:tabs>
          <w:tab w:val="clear" w:pos="567"/>
        </w:tabs>
        <w:spacing w:line="240" w:lineRule="auto"/>
        <w:ind w:right="113"/>
        <w:rPr>
          <w:noProof/>
          <w:szCs w:val="22"/>
          <w:lang w:val="ru-RU"/>
        </w:rPr>
      </w:pPr>
    </w:p>
    <w:p w:rsidR="00C86724" w:rsidRDefault="00C86724" w:rsidP="00B7195F">
      <w:pPr>
        <w:keepNext/>
        <w:pBdr>
          <w:top w:val="single" w:sz="4" w:space="1" w:color="auto"/>
          <w:left w:val="single" w:sz="4" w:space="4" w:color="auto"/>
          <w:bottom w:val="single" w:sz="4" w:space="1" w:color="auto"/>
          <w:right w:val="single" w:sz="4" w:space="4" w:color="auto"/>
        </w:pBdr>
        <w:tabs>
          <w:tab w:val="clear" w:pos="567"/>
        </w:tabs>
        <w:spacing w:line="240" w:lineRule="auto"/>
        <w:rPr>
          <w:b/>
          <w:noProof/>
          <w:szCs w:val="22"/>
          <w:highlight w:val="lightGray"/>
          <w:lang w:val="bg-BG"/>
        </w:rPr>
      </w:pPr>
      <w:r>
        <w:rPr>
          <w:b/>
          <w:noProof/>
          <w:szCs w:val="22"/>
          <w:lang w:val="bg-BG"/>
        </w:rPr>
        <w:t>5.</w:t>
      </w:r>
      <w:r>
        <w:rPr>
          <w:b/>
          <w:noProof/>
          <w:szCs w:val="22"/>
          <w:lang w:val="bg-BG"/>
        </w:rPr>
        <w:tab/>
        <w:t>СЪДЪРЖАНИЕ КАТО МАСА, ОБЕМ ИЛИ ЕДИНИЦИ</w:t>
      </w:r>
    </w:p>
    <w:p w:rsidR="00C86724" w:rsidRDefault="00C86724" w:rsidP="00B7195F">
      <w:pPr>
        <w:keepNext/>
        <w:tabs>
          <w:tab w:val="clear" w:pos="567"/>
        </w:tabs>
        <w:spacing w:line="240" w:lineRule="auto"/>
        <w:ind w:left="567" w:hanging="567"/>
        <w:rPr>
          <w:szCs w:val="22"/>
          <w:lang w:val="bg-BG"/>
        </w:rPr>
      </w:pPr>
    </w:p>
    <w:p w:rsidR="00C86724" w:rsidRDefault="00C86724" w:rsidP="00C86724">
      <w:pPr>
        <w:widowControl w:val="0"/>
        <w:tabs>
          <w:tab w:val="clear" w:pos="567"/>
        </w:tabs>
        <w:spacing w:line="240" w:lineRule="auto"/>
        <w:ind w:left="567" w:hanging="567"/>
        <w:rPr>
          <w:szCs w:val="22"/>
          <w:lang w:val="bg-BG"/>
        </w:rPr>
      </w:pPr>
      <w:r>
        <w:rPr>
          <w:szCs w:val="22"/>
          <w:lang w:val="bg-BG"/>
        </w:rPr>
        <w:t>3 </w:t>
      </w:r>
      <w:r>
        <w:rPr>
          <w:szCs w:val="22"/>
          <w:lang w:val="fr-FR"/>
        </w:rPr>
        <w:t>ml</w:t>
      </w:r>
      <w:r>
        <w:rPr>
          <w:szCs w:val="22"/>
          <w:lang w:val="bg-BG"/>
        </w:rPr>
        <w:t xml:space="preserve"> (3,5 </w:t>
      </w:r>
      <w:r>
        <w:rPr>
          <w:szCs w:val="22"/>
          <w:lang w:val="fr-FR"/>
        </w:rPr>
        <w:t>mg</w:t>
      </w:r>
      <w:r>
        <w:rPr>
          <w:szCs w:val="22"/>
          <w:lang w:val="bg-BG"/>
        </w:rPr>
        <w:t>/</w:t>
      </w:r>
      <w:r>
        <w:rPr>
          <w:szCs w:val="22"/>
          <w:lang w:val="fr-FR"/>
        </w:rPr>
        <w:t>ml</w:t>
      </w:r>
      <w:r>
        <w:rPr>
          <w:szCs w:val="22"/>
          <w:lang w:val="bg-BG"/>
        </w:rPr>
        <w:t>)</w:t>
      </w:r>
    </w:p>
    <w:p w:rsidR="00C86724" w:rsidRDefault="00C86724" w:rsidP="00C86724">
      <w:pPr>
        <w:widowControl w:val="0"/>
        <w:tabs>
          <w:tab w:val="clear" w:pos="567"/>
        </w:tabs>
        <w:spacing w:line="240" w:lineRule="auto"/>
        <w:ind w:left="567" w:hanging="567"/>
        <w:rPr>
          <w:szCs w:val="22"/>
          <w:highlight w:val="lightGray"/>
          <w:lang w:val="bg-BG"/>
        </w:rPr>
      </w:pPr>
    </w:p>
    <w:p w:rsidR="00C86724" w:rsidRDefault="00C86724" w:rsidP="00C86724">
      <w:pPr>
        <w:widowControl w:val="0"/>
        <w:tabs>
          <w:tab w:val="clear" w:pos="567"/>
        </w:tabs>
        <w:spacing w:line="240" w:lineRule="auto"/>
        <w:rPr>
          <w:szCs w:val="22"/>
          <w:lang w:val="bg-BG"/>
        </w:rPr>
      </w:pPr>
    </w:p>
    <w:p w:rsidR="00C86724" w:rsidRDefault="00C86724" w:rsidP="00B7195F">
      <w:pPr>
        <w:keepNext/>
        <w:pBdr>
          <w:top w:val="single" w:sz="4" w:space="1" w:color="auto"/>
          <w:left w:val="single" w:sz="4" w:space="4" w:color="auto"/>
          <w:bottom w:val="single" w:sz="4" w:space="1" w:color="auto"/>
          <w:right w:val="single" w:sz="4" w:space="4" w:color="auto"/>
        </w:pBdr>
        <w:tabs>
          <w:tab w:val="clear" w:pos="567"/>
        </w:tabs>
        <w:spacing w:line="240" w:lineRule="auto"/>
        <w:rPr>
          <w:b/>
          <w:noProof/>
          <w:szCs w:val="22"/>
          <w:highlight w:val="lightGray"/>
          <w:lang w:val="bg-BG"/>
        </w:rPr>
      </w:pPr>
      <w:r>
        <w:rPr>
          <w:b/>
          <w:noProof/>
          <w:szCs w:val="22"/>
          <w:lang w:val="bg-BG"/>
        </w:rPr>
        <w:t>6.</w:t>
      </w:r>
      <w:r>
        <w:rPr>
          <w:b/>
          <w:noProof/>
          <w:szCs w:val="22"/>
          <w:lang w:val="bg-BG"/>
        </w:rPr>
        <w:tab/>
        <w:t>ДРУГО</w:t>
      </w:r>
    </w:p>
    <w:p w:rsidR="00C86724" w:rsidRDefault="00C86724" w:rsidP="00B7195F">
      <w:pPr>
        <w:keepNext/>
        <w:tabs>
          <w:tab w:val="clear" w:pos="567"/>
        </w:tabs>
        <w:spacing w:line="240" w:lineRule="auto"/>
        <w:rPr>
          <w:noProof/>
          <w:szCs w:val="22"/>
          <w:lang w:val="bg-BG"/>
        </w:rPr>
      </w:pPr>
    </w:p>
    <w:p w:rsidR="00847D51" w:rsidRPr="00225504" w:rsidRDefault="00C86724" w:rsidP="00603826">
      <w:pPr>
        <w:shd w:val="clear" w:color="auto" w:fill="FFFFFF"/>
        <w:tabs>
          <w:tab w:val="clear" w:pos="567"/>
        </w:tabs>
        <w:spacing w:line="240" w:lineRule="auto"/>
        <w:rPr>
          <w:noProof/>
          <w:szCs w:val="22"/>
          <w:lang w:val="bg-BG"/>
        </w:rPr>
      </w:pPr>
      <w:r>
        <w:rPr>
          <w:lang w:val="ru-RU"/>
        </w:rPr>
        <w:br w:type="page"/>
      </w:r>
    </w:p>
    <w:p w:rsidR="00847D51" w:rsidRDefault="00847D51" w:rsidP="00847D51">
      <w:pPr>
        <w:keepNext/>
        <w:pBdr>
          <w:top w:val="single" w:sz="4" w:space="1" w:color="auto"/>
          <w:left w:val="single" w:sz="4" w:space="4" w:color="auto"/>
          <w:bottom w:val="single" w:sz="4" w:space="1" w:color="auto"/>
          <w:right w:val="single" w:sz="4" w:space="4" w:color="auto"/>
        </w:pBdr>
        <w:rPr>
          <w:b/>
          <w:noProof/>
          <w:szCs w:val="22"/>
          <w:lang w:val="bg-BG"/>
        </w:rPr>
      </w:pPr>
      <w:r w:rsidRPr="00225504">
        <w:rPr>
          <w:b/>
          <w:noProof/>
          <w:szCs w:val="22"/>
          <w:lang w:val="bg-BG"/>
        </w:rPr>
        <w:t>ДАННИ, КОИТО ТРЯБВА ДА СЪДЪРЖА ВТОРИЧНАТА ОПАКОВКА</w:t>
      </w:r>
    </w:p>
    <w:p w:rsidR="00847D51" w:rsidRDefault="00847D51" w:rsidP="00847D51">
      <w:pPr>
        <w:keepNext/>
        <w:pBdr>
          <w:top w:val="single" w:sz="4" w:space="1" w:color="auto"/>
          <w:left w:val="single" w:sz="4" w:space="4" w:color="auto"/>
          <w:bottom w:val="single" w:sz="4" w:space="1" w:color="auto"/>
          <w:right w:val="single" w:sz="4" w:space="4" w:color="auto"/>
        </w:pBdr>
        <w:rPr>
          <w:b/>
          <w:noProof/>
          <w:szCs w:val="22"/>
          <w:lang w:val="bg-BG"/>
        </w:rPr>
      </w:pPr>
    </w:p>
    <w:p w:rsidR="00847D51" w:rsidRPr="00225504" w:rsidRDefault="00847D51" w:rsidP="00847D51">
      <w:pPr>
        <w:keepNext/>
        <w:pBdr>
          <w:top w:val="single" w:sz="4" w:space="1" w:color="auto"/>
          <w:left w:val="single" w:sz="4" w:space="4" w:color="auto"/>
          <w:bottom w:val="single" w:sz="4" w:space="1" w:color="auto"/>
          <w:right w:val="single" w:sz="4" w:space="4" w:color="auto"/>
        </w:pBdr>
        <w:rPr>
          <w:b/>
          <w:noProof/>
          <w:szCs w:val="22"/>
          <w:lang w:val="bg-BG"/>
        </w:rPr>
      </w:pPr>
      <w:r>
        <w:rPr>
          <w:b/>
          <w:noProof/>
          <w:szCs w:val="22"/>
          <w:lang w:val="bg-BG"/>
        </w:rPr>
        <w:t xml:space="preserve">ВЪНШНА КУТИЯ - </w:t>
      </w:r>
      <w:r w:rsidRPr="00225504">
        <w:rPr>
          <w:b/>
          <w:noProof/>
          <w:szCs w:val="22"/>
          <w:lang w:val="bg-BG"/>
        </w:rPr>
        <w:t>KwikPen</w:t>
      </w:r>
      <w:r>
        <w:rPr>
          <w:b/>
          <w:noProof/>
          <w:szCs w:val="22"/>
          <w:lang w:val="bg-BG"/>
        </w:rPr>
        <w:t xml:space="preserve">. Опаковка </w:t>
      </w:r>
      <w:r w:rsidR="002A2D7D">
        <w:rPr>
          <w:b/>
          <w:noProof/>
          <w:szCs w:val="22"/>
          <w:lang w:val="bg-BG"/>
        </w:rPr>
        <w:t xml:space="preserve">по </w:t>
      </w:r>
      <w:r>
        <w:rPr>
          <w:b/>
          <w:noProof/>
          <w:szCs w:val="22"/>
          <w:lang w:val="bg-BG"/>
        </w:rPr>
        <w:t>1, 2 и 5</w:t>
      </w:r>
    </w:p>
    <w:p w:rsidR="00847D51" w:rsidRPr="00225504" w:rsidRDefault="00847D51" w:rsidP="00847D51">
      <w:pPr>
        <w:keepNext/>
        <w:ind w:left="567" w:hanging="567"/>
        <w:rPr>
          <w:noProof/>
          <w:szCs w:val="22"/>
          <w:lang w:val="bg-BG"/>
        </w:rPr>
      </w:pPr>
    </w:p>
    <w:p w:rsidR="00847D51" w:rsidRPr="00225504" w:rsidRDefault="00847D51" w:rsidP="00847D51">
      <w:pPr>
        <w:keepNext/>
        <w:pBdr>
          <w:top w:val="single" w:sz="4" w:space="1" w:color="auto"/>
          <w:left w:val="single" w:sz="4" w:space="4" w:color="auto"/>
          <w:bottom w:val="single" w:sz="4" w:space="1" w:color="auto"/>
          <w:right w:val="single" w:sz="4" w:space="4" w:color="auto"/>
        </w:pBdr>
        <w:ind w:left="567" w:hanging="567"/>
        <w:rPr>
          <w:noProof/>
          <w:szCs w:val="22"/>
          <w:lang w:val="bg-BG"/>
        </w:rPr>
      </w:pPr>
      <w:r w:rsidRPr="00225504">
        <w:rPr>
          <w:b/>
          <w:noProof/>
          <w:szCs w:val="22"/>
          <w:lang w:val="bg-BG"/>
        </w:rPr>
        <w:t>1.</w:t>
      </w:r>
      <w:r w:rsidRPr="00225504">
        <w:rPr>
          <w:b/>
          <w:noProof/>
          <w:szCs w:val="22"/>
          <w:lang w:val="bg-BG"/>
        </w:rPr>
        <w:tab/>
        <w:t>ИМЕ НА ЛЕКАРСТВЕНИЯ ПРОДУКТ</w:t>
      </w:r>
    </w:p>
    <w:p w:rsidR="00847D51" w:rsidRPr="00225504" w:rsidRDefault="00847D51" w:rsidP="00847D51">
      <w:pPr>
        <w:keepNext/>
        <w:ind w:left="567" w:hanging="567"/>
        <w:rPr>
          <w:noProof/>
          <w:szCs w:val="22"/>
          <w:lang w:val="bg-BG"/>
        </w:rPr>
      </w:pPr>
    </w:p>
    <w:p w:rsidR="00847D51" w:rsidRPr="00342523" w:rsidRDefault="00847D51" w:rsidP="00847D51">
      <w:pPr>
        <w:widowControl w:val="0"/>
        <w:rPr>
          <w:noProof/>
          <w:szCs w:val="22"/>
          <w:lang w:val="bg-BG"/>
        </w:rPr>
      </w:pPr>
      <w:r w:rsidRPr="00225504">
        <w:rPr>
          <w:szCs w:val="22"/>
          <w:lang w:val="bg-BG"/>
        </w:rPr>
        <w:t>Humalog 200 </w:t>
      </w:r>
      <w:r>
        <w:rPr>
          <w:szCs w:val="22"/>
          <w:lang w:val="bg-BG"/>
        </w:rPr>
        <w:t>единици</w:t>
      </w:r>
      <w:r w:rsidRPr="00225504">
        <w:rPr>
          <w:szCs w:val="22"/>
          <w:lang w:val="bg-BG"/>
        </w:rPr>
        <w:t xml:space="preserve">/ml </w:t>
      </w:r>
      <w:r w:rsidR="00345A09" w:rsidRPr="007D6EAF">
        <w:rPr>
          <w:szCs w:val="22"/>
          <w:lang w:val="bg-BG"/>
        </w:rPr>
        <w:t>KwikPen</w:t>
      </w:r>
      <w:r w:rsidR="00345A09" w:rsidRPr="00225504">
        <w:rPr>
          <w:szCs w:val="22"/>
          <w:lang w:val="bg-BG"/>
        </w:rPr>
        <w:t xml:space="preserve"> </w:t>
      </w:r>
      <w:r w:rsidRPr="00225504">
        <w:rPr>
          <w:szCs w:val="22"/>
          <w:lang w:val="bg-BG"/>
        </w:rPr>
        <w:t>инжекционен разтвор</w:t>
      </w:r>
      <w:r w:rsidRPr="00A338AA">
        <w:rPr>
          <w:szCs w:val="22"/>
          <w:lang w:val="bg-BG"/>
        </w:rPr>
        <w:t xml:space="preserve"> </w:t>
      </w:r>
      <w:r>
        <w:rPr>
          <w:szCs w:val="22"/>
          <w:lang w:val="bg-BG"/>
        </w:rPr>
        <w:t>в предварително напълнена писалка</w:t>
      </w:r>
    </w:p>
    <w:p w:rsidR="00847D51" w:rsidRPr="00225504" w:rsidRDefault="00A92DC2" w:rsidP="00847D51">
      <w:pPr>
        <w:widowControl w:val="0"/>
        <w:rPr>
          <w:noProof/>
          <w:szCs w:val="22"/>
          <w:lang w:val="bg-BG"/>
        </w:rPr>
      </w:pPr>
      <w:r>
        <w:rPr>
          <w:szCs w:val="22"/>
          <w:lang w:val="bg-BG"/>
        </w:rPr>
        <w:t>и</w:t>
      </w:r>
      <w:r w:rsidRPr="00225504">
        <w:rPr>
          <w:szCs w:val="22"/>
          <w:lang w:val="bg-BG"/>
        </w:rPr>
        <w:t xml:space="preserve">нсулин </w:t>
      </w:r>
      <w:r w:rsidR="00847D51" w:rsidRPr="00225504">
        <w:rPr>
          <w:szCs w:val="22"/>
          <w:lang w:val="bg-BG"/>
        </w:rPr>
        <w:t>лиспро</w:t>
      </w:r>
    </w:p>
    <w:p w:rsidR="00847D51" w:rsidRPr="00225504" w:rsidRDefault="00847D51" w:rsidP="00847D51">
      <w:pPr>
        <w:ind w:left="567" w:hanging="567"/>
        <w:rPr>
          <w:noProof/>
          <w:szCs w:val="22"/>
          <w:lang w:val="bg-BG"/>
        </w:rPr>
      </w:pPr>
    </w:p>
    <w:p w:rsidR="00847D51" w:rsidRPr="00225504" w:rsidRDefault="00847D51" w:rsidP="00847D51">
      <w:pPr>
        <w:ind w:left="567" w:hanging="567"/>
        <w:rPr>
          <w:noProof/>
          <w:szCs w:val="22"/>
          <w:lang w:val="bg-BG"/>
        </w:rPr>
      </w:pPr>
    </w:p>
    <w:p w:rsidR="00847D51" w:rsidRPr="00225504" w:rsidRDefault="00847D51" w:rsidP="00847D51">
      <w:pPr>
        <w:keepNext/>
        <w:pBdr>
          <w:top w:val="single" w:sz="4" w:space="1" w:color="auto"/>
          <w:left w:val="single" w:sz="4" w:space="4" w:color="auto"/>
          <w:bottom w:val="single" w:sz="4" w:space="1" w:color="auto"/>
          <w:right w:val="single" w:sz="4" w:space="4" w:color="auto"/>
        </w:pBdr>
        <w:ind w:left="567" w:hanging="567"/>
        <w:rPr>
          <w:b/>
          <w:noProof/>
          <w:szCs w:val="22"/>
          <w:lang w:val="bg-BG"/>
        </w:rPr>
      </w:pPr>
      <w:r w:rsidRPr="00225504">
        <w:rPr>
          <w:b/>
          <w:noProof/>
          <w:szCs w:val="22"/>
          <w:lang w:val="bg-BG"/>
        </w:rPr>
        <w:t>2.</w:t>
      </w:r>
      <w:r w:rsidRPr="00225504">
        <w:rPr>
          <w:b/>
          <w:noProof/>
          <w:szCs w:val="22"/>
          <w:lang w:val="bg-BG"/>
        </w:rPr>
        <w:tab/>
        <w:t>ОБЯВЯВАНЕ НА АКТИВНОТО ВЕЩЕСТВО</w:t>
      </w:r>
    </w:p>
    <w:p w:rsidR="00847D51" w:rsidRPr="00225504" w:rsidRDefault="00847D51" w:rsidP="00847D51">
      <w:pPr>
        <w:keepNext/>
        <w:rPr>
          <w:szCs w:val="22"/>
          <w:bdr w:val="single" w:sz="4" w:space="0" w:color="auto"/>
          <w:lang w:val="bg-BG"/>
        </w:rPr>
      </w:pPr>
    </w:p>
    <w:p w:rsidR="00847D51" w:rsidRPr="00A338AA" w:rsidRDefault="00847D51" w:rsidP="00847D51">
      <w:pPr>
        <w:rPr>
          <w:szCs w:val="22"/>
          <w:lang w:val="bg-BG"/>
        </w:rPr>
      </w:pPr>
      <w:r w:rsidRPr="00225504">
        <w:rPr>
          <w:szCs w:val="22"/>
          <w:lang w:val="bg-BG"/>
        </w:rPr>
        <w:t>Един ml</w:t>
      </w:r>
      <w:r>
        <w:rPr>
          <w:szCs w:val="22"/>
          <w:lang w:val="bg-BG"/>
        </w:rPr>
        <w:t xml:space="preserve"> разтвор </w:t>
      </w:r>
      <w:r w:rsidRPr="00225504">
        <w:rPr>
          <w:szCs w:val="22"/>
          <w:lang w:val="bg-BG"/>
        </w:rPr>
        <w:t>съдържа 200</w:t>
      </w:r>
      <w:r>
        <w:rPr>
          <w:szCs w:val="22"/>
          <w:lang w:val="bg-BG"/>
        </w:rPr>
        <w:t> единици</w:t>
      </w:r>
      <w:r w:rsidRPr="00225504">
        <w:rPr>
          <w:szCs w:val="22"/>
          <w:lang w:val="bg-BG"/>
        </w:rPr>
        <w:t xml:space="preserve"> </w:t>
      </w:r>
      <w:r>
        <w:rPr>
          <w:szCs w:val="22"/>
          <w:lang w:val="bg-BG"/>
        </w:rPr>
        <w:t>и</w:t>
      </w:r>
      <w:r w:rsidRPr="00D365B6">
        <w:rPr>
          <w:szCs w:val="22"/>
          <w:lang w:val="bg-BG"/>
        </w:rPr>
        <w:t>нсулин лиспро</w:t>
      </w:r>
      <w:r w:rsidRPr="00D365B6">
        <w:rPr>
          <w:noProof/>
          <w:szCs w:val="22"/>
          <w:lang w:val="bg-BG"/>
        </w:rPr>
        <w:t xml:space="preserve"> </w:t>
      </w:r>
      <w:r w:rsidRPr="00225504">
        <w:rPr>
          <w:szCs w:val="22"/>
          <w:lang w:val="bg-BG"/>
        </w:rPr>
        <w:t>(еквивалент</w:t>
      </w:r>
      <w:r>
        <w:rPr>
          <w:szCs w:val="22"/>
          <w:lang w:val="bg-BG"/>
        </w:rPr>
        <w:t>ни</w:t>
      </w:r>
      <w:r w:rsidRPr="00225504">
        <w:rPr>
          <w:szCs w:val="22"/>
          <w:lang w:val="bg-BG"/>
        </w:rPr>
        <w:t xml:space="preserve"> на 6,9 mg)</w:t>
      </w:r>
    </w:p>
    <w:p w:rsidR="00847D51" w:rsidRPr="00225504" w:rsidRDefault="00847D51" w:rsidP="00847D51">
      <w:pPr>
        <w:ind w:right="11"/>
        <w:jc w:val="both"/>
        <w:rPr>
          <w:szCs w:val="22"/>
          <w:lang w:val="bg-BG"/>
        </w:rPr>
      </w:pPr>
    </w:p>
    <w:p w:rsidR="00847D51" w:rsidRPr="00225504" w:rsidRDefault="00847D51" w:rsidP="00847D51">
      <w:pPr>
        <w:ind w:right="11"/>
        <w:jc w:val="both"/>
        <w:rPr>
          <w:szCs w:val="22"/>
          <w:lang w:val="bg-BG"/>
        </w:rPr>
      </w:pPr>
    </w:p>
    <w:p w:rsidR="00847D51" w:rsidRPr="00225504" w:rsidRDefault="00847D51" w:rsidP="00847D51">
      <w:pPr>
        <w:keepNext/>
        <w:pBdr>
          <w:top w:val="single" w:sz="4" w:space="1" w:color="auto"/>
          <w:left w:val="single" w:sz="4" w:space="4" w:color="auto"/>
          <w:bottom w:val="single" w:sz="4" w:space="1" w:color="auto"/>
          <w:right w:val="single" w:sz="4" w:space="4" w:color="auto"/>
        </w:pBdr>
        <w:ind w:left="567" w:hanging="567"/>
        <w:rPr>
          <w:noProof/>
          <w:szCs w:val="22"/>
          <w:highlight w:val="lightGray"/>
          <w:lang w:val="bg-BG"/>
        </w:rPr>
      </w:pPr>
      <w:r w:rsidRPr="00225504">
        <w:rPr>
          <w:b/>
          <w:noProof/>
          <w:szCs w:val="22"/>
          <w:lang w:val="bg-BG"/>
        </w:rPr>
        <w:t>3.</w:t>
      </w:r>
      <w:r w:rsidRPr="00225504">
        <w:rPr>
          <w:b/>
          <w:noProof/>
          <w:szCs w:val="22"/>
          <w:lang w:val="bg-BG"/>
        </w:rPr>
        <w:tab/>
        <w:t>СПИСЪК НА ПОМОЩНИТЕ ВЕЩЕСТВА</w:t>
      </w:r>
    </w:p>
    <w:p w:rsidR="00847D51" w:rsidRPr="00225504" w:rsidRDefault="00847D51" w:rsidP="00847D51">
      <w:pPr>
        <w:keepNext/>
        <w:ind w:left="567" w:hanging="567"/>
        <w:rPr>
          <w:noProof/>
          <w:szCs w:val="22"/>
          <w:lang w:val="bg-BG"/>
        </w:rPr>
      </w:pPr>
    </w:p>
    <w:p w:rsidR="00847D51" w:rsidRPr="00225504" w:rsidRDefault="00847D51" w:rsidP="00847D51">
      <w:pPr>
        <w:rPr>
          <w:noProof/>
          <w:szCs w:val="22"/>
          <w:lang w:val="bg-BG"/>
        </w:rPr>
      </w:pPr>
      <w:r w:rsidRPr="00225504">
        <w:rPr>
          <w:noProof/>
          <w:szCs w:val="22"/>
          <w:lang w:val="bg-BG"/>
        </w:rPr>
        <w:t>Съдържа глицерол, цинков оксид, трометамол</w:t>
      </w:r>
      <w:r>
        <w:rPr>
          <w:noProof/>
          <w:szCs w:val="22"/>
          <w:lang w:val="bg-BG"/>
        </w:rPr>
        <w:t>, мета</w:t>
      </w:r>
      <w:r w:rsidRPr="00225504">
        <w:rPr>
          <w:noProof/>
          <w:szCs w:val="22"/>
          <w:lang w:val="bg-BG"/>
        </w:rPr>
        <w:t xml:space="preserve">крезол </w:t>
      </w:r>
      <w:r>
        <w:rPr>
          <w:noProof/>
          <w:szCs w:val="22"/>
          <w:lang w:val="bg-BG"/>
        </w:rPr>
        <w:t>и</w:t>
      </w:r>
      <w:r w:rsidRPr="00225504">
        <w:rPr>
          <w:noProof/>
          <w:szCs w:val="22"/>
          <w:lang w:val="bg-BG"/>
        </w:rPr>
        <w:t xml:space="preserve"> вода за инжекции.</w:t>
      </w:r>
    </w:p>
    <w:p w:rsidR="00847D51" w:rsidRPr="00225504" w:rsidRDefault="00847D51" w:rsidP="00847D51">
      <w:pPr>
        <w:ind w:right="11"/>
        <w:rPr>
          <w:noProof/>
          <w:szCs w:val="22"/>
          <w:lang w:val="bg-BG"/>
        </w:rPr>
      </w:pPr>
      <w:r w:rsidRPr="00225504">
        <w:rPr>
          <w:noProof/>
          <w:szCs w:val="22"/>
          <w:lang w:val="bg-BG"/>
        </w:rPr>
        <w:t>Натриев хидроксид и/или хлороводородна киселина могат да бъдат използвани за корекция на киселинността.</w:t>
      </w:r>
      <w:r w:rsidR="00A92DC2">
        <w:rPr>
          <w:noProof/>
          <w:szCs w:val="22"/>
          <w:lang w:val="bg-BG"/>
        </w:rPr>
        <w:t xml:space="preserve"> </w:t>
      </w:r>
      <w:r w:rsidR="00A92DC2" w:rsidRPr="00A92DC2">
        <w:rPr>
          <w:rFonts w:eastAsia="SimSun"/>
          <w:szCs w:val="22"/>
          <w:highlight w:val="lightGray"/>
          <w:lang w:val="bg-BG" w:eastAsia="zh-CN"/>
        </w:rPr>
        <w:t>За допълнителна информация вижте листовката</w:t>
      </w:r>
    </w:p>
    <w:p w:rsidR="00847D51" w:rsidRPr="00225504" w:rsidRDefault="00847D51" w:rsidP="00847D51">
      <w:pPr>
        <w:ind w:left="567" w:hanging="567"/>
        <w:rPr>
          <w:noProof/>
          <w:szCs w:val="22"/>
          <w:lang w:val="bg-BG"/>
        </w:rPr>
      </w:pPr>
    </w:p>
    <w:p w:rsidR="00847D51" w:rsidRPr="00225504" w:rsidRDefault="00847D51" w:rsidP="00847D51">
      <w:pPr>
        <w:ind w:left="567" w:hanging="567"/>
        <w:rPr>
          <w:noProof/>
          <w:szCs w:val="22"/>
          <w:lang w:val="bg-BG"/>
        </w:rPr>
      </w:pPr>
    </w:p>
    <w:p w:rsidR="00847D51" w:rsidRPr="00225504" w:rsidRDefault="00847D51" w:rsidP="00847D51">
      <w:pPr>
        <w:keepNext/>
        <w:pBdr>
          <w:top w:val="single" w:sz="4" w:space="1" w:color="auto"/>
          <w:left w:val="single" w:sz="4" w:space="4" w:color="auto"/>
          <w:bottom w:val="single" w:sz="4" w:space="1" w:color="auto"/>
          <w:right w:val="single" w:sz="4" w:space="4" w:color="auto"/>
        </w:pBdr>
        <w:ind w:left="567" w:hanging="567"/>
        <w:rPr>
          <w:noProof/>
          <w:szCs w:val="22"/>
          <w:lang w:val="bg-BG"/>
        </w:rPr>
      </w:pPr>
      <w:r w:rsidRPr="00225504">
        <w:rPr>
          <w:b/>
          <w:noProof/>
          <w:szCs w:val="22"/>
          <w:lang w:val="bg-BG"/>
        </w:rPr>
        <w:t>4.</w:t>
      </w:r>
      <w:r w:rsidRPr="00225504">
        <w:rPr>
          <w:b/>
          <w:noProof/>
          <w:szCs w:val="22"/>
          <w:lang w:val="bg-BG"/>
        </w:rPr>
        <w:tab/>
        <w:t>ЛЕКАРСТВЕНА ФОРМА И КОЛИЧЕСТВО В ЕДНА ОПАКОВКА</w:t>
      </w:r>
    </w:p>
    <w:p w:rsidR="00847D51" w:rsidRPr="00225504" w:rsidRDefault="00847D51" w:rsidP="00847D51">
      <w:pPr>
        <w:keepNext/>
        <w:ind w:left="567" w:hanging="567"/>
        <w:rPr>
          <w:noProof/>
          <w:szCs w:val="22"/>
          <w:lang w:val="bg-BG"/>
        </w:rPr>
      </w:pPr>
    </w:p>
    <w:p w:rsidR="00847D51" w:rsidRPr="00323594" w:rsidRDefault="00847D51" w:rsidP="00847D51">
      <w:pPr>
        <w:rPr>
          <w:szCs w:val="22"/>
          <w:lang w:val="ru-RU"/>
        </w:rPr>
      </w:pPr>
      <w:r w:rsidRPr="0028363F">
        <w:rPr>
          <w:szCs w:val="22"/>
          <w:highlight w:val="lightGray"/>
          <w:lang w:val="bg-BG"/>
        </w:rPr>
        <w:t>Инжекционен разтвор.</w:t>
      </w:r>
    </w:p>
    <w:p w:rsidR="00847D51" w:rsidRPr="00225504" w:rsidRDefault="00847D51" w:rsidP="00847D51">
      <w:pPr>
        <w:rPr>
          <w:szCs w:val="22"/>
          <w:lang w:val="bg-BG"/>
        </w:rPr>
      </w:pPr>
    </w:p>
    <w:p w:rsidR="00847D51" w:rsidRPr="00225504" w:rsidRDefault="00847D51" w:rsidP="00847D51">
      <w:pPr>
        <w:rPr>
          <w:szCs w:val="22"/>
          <w:lang w:val="bg-BG"/>
        </w:rPr>
      </w:pPr>
      <w:r w:rsidRPr="00225504">
        <w:rPr>
          <w:szCs w:val="22"/>
          <w:lang w:val="bg-BG"/>
        </w:rPr>
        <w:t xml:space="preserve">1 </w:t>
      </w:r>
      <w:r>
        <w:rPr>
          <w:szCs w:val="22"/>
          <w:lang w:val="bg-BG"/>
        </w:rPr>
        <w:t xml:space="preserve">писалка </w:t>
      </w:r>
      <w:r w:rsidR="004766AC">
        <w:rPr>
          <w:szCs w:val="22"/>
          <w:lang w:val="bg-BG"/>
        </w:rPr>
        <w:t>по</w:t>
      </w:r>
      <w:r w:rsidR="004766AC" w:rsidRPr="00225504">
        <w:rPr>
          <w:szCs w:val="22"/>
          <w:lang w:val="bg-BG"/>
        </w:rPr>
        <w:t xml:space="preserve"> </w:t>
      </w:r>
      <w:r w:rsidRPr="00225504">
        <w:rPr>
          <w:szCs w:val="22"/>
          <w:lang w:val="bg-BG"/>
        </w:rPr>
        <w:t>3</w:t>
      </w:r>
      <w:r>
        <w:rPr>
          <w:szCs w:val="22"/>
          <w:lang w:val="bg-BG"/>
        </w:rPr>
        <w:t> </w:t>
      </w:r>
      <w:r w:rsidRPr="00225504">
        <w:rPr>
          <w:szCs w:val="22"/>
          <w:lang w:val="bg-BG"/>
        </w:rPr>
        <w:t>ml</w:t>
      </w:r>
      <w:r w:rsidR="00BF233B">
        <w:rPr>
          <w:szCs w:val="22"/>
          <w:lang w:val="bg-BG"/>
        </w:rPr>
        <w:t>.</w:t>
      </w:r>
    </w:p>
    <w:p w:rsidR="00847D51" w:rsidRPr="008B62BB" w:rsidRDefault="00847D51" w:rsidP="00847D51">
      <w:pPr>
        <w:rPr>
          <w:szCs w:val="22"/>
          <w:highlight w:val="lightGray"/>
          <w:lang w:val="bg-BG"/>
        </w:rPr>
      </w:pPr>
      <w:r w:rsidRPr="008B62BB">
        <w:rPr>
          <w:szCs w:val="22"/>
          <w:highlight w:val="lightGray"/>
          <w:lang w:val="bg-BG"/>
        </w:rPr>
        <w:t xml:space="preserve">2 писалки </w:t>
      </w:r>
      <w:r w:rsidR="00F261FB">
        <w:rPr>
          <w:szCs w:val="22"/>
          <w:highlight w:val="lightGray"/>
          <w:lang w:val="bg-BG"/>
        </w:rPr>
        <w:t>по</w:t>
      </w:r>
      <w:r w:rsidRPr="008B62BB">
        <w:rPr>
          <w:szCs w:val="22"/>
          <w:highlight w:val="lightGray"/>
          <w:lang w:val="bg-BG"/>
        </w:rPr>
        <w:t xml:space="preserve"> 3 ml</w:t>
      </w:r>
      <w:r w:rsidR="00BF233B">
        <w:rPr>
          <w:szCs w:val="22"/>
          <w:highlight w:val="lightGray"/>
          <w:lang w:val="bg-BG"/>
        </w:rPr>
        <w:t>.</w:t>
      </w:r>
    </w:p>
    <w:p w:rsidR="00847D51" w:rsidRPr="008B62BB" w:rsidRDefault="00847D51" w:rsidP="00847D51">
      <w:pPr>
        <w:rPr>
          <w:szCs w:val="22"/>
          <w:highlight w:val="lightGray"/>
          <w:lang w:val="bg-BG"/>
        </w:rPr>
      </w:pPr>
      <w:r w:rsidRPr="008B62BB">
        <w:rPr>
          <w:szCs w:val="22"/>
          <w:highlight w:val="lightGray"/>
          <w:lang w:val="bg-BG"/>
        </w:rPr>
        <w:t xml:space="preserve">5 писалки </w:t>
      </w:r>
      <w:r w:rsidR="00F261FB">
        <w:rPr>
          <w:szCs w:val="22"/>
          <w:highlight w:val="lightGray"/>
          <w:lang w:val="bg-BG"/>
        </w:rPr>
        <w:t>по</w:t>
      </w:r>
      <w:r w:rsidRPr="008B62BB">
        <w:rPr>
          <w:szCs w:val="22"/>
          <w:highlight w:val="lightGray"/>
          <w:lang w:val="bg-BG"/>
        </w:rPr>
        <w:t xml:space="preserve"> 3 ml</w:t>
      </w:r>
      <w:r w:rsidR="00BF233B">
        <w:rPr>
          <w:szCs w:val="22"/>
          <w:highlight w:val="lightGray"/>
          <w:lang w:val="bg-BG"/>
        </w:rPr>
        <w:t>.</w:t>
      </w:r>
    </w:p>
    <w:p w:rsidR="00847D51" w:rsidRDefault="00847D51" w:rsidP="00847D51">
      <w:pPr>
        <w:rPr>
          <w:szCs w:val="22"/>
          <w:lang w:val="bg-BG"/>
        </w:rPr>
      </w:pPr>
    </w:p>
    <w:p w:rsidR="00847D51" w:rsidRPr="00225504" w:rsidRDefault="00847D51" w:rsidP="00847D51">
      <w:pPr>
        <w:rPr>
          <w:szCs w:val="22"/>
          <w:lang w:val="bg-BG"/>
        </w:rPr>
      </w:pPr>
    </w:p>
    <w:p w:rsidR="00847D51" w:rsidRPr="00225504" w:rsidRDefault="00847D51" w:rsidP="00847D51">
      <w:pPr>
        <w:keepNext/>
        <w:pBdr>
          <w:top w:val="single" w:sz="4" w:space="1" w:color="auto"/>
          <w:left w:val="single" w:sz="4" w:space="4" w:color="auto"/>
          <w:bottom w:val="single" w:sz="4" w:space="1" w:color="auto"/>
          <w:right w:val="single" w:sz="4" w:space="4" w:color="auto"/>
        </w:pBdr>
        <w:ind w:left="567" w:hanging="567"/>
        <w:rPr>
          <w:noProof/>
          <w:szCs w:val="22"/>
          <w:highlight w:val="lightGray"/>
          <w:lang w:val="bg-BG"/>
        </w:rPr>
      </w:pPr>
      <w:r w:rsidRPr="00225504">
        <w:rPr>
          <w:b/>
          <w:noProof/>
          <w:szCs w:val="22"/>
          <w:lang w:val="bg-BG"/>
        </w:rPr>
        <w:t>5.</w:t>
      </w:r>
      <w:r w:rsidRPr="00225504">
        <w:rPr>
          <w:b/>
          <w:noProof/>
          <w:szCs w:val="22"/>
          <w:lang w:val="bg-BG"/>
        </w:rPr>
        <w:tab/>
        <w:t>НАЧИН НА ПРИЛ</w:t>
      </w:r>
      <w:r w:rsidR="00EC1EFE">
        <w:rPr>
          <w:b/>
          <w:noProof/>
          <w:szCs w:val="22"/>
          <w:lang w:val="bg-BG"/>
        </w:rPr>
        <w:t>ОЖЕНИЕ</w:t>
      </w:r>
      <w:r w:rsidRPr="00225504">
        <w:rPr>
          <w:b/>
          <w:noProof/>
          <w:szCs w:val="22"/>
          <w:lang w:val="bg-BG"/>
        </w:rPr>
        <w:t xml:space="preserve"> И ПЪТ НА ВЪВЕЖДАНЕ</w:t>
      </w:r>
    </w:p>
    <w:p w:rsidR="00847D51" w:rsidRPr="00225504" w:rsidRDefault="00847D51" w:rsidP="00847D51">
      <w:pPr>
        <w:keepNext/>
        <w:ind w:left="567" w:hanging="567"/>
        <w:rPr>
          <w:i/>
          <w:noProof/>
          <w:szCs w:val="22"/>
          <w:lang w:val="bg-BG"/>
        </w:rPr>
      </w:pPr>
    </w:p>
    <w:p w:rsidR="00847D51" w:rsidRPr="00C030D7" w:rsidRDefault="00847D51" w:rsidP="00847D51">
      <w:pPr>
        <w:rPr>
          <w:noProof/>
          <w:szCs w:val="22"/>
          <w:lang w:val="bg-BG"/>
        </w:rPr>
      </w:pPr>
      <w:r w:rsidRPr="00C030D7">
        <w:rPr>
          <w:noProof/>
          <w:szCs w:val="22"/>
          <w:lang w:val="bg-BG"/>
        </w:rPr>
        <w:t>Преди употреба прочетете листовката.</w:t>
      </w:r>
    </w:p>
    <w:p w:rsidR="00847D51" w:rsidRPr="00225504" w:rsidRDefault="00847D51" w:rsidP="00847D51">
      <w:pPr>
        <w:ind w:left="567" w:hanging="567"/>
        <w:rPr>
          <w:noProof/>
          <w:szCs w:val="22"/>
          <w:lang w:val="bg-BG"/>
        </w:rPr>
      </w:pPr>
      <w:r w:rsidRPr="00225504">
        <w:rPr>
          <w:noProof/>
          <w:szCs w:val="22"/>
          <w:lang w:val="bg-BG"/>
        </w:rPr>
        <w:t>За подкожно приложение</w:t>
      </w:r>
    </w:p>
    <w:p w:rsidR="00847D51" w:rsidRPr="00225504" w:rsidRDefault="00847D51" w:rsidP="00847D51">
      <w:pPr>
        <w:ind w:left="567" w:hanging="567"/>
        <w:rPr>
          <w:noProof/>
          <w:szCs w:val="22"/>
          <w:lang w:val="bg-BG"/>
        </w:rPr>
      </w:pPr>
    </w:p>
    <w:p w:rsidR="00847D51" w:rsidRPr="00225504" w:rsidRDefault="00847D51" w:rsidP="00847D51">
      <w:pPr>
        <w:keepNext/>
        <w:pBdr>
          <w:top w:val="single" w:sz="4" w:space="1" w:color="auto"/>
          <w:left w:val="single" w:sz="4" w:space="4" w:color="auto"/>
          <w:bottom w:val="single" w:sz="4" w:space="1" w:color="auto"/>
          <w:right w:val="single" w:sz="4" w:space="4" w:color="auto"/>
        </w:pBdr>
        <w:ind w:left="567" w:hanging="567"/>
        <w:rPr>
          <w:noProof/>
          <w:szCs w:val="22"/>
          <w:lang w:val="bg-BG"/>
        </w:rPr>
      </w:pPr>
      <w:r w:rsidRPr="00225504">
        <w:rPr>
          <w:b/>
          <w:noProof/>
          <w:szCs w:val="22"/>
          <w:lang w:val="bg-BG"/>
        </w:rPr>
        <w:t>6.</w:t>
      </w:r>
      <w:r w:rsidRPr="00225504">
        <w:rPr>
          <w:b/>
          <w:noProof/>
          <w:szCs w:val="22"/>
          <w:lang w:val="bg-BG"/>
        </w:rPr>
        <w:tab/>
        <w:t>СПЕЦИАЛНО ПРЕДУПРЕЖДЕНИЕ, ЧЕ ЛЕКАРСТВЕНИЯТ ПРОДУКТ ТРЯБВА ДА СЕ СЪХРАНЯВА НА МЯСТО ДАЛЕЧЕ ОТ ПОГЛЕДА И ДОСЕГА НА ДЕЦА</w:t>
      </w:r>
    </w:p>
    <w:p w:rsidR="00847D51" w:rsidRPr="00225504" w:rsidRDefault="00847D51" w:rsidP="00847D51">
      <w:pPr>
        <w:keepNext/>
        <w:ind w:left="567" w:hanging="567"/>
        <w:rPr>
          <w:noProof/>
          <w:szCs w:val="22"/>
          <w:lang w:val="bg-BG"/>
        </w:rPr>
      </w:pPr>
    </w:p>
    <w:p w:rsidR="00847D51" w:rsidRPr="007E7655" w:rsidRDefault="00847D51" w:rsidP="00847D51">
      <w:pPr>
        <w:ind w:left="567" w:hanging="567"/>
        <w:outlineLvl w:val="0"/>
        <w:rPr>
          <w:noProof/>
          <w:szCs w:val="22"/>
          <w:lang w:val="bg-BG"/>
        </w:rPr>
      </w:pPr>
      <w:r w:rsidRPr="00225504">
        <w:rPr>
          <w:noProof/>
          <w:szCs w:val="22"/>
          <w:lang w:val="bg-BG"/>
        </w:rPr>
        <w:t>Да се съхранява на място, недостъпно за деца</w:t>
      </w:r>
      <w:r w:rsidR="007E7655">
        <w:rPr>
          <w:noProof/>
          <w:szCs w:val="22"/>
          <w:lang w:val="bg-BG"/>
        </w:rPr>
        <w:t>.</w:t>
      </w:r>
    </w:p>
    <w:p w:rsidR="00847D51" w:rsidRPr="00225504" w:rsidRDefault="00847D51" w:rsidP="00847D51">
      <w:pPr>
        <w:ind w:left="567" w:hanging="567"/>
        <w:rPr>
          <w:noProof/>
          <w:szCs w:val="22"/>
          <w:lang w:val="bg-BG"/>
        </w:rPr>
      </w:pPr>
    </w:p>
    <w:p w:rsidR="00847D51" w:rsidRPr="00225504" w:rsidRDefault="00847D51" w:rsidP="00847D51">
      <w:pPr>
        <w:ind w:left="567" w:hanging="567"/>
        <w:rPr>
          <w:noProof/>
          <w:szCs w:val="22"/>
          <w:lang w:val="bg-BG"/>
        </w:rPr>
      </w:pPr>
    </w:p>
    <w:p w:rsidR="00847D51" w:rsidRPr="00225504" w:rsidRDefault="00847D51" w:rsidP="00847D51">
      <w:pPr>
        <w:keepNext/>
        <w:pBdr>
          <w:top w:val="single" w:sz="4" w:space="1" w:color="auto"/>
          <w:left w:val="single" w:sz="4" w:space="4" w:color="auto"/>
          <w:bottom w:val="single" w:sz="4" w:space="1" w:color="auto"/>
          <w:right w:val="single" w:sz="4" w:space="4" w:color="auto"/>
        </w:pBdr>
        <w:ind w:left="567" w:hanging="567"/>
        <w:rPr>
          <w:noProof/>
          <w:szCs w:val="22"/>
          <w:highlight w:val="lightGray"/>
          <w:lang w:val="bg-BG"/>
        </w:rPr>
      </w:pPr>
      <w:r w:rsidRPr="00225504">
        <w:rPr>
          <w:b/>
          <w:noProof/>
          <w:szCs w:val="22"/>
          <w:lang w:val="bg-BG"/>
        </w:rPr>
        <w:t>7.</w:t>
      </w:r>
      <w:r w:rsidRPr="00225504">
        <w:rPr>
          <w:b/>
          <w:noProof/>
          <w:szCs w:val="22"/>
          <w:lang w:val="bg-BG"/>
        </w:rPr>
        <w:tab/>
        <w:t>ДРУГИ СПЕЦИАЛНИ ПРЕДУПРЕЖДЕНИЯ, АКО Е НЕОБХОДИМО</w:t>
      </w:r>
    </w:p>
    <w:p w:rsidR="00847D51" w:rsidRPr="00225504" w:rsidRDefault="00847D51" w:rsidP="00847D51">
      <w:pPr>
        <w:keepNext/>
        <w:ind w:left="567" w:hanging="567"/>
        <w:rPr>
          <w:noProof/>
          <w:szCs w:val="22"/>
          <w:lang w:val="bg-BG"/>
        </w:rPr>
      </w:pPr>
    </w:p>
    <w:p w:rsidR="00847D51" w:rsidRDefault="00847D51" w:rsidP="00847D51">
      <w:pPr>
        <w:keepNext/>
        <w:autoSpaceDE w:val="0"/>
        <w:autoSpaceDN w:val="0"/>
        <w:adjustRightInd w:val="0"/>
        <w:rPr>
          <w:b/>
          <w:szCs w:val="22"/>
          <w:lang w:val="bg-BG"/>
        </w:rPr>
      </w:pPr>
      <w:r>
        <w:rPr>
          <w:b/>
          <w:szCs w:val="22"/>
          <w:lang w:val="bg-BG"/>
        </w:rPr>
        <w:t>Използвайте само в тази писалка, или може да последва тежко предозиране</w:t>
      </w:r>
      <w:r w:rsidR="00536840">
        <w:rPr>
          <w:b/>
          <w:szCs w:val="22"/>
          <w:lang w:val="bg-BG"/>
        </w:rPr>
        <w:t>.</w:t>
      </w:r>
    </w:p>
    <w:p w:rsidR="00847D51" w:rsidRPr="00C030D7" w:rsidRDefault="00847D51" w:rsidP="00847D51">
      <w:pPr>
        <w:ind w:left="567" w:hanging="567"/>
        <w:rPr>
          <w:szCs w:val="22"/>
          <w:lang w:val="bg-BG"/>
        </w:rPr>
      </w:pPr>
      <w:r w:rsidRPr="00C030D7">
        <w:rPr>
          <w:szCs w:val="22"/>
          <w:lang w:val="bg-BG"/>
        </w:rPr>
        <w:t>Ако</w:t>
      </w:r>
      <w:r>
        <w:rPr>
          <w:szCs w:val="22"/>
          <w:lang w:val="bg-BG"/>
        </w:rPr>
        <w:t xml:space="preserve"> </w:t>
      </w:r>
      <w:r w:rsidR="000E5522">
        <w:rPr>
          <w:szCs w:val="22"/>
          <w:lang w:val="bg-BG"/>
        </w:rPr>
        <w:t xml:space="preserve">обкатката </w:t>
      </w:r>
      <w:r>
        <w:rPr>
          <w:szCs w:val="22"/>
          <w:lang w:val="bg-BG"/>
        </w:rPr>
        <w:t>е счупен</w:t>
      </w:r>
      <w:r w:rsidR="000E5522">
        <w:rPr>
          <w:szCs w:val="22"/>
          <w:lang w:val="bg-BG"/>
        </w:rPr>
        <w:t>а</w:t>
      </w:r>
      <w:r>
        <w:rPr>
          <w:szCs w:val="22"/>
          <w:lang w:val="bg-BG"/>
        </w:rPr>
        <w:t xml:space="preserve"> преди първата употреба, свържете се с фармацевт.</w:t>
      </w:r>
    </w:p>
    <w:p w:rsidR="00847D51" w:rsidRPr="00225504" w:rsidRDefault="00847D51" w:rsidP="00847D51">
      <w:pPr>
        <w:ind w:left="567" w:hanging="567"/>
        <w:rPr>
          <w:noProof/>
          <w:szCs w:val="22"/>
          <w:lang w:val="bg-BG"/>
        </w:rPr>
      </w:pPr>
    </w:p>
    <w:p w:rsidR="00847D51" w:rsidRPr="00225504" w:rsidRDefault="00847D51" w:rsidP="00847D51">
      <w:pPr>
        <w:ind w:left="567" w:hanging="567"/>
        <w:rPr>
          <w:noProof/>
          <w:szCs w:val="22"/>
          <w:lang w:val="bg-BG"/>
        </w:rPr>
      </w:pPr>
    </w:p>
    <w:p w:rsidR="00847D51" w:rsidRPr="00225504" w:rsidRDefault="00847D51" w:rsidP="00847D51">
      <w:pPr>
        <w:keepNext/>
        <w:pBdr>
          <w:top w:val="single" w:sz="4" w:space="1" w:color="auto"/>
          <w:left w:val="single" w:sz="4" w:space="4" w:color="auto"/>
          <w:bottom w:val="single" w:sz="4" w:space="1" w:color="auto"/>
          <w:right w:val="single" w:sz="4" w:space="4" w:color="auto"/>
        </w:pBdr>
        <w:ind w:left="567" w:hanging="567"/>
        <w:rPr>
          <w:noProof/>
          <w:szCs w:val="22"/>
          <w:highlight w:val="lightGray"/>
          <w:lang w:val="bg-BG"/>
        </w:rPr>
      </w:pPr>
      <w:r w:rsidRPr="00225504">
        <w:rPr>
          <w:b/>
          <w:noProof/>
          <w:szCs w:val="22"/>
          <w:lang w:val="bg-BG"/>
        </w:rPr>
        <w:t>8.</w:t>
      </w:r>
      <w:r w:rsidRPr="00225504">
        <w:rPr>
          <w:b/>
          <w:noProof/>
          <w:szCs w:val="22"/>
          <w:lang w:val="bg-BG"/>
        </w:rPr>
        <w:tab/>
        <w:t>ДАТА НА ИЗТИЧАНЕ НА СРОКА НА ГОДНОСТ</w:t>
      </w:r>
    </w:p>
    <w:p w:rsidR="00847D51" w:rsidRPr="00225504" w:rsidRDefault="00847D51" w:rsidP="00847D51">
      <w:pPr>
        <w:keepNext/>
        <w:ind w:left="567" w:hanging="567"/>
        <w:rPr>
          <w:noProof/>
          <w:szCs w:val="22"/>
          <w:lang w:val="bg-BG"/>
        </w:rPr>
      </w:pPr>
    </w:p>
    <w:p w:rsidR="00847D51" w:rsidRPr="00225504" w:rsidRDefault="00847D51" w:rsidP="00847D51">
      <w:pPr>
        <w:ind w:left="567" w:hanging="567"/>
        <w:rPr>
          <w:noProof/>
          <w:szCs w:val="22"/>
          <w:lang w:val="bg-BG"/>
        </w:rPr>
      </w:pPr>
      <w:r w:rsidRPr="00225504">
        <w:rPr>
          <w:noProof/>
          <w:szCs w:val="22"/>
          <w:lang w:val="bg-BG"/>
        </w:rPr>
        <w:t>Годен до:</w:t>
      </w:r>
    </w:p>
    <w:p w:rsidR="00847D51" w:rsidRPr="00225504" w:rsidRDefault="00847D51" w:rsidP="00847D51">
      <w:pPr>
        <w:ind w:left="567" w:hanging="567"/>
        <w:rPr>
          <w:noProof/>
          <w:szCs w:val="22"/>
          <w:lang w:val="bg-BG"/>
        </w:rPr>
      </w:pPr>
    </w:p>
    <w:p w:rsidR="00847D51" w:rsidRPr="00225504" w:rsidRDefault="00847D51" w:rsidP="00847D51">
      <w:pPr>
        <w:keepNext/>
        <w:pBdr>
          <w:top w:val="single" w:sz="4" w:space="1" w:color="auto"/>
          <w:left w:val="single" w:sz="4" w:space="4" w:color="auto"/>
          <w:bottom w:val="single" w:sz="4" w:space="0" w:color="auto"/>
          <w:right w:val="single" w:sz="4" w:space="4" w:color="auto"/>
        </w:pBdr>
        <w:ind w:left="567" w:hanging="567"/>
        <w:rPr>
          <w:noProof/>
          <w:szCs w:val="22"/>
          <w:lang w:val="bg-BG"/>
        </w:rPr>
      </w:pPr>
      <w:r w:rsidRPr="00225504">
        <w:rPr>
          <w:b/>
          <w:noProof/>
          <w:szCs w:val="22"/>
          <w:lang w:val="bg-BG"/>
        </w:rPr>
        <w:t>9.</w:t>
      </w:r>
      <w:r w:rsidRPr="00225504">
        <w:rPr>
          <w:b/>
          <w:noProof/>
          <w:szCs w:val="22"/>
          <w:lang w:val="bg-BG"/>
        </w:rPr>
        <w:tab/>
        <w:t>СПЕЦИАЛНИ УСЛОВИЯ НА СЪХРАНЕНИЕ</w:t>
      </w:r>
    </w:p>
    <w:p w:rsidR="00847D51" w:rsidRPr="00225504" w:rsidRDefault="00847D51" w:rsidP="00847D51">
      <w:pPr>
        <w:keepNext/>
        <w:ind w:left="567" w:hanging="567"/>
        <w:rPr>
          <w:noProof/>
          <w:szCs w:val="22"/>
          <w:lang w:val="bg-BG"/>
        </w:rPr>
      </w:pPr>
    </w:p>
    <w:p w:rsidR="00847D51" w:rsidRPr="00225504" w:rsidRDefault="00847D51" w:rsidP="00847D51">
      <w:pPr>
        <w:ind w:left="567" w:hanging="567"/>
        <w:rPr>
          <w:szCs w:val="22"/>
          <w:lang w:val="bg-BG"/>
        </w:rPr>
      </w:pPr>
      <w:r>
        <w:rPr>
          <w:szCs w:val="22"/>
          <w:lang w:val="bg-BG"/>
        </w:rPr>
        <w:t>Да се с</w:t>
      </w:r>
      <w:r w:rsidRPr="00225504">
        <w:rPr>
          <w:szCs w:val="22"/>
          <w:lang w:val="bg-BG"/>
        </w:rPr>
        <w:t>ъхранява в хладилник (</w:t>
      </w:r>
      <w:smartTag w:uri="urn:schemas-microsoft-com:office:smarttags" w:element="metricconverter">
        <w:smartTagPr>
          <w:attr w:name="ProductID" w:val="2ﾰC"/>
        </w:smartTagPr>
        <w:r w:rsidRPr="00225504">
          <w:rPr>
            <w:szCs w:val="22"/>
            <w:lang w:val="bg-BG"/>
          </w:rPr>
          <w:t>2°C</w:t>
        </w:r>
      </w:smartTag>
      <w:r w:rsidRPr="00225504">
        <w:rPr>
          <w:szCs w:val="22"/>
          <w:lang w:val="bg-BG"/>
        </w:rPr>
        <w:t xml:space="preserve"> - </w:t>
      </w:r>
      <w:smartTag w:uri="urn:schemas-microsoft-com:office:smarttags" w:element="metricconverter">
        <w:smartTagPr>
          <w:attr w:name="ProductID" w:val="8ﾰC"/>
        </w:smartTagPr>
        <w:r w:rsidRPr="00225504">
          <w:rPr>
            <w:szCs w:val="22"/>
            <w:lang w:val="bg-BG"/>
          </w:rPr>
          <w:t>8°C</w:t>
        </w:r>
      </w:smartTag>
      <w:r w:rsidRPr="00225504">
        <w:rPr>
          <w:szCs w:val="22"/>
          <w:lang w:val="bg-BG"/>
        </w:rPr>
        <w:t>).</w:t>
      </w:r>
    </w:p>
    <w:p w:rsidR="00847D51" w:rsidRPr="00225504" w:rsidRDefault="00847D51" w:rsidP="00847D51">
      <w:pPr>
        <w:ind w:left="567" w:hanging="567"/>
        <w:rPr>
          <w:szCs w:val="22"/>
          <w:lang w:val="bg-BG"/>
        </w:rPr>
      </w:pPr>
      <w:r>
        <w:rPr>
          <w:szCs w:val="22"/>
          <w:lang w:val="bg-BG"/>
        </w:rPr>
        <w:t>Да не с</w:t>
      </w:r>
      <w:r w:rsidRPr="00225504">
        <w:rPr>
          <w:szCs w:val="22"/>
          <w:lang w:val="bg-BG"/>
        </w:rPr>
        <w:t xml:space="preserve">е замразява. </w:t>
      </w:r>
      <w:r>
        <w:rPr>
          <w:szCs w:val="22"/>
          <w:lang w:val="bg-BG"/>
        </w:rPr>
        <w:t>Да не с</w:t>
      </w:r>
      <w:r w:rsidRPr="00225504">
        <w:rPr>
          <w:szCs w:val="22"/>
          <w:lang w:val="bg-BG"/>
        </w:rPr>
        <w:t>е излага на прекомерна топлина или пряка слънчева светлина.</w:t>
      </w:r>
    </w:p>
    <w:p w:rsidR="00847D51" w:rsidRPr="00225504" w:rsidRDefault="00847D51" w:rsidP="00847D51">
      <w:pPr>
        <w:rPr>
          <w:szCs w:val="22"/>
          <w:lang w:val="bg-BG"/>
        </w:rPr>
      </w:pPr>
      <w:r w:rsidRPr="00225504">
        <w:rPr>
          <w:szCs w:val="22"/>
          <w:lang w:val="bg-BG"/>
        </w:rPr>
        <w:t>След първ</w:t>
      </w:r>
      <w:r>
        <w:rPr>
          <w:szCs w:val="22"/>
          <w:lang w:val="bg-BG"/>
        </w:rPr>
        <w:t>оначалната</w:t>
      </w:r>
      <w:r w:rsidRPr="00225504">
        <w:rPr>
          <w:szCs w:val="22"/>
          <w:lang w:val="bg-BG"/>
        </w:rPr>
        <w:t xml:space="preserve"> употреба писалк</w:t>
      </w:r>
      <w:r>
        <w:rPr>
          <w:szCs w:val="22"/>
          <w:lang w:val="bg-BG"/>
        </w:rPr>
        <w:t>ите</w:t>
      </w:r>
      <w:r w:rsidRPr="00225504">
        <w:rPr>
          <w:szCs w:val="22"/>
          <w:lang w:val="bg-BG"/>
        </w:rPr>
        <w:t xml:space="preserve"> </w:t>
      </w:r>
      <w:r w:rsidRPr="00B45299">
        <w:rPr>
          <w:szCs w:val="22"/>
          <w:lang w:val="bg-BG"/>
        </w:rPr>
        <w:t>трябва</w:t>
      </w:r>
      <w:r w:rsidRPr="00225504">
        <w:rPr>
          <w:szCs w:val="22"/>
          <w:lang w:val="bg-BG"/>
        </w:rPr>
        <w:t xml:space="preserve"> да се използва</w:t>
      </w:r>
      <w:r>
        <w:rPr>
          <w:szCs w:val="22"/>
          <w:lang w:val="bg-BG"/>
        </w:rPr>
        <w:t>т</w:t>
      </w:r>
      <w:r w:rsidRPr="00225504">
        <w:rPr>
          <w:szCs w:val="22"/>
          <w:lang w:val="bg-BG"/>
        </w:rPr>
        <w:t xml:space="preserve"> в рамките на 28 дни. Писалките</w:t>
      </w:r>
      <w:r>
        <w:rPr>
          <w:szCs w:val="22"/>
          <w:lang w:val="bg-BG"/>
        </w:rPr>
        <w:t>,</w:t>
      </w:r>
      <w:r w:rsidRPr="0060256C">
        <w:rPr>
          <w:szCs w:val="22"/>
          <w:lang w:val="bg-BG"/>
        </w:rPr>
        <w:t xml:space="preserve"> </w:t>
      </w:r>
      <w:r>
        <w:rPr>
          <w:szCs w:val="22"/>
          <w:lang w:val="bg-BG"/>
        </w:rPr>
        <w:t>които са в</w:t>
      </w:r>
      <w:r w:rsidR="00BC7AC1" w:rsidRPr="00BC7AC1">
        <w:rPr>
          <w:szCs w:val="22"/>
          <w:lang w:val="bg-BG"/>
        </w:rPr>
        <w:t xml:space="preserve"> </w:t>
      </w:r>
      <w:r w:rsidR="00BC7AC1">
        <w:rPr>
          <w:szCs w:val="22"/>
          <w:lang w:val="bg-BG"/>
        </w:rPr>
        <w:t>период на</w:t>
      </w:r>
      <w:r>
        <w:rPr>
          <w:szCs w:val="22"/>
          <w:lang w:val="bg-BG"/>
        </w:rPr>
        <w:t xml:space="preserve"> употреба,</w:t>
      </w:r>
      <w:r w:rsidRPr="00225504">
        <w:rPr>
          <w:szCs w:val="22"/>
          <w:lang w:val="bg-BG"/>
        </w:rPr>
        <w:t xml:space="preserve"> трябва да се съхраняват </w:t>
      </w:r>
      <w:r>
        <w:rPr>
          <w:szCs w:val="22"/>
          <w:lang w:val="bg-BG"/>
        </w:rPr>
        <w:t xml:space="preserve">при температура </w:t>
      </w:r>
      <w:r w:rsidRPr="00225504">
        <w:rPr>
          <w:szCs w:val="22"/>
          <w:lang w:val="bg-BG"/>
        </w:rPr>
        <w:t>под 30</w:t>
      </w:r>
      <w:r w:rsidRPr="00225504">
        <w:rPr>
          <w:bCs/>
          <w:szCs w:val="22"/>
          <w:lang w:val="bg-BG"/>
        </w:rPr>
        <w:t>°</w:t>
      </w:r>
      <w:r w:rsidRPr="00225504">
        <w:rPr>
          <w:szCs w:val="22"/>
          <w:lang w:val="bg-BG"/>
        </w:rPr>
        <w:t xml:space="preserve">С и не трябва да се </w:t>
      </w:r>
      <w:r w:rsidR="0033646B">
        <w:rPr>
          <w:szCs w:val="22"/>
          <w:lang w:val="bg-BG"/>
        </w:rPr>
        <w:t>поставят в хладилник</w:t>
      </w:r>
      <w:r w:rsidR="0033646B" w:rsidDel="00502C4E">
        <w:rPr>
          <w:szCs w:val="22"/>
          <w:lang w:val="bg-BG"/>
        </w:rPr>
        <w:t xml:space="preserve"> </w:t>
      </w:r>
      <w:r w:rsidRPr="00225504">
        <w:rPr>
          <w:szCs w:val="22"/>
          <w:lang w:val="bg-BG"/>
        </w:rPr>
        <w:t>.</w:t>
      </w:r>
    </w:p>
    <w:p w:rsidR="00847D51" w:rsidRPr="00225504" w:rsidRDefault="00847D51" w:rsidP="00847D51">
      <w:pPr>
        <w:ind w:left="567" w:hanging="567"/>
        <w:rPr>
          <w:noProof/>
          <w:szCs w:val="22"/>
          <w:lang w:val="bg-BG"/>
        </w:rPr>
      </w:pPr>
    </w:p>
    <w:p w:rsidR="00847D51" w:rsidRPr="00225504" w:rsidRDefault="00847D51" w:rsidP="00847D51">
      <w:pPr>
        <w:ind w:left="567" w:hanging="567"/>
        <w:rPr>
          <w:noProof/>
          <w:szCs w:val="22"/>
          <w:lang w:val="bg-BG"/>
        </w:rPr>
      </w:pPr>
    </w:p>
    <w:p w:rsidR="00847D51" w:rsidRPr="00225504" w:rsidRDefault="00847D51" w:rsidP="00847D51">
      <w:pPr>
        <w:keepNext/>
        <w:pBdr>
          <w:top w:val="single" w:sz="4" w:space="1" w:color="auto"/>
          <w:left w:val="single" w:sz="4" w:space="4" w:color="auto"/>
          <w:bottom w:val="single" w:sz="4" w:space="1" w:color="auto"/>
          <w:right w:val="single" w:sz="4" w:space="4" w:color="auto"/>
        </w:pBdr>
        <w:ind w:left="567" w:hanging="567"/>
        <w:rPr>
          <w:b/>
          <w:noProof/>
          <w:szCs w:val="22"/>
          <w:lang w:val="bg-BG"/>
        </w:rPr>
      </w:pPr>
      <w:r w:rsidRPr="00225504">
        <w:rPr>
          <w:b/>
          <w:noProof/>
          <w:szCs w:val="22"/>
          <w:lang w:val="bg-BG"/>
        </w:rPr>
        <w:t>10.</w:t>
      </w:r>
      <w:r w:rsidRPr="00225504">
        <w:rPr>
          <w:b/>
          <w:noProof/>
          <w:szCs w:val="22"/>
          <w:lang w:val="bg-BG"/>
        </w:rPr>
        <w:tab/>
        <w:t>СПЕЦИАЛНИ ПРЕДПАЗНИ МЕРКИ ПРИ ИЗХВЪРЛЯНЕ НА НЕИЗПОЛЗВАНА ЧАСТ ОТ ЛЕКАРСТВЕНИТЕ ПРОДУКТИ ИЛИ ОТПАДЪЧНИ МАТЕРИАЛИ ОТ ТЯХ, АКО СЕ ИЗИСКВАТ ТАКИВА</w:t>
      </w:r>
    </w:p>
    <w:p w:rsidR="00847D51" w:rsidRPr="00225504" w:rsidRDefault="00847D51" w:rsidP="00847D51">
      <w:pPr>
        <w:keepNext/>
        <w:ind w:left="567" w:hanging="567"/>
        <w:rPr>
          <w:noProof/>
          <w:szCs w:val="22"/>
          <w:lang w:val="bg-BG"/>
        </w:rPr>
      </w:pPr>
    </w:p>
    <w:p w:rsidR="00847D51" w:rsidRPr="00225504" w:rsidRDefault="00847D51" w:rsidP="00847D51">
      <w:pPr>
        <w:rPr>
          <w:noProof/>
          <w:szCs w:val="22"/>
          <w:lang w:val="bg-BG"/>
        </w:rPr>
      </w:pPr>
    </w:p>
    <w:p w:rsidR="00847D51" w:rsidRPr="00225504" w:rsidRDefault="00847D51" w:rsidP="00847D51">
      <w:pPr>
        <w:keepNext/>
        <w:pBdr>
          <w:top w:val="single" w:sz="4" w:space="1" w:color="auto"/>
          <w:left w:val="single" w:sz="4" w:space="4" w:color="auto"/>
          <w:bottom w:val="single" w:sz="4" w:space="1" w:color="auto"/>
          <w:right w:val="single" w:sz="4" w:space="4" w:color="auto"/>
        </w:pBdr>
        <w:ind w:left="567" w:hanging="567"/>
        <w:rPr>
          <w:b/>
          <w:noProof/>
          <w:szCs w:val="22"/>
          <w:lang w:val="bg-BG"/>
        </w:rPr>
      </w:pPr>
      <w:r w:rsidRPr="00225504">
        <w:rPr>
          <w:b/>
          <w:noProof/>
          <w:szCs w:val="22"/>
          <w:lang w:val="bg-BG"/>
        </w:rPr>
        <w:t>11.</w:t>
      </w:r>
      <w:r w:rsidRPr="00225504">
        <w:rPr>
          <w:b/>
          <w:noProof/>
          <w:szCs w:val="22"/>
          <w:lang w:val="bg-BG"/>
        </w:rPr>
        <w:tab/>
        <w:t>ИМЕ И АДРЕС НА ПРИТЕЖАТЕЛЯ НА РАЗРЕШЕНИЕТО ЗА УПОТРЕБА</w:t>
      </w:r>
    </w:p>
    <w:p w:rsidR="00847D51" w:rsidRPr="00225504" w:rsidRDefault="00847D51" w:rsidP="00847D51">
      <w:pPr>
        <w:keepNext/>
        <w:ind w:left="567" w:hanging="567"/>
        <w:rPr>
          <w:noProof/>
          <w:szCs w:val="22"/>
          <w:lang w:val="bg-BG"/>
        </w:rPr>
      </w:pPr>
    </w:p>
    <w:p w:rsidR="00847D51" w:rsidRPr="00225504" w:rsidRDefault="00847D51" w:rsidP="00847D51">
      <w:pPr>
        <w:ind w:left="567" w:hanging="567"/>
        <w:rPr>
          <w:noProof/>
          <w:szCs w:val="22"/>
          <w:lang w:val="bg-BG"/>
        </w:rPr>
      </w:pPr>
      <w:r w:rsidRPr="00225504">
        <w:rPr>
          <w:noProof/>
          <w:szCs w:val="22"/>
          <w:lang w:val="bg-BG"/>
        </w:rPr>
        <w:t>Eli Lilly Nederland B.V.</w:t>
      </w:r>
    </w:p>
    <w:p w:rsidR="00620EA6" w:rsidRDefault="00BF51BD" w:rsidP="00847D51">
      <w:pPr>
        <w:ind w:left="567" w:hanging="567"/>
        <w:rPr>
          <w:noProof/>
          <w:szCs w:val="22"/>
          <w:lang w:val="bg-BG"/>
        </w:rPr>
      </w:pPr>
      <w:r>
        <w:rPr>
          <w:noProof/>
          <w:szCs w:val="22"/>
          <w:lang w:val="bg-BG"/>
        </w:rPr>
        <w:t>Papendorpseweg 83, 3528 BJ Utrecht</w:t>
      </w:r>
    </w:p>
    <w:p w:rsidR="00847D51" w:rsidRPr="00225504" w:rsidRDefault="00847D51" w:rsidP="00847D51">
      <w:pPr>
        <w:ind w:left="567" w:hanging="567"/>
        <w:rPr>
          <w:noProof/>
          <w:szCs w:val="22"/>
          <w:lang w:val="bg-BG"/>
        </w:rPr>
      </w:pPr>
      <w:r w:rsidRPr="00225504">
        <w:rPr>
          <w:noProof/>
          <w:szCs w:val="22"/>
          <w:lang w:val="bg-BG"/>
        </w:rPr>
        <w:t>Нидерландия</w:t>
      </w:r>
    </w:p>
    <w:p w:rsidR="00847D51" w:rsidRPr="00225504" w:rsidRDefault="00847D51" w:rsidP="00847D51">
      <w:pPr>
        <w:ind w:left="567" w:hanging="567"/>
        <w:rPr>
          <w:noProof/>
          <w:szCs w:val="22"/>
          <w:lang w:val="bg-BG"/>
        </w:rPr>
      </w:pPr>
    </w:p>
    <w:p w:rsidR="00847D51" w:rsidRPr="00225504" w:rsidRDefault="00847D51" w:rsidP="00847D51">
      <w:pPr>
        <w:ind w:left="567" w:hanging="567"/>
        <w:rPr>
          <w:noProof/>
          <w:szCs w:val="22"/>
          <w:lang w:val="bg-BG"/>
        </w:rPr>
      </w:pPr>
    </w:p>
    <w:p w:rsidR="00847D51" w:rsidRPr="00225504" w:rsidRDefault="00847D51" w:rsidP="00847D51">
      <w:pPr>
        <w:keepNext/>
        <w:pBdr>
          <w:top w:val="single" w:sz="4" w:space="1" w:color="auto"/>
          <w:left w:val="single" w:sz="4" w:space="4" w:color="auto"/>
          <w:bottom w:val="single" w:sz="4" w:space="1" w:color="auto"/>
          <w:right w:val="single" w:sz="4" w:space="4" w:color="auto"/>
        </w:pBdr>
        <w:ind w:left="567" w:hanging="567"/>
        <w:rPr>
          <w:noProof/>
          <w:szCs w:val="22"/>
          <w:lang w:val="bg-BG"/>
        </w:rPr>
      </w:pPr>
      <w:r w:rsidRPr="00225504">
        <w:rPr>
          <w:b/>
          <w:noProof/>
          <w:szCs w:val="22"/>
          <w:lang w:val="bg-BG"/>
        </w:rPr>
        <w:t>12.</w:t>
      </w:r>
      <w:r w:rsidRPr="00225504">
        <w:rPr>
          <w:b/>
          <w:noProof/>
          <w:szCs w:val="22"/>
          <w:lang w:val="bg-BG"/>
        </w:rPr>
        <w:tab/>
      </w:r>
      <w:r w:rsidRPr="00D56F3C">
        <w:rPr>
          <w:b/>
          <w:noProof/>
          <w:snapToGrid w:val="0"/>
          <w:szCs w:val="22"/>
          <w:lang w:val="bg-BG"/>
        </w:rPr>
        <w:t>НОМЕРА</w:t>
      </w:r>
      <w:r w:rsidRPr="00225504">
        <w:rPr>
          <w:b/>
          <w:noProof/>
          <w:szCs w:val="22"/>
          <w:lang w:val="bg-BG"/>
        </w:rPr>
        <w:t xml:space="preserve"> НА РАЗРЕШЕНИЕТО ЗА УПОТРЕБА</w:t>
      </w:r>
    </w:p>
    <w:p w:rsidR="00847D51" w:rsidRPr="00225504" w:rsidRDefault="00847D51" w:rsidP="00847D51">
      <w:pPr>
        <w:keepNext/>
        <w:ind w:left="567" w:hanging="567"/>
        <w:rPr>
          <w:noProof/>
          <w:szCs w:val="22"/>
          <w:lang w:val="bg-BG"/>
        </w:rPr>
      </w:pPr>
    </w:p>
    <w:p w:rsidR="00847D51" w:rsidRPr="008B62BB" w:rsidRDefault="00847D51" w:rsidP="00847D51">
      <w:pPr>
        <w:rPr>
          <w:szCs w:val="22"/>
          <w:highlight w:val="lightGray"/>
          <w:bdr w:val="single" w:sz="4" w:space="0" w:color="auto"/>
          <w:lang w:val="bg-BG"/>
        </w:rPr>
      </w:pPr>
      <w:r w:rsidRPr="00225504">
        <w:rPr>
          <w:szCs w:val="22"/>
          <w:lang w:val="bg-BG"/>
        </w:rPr>
        <w:t>EU/1/96/007/</w:t>
      </w:r>
      <w:r>
        <w:rPr>
          <w:szCs w:val="22"/>
          <w:lang w:val="bg-BG"/>
        </w:rPr>
        <w:t>039</w:t>
      </w:r>
      <w:r w:rsidRPr="00225504">
        <w:rPr>
          <w:szCs w:val="22"/>
          <w:lang w:val="bg-BG"/>
        </w:rPr>
        <w:tab/>
      </w:r>
      <w:r w:rsidRPr="008B62BB">
        <w:rPr>
          <w:szCs w:val="22"/>
          <w:highlight w:val="lightGray"/>
          <w:lang w:val="bg-BG"/>
        </w:rPr>
        <w:t>1 писалка</w:t>
      </w:r>
    </w:p>
    <w:p w:rsidR="00847D51" w:rsidRPr="008B62BB" w:rsidRDefault="00847D51" w:rsidP="00847D51">
      <w:pPr>
        <w:rPr>
          <w:szCs w:val="22"/>
          <w:highlight w:val="lightGray"/>
          <w:bdr w:val="single" w:sz="4" w:space="0" w:color="auto"/>
          <w:lang w:val="bg-BG"/>
        </w:rPr>
      </w:pPr>
      <w:r w:rsidRPr="008B62BB">
        <w:rPr>
          <w:szCs w:val="22"/>
          <w:highlight w:val="lightGray"/>
          <w:lang w:val="bg-BG"/>
        </w:rPr>
        <w:t>EU/1/96/007/040</w:t>
      </w:r>
      <w:r w:rsidRPr="008B62BB">
        <w:rPr>
          <w:szCs w:val="22"/>
          <w:highlight w:val="lightGray"/>
          <w:lang w:val="bg-BG"/>
        </w:rPr>
        <w:tab/>
        <w:t>2 писалки</w:t>
      </w:r>
    </w:p>
    <w:p w:rsidR="00847D51" w:rsidRPr="00225504" w:rsidRDefault="00847D51" w:rsidP="00847D51">
      <w:pPr>
        <w:rPr>
          <w:szCs w:val="22"/>
          <w:bdr w:val="single" w:sz="4" w:space="0" w:color="auto"/>
          <w:lang w:val="bg-BG"/>
        </w:rPr>
      </w:pPr>
      <w:r w:rsidRPr="008B62BB">
        <w:rPr>
          <w:szCs w:val="22"/>
          <w:highlight w:val="lightGray"/>
          <w:lang w:val="bg-BG"/>
        </w:rPr>
        <w:t>EU/1/96/007/041</w:t>
      </w:r>
      <w:r w:rsidRPr="008B62BB">
        <w:rPr>
          <w:szCs w:val="22"/>
          <w:highlight w:val="lightGray"/>
          <w:lang w:val="bg-BG"/>
        </w:rPr>
        <w:tab/>
        <w:t>5 писалки</w:t>
      </w:r>
    </w:p>
    <w:p w:rsidR="00847D51" w:rsidRPr="00225504" w:rsidRDefault="00847D51" w:rsidP="00847D51">
      <w:pPr>
        <w:ind w:left="567" w:hanging="567"/>
        <w:rPr>
          <w:noProof/>
          <w:szCs w:val="22"/>
          <w:lang w:val="bg-BG"/>
        </w:rPr>
      </w:pPr>
    </w:p>
    <w:p w:rsidR="00847D51" w:rsidRPr="00225504" w:rsidRDefault="00847D51" w:rsidP="00847D51">
      <w:pPr>
        <w:ind w:left="567" w:hanging="567"/>
        <w:rPr>
          <w:noProof/>
          <w:szCs w:val="22"/>
          <w:lang w:val="bg-BG"/>
        </w:rPr>
      </w:pPr>
    </w:p>
    <w:p w:rsidR="00847D51" w:rsidRPr="00225504" w:rsidRDefault="00847D51" w:rsidP="00847D51">
      <w:pPr>
        <w:keepNext/>
        <w:pBdr>
          <w:top w:val="single" w:sz="4" w:space="1" w:color="auto"/>
          <w:left w:val="single" w:sz="4" w:space="4" w:color="auto"/>
          <w:bottom w:val="single" w:sz="4" w:space="1" w:color="auto"/>
          <w:right w:val="single" w:sz="4" w:space="4" w:color="auto"/>
        </w:pBdr>
        <w:ind w:left="567" w:hanging="567"/>
        <w:rPr>
          <w:noProof/>
          <w:szCs w:val="22"/>
          <w:lang w:val="bg-BG"/>
        </w:rPr>
      </w:pPr>
      <w:r w:rsidRPr="00225504">
        <w:rPr>
          <w:b/>
          <w:noProof/>
          <w:szCs w:val="22"/>
          <w:lang w:val="bg-BG"/>
        </w:rPr>
        <w:t>13.</w:t>
      </w:r>
      <w:r w:rsidRPr="00225504">
        <w:rPr>
          <w:b/>
          <w:noProof/>
          <w:szCs w:val="22"/>
          <w:lang w:val="bg-BG"/>
        </w:rPr>
        <w:tab/>
        <w:t>ПАРТИДЕН НОМЕР</w:t>
      </w:r>
    </w:p>
    <w:p w:rsidR="00847D51" w:rsidRPr="00225504" w:rsidRDefault="00847D51" w:rsidP="00847D51">
      <w:pPr>
        <w:keepNext/>
        <w:ind w:left="567" w:hanging="567"/>
        <w:rPr>
          <w:noProof/>
          <w:szCs w:val="22"/>
          <w:lang w:val="bg-BG"/>
        </w:rPr>
      </w:pPr>
    </w:p>
    <w:p w:rsidR="00847D51" w:rsidRPr="00225504" w:rsidRDefault="00847D51" w:rsidP="00847D51">
      <w:pPr>
        <w:ind w:left="567" w:hanging="567"/>
        <w:rPr>
          <w:noProof/>
          <w:szCs w:val="22"/>
          <w:lang w:val="bg-BG"/>
        </w:rPr>
      </w:pPr>
      <w:r w:rsidRPr="00225504">
        <w:rPr>
          <w:noProof/>
          <w:szCs w:val="22"/>
          <w:lang w:val="bg-BG"/>
        </w:rPr>
        <w:t>Партида №</w:t>
      </w:r>
    </w:p>
    <w:p w:rsidR="00847D51" w:rsidRPr="00225504" w:rsidRDefault="00847D51" w:rsidP="00847D51">
      <w:pPr>
        <w:ind w:left="567" w:hanging="567"/>
        <w:rPr>
          <w:noProof/>
          <w:szCs w:val="22"/>
          <w:lang w:val="bg-BG"/>
        </w:rPr>
      </w:pPr>
    </w:p>
    <w:p w:rsidR="00847D51" w:rsidRPr="00225504" w:rsidRDefault="00847D51" w:rsidP="00847D51">
      <w:pPr>
        <w:keepNext/>
        <w:pBdr>
          <w:top w:val="single" w:sz="4" w:space="1" w:color="auto"/>
          <w:left w:val="single" w:sz="4" w:space="4" w:color="auto"/>
          <w:bottom w:val="single" w:sz="4" w:space="1" w:color="auto"/>
          <w:right w:val="single" w:sz="4" w:space="4" w:color="auto"/>
        </w:pBdr>
        <w:ind w:left="567" w:hanging="567"/>
        <w:rPr>
          <w:noProof/>
          <w:szCs w:val="22"/>
          <w:lang w:val="bg-BG"/>
        </w:rPr>
      </w:pPr>
      <w:r w:rsidRPr="00225504">
        <w:rPr>
          <w:b/>
          <w:noProof/>
          <w:szCs w:val="22"/>
          <w:lang w:val="bg-BG"/>
        </w:rPr>
        <w:t>14.</w:t>
      </w:r>
      <w:r w:rsidRPr="00225504">
        <w:rPr>
          <w:b/>
          <w:noProof/>
          <w:szCs w:val="22"/>
          <w:lang w:val="bg-BG"/>
        </w:rPr>
        <w:tab/>
        <w:t>НАЧИН НА ОТПУСКАНЕ</w:t>
      </w:r>
    </w:p>
    <w:p w:rsidR="00847D51" w:rsidRPr="00225504" w:rsidRDefault="00847D51" w:rsidP="00847D51">
      <w:pPr>
        <w:keepNext/>
        <w:ind w:left="567" w:hanging="567"/>
        <w:rPr>
          <w:noProof/>
          <w:szCs w:val="22"/>
          <w:lang w:val="bg-BG"/>
        </w:rPr>
      </w:pPr>
    </w:p>
    <w:p w:rsidR="00847D51" w:rsidRPr="00225504" w:rsidRDefault="00847D51" w:rsidP="00847D51">
      <w:pPr>
        <w:ind w:left="567" w:hanging="567"/>
        <w:rPr>
          <w:noProof/>
          <w:szCs w:val="22"/>
          <w:lang w:val="bg-BG"/>
        </w:rPr>
      </w:pPr>
    </w:p>
    <w:p w:rsidR="00847D51" w:rsidRPr="00225504" w:rsidRDefault="00847D51" w:rsidP="00847D51">
      <w:pPr>
        <w:keepNext/>
        <w:pBdr>
          <w:top w:val="single" w:sz="4" w:space="1" w:color="auto"/>
          <w:left w:val="single" w:sz="4" w:space="4" w:color="auto"/>
          <w:bottom w:val="single" w:sz="4" w:space="1" w:color="auto"/>
          <w:right w:val="single" w:sz="4" w:space="4" w:color="auto"/>
        </w:pBdr>
        <w:ind w:left="567" w:hanging="567"/>
        <w:rPr>
          <w:noProof/>
          <w:szCs w:val="22"/>
          <w:lang w:val="bg-BG"/>
        </w:rPr>
      </w:pPr>
      <w:r w:rsidRPr="00225504">
        <w:rPr>
          <w:b/>
          <w:noProof/>
          <w:szCs w:val="22"/>
          <w:lang w:val="bg-BG"/>
        </w:rPr>
        <w:t>15.</w:t>
      </w:r>
      <w:r w:rsidRPr="00225504">
        <w:rPr>
          <w:b/>
          <w:noProof/>
          <w:szCs w:val="22"/>
          <w:lang w:val="bg-BG"/>
        </w:rPr>
        <w:tab/>
        <w:t>УКАЗАНИЯ ЗА УПОТРЕБА</w:t>
      </w:r>
    </w:p>
    <w:p w:rsidR="00847D51" w:rsidRPr="00225504" w:rsidRDefault="00847D51" w:rsidP="00847D51">
      <w:pPr>
        <w:keepNext/>
        <w:ind w:left="567" w:hanging="567"/>
        <w:rPr>
          <w:szCs w:val="22"/>
          <w:highlight w:val="lightGray"/>
          <w:lang w:val="bg-BG"/>
        </w:rPr>
      </w:pPr>
    </w:p>
    <w:p w:rsidR="00847D51" w:rsidRPr="00225504" w:rsidRDefault="00847D51" w:rsidP="00847D51">
      <w:pPr>
        <w:ind w:left="567" w:hanging="567"/>
        <w:rPr>
          <w:noProof/>
          <w:szCs w:val="22"/>
          <w:lang w:val="bg-BG"/>
        </w:rPr>
      </w:pPr>
    </w:p>
    <w:p w:rsidR="00847D51" w:rsidRPr="00225504" w:rsidRDefault="00847D51" w:rsidP="00847D51">
      <w:pPr>
        <w:keepNext/>
        <w:pBdr>
          <w:top w:val="single" w:sz="4" w:space="1" w:color="auto"/>
          <w:left w:val="single" w:sz="4" w:space="4" w:color="auto"/>
          <w:bottom w:val="single" w:sz="4" w:space="1" w:color="auto"/>
          <w:right w:val="single" w:sz="4" w:space="4" w:color="auto"/>
        </w:pBdr>
        <w:ind w:left="567" w:hanging="567"/>
        <w:rPr>
          <w:noProof/>
          <w:szCs w:val="22"/>
          <w:lang w:val="bg-BG"/>
        </w:rPr>
      </w:pPr>
      <w:r w:rsidRPr="00225504">
        <w:rPr>
          <w:b/>
          <w:noProof/>
          <w:szCs w:val="22"/>
          <w:lang w:val="bg-BG"/>
        </w:rPr>
        <w:t>16.</w:t>
      </w:r>
      <w:r w:rsidRPr="00225504">
        <w:rPr>
          <w:b/>
          <w:noProof/>
          <w:szCs w:val="22"/>
          <w:lang w:val="bg-BG"/>
        </w:rPr>
        <w:tab/>
        <w:t>ИНФОРМАЦИЯ НА БРАЙЛОВА АЗБУКА</w:t>
      </w:r>
    </w:p>
    <w:p w:rsidR="00847D51" w:rsidRPr="00B77F25" w:rsidRDefault="00847D51" w:rsidP="00CC4C57">
      <w:pPr>
        <w:keepNext/>
        <w:rPr>
          <w:lang w:val="ru-RU"/>
        </w:rPr>
      </w:pPr>
    </w:p>
    <w:p w:rsidR="00847D51" w:rsidRPr="00B77F25" w:rsidRDefault="00847D51" w:rsidP="00323594">
      <w:pPr>
        <w:rPr>
          <w:lang w:val="ru-RU"/>
        </w:rPr>
      </w:pPr>
      <w:r w:rsidRPr="00323594">
        <w:t>Humalog</w:t>
      </w:r>
      <w:r w:rsidRPr="00B77F25">
        <w:rPr>
          <w:lang w:val="ru-RU"/>
        </w:rPr>
        <w:t xml:space="preserve"> 200</w:t>
      </w:r>
      <w:r w:rsidRPr="00323594">
        <w:t> </w:t>
      </w:r>
      <w:r w:rsidRPr="00B77F25">
        <w:rPr>
          <w:lang w:val="ru-RU"/>
        </w:rPr>
        <w:t>единици/</w:t>
      </w:r>
      <w:r w:rsidRPr="00323594">
        <w:t>ml</w:t>
      </w:r>
    </w:p>
    <w:p w:rsidR="005827C3" w:rsidRDefault="005827C3" w:rsidP="005827C3">
      <w:pPr>
        <w:spacing w:line="240" w:lineRule="auto"/>
        <w:rPr>
          <w:lang w:val="ru-RU"/>
        </w:rPr>
      </w:pPr>
    </w:p>
    <w:p w:rsidR="005827C3" w:rsidRPr="00486D59" w:rsidRDefault="005827C3" w:rsidP="005827C3">
      <w:pPr>
        <w:spacing w:line="240" w:lineRule="auto"/>
        <w:rPr>
          <w:lang w:val="ru-RU"/>
        </w:rPr>
      </w:pPr>
    </w:p>
    <w:p w:rsidR="005827C3" w:rsidRPr="00486D59" w:rsidRDefault="005827C3" w:rsidP="005827C3">
      <w:pPr>
        <w:keepNext/>
        <w:pBdr>
          <w:top w:val="single" w:sz="4" w:space="1" w:color="auto"/>
          <w:left w:val="single" w:sz="4" w:space="4" w:color="auto"/>
          <w:bottom w:val="single" w:sz="4" w:space="1" w:color="auto"/>
          <w:right w:val="single" w:sz="4" w:space="4" w:color="auto"/>
        </w:pBdr>
        <w:spacing w:line="240" w:lineRule="auto"/>
        <w:outlineLvl w:val="0"/>
        <w:rPr>
          <w:i/>
          <w:noProof/>
          <w:lang w:val="ru-RU"/>
        </w:rPr>
      </w:pPr>
      <w:r w:rsidRPr="00486D59">
        <w:rPr>
          <w:b/>
          <w:noProof/>
          <w:lang w:val="ru-RU"/>
        </w:rPr>
        <w:t>17.</w:t>
      </w:r>
      <w:r w:rsidRPr="00486D59">
        <w:rPr>
          <w:b/>
          <w:noProof/>
          <w:lang w:val="ru-RU"/>
        </w:rPr>
        <w:tab/>
        <w:t>УНИКАЛЕН ИДЕНТИФИКАТОР — ДВУИЗМЕРЕН БАРКОД</w:t>
      </w:r>
    </w:p>
    <w:p w:rsidR="005827C3" w:rsidRPr="00486D59" w:rsidRDefault="005827C3" w:rsidP="00CC4C57">
      <w:pPr>
        <w:keepNext/>
        <w:rPr>
          <w:noProof/>
          <w:lang w:val="ru-RU"/>
        </w:rPr>
      </w:pPr>
    </w:p>
    <w:p w:rsidR="005827C3" w:rsidRPr="00486D59" w:rsidRDefault="005827C3" w:rsidP="005827C3">
      <w:pPr>
        <w:spacing w:line="240" w:lineRule="auto"/>
        <w:rPr>
          <w:noProof/>
          <w:shd w:val="clear" w:color="auto" w:fill="CCCCCC"/>
          <w:lang w:val="ru-RU"/>
        </w:rPr>
      </w:pPr>
      <w:r w:rsidRPr="00486D59">
        <w:rPr>
          <w:noProof/>
          <w:highlight w:val="lightGray"/>
          <w:lang w:val="ru-RU"/>
        </w:rPr>
        <w:t>Двуизмерен баркод с включен уникален идентификатор</w:t>
      </w:r>
    </w:p>
    <w:p w:rsidR="005827C3" w:rsidRPr="00486D59" w:rsidRDefault="005827C3" w:rsidP="005827C3">
      <w:pPr>
        <w:spacing w:line="240" w:lineRule="auto"/>
        <w:rPr>
          <w:noProof/>
          <w:shd w:val="clear" w:color="auto" w:fill="CCCCCC"/>
          <w:lang w:val="ru-RU"/>
        </w:rPr>
      </w:pPr>
    </w:p>
    <w:p w:rsidR="005827C3" w:rsidRPr="00486D59" w:rsidRDefault="005827C3" w:rsidP="005827C3">
      <w:pPr>
        <w:spacing w:line="240" w:lineRule="auto"/>
        <w:rPr>
          <w:noProof/>
          <w:vanish/>
          <w:lang w:val="ru-RU"/>
        </w:rPr>
      </w:pPr>
    </w:p>
    <w:p w:rsidR="005827C3" w:rsidRPr="00486D59" w:rsidRDefault="005827C3" w:rsidP="005827C3">
      <w:pPr>
        <w:keepNext/>
        <w:pBdr>
          <w:top w:val="single" w:sz="4" w:space="1" w:color="auto"/>
          <w:left w:val="single" w:sz="4" w:space="4" w:color="auto"/>
          <w:bottom w:val="single" w:sz="4" w:space="1" w:color="auto"/>
          <w:right w:val="single" w:sz="4" w:space="4" w:color="auto"/>
        </w:pBdr>
        <w:spacing w:line="240" w:lineRule="auto"/>
        <w:outlineLvl w:val="0"/>
        <w:rPr>
          <w:i/>
          <w:noProof/>
          <w:lang w:val="ru-RU"/>
        </w:rPr>
      </w:pPr>
      <w:r w:rsidRPr="00486D59">
        <w:rPr>
          <w:b/>
          <w:noProof/>
          <w:lang w:val="ru-RU"/>
        </w:rPr>
        <w:t>18.</w:t>
      </w:r>
      <w:r w:rsidRPr="00486D59">
        <w:rPr>
          <w:b/>
          <w:noProof/>
          <w:lang w:val="ru-RU"/>
        </w:rPr>
        <w:tab/>
        <w:t>УНИКАЛЕН ИДЕНТИФИКАТОР — ДАННИ ЗА ЧЕТЕНЕ ОТ ХОРА</w:t>
      </w:r>
    </w:p>
    <w:p w:rsidR="005827C3" w:rsidRPr="00486D59" w:rsidRDefault="005827C3" w:rsidP="00CC4C57">
      <w:pPr>
        <w:keepNext/>
        <w:rPr>
          <w:noProof/>
          <w:lang w:val="ru-RU"/>
        </w:rPr>
      </w:pPr>
    </w:p>
    <w:p w:rsidR="005827C3" w:rsidRPr="00B430A0" w:rsidRDefault="005827C3" w:rsidP="00CC4C57">
      <w:pPr>
        <w:keepNext/>
        <w:rPr>
          <w:lang w:val="ru-RU"/>
        </w:rPr>
      </w:pPr>
      <w:r w:rsidRPr="00363751">
        <w:t>PC</w:t>
      </w:r>
      <w:r w:rsidRPr="00B430A0">
        <w:rPr>
          <w:lang w:val="ru-RU"/>
        </w:rPr>
        <w:t xml:space="preserve"> </w:t>
      </w:r>
    </w:p>
    <w:p w:rsidR="005827C3" w:rsidRPr="00B430A0" w:rsidRDefault="005827C3" w:rsidP="00CC4C57">
      <w:pPr>
        <w:keepNext/>
        <w:rPr>
          <w:lang w:val="ru-RU"/>
        </w:rPr>
      </w:pPr>
      <w:r w:rsidRPr="00B430A0">
        <w:t>SN</w:t>
      </w:r>
      <w:r w:rsidRPr="00B430A0">
        <w:rPr>
          <w:lang w:val="ru-RU"/>
        </w:rPr>
        <w:t xml:space="preserve"> </w:t>
      </w:r>
    </w:p>
    <w:p w:rsidR="005827C3" w:rsidRPr="00EA2766" w:rsidRDefault="005827C3" w:rsidP="005827C3">
      <w:pPr>
        <w:rPr>
          <w:lang w:val="ru-RU"/>
        </w:rPr>
      </w:pPr>
      <w:r w:rsidRPr="00EA2766">
        <w:t>NN</w:t>
      </w:r>
      <w:r w:rsidRPr="00EA2766">
        <w:rPr>
          <w:lang w:val="ru-RU"/>
        </w:rPr>
        <w:t xml:space="preserve"> </w:t>
      </w:r>
    </w:p>
    <w:p w:rsidR="00A92DC2" w:rsidRPr="00225504" w:rsidRDefault="00847D51" w:rsidP="00A92DC2">
      <w:pPr>
        <w:keepNext/>
        <w:rPr>
          <w:noProof/>
          <w:szCs w:val="22"/>
          <w:lang w:val="bg-BG"/>
        </w:rPr>
      </w:pPr>
      <w:r>
        <w:rPr>
          <w:b/>
          <w:szCs w:val="22"/>
          <w:u w:val="single"/>
          <w:lang w:val="bg-BG"/>
        </w:rPr>
        <w:br w:type="page"/>
      </w:r>
    </w:p>
    <w:p w:rsidR="00A92DC2" w:rsidRDefault="00A92DC2" w:rsidP="00A92DC2">
      <w:pPr>
        <w:keepNext/>
        <w:pBdr>
          <w:top w:val="single" w:sz="4" w:space="1" w:color="auto"/>
          <w:left w:val="single" w:sz="4" w:space="4" w:color="auto"/>
          <w:bottom w:val="single" w:sz="4" w:space="1" w:color="auto"/>
          <w:right w:val="single" w:sz="4" w:space="4" w:color="auto"/>
        </w:pBdr>
        <w:rPr>
          <w:b/>
          <w:noProof/>
          <w:szCs w:val="22"/>
          <w:lang w:val="bg-BG"/>
        </w:rPr>
      </w:pPr>
      <w:r w:rsidRPr="00225504">
        <w:rPr>
          <w:b/>
          <w:noProof/>
          <w:szCs w:val="22"/>
          <w:lang w:val="bg-BG"/>
        </w:rPr>
        <w:t xml:space="preserve">ДАННИ, КОИТО ТРЯБВА ДА СЪДЪРЖА </w:t>
      </w:r>
      <w:r>
        <w:rPr>
          <w:b/>
          <w:noProof/>
          <w:szCs w:val="22"/>
          <w:lang w:val="bg-BG"/>
        </w:rPr>
        <w:t>ВЪНШНАТА</w:t>
      </w:r>
      <w:r w:rsidRPr="00225504">
        <w:rPr>
          <w:b/>
          <w:noProof/>
          <w:szCs w:val="22"/>
          <w:lang w:val="bg-BG"/>
        </w:rPr>
        <w:t xml:space="preserve"> ОПАКОВКА</w:t>
      </w:r>
    </w:p>
    <w:p w:rsidR="00A92DC2" w:rsidRDefault="00A92DC2" w:rsidP="00A92DC2">
      <w:pPr>
        <w:keepNext/>
        <w:pBdr>
          <w:top w:val="single" w:sz="4" w:space="1" w:color="auto"/>
          <w:left w:val="single" w:sz="4" w:space="4" w:color="auto"/>
          <w:bottom w:val="single" w:sz="4" w:space="1" w:color="auto"/>
          <w:right w:val="single" w:sz="4" w:space="4" w:color="auto"/>
        </w:pBdr>
        <w:rPr>
          <w:b/>
          <w:noProof/>
          <w:szCs w:val="22"/>
          <w:lang w:val="bg-BG"/>
        </w:rPr>
      </w:pPr>
    </w:p>
    <w:p w:rsidR="00A92DC2" w:rsidRPr="00225504" w:rsidRDefault="00A92DC2" w:rsidP="00A92DC2">
      <w:pPr>
        <w:keepNext/>
        <w:pBdr>
          <w:top w:val="single" w:sz="4" w:space="1" w:color="auto"/>
          <w:left w:val="single" w:sz="4" w:space="4" w:color="auto"/>
          <w:bottom w:val="single" w:sz="4" w:space="1" w:color="auto"/>
          <w:right w:val="single" w:sz="4" w:space="4" w:color="auto"/>
        </w:pBdr>
        <w:rPr>
          <w:b/>
          <w:noProof/>
          <w:szCs w:val="22"/>
          <w:lang w:val="bg-BG"/>
        </w:rPr>
      </w:pPr>
      <w:r>
        <w:rPr>
          <w:b/>
          <w:noProof/>
          <w:szCs w:val="22"/>
          <w:lang w:val="bg-BG"/>
        </w:rPr>
        <w:t xml:space="preserve">ВЪНШНА КУТИЯ (с </w:t>
      </w:r>
      <w:r>
        <w:rPr>
          <w:b/>
          <w:noProof/>
          <w:szCs w:val="22"/>
          <w:lang w:val="en-US"/>
        </w:rPr>
        <w:t>blue</w:t>
      </w:r>
      <w:r w:rsidRPr="00B77F25">
        <w:rPr>
          <w:b/>
          <w:noProof/>
          <w:szCs w:val="22"/>
          <w:lang w:val="bg-BG"/>
        </w:rPr>
        <w:t xml:space="preserve"> </w:t>
      </w:r>
      <w:r>
        <w:rPr>
          <w:b/>
          <w:noProof/>
          <w:szCs w:val="22"/>
          <w:lang w:val="en-US"/>
        </w:rPr>
        <w:t>box</w:t>
      </w:r>
      <w:r>
        <w:rPr>
          <w:b/>
          <w:noProof/>
          <w:szCs w:val="22"/>
          <w:lang w:val="bg-BG"/>
        </w:rPr>
        <w:t xml:space="preserve">) групова опаковка - </w:t>
      </w:r>
      <w:r w:rsidRPr="00225504">
        <w:rPr>
          <w:b/>
          <w:noProof/>
          <w:szCs w:val="22"/>
          <w:lang w:val="bg-BG"/>
        </w:rPr>
        <w:t>KwikPen</w:t>
      </w:r>
    </w:p>
    <w:p w:rsidR="00A92DC2" w:rsidRPr="00225504" w:rsidRDefault="00A92DC2" w:rsidP="00A92DC2">
      <w:pPr>
        <w:keepNext/>
        <w:ind w:left="567" w:hanging="567"/>
        <w:rPr>
          <w:noProof/>
          <w:szCs w:val="22"/>
          <w:lang w:val="bg-BG"/>
        </w:rPr>
      </w:pPr>
    </w:p>
    <w:p w:rsidR="00A92DC2" w:rsidRPr="00225504" w:rsidRDefault="00A92DC2" w:rsidP="00A92DC2">
      <w:pPr>
        <w:keepNext/>
        <w:pBdr>
          <w:top w:val="single" w:sz="4" w:space="2" w:color="auto"/>
          <w:left w:val="single" w:sz="4" w:space="4" w:color="auto"/>
          <w:bottom w:val="single" w:sz="4" w:space="1" w:color="auto"/>
          <w:right w:val="single" w:sz="4" w:space="4" w:color="auto"/>
        </w:pBdr>
        <w:ind w:left="567" w:hanging="567"/>
        <w:rPr>
          <w:noProof/>
          <w:szCs w:val="22"/>
          <w:lang w:val="bg-BG"/>
        </w:rPr>
      </w:pPr>
      <w:r w:rsidRPr="00225504">
        <w:rPr>
          <w:b/>
          <w:noProof/>
          <w:szCs w:val="22"/>
          <w:lang w:val="bg-BG"/>
        </w:rPr>
        <w:t>1.</w:t>
      </w:r>
      <w:r w:rsidRPr="00225504">
        <w:rPr>
          <w:b/>
          <w:noProof/>
          <w:szCs w:val="22"/>
          <w:lang w:val="bg-BG"/>
        </w:rPr>
        <w:tab/>
        <w:t>ИМЕ НА ЛЕКАРСТВЕНИЯ ПРОДУКТ</w:t>
      </w:r>
    </w:p>
    <w:p w:rsidR="00A92DC2" w:rsidRPr="00225504" w:rsidRDefault="00A92DC2" w:rsidP="00A92DC2">
      <w:pPr>
        <w:keepNext/>
        <w:ind w:left="567" w:hanging="567"/>
        <w:rPr>
          <w:noProof/>
          <w:szCs w:val="22"/>
          <w:lang w:val="bg-BG"/>
        </w:rPr>
      </w:pPr>
    </w:p>
    <w:p w:rsidR="00A92DC2" w:rsidRPr="00225504" w:rsidRDefault="00A92DC2" w:rsidP="00A92DC2">
      <w:pPr>
        <w:widowControl w:val="0"/>
        <w:rPr>
          <w:noProof/>
          <w:szCs w:val="22"/>
          <w:lang w:val="bg-BG"/>
        </w:rPr>
      </w:pPr>
      <w:r w:rsidRPr="00225504">
        <w:rPr>
          <w:szCs w:val="22"/>
          <w:lang w:val="bg-BG"/>
        </w:rPr>
        <w:t>Humalog 200 </w:t>
      </w:r>
      <w:r>
        <w:rPr>
          <w:szCs w:val="22"/>
          <w:lang w:val="bg-BG"/>
        </w:rPr>
        <w:t>единици</w:t>
      </w:r>
      <w:r w:rsidRPr="00225504">
        <w:rPr>
          <w:szCs w:val="22"/>
          <w:lang w:val="bg-BG"/>
        </w:rPr>
        <w:t xml:space="preserve">/ml </w:t>
      </w:r>
      <w:r w:rsidRPr="007D6EAF">
        <w:rPr>
          <w:szCs w:val="22"/>
          <w:lang w:val="bg-BG"/>
        </w:rPr>
        <w:t>KwikPen</w:t>
      </w:r>
      <w:r w:rsidRPr="00225504">
        <w:rPr>
          <w:szCs w:val="22"/>
          <w:lang w:val="bg-BG"/>
        </w:rPr>
        <w:t xml:space="preserve"> инжекционен разтвор</w:t>
      </w:r>
      <w:r>
        <w:rPr>
          <w:szCs w:val="22"/>
          <w:lang w:val="bg-BG"/>
        </w:rPr>
        <w:t xml:space="preserve"> в предварително напълнена писалка</w:t>
      </w:r>
    </w:p>
    <w:p w:rsidR="00A92DC2" w:rsidRPr="00225504" w:rsidRDefault="007B6284" w:rsidP="00A92DC2">
      <w:pPr>
        <w:widowControl w:val="0"/>
        <w:rPr>
          <w:noProof/>
          <w:szCs w:val="22"/>
          <w:lang w:val="bg-BG"/>
        </w:rPr>
      </w:pPr>
      <w:r>
        <w:rPr>
          <w:szCs w:val="22"/>
          <w:lang w:val="bg-BG"/>
        </w:rPr>
        <w:t>и</w:t>
      </w:r>
      <w:r w:rsidR="00A92DC2" w:rsidRPr="00225504">
        <w:rPr>
          <w:szCs w:val="22"/>
          <w:lang w:val="bg-BG"/>
        </w:rPr>
        <w:t>нсулин лиспро</w:t>
      </w:r>
    </w:p>
    <w:p w:rsidR="00A92DC2" w:rsidRPr="00225504" w:rsidRDefault="00A92DC2" w:rsidP="00A92DC2">
      <w:pPr>
        <w:ind w:left="567" w:hanging="567"/>
        <w:rPr>
          <w:noProof/>
          <w:szCs w:val="22"/>
          <w:lang w:val="bg-BG"/>
        </w:rPr>
      </w:pPr>
    </w:p>
    <w:p w:rsidR="00A92DC2" w:rsidRPr="00225504" w:rsidRDefault="00A92DC2" w:rsidP="00A92DC2">
      <w:pPr>
        <w:ind w:left="567" w:hanging="567"/>
        <w:rPr>
          <w:noProof/>
          <w:szCs w:val="22"/>
          <w:lang w:val="bg-BG"/>
        </w:rPr>
      </w:pPr>
    </w:p>
    <w:p w:rsidR="00A92DC2" w:rsidRPr="00225504" w:rsidRDefault="00A92DC2" w:rsidP="00A92DC2">
      <w:pPr>
        <w:keepNext/>
        <w:pBdr>
          <w:top w:val="single" w:sz="4" w:space="1" w:color="auto"/>
          <w:left w:val="single" w:sz="4" w:space="4" w:color="auto"/>
          <w:bottom w:val="single" w:sz="4" w:space="1" w:color="auto"/>
          <w:right w:val="single" w:sz="4" w:space="4" w:color="auto"/>
        </w:pBdr>
        <w:ind w:left="567" w:hanging="567"/>
        <w:rPr>
          <w:b/>
          <w:noProof/>
          <w:szCs w:val="22"/>
          <w:lang w:val="bg-BG"/>
        </w:rPr>
      </w:pPr>
      <w:r w:rsidRPr="00225504">
        <w:rPr>
          <w:b/>
          <w:noProof/>
          <w:szCs w:val="22"/>
          <w:lang w:val="bg-BG"/>
        </w:rPr>
        <w:t>2.</w:t>
      </w:r>
      <w:r w:rsidRPr="00225504">
        <w:rPr>
          <w:b/>
          <w:noProof/>
          <w:szCs w:val="22"/>
          <w:lang w:val="bg-BG"/>
        </w:rPr>
        <w:tab/>
        <w:t>ОБЯВЯВАНЕ НА АКТИВНОТО ВЕЩЕСТВО</w:t>
      </w:r>
    </w:p>
    <w:p w:rsidR="00A92DC2" w:rsidRPr="00225504" w:rsidRDefault="00A92DC2" w:rsidP="00A92DC2">
      <w:pPr>
        <w:keepNext/>
        <w:rPr>
          <w:szCs w:val="22"/>
          <w:bdr w:val="single" w:sz="4" w:space="0" w:color="auto"/>
          <w:lang w:val="bg-BG"/>
        </w:rPr>
      </w:pPr>
    </w:p>
    <w:p w:rsidR="00A92DC2" w:rsidRPr="00A338AA" w:rsidRDefault="00A92DC2" w:rsidP="00A92DC2">
      <w:pPr>
        <w:rPr>
          <w:szCs w:val="22"/>
          <w:lang w:val="bg-BG"/>
        </w:rPr>
      </w:pPr>
      <w:r w:rsidRPr="00225504">
        <w:rPr>
          <w:szCs w:val="22"/>
          <w:lang w:val="bg-BG"/>
        </w:rPr>
        <w:t>Един ml</w:t>
      </w:r>
      <w:r>
        <w:rPr>
          <w:szCs w:val="22"/>
          <w:lang w:val="bg-BG"/>
        </w:rPr>
        <w:t xml:space="preserve"> разтвор </w:t>
      </w:r>
      <w:r w:rsidRPr="00225504">
        <w:rPr>
          <w:szCs w:val="22"/>
          <w:lang w:val="bg-BG"/>
        </w:rPr>
        <w:t>съдържа 200</w:t>
      </w:r>
      <w:r>
        <w:rPr>
          <w:szCs w:val="22"/>
          <w:lang w:val="bg-BG"/>
        </w:rPr>
        <w:t> единици</w:t>
      </w:r>
      <w:r w:rsidRPr="00225504">
        <w:rPr>
          <w:szCs w:val="22"/>
          <w:lang w:val="bg-BG"/>
        </w:rPr>
        <w:t xml:space="preserve"> </w:t>
      </w:r>
      <w:r>
        <w:rPr>
          <w:szCs w:val="22"/>
          <w:lang w:val="bg-BG"/>
        </w:rPr>
        <w:t>и</w:t>
      </w:r>
      <w:r w:rsidRPr="00D365B6">
        <w:rPr>
          <w:szCs w:val="22"/>
          <w:lang w:val="bg-BG"/>
        </w:rPr>
        <w:t>нсулин лиспро</w:t>
      </w:r>
      <w:r w:rsidRPr="00D365B6">
        <w:rPr>
          <w:noProof/>
          <w:szCs w:val="22"/>
          <w:lang w:val="bg-BG"/>
        </w:rPr>
        <w:t xml:space="preserve"> </w:t>
      </w:r>
      <w:r w:rsidRPr="00225504">
        <w:rPr>
          <w:szCs w:val="22"/>
          <w:lang w:val="bg-BG"/>
        </w:rPr>
        <w:t>(еквивалент</w:t>
      </w:r>
      <w:r>
        <w:rPr>
          <w:szCs w:val="22"/>
          <w:lang w:val="bg-BG"/>
        </w:rPr>
        <w:t>ни</w:t>
      </w:r>
      <w:r w:rsidRPr="00225504">
        <w:rPr>
          <w:szCs w:val="22"/>
          <w:lang w:val="bg-BG"/>
        </w:rPr>
        <w:t xml:space="preserve"> на 6,9 mg)</w:t>
      </w:r>
    </w:p>
    <w:p w:rsidR="00A92DC2" w:rsidRPr="00225504" w:rsidRDefault="00A92DC2" w:rsidP="00A92DC2">
      <w:pPr>
        <w:ind w:right="11"/>
        <w:jc w:val="both"/>
        <w:rPr>
          <w:szCs w:val="22"/>
          <w:lang w:val="bg-BG"/>
        </w:rPr>
      </w:pPr>
    </w:p>
    <w:p w:rsidR="00A92DC2" w:rsidRPr="00225504" w:rsidRDefault="00A92DC2" w:rsidP="00A92DC2">
      <w:pPr>
        <w:ind w:right="11"/>
        <w:jc w:val="both"/>
        <w:rPr>
          <w:szCs w:val="22"/>
          <w:lang w:val="bg-BG"/>
        </w:rPr>
      </w:pPr>
    </w:p>
    <w:p w:rsidR="00A92DC2" w:rsidRPr="00225504" w:rsidRDefault="00A92DC2" w:rsidP="00A92DC2">
      <w:pPr>
        <w:keepNext/>
        <w:pBdr>
          <w:top w:val="single" w:sz="4" w:space="1" w:color="auto"/>
          <w:left w:val="single" w:sz="4" w:space="4" w:color="auto"/>
          <w:bottom w:val="single" w:sz="4" w:space="1" w:color="auto"/>
          <w:right w:val="single" w:sz="4" w:space="4" w:color="auto"/>
        </w:pBdr>
        <w:ind w:left="567" w:hanging="567"/>
        <w:rPr>
          <w:noProof/>
          <w:szCs w:val="22"/>
          <w:highlight w:val="lightGray"/>
          <w:lang w:val="bg-BG"/>
        </w:rPr>
      </w:pPr>
      <w:r w:rsidRPr="00225504">
        <w:rPr>
          <w:b/>
          <w:noProof/>
          <w:szCs w:val="22"/>
          <w:lang w:val="bg-BG"/>
        </w:rPr>
        <w:t>3.</w:t>
      </w:r>
      <w:r w:rsidRPr="00225504">
        <w:rPr>
          <w:b/>
          <w:noProof/>
          <w:szCs w:val="22"/>
          <w:lang w:val="bg-BG"/>
        </w:rPr>
        <w:tab/>
        <w:t>СПИСЪК НА ПОМОЩНИТЕ ВЕЩЕСТВА</w:t>
      </w:r>
    </w:p>
    <w:p w:rsidR="00A92DC2" w:rsidRPr="00225504" w:rsidRDefault="00A92DC2" w:rsidP="00A92DC2">
      <w:pPr>
        <w:keepNext/>
        <w:ind w:left="567" w:hanging="567"/>
        <w:rPr>
          <w:noProof/>
          <w:szCs w:val="22"/>
          <w:lang w:val="bg-BG"/>
        </w:rPr>
      </w:pPr>
    </w:p>
    <w:p w:rsidR="00A92DC2" w:rsidRPr="00225504" w:rsidRDefault="00A92DC2" w:rsidP="00A92DC2">
      <w:pPr>
        <w:rPr>
          <w:noProof/>
          <w:szCs w:val="22"/>
          <w:lang w:val="bg-BG"/>
        </w:rPr>
      </w:pPr>
      <w:r w:rsidRPr="00225504">
        <w:rPr>
          <w:noProof/>
          <w:szCs w:val="22"/>
          <w:lang w:val="bg-BG"/>
        </w:rPr>
        <w:t>Съдържа глицерол, цинков оксид, трометамол</w:t>
      </w:r>
      <w:r>
        <w:rPr>
          <w:noProof/>
          <w:szCs w:val="22"/>
          <w:lang w:val="bg-BG"/>
        </w:rPr>
        <w:t>, мета</w:t>
      </w:r>
      <w:r w:rsidRPr="00225504">
        <w:rPr>
          <w:noProof/>
          <w:szCs w:val="22"/>
          <w:lang w:val="bg-BG"/>
        </w:rPr>
        <w:t xml:space="preserve">крезол </w:t>
      </w:r>
      <w:r>
        <w:rPr>
          <w:noProof/>
          <w:szCs w:val="22"/>
          <w:lang w:val="bg-BG"/>
        </w:rPr>
        <w:t>и</w:t>
      </w:r>
      <w:r w:rsidRPr="00225504">
        <w:rPr>
          <w:noProof/>
          <w:szCs w:val="22"/>
          <w:lang w:val="bg-BG"/>
        </w:rPr>
        <w:t xml:space="preserve"> вода за инжекции.</w:t>
      </w:r>
    </w:p>
    <w:p w:rsidR="00A92DC2" w:rsidRPr="0028363F" w:rsidRDefault="00A92DC2" w:rsidP="00A92DC2">
      <w:pPr>
        <w:ind w:right="11"/>
        <w:rPr>
          <w:noProof/>
          <w:szCs w:val="22"/>
          <w:lang w:val="bg-BG"/>
        </w:rPr>
      </w:pPr>
      <w:r w:rsidRPr="00225504">
        <w:rPr>
          <w:noProof/>
          <w:szCs w:val="22"/>
          <w:lang w:val="bg-BG"/>
        </w:rPr>
        <w:t>Натриев хидроксид и/или хлороводородна киселина могат да бъдат използвани за корекция на киселинността</w:t>
      </w:r>
      <w:r w:rsidRPr="001D20DD">
        <w:rPr>
          <w:noProof/>
          <w:szCs w:val="22"/>
          <w:lang w:val="bg-BG"/>
        </w:rPr>
        <w:t>.</w:t>
      </w:r>
      <w:r w:rsidR="001D20DD" w:rsidRPr="0028363F">
        <w:rPr>
          <w:rFonts w:eastAsia="SimSun"/>
          <w:szCs w:val="22"/>
          <w:lang w:val="bg-BG" w:eastAsia="zh-CN"/>
        </w:rPr>
        <w:t xml:space="preserve"> </w:t>
      </w:r>
      <w:r w:rsidR="001D20DD" w:rsidRPr="0028363F">
        <w:rPr>
          <w:rFonts w:eastAsia="SimSun"/>
          <w:szCs w:val="22"/>
          <w:highlight w:val="lightGray"/>
          <w:lang w:val="bg-BG" w:eastAsia="zh-CN"/>
        </w:rPr>
        <w:t xml:space="preserve"> </w:t>
      </w:r>
      <w:r w:rsidR="001D20DD" w:rsidRPr="0028363F">
        <w:rPr>
          <w:noProof/>
          <w:szCs w:val="22"/>
          <w:highlight w:val="lightGray"/>
          <w:lang w:val="bg-BG"/>
        </w:rPr>
        <w:t>За допълнителна информация вижте листовката</w:t>
      </w:r>
      <w:r w:rsidR="001D20DD" w:rsidRPr="0028363F">
        <w:rPr>
          <w:noProof/>
          <w:szCs w:val="22"/>
          <w:lang w:val="bg-BG"/>
        </w:rPr>
        <w:t xml:space="preserve"> </w:t>
      </w:r>
    </w:p>
    <w:p w:rsidR="00A92DC2" w:rsidRPr="00225504" w:rsidRDefault="00A92DC2" w:rsidP="00A92DC2">
      <w:pPr>
        <w:ind w:left="567" w:hanging="567"/>
        <w:rPr>
          <w:noProof/>
          <w:szCs w:val="22"/>
          <w:lang w:val="bg-BG"/>
        </w:rPr>
      </w:pPr>
    </w:p>
    <w:p w:rsidR="00A92DC2" w:rsidRPr="00225504" w:rsidRDefault="00A92DC2" w:rsidP="00A92DC2">
      <w:pPr>
        <w:ind w:left="567" w:hanging="567"/>
        <w:rPr>
          <w:noProof/>
          <w:szCs w:val="22"/>
          <w:lang w:val="bg-BG"/>
        </w:rPr>
      </w:pPr>
    </w:p>
    <w:p w:rsidR="00A92DC2" w:rsidRPr="00225504" w:rsidRDefault="00A92DC2" w:rsidP="00A92DC2">
      <w:pPr>
        <w:keepNext/>
        <w:pBdr>
          <w:top w:val="single" w:sz="4" w:space="1" w:color="auto"/>
          <w:left w:val="single" w:sz="4" w:space="4" w:color="auto"/>
          <w:bottom w:val="single" w:sz="4" w:space="1" w:color="auto"/>
          <w:right w:val="single" w:sz="4" w:space="4" w:color="auto"/>
        </w:pBdr>
        <w:ind w:left="567" w:hanging="567"/>
        <w:rPr>
          <w:noProof/>
          <w:szCs w:val="22"/>
          <w:lang w:val="bg-BG"/>
        </w:rPr>
      </w:pPr>
      <w:r w:rsidRPr="00225504">
        <w:rPr>
          <w:b/>
          <w:noProof/>
          <w:szCs w:val="22"/>
          <w:lang w:val="bg-BG"/>
        </w:rPr>
        <w:t>4.</w:t>
      </w:r>
      <w:r w:rsidRPr="00225504">
        <w:rPr>
          <w:b/>
          <w:noProof/>
          <w:szCs w:val="22"/>
          <w:lang w:val="bg-BG"/>
        </w:rPr>
        <w:tab/>
        <w:t>ЛЕКАРСТВЕНА ФОРМА И КОЛИЧЕСТВО В ЕДНА ОПАКОВКА</w:t>
      </w:r>
    </w:p>
    <w:p w:rsidR="00A92DC2" w:rsidRPr="00225504" w:rsidRDefault="00A92DC2" w:rsidP="00A92DC2">
      <w:pPr>
        <w:keepNext/>
        <w:ind w:left="567" w:hanging="567"/>
        <w:rPr>
          <w:noProof/>
          <w:szCs w:val="22"/>
          <w:lang w:val="bg-BG"/>
        </w:rPr>
      </w:pPr>
    </w:p>
    <w:p w:rsidR="00A92DC2" w:rsidRPr="00323594" w:rsidRDefault="00A92DC2" w:rsidP="00A92DC2">
      <w:pPr>
        <w:rPr>
          <w:szCs w:val="22"/>
          <w:lang w:val="ru-RU"/>
        </w:rPr>
      </w:pPr>
      <w:r w:rsidRPr="0028363F">
        <w:rPr>
          <w:szCs w:val="22"/>
          <w:highlight w:val="lightGray"/>
          <w:lang w:val="bg-BG"/>
        </w:rPr>
        <w:t>Инжекционен разтвор.</w:t>
      </w:r>
    </w:p>
    <w:p w:rsidR="00A92DC2" w:rsidRPr="00225504" w:rsidRDefault="00A92DC2" w:rsidP="00A92DC2">
      <w:pPr>
        <w:rPr>
          <w:szCs w:val="22"/>
          <w:lang w:val="bg-BG"/>
        </w:rPr>
      </w:pPr>
    </w:p>
    <w:p w:rsidR="00A92DC2" w:rsidRPr="00225504" w:rsidRDefault="00A92DC2" w:rsidP="00A92DC2">
      <w:pPr>
        <w:rPr>
          <w:szCs w:val="22"/>
          <w:lang w:val="bg-BG"/>
        </w:rPr>
      </w:pPr>
      <w:r>
        <w:rPr>
          <w:lang w:val="bg-BG"/>
        </w:rPr>
        <w:t xml:space="preserve">Групова </w:t>
      </w:r>
      <w:r>
        <w:rPr>
          <w:szCs w:val="22"/>
          <w:lang w:val="bg-BG"/>
        </w:rPr>
        <w:t xml:space="preserve">опаковка: 10 (2 опаковки от по </w:t>
      </w:r>
      <w:r w:rsidRPr="00225504">
        <w:rPr>
          <w:szCs w:val="22"/>
          <w:lang w:val="bg-BG"/>
        </w:rPr>
        <w:t>5</w:t>
      </w:r>
      <w:r>
        <w:rPr>
          <w:szCs w:val="22"/>
          <w:lang w:val="bg-BG"/>
        </w:rPr>
        <w:t>)</w:t>
      </w:r>
      <w:r w:rsidRPr="00225504">
        <w:rPr>
          <w:szCs w:val="22"/>
          <w:lang w:val="bg-BG"/>
        </w:rPr>
        <w:t xml:space="preserve"> </w:t>
      </w:r>
      <w:r>
        <w:rPr>
          <w:szCs w:val="22"/>
          <w:lang w:val="bg-BG"/>
        </w:rPr>
        <w:t>писалки по</w:t>
      </w:r>
      <w:r w:rsidRPr="00225504">
        <w:rPr>
          <w:szCs w:val="22"/>
          <w:lang w:val="bg-BG"/>
        </w:rPr>
        <w:t xml:space="preserve"> 3 ml</w:t>
      </w:r>
      <w:r>
        <w:rPr>
          <w:szCs w:val="22"/>
          <w:lang w:val="bg-BG"/>
        </w:rPr>
        <w:t>.</w:t>
      </w:r>
    </w:p>
    <w:p w:rsidR="00A92DC2" w:rsidRPr="00225504" w:rsidRDefault="00A92DC2" w:rsidP="00A92DC2">
      <w:pPr>
        <w:rPr>
          <w:szCs w:val="22"/>
          <w:lang w:val="bg-BG"/>
        </w:rPr>
      </w:pPr>
    </w:p>
    <w:p w:rsidR="00A92DC2" w:rsidRPr="00225504" w:rsidRDefault="00A92DC2" w:rsidP="00A92DC2">
      <w:pPr>
        <w:keepNext/>
        <w:pBdr>
          <w:top w:val="single" w:sz="4" w:space="1" w:color="auto"/>
          <w:left w:val="single" w:sz="4" w:space="4" w:color="auto"/>
          <w:bottom w:val="single" w:sz="4" w:space="1" w:color="auto"/>
          <w:right w:val="single" w:sz="4" w:space="4" w:color="auto"/>
        </w:pBdr>
        <w:ind w:left="567" w:hanging="567"/>
        <w:rPr>
          <w:noProof/>
          <w:szCs w:val="22"/>
          <w:highlight w:val="lightGray"/>
          <w:lang w:val="bg-BG"/>
        </w:rPr>
      </w:pPr>
      <w:r w:rsidRPr="00225504">
        <w:rPr>
          <w:b/>
          <w:noProof/>
          <w:szCs w:val="22"/>
          <w:lang w:val="bg-BG"/>
        </w:rPr>
        <w:t>5.</w:t>
      </w:r>
      <w:r w:rsidRPr="00225504">
        <w:rPr>
          <w:b/>
          <w:noProof/>
          <w:szCs w:val="22"/>
          <w:lang w:val="bg-BG"/>
        </w:rPr>
        <w:tab/>
        <w:t>НАЧИН НА ПРИЛ</w:t>
      </w:r>
      <w:r>
        <w:rPr>
          <w:b/>
          <w:noProof/>
          <w:szCs w:val="22"/>
          <w:lang w:val="bg-BG"/>
        </w:rPr>
        <w:t>ОЖЕНИЕ</w:t>
      </w:r>
      <w:r w:rsidRPr="00225504">
        <w:rPr>
          <w:b/>
          <w:noProof/>
          <w:szCs w:val="22"/>
          <w:lang w:val="bg-BG"/>
        </w:rPr>
        <w:t xml:space="preserve"> И ПЪТ НА ВЪВЕЖДАНЕ</w:t>
      </w:r>
    </w:p>
    <w:p w:rsidR="00A92DC2" w:rsidRPr="00225504" w:rsidRDefault="00A92DC2" w:rsidP="00A92DC2">
      <w:pPr>
        <w:keepNext/>
        <w:ind w:left="567" w:hanging="567"/>
        <w:rPr>
          <w:i/>
          <w:noProof/>
          <w:szCs w:val="22"/>
          <w:lang w:val="bg-BG"/>
        </w:rPr>
      </w:pPr>
    </w:p>
    <w:p w:rsidR="00A92DC2" w:rsidRPr="00C030D7" w:rsidRDefault="00A92DC2" w:rsidP="00A92DC2">
      <w:pPr>
        <w:rPr>
          <w:noProof/>
          <w:szCs w:val="22"/>
          <w:lang w:val="bg-BG"/>
        </w:rPr>
      </w:pPr>
      <w:r w:rsidRPr="00C030D7">
        <w:rPr>
          <w:noProof/>
          <w:szCs w:val="22"/>
          <w:lang w:val="bg-BG"/>
        </w:rPr>
        <w:t>Преди употреба прочетете листовката.</w:t>
      </w:r>
    </w:p>
    <w:p w:rsidR="00A92DC2" w:rsidRPr="00225504" w:rsidRDefault="00A92DC2" w:rsidP="00A92DC2">
      <w:pPr>
        <w:ind w:left="567" w:hanging="567"/>
        <w:rPr>
          <w:noProof/>
          <w:szCs w:val="22"/>
          <w:lang w:val="bg-BG"/>
        </w:rPr>
      </w:pPr>
      <w:r w:rsidRPr="00225504">
        <w:rPr>
          <w:noProof/>
          <w:szCs w:val="22"/>
          <w:lang w:val="bg-BG"/>
        </w:rPr>
        <w:t>За подкожно приложение</w:t>
      </w:r>
    </w:p>
    <w:p w:rsidR="00A92DC2" w:rsidRPr="00225504" w:rsidRDefault="00A92DC2" w:rsidP="00A92DC2">
      <w:pPr>
        <w:ind w:left="567" w:hanging="567"/>
        <w:rPr>
          <w:noProof/>
          <w:szCs w:val="22"/>
          <w:lang w:val="bg-BG"/>
        </w:rPr>
      </w:pPr>
    </w:p>
    <w:p w:rsidR="00A92DC2" w:rsidRPr="00225504" w:rsidRDefault="00A92DC2" w:rsidP="00A92DC2">
      <w:pPr>
        <w:ind w:left="567" w:hanging="567"/>
        <w:rPr>
          <w:noProof/>
          <w:szCs w:val="22"/>
          <w:lang w:val="bg-BG"/>
        </w:rPr>
      </w:pPr>
    </w:p>
    <w:p w:rsidR="00A92DC2" w:rsidRPr="00225504" w:rsidRDefault="00A92DC2" w:rsidP="00A92DC2">
      <w:pPr>
        <w:keepNext/>
        <w:pBdr>
          <w:top w:val="single" w:sz="4" w:space="1" w:color="auto"/>
          <w:left w:val="single" w:sz="4" w:space="4" w:color="auto"/>
          <w:bottom w:val="single" w:sz="4" w:space="1" w:color="auto"/>
          <w:right w:val="single" w:sz="4" w:space="4" w:color="auto"/>
        </w:pBdr>
        <w:ind w:left="567" w:hanging="567"/>
        <w:rPr>
          <w:noProof/>
          <w:szCs w:val="22"/>
          <w:lang w:val="bg-BG"/>
        </w:rPr>
      </w:pPr>
      <w:r w:rsidRPr="00225504">
        <w:rPr>
          <w:b/>
          <w:noProof/>
          <w:szCs w:val="22"/>
          <w:lang w:val="bg-BG"/>
        </w:rPr>
        <w:t>6.</w:t>
      </w:r>
      <w:r w:rsidRPr="00225504">
        <w:rPr>
          <w:b/>
          <w:noProof/>
          <w:szCs w:val="22"/>
          <w:lang w:val="bg-BG"/>
        </w:rPr>
        <w:tab/>
        <w:t xml:space="preserve">СПЕЦИАЛНО ПРЕДУПРЕЖДЕНИЕ, ЧЕ ЛЕКАРСТВЕНИЯТ ПРОДУКТ ТРЯБВА ДА СЕ СЪХРАНЯВА НА МЯСТО ДАЛЕЧЕ ОТ ПОГЛЕДА И ДОСЕГА НА ДЕЦА </w:t>
      </w:r>
    </w:p>
    <w:p w:rsidR="00A92DC2" w:rsidRPr="00225504" w:rsidRDefault="00A92DC2" w:rsidP="00A92DC2">
      <w:pPr>
        <w:keepNext/>
        <w:ind w:left="567" w:hanging="567"/>
        <w:rPr>
          <w:noProof/>
          <w:szCs w:val="22"/>
          <w:lang w:val="bg-BG"/>
        </w:rPr>
      </w:pPr>
    </w:p>
    <w:p w:rsidR="00A92DC2" w:rsidRPr="00225504" w:rsidRDefault="00A92DC2" w:rsidP="00A92DC2">
      <w:pPr>
        <w:ind w:left="567" w:hanging="567"/>
        <w:outlineLvl w:val="0"/>
        <w:rPr>
          <w:noProof/>
          <w:szCs w:val="22"/>
          <w:lang w:val="bg-BG"/>
        </w:rPr>
      </w:pPr>
      <w:r w:rsidRPr="00225504">
        <w:rPr>
          <w:noProof/>
          <w:szCs w:val="22"/>
          <w:lang w:val="bg-BG"/>
        </w:rPr>
        <w:t>Да се съхранява на място, недостъпно за деца</w:t>
      </w:r>
      <w:r>
        <w:rPr>
          <w:noProof/>
          <w:szCs w:val="22"/>
          <w:lang w:val="bg-BG"/>
        </w:rPr>
        <w:t>.</w:t>
      </w:r>
    </w:p>
    <w:p w:rsidR="00A92DC2" w:rsidRPr="00225504" w:rsidRDefault="00A92DC2" w:rsidP="00A92DC2">
      <w:pPr>
        <w:ind w:left="567" w:hanging="567"/>
        <w:rPr>
          <w:noProof/>
          <w:szCs w:val="22"/>
          <w:lang w:val="bg-BG"/>
        </w:rPr>
      </w:pPr>
    </w:p>
    <w:p w:rsidR="00A92DC2" w:rsidRPr="00225504" w:rsidRDefault="00A92DC2" w:rsidP="00A92DC2">
      <w:pPr>
        <w:ind w:left="567" w:hanging="567"/>
        <w:rPr>
          <w:noProof/>
          <w:szCs w:val="22"/>
          <w:lang w:val="bg-BG"/>
        </w:rPr>
      </w:pPr>
    </w:p>
    <w:p w:rsidR="00A92DC2" w:rsidRPr="00225504" w:rsidRDefault="00A92DC2" w:rsidP="00A92DC2">
      <w:pPr>
        <w:keepNext/>
        <w:pBdr>
          <w:top w:val="single" w:sz="4" w:space="1" w:color="auto"/>
          <w:left w:val="single" w:sz="4" w:space="4" w:color="auto"/>
          <w:bottom w:val="single" w:sz="4" w:space="1" w:color="auto"/>
          <w:right w:val="single" w:sz="4" w:space="4" w:color="auto"/>
        </w:pBdr>
        <w:ind w:left="567" w:hanging="567"/>
        <w:rPr>
          <w:noProof/>
          <w:szCs w:val="22"/>
          <w:highlight w:val="lightGray"/>
          <w:lang w:val="bg-BG"/>
        </w:rPr>
      </w:pPr>
      <w:r w:rsidRPr="00225504">
        <w:rPr>
          <w:b/>
          <w:noProof/>
          <w:szCs w:val="22"/>
          <w:lang w:val="bg-BG"/>
        </w:rPr>
        <w:t>7.</w:t>
      </w:r>
      <w:r w:rsidRPr="00225504">
        <w:rPr>
          <w:b/>
          <w:noProof/>
          <w:szCs w:val="22"/>
          <w:lang w:val="bg-BG"/>
        </w:rPr>
        <w:tab/>
        <w:t>ДРУГИ СПЕЦИАЛНИ ПРЕДУПРЕЖДЕНИЯ, АКО Е НЕОБХОДИМО</w:t>
      </w:r>
    </w:p>
    <w:p w:rsidR="00A92DC2" w:rsidRPr="00225504" w:rsidRDefault="00A92DC2" w:rsidP="00A92DC2">
      <w:pPr>
        <w:keepNext/>
        <w:ind w:left="567" w:hanging="567"/>
        <w:rPr>
          <w:noProof/>
          <w:szCs w:val="22"/>
          <w:lang w:val="bg-BG"/>
        </w:rPr>
      </w:pPr>
    </w:p>
    <w:p w:rsidR="00A92DC2" w:rsidRDefault="00A92DC2" w:rsidP="00A92DC2">
      <w:pPr>
        <w:autoSpaceDE w:val="0"/>
        <w:autoSpaceDN w:val="0"/>
        <w:adjustRightInd w:val="0"/>
        <w:rPr>
          <w:b/>
          <w:szCs w:val="22"/>
          <w:lang w:val="bg-BG"/>
        </w:rPr>
      </w:pPr>
      <w:r>
        <w:rPr>
          <w:b/>
          <w:szCs w:val="22"/>
          <w:lang w:val="bg-BG"/>
        </w:rPr>
        <w:t>Използвайте само в тази писалка, или може да последва тежко предозиране</w:t>
      </w:r>
    </w:p>
    <w:p w:rsidR="00A92DC2" w:rsidRPr="00C030D7" w:rsidRDefault="00A92DC2" w:rsidP="00A92DC2">
      <w:pPr>
        <w:ind w:left="567" w:hanging="567"/>
        <w:rPr>
          <w:szCs w:val="22"/>
          <w:lang w:val="bg-BG"/>
        </w:rPr>
      </w:pPr>
      <w:r w:rsidRPr="00C030D7">
        <w:rPr>
          <w:szCs w:val="22"/>
          <w:lang w:val="bg-BG"/>
        </w:rPr>
        <w:t>Ако</w:t>
      </w:r>
      <w:r>
        <w:rPr>
          <w:szCs w:val="22"/>
          <w:lang w:val="bg-BG"/>
        </w:rPr>
        <w:t xml:space="preserve"> обкатката е счупена преди първата употреба, свържете се с фармацевт.</w:t>
      </w:r>
    </w:p>
    <w:p w:rsidR="00A92DC2" w:rsidRPr="00225504" w:rsidRDefault="00A92DC2" w:rsidP="00A92DC2">
      <w:pPr>
        <w:ind w:left="567" w:hanging="567"/>
        <w:rPr>
          <w:noProof/>
          <w:szCs w:val="22"/>
          <w:lang w:val="bg-BG"/>
        </w:rPr>
      </w:pPr>
    </w:p>
    <w:p w:rsidR="00A92DC2" w:rsidRPr="00225504" w:rsidRDefault="00A92DC2" w:rsidP="00A92DC2">
      <w:pPr>
        <w:ind w:left="567" w:hanging="567"/>
        <w:rPr>
          <w:noProof/>
          <w:szCs w:val="22"/>
          <w:lang w:val="bg-BG"/>
        </w:rPr>
      </w:pPr>
    </w:p>
    <w:p w:rsidR="00A92DC2" w:rsidRPr="00225504" w:rsidRDefault="00A92DC2" w:rsidP="00A92DC2">
      <w:pPr>
        <w:keepNext/>
        <w:pBdr>
          <w:top w:val="single" w:sz="4" w:space="1" w:color="auto"/>
          <w:left w:val="single" w:sz="4" w:space="4" w:color="auto"/>
          <w:bottom w:val="single" w:sz="4" w:space="1" w:color="auto"/>
          <w:right w:val="single" w:sz="4" w:space="4" w:color="auto"/>
        </w:pBdr>
        <w:ind w:left="567" w:hanging="567"/>
        <w:rPr>
          <w:noProof/>
          <w:szCs w:val="22"/>
          <w:highlight w:val="lightGray"/>
          <w:lang w:val="bg-BG"/>
        </w:rPr>
      </w:pPr>
      <w:r w:rsidRPr="00225504">
        <w:rPr>
          <w:b/>
          <w:noProof/>
          <w:szCs w:val="22"/>
          <w:lang w:val="bg-BG"/>
        </w:rPr>
        <w:t>8.</w:t>
      </w:r>
      <w:r w:rsidRPr="00225504">
        <w:rPr>
          <w:b/>
          <w:noProof/>
          <w:szCs w:val="22"/>
          <w:lang w:val="bg-BG"/>
        </w:rPr>
        <w:tab/>
        <w:t>ДАТА НА ИЗТИЧАНЕ НА СРОКА НА ГОДНОСТ</w:t>
      </w:r>
    </w:p>
    <w:p w:rsidR="00A92DC2" w:rsidRPr="00225504" w:rsidRDefault="00A92DC2" w:rsidP="00A92DC2">
      <w:pPr>
        <w:keepNext/>
        <w:ind w:left="567" w:hanging="567"/>
        <w:rPr>
          <w:noProof/>
          <w:szCs w:val="22"/>
          <w:lang w:val="bg-BG"/>
        </w:rPr>
      </w:pPr>
    </w:p>
    <w:p w:rsidR="00A92DC2" w:rsidRPr="00225504" w:rsidRDefault="00A92DC2" w:rsidP="00A92DC2">
      <w:pPr>
        <w:ind w:left="567" w:hanging="567"/>
        <w:rPr>
          <w:noProof/>
          <w:szCs w:val="22"/>
          <w:lang w:val="bg-BG"/>
        </w:rPr>
      </w:pPr>
      <w:r w:rsidRPr="00225504">
        <w:rPr>
          <w:noProof/>
          <w:szCs w:val="22"/>
          <w:lang w:val="bg-BG"/>
        </w:rPr>
        <w:t>Годен до:</w:t>
      </w:r>
    </w:p>
    <w:p w:rsidR="00A92DC2" w:rsidRPr="00225504" w:rsidRDefault="00A92DC2" w:rsidP="00A92DC2">
      <w:pPr>
        <w:ind w:left="567" w:hanging="567"/>
        <w:rPr>
          <w:noProof/>
          <w:szCs w:val="22"/>
          <w:lang w:val="bg-BG"/>
        </w:rPr>
      </w:pPr>
    </w:p>
    <w:p w:rsidR="00A92DC2" w:rsidRPr="00225504" w:rsidRDefault="00A92DC2" w:rsidP="00A92DC2">
      <w:pPr>
        <w:ind w:left="567" w:hanging="567"/>
        <w:rPr>
          <w:noProof/>
          <w:szCs w:val="22"/>
          <w:lang w:val="bg-BG"/>
        </w:rPr>
      </w:pPr>
    </w:p>
    <w:p w:rsidR="00A92DC2" w:rsidRPr="00225504" w:rsidRDefault="00A92DC2" w:rsidP="00A92DC2">
      <w:pPr>
        <w:keepNext/>
        <w:pBdr>
          <w:top w:val="single" w:sz="4" w:space="1" w:color="auto"/>
          <w:left w:val="single" w:sz="4" w:space="4" w:color="auto"/>
          <w:bottom w:val="single" w:sz="4" w:space="0" w:color="auto"/>
          <w:right w:val="single" w:sz="4" w:space="4" w:color="auto"/>
        </w:pBdr>
        <w:ind w:left="567" w:hanging="567"/>
        <w:rPr>
          <w:noProof/>
          <w:szCs w:val="22"/>
          <w:lang w:val="bg-BG"/>
        </w:rPr>
      </w:pPr>
      <w:r w:rsidRPr="00225504">
        <w:rPr>
          <w:b/>
          <w:noProof/>
          <w:szCs w:val="22"/>
          <w:lang w:val="bg-BG"/>
        </w:rPr>
        <w:t>9.</w:t>
      </w:r>
      <w:r w:rsidRPr="00225504">
        <w:rPr>
          <w:b/>
          <w:noProof/>
          <w:szCs w:val="22"/>
          <w:lang w:val="bg-BG"/>
        </w:rPr>
        <w:tab/>
        <w:t>СПЕЦИАЛНИ УСЛОВИЯ НА СЪХРАНЕНИЕ</w:t>
      </w:r>
    </w:p>
    <w:p w:rsidR="00A92DC2" w:rsidRPr="00225504" w:rsidRDefault="00A92DC2" w:rsidP="00A92DC2">
      <w:pPr>
        <w:keepNext/>
        <w:ind w:left="567" w:hanging="567"/>
        <w:rPr>
          <w:noProof/>
          <w:szCs w:val="22"/>
          <w:lang w:val="bg-BG"/>
        </w:rPr>
      </w:pPr>
    </w:p>
    <w:p w:rsidR="00A92DC2" w:rsidRPr="00225504" w:rsidRDefault="00A92DC2" w:rsidP="00A92DC2">
      <w:pPr>
        <w:ind w:left="567" w:hanging="567"/>
        <w:rPr>
          <w:szCs w:val="22"/>
          <w:lang w:val="bg-BG"/>
        </w:rPr>
      </w:pPr>
      <w:r>
        <w:rPr>
          <w:szCs w:val="22"/>
          <w:lang w:val="bg-BG"/>
        </w:rPr>
        <w:t>Да се с</w:t>
      </w:r>
      <w:r w:rsidRPr="00225504">
        <w:rPr>
          <w:szCs w:val="22"/>
          <w:lang w:val="bg-BG"/>
        </w:rPr>
        <w:t>ъхранява в хладилник (</w:t>
      </w:r>
      <w:smartTag w:uri="urn:schemas-microsoft-com:office:smarttags" w:element="metricconverter">
        <w:smartTagPr>
          <w:attr w:name="ProductID" w:val="2ﾰC"/>
        </w:smartTagPr>
        <w:r w:rsidRPr="00225504">
          <w:rPr>
            <w:szCs w:val="22"/>
            <w:lang w:val="bg-BG"/>
          </w:rPr>
          <w:t>2°C</w:t>
        </w:r>
      </w:smartTag>
      <w:r w:rsidRPr="00225504">
        <w:rPr>
          <w:szCs w:val="22"/>
          <w:lang w:val="bg-BG"/>
        </w:rPr>
        <w:t xml:space="preserve"> - </w:t>
      </w:r>
      <w:smartTag w:uri="urn:schemas-microsoft-com:office:smarttags" w:element="metricconverter">
        <w:smartTagPr>
          <w:attr w:name="ProductID" w:val="8ﾰC"/>
        </w:smartTagPr>
        <w:r w:rsidRPr="00225504">
          <w:rPr>
            <w:szCs w:val="22"/>
            <w:lang w:val="bg-BG"/>
          </w:rPr>
          <w:t>8°C</w:t>
        </w:r>
      </w:smartTag>
      <w:r w:rsidRPr="00225504">
        <w:rPr>
          <w:szCs w:val="22"/>
          <w:lang w:val="bg-BG"/>
        </w:rPr>
        <w:t>).</w:t>
      </w:r>
    </w:p>
    <w:p w:rsidR="00A92DC2" w:rsidRPr="00225504" w:rsidRDefault="00A92DC2" w:rsidP="00A92DC2">
      <w:pPr>
        <w:ind w:left="567" w:hanging="567"/>
        <w:rPr>
          <w:szCs w:val="22"/>
          <w:lang w:val="bg-BG"/>
        </w:rPr>
      </w:pPr>
      <w:r>
        <w:rPr>
          <w:szCs w:val="22"/>
          <w:lang w:val="bg-BG"/>
        </w:rPr>
        <w:t>Да не с</w:t>
      </w:r>
      <w:r w:rsidRPr="00225504">
        <w:rPr>
          <w:szCs w:val="22"/>
          <w:lang w:val="bg-BG"/>
        </w:rPr>
        <w:t xml:space="preserve">е замразява. </w:t>
      </w:r>
      <w:r>
        <w:rPr>
          <w:szCs w:val="22"/>
          <w:lang w:val="bg-BG"/>
        </w:rPr>
        <w:t>Да не с</w:t>
      </w:r>
      <w:r w:rsidRPr="00225504">
        <w:rPr>
          <w:szCs w:val="22"/>
          <w:lang w:val="bg-BG"/>
        </w:rPr>
        <w:t>е излага на прекомерна топлина или пряка слънчева светлина.</w:t>
      </w:r>
    </w:p>
    <w:p w:rsidR="00A92DC2" w:rsidRPr="00225504" w:rsidRDefault="00A92DC2" w:rsidP="00A92DC2">
      <w:pPr>
        <w:rPr>
          <w:szCs w:val="22"/>
          <w:lang w:val="bg-BG"/>
        </w:rPr>
      </w:pPr>
      <w:r w:rsidRPr="00225504">
        <w:rPr>
          <w:szCs w:val="22"/>
          <w:lang w:val="bg-BG"/>
        </w:rPr>
        <w:t>След първ</w:t>
      </w:r>
      <w:r>
        <w:rPr>
          <w:szCs w:val="22"/>
          <w:lang w:val="bg-BG"/>
        </w:rPr>
        <w:t>оначалната</w:t>
      </w:r>
      <w:r w:rsidRPr="00225504">
        <w:rPr>
          <w:szCs w:val="22"/>
          <w:lang w:val="bg-BG"/>
        </w:rPr>
        <w:t xml:space="preserve"> употреба писалк</w:t>
      </w:r>
      <w:r>
        <w:rPr>
          <w:szCs w:val="22"/>
          <w:lang w:val="bg-BG"/>
        </w:rPr>
        <w:t>ите</w:t>
      </w:r>
      <w:r w:rsidRPr="00225504">
        <w:rPr>
          <w:szCs w:val="22"/>
          <w:lang w:val="bg-BG"/>
        </w:rPr>
        <w:t xml:space="preserve"> </w:t>
      </w:r>
      <w:r w:rsidRPr="00B45299">
        <w:rPr>
          <w:szCs w:val="22"/>
          <w:lang w:val="bg-BG"/>
        </w:rPr>
        <w:t>трябва</w:t>
      </w:r>
      <w:r w:rsidRPr="00225504">
        <w:rPr>
          <w:szCs w:val="22"/>
          <w:lang w:val="bg-BG"/>
        </w:rPr>
        <w:t xml:space="preserve"> да се използва</w:t>
      </w:r>
      <w:r>
        <w:rPr>
          <w:szCs w:val="22"/>
          <w:lang w:val="bg-BG"/>
        </w:rPr>
        <w:t>т</w:t>
      </w:r>
      <w:r w:rsidRPr="00225504">
        <w:rPr>
          <w:szCs w:val="22"/>
          <w:lang w:val="bg-BG"/>
        </w:rPr>
        <w:t xml:space="preserve"> в рамките на 28 дни. Писалките</w:t>
      </w:r>
      <w:r>
        <w:rPr>
          <w:szCs w:val="22"/>
          <w:lang w:val="bg-BG"/>
        </w:rPr>
        <w:t>, които са в период на употреба,</w:t>
      </w:r>
      <w:r w:rsidRPr="00225504">
        <w:rPr>
          <w:szCs w:val="22"/>
          <w:lang w:val="bg-BG"/>
        </w:rPr>
        <w:t xml:space="preserve"> трябва да се съхраняват </w:t>
      </w:r>
      <w:r>
        <w:rPr>
          <w:szCs w:val="22"/>
          <w:lang w:val="bg-BG"/>
        </w:rPr>
        <w:t xml:space="preserve">при температура </w:t>
      </w:r>
      <w:r w:rsidRPr="00225504">
        <w:rPr>
          <w:szCs w:val="22"/>
          <w:lang w:val="bg-BG"/>
        </w:rPr>
        <w:t>под 30</w:t>
      </w:r>
      <w:r w:rsidRPr="00225504">
        <w:rPr>
          <w:bCs/>
          <w:szCs w:val="22"/>
          <w:lang w:val="bg-BG"/>
        </w:rPr>
        <w:t>°</w:t>
      </w:r>
      <w:r w:rsidRPr="00225504">
        <w:rPr>
          <w:szCs w:val="22"/>
          <w:lang w:val="bg-BG"/>
        </w:rPr>
        <w:t xml:space="preserve">С и не трябва да се </w:t>
      </w:r>
      <w:r>
        <w:rPr>
          <w:szCs w:val="22"/>
          <w:lang w:val="bg-BG"/>
        </w:rPr>
        <w:t>поставят в хладилник</w:t>
      </w:r>
      <w:r w:rsidRPr="00225504">
        <w:rPr>
          <w:szCs w:val="22"/>
          <w:lang w:val="bg-BG"/>
        </w:rPr>
        <w:t>.</w:t>
      </w:r>
    </w:p>
    <w:p w:rsidR="00A92DC2" w:rsidRPr="00225504" w:rsidRDefault="00A92DC2" w:rsidP="00A92DC2">
      <w:pPr>
        <w:ind w:left="567" w:hanging="567"/>
        <w:rPr>
          <w:noProof/>
          <w:szCs w:val="22"/>
          <w:lang w:val="bg-BG"/>
        </w:rPr>
      </w:pPr>
    </w:p>
    <w:p w:rsidR="00A92DC2" w:rsidRPr="00225504" w:rsidRDefault="00A92DC2" w:rsidP="00A92DC2">
      <w:pPr>
        <w:ind w:left="567" w:hanging="567"/>
        <w:rPr>
          <w:noProof/>
          <w:szCs w:val="22"/>
          <w:lang w:val="bg-BG"/>
        </w:rPr>
      </w:pPr>
    </w:p>
    <w:p w:rsidR="00A92DC2" w:rsidRPr="00225504" w:rsidRDefault="00A92DC2" w:rsidP="00A92DC2">
      <w:pPr>
        <w:keepNext/>
        <w:pBdr>
          <w:top w:val="single" w:sz="4" w:space="1" w:color="auto"/>
          <w:left w:val="single" w:sz="4" w:space="4" w:color="auto"/>
          <w:bottom w:val="single" w:sz="4" w:space="1" w:color="auto"/>
          <w:right w:val="single" w:sz="4" w:space="4" w:color="auto"/>
        </w:pBdr>
        <w:ind w:left="567" w:hanging="567"/>
        <w:rPr>
          <w:b/>
          <w:noProof/>
          <w:szCs w:val="22"/>
          <w:lang w:val="bg-BG"/>
        </w:rPr>
      </w:pPr>
      <w:r w:rsidRPr="00225504">
        <w:rPr>
          <w:b/>
          <w:noProof/>
          <w:szCs w:val="22"/>
          <w:lang w:val="bg-BG"/>
        </w:rPr>
        <w:t>10.</w:t>
      </w:r>
      <w:r w:rsidRPr="00225504">
        <w:rPr>
          <w:b/>
          <w:noProof/>
          <w:szCs w:val="22"/>
          <w:lang w:val="bg-BG"/>
        </w:rPr>
        <w:tab/>
        <w:t>СПЕЦИАЛНИ ПРЕДПАЗНИ МЕРКИ ПРИ ИЗХВЪРЛЯНЕ НА НЕИЗПОЛЗВАНА ЧАСТ ОТ ЛЕКАРСТВЕНИТЕ ПРОДУКТИ ИЛИ ОТПАДЪЧНИ МАТЕРИАЛИ ОТ ТЯХ, АКО СЕ ИЗИСКВАТ ТАКИВА</w:t>
      </w:r>
    </w:p>
    <w:p w:rsidR="00A92DC2" w:rsidRPr="00225504" w:rsidRDefault="00A92DC2" w:rsidP="00A92DC2">
      <w:pPr>
        <w:keepNext/>
        <w:ind w:left="567" w:hanging="567"/>
        <w:rPr>
          <w:noProof/>
          <w:szCs w:val="22"/>
          <w:lang w:val="bg-BG"/>
        </w:rPr>
      </w:pPr>
    </w:p>
    <w:p w:rsidR="00A92DC2" w:rsidRPr="00225504" w:rsidRDefault="00A92DC2" w:rsidP="00A92DC2">
      <w:pPr>
        <w:rPr>
          <w:noProof/>
          <w:szCs w:val="22"/>
          <w:lang w:val="bg-BG"/>
        </w:rPr>
      </w:pPr>
    </w:p>
    <w:p w:rsidR="00A92DC2" w:rsidRPr="00225504" w:rsidRDefault="00A92DC2" w:rsidP="00A92DC2">
      <w:pPr>
        <w:keepNext/>
        <w:pBdr>
          <w:top w:val="single" w:sz="4" w:space="1" w:color="auto"/>
          <w:left w:val="single" w:sz="4" w:space="4" w:color="auto"/>
          <w:bottom w:val="single" w:sz="4" w:space="1" w:color="auto"/>
          <w:right w:val="single" w:sz="4" w:space="4" w:color="auto"/>
        </w:pBdr>
        <w:ind w:left="567" w:hanging="567"/>
        <w:rPr>
          <w:b/>
          <w:noProof/>
          <w:szCs w:val="22"/>
          <w:lang w:val="bg-BG"/>
        </w:rPr>
      </w:pPr>
      <w:r w:rsidRPr="00225504">
        <w:rPr>
          <w:b/>
          <w:noProof/>
          <w:szCs w:val="22"/>
          <w:lang w:val="bg-BG"/>
        </w:rPr>
        <w:t>11.</w:t>
      </w:r>
      <w:r w:rsidRPr="00225504">
        <w:rPr>
          <w:b/>
          <w:noProof/>
          <w:szCs w:val="22"/>
          <w:lang w:val="bg-BG"/>
        </w:rPr>
        <w:tab/>
        <w:t>ИМЕ И АДРЕС НА ПРИТЕЖАТЕЛЯ НА РАЗРЕШЕНИЕТО ЗА УПОТРЕБА</w:t>
      </w:r>
    </w:p>
    <w:p w:rsidR="00A92DC2" w:rsidRPr="00225504" w:rsidRDefault="00A92DC2" w:rsidP="00A92DC2">
      <w:pPr>
        <w:keepNext/>
        <w:ind w:left="567" w:hanging="567"/>
        <w:rPr>
          <w:noProof/>
          <w:szCs w:val="22"/>
          <w:lang w:val="bg-BG"/>
        </w:rPr>
      </w:pPr>
    </w:p>
    <w:p w:rsidR="00A92DC2" w:rsidRPr="00225504" w:rsidRDefault="00A92DC2" w:rsidP="00A92DC2">
      <w:pPr>
        <w:ind w:left="567" w:hanging="567"/>
        <w:rPr>
          <w:noProof/>
          <w:szCs w:val="22"/>
          <w:lang w:val="bg-BG"/>
        </w:rPr>
      </w:pPr>
      <w:r w:rsidRPr="00225504">
        <w:rPr>
          <w:noProof/>
          <w:szCs w:val="22"/>
          <w:lang w:val="bg-BG"/>
        </w:rPr>
        <w:t>Eli Lilly Nederland B.V.</w:t>
      </w:r>
    </w:p>
    <w:p w:rsidR="00A92DC2" w:rsidRDefault="00A92DC2" w:rsidP="00A92DC2">
      <w:pPr>
        <w:ind w:left="567" w:hanging="567"/>
        <w:rPr>
          <w:noProof/>
          <w:szCs w:val="22"/>
          <w:lang w:val="bg-BG"/>
        </w:rPr>
      </w:pPr>
      <w:r>
        <w:rPr>
          <w:noProof/>
          <w:szCs w:val="22"/>
          <w:lang w:val="bg-BG"/>
        </w:rPr>
        <w:t>Papendorpseweg 83, 3528 BJ Utrecht</w:t>
      </w:r>
    </w:p>
    <w:p w:rsidR="00A92DC2" w:rsidRPr="00225504" w:rsidRDefault="00A92DC2" w:rsidP="00A92DC2">
      <w:pPr>
        <w:ind w:left="567" w:hanging="567"/>
        <w:rPr>
          <w:noProof/>
          <w:szCs w:val="22"/>
          <w:lang w:val="bg-BG"/>
        </w:rPr>
      </w:pPr>
      <w:r w:rsidRPr="00225504">
        <w:rPr>
          <w:noProof/>
          <w:szCs w:val="22"/>
          <w:lang w:val="bg-BG"/>
        </w:rPr>
        <w:t>Нидерландия</w:t>
      </w:r>
    </w:p>
    <w:p w:rsidR="00A92DC2" w:rsidRPr="00225504" w:rsidRDefault="00A92DC2" w:rsidP="00A92DC2">
      <w:pPr>
        <w:ind w:left="567" w:hanging="567"/>
        <w:rPr>
          <w:noProof/>
          <w:szCs w:val="22"/>
          <w:lang w:val="bg-BG"/>
        </w:rPr>
      </w:pPr>
    </w:p>
    <w:p w:rsidR="00A92DC2" w:rsidRPr="00225504" w:rsidRDefault="00A92DC2" w:rsidP="00A92DC2">
      <w:pPr>
        <w:ind w:left="567" w:hanging="567"/>
        <w:rPr>
          <w:noProof/>
          <w:szCs w:val="22"/>
          <w:lang w:val="bg-BG"/>
        </w:rPr>
      </w:pPr>
    </w:p>
    <w:p w:rsidR="00A92DC2" w:rsidRPr="00225504" w:rsidRDefault="00A92DC2" w:rsidP="00A92DC2">
      <w:pPr>
        <w:keepNext/>
        <w:pBdr>
          <w:top w:val="single" w:sz="4" w:space="1" w:color="auto"/>
          <w:left w:val="single" w:sz="4" w:space="4" w:color="auto"/>
          <w:bottom w:val="single" w:sz="4" w:space="1" w:color="auto"/>
          <w:right w:val="single" w:sz="4" w:space="4" w:color="auto"/>
        </w:pBdr>
        <w:ind w:left="567" w:hanging="567"/>
        <w:rPr>
          <w:noProof/>
          <w:szCs w:val="22"/>
          <w:lang w:val="bg-BG"/>
        </w:rPr>
      </w:pPr>
      <w:r w:rsidRPr="00225504">
        <w:rPr>
          <w:b/>
          <w:noProof/>
          <w:szCs w:val="22"/>
          <w:lang w:val="bg-BG"/>
        </w:rPr>
        <w:t>12.</w:t>
      </w:r>
      <w:r w:rsidRPr="00225504">
        <w:rPr>
          <w:b/>
          <w:noProof/>
          <w:szCs w:val="22"/>
          <w:lang w:val="bg-BG"/>
        </w:rPr>
        <w:tab/>
      </w:r>
      <w:r w:rsidRPr="00D56F3C">
        <w:rPr>
          <w:b/>
          <w:noProof/>
          <w:snapToGrid w:val="0"/>
          <w:szCs w:val="22"/>
          <w:lang w:val="bg-BG"/>
        </w:rPr>
        <w:t>НОМЕР</w:t>
      </w:r>
      <w:r w:rsidRPr="00225504">
        <w:rPr>
          <w:b/>
          <w:noProof/>
          <w:szCs w:val="22"/>
          <w:lang w:val="bg-BG"/>
        </w:rPr>
        <w:t xml:space="preserve"> НА РАЗРЕШЕНИЕТО ЗА УПОТРЕБА</w:t>
      </w:r>
    </w:p>
    <w:p w:rsidR="00A92DC2" w:rsidRPr="00225504" w:rsidRDefault="00A92DC2" w:rsidP="00A92DC2">
      <w:pPr>
        <w:keepNext/>
        <w:ind w:left="567" w:hanging="567"/>
        <w:rPr>
          <w:noProof/>
          <w:szCs w:val="22"/>
          <w:lang w:val="bg-BG"/>
        </w:rPr>
      </w:pPr>
    </w:p>
    <w:p w:rsidR="00A92DC2" w:rsidRPr="00225504" w:rsidRDefault="00A92DC2" w:rsidP="00A92DC2">
      <w:pPr>
        <w:rPr>
          <w:szCs w:val="22"/>
          <w:bdr w:val="single" w:sz="4" w:space="0" w:color="auto"/>
          <w:lang w:val="bg-BG"/>
        </w:rPr>
      </w:pPr>
      <w:r w:rsidRPr="00225504">
        <w:rPr>
          <w:szCs w:val="22"/>
          <w:lang w:val="bg-BG"/>
        </w:rPr>
        <w:t>EU/1/96/007/</w:t>
      </w:r>
      <w:r>
        <w:rPr>
          <w:szCs w:val="22"/>
          <w:lang w:val="bg-BG"/>
        </w:rPr>
        <w:t>042</w:t>
      </w:r>
    </w:p>
    <w:p w:rsidR="00A92DC2" w:rsidRPr="00225504" w:rsidRDefault="00A92DC2" w:rsidP="00A92DC2">
      <w:pPr>
        <w:ind w:left="567" w:hanging="567"/>
        <w:rPr>
          <w:noProof/>
          <w:szCs w:val="22"/>
          <w:lang w:val="bg-BG"/>
        </w:rPr>
      </w:pPr>
    </w:p>
    <w:p w:rsidR="00A92DC2" w:rsidRPr="00225504" w:rsidRDefault="00A92DC2" w:rsidP="00A92DC2">
      <w:pPr>
        <w:ind w:left="567" w:hanging="567"/>
        <w:rPr>
          <w:noProof/>
          <w:szCs w:val="22"/>
          <w:lang w:val="bg-BG"/>
        </w:rPr>
      </w:pPr>
    </w:p>
    <w:p w:rsidR="00A92DC2" w:rsidRPr="00225504" w:rsidRDefault="00A92DC2" w:rsidP="00A92DC2">
      <w:pPr>
        <w:keepNext/>
        <w:pBdr>
          <w:top w:val="single" w:sz="4" w:space="1" w:color="auto"/>
          <w:left w:val="single" w:sz="4" w:space="4" w:color="auto"/>
          <w:bottom w:val="single" w:sz="4" w:space="1" w:color="auto"/>
          <w:right w:val="single" w:sz="4" w:space="4" w:color="auto"/>
        </w:pBdr>
        <w:ind w:left="567" w:hanging="567"/>
        <w:rPr>
          <w:noProof/>
          <w:szCs w:val="22"/>
          <w:lang w:val="bg-BG"/>
        </w:rPr>
      </w:pPr>
      <w:r w:rsidRPr="00225504">
        <w:rPr>
          <w:b/>
          <w:noProof/>
          <w:szCs w:val="22"/>
          <w:lang w:val="bg-BG"/>
        </w:rPr>
        <w:t>13.</w:t>
      </w:r>
      <w:r w:rsidRPr="00225504">
        <w:rPr>
          <w:b/>
          <w:noProof/>
          <w:szCs w:val="22"/>
          <w:lang w:val="bg-BG"/>
        </w:rPr>
        <w:tab/>
        <w:t>ПАРТИДЕН НОМЕР</w:t>
      </w:r>
    </w:p>
    <w:p w:rsidR="00A92DC2" w:rsidRPr="00225504" w:rsidRDefault="00A92DC2" w:rsidP="00A92DC2">
      <w:pPr>
        <w:keepNext/>
        <w:ind w:left="567" w:hanging="567"/>
        <w:rPr>
          <w:noProof/>
          <w:szCs w:val="22"/>
          <w:lang w:val="bg-BG"/>
        </w:rPr>
      </w:pPr>
    </w:p>
    <w:p w:rsidR="00A92DC2" w:rsidRPr="00225504" w:rsidRDefault="00A92DC2" w:rsidP="00A92DC2">
      <w:pPr>
        <w:ind w:left="567" w:hanging="567"/>
        <w:rPr>
          <w:noProof/>
          <w:szCs w:val="22"/>
          <w:lang w:val="bg-BG"/>
        </w:rPr>
      </w:pPr>
      <w:r w:rsidRPr="00225504">
        <w:rPr>
          <w:noProof/>
          <w:szCs w:val="22"/>
          <w:lang w:val="bg-BG"/>
        </w:rPr>
        <w:t>Партида №</w:t>
      </w:r>
    </w:p>
    <w:p w:rsidR="00A92DC2" w:rsidRPr="00225504" w:rsidRDefault="00A92DC2" w:rsidP="00A92DC2">
      <w:pPr>
        <w:ind w:left="567" w:hanging="567"/>
        <w:rPr>
          <w:noProof/>
          <w:szCs w:val="22"/>
          <w:lang w:val="bg-BG"/>
        </w:rPr>
      </w:pPr>
    </w:p>
    <w:p w:rsidR="00A92DC2" w:rsidRPr="00225504" w:rsidRDefault="00A92DC2" w:rsidP="00A92DC2">
      <w:pPr>
        <w:keepNext/>
        <w:pBdr>
          <w:top w:val="single" w:sz="4" w:space="1" w:color="auto"/>
          <w:left w:val="single" w:sz="4" w:space="4" w:color="auto"/>
          <w:bottom w:val="single" w:sz="4" w:space="1" w:color="auto"/>
          <w:right w:val="single" w:sz="4" w:space="4" w:color="auto"/>
        </w:pBdr>
        <w:ind w:left="567" w:hanging="567"/>
        <w:rPr>
          <w:noProof/>
          <w:szCs w:val="22"/>
          <w:lang w:val="bg-BG"/>
        </w:rPr>
      </w:pPr>
      <w:r w:rsidRPr="00225504">
        <w:rPr>
          <w:b/>
          <w:noProof/>
          <w:szCs w:val="22"/>
          <w:lang w:val="bg-BG"/>
        </w:rPr>
        <w:t>14.</w:t>
      </w:r>
      <w:r w:rsidRPr="00225504">
        <w:rPr>
          <w:b/>
          <w:noProof/>
          <w:szCs w:val="22"/>
          <w:lang w:val="bg-BG"/>
        </w:rPr>
        <w:tab/>
        <w:t>НАЧИН НА ОТПУСКАНЕ</w:t>
      </w:r>
    </w:p>
    <w:p w:rsidR="00A92DC2" w:rsidRPr="00225504" w:rsidRDefault="00A92DC2" w:rsidP="00A92DC2">
      <w:pPr>
        <w:keepNext/>
        <w:ind w:left="567" w:hanging="567"/>
        <w:rPr>
          <w:noProof/>
          <w:szCs w:val="22"/>
          <w:lang w:val="bg-BG"/>
        </w:rPr>
      </w:pPr>
    </w:p>
    <w:p w:rsidR="00A92DC2" w:rsidRPr="00225504" w:rsidRDefault="00A92DC2" w:rsidP="00A92DC2">
      <w:pPr>
        <w:ind w:left="567" w:hanging="567"/>
        <w:rPr>
          <w:noProof/>
          <w:szCs w:val="22"/>
          <w:lang w:val="bg-BG"/>
        </w:rPr>
      </w:pPr>
    </w:p>
    <w:p w:rsidR="00A92DC2" w:rsidRPr="00225504" w:rsidRDefault="00A92DC2" w:rsidP="00A92DC2">
      <w:pPr>
        <w:keepNext/>
        <w:pBdr>
          <w:top w:val="single" w:sz="4" w:space="1" w:color="auto"/>
          <w:left w:val="single" w:sz="4" w:space="4" w:color="auto"/>
          <w:bottom w:val="single" w:sz="4" w:space="1" w:color="auto"/>
          <w:right w:val="single" w:sz="4" w:space="4" w:color="auto"/>
        </w:pBdr>
        <w:ind w:left="567" w:hanging="567"/>
        <w:rPr>
          <w:noProof/>
          <w:szCs w:val="22"/>
          <w:lang w:val="bg-BG"/>
        </w:rPr>
      </w:pPr>
      <w:r w:rsidRPr="00225504">
        <w:rPr>
          <w:b/>
          <w:noProof/>
          <w:szCs w:val="22"/>
          <w:lang w:val="bg-BG"/>
        </w:rPr>
        <w:t>15.</w:t>
      </w:r>
      <w:r w:rsidRPr="00225504">
        <w:rPr>
          <w:b/>
          <w:noProof/>
          <w:szCs w:val="22"/>
          <w:lang w:val="bg-BG"/>
        </w:rPr>
        <w:tab/>
        <w:t>УКАЗАНИЯ ЗА УПОТРЕБА</w:t>
      </w:r>
    </w:p>
    <w:p w:rsidR="00A92DC2" w:rsidRPr="00225504" w:rsidRDefault="00A92DC2" w:rsidP="00A92DC2">
      <w:pPr>
        <w:keepNext/>
        <w:ind w:left="567" w:hanging="567"/>
        <w:rPr>
          <w:szCs w:val="22"/>
          <w:highlight w:val="lightGray"/>
          <w:lang w:val="bg-BG"/>
        </w:rPr>
      </w:pPr>
    </w:p>
    <w:p w:rsidR="00A92DC2" w:rsidRPr="00225504" w:rsidRDefault="00A92DC2" w:rsidP="00A92DC2">
      <w:pPr>
        <w:ind w:left="567" w:hanging="567"/>
        <w:rPr>
          <w:noProof/>
          <w:szCs w:val="22"/>
          <w:lang w:val="bg-BG"/>
        </w:rPr>
      </w:pPr>
    </w:p>
    <w:p w:rsidR="00A92DC2" w:rsidRPr="00225504" w:rsidRDefault="00A92DC2" w:rsidP="00A92DC2">
      <w:pPr>
        <w:keepNext/>
        <w:pBdr>
          <w:top w:val="single" w:sz="4" w:space="1" w:color="auto"/>
          <w:left w:val="single" w:sz="4" w:space="4" w:color="auto"/>
          <w:bottom w:val="single" w:sz="4" w:space="1" w:color="auto"/>
          <w:right w:val="single" w:sz="4" w:space="4" w:color="auto"/>
        </w:pBdr>
        <w:ind w:left="567" w:hanging="567"/>
        <w:rPr>
          <w:noProof/>
          <w:szCs w:val="22"/>
          <w:lang w:val="bg-BG"/>
        </w:rPr>
      </w:pPr>
      <w:r w:rsidRPr="00225504">
        <w:rPr>
          <w:b/>
          <w:noProof/>
          <w:szCs w:val="22"/>
          <w:lang w:val="bg-BG"/>
        </w:rPr>
        <w:t>16.</w:t>
      </w:r>
      <w:r w:rsidRPr="00225504">
        <w:rPr>
          <w:b/>
          <w:noProof/>
          <w:szCs w:val="22"/>
          <w:lang w:val="bg-BG"/>
        </w:rPr>
        <w:tab/>
        <w:t>ИНФОРМАЦИЯ НА БРАЙЛОВА АЗБУКА</w:t>
      </w:r>
    </w:p>
    <w:p w:rsidR="00A92DC2" w:rsidRPr="00B77F25" w:rsidRDefault="00A92DC2" w:rsidP="00A92DC2">
      <w:pPr>
        <w:keepNext/>
        <w:rPr>
          <w:lang w:val="ru-RU"/>
        </w:rPr>
      </w:pPr>
    </w:p>
    <w:p w:rsidR="00A92DC2" w:rsidRPr="00B77F25" w:rsidRDefault="00A92DC2" w:rsidP="00A92DC2">
      <w:pPr>
        <w:rPr>
          <w:lang w:val="ru-RU"/>
        </w:rPr>
      </w:pPr>
      <w:r w:rsidRPr="00323594">
        <w:t>Humalog</w:t>
      </w:r>
      <w:r w:rsidRPr="00B77F25">
        <w:rPr>
          <w:lang w:val="ru-RU"/>
        </w:rPr>
        <w:t xml:space="preserve"> 200</w:t>
      </w:r>
      <w:r w:rsidRPr="00323594">
        <w:t> </w:t>
      </w:r>
      <w:r w:rsidRPr="00B77F25">
        <w:rPr>
          <w:lang w:val="ru-RU"/>
        </w:rPr>
        <w:t>единици/</w:t>
      </w:r>
      <w:r w:rsidRPr="00323594">
        <w:t>ml</w:t>
      </w:r>
    </w:p>
    <w:p w:rsidR="00A92DC2" w:rsidRDefault="00A92DC2" w:rsidP="00A92DC2">
      <w:pPr>
        <w:spacing w:line="240" w:lineRule="auto"/>
        <w:rPr>
          <w:lang w:val="ru-RU"/>
        </w:rPr>
      </w:pPr>
    </w:p>
    <w:p w:rsidR="00A92DC2" w:rsidRPr="00486D59" w:rsidRDefault="00A92DC2" w:rsidP="00A92DC2">
      <w:pPr>
        <w:spacing w:line="240" w:lineRule="auto"/>
        <w:rPr>
          <w:lang w:val="ru-RU"/>
        </w:rPr>
      </w:pPr>
    </w:p>
    <w:p w:rsidR="00A92DC2" w:rsidRPr="00486D59" w:rsidRDefault="00A92DC2" w:rsidP="00A92DC2">
      <w:pPr>
        <w:keepNext/>
        <w:pBdr>
          <w:top w:val="single" w:sz="4" w:space="1" w:color="auto"/>
          <w:left w:val="single" w:sz="4" w:space="4" w:color="auto"/>
          <w:bottom w:val="single" w:sz="4" w:space="1" w:color="auto"/>
          <w:right w:val="single" w:sz="4" w:space="4" w:color="auto"/>
        </w:pBdr>
        <w:spacing w:line="240" w:lineRule="auto"/>
        <w:outlineLvl w:val="0"/>
        <w:rPr>
          <w:i/>
          <w:noProof/>
          <w:lang w:val="ru-RU"/>
        </w:rPr>
      </w:pPr>
      <w:r w:rsidRPr="00486D59">
        <w:rPr>
          <w:b/>
          <w:noProof/>
          <w:lang w:val="ru-RU"/>
        </w:rPr>
        <w:t>17.</w:t>
      </w:r>
      <w:r w:rsidRPr="00486D59">
        <w:rPr>
          <w:b/>
          <w:noProof/>
          <w:lang w:val="ru-RU"/>
        </w:rPr>
        <w:tab/>
        <w:t>УНИКАЛЕН ИДЕНТИФИКАТОР — ДВУИЗМЕРЕН БАРКОД</w:t>
      </w:r>
    </w:p>
    <w:p w:rsidR="00A92DC2" w:rsidRPr="00486D59" w:rsidRDefault="00A92DC2" w:rsidP="00A92DC2">
      <w:pPr>
        <w:keepNext/>
        <w:rPr>
          <w:noProof/>
          <w:lang w:val="ru-RU"/>
        </w:rPr>
      </w:pPr>
    </w:p>
    <w:p w:rsidR="00A92DC2" w:rsidRPr="00486D59" w:rsidRDefault="00A92DC2" w:rsidP="00A92DC2">
      <w:pPr>
        <w:spacing w:line="240" w:lineRule="auto"/>
        <w:rPr>
          <w:noProof/>
          <w:shd w:val="clear" w:color="auto" w:fill="CCCCCC"/>
          <w:lang w:val="ru-RU"/>
        </w:rPr>
      </w:pPr>
      <w:r w:rsidRPr="00486D59">
        <w:rPr>
          <w:noProof/>
          <w:highlight w:val="lightGray"/>
          <w:lang w:val="ru-RU"/>
        </w:rPr>
        <w:t>Двуизмерен баркод с включен уникален идентификатор</w:t>
      </w:r>
    </w:p>
    <w:p w:rsidR="00A92DC2" w:rsidRPr="00486D59" w:rsidRDefault="00A92DC2" w:rsidP="00A92DC2">
      <w:pPr>
        <w:spacing w:line="240" w:lineRule="auto"/>
        <w:rPr>
          <w:noProof/>
          <w:shd w:val="clear" w:color="auto" w:fill="CCCCCC"/>
          <w:lang w:val="ru-RU"/>
        </w:rPr>
      </w:pPr>
    </w:p>
    <w:p w:rsidR="00A92DC2" w:rsidRPr="00486D59" w:rsidRDefault="00A92DC2" w:rsidP="00A92DC2">
      <w:pPr>
        <w:spacing w:line="240" w:lineRule="auto"/>
        <w:rPr>
          <w:noProof/>
          <w:vanish/>
          <w:lang w:val="ru-RU"/>
        </w:rPr>
      </w:pPr>
    </w:p>
    <w:p w:rsidR="00A92DC2" w:rsidRPr="00486D59" w:rsidRDefault="00A92DC2" w:rsidP="00A92DC2">
      <w:pPr>
        <w:keepNext/>
        <w:pBdr>
          <w:top w:val="single" w:sz="4" w:space="1" w:color="auto"/>
          <w:left w:val="single" w:sz="4" w:space="4" w:color="auto"/>
          <w:bottom w:val="single" w:sz="4" w:space="1" w:color="auto"/>
          <w:right w:val="single" w:sz="4" w:space="4" w:color="auto"/>
        </w:pBdr>
        <w:spacing w:line="240" w:lineRule="auto"/>
        <w:outlineLvl w:val="0"/>
        <w:rPr>
          <w:i/>
          <w:noProof/>
          <w:lang w:val="ru-RU"/>
        </w:rPr>
      </w:pPr>
      <w:r w:rsidRPr="00486D59">
        <w:rPr>
          <w:b/>
          <w:noProof/>
          <w:lang w:val="ru-RU"/>
        </w:rPr>
        <w:t>18.</w:t>
      </w:r>
      <w:r w:rsidRPr="00486D59">
        <w:rPr>
          <w:b/>
          <w:noProof/>
          <w:lang w:val="ru-RU"/>
        </w:rPr>
        <w:tab/>
        <w:t>УНИКАЛЕН ИДЕНТИФИКАТОР — ДАННИ ЗА ЧЕТЕНЕ ОТ ХОРА</w:t>
      </w:r>
    </w:p>
    <w:p w:rsidR="00A92DC2" w:rsidRPr="00486D59" w:rsidRDefault="00A92DC2" w:rsidP="00A92DC2">
      <w:pPr>
        <w:keepNext/>
        <w:rPr>
          <w:noProof/>
          <w:lang w:val="ru-RU"/>
        </w:rPr>
      </w:pPr>
    </w:p>
    <w:p w:rsidR="00A92DC2" w:rsidRPr="00B430A0" w:rsidRDefault="00A92DC2" w:rsidP="00A92DC2">
      <w:pPr>
        <w:rPr>
          <w:lang w:val="ru-RU"/>
        </w:rPr>
      </w:pPr>
      <w:r w:rsidRPr="00363751">
        <w:t>PC</w:t>
      </w:r>
      <w:r w:rsidRPr="00B430A0">
        <w:rPr>
          <w:lang w:val="ru-RU"/>
        </w:rPr>
        <w:t xml:space="preserve"> </w:t>
      </w:r>
    </w:p>
    <w:p w:rsidR="00A92DC2" w:rsidRPr="00B430A0" w:rsidRDefault="00A92DC2" w:rsidP="00A92DC2">
      <w:pPr>
        <w:rPr>
          <w:lang w:val="ru-RU"/>
        </w:rPr>
      </w:pPr>
      <w:r w:rsidRPr="00B430A0">
        <w:t>SN</w:t>
      </w:r>
      <w:r w:rsidRPr="00B430A0">
        <w:rPr>
          <w:lang w:val="ru-RU"/>
        </w:rPr>
        <w:t xml:space="preserve"> </w:t>
      </w:r>
    </w:p>
    <w:p w:rsidR="00A92DC2" w:rsidRDefault="00A92DC2" w:rsidP="00A92DC2">
      <w:pPr>
        <w:rPr>
          <w:lang w:val="ru-RU"/>
        </w:rPr>
      </w:pPr>
      <w:r w:rsidRPr="00EA2766">
        <w:t>NN</w:t>
      </w:r>
      <w:r w:rsidRPr="00EA2766">
        <w:rPr>
          <w:lang w:val="ru-RU"/>
        </w:rPr>
        <w:t xml:space="preserve"> </w:t>
      </w:r>
    </w:p>
    <w:p w:rsidR="00847D51" w:rsidRPr="00225504" w:rsidRDefault="00A92DC2" w:rsidP="0028363F">
      <w:pPr>
        <w:rPr>
          <w:noProof/>
          <w:szCs w:val="22"/>
          <w:lang w:val="bg-BG"/>
        </w:rPr>
      </w:pPr>
      <w:r>
        <w:rPr>
          <w:lang w:val="ru-RU"/>
        </w:rPr>
        <w:br w:type="page"/>
      </w:r>
    </w:p>
    <w:p w:rsidR="00847D51" w:rsidRDefault="00847D51" w:rsidP="00847D51">
      <w:pPr>
        <w:keepNext/>
        <w:pBdr>
          <w:top w:val="single" w:sz="4" w:space="1" w:color="auto"/>
          <w:left w:val="single" w:sz="4" w:space="4" w:color="auto"/>
          <w:bottom w:val="single" w:sz="4" w:space="1" w:color="auto"/>
          <w:right w:val="single" w:sz="4" w:space="4" w:color="auto"/>
        </w:pBdr>
        <w:rPr>
          <w:b/>
          <w:noProof/>
          <w:szCs w:val="22"/>
          <w:lang w:val="bg-BG"/>
        </w:rPr>
      </w:pPr>
      <w:r w:rsidRPr="00225504">
        <w:rPr>
          <w:b/>
          <w:noProof/>
          <w:szCs w:val="22"/>
          <w:lang w:val="bg-BG"/>
        </w:rPr>
        <w:t xml:space="preserve">ДАННИ, КОИТО ТРЯБВА ДА СЪДЪРЖА </w:t>
      </w:r>
      <w:r>
        <w:rPr>
          <w:b/>
          <w:noProof/>
          <w:szCs w:val="22"/>
          <w:lang w:val="bg-BG"/>
        </w:rPr>
        <w:t>ВЪНШНАТА</w:t>
      </w:r>
      <w:r w:rsidRPr="00225504">
        <w:rPr>
          <w:b/>
          <w:noProof/>
          <w:szCs w:val="22"/>
          <w:lang w:val="bg-BG"/>
        </w:rPr>
        <w:t xml:space="preserve"> ОПАКОВКА</w:t>
      </w:r>
    </w:p>
    <w:p w:rsidR="00847D51" w:rsidRDefault="00847D51" w:rsidP="00847D51">
      <w:pPr>
        <w:keepNext/>
        <w:pBdr>
          <w:top w:val="single" w:sz="4" w:space="1" w:color="auto"/>
          <w:left w:val="single" w:sz="4" w:space="4" w:color="auto"/>
          <w:bottom w:val="single" w:sz="4" w:space="1" w:color="auto"/>
          <w:right w:val="single" w:sz="4" w:space="4" w:color="auto"/>
        </w:pBdr>
        <w:rPr>
          <w:b/>
          <w:noProof/>
          <w:szCs w:val="22"/>
          <w:lang w:val="bg-BG"/>
        </w:rPr>
      </w:pPr>
    </w:p>
    <w:p w:rsidR="00847D51" w:rsidRPr="00225504" w:rsidRDefault="00847D51" w:rsidP="00847D51">
      <w:pPr>
        <w:keepNext/>
        <w:pBdr>
          <w:top w:val="single" w:sz="4" w:space="1" w:color="auto"/>
          <w:left w:val="single" w:sz="4" w:space="4" w:color="auto"/>
          <w:bottom w:val="single" w:sz="4" w:space="1" w:color="auto"/>
          <w:right w:val="single" w:sz="4" w:space="4" w:color="auto"/>
        </w:pBdr>
        <w:rPr>
          <w:b/>
          <w:noProof/>
          <w:szCs w:val="22"/>
          <w:lang w:val="bg-BG"/>
        </w:rPr>
      </w:pPr>
      <w:r w:rsidRPr="00B325A3">
        <w:rPr>
          <w:b/>
          <w:noProof/>
          <w:szCs w:val="22"/>
          <w:lang w:val="bg-BG"/>
        </w:rPr>
        <w:t>МЕЖДИННА</w:t>
      </w:r>
      <w:r>
        <w:rPr>
          <w:b/>
          <w:noProof/>
          <w:szCs w:val="22"/>
          <w:lang w:val="bg-BG"/>
        </w:rPr>
        <w:t xml:space="preserve"> КУТИЯ (без </w:t>
      </w:r>
      <w:r w:rsidR="00F4516C">
        <w:rPr>
          <w:b/>
          <w:noProof/>
          <w:szCs w:val="22"/>
          <w:lang w:val="en-US"/>
        </w:rPr>
        <w:t>blue</w:t>
      </w:r>
      <w:r w:rsidR="00F4516C" w:rsidRPr="00B77F25">
        <w:rPr>
          <w:b/>
          <w:noProof/>
          <w:szCs w:val="22"/>
          <w:lang w:val="ru-RU"/>
        </w:rPr>
        <w:t xml:space="preserve"> </w:t>
      </w:r>
      <w:r w:rsidR="00F4516C">
        <w:rPr>
          <w:b/>
          <w:noProof/>
          <w:szCs w:val="22"/>
          <w:lang w:val="en-US"/>
        </w:rPr>
        <w:t>box</w:t>
      </w:r>
      <w:r>
        <w:rPr>
          <w:b/>
          <w:noProof/>
          <w:szCs w:val="22"/>
          <w:lang w:val="bg-BG"/>
        </w:rPr>
        <w:t xml:space="preserve">) </w:t>
      </w:r>
      <w:r w:rsidR="00655714">
        <w:rPr>
          <w:b/>
          <w:noProof/>
          <w:szCs w:val="22"/>
          <w:lang w:val="bg-BG"/>
        </w:rPr>
        <w:t>компонент на</w:t>
      </w:r>
      <w:r w:rsidR="00655714" w:rsidRPr="00B000EF">
        <w:rPr>
          <w:b/>
          <w:noProof/>
          <w:szCs w:val="22"/>
          <w:lang w:val="bg-BG"/>
        </w:rPr>
        <w:t xml:space="preserve"> </w:t>
      </w:r>
      <w:r w:rsidR="00655714">
        <w:rPr>
          <w:b/>
          <w:noProof/>
          <w:szCs w:val="22"/>
          <w:lang w:val="bg-BG"/>
        </w:rPr>
        <w:t>групова</w:t>
      </w:r>
      <w:r w:rsidR="00655714" w:rsidRPr="00B000EF">
        <w:rPr>
          <w:b/>
          <w:noProof/>
          <w:szCs w:val="22"/>
          <w:lang w:val="bg-BG"/>
        </w:rPr>
        <w:t xml:space="preserve"> </w:t>
      </w:r>
      <w:r>
        <w:rPr>
          <w:b/>
          <w:noProof/>
          <w:szCs w:val="22"/>
          <w:lang w:val="bg-BG"/>
        </w:rPr>
        <w:t xml:space="preserve">опаковка - </w:t>
      </w:r>
      <w:r w:rsidRPr="00225504">
        <w:rPr>
          <w:b/>
          <w:noProof/>
          <w:szCs w:val="22"/>
          <w:lang w:val="bg-BG"/>
        </w:rPr>
        <w:t>KwikPen</w:t>
      </w:r>
    </w:p>
    <w:p w:rsidR="00847D51" w:rsidRPr="00225504" w:rsidRDefault="00847D51" w:rsidP="00847D51">
      <w:pPr>
        <w:keepNext/>
        <w:ind w:left="567" w:hanging="567"/>
        <w:rPr>
          <w:noProof/>
          <w:szCs w:val="22"/>
          <w:lang w:val="bg-BG"/>
        </w:rPr>
      </w:pPr>
    </w:p>
    <w:p w:rsidR="00847D51" w:rsidRPr="00225504" w:rsidRDefault="00847D51" w:rsidP="00847D51">
      <w:pPr>
        <w:keepNext/>
        <w:pBdr>
          <w:top w:val="single" w:sz="4" w:space="1" w:color="auto"/>
          <w:left w:val="single" w:sz="4" w:space="4" w:color="auto"/>
          <w:bottom w:val="single" w:sz="4" w:space="1" w:color="auto"/>
          <w:right w:val="single" w:sz="4" w:space="4" w:color="auto"/>
        </w:pBdr>
        <w:ind w:left="567" w:hanging="567"/>
        <w:rPr>
          <w:noProof/>
          <w:szCs w:val="22"/>
          <w:lang w:val="bg-BG"/>
        </w:rPr>
      </w:pPr>
      <w:r w:rsidRPr="00225504">
        <w:rPr>
          <w:b/>
          <w:noProof/>
          <w:szCs w:val="22"/>
          <w:lang w:val="bg-BG"/>
        </w:rPr>
        <w:t>1.</w:t>
      </w:r>
      <w:r w:rsidRPr="00225504">
        <w:rPr>
          <w:b/>
          <w:noProof/>
          <w:szCs w:val="22"/>
          <w:lang w:val="bg-BG"/>
        </w:rPr>
        <w:tab/>
        <w:t>ИМЕ НА ЛЕКАРСТВЕНИЯ ПРОДУКТ</w:t>
      </w:r>
    </w:p>
    <w:p w:rsidR="00847D51" w:rsidRPr="00225504" w:rsidRDefault="00847D51" w:rsidP="00847D51">
      <w:pPr>
        <w:keepNext/>
        <w:ind w:left="567" w:hanging="567"/>
        <w:rPr>
          <w:noProof/>
          <w:szCs w:val="22"/>
          <w:lang w:val="bg-BG"/>
        </w:rPr>
      </w:pPr>
    </w:p>
    <w:p w:rsidR="00847D51" w:rsidRPr="00225504" w:rsidRDefault="00847D51" w:rsidP="00847D51">
      <w:pPr>
        <w:widowControl w:val="0"/>
        <w:rPr>
          <w:noProof/>
          <w:szCs w:val="22"/>
          <w:lang w:val="bg-BG"/>
        </w:rPr>
      </w:pPr>
      <w:r w:rsidRPr="00225504">
        <w:rPr>
          <w:szCs w:val="22"/>
          <w:lang w:val="bg-BG"/>
        </w:rPr>
        <w:t>Humalog 200 </w:t>
      </w:r>
      <w:r>
        <w:rPr>
          <w:szCs w:val="22"/>
          <w:lang w:val="bg-BG"/>
        </w:rPr>
        <w:t>единици</w:t>
      </w:r>
      <w:r w:rsidRPr="00225504">
        <w:rPr>
          <w:szCs w:val="22"/>
          <w:lang w:val="bg-BG"/>
        </w:rPr>
        <w:t xml:space="preserve">/ml </w:t>
      </w:r>
      <w:r w:rsidR="00294419" w:rsidRPr="00225504">
        <w:rPr>
          <w:szCs w:val="22"/>
          <w:lang w:val="bg-BG"/>
        </w:rPr>
        <w:t xml:space="preserve">KwikPen </w:t>
      </w:r>
      <w:r w:rsidRPr="00225504">
        <w:rPr>
          <w:szCs w:val="22"/>
          <w:lang w:val="bg-BG"/>
        </w:rPr>
        <w:t>инжекционен разтвор</w:t>
      </w:r>
      <w:r w:rsidRPr="00342523">
        <w:rPr>
          <w:szCs w:val="22"/>
          <w:lang w:val="bg-BG"/>
        </w:rPr>
        <w:t xml:space="preserve"> </w:t>
      </w:r>
      <w:r>
        <w:rPr>
          <w:szCs w:val="22"/>
          <w:lang w:val="bg-BG"/>
        </w:rPr>
        <w:t>в предварително напълнена писалка</w:t>
      </w:r>
    </w:p>
    <w:p w:rsidR="00847D51" w:rsidRPr="00225504" w:rsidRDefault="00C64F0F" w:rsidP="00847D51">
      <w:pPr>
        <w:widowControl w:val="0"/>
        <w:rPr>
          <w:noProof/>
          <w:szCs w:val="22"/>
          <w:lang w:val="bg-BG"/>
        </w:rPr>
      </w:pPr>
      <w:r>
        <w:rPr>
          <w:szCs w:val="22"/>
          <w:lang w:val="bg-BG"/>
        </w:rPr>
        <w:t>и</w:t>
      </w:r>
      <w:r w:rsidRPr="00225504">
        <w:rPr>
          <w:szCs w:val="22"/>
          <w:lang w:val="bg-BG"/>
        </w:rPr>
        <w:t xml:space="preserve">нсулин </w:t>
      </w:r>
      <w:r w:rsidR="00847D51" w:rsidRPr="00225504">
        <w:rPr>
          <w:szCs w:val="22"/>
          <w:lang w:val="bg-BG"/>
        </w:rPr>
        <w:t>лиспро</w:t>
      </w:r>
    </w:p>
    <w:p w:rsidR="00847D51" w:rsidRPr="00225504" w:rsidRDefault="00847D51" w:rsidP="00847D51">
      <w:pPr>
        <w:ind w:left="567" w:hanging="567"/>
        <w:rPr>
          <w:noProof/>
          <w:szCs w:val="22"/>
          <w:lang w:val="bg-BG"/>
        </w:rPr>
      </w:pPr>
    </w:p>
    <w:p w:rsidR="00847D51" w:rsidRPr="00225504" w:rsidRDefault="00847D51" w:rsidP="00847D51">
      <w:pPr>
        <w:ind w:left="567" w:hanging="567"/>
        <w:rPr>
          <w:noProof/>
          <w:szCs w:val="22"/>
          <w:lang w:val="bg-BG"/>
        </w:rPr>
      </w:pPr>
    </w:p>
    <w:p w:rsidR="00847D51" w:rsidRPr="00225504" w:rsidRDefault="00847D51" w:rsidP="00847D51">
      <w:pPr>
        <w:keepNext/>
        <w:pBdr>
          <w:top w:val="single" w:sz="4" w:space="1" w:color="auto"/>
          <w:left w:val="single" w:sz="4" w:space="4" w:color="auto"/>
          <w:bottom w:val="single" w:sz="4" w:space="1" w:color="auto"/>
          <w:right w:val="single" w:sz="4" w:space="4" w:color="auto"/>
        </w:pBdr>
        <w:ind w:left="567" w:hanging="567"/>
        <w:rPr>
          <w:b/>
          <w:noProof/>
          <w:szCs w:val="22"/>
          <w:lang w:val="bg-BG"/>
        </w:rPr>
      </w:pPr>
      <w:r w:rsidRPr="00225504">
        <w:rPr>
          <w:b/>
          <w:noProof/>
          <w:szCs w:val="22"/>
          <w:lang w:val="bg-BG"/>
        </w:rPr>
        <w:t>2.</w:t>
      </w:r>
      <w:r w:rsidRPr="00225504">
        <w:rPr>
          <w:b/>
          <w:noProof/>
          <w:szCs w:val="22"/>
          <w:lang w:val="bg-BG"/>
        </w:rPr>
        <w:tab/>
        <w:t>ОБЯВЯВАНЕ НА АКТИВНОТО ВЕЩЕСТВО</w:t>
      </w:r>
    </w:p>
    <w:p w:rsidR="00847D51" w:rsidRPr="00225504" w:rsidRDefault="00847D51" w:rsidP="00847D51">
      <w:pPr>
        <w:keepNext/>
        <w:rPr>
          <w:szCs w:val="22"/>
          <w:bdr w:val="single" w:sz="4" w:space="0" w:color="auto"/>
          <w:lang w:val="bg-BG"/>
        </w:rPr>
      </w:pPr>
    </w:p>
    <w:p w:rsidR="00847D51" w:rsidRPr="00A338AA" w:rsidRDefault="00847D51" w:rsidP="00847D51">
      <w:pPr>
        <w:rPr>
          <w:szCs w:val="22"/>
          <w:lang w:val="bg-BG"/>
        </w:rPr>
      </w:pPr>
      <w:r w:rsidRPr="00225504">
        <w:rPr>
          <w:szCs w:val="22"/>
          <w:lang w:val="bg-BG"/>
        </w:rPr>
        <w:t>Един ml</w:t>
      </w:r>
      <w:r>
        <w:rPr>
          <w:szCs w:val="22"/>
          <w:lang w:val="bg-BG"/>
        </w:rPr>
        <w:t xml:space="preserve"> разтвор </w:t>
      </w:r>
      <w:r w:rsidRPr="00225504">
        <w:rPr>
          <w:szCs w:val="22"/>
          <w:lang w:val="bg-BG"/>
        </w:rPr>
        <w:t>съдържа 200</w:t>
      </w:r>
      <w:r>
        <w:rPr>
          <w:szCs w:val="22"/>
          <w:lang w:val="bg-BG"/>
        </w:rPr>
        <w:t> единици</w:t>
      </w:r>
      <w:r w:rsidRPr="00225504">
        <w:rPr>
          <w:szCs w:val="22"/>
          <w:lang w:val="bg-BG"/>
        </w:rPr>
        <w:t xml:space="preserve"> </w:t>
      </w:r>
      <w:r>
        <w:rPr>
          <w:szCs w:val="22"/>
          <w:lang w:val="bg-BG"/>
        </w:rPr>
        <w:t>и</w:t>
      </w:r>
      <w:r w:rsidRPr="00D365B6">
        <w:rPr>
          <w:szCs w:val="22"/>
          <w:lang w:val="bg-BG"/>
        </w:rPr>
        <w:t>нсулин лиспро</w:t>
      </w:r>
      <w:r w:rsidRPr="00D365B6">
        <w:rPr>
          <w:noProof/>
          <w:szCs w:val="22"/>
          <w:lang w:val="bg-BG"/>
        </w:rPr>
        <w:t xml:space="preserve"> </w:t>
      </w:r>
      <w:r w:rsidRPr="00225504">
        <w:rPr>
          <w:szCs w:val="22"/>
          <w:lang w:val="bg-BG"/>
        </w:rPr>
        <w:t>(еквивалент</w:t>
      </w:r>
      <w:r>
        <w:rPr>
          <w:szCs w:val="22"/>
          <w:lang w:val="bg-BG"/>
        </w:rPr>
        <w:t>ни</w:t>
      </w:r>
      <w:r w:rsidRPr="00225504">
        <w:rPr>
          <w:szCs w:val="22"/>
          <w:lang w:val="bg-BG"/>
        </w:rPr>
        <w:t xml:space="preserve"> на 6,9 mg)</w:t>
      </w:r>
    </w:p>
    <w:p w:rsidR="00847D51" w:rsidRPr="00225504" w:rsidRDefault="00847D51" w:rsidP="00847D51">
      <w:pPr>
        <w:ind w:right="11"/>
        <w:jc w:val="both"/>
        <w:rPr>
          <w:szCs w:val="22"/>
          <w:lang w:val="bg-BG"/>
        </w:rPr>
      </w:pPr>
    </w:p>
    <w:p w:rsidR="00847D51" w:rsidRPr="00225504" w:rsidRDefault="00847D51" w:rsidP="00847D51">
      <w:pPr>
        <w:ind w:right="11"/>
        <w:jc w:val="both"/>
        <w:rPr>
          <w:szCs w:val="22"/>
          <w:lang w:val="bg-BG"/>
        </w:rPr>
      </w:pPr>
    </w:p>
    <w:p w:rsidR="00847D51" w:rsidRPr="00225504" w:rsidRDefault="00847D51" w:rsidP="00847D51">
      <w:pPr>
        <w:keepNext/>
        <w:pBdr>
          <w:top w:val="single" w:sz="4" w:space="1" w:color="auto"/>
          <w:left w:val="single" w:sz="4" w:space="4" w:color="auto"/>
          <w:bottom w:val="single" w:sz="4" w:space="1" w:color="auto"/>
          <w:right w:val="single" w:sz="4" w:space="4" w:color="auto"/>
        </w:pBdr>
        <w:ind w:left="567" w:hanging="567"/>
        <w:rPr>
          <w:noProof/>
          <w:szCs w:val="22"/>
          <w:highlight w:val="lightGray"/>
          <w:lang w:val="bg-BG"/>
        </w:rPr>
      </w:pPr>
      <w:r w:rsidRPr="00225504">
        <w:rPr>
          <w:b/>
          <w:noProof/>
          <w:szCs w:val="22"/>
          <w:lang w:val="bg-BG"/>
        </w:rPr>
        <w:t>3.</w:t>
      </w:r>
      <w:r w:rsidRPr="00225504">
        <w:rPr>
          <w:b/>
          <w:noProof/>
          <w:szCs w:val="22"/>
          <w:lang w:val="bg-BG"/>
        </w:rPr>
        <w:tab/>
        <w:t>СПИСЪК НА ПОМОЩНИТЕ ВЕЩЕСТВА</w:t>
      </w:r>
    </w:p>
    <w:p w:rsidR="00847D51" w:rsidRPr="00225504" w:rsidRDefault="00847D51" w:rsidP="00847D51">
      <w:pPr>
        <w:keepNext/>
        <w:ind w:left="567" w:hanging="567"/>
        <w:rPr>
          <w:noProof/>
          <w:szCs w:val="22"/>
          <w:lang w:val="bg-BG"/>
        </w:rPr>
      </w:pPr>
    </w:p>
    <w:p w:rsidR="00847D51" w:rsidRPr="00225504" w:rsidRDefault="00847D51" w:rsidP="00847D51">
      <w:pPr>
        <w:rPr>
          <w:noProof/>
          <w:szCs w:val="22"/>
          <w:lang w:val="bg-BG"/>
        </w:rPr>
      </w:pPr>
      <w:r w:rsidRPr="00225504">
        <w:rPr>
          <w:noProof/>
          <w:szCs w:val="22"/>
          <w:lang w:val="bg-BG"/>
        </w:rPr>
        <w:t>Съдържа глицерол, цинков оксид, трометамол</w:t>
      </w:r>
      <w:r>
        <w:rPr>
          <w:noProof/>
          <w:szCs w:val="22"/>
          <w:lang w:val="bg-BG"/>
        </w:rPr>
        <w:t>, мета</w:t>
      </w:r>
      <w:r w:rsidRPr="00225504">
        <w:rPr>
          <w:noProof/>
          <w:szCs w:val="22"/>
          <w:lang w:val="bg-BG"/>
        </w:rPr>
        <w:t xml:space="preserve">крезол </w:t>
      </w:r>
      <w:r>
        <w:rPr>
          <w:noProof/>
          <w:szCs w:val="22"/>
          <w:lang w:val="bg-BG"/>
        </w:rPr>
        <w:t>и</w:t>
      </w:r>
      <w:r w:rsidRPr="00225504">
        <w:rPr>
          <w:noProof/>
          <w:szCs w:val="22"/>
          <w:lang w:val="bg-BG"/>
        </w:rPr>
        <w:t xml:space="preserve"> вода за инжекции.</w:t>
      </w:r>
    </w:p>
    <w:p w:rsidR="00847D51" w:rsidRPr="00225504" w:rsidRDefault="00847D51" w:rsidP="00847D51">
      <w:pPr>
        <w:ind w:right="11"/>
        <w:rPr>
          <w:noProof/>
          <w:szCs w:val="22"/>
          <w:lang w:val="bg-BG"/>
        </w:rPr>
      </w:pPr>
      <w:r w:rsidRPr="00225504">
        <w:rPr>
          <w:noProof/>
          <w:szCs w:val="22"/>
          <w:lang w:val="bg-BG"/>
        </w:rPr>
        <w:t>Натриев хидроксид и/или хлороводородна киселина могат да бъдат използвани за корекция на киселинността.</w:t>
      </w:r>
      <w:r w:rsidR="00C64F0F">
        <w:rPr>
          <w:noProof/>
          <w:szCs w:val="22"/>
          <w:lang w:val="bg-BG"/>
        </w:rPr>
        <w:t xml:space="preserve"> </w:t>
      </w:r>
      <w:r w:rsidR="00C64F0F" w:rsidRPr="00C64F0F">
        <w:rPr>
          <w:rFonts w:eastAsia="SimSun"/>
          <w:szCs w:val="22"/>
          <w:highlight w:val="lightGray"/>
          <w:lang w:val="bg-BG" w:eastAsia="zh-CN"/>
        </w:rPr>
        <w:t>За допълнителна информация вижте листовката</w:t>
      </w:r>
    </w:p>
    <w:p w:rsidR="00847D51" w:rsidRPr="00225504" w:rsidRDefault="00847D51" w:rsidP="00847D51">
      <w:pPr>
        <w:ind w:left="567" w:hanging="567"/>
        <w:rPr>
          <w:noProof/>
          <w:szCs w:val="22"/>
          <w:lang w:val="bg-BG"/>
        </w:rPr>
      </w:pPr>
    </w:p>
    <w:p w:rsidR="00847D51" w:rsidRPr="00225504" w:rsidRDefault="00847D51" w:rsidP="00847D51">
      <w:pPr>
        <w:ind w:left="567" w:hanging="567"/>
        <w:rPr>
          <w:noProof/>
          <w:szCs w:val="22"/>
          <w:lang w:val="bg-BG"/>
        </w:rPr>
      </w:pPr>
    </w:p>
    <w:p w:rsidR="00847D51" w:rsidRPr="00225504" w:rsidRDefault="00847D51" w:rsidP="00847D51">
      <w:pPr>
        <w:keepNext/>
        <w:pBdr>
          <w:top w:val="single" w:sz="4" w:space="1" w:color="auto"/>
          <w:left w:val="single" w:sz="4" w:space="4" w:color="auto"/>
          <w:bottom w:val="single" w:sz="4" w:space="1" w:color="auto"/>
          <w:right w:val="single" w:sz="4" w:space="4" w:color="auto"/>
        </w:pBdr>
        <w:ind w:left="567" w:hanging="567"/>
        <w:rPr>
          <w:noProof/>
          <w:szCs w:val="22"/>
          <w:lang w:val="bg-BG"/>
        </w:rPr>
      </w:pPr>
      <w:r w:rsidRPr="00225504">
        <w:rPr>
          <w:b/>
          <w:noProof/>
          <w:szCs w:val="22"/>
          <w:lang w:val="bg-BG"/>
        </w:rPr>
        <w:t>4.</w:t>
      </w:r>
      <w:r w:rsidRPr="00225504">
        <w:rPr>
          <w:b/>
          <w:noProof/>
          <w:szCs w:val="22"/>
          <w:lang w:val="bg-BG"/>
        </w:rPr>
        <w:tab/>
        <w:t>ЛЕКАРСТВЕНА ФОРМА И КОЛИЧЕСТВО В ЕДНА ОПАКОВКА</w:t>
      </w:r>
    </w:p>
    <w:p w:rsidR="00847D51" w:rsidRPr="00225504" w:rsidRDefault="00847D51" w:rsidP="00847D51">
      <w:pPr>
        <w:keepNext/>
        <w:ind w:left="567" w:hanging="567"/>
        <w:rPr>
          <w:noProof/>
          <w:szCs w:val="22"/>
          <w:lang w:val="bg-BG"/>
        </w:rPr>
      </w:pPr>
    </w:p>
    <w:p w:rsidR="00847D51" w:rsidRPr="00323594" w:rsidRDefault="00847D51" w:rsidP="00847D51">
      <w:pPr>
        <w:rPr>
          <w:szCs w:val="22"/>
          <w:lang w:val="ru-RU"/>
        </w:rPr>
      </w:pPr>
      <w:r w:rsidRPr="0028363F">
        <w:rPr>
          <w:szCs w:val="22"/>
          <w:highlight w:val="lightGray"/>
          <w:lang w:val="bg-BG"/>
        </w:rPr>
        <w:t>Инжекционен разтвор.</w:t>
      </w:r>
    </w:p>
    <w:p w:rsidR="00847D51" w:rsidRPr="00225504" w:rsidRDefault="00847D51" w:rsidP="00847D51">
      <w:pPr>
        <w:rPr>
          <w:szCs w:val="22"/>
          <w:lang w:val="bg-BG"/>
        </w:rPr>
      </w:pPr>
    </w:p>
    <w:p w:rsidR="00847D51" w:rsidRPr="00B166C1" w:rsidRDefault="00847D51" w:rsidP="00847D51">
      <w:pPr>
        <w:rPr>
          <w:szCs w:val="22"/>
          <w:highlight w:val="yellow"/>
          <w:lang w:val="bg-BG"/>
        </w:rPr>
      </w:pPr>
      <w:r w:rsidRPr="00342523">
        <w:rPr>
          <w:szCs w:val="22"/>
          <w:lang w:val="bg-BG"/>
        </w:rPr>
        <w:t xml:space="preserve">5 писалки </w:t>
      </w:r>
      <w:r w:rsidR="00F261FB">
        <w:rPr>
          <w:szCs w:val="22"/>
          <w:lang w:val="bg-BG"/>
        </w:rPr>
        <w:t>по</w:t>
      </w:r>
      <w:r w:rsidRPr="00342523">
        <w:rPr>
          <w:szCs w:val="22"/>
          <w:lang w:val="bg-BG"/>
        </w:rPr>
        <w:t xml:space="preserve"> 3 ml</w:t>
      </w:r>
      <w:r w:rsidRPr="00427FAE">
        <w:rPr>
          <w:szCs w:val="22"/>
          <w:lang w:val="bg-BG"/>
        </w:rPr>
        <w:t xml:space="preserve">. </w:t>
      </w:r>
      <w:r w:rsidR="004945FC">
        <w:rPr>
          <w:szCs w:val="22"/>
          <w:lang w:val="bg-BG"/>
        </w:rPr>
        <w:t>Компонент</w:t>
      </w:r>
      <w:r w:rsidR="004945FC" w:rsidRPr="00B000EF">
        <w:rPr>
          <w:szCs w:val="22"/>
          <w:lang w:val="bg-BG"/>
        </w:rPr>
        <w:t xml:space="preserve"> </w:t>
      </w:r>
      <w:r w:rsidR="004945FC">
        <w:rPr>
          <w:szCs w:val="22"/>
          <w:lang w:val="bg-BG"/>
        </w:rPr>
        <w:t>на</w:t>
      </w:r>
      <w:r w:rsidR="004945FC" w:rsidRPr="00B000EF">
        <w:rPr>
          <w:szCs w:val="22"/>
          <w:lang w:val="bg-BG"/>
        </w:rPr>
        <w:t xml:space="preserve"> </w:t>
      </w:r>
      <w:r w:rsidR="004945FC">
        <w:rPr>
          <w:lang w:val="bg-BG"/>
        </w:rPr>
        <w:t xml:space="preserve">групова </w:t>
      </w:r>
      <w:r w:rsidRPr="00427FAE">
        <w:rPr>
          <w:szCs w:val="22"/>
          <w:lang w:val="bg-BG"/>
        </w:rPr>
        <w:t>опаковка</w:t>
      </w:r>
      <w:r w:rsidR="00E6438B">
        <w:rPr>
          <w:szCs w:val="22"/>
          <w:lang w:val="bg-BG"/>
        </w:rPr>
        <w:t>,</w:t>
      </w:r>
      <w:r w:rsidRPr="00427FAE">
        <w:rPr>
          <w:szCs w:val="22"/>
          <w:lang w:val="bg-BG"/>
        </w:rPr>
        <w:t xml:space="preserve"> не може да се продава отделно.</w:t>
      </w:r>
    </w:p>
    <w:p w:rsidR="00847D51" w:rsidRPr="00225504" w:rsidRDefault="00847D51" w:rsidP="00847D51">
      <w:pPr>
        <w:rPr>
          <w:szCs w:val="22"/>
          <w:lang w:val="bg-BG"/>
        </w:rPr>
      </w:pPr>
    </w:p>
    <w:p w:rsidR="00847D51" w:rsidRPr="00225504" w:rsidRDefault="00847D51" w:rsidP="00847D51">
      <w:pPr>
        <w:rPr>
          <w:szCs w:val="22"/>
          <w:lang w:val="bg-BG"/>
        </w:rPr>
      </w:pPr>
    </w:p>
    <w:p w:rsidR="00847D51" w:rsidRPr="00225504" w:rsidRDefault="00847D51" w:rsidP="00847D51">
      <w:pPr>
        <w:keepNext/>
        <w:pBdr>
          <w:top w:val="single" w:sz="4" w:space="1" w:color="auto"/>
          <w:left w:val="single" w:sz="4" w:space="4" w:color="auto"/>
          <w:bottom w:val="single" w:sz="4" w:space="1" w:color="auto"/>
          <w:right w:val="single" w:sz="4" w:space="4" w:color="auto"/>
        </w:pBdr>
        <w:ind w:left="567" w:hanging="567"/>
        <w:rPr>
          <w:noProof/>
          <w:szCs w:val="22"/>
          <w:highlight w:val="lightGray"/>
          <w:lang w:val="bg-BG"/>
        </w:rPr>
      </w:pPr>
      <w:r w:rsidRPr="00225504">
        <w:rPr>
          <w:b/>
          <w:noProof/>
          <w:szCs w:val="22"/>
          <w:lang w:val="bg-BG"/>
        </w:rPr>
        <w:t>5.</w:t>
      </w:r>
      <w:r w:rsidRPr="00225504">
        <w:rPr>
          <w:b/>
          <w:noProof/>
          <w:szCs w:val="22"/>
          <w:lang w:val="bg-BG"/>
        </w:rPr>
        <w:tab/>
        <w:t>НАЧИН НА ПРИЛ</w:t>
      </w:r>
      <w:r w:rsidR="00EC1EFE">
        <w:rPr>
          <w:b/>
          <w:noProof/>
          <w:szCs w:val="22"/>
          <w:lang w:val="bg-BG"/>
        </w:rPr>
        <w:t>ОЖЕНИЕ</w:t>
      </w:r>
      <w:r w:rsidRPr="00225504">
        <w:rPr>
          <w:b/>
          <w:noProof/>
          <w:szCs w:val="22"/>
          <w:lang w:val="bg-BG"/>
        </w:rPr>
        <w:t xml:space="preserve"> И ПЪТ НА ВЪВЕЖДАНЕ</w:t>
      </w:r>
    </w:p>
    <w:p w:rsidR="00847D51" w:rsidRPr="00225504" w:rsidRDefault="00847D51" w:rsidP="00847D51">
      <w:pPr>
        <w:keepNext/>
        <w:ind w:left="567" w:hanging="567"/>
        <w:rPr>
          <w:i/>
          <w:noProof/>
          <w:szCs w:val="22"/>
          <w:lang w:val="bg-BG"/>
        </w:rPr>
      </w:pPr>
    </w:p>
    <w:p w:rsidR="00847D51" w:rsidRPr="00C030D7" w:rsidRDefault="00847D51" w:rsidP="00847D51">
      <w:pPr>
        <w:rPr>
          <w:noProof/>
          <w:szCs w:val="22"/>
          <w:lang w:val="bg-BG"/>
        </w:rPr>
      </w:pPr>
      <w:r w:rsidRPr="00C030D7">
        <w:rPr>
          <w:noProof/>
          <w:szCs w:val="22"/>
          <w:lang w:val="bg-BG"/>
        </w:rPr>
        <w:t>Преди употреба прочетете листовката.</w:t>
      </w:r>
    </w:p>
    <w:p w:rsidR="00847D51" w:rsidRPr="00225504" w:rsidRDefault="00847D51" w:rsidP="00847D51">
      <w:pPr>
        <w:ind w:left="567" w:hanging="567"/>
        <w:rPr>
          <w:noProof/>
          <w:szCs w:val="22"/>
          <w:lang w:val="bg-BG"/>
        </w:rPr>
      </w:pPr>
      <w:r w:rsidRPr="00225504">
        <w:rPr>
          <w:noProof/>
          <w:szCs w:val="22"/>
          <w:lang w:val="bg-BG"/>
        </w:rPr>
        <w:t>За подкожно приложение</w:t>
      </w:r>
    </w:p>
    <w:p w:rsidR="00847D51" w:rsidRPr="00225504" w:rsidRDefault="00847D51" w:rsidP="00847D51">
      <w:pPr>
        <w:ind w:left="567" w:hanging="567"/>
        <w:rPr>
          <w:noProof/>
          <w:szCs w:val="22"/>
          <w:lang w:val="bg-BG"/>
        </w:rPr>
      </w:pPr>
    </w:p>
    <w:p w:rsidR="00847D51" w:rsidRPr="00225504" w:rsidRDefault="00847D51" w:rsidP="00847D51">
      <w:pPr>
        <w:ind w:left="567" w:hanging="567"/>
        <w:rPr>
          <w:noProof/>
          <w:szCs w:val="22"/>
          <w:lang w:val="bg-BG"/>
        </w:rPr>
      </w:pPr>
    </w:p>
    <w:p w:rsidR="00847D51" w:rsidRPr="00225504" w:rsidRDefault="00847D51" w:rsidP="00847D51">
      <w:pPr>
        <w:keepNext/>
        <w:pBdr>
          <w:top w:val="single" w:sz="4" w:space="1" w:color="auto"/>
          <w:left w:val="single" w:sz="4" w:space="4" w:color="auto"/>
          <w:bottom w:val="single" w:sz="4" w:space="1" w:color="auto"/>
          <w:right w:val="single" w:sz="4" w:space="4" w:color="auto"/>
        </w:pBdr>
        <w:ind w:left="567" w:hanging="567"/>
        <w:rPr>
          <w:noProof/>
          <w:szCs w:val="22"/>
          <w:lang w:val="bg-BG"/>
        </w:rPr>
      </w:pPr>
      <w:r w:rsidRPr="00225504">
        <w:rPr>
          <w:b/>
          <w:noProof/>
          <w:szCs w:val="22"/>
          <w:lang w:val="bg-BG"/>
        </w:rPr>
        <w:t>6.</w:t>
      </w:r>
      <w:r w:rsidRPr="00225504">
        <w:rPr>
          <w:b/>
          <w:noProof/>
          <w:szCs w:val="22"/>
          <w:lang w:val="bg-BG"/>
        </w:rPr>
        <w:tab/>
        <w:t xml:space="preserve">СПЕЦИАЛНО ПРЕДУПРЕЖДЕНИЕ, ЧЕ ЛЕКАРСТВЕНИЯТ ПРОДУКТ ТРЯБВА ДА СЕ СЪХРАНЯВА НА МЯСТО ДАЛЕЧЕ ОТ ПОГЛЕДА И ДОСЕГА НА ДЕЦА </w:t>
      </w:r>
    </w:p>
    <w:p w:rsidR="00847D51" w:rsidRPr="00225504" w:rsidRDefault="00847D51" w:rsidP="00847D51">
      <w:pPr>
        <w:keepNext/>
        <w:ind w:left="567" w:hanging="567"/>
        <w:rPr>
          <w:noProof/>
          <w:szCs w:val="22"/>
          <w:lang w:val="bg-BG"/>
        </w:rPr>
      </w:pPr>
    </w:p>
    <w:p w:rsidR="00847D51" w:rsidRPr="00225504" w:rsidRDefault="00847D51" w:rsidP="00847D51">
      <w:pPr>
        <w:ind w:left="567" w:hanging="567"/>
        <w:outlineLvl w:val="0"/>
        <w:rPr>
          <w:noProof/>
          <w:szCs w:val="22"/>
          <w:lang w:val="bg-BG"/>
        </w:rPr>
      </w:pPr>
      <w:r w:rsidRPr="00225504">
        <w:rPr>
          <w:noProof/>
          <w:szCs w:val="22"/>
          <w:lang w:val="bg-BG"/>
        </w:rPr>
        <w:t>Да се съхранява на място, недостъпно за деца</w:t>
      </w:r>
      <w:r w:rsidR="007E7655">
        <w:rPr>
          <w:noProof/>
          <w:szCs w:val="22"/>
          <w:lang w:val="bg-BG"/>
        </w:rPr>
        <w:t>.</w:t>
      </w:r>
    </w:p>
    <w:p w:rsidR="00847D51" w:rsidRPr="00225504" w:rsidRDefault="00847D51" w:rsidP="00847D51">
      <w:pPr>
        <w:ind w:left="567" w:hanging="567"/>
        <w:rPr>
          <w:noProof/>
          <w:szCs w:val="22"/>
          <w:lang w:val="bg-BG"/>
        </w:rPr>
      </w:pPr>
    </w:p>
    <w:p w:rsidR="00847D51" w:rsidRPr="00225504" w:rsidRDefault="00847D51" w:rsidP="00847D51">
      <w:pPr>
        <w:ind w:left="567" w:hanging="567"/>
        <w:rPr>
          <w:noProof/>
          <w:szCs w:val="22"/>
          <w:lang w:val="bg-BG"/>
        </w:rPr>
      </w:pPr>
    </w:p>
    <w:p w:rsidR="00847D51" w:rsidRPr="00225504" w:rsidRDefault="00847D51" w:rsidP="00847D51">
      <w:pPr>
        <w:keepNext/>
        <w:pBdr>
          <w:top w:val="single" w:sz="4" w:space="1" w:color="auto"/>
          <w:left w:val="single" w:sz="4" w:space="4" w:color="auto"/>
          <w:bottom w:val="single" w:sz="4" w:space="1" w:color="auto"/>
          <w:right w:val="single" w:sz="4" w:space="4" w:color="auto"/>
        </w:pBdr>
        <w:ind w:left="567" w:hanging="567"/>
        <w:rPr>
          <w:noProof/>
          <w:szCs w:val="22"/>
          <w:highlight w:val="lightGray"/>
          <w:lang w:val="bg-BG"/>
        </w:rPr>
      </w:pPr>
      <w:r w:rsidRPr="00225504">
        <w:rPr>
          <w:b/>
          <w:noProof/>
          <w:szCs w:val="22"/>
          <w:lang w:val="bg-BG"/>
        </w:rPr>
        <w:t>7.</w:t>
      </w:r>
      <w:r w:rsidRPr="00225504">
        <w:rPr>
          <w:b/>
          <w:noProof/>
          <w:szCs w:val="22"/>
          <w:lang w:val="bg-BG"/>
        </w:rPr>
        <w:tab/>
        <w:t>ДРУГИ СПЕЦИАЛНИ ПРЕДУПРЕЖДЕНИЯ, АКО Е НЕОБХОДИМО</w:t>
      </w:r>
    </w:p>
    <w:p w:rsidR="00847D51" w:rsidRPr="00225504" w:rsidRDefault="00847D51" w:rsidP="00847D51">
      <w:pPr>
        <w:keepNext/>
        <w:ind w:left="567" w:hanging="567"/>
        <w:rPr>
          <w:noProof/>
          <w:szCs w:val="22"/>
          <w:lang w:val="bg-BG"/>
        </w:rPr>
      </w:pPr>
    </w:p>
    <w:p w:rsidR="00847D51" w:rsidRDefault="00847D51" w:rsidP="00847D51">
      <w:pPr>
        <w:autoSpaceDE w:val="0"/>
        <w:autoSpaceDN w:val="0"/>
        <w:adjustRightInd w:val="0"/>
        <w:rPr>
          <w:b/>
          <w:szCs w:val="22"/>
          <w:lang w:val="bg-BG"/>
        </w:rPr>
      </w:pPr>
      <w:r>
        <w:rPr>
          <w:b/>
          <w:szCs w:val="22"/>
          <w:lang w:val="bg-BG"/>
        </w:rPr>
        <w:t>Използвайте само в тази писалка, или може да последва тежко предозиране</w:t>
      </w:r>
    </w:p>
    <w:p w:rsidR="00847D51" w:rsidRPr="00C030D7" w:rsidRDefault="00847D51" w:rsidP="00847D51">
      <w:pPr>
        <w:ind w:left="567" w:hanging="567"/>
        <w:rPr>
          <w:szCs w:val="22"/>
          <w:lang w:val="bg-BG"/>
        </w:rPr>
      </w:pPr>
      <w:r w:rsidRPr="00C030D7">
        <w:rPr>
          <w:szCs w:val="22"/>
          <w:lang w:val="bg-BG"/>
        </w:rPr>
        <w:t>Ако</w:t>
      </w:r>
      <w:r>
        <w:rPr>
          <w:szCs w:val="22"/>
          <w:lang w:val="bg-BG"/>
        </w:rPr>
        <w:t xml:space="preserve"> </w:t>
      </w:r>
      <w:r w:rsidR="000E5522">
        <w:rPr>
          <w:szCs w:val="22"/>
          <w:lang w:val="bg-BG"/>
        </w:rPr>
        <w:t xml:space="preserve">обкатката </w:t>
      </w:r>
      <w:r>
        <w:rPr>
          <w:szCs w:val="22"/>
          <w:lang w:val="bg-BG"/>
        </w:rPr>
        <w:t>е счупен</w:t>
      </w:r>
      <w:r w:rsidR="000E5522">
        <w:rPr>
          <w:szCs w:val="22"/>
          <w:lang w:val="bg-BG"/>
        </w:rPr>
        <w:t>а</w:t>
      </w:r>
      <w:r>
        <w:rPr>
          <w:szCs w:val="22"/>
          <w:lang w:val="bg-BG"/>
        </w:rPr>
        <w:t xml:space="preserve"> преди първата употреба, свържете се с фармацевт.</w:t>
      </w:r>
    </w:p>
    <w:p w:rsidR="00847D51" w:rsidRPr="00225504" w:rsidRDefault="00847D51" w:rsidP="00847D51">
      <w:pPr>
        <w:ind w:left="567" w:hanging="567"/>
        <w:rPr>
          <w:noProof/>
          <w:szCs w:val="22"/>
          <w:lang w:val="bg-BG"/>
        </w:rPr>
      </w:pPr>
    </w:p>
    <w:p w:rsidR="00847D51" w:rsidRPr="00225504" w:rsidRDefault="00847D51" w:rsidP="00847D51">
      <w:pPr>
        <w:ind w:left="567" w:hanging="567"/>
        <w:rPr>
          <w:noProof/>
          <w:szCs w:val="22"/>
          <w:lang w:val="bg-BG"/>
        </w:rPr>
      </w:pPr>
    </w:p>
    <w:p w:rsidR="00847D51" w:rsidRPr="00225504" w:rsidRDefault="00847D51" w:rsidP="00847D51">
      <w:pPr>
        <w:keepNext/>
        <w:pBdr>
          <w:top w:val="single" w:sz="4" w:space="1" w:color="auto"/>
          <w:left w:val="single" w:sz="4" w:space="4" w:color="auto"/>
          <w:bottom w:val="single" w:sz="4" w:space="1" w:color="auto"/>
          <w:right w:val="single" w:sz="4" w:space="4" w:color="auto"/>
        </w:pBdr>
        <w:ind w:left="567" w:hanging="567"/>
        <w:rPr>
          <w:noProof/>
          <w:szCs w:val="22"/>
          <w:highlight w:val="lightGray"/>
          <w:lang w:val="bg-BG"/>
        </w:rPr>
      </w:pPr>
      <w:r w:rsidRPr="00225504">
        <w:rPr>
          <w:b/>
          <w:noProof/>
          <w:szCs w:val="22"/>
          <w:lang w:val="bg-BG"/>
        </w:rPr>
        <w:t>8.</w:t>
      </w:r>
      <w:r w:rsidRPr="00225504">
        <w:rPr>
          <w:b/>
          <w:noProof/>
          <w:szCs w:val="22"/>
          <w:lang w:val="bg-BG"/>
        </w:rPr>
        <w:tab/>
        <w:t>ДАТА НА ИЗТИЧАНЕ НА СРОКА НА ГОДНОСТ</w:t>
      </w:r>
    </w:p>
    <w:p w:rsidR="00847D51" w:rsidRPr="00225504" w:rsidRDefault="00847D51" w:rsidP="00847D51">
      <w:pPr>
        <w:keepNext/>
        <w:ind w:left="567" w:hanging="567"/>
        <w:rPr>
          <w:noProof/>
          <w:szCs w:val="22"/>
          <w:lang w:val="bg-BG"/>
        </w:rPr>
      </w:pPr>
    </w:p>
    <w:p w:rsidR="00847D51" w:rsidRPr="00225504" w:rsidRDefault="00847D51" w:rsidP="00847D51">
      <w:pPr>
        <w:ind w:left="567" w:hanging="567"/>
        <w:rPr>
          <w:noProof/>
          <w:szCs w:val="22"/>
          <w:lang w:val="bg-BG"/>
        </w:rPr>
      </w:pPr>
      <w:r w:rsidRPr="00225504">
        <w:rPr>
          <w:noProof/>
          <w:szCs w:val="22"/>
          <w:lang w:val="bg-BG"/>
        </w:rPr>
        <w:t>Годен до:</w:t>
      </w:r>
    </w:p>
    <w:p w:rsidR="00847D51" w:rsidRPr="00225504" w:rsidRDefault="00847D51" w:rsidP="00847D51">
      <w:pPr>
        <w:ind w:left="567" w:hanging="567"/>
        <w:rPr>
          <w:noProof/>
          <w:szCs w:val="22"/>
          <w:lang w:val="bg-BG"/>
        </w:rPr>
      </w:pPr>
    </w:p>
    <w:p w:rsidR="00847D51" w:rsidRPr="00225504" w:rsidRDefault="00847D51" w:rsidP="00847D51">
      <w:pPr>
        <w:ind w:left="567" w:hanging="567"/>
        <w:rPr>
          <w:noProof/>
          <w:szCs w:val="22"/>
          <w:lang w:val="bg-BG"/>
        </w:rPr>
      </w:pPr>
    </w:p>
    <w:p w:rsidR="00847D51" w:rsidRPr="00225504" w:rsidRDefault="00847D51" w:rsidP="00847D51">
      <w:pPr>
        <w:keepNext/>
        <w:pBdr>
          <w:top w:val="single" w:sz="4" w:space="1" w:color="auto"/>
          <w:left w:val="single" w:sz="4" w:space="4" w:color="auto"/>
          <w:bottom w:val="single" w:sz="4" w:space="0" w:color="auto"/>
          <w:right w:val="single" w:sz="4" w:space="4" w:color="auto"/>
        </w:pBdr>
        <w:ind w:left="567" w:hanging="567"/>
        <w:rPr>
          <w:noProof/>
          <w:szCs w:val="22"/>
          <w:lang w:val="bg-BG"/>
        </w:rPr>
      </w:pPr>
      <w:r w:rsidRPr="00225504">
        <w:rPr>
          <w:b/>
          <w:noProof/>
          <w:szCs w:val="22"/>
          <w:lang w:val="bg-BG"/>
        </w:rPr>
        <w:t>9.</w:t>
      </w:r>
      <w:r w:rsidRPr="00225504">
        <w:rPr>
          <w:b/>
          <w:noProof/>
          <w:szCs w:val="22"/>
          <w:lang w:val="bg-BG"/>
        </w:rPr>
        <w:tab/>
        <w:t>СПЕЦИАЛНИ УСЛОВИЯ НА СЪХРАНЕНИЕ</w:t>
      </w:r>
    </w:p>
    <w:p w:rsidR="00847D51" w:rsidRPr="00225504" w:rsidRDefault="00847D51" w:rsidP="00847D51">
      <w:pPr>
        <w:keepNext/>
        <w:ind w:left="567" w:hanging="567"/>
        <w:rPr>
          <w:noProof/>
          <w:szCs w:val="22"/>
          <w:lang w:val="bg-BG"/>
        </w:rPr>
      </w:pPr>
    </w:p>
    <w:p w:rsidR="00847D51" w:rsidRPr="00225504" w:rsidRDefault="00847D51" w:rsidP="00847D51">
      <w:pPr>
        <w:ind w:left="567" w:hanging="567"/>
        <w:rPr>
          <w:szCs w:val="22"/>
          <w:lang w:val="bg-BG"/>
        </w:rPr>
      </w:pPr>
      <w:r>
        <w:rPr>
          <w:szCs w:val="22"/>
          <w:lang w:val="bg-BG"/>
        </w:rPr>
        <w:t>Да се с</w:t>
      </w:r>
      <w:r w:rsidRPr="00225504">
        <w:rPr>
          <w:szCs w:val="22"/>
          <w:lang w:val="bg-BG"/>
        </w:rPr>
        <w:t>ъхранява в хладилник (</w:t>
      </w:r>
      <w:smartTag w:uri="urn:schemas-microsoft-com:office:smarttags" w:element="metricconverter">
        <w:smartTagPr>
          <w:attr w:name="ProductID" w:val="2ﾰC"/>
        </w:smartTagPr>
        <w:r w:rsidRPr="00225504">
          <w:rPr>
            <w:szCs w:val="22"/>
            <w:lang w:val="bg-BG"/>
          </w:rPr>
          <w:t>2°C</w:t>
        </w:r>
      </w:smartTag>
      <w:r w:rsidRPr="00225504">
        <w:rPr>
          <w:szCs w:val="22"/>
          <w:lang w:val="bg-BG"/>
        </w:rPr>
        <w:t xml:space="preserve"> - </w:t>
      </w:r>
      <w:smartTag w:uri="urn:schemas-microsoft-com:office:smarttags" w:element="metricconverter">
        <w:smartTagPr>
          <w:attr w:name="ProductID" w:val="8ﾰC"/>
        </w:smartTagPr>
        <w:r w:rsidRPr="00225504">
          <w:rPr>
            <w:szCs w:val="22"/>
            <w:lang w:val="bg-BG"/>
          </w:rPr>
          <w:t>8°C</w:t>
        </w:r>
      </w:smartTag>
      <w:r w:rsidRPr="00225504">
        <w:rPr>
          <w:szCs w:val="22"/>
          <w:lang w:val="bg-BG"/>
        </w:rPr>
        <w:t>).</w:t>
      </w:r>
    </w:p>
    <w:p w:rsidR="00847D51" w:rsidRPr="00225504" w:rsidRDefault="00847D51" w:rsidP="00847D51">
      <w:pPr>
        <w:ind w:left="567" w:hanging="567"/>
        <w:rPr>
          <w:szCs w:val="22"/>
          <w:lang w:val="bg-BG"/>
        </w:rPr>
      </w:pPr>
      <w:r>
        <w:rPr>
          <w:szCs w:val="22"/>
          <w:lang w:val="bg-BG"/>
        </w:rPr>
        <w:t>Да не с</w:t>
      </w:r>
      <w:r w:rsidRPr="00225504">
        <w:rPr>
          <w:szCs w:val="22"/>
          <w:lang w:val="bg-BG"/>
        </w:rPr>
        <w:t xml:space="preserve">е замразява. </w:t>
      </w:r>
      <w:r>
        <w:rPr>
          <w:szCs w:val="22"/>
          <w:lang w:val="bg-BG"/>
        </w:rPr>
        <w:t>Да не с</w:t>
      </w:r>
      <w:r w:rsidRPr="00225504">
        <w:rPr>
          <w:szCs w:val="22"/>
          <w:lang w:val="bg-BG"/>
        </w:rPr>
        <w:t>е излага на прекомерна топлина или пряка слънчева светлина.</w:t>
      </w:r>
    </w:p>
    <w:p w:rsidR="00847D51" w:rsidRPr="00225504" w:rsidRDefault="00847D51" w:rsidP="00847D51">
      <w:pPr>
        <w:rPr>
          <w:szCs w:val="22"/>
          <w:lang w:val="bg-BG"/>
        </w:rPr>
      </w:pPr>
      <w:r w:rsidRPr="00225504">
        <w:rPr>
          <w:szCs w:val="22"/>
          <w:lang w:val="bg-BG"/>
        </w:rPr>
        <w:t>След първ</w:t>
      </w:r>
      <w:r>
        <w:rPr>
          <w:szCs w:val="22"/>
          <w:lang w:val="bg-BG"/>
        </w:rPr>
        <w:t>оначалната</w:t>
      </w:r>
      <w:r w:rsidRPr="00225504">
        <w:rPr>
          <w:szCs w:val="22"/>
          <w:lang w:val="bg-BG"/>
        </w:rPr>
        <w:t xml:space="preserve"> употреба писалк</w:t>
      </w:r>
      <w:r>
        <w:rPr>
          <w:szCs w:val="22"/>
          <w:lang w:val="bg-BG"/>
        </w:rPr>
        <w:t>ите</w:t>
      </w:r>
      <w:r w:rsidRPr="00225504">
        <w:rPr>
          <w:szCs w:val="22"/>
          <w:lang w:val="bg-BG"/>
        </w:rPr>
        <w:t xml:space="preserve"> </w:t>
      </w:r>
      <w:r w:rsidRPr="00B45299">
        <w:rPr>
          <w:szCs w:val="22"/>
          <w:lang w:val="bg-BG"/>
        </w:rPr>
        <w:t>трябва</w:t>
      </w:r>
      <w:r w:rsidRPr="00225504">
        <w:rPr>
          <w:szCs w:val="22"/>
          <w:lang w:val="bg-BG"/>
        </w:rPr>
        <w:t xml:space="preserve"> да се използва</w:t>
      </w:r>
      <w:r>
        <w:rPr>
          <w:szCs w:val="22"/>
          <w:lang w:val="bg-BG"/>
        </w:rPr>
        <w:t>т</w:t>
      </w:r>
      <w:r w:rsidRPr="00225504">
        <w:rPr>
          <w:szCs w:val="22"/>
          <w:lang w:val="bg-BG"/>
        </w:rPr>
        <w:t xml:space="preserve"> в рамките на 28 дни. Писалките</w:t>
      </w:r>
      <w:r>
        <w:rPr>
          <w:szCs w:val="22"/>
          <w:lang w:val="bg-BG"/>
        </w:rPr>
        <w:t xml:space="preserve">, които са в </w:t>
      </w:r>
      <w:r w:rsidR="00BC7AC1">
        <w:rPr>
          <w:szCs w:val="22"/>
          <w:lang w:val="bg-BG"/>
        </w:rPr>
        <w:t xml:space="preserve">период на </w:t>
      </w:r>
      <w:r>
        <w:rPr>
          <w:szCs w:val="22"/>
          <w:lang w:val="bg-BG"/>
        </w:rPr>
        <w:t>употреба,</w:t>
      </w:r>
      <w:r w:rsidRPr="00225504">
        <w:rPr>
          <w:szCs w:val="22"/>
          <w:lang w:val="bg-BG"/>
        </w:rPr>
        <w:t xml:space="preserve"> трябва да се съхраняват </w:t>
      </w:r>
      <w:r>
        <w:rPr>
          <w:szCs w:val="22"/>
          <w:lang w:val="bg-BG"/>
        </w:rPr>
        <w:t xml:space="preserve">при температура </w:t>
      </w:r>
      <w:r w:rsidRPr="00225504">
        <w:rPr>
          <w:szCs w:val="22"/>
          <w:lang w:val="bg-BG"/>
        </w:rPr>
        <w:t>под 30</w:t>
      </w:r>
      <w:r w:rsidRPr="00225504">
        <w:rPr>
          <w:bCs/>
          <w:szCs w:val="22"/>
          <w:lang w:val="bg-BG"/>
        </w:rPr>
        <w:t>°</w:t>
      </w:r>
      <w:r w:rsidRPr="00225504">
        <w:rPr>
          <w:szCs w:val="22"/>
          <w:lang w:val="bg-BG"/>
        </w:rPr>
        <w:t xml:space="preserve">С и не трябва да се </w:t>
      </w:r>
      <w:r w:rsidR="00F36B53">
        <w:rPr>
          <w:szCs w:val="22"/>
          <w:lang w:val="bg-BG"/>
        </w:rPr>
        <w:t>поставят в хладилник</w:t>
      </w:r>
      <w:r w:rsidR="00F36B53" w:rsidDel="002927CC">
        <w:rPr>
          <w:szCs w:val="22"/>
          <w:lang w:val="bg-BG"/>
        </w:rPr>
        <w:t xml:space="preserve"> </w:t>
      </w:r>
      <w:r w:rsidRPr="00225504">
        <w:rPr>
          <w:szCs w:val="22"/>
          <w:lang w:val="bg-BG"/>
        </w:rPr>
        <w:t>.</w:t>
      </w:r>
    </w:p>
    <w:p w:rsidR="00847D51" w:rsidRPr="00225504" w:rsidRDefault="00847D51" w:rsidP="00847D51">
      <w:pPr>
        <w:ind w:left="567" w:hanging="567"/>
        <w:rPr>
          <w:noProof/>
          <w:szCs w:val="22"/>
          <w:lang w:val="bg-BG"/>
        </w:rPr>
      </w:pPr>
    </w:p>
    <w:p w:rsidR="00847D51" w:rsidRPr="00225504" w:rsidRDefault="00847D51" w:rsidP="00847D51">
      <w:pPr>
        <w:ind w:left="567" w:hanging="567"/>
        <w:rPr>
          <w:noProof/>
          <w:szCs w:val="22"/>
          <w:lang w:val="bg-BG"/>
        </w:rPr>
      </w:pPr>
    </w:p>
    <w:p w:rsidR="00847D51" w:rsidRPr="00225504" w:rsidRDefault="00847D51" w:rsidP="00847D51">
      <w:pPr>
        <w:keepNext/>
        <w:pBdr>
          <w:top w:val="single" w:sz="4" w:space="1" w:color="auto"/>
          <w:left w:val="single" w:sz="4" w:space="4" w:color="auto"/>
          <w:bottom w:val="single" w:sz="4" w:space="1" w:color="auto"/>
          <w:right w:val="single" w:sz="4" w:space="4" w:color="auto"/>
        </w:pBdr>
        <w:ind w:left="567" w:hanging="567"/>
        <w:rPr>
          <w:b/>
          <w:noProof/>
          <w:szCs w:val="22"/>
          <w:lang w:val="bg-BG"/>
        </w:rPr>
      </w:pPr>
      <w:r w:rsidRPr="00225504">
        <w:rPr>
          <w:b/>
          <w:noProof/>
          <w:szCs w:val="22"/>
          <w:lang w:val="bg-BG"/>
        </w:rPr>
        <w:t>10.</w:t>
      </w:r>
      <w:r w:rsidRPr="00225504">
        <w:rPr>
          <w:b/>
          <w:noProof/>
          <w:szCs w:val="22"/>
          <w:lang w:val="bg-BG"/>
        </w:rPr>
        <w:tab/>
        <w:t>СПЕЦИАЛНИ ПРЕДПАЗНИ МЕРКИ ПРИ ИЗХВЪРЛЯНЕ НА НЕИЗПОЛЗВАНА ЧАСТ ОТ ЛЕКАРСТВЕНИТЕ ПРОДУКТИ ИЛИ ОТПАДЪЧНИ МАТЕРИАЛИ ОТ ТЯХ, АКО СЕ ИЗИСКВАТ ТАКИВА</w:t>
      </w:r>
    </w:p>
    <w:p w:rsidR="00847D51" w:rsidRPr="00225504" w:rsidRDefault="00847D51" w:rsidP="00847D51">
      <w:pPr>
        <w:keepNext/>
        <w:ind w:left="567" w:hanging="567"/>
        <w:rPr>
          <w:noProof/>
          <w:szCs w:val="22"/>
          <w:lang w:val="bg-BG"/>
        </w:rPr>
      </w:pPr>
    </w:p>
    <w:p w:rsidR="00847D51" w:rsidRPr="00225504" w:rsidRDefault="00847D51" w:rsidP="00847D51">
      <w:pPr>
        <w:rPr>
          <w:noProof/>
          <w:szCs w:val="22"/>
          <w:lang w:val="bg-BG"/>
        </w:rPr>
      </w:pPr>
    </w:p>
    <w:p w:rsidR="00847D51" w:rsidRPr="00225504" w:rsidRDefault="00847D51" w:rsidP="00847D51">
      <w:pPr>
        <w:keepNext/>
        <w:pBdr>
          <w:top w:val="single" w:sz="4" w:space="1" w:color="auto"/>
          <w:left w:val="single" w:sz="4" w:space="4" w:color="auto"/>
          <w:bottom w:val="single" w:sz="4" w:space="1" w:color="auto"/>
          <w:right w:val="single" w:sz="4" w:space="4" w:color="auto"/>
        </w:pBdr>
        <w:ind w:left="567" w:hanging="567"/>
        <w:rPr>
          <w:b/>
          <w:noProof/>
          <w:szCs w:val="22"/>
          <w:lang w:val="bg-BG"/>
        </w:rPr>
      </w:pPr>
      <w:r w:rsidRPr="00225504">
        <w:rPr>
          <w:b/>
          <w:noProof/>
          <w:szCs w:val="22"/>
          <w:lang w:val="bg-BG"/>
        </w:rPr>
        <w:t>11.</w:t>
      </w:r>
      <w:r w:rsidRPr="00225504">
        <w:rPr>
          <w:b/>
          <w:noProof/>
          <w:szCs w:val="22"/>
          <w:lang w:val="bg-BG"/>
        </w:rPr>
        <w:tab/>
        <w:t>ИМЕ И АДРЕС НА ПРИТЕЖАТЕЛЯ НА РАЗРЕШЕНИЕТО ЗА УПОТРЕБА</w:t>
      </w:r>
    </w:p>
    <w:p w:rsidR="00847D51" w:rsidRPr="00225504" w:rsidRDefault="00847D51" w:rsidP="00847D51">
      <w:pPr>
        <w:keepNext/>
        <w:ind w:left="567" w:hanging="567"/>
        <w:rPr>
          <w:noProof/>
          <w:szCs w:val="22"/>
          <w:lang w:val="bg-BG"/>
        </w:rPr>
      </w:pPr>
    </w:p>
    <w:p w:rsidR="00847D51" w:rsidRPr="00225504" w:rsidRDefault="00847D51" w:rsidP="00847D51">
      <w:pPr>
        <w:ind w:left="567" w:hanging="567"/>
        <w:rPr>
          <w:noProof/>
          <w:szCs w:val="22"/>
          <w:lang w:val="bg-BG"/>
        </w:rPr>
      </w:pPr>
      <w:r w:rsidRPr="00225504">
        <w:rPr>
          <w:noProof/>
          <w:szCs w:val="22"/>
          <w:lang w:val="bg-BG"/>
        </w:rPr>
        <w:t>Eli Lilly Nederland B.V.</w:t>
      </w:r>
    </w:p>
    <w:p w:rsidR="00620EA6" w:rsidRDefault="00BF51BD" w:rsidP="00847D51">
      <w:pPr>
        <w:ind w:left="567" w:hanging="567"/>
        <w:rPr>
          <w:noProof/>
          <w:szCs w:val="22"/>
          <w:lang w:val="bg-BG"/>
        </w:rPr>
      </w:pPr>
      <w:r>
        <w:rPr>
          <w:noProof/>
          <w:szCs w:val="22"/>
          <w:lang w:val="bg-BG"/>
        </w:rPr>
        <w:t>Papendorpseweg 83, 3528 BJ Utrecht</w:t>
      </w:r>
    </w:p>
    <w:p w:rsidR="00847D51" w:rsidRPr="00225504" w:rsidRDefault="00847D51" w:rsidP="00847D51">
      <w:pPr>
        <w:ind w:left="567" w:hanging="567"/>
        <w:rPr>
          <w:noProof/>
          <w:szCs w:val="22"/>
          <w:lang w:val="bg-BG"/>
        </w:rPr>
      </w:pPr>
      <w:r w:rsidRPr="00225504">
        <w:rPr>
          <w:noProof/>
          <w:szCs w:val="22"/>
          <w:lang w:val="bg-BG"/>
        </w:rPr>
        <w:t>Нидерландия</w:t>
      </w:r>
    </w:p>
    <w:p w:rsidR="00847D51" w:rsidRPr="00225504" w:rsidRDefault="00847D51" w:rsidP="00847D51">
      <w:pPr>
        <w:ind w:left="567" w:hanging="567"/>
        <w:rPr>
          <w:noProof/>
          <w:szCs w:val="22"/>
          <w:lang w:val="bg-BG"/>
        </w:rPr>
      </w:pPr>
    </w:p>
    <w:p w:rsidR="00847D51" w:rsidRPr="00225504" w:rsidRDefault="00847D51" w:rsidP="00847D51">
      <w:pPr>
        <w:ind w:left="567" w:hanging="567"/>
        <w:rPr>
          <w:noProof/>
          <w:szCs w:val="22"/>
          <w:lang w:val="bg-BG"/>
        </w:rPr>
      </w:pPr>
    </w:p>
    <w:p w:rsidR="00847D51" w:rsidRPr="00225504" w:rsidRDefault="00847D51" w:rsidP="00847D51">
      <w:pPr>
        <w:keepNext/>
        <w:pBdr>
          <w:top w:val="single" w:sz="4" w:space="1" w:color="auto"/>
          <w:left w:val="single" w:sz="4" w:space="4" w:color="auto"/>
          <w:bottom w:val="single" w:sz="4" w:space="1" w:color="auto"/>
          <w:right w:val="single" w:sz="4" w:space="4" w:color="auto"/>
        </w:pBdr>
        <w:ind w:left="567" w:hanging="567"/>
        <w:rPr>
          <w:noProof/>
          <w:szCs w:val="22"/>
          <w:lang w:val="bg-BG"/>
        </w:rPr>
      </w:pPr>
      <w:r w:rsidRPr="00225504">
        <w:rPr>
          <w:b/>
          <w:noProof/>
          <w:szCs w:val="22"/>
          <w:lang w:val="bg-BG"/>
        </w:rPr>
        <w:t>12.</w:t>
      </w:r>
      <w:r w:rsidRPr="00225504">
        <w:rPr>
          <w:b/>
          <w:noProof/>
          <w:szCs w:val="22"/>
          <w:lang w:val="bg-BG"/>
        </w:rPr>
        <w:tab/>
      </w:r>
      <w:r w:rsidRPr="00D56F3C">
        <w:rPr>
          <w:b/>
          <w:noProof/>
          <w:snapToGrid w:val="0"/>
          <w:szCs w:val="22"/>
          <w:lang w:val="bg-BG"/>
        </w:rPr>
        <w:t>НОМЕР</w:t>
      </w:r>
      <w:r w:rsidRPr="00225504">
        <w:rPr>
          <w:b/>
          <w:noProof/>
          <w:szCs w:val="22"/>
          <w:lang w:val="bg-BG"/>
        </w:rPr>
        <w:t xml:space="preserve"> НА РАЗРЕШЕНИЕТО ЗА УПОТРЕБА</w:t>
      </w:r>
    </w:p>
    <w:p w:rsidR="00847D51" w:rsidRPr="00225504" w:rsidRDefault="00847D51" w:rsidP="00847D51">
      <w:pPr>
        <w:keepNext/>
        <w:ind w:left="567" w:hanging="567"/>
        <w:rPr>
          <w:noProof/>
          <w:szCs w:val="22"/>
          <w:lang w:val="bg-BG"/>
        </w:rPr>
      </w:pPr>
    </w:p>
    <w:p w:rsidR="00847D51" w:rsidRPr="00225504" w:rsidRDefault="00847D51" w:rsidP="00847D51">
      <w:pPr>
        <w:rPr>
          <w:szCs w:val="22"/>
          <w:bdr w:val="single" w:sz="4" w:space="0" w:color="auto"/>
          <w:lang w:val="bg-BG"/>
        </w:rPr>
      </w:pPr>
      <w:r w:rsidRPr="00225504">
        <w:rPr>
          <w:szCs w:val="22"/>
          <w:lang w:val="bg-BG"/>
        </w:rPr>
        <w:t>EU/1/96/007/</w:t>
      </w:r>
      <w:r>
        <w:rPr>
          <w:szCs w:val="22"/>
          <w:lang w:val="bg-BG"/>
        </w:rPr>
        <w:t>042</w:t>
      </w:r>
    </w:p>
    <w:p w:rsidR="00847D51" w:rsidRPr="00225504" w:rsidRDefault="00847D51" w:rsidP="00847D51">
      <w:pPr>
        <w:ind w:left="567" w:hanging="567"/>
        <w:rPr>
          <w:noProof/>
          <w:szCs w:val="22"/>
          <w:lang w:val="bg-BG"/>
        </w:rPr>
      </w:pPr>
    </w:p>
    <w:p w:rsidR="00847D51" w:rsidRPr="00225504" w:rsidRDefault="00847D51" w:rsidP="00847D51">
      <w:pPr>
        <w:ind w:left="567" w:hanging="567"/>
        <w:rPr>
          <w:noProof/>
          <w:szCs w:val="22"/>
          <w:lang w:val="bg-BG"/>
        </w:rPr>
      </w:pPr>
    </w:p>
    <w:p w:rsidR="00847D51" w:rsidRPr="00225504" w:rsidRDefault="00847D51" w:rsidP="00847D51">
      <w:pPr>
        <w:keepNext/>
        <w:pBdr>
          <w:top w:val="single" w:sz="4" w:space="1" w:color="auto"/>
          <w:left w:val="single" w:sz="4" w:space="4" w:color="auto"/>
          <w:bottom w:val="single" w:sz="4" w:space="1" w:color="auto"/>
          <w:right w:val="single" w:sz="4" w:space="4" w:color="auto"/>
        </w:pBdr>
        <w:ind w:left="567" w:hanging="567"/>
        <w:rPr>
          <w:noProof/>
          <w:szCs w:val="22"/>
          <w:lang w:val="bg-BG"/>
        </w:rPr>
      </w:pPr>
      <w:r w:rsidRPr="00225504">
        <w:rPr>
          <w:b/>
          <w:noProof/>
          <w:szCs w:val="22"/>
          <w:lang w:val="bg-BG"/>
        </w:rPr>
        <w:t>13.</w:t>
      </w:r>
      <w:r w:rsidRPr="00225504">
        <w:rPr>
          <w:b/>
          <w:noProof/>
          <w:szCs w:val="22"/>
          <w:lang w:val="bg-BG"/>
        </w:rPr>
        <w:tab/>
        <w:t>ПАРТИДЕН НОМЕР</w:t>
      </w:r>
    </w:p>
    <w:p w:rsidR="00847D51" w:rsidRPr="00225504" w:rsidRDefault="00847D51" w:rsidP="00847D51">
      <w:pPr>
        <w:keepNext/>
        <w:ind w:left="567" w:hanging="567"/>
        <w:rPr>
          <w:noProof/>
          <w:szCs w:val="22"/>
          <w:lang w:val="bg-BG"/>
        </w:rPr>
      </w:pPr>
    </w:p>
    <w:p w:rsidR="00847D51" w:rsidRPr="00225504" w:rsidRDefault="00847D51" w:rsidP="00847D51">
      <w:pPr>
        <w:ind w:left="567" w:hanging="567"/>
        <w:rPr>
          <w:noProof/>
          <w:szCs w:val="22"/>
          <w:lang w:val="bg-BG"/>
        </w:rPr>
      </w:pPr>
      <w:r w:rsidRPr="00225504">
        <w:rPr>
          <w:noProof/>
          <w:szCs w:val="22"/>
          <w:lang w:val="bg-BG"/>
        </w:rPr>
        <w:t>Партида №</w:t>
      </w:r>
    </w:p>
    <w:p w:rsidR="00847D51" w:rsidRPr="00225504" w:rsidRDefault="00847D51" w:rsidP="00847D51">
      <w:pPr>
        <w:ind w:left="567" w:hanging="567"/>
        <w:rPr>
          <w:noProof/>
          <w:szCs w:val="22"/>
          <w:lang w:val="bg-BG"/>
        </w:rPr>
      </w:pPr>
    </w:p>
    <w:p w:rsidR="00847D51" w:rsidRPr="00225504" w:rsidRDefault="00847D51" w:rsidP="00847D51">
      <w:pPr>
        <w:keepNext/>
        <w:pBdr>
          <w:top w:val="single" w:sz="4" w:space="1" w:color="auto"/>
          <w:left w:val="single" w:sz="4" w:space="4" w:color="auto"/>
          <w:bottom w:val="single" w:sz="4" w:space="1" w:color="auto"/>
          <w:right w:val="single" w:sz="4" w:space="4" w:color="auto"/>
        </w:pBdr>
        <w:ind w:left="567" w:hanging="567"/>
        <w:rPr>
          <w:noProof/>
          <w:szCs w:val="22"/>
          <w:lang w:val="bg-BG"/>
        </w:rPr>
      </w:pPr>
      <w:r w:rsidRPr="00225504">
        <w:rPr>
          <w:b/>
          <w:noProof/>
          <w:szCs w:val="22"/>
          <w:lang w:val="bg-BG"/>
        </w:rPr>
        <w:t>14.</w:t>
      </w:r>
      <w:r w:rsidRPr="00225504">
        <w:rPr>
          <w:b/>
          <w:noProof/>
          <w:szCs w:val="22"/>
          <w:lang w:val="bg-BG"/>
        </w:rPr>
        <w:tab/>
        <w:t>НАЧИН НА ОТПУСКАНЕ</w:t>
      </w:r>
    </w:p>
    <w:p w:rsidR="00847D51" w:rsidRPr="00225504" w:rsidRDefault="00847D51" w:rsidP="00847D51">
      <w:pPr>
        <w:keepNext/>
        <w:ind w:left="567" w:hanging="567"/>
        <w:rPr>
          <w:noProof/>
          <w:szCs w:val="22"/>
          <w:lang w:val="bg-BG"/>
        </w:rPr>
      </w:pPr>
    </w:p>
    <w:p w:rsidR="00847D51" w:rsidRPr="00225504" w:rsidRDefault="00847D51" w:rsidP="00847D51">
      <w:pPr>
        <w:ind w:left="567" w:hanging="567"/>
        <w:rPr>
          <w:noProof/>
          <w:szCs w:val="22"/>
          <w:lang w:val="bg-BG"/>
        </w:rPr>
      </w:pPr>
    </w:p>
    <w:p w:rsidR="00847D51" w:rsidRPr="00225504" w:rsidRDefault="00847D51" w:rsidP="00847D51">
      <w:pPr>
        <w:keepNext/>
        <w:pBdr>
          <w:top w:val="single" w:sz="4" w:space="1" w:color="auto"/>
          <w:left w:val="single" w:sz="4" w:space="4" w:color="auto"/>
          <w:bottom w:val="single" w:sz="4" w:space="1" w:color="auto"/>
          <w:right w:val="single" w:sz="4" w:space="4" w:color="auto"/>
        </w:pBdr>
        <w:ind w:left="567" w:hanging="567"/>
        <w:rPr>
          <w:noProof/>
          <w:szCs w:val="22"/>
          <w:lang w:val="bg-BG"/>
        </w:rPr>
      </w:pPr>
      <w:r w:rsidRPr="00225504">
        <w:rPr>
          <w:b/>
          <w:noProof/>
          <w:szCs w:val="22"/>
          <w:lang w:val="bg-BG"/>
        </w:rPr>
        <w:t>15.</w:t>
      </w:r>
      <w:r w:rsidRPr="00225504">
        <w:rPr>
          <w:b/>
          <w:noProof/>
          <w:szCs w:val="22"/>
          <w:lang w:val="bg-BG"/>
        </w:rPr>
        <w:tab/>
        <w:t>УКАЗАНИЯ ЗА УПОТРЕБА</w:t>
      </w:r>
    </w:p>
    <w:p w:rsidR="00847D51" w:rsidRPr="00225504" w:rsidRDefault="00847D51" w:rsidP="00847D51">
      <w:pPr>
        <w:keepNext/>
        <w:ind w:left="567" w:hanging="567"/>
        <w:rPr>
          <w:szCs w:val="22"/>
          <w:highlight w:val="lightGray"/>
          <w:lang w:val="bg-BG"/>
        </w:rPr>
      </w:pPr>
    </w:p>
    <w:p w:rsidR="00847D51" w:rsidRPr="00225504" w:rsidRDefault="00847D51" w:rsidP="00847D51">
      <w:pPr>
        <w:ind w:left="567" w:hanging="567"/>
        <w:rPr>
          <w:noProof/>
          <w:szCs w:val="22"/>
          <w:lang w:val="bg-BG"/>
        </w:rPr>
      </w:pPr>
    </w:p>
    <w:p w:rsidR="00847D51" w:rsidRPr="00225504" w:rsidRDefault="00847D51" w:rsidP="00847D51">
      <w:pPr>
        <w:ind w:left="567" w:hanging="567"/>
        <w:rPr>
          <w:noProof/>
          <w:szCs w:val="22"/>
          <w:lang w:val="bg-BG"/>
        </w:rPr>
      </w:pPr>
    </w:p>
    <w:p w:rsidR="00847D51" w:rsidRPr="00225504" w:rsidRDefault="00847D51" w:rsidP="00847D51">
      <w:pPr>
        <w:keepNext/>
        <w:pBdr>
          <w:top w:val="single" w:sz="4" w:space="1" w:color="auto"/>
          <w:left w:val="single" w:sz="4" w:space="4" w:color="auto"/>
          <w:bottom w:val="single" w:sz="4" w:space="1" w:color="auto"/>
          <w:right w:val="single" w:sz="4" w:space="4" w:color="auto"/>
        </w:pBdr>
        <w:ind w:left="567" w:hanging="567"/>
        <w:rPr>
          <w:noProof/>
          <w:szCs w:val="22"/>
          <w:lang w:val="bg-BG"/>
        </w:rPr>
      </w:pPr>
      <w:r w:rsidRPr="00225504">
        <w:rPr>
          <w:b/>
          <w:noProof/>
          <w:szCs w:val="22"/>
          <w:lang w:val="bg-BG"/>
        </w:rPr>
        <w:t>16.</w:t>
      </w:r>
      <w:r w:rsidRPr="00225504">
        <w:rPr>
          <w:b/>
          <w:noProof/>
          <w:szCs w:val="22"/>
          <w:lang w:val="bg-BG"/>
        </w:rPr>
        <w:tab/>
        <w:t>ИНФОРМАЦИЯ НА БРАЙЛОВА АЗБУКА</w:t>
      </w:r>
    </w:p>
    <w:p w:rsidR="00847D51" w:rsidRPr="00B77F25" w:rsidRDefault="00847D51" w:rsidP="00323594">
      <w:pPr>
        <w:rPr>
          <w:lang w:val="ru-RU"/>
        </w:rPr>
      </w:pPr>
    </w:p>
    <w:p w:rsidR="00847D51" w:rsidRPr="0028363F" w:rsidRDefault="00847D51" w:rsidP="00323594">
      <w:pPr>
        <w:rPr>
          <w:lang w:val="ru-RU"/>
        </w:rPr>
      </w:pPr>
      <w:r w:rsidRPr="00323594">
        <w:t>Humalog</w:t>
      </w:r>
      <w:r w:rsidRPr="00B77F25">
        <w:rPr>
          <w:lang w:val="ru-RU"/>
        </w:rPr>
        <w:t xml:space="preserve"> 200</w:t>
      </w:r>
      <w:r w:rsidRPr="00323594">
        <w:t> </w:t>
      </w:r>
      <w:r w:rsidRPr="00B77F25">
        <w:rPr>
          <w:lang w:val="ru-RU"/>
        </w:rPr>
        <w:t>единици/</w:t>
      </w:r>
      <w:r w:rsidRPr="00323594">
        <w:t>ml</w:t>
      </w:r>
    </w:p>
    <w:p w:rsidR="00C64F0F" w:rsidRDefault="00C64F0F" w:rsidP="00C64F0F">
      <w:pPr>
        <w:spacing w:line="240" w:lineRule="auto"/>
        <w:rPr>
          <w:lang w:val="ru-RU"/>
        </w:rPr>
      </w:pPr>
    </w:p>
    <w:p w:rsidR="00C64F0F" w:rsidRPr="00486D59" w:rsidRDefault="00C64F0F" w:rsidP="00C64F0F">
      <w:pPr>
        <w:spacing w:line="240" w:lineRule="auto"/>
        <w:rPr>
          <w:lang w:val="ru-RU"/>
        </w:rPr>
      </w:pPr>
    </w:p>
    <w:p w:rsidR="00C64F0F" w:rsidRPr="00486D59" w:rsidRDefault="00C64F0F" w:rsidP="00C64F0F">
      <w:pPr>
        <w:keepNext/>
        <w:pBdr>
          <w:top w:val="single" w:sz="4" w:space="1" w:color="auto"/>
          <w:left w:val="single" w:sz="4" w:space="4" w:color="auto"/>
          <w:bottom w:val="single" w:sz="4" w:space="1" w:color="auto"/>
          <w:right w:val="single" w:sz="4" w:space="4" w:color="auto"/>
        </w:pBdr>
        <w:spacing w:line="240" w:lineRule="auto"/>
        <w:outlineLvl w:val="0"/>
        <w:rPr>
          <w:i/>
          <w:noProof/>
          <w:lang w:val="ru-RU"/>
        </w:rPr>
      </w:pPr>
      <w:r w:rsidRPr="00486D59">
        <w:rPr>
          <w:b/>
          <w:noProof/>
          <w:lang w:val="ru-RU"/>
        </w:rPr>
        <w:t>17.</w:t>
      </w:r>
      <w:r w:rsidRPr="00486D59">
        <w:rPr>
          <w:b/>
          <w:noProof/>
          <w:lang w:val="ru-RU"/>
        </w:rPr>
        <w:tab/>
        <w:t>УНИКАЛЕН ИДЕНТИФИКАТОР — ДВУИЗМЕРЕН БАРКОД</w:t>
      </w:r>
    </w:p>
    <w:p w:rsidR="00C64F0F" w:rsidRPr="00486D59" w:rsidRDefault="00C64F0F" w:rsidP="00C64F0F">
      <w:pPr>
        <w:keepNext/>
        <w:rPr>
          <w:noProof/>
          <w:lang w:val="ru-RU"/>
        </w:rPr>
      </w:pPr>
    </w:p>
    <w:p w:rsidR="00C64F0F" w:rsidRPr="00486D59" w:rsidRDefault="00C64F0F" w:rsidP="00C64F0F">
      <w:pPr>
        <w:spacing w:line="240" w:lineRule="auto"/>
        <w:rPr>
          <w:noProof/>
          <w:shd w:val="clear" w:color="auto" w:fill="CCCCCC"/>
          <w:lang w:val="ru-RU"/>
        </w:rPr>
      </w:pPr>
    </w:p>
    <w:p w:rsidR="00C64F0F" w:rsidRPr="00486D59" w:rsidRDefault="00C64F0F" w:rsidP="00C64F0F">
      <w:pPr>
        <w:spacing w:line="240" w:lineRule="auto"/>
        <w:rPr>
          <w:noProof/>
          <w:vanish/>
          <w:lang w:val="ru-RU"/>
        </w:rPr>
      </w:pPr>
    </w:p>
    <w:p w:rsidR="00C64F0F" w:rsidRPr="00486D59" w:rsidRDefault="00C64F0F" w:rsidP="00C64F0F">
      <w:pPr>
        <w:keepNext/>
        <w:pBdr>
          <w:top w:val="single" w:sz="4" w:space="1" w:color="auto"/>
          <w:left w:val="single" w:sz="4" w:space="4" w:color="auto"/>
          <w:bottom w:val="single" w:sz="4" w:space="1" w:color="auto"/>
          <w:right w:val="single" w:sz="4" w:space="4" w:color="auto"/>
        </w:pBdr>
        <w:spacing w:line="240" w:lineRule="auto"/>
        <w:outlineLvl w:val="0"/>
        <w:rPr>
          <w:i/>
          <w:noProof/>
          <w:lang w:val="ru-RU"/>
        </w:rPr>
      </w:pPr>
      <w:r w:rsidRPr="00486D59">
        <w:rPr>
          <w:b/>
          <w:noProof/>
          <w:lang w:val="ru-RU"/>
        </w:rPr>
        <w:t>18.</w:t>
      </w:r>
      <w:r w:rsidRPr="00486D59">
        <w:rPr>
          <w:b/>
          <w:noProof/>
          <w:lang w:val="ru-RU"/>
        </w:rPr>
        <w:tab/>
        <w:t>УНИКАЛЕН ИДЕНТИФИКАТОР — ДАННИ ЗА ЧЕТЕНЕ ОТ ХОРА</w:t>
      </w:r>
    </w:p>
    <w:p w:rsidR="00C64F0F" w:rsidRPr="00486D59" w:rsidRDefault="00C64F0F" w:rsidP="00C64F0F">
      <w:pPr>
        <w:keepNext/>
        <w:rPr>
          <w:noProof/>
          <w:lang w:val="ru-RU"/>
        </w:rPr>
      </w:pPr>
    </w:p>
    <w:p w:rsidR="00E6438B" w:rsidRPr="00EA2766" w:rsidRDefault="00847D51" w:rsidP="00A92DC2">
      <w:pPr>
        <w:keepNext/>
        <w:rPr>
          <w:lang w:val="ru-RU"/>
        </w:rPr>
      </w:pPr>
      <w:r>
        <w:rPr>
          <w:b/>
          <w:szCs w:val="22"/>
          <w:u w:val="single"/>
          <w:lang w:val="bg-BG"/>
        </w:rPr>
        <w:br w:type="page"/>
      </w:r>
      <w:r w:rsidR="00E6438B" w:rsidRPr="00EA2766">
        <w:rPr>
          <w:lang w:val="ru-RU"/>
        </w:rPr>
        <w:t xml:space="preserve"> </w:t>
      </w:r>
    </w:p>
    <w:p w:rsidR="00847D51" w:rsidRDefault="00847D51" w:rsidP="00847D51">
      <w:pPr>
        <w:keepNext/>
        <w:pBdr>
          <w:top w:val="single" w:sz="4" w:space="1" w:color="auto"/>
          <w:left w:val="single" w:sz="4" w:space="4" w:color="auto"/>
          <w:bottom w:val="single" w:sz="4" w:space="1" w:color="auto"/>
          <w:right w:val="single" w:sz="4" w:space="4" w:color="auto"/>
        </w:pBdr>
        <w:rPr>
          <w:b/>
          <w:noProof/>
          <w:szCs w:val="22"/>
          <w:lang w:val="bg-BG"/>
        </w:rPr>
      </w:pPr>
      <w:r w:rsidRPr="00225504">
        <w:rPr>
          <w:b/>
          <w:szCs w:val="22"/>
          <w:u w:val="single"/>
          <w:lang w:val="bg-BG"/>
        </w:rPr>
        <w:br w:type="page"/>
      </w:r>
      <w:r w:rsidRPr="00225504">
        <w:rPr>
          <w:b/>
          <w:noProof/>
          <w:szCs w:val="22"/>
          <w:lang w:val="bg-BG"/>
        </w:rPr>
        <w:t>МИНИМУМ ДАННИ, КОИТО ТРЯБВА ДА СЪДЪРЖАТ МАЛКИТЕ ЕДИНИЧНИ ПЪРВИЧНИ ОПАКОВКИ</w:t>
      </w:r>
    </w:p>
    <w:p w:rsidR="00847D51" w:rsidRDefault="00847D51" w:rsidP="00847D51">
      <w:pPr>
        <w:keepNext/>
        <w:pBdr>
          <w:top w:val="single" w:sz="4" w:space="1" w:color="auto"/>
          <w:left w:val="single" w:sz="4" w:space="4" w:color="auto"/>
          <w:bottom w:val="single" w:sz="4" w:space="1" w:color="auto"/>
          <w:right w:val="single" w:sz="4" w:space="4" w:color="auto"/>
        </w:pBdr>
        <w:rPr>
          <w:b/>
          <w:noProof/>
          <w:szCs w:val="22"/>
          <w:lang w:val="bg-BG"/>
        </w:rPr>
      </w:pPr>
    </w:p>
    <w:p w:rsidR="00847D51" w:rsidRPr="00225504" w:rsidRDefault="00847D51" w:rsidP="00847D51">
      <w:pPr>
        <w:keepNext/>
        <w:pBdr>
          <w:top w:val="single" w:sz="4" w:space="1" w:color="auto"/>
          <w:left w:val="single" w:sz="4" w:space="4" w:color="auto"/>
          <w:bottom w:val="single" w:sz="4" w:space="1" w:color="auto"/>
          <w:right w:val="single" w:sz="4" w:space="4" w:color="auto"/>
        </w:pBdr>
        <w:rPr>
          <w:b/>
          <w:noProof/>
          <w:szCs w:val="22"/>
          <w:lang w:val="bg-BG"/>
        </w:rPr>
      </w:pPr>
      <w:r>
        <w:rPr>
          <w:b/>
          <w:noProof/>
          <w:szCs w:val="22"/>
          <w:lang w:val="bg-BG"/>
        </w:rPr>
        <w:t>ТЕКСТ НА ЕТИКЕТА</w:t>
      </w:r>
    </w:p>
    <w:p w:rsidR="00847D51" w:rsidRPr="00225504" w:rsidRDefault="00847D51" w:rsidP="00847D51">
      <w:pPr>
        <w:keepNext/>
        <w:rPr>
          <w:noProof/>
          <w:szCs w:val="22"/>
          <w:lang w:val="bg-BG"/>
        </w:rPr>
      </w:pPr>
    </w:p>
    <w:p w:rsidR="00847D51" w:rsidRPr="00225504" w:rsidRDefault="00847D51" w:rsidP="00847D51">
      <w:pPr>
        <w:keepNext/>
        <w:rPr>
          <w:noProof/>
          <w:szCs w:val="22"/>
          <w:lang w:val="bg-BG"/>
        </w:rPr>
      </w:pPr>
    </w:p>
    <w:p w:rsidR="00847D51" w:rsidRPr="00225504" w:rsidRDefault="00847D51" w:rsidP="00847D51">
      <w:pPr>
        <w:keepNext/>
        <w:pBdr>
          <w:top w:val="single" w:sz="4" w:space="1" w:color="auto"/>
          <w:left w:val="single" w:sz="4" w:space="4" w:color="auto"/>
          <w:bottom w:val="single" w:sz="4" w:space="1" w:color="auto"/>
          <w:right w:val="single" w:sz="4" w:space="4" w:color="auto"/>
        </w:pBdr>
        <w:rPr>
          <w:b/>
          <w:noProof/>
          <w:szCs w:val="22"/>
          <w:lang w:val="bg-BG"/>
        </w:rPr>
      </w:pPr>
      <w:r w:rsidRPr="00225504">
        <w:rPr>
          <w:b/>
          <w:noProof/>
          <w:szCs w:val="22"/>
          <w:lang w:val="bg-BG"/>
        </w:rPr>
        <w:t>1.</w:t>
      </w:r>
      <w:r w:rsidRPr="00225504">
        <w:rPr>
          <w:b/>
          <w:noProof/>
          <w:szCs w:val="22"/>
          <w:lang w:val="bg-BG"/>
        </w:rPr>
        <w:tab/>
        <w:t>ИМЕ НА ЛЕКАРСТВЕНИЯ ПРОДУК И ПЪТ НА ВЪВЕЖДАНЕ</w:t>
      </w:r>
    </w:p>
    <w:p w:rsidR="00847D51" w:rsidRPr="00225504" w:rsidRDefault="00847D51" w:rsidP="00847D51">
      <w:pPr>
        <w:keepNext/>
        <w:rPr>
          <w:szCs w:val="22"/>
          <w:lang w:val="bg-BG"/>
        </w:rPr>
      </w:pPr>
    </w:p>
    <w:p w:rsidR="00847D51" w:rsidRPr="00225504" w:rsidRDefault="00847D51" w:rsidP="00847D51">
      <w:pPr>
        <w:widowControl w:val="0"/>
        <w:rPr>
          <w:noProof/>
          <w:szCs w:val="22"/>
          <w:lang w:val="bg-BG"/>
        </w:rPr>
      </w:pPr>
      <w:r w:rsidRPr="00225504">
        <w:rPr>
          <w:szCs w:val="22"/>
          <w:lang w:val="bg-BG"/>
        </w:rPr>
        <w:t>Humalog 200 </w:t>
      </w:r>
      <w:r>
        <w:rPr>
          <w:szCs w:val="22"/>
          <w:lang w:val="bg-BG"/>
        </w:rPr>
        <w:t>единици</w:t>
      </w:r>
      <w:r w:rsidRPr="00225504">
        <w:rPr>
          <w:szCs w:val="22"/>
          <w:lang w:val="bg-BG"/>
        </w:rPr>
        <w:t>/ml KwikPen инжекционен разтвор</w:t>
      </w:r>
    </w:p>
    <w:p w:rsidR="00847D51" w:rsidRPr="00225504" w:rsidRDefault="00C64F0F" w:rsidP="00847D51">
      <w:pPr>
        <w:rPr>
          <w:noProof/>
          <w:szCs w:val="22"/>
          <w:lang w:val="bg-BG"/>
        </w:rPr>
      </w:pPr>
      <w:r>
        <w:rPr>
          <w:szCs w:val="22"/>
          <w:lang w:val="bg-BG"/>
        </w:rPr>
        <w:t>и</w:t>
      </w:r>
      <w:r w:rsidRPr="00225504">
        <w:rPr>
          <w:szCs w:val="22"/>
          <w:lang w:val="bg-BG"/>
        </w:rPr>
        <w:t xml:space="preserve">нсулин </w:t>
      </w:r>
      <w:r w:rsidR="00847D51" w:rsidRPr="00225504">
        <w:rPr>
          <w:szCs w:val="22"/>
          <w:lang w:val="bg-BG"/>
        </w:rPr>
        <w:t>лиспро</w:t>
      </w:r>
    </w:p>
    <w:p w:rsidR="00847D51" w:rsidRPr="00225504" w:rsidRDefault="00847D51" w:rsidP="00847D51">
      <w:pPr>
        <w:rPr>
          <w:noProof/>
          <w:szCs w:val="22"/>
          <w:lang w:val="bg-BG"/>
        </w:rPr>
      </w:pPr>
      <w:r w:rsidRPr="00225504">
        <w:rPr>
          <w:noProof/>
          <w:szCs w:val="22"/>
          <w:lang w:val="bg-BG"/>
        </w:rPr>
        <w:t>За подкожно приложение</w:t>
      </w:r>
    </w:p>
    <w:p w:rsidR="00847D51" w:rsidRPr="00225504" w:rsidRDefault="00847D51" w:rsidP="00847D51">
      <w:pPr>
        <w:rPr>
          <w:noProof/>
          <w:szCs w:val="22"/>
          <w:lang w:val="bg-BG"/>
        </w:rPr>
      </w:pPr>
    </w:p>
    <w:p w:rsidR="00847D51" w:rsidRPr="00225504" w:rsidRDefault="00847D51" w:rsidP="00847D51">
      <w:pPr>
        <w:rPr>
          <w:noProof/>
          <w:szCs w:val="22"/>
          <w:lang w:val="bg-BG"/>
        </w:rPr>
      </w:pPr>
    </w:p>
    <w:p w:rsidR="00847D51" w:rsidRPr="00225504" w:rsidRDefault="00847D51" w:rsidP="00847D51">
      <w:pPr>
        <w:keepNext/>
        <w:pBdr>
          <w:top w:val="single" w:sz="4" w:space="1" w:color="auto"/>
          <w:left w:val="single" w:sz="4" w:space="4" w:color="auto"/>
          <w:bottom w:val="single" w:sz="4" w:space="1" w:color="auto"/>
          <w:right w:val="single" w:sz="4" w:space="4" w:color="auto"/>
        </w:pBdr>
        <w:rPr>
          <w:b/>
          <w:noProof/>
          <w:szCs w:val="22"/>
          <w:highlight w:val="lightGray"/>
          <w:lang w:val="bg-BG"/>
        </w:rPr>
      </w:pPr>
      <w:r w:rsidRPr="00225504">
        <w:rPr>
          <w:b/>
          <w:noProof/>
          <w:szCs w:val="22"/>
          <w:lang w:val="bg-BG"/>
        </w:rPr>
        <w:t>2.</w:t>
      </w:r>
      <w:r w:rsidRPr="00225504">
        <w:rPr>
          <w:b/>
          <w:noProof/>
          <w:szCs w:val="22"/>
          <w:lang w:val="bg-BG"/>
        </w:rPr>
        <w:tab/>
        <w:t>НАЧИН НА ПРИЛ</w:t>
      </w:r>
      <w:r w:rsidR="00EC1EFE">
        <w:rPr>
          <w:b/>
          <w:noProof/>
          <w:szCs w:val="22"/>
          <w:lang w:val="bg-BG"/>
        </w:rPr>
        <w:t>ОЖЕНИЕ</w:t>
      </w:r>
    </w:p>
    <w:p w:rsidR="00847D51" w:rsidRPr="00225504" w:rsidRDefault="00847D51" w:rsidP="00847D51">
      <w:pPr>
        <w:keepNext/>
        <w:rPr>
          <w:noProof/>
          <w:szCs w:val="22"/>
          <w:lang w:val="bg-BG"/>
        </w:rPr>
      </w:pPr>
    </w:p>
    <w:p w:rsidR="00847D51" w:rsidRPr="00225504" w:rsidRDefault="00847D51" w:rsidP="00847D51">
      <w:pPr>
        <w:rPr>
          <w:noProof/>
          <w:szCs w:val="22"/>
          <w:lang w:val="bg-BG"/>
        </w:rPr>
      </w:pPr>
    </w:p>
    <w:p w:rsidR="00847D51" w:rsidRPr="00225504" w:rsidRDefault="00847D51" w:rsidP="00847D51">
      <w:pPr>
        <w:keepNext/>
        <w:pBdr>
          <w:top w:val="single" w:sz="4" w:space="1" w:color="auto"/>
          <w:left w:val="single" w:sz="4" w:space="4" w:color="auto"/>
          <w:bottom w:val="single" w:sz="4" w:space="1" w:color="auto"/>
          <w:right w:val="single" w:sz="4" w:space="4" w:color="auto"/>
        </w:pBdr>
        <w:rPr>
          <w:b/>
          <w:noProof/>
          <w:szCs w:val="22"/>
          <w:lang w:val="bg-BG"/>
        </w:rPr>
      </w:pPr>
      <w:r w:rsidRPr="00225504">
        <w:rPr>
          <w:b/>
          <w:noProof/>
          <w:szCs w:val="22"/>
          <w:lang w:val="bg-BG"/>
        </w:rPr>
        <w:t>3.</w:t>
      </w:r>
      <w:r w:rsidRPr="00225504">
        <w:rPr>
          <w:b/>
          <w:noProof/>
          <w:szCs w:val="22"/>
          <w:lang w:val="bg-BG"/>
        </w:rPr>
        <w:tab/>
        <w:t>ДАТА НА ИЗТИЧАНЕ НА СРОКА НА ГОДНОСТ</w:t>
      </w:r>
    </w:p>
    <w:p w:rsidR="00847D51" w:rsidRPr="00225504" w:rsidRDefault="00847D51" w:rsidP="00847D51">
      <w:pPr>
        <w:keepNext/>
        <w:rPr>
          <w:noProof/>
          <w:szCs w:val="22"/>
          <w:lang w:val="bg-BG"/>
        </w:rPr>
      </w:pPr>
    </w:p>
    <w:p w:rsidR="00847D51" w:rsidRPr="00225504" w:rsidRDefault="00847D51" w:rsidP="00847D51">
      <w:pPr>
        <w:pStyle w:val="EndnoteText"/>
        <w:tabs>
          <w:tab w:val="clear" w:pos="567"/>
        </w:tabs>
        <w:rPr>
          <w:noProof/>
          <w:szCs w:val="22"/>
          <w:lang w:val="bg-BG"/>
        </w:rPr>
      </w:pPr>
      <w:r w:rsidRPr="00BA487B">
        <w:rPr>
          <w:szCs w:val="22"/>
        </w:rPr>
        <w:t>EXP</w:t>
      </w:r>
    </w:p>
    <w:p w:rsidR="00847D51" w:rsidRPr="00225504" w:rsidRDefault="00847D51" w:rsidP="00847D51">
      <w:pPr>
        <w:rPr>
          <w:noProof/>
          <w:szCs w:val="22"/>
          <w:lang w:val="bg-BG"/>
        </w:rPr>
      </w:pPr>
    </w:p>
    <w:p w:rsidR="00847D51" w:rsidRPr="00225504" w:rsidRDefault="00847D51" w:rsidP="00847D51">
      <w:pPr>
        <w:rPr>
          <w:noProof/>
          <w:szCs w:val="22"/>
          <w:lang w:val="bg-BG"/>
        </w:rPr>
      </w:pPr>
    </w:p>
    <w:p w:rsidR="00847D51" w:rsidRPr="00225504" w:rsidRDefault="00847D51" w:rsidP="00847D51">
      <w:pPr>
        <w:keepNext/>
        <w:pBdr>
          <w:top w:val="single" w:sz="4" w:space="1" w:color="auto"/>
          <w:left w:val="single" w:sz="4" w:space="4" w:color="auto"/>
          <w:bottom w:val="single" w:sz="4" w:space="1" w:color="auto"/>
          <w:right w:val="single" w:sz="4" w:space="4" w:color="auto"/>
        </w:pBdr>
        <w:rPr>
          <w:b/>
          <w:noProof/>
          <w:szCs w:val="22"/>
          <w:highlight w:val="lightGray"/>
          <w:lang w:val="bg-BG"/>
        </w:rPr>
      </w:pPr>
      <w:r w:rsidRPr="00225504">
        <w:rPr>
          <w:b/>
          <w:noProof/>
          <w:szCs w:val="22"/>
          <w:lang w:val="bg-BG"/>
        </w:rPr>
        <w:t>4.</w:t>
      </w:r>
      <w:r w:rsidRPr="00225504">
        <w:rPr>
          <w:b/>
          <w:noProof/>
          <w:szCs w:val="22"/>
          <w:lang w:val="bg-BG"/>
        </w:rPr>
        <w:tab/>
        <w:t>ПАРТИДЕН НОМЕР</w:t>
      </w:r>
    </w:p>
    <w:p w:rsidR="00847D51" w:rsidRPr="00225504" w:rsidRDefault="00847D51" w:rsidP="00847D51">
      <w:pPr>
        <w:keepNext/>
        <w:rPr>
          <w:noProof/>
          <w:szCs w:val="22"/>
          <w:lang w:val="bg-BG"/>
        </w:rPr>
      </w:pPr>
    </w:p>
    <w:p w:rsidR="00847D51" w:rsidRPr="00225504" w:rsidRDefault="00847D51" w:rsidP="00847D51">
      <w:pPr>
        <w:ind w:right="113"/>
        <w:rPr>
          <w:noProof/>
          <w:szCs w:val="22"/>
          <w:lang w:val="bg-BG"/>
        </w:rPr>
      </w:pPr>
      <w:r w:rsidRPr="00051282">
        <w:rPr>
          <w:szCs w:val="22"/>
        </w:rPr>
        <w:t>Lot</w:t>
      </w:r>
    </w:p>
    <w:p w:rsidR="00847D51" w:rsidRPr="00225504" w:rsidRDefault="00847D51" w:rsidP="00847D51">
      <w:pPr>
        <w:ind w:right="113"/>
        <w:rPr>
          <w:noProof/>
          <w:szCs w:val="22"/>
          <w:lang w:val="bg-BG"/>
        </w:rPr>
      </w:pPr>
    </w:p>
    <w:p w:rsidR="00847D51" w:rsidRPr="00225504" w:rsidRDefault="00847D51" w:rsidP="00847D51">
      <w:pPr>
        <w:keepNext/>
        <w:pBdr>
          <w:top w:val="single" w:sz="4" w:space="1" w:color="auto"/>
          <w:left w:val="single" w:sz="4" w:space="4" w:color="auto"/>
          <w:bottom w:val="single" w:sz="4" w:space="1" w:color="auto"/>
          <w:right w:val="single" w:sz="4" w:space="4" w:color="auto"/>
        </w:pBdr>
        <w:rPr>
          <w:b/>
          <w:noProof/>
          <w:szCs w:val="22"/>
          <w:highlight w:val="lightGray"/>
          <w:lang w:val="bg-BG"/>
        </w:rPr>
      </w:pPr>
      <w:r w:rsidRPr="00225504">
        <w:rPr>
          <w:b/>
          <w:noProof/>
          <w:szCs w:val="22"/>
          <w:lang w:val="bg-BG"/>
        </w:rPr>
        <w:t>5.</w:t>
      </w:r>
      <w:r w:rsidRPr="00225504">
        <w:rPr>
          <w:b/>
          <w:noProof/>
          <w:szCs w:val="22"/>
          <w:lang w:val="bg-BG"/>
        </w:rPr>
        <w:tab/>
        <w:t>СЪДЪРЖАНИЕ КАТО МАСА, ОБЕМ ИЛИ ЕДИНИЦИ</w:t>
      </w:r>
    </w:p>
    <w:p w:rsidR="00847D51" w:rsidRPr="00225504" w:rsidRDefault="00847D51" w:rsidP="00847D51">
      <w:pPr>
        <w:keepNext/>
        <w:rPr>
          <w:b/>
          <w:noProof/>
          <w:szCs w:val="22"/>
          <w:lang w:val="bg-BG"/>
        </w:rPr>
      </w:pPr>
    </w:p>
    <w:p w:rsidR="00847D51" w:rsidRPr="00225504" w:rsidRDefault="00847D51" w:rsidP="00847D51">
      <w:pPr>
        <w:widowControl w:val="0"/>
        <w:ind w:left="567" w:hanging="567"/>
        <w:rPr>
          <w:szCs w:val="22"/>
          <w:lang w:val="bg-BG"/>
        </w:rPr>
      </w:pPr>
      <w:r w:rsidRPr="00225504">
        <w:rPr>
          <w:szCs w:val="22"/>
          <w:lang w:val="bg-BG"/>
        </w:rPr>
        <w:t>3</w:t>
      </w:r>
      <w:r>
        <w:rPr>
          <w:szCs w:val="22"/>
          <w:lang w:val="bg-BG"/>
        </w:rPr>
        <w:t> </w:t>
      </w:r>
      <w:r w:rsidRPr="00225504">
        <w:rPr>
          <w:szCs w:val="22"/>
          <w:lang w:val="bg-BG"/>
        </w:rPr>
        <w:t>ml</w:t>
      </w:r>
    </w:p>
    <w:p w:rsidR="00847D51" w:rsidRPr="00225504" w:rsidRDefault="00847D51" w:rsidP="00847D51">
      <w:pPr>
        <w:ind w:right="113"/>
        <w:rPr>
          <w:noProof/>
          <w:szCs w:val="22"/>
          <w:lang w:val="bg-BG"/>
        </w:rPr>
      </w:pPr>
    </w:p>
    <w:p w:rsidR="00847D51" w:rsidRPr="00225504" w:rsidRDefault="00847D51" w:rsidP="00847D51">
      <w:pPr>
        <w:ind w:right="113"/>
        <w:rPr>
          <w:noProof/>
          <w:szCs w:val="22"/>
          <w:lang w:val="bg-BG"/>
        </w:rPr>
      </w:pPr>
    </w:p>
    <w:p w:rsidR="00847D51" w:rsidRPr="00225504" w:rsidRDefault="00847D51" w:rsidP="00847D51">
      <w:pPr>
        <w:keepNext/>
        <w:pBdr>
          <w:top w:val="single" w:sz="4" w:space="1" w:color="auto"/>
          <w:left w:val="single" w:sz="4" w:space="4" w:color="auto"/>
          <w:bottom w:val="single" w:sz="4" w:space="1" w:color="auto"/>
          <w:right w:val="single" w:sz="4" w:space="4" w:color="auto"/>
        </w:pBdr>
        <w:rPr>
          <w:b/>
          <w:szCs w:val="22"/>
          <w:highlight w:val="lightGray"/>
          <w:lang w:val="bg-BG"/>
        </w:rPr>
      </w:pPr>
      <w:r w:rsidRPr="00225504">
        <w:rPr>
          <w:b/>
          <w:noProof/>
          <w:szCs w:val="22"/>
          <w:lang w:val="bg-BG"/>
        </w:rPr>
        <w:t>6.</w:t>
      </w:r>
      <w:r w:rsidRPr="00225504">
        <w:rPr>
          <w:b/>
          <w:noProof/>
          <w:szCs w:val="22"/>
          <w:lang w:val="bg-BG"/>
        </w:rPr>
        <w:tab/>
        <w:t>ДРУГО</w:t>
      </w:r>
    </w:p>
    <w:p w:rsidR="00847D51" w:rsidRPr="00225504" w:rsidRDefault="00847D51" w:rsidP="00847D51">
      <w:pPr>
        <w:keepNext/>
        <w:rPr>
          <w:szCs w:val="22"/>
          <w:lang w:val="bg-BG"/>
        </w:rPr>
      </w:pPr>
    </w:p>
    <w:p w:rsidR="00847D51" w:rsidRPr="00225504" w:rsidRDefault="00847D51" w:rsidP="00847D51">
      <w:pPr>
        <w:autoSpaceDE w:val="0"/>
        <w:autoSpaceDN w:val="0"/>
        <w:adjustRightInd w:val="0"/>
        <w:rPr>
          <w:b/>
          <w:szCs w:val="22"/>
          <w:lang w:val="bg-BG"/>
        </w:rPr>
      </w:pPr>
      <w:r>
        <w:rPr>
          <w:b/>
          <w:szCs w:val="22"/>
          <w:lang w:val="bg-BG"/>
        </w:rPr>
        <w:t>ИЗПОЛЗВАЙ</w:t>
      </w:r>
      <w:r w:rsidRPr="00A338AA">
        <w:rPr>
          <w:b/>
          <w:szCs w:val="22"/>
          <w:lang w:val="bg-BG"/>
        </w:rPr>
        <w:t>ТЕ</w:t>
      </w:r>
      <w:r>
        <w:rPr>
          <w:b/>
          <w:szCs w:val="22"/>
          <w:lang w:val="bg-BG"/>
        </w:rPr>
        <w:t xml:space="preserve"> САМО В ТАЗИ</w:t>
      </w:r>
      <w:r w:rsidRPr="00225504">
        <w:rPr>
          <w:b/>
          <w:szCs w:val="22"/>
          <w:lang w:val="bg-BG"/>
        </w:rPr>
        <w:t xml:space="preserve"> </w:t>
      </w:r>
      <w:r>
        <w:rPr>
          <w:b/>
          <w:szCs w:val="22"/>
          <w:lang w:val="bg-BG"/>
        </w:rPr>
        <w:t>ПИСАЛКА, ИЛИ</w:t>
      </w:r>
      <w:r w:rsidRPr="00225504">
        <w:rPr>
          <w:b/>
          <w:szCs w:val="22"/>
          <w:lang w:val="bg-BG"/>
        </w:rPr>
        <w:t xml:space="preserve"> МОЖЕ ДА </w:t>
      </w:r>
      <w:r>
        <w:rPr>
          <w:b/>
          <w:szCs w:val="22"/>
          <w:lang w:val="bg-BG"/>
        </w:rPr>
        <w:t>ПОСЛЕДВА</w:t>
      </w:r>
      <w:r w:rsidRPr="00225504">
        <w:rPr>
          <w:b/>
          <w:szCs w:val="22"/>
          <w:lang w:val="bg-BG"/>
        </w:rPr>
        <w:t xml:space="preserve"> ТЕЖКО ПРЕДОЗИРАНЕ.</w:t>
      </w:r>
    </w:p>
    <w:p w:rsidR="00D22068" w:rsidRPr="00B000EF" w:rsidRDefault="00097B08" w:rsidP="00D22068">
      <w:pPr>
        <w:pStyle w:val="EndnoteText"/>
        <w:rPr>
          <w:noProof/>
          <w:szCs w:val="22"/>
          <w:lang w:val="bg-BG"/>
        </w:rPr>
      </w:pPr>
      <w:r>
        <w:rPr>
          <w:szCs w:val="22"/>
          <w:lang w:val="bg-BG"/>
        </w:rPr>
        <w:br w:type="page"/>
      </w:r>
    </w:p>
    <w:p w:rsidR="00D22068" w:rsidRPr="00B000EF" w:rsidRDefault="00D22068" w:rsidP="00D22068">
      <w:pPr>
        <w:keepNext/>
        <w:pBdr>
          <w:top w:val="single" w:sz="4" w:space="1" w:color="auto"/>
          <w:left w:val="single" w:sz="4" w:space="4" w:color="auto"/>
          <w:bottom w:val="single" w:sz="4" w:space="1" w:color="auto"/>
          <w:right w:val="single" w:sz="4" w:space="4" w:color="auto"/>
        </w:pBdr>
        <w:tabs>
          <w:tab w:val="clear" w:pos="567"/>
        </w:tabs>
        <w:spacing w:line="240" w:lineRule="auto"/>
        <w:rPr>
          <w:b/>
          <w:noProof/>
          <w:szCs w:val="22"/>
          <w:lang w:val="bg-BG"/>
        </w:rPr>
      </w:pPr>
      <w:r w:rsidRPr="00B000EF">
        <w:rPr>
          <w:b/>
          <w:noProof/>
          <w:szCs w:val="22"/>
          <w:lang w:val="bg-BG"/>
        </w:rPr>
        <w:t>ДАННИ, КОИТО ТРЯБВА ДА СЪДЪРЖА ВТОРИЧНАТА ОПАКОВКА</w:t>
      </w:r>
    </w:p>
    <w:p w:rsidR="00D22068" w:rsidRPr="00B000EF" w:rsidRDefault="00D22068" w:rsidP="00D22068">
      <w:pPr>
        <w:keepNext/>
        <w:pBdr>
          <w:top w:val="single" w:sz="4" w:space="1" w:color="auto"/>
          <w:left w:val="single" w:sz="4" w:space="4" w:color="auto"/>
          <w:bottom w:val="single" w:sz="4" w:space="1" w:color="auto"/>
          <w:right w:val="single" w:sz="4" w:space="4" w:color="auto"/>
        </w:pBdr>
        <w:tabs>
          <w:tab w:val="clear" w:pos="567"/>
        </w:tabs>
        <w:spacing w:line="240" w:lineRule="auto"/>
        <w:rPr>
          <w:b/>
          <w:noProof/>
          <w:szCs w:val="22"/>
          <w:lang w:val="bg-BG"/>
        </w:rPr>
      </w:pPr>
    </w:p>
    <w:p w:rsidR="00D22068" w:rsidRPr="00B000EF" w:rsidRDefault="00D22068" w:rsidP="00D22068">
      <w:pPr>
        <w:keepNext/>
        <w:pBdr>
          <w:top w:val="single" w:sz="4" w:space="1" w:color="auto"/>
          <w:left w:val="single" w:sz="4" w:space="4" w:color="auto"/>
          <w:bottom w:val="single" w:sz="4" w:space="1" w:color="auto"/>
          <w:right w:val="single" w:sz="4" w:space="4" w:color="auto"/>
        </w:pBdr>
        <w:tabs>
          <w:tab w:val="clear" w:pos="567"/>
        </w:tabs>
        <w:spacing w:line="240" w:lineRule="auto"/>
        <w:rPr>
          <w:b/>
          <w:noProof/>
          <w:szCs w:val="22"/>
          <w:lang w:val="bg-BG"/>
        </w:rPr>
      </w:pPr>
      <w:r w:rsidRPr="00B000EF">
        <w:rPr>
          <w:b/>
          <w:noProof/>
          <w:lang w:val="bg-BG"/>
        </w:rPr>
        <w:t xml:space="preserve">ВЪНШНА КУТИЯ </w:t>
      </w:r>
      <w:r w:rsidRPr="00B000EF">
        <w:rPr>
          <w:b/>
          <w:noProof/>
          <w:szCs w:val="22"/>
          <w:lang w:val="bg-BG"/>
        </w:rPr>
        <w:t xml:space="preserve">– </w:t>
      </w:r>
      <w:r w:rsidRPr="00B000EF">
        <w:rPr>
          <w:b/>
          <w:szCs w:val="22"/>
          <w:lang w:val="bg-BG"/>
        </w:rPr>
        <w:t xml:space="preserve">Junior </w:t>
      </w:r>
      <w:r w:rsidRPr="00B000EF">
        <w:rPr>
          <w:b/>
          <w:lang w:val="bg-BG"/>
        </w:rPr>
        <w:t>KwikPen</w:t>
      </w:r>
      <w:r w:rsidRPr="00B000EF">
        <w:rPr>
          <w:b/>
          <w:noProof/>
          <w:szCs w:val="22"/>
          <w:lang w:val="bg-BG"/>
        </w:rPr>
        <w:t xml:space="preserve">. Опаковка </w:t>
      </w:r>
      <w:r w:rsidR="002A2D7D">
        <w:rPr>
          <w:b/>
          <w:noProof/>
          <w:szCs w:val="22"/>
          <w:lang w:val="bg-BG"/>
        </w:rPr>
        <w:t>по</w:t>
      </w:r>
      <w:r w:rsidRPr="00B000EF">
        <w:rPr>
          <w:b/>
          <w:noProof/>
          <w:szCs w:val="22"/>
          <w:lang w:val="bg-BG"/>
        </w:rPr>
        <w:t xml:space="preserve"> 1 и 5</w:t>
      </w:r>
    </w:p>
    <w:p w:rsidR="00D22068" w:rsidRPr="00B000EF" w:rsidRDefault="00D22068" w:rsidP="00D22068">
      <w:pPr>
        <w:keepNext/>
        <w:tabs>
          <w:tab w:val="clear" w:pos="567"/>
        </w:tabs>
        <w:spacing w:line="240" w:lineRule="auto"/>
        <w:ind w:left="567" w:hanging="567"/>
        <w:rPr>
          <w:noProof/>
          <w:szCs w:val="22"/>
          <w:lang w:val="bg-BG"/>
        </w:rPr>
      </w:pPr>
    </w:p>
    <w:p w:rsidR="00D22068" w:rsidRPr="00B000EF" w:rsidRDefault="00D22068" w:rsidP="00D22068">
      <w:pPr>
        <w:keepNext/>
        <w:pBdr>
          <w:top w:val="single" w:sz="4" w:space="1" w:color="auto"/>
          <w:left w:val="single" w:sz="4" w:space="4" w:color="auto"/>
          <w:bottom w:val="single" w:sz="4" w:space="1" w:color="auto"/>
          <w:right w:val="single" w:sz="4" w:space="4" w:color="auto"/>
        </w:pBdr>
        <w:tabs>
          <w:tab w:val="clear" w:pos="567"/>
        </w:tabs>
        <w:spacing w:line="240" w:lineRule="auto"/>
        <w:ind w:left="567" w:hanging="567"/>
        <w:rPr>
          <w:noProof/>
          <w:szCs w:val="22"/>
          <w:lang w:val="bg-BG"/>
        </w:rPr>
      </w:pPr>
      <w:r w:rsidRPr="00B000EF">
        <w:rPr>
          <w:b/>
          <w:noProof/>
          <w:szCs w:val="22"/>
          <w:lang w:val="bg-BG"/>
        </w:rPr>
        <w:t>1.</w:t>
      </w:r>
      <w:r w:rsidRPr="00B000EF">
        <w:rPr>
          <w:b/>
          <w:noProof/>
          <w:szCs w:val="22"/>
          <w:lang w:val="bg-BG"/>
        </w:rPr>
        <w:tab/>
        <w:t>ИМЕ НА ЛЕКАРСТВЕНИЯ ПРОДУКТ</w:t>
      </w:r>
    </w:p>
    <w:p w:rsidR="00D22068" w:rsidRPr="00B000EF" w:rsidRDefault="00D22068" w:rsidP="00D22068">
      <w:pPr>
        <w:keepNext/>
        <w:tabs>
          <w:tab w:val="clear" w:pos="567"/>
        </w:tabs>
        <w:spacing w:line="240" w:lineRule="auto"/>
        <w:ind w:left="567" w:hanging="567"/>
        <w:rPr>
          <w:noProof/>
          <w:szCs w:val="22"/>
          <w:lang w:val="bg-BG"/>
        </w:rPr>
      </w:pPr>
    </w:p>
    <w:p w:rsidR="00D22068" w:rsidRPr="00B000EF" w:rsidRDefault="00D22068" w:rsidP="00D22068">
      <w:pPr>
        <w:widowControl w:val="0"/>
        <w:tabs>
          <w:tab w:val="clear" w:pos="567"/>
        </w:tabs>
        <w:spacing w:line="240" w:lineRule="auto"/>
        <w:rPr>
          <w:noProof/>
          <w:szCs w:val="22"/>
          <w:lang w:val="bg-BG"/>
        </w:rPr>
      </w:pPr>
      <w:r w:rsidRPr="00B000EF">
        <w:rPr>
          <w:szCs w:val="22"/>
          <w:lang w:val="bg-BG"/>
        </w:rPr>
        <w:t xml:space="preserve">Humalog 100 единици/ml </w:t>
      </w:r>
      <w:r w:rsidR="00294419">
        <w:rPr>
          <w:szCs w:val="22"/>
        </w:rPr>
        <w:t>Junior</w:t>
      </w:r>
      <w:r w:rsidR="00294419" w:rsidRPr="00CC4C57">
        <w:rPr>
          <w:szCs w:val="22"/>
          <w:lang w:val="ru-RU"/>
        </w:rPr>
        <w:t xml:space="preserve"> </w:t>
      </w:r>
      <w:r w:rsidR="00294419">
        <w:rPr>
          <w:szCs w:val="22"/>
        </w:rPr>
        <w:t>KwikPen</w:t>
      </w:r>
      <w:r w:rsidR="00294419" w:rsidRPr="00CC4C57">
        <w:rPr>
          <w:szCs w:val="22"/>
          <w:lang w:val="ru-RU"/>
        </w:rPr>
        <w:t xml:space="preserve"> </w:t>
      </w:r>
      <w:r w:rsidRPr="00B000EF">
        <w:rPr>
          <w:szCs w:val="22"/>
          <w:lang w:val="bg-BG"/>
        </w:rPr>
        <w:t>инжекционен разтвор в предварително напълнена писалка</w:t>
      </w:r>
    </w:p>
    <w:p w:rsidR="00D22068" w:rsidRPr="00C64F0F" w:rsidRDefault="00C64F0F" w:rsidP="00D22068">
      <w:pPr>
        <w:widowControl w:val="0"/>
        <w:tabs>
          <w:tab w:val="clear" w:pos="567"/>
        </w:tabs>
        <w:spacing w:line="240" w:lineRule="auto"/>
        <w:rPr>
          <w:noProof/>
          <w:szCs w:val="22"/>
          <w:lang w:val="bg-BG"/>
        </w:rPr>
      </w:pPr>
      <w:r w:rsidRPr="00C64F0F">
        <w:rPr>
          <w:lang w:val="bg-BG"/>
        </w:rPr>
        <w:t xml:space="preserve">инсулин </w:t>
      </w:r>
      <w:r w:rsidR="00D22068" w:rsidRPr="00C64F0F">
        <w:rPr>
          <w:lang w:val="bg-BG"/>
        </w:rPr>
        <w:t>лиспро</w:t>
      </w:r>
    </w:p>
    <w:p w:rsidR="00D22068" w:rsidRPr="00B000EF" w:rsidRDefault="00D22068" w:rsidP="00D22068">
      <w:pPr>
        <w:tabs>
          <w:tab w:val="clear" w:pos="567"/>
        </w:tabs>
        <w:spacing w:line="240" w:lineRule="auto"/>
        <w:ind w:left="567" w:hanging="567"/>
        <w:rPr>
          <w:noProof/>
          <w:szCs w:val="22"/>
          <w:lang w:val="bg-BG"/>
        </w:rPr>
      </w:pPr>
    </w:p>
    <w:p w:rsidR="00D22068" w:rsidRPr="00B000EF" w:rsidRDefault="00D22068" w:rsidP="00D22068">
      <w:pPr>
        <w:tabs>
          <w:tab w:val="clear" w:pos="567"/>
        </w:tabs>
        <w:spacing w:line="240" w:lineRule="auto"/>
        <w:ind w:left="567" w:hanging="567"/>
        <w:rPr>
          <w:noProof/>
          <w:szCs w:val="22"/>
          <w:lang w:val="bg-BG"/>
        </w:rPr>
      </w:pPr>
    </w:p>
    <w:p w:rsidR="00D22068" w:rsidRPr="00B000EF" w:rsidRDefault="00D22068" w:rsidP="00D22068">
      <w:pPr>
        <w:keepNext/>
        <w:pBdr>
          <w:top w:val="single" w:sz="4" w:space="1" w:color="auto"/>
          <w:left w:val="single" w:sz="4" w:space="4" w:color="auto"/>
          <w:bottom w:val="single" w:sz="4" w:space="1" w:color="auto"/>
          <w:right w:val="single" w:sz="4" w:space="4" w:color="auto"/>
        </w:pBdr>
        <w:tabs>
          <w:tab w:val="clear" w:pos="567"/>
        </w:tabs>
        <w:spacing w:line="240" w:lineRule="auto"/>
        <w:ind w:left="567" w:hanging="567"/>
        <w:rPr>
          <w:b/>
          <w:noProof/>
          <w:szCs w:val="22"/>
          <w:lang w:val="bg-BG"/>
        </w:rPr>
      </w:pPr>
      <w:r w:rsidRPr="00B000EF">
        <w:rPr>
          <w:b/>
          <w:noProof/>
          <w:szCs w:val="22"/>
          <w:lang w:val="bg-BG"/>
        </w:rPr>
        <w:t>2.</w:t>
      </w:r>
      <w:r w:rsidRPr="00B000EF">
        <w:rPr>
          <w:b/>
          <w:noProof/>
          <w:szCs w:val="22"/>
          <w:lang w:val="bg-BG"/>
        </w:rPr>
        <w:tab/>
        <w:t>ОБЯВЯВАНЕ НА АКТИВНОТО ВЕЩЕСТВО</w:t>
      </w:r>
    </w:p>
    <w:p w:rsidR="00D22068" w:rsidRPr="00B000EF" w:rsidRDefault="00D22068" w:rsidP="00D22068">
      <w:pPr>
        <w:keepNext/>
        <w:tabs>
          <w:tab w:val="clear" w:pos="567"/>
        </w:tabs>
        <w:spacing w:line="240" w:lineRule="auto"/>
        <w:rPr>
          <w:bdr w:val="single" w:sz="4" w:space="0" w:color="auto"/>
          <w:lang w:val="bg-BG"/>
        </w:rPr>
      </w:pPr>
    </w:p>
    <w:p w:rsidR="00D22068" w:rsidRPr="00B000EF" w:rsidRDefault="00D22068" w:rsidP="00D22068">
      <w:pPr>
        <w:spacing w:line="240" w:lineRule="auto"/>
        <w:ind w:right="11"/>
        <w:rPr>
          <w:lang w:val="bg-BG"/>
        </w:rPr>
      </w:pPr>
      <w:r w:rsidRPr="00B000EF">
        <w:rPr>
          <w:lang w:val="bg-BG"/>
        </w:rPr>
        <w:t>Един ml разтвор съдържа 100 единици инсулин лиспро (еквивалентни на 3,5 mg).</w:t>
      </w:r>
    </w:p>
    <w:p w:rsidR="00D22068" w:rsidRPr="00B000EF" w:rsidRDefault="00D22068" w:rsidP="00D22068">
      <w:pPr>
        <w:tabs>
          <w:tab w:val="clear" w:pos="567"/>
        </w:tabs>
        <w:spacing w:line="240" w:lineRule="auto"/>
        <w:ind w:right="11"/>
        <w:jc w:val="both"/>
        <w:rPr>
          <w:lang w:val="bg-BG"/>
        </w:rPr>
      </w:pPr>
    </w:p>
    <w:p w:rsidR="00D22068" w:rsidRPr="00B000EF" w:rsidRDefault="00D22068" w:rsidP="00D22068">
      <w:pPr>
        <w:tabs>
          <w:tab w:val="clear" w:pos="567"/>
        </w:tabs>
        <w:spacing w:line="240" w:lineRule="auto"/>
        <w:ind w:right="11"/>
        <w:jc w:val="both"/>
        <w:rPr>
          <w:lang w:val="bg-BG"/>
        </w:rPr>
      </w:pPr>
    </w:p>
    <w:p w:rsidR="00D22068" w:rsidRPr="00D22068" w:rsidRDefault="00D22068" w:rsidP="00D22068">
      <w:pPr>
        <w:keepNext/>
        <w:pBdr>
          <w:top w:val="single" w:sz="4" w:space="1" w:color="auto"/>
          <w:left w:val="single" w:sz="4" w:space="4" w:color="auto"/>
          <w:bottom w:val="single" w:sz="4" w:space="1" w:color="auto"/>
          <w:right w:val="single" w:sz="4" w:space="4" w:color="auto"/>
        </w:pBdr>
        <w:tabs>
          <w:tab w:val="clear" w:pos="567"/>
        </w:tabs>
        <w:spacing w:line="240" w:lineRule="auto"/>
        <w:ind w:left="567" w:hanging="567"/>
        <w:rPr>
          <w:noProof/>
          <w:szCs w:val="22"/>
          <w:highlight w:val="lightGray"/>
          <w:lang w:val="bg-BG"/>
        </w:rPr>
      </w:pPr>
      <w:r w:rsidRPr="00B000EF">
        <w:rPr>
          <w:b/>
          <w:noProof/>
          <w:szCs w:val="22"/>
          <w:lang w:val="bg-BG"/>
        </w:rPr>
        <w:t>3.</w:t>
      </w:r>
      <w:r w:rsidRPr="00B000EF">
        <w:rPr>
          <w:b/>
          <w:noProof/>
          <w:szCs w:val="22"/>
          <w:lang w:val="bg-BG"/>
        </w:rPr>
        <w:tab/>
        <w:t>СПИСЪК НА ПОМОЩНИТЕ ВЕЩЕСТВА</w:t>
      </w:r>
    </w:p>
    <w:p w:rsidR="00D22068" w:rsidRPr="00B000EF" w:rsidRDefault="00D22068" w:rsidP="00D22068">
      <w:pPr>
        <w:keepNext/>
        <w:tabs>
          <w:tab w:val="clear" w:pos="567"/>
        </w:tabs>
        <w:spacing w:line="240" w:lineRule="auto"/>
        <w:ind w:left="567" w:hanging="567"/>
        <w:rPr>
          <w:noProof/>
          <w:szCs w:val="22"/>
          <w:lang w:val="bg-BG"/>
        </w:rPr>
      </w:pPr>
    </w:p>
    <w:p w:rsidR="00D22068" w:rsidRPr="00B000EF" w:rsidRDefault="00D22068" w:rsidP="00D22068">
      <w:pPr>
        <w:tabs>
          <w:tab w:val="clear" w:pos="567"/>
        </w:tabs>
        <w:spacing w:line="240" w:lineRule="auto"/>
        <w:rPr>
          <w:noProof/>
          <w:szCs w:val="22"/>
          <w:lang w:val="bg-BG"/>
        </w:rPr>
      </w:pPr>
      <w:r w:rsidRPr="00B000EF">
        <w:rPr>
          <w:noProof/>
          <w:szCs w:val="22"/>
          <w:lang w:val="bg-BG"/>
        </w:rPr>
        <w:t xml:space="preserve">Съдържа глицерол, цинков оксид, </w:t>
      </w:r>
      <w:r w:rsidRPr="00CC4C57">
        <w:rPr>
          <w:noProof/>
          <w:szCs w:val="22"/>
          <w:lang w:val="bg-BG"/>
        </w:rPr>
        <w:t>д</w:t>
      </w:r>
      <w:r w:rsidRPr="00CC4C57">
        <w:rPr>
          <w:noProof/>
          <w:lang w:val="bg-BG"/>
        </w:rPr>
        <w:t>вуосновен натриев фосфат</w:t>
      </w:r>
      <w:r w:rsidRPr="002011A8">
        <w:rPr>
          <w:noProof/>
          <w:lang w:val="bg-BG"/>
        </w:rPr>
        <w:t> </w:t>
      </w:r>
      <w:r w:rsidRPr="002011A8">
        <w:rPr>
          <w:noProof/>
          <w:szCs w:val="22"/>
          <w:lang w:val="bg-BG"/>
        </w:rPr>
        <w:t>7H</w:t>
      </w:r>
      <w:r w:rsidRPr="002011A8">
        <w:rPr>
          <w:vertAlign w:val="subscript"/>
          <w:lang w:val="bg-BG"/>
        </w:rPr>
        <w:t>2</w:t>
      </w:r>
      <w:r w:rsidRPr="002011A8">
        <w:rPr>
          <w:noProof/>
          <w:szCs w:val="22"/>
          <w:lang w:val="bg-BG"/>
        </w:rPr>
        <w:t>O,</w:t>
      </w:r>
      <w:r w:rsidRPr="00B000EF">
        <w:rPr>
          <w:noProof/>
          <w:szCs w:val="22"/>
          <w:lang w:val="bg-BG"/>
        </w:rPr>
        <w:t xml:space="preserve"> метакрезол и вода за инжекции.</w:t>
      </w:r>
    </w:p>
    <w:p w:rsidR="00D22068" w:rsidRPr="00B000EF" w:rsidRDefault="00D22068" w:rsidP="00D22068">
      <w:pPr>
        <w:tabs>
          <w:tab w:val="clear" w:pos="567"/>
        </w:tabs>
        <w:spacing w:line="240" w:lineRule="auto"/>
        <w:ind w:right="11"/>
        <w:jc w:val="both"/>
        <w:rPr>
          <w:noProof/>
          <w:szCs w:val="22"/>
          <w:lang w:val="bg-BG"/>
        </w:rPr>
      </w:pPr>
      <w:r w:rsidRPr="00B000EF">
        <w:rPr>
          <w:noProof/>
          <w:szCs w:val="22"/>
          <w:lang w:val="bg-BG"/>
        </w:rPr>
        <w:t>Натриев хидроксид и/или хлороводородна киселина могат да бъдат използвани за корекция на киселинността.</w:t>
      </w:r>
      <w:r w:rsidR="00C64F0F">
        <w:rPr>
          <w:noProof/>
          <w:szCs w:val="22"/>
          <w:lang w:val="bg-BG"/>
        </w:rPr>
        <w:t xml:space="preserve"> </w:t>
      </w:r>
      <w:r w:rsidR="00C64F0F" w:rsidRPr="00C64F0F">
        <w:rPr>
          <w:rFonts w:eastAsia="SimSun"/>
          <w:szCs w:val="22"/>
          <w:highlight w:val="lightGray"/>
          <w:lang w:val="bg-BG" w:eastAsia="zh-CN"/>
        </w:rPr>
        <w:t>За допълнителна информация вижте листовката</w:t>
      </w:r>
    </w:p>
    <w:p w:rsidR="00D22068" w:rsidRPr="00B000EF" w:rsidRDefault="00D22068" w:rsidP="00D22068">
      <w:pPr>
        <w:tabs>
          <w:tab w:val="clear" w:pos="567"/>
        </w:tabs>
        <w:spacing w:line="240" w:lineRule="auto"/>
        <w:ind w:left="567" w:hanging="567"/>
        <w:rPr>
          <w:noProof/>
          <w:szCs w:val="22"/>
          <w:lang w:val="bg-BG"/>
        </w:rPr>
      </w:pPr>
    </w:p>
    <w:p w:rsidR="00D22068" w:rsidRPr="00B000EF" w:rsidRDefault="00D22068" w:rsidP="00D22068">
      <w:pPr>
        <w:tabs>
          <w:tab w:val="clear" w:pos="567"/>
        </w:tabs>
        <w:spacing w:line="240" w:lineRule="auto"/>
        <w:ind w:left="567" w:hanging="567"/>
        <w:rPr>
          <w:noProof/>
          <w:szCs w:val="22"/>
          <w:lang w:val="bg-BG"/>
        </w:rPr>
      </w:pPr>
    </w:p>
    <w:p w:rsidR="00D22068" w:rsidRPr="00B000EF" w:rsidRDefault="00D22068" w:rsidP="00D22068">
      <w:pPr>
        <w:keepNext/>
        <w:pBdr>
          <w:top w:val="single" w:sz="4" w:space="1" w:color="auto"/>
          <w:left w:val="single" w:sz="4" w:space="4" w:color="auto"/>
          <w:bottom w:val="single" w:sz="4" w:space="1" w:color="auto"/>
          <w:right w:val="single" w:sz="4" w:space="4" w:color="auto"/>
        </w:pBdr>
        <w:tabs>
          <w:tab w:val="clear" w:pos="567"/>
        </w:tabs>
        <w:spacing w:line="240" w:lineRule="auto"/>
        <w:ind w:left="567" w:hanging="567"/>
        <w:rPr>
          <w:noProof/>
          <w:szCs w:val="22"/>
          <w:lang w:val="bg-BG"/>
        </w:rPr>
      </w:pPr>
      <w:r w:rsidRPr="00B000EF">
        <w:rPr>
          <w:b/>
          <w:noProof/>
          <w:szCs w:val="22"/>
          <w:lang w:val="bg-BG"/>
        </w:rPr>
        <w:t>4.</w:t>
      </w:r>
      <w:r w:rsidRPr="00B000EF">
        <w:rPr>
          <w:b/>
          <w:noProof/>
          <w:szCs w:val="22"/>
          <w:lang w:val="bg-BG"/>
        </w:rPr>
        <w:tab/>
        <w:t>ЛЕКАРСТВЕНА ФОРМА И КОЛИЧЕСТВО В ЕДНА ОПАКОВКА</w:t>
      </w:r>
    </w:p>
    <w:p w:rsidR="00D22068" w:rsidRPr="00B000EF" w:rsidRDefault="00D22068" w:rsidP="00D22068">
      <w:pPr>
        <w:keepNext/>
        <w:tabs>
          <w:tab w:val="clear" w:pos="567"/>
        </w:tabs>
        <w:spacing w:line="240" w:lineRule="auto"/>
        <w:ind w:left="567" w:hanging="567"/>
        <w:rPr>
          <w:noProof/>
          <w:szCs w:val="22"/>
          <w:lang w:val="bg-BG"/>
        </w:rPr>
      </w:pPr>
    </w:p>
    <w:p w:rsidR="00D22068" w:rsidRPr="00B000EF" w:rsidRDefault="00D22068" w:rsidP="00D22068">
      <w:pPr>
        <w:spacing w:line="240" w:lineRule="auto"/>
        <w:ind w:right="11"/>
        <w:rPr>
          <w:lang w:val="bg-BG"/>
        </w:rPr>
      </w:pPr>
      <w:r w:rsidRPr="0028363F">
        <w:rPr>
          <w:highlight w:val="lightGray"/>
          <w:lang w:val="bg-BG"/>
        </w:rPr>
        <w:t>Инжекционен разтвор</w:t>
      </w:r>
    </w:p>
    <w:p w:rsidR="00D22068" w:rsidRPr="00B000EF" w:rsidRDefault="00D22068" w:rsidP="00D22068">
      <w:pPr>
        <w:tabs>
          <w:tab w:val="clear" w:pos="567"/>
        </w:tabs>
        <w:spacing w:line="240" w:lineRule="auto"/>
        <w:rPr>
          <w:lang w:val="bg-BG"/>
        </w:rPr>
      </w:pPr>
    </w:p>
    <w:p w:rsidR="00D22068" w:rsidRPr="00B000EF" w:rsidRDefault="00D22068" w:rsidP="00D22068">
      <w:pPr>
        <w:tabs>
          <w:tab w:val="clear" w:pos="567"/>
        </w:tabs>
        <w:spacing w:line="240" w:lineRule="auto"/>
        <w:rPr>
          <w:lang w:val="bg-BG"/>
        </w:rPr>
      </w:pPr>
      <w:r w:rsidRPr="00B000EF">
        <w:rPr>
          <w:lang w:val="bg-BG"/>
        </w:rPr>
        <w:t xml:space="preserve">1 писалка </w:t>
      </w:r>
      <w:r w:rsidR="004766AC">
        <w:rPr>
          <w:lang w:val="bg-BG"/>
        </w:rPr>
        <w:t xml:space="preserve">по </w:t>
      </w:r>
      <w:r w:rsidRPr="00B000EF">
        <w:rPr>
          <w:lang w:val="bg-BG"/>
        </w:rPr>
        <w:t>3 ml.</w:t>
      </w:r>
    </w:p>
    <w:p w:rsidR="00D22068" w:rsidRPr="00B000EF" w:rsidRDefault="00D22068" w:rsidP="00D22068">
      <w:pPr>
        <w:tabs>
          <w:tab w:val="clear" w:pos="567"/>
        </w:tabs>
        <w:spacing w:line="240" w:lineRule="auto"/>
        <w:rPr>
          <w:lang w:val="bg-BG"/>
        </w:rPr>
      </w:pPr>
      <w:r w:rsidRPr="00D22068">
        <w:rPr>
          <w:highlight w:val="lightGray"/>
          <w:lang w:val="bg-BG"/>
        </w:rPr>
        <w:t xml:space="preserve">5 </w:t>
      </w:r>
      <w:r w:rsidR="00F261FB">
        <w:rPr>
          <w:highlight w:val="lightGray"/>
          <w:lang w:val="bg-BG"/>
        </w:rPr>
        <w:t>писалки по</w:t>
      </w:r>
      <w:r w:rsidRPr="00D22068">
        <w:rPr>
          <w:highlight w:val="lightGray"/>
          <w:lang w:val="bg-BG"/>
        </w:rPr>
        <w:t xml:space="preserve"> 3 ml.</w:t>
      </w:r>
    </w:p>
    <w:p w:rsidR="00D22068" w:rsidRPr="00B000EF" w:rsidRDefault="00D22068" w:rsidP="00D22068">
      <w:pPr>
        <w:tabs>
          <w:tab w:val="clear" w:pos="567"/>
        </w:tabs>
        <w:spacing w:line="240" w:lineRule="auto"/>
        <w:rPr>
          <w:lang w:val="bg-BG"/>
        </w:rPr>
      </w:pPr>
    </w:p>
    <w:p w:rsidR="00D22068" w:rsidRPr="00B000EF" w:rsidRDefault="00D22068" w:rsidP="00D22068">
      <w:pPr>
        <w:tabs>
          <w:tab w:val="clear" w:pos="567"/>
        </w:tabs>
        <w:spacing w:line="240" w:lineRule="auto"/>
        <w:rPr>
          <w:lang w:val="bg-BG"/>
        </w:rPr>
      </w:pPr>
    </w:p>
    <w:p w:rsidR="00D22068" w:rsidRPr="00D22068" w:rsidRDefault="00D22068" w:rsidP="00D22068">
      <w:pPr>
        <w:keepNext/>
        <w:pBdr>
          <w:top w:val="single" w:sz="4" w:space="1" w:color="auto"/>
          <w:left w:val="single" w:sz="4" w:space="4" w:color="auto"/>
          <w:bottom w:val="single" w:sz="4" w:space="1" w:color="auto"/>
          <w:right w:val="single" w:sz="4" w:space="4" w:color="auto"/>
        </w:pBdr>
        <w:tabs>
          <w:tab w:val="clear" w:pos="567"/>
        </w:tabs>
        <w:spacing w:line="240" w:lineRule="auto"/>
        <w:ind w:left="567" w:hanging="567"/>
        <w:rPr>
          <w:noProof/>
          <w:szCs w:val="22"/>
          <w:highlight w:val="lightGray"/>
          <w:lang w:val="bg-BG"/>
        </w:rPr>
      </w:pPr>
      <w:r w:rsidRPr="00B000EF">
        <w:rPr>
          <w:b/>
          <w:noProof/>
          <w:szCs w:val="22"/>
          <w:lang w:val="bg-BG"/>
        </w:rPr>
        <w:t>5.</w:t>
      </w:r>
      <w:r w:rsidRPr="00B000EF">
        <w:rPr>
          <w:b/>
          <w:noProof/>
          <w:szCs w:val="22"/>
          <w:lang w:val="bg-BG"/>
        </w:rPr>
        <w:tab/>
        <w:t xml:space="preserve">НАЧИН НА </w:t>
      </w:r>
      <w:r w:rsidRPr="002011A8">
        <w:rPr>
          <w:b/>
          <w:noProof/>
          <w:szCs w:val="22"/>
          <w:lang w:val="bg-BG"/>
        </w:rPr>
        <w:t>ПРИЛОЖЕНИЕ И ПЪТ</w:t>
      </w:r>
      <w:r w:rsidRPr="00B000EF">
        <w:rPr>
          <w:b/>
          <w:noProof/>
          <w:szCs w:val="22"/>
          <w:lang w:val="bg-BG"/>
        </w:rPr>
        <w:t xml:space="preserve"> НА ВЪВЕЖДАНЕ</w:t>
      </w:r>
    </w:p>
    <w:p w:rsidR="00D22068" w:rsidRPr="00B000EF" w:rsidRDefault="00D22068" w:rsidP="00D22068">
      <w:pPr>
        <w:keepNext/>
        <w:tabs>
          <w:tab w:val="clear" w:pos="567"/>
        </w:tabs>
        <w:spacing w:line="240" w:lineRule="auto"/>
        <w:ind w:left="567" w:hanging="567"/>
        <w:rPr>
          <w:i/>
          <w:noProof/>
          <w:szCs w:val="22"/>
          <w:lang w:val="bg-BG"/>
        </w:rPr>
      </w:pPr>
    </w:p>
    <w:p w:rsidR="00D22068" w:rsidRPr="00B000EF" w:rsidRDefault="00D22068" w:rsidP="00D22068">
      <w:pPr>
        <w:spacing w:line="240" w:lineRule="auto"/>
        <w:ind w:left="567" w:hanging="567"/>
        <w:rPr>
          <w:noProof/>
          <w:lang w:val="bg-BG"/>
        </w:rPr>
      </w:pPr>
      <w:r w:rsidRPr="00B000EF">
        <w:rPr>
          <w:noProof/>
          <w:lang w:val="bg-BG"/>
        </w:rPr>
        <w:t>Преди употреба прочетете листовката.</w:t>
      </w:r>
    </w:p>
    <w:p w:rsidR="00D22068" w:rsidRPr="00CC4C57" w:rsidRDefault="00CD0229" w:rsidP="00D22068">
      <w:pPr>
        <w:tabs>
          <w:tab w:val="clear" w:pos="567"/>
        </w:tabs>
        <w:spacing w:line="240" w:lineRule="auto"/>
        <w:ind w:left="567" w:hanging="567"/>
        <w:rPr>
          <w:b/>
          <w:noProof/>
          <w:szCs w:val="22"/>
          <w:lang w:val="bg-BG"/>
        </w:rPr>
      </w:pPr>
      <w:r>
        <w:rPr>
          <w:b/>
          <w:noProof/>
          <w:szCs w:val="22"/>
          <w:lang w:val="bg-BG"/>
        </w:rPr>
        <w:t>П</w:t>
      </w:r>
      <w:r w:rsidR="00D22068" w:rsidRPr="00CC4C57">
        <w:rPr>
          <w:b/>
          <w:noProof/>
          <w:szCs w:val="22"/>
          <w:lang w:val="bg-BG"/>
        </w:rPr>
        <w:t>одкожно приложение</w:t>
      </w:r>
    </w:p>
    <w:p w:rsidR="00D22068" w:rsidRPr="00B000EF" w:rsidRDefault="00D22068" w:rsidP="00D22068">
      <w:pPr>
        <w:tabs>
          <w:tab w:val="clear" w:pos="567"/>
        </w:tabs>
        <w:spacing w:line="240" w:lineRule="auto"/>
        <w:ind w:left="567" w:hanging="567"/>
        <w:rPr>
          <w:noProof/>
          <w:szCs w:val="22"/>
          <w:lang w:val="bg-BG"/>
        </w:rPr>
      </w:pPr>
    </w:p>
    <w:p w:rsidR="00D22068" w:rsidRPr="00B000EF" w:rsidRDefault="00D22068" w:rsidP="00D22068">
      <w:pPr>
        <w:tabs>
          <w:tab w:val="clear" w:pos="567"/>
        </w:tabs>
        <w:spacing w:line="240" w:lineRule="auto"/>
        <w:ind w:left="567" w:hanging="567"/>
        <w:rPr>
          <w:noProof/>
          <w:szCs w:val="22"/>
          <w:lang w:val="bg-BG"/>
        </w:rPr>
      </w:pPr>
    </w:p>
    <w:p w:rsidR="00D22068" w:rsidRPr="00B000EF" w:rsidRDefault="00D22068" w:rsidP="00D22068">
      <w:pPr>
        <w:keepNext/>
        <w:pBdr>
          <w:top w:val="single" w:sz="4" w:space="1" w:color="auto"/>
          <w:left w:val="single" w:sz="4" w:space="4" w:color="auto"/>
          <w:bottom w:val="single" w:sz="4" w:space="1" w:color="auto"/>
          <w:right w:val="single" w:sz="4" w:space="4" w:color="auto"/>
        </w:pBdr>
        <w:tabs>
          <w:tab w:val="clear" w:pos="567"/>
        </w:tabs>
        <w:spacing w:line="240" w:lineRule="auto"/>
        <w:ind w:left="567" w:hanging="567"/>
        <w:rPr>
          <w:noProof/>
          <w:szCs w:val="22"/>
          <w:lang w:val="bg-BG"/>
        </w:rPr>
      </w:pPr>
      <w:r w:rsidRPr="00B000EF">
        <w:rPr>
          <w:b/>
          <w:noProof/>
          <w:szCs w:val="22"/>
          <w:lang w:val="bg-BG"/>
        </w:rPr>
        <w:t>6.</w:t>
      </w:r>
      <w:r w:rsidRPr="00B000EF">
        <w:rPr>
          <w:b/>
          <w:noProof/>
          <w:szCs w:val="22"/>
          <w:lang w:val="bg-BG"/>
        </w:rPr>
        <w:tab/>
        <w:t>СПЕЦИАЛНО ПРЕДУПРЕЖДЕНИЕ, ЧЕ ЛЕКАРСТВЕНИЯТ ПРОДУКТ ТРЯБВА ДА СЕ СЪХРАНЯВА НА МЯСТО ДАЛЕЧЕ ОТ ПОГЛЕДА И ДОСЕГА НА ДЕЦА</w:t>
      </w:r>
    </w:p>
    <w:p w:rsidR="00D22068" w:rsidRPr="00B000EF" w:rsidRDefault="00D22068" w:rsidP="00D22068">
      <w:pPr>
        <w:keepNext/>
        <w:tabs>
          <w:tab w:val="clear" w:pos="567"/>
        </w:tabs>
        <w:spacing w:line="240" w:lineRule="auto"/>
        <w:ind w:left="567" w:hanging="567"/>
        <w:rPr>
          <w:noProof/>
          <w:szCs w:val="22"/>
          <w:lang w:val="bg-BG"/>
        </w:rPr>
      </w:pPr>
    </w:p>
    <w:p w:rsidR="00D22068" w:rsidRPr="00B000EF" w:rsidRDefault="00D22068" w:rsidP="00D22068">
      <w:pPr>
        <w:tabs>
          <w:tab w:val="clear" w:pos="567"/>
        </w:tabs>
        <w:spacing w:line="240" w:lineRule="auto"/>
        <w:ind w:left="567" w:hanging="567"/>
        <w:outlineLvl w:val="0"/>
        <w:rPr>
          <w:noProof/>
          <w:szCs w:val="22"/>
          <w:lang w:val="bg-BG"/>
        </w:rPr>
      </w:pPr>
      <w:r w:rsidRPr="00B000EF">
        <w:rPr>
          <w:noProof/>
          <w:szCs w:val="22"/>
          <w:lang w:val="bg-BG"/>
        </w:rPr>
        <w:t>Да се съхранява на място, недостъпно за деца.</w:t>
      </w:r>
    </w:p>
    <w:p w:rsidR="00D22068" w:rsidRPr="00B000EF" w:rsidRDefault="00D22068" w:rsidP="00D22068">
      <w:pPr>
        <w:tabs>
          <w:tab w:val="clear" w:pos="567"/>
        </w:tabs>
        <w:spacing w:line="240" w:lineRule="auto"/>
        <w:ind w:left="567" w:hanging="567"/>
        <w:rPr>
          <w:noProof/>
          <w:szCs w:val="22"/>
          <w:lang w:val="bg-BG"/>
        </w:rPr>
      </w:pPr>
    </w:p>
    <w:p w:rsidR="00D22068" w:rsidRPr="00B000EF" w:rsidRDefault="00D22068" w:rsidP="00D22068">
      <w:pPr>
        <w:tabs>
          <w:tab w:val="clear" w:pos="567"/>
        </w:tabs>
        <w:spacing w:line="240" w:lineRule="auto"/>
        <w:ind w:left="567" w:hanging="567"/>
        <w:rPr>
          <w:noProof/>
          <w:szCs w:val="22"/>
          <w:lang w:val="bg-BG"/>
        </w:rPr>
      </w:pPr>
    </w:p>
    <w:p w:rsidR="00D22068" w:rsidRPr="00D22068" w:rsidRDefault="00D22068" w:rsidP="00D22068">
      <w:pPr>
        <w:keepNext/>
        <w:pBdr>
          <w:top w:val="single" w:sz="4" w:space="1" w:color="auto"/>
          <w:left w:val="single" w:sz="4" w:space="4" w:color="auto"/>
          <w:bottom w:val="single" w:sz="4" w:space="1" w:color="auto"/>
          <w:right w:val="single" w:sz="4" w:space="4" w:color="auto"/>
        </w:pBdr>
        <w:tabs>
          <w:tab w:val="clear" w:pos="567"/>
        </w:tabs>
        <w:spacing w:line="240" w:lineRule="auto"/>
        <w:ind w:left="567" w:hanging="567"/>
        <w:rPr>
          <w:noProof/>
          <w:szCs w:val="22"/>
          <w:highlight w:val="lightGray"/>
          <w:lang w:val="bg-BG"/>
        </w:rPr>
      </w:pPr>
      <w:r w:rsidRPr="00B000EF">
        <w:rPr>
          <w:b/>
          <w:noProof/>
          <w:szCs w:val="22"/>
          <w:lang w:val="bg-BG"/>
        </w:rPr>
        <w:t>7.</w:t>
      </w:r>
      <w:r w:rsidRPr="00B000EF">
        <w:rPr>
          <w:b/>
          <w:noProof/>
          <w:szCs w:val="22"/>
          <w:lang w:val="bg-BG"/>
        </w:rPr>
        <w:tab/>
        <w:t>ДРУГИ СПЕЦИАЛНИ ПРЕДУПРЕЖДЕНИЯ, АКО Е НЕОБХОДИМО</w:t>
      </w:r>
    </w:p>
    <w:p w:rsidR="00D22068" w:rsidRPr="00B000EF" w:rsidRDefault="00D22068" w:rsidP="00D22068">
      <w:pPr>
        <w:keepNext/>
        <w:tabs>
          <w:tab w:val="clear" w:pos="567"/>
        </w:tabs>
        <w:spacing w:line="240" w:lineRule="auto"/>
        <w:ind w:left="567" w:hanging="567"/>
        <w:rPr>
          <w:noProof/>
          <w:szCs w:val="22"/>
          <w:lang w:val="bg-BG"/>
        </w:rPr>
      </w:pPr>
    </w:p>
    <w:p w:rsidR="00E47D9E" w:rsidRDefault="00E47D9E" w:rsidP="00E47D9E">
      <w:pPr>
        <w:tabs>
          <w:tab w:val="clear" w:pos="567"/>
        </w:tabs>
        <w:spacing w:line="240" w:lineRule="auto"/>
        <w:rPr>
          <w:noProof/>
          <w:szCs w:val="22"/>
          <w:lang w:val="bg-BG"/>
        </w:rPr>
      </w:pPr>
      <w:r w:rsidRPr="00234E5C">
        <w:rPr>
          <w:b/>
          <w:szCs w:val="22"/>
          <w:lang w:val="bg-BG"/>
        </w:rPr>
        <w:t>Писалката</w:t>
      </w:r>
      <w:r w:rsidRPr="00234E5C">
        <w:rPr>
          <w:b/>
          <w:lang w:val="bg-BG"/>
        </w:rPr>
        <w:t xml:space="preserve"> доставя 0,5</w:t>
      </w:r>
      <w:r w:rsidR="001B4E75">
        <w:rPr>
          <w:b/>
          <w:lang w:val="bg-BG"/>
        </w:rPr>
        <w:t> </w:t>
      </w:r>
      <w:r w:rsidRPr="00234E5C">
        <w:rPr>
          <w:b/>
          <w:lang w:val="bg-BG"/>
        </w:rPr>
        <w:t>-</w:t>
      </w:r>
      <w:r w:rsidR="001B4E75">
        <w:rPr>
          <w:b/>
          <w:lang w:val="bg-BG"/>
        </w:rPr>
        <w:t> </w:t>
      </w:r>
      <w:r w:rsidRPr="00234E5C">
        <w:rPr>
          <w:b/>
          <w:lang w:val="bg-BG"/>
        </w:rPr>
        <w:t xml:space="preserve">30 единици </w:t>
      </w:r>
      <w:r w:rsidR="00CD0229">
        <w:rPr>
          <w:b/>
          <w:lang w:val="bg-BG"/>
        </w:rPr>
        <w:t>на</w:t>
      </w:r>
      <w:r w:rsidRPr="00234E5C">
        <w:rPr>
          <w:b/>
          <w:lang w:val="bg-BG"/>
        </w:rPr>
        <w:t xml:space="preserve"> стъпки по </w:t>
      </w:r>
      <w:r>
        <w:rPr>
          <w:b/>
          <w:lang w:val="bg-BG"/>
        </w:rPr>
        <w:t>0,5</w:t>
      </w:r>
      <w:r w:rsidRPr="00234E5C">
        <w:rPr>
          <w:b/>
          <w:lang w:val="bg-BG"/>
        </w:rPr>
        <w:t> единиц</w:t>
      </w:r>
      <w:r>
        <w:rPr>
          <w:b/>
          <w:lang w:val="bg-BG"/>
        </w:rPr>
        <w:t>и</w:t>
      </w:r>
      <w:r w:rsidRPr="00234E5C">
        <w:rPr>
          <w:b/>
          <w:lang w:val="bg-BG"/>
        </w:rPr>
        <w:t>.</w:t>
      </w:r>
    </w:p>
    <w:p w:rsidR="00294419" w:rsidRDefault="00294419" w:rsidP="00D22068">
      <w:pPr>
        <w:tabs>
          <w:tab w:val="clear" w:pos="567"/>
        </w:tabs>
        <w:spacing w:line="240" w:lineRule="auto"/>
        <w:rPr>
          <w:noProof/>
          <w:szCs w:val="22"/>
          <w:lang w:val="bg-BG"/>
        </w:rPr>
      </w:pPr>
    </w:p>
    <w:p w:rsidR="00D22068" w:rsidRPr="00B000EF" w:rsidRDefault="00D22068" w:rsidP="00D22068">
      <w:pPr>
        <w:tabs>
          <w:tab w:val="clear" w:pos="567"/>
        </w:tabs>
        <w:spacing w:line="240" w:lineRule="auto"/>
        <w:rPr>
          <w:noProof/>
          <w:szCs w:val="22"/>
          <w:lang w:val="bg-BG"/>
        </w:rPr>
      </w:pPr>
      <w:r w:rsidRPr="002011A8">
        <w:rPr>
          <w:noProof/>
          <w:szCs w:val="22"/>
          <w:lang w:val="bg-BG"/>
        </w:rPr>
        <w:t>Ак</w:t>
      </w:r>
      <w:r w:rsidR="003363C6" w:rsidRPr="002011A8">
        <w:rPr>
          <w:noProof/>
          <w:szCs w:val="22"/>
          <w:lang w:val="bg-BG"/>
        </w:rPr>
        <w:t>о</w:t>
      </w:r>
      <w:r w:rsidR="00166ECD" w:rsidRPr="002011A8">
        <w:rPr>
          <w:szCs w:val="22"/>
          <w:lang w:val="bg-BG"/>
        </w:rPr>
        <w:t xml:space="preserve"> </w:t>
      </w:r>
      <w:r w:rsidR="00CD0229">
        <w:rPr>
          <w:szCs w:val="22"/>
          <w:lang w:val="bg-BG"/>
        </w:rPr>
        <w:t>обкатката</w:t>
      </w:r>
      <w:r w:rsidR="00166ECD" w:rsidRPr="002011A8">
        <w:rPr>
          <w:szCs w:val="22"/>
          <w:lang w:val="bg-BG"/>
        </w:rPr>
        <w:t xml:space="preserve"> е счупен</w:t>
      </w:r>
      <w:r w:rsidR="00CD0229">
        <w:rPr>
          <w:szCs w:val="22"/>
          <w:lang w:val="bg-BG"/>
        </w:rPr>
        <w:t>а</w:t>
      </w:r>
      <w:r w:rsidR="00166ECD" w:rsidRPr="002011A8">
        <w:rPr>
          <w:szCs w:val="22"/>
          <w:lang w:val="bg-BG"/>
        </w:rPr>
        <w:t xml:space="preserve"> преди първата употреба</w:t>
      </w:r>
      <w:r w:rsidR="003363C6" w:rsidRPr="00CD6413">
        <w:rPr>
          <w:noProof/>
          <w:szCs w:val="22"/>
          <w:lang w:val="bg-BG"/>
        </w:rPr>
        <w:t xml:space="preserve">, </w:t>
      </w:r>
      <w:r w:rsidR="003363C6" w:rsidRPr="00CD6413">
        <w:rPr>
          <w:rStyle w:val="CommentReference"/>
          <w:sz w:val="22"/>
          <w:szCs w:val="22"/>
          <w:lang w:val="bg-BG"/>
        </w:rPr>
        <w:t xml:space="preserve">свържете се с </w:t>
      </w:r>
      <w:r w:rsidR="003363C6" w:rsidRPr="00FF17A6">
        <w:rPr>
          <w:noProof/>
          <w:szCs w:val="22"/>
          <w:lang w:val="bg-BG"/>
        </w:rPr>
        <w:t>фармацевт</w:t>
      </w:r>
      <w:r w:rsidRPr="009E02F3">
        <w:rPr>
          <w:noProof/>
          <w:szCs w:val="22"/>
          <w:lang w:val="bg-BG"/>
        </w:rPr>
        <w:t>.</w:t>
      </w:r>
    </w:p>
    <w:p w:rsidR="00D22068" w:rsidRPr="00B000EF" w:rsidRDefault="00D22068" w:rsidP="00D22068">
      <w:pPr>
        <w:rPr>
          <w:szCs w:val="22"/>
          <w:lang w:val="bg-BG"/>
        </w:rPr>
      </w:pPr>
    </w:p>
    <w:p w:rsidR="00D22068" w:rsidRPr="00B000EF" w:rsidRDefault="00D22068" w:rsidP="00D22068">
      <w:pPr>
        <w:tabs>
          <w:tab w:val="clear" w:pos="567"/>
        </w:tabs>
        <w:spacing w:line="240" w:lineRule="auto"/>
        <w:ind w:left="567" w:hanging="567"/>
        <w:rPr>
          <w:noProof/>
          <w:szCs w:val="22"/>
          <w:lang w:val="bg-BG"/>
        </w:rPr>
      </w:pPr>
    </w:p>
    <w:p w:rsidR="00D22068" w:rsidRPr="00D22068" w:rsidRDefault="00D22068" w:rsidP="00D22068">
      <w:pPr>
        <w:keepNext/>
        <w:pBdr>
          <w:top w:val="single" w:sz="4" w:space="1" w:color="auto"/>
          <w:left w:val="single" w:sz="4" w:space="4" w:color="auto"/>
          <w:bottom w:val="single" w:sz="4" w:space="1" w:color="auto"/>
          <w:right w:val="single" w:sz="4" w:space="4" w:color="auto"/>
        </w:pBdr>
        <w:tabs>
          <w:tab w:val="clear" w:pos="567"/>
        </w:tabs>
        <w:spacing w:line="240" w:lineRule="auto"/>
        <w:ind w:left="567" w:hanging="567"/>
        <w:rPr>
          <w:noProof/>
          <w:szCs w:val="22"/>
          <w:highlight w:val="lightGray"/>
          <w:lang w:val="bg-BG"/>
        </w:rPr>
      </w:pPr>
      <w:r w:rsidRPr="00B000EF">
        <w:rPr>
          <w:b/>
          <w:noProof/>
          <w:szCs w:val="22"/>
          <w:lang w:val="bg-BG"/>
        </w:rPr>
        <w:t>8.</w:t>
      </w:r>
      <w:r w:rsidRPr="00B000EF">
        <w:rPr>
          <w:b/>
          <w:noProof/>
          <w:szCs w:val="22"/>
          <w:lang w:val="bg-BG"/>
        </w:rPr>
        <w:tab/>
        <w:t>ДАТА НА ИЗТИЧАНЕ НА СРОКА НА ГОДНОСТ</w:t>
      </w:r>
    </w:p>
    <w:p w:rsidR="00D22068" w:rsidRPr="00B000EF" w:rsidRDefault="00D22068" w:rsidP="00D22068">
      <w:pPr>
        <w:keepNext/>
        <w:tabs>
          <w:tab w:val="clear" w:pos="567"/>
        </w:tabs>
        <w:spacing w:line="240" w:lineRule="auto"/>
        <w:ind w:left="567" w:hanging="567"/>
        <w:rPr>
          <w:noProof/>
          <w:szCs w:val="22"/>
          <w:lang w:val="bg-BG"/>
        </w:rPr>
      </w:pPr>
    </w:p>
    <w:p w:rsidR="00D22068" w:rsidRPr="00B000EF" w:rsidRDefault="00D22068" w:rsidP="00D22068">
      <w:pPr>
        <w:tabs>
          <w:tab w:val="clear" w:pos="567"/>
        </w:tabs>
        <w:spacing w:line="240" w:lineRule="auto"/>
        <w:ind w:left="567" w:hanging="567"/>
        <w:rPr>
          <w:noProof/>
          <w:szCs w:val="22"/>
          <w:lang w:val="bg-BG"/>
        </w:rPr>
      </w:pPr>
      <w:r w:rsidRPr="00B000EF">
        <w:rPr>
          <w:noProof/>
          <w:szCs w:val="22"/>
          <w:lang w:val="bg-BG"/>
        </w:rPr>
        <w:t>Годен до</w:t>
      </w:r>
      <w:r w:rsidR="00CD0229">
        <w:rPr>
          <w:noProof/>
          <w:szCs w:val="22"/>
          <w:lang w:val="bg-BG"/>
        </w:rPr>
        <w:t>:</w:t>
      </w:r>
    </w:p>
    <w:p w:rsidR="00D22068" w:rsidRPr="00B000EF" w:rsidRDefault="00D22068" w:rsidP="00D22068">
      <w:pPr>
        <w:tabs>
          <w:tab w:val="clear" w:pos="567"/>
        </w:tabs>
        <w:spacing w:line="240" w:lineRule="auto"/>
        <w:ind w:left="567" w:hanging="567"/>
        <w:rPr>
          <w:noProof/>
          <w:szCs w:val="22"/>
          <w:lang w:val="bg-BG"/>
        </w:rPr>
      </w:pPr>
    </w:p>
    <w:p w:rsidR="00D22068" w:rsidRPr="00B000EF" w:rsidRDefault="00D22068" w:rsidP="00D22068">
      <w:pPr>
        <w:tabs>
          <w:tab w:val="clear" w:pos="567"/>
        </w:tabs>
        <w:spacing w:line="240" w:lineRule="auto"/>
        <w:ind w:left="567" w:hanging="567"/>
        <w:rPr>
          <w:noProof/>
          <w:szCs w:val="22"/>
          <w:lang w:val="bg-BG"/>
        </w:rPr>
      </w:pPr>
    </w:p>
    <w:p w:rsidR="00D22068" w:rsidRPr="00B000EF" w:rsidRDefault="00D22068" w:rsidP="00D22068">
      <w:pPr>
        <w:keepNext/>
        <w:pBdr>
          <w:top w:val="single" w:sz="4" w:space="1" w:color="auto"/>
          <w:left w:val="single" w:sz="4" w:space="4" w:color="auto"/>
          <w:bottom w:val="single" w:sz="4" w:space="0" w:color="auto"/>
          <w:right w:val="single" w:sz="4" w:space="4" w:color="auto"/>
        </w:pBdr>
        <w:tabs>
          <w:tab w:val="clear" w:pos="567"/>
        </w:tabs>
        <w:spacing w:line="240" w:lineRule="auto"/>
        <w:ind w:left="567" w:hanging="567"/>
        <w:rPr>
          <w:noProof/>
          <w:szCs w:val="22"/>
          <w:lang w:val="bg-BG"/>
        </w:rPr>
      </w:pPr>
      <w:r w:rsidRPr="00B000EF">
        <w:rPr>
          <w:b/>
          <w:noProof/>
          <w:szCs w:val="22"/>
          <w:lang w:val="bg-BG"/>
        </w:rPr>
        <w:t>9.</w:t>
      </w:r>
      <w:r w:rsidRPr="00B000EF">
        <w:rPr>
          <w:b/>
          <w:noProof/>
          <w:szCs w:val="22"/>
          <w:lang w:val="bg-BG"/>
        </w:rPr>
        <w:tab/>
        <w:t>СПЕЦИАЛНИ УСЛОВИЯ НА СЪХРАНЕНИЕ</w:t>
      </w:r>
    </w:p>
    <w:p w:rsidR="00D22068" w:rsidRPr="00B000EF" w:rsidRDefault="00D22068" w:rsidP="00D22068">
      <w:pPr>
        <w:keepNext/>
        <w:tabs>
          <w:tab w:val="clear" w:pos="567"/>
        </w:tabs>
        <w:spacing w:line="240" w:lineRule="auto"/>
        <w:ind w:left="567" w:hanging="567"/>
        <w:rPr>
          <w:noProof/>
          <w:szCs w:val="22"/>
          <w:lang w:val="bg-BG"/>
        </w:rPr>
      </w:pPr>
    </w:p>
    <w:p w:rsidR="00461C7D" w:rsidRPr="00225504" w:rsidRDefault="00461C7D" w:rsidP="00461C7D">
      <w:pPr>
        <w:ind w:left="567" w:hanging="567"/>
        <w:rPr>
          <w:szCs w:val="22"/>
          <w:lang w:val="bg-BG"/>
        </w:rPr>
      </w:pPr>
      <w:r>
        <w:rPr>
          <w:szCs w:val="22"/>
          <w:lang w:val="bg-BG"/>
        </w:rPr>
        <w:t>Да се с</w:t>
      </w:r>
      <w:r w:rsidRPr="00225504">
        <w:rPr>
          <w:szCs w:val="22"/>
          <w:lang w:val="bg-BG"/>
        </w:rPr>
        <w:t>ъхранява в хладилник (</w:t>
      </w:r>
      <w:smartTag w:uri="urn:schemas-microsoft-com:office:smarttags" w:element="metricconverter">
        <w:smartTagPr>
          <w:attr w:name="ProductID" w:val="2ﾰC"/>
        </w:smartTagPr>
        <w:r w:rsidRPr="00225504">
          <w:rPr>
            <w:szCs w:val="22"/>
            <w:lang w:val="bg-BG"/>
          </w:rPr>
          <w:t>2°C</w:t>
        </w:r>
      </w:smartTag>
      <w:r w:rsidRPr="00225504">
        <w:rPr>
          <w:szCs w:val="22"/>
          <w:lang w:val="bg-BG"/>
        </w:rPr>
        <w:t xml:space="preserve"> - </w:t>
      </w:r>
      <w:smartTag w:uri="urn:schemas-microsoft-com:office:smarttags" w:element="metricconverter">
        <w:smartTagPr>
          <w:attr w:name="ProductID" w:val="8ﾰC"/>
        </w:smartTagPr>
        <w:r w:rsidRPr="00225504">
          <w:rPr>
            <w:szCs w:val="22"/>
            <w:lang w:val="bg-BG"/>
          </w:rPr>
          <w:t>8°C</w:t>
        </w:r>
      </w:smartTag>
      <w:r w:rsidRPr="00225504">
        <w:rPr>
          <w:szCs w:val="22"/>
          <w:lang w:val="bg-BG"/>
        </w:rPr>
        <w:t>).</w:t>
      </w:r>
    </w:p>
    <w:p w:rsidR="00D22068" w:rsidRPr="00B000EF" w:rsidRDefault="00461C7D" w:rsidP="00D22068">
      <w:pPr>
        <w:tabs>
          <w:tab w:val="clear" w:pos="567"/>
        </w:tabs>
        <w:spacing w:line="240" w:lineRule="auto"/>
        <w:ind w:left="567" w:hanging="567"/>
        <w:rPr>
          <w:lang w:val="bg-BG"/>
        </w:rPr>
      </w:pPr>
      <w:r>
        <w:rPr>
          <w:szCs w:val="22"/>
          <w:lang w:val="bg-BG"/>
        </w:rPr>
        <w:t>Да не с</w:t>
      </w:r>
      <w:r w:rsidRPr="00225504">
        <w:rPr>
          <w:szCs w:val="22"/>
          <w:lang w:val="bg-BG"/>
        </w:rPr>
        <w:t xml:space="preserve">е замразява. </w:t>
      </w:r>
      <w:r>
        <w:rPr>
          <w:szCs w:val="22"/>
          <w:lang w:val="bg-BG"/>
        </w:rPr>
        <w:t>Да не с</w:t>
      </w:r>
      <w:r w:rsidRPr="00225504">
        <w:rPr>
          <w:szCs w:val="22"/>
          <w:lang w:val="bg-BG"/>
        </w:rPr>
        <w:t>е излага</w:t>
      </w:r>
      <w:r w:rsidRPr="00B000EF">
        <w:rPr>
          <w:lang w:val="bg-BG"/>
        </w:rPr>
        <w:t xml:space="preserve"> </w:t>
      </w:r>
      <w:r w:rsidR="00D22068" w:rsidRPr="00B000EF">
        <w:rPr>
          <w:lang w:val="bg-BG"/>
        </w:rPr>
        <w:t>на прекомерна топлина или пряка слънчева светлина.</w:t>
      </w:r>
    </w:p>
    <w:p w:rsidR="00D22068" w:rsidRPr="00B000EF" w:rsidRDefault="00D22068" w:rsidP="00D22068">
      <w:pPr>
        <w:tabs>
          <w:tab w:val="clear" w:pos="567"/>
        </w:tabs>
        <w:spacing w:line="240" w:lineRule="auto"/>
        <w:rPr>
          <w:szCs w:val="22"/>
          <w:lang w:val="bg-BG"/>
        </w:rPr>
      </w:pPr>
      <w:r w:rsidRPr="00B000EF">
        <w:rPr>
          <w:szCs w:val="22"/>
          <w:lang w:val="bg-BG"/>
        </w:rPr>
        <w:t xml:space="preserve">След </w:t>
      </w:r>
      <w:r w:rsidR="00461C7D" w:rsidRPr="00225504">
        <w:rPr>
          <w:szCs w:val="22"/>
          <w:lang w:val="bg-BG"/>
        </w:rPr>
        <w:t>първ</w:t>
      </w:r>
      <w:r w:rsidR="00461C7D">
        <w:rPr>
          <w:szCs w:val="22"/>
          <w:lang w:val="bg-BG"/>
        </w:rPr>
        <w:t>оначалната</w:t>
      </w:r>
      <w:r w:rsidR="00461C7D" w:rsidRPr="00225504">
        <w:rPr>
          <w:szCs w:val="22"/>
          <w:lang w:val="bg-BG"/>
        </w:rPr>
        <w:t xml:space="preserve"> </w:t>
      </w:r>
      <w:r w:rsidRPr="00B000EF">
        <w:rPr>
          <w:szCs w:val="22"/>
          <w:lang w:val="bg-BG"/>
        </w:rPr>
        <w:t xml:space="preserve">употреба писалките трябва да се използват в рамките на 28 дни. </w:t>
      </w:r>
      <w:r w:rsidR="002F1B54">
        <w:rPr>
          <w:szCs w:val="22"/>
          <w:lang w:val="bg-BG"/>
        </w:rPr>
        <w:t xml:space="preserve">Изхвърлете след </w:t>
      </w:r>
      <w:r w:rsidR="002F1B54" w:rsidRPr="00DE1DFC">
        <w:rPr>
          <w:szCs w:val="22"/>
          <w:lang w:val="bg-BG"/>
        </w:rPr>
        <w:t>28</w:t>
      </w:r>
      <w:r w:rsidR="002F1B54">
        <w:rPr>
          <w:szCs w:val="22"/>
          <w:lang w:val="bg-BG"/>
        </w:rPr>
        <w:t> дни дори, ако част от разтвора остава</w:t>
      </w:r>
      <w:r w:rsidR="002F1B54" w:rsidRPr="00DE1DFC">
        <w:rPr>
          <w:szCs w:val="22"/>
          <w:lang w:val="bg-BG"/>
        </w:rPr>
        <w:t>.</w:t>
      </w:r>
      <w:r w:rsidR="002F1B54">
        <w:rPr>
          <w:szCs w:val="22"/>
          <w:lang w:val="bg-BG"/>
        </w:rPr>
        <w:t xml:space="preserve"> </w:t>
      </w:r>
      <w:r w:rsidRPr="00B000EF">
        <w:rPr>
          <w:szCs w:val="22"/>
          <w:lang w:val="bg-BG"/>
        </w:rPr>
        <w:t xml:space="preserve">Писалките, </w:t>
      </w:r>
      <w:r w:rsidR="00461C7D">
        <w:rPr>
          <w:szCs w:val="22"/>
          <w:lang w:val="bg-BG"/>
        </w:rPr>
        <w:t xml:space="preserve">които са в </w:t>
      </w:r>
      <w:r w:rsidR="005B065A">
        <w:rPr>
          <w:szCs w:val="22"/>
          <w:lang w:val="bg-BG"/>
        </w:rPr>
        <w:t xml:space="preserve">период на </w:t>
      </w:r>
      <w:r w:rsidR="00461C7D">
        <w:rPr>
          <w:szCs w:val="22"/>
          <w:lang w:val="bg-BG"/>
        </w:rPr>
        <w:t>употреба</w:t>
      </w:r>
      <w:r w:rsidRPr="00B000EF">
        <w:rPr>
          <w:szCs w:val="22"/>
          <w:lang w:val="bg-BG"/>
        </w:rPr>
        <w:t>, трябва да се съхраняват под 30</w:t>
      </w:r>
      <w:r w:rsidRPr="00B000EF">
        <w:rPr>
          <w:bCs/>
          <w:szCs w:val="22"/>
          <w:lang w:val="bg-BG"/>
        </w:rPr>
        <w:t>°</w:t>
      </w:r>
      <w:r w:rsidRPr="00B000EF">
        <w:rPr>
          <w:szCs w:val="22"/>
          <w:lang w:val="bg-BG"/>
        </w:rPr>
        <w:t>С и не трябва да се поставят в хладилник.</w:t>
      </w:r>
    </w:p>
    <w:p w:rsidR="00461C7D" w:rsidRPr="00B000EF" w:rsidRDefault="00461C7D" w:rsidP="00D22068">
      <w:pPr>
        <w:tabs>
          <w:tab w:val="clear" w:pos="567"/>
        </w:tabs>
        <w:spacing w:line="240" w:lineRule="auto"/>
        <w:ind w:left="567" w:hanging="567"/>
        <w:rPr>
          <w:noProof/>
          <w:szCs w:val="22"/>
          <w:lang w:val="bg-BG"/>
        </w:rPr>
      </w:pPr>
    </w:p>
    <w:p w:rsidR="00D22068" w:rsidRPr="00B000EF" w:rsidRDefault="00D22068" w:rsidP="00D22068">
      <w:pPr>
        <w:tabs>
          <w:tab w:val="clear" w:pos="567"/>
        </w:tabs>
        <w:spacing w:line="240" w:lineRule="auto"/>
        <w:ind w:left="567" w:hanging="567"/>
        <w:rPr>
          <w:noProof/>
          <w:szCs w:val="22"/>
          <w:lang w:val="bg-BG"/>
        </w:rPr>
      </w:pPr>
    </w:p>
    <w:p w:rsidR="00D22068" w:rsidRPr="00B000EF" w:rsidRDefault="00D22068" w:rsidP="00D22068">
      <w:pPr>
        <w:keepNext/>
        <w:pBdr>
          <w:top w:val="single" w:sz="4" w:space="1" w:color="auto"/>
          <w:left w:val="single" w:sz="4" w:space="4" w:color="auto"/>
          <w:bottom w:val="single" w:sz="4" w:space="1" w:color="auto"/>
          <w:right w:val="single" w:sz="4" w:space="4" w:color="auto"/>
        </w:pBdr>
        <w:tabs>
          <w:tab w:val="clear" w:pos="567"/>
        </w:tabs>
        <w:spacing w:line="240" w:lineRule="auto"/>
        <w:ind w:left="567" w:hanging="567"/>
        <w:rPr>
          <w:b/>
          <w:noProof/>
          <w:szCs w:val="22"/>
          <w:lang w:val="bg-BG"/>
        </w:rPr>
      </w:pPr>
      <w:r w:rsidRPr="00B000EF">
        <w:rPr>
          <w:b/>
          <w:noProof/>
          <w:szCs w:val="22"/>
          <w:lang w:val="bg-BG"/>
        </w:rPr>
        <w:t>10.</w:t>
      </w:r>
      <w:r w:rsidRPr="00B000EF">
        <w:rPr>
          <w:b/>
          <w:noProof/>
          <w:szCs w:val="22"/>
          <w:lang w:val="bg-BG"/>
        </w:rPr>
        <w:tab/>
        <w:t>СПЕЦИАЛНИ ПРЕДПАЗНИ МЕРКИ ПРИ ИЗХВЪРЛЯНЕ НА НЕИЗПОЛЗВАНА ЧАСТ ОТ ЛЕКАРСТВЕНИТЕ ПРОДУКТИ ИЛИ ОТПАДЪЧНИ МАТЕРИАЛИ ОТ ТЯХ, АКО СЕ ИЗИСКВАТ ТАКИВА</w:t>
      </w:r>
    </w:p>
    <w:p w:rsidR="00D22068" w:rsidRPr="00B000EF" w:rsidRDefault="00D22068" w:rsidP="00D22068">
      <w:pPr>
        <w:keepNext/>
        <w:tabs>
          <w:tab w:val="clear" w:pos="567"/>
        </w:tabs>
        <w:spacing w:line="240" w:lineRule="auto"/>
        <w:ind w:left="567" w:hanging="567"/>
        <w:rPr>
          <w:noProof/>
          <w:szCs w:val="22"/>
          <w:lang w:val="bg-BG"/>
        </w:rPr>
      </w:pPr>
    </w:p>
    <w:p w:rsidR="00D22068" w:rsidRPr="00B000EF" w:rsidRDefault="00D22068" w:rsidP="00D22068">
      <w:pPr>
        <w:tabs>
          <w:tab w:val="clear" w:pos="567"/>
        </w:tabs>
        <w:spacing w:line="240" w:lineRule="auto"/>
        <w:rPr>
          <w:noProof/>
          <w:szCs w:val="22"/>
          <w:lang w:val="bg-BG"/>
        </w:rPr>
      </w:pPr>
    </w:p>
    <w:p w:rsidR="00D22068" w:rsidRPr="00B000EF" w:rsidRDefault="00D22068" w:rsidP="00D22068">
      <w:pPr>
        <w:keepNext/>
        <w:pBdr>
          <w:top w:val="single" w:sz="4" w:space="1" w:color="auto"/>
          <w:left w:val="single" w:sz="4" w:space="4" w:color="auto"/>
          <w:bottom w:val="single" w:sz="4" w:space="1" w:color="auto"/>
          <w:right w:val="single" w:sz="4" w:space="4" w:color="auto"/>
        </w:pBdr>
        <w:tabs>
          <w:tab w:val="clear" w:pos="567"/>
        </w:tabs>
        <w:spacing w:line="240" w:lineRule="auto"/>
        <w:ind w:left="567" w:hanging="567"/>
        <w:rPr>
          <w:b/>
          <w:noProof/>
          <w:szCs w:val="22"/>
          <w:lang w:val="bg-BG"/>
        </w:rPr>
      </w:pPr>
      <w:r w:rsidRPr="00B000EF">
        <w:rPr>
          <w:b/>
          <w:noProof/>
          <w:szCs w:val="22"/>
          <w:lang w:val="bg-BG"/>
        </w:rPr>
        <w:t>11.</w:t>
      </w:r>
      <w:r w:rsidRPr="00B000EF">
        <w:rPr>
          <w:b/>
          <w:noProof/>
          <w:szCs w:val="22"/>
          <w:lang w:val="bg-BG"/>
        </w:rPr>
        <w:tab/>
        <w:t>ИМЕ И АДРЕС НА ПРИТЕЖАТЕЛЯ НА РАЗРЕШЕНИЕТО ЗА УПОТРЕБА</w:t>
      </w:r>
    </w:p>
    <w:p w:rsidR="00D22068" w:rsidRPr="00B000EF" w:rsidRDefault="00D22068" w:rsidP="00D22068">
      <w:pPr>
        <w:keepNext/>
        <w:tabs>
          <w:tab w:val="clear" w:pos="567"/>
        </w:tabs>
        <w:spacing w:line="240" w:lineRule="auto"/>
        <w:ind w:left="567" w:hanging="567"/>
        <w:rPr>
          <w:noProof/>
          <w:szCs w:val="22"/>
          <w:lang w:val="bg-BG"/>
        </w:rPr>
      </w:pPr>
    </w:p>
    <w:p w:rsidR="00D22068" w:rsidRPr="00B000EF" w:rsidRDefault="00D22068" w:rsidP="00D22068">
      <w:pPr>
        <w:tabs>
          <w:tab w:val="clear" w:pos="567"/>
        </w:tabs>
        <w:spacing w:line="240" w:lineRule="auto"/>
        <w:ind w:left="567" w:hanging="567"/>
        <w:rPr>
          <w:noProof/>
          <w:szCs w:val="22"/>
          <w:lang w:val="bg-BG"/>
        </w:rPr>
      </w:pPr>
      <w:r w:rsidRPr="00B000EF">
        <w:rPr>
          <w:noProof/>
          <w:szCs w:val="22"/>
          <w:lang w:val="bg-BG"/>
        </w:rPr>
        <w:t>Eli Lilly Nederland B.V.</w:t>
      </w:r>
    </w:p>
    <w:p w:rsidR="00D22068" w:rsidRPr="00B000EF" w:rsidRDefault="00D22068" w:rsidP="00D22068">
      <w:pPr>
        <w:tabs>
          <w:tab w:val="clear" w:pos="567"/>
        </w:tabs>
        <w:spacing w:line="240" w:lineRule="auto"/>
        <w:ind w:left="567" w:hanging="567"/>
        <w:rPr>
          <w:noProof/>
          <w:szCs w:val="22"/>
          <w:lang w:val="bg-BG"/>
        </w:rPr>
      </w:pPr>
      <w:r w:rsidRPr="00B000EF">
        <w:rPr>
          <w:noProof/>
          <w:szCs w:val="22"/>
          <w:lang w:val="bg-BG"/>
        </w:rPr>
        <w:t>Papendorpseweg 83, 3528 BJ Utrecht</w:t>
      </w:r>
    </w:p>
    <w:p w:rsidR="00D22068" w:rsidRPr="00B000EF" w:rsidRDefault="00D22068" w:rsidP="00D22068">
      <w:pPr>
        <w:tabs>
          <w:tab w:val="clear" w:pos="567"/>
        </w:tabs>
        <w:spacing w:line="240" w:lineRule="auto"/>
        <w:ind w:left="567" w:hanging="567"/>
        <w:rPr>
          <w:noProof/>
          <w:szCs w:val="22"/>
          <w:lang w:val="bg-BG"/>
        </w:rPr>
      </w:pPr>
      <w:r w:rsidRPr="00B000EF">
        <w:rPr>
          <w:noProof/>
          <w:szCs w:val="22"/>
          <w:lang w:val="bg-BG"/>
        </w:rPr>
        <w:t>Нидерландия</w:t>
      </w:r>
    </w:p>
    <w:p w:rsidR="00D22068" w:rsidRPr="00B000EF" w:rsidRDefault="00D22068" w:rsidP="00D22068">
      <w:pPr>
        <w:tabs>
          <w:tab w:val="clear" w:pos="567"/>
        </w:tabs>
        <w:spacing w:line="240" w:lineRule="auto"/>
        <w:ind w:left="567" w:hanging="567"/>
        <w:rPr>
          <w:noProof/>
          <w:szCs w:val="22"/>
          <w:lang w:val="bg-BG"/>
        </w:rPr>
      </w:pPr>
    </w:p>
    <w:p w:rsidR="00D22068" w:rsidRPr="00B000EF" w:rsidRDefault="00D22068" w:rsidP="00D22068">
      <w:pPr>
        <w:tabs>
          <w:tab w:val="clear" w:pos="567"/>
        </w:tabs>
        <w:spacing w:line="240" w:lineRule="auto"/>
        <w:ind w:left="567" w:hanging="567"/>
        <w:rPr>
          <w:noProof/>
          <w:szCs w:val="22"/>
          <w:lang w:val="bg-BG"/>
        </w:rPr>
      </w:pPr>
    </w:p>
    <w:p w:rsidR="00D22068" w:rsidRPr="00B000EF" w:rsidRDefault="00D22068" w:rsidP="00D22068">
      <w:pPr>
        <w:keepNext/>
        <w:pBdr>
          <w:top w:val="single" w:sz="4" w:space="1" w:color="auto"/>
          <w:left w:val="single" w:sz="4" w:space="4" w:color="auto"/>
          <w:bottom w:val="single" w:sz="4" w:space="1" w:color="auto"/>
          <w:right w:val="single" w:sz="4" w:space="4" w:color="auto"/>
        </w:pBdr>
        <w:tabs>
          <w:tab w:val="clear" w:pos="567"/>
        </w:tabs>
        <w:spacing w:line="240" w:lineRule="auto"/>
        <w:ind w:left="567" w:hanging="567"/>
        <w:rPr>
          <w:noProof/>
          <w:szCs w:val="22"/>
          <w:lang w:val="bg-BG"/>
        </w:rPr>
      </w:pPr>
      <w:r w:rsidRPr="00B000EF">
        <w:rPr>
          <w:b/>
          <w:noProof/>
          <w:szCs w:val="22"/>
          <w:lang w:val="bg-BG"/>
        </w:rPr>
        <w:t>12.</w:t>
      </w:r>
      <w:r w:rsidRPr="00B000EF">
        <w:rPr>
          <w:b/>
          <w:noProof/>
          <w:szCs w:val="22"/>
          <w:lang w:val="bg-BG"/>
        </w:rPr>
        <w:tab/>
      </w:r>
      <w:r w:rsidRPr="00CD6413">
        <w:rPr>
          <w:b/>
          <w:noProof/>
          <w:szCs w:val="22"/>
          <w:lang w:val="bg-BG"/>
        </w:rPr>
        <w:t>НОМ</w:t>
      </w:r>
      <w:r w:rsidRPr="00CC4C57">
        <w:rPr>
          <w:b/>
          <w:noProof/>
          <w:szCs w:val="22"/>
          <w:lang w:val="bg-BG"/>
        </w:rPr>
        <w:t>ЕР</w:t>
      </w:r>
      <w:r w:rsidR="00EC1EFE">
        <w:rPr>
          <w:b/>
          <w:noProof/>
          <w:szCs w:val="22"/>
          <w:lang w:val="bg-BG"/>
        </w:rPr>
        <w:t>А</w:t>
      </w:r>
      <w:r w:rsidRPr="00CD6413">
        <w:rPr>
          <w:b/>
          <w:noProof/>
          <w:szCs w:val="22"/>
          <w:lang w:val="bg-BG"/>
        </w:rPr>
        <w:t xml:space="preserve"> НА РАЗРЕШЕНИЕТО</w:t>
      </w:r>
      <w:r w:rsidRPr="00B000EF">
        <w:rPr>
          <w:b/>
          <w:noProof/>
          <w:szCs w:val="22"/>
          <w:lang w:val="bg-BG"/>
        </w:rPr>
        <w:t xml:space="preserve"> ЗА УПОТРЕБА</w:t>
      </w:r>
    </w:p>
    <w:p w:rsidR="00D22068" w:rsidRPr="00B000EF" w:rsidRDefault="00D22068" w:rsidP="00D22068">
      <w:pPr>
        <w:keepNext/>
        <w:tabs>
          <w:tab w:val="clear" w:pos="567"/>
        </w:tabs>
        <w:spacing w:line="240" w:lineRule="auto"/>
        <w:ind w:left="567" w:hanging="567"/>
        <w:rPr>
          <w:noProof/>
          <w:szCs w:val="22"/>
          <w:lang w:val="bg-BG"/>
        </w:rPr>
      </w:pPr>
    </w:p>
    <w:p w:rsidR="00D22068" w:rsidRPr="00D22068" w:rsidRDefault="00D22068" w:rsidP="00D22068">
      <w:pPr>
        <w:suppressLineNumbers/>
        <w:outlineLvl w:val="0"/>
        <w:rPr>
          <w:szCs w:val="22"/>
          <w:highlight w:val="lightGray"/>
          <w:lang w:val="bg-BG"/>
        </w:rPr>
      </w:pPr>
      <w:r w:rsidRPr="00B000EF">
        <w:rPr>
          <w:szCs w:val="22"/>
          <w:lang w:val="bg-BG"/>
        </w:rPr>
        <w:t xml:space="preserve">EU/1/96/007/043 </w:t>
      </w:r>
      <w:r w:rsidRPr="00B000EF">
        <w:rPr>
          <w:szCs w:val="22"/>
          <w:lang w:val="bg-BG"/>
        </w:rPr>
        <w:tab/>
      </w:r>
      <w:r w:rsidRPr="00D22068">
        <w:rPr>
          <w:szCs w:val="22"/>
          <w:highlight w:val="lightGray"/>
          <w:lang w:val="bg-BG"/>
        </w:rPr>
        <w:t>1 писалка</w:t>
      </w:r>
    </w:p>
    <w:p w:rsidR="00D22068" w:rsidRPr="00D22068" w:rsidRDefault="00D22068" w:rsidP="00D22068">
      <w:pPr>
        <w:suppressLineNumbers/>
        <w:outlineLvl w:val="0"/>
        <w:rPr>
          <w:szCs w:val="22"/>
          <w:highlight w:val="lightGray"/>
          <w:lang w:val="bg-BG"/>
        </w:rPr>
      </w:pPr>
      <w:r w:rsidRPr="00D22068">
        <w:rPr>
          <w:szCs w:val="22"/>
          <w:highlight w:val="lightGray"/>
          <w:lang w:val="bg-BG"/>
        </w:rPr>
        <w:t xml:space="preserve">EU/1/96/007/044 </w:t>
      </w:r>
      <w:r w:rsidRPr="00D22068">
        <w:rPr>
          <w:szCs w:val="22"/>
          <w:highlight w:val="lightGray"/>
          <w:lang w:val="bg-BG"/>
        </w:rPr>
        <w:tab/>
        <w:t>5 писалки</w:t>
      </w:r>
    </w:p>
    <w:p w:rsidR="00D22068" w:rsidRPr="00B000EF" w:rsidRDefault="00D22068" w:rsidP="00D22068">
      <w:pPr>
        <w:tabs>
          <w:tab w:val="clear" w:pos="567"/>
        </w:tabs>
        <w:spacing w:line="240" w:lineRule="auto"/>
        <w:ind w:left="567" w:hanging="567"/>
        <w:rPr>
          <w:noProof/>
          <w:szCs w:val="22"/>
          <w:lang w:val="bg-BG"/>
        </w:rPr>
      </w:pPr>
    </w:p>
    <w:p w:rsidR="00D22068" w:rsidRPr="00B000EF" w:rsidRDefault="00D22068" w:rsidP="00D22068">
      <w:pPr>
        <w:tabs>
          <w:tab w:val="clear" w:pos="567"/>
        </w:tabs>
        <w:spacing w:line="240" w:lineRule="auto"/>
        <w:ind w:left="567" w:hanging="567"/>
        <w:rPr>
          <w:noProof/>
          <w:szCs w:val="22"/>
          <w:lang w:val="bg-BG"/>
        </w:rPr>
      </w:pPr>
    </w:p>
    <w:p w:rsidR="00D22068" w:rsidRPr="00B000EF" w:rsidRDefault="00D22068" w:rsidP="00D22068">
      <w:pPr>
        <w:keepNext/>
        <w:pBdr>
          <w:top w:val="single" w:sz="4" w:space="1" w:color="auto"/>
          <w:left w:val="single" w:sz="4" w:space="4" w:color="auto"/>
          <w:bottom w:val="single" w:sz="4" w:space="1" w:color="auto"/>
          <w:right w:val="single" w:sz="4" w:space="4" w:color="auto"/>
        </w:pBdr>
        <w:tabs>
          <w:tab w:val="clear" w:pos="567"/>
        </w:tabs>
        <w:spacing w:line="240" w:lineRule="auto"/>
        <w:ind w:left="567" w:hanging="567"/>
        <w:rPr>
          <w:noProof/>
          <w:szCs w:val="22"/>
          <w:lang w:val="bg-BG"/>
        </w:rPr>
      </w:pPr>
      <w:r w:rsidRPr="00B000EF">
        <w:rPr>
          <w:b/>
          <w:noProof/>
          <w:szCs w:val="22"/>
          <w:lang w:val="bg-BG"/>
        </w:rPr>
        <w:t>13.</w:t>
      </w:r>
      <w:r w:rsidRPr="00B000EF">
        <w:rPr>
          <w:b/>
          <w:noProof/>
          <w:szCs w:val="22"/>
          <w:lang w:val="bg-BG"/>
        </w:rPr>
        <w:tab/>
        <w:t>ПАРТИДЕН НОМЕР</w:t>
      </w:r>
    </w:p>
    <w:p w:rsidR="00D22068" w:rsidRPr="00B000EF" w:rsidRDefault="00D22068" w:rsidP="00D22068">
      <w:pPr>
        <w:keepNext/>
        <w:tabs>
          <w:tab w:val="clear" w:pos="567"/>
        </w:tabs>
        <w:spacing w:line="240" w:lineRule="auto"/>
        <w:ind w:left="567" w:hanging="567"/>
        <w:rPr>
          <w:noProof/>
          <w:szCs w:val="22"/>
          <w:lang w:val="bg-BG"/>
        </w:rPr>
      </w:pPr>
    </w:p>
    <w:p w:rsidR="00D22068" w:rsidRPr="00B000EF" w:rsidRDefault="00D22068" w:rsidP="00D22068">
      <w:pPr>
        <w:tabs>
          <w:tab w:val="clear" w:pos="567"/>
        </w:tabs>
        <w:spacing w:line="240" w:lineRule="auto"/>
        <w:ind w:left="567" w:hanging="567"/>
        <w:rPr>
          <w:noProof/>
          <w:szCs w:val="22"/>
          <w:lang w:val="bg-BG"/>
        </w:rPr>
      </w:pPr>
      <w:r w:rsidRPr="00B000EF">
        <w:rPr>
          <w:noProof/>
          <w:szCs w:val="22"/>
          <w:lang w:val="bg-BG"/>
        </w:rPr>
        <w:t>Партида №</w:t>
      </w:r>
    </w:p>
    <w:p w:rsidR="00D22068" w:rsidRPr="00B000EF" w:rsidRDefault="00D22068" w:rsidP="00D22068">
      <w:pPr>
        <w:tabs>
          <w:tab w:val="clear" w:pos="567"/>
        </w:tabs>
        <w:spacing w:line="240" w:lineRule="auto"/>
        <w:ind w:left="567" w:hanging="567"/>
        <w:rPr>
          <w:noProof/>
          <w:szCs w:val="22"/>
          <w:lang w:val="bg-BG"/>
        </w:rPr>
      </w:pPr>
    </w:p>
    <w:p w:rsidR="00D22068" w:rsidRPr="00B000EF" w:rsidRDefault="00D22068" w:rsidP="00D22068">
      <w:pPr>
        <w:tabs>
          <w:tab w:val="clear" w:pos="567"/>
        </w:tabs>
        <w:spacing w:line="240" w:lineRule="auto"/>
        <w:ind w:left="567" w:hanging="567"/>
        <w:rPr>
          <w:noProof/>
          <w:szCs w:val="22"/>
          <w:lang w:val="bg-BG"/>
        </w:rPr>
      </w:pPr>
    </w:p>
    <w:p w:rsidR="00D22068" w:rsidRPr="00B000EF" w:rsidRDefault="00D22068" w:rsidP="00D22068">
      <w:pPr>
        <w:keepNext/>
        <w:pBdr>
          <w:top w:val="single" w:sz="4" w:space="1" w:color="auto"/>
          <w:left w:val="single" w:sz="4" w:space="4" w:color="auto"/>
          <w:bottom w:val="single" w:sz="4" w:space="1" w:color="auto"/>
          <w:right w:val="single" w:sz="4" w:space="4" w:color="auto"/>
        </w:pBdr>
        <w:tabs>
          <w:tab w:val="clear" w:pos="567"/>
        </w:tabs>
        <w:spacing w:line="240" w:lineRule="auto"/>
        <w:ind w:left="567" w:hanging="567"/>
        <w:rPr>
          <w:noProof/>
          <w:szCs w:val="22"/>
          <w:lang w:val="bg-BG"/>
        </w:rPr>
      </w:pPr>
      <w:r w:rsidRPr="00B000EF">
        <w:rPr>
          <w:b/>
          <w:noProof/>
          <w:szCs w:val="22"/>
          <w:lang w:val="bg-BG"/>
        </w:rPr>
        <w:t>14.</w:t>
      </w:r>
      <w:r w:rsidRPr="00B000EF">
        <w:rPr>
          <w:b/>
          <w:noProof/>
          <w:szCs w:val="22"/>
          <w:lang w:val="bg-BG"/>
        </w:rPr>
        <w:tab/>
        <w:t>НАЧИН НА ОТПУСКАНЕ</w:t>
      </w:r>
    </w:p>
    <w:p w:rsidR="00D22068" w:rsidRPr="00B000EF" w:rsidRDefault="00D22068" w:rsidP="00D22068">
      <w:pPr>
        <w:keepNext/>
        <w:tabs>
          <w:tab w:val="clear" w:pos="567"/>
        </w:tabs>
        <w:spacing w:line="240" w:lineRule="auto"/>
        <w:ind w:left="567" w:hanging="567"/>
        <w:rPr>
          <w:noProof/>
          <w:szCs w:val="22"/>
          <w:lang w:val="bg-BG"/>
        </w:rPr>
      </w:pPr>
    </w:p>
    <w:p w:rsidR="00D22068" w:rsidRPr="00B000EF" w:rsidRDefault="00D22068" w:rsidP="00D22068">
      <w:pPr>
        <w:tabs>
          <w:tab w:val="clear" w:pos="567"/>
        </w:tabs>
        <w:spacing w:line="240" w:lineRule="auto"/>
        <w:ind w:left="567" w:hanging="567"/>
        <w:rPr>
          <w:noProof/>
          <w:szCs w:val="22"/>
          <w:lang w:val="bg-BG"/>
        </w:rPr>
      </w:pPr>
    </w:p>
    <w:p w:rsidR="00D22068" w:rsidRPr="00B000EF" w:rsidRDefault="00D22068" w:rsidP="00D22068">
      <w:pPr>
        <w:keepNext/>
        <w:pBdr>
          <w:top w:val="single" w:sz="4" w:space="1" w:color="auto"/>
          <w:left w:val="single" w:sz="4" w:space="4" w:color="auto"/>
          <w:bottom w:val="single" w:sz="4" w:space="1" w:color="auto"/>
          <w:right w:val="single" w:sz="4" w:space="4" w:color="auto"/>
        </w:pBdr>
        <w:tabs>
          <w:tab w:val="clear" w:pos="567"/>
        </w:tabs>
        <w:spacing w:line="240" w:lineRule="auto"/>
        <w:ind w:left="567" w:hanging="567"/>
        <w:rPr>
          <w:noProof/>
          <w:szCs w:val="22"/>
          <w:lang w:val="bg-BG"/>
        </w:rPr>
      </w:pPr>
      <w:r w:rsidRPr="00B000EF">
        <w:rPr>
          <w:b/>
          <w:noProof/>
          <w:szCs w:val="22"/>
          <w:lang w:val="bg-BG"/>
        </w:rPr>
        <w:t>15.</w:t>
      </w:r>
      <w:r w:rsidRPr="00B000EF">
        <w:rPr>
          <w:b/>
          <w:noProof/>
          <w:szCs w:val="22"/>
          <w:lang w:val="bg-BG"/>
        </w:rPr>
        <w:tab/>
        <w:t>УКАЗАНИЯ ЗА УПОТРЕБА</w:t>
      </w:r>
    </w:p>
    <w:p w:rsidR="00D22068" w:rsidRDefault="00D22068" w:rsidP="00D22068">
      <w:pPr>
        <w:keepNext/>
        <w:tabs>
          <w:tab w:val="clear" w:pos="567"/>
        </w:tabs>
        <w:spacing w:line="240" w:lineRule="auto"/>
        <w:ind w:left="567" w:hanging="567"/>
        <w:rPr>
          <w:szCs w:val="22"/>
          <w:highlight w:val="lightGray"/>
          <w:lang w:val="bg-BG"/>
        </w:rPr>
      </w:pPr>
    </w:p>
    <w:p w:rsidR="00D22068" w:rsidRPr="00B000EF" w:rsidRDefault="00D22068" w:rsidP="00D22068">
      <w:pPr>
        <w:tabs>
          <w:tab w:val="clear" w:pos="567"/>
        </w:tabs>
        <w:spacing w:line="240" w:lineRule="auto"/>
        <w:ind w:left="567" w:hanging="567"/>
        <w:rPr>
          <w:noProof/>
          <w:szCs w:val="22"/>
          <w:lang w:val="bg-BG"/>
        </w:rPr>
      </w:pPr>
    </w:p>
    <w:p w:rsidR="00D22068" w:rsidRPr="00B000EF" w:rsidRDefault="00D22068" w:rsidP="00D22068">
      <w:pPr>
        <w:keepNext/>
        <w:pBdr>
          <w:top w:val="single" w:sz="4" w:space="1" w:color="auto"/>
          <w:left w:val="single" w:sz="4" w:space="4" w:color="auto"/>
          <w:bottom w:val="single" w:sz="4" w:space="1" w:color="auto"/>
          <w:right w:val="single" w:sz="4" w:space="4" w:color="auto"/>
        </w:pBdr>
        <w:tabs>
          <w:tab w:val="clear" w:pos="567"/>
        </w:tabs>
        <w:spacing w:line="240" w:lineRule="auto"/>
        <w:ind w:left="567" w:hanging="567"/>
        <w:rPr>
          <w:noProof/>
          <w:szCs w:val="22"/>
          <w:lang w:val="bg-BG"/>
        </w:rPr>
      </w:pPr>
      <w:r w:rsidRPr="00B000EF">
        <w:rPr>
          <w:b/>
          <w:noProof/>
          <w:szCs w:val="22"/>
          <w:lang w:val="bg-BG"/>
        </w:rPr>
        <w:t>16.</w:t>
      </w:r>
      <w:r w:rsidRPr="00B000EF">
        <w:rPr>
          <w:b/>
          <w:noProof/>
          <w:szCs w:val="22"/>
          <w:lang w:val="bg-BG"/>
        </w:rPr>
        <w:tab/>
        <w:t>ИНФОРМАЦИЯ НА БРАЙЛОВА АЗБУКА</w:t>
      </w:r>
    </w:p>
    <w:p w:rsidR="00D22068" w:rsidRPr="00B000EF" w:rsidRDefault="00D22068" w:rsidP="00D22068">
      <w:pPr>
        <w:keepNext/>
        <w:tabs>
          <w:tab w:val="clear" w:pos="567"/>
        </w:tabs>
        <w:spacing w:line="240" w:lineRule="auto"/>
        <w:rPr>
          <w:lang w:val="bg-BG"/>
        </w:rPr>
      </w:pPr>
    </w:p>
    <w:p w:rsidR="00D22068" w:rsidRPr="00B000EF" w:rsidRDefault="00D22068" w:rsidP="00D22068">
      <w:pPr>
        <w:spacing w:line="240" w:lineRule="auto"/>
        <w:rPr>
          <w:szCs w:val="22"/>
          <w:lang w:val="bg-BG"/>
        </w:rPr>
      </w:pPr>
      <w:r w:rsidRPr="00B000EF">
        <w:rPr>
          <w:szCs w:val="22"/>
          <w:lang w:val="bg-BG"/>
        </w:rPr>
        <w:t xml:space="preserve">Humalog </w:t>
      </w:r>
      <w:r w:rsidR="00294419" w:rsidRPr="00B000EF">
        <w:rPr>
          <w:szCs w:val="22"/>
          <w:lang w:val="bg-BG"/>
        </w:rPr>
        <w:t>100</w:t>
      </w:r>
      <w:r w:rsidR="00294419">
        <w:rPr>
          <w:szCs w:val="22"/>
          <w:lang w:val="bg-BG"/>
        </w:rPr>
        <w:t> </w:t>
      </w:r>
      <w:r w:rsidR="00294419" w:rsidRPr="002C39AC">
        <w:rPr>
          <w:szCs w:val="22"/>
          <w:lang w:val="bg-BG"/>
        </w:rPr>
        <w:t>единици</w:t>
      </w:r>
      <w:r w:rsidR="00294419" w:rsidRPr="00B000EF">
        <w:rPr>
          <w:szCs w:val="22"/>
          <w:lang w:val="bg-BG"/>
        </w:rPr>
        <w:t xml:space="preserve">/ml </w:t>
      </w:r>
      <w:r w:rsidRPr="00B000EF">
        <w:rPr>
          <w:szCs w:val="22"/>
          <w:lang w:val="bg-BG"/>
        </w:rPr>
        <w:t>Junior KwikPen</w:t>
      </w:r>
    </w:p>
    <w:p w:rsidR="00D22068" w:rsidRPr="00B000EF" w:rsidRDefault="00D22068" w:rsidP="00D22068">
      <w:pPr>
        <w:spacing w:line="240" w:lineRule="auto"/>
        <w:rPr>
          <w:lang w:val="bg-BG"/>
        </w:rPr>
      </w:pPr>
    </w:p>
    <w:p w:rsidR="00D22068" w:rsidRPr="00B000EF" w:rsidRDefault="00D22068" w:rsidP="00D22068">
      <w:pPr>
        <w:spacing w:line="240" w:lineRule="auto"/>
        <w:rPr>
          <w:lang w:val="bg-BG"/>
        </w:rPr>
      </w:pPr>
    </w:p>
    <w:p w:rsidR="00D22068" w:rsidRPr="00B000EF" w:rsidRDefault="00D22068" w:rsidP="00D22068">
      <w:pPr>
        <w:keepNext/>
        <w:pBdr>
          <w:top w:val="single" w:sz="4" w:space="1" w:color="auto"/>
          <w:left w:val="single" w:sz="4" w:space="4" w:color="auto"/>
          <w:bottom w:val="single" w:sz="4" w:space="1" w:color="auto"/>
          <w:right w:val="single" w:sz="4" w:space="4" w:color="auto"/>
        </w:pBdr>
        <w:spacing w:line="240" w:lineRule="auto"/>
        <w:outlineLvl w:val="0"/>
        <w:rPr>
          <w:i/>
          <w:noProof/>
          <w:lang w:val="bg-BG"/>
        </w:rPr>
      </w:pPr>
      <w:r w:rsidRPr="00B000EF">
        <w:rPr>
          <w:b/>
          <w:noProof/>
          <w:lang w:val="bg-BG"/>
        </w:rPr>
        <w:t>17.</w:t>
      </w:r>
      <w:r w:rsidRPr="00B000EF">
        <w:rPr>
          <w:b/>
          <w:noProof/>
          <w:lang w:val="bg-BG"/>
        </w:rPr>
        <w:tab/>
        <w:t>УНИКАЛЕН ИДЕНТИФИКАТОР — ДВУИЗМЕРЕН БАРКОД</w:t>
      </w:r>
    </w:p>
    <w:p w:rsidR="00D22068" w:rsidRPr="00B000EF" w:rsidRDefault="00D22068" w:rsidP="00D22068">
      <w:pPr>
        <w:keepNext/>
        <w:spacing w:line="240" w:lineRule="auto"/>
        <w:rPr>
          <w:noProof/>
          <w:lang w:val="bg-BG"/>
        </w:rPr>
      </w:pPr>
    </w:p>
    <w:p w:rsidR="00D22068" w:rsidRPr="00B000EF" w:rsidRDefault="00D22068" w:rsidP="00D22068">
      <w:pPr>
        <w:spacing w:line="240" w:lineRule="auto"/>
        <w:rPr>
          <w:noProof/>
          <w:shd w:val="clear" w:color="auto" w:fill="CCCCCC"/>
          <w:lang w:val="bg-BG"/>
        </w:rPr>
      </w:pPr>
      <w:r w:rsidRPr="00D22068">
        <w:rPr>
          <w:noProof/>
          <w:highlight w:val="lightGray"/>
          <w:lang w:val="bg-BG"/>
        </w:rPr>
        <w:t>Двуизмерен баркод с включен уникален идентификатор</w:t>
      </w:r>
    </w:p>
    <w:p w:rsidR="00D22068" w:rsidRPr="00B000EF" w:rsidRDefault="00D22068" w:rsidP="00D22068">
      <w:pPr>
        <w:spacing w:line="240" w:lineRule="auto"/>
        <w:rPr>
          <w:noProof/>
          <w:shd w:val="clear" w:color="auto" w:fill="CCCCCC"/>
          <w:lang w:val="bg-BG"/>
        </w:rPr>
      </w:pPr>
    </w:p>
    <w:p w:rsidR="00D22068" w:rsidRPr="00B000EF" w:rsidRDefault="00D22068" w:rsidP="00D22068">
      <w:pPr>
        <w:spacing w:line="240" w:lineRule="auto"/>
        <w:rPr>
          <w:noProof/>
          <w:vanish/>
          <w:lang w:val="bg-BG"/>
        </w:rPr>
      </w:pPr>
    </w:p>
    <w:p w:rsidR="00D22068" w:rsidRPr="00B000EF" w:rsidRDefault="00D22068" w:rsidP="00D22068">
      <w:pPr>
        <w:keepNext/>
        <w:pBdr>
          <w:top w:val="single" w:sz="4" w:space="1" w:color="auto"/>
          <w:left w:val="single" w:sz="4" w:space="4" w:color="auto"/>
          <w:bottom w:val="single" w:sz="4" w:space="1" w:color="auto"/>
          <w:right w:val="single" w:sz="4" w:space="4" w:color="auto"/>
        </w:pBdr>
        <w:spacing w:line="240" w:lineRule="auto"/>
        <w:outlineLvl w:val="0"/>
        <w:rPr>
          <w:i/>
          <w:noProof/>
          <w:lang w:val="bg-BG"/>
        </w:rPr>
      </w:pPr>
      <w:r w:rsidRPr="00B000EF">
        <w:rPr>
          <w:b/>
          <w:noProof/>
          <w:lang w:val="bg-BG"/>
        </w:rPr>
        <w:t>18.</w:t>
      </w:r>
      <w:r w:rsidRPr="00B000EF">
        <w:rPr>
          <w:b/>
          <w:noProof/>
          <w:lang w:val="bg-BG"/>
        </w:rPr>
        <w:tab/>
        <w:t>УНИКАЛЕН ИДЕНТИФИКАТОР — ДАННИ ЗА ЧЕТЕНЕ ОТ ХОРА</w:t>
      </w:r>
    </w:p>
    <w:p w:rsidR="00D22068" w:rsidRPr="00B000EF" w:rsidRDefault="00D22068" w:rsidP="00D22068">
      <w:pPr>
        <w:keepNext/>
        <w:spacing w:line="240" w:lineRule="auto"/>
        <w:rPr>
          <w:noProof/>
          <w:lang w:val="bg-BG"/>
        </w:rPr>
      </w:pPr>
    </w:p>
    <w:p w:rsidR="00D22068" w:rsidRPr="00B000EF" w:rsidRDefault="00D22068" w:rsidP="00D22068">
      <w:pPr>
        <w:keepNext/>
        <w:rPr>
          <w:lang w:val="bg-BG"/>
        </w:rPr>
      </w:pPr>
      <w:r w:rsidRPr="00B000EF">
        <w:rPr>
          <w:lang w:val="bg-BG"/>
        </w:rPr>
        <w:t xml:space="preserve">PC </w:t>
      </w:r>
    </w:p>
    <w:p w:rsidR="00D22068" w:rsidRPr="00B000EF" w:rsidRDefault="00D22068" w:rsidP="00D22068">
      <w:pPr>
        <w:rPr>
          <w:lang w:val="bg-BG"/>
        </w:rPr>
      </w:pPr>
      <w:r w:rsidRPr="00B000EF">
        <w:rPr>
          <w:lang w:val="bg-BG"/>
        </w:rPr>
        <w:t xml:space="preserve">SN </w:t>
      </w:r>
    </w:p>
    <w:p w:rsidR="00D22068" w:rsidRPr="00B000EF" w:rsidRDefault="00D22068" w:rsidP="00D22068">
      <w:pPr>
        <w:rPr>
          <w:lang w:val="bg-BG"/>
        </w:rPr>
      </w:pPr>
      <w:r w:rsidRPr="00CC4C57">
        <w:rPr>
          <w:lang w:val="bg-BG"/>
        </w:rPr>
        <w:t xml:space="preserve">NN </w:t>
      </w:r>
    </w:p>
    <w:p w:rsidR="00816595" w:rsidRPr="00B000EF" w:rsidRDefault="00D22068" w:rsidP="00816595">
      <w:pPr>
        <w:tabs>
          <w:tab w:val="clear" w:pos="567"/>
        </w:tabs>
        <w:spacing w:after="200" w:line="276" w:lineRule="auto"/>
        <w:rPr>
          <w:b/>
          <w:u w:val="single"/>
          <w:lang w:val="bg-BG"/>
        </w:rPr>
      </w:pPr>
      <w:r>
        <w:rPr>
          <w:noProof/>
          <w:szCs w:val="22"/>
          <w:lang w:val="bg-BG"/>
        </w:rPr>
        <w:br w:type="page"/>
      </w:r>
    </w:p>
    <w:p w:rsidR="00816595" w:rsidRPr="00B000EF" w:rsidRDefault="00816595" w:rsidP="00816595">
      <w:pPr>
        <w:keepNext/>
        <w:pBdr>
          <w:top w:val="single" w:sz="4" w:space="1" w:color="auto"/>
          <w:left w:val="single" w:sz="4" w:space="4" w:color="auto"/>
          <w:bottom w:val="single" w:sz="4" w:space="1" w:color="auto"/>
          <w:right w:val="single" w:sz="4" w:space="4" w:color="auto"/>
        </w:pBdr>
        <w:tabs>
          <w:tab w:val="clear" w:pos="567"/>
        </w:tabs>
        <w:spacing w:line="240" w:lineRule="auto"/>
        <w:rPr>
          <w:b/>
          <w:noProof/>
          <w:szCs w:val="22"/>
          <w:lang w:val="bg-BG"/>
        </w:rPr>
      </w:pPr>
      <w:r w:rsidRPr="00B000EF">
        <w:rPr>
          <w:b/>
          <w:noProof/>
          <w:szCs w:val="22"/>
          <w:lang w:val="bg-BG"/>
        </w:rPr>
        <w:t>ДАННИ, КОИТО ТРЯБВА ДА СЪДЪРЖА ВЪНШНАТА ОПАКОВКА</w:t>
      </w:r>
    </w:p>
    <w:p w:rsidR="00816595" w:rsidRPr="00B000EF" w:rsidRDefault="00816595" w:rsidP="00816595">
      <w:pPr>
        <w:keepNext/>
        <w:pBdr>
          <w:top w:val="single" w:sz="4" w:space="1" w:color="auto"/>
          <w:left w:val="single" w:sz="4" w:space="4" w:color="auto"/>
          <w:bottom w:val="single" w:sz="4" w:space="1" w:color="auto"/>
          <w:right w:val="single" w:sz="4" w:space="4" w:color="auto"/>
        </w:pBdr>
        <w:tabs>
          <w:tab w:val="clear" w:pos="567"/>
        </w:tabs>
        <w:spacing w:line="240" w:lineRule="auto"/>
        <w:rPr>
          <w:b/>
          <w:noProof/>
          <w:szCs w:val="22"/>
          <w:lang w:val="bg-BG"/>
        </w:rPr>
      </w:pPr>
    </w:p>
    <w:p w:rsidR="00816595" w:rsidRPr="00B000EF" w:rsidRDefault="00816595" w:rsidP="00816595">
      <w:pPr>
        <w:keepNext/>
        <w:pBdr>
          <w:top w:val="single" w:sz="4" w:space="1" w:color="auto"/>
          <w:left w:val="single" w:sz="4" w:space="4" w:color="auto"/>
          <w:bottom w:val="single" w:sz="4" w:space="1" w:color="auto"/>
          <w:right w:val="single" w:sz="4" w:space="4" w:color="auto"/>
        </w:pBdr>
        <w:tabs>
          <w:tab w:val="clear" w:pos="567"/>
        </w:tabs>
        <w:spacing w:line="240" w:lineRule="auto"/>
        <w:rPr>
          <w:b/>
          <w:noProof/>
          <w:szCs w:val="22"/>
          <w:lang w:val="bg-BG"/>
        </w:rPr>
      </w:pPr>
      <w:r w:rsidRPr="00B000EF">
        <w:rPr>
          <w:b/>
          <w:noProof/>
          <w:lang w:val="bg-BG"/>
        </w:rPr>
        <w:t xml:space="preserve">ВЪНШНА КУТИЯ </w:t>
      </w:r>
      <w:r w:rsidRPr="00B000EF">
        <w:rPr>
          <w:b/>
          <w:noProof/>
          <w:szCs w:val="22"/>
          <w:lang w:val="bg-BG"/>
        </w:rPr>
        <w:t xml:space="preserve">(с blue box) </w:t>
      </w:r>
      <w:r>
        <w:rPr>
          <w:b/>
          <w:noProof/>
          <w:szCs w:val="22"/>
          <w:lang w:val="bg-BG"/>
        </w:rPr>
        <w:t>групова</w:t>
      </w:r>
      <w:r w:rsidRPr="00B000EF">
        <w:rPr>
          <w:b/>
          <w:noProof/>
          <w:szCs w:val="22"/>
          <w:lang w:val="bg-BG"/>
        </w:rPr>
        <w:t xml:space="preserve"> опаковка – </w:t>
      </w:r>
      <w:r w:rsidRPr="00B000EF">
        <w:rPr>
          <w:b/>
          <w:szCs w:val="22"/>
          <w:lang w:val="bg-BG"/>
        </w:rPr>
        <w:t xml:space="preserve">Junior </w:t>
      </w:r>
      <w:r w:rsidRPr="00B000EF">
        <w:rPr>
          <w:b/>
          <w:lang w:val="bg-BG"/>
        </w:rPr>
        <w:t>KwikPen</w:t>
      </w:r>
    </w:p>
    <w:p w:rsidR="00816595" w:rsidRPr="00B000EF" w:rsidRDefault="00816595" w:rsidP="00816595">
      <w:pPr>
        <w:keepNext/>
        <w:tabs>
          <w:tab w:val="clear" w:pos="567"/>
        </w:tabs>
        <w:spacing w:line="240" w:lineRule="auto"/>
        <w:ind w:left="567" w:hanging="567"/>
        <w:rPr>
          <w:noProof/>
          <w:szCs w:val="22"/>
          <w:lang w:val="bg-BG"/>
        </w:rPr>
      </w:pPr>
    </w:p>
    <w:p w:rsidR="00816595" w:rsidRPr="00B000EF" w:rsidRDefault="00816595" w:rsidP="00816595">
      <w:pPr>
        <w:keepNext/>
        <w:pBdr>
          <w:top w:val="single" w:sz="4" w:space="1" w:color="auto"/>
          <w:left w:val="single" w:sz="4" w:space="4" w:color="auto"/>
          <w:bottom w:val="single" w:sz="4" w:space="1" w:color="auto"/>
          <w:right w:val="single" w:sz="4" w:space="4" w:color="auto"/>
        </w:pBdr>
        <w:tabs>
          <w:tab w:val="clear" w:pos="567"/>
        </w:tabs>
        <w:spacing w:line="240" w:lineRule="auto"/>
        <w:ind w:left="567" w:hanging="567"/>
        <w:rPr>
          <w:noProof/>
          <w:szCs w:val="22"/>
          <w:lang w:val="bg-BG"/>
        </w:rPr>
      </w:pPr>
      <w:r w:rsidRPr="00B000EF">
        <w:rPr>
          <w:b/>
          <w:noProof/>
          <w:szCs w:val="22"/>
          <w:lang w:val="bg-BG"/>
        </w:rPr>
        <w:t>1.</w:t>
      </w:r>
      <w:r w:rsidRPr="00B000EF">
        <w:rPr>
          <w:b/>
          <w:noProof/>
          <w:szCs w:val="22"/>
          <w:lang w:val="bg-BG"/>
        </w:rPr>
        <w:tab/>
        <w:t>ИМЕ НА ЛЕКАРСТВЕНИЯ ПРОДУКТ</w:t>
      </w:r>
    </w:p>
    <w:p w:rsidR="00816595" w:rsidRPr="00B000EF" w:rsidRDefault="00816595" w:rsidP="00816595">
      <w:pPr>
        <w:keepNext/>
        <w:tabs>
          <w:tab w:val="clear" w:pos="567"/>
        </w:tabs>
        <w:spacing w:line="240" w:lineRule="auto"/>
        <w:ind w:left="567" w:hanging="567"/>
        <w:rPr>
          <w:noProof/>
          <w:szCs w:val="22"/>
          <w:lang w:val="bg-BG"/>
        </w:rPr>
      </w:pPr>
    </w:p>
    <w:p w:rsidR="00816595" w:rsidRPr="00B000EF" w:rsidRDefault="00816595" w:rsidP="00816595">
      <w:pPr>
        <w:widowControl w:val="0"/>
        <w:tabs>
          <w:tab w:val="clear" w:pos="567"/>
        </w:tabs>
        <w:spacing w:line="240" w:lineRule="auto"/>
        <w:rPr>
          <w:noProof/>
          <w:szCs w:val="22"/>
          <w:lang w:val="bg-BG"/>
        </w:rPr>
      </w:pPr>
      <w:r w:rsidRPr="00B000EF">
        <w:rPr>
          <w:szCs w:val="22"/>
          <w:lang w:val="bg-BG"/>
        </w:rPr>
        <w:t xml:space="preserve">Humalog 100 единици/ml </w:t>
      </w:r>
      <w:r>
        <w:rPr>
          <w:szCs w:val="22"/>
        </w:rPr>
        <w:t>Junior</w:t>
      </w:r>
      <w:r w:rsidRPr="00CC4C57">
        <w:rPr>
          <w:szCs w:val="22"/>
          <w:lang w:val="ru-RU"/>
        </w:rPr>
        <w:t xml:space="preserve"> </w:t>
      </w:r>
      <w:r>
        <w:rPr>
          <w:szCs w:val="22"/>
        </w:rPr>
        <w:t>KwikPen</w:t>
      </w:r>
      <w:r w:rsidRPr="00CC4C57">
        <w:rPr>
          <w:szCs w:val="22"/>
          <w:lang w:val="ru-RU"/>
        </w:rPr>
        <w:t xml:space="preserve"> </w:t>
      </w:r>
      <w:r w:rsidRPr="00B000EF">
        <w:rPr>
          <w:szCs w:val="22"/>
          <w:lang w:val="bg-BG"/>
        </w:rPr>
        <w:t>инжекционен разтвор в предварително напълнена писалка.</w:t>
      </w:r>
    </w:p>
    <w:p w:rsidR="00816595" w:rsidRPr="00816595" w:rsidRDefault="00816595" w:rsidP="00816595">
      <w:pPr>
        <w:widowControl w:val="0"/>
        <w:tabs>
          <w:tab w:val="clear" w:pos="567"/>
        </w:tabs>
        <w:spacing w:line="240" w:lineRule="auto"/>
        <w:rPr>
          <w:noProof/>
          <w:szCs w:val="22"/>
          <w:lang w:val="bg-BG"/>
        </w:rPr>
      </w:pPr>
      <w:r>
        <w:rPr>
          <w:lang w:val="bg-BG"/>
        </w:rPr>
        <w:t>и</w:t>
      </w:r>
      <w:r w:rsidRPr="00816595">
        <w:rPr>
          <w:lang w:val="bg-BG"/>
        </w:rPr>
        <w:t>нсулин лиспро</w:t>
      </w:r>
    </w:p>
    <w:p w:rsidR="00816595" w:rsidRPr="00816595" w:rsidRDefault="00816595" w:rsidP="00816595">
      <w:pPr>
        <w:tabs>
          <w:tab w:val="clear" w:pos="567"/>
        </w:tabs>
        <w:spacing w:line="240" w:lineRule="auto"/>
        <w:ind w:left="567" w:hanging="567"/>
        <w:rPr>
          <w:noProof/>
          <w:szCs w:val="22"/>
          <w:lang w:val="bg-BG"/>
        </w:rPr>
      </w:pPr>
    </w:p>
    <w:p w:rsidR="00816595" w:rsidRPr="00B000EF" w:rsidRDefault="00816595" w:rsidP="00816595">
      <w:pPr>
        <w:tabs>
          <w:tab w:val="clear" w:pos="567"/>
        </w:tabs>
        <w:spacing w:line="240" w:lineRule="auto"/>
        <w:ind w:left="567" w:hanging="567"/>
        <w:rPr>
          <w:noProof/>
          <w:szCs w:val="22"/>
          <w:lang w:val="bg-BG"/>
        </w:rPr>
      </w:pPr>
    </w:p>
    <w:p w:rsidR="00816595" w:rsidRPr="00B000EF" w:rsidRDefault="00816595" w:rsidP="00816595">
      <w:pPr>
        <w:keepNext/>
        <w:pBdr>
          <w:top w:val="single" w:sz="4" w:space="1" w:color="auto"/>
          <w:left w:val="single" w:sz="4" w:space="4" w:color="auto"/>
          <w:bottom w:val="single" w:sz="4" w:space="1" w:color="auto"/>
          <w:right w:val="single" w:sz="4" w:space="4" w:color="auto"/>
        </w:pBdr>
        <w:tabs>
          <w:tab w:val="clear" w:pos="567"/>
        </w:tabs>
        <w:spacing w:line="240" w:lineRule="auto"/>
        <w:ind w:left="567" w:hanging="567"/>
        <w:rPr>
          <w:b/>
          <w:noProof/>
          <w:szCs w:val="22"/>
          <w:lang w:val="bg-BG"/>
        </w:rPr>
      </w:pPr>
      <w:r w:rsidRPr="00B000EF">
        <w:rPr>
          <w:b/>
          <w:noProof/>
          <w:szCs w:val="22"/>
          <w:lang w:val="bg-BG"/>
        </w:rPr>
        <w:t>2.</w:t>
      </w:r>
      <w:r w:rsidRPr="00B000EF">
        <w:rPr>
          <w:b/>
          <w:noProof/>
          <w:szCs w:val="22"/>
          <w:lang w:val="bg-BG"/>
        </w:rPr>
        <w:tab/>
        <w:t>ОБЯВЯВАНЕ НА АКТИВНОТО ВЕЩЕСТВО</w:t>
      </w:r>
    </w:p>
    <w:p w:rsidR="00816595" w:rsidRPr="00B000EF" w:rsidRDefault="00816595" w:rsidP="00816595">
      <w:pPr>
        <w:keepNext/>
        <w:tabs>
          <w:tab w:val="clear" w:pos="567"/>
        </w:tabs>
        <w:spacing w:line="240" w:lineRule="auto"/>
        <w:rPr>
          <w:bdr w:val="single" w:sz="4" w:space="0" w:color="auto"/>
          <w:lang w:val="bg-BG"/>
        </w:rPr>
      </w:pPr>
    </w:p>
    <w:p w:rsidR="00816595" w:rsidRPr="00B000EF" w:rsidRDefault="00816595" w:rsidP="00816595">
      <w:pPr>
        <w:spacing w:line="240" w:lineRule="auto"/>
        <w:ind w:right="11"/>
        <w:rPr>
          <w:lang w:val="bg-BG"/>
        </w:rPr>
      </w:pPr>
      <w:r w:rsidRPr="00B000EF">
        <w:rPr>
          <w:lang w:val="bg-BG"/>
        </w:rPr>
        <w:t>Един ml разтвор съдържа 100 единици инсулин лиспро (еквивалентни на 3,5 mg).</w:t>
      </w:r>
    </w:p>
    <w:p w:rsidR="00816595" w:rsidRPr="00B000EF" w:rsidRDefault="00816595" w:rsidP="00816595">
      <w:pPr>
        <w:tabs>
          <w:tab w:val="clear" w:pos="567"/>
        </w:tabs>
        <w:spacing w:line="240" w:lineRule="auto"/>
        <w:ind w:right="11"/>
        <w:jc w:val="both"/>
        <w:rPr>
          <w:lang w:val="bg-BG"/>
        </w:rPr>
      </w:pPr>
    </w:p>
    <w:p w:rsidR="00816595" w:rsidRPr="00B000EF" w:rsidRDefault="00816595" w:rsidP="00816595">
      <w:pPr>
        <w:tabs>
          <w:tab w:val="clear" w:pos="567"/>
        </w:tabs>
        <w:spacing w:line="240" w:lineRule="auto"/>
        <w:ind w:right="11"/>
        <w:jc w:val="both"/>
        <w:rPr>
          <w:lang w:val="bg-BG"/>
        </w:rPr>
      </w:pPr>
    </w:p>
    <w:p w:rsidR="00816595" w:rsidRPr="00D22068" w:rsidRDefault="00816595" w:rsidP="00816595">
      <w:pPr>
        <w:keepNext/>
        <w:pBdr>
          <w:top w:val="single" w:sz="4" w:space="1" w:color="auto"/>
          <w:left w:val="single" w:sz="4" w:space="4" w:color="auto"/>
          <w:bottom w:val="single" w:sz="4" w:space="1" w:color="auto"/>
          <w:right w:val="single" w:sz="4" w:space="4" w:color="auto"/>
        </w:pBdr>
        <w:tabs>
          <w:tab w:val="clear" w:pos="567"/>
        </w:tabs>
        <w:spacing w:line="240" w:lineRule="auto"/>
        <w:ind w:left="567" w:hanging="567"/>
        <w:rPr>
          <w:noProof/>
          <w:szCs w:val="22"/>
          <w:highlight w:val="lightGray"/>
          <w:lang w:val="bg-BG"/>
        </w:rPr>
      </w:pPr>
      <w:r w:rsidRPr="00B000EF">
        <w:rPr>
          <w:b/>
          <w:noProof/>
          <w:szCs w:val="22"/>
          <w:lang w:val="bg-BG"/>
        </w:rPr>
        <w:t>3.</w:t>
      </w:r>
      <w:r w:rsidRPr="00B000EF">
        <w:rPr>
          <w:b/>
          <w:noProof/>
          <w:szCs w:val="22"/>
          <w:lang w:val="bg-BG"/>
        </w:rPr>
        <w:tab/>
        <w:t>СПИСЪК НА ПОМОЩНИТЕ ВЕЩЕСТВА</w:t>
      </w:r>
    </w:p>
    <w:p w:rsidR="00816595" w:rsidRPr="00B000EF" w:rsidRDefault="00816595" w:rsidP="00816595">
      <w:pPr>
        <w:keepNext/>
        <w:tabs>
          <w:tab w:val="clear" w:pos="567"/>
        </w:tabs>
        <w:spacing w:line="240" w:lineRule="auto"/>
        <w:ind w:left="567" w:hanging="567"/>
        <w:rPr>
          <w:noProof/>
          <w:szCs w:val="22"/>
          <w:lang w:val="bg-BG"/>
        </w:rPr>
      </w:pPr>
    </w:p>
    <w:p w:rsidR="00816595" w:rsidRPr="00B000EF" w:rsidRDefault="00816595" w:rsidP="00816595">
      <w:pPr>
        <w:tabs>
          <w:tab w:val="clear" w:pos="567"/>
        </w:tabs>
        <w:spacing w:line="240" w:lineRule="auto"/>
        <w:rPr>
          <w:noProof/>
          <w:szCs w:val="22"/>
          <w:lang w:val="bg-BG"/>
        </w:rPr>
      </w:pPr>
      <w:r w:rsidRPr="00B000EF">
        <w:rPr>
          <w:noProof/>
          <w:szCs w:val="22"/>
          <w:lang w:val="bg-BG"/>
        </w:rPr>
        <w:t>Съдържа глицерол, цинков оксид</w:t>
      </w:r>
      <w:r w:rsidRPr="00BA2036">
        <w:rPr>
          <w:noProof/>
          <w:szCs w:val="22"/>
          <w:lang w:val="bg-BG"/>
        </w:rPr>
        <w:t xml:space="preserve">, </w:t>
      </w:r>
      <w:r w:rsidRPr="00CC4C57">
        <w:rPr>
          <w:noProof/>
          <w:szCs w:val="22"/>
          <w:lang w:val="bg-BG"/>
        </w:rPr>
        <w:t>д</w:t>
      </w:r>
      <w:r w:rsidRPr="00CC4C57">
        <w:rPr>
          <w:noProof/>
          <w:lang w:val="bg-BG"/>
        </w:rPr>
        <w:t>вуосновен натриев фосфат</w:t>
      </w:r>
      <w:r w:rsidRPr="00BA2036">
        <w:rPr>
          <w:noProof/>
          <w:lang w:val="bg-BG"/>
        </w:rPr>
        <w:t> </w:t>
      </w:r>
      <w:r w:rsidRPr="00BA2036">
        <w:rPr>
          <w:noProof/>
          <w:szCs w:val="22"/>
          <w:lang w:val="bg-BG"/>
        </w:rPr>
        <w:t>7H</w:t>
      </w:r>
      <w:r w:rsidRPr="00BA2036">
        <w:rPr>
          <w:vertAlign w:val="subscript"/>
          <w:lang w:val="bg-BG"/>
        </w:rPr>
        <w:t>2</w:t>
      </w:r>
      <w:r w:rsidRPr="00BA2036">
        <w:rPr>
          <w:noProof/>
          <w:szCs w:val="22"/>
          <w:lang w:val="bg-BG"/>
        </w:rPr>
        <w:t>O, метакрезол и вода за инжекции.</w:t>
      </w:r>
    </w:p>
    <w:p w:rsidR="00816595" w:rsidRPr="00B000EF" w:rsidRDefault="00816595" w:rsidP="00816595">
      <w:pPr>
        <w:tabs>
          <w:tab w:val="clear" w:pos="567"/>
        </w:tabs>
        <w:spacing w:line="240" w:lineRule="auto"/>
        <w:ind w:right="11"/>
        <w:jc w:val="both"/>
        <w:rPr>
          <w:noProof/>
          <w:szCs w:val="22"/>
          <w:lang w:val="bg-BG"/>
        </w:rPr>
      </w:pPr>
      <w:r w:rsidRPr="00B000EF">
        <w:rPr>
          <w:noProof/>
          <w:szCs w:val="22"/>
          <w:lang w:val="bg-BG"/>
        </w:rPr>
        <w:t>Натриев хидроксид и/или хлороводородна киселина могат да бъдат използвани за корекция на киселинността.</w:t>
      </w:r>
      <w:r w:rsidR="008E5E18">
        <w:rPr>
          <w:noProof/>
          <w:szCs w:val="22"/>
          <w:lang w:val="bg-BG"/>
        </w:rPr>
        <w:t xml:space="preserve"> </w:t>
      </w:r>
      <w:r w:rsidR="008E5E18" w:rsidRPr="008E5E18">
        <w:rPr>
          <w:rFonts w:eastAsia="SimSun"/>
          <w:szCs w:val="22"/>
          <w:highlight w:val="lightGray"/>
          <w:lang w:val="bg-BG" w:eastAsia="zh-CN"/>
        </w:rPr>
        <w:t>За допълнителна информация вижте листовката</w:t>
      </w:r>
    </w:p>
    <w:p w:rsidR="00816595" w:rsidRPr="00B000EF" w:rsidRDefault="00816595" w:rsidP="00816595">
      <w:pPr>
        <w:tabs>
          <w:tab w:val="clear" w:pos="567"/>
        </w:tabs>
        <w:spacing w:line="240" w:lineRule="auto"/>
        <w:ind w:left="567" w:hanging="567"/>
        <w:rPr>
          <w:noProof/>
          <w:szCs w:val="22"/>
          <w:lang w:val="bg-BG"/>
        </w:rPr>
      </w:pPr>
    </w:p>
    <w:p w:rsidR="00816595" w:rsidRPr="00B000EF" w:rsidRDefault="00816595" w:rsidP="00816595">
      <w:pPr>
        <w:tabs>
          <w:tab w:val="clear" w:pos="567"/>
        </w:tabs>
        <w:spacing w:line="240" w:lineRule="auto"/>
        <w:ind w:left="567" w:hanging="567"/>
        <w:rPr>
          <w:noProof/>
          <w:szCs w:val="22"/>
          <w:lang w:val="bg-BG"/>
        </w:rPr>
      </w:pPr>
    </w:p>
    <w:p w:rsidR="00816595" w:rsidRPr="00B000EF" w:rsidRDefault="00816595" w:rsidP="00816595">
      <w:pPr>
        <w:keepNext/>
        <w:pBdr>
          <w:top w:val="single" w:sz="4" w:space="1" w:color="auto"/>
          <w:left w:val="single" w:sz="4" w:space="4" w:color="auto"/>
          <w:bottom w:val="single" w:sz="4" w:space="1" w:color="auto"/>
          <w:right w:val="single" w:sz="4" w:space="4" w:color="auto"/>
        </w:pBdr>
        <w:tabs>
          <w:tab w:val="clear" w:pos="567"/>
        </w:tabs>
        <w:spacing w:line="240" w:lineRule="auto"/>
        <w:ind w:left="567" w:hanging="567"/>
        <w:rPr>
          <w:noProof/>
          <w:szCs w:val="22"/>
          <w:lang w:val="bg-BG"/>
        </w:rPr>
      </w:pPr>
      <w:r w:rsidRPr="00B000EF">
        <w:rPr>
          <w:b/>
          <w:noProof/>
          <w:szCs w:val="22"/>
          <w:lang w:val="bg-BG"/>
        </w:rPr>
        <w:t>4.</w:t>
      </w:r>
      <w:r w:rsidRPr="00B000EF">
        <w:rPr>
          <w:b/>
          <w:noProof/>
          <w:szCs w:val="22"/>
          <w:lang w:val="bg-BG"/>
        </w:rPr>
        <w:tab/>
        <w:t>ЛЕКАРСТВЕНА ФОРМА И КОЛИЧЕСТВО В ЕДНА ОПАКОВКА</w:t>
      </w:r>
    </w:p>
    <w:p w:rsidR="00816595" w:rsidRPr="00B000EF" w:rsidRDefault="00816595" w:rsidP="00816595">
      <w:pPr>
        <w:keepNext/>
        <w:tabs>
          <w:tab w:val="clear" w:pos="567"/>
        </w:tabs>
        <w:spacing w:line="240" w:lineRule="auto"/>
        <w:ind w:left="567" w:hanging="567"/>
        <w:rPr>
          <w:noProof/>
          <w:szCs w:val="22"/>
          <w:lang w:val="bg-BG"/>
        </w:rPr>
      </w:pPr>
    </w:p>
    <w:p w:rsidR="00816595" w:rsidRPr="00B000EF" w:rsidRDefault="00816595" w:rsidP="00816595">
      <w:pPr>
        <w:spacing w:line="240" w:lineRule="auto"/>
        <w:ind w:right="11"/>
        <w:rPr>
          <w:lang w:val="bg-BG"/>
        </w:rPr>
      </w:pPr>
      <w:r w:rsidRPr="0028363F">
        <w:rPr>
          <w:highlight w:val="lightGray"/>
          <w:lang w:val="bg-BG"/>
        </w:rPr>
        <w:t>Инжекционен разтвор.</w:t>
      </w:r>
    </w:p>
    <w:p w:rsidR="00816595" w:rsidRPr="00B000EF" w:rsidRDefault="00816595" w:rsidP="00816595">
      <w:pPr>
        <w:tabs>
          <w:tab w:val="clear" w:pos="567"/>
        </w:tabs>
        <w:spacing w:line="240" w:lineRule="auto"/>
        <w:rPr>
          <w:lang w:val="bg-BG"/>
        </w:rPr>
      </w:pPr>
    </w:p>
    <w:p w:rsidR="00816595" w:rsidRPr="00B000EF" w:rsidRDefault="00816595" w:rsidP="00816595">
      <w:pPr>
        <w:tabs>
          <w:tab w:val="clear" w:pos="567"/>
        </w:tabs>
        <w:spacing w:line="240" w:lineRule="auto"/>
        <w:rPr>
          <w:lang w:val="bg-BG"/>
        </w:rPr>
      </w:pPr>
      <w:r>
        <w:rPr>
          <w:lang w:val="bg-BG"/>
        </w:rPr>
        <w:t>Групова</w:t>
      </w:r>
      <w:r w:rsidRPr="00B000EF">
        <w:rPr>
          <w:lang w:val="bg-BG"/>
        </w:rPr>
        <w:t xml:space="preserve"> опаковка: 10 (2 опаковки от по 5) </w:t>
      </w:r>
      <w:r>
        <w:rPr>
          <w:lang w:val="bg-BG"/>
        </w:rPr>
        <w:t>писалки по</w:t>
      </w:r>
      <w:r w:rsidRPr="00B000EF">
        <w:rPr>
          <w:lang w:val="bg-BG"/>
        </w:rPr>
        <w:t xml:space="preserve"> 3 ml.</w:t>
      </w:r>
    </w:p>
    <w:p w:rsidR="00816595" w:rsidRPr="00B000EF" w:rsidRDefault="00816595" w:rsidP="00816595">
      <w:pPr>
        <w:tabs>
          <w:tab w:val="clear" w:pos="567"/>
        </w:tabs>
        <w:spacing w:line="240" w:lineRule="auto"/>
        <w:rPr>
          <w:lang w:val="bg-BG"/>
        </w:rPr>
      </w:pPr>
    </w:p>
    <w:p w:rsidR="00816595" w:rsidRPr="00B000EF" w:rsidRDefault="00816595" w:rsidP="00816595">
      <w:pPr>
        <w:tabs>
          <w:tab w:val="clear" w:pos="567"/>
        </w:tabs>
        <w:spacing w:line="240" w:lineRule="auto"/>
        <w:rPr>
          <w:lang w:val="bg-BG"/>
        </w:rPr>
      </w:pPr>
    </w:p>
    <w:p w:rsidR="00816595" w:rsidRPr="00D22068" w:rsidRDefault="00816595" w:rsidP="00816595">
      <w:pPr>
        <w:keepNext/>
        <w:pBdr>
          <w:top w:val="single" w:sz="4" w:space="1" w:color="auto"/>
          <w:left w:val="single" w:sz="4" w:space="4" w:color="auto"/>
          <w:bottom w:val="single" w:sz="4" w:space="1" w:color="auto"/>
          <w:right w:val="single" w:sz="4" w:space="4" w:color="auto"/>
        </w:pBdr>
        <w:tabs>
          <w:tab w:val="clear" w:pos="567"/>
        </w:tabs>
        <w:spacing w:line="240" w:lineRule="auto"/>
        <w:ind w:left="567" w:hanging="567"/>
        <w:rPr>
          <w:noProof/>
          <w:szCs w:val="22"/>
          <w:highlight w:val="lightGray"/>
          <w:lang w:val="bg-BG"/>
        </w:rPr>
      </w:pPr>
      <w:r w:rsidRPr="00B000EF">
        <w:rPr>
          <w:b/>
          <w:noProof/>
          <w:szCs w:val="22"/>
          <w:lang w:val="bg-BG"/>
        </w:rPr>
        <w:t>5.</w:t>
      </w:r>
      <w:r w:rsidRPr="00B000EF">
        <w:rPr>
          <w:b/>
          <w:noProof/>
          <w:szCs w:val="22"/>
          <w:lang w:val="bg-BG"/>
        </w:rPr>
        <w:tab/>
        <w:t xml:space="preserve">НАЧИН НА </w:t>
      </w:r>
      <w:r w:rsidRPr="00BA2036">
        <w:rPr>
          <w:b/>
          <w:noProof/>
          <w:szCs w:val="22"/>
          <w:lang w:val="bg-BG"/>
        </w:rPr>
        <w:t>ПРИЛОЖЕНИЕ И ПЪТ</w:t>
      </w:r>
      <w:r w:rsidRPr="00B000EF">
        <w:rPr>
          <w:b/>
          <w:noProof/>
          <w:szCs w:val="22"/>
          <w:lang w:val="bg-BG"/>
        </w:rPr>
        <w:t xml:space="preserve"> НА ВЪВЕЖДАНЕ</w:t>
      </w:r>
    </w:p>
    <w:p w:rsidR="00816595" w:rsidRPr="00B000EF" w:rsidRDefault="00816595" w:rsidP="00816595">
      <w:pPr>
        <w:keepNext/>
        <w:tabs>
          <w:tab w:val="clear" w:pos="567"/>
        </w:tabs>
        <w:spacing w:line="240" w:lineRule="auto"/>
        <w:ind w:left="567" w:hanging="567"/>
        <w:rPr>
          <w:i/>
          <w:noProof/>
          <w:szCs w:val="22"/>
          <w:lang w:val="bg-BG"/>
        </w:rPr>
      </w:pPr>
    </w:p>
    <w:p w:rsidR="00816595" w:rsidRPr="00B000EF" w:rsidRDefault="00816595" w:rsidP="00816595">
      <w:pPr>
        <w:spacing w:line="240" w:lineRule="auto"/>
        <w:ind w:left="567" w:hanging="567"/>
        <w:rPr>
          <w:noProof/>
          <w:lang w:val="bg-BG"/>
        </w:rPr>
      </w:pPr>
      <w:r w:rsidRPr="00B000EF">
        <w:rPr>
          <w:noProof/>
          <w:lang w:val="bg-BG"/>
        </w:rPr>
        <w:t>Преди употреба прочетете листовката.</w:t>
      </w:r>
    </w:p>
    <w:p w:rsidR="00816595" w:rsidRPr="00CC4C57" w:rsidRDefault="00816595" w:rsidP="00816595">
      <w:pPr>
        <w:tabs>
          <w:tab w:val="clear" w:pos="567"/>
        </w:tabs>
        <w:spacing w:line="240" w:lineRule="auto"/>
        <w:ind w:left="567" w:hanging="567"/>
        <w:rPr>
          <w:b/>
          <w:noProof/>
          <w:szCs w:val="22"/>
          <w:lang w:val="bg-BG"/>
        </w:rPr>
      </w:pPr>
      <w:r w:rsidRPr="00CC4C57">
        <w:rPr>
          <w:b/>
          <w:noProof/>
          <w:szCs w:val="22"/>
          <w:lang w:val="bg-BG"/>
        </w:rPr>
        <w:t>За подкожно приложение.</w:t>
      </w:r>
    </w:p>
    <w:p w:rsidR="00816595" w:rsidRPr="00B000EF" w:rsidRDefault="00816595" w:rsidP="00816595">
      <w:pPr>
        <w:tabs>
          <w:tab w:val="clear" w:pos="567"/>
        </w:tabs>
        <w:spacing w:line="240" w:lineRule="auto"/>
        <w:ind w:left="567" w:hanging="567"/>
        <w:rPr>
          <w:noProof/>
          <w:szCs w:val="22"/>
          <w:lang w:val="bg-BG"/>
        </w:rPr>
      </w:pPr>
    </w:p>
    <w:p w:rsidR="00816595" w:rsidRPr="00B000EF" w:rsidRDefault="00816595" w:rsidP="00816595">
      <w:pPr>
        <w:tabs>
          <w:tab w:val="clear" w:pos="567"/>
        </w:tabs>
        <w:spacing w:line="240" w:lineRule="auto"/>
        <w:ind w:left="567" w:hanging="567"/>
        <w:rPr>
          <w:noProof/>
          <w:szCs w:val="22"/>
          <w:lang w:val="bg-BG"/>
        </w:rPr>
      </w:pPr>
    </w:p>
    <w:p w:rsidR="00816595" w:rsidRPr="00B000EF" w:rsidRDefault="00816595" w:rsidP="00816595">
      <w:pPr>
        <w:keepNext/>
        <w:pBdr>
          <w:top w:val="single" w:sz="4" w:space="1" w:color="auto"/>
          <w:left w:val="single" w:sz="4" w:space="4" w:color="auto"/>
          <w:bottom w:val="single" w:sz="4" w:space="1" w:color="auto"/>
          <w:right w:val="single" w:sz="4" w:space="4" w:color="auto"/>
        </w:pBdr>
        <w:tabs>
          <w:tab w:val="clear" w:pos="567"/>
        </w:tabs>
        <w:spacing w:line="240" w:lineRule="auto"/>
        <w:ind w:left="567" w:hanging="567"/>
        <w:rPr>
          <w:noProof/>
          <w:szCs w:val="22"/>
          <w:lang w:val="bg-BG"/>
        </w:rPr>
      </w:pPr>
      <w:r w:rsidRPr="00B000EF">
        <w:rPr>
          <w:b/>
          <w:noProof/>
          <w:szCs w:val="22"/>
          <w:lang w:val="bg-BG"/>
        </w:rPr>
        <w:t>6.</w:t>
      </w:r>
      <w:r w:rsidRPr="00B000EF">
        <w:rPr>
          <w:b/>
          <w:noProof/>
          <w:szCs w:val="22"/>
          <w:lang w:val="bg-BG"/>
        </w:rPr>
        <w:tab/>
        <w:t>СПЕЦИАЛНО ПРЕДУПРЕЖДЕНИЕ, ЧЕ ЛЕКАРСТВЕНИЯТ ПРОДУКТ ТРЯБВА ДА СЕ СЪХРАНЯВА НА МЯСТО ДАЛЕЧЕ ОТ ПОГЛЕДА И ДОСЕГА НА ДЕЦА</w:t>
      </w:r>
    </w:p>
    <w:p w:rsidR="00816595" w:rsidRPr="00B000EF" w:rsidRDefault="00816595" w:rsidP="00816595">
      <w:pPr>
        <w:keepNext/>
        <w:tabs>
          <w:tab w:val="clear" w:pos="567"/>
        </w:tabs>
        <w:spacing w:line="240" w:lineRule="auto"/>
        <w:ind w:left="567" w:hanging="567"/>
        <w:rPr>
          <w:noProof/>
          <w:szCs w:val="22"/>
          <w:lang w:val="bg-BG"/>
        </w:rPr>
      </w:pPr>
    </w:p>
    <w:p w:rsidR="00816595" w:rsidRPr="00B000EF" w:rsidRDefault="00816595" w:rsidP="00816595">
      <w:pPr>
        <w:tabs>
          <w:tab w:val="clear" w:pos="567"/>
        </w:tabs>
        <w:spacing w:line="240" w:lineRule="auto"/>
        <w:ind w:left="567" w:hanging="567"/>
        <w:outlineLvl w:val="0"/>
        <w:rPr>
          <w:noProof/>
          <w:szCs w:val="22"/>
          <w:lang w:val="bg-BG"/>
        </w:rPr>
      </w:pPr>
      <w:r w:rsidRPr="00B000EF">
        <w:rPr>
          <w:noProof/>
          <w:szCs w:val="22"/>
          <w:lang w:val="bg-BG"/>
        </w:rPr>
        <w:t>Да се съхранява на място, недостъпно за деца.</w:t>
      </w:r>
    </w:p>
    <w:p w:rsidR="00816595" w:rsidRPr="00B000EF" w:rsidRDefault="00816595" w:rsidP="00816595">
      <w:pPr>
        <w:tabs>
          <w:tab w:val="clear" w:pos="567"/>
        </w:tabs>
        <w:spacing w:line="240" w:lineRule="auto"/>
        <w:ind w:left="567" w:hanging="567"/>
        <w:rPr>
          <w:noProof/>
          <w:szCs w:val="22"/>
          <w:lang w:val="bg-BG"/>
        </w:rPr>
      </w:pPr>
    </w:p>
    <w:p w:rsidR="00816595" w:rsidRPr="00B000EF" w:rsidRDefault="00816595" w:rsidP="00816595">
      <w:pPr>
        <w:tabs>
          <w:tab w:val="clear" w:pos="567"/>
        </w:tabs>
        <w:spacing w:line="240" w:lineRule="auto"/>
        <w:ind w:left="567" w:hanging="567"/>
        <w:rPr>
          <w:noProof/>
          <w:szCs w:val="22"/>
          <w:lang w:val="bg-BG"/>
        </w:rPr>
      </w:pPr>
    </w:p>
    <w:p w:rsidR="00816595" w:rsidRPr="00D22068" w:rsidRDefault="00816595" w:rsidP="00816595">
      <w:pPr>
        <w:keepNext/>
        <w:pBdr>
          <w:top w:val="single" w:sz="4" w:space="1" w:color="auto"/>
          <w:left w:val="single" w:sz="4" w:space="4" w:color="auto"/>
          <w:bottom w:val="single" w:sz="4" w:space="1" w:color="auto"/>
          <w:right w:val="single" w:sz="4" w:space="4" w:color="auto"/>
        </w:pBdr>
        <w:tabs>
          <w:tab w:val="clear" w:pos="567"/>
        </w:tabs>
        <w:spacing w:line="240" w:lineRule="auto"/>
        <w:ind w:left="567" w:hanging="567"/>
        <w:rPr>
          <w:noProof/>
          <w:szCs w:val="22"/>
          <w:highlight w:val="lightGray"/>
          <w:lang w:val="bg-BG"/>
        </w:rPr>
      </w:pPr>
      <w:r w:rsidRPr="00B000EF">
        <w:rPr>
          <w:b/>
          <w:noProof/>
          <w:szCs w:val="22"/>
          <w:lang w:val="bg-BG"/>
        </w:rPr>
        <w:t>7.</w:t>
      </w:r>
      <w:r w:rsidRPr="00B000EF">
        <w:rPr>
          <w:b/>
          <w:noProof/>
          <w:szCs w:val="22"/>
          <w:lang w:val="bg-BG"/>
        </w:rPr>
        <w:tab/>
        <w:t>ДРУГИ СПЕЦИАЛНИ ПРЕДУПРЕЖДЕНИЯ, АКО Е НЕОБХОДИМО</w:t>
      </w:r>
    </w:p>
    <w:p w:rsidR="00816595" w:rsidRDefault="00816595" w:rsidP="00816595">
      <w:pPr>
        <w:keepNext/>
        <w:tabs>
          <w:tab w:val="clear" w:pos="567"/>
        </w:tabs>
        <w:spacing w:line="240" w:lineRule="auto"/>
        <w:ind w:left="567" w:hanging="567"/>
        <w:rPr>
          <w:noProof/>
          <w:szCs w:val="22"/>
          <w:lang w:val="bg-BG"/>
        </w:rPr>
      </w:pPr>
    </w:p>
    <w:p w:rsidR="00816595" w:rsidRDefault="00816595" w:rsidP="00816595">
      <w:pPr>
        <w:tabs>
          <w:tab w:val="clear" w:pos="567"/>
        </w:tabs>
        <w:spacing w:line="240" w:lineRule="auto"/>
        <w:rPr>
          <w:noProof/>
          <w:szCs w:val="22"/>
          <w:lang w:val="bg-BG"/>
        </w:rPr>
      </w:pPr>
      <w:r w:rsidRPr="00234E5C">
        <w:rPr>
          <w:b/>
          <w:szCs w:val="22"/>
          <w:lang w:val="bg-BG"/>
        </w:rPr>
        <w:t>Писалката</w:t>
      </w:r>
      <w:r w:rsidRPr="00234E5C">
        <w:rPr>
          <w:b/>
          <w:lang w:val="bg-BG"/>
        </w:rPr>
        <w:t xml:space="preserve"> доставя 0,5</w:t>
      </w:r>
      <w:r>
        <w:rPr>
          <w:b/>
          <w:lang w:val="bg-BG"/>
        </w:rPr>
        <w:t> </w:t>
      </w:r>
      <w:r w:rsidRPr="00234E5C">
        <w:rPr>
          <w:b/>
          <w:lang w:val="bg-BG"/>
        </w:rPr>
        <w:t>-</w:t>
      </w:r>
      <w:r>
        <w:rPr>
          <w:b/>
          <w:lang w:val="bg-BG"/>
        </w:rPr>
        <w:t> </w:t>
      </w:r>
      <w:r w:rsidRPr="00234E5C">
        <w:rPr>
          <w:b/>
          <w:lang w:val="bg-BG"/>
        </w:rPr>
        <w:t xml:space="preserve">30 единици </w:t>
      </w:r>
      <w:r>
        <w:rPr>
          <w:b/>
          <w:lang w:val="bg-BG"/>
        </w:rPr>
        <w:t>на</w:t>
      </w:r>
      <w:r w:rsidRPr="00234E5C">
        <w:rPr>
          <w:b/>
          <w:lang w:val="bg-BG"/>
        </w:rPr>
        <w:t xml:space="preserve"> стъпки по </w:t>
      </w:r>
      <w:r>
        <w:rPr>
          <w:b/>
          <w:lang w:val="bg-BG"/>
        </w:rPr>
        <w:t>0,5</w:t>
      </w:r>
      <w:r w:rsidRPr="00234E5C">
        <w:rPr>
          <w:b/>
          <w:lang w:val="bg-BG"/>
        </w:rPr>
        <w:t> единиц</w:t>
      </w:r>
      <w:r>
        <w:rPr>
          <w:b/>
          <w:lang w:val="bg-BG"/>
        </w:rPr>
        <w:t>и</w:t>
      </w:r>
      <w:r w:rsidRPr="00234E5C">
        <w:rPr>
          <w:b/>
          <w:lang w:val="bg-BG"/>
        </w:rPr>
        <w:t>.</w:t>
      </w:r>
    </w:p>
    <w:p w:rsidR="00816595" w:rsidRPr="00B000EF" w:rsidRDefault="00816595" w:rsidP="00816595">
      <w:pPr>
        <w:keepNext/>
        <w:tabs>
          <w:tab w:val="clear" w:pos="567"/>
        </w:tabs>
        <w:spacing w:line="240" w:lineRule="auto"/>
        <w:ind w:left="567" w:hanging="567"/>
        <w:rPr>
          <w:noProof/>
          <w:szCs w:val="22"/>
          <w:lang w:val="bg-BG"/>
        </w:rPr>
      </w:pPr>
    </w:p>
    <w:p w:rsidR="00816595" w:rsidRPr="00B000EF" w:rsidRDefault="00816595" w:rsidP="00816595">
      <w:pPr>
        <w:tabs>
          <w:tab w:val="clear" w:pos="567"/>
        </w:tabs>
        <w:spacing w:line="240" w:lineRule="auto"/>
        <w:ind w:left="567" w:hanging="567"/>
        <w:rPr>
          <w:noProof/>
          <w:szCs w:val="22"/>
          <w:lang w:val="bg-BG"/>
        </w:rPr>
      </w:pPr>
    </w:p>
    <w:p w:rsidR="00816595" w:rsidRPr="00D22068" w:rsidRDefault="00816595" w:rsidP="00816595">
      <w:pPr>
        <w:keepNext/>
        <w:pBdr>
          <w:top w:val="single" w:sz="4" w:space="1" w:color="auto"/>
          <w:left w:val="single" w:sz="4" w:space="4" w:color="auto"/>
          <w:bottom w:val="single" w:sz="4" w:space="1" w:color="auto"/>
          <w:right w:val="single" w:sz="4" w:space="4" w:color="auto"/>
        </w:pBdr>
        <w:tabs>
          <w:tab w:val="clear" w:pos="567"/>
        </w:tabs>
        <w:spacing w:line="240" w:lineRule="auto"/>
        <w:ind w:left="567" w:hanging="567"/>
        <w:rPr>
          <w:noProof/>
          <w:szCs w:val="22"/>
          <w:highlight w:val="lightGray"/>
          <w:lang w:val="bg-BG"/>
        </w:rPr>
      </w:pPr>
      <w:r w:rsidRPr="00B000EF">
        <w:rPr>
          <w:b/>
          <w:noProof/>
          <w:szCs w:val="22"/>
          <w:lang w:val="bg-BG"/>
        </w:rPr>
        <w:t>8.</w:t>
      </w:r>
      <w:r w:rsidRPr="00B000EF">
        <w:rPr>
          <w:b/>
          <w:noProof/>
          <w:szCs w:val="22"/>
          <w:lang w:val="bg-BG"/>
        </w:rPr>
        <w:tab/>
        <w:t>ДАТА НА ИЗТИЧАНЕ НА СРОКА НА ГОДНОСТ</w:t>
      </w:r>
    </w:p>
    <w:p w:rsidR="00816595" w:rsidRPr="00B000EF" w:rsidRDefault="00816595" w:rsidP="00816595">
      <w:pPr>
        <w:keepNext/>
        <w:tabs>
          <w:tab w:val="clear" w:pos="567"/>
        </w:tabs>
        <w:spacing w:line="240" w:lineRule="auto"/>
        <w:ind w:left="567" w:hanging="567"/>
        <w:rPr>
          <w:noProof/>
          <w:szCs w:val="22"/>
          <w:lang w:val="bg-BG"/>
        </w:rPr>
      </w:pPr>
    </w:p>
    <w:p w:rsidR="00816595" w:rsidRPr="00B000EF" w:rsidRDefault="00816595" w:rsidP="00816595">
      <w:pPr>
        <w:tabs>
          <w:tab w:val="clear" w:pos="567"/>
        </w:tabs>
        <w:spacing w:line="240" w:lineRule="auto"/>
        <w:ind w:left="567" w:hanging="567"/>
        <w:rPr>
          <w:noProof/>
          <w:szCs w:val="22"/>
          <w:lang w:val="bg-BG"/>
        </w:rPr>
      </w:pPr>
      <w:r w:rsidRPr="00B000EF">
        <w:rPr>
          <w:noProof/>
          <w:szCs w:val="22"/>
          <w:lang w:val="bg-BG"/>
        </w:rPr>
        <w:t>Годен до</w:t>
      </w:r>
      <w:r>
        <w:rPr>
          <w:noProof/>
          <w:szCs w:val="22"/>
          <w:lang w:val="bg-BG"/>
        </w:rPr>
        <w:t>:</w:t>
      </w:r>
    </w:p>
    <w:p w:rsidR="00816595" w:rsidRPr="00B000EF" w:rsidRDefault="00816595" w:rsidP="00816595">
      <w:pPr>
        <w:tabs>
          <w:tab w:val="clear" w:pos="567"/>
        </w:tabs>
        <w:spacing w:line="240" w:lineRule="auto"/>
        <w:ind w:left="567" w:hanging="567"/>
        <w:rPr>
          <w:noProof/>
          <w:szCs w:val="22"/>
          <w:lang w:val="bg-BG"/>
        </w:rPr>
      </w:pPr>
    </w:p>
    <w:p w:rsidR="00816595" w:rsidRPr="00B000EF" w:rsidRDefault="00816595" w:rsidP="00816595">
      <w:pPr>
        <w:tabs>
          <w:tab w:val="clear" w:pos="567"/>
        </w:tabs>
        <w:spacing w:line="240" w:lineRule="auto"/>
        <w:ind w:left="567" w:hanging="567"/>
        <w:rPr>
          <w:noProof/>
          <w:szCs w:val="22"/>
          <w:lang w:val="bg-BG"/>
        </w:rPr>
      </w:pPr>
    </w:p>
    <w:p w:rsidR="00816595" w:rsidRPr="00B000EF" w:rsidRDefault="00816595" w:rsidP="00816595">
      <w:pPr>
        <w:keepNext/>
        <w:pBdr>
          <w:top w:val="single" w:sz="4" w:space="1" w:color="auto"/>
          <w:left w:val="single" w:sz="4" w:space="4" w:color="auto"/>
          <w:bottom w:val="single" w:sz="4" w:space="0" w:color="auto"/>
          <w:right w:val="single" w:sz="4" w:space="4" w:color="auto"/>
        </w:pBdr>
        <w:tabs>
          <w:tab w:val="clear" w:pos="567"/>
        </w:tabs>
        <w:spacing w:line="240" w:lineRule="auto"/>
        <w:ind w:left="567" w:hanging="567"/>
        <w:rPr>
          <w:noProof/>
          <w:szCs w:val="22"/>
          <w:lang w:val="bg-BG"/>
        </w:rPr>
      </w:pPr>
      <w:r w:rsidRPr="00B000EF">
        <w:rPr>
          <w:b/>
          <w:noProof/>
          <w:szCs w:val="22"/>
          <w:lang w:val="bg-BG"/>
        </w:rPr>
        <w:t>9.</w:t>
      </w:r>
      <w:r w:rsidRPr="00B000EF">
        <w:rPr>
          <w:b/>
          <w:noProof/>
          <w:szCs w:val="22"/>
          <w:lang w:val="bg-BG"/>
        </w:rPr>
        <w:tab/>
        <w:t>СПЕЦИАЛНИ УСЛОВИЯ НА СЪХРАНЕНИЕ</w:t>
      </w:r>
    </w:p>
    <w:p w:rsidR="00816595" w:rsidRPr="00B000EF" w:rsidRDefault="00816595" w:rsidP="00816595">
      <w:pPr>
        <w:keepNext/>
        <w:tabs>
          <w:tab w:val="clear" w:pos="567"/>
        </w:tabs>
        <w:spacing w:line="240" w:lineRule="auto"/>
        <w:ind w:left="567" w:hanging="567"/>
        <w:rPr>
          <w:noProof/>
          <w:szCs w:val="22"/>
          <w:lang w:val="bg-BG"/>
        </w:rPr>
      </w:pPr>
    </w:p>
    <w:p w:rsidR="00816595" w:rsidRPr="00225504" w:rsidRDefault="00816595" w:rsidP="00816595">
      <w:pPr>
        <w:ind w:left="567" w:hanging="567"/>
        <w:rPr>
          <w:szCs w:val="22"/>
          <w:lang w:val="bg-BG"/>
        </w:rPr>
      </w:pPr>
      <w:r>
        <w:rPr>
          <w:szCs w:val="22"/>
          <w:lang w:val="bg-BG"/>
        </w:rPr>
        <w:t>Да се с</w:t>
      </w:r>
      <w:r w:rsidRPr="00225504">
        <w:rPr>
          <w:szCs w:val="22"/>
          <w:lang w:val="bg-BG"/>
        </w:rPr>
        <w:t>ъхранява в хладилник (</w:t>
      </w:r>
      <w:smartTag w:uri="urn:schemas-microsoft-com:office:smarttags" w:element="metricconverter">
        <w:smartTagPr>
          <w:attr w:name="ProductID" w:val="2ﾰC"/>
        </w:smartTagPr>
        <w:r w:rsidRPr="00225504">
          <w:rPr>
            <w:szCs w:val="22"/>
            <w:lang w:val="bg-BG"/>
          </w:rPr>
          <w:t>2°C</w:t>
        </w:r>
      </w:smartTag>
      <w:r w:rsidRPr="00225504">
        <w:rPr>
          <w:szCs w:val="22"/>
          <w:lang w:val="bg-BG"/>
        </w:rPr>
        <w:t xml:space="preserve"> - </w:t>
      </w:r>
      <w:smartTag w:uri="urn:schemas-microsoft-com:office:smarttags" w:element="metricconverter">
        <w:smartTagPr>
          <w:attr w:name="ProductID" w:val="8ﾰC"/>
        </w:smartTagPr>
        <w:r w:rsidRPr="00225504">
          <w:rPr>
            <w:szCs w:val="22"/>
            <w:lang w:val="bg-BG"/>
          </w:rPr>
          <w:t>8°C</w:t>
        </w:r>
      </w:smartTag>
      <w:r w:rsidRPr="00225504">
        <w:rPr>
          <w:szCs w:val="22"/>
          <w:lang w:val="bg-BG"/>
        </w:rPr>
        <w:t>).</w:t>
      </w:r>
    </w:p>
    <w:p w:rsidR="00816595" w:rsidRPr="00B000EF" w:rsidRDefault="00816595" w:rsidP="00816595">
      <w:pPr>
        <w:tabs>
          <w:tab w:val="clear" w:pos="567"/>
        </w:tabs>
        <w:spacing w:line="240" w:lineRule="auto"/>
        <w:ind w:left="567" w:hanging="567"/>
        <w:rPr>
          <w:lang w:val="bg-BG"/>
        </w:rPr>
      </w:pPr>
      <w:r>
        <w:rPr>
          <w:szCs w:val="22"/>
          <w:lang w:val="bg-BG"/>
        </w:rPr>
        <w:t>Да не с</w:t>
      </w:r>
      <w:r w:rsidRPr="00225504">
        <w:rPr>
          <w:szCs w:val="22"/>
          <w:lang w:val="bg-BG"/>
        </w:rPr>
        <w:t xml:space="preserve">е замразява. </w:t>
      </w:r>
      <w:r>
        <w:rPr>
          <w:szCs w:val="22"/>
          <w:lang w:val="bg-BG"/>
        </w:rPr>
        <w:t>Да не с</w:t>
      </w:r>
      <w:r w:rsidRPr="00225504">
        <w:rPr>
          <w:szCs w:val="22"/>
          <w:lang w:val="bg-BG"/>
        </w:rPr>
        <w:t>е излага</w:t>
      </w:r>
      <w:r w:rsidRPr="00B000EF">
        <w:rPr>
          <w:lang w:val="bg-BG"/>
        </w:rPr>
        <w:t xml:space="preserve"> на прекомерна топлина или пряка слънчева светлина.</w:t>
      </w:r>
    </w:p>
    <w:p w:rsidR="00816595" w:rsidRPr="00B000EF" w:rsidRDefault="00816595" w:rsidP="00816595">
      <w:pPr>
        <w:tabs>
          <w:tab w:val="clear" w:pos="567"/>
        </w:tabs>
        <w:spacing w:line="240" w:lineRule="auto"/>
        <w:rPr>
          <w:szCs w:val="22"/>
          <w:lang w:val="bg-BG"/>
        </w:rPr>
      </w:pPr>
      <w:r w:rsidRPr="00B000EF">
        <w:rPr>
          <w:szCs w:val="22"/>
          <w:lang w:val="bg-BG"/>
        </w:rPr>
        <w:t xml:space="preserve">След </w:t>
      </w:r>
      <w:r w:rsidRPr="00225504">
        <w:rPr>
          <w:szCs w:val="22"/>
          <w:lang w:val="bg-BG"/>
        </w:rPr>
        <w:t>първ</w:t>
      </w:r>
      <w:r>
        <w:rPr>
          <w:szCs w:val="22"/>
          <w:lang w:val="bg-BG"/>
        </w:rPr>
        <w:t>оначалната</w:t>
      </w:r>
      <w:r w:rsidRPr="00225504">
        <w:rPr>
          <w:szCs w:val="22"/>
          <w:lang w:val="bg-BG"/>
        </w:rPr>
        <w:t xml:space="preserve"> </w:t>
      </w:r>
      <w:r w:rsidRPr="00B000EF">
        <w:rPr>
          <w:szCs w:val="22"/>
          <w:lang w:val="bg-BG"/>
        </w:rPr>
        <w:t xml:space="preserve">употреба писалките трябва да се използват в рамките на 28 дни. </w:t>
      </w:r>
      <w:r>
        <w:rPr>
          <w:szCs w:val="22"/>
          <w:lang w:val="bg-BG"/>
        </w:rPr>
        <w:t xml:space="preserve">Изхвърлете след </w:t>
      </w:r>
      <w:r w:rsidRPr="00DE1DFC">
        <w:rPr>
          <w:szCs w:val="22"/>
          <w:lang w:val="bg-BG"/>
        </w:rPr>
        <w:t>28</w:t>
      </w:r>
      <w:r>
        <w:rPr>
          <w:szCs w:val="22"/>
          <w:lang w:val="bg-BG"/>
        </w:rPr>
        <w:t> дни дори, ако част от разтвора остава</w:t>
      </w:r>
      <w:r w:rsidRPr="00DE1DFC">
        <w:rPr>
          <w:szCs w:val="22"/>
          <w:lang w:val="bg-BG"/>
        </w:rPr>
        <w:t>.</w:t>
      </w:r>
      <w:r>
        <w:rPr>
          <w:szCs w:val="22"/>
          <w:lang w:val="bg-BG"/>
        </w:rPr>
        <w:t xml:space="preserve"> </w:t>
      </w:r>
      <w:r w:rsidRPr="00B000EF">
        <w:rPr>
          <w:szCs w:val="22"/>
          <w:lang w:val="bg-BG"/>
        </w:rPr>
        <w:t xml:space="preserve">Писалките, </w:t>
      </w:r>
      <w:r>
        <w:rPr>
          <w:szCs w:val="22"/>
          <w:lang w:val="bg-BG"/>
        </w:rPr>
        <w:t>които са в период на употреба</w:t>
      </w:r>
      <w:r w:rsidRPr="00B000EF">
        <w:rPr>
          <w:szCs w:val="22"/>
          <w:lang w:val="bg-BG"/>
        </w:rPr>
        <w:t>, трябва да се съхраняват под 30</w:t>
      </w:r>
      <w:r w:rsidRPr="00B000EF">
        <w:rPr>
          <w:bCs/>
          <w:szCs w:val="22"/>
          <w:lang w:val="bg-BG"/>
        </w:rPr>
        <w:t>°</w:t>
      </w:r>
      <w:r w:rsidRPr="00B000EF">
        <w:rPr>
          <w:szCs w:val="22"/>
          <w:lang w:val="bg-BG"/>
        </w:rPr>
        <w:t>С и не трябва да се поставят в хладилник.</w:t>
      </w:r>
    </w:p>
    <w:p w:rsidR="00816595" w:rsidRPr="00B000EF" w:rsidRDefault="00816595" w:rsidP="00816595">
      <w:pPr>
        <w:tabs>
          <w:tab w:val="clear" w:pos="567"/>
        </w:tabs>
        <w:spacing w:line="240" w:lineRule="auto"/>
        <w:ind w:left="567" w:hanging="567"/>
        <w:rPr>
          <w:noProof/>
          <w:szCs w:val="22"/>
          <w:lang w:val="bg-BG"/>
        </w:rPr>
      </w:pPr>
    </w:p>
    <w:p w:rsidR="00816595" w:rsidRPr="00B000EF" w:rsidRDefault="00816595" w:rsidP="00816595">
      <w:pPr>
        <w:tabs>
          <w:tab w:val="clear" w:pos="567"/>
        </w:tabs>
        <w:spacing w:line="240" w:lineRule="auto"/>
        <w:ind w:left="567" w:hanging="567"/>
        <w:rPr>
          <w:noProof/>
          <w:szCs w:val="22"/>
          <w:lang w:val="bg-BG"/>
        </w:rPr>
      </w:pPr>
    </w:p>
    <w:p w:rsidR="00816595" w:rsidRPr="00B000EF" w:rsidRDefault="00816595" w:rsidP="00816595">
      <w:pPr>
        <w:keepNext/>
        <w:pBdr>
          <w:top w:val="single" w:sz="4" w:space="1" w:color="auto"/>
          <w:left w:val="single" w:sz="4" w:space="4" w:color="auto"/>
          <w:bottom w:val="single" w:sz="4" w:space="1" w:color="auto"/>
          <w:right w:val="single" w:sz="4" w:space="4" w:color="auto"/>
        </w:pBdr>
        <w:tabs>
          <w:tab w:val="clear" w:pos="567"/>
        </w:tabs>
        <w:spacing w:line="240" w:lineRule="auto"/>
        <w:ind w:left="567" w:hanging="567"/>
        <w:rPr>
          <w:b/>
          <w:noProof/>
          <w:szCs w:val="22"/>
          <w:lang w:val="bg-BG"/>
        </w:rPr>
      </w:pPr>
      <w:r w:rsidRPr="00B000EF">
        <w:rPr>
          <w:b/>
          <w:noProof/>
          <w:szCs w:val="22"/>
          <w:lang w:val="bg-BG"/>
        </w:rPr>
        <w:t>10.</w:t>
      </w:r>
      <w:r w:rsidRPr="00B000EF">
        <w:rPr>
          <w:b/>
          <w:noProof/>
          <w:szCs w:val="22"/>
          <w:lang w:val="bg-BG"/>
        </w:rPr>
        <w:tab/>
        <w:t>СПЕЦИАЛНИ ПРЕДПАЗНИ МЕРКИ ПРИ ИЗХВЪРЛЯНЕ НА НЕИЗПОЛЗВАНА ЧАСТ ОТ ЛЕКАРСТВЕНИТЕ ПРОДУКТИ ИЛИ ОТПАДЪЧНИ МАТЕРИАЛИ ОТ ТЯХ, АКО СЕ ИЗИСКВАТ ТАКИВА</w:t>
      </w:r>
    </w:p>
    <w:p w:rsidR="00816595" w:rsidRPr="00B000EF" w:rsidRDefault="00816595" w:rsidP="00816595">
      <w:pPr>
        <w:keepNext/>
        <w:tabs>
          <w:tab w:val="clear" w:pos="567"/>
        </w:tabs>
        <w:spacing w:line="240" w:lineRule="auto"/>
        <w:ind w:left="567" w:hanging="567"/>
        <w:rPr>
          <w:noProof/>
          <w:szCs w:val="22"/>
          <w:lang w:val="bg-BG"/>
        </w:rPr>
      </w:pPr>
    </w:p>
    <w:p w:rsidR="00816595" w:rsidRPr="00B000EF" w:rsidRDefault="00816595" w:rsidP="00816595">
      <w:pPr>
        <w:tabs>
          <w:tab w:val="clear" w:pos="567"/>
        </w:tabs>
        <w:spacing w:line="240" w:lineRule="auto"/>
        <w:rPr>
          <w:noProof/>
          <w:szCs w:val="22"/>
          <w:lang w:val="bg-BG"/>
        </w:rPr>
      </w:pPr>
    </w:p>
    <w:p w:rsidR="00816595" w:rsidRPr="00B000EF" w:rsidRDefault="00816595" w:rsidP="00816595">
      <w:pPr>
        <w:keepNext/>
        <w:pBdr>
          <w:top w:val="single" w:sz="4" w:space="1" w:color="auto"/>
          <w:left w:val="single" w:sz="4" w:space="4" w:color="auto"/>
          <w:bottom w:val="single" w:sz="4" w:space="1" w:color="auto"/>
          <w:right w:val="single" w:sz="4" w:space="4" w:color="auto"/>
        </w:pBdr>
        <w:tabs>
          <w:tab w:val="clear" w:pos="567"/>
        </w:tabs>
        <w:spacing w:line="240" w:lineRule="auto"/>
        <w:ind w:left="567" w:hanging="567"/>
        <w:rPr>
          <w:b/>
          <w:noProof/>
          <w:szCs w:val="22"/>
          <w:lang w:val="bg-BG"/>
        </w:rPr>
      </w:pPr>
      <w:r w:rsidRPr="00B000EF">
        <w:rPr>
          <w:b/>
          <w:noProof/>
          <w:szCs w:val="22"/>
          <w:lang w:val="bg-BG"/>
        </w:rPr>
        <w:t>11.</w:t>
      </w:r>
      <w:r w:rsidRPr="00B000EF">
        <w:rPr>
          <w:b/>
          <w:noProof/>
          <w:szCs w:val="22"/>
          <w:lang w:val="bg-BG"/>
        </w:rPr>
        <w:tab/>
        <w:t>ИМЕ И АДРЕС НА ПРИТЕЖАТЕЛЯ НА РАЗРЕШЕНИЕТО ЗА УПОТРЕБА</w:t>
      </w:r>
    </w:p>
    <w:p w:rsidR="00816595" w:rsidRPr="00B000EF" w:rsidRDefault="00816595" w:rsidP="00816595">
      <w:pPr>
        <w:keepNext/>
        <w:tabs>
          <w:tab w:val="clear" w:pos="567"/>
        </w:tabs>
        <w:spacing w:line="240" w:lineRule="auto"/>
        <w:ind w:left="567" w:hanging="567"/>
        <w:rPr>
          <w:noProof/>
          <w:szCs w:val="22"/>
          <w:lang w:val="bg-BG"/>
        </w:rPr>
      </w:pPr>
    </w:p>
    <w:p w:rsidR="00816595" w:rsidRPr="00B000EF" w:rsidRDefault="00816595" w:rsidP="00816595">
      <w:pPr>
        <w:tabs>
          <w:tab w:val="clear" w:pos="567"/>
        </w:tabs>
        <w:spacing w:line="240" w:lineRule="auto"/>
        <w:ind w:left="567" w:hanging="567"/>
        <w:rPr>
          <w:noProof/>
          <w:szCs w:val="22"/>
          <w:lang w:val="bg-BG"/>
        </w:rPr>
      </w:pPr>
      <w:r w:rsidRPr="00B000EF">
        <w:rPr>
          <w:noProof/>
          <w:szCs w:val="22"/>
          <w:lang w:val="bg-BG"/>
        </w:rPr>
        <w:t>Eli Lilly Nederland B.V.</w:t>
      </w:r>
    </w:p>
    <w:p w:rsidR="00816595" w:rsidRPr="00B000EF" w:rsidRDefault="00816595" w:rsidP="00816595">
      <w:pPr>
        <w:tabs>
          <w:tab w:val="clear" w:pos="567"/>
        </w:tabs>
        <w:spacing w:line="240" w:lineRule="auto"/>
        <w:ind w:left="567" w:hanging="567"/>
        <w:rPr>
          <w:noProof/>
          <w:szCs w:val="22"/>
          <w:lang w:val="bg-BG"/>
        </w:rPr>
      </w:pPr>
      <w:r w:rsidRPr="00B000EF">
        <w:rPr>
          <w:noProof/>
          <w:szCs w:val="22"/>
          <w:lang w:val="bg-BG"/>
        </w:rPr>
        <w:t>Papendorpseweg 83, 3528 BJ Utrecht</w:t>
      </w:r>
    </w:p>
    <w:p w:rsidR="00816595" w:rsidRPr="00B000EF" w:rsidRDefault="00816595" w:rsidP="00816595">
      <w:pPr>
        <w:tabs>
          <w:tab w:val="clear" w:pos="567"/>
        </w:tabs>
        <w:spacing w:line="240" w:lineRule="auto"/>
        <w:ind w:left="567" w:hanging="567"/>
        <w:rPr>
          <w:noProof/>
          <w:szCs w:val="22"/>
          <w:lang w:val="bg-BG"/>
        </w:rPr>
      </w:pPr>
      <w:r w:rsidRPr="00B000EF">
        <w:rPr>
          <w:noProof/>
          <w:szCs w:val="22"/>
          <w:lang w:val="bg-BG"/>
        </w:rPr>
        <w:t>Нидерландия</w:t>
      </w:r>
    </w:p>
    <w:p w:rsidR="00816595" w:rsidRPr="00B000EF" w:rsidRDefault="00816595" w:rsidP="00816595">
      <w:pPr>
        <w:tabs>
          <w:tab w:val="clear" w:pos="567"/>
        </w:tabs>
        <w:spacing w:line="240" w:lineRule="auto"/>
        <w:ind w:left="567" w:hanging="567"/>
        <w:rPr>
          <w:noProof/>
          <w:szCs w:val="22"/>
          <w:lang w:val="bg-BG"/>
        </w:rPr>
      </w:pPr>
    </w:p>
    <w:p w:rsidR="00816595" w:rsidRPr="00B000EF" w:rsidRDefault="00816595" w:rsidP="00816595">
      <w:pPr>
        <w:tabs>
          <w:tab w:val="clear" w:pos="567"/>
        </w:tabs>
        <w:spacing w:line="240" w:lineRule="auto"/>
        <w:ind w:left="567" w:hanging="567"/>
        <w:rPr>
          <w:noProof/>
          <w:szCs w:val="22"/>
          <w:lang w:val="bg-BG"/>
        </w:rPr>
      </w:pPr>
    </w:p>
    <w:p w:rsidR="00816595" w:rsidRPr="00B000EF" w:rsidRDefault="00816595" w:rsidP="00816595">
      <w:pPr>
        <w:keepNext/>
        <w:pBdr>
          <w:top w:val="single" w:sz="4" w:space="1" w:color="auto"/>
          <w:left w:val="single" w:sz="4" w:space="4" w:color="auto"/>
          <w:bottom w:val="single" w:sz="4" w:space="1" w:color="auto"/>
          <w:right w:val="single" w:sz="4" w:space="4" w:color="auto"/>
        </w:pBdr>
        <w:tabs>
          <w:tab w:val="clear" w:pos="567"/>
        </w:tabs>
        <w:spacing w:line="240" w:lineRule="auto"/>
        <w:ind w:left="567" w:hanging="567"/>
        <w:rPr>
          <w:noProof/>
          <w:szCs w:val="22"/>
          <w:lang w:val="bg-BG"/>
        </w:rPr>
      </w:pPr>
      <w:r w:rsidRPr="00B000EF">
        <w:rPr>
          <w:b/>
          <w:noProof/>
          <w:szCs w:val="22"/>
          <w:lang w:val="bg-BG"/>
        </w:rPr>
        <w:t>12.</w:t>
      </w:r>
      <w:r w:rsidRPr="00B000EF">
        <w:rPr>
          <w:b/>
          <w:noProof/>
          <w:szCs w:val="22"/>
          <w:lang w:val="bg-BG"/>
        </w:rPr>
        <w:tab/>
        <w:t>НОМЕР НА РАЗРЕШЕНИЕТО ЗА УПОТРЕБА</w:t>
      </w:r>
    </w:p>
    <w:p w:rsidR="00816595" w:rsidRPr="00B000EF" w:rsidRDefault="00816595" w:rsidP="00816595">
      <w:pPr>
        <w:keepNext/>
        <w:tabs>
          <w:tab w:val="clear" w:pos="567"/>
        </w:tabs>
        <w:spacing w:line="240" w:lineRule="auto"/>
        <w:ind w:left="567" w:hanging="567"/>
        <w:rPr>
          <w:noProof/>
          <w:szCs w:val="22"/>
          <w:lang w:val="bg-BG"/>
        </w:rPr>
      </w:pPr>
    </w:p>
    <w:p w:rsidR="00816595" w:rsidRPr="00B000EF" w:rsidRDefault="00816595" w:rsidP="00816595">
      <w:pPr>
        <w:pStyle w:val="BodyText3"/>
        <w:tabs>
          <w:tab w:val="clear" w:pos="567"/>
        </w:tabs>
        <w:spacing w:line="240" w:lineRule="auto"/>
        <w:jc w:val="left"/>
        <w:rPr>
          <w:lang w:val="bg-BG"/>
        </w:rPr>
      </w:pPr>
      <w:r w:rsidRPr="00B000EF">
        <w:rPr>
          <w:lang w:val="bg-BG"/>
        </w:rPr>
        <w:t>EU/1/96/007/045</w:t>
      </w:r>
    </w:p>
    <w:p w:rsidR="00816595" w:rsidRPr="00B000EF" w:rsidRDefault="00816595" w:rsidP="00816595">
      <w:pPr>
        <w:tabs>
          <w:tab w:val="clear" w:pos="567"/>
        </w:tabs>
        <w:spacing w:line="240" w:lineRule="auto"/>
        <w:ind w:left="567" w:hanging="567"/>
        <w:rPr>
          <w:noProof/>
          <w:szCs w:val="22"/>
          <w:lang w:val="bg-BG"/>
        </w:rPr>
      </w:pPr>
    </w:p>
    <w:p w:rsidR="00816595" w:rsidRPr="00B000EF" w:rsidRDefault="00816595" w:rsidP="00816595">
      <w:pPr>
        <w:tabs>
          <w:tab w:val="clear" w:pos="567"/>
        </w:tabs>
        <w:spacing w:line="240" w:lineRule="auto"/>
        <w:ind w:left="567" w:hanging="567"/>
        <w:rPr>
          <w:noProof/>
          <w:szCs w:val="22"/>
          <w:lang w:val="bg-BG"/>
        </w:rPr>
      </w:pPr>
    </w:p>
    <w:p w:rsidR="00816595" w:rsidRPr="00B000EF" w:rsidRDefault="00816595" w:rsidP="00816595">
      <w:pPr>
        <w:keepNext/>
        <w:pBdr>
          <w:top w:val="single" w:sz="4" w:space="1" w:color="auto"/>
          <w:left w:val="single" w:sz="4" w:space="4" w:color="auto"/>
          <w:bottom w:val="single" w:sz="4" w:space="1" w:color="auto"/>
          <w:right w:val="single" w:sz="4" w:space="4" w:color="auto"/>
        </w:pBdr>
        <w:tabs>
          <w:tab w:val="clear" w:pos="567"/>
        </w:tabs>
        <w:spacing w:line="240" w:lineRule="auto"/>
        <w:ind w:left="567" w:hanging="567"/>
        <w:rPr>
          <w:noProof/>
          <w:szCs w:val="22"/>
          <w:lang w:val="bg-BG"/>
        </w:rPr>
      </w:pPr>
      <w:r w:rsidRPr="00B000EF">
        <w:rPr>
          <w:b/>
          <w:noProof/>
          <w:szCs w:val="22"/>
          <w:lang w:val="bg-BG"/>
        </w:rPr>
        <w:t>13.</w:t>
      </w:r>
      <w:r w:rsidRPr="00B000EF">
        <w:rPr>
          <w:b/>
          <w:noProof/>
          <w:szCs w:val="22"/>
          <w:lang w:val="bg-BG"/>
        </w:rPr>
        <w:tab/>
        <w:t>ПАРТИДЕН НОМЕР</w:t>
      </w:r>
    </w:p>
    <w:p w:rsidR="00816595" w:rsidRPr="00B000EF" w:rsidRDefault="00816595" w:rsidP="00816595">
      <w:pPr>
        <w:keepNext/>
        <w:tabs>
          <w:tab w:val="clear" w:pos="567"/>
        </w:tabs>
        <w:spacing w:line="240" w:lineRule="auto"/>
        <w:ind w:left="567" w:hanging="567"/>
        <w:rPr>
          <w:noProof/>
          <w:szCs w:val="22"/>
          <w:lang w:val="bg-BG"/>
        </w:rPr>
      </w:pPr>
    </w:p>
    <w:p w:rsidR="00816595" w:rsidRPr="00B000EF" w:rsidRDefault="00816595" w:rsidP="00816595">
      <w:pPr>
        <w:tabs>
          <w:tab w:val="clear" w:pos="567"/>
        </w:tabs>
        <w:spacing w:line="240" w:lineRule="auto"/>
        <w:ind w:left="567" w:hanging="567"/>
        <w:rPr>
          <w:noProof/>
          <w:szCs w:val="22"/>
          <w:lang w:val="bg-BG"/>
        </w:rPr>
      </w:pPr>
      <w:r w:rsidRPr="00B000EF">
        <w:rPr>
          <w:noProof/>
          <w:szCs w:val="22"/>
          <w:lang w:val="bg-BG"/>
        </w:rPr>
        <w:t>Партида №</w:t>
      </w:r>
    </w:p>
    <w:p w:rsidR="00816595" w:rsidRPr="00B000EF" w:rsidRDefault="00816595" w:rsidP="00816595">
      <w:pPr>
        <w:tabs>
          <w:tab w:val="clear" w:pos="567"/>
        </w:tabs>
        <w:spacing w:line="240" w:lineRule="auto"/>
        <w:ind w:left="567" w:hanging="567"/>
        <w:rPr>
          <w:noProof/>
          <w:szCs w:val="22"/>
          <w:lang w:val="bg-BG"/>
        </w:rPr>
      </w:pPr>
    </w:p>
    <w:p w:rsidR="00816595" w:rsidRPr="00B000EF" w:rsidRDefault="00816595" w:rsidP="00816595">
      <w:pPr>
        <w:tabs>
          <w:tab w:val="clear" w:pos="567"/>
        </w:tabs>
        <w:spacing w:line="240" w:lineRule="auto"/>
        <w:ind w:left="567" w:hanging="567"/>
        <w:rPr>
          <w:noProof/>
          <w:szCs w:val="22"/>
          <w:lang w:val="bg-BG"/>
        </w:rPr>
      </w:pPr>
    </w:p>
    <w:p w:rsidR="00816595" w:rsidRPr="00B000EF" w:rsidRDefault="00816595" w:rsidP="00816595">
      <w:pPr>
        <w:keepNext/>
        <w:pBdr>
          <w:top w:val="single" w:sz="4" w:space="1" w:color="auto"/>
          <w:left w:val="single" w:sz="4" w:space="4" w:color="auto"/>
          <w:bottom w:val="single" w:sz="4" w:space="1" w:color="auto"/>
          <w:right w:val="single" w:sz="4" w:space="4" w:color="auto"/>
        </w:pBdr>
        <w:tabs>
          <w:tab w:val="clear" w:pos="567"/>
        </w:tabs>
        <w:spacing w:line="240" w:lineRule="auto"/>
        <w:ind w:left="567" w:hanging="567"/>
        <w:rPr>
          <w:noProof/>
          <w:szCs w:val="22"/>
          <w:lang w:val="bg-BG"/>
        </w:rPr>
      </w:pPr>
      <w:r w:rsidRPr="00B000EF">
        <w:rPr>
          <w:b/>
          <w:noProof/>
          <w:szCs w:val="22"/>
          <w:lang w:val="bg-BG"/>
        </w:rPr>
        <w:t>14.</w:t>
      </w:r>
      <w:r w:rsidRPr="00B000EF">
        <w:rPr>
          <w:b/>
          <w:noProof/>
          <w:szCs w:val="22"/>
          <w:lang w:val="bg-BG"/>
        </w:rPr>
        <w:tab/>
        <w:t>НАЧИН НА ОТПУСКАНЕ</w:t>
      </w:r>
    </w:p>
    <w:p w:rsidR="00816595" w:rsidRPr="00B000EF" w:rsidRDefault="00816595" w:rsidP="00816595">
      <w:pPr>
        <w:keepNext/>
        <w:tabs>
          <w:tab w:val="clear" w:pos="567"/>
        </w:tabs>
        <w:spacing w:line="240" w:lineRule="auto"/>
        <w:ind w:left="567" w:hanging="567"/>
        <w:rPr>
          <w:noProof/>
          <w:szCs w:val="22"/>
          <w:lang w:val="bg-BG"/>
        </w:rPr>
      </w:pPr>
    </w:p>
    <w:p w:rsidR="00816595" w:rsidRPr="00B000EF" w:rsidRDefault="00816595" w:rsidP="00816595">
      <w:pPr>
        <w:tabs>
          <w:tab w:val="clear" w:pos="567"/>
        </w:tabs>
        <w:spacing w:line="240" w:lineRule="auto"/>
        <w:ind w:left="567" w:hanging="567"/>
        <w:rPr>
          <w:noProof/>
          <w:szCs w:val="22"/>
          <w:lang w:val="bg-BG"/>
        </w:rPr>
      </w:pPr>
    </w:p>
    <w:p w:rsidR="00816595" w:rsidRPr="00B000EF" w:rsidRDefault="00816595" w:rsidP="00816595">
      <w:pPr>
        <w:keepNext/>
        <w:pBdr>
          <w:top w:val="single" w:sz="4" w:space="1" w:color="auto"/>
          <w:left w:val="single" w:sz="4" w:space="4" w:color="auto"/>
          <w:bottom w:val="single" w:sz="4" w:space="1" w:color="auto"/>
          <w:right w:val="single" w:sz="4" w:space="4" w:color="auto"/>
        </w:pBdr>
        <w:tabs>
          <w:tab w:val="clear" w:pos="567"/>
        </w:tabs>
        <w:spacing w:line="240" w:lineRule="auto"/>
        <w:ind w:left="567" w:hanging="567"/>
        <w:rPr>
          <w:noProof/>
          <w:szCs w:val="22"/>
          <w:lang w:val="bg-BG"/>
        </w:rPr>
      </w:pPr>
      <w:r w:rsidRPr="00B000EF">
        <w:rPr>
          <w:b/>
          <w:noProof/>
          <w:szCs w:val="22"/>
          <w:lang w:val="bg-BG"/>
        </w:rPr>
        <w:t>15.</w:t>
      </w:r>
      <w:r w:rsidRPr="00B000EF">
        <w:rPr>
          <w:b/>
          <w:noProof/>
          <w:szCs w:val="22"/>
          <w:lang w:val="bg-BG"/>
        </w:rPr>
        <w:tab/>
        <w:t>УКАЗАНИЯ ЗА УПОТРЕБА</w:t>
      </w:r>
    </w:p>
    <w:p w:rsidR="00816595" w:rsidRPr="00D22068" w:rsidRDefault="00816595" w:rsidP="00816595">
      <w:pPr>
        <w:keepNext/>
        <w:tabs>
          <w:tab w:val="clear" w:pos="567"/>
        </w:tabs>
        <w:spacing w:line="240" w:lineRule="auto"/>
        <w:ind w:left="567" w:hanging="567"/>
        <w:rPr>
          <w:szCs w:val="22"/>
          <w:highlight w:val="lightGray"/>
          <w:lang w:val="bg-BG"/>
        </w:rPr>
      </w:pPr>
    </w:p>
    <w:p w:rsidR="00816595" w:rsidRPr="00B000EF" w:rsidRDefault="00816595" w:rsidP="00816595">
      <w:pPr>
        <w:tabs>
          <w:tab w:val="clear" w:pos="567"/>
        </w:tabs>
        <w:spacing w:line="240" w:lineRule="auto"/>
        <w:ind w:left="567" w:hanging="567"/>
        <w:rPr>
          <w:noProof/>
          <w:szCs w:val="22"/>
          <w:lang w:val="bg-BG"/>
        </w:rPr>
      </w:pPr>
    </w:p>
    <w:p w:rsidR="00816595" w:rsidRPr="00B000EF" w:rsidRDefault="00816595" w:rsidP="00816595">
      <w:pPr>
        <w:keepNext/>
        <w:pBdr>
          <w:top w:val="single" w:sz="4" w:space="1" w:color="auto"/>
          <w:left w:val="single" w:sz="4" w:space="4" w:color="auto"/>
          <w:bottom w:val="single" w:sz="4" w:space="1" w:color="auto"/>
          <w:right w:val="single" w:sz="4" w:space="4" w:color="auto"/>
        </w:pBdr>
        <w:tabs>
          <w:tab w:val="clear" w:pos="567"/>
        </w:tabs>
        <w:spacing w:line="240" w:lineRule="auto"/>
        <w:ind w:left="567" w:hanging="567"/>
        <w:rPr>
          <w:noProof/>
          <w:szCs w:val="22"/>
          <w:lang w:val="bg-BG"/>
        </w:rPr>
      </w:pPr>
      <w:r w:rsidRPr="00B000EF">
        <w:rPr>
          <w:b/>
          <w:noProof/>
          <w:szCs w:val="22"/>
          <w:lang w:val="bg-BG"/>
        </w:rPr>
        <w:t>16.</w:t>
      </w:r>
      <w:r w:rsidRPr="00B000EF">
        <w:rPr>
          <w:b/>
          <w:noProof/>
          <w:szCs w:val="22"/>
          <w:lang w:val="bg-BG"/>
        </w:rPr>
        <w:tab/>
        <w:t>ИНФОРМАЦИЯ НА БРАЙЛОВА АЗБУКА</w:t>
      </w:r>
    </w:p>
    <w:p w:rsidR="00816595" w:rsidRPr="00B000EF" w:rsidRDefault="00816595" w:rsidP="00816595">
      <w:pPr>
        <w:keepNext/>
        <w:tabs>
          <w:tab w:val="clear" w:pos="567"/>
        </w:tabs>
        <w:spacing w:line="240" w:lineRule="auto"/>
        <w:rPr>
          <w:lang w:val="bg-BG"/>
        </w:rPr>
      </w:pPr>
    </w:p>
    <w:p w:rsidR="00816595" w:rsidRPr="00B000EF" w:rsidRDefault="00816595" w:rsidP="00816595">
      <w:pPr>
        <w:spacing w:line="240" w:lineRule="auto"/>
        <w:rPr>
          <w:szCs w:val="22"/>
          <w:lang w:val="bg-BG"/>
        </w:rPr>
      </w:pPr>
      <w:r w:rsidRPr="00B000EF">
        <w:rPr>
          <w:szCs w:val="22"/>
          <w:lang w:val="bg-BG"/>
        </w:rPr>
        <w:t>Humalog 100</w:t>
      </w:r>
      <w:r>
        <w:rPr>
          <w:szCs w:val="22"/>
          <w:lang w:val="bg-BG"/>
        </w:rPr>
        <w:t> </w:t>
      </w:r>
      <w:r w:rsidRPr="00CC4C57">
        <w:rPr>
          <w:szCs w:val="22"/>
          <w:lang w:val="bg-BG"/>
        </w:rPr>
        <w:t>единици</w:t>
      </w:r>
      <w:r w:rsidRPr="00B000EF">
        <w:rPr>
          <w:szCs w:val="22"/>
          <w:lang w:val="bg-BG"/>
        </w:rPr>
        <w:t>/ml</w:t>
      </w:r>
      <w:r w:rsidRPr="00245F2E">
        <w:rPr>
          <w:szCs w:val="22"/>
          <w:lang w:val="bg-BG"/>
        </w:rPr>
        <w:t xml:space="preserve"> </w:t>
      </w:r>
      <w:r w:rsidRPr="00B000EF">
        <w:rPr>
          <w:szCs w:val="22"/>
          <w:lang w:val="bg-BG"/>
        </w:rPr>
        <w:t>Junior KwikPen</w:t>
      </w:r>
    </w:p>
    <w:p w:rsidR="00816595" w:rsidRPr="00B000EF" w:rsidRDefault="00816595" w:rsidP="00816595">
      <w:pPr>
        <w:spacing w:line="240" w:lineRule="auto"/>
        <w:rPr>
          <w:lang w:val="bg-BG"/>
        </w:rPr>
      </w:pPr>
    </w:p>
    <w:p w:rsidR="00816595" w:rsidRPr="00B000EF" w:rsidRDefault="00816595" w:rsidP="00816595">
      <w:pPr>
        <w:spacing w:line="240" w:lineRule="auto"/>
        <w:rPr>
          <w:lang w:val="bg-BG"/>
        </w:rPr>
      </w:pPr>
    </w:p>
    <w:p w:rsidR="00816595" w:rsidRPr="00B000EF" w:rsidRDefault="00816595" w:rsidP="00816595">
      <w:pPr>
        <w:keepNext/>
        <w:pBdr>
          <w:top w:val="single" w:sz="4" w:space="1" w:color="auto"/>
          <w:left w:val="single" w:sz="4" w:space="4" w:color="auto"/>
          <w:bottom w:val="single" w:sz="4" w:space="1" w:color="auto"/>
          <w:right w:val="single" w:sz="4" w:space="4" w:color="auto"/>
        </w:pBdr>
        <w:spacing w:line="240" w:lineRule="auto"/>
        <w:outlineLvl w:val="0"/>
        <w:rPr>
          <w:i/>
          <w:noProof/>
          <w:lang w:val="bg-BG"/>
        </w:rPr>
      </w:pPr>
      <w:r w:rsidRPr="00B000EF">
        <w:rPr>
          <w:b/>
          <w:noProof/>
          <w:lang w:val="bg-BG"/>
        </w:rPr>
        <w:t>17.</w:t>
      </w:r>
      <w:r w:rsidRPr="00B000EF">
        <w:rPr>
          <w:b/>
          <w:noProof/>
          <w:lang w:val="bg-BG"/>
        </w:rPr>
        <w:tab/>
        <w:t>УНИКАЛЕН ИДЕНТИФИКАТОР — ДВУИЗМЕРЕН БАРКОД</w:t>
      </w:r>
    </w:p>
    <w:p w:rsidR="00816595" w:rsidRPr="00B000EF" w:rsidRDefault="00816595" w:rsidP="00816595">
      <w:pPr>
        <w:keepNext/>
        <w:spacing w:line="240" w:lineRule="auto"/>
        <w:rPr>
          <w:noProof/>
          <w:lang w:val="bg-BG"/>
        </w:rPr>
      </w:pPr>
    </w:p>
    <w:p w:rsidR="00816595" w:rsidRPr="00B000EF" w:rsidRDefault="00816595" w:rsidP="00816595">
      <w:pPr>
        <w:spacing w:line="240" w:lineRule="auto"/>
        <w:rPr>
          <w:noProof/>
          <w:shd w:val="clear" w:color="auto" w:fill="CCCCCC"/>
          <w:lang w:val="bg-BG"/>
        </w:rPr>
      </w:pPr>
      <w:r w:rsidRPr="00D22068">
        <w:rPr>
          <w:noProof/>
          <w:highlight w:val="lightGray"/>
          <w:lang w:val="bg-BG"/>
        </w:rPr>
        <w:t>Двуизмерен баркод с включен уникален идентификатор</w:t>
      </w:r>
    </w:p>
    <w:p w:rsidR="00816595" w:rsidRPr="00B000EF" w:rsidRDefault="00816595" w:rsidP="00816595">
      <w:pPr>
        <w:spacing w:line="240" w:lineRule="auto"/>
        <w:rPr>
          <w:noProof/>
          <w:shd w:val="clear" w:color="auto" w:fill="CCCCCC"/>
          <w:lang w:val="bg-BG"/>
        </w:rPr>
      </w:pPr>
    </w:p>
    <w:p w:rsidR="00816595" w:rsidRPr="00B000EF" w:rsidRDefault="00816595" w:rsidP="00816595">
      <w:pPr>
        <w:spacing w:line="240" w:lineRule="auto"/>
        <w:rPr>
          <w:noProof/>
          <w:vanish/>
          <w:lang w:val="bg-BG"/>
        </w:rPr>
      </w:pPr>
    </w:p>
    <w:p w:rsidR="00816595" w:rsidRPr="00B000EF" w:rsidRDefault="00816595" w:rsidP="00816595">
      <w:pPr>
        <w:keepNext/>
        <w:pBdr>
          <w:top w:val="single" w:sz="4" w:space="1" w:color="auto"/>
          <w:left w:val="single" w:sz="4" w:space="4" w:color="auto"/>
          <w:bottom w:val="single" w:sz="4" w:space="1" w:color="auto"/>
          <w:right w:val="single" w:sz="4" w:space="4" w:color="auto"/>
        </w:pBdr>
        <w:spacing w:line="240" w:lineRule="auto"/>
        <w:outlineLvl w:val="0"/>
        <w:rPr>
          <w:i/>
          <w:noProof/>
          <w:lang w:val="bg-BG"/>
        </w:rPr>
      </w:pPr>
      <w:r w:rsidRPr="00B000EF">
        <w:rPr>
          <w:b/>
          <w:noProof/>
          <w:lang w:val="bg-BG"/>
        </w:rPr>
        <w:t>18.</w:t>
      </w:r>
      <w:r w:rsidRPr="00B000EF">
        <w:rPr>
          <w:b/>
          <w:noProof/>
          <w:lang w:val="bg-BG"/>
        </w:rPr>
        <w:tab/>
        <w:t>УНИКАЛЕН ИДЕНТИФИКАТОР — ДАННИ ЗА ЧЕТЕНЕ ОТ ХОРА</w:t>
      </w:r>
    </w:p>
    <w:p w:rsidR="00816595" w:rsidRPr="00B000EF" w:rsidRDefault="00816595" w:rsidP="00816595">
      <w:pPr>
        <w:keepNext/>
        <w:spacing w:line="240" w:lineRule="auto"/>
        <w:rPr>
          <w:noProof/>
          <w:lang w:val="bg-BG"/>
        </w:rPr>
      </w:pPr>
    </w:p>
    <w:p w:rsidR="00816595" w:rsidRPr="00B000EF" w:rsidRDefault="00816595" w:rsidP="00816595">
      <w:pPr>
        <w:keepNext/>
        <w:spacing w:line="240" w:lineRule="auto"/>
        <w:rPr>
          <w:lang w:val="bg-BG"/>
        </w:rPr>
      </w:pPr>
      <w:r w:rsidRPr="00B000EF">
        <w:rPr>
          <w:lang w:val="bg-BG"/>
        </w:rPr>
        <w:t xml:space="preserve">PC </w:t>
      </w:r>
    </w:p>
    <w:p w:rsidR="00816595" w:rsidRPr="00B000EF" w:rsidRDefault="00816595" w:rsidP="00816595">
      <w:pPr>
        <w:keepNext/>
        <w:spacing w:line="240" w:lineRule="auto"/>
        <w:rPr>
          <w:lang w:val="bg-BG"/>
        </w:rPr>
      </w:pPr>
      <w:r w:rsidRPr="00B000EF">
        <w:rPr>
          <w:lang w:val="bg-BG"/>
        </w:rPr>
        <w:t xml:space="preserve">SN </w:t>
      </w:r>
    </w:p>
    <w:p w:rsidR="00816595" w:rsidRDefault="00816595" w:rsidP="00816595">
      <w:pPr>
        <w:keepNext/>
        <w:spacing w:line="240" w:lineRule="auto"/>
        <w:rPr>
          <w:lang w:val="bg-BG"/>
        </w:rPr>
      </w:pPr>
      <w:r>
        <w:rPr>
          <w:lang w:val="bg-BG"/>
        </w:rPr>
        <w:t>NN</w:t>
      </w:r>
    </w:p>
    <w:p w:rsidR="00D22068" w:rsidRPr="00B000EF" w:rsidRDefault="00816595" w:rsidP="00D22068">
      <w:pPr>
        <w:pStyle w:val="EndnoteText"/>
        <w:rPr>
          <w:noProof/>
          <w:szCs w:val="22"/>
          <w:lang w:val="bg-BG"/>
        </w:rPr>
      </w:pPr>
      <w:r>
        <w:rPr>
          <w:noProof/>
          <w:szCs w:val="22"/>
          <w:lang w:val="bg-BG"/>
        </w:rPr>
        <w:br w:type="page"/>
      </w:r>
    </w:p>
    <w:p w:rsidR="00D22068" w:rsidRPr="00B000EF" w:rsidRDefault="00D22068" w:rsidP="00D22068">
      <w:pPr>
        <w:keepNext/>
        <w:pBdr>
          <w:top w:val="single" w:sz="4" w:space="1" w:color="auto"/>
          <w:left w:val="single" w:sz="4" w:space="4" w:color="auto"/>
          <w:bottom w:val="single" w:sz="4" w:space="1" w:color="auto"/>
          <w:right w:val="single" w:sz="4" w:space="4" w:color="auto"/>
        </w:pBdr>
        <w:rPr>
          <w:b/>
          <w:noProof/>
          <w:szCs w:val="22"/>
          <w:lang w:val="bg-BG"/>
        </w:rPr>
      </w:pPr>
      <w:r w:rsidRPr="00B000EF">
        <w:rPr>
          <w:b/>
          <w:noProof/>
          <w:szCs w:val="22"/>
          <w:lang w:val="bg-BG"/>
        </w:rPr>
        <w:t>ДАННИ, КОИТО ТРЯБВА ДА СЪДЪРЖА ВЪНШНАТА ОПАКОВКА</w:t>
      </w:r>
    </w:p>
    <w:p w:rsidR="00D22068" w:rsidRPr="00B000EF" w:rsidRDefault="00D22068" w:rsidP="00D22068">
      <w:pPr>
        <w:keepNext/>
        <w:pBdr>
          <w:top w:val="single" w:sz="4" w:space="1" w:color="auto"/>
          <w:left w:val="single" w:sz="4" w:space="4" w:color="auto"/>
          <w:bottom w:val="single" w:sz="4" w:space="1" w:color="auto"/>
          <w:right w:val="single" w:sz="4" w:space="4" w:color="auto"/>
        </w:pBdr>
        <w:rPr>
          <w:b/>
          <w:noProof/>
          <w:szCs w:val="22"/>
          <w:lang w:val="bg-BG"/>
        </w:rPr>
      </w:pPr>
    </w:p>
    <w:p w:rsidR="00D22068" w:rsidRPr="00B000EF" w:rsidRDefault="00D22068" w:rsidP="00D22068">
      <w:pPr>
        <w:keepNext/>
        <w:pBdr>
          <w:top w:val="single" w:sz="4" w:space="1" w:color="auto"/>
          <w:left w:val="single" w:sz="4" w:space="4" w:color="auto"/>
          <w:bottom w:val="single" w:sz="4" w:space="1" w:color="auto"/>
          <w:right w:val="single" w:sz="4" w:space="4" w:color="auto"/>
        </w:pBdr>
        <w:tabs>
          <w:tab w:val="clear" w:pos="567"/>
        </w:tabs>
        <w:spacing w:line="240" w:lineRule="auto"/>
        <w:rPr>
          <w:b/>
          <w:noProof/>
          <w:szCs w:val="22"/>
          <w:lang w:val="bg-BG"/>
        </w:rPr>
      </w:pPr>
      <w:r w:rsidRPr="00CC4C57">
        <w:rPr>
          <w:b/>
          <w:noProof/>
          <w:szCs w:val="22"/>
          <w:lang w:val="bg-BG"/>
        </w:rPr>
        <w:t>МЕЖДИННА</w:t>
      </w:r>
      <w:r w:rsidRPr="00B000EF">
        <w:rPr>
          <w:b/>
          <w:noProof/>
          <w:szCs w:val="22"/>
          <w:lang w:val="bg-BG"/>
        </w:rPr>
        <w:t xml:space="preserve"> КУТИЯ (без blue box) </w:t>
      </w:r>
      <w:r w:rsidR="005B065A">
        <w:rPr>
          <w:b/>
          <w:noProof/>
          <w:szCs w:val="22"/>
          <w:lang w:val="bg-BG"/>
        </w:rPr>
        <w:t>компонент на</w:t>
      </w:r>
      <w:r w:rsidRPr="00B000EF">
        <w:rPr>
          <w:b/>
          <w:noProof/>
          <w:szCs w:val="22"/>
          <w:lang w:val="bg-BG"/>
        </w:rPr>
        <w:t xml:space="preserve"> </w:t>
      </w:r>
      <w:r w:rsidR="005B065A">
        <w:rPr>
          <w:b/>
          <w:noProof/>
          <w:szCs w:val="22"/>
          <w:lang w:val="bg-BG"/>
        </w:rPr>
        <w:t>групова</w:t>
      </w:r>
      <w:r w:rsidRPr="00B000EF">
        <w:rPr>
          <w:b/>
          <w:noProof/>
          <w:szCs w:val="22"/>
          <w:lang w:val="bg-BG"/>
        </w:rPr>
        <w:t xml:space="preserve"> опаковка - </w:t>
      </w:r>
      <w:r w:rsidRPr="00B000EF">
        <w:rPr>
          <w:b/>
          <w:szCs w:val="22"/>
          <w:lang w:val="bg-BG"/>
        </w:rPr>
        <w:t xml:space="preserve">Junior </w:t>
      </w:r>
      <w:r w:rsidRPr="00B000EF">
        <w:rPr>
          <w:b/>
          <w:noProof/>
          <w:szCs w:val="22"/>
          <w:lang w:val="bg-BG"/>
        </w:rPr>
        <w:t>KwikPen</w:t>
      </w:r>
    </w:p>
    <w:p w:rsidR="00D22068" w:rsidRPr="00B000EF" w:rsidRDefault="00D22068" w:rsidP="00D22068">
      <w:pPr>
        <w:keepNext/>
        <w:tabs>
          <w:tab w:val="clear" w:pos="567"/>
        </w:tabs>
        <w:spacing w:line="240" w:lineRule="auto"/>
        <w:ind w:left="567" w:hanging="567"/>
        <w:rPr>
          <w:noProof/>
          <w:szCs w:val="22"/>
          <w:lang w:val="bg-BG"/>
        </w:rPr>
      </w:pPr>
    </w:p>
    <w:p w:rsidR="00D22068" w:rsidRPr="00B000EF" w:rsidRDefault="00D22068" w:rsidP="00D22068">
      <w:pPr>
        <w:keepNext/>
        <w:pBdr>
          <w:top w:val="single" w:sz="4" w:space="1" w:color="auto"/>
          <w:left w:val="single" w:sz="4" w:space="4" w:color="auto"/>
          <w:bottom w:val="single" w:sz="4" w:space="1" w:color="auto"/>
          <w:right w:val="single" w:sz="4" w:space="4" w:color="auto"/>
        </w:pBdr>
        <w:tabs>
          <w:tab w:val="clear" w:pos="567"/>
        </w:tabs>
        <w:spacing w:line="240" w:lineRule="auto"/>
        <w:ind w:left="567" w:hanging="567"/>
        <w:rPr>
          <w:noProof/>
          <w:szCs w:val="22"/>
          <w:lang w:val="bg-BG"/>
        </w:rPr>
      </w:pPr>
      <w:r w:rsidRPr="00B000EF">
        <w:rPr>
          <w:b/>
          <w:noProof/>
          <w:szCs w:val="22"/>
          <w:lang w:val="bg-BG"/>
        </w:rPr>
        <w:t>1.</w:t>
      </w:r>
      <w:r w:rsidRPr="00B000EF">
        <w:rPr>
          <w:b/>
          <w:noProof/>
          <w:szCs w:val="22"/>
          <w:lang w:val="bg-BG"/>
        </w:rPr>
        <w:tab/>
        <w:t>ИМЕ НА ЛЕКАРСТВЕНИЯ ПРОДУКТ</w:t>
      </w:r>
    </w:p>
    <w:p w:rsidR="00D22068" w:rsidRPr="00B000EF" w:rsidRDefault="00D22068" w:rsidP="00D22068">
      <w:pPr>
        <w:keepNext/>
        <w:tabs>
          <w:tab w:val="clear" w:pos="567"/>
        </w:tabs>
        <w:spacing w:line="240" w:lineRule="auto"/>
        <w:ind w:left="567" w:hanging="567"/>
        <w:rPr>
          <w:noProof/>
          <w:szCs w:val="22"/>
          <w:lang w:val="bg-BG"/>
        </w:rPr>
      </w:pPr>
    </w:p>
    <w:p w:rsidR="00D22068" w:rsidRPr="00B000EF" w:rsidRDefault="00D22068" w:rsidP="00D22068">
      <w:pPr>
        <w:widowControl w:val="0"/>
        <w:tabs>
          <w:tab w:val="clear" w:pos="567"/>
        </w:tabs>
        <w:spacing w:line="240" w:lineRule="auto"/>
        <w:rPr>
          <w:noProof/>
          <w:szCs w:val="22"/>
          <w:lang w:val="bg-BG"/>
        </w:rPr>
      </w:pPr>
      <w:r w:rsidRPr="00B000EF">
        <w:rPr>
          <w:szCs w:val="22"/>
          <w:lang w:val="bg-BG"/>
        </w:rPr>
        <w:t xml:space="preserve">Humalog 100 единици/ml </w:t>
      </w:r>
      <w:r w:rsidR="00294419">
        <w:rPr>
          <w:szCs w:val="22"/>
        </w:rPr>
        <w:t>Junior</w:t>
      </w:r>
      <w:r w:rsidR="00294419" w:rsidRPr="00CC4C57">
        <w:rPr>
          <w:szCs w:val="22"/>
          <w:lang w:val="ru-RU"/>
        </w:rPr>
        <w:t xml:space="preserve"> </w:t>
      </w:r>
      <w:r w:rsidR="00294419">
        <w:rPr>
          <w:szCs w:val="22"/>
        </w:rPr>
        <w:t>KwikPen</w:t>
      </w:r>
      <w:r w:rsidR="00294419" w:rsidRPr="00CC4C57">
        <w:rPr>
          <w:szCs w:val="22"/>
          <w:lang w:val="ru-RU"/>
        </w:rPr>
        <w:t xml:space="preserve"> </w:t>
      </w:r>
      <w:r w:rsidRPr="00B000EF">
        <w:rPr>
          <w:szCs w:val="22"/>
          <w:lang w:val="bg-BG"/>
        </w:rPr>
        <w:t>инжекционен разтвор в предварително напълнена писалка.</w:t>
      </w:r>
    </w:p>
    <w:p w:rsidR="00D22068" w:rsidRPr="00CC4C57" w:rsidRDefault="008E5E18" w:rsidP="00D22068">
      <w:pPr>
        <w:widowControl w:val="0"/>
        <w:tabs>
          <w:tab w:val="clear" w:pos="567"/>
        </w:tabs>
        <w:spacing w:line="240" w:lineRule="auto"/>
        <w:rPr>
          <w:b/>
          <w:noProof/>
          <w:szCs w:val="22"/>
          <w:lang w:val="bg-BG"/>
        </w:rPr>
      </w:pPr>
      <w:r w:rsidRPr="008E5E18">
        <w:rPr>
          <w:lang w:val="bg-BG"/>
        </w:rPr>
        <w:t xml:space="preserve">инсулин </w:t>
      </w:r>
      <w:r w:rsidR="00D22068" w:rsidRPr="008E5E18">
        <w:rPr>
          <w:lang w:val="bg-BG"/>
        </w:rPr>
        <w:t>лиспро</w:t>
      </w:r>
    </w:p>
    <w:p w:rsidR="00D22068" w:rsidRPr="00B000EF" w:rsidRDefault="00D22068" w:rsidP="00D22068">
      <w:pPr>
        <w:tabs>
          <w:tab w:val="clear" w:pos="567"/>
        </w:tabs>
        <w:spacing w:line="240" w:lineRule="auto"/>
        <w:ind w:left="567" w:hanging="567"/>
        <w:rPr>
          <w:noProof/>
          <w:szCs w:val="22"/>
          <w:lang w:val="bg-BG"/>
        </w:rPr>
      </w:pPr>
    </w:p>
    <w:p w:rsidR="00D22068" w:rsidRPr="00B000EF" w:rsidRDefault="00D22068" w:rsidP="00D22068">
      <w:pPr>
        <w:tabs>
          <w:tab w:val="clear" w:pos="567"/>
        </w:tabs>
        <w:spacing w:line="240" w:lineRule="auto"/>
        <w:ind w:left="567" w:hanging="567"/>
        <w:rPr>
          <w:noProof/>
          <w:szCs w:val="22"/>
          <w:lang w:val="bg-BG"/>
        </w:rPr>
      </w:pPr>
    </w:p>
    <w:p w:rsidR="00D22068" w:rsidRPr="00B000EF" w:rsidRDefault="00D22068" w:rsidP="00D22068">
      <w:pPr>
        <w:keepNext/>
        <w:pBdr>
          <w:top w:val="single" w:sz="4" w:space="1" w:color="auto"/>
          <w:left w:val="single" w:sz="4" w:space="4" w:color="auto"/>
          <w:bottom w:val="single" w:sz="4" w:space="1" w:color="auto"/>
          <w:right w:val="single" w:sz="4" w:space="4" w:color="auto"/>
        </w:pBdr>
        <w:tabs>
          <w:tab w:val="clear" w:pos="567"/>
        </w:tabs>
        <w:spacing w:line="240" w:lineRule="auto"/>
        <w:ind w:left="567" w:hanging="567"/>
        <w:rPr>
          <w:b/>
          <w:noProof/>
          <w:szCs w:val="22"/>
          <w:lang w:val="bg-BG"/>
        </w:rPr>
      </w:pPr>
      <w:r w:rsidRPr="00B000EF">
        <w:rPr>
          <w:b/>
          <w:noProof/>
          <w:szCs w:val="22"/>
          <w:lang w:val="bg-BG"/>
        </w:rPr>
        <w:t>2.</w:t>
      </w:r>
      <w:r w:rsidRPr="00B000EF">
        <w:rPr>
          <w:b/>
          <w:noProof/>
          <w:szCs w:val="22"/>
          <w:lang w:val="bg-BG"/>
        </w:rPr>
        <w:tab/>
        <w:t>ОБЯВЯВАНЕ НА АКТИВНОТО ВЕЩЕСТВО</w:t>
      </w:r>
    </w:p>
    <w:p w:rsidR="00D22068" w:rsidRPr="00B000EF" w:rsidRDefault="00D22068" w:rsidP="00D22068">
      <w:pPr>
        <w:keepNext/>
        <w:tabs>
          <w:tab w:val="clear" w:pos="567"/>
        </w:tabs>
        <w:spacing w:line="240" w:lineRule="auto"/>
        <w:rPr>
          <w:bdr w:val="single" w:sz="4" w:space="0" w:color="auto"/>
          <w:lang w:val="bg-BG"/>
        </w:rPr>
      </w:pPr>
    </w:p>
    <w:p w:rsidR="00D22068" w:rsidRPr="00B000EF" w:rsidRDefault="00D22068" w:rsidP="00D22068">
      <w:pPr>
        <w:spacing w:line="240" w:lineRule="auto"/>
        <w:ind w:right="11"/>
        <w:rPr>
          <w:lang w:val="bg-BG"/>
        </w:rPr>
      </w:pPr>
      <w:r w:rsidRPr="00B000EF">
        <w:rPr>
          <w:lang w:val="bg-BG"/>
        </w:rPr>
        <w:t>Един ml разтвор съдържа 100 единици инсулин лиспро (еквивалентни на 3,5 mg).</w:t>
      </w:r>
    </w:p>
    <w:p w:rsidR="00D22068" w:rsidRPr="00B000EF" w:rsidRDefault="00D22068" w:rsidP="00D22068">
      <w:pPr>
        <w:tabs>
          <w:tab w:val="clear" w:pos="567"/>
        </w:tabs>
        <w:spacing w:line="240" w:lineRule="auto"/>
        <w:ind w:right="11"/>
        <w:jc w:val="both"/>
        <w:rPr>
          <w:lang w:val="bg-BG"/>
        </w:rPr>
      </w:pPr>
    </w:p>
    <w:p w:rsidR="00D22068" w:rsidRPr="00B000EF" w:rsidRDefault="00D22068" w:rsidP="00D22068">
      <w:pPr>
        <w:tabs>
          <w:tab w:val="clear" w:pos="567"/>
        </w:tabs>
        <w:spacing w:line="240" w:lineRule="auto"/>
        <w:ind w:right="11"/>
        <w:jc w:val="both"/>
        <w:rPr>
          <w:lang w:val="bg-BG"/>
        </w:rPr>
      </w:pPr>
    </w:p>
    <w:p w:rsidR="00D22068" w:rsidRPr="00D22068" w:rsidRDefault="00D22068" w:rsidP="00D22068">
      <w:pPr>
        <w:keepNext/>
        <w:pBdr>
          <w:top w:val="single" w:sz="4" w:space="1" w:color="auto"/>
          <w:left w:val="single" w:sz="4" w:space="4" w:color="auto"/>
          <w:bottom w:val="single" w:sz="4" w:space="1" w:color="auto"/>
          <w:right w:val="single" w:sz="4" w:space="4" w:color="auto"/>
        </w:pBdr>
        <w:tabs>
          <w:tab w:val="clear" w:pos="567"/>
        </w:tabs>
        <w:spacing w:line="240" w:lineRule="auto"/>
        <w:ind w:left="567" w:hanging="567"/>
        <w:rPr>
          <w:noProof/>
          <w:szCs w:val="22"/>
          <w:highlight w:val="lightGray"/>
          <w:lang w:val="bg-BG"/>
        </w:rPr>
      </w:pPr>
      <w:r w:rsidRPr="00B000EF">
        <w:rPr>
          <w:b/>
          <w:noProof/>
          <w:szCs w:val="22"/>
          <w:lang w:val="bg-BG"/>
        </w:rPr>
        <w:t>3.</w:t>
      </w:r>
      <w:r w:rsidRPr="00B000EF">
        <w:rPr>
          <w:b/>
          <w:noProof/>
          <w:szCs w:val="22"/>
          <w:lang w:val="bg-BG"/>
        </w:rPr>
        <w:tab/>
        <w:t>СПИСЪК НА ПОМОЩНИТЕ ВЕЩЕСТВА</w:t>
      </w:r>
    </w:p>
    <w:p w:rsidR="00D22068" w:rsidRPr="00B000EF" w:rsidRDefault="00D22068" w:rsidP="00D22068">
      <w:pPr>
        <w:keepNext/>
        <w:tabs>
          <w:tab w:val="clear" w:pos="567"/>
        </w:tabs>
        <w:spacing w:line="240" w:lineRule="auto"/>
        <w:ind w:left="567" w:hanging="567"/>
        <w:rPr>
          <w:noProof/>
          <w:szCs w:val="22"/>
          <w:lang w:val="bg-BG"/>
        </w:rPr>
      </w:pPr>
    </w:p>
    <w:p w:rsidR="00D22068" w:rsidRPr="00B000EF" w:rsidRDefault="00D22068" w:rsidP="00D22068">
      <w:pPr>
        <w:tabs>
          <w:tab w:val="clear" w:pos="567"/>
        </w:tabs>
        <w:spacing w:line="240" w:lineRule="auto"/>
        <w:rPr>
          <w:noProof/>
          <w:szCs w:val="22"/>
          <w:lang w:val="bg-BG"/>
        </w:rPr>
      </w:pPr>
      <w:r w:rsidRPr="00B000EF">
        <w:rPr>
          <w:noProof/>
          <w:szCs w:val="22"/>
          <w:lang w:val="bg-BG"/>
        </w:rPr>
        <w:t>Съдържа глицерол, цинков оксид</w:t>
      </w:r>
      <w:r w:rsidRPr="007321C6">
        <w:rPr>
          <w:noProof/>
          <w:szCs w:val="22"/>
          <w:lang w:val="bg-BG"/>
        </w:rPr>
        <w:t xml:space="preserve">, </w:t>
      </w:r>
      <w:r w:rsidRPr="00CC4C57">
        <w:rPr>
          <w:noProof/>
          <w:szCs w:val="22"/>
          <w:lang w:val="bg-BG"/>
        </w:rPr>
        <w:t>д</w:t>
      </w:r>
      <w:r w:rsidRPr="00CC4C57">
        <w:rPr>
          <w:noProof/>
          <w:lang w:val="bg-BG"/>
        </w:rPr>
        <w:t>вуосновен натриев фосфат</w:t>
      </w:r>
      <w:r w:rsidRPr="007321C6">
        <w:rPr>
          <w:noProof/>
          <w:lang w:val="bg-BG"/>
        </w:rPr>
        <w:t> </w:t>
      </w:r>
      <w:r w:rsidRPr="007321C6">
        <w:rPr>
          <w:noProof/>
          <w:szCs w:val="22"/>
          <w:lang w:val="bg-BG"/>
        </w:rPr>
        <w:t>7H</w:t>
      </w:r>
      <w:r w:rsidRPr="007321C6">
        <w:rPr>
          <w:vertAlign w:val="subscript"/>
          <w:lang w:val="bg-BG"/>
        </w:rPr>
        <w:t>2</w:t>
      </w:r>
      <w:r w:rsidRPr="007321C6">
        <w:rPr>
          <w:noProof/>
          <w:szCs w:val="22"/>
          <w:lang w:val="bg-BG"/>
        </w:rPr>
        <w:t>O, метакрезол</w:t>
      </w:r>
      <w:r w:rsidRPr="00B000EF">
        <w:rPr>
          <w:noProof/>
          <w:szCs w:val="22"/>
          <w:lang w:val="bg-BG"/>
        </w:rPr>
        <w:t xml:space="preserve"> и вода за инжекции.</w:t>
      </w:r>
    </w:p>
    <w:p w:rsidR="00D22068" w:rsidRPr="00B000EF" w:rsidRDefault="00D22068" w:rsidP="00D22068">
      <w:pPr>
        <w:tabs>
          <w:tab w:val="clear" w:pos="567"/>
        </w:tabs>
        <w:spacing w:line="240" w:lineRule="auto"/>
        <w:ind w:right="11"/>
        <w:jc w:val="both"/>
        <w:rPr>
          <w:noProof/>
          <w:szCs w:val="22"/>
          <w:lang w:val="bg-BG"/>
        </w:rPr>
      </w:pPr>
      <w:r w:rsidRPr="00B000EF">
        <w:rPr>
          <w:noProof/>
          <w:szCs w:val="22"/>
          <w:lang w:val="bg-BG"/>
        </w:rPr>
        <w:t>Натриев хидроксид и/или хлороводородна киселина могат да бъдат използвани за корекция на киселинността.</w:t>
      </w:r>
      <w:r w:rsidR="008E5E18" w:rsidRPr="008E5E18">
        <w:rPr>
          <w:rFonts w:eastAsia="SimSun"/>
          <w:szCs w:val="22"/>
          <w:highlight w:val="lightGray"/>
          <w:lang w:val="bg-BG" w:eastAsia="zh-CN"/>
        </w:rPr>
        <w:t xml:space="preserve"> За допълнителна информация вижте листовката</w:t>
      </w:r>
      <w:r w:rsidR="008E5E18">
        <w:rPr>
          <w:noProof/>
          <w:szCs w:val="22"/>
          <w:lang w:val="bg-BG"/>
        </w:rPr>
        <w:t xml:space="preserve"> </w:t>
      </w:r>
    </w:p>
    <w:p w:rsidR="00D22068" w:rsidRPr="00B000EF" w:rsidRDefault="00D22068" w:rsidP="00D22068">
      <w:pPr>
        <w:tabs>
          <w:tab w:val="clear" w:pos="567"/>
        </w:tabs>
        <w:spacing w:line="240" w:lineRule="auto"/>
        <w:ind w:left="567" w:hanging="567"/>
        <w:rPr>
          <w:noProof/>
          <w:szCs w:val="22"/>
          <w:lang w:val="bg-BG"/>
        </w:rPr>
      </w:pPr>
    </w:p>
    <w:p w:rsidR="00D22068" w:rsidRPr="00B000EF" w:rsidRDefault="00D22068" w:rsidP="00D22068">
      <w:pPr>
        <w:tabs>
          <w:tab w:val="clear" w:pos="567"/>
        </w:tabs>
        <w:spacing w:line="240" w:lineRule="auto"/>
        <w:ind w:left="567" w:hanging="567"/>
        <w:rPr>
          <w:noProof/>
          <w:szCs w:val="22"/>
          <w:lang w:val="bg-BG"/>
        </w:rPr>
      </w:pPr>
    </w:p>
    <w:p w:rsidR="00D22068" w:rsidRPr="00B000EF" w:rsidRDefault="00D22068" w:rsidP="00D22068">
      <w:pPr>
        <w:keepNext/>
        <w:pBdr>
          <w:top w:val="single" w:sz="4" w:space="1" w:color="auto"/>
          <w:left w:val="single" w:sz="4" w:space="4" w:color="auto"/>
          <w:bottom w:val="single" w:sz="4" w:space="1" w:color="auto"/>
          <w:right w:val="single" w:sz="4" w:space="4" w:color="auto"/>
        </w:pBdr>
        <w:tabs>
          <w:tab w:val="clear" w:pos="567"/>
        </w:tabs>
        <w:spacing w:line="240" w:lineRule="auto"/>
        <w:ind w:left="567" w:hanging="567"/>
        <w:rPr>
          <w:noProof/>
          <w:szCs w:val="22"/>
          <w:lang w:val="bg-BG"/>
        </w:rPr>
      </w:pPr>
      <w:r w:rsidRPr="00B000EF">
        <w:rPr>
          <w:b/>
          <w:noProof/>
          <w:szCs w:val="22"/>
          <w:lang w:val="bg-BG"/>
        </w:rPr>
        <w:t>4.</w:t>
      </w:r>
      <w:r w:rsidRPr="00B000EF">
        <w:rPr>
          <w:b/>
          <w:noProof/>
          <w:szCs w:val="22"/>
          <w:lang w:val="bg-BG"/>
        </w:rPr>
        <w:tab/>
        <w:t>ЛЕКАРСТВЕНА ФОРМА И КОЛИЧЕСТВО В ЕДНА ОПАКОВКА</w:t>
      </w:r>
    </w:p>
    <w:p w:rsidR="00D22068" w:rsidRPr="00B000EF" w:rsidRDefault="00D22068" w:rsidP="00D22068">
      <w:pPr>
        <w:keepNext/>
        <w:tabs>
          <w:tab w:val="clear" w:pos="567"/>
        </w:tabs>
        <w:spacing w:line="240" w:lineRule="auto"/>
        <w:ind w:left="567" w:hanging="567"/>
        <w:rPr>
          <w:noProof/>
          <w:szCs w:val="22"/>
          <w:lang w:val="bg-BG"/>
        </w:rPr>
      </w:pPr>
    </w:p>
    <w:p w:rsidR="00D22068" w:rsidRPr="00B000EF" w:rsidRDefault="00D22068" w:rsidP="00D22068">
      <w:pPr>
        <w:spacing w:line="240" w:lineRule="auto"/>
        <w:ind w:right="11"/>
        <w:rPr>
          <w:lang w:val="bg-BG"/>
        </w:rPr>
      </w:pPr>
      <w:r w:rsidRPr="0028363F">
        <w:rPr>
          <w:highlight w:val="lightGray"/>
          <w:lang w:val="bg-BG"/>
        </w:rPr>
        <w:t>Инжекционен разтвор</w:t>
      </w:r>
    </w:p>
    <w:p w:rsidR="00D22068" w:rsidRPr="00B000EF" w:rsidRDefault="00D22068" w:rsidP="00D22068">
      <w:pPr>
        <w:tabs>
          <w:tab w:val="clear" w:pos="567"/>
        </w:tabs>
        <w:spacing w:line="240" w:lineRule="auto"/>
        <w:rPr>
          <w:lang w:val="bg-BG"/>
        </w:rPr>
      </w:pPr>
    </w:p>
    <w:p w:rsidR="00D22068" w:rsidRPr="00B000EF" w:rsidRDefault="00D22068" w:rsidP="00D22068">
      <w:pPr>
        <w:rPr>
          <w:szCs w:val="22"/>
          <w:highlight w:val="yellow"/>
          <w:lang w:val="bg-BG"/>
        </w:rPr>
      </w:pPr>
      <w:r w:rsidRPr="00B000EF">
        <w:rPr>
          <w:szCs w:val="22"/>
          <w:lang w:val="bg-BG"/>
        </w:rPr>
        <w:t xml:space="preserve">5 </w:t>
      </w:r>
      <w:r w:rsidR="00F261FB">
        <w:rPr>
          <w:szCs w:val="22"/>
          <w:lang w:val="bg-BG"/>
        </w:rPr>
        <w:t>писалки по</w:t>
      </w:r>
      <w:r w:rsidRPr="00B000EF">
        <w:rPr>
          <w:szCs w:val="22"/>
          <w:lang w:val="bg-BG"/>
        </w:rPr>
        <w:t xml:space="preserve"> 3 ml. </w:t>
      </w:r>
      <w:r w:rsidR="005B065A">
        <w:rPr>
          <w:szCs w:val="22"/>
          <w:lang w:val="bg-BG"/>
        </w:rPr>
        <w:t>Компонент</w:t>
      </w:r>
      <w:r w:rsidRPr="00B000EF">
        <w:rPr>
          <w:szCs w:val="22"/>
          <w:lang w:val="bg-BG"/>
        </w:rPr>
        <w:t xml:space="preserve"> </w:t>
      </w:r>
      <w:r w:rsidR="005B065A">
        <w:rPr>
          <w:szCs w:val="22"/>
          <w:lang w:val="bg-BG"/>
        </w:rPr>
        <w:t>на</w:t>
      </w:r>
      <w:r w:rsidRPr="00B000EF">
        <w:rPr>
          <w:szCs w:val="22"/>
          <w:lang w:val="bg-BG"/>
        </w:rPr>
        <w:t xml:space="preserve"> </w:t>
      </w:r>
      <w:r w:rsidR="005B065A">
        <w:rPr>
          <w:szCs w:val="22"/>
          <w:lang w:val="bg-BG"/>
        </w:rPr>
        <w:t>групова</w:t>
      </w:r>
      <w:r w:rsidRPr="00B000EF">
        <w:rPr>
          <w:szCs w:val="22"/>
          <w:lang w:val="bg-BG"/>
        </w:rPr>
        <w:t xml:space="preserve"> опаковка, не може да се продава отделно.</w:t>
      </w:r>
    </w:p>
    <w:p w:rsidR="00D22068" w:rsidRPr="00B000EF" w:rsidRDefault="00D22068" w:rsidP="00D22068">
      <w:pPr>
        <w:tabs>
          <w:tab w:val="clear" w:pos="567"/>
        </w:tabs>
        <w:spacing w:line="240" w:lineRule="auto"/>
        <w:rPr>
          <w:lang w:val="bg-BG"/>
        </w:rPr>
      </w:pPr>
    </w:p>
    <w:p w:rsidR="00D22068" w:rsidRPr="00B000EF" w:rsidRDefault="00D22068" w:rsidP="00D22068">
      <w:pPr>
        <w:tabs>
          <w:tab w:val="clear" w:pos="567"/>
        </w:tabs>
        <w:spacing w:line="240" w:lineRule="auto"/>
        <w:rPr>
          <w:lang w:val="bg-BG"/>
        </w:rPr>
      </w:pPr>
    </w:p>
    <w:p w:rsidR="00D22068" w:rsidRPr="00CC4C57" w:rsidRDefault="00D22068" w:rsidP="00D22068">
      <w:pPr>
        <w:keepNext/>
        <w:pBdr>
          <w:top w:val="single" w:sz="4" w:space="1" w:color="auto"/>
          <w:left w:val="single" w:sz="4" w:space="4" w:color="auto"/>
          <w:bottom w:val="single" w:sz="4" w:space="1" w:color="auto"/>
          <w:right w:val="single" w:sz="4" w:space="4" w:color="auto"/>
        </w:pBdr>
        <w:tabs>
          <w:tab w:val="clear" w:pos="567"/>
        </w:tabs>
        <w:spacing w:line="240" w:lineRule="auto"/>
        <w:ind w:left="567" w:hanging="567"/>
        <w:rPr>
          <w:noProof/>
          <w:szCs w:val="22"/>
          <w:lang w:val="bg-BG"/>
        </w:rPr>
      </w:pPr>
      <w:r w:rsidRPr="00B000EF">
        <w:rPr>
          <w:b/>
          <w:noProof/>
          <w:szCs w:val="22"/>
          <w:lang w:val="bg-BG"/>
        </w:rPr>
        <w:t>5.</w:t>
      </w:r>
      <w:r w:rsidRPr="00B000EF">
        <w:rPr>
          <w:b/>
          <w:noProof/>
          <w:szCs w:val="22"/>
          <w:lang w:val="bg-BG"/>
        </w:rPr>
        <w:tab/>
        <w:t xml:space="preserve">НАЧИН </w:t>
      </w:r>
      <w:r w:rsidRPr="00BA2036">
        <w:rPr>
          <w:b/>
          <w:noProof/>
          <w:szCs w:val="22"/>
          <w:lang w:val="bg-BG"/>
        </w:rPr>
        <w:t>НА ПРИЛОЖЕНИЕ И ПЪТ НА ВЪВЕЖДАНЕ</w:t>
      </w:r>
    </w:p>
    <w:p w:rsidR="00D22068" w:rsidRPr="00B000EF" w:rsidRDefault="00D22068" w:rsidP="00D22068">
      <w:pPr>
        <w:keepNext/>
        <w:tabs>
          <w:tab w:val="clear" w:pos="567"/>
        </w:tabs>
        <w:spacing w:line="240" w:lineRule="auto"/>
        <w:ind w:left="567" w:hanging="567"/>
        <w:rPr>
          <w:i/>
          <w:noProof/>
          <w:szCs w:val="22"/>
          <w:lang w:val="bg-BG"/>
        </w:rPr>
      </w:pPr>
    </w:p>
    <w:p w:rsidR="00D22068" w:rsidRPr="00B000EF" w:rsidRDefault="00D22068" w:rsidP="00D22068">
      <w:pPr>
        <w:spacing w:line="240" w:lineRule="auto"/>
        <w:ind w:left="567" w:hanging="567"/>
        <w:rPr>
          <w:noProof/>
          <w:lang w:val="bg-BG"/>
        </w:rPr>
      </w:pPr>
      <w:r w:rsidRPr="00B000EF">
        <w:rPr>
          <w:noProof/>
          <w:lang w:val="bg-BG"/>
        </w:rPr>
        <w:t>Преди употреба прочетете листовката.</w:t>
      </w:r>
    </w:p>
    <w:p w:rsidR="00D22068" w:rsidRPr="00CC4C57" w:rsidRDefault="00D22068" w:rsidP="00D22068">
      <w:pPr>
        <w:tabs>
          <w:tab w:val="clear" w:pos="567"/>
        </w:tabs>
        <w:spacing w:line="240" w:lineRule="auto"/>
        <w:ind w:left="567" w:hanging="567"/>
        <w:rPr>
          <w:b/>
          <w:noProof/>
          <w:szCs w:val="22"/>
          <w:lang w:val="bg-BG"/>
        </w:rPr>
      </w:pPr>
      <w:r w:rsidRPr="00CC4C57">
        <w:rPr>
          <w:b/>
          <w:noProof/>
          <w:szCs w:val="22"/>
          <w:lang w:val="bg-BG"/>
        </w:rPr>
        <w:t>За подкожно приложение</w:t>
      </w:r>
    </w:p>
    <w:p w:rsidR="00D22068" w:rsidRPr="00B000EF" w:rsidRDefault="00D22068" w:rsidP="00D22068">
      <w:pPr>
        <w:tabs>
          <w:tab w:val="clear" w:pos="567"/>
        </w:tabs>
        <w:spacing w:line="240" w:lineRule="auto"/>
        <w:ind w:left="567" w:hanging="567"/>
        <w:rPr>
          <w:noProof/>
          <w:szCs w:val="22"/>
          <w:lang w:val="bg-BG"/>
        </w:rPr>
      </w:pPr>
    </w:p>
    <w:p w:rsidR="00D22068" w:rsidRPr="00B000EF" w:rsidRDefault="00D22068" w:rsidP="00D22068">
      <w:pPr>
        <w:tabs>
          <w:tab w:val="clear" w:pos="567"/>
        </w:tabs>
        <w:spacing w:line="240" w:lineRule="auto"/>
        <w:ind w:left="567" w:hanging="567"/>
        <w:rPr>
          <w:noProof/>
          <w:szCs w:val="22"/>
          <w:lang w:val="bg-BG"/>
        </w:rPr>
      </w:pPr>
    </w:p>
    <w:p w:rsidR="00D22068" w:rsidRPr="00B000EF" w:rsidRDefault="00D22068" w:rsidP="00D22068">
      <w:pPr>
        <w:keepNext/>
        <w:pBdr>
          <w:top w:val="single" w:sz="4" w:space="1" w:color="auto"/>
          <w:left w:val="single" w:sz="4" w:space="4" w:color="auto"/>
          <w:bottom w:val="single" w:sz="4" w:space="1" w:color="auto"/>
          <w:right w:val="single" w:sz="4" w:space="4" w:color="auto"/>
        </w:pBdr>
        <w:tabs>
          <w:tab w:val="clear" w:pos="567"/>
        </w:tabs>
        <w:spacing w:line="240" w:lineRule="auto"/>
        <w:ind w:left="567" w:hanging="567"/>
        <w:rPr>
          <w:noProof/>
          <w:szCs w:val="22"/>
          <w:lang w:val="bg-BG"/>
        </w:rPr>
      </w:pPr>
      <w:r w:rsidRPr="00B000EF">
        <w:rPr>
          <w:b/>
          <w:noProof/>
          <w:szCs w:val="22"/>
          <w:lang w:val="bg-BG"/>
        </w:rPr>
        <w:t>6.</w:t>
      </w:r>
      <w:r w:rsidRPr="00B000EF">
        <w:rPr>
          <w:b/>
          <w:noProof/>
          <w:szCs w:val="22"/>
          <w:lang w:val="bg-BG"/>
        </w:rPr>
        <w:tab/>
        <w:t>СПЕЦИАЛНО ПРЕДУПРЕЖДЕНИЕ, ЧЕ ЛЕКАРСТВЕНИЯТ ПРОДУКТ ТРЯБВА ДА СЕ СЪХРАНЯВА НА МЯСТО ДАЛЕЧЕ ОТ ПОГЛЕДА И ДОСЕГА НА ДЕЦА</w:t>
      </w:r>
    </w:p>
    <w:p w:rsidR="00D22068" w:rsidRPr="00B000EF" w:rsidRDefault="00D22068" w:rsidP="00D22068">
      <w:pPr>
        <w:keepNext/>
        <w:tabs>
          <w:tab w:val="clear" w:pos="567"/>
        </w:tabs>
        <w:spacing w:line="240" w:lineRule="auto"/>
        <w:ind w:left="567" w:hanging="567"/>
        <w:rPr>
          <w:noProof/>
          <w:szCs w:val="22"/>
          <w:lang w:val="bg-BG"/>
        </w:rPr>
      </w:pPr>
    </w:p>
    <w:p w:rsidR="00D22068" w:rsidRPr="00B000EF" w:rsidRDefault="00D22068" w:rsidP="00D22068">
      <w:pPr>
        <w:tabs>
          <w:tab w:val="clear" w:pos="567"/>
        </w:tabs>
        <w:spacing w:line="240" w:lineRule="auto"/>
        <w:ind w:left="567" w:hanging="567"/>
        <w:outlineLvl w:val="0"/>
        <w:rPr>
          <w:noProof/>
          <w:szCs w:val="22"/>
          <w:lang w:val="bg-BG"/>
        </w:rPr>
      </w:pPr>
      <w:r w:rsidRPr="00B000EF">
        <w:rPr>
          <w:noProof/>
          <w:szCs w:val="22"/>
          <w:lang w:val="bg-BG"/>
        </w:rPr>
        <w:t>Да се съхранява на място, недостъпно за деца.</w:t>
      </w:r>
    </w:p>
    <w:p w:rsidR="00D22068" w:rsidRPr="00B000EF" w:rsidRDefault="00D22068" w:rsidP="00D22068">
      <w:pPr>
        <w:tabs>
          <w:tab w:val="clear" w:pos="567"/>
        </w:tabs>
        <w:spacing w:line="240" w:lineRule="auto"/>
        <w:ind w:left="567" w:hanging="567"/>
        <w:rPr>
          <w:noProof/>
          <w:szCs w:val="22"/>
          <w:lang w:val="bg-BG"/>
        </w:rPr>
      </w:pPr>
    </w:p>
    <w:p w:rsidR="00D22068" w:rsidRPr="00B000EF" w:rsidRDefault="00D22068" w:rsidP="00D22068">
      <w:pPr>
        <w:tabs>
          <w:tab w:val="clear" w:pos="567"/>
        </w:tabs>
        <w:spacing w:line="240" w:lineRule="auto"/>
        <w:ind w:left="567" w:hanging="567"/>
        <w:rPr>
          <w:noProof/>
          <w:szCs w:val="22"/>
          <w:lang w:val="bg-BG"/>
        </w:rPr>
      </w:pPr>
    </w:p>
    <w:p w:rsidR="00D22068" w:rsidRPr="00D22068" w:rsidRDefault="00D22068" w:rsidP="00D22068">
      <w:pPr>
        <w:keepNext/>
        <w:pBdr>
          <w:top w:val="single" w:sz="4" w:space="1" w:color="auto"/>
          <w:left w:val="single" w:sz="4" w:space="4" w:color="auto"/>
          <w:bottom w:val="single" w:sz="4" w:space="1" w:color="auto"/>
          <w:right w:val="single" w:sz="4" w:space="4" w:color="auto"/>
        </w:pBdr>
        <w:tabs>
          <w:tab w:val="clear" w:pos="567"/>
        </w:tabs>
        <w:spacing w:line="240" w:lineRule="auto"/>
        <w:ind w:left="567" w:hanging="567"/>
        <w:rPr>
          <w:noProof/>
          <w:szCs w:val="22"/>
          <w:highlight w:val="lightGray"/>
          <w:lang w:val="bg-BG"/>
        </w:rPr>
      </w:pPr>
      <w:r w:rsidRPr="00B000EF">
        <w:rPr>
          <w:b/>
          <w:noProof/>
          <w:szCs w:val="22"/>
          <w:lang w:val="bg-BG"/>
        </w:rPr>
        <w:t>7.</w:t>
      </w:r>
      <w:r w:rsidRPr="00B000EF">
        <w:rPr>
          <w:b/>
          <w:noProof/>
          <w:szCs w:val="22"/>
          <w:lang w:val="bg-BG"/>
        </w:rPr>
        <w:tab/>
        <w:t>ДРУГИ СПЕЦИАЛНИ ПРЕДУПРЕЖДЕНИЯ, АКО Е НЕОБХОДИМО</w:t>
      </w:r>
    </w:p>
    <w:p w:rsidR="00D22068" w:rsidRPr="00B000EF" w:rsidRDefault="00D22068" w:rsidP="00D22068">
      <w:pPr>
        <w:keepNext/>
        <w:tabs>
          <w:tab w:val="clear" w:pos="567"/>
        </w:tabs>
        <w:spacing w:line="240" w:lineRule="auto"/>
        <w:ind w:left="567" w:hanging="567"/>
        <w:rPr>
          <w:noProof/>
          <w:szCs w:val="22"/>
          <w:lang w:val="bg-BG"/>
        </w:rPr>
      </w:pPr>
    </w:p>
    <w:p w:rsidR="00E47D9E" w:rsidRDefault="00E47D9E" w:rsidP="00E47D9E">
      <w:pPr>
        <w:tabs>
          <w:tab w:val="clear" w:pos="567"/>
        </w:tabs>
        <w:spacing w:line="240" w:lineRule="auto"/>
        <w:rPr>
          <w:noProof/>
          <w:szCs w:val="22"/>
          <w:lang w:val="bg-BG"/>
        </w:rPr>
      </w:pPr>
      <w:r w:rsidRPr="00234E5C">
        <w:rPr>
          <w:b/>
          <w:szCs w:val="22"/>
          <w:lang w:val="bg-BG"/>
        </w:rPr>
        <w:t>Писалката</w:t>
      </w:r>
      <w:r w:rsidRPr="00234E5C">
        <w:rPr>
          <w:b/>
          <w:lang w:val="bg-BG"/>
        </w:rPr>
        <w:t xml:space="preserve"> доставя 0,5</w:t>
      </w:r>
      <w:r w:rsidR="001B4E75">
        <w:rPr>
          <w:b/>
          <w:lang w:val="bg-BG"/>
        </w:rPr>
        <w:t> </w:t>
      </w:r>
      <w:r w:rsidRPr="00234E5C">
        <w:rPr>
          <w:b/>
          <w:lang w:val="bg-BG"/>
        </w:rPr>
        <w:t>-</w:t>
      </w:r>
      <w:r w:rsidR="001B4E75">
        <w:rPr>
          <w:b/>
          <w:lang w:val="bg-BG"/>
        </w:rPr>
        <w:t> </w:t>
      </w:r>
      <w:r w:rsidRPr="00234E5C">
        <w:rPr>
          <w:b/>
          <w:lang w:val="bg-BG"/>
        </w:rPr>
        <w:t xml:space="preserve">30 единици </w:t>
      </w:r>
      <w:r w:rsidR="005B065A">
        <w:rPr>
          <w:b/>
          <w:lang w:val="bg-BG"/>
        </w:rPr>
        <w:t>на</w:t>
      </w:r>
      <w:r w:rsidRPr="00234E5C">
        <w:rPr>
          <w:b/>
          <w:lang w:val="bg-BG"/>
        </w:rPr>
        <w:t xml:space="preserve"> стъпки по </w:t>
      </w:r>
      <w:r>
        <w:rPr>
          <w:b/>
          <w:lang w:val="bg-BG"/>
        </w:rPr>
        <w:t>0,5</w:t>
      </w:r>
      <w:r w:rsidRPr="00234E5C">
        <w:rPr>
          <w:b/>
          <w:lang w:val="bg-BG"/>
        </w:rPr>
        <w:t> единиц</w:t>
      </w:r>
      <w:r>
        <w:rPr>
          <w:b/>
          <w:lang w:val="bg-BG"/>
        </w:rPr>
        <w:t>и</w:t>
      </w:r>
      <w:r w:rsidRPr="00234E5C">
        <w:rPr>
          <w:b/>
          <w:lang w:val="bg-BG"/>
        </w:rPr>
        <w:t>.</w:t>
      </w:r>
    </w:p>
    <w:p w:rsidR="00E47D9E" w:rsidRDefault="00E47D9E" w:rsidP="00E47D9E">
      <w:pPr>
        <w:tabs>
          <w:tab w:val="clear" w:pos="567"/>
        </w:tabs>
        <w:spacing w:line="240" w:lineRule="auto"/>
        <w:rPr>
          <w:noProof/>
          <w:szCs w:val="22"/>
          <w:lang w:val="bg-BG"/>
        </w:rPr>
      </w:pPr>
    </w:p>
    <w:p w:rsidR="00D22068" w:rsidRPr="00B000EF" w:rsidRDefault="003363C6" w:rsidP="00D22068">
      <w:pPr>
        <w:tabs>
          <w:tab w:val="clear" w:pos="567"/>
        </w:tabs>
        <w:spacing w:line="240" w:lineRule="auto"/>
        <w:rPr>
          <w:noProof/>
          <w:szCs w:val="22"/>
          <w:lang w:val="bg-BG"/>
        </w:rPr>
      </w:pPr>
      <w:r w:rsidRPr="00BA2036">
        <w:rPr>
          <w:noProof/>
          <w:szCs w:val="22"/>
          <w:lang w:val="bg-BG"/>
        </w:rPr>
        <w:t>Ако</w:t>
      </w:r>
      <w:r w:rsidR="00166ECD" w:rsidRPr="00BA2036">
        <w:rPr>
          <w:szCs w:val="22"/>
          <w:lang w:val="bg-BG"/>
        </w:rPr>
        <w:t xml:space="preserve"> </w:t>
      </w:r>
      <w:r w:rsidR="005B065A">
        <w:rPr>
          <w:szCs w:val="22"/>
          <w:lang w:val="bg-BG"/>
        </w:rPr>
        <w:t>обкатката</w:t>
      </w:r>
      <w:r w:rsidR="00166ECD" w:rsidRPr="003740DE">
        <w:rPr>
          <w:szCs w:val="22"/>
          <w:lang w:val="bg-BG"/>
        </w:rPr>
        <w:t xml:space="preserve"> е счупен</w:t>
      </w:r>
      <w:r w:rsidR="005B065A">
        <w:rPr>
          <w:szCs w:val="22"/>
          <w:lang w:val="bg-BG"/>
        </w:rPr>
        <w:t>а</w:t>
      </w:r>
      <w:r w:rsidR="00166ECD" w:rsidRPr="003740DE">
        <w:rPr>
          <w:szCs w:val="22"/>
          <w:lang w:val="bg-BG"/>
        </w:rPr>
        <w:t xml:space="preserve"> преди първата употреба</w:t>
      </w:r>
      <w:r w:rsidRPr="00655B5C">
        <w:rPr>
          <w:noProof/>
          <w:szCs w:val="22"/>
          <w:lang w:val="bg-BG"/>
        </w:rPr>
        <w:t xml:space="preserve">, </w:t>
      </w:r>
      <w:r w:rsidRPr="00B66074">
        <w:rPr>
          <w:rStyle w:val="CommentReference"/>
          <w:sz w:val="22"/>
          <w:szCs w:val="22"/>
          <w:lang w:val="bg-BG"/>
        </w:rPr>
        <w:t xml:space="preserve">свържете се с </w:t>
      </w:r>
      <w:r w:rsidRPr="00D10DED">
        <w:rPr>
          <w:noProof/>
          <w:szCs w:val="22"/>
          <w:lang w:val="bg-BG"/>
        </w:rPr>
        <w:t>фармацевт</w:t>
      </w:r>
      <w:r w:rsidR="00D22068" w:rsidRPr="00407C97">
        <w:rPr>
          <w:noProof/>
          <w:szCs w:val="22"/>
          <w:lang w:val="bg-BG"/>
        </w:rPr>
        <w:t>.</w:t>
      </w:r>
    </w:p>
    <w:p w:rsidR="00D22068" w:rsidRPr="00B000EF" w:rsidRDefault="00D22068" w:rsidP="00D22068">
      <w:pPr>
        <w:rPr>
          <w:szCs w:val="22"/>
          <w:lang w:val="bg-BG"/>
        </w:rPr>
      </w:pPr>
    </w:p>
    <w:p w:rsidR="00D22068" w:rsidRPr="00B000EF" w:rsidRDefault="00D22068" w:rsidP="00D22068">
      <w:pPr>
        <w:tabs>
          <w:tab w:val="clear" w:pos="567"/>
        </w:tabs>
        <w:spacing w:line="240" w:lineRule="auto"/>
        <w:ind w:left="567" w:hanging="567"/>
        <w:rPr>
          <w:noProof/>
          <w:szCs w:val="22"/>
          <w:lang w:val="bg-BG"/>
        </w:rPr>
      </w:pPr>
    </w:p>
    <w:p w:rsidR="00D22068" w:rsidRPr="00D22068" w:rsidRDefault="00D22068" w:rsidP="00D22068">
      <w:pPr>
        <w:keepNext/>
        <w:pBdr>
          <w:top w:val="single" w:sz="4" w:space="1" w:color="auto"/>
          <w:left w:val="single" w:sz="4" w:space="4" w:color="auto"/>
          <w:bottom w:val="single" w:sz="4" w:space="1" w:color="auto"/>
          <w:right w:val="single" w:sz="4" w:space="4" w:color="auto"/>
        </w:pBdr>
        <w:tabs>
          <w:tab w:val="clear" w:pos="567"/>
        </w:tabs>
        <w:spacing w:line="240" w:lineRule="auto"/>
        <w:ind w:left="567" w:hanging="567"/>
        <w:rPr>
          <w:noProof/>
          <w:szCs w:val="22"/>
          <w:highlight w:val="lightGray"/>
          <w:lang w:val="bg-BG"/>
        </w:rPr>
      </w:pPr>
      <w:r w:rsidRPr="00B000EF">
        <w:rPr>
          <w:b/>
          <w:noProof/>
          <w:szCs w:val="22"/>
          <w:lang w:val="bg-BG"/>
        </w:rPr>
        <w:t>8.</w:t>
      </w:r>
      <w:r w:rsidRPr="00B000EF">
        <w:rPr>
          <w:b/>
          <w:noProof/>
          <w:szCs w:val="22"/>
          <w:lang w:val="bg-BG"/>
        </w:rPr>
        <w:tab/>
        <w:t>ДАТА НА ИЗТИЧАНЕ НА СРОКА НА ГОДНОСТ</w:t>
      </w:r>
    </w:p>
    <w:p w:rsidR="00D22068" w:rsidRPr="00B000EF" w:rsidRDefault="00D22068" w:rsidP="00D22068">
      <w:pPr>
        <w:keepNext/>
        <w:tabs>
          <w:tab w:val="clear" w:pos="567"/>
        </w:tabs>
        <w:spacing w:line="240" w:lineRule="auto"/>
        <w:ind w:left="567" w:hanging="567"/>
        <w:rPr>
          <w:noProof/>
          <w:szCs w:val="22"/>
          <w:lang w:val="bg-BG"/>
        </w:rPr>
      </w:pPr>
    </w:p>
    <w:p w:rsidR="00D22068" w:rsidRPr="00B000EF" w:rsidRDefault="00D22068" w:rsidP="00D22068">
      <w:pPr>
        <w:tabs>
          <w:tab w:val="clear" w:pos="567"/>
        </w:tabs>
        <w:spacing w:line="240" w:lineRule="auto"/>
        <w:ind w:left="567" w:hanging="567"/>
        <w:rPr>
          <w:noProof/>
          <w:szCs w:val="22"/>
          <w:lang w:val="bg-BG"/>
        </w:rPr>
      </w:pPr>
      <w:r w:rsidRPr="00B000EF">
        <w:rPr>
          <w:noProof/>
          <w:szCs w:val="22"/>
          <w:lang w:val="bg-BG"/>
        </w:rPr>
        <w:t>Годен до</w:t>
      </w:r>
      <w:r w:rsidR="005B065A">
        <w:rPr>
          <w:noProof/>
          <w:szCs w:val="22"/>
          <w:lang w:val="bg-BG"/>
        </w:rPr>
        <w:t>:</w:t>
      </w:r>
    </w:p>
    <w:p w:rsidR="00D22068" w:rsidRPr="00B000EF" w:rsidRDefault="00D22068" w:rsidP="00D22068">
      <w:pPr>
        <w:tabs>
          <w:tab w:val="clear" w:pos="567"/>
        </w:tabs>
        <w:spacing w:line="240" w:lineRule="auto"/>
        <w:ind w:left="567" w:hanging="567"/>
        <w:rPr>
          <w:noProof/>
          <w:szCs w:val="22"/>
          <w:lang w:val="bg-BG"/>
        </w:rPr>
      </w:pPr>
    </w:p>
    <w:p w:rsidR="00D22068" w:rsidRPr="00B000EF" w:rsidRDefault="00D22068" w:rsidP="00D22068">
      <w:pPr>
        <w:tabs>
          <w:tab w:val="clear" w:pos="567"/>
        </w:tabs>
        <w:spacing w:line="240" w:lineRule="auto"/>
        <w:ind w:left="567" w:hanging="567"/>
        <w:rPr>
          <w:noProof/>
          <w:szCs w:val="22"/>
          <w:lang w:val="bg-BG"/>
        </w:rPr>
      </w:pPr>
    </w:p>
    <w:p w:rsidR="00D22068" w:rsidRPr="00B000EF" w:rsidRDefault="00D22068" w:rsidP="00D22068">
      <w:pPr>
        <w:keepNext/>
        <w:pBdr>
          <w:top w:val="single" w:sz="4" w:space="1" w:color="auto"/>
          <w:left w:val="single" w:sz="4" w:space="4" w:color="auto"/>
          <w:bottom w:val="single" w:sz="4" w:space="0" w:color="auto"/>
          <w:right w:val="single" w:sz="4" w:space="4" w:color="auto"/>
        </w:pBdr>
        <w:tabs>
          <w:tab w:val="clear" w:pos="567"/>
        </w:tabs>
        <w:spacing w:line="240" w:lineRule="auto"/>
        <w:ind w:left="567" w:hanging="567"/>
        <w:rPr>
          <w:noProof/>
          <w:szCs w:val="22"/>
          <w:lang w:val="bg-BG"/>
        </w:rPr>
      </w:pPr>
      <w:r w:rsidRPr="00B000EF">
        <w:rPr>
          <w:b/>
          <w:noProof/>
          <w:szCs w:val="22"/>
          <w:lang w:val="bg-BG"/>
        </w:rPr>
        <w:t>9.</w:t>
      </w:r>
      <w:r w:rsidRPr="00B000EF">
        <w:rPr>
          <w:b/>
          <w:noProof/>
          <w:szCs w:val="22"/>
          <w:lang w:val="bg-BG"/>
        </w:rPr>
        <w:tab/>
        <w:t>СПЕЦИАЛНИ УСЛОВИЯ НА СЪХРАНЕНИЕ</w:t>
      </w:r>
    </w:p>
    <w:p w:rsidR="00D22068" w:rsidRPr="00B000EF" w:rsidRDefault="00D22068" w:rsidP="00D22068">
      <w:pPr>
        <w:keepNext/>
        <w:tabs>
          <w:tab w:val="clear" w:pos="567"/>
        </w:tabs>
        <w:spacing w:line="240" w:lineRule="auto"/>
        <w:ind w:left="567" w:hanging="567"/>
        <w:rPr>
          <w:noProof/>
          <w:szCs w:val="22"/>
          <w:lang w:val="bg-BG"/>
        </w:rPr>
      </w:pPr>
    </w:p>
    <w:p w:rsidR="00461C7D" w:rsidRPr="00225504" w:rsidRDefault="00461C7D" w:rsidP="00461C7D">
      <w:pPr>
        <w:ind w:left="567" w:hanging="567"/>
        <w:rPr>
          <w:szCs w:val="22"/>
          <w:lang w:val="bg-BG"/>
        </w:rPr>
      </w:pPr>
      <w:r>
        <w:rPr>
          <w:szCs w:val="22"/>
          <w:lang w:val="bg-BG"/>
        </w:rPr>
        <w:t>Да се с</w:t>
      </w:r>
      <w:r w:rsidRPr="00225504">
        <w:rPr>
          <w:szCs w:val="22"/>
          <w:lang w:val="bg-BG"/>
        </w:rPr>
        <w:t>ъхранява в хладилник (</w:t>
      </w:r>
      <w:smartTag w:uri="urn:schemas-microsoft-com:office:smarttags" w:element="metricconverter">
        <w:smartTagPr>
          <w:attr w:name="ProductID" w:val="2ﾰC"/>
        </w:smartTagPr>
        <w:r w:rsidRPr="00225504">
          <w:rPr>
            <w:szCs w:val="22"/>
            <w:lang w:val="bg-BG"/>
          </w:rPr>
          <w:t>2°C</w:t>
        </w:r>
      </w:smartTag>
      <w:r w:rsidRPr="00225504">
        <w:rPr>
          <w:szCs w:val="22"/>
          <w:lang w:val="bg-BG"/>
        </w:rPr>
        <w:t xml:space="preserve"> - </w:t>
      </w:r>
      <w:smartTag w:uri="urn:schemas-microsoft-com:office:smarttags" w:element="metricconverter">
        <w:smartTagPr>
          <w:attr w:name="ProductID" w:val="8ﾰC"/>
        </w:smartTagPr>
        <w:r w:rsidRPr="00225504">
          <w:rPr>
            <w:szCs w:val="22"/>
            <w:lang w:val="bg-BG"/>
          </w:rPr>
          <w:t>8°C</w:t>
        </w:r>
      </w:smartTag>
      <w:r w:rsidRPr="00225504">
        <w:rPr>
          <w:szCs w:val="22"/>
          <w:lang w:val="bg-BG"/>
        </w:rPr>
        <w:t>).</w:t>
      </w:r>
    </w:p>
    <w:p w:rsidR="00461C7D" w:rsidRPr="00B000EF" w:rsidRDefault="00461C7D" w:rsidP="00461C7D">
      <w:pPr>
        <w:tabs>
          <w:tab w:val="clear" w:pos="567"/>
        </w:tabs>
        <w:spacing w:line="240" w:lineRule="auto"/>
        <w:ind w:left="567" w:hanging="567"/>
        <w:rPr>
          <w:lang w:val="bg-BG"/>
        </w:rPr>
      </w:pPr>
      <w:r>
        <w:rPr>
          <w:szCs w:val="22"/>
          <w:lang w:val="bg-BG"/>
        </w:rPr>
        <w:t>Да не с</w:t>
      </w:r>
      <w:r w:rsidRPr="00225504">
        <w:rPr>
          <w:szCs w:val="22"/>
          <w:lang w:val="bg-BG"/>
        </w:rPr>
        <w:t xml:space="preserve">е замразява. </w:t>
      </w:r>
      <w:r>
        <w:rPr>
          <w:szCs w:val="22"/>
          <w:lang w:val="bg-BG"/>
        </w:rPr>
        <w:t>Да не с</w:t>
      </w:r>
      <w:r w:rsidRPr="00225504">
        <w:rPr>
          <w:szCs w:val="22"/>
          <w:lang w:val="bg-BG"/>
        </w:rPr>
        <w:t>е излага</w:t>
      </w:r>
      <w:r w:rsidRPr="00B000EF">
        <w:rPr>
          <w:lang w:val="bg-BG"/>
        </w:rPr>
        <w:t xml:space="preserve"> на прекомерна топлина или пряка слънчева светлина.</w:t>
      </w:r>
    </w:p>
    <w:p w:rsidR="00461C7D" w:rsidRPr="00B000EF" w:rsidRDefault="00461C7D" w:rsidP="00461C7D">
      <w:pPr>
        <w:tabs>
          <w:tab w:val="clear" w:pos="567"/>
        </w:tabs>
        <w:spacing w:line="240" w:lineRule="auto"/>
        <w:rPr>
          <w:szCs w:val="22"/>
          <w:lang w:val="bg-BG"/>
        </w:rPr>
      </w:pPr>
      <w:r w:rsidRPr="00B000EF">
        <w:rPr>
          <w:szCs w:val="22"/>
          <w:lang w:val="bg-BG"/>
        </w:rPr>
        <w:t xml:space="preserve">След </w:t>
      </w:r>
      <w:r w:rsidRPr="00225504">
        <w:rPr>
          <w:szCs w:val="22"/>
          <w:lang w:val="bg-BG"/>
        </w:rPr>
        <w:t>първ</w:t>
      </w:r>
      <w:r>
        <w:rPr>
          <w:szCs w:val="22"/>
          <w:lang w:val="bg-BG"/>
        </w:rPr>
        <w:t>оначалната</w:t>
      </w:r>
      <w:r w:rsidRPr="00225504">
        <w:rPr>
          <w:szCs w:val="22"/>
          <w:lang w:val="bg-BG"/>
        </w:rPr>
        <w:t xml:space="preserve"> </w:t>
      </w:r>
      <w:r w:rsidRPr="00B000EF">
        <w:rPr>
          <w:szCs w:val="22"/>
          <w:lang w:val="bg-BG"/>
        </w:rPr>
        <w:t xml:space="preserve">употреба писалките трябва да се използват в рамките на 28 дни. </w:t>
      </w:r>
      <w:r w:rsidR="002F1B54">
        <w:rPr>
          <w:szCs w:val="22"/>
          <w:lang w:val="bg-BG"/>
        </w:rPr>
        <w:t xml:space="preserve">Изхвърлете след </w:t>
      </w:r>
      <w:r w:rsidR="002F1B54" w:rsidRPr="00DE1DFC">
        <w:rPr>
          <w:szCs w:val="22"/>
          <w:lang w:val="bg-BG"/>
        </w:rPr>
        <w:t>28</w:t>
      </w:r>
      <w:r w:rsidR="002F1B54">
        <w:rPr>
          <w:szCs w:val="22"/>
          <w:lang w:val="bg-BG"/>
        </w:rPr>
        <w:t> дни дори, ако част от разтвора остава</w:t>
      </w:r>
      <w:r w:rsidR="002F1B54" w:rsidRPr="00DE1DFC">
        <w:rPr>
          <w:szCs w:val="22"/>
          <w:lang w:val="bg-BG"/>
        </w:rPr>
        <w:t>.</w:t>
      </w:r>
      <w:r w:rsidR="002F1B54">
        <w:rPr>
          <w:szCs w:val="22"/>
          <w:lang w:val="bg-BG"/>
        </w:rPr>
        <w:t xml:space="preserve"> </w:t>
      </w:r>
      <w:r w:rsidRPr="00B000EF">
        <w:rPr>
          <w:szCs w:val="22"/>
          <w:lang w:val="bg-BG"/>
        </w:rPr>
        <w:t xml:space="preserve">Писалките, </w:t>
      </w:r>
      <w:r>
        <w:rPr>
          <w:szCs w:val="22"/>
          <w:lang w:val="bg-BG"/>
        </w:rPr>
        <w:t xml:space="preserve">които са в </w:t>
      </w:r>
      <w:r w:rsidR="005B065A">
        <w:rPr>
          <w:szCs w:val="22"/>
          <w:lang w:val="bg-BG"/>
        </w:rPr>
        <w:t xml:space="preserve">период на </w:t>
      </w:r>
      <w:r>
        <w:rPr>
          <w:szCs w:val="22"/>
          <w:lang w:val="bg-BG"/>
        </w:rPr>
        <w:t>употреба</w:t>
      </w:r>
      <w:r w:rsidRPr="00B000EF">
        <w:rPr>
          <w:szCs w:val="22"/>
          <w:lang w:val="bg-BG"/>
        </w:rPr>
        <w:t>, трябва да се съхраняват под 30</w:t>
      </w:r>
      <w:r w:rsidRPr="00B000EF">
        <w:rPr>
          <w:bCs/>
          <w:szCs w:val="22"/>
          <w:lang w:val="bg-BG"/>
        </w:rPr>
        <w:t>°</w:t>
      </w:r>
      <w:r w:rsidRPr="00B000EF">
        <w:rPr>
          <w:szCs w:val="22"/>
          <w:lang w:val="bg-BG"/>
        </w:rPr>
        <w:t>С и не трябва да се поставят в хладилник.</w:t>
      </w:r>
    </w:p>
    <w:p w:rsidR="00D22068" w:rsidRPr="00B000EF" w:rsidRDefault="00D22068" w:rsidP="00D22068">
      <w:pPr>
        <w:tabs>
          <w:tab w:val="clear" w:pos="567"/>
        </w:tabs>
        <w:spacing w:line="240" w:lineRule="auto"/>
        <w:ind w:left="567" w:hanging="567"/>
        <w:rPr>
          <w:noProof/>
          <w:szCs w:val="22"/>
          <w:lang w:val="bg-BG"/>
        </w:rPr>
      </w:pPr>
    </w:p>
    <w:p w:rsidR="00D22068" w:rsidRPr="00B000EF" w:rsidRDefault="00D22068" w:rsidP="00D22068">
      <w:pPr>
        <w:tabs>
          <w:tab w:val="clear" w:pos="567"/>
        </w:tabs>
        <w:spacing w:line="240" w:lineRule="auto"/>
        <w:ind w:left="567" w:hanging="567"/>
        <w:rPr>
          <w:noProof/>
          <w:szCs w:val="22"/>
          <w:lang w:val="bg-BG"/>
        </w:rPr>
      </w:pPr>
    </w:p>
    <w:p w:rsidR="00D22068" w:rsidRPr="00B000EF" w:rsidRDefault="00D22068" w:rsidP="00D22068">
      <w:pPr>
        <w:keepNext/>
        <w:pBdr>
          <w:top w:val="single" w:sz="4" w:space="1" w:color="auto"/>
          <w:left w:val="single" w:sz="4" w:space="4" w:color="auto"/>
          <w:bottom w:val="single" w:sz="4" w:space="1" w:color="auto"/>
          <w:right w:val="single" w:sz="4" w:space="4" w:color="auto"/>
        </w:pBdr>
        <w:tabs>
          <w:tab w:val="clear" w:pos="567"/>
        </w:tabs>
        <w:spacing w:line="240" w:lineRule="auto"/>
        <w:ind w:left="567" w:hanging="567"/>
        <w:rPr>
          <w:b/>
          <w:noProof/>
          <w:szCs w:val="22"/>
          <w:lang w:val="bg-BG"/>
        </w:rPr>
      </w:pPr>
      <w:r w:rsidRPr="00B000EF">
        <w:rPr>
          <w:b/>
          <w:noProof/>
          <w:szCs w:val="22"/>
          <w:lang w:val="bg-BG"/>
        </w:rPr>
        <w:t>10.</w:t>
      </w:r>
      <w:r w:rsidRPr="00B000EF">
        <w:rPr>
          <w:b/>
          <w:noProof/>
          <w:szCs w:val="22"/>
          <w:lang w:val="bg-BG"/>
        </w:rPr>
        <w:tab/>
        <w:t>СПЕЦИАЛНИ ПРЕДПАЗНИ МЕРКИ ПРИ ИЗХВЪРЛЯНЕ НА НЕИЗПОЛЗВАНА ЧАСТ ОТ ЛЕКАРСТВЕНИТЕ ПРОДУКТИ ИЛИ ОТПАДЪЧНИ МАТЕРИАЛИ ОТ ТЯХ, АКО СЕ ИЗИСКВАТ ТАКИВА</w:t>
      </w:r>
    </w:p>
    <w:p w:rsidR="00D22068" w:rsidRPr="00B000EF" w:rsidRDefault="00D22068" w:rsidP="00D22068">
      <w:pPr>
        <w:keepNext/>
        <w:tabs>
          <w:tab w:val="clear" w:pos="567"/>
        </w:tabs>
        <w:spacing w:line="240" w:lineRule="auto"/>
        <w:ind w:left="567" w:hanging="567"/>
        <w:rPr>
          <w:noProof/>
          <w:szCs w:val="22"/>
          <w:lang w:val="bg-BG"/>
        </w:rPr>
      </w:pPr>
    </w:p>
    <w:p w:rsidR="00D22068" w:rsidRPr="00B000EF" w:rsidRDefault="00D22068" w:rsidP="00D22068">
      <w:pPr>
        <w:tabs>
          <w:tab w:val="clear" w:pos="567"/>
        </w:tabs>
        <w:spacing w:line="240" w:lineRule="auto"/>
        <w:rPr>
          <w:noProof/>
          <w:szCs w:val="22"/>
          <w:lang w:val="bg-BG"/>
        </w:rPr>
      </w:pPr>
    </w:p>
    <w:p w:rsidR="00D22068" w:rsidRPr="00B000EF" w:rsidRDefault="00D22068" w:rsidP="00D22068">
      <w:pPr>
        <w:keepNext/>
        <w:pBdr>
          <w:top w:val="single" w:sz="4" w:space="1" w:color="auto"/>
          <w:left w:val="single" w:sz="4" w:space="4" w:color="auto"/>
          <w:bottom w:val="single" w:sz="4" w:space="1" w:color="auto"/>
          <w:right w:val="single" w:sz="4" w:space="4" w:color="auto"/>
        </w:pBdr>
        <w:tabs>
          <w:tab w:val="clear" w:pos="567"/>
        </w:tabs>
        <w:spacing w:line="240" w:lineRule="auto"/>
        <w:ind w:left="567" w:hanging="567"/>
        <w:rPr>
          <w:b/>
          <w:noProof/>
          <w:szCs w:val="22"/>
          <w:lang w:val="bg-BG"/>
        </w:rPr>
      </w:pPr>
      <w:r w:rsidRPr="00B000EF">
        <w:rPr>
          <w:b/>
          <w:noProof/>
          <w:szCs w:val="22"/>
          <w:lang w:val="bg-BG"/>
        </w:rPr>
        <w:t>11.</w:t>
      </w:r>
      <w:r w:rsidRPr="00B000EF">
        <w:rPr>
          <w:b/>
          <w:noProof/>
          <w:szCs w:val="22"/>
          <w:lang w:val="bg-BG"/>
        </w:rPr>
        <w:tab/>
        <w:t>ИМЕ И АДРЕС НА ПРИТЕЖАТЕЛЯ НА РАЗРЕШЕНИЕТО ЗА УПОТРЕБА</w:t>
      </w:r>
    </w:p>
    <w:p w:rsidR="00D22068" w:rsidRPr="00B000EF" w:rsidRDefault="00D22068" w:rsidP="00D22068">
      <w:pPr>
        <w:keepNext/>
        <w:tabs>
          <w:tab w:val="clear" w:pos="567"/>
        </w:tabs>
        <w:spacing w:line="240" w:lineRule="auto"/>
        <w:ind w:left="567" w:hanging="567"/>
        <w:rPr>
          <w:noProof/>
          <w:szCs w:val="22"/>
          <w:lang w:val="bg-BG"/>
        </w:rPr>
      </w:pPr>
    </w:p>
    <w:p w:rsidR="00D22068" w:rsidRPr="00B000EF" w:rsidRDefault="00D22068" w:rsidP="00D22068">
      <w:pPr>
        <w:tabs>
          <w:tab w:val="clear" w:pos="567"/>
        </w:tabs>
        <w:spacing w:line="240" w:lineRule="auto"/>
        <w:ind w:left="567" w:hanging="567"/>
        <w:rPr>
          <w:noProof/>
          <w:szCs w:val="22"/>
          <w:lang w:val="bg-BG"/>
        </w:rPr>
      </w:pPr>
      <w:r w:rsidRPr="00B000EF">
        <w:rPr>
          <w:noProof/>
          <w:szCs w:val="22"/>
          <w:lang w:val="bg-BG"/>
        </w:rPr>
        <w:t>Eli Lilly Nederland B.V.</w:t>
      </w:r>
    </w:p>
    <w:p w:rsidR="00D22068" w:rsidRPr="00B000EF" w:rsidRDefault="00D22068" w:rsidP="00D22068">
      <w:pPr>
        <w:tabs>
          <w:tab w:val="clear" w:pos="567"/>
        </w:tabs>
        <w:spacing w:line="240" w:lineRule="auto"/>
        <w:ind w:left="567" w:hanging="567"/>
        <w:rPr>
          <w:noProof/>
          <w:szCs w:val="22"/>
          <w:lang w:val="bg-BG"/>
        </w:rPr>
      </w:pPr>
      <w:r w:rsidRPr="00B000EF">
        <w:rPr>
          <w:noProof/>
          <w:szCs w:val="22"/>
          <w:lang w:val="bg-BG"/>
        </w:rPr>
        <w:t>Papendorpseweg 83, 3528 BJ Utrecht</w:t>
      </w:r>
    </w:p>
    <w:p w:rsidR="00D22068" w:rsidRPr="00B000EF" w:rsidRDefault="00D22068" w:rsidP="00D22068">
      <w:pPr>
        <w:tabs>
          <w:tab w:val="clear" w:pos="567"/>
        </w:tabs>
        <w:spacing w:line="240" w:lineRule="auto"/>
        <w:ind w:left="567" w:hanging="567"/>
        <w:rPr>
          <w:noProof/>
          <w:szCs w:val="22"/>
          <w:lang w:val="bg-BG"/>
        </w:rPr>
      </w:pPr>
      <w:r w:rsidRPr="00B000EF">
        <w:rPr>
          <w:noProof/>
          <w:szCs w:val="22"/>
          <w:lang w:val="bg-BG"/>
        </w:rPr>
        <w:t>Нидерландия</w:t>
      </w:r>
    </w:p>
    <w:p w:rsidR="00D22068" w:rsidRPr="00B000EF" w:rsidRDefault="00D22068" w:rsidP="00D22068">
      <w:pPr>
        <w:tabs>
          <w:tab w:val="clear" w:pos="567"/>
        </w:tabs>
        <w:spacing w:line="240" w:lineRule="auto"/>
        <w:ind w:left="567" w:hanging="567"/>
        <w:rPr>
          <w:noProof/>
          <w:szCs w:val="22"/>
          <w:lang w:val="bg-BG"/>
        </w:rPr>
      </w:pPr>
    </w:p>
    <w:p w:rsidR="00D22068" w:rsidRPr="00B000EF" w:rsidRDefault="00D22068" w:rsidP="00D22068">
      <w:pPr>
        <w:tabs>
          <w:tab w:val="clear" w:pos="567"/>
        </w:tabs>
        <w:spacing w:line="240" w:lineRule="auto"/>
        <w:ind w:left="567" w:hanging="567"/>
        <w:rPr>
          <w:noProof/>
          <w:szCs w:val="22"/>
          <w:lang w:val="bg-BG"/>
        </w:rPr>
      </w:pPr>
    </w:p>
    <w:p w:rsidR="00D22068" w:rsidRPr="00B000EF" w:rsidRDefault="00D22068" w:rsidP="00D22068">
      <w:pPr>
        <w:keepNext/>
        <w:pBdr>
          <w:top w:val="single" w:sz="4" w:space="1" w:color="auto"/>
          <w:left w:val="single" w:sz="4" w:space="4" w:color="auto"/>
          <w:bottom w:val="single" w:sz="4" w:space="1" w:color="auto"/>
          <w:right w:val="single" w:sz="4" w:space="4" w:color="auto"/>
        </w:pBdr>
        <w:tabs>
          <w:tab w:val="clear" w:pos="567"/>
        </w:tabs>
        <w:spacing w:line="240" w:lineRule="auto"/>
        <w:ind w:left="567" w:hanging="567"/>
        <w:rPr>
          <w:noProof/>
          <w:szCs w:val="22"/>
          <w:lang w:val="bg-BG"/>
        </w:rPr>
      </w:pPr>
      <w:r w:rsidRPr="00B000EF">
        <w:rPr>
          <w:b/>
          <w:noProof/>
          <w:szCs w:val="22"/>
          <w:lang w:val="bg-BG"/>
        </w:rPr>
        <w:t>12.</w:t>
      </w:r>
      <w:r w:rsidRPr="00B000EF">
        <w:rPr>
          <w:b/>
          <w:noProof/>
          <w:szCs w:val="22"/>
          <w:lang w:val="bg-BG"/>
        </w:rPr>
        <w:tab/>
        <w:t>НОМЕР НА РАЗРЕШЕНИЕТО ЗА УПОТРЕБА</w:t>
      </w:r>
    </w:p>
    <w:p w:rsidR="00D22068" w:rsidRPr="00B000EF" w:rsidRDefault="00D22068" w:rsidP="00D22068">
      <w:pPr>
        <w:keepNext/>
        <w:tabs>
          <w:tab w:val="clear" w:pos="567"/>
        </w:tabs>
        <w:spacing w:line="240" w:lineRule="auto"/>
        <w:ind w:left="567" w:hanging="567"/>
        <w:rPr>
          <w:noProof/>
          <w:szCs w:val="22"/>
          <w:lang w:val="bg-BG"/>
        </w:rPr>
      </w:pPr>
    </w:p>
    <w:p w:rsidR="00D22068" w:rsidRPr="00D22068" w:rsidRDefault="00D22068" w:rsidP="00D22068">
      <w:pPr>
        <w:suppressLineNumbers/>
        <w:outlineLvl w:val="0"/>
        <w:rPr>
          <w:szCs w:val="22"/>
          <w:highlight w:val="lightGray"/>
          <w:lang w:val="bg-BG"/>
        </w:rPr>
      </w:pPr>
      <w:r w:rsidRPr="00B000EF">
        <w:rPr>
          <w:szCs w:val="22"/>
          <w:lang w:val="bg-BG"/>
        </w:rPr>
        <w:t>EU/1/96/007/045</w:t>
      </w:r>
    </w:p>
    <w:p w:rsidR="00D22068" w:rsidRPr="00B000EF" w:rsidRDefault="00D22068" w:rsidP="00D22068">
      <w:pPr>
        <w:tabs>
          <w:tab w:val="clear" w:pos="567"/>
        </w:tabs>
        <w:spacing w:line="240" w:lineRule="auto"/>
        <w:ind w:left="567" w:hanging="567"/>
        <w:rPr>
          <w:noProof/>
          <w:szCs w:val="22"/>
          <w:lang w:val="bg-BG"/>
        </w:rPr>
      </w:pPr>
    </w:p>
    <w:p w:rsidR="00D22068" w:rsidRPr="00B000EF" w:rsidRDefault="00D22068" w:rsidP="00D22068">
      <w:pPr>
        <w:tabs>
          <w:tab w:val="clear" w:pos="567"/>
        </w:tabs>
        <w:spacing w:line="240" w:lineRule="auto"/>
        <w:ind w:left="567" w:hanging="567"/>
        <w:rPr>
          <w:noProof/>
          <w:szCs w:val="22"/>
          <w:lang w:val="bg-BG"/>
        </w:rPr>
      </w:pPr>
    </w:p>
    <w:p w:rsidR="00D22068" w:rsidRPr="00B000EF" w:rsidRDefault="00D22068" w:rsidP="00D22068">
      <w:pPr>
        <w:keepNext/>
        <w:pBdr>
          <w:top w:val="single" w:sz="4" w:space="1" w:color="auto"/>
          <w:left w:val="single" w:sz="4" w:space="4" w:color="auto"/>
          <w:bottom w:val="single" w:sz="4" w:space="1" w:color="auto"/>
          <w:right w:val="single" w:sz="4" w:space="4" w:color="auto"/>
        </w:pBdr>
        <w:tabs>
          <w:tab w:val="clear" w:pos="567"/>
        </w:tabs>
        <w:spacing w:line="240" w:lineRule="auto"/>
        <w:ind w:left="567" w:hanging="567"/>
        <w:rPr>
          <w:noProof/>
          <w:szCs w:val="22"/>
          <w:lang w:val="bg-BG"/>
        </w:rPr>
      </w:pPr>
      <w:r w:rsidRPr="00B000EF">
        <w:rPr>
          <w:b/>
          <w:noProof/>
          <w:szCs w:val="22"/>
          <w:lang w:val="bg-BG"/>
        </w:rPr>
        <w:t>13.</w:t>
      </w:r>
      <w:r w:rsidRPr="00B000EF">
        <w:rPr>
          <w:b/>
          <w:noProof/>
          <w:szCs w:val="22"/>
          <w:lang w:val="bg-BG"/>
        </w:rPr>
        <w:tab/>
        <w:t>ПАРТИДЕН НОМЕР</w:t>
      </w:r>
    </w:p>
    <w:p w:rsidR="00D22068" w:rsidRPr="00B000EF" w:rsidRDefault="00D22068" w:rsidP="00D22068">
      <w:pPr>
        <w:keepNext/>
        <w:tabs>
          <w:tab w:val="clear" w:pos="567"/>
        </w:tabs>
        <w:spacing w:line="240" w:lineRule="auto"/>
        <w:ind w:left="567" w:hanging="567"/>
        <w:rPr>
          <w:noProof/>
          <w:szCs w:val="22"/>
          <w:lang w:val="bg-BG"/>
        </w:rPr>
      </w:pPr>
    </w:p>
    <w:p w:rsidR="00D22068" w:rsidRPr="00B000EF" w:rsidRDefault="00D22068" w:rsidP="00D22068">
      <w:pPr>
        <w:tabs>
          <w:tab w:val="clear" w:pos="567"/>
        </w:tabs>
        <w:spacing w:line="240" w:lineRule="auto"/>
        <w:ind w:left="567" w:hanging="567"/>
        <w:rPr>
          <w:noProof/>
          <w:szCs w:val="22"/>
          <w:lang w:val="bg-BG"/>
        </w:rPr>
      </w:pPr>
      <w:r w:rsidRPr="00B000EF">
        <w:rPr>
          <w:noProof/>
          <w:szCs w:val="22"/>
          <w:lang w:val="bg-BG"/>
        </w:rPr>
        <w:t>Партида №</w:t>
      </w:r>
    </w:p>
    <w:p w:rsidR="00D22068" w:rsidRPr="00B000EF" w:rsidRDefault="00D22068" w:rsidP="00D22068">
      <w:pPr>
        <w:tabs>
          <w:tab w:val="clear" w:pos="567"/>
        </w:tabs>
        <w:spacing w:line="240" w:lineRule="auto"/>
        <w:ind w:left="567" w:hanging="567"/>
        <w:rPr>
          <w:noProof/>
          <w:szCs w:val="22"/>
          <w:lang w:val="bg-BG"/>
        </w:rPr>
      </w:pPr>
    </w:p>
    <w:p w:rsidR="00D22068" w:rsidRPr="00B000EF" w:rsidRDefault="00D22068" w:rsidP="00D22068">
      <w:pPr>
        <w:tabs>
          <w:tab w:val="clear" w:pos="567"/>
        </w:tabs>
        <w:spacing w:line="240" w:lineRule="auto"/>
        <w:ind w:left="567" w:hanging="567"/>
        <w:rPr>
          <w:noProof/>
          <w:szCs w:val="22"/>
          <w:lang w:val="bg-BG"/>
        </w:rPr>
      </w:pPr>
    </w:p>
    <w:p w:rsidR="00D22068" w:rsidRPr="00B000EF" w:rsidRDefault="00D22068" w:rsidP="00D22068">
      <w:pPr>
        <w:keepNext/>
        <w:pBdr>
          <w:top w:val="single" w:sz="4" w:space="1" w:color="auto"/>
          <w:left w:val="single" w:sz="4" w:space="4" w:color="auto"/>
          <w:bottom w:val="single" w:sz="4" w:space="1" w:color="auto"/>
          <w:right w:val="single" w:sz="4" w:space="4" w:color="auto"/>
        </w:pBdr>
        <w:tabs>
          <w:tab w:val="clear" w:pos="567"/>
        </w:tabs>
        <w:spacing w:line="240" w:lineRule="auto"/>
        <w:ind w:left="567" w:hanging="567"/>
        <w:rPr>
          <w:noProof/>
          <w:szCs w:val="22"/>
          <w:lang w:val="bg-BG"/>
        </w:rPr>
      </w:pPr>
      <w:r w:rsidRPr="00B000EF">
        <w:rPr>
          <w:b/>
          <w:noProof/>
          <w:szCs w:val="22"/>
          <w:lang w:val="bg-BG"/>
        </w:rPr>
        <w:t>14.</w:t>
      </w:r>
      <w:r w:rsidRPr="00B000EF">
        <w:rPr>
          <w:b/>
          <w:noProof/>
          <w:szCs w:val="22"/>
          <w:lang w:val="bg-BG"/>
        </w:rPr>
        <w:tab/>
        <w:t>НАЧИН НА ОТПУСКАНЕ</w:t>
      </w:r>
    </w:p>
    <w:p w:rsidR="00D22068" w:rsidRPr="00B000EF" w:rsidRDefault="00D22068" w:rsidP="00D22068">
      <w:pPr>
        <w:keepNext/>
        <w:tabs>
          <w:tab w:val="clear" w:pos="567"/>
        </w:tabs>
        <w:spacing w:line="240" w:lineRule="auto"/>
        <w:ind w:left="567" w:hanging="567"/>
        <w:rPr>
          <w:noProof/>
          <w:szCs w:val="22"/>
          <w:lang w:val="bg-BG"/>
        </w:rPr>
      </w:pPr>
    </w:p>
    <w:p w:rsidR="00D22068" w:rsidRPr="00B000EF" w:rsidRDefault="00D22068" w:rsidP="00D22068">
      <w:pPr>
        <w:tabs>
          <w:tab w:val="clear" w:pos="567"/>
        </w:tabs>
        <w:spacing w:line="240" w:lineRule="auto"/>
        <w:ind w:left="567" w:hanging="567"/>
        <w:rPr>
          <w:noProof/>
          <w:szCs w:val="22"/>
          <w:lang w:val="bg-BG"/>
        </w:rPr>
      </w:pPr>
    </w:p>
    <w:p w:rsidR="00D22068" w:rsidRPr="00B000EF" w:rsidRDefault="00D22068" w:rsidP="00D22068">
      <w:pPr>
        <w:keepNext/>
        <w:pBdr>
          <w:top w:val="single" w:sz="4" w:space="1" w:color="auto"/>
          <w:left w:val="single" w:sz="4" w:space="4" w:color="auto"/>
          <w:bottom w:val="single" w:sz="4" w:space="1" w:color="auto"/>
          <w:right w:val="single" w:sz="4" w:space="4" w:color="auto"/>
        </w:pBdr>
        <w:tabs>
          <w:tab w:val="clear" w:pos="567"/>
        </w:tabs>
        <w:spacing w:line="240" w:lineRule="auto"/>
        <w:ind w:left="567" w:hanging="567"/>
        <w:rPr>
          <w:noProof/>
          <w:szCs w:val="22"/>
          <w:lang w:val="bg-BG"/>
        </w:rPr>
      </w:pPr>
      <w:r w:rsidRPr="00B000EF">
        <w:rPr>
          <w:b/>
          <w:noProof/>
          <w:szCs w:val="22"/>
          <w:lang w:val="bg-BG"/>
        </w:rPr>
        <w:t>15.</w:t>
      </w:r>
      <w:r w:rsidRPr="00B000EF">
        <w:rPr>
          <w:b/>
          <w:noProof/>
          <w:szCs w:val="22"/>
          <w:lang w:val="bg-BG"/>
        </w:rPr>
        <w:tab/>
        <w:t>УКАЗАНИЯ ЗА УПОТРЕБА</w:t>
      </w:r>
    </w:p>
    <w:p w:rsidR="00D22068" w:rsidRPr="00D22068" w:rsidRDefault="00D22068" w:rsidP="00D22068">
      <w:pPr>
        <w:keepNext/>
        <w:tabs>
          <w:tab w:val="clear" w:pos="567"/>
        </w:tabs>
        <w:spacing w:line="240" w:lineRule="auto"/>
        <w:ind w:left="567" w:hanging="567"/>
        <w:rPr>
          <w:szCs w:val="22"/>
          <w:highlight w:val="lightGray"/>
          <w:lang w:val="bg-BG"/>
        </w:rPr>
      </w:pPr>
    </w:p>
    <w:p w:rsidR="00276246" w:rsidRPr="00276246" w:rsidRDefault="00276246" w:rsidP="00D22068">
      <w:pPr>
        <w:tabs>
          <w:tab w:val="clear" w:pos="567"/>
        </w:tabs>
        <w:spacing w:line="240" w:lineRule="auto"/>
        <w:ind w:left="567" w:hanging="567"/>
        <w:rPr>
          <w:noProof/>
          <w:szCs w:val="22"/>
          <w:lang w:val="bg-BG"/>
        </w:rPr>
      </w:pPr>
    </w:p>
    <w:p w:rsidR="00D22068" w:rsidRPr="00B000EF" w:rsidRDefault="00D22068" w:rsidP="00D22068">
      <w:pPr>
        <w:keepNext/>
        <w:pBdr>
          <w:top w:val="single" w:sz="4" w:space="1" w:color="auto"/>
          <w:left w:val="single" w:sz="4" w:space="4" w:color="auto"/>
          <w:bottom w:val="single" w:sz="4" w:space="1" w:color="auto"/>
          <w:right w:val="single" w:sz="4" w:space="4" w:color="auto"/>
        </w:pBdr>
        <w:tabs>
          <w:tab w:val="clear" w:pos="567"/>
        </w:tabs>
        <w:spacing w:line="240" w:lineRule="auto"/>
        <w:ind w:left="567" w:hanging="567"/>
        <w:rPr>
          <w:noProof/>
          <w:szCs w:val="22"/>
          <w:lang w:val="bg-BG"/>
        </w:rPr>
      </w:pPr>
      <w:r w:rsidRPr="00B000EF">
        <w:rPr>
          <w:b/>
          <w:noProof/>
          <w:szCs w:val="22"/>
          <w:lang w:val="bg-BG"/>
        </w:rPr>
        <w:t>16.</w:t>
      </w:r>
      <w:r w:rsidRPr="00B000EF">
        <w:rPr>
          <w:b/>
          <w:noProof/>
          <w:szCs w:val="22"/>
          <w:lang w:val="bg-BG"/>
        </w:rPr>
        <w:tab/>
        <w:t>ИНФОРМАЦИЯ НА БРАЙЛОВА АЗБУКА</w:t>
      </w:r>
    </w:p>
    <w:p w:rsidR="00D22068" w:rsidRPr="00B000EF" w:rsidRDefault="00D22068" w:rsidP="00D22068">
      <w:pPr>
        <w:keepNext/>
        <w:tabs>
          <w:tab w:val="clear" w:pos="567"/>
        </w:tabs>
        <w:spacing w:line="240" w:lineRule="auto"/>
        <w:rPr>
          <w:lang w:val="bg-BG"/>
        </w:rPr>
      </w:pPr>
    </w:p>
    <w:p w:rsidR="00D22068" w:rsidRPr="00B000EF" w:rsidRDefault="00D22068" w:rsidP="00D22068">
      <w:pPr>
        <w:spacing w:line="240" w:lineRule="auto"/>
        <w:rPr>
          <w:szCs w:val="22"/>
          <w:lang w:val="bg-BG"/>
        </w:rPr>
      </w:pPr>
      <w:r w:rsidRPr="00B000EF">
        <w:rPr>
          <w:szCs w:val="22"/>
          <w:lang w:val="bg-BG"/>
        </w:rPr>
        <w:t xml:space="preserve">Humalog </w:t>
      </w:r>
      <w:r w:rsidR="00245F2E" w:rsidRPr="00B000EF">
        <w:rPr>
          <w:szCs w:val="22"/>
          <w:lang w:val="bg-BG"/>
        </w:rPr>
        <w:t>100</w:t>
      </w:r>
      <w:r w:rsidR="00245F2E" w:rsidRPr="00CC4C57">
        <w:rPr>
          <w:szCs w:val="22"/>
          <w:lang w:val="bg-BG"/>
        </w:rPr>
        <w:t> единици</w:t>
      </w:r>
      <w:r w:rsidR="00245F2E" w:rsidRPr="00B000EF">
        <w:rPr>
          <w:szCs w:val="22"/>
          <w:lang w:val="bg-BG"/>
        </w:rPr>
        <w:t xml:space="preserve">/ml </w:t>
      </w:r>
      <w:r w:rsidR="00245F2E">
        <w:rPr>
          <w:szCs w:val="22"/>
          <w:lang w:val="bg-BG"/>
        </w:rPr>
        <w:t>Junior KwikPen</w:t>
      </w:r>
    </w:p>
    <w:p w:rsidR="00DC0708" w:rsidRPr="00B000EF" w:rsidRDefault="00DC0708" w:rsidP="00DC0708">
      <w:pPr>
        <w:spacing w:line="240" w:lineRule="auto"/>
        <w:rPr>
          <w:lang w:val="bg-BG"/>
        </w:rPr>
      </w:pPr>
    </w:p>
    <w:p w:rsidR="00DC0708" w:rsidRPr="00B000EF" w:rsidRDefault="00DC0708" w:rsidP="00DC0708">
      <w:pPr>
        <w:keepNext/>
        <w:pBdr>
          <w:top w:val="single" w:sz="4" w:space="1" w:color="auto"/>
          <w:left w:val="single" w:sz="4" w:space="4" w:color="auto"/>
          <w:bottom w:val="single" w:sz="4" w:space="1" w:color="auto"/>
          <w:right w:val="single" w:sz="4" w:space="4" w:color="auto"/>
        </w:pBdr>
        <w:spacing w:line="240" w:lineRule="auto"/>
        <w:outlineLvl w:val="0"/>
        <w:rPr>
          <w:i/>
          <w:noProof/>
          <w:lang w:val="bg-BG"/>
        </w:rPr>
      </w:pPr>
      <w:r w:rsidRPr="00B000EF">
        <w:rPr>
          <w:b/>
          <w:noProof/>
          <w:lang w:val="bg-BG"/>
        </w:rPr>
        <w:t>17.</w:t>
      </w:r>
      <w:r w:rsidRPr="00B000EF">
        <w:rPr>
          <w:b/>
          <w:noProof/>
          <w:lang w:val="bg-BG"/>
        </w:rPr>
        <w:tab/>
        <w:t>УНИКАЛЕН ИДЕНТИФИКАТОР — ДВУИЗМЕРЕН БАРКОД</w:t>
      </w:r>
    </w:p>
    <w:p w:rsidR="00DC0708" w:rsidRPr="00B000EF" w:rsidRDefault="00DC0708" w:rsidP="00DC0708">
      <w:pPr>
        <w:keepNext/>
        <w:spacing w:line="240" w:lineRule="auto"/>
        <w:rPr>
          <w:noProof/>
          <w:lang w:val="bg-BG"/>
        </w:rPr>
      </w:pPr>
    </w:p>
    <w:p w:rsidR="00DC0708" w:rsidRPr="00B000EF" w:rsidRDefault="00DC0708" w:rsidP="00DC0708">
      <w:pPr>
        <w:spacing w:line="240" w:lineRule="auto"/>
        <w:rPr>
          <w:noProof/>
          <w:shd w:val="clear" w:color="auto" w:fill="CCCCCC"/>
          <w:lang w:val="bg-BG"/>
        </w:rPr>
      </w:pPr>
    </w:p>
    <w:p w:rsidR="00DC0708" w:rsidRPr="00B000EF" w:rsidRDefault="00DC0708" w:rsidP="00DC0708">
      <w:pPr>
        <w:spacing w:line="240" w:lineRule="auto"/>
        <w:rPr>
          <w:noProof/>
          <w:vanish/>
          <w:lang w:val="bg-BG"/>
        </w:rPr>
      </w:pPr>
    </w:p>
    <w:p w:rsidR="00DC0708" w:rsidRPr="00B000EF" w:rsidRDefault="00DC0708" w:rsidP="00DC0708">
      <w:pPr>
        <w:keepNext/>
        <w:pBdr>
          <w:top w:val="single" w:sz="4" w:space="1" w:color="auto"/>
          <w:left w:val="single" w:sz="4" w:space="4" w:color="auto"/>
          <w:bottom w:val="single" w:sz="4" w:space="1" w:color="auto"/>
          <w:right w:val="single" w:sz="4" w:space="4" w:color="auto"/>
        </w:pBdr>
        <w:spacing w:line="240" w:lineRule="auto"/>
        <w:outlineLvl w:val="0"/>
        <w:rPr>
          <w:i/>
          <w:noProof/>
          <w:lang w:val="bg-BG"/>
        </w:rPr>
      </w:pPr>
      <w:r w:rsidRPr="00B000EF">
        <w:rPr>
          <w:b/>
          <w:noProof/>
          <w:lang w:val="bg-BG"/>
        </w:rPr>
        <w:t>18.</w:t>
      </w:r>
      <w:r w:rsidRPr="00B000EF">
        <w:rPr>
          <w:b/>
          <w:noProof/>
          <w:lang w:val="bg-BG"/>
        </w:rPr>
        <w:tab/>
        <w:t>УНИКАЛЕН ИДЕНТИФИКАТОР — ДАННИ ЗА ЧЕТЕНЕ ОТ ХОРА</w:t>
      </w:r>
    </w:p>
    <w:p w:rsidR="00DC0708" w:rsidRPr="00B000EF" w:rsidRDefault="00DC0708" w:rsidP="00DC0708">
      <w:pPr>
        <w:keepNext/>
        <w:spacing w:line="240" w:lineRule="auto"/>
        <w:rPr>
          <w:noProof/>
          <w:lang w:val="bg-BG"/>
        </w:rPr>
      </w:pPr>
    </w:p>
    <w:p w:rsidR="00D22068" w:rsidRPr="00B000EF" w:rsidRDefault="00D22068" w:rsidP="00D22068">
      <w:pPr>
        <w:spacing w:line="240" w:lineRule="auto"/>
        <w:rPr>
          <w:lang w:val="bg-BG"/>
        </w:rPr>
      </w:pPr>
    </w:p>
    <w:p w:rsidR="00D22068" w:rsidRDefault="00D22068" w:rsidP="0028363F">
      <w:pPr>
        <w:tabs>
          <w:tab w:val="clear" w:pos="567"/>
        </w:tabs>
        <w:spacing w:after="200" w:line="276" w:lineRule="auto"/>
        <w:rPr>
          <w:lang w:val="bg-BG"/>
        </w:rPr>
      </w:pPr>
      <w:r w:rsidRPr="00B000EF">
        <w:rPr>
          <w:b/>
          <w:u w:val="single"/>
          <w:lang w:val="bg-BG"/>
        </w:rPr>
        <w:br w:type="page"/>
      </w:r>
      <w:r w:rsidRPr="00CC4C57">
        <w:rPr>
          <w:lang w:val="bg-BG"/>
        </w:rPr>
        <w:t xml:space="preserve"> </w:t>
      </w:r>
    </w:p>
    <w:p w:rsidR="00D22068" w:rsidRPr="00B000EF" w:rsidRDefault="00D22068" w:rsidP="00D22068">
      <w:pPr>
        <w:keepNext/>
        <w:spacing w:line="240" w:lineRule="auto"/>
        <w:rPr>
          <w:lang w:val="bg-BG"/>
        </w:rPr>
      </w:pPr>
      <w:r>
        <w:rPr>
          <w:highlight w:val="lightGray"/>
          <w:lang w:val="bg-BG"/>
        </w:rPr>
        <w:br w:type="page"/>
      </w:r>
    </w:p>
    <w:p w:rsidR="00D22068" w:rsidRPr="00B000EF" w:rsidRDefault="00D22068" w:rsidP="00D22068">
      <w:pPr>
        <w:keepNext/>
        <w:pBdr>
          <w:top w:val="single" w:sz="4" w:space="1" w:color="auto"/>
          <w:left w:val="single" w:sz="4" w:space="4" w:color="auto"/>
          <w:bottom w:val="single" w:sz="4" w:space="1" w:color="auto"/>
          <w:right w:val="single" w:sz="4" w:space="0" w:color="auto"/>
        </w:pBdr>
        <w:tabs>
          <w:tab w:val="clear" w:pos="567"/>
        </w:tabs>
        <w:spacing w:line="240" w:lineRule="auto"/>
        <w:rPr>
          <w:b/>
          <w:noProof/>
          <w:szCs w:val="22"/>
          <w:lang w:val="bg-BG"/>
        </w:rPr>
      </w:pPr>
      <w:r w:rsidRPr="00B000EF">
        <w:rPr>
          <w:b/>
          <w:noProof/>
          <w:szCs w:val="22"/>
          <w:lang w:val="bg-BG"/>
        </w:rPr>
        <w:t>МИНИМУМ ДАННИ, КОИТО ТРЯБВА ДА СЪДЪРЖАТ МАЛКИТЕ ЕДИНИЧНИ ПЪРВИЧНИ ОПАКОВКИ</w:t>
      </w:r>
    </w:p>
    <w:p w:rsidR="00D22068" w:rsidRPr="00B000EF" w:rsidRDefault="00D22068" w:rsidP="00D22068">
      <w:pPr>
        <w:keepNext/>
        <w:pBdr>
          <w:top w:val="single" w:sz="4" w:space="1" w:color="auto"/>
          <w:left w:val="single" w:sz="4" w:space="4" w:color="auto"/>
          <w:bottom w:val="single" w:sz="4" w:space="1" w:color="auto"/>
          <w:right w:val="single" w:sz="4" w:space="0" w:color="auto"/>
        </w:pBdr>
        <w:tabs>
          <w:tab w:val="clear" w:pos="567"/>
        </w:tabs>
        <w:spacing w:line="240" w:lineRule="auto"/>
        <w:rPr>
          <w:b/>
          <w:noProof/>
          <w:szCs w:val="22"/>
          <w:lang w:val="bg-BG"/>
        </w:rPr>
      </w:pPr>
    </w:p>
    <w:p w:rsidR="00D22068" w:rsidRPr="00B000EF" w:rsidRDefault="00D22068" w:rsidP="00D22068">
      <w:pPr>
        <w:keepNext/>
        <w:pBdr>
          <w:top w:val="single" w:sz="4" w:space="1" w:color="auto"/>
          <w:left w:val="single" w:sz="4" w:space="4" w:color="auto"/>
          <w:bottom w:val="single" w:sz="4" w:space="1" w:color="auto"/>
          <w:right w:val="single" w:sz="4" w:space="0" w:color="auto"/>
        </w:pBdr>
        <w:tabs>
          <w:tab w:val="clear" w:pos="567"/>
        </w:tabs>
        <w:spacing w:line="240" w:lineRule="auto"/>
        <w:rPr>
          <w:b/>
          <w:noProof/>
          <w:szCs w:val="22"/>
          <w:lang w:val="bg-BG"/>
        </w:rPr>
      </w:pPr>
      <w:r w:rsidRPr="00B000EF">
        <w:rPr>
          <w:b/>
          <w:noProof/>
          <w:szCs w:val="22"/>
          <w:lang w:val="bg-BG"/>
        </w:rPr>
        <w:t>ТЕКСТ НА ЕТИКЕТА</w:t>
      </w:r>
    </w:p>
    <w:p w:rsidR="00D22068" w:rsidRPr="00B000EF" w:rsidRDefault="00D22068" w:rsidP="00D22068">
      <w:pPr>
        <w:keepNext/>
        <w:tabs>
          <w:tab w:val="clear" w:pos="567"/>
        </w:tabs>
        <w:spacing w:line="240" w:lineRule="auto"/>
        <w:rPr>
          <w:noProof/>
          <w:szCs w:val="22"/>
          <w:lang w:val="bg-BG"/>
        </w:rPr>
      </w:pPr>
    </w:p>
    <w:p w:rsidR="00D22068" w:rsidRPr="00B000EF" w:rsidRDefault="00D22068" w:rsidP="00D22068">
      <w:pPr>
        <w:keepNext/>
        <w:pBdr>
          <w:top w:val="single" w:sz="4" w:space="1" w:color="auto"/>
          <w:left w:val="single" w:sz="4" w:space="4" w:color="auto"/>
          <w:bottom w:val="single" w:sz="4" w:space="1" w:color="auto"/>
          <w:right w:val="single" w:sz="4" w:space="4" w:color="auto"/>
        </w:pBdr>
        <w:tabs>
          <w:tab w:val="clear" w:pos="567"/>
        </w:tabs>
        <w:spacing w:line="240" w:lineRule="auto"/>
        <w:rPr>
          <w:b/>
          <w:noProof/>
          <w:szCs w:val="22"/>
          <w:lang w:val="bg-BG"/>
        </w:rPr>
      </w:pPr>
      <w:r w:rsidRPr="00B000EF">
        <w:rPr>
          <w:b/>
          <w:noProof/>
          <w:szCs w:val="22"/>
          <w:lang w:val="bg-BG"/>
        </w:rPr>
        <w:t>1.</w:t>
      </w:r>
      <w:r w:rsidRPr="00B000EF">
        <w:rPr>
          <w:b/>
          <w:noProof/>
          <w:szCs w:val="22"/>
          <w:lang w:val="bg-BG"/>
        </w:rPr>
        <w:tab/>
        <w:t>ИМЕ НА ЛЕКАРСТВЕНИЯ ПРОДУК И ПЪТ НА ВЪВЕЖДАНЕ</w:t>
      </w:r>
    </w:p>
    <w:p w:rsidR="00D22068" w:rsidRPr="00B000EF" w:rsidRDefault="00D22068" w:rsidP="00D22068">
      <w:pPr>
        <w:keepNext/>
        <w:tabs>
          <w:tab w:val="clear" w:pos="567"/>
        </w:tabs>
        <w:spacing w:line="240" w:lineRule="auto"/>
        <w:rPr>
          <w:szCs w:val="22"/>
          <w:lang w:val="bg-BG"/>
        </w:rPr>
      </w:pPr>
    </w:p>
    <w:p w:rsidR="00D22068" w:rsidRPr="00B000EF" w:rsidRDefault="00D22068" w:rsidP="00D22068">
      <w:pPr>
        <w:widowControl w:val="0"/>
        <w:tabs>
          <w:tab w:val="clear" w:pos="567"/>
        </w:tabs>
        <w:spacing w:line="240" w:lineRule="auto"/>
        <w:rPr>
          <w:noProof/>
          <w:szCs w:val="22"/>
          <w:lang w:val="bg-BG"/>
        </w:rPr>
      </w:pPr>
      <w:r w:rsidRPr="00B000EF">
        <w:rPr>
          <w:szCs w:val="22"/>
          <w:lang w:val="bg-BG"/>
        </w:rPr>
        <w:t xml:space="preserve">Humalog 100 единици/ml Junior </w:t>
      </w:r>
      <w:r w:rsidRPr="00B000EF">
        <w:rPr>
          <w:lang w:val="bg-BG"/>
        </w:rPr>
        <w:t>KwikPen</w:t>
      </w:r>
      <w:r w:rsidRPr="00B000EF">
        <w:rPr>
          <w:szCs w:val="22"/>
          <w:lang w:val="bg-BG"/>
        </w:rPr>
        <w:t xml:space="preserve"> </w:t>
      </w:r>
      <w:r w:rsidRPr="00B000EF">
        <w:rPr>
          <w:lang w:val="bg-BG"/>
        </w:rPr>
        <w:t>инжекционен разтвор</w:t>
      </w:r>
    </w:p>
    <w:p w:rsidR="00D22068" w:rsidRPr="00B37E5D" w:rsidRDefault="00B37E5D" w:rsidP="00D22068">
      <w:pPr>
        <w:tabs>
          <w:tab w:val="clear" w:pos="567"/>
        </w:tabs>
        <w:spacing w:line="240" w:lineRule="auto"/>
        <w:rPr>
          <w:noProof/>
          <w:szCs w:val="22"/>
          <w:lang w:val="bg-BG"/>
        </w:rPr>
      </w:pPr>
      <w:r>
        <w:rPr>
          <w:lang w:val="bg-BG"/>
        </w:rPr>
        <w:t>и</w:t>
      </w:r>
      <w:r w:rsidRPr="00B37E5D">
        <w:rPr>
          <w:lang w:val="bg-BG"/>
        </w:rPr>
        <w:t xml:space="preserve">нсулин </w:t>
      </w:r>
      <w:r w:rsidR="00D22068" w:rsidRPr="00B37E5D">
        <w:rPr>
          <w:lang w:val="bg-BG"/>
        </w:rPr>
        <w:t>лиспро</w:t>
      </w:r>
    </w:p>
    <w:p w:rsidR="00D22068" w:rsidRPr="0028363F" w:rsidRDefault="00245F2E" w:rsidP="00D22068">
      <w:pPr>
        <w:tabs>
          <w:tab w:val="clear" w:pos="567"/>
        </w:tabs>
        <w:spacing w:line="240" w:lineRule="auto"/>
        <w:rPr>
          <w:bCs/>
          <w:noProof/>
          <w:szCs w:val="22"/>
          <w:lang w:val="bg-BG"/>
        </w:rPr>
      </w:pPr>
      <w:r w:rsidRPr="0028363F">
        <w:rPr>
          <w:bCs/>
          <w:noProof/>
          <w:szCs w:val="22"/>
          <w:lang w:val="bg-BG"/>
        </w:rPr>
        <w:t xml:space="preserve">За подкожно </w:t>
      </w:r>
      <w:r w:rsidR="00D22068" w:rsidRPr="0028363F">
        <w:rPr>
          <w:bCs/>
          <w:noProof/>
          <w:szCs w:val="22"/>
          <w:lang w:val="bg-BG"/>
        </w:rPr>
        <w:t>приложение</w:t>
      </w:r>
    </w:p>
    <w:p w:rsidR="00D22068" w:rsidRPr="00B000EF" w:rsidRDefault="00D22068" w:rsidP="00D22068">
      <w:pPr>
        <w:tabs>
          <w:tab w:val="clear" w:pos="567"/>
        </w:tabs>
        <w:spacing w:line="240" w:lineRule="auto"/>
        <w:rPr>
          <w:noProof/>
          <w:szCs w:val="22"/>
          <w:lang w:val="bg-BG"/>
        </w:rPr>
      </w:pPr>
    </w:p>
    <w:p w:rsidR="00D22068" w:rsidRPr="00B000EF" w:rsidRDefault="00D22068" w:rsidP="00D22068">
      <w:pPr>
        <w:tabs>
          <w:tab w:val="clear" w:pos="567"/>
        </w:tabs>
        <w:spacing w:line="240" w:lineRule="auto"/>
        <w:rPr>
          <w:noProof/>
          <w:szCs w:val="22"/>
          <w:lang w:val="bg-BG"/>
        </w:rPr>
      </w:pPr>
    </w:p>
    <w:p w:rsidR="00D22068" w:rsidRPr="00B000EF" w:rsidRDefault="00D22068" w:rsidP="00D22068">
      <w:pPr>
        <w:keepNext/>
        <w:pBdr>
          <w:top w:val="single" w:sz="4" w:space="1" w:color="auto"/>
          <w:left w:val="single" w:sz="4" w:space="4" w:color="auto"/>
          <w:bottom w:val="single" w:sz="4" w:space="1" w:color="auto"/>
          <w:right w:val="single" w:sz="4" w:space="4" w:color="auto"/>
        </w:pBdr>
        <w:tabs>
          <w:tab w:val="clear" w:pos="567"/>
        </w:tabs>
        <w:spacing w:line="240" w:lineRule="auto"/>
        <w:rPr>
          <w:b/>
          <w:noProof/>
          <w:szCs w:val="22"/>
          <w:lang w:val="bg-BG"/>
        </w:rPr>
      </w:pPr>
      <w:r w:rsidRPr="00B000EF">
        <w:rPr>
          <w:b/>
          <w:noProof/>
          <w:szCs w:val="22"/>
          <w:lang w:val="bg-BG"/>
        </w:rPr>
        <w:t>2.</w:t>
      </w:r>
      <w:r w:rsidRPr="00B000EF">
        <w:rPr>
          <w:b/>
          <w:noProof/>
          <w:szCs w:val="22"/>
          <w:lang w:val="bg-BG"/>
        </w:rPr>
        <w:tab/>
        <w:t xml:space="preserve">НАЧИН </w:t>
      </w:r>
      <w:r w:rsidRPr="00BA2036">
        <w:rPr>
          <w:b/>
          <w:noProof/>
          <w:szCs w:val="22"/>
          <w:lang w:val="bg-BG"/>
        </w:rPr>
        <w:t>НА ПРИЛОЖЕНИЕ</w:t>
      </w:r>
    </w:p>
    <w:p w:rsidR="00D22068" w:rsidRPr="00B000EF" w:rsidRDefault="00D22068" w:rsidP="00D22068">
      <w:pPr>
        <w:keepNext/>
        <w:tabs>
          <w:tab w:val="clear" w:pos="567"/>
        </w:tabs>
        <w:spacing w:line="240" w:lineRule="auto"/>
        <w:rPr>
          <w:noProof/>
          <w:szCs w:val="22"/>
          <w:lang w:val="bg-BG"/>
        </w:rPr>
      </w:pPr>
    </w:p>
    <w:p w:rsidR="00D22068" w:rsidRPr="00B000EF" w:rsidRDefault="00D22068" w:rsidP="00D22068">
      <w:pPr>
        <w:tabs>
          <w:tab w:val="clear" w:pos="567"/>
        </w:tabs>
        <w:spacing w:line="240" w:lineRule="auto"/>
        <w:rPr>
          <w:noProof/>
          <w:szCs w:val="22"/>
          <w:lang w:val="bg-BG"/>
        </w:rPr>
      </w:pPr>
    </w:p>
    <w:p w:rsidR="00D22068" w:rsidRPr="00B000EF" w:rsidRDefault="00D22068" w:rsidP="00D22068">
      <w:pPr>
        <w:keepNext/>
        <w:pBdr>
          <w:top w:val="single" w:sz="4" w:space="1" w:color="auto"/>
          <w:left w:val="single" w:sz="4" w:space="4" w:color="auto"/>
          <w:bottom w:val="single" w:sz="4" w:space="1" w:color="auto"/>
          <w:right w:val="single" w:sz="4" w:space="4" w:color="auto"/>
        </w:pBdr>
        <w:tabs>
          <w:tab w:val="clear" w:pos="567"/>
        </w:tabs>
        <w:spacing w:line="240" w:lineRule="auto"/>
        <w:rPr>
          <w:b/>
          <w:noProof/>
          <w:szCs w:val="22"/>
          <w:lang w:val="bg-BG"/>
        </w:rPr>
      </w:pPr>
      <w:r w:rsidRPr="00B000EF">
        <w:rPr>
          <w:b/>
          <w:noProof/>
          <w:szCs w:val="22"/>
          <w:lang w:val="bg-BG"/>
        </w:rPr>
        <w:t>3.</w:t>
      </w:r>
      <w:r w:rsidRPr="00B000EF">
        <w:rPr>
          <w:b/>
          <w:noProof/>
          <w:szCs w:val="22"/>
          <w:lang w:val="bg-BG"/>
        </w:rPr>
        <w:tab/>
        <w:t>ДАТА НА ИЗТИЧАНЕ НА СРОКА НА ГОДНОСТ</w:t>
      </w:r>
    </w:p>
    <w:p w:rsidR="00D22068" w:rsidRPr="00B000EF" w:rsidRDefault="00D22068" w:rsidP="00D22068">
      <w:pPr>
        <w:keepNext/>
        <w:tabs>
          <w:tab w:val="clear" w:pos="567"/>
        </w:tabs>
        <w:spacing w:line="240" w:lineRule="auto"/>
        <w:rPr>
          <w:noProof/>
          <w:szCs w:val="22"/>
          <w:lang w:val="bg-BG"/>
        </w:rPr>
      </w:pPr>
    </w:p>
    <w:p w:rsidR="00D22068" w:rsidRPr="00B000EF" w:rsidRDefault="00D22068" w:rsidP="00D22068">
      <w:pPr>
        <w:tabs>
          <w:tab w:val="clear" w:pos="567"/>
        </w:tabs>
        <w:spacing w:line="240" w:lineRule="auto"/>
        <w:rPr>
          <w:noProof/>
          <w:szCs w:val="22"/>
          <w:lang w:val="bg-BG"/>
        </w:rPr>
      </w:pPr>
      <w:r w:rsidRPr="00B000EF">
        <w:rPr>
          <w:noProof/>
          <w:szCs w:val="22"/>
          <w:lang w:val="bg-BG"/>
        </w:rPr>
        <w:t>Годен до</w:t>
      </w:r>
      <w:r w:rsidR="00072320">
        <w:rPr>
          <w:noProof/>
          <w:szCs w:val="22"/>
          <w:lang w:val="bg-BG"/>
        </w:rPr>
        <w:t>:</w:t>
      </w:r>
    </w:p>
    <w:p w:rsidR="00D22068" w:rsidRPr="00B000EF" w:rsidRDefault="00D22068" w:rsidP="00D22068">
      <w:pPr>
        <w:tabs>
          <w:tab w:val="clear" w:pos="567"/>
        </w:tabs>
        <w:spacing w:line="240" w:lineRule="auto"/>
        <w:rPr>
          <w:noProof/>
          <w:szCs w:val="22"/>
          <w:lang w:val="bg-BG"/>
        </w:rPr>
      </w:pPr>
    </w:p>
    <w:p w:rsidR="00D22068" w:rsidRPr="00B000EF" w:rsidRDefault="00D22068" w:rsidP="00D22068">
      <w:pPr>
        <w:tabs>
          <w:tab w:val="clear" w:pos="567"/>
        </w:tabs>
        <w:spacing w:line="240" w:lineRule="auto"/>
        <w:rPr>
          <w:noProof/>
          <w:szCs w:val="22"/>
          <w:lang w:val="bg-BG"/>
        </w:rPr>
      </w:pPr>
    </w:p>
    <w:p w:rsidR="00D22068" w:rsidRPr="00B000EF" w:rsidRDefault="00D22068" w:rsidP="00D22068">
      <w:pPr>
        <w:keepNext/>
        <w:pBdr>
          <w:top w:val="single" w:sz="4" w:space="1" w:color="auto"/>
          <w:left w:val="single" w:sz="4" w:space="4" w:color="auto"/>
          <w:bottom w:val="single" w:sz="4" w:space="1" w:color="auto"/>
          <w:right w:val="single" w:sz="4" w:space="4" w:color="auto"/>
        </w:pBdr>
        <w:tabs>
          <w:tab w:val="clear" w:pos="567"/>
        </w:tabs>
        <w:spacing w:line="240" w:lineRule="auto"/>
        <w:rPr>
          <w:b/>
          <w:noProof/>
          <w:szCs w:val="22"/>
          <w:lang w:val="bg-BG"/>
        </w:rPr>
      </w:pPr>
      <w:r w:rsidRPr="00B000EF">
        <w:rPr>
          <w:b/>
          <w:noProof/>
          <w:szCs w:val="22"/>
          <w:lang w:val="bg-BG"/>
        </w:rPr>
        <w:t>4.</w:t>
      </w:r>
      <w:r w:rsidRPr="00B000EF">
        <w:rPr>
          <w:b/>
          <w:noProof/>
          <w:szCs w:val="22"/>
          <w:lang w:val="bg-BG"/>
        </w:rPr>
        <w:tab/>
        <w:t>ПАРТИДЕН НОМЕР</w:t>
      </w:r>
    </w:p>
    <w:p w:rsidR="00D22068" w:rsidRPr="00B000EF" w:rsidRDefault="00D22068" w:rsidP="00D22068">
      <w:pPr>
        <w:keepNext/>
        <w:tabs>
          <w:tab w:val="clear" w:pos="567"/>
        </w:tabs>
        <w:spacing w:line="240" w:lineRule="auto"/>
        <w:rPr>
          <w:noProof/>
          <w:szCs w:val="22"/>
          <w:lang w:val="bg-BG"/>
        </w:rPr>
      </w:pPr>
    </w:p>
    <w:p w:rsidR="00D22068" w:rsidRPr="00B000EF" w:rsidRDefault="00D22068" w:rsidP="00D22068">
      <w:pPr>
        <w:tabs>
          <w:tab w:val="clear" w:pos="567"/>
        </w:tabs>
        <w:spacing w:line="240" w:lineRule="auto"/>
        <w:ind w:right="113"/>
        <w:rPr>
          <w:noProof/>
          <w:szCs w:val="22"/>
          <w:lang w:val="bg-BG"/>
        </w:rPr>
      </w:pPr>
      <w:r w:rsidRPr="00B000EF">
        <w:rPr>
          <w:noProof/>
          <w:szCs w:val="22"/>
          <w:lang w:val="bg-BG"/>
        </w:rPr>
        <w:t>Партиден №</w:t>
      </w:r>
    </w:p>
    <w:p w:rsidR="00D22068" w:rsidRPr="00B000EF" w:rsidRDefault="00D22068" w:rsidP="00D22068">
      <w:pPr>
        <w:tabs>
          <w:tab w:val="clear" w:pos="567"/>
        </w:tabs>
        <w:spacing w:line="240" w:lineRule="auto"/>
        <w:ind w:right="113"/>
        <w:rPr>
          <w:noProof/>
          <w:szCs w:val="22"/>
          <w:lang w:val="bg-BG"/>
        </w:rPr>
      </w:pPr>
    </w:p>
    <w:p w:rsidR="00D22068" w:rsidRPr="00B000EF" w:rsidRDefault="00D22068" w:rsidP="00D22068">
      <w:pPr>
        <w:tabs>
          <w:tab w:val="clear" w:pos="567"/>
        </w:tabs>
        <w:spacing w:line="240" w:lineRule="auto"/>
        <w:ind w:right="113"/>
        <w:rPr>
          <w:noProof/>
          <w:szCs w:val="22"/>
          <w:lang w:val="bg-BG"/>
        </w:rPr>
      </w:pPr>
    </w:p>
    <w:p w:rsidR="00D22068" w:rsidRPr="00B000EF" w:rsidRDefault="00D22068" w:rsidP="00D22068">
      <w:pPr>
        <w:keepNext/>
        <w:pBdr>
          <w:top w:val="single" w:sz="4" w:space="1" w:color="auto"/>
          <w:left w:val="single" w:sz="4" w:space="4" w:color="auto"/>
          <w:bottom w:val="single" w:sz="4" w:space="1" w:color="auto"/>
          <w:right w:val="single" w:sz="4" w:space="4" w:color="auto"/>
        </w:pBdr>
        <w:tabs>
          <w:tab w:val="clear" w:pos="567"/>
        </w:tabs>
        <w:spacing w:line="240" w:lineRule="auto"/>
        <w:rPr>
          <w:b/>
          <w:noProof/>
          <w:szCs w:val="22"/>
          <w:lang w:val="bg-BG"/>
        </w:rPr>
      </w:pPr>
      <w:r w:rsidRPr="00B000EF">
        <w:rPr>
          <w:b/>
          <w:noProof/>
          <w:szCs w:val="22"/>
          <w:lang w:val="bg-BG"/>
        </w:rPr>
        <w:t>5.</w:t>
      </w:r>
      <w:r w:rsidRPr="00B000EF">
        <w:rPr>
          <w:b/>
          <w:noProof/>
          <w:szCs w:val="22"/>
          <w:lang w:val="bg-BG"/>
        </w:rPr>
        <w:tab/>
        <w:t>СЪДЪРЖАНИЕ КАТО МАСА, ОБЕМ ИЛИ ЕДИНИЦИ</w:t>
      </w:r>
    </w:p>
    <w:p w:rsidR="00D22068" w:rsidRPr="00B000EF" w:rsidRDefault="00D22068" w:rsidP="00D22068">
      <w:pPr>
        <w:keepNext/>
        <w:tabs>
          <w:tab w:val="clear" w:pos="567"/>
        </w:tabs>
        <w:spacing w:line="240" w:lineRule="auto"/>
        <w:rPr>
          <w:b/>
          <w:noProof/>
          <w:szCs w:val="22"/>
          <w:lang w:val="bg-BG"/>
        </w:rPr>
      </w:pPr>
    </w:p>
    <w:p w:rsidR="00D22068" w:rsidRPr="00B000EF" w:rsidRDefault="00D22068" w:rsidP="00D22068">
      <w:pPr>
        <w:widowControl w:val="0"/>
        <w:tabs>
          <w:tab w:val="clear" w:pos="567"/>
        </w:tabs>
        <w:spacing w:line="240" w:lineRule="auto"/>
        <w:ind w:left="567" w:hanging="567"/>
        <w:rPr>
          <w:szCs w:val="22"/>
          <w:lang w:val="bg-BG"/>
        </w:rPr>
      </w:pPr>
      <w:r w:rsidRPr="00B000EF">
        <w:rPr>
          <w:szCs w:val="22"/>
          <w:lang w:val="bg-BG"/>
        </w:rPr>
        <w:t>3 ml</w:t>
      </w:r>
    </w:p>
    <w:p w:rsidR="00D22068" w:rsidRPr="00B000EF" w:rsidRDefault="00D22068" w:rsidP="00D22068">
      <w:pPr>
        <w:tabs>
          <w:tab w:val="clear" w:pos="567"/>
        </w:tabs>
        <w:spacing w:line="240" w:lineRule="auto"/>
        <w:ind w:right="113"/>
        <w:rPr>
          <w:noProof/>
          <w:szCs w:val="22"/>
          <w:lang w:val="bg-BG"/>
        </w:rPr>
      </w:pPr>
    </w:p>
    <w:p w:rsidR="00D22068" w:rsidRPr="00B000EF" w:rsidRDefault="00D22068" w:rsidP="00D22068">
      <w:pPr>
        <w:tabs>
          <w:tab w:val="clear" w:pos="567"/>
        </w:tabs>
        <w:spacing w:line="240" w:lineRule="auto"/>
        <w:ind w:right="113"/>
        <w:rPr>
          <w:noProof/>
          <w:szCs w:val="22"/>
          <w:lang w:val="bg-BG"/>
        </w:rPr>
      </w:pPr>
    </w:p>
    <w:p w:rsidR="00D22068" w:rsidRPr="00B000EF" w:rsidRDefault="00D22068" w:rsidP="00D22068">
      <w:pPr>
        <w:keepNext/>
        <w:pBdr>
          <w:top w:val="single" w:sz="4" w:space="1" w:color="auto"/>
          <w:left w:val="single" w:sz="4" w:space="4" w:color="auto"/>
          <w:bottom w:val="single" w:sz="4" w:space="1" w:color="auto"/>
          <w:right w:val="single" w:sz="4" w:space="4" w:color="auto"/>
        </w:pBdr>
        <w:tabs>
          <w:tab w:val="clear" w:pos="567"/>
        </w:tabs>
        <w:spacing w:line="240" w:lineRule="auto"/>
        <w:rPr>
          <w:b/>
          <w:lang w:val="bg-BG"/>
        </w:rPr>
      </w:pPr>
      <w:r w:rsidRPr="00B000EF">
        <w:rPr>
          <w:b/>
          <w:noProof/>
          <w:szCs w:val="22"/>
          <w:lang w:val="bg-BG"/>
        </w:rPr>
        <w:t>6.</w:t>
      </w:r>
      <w:r w:rsidRPr="00B000EF">
        <w:rPr>
          <w:b/>
          <w:noProof/>
          <w:szCs w:val="22"/>
          <w:lang w:val="bg-BG"/>
        </w:rPr>
        <w:tab/>
        <w:t>ДРУГО</w:t>
      </w:r>
    </w:p>
    <w:p w:rsidR="00D22068" w:rsidRPr="00B000EF" w:rsidRDefault="00D22068" w:rsidP="00D22068">
      <w:pPr>
        <w:keepNext/>
        <w:tabs>
          <w:tab w:val="clear" w:pos="567"/>
        </w:tabs>
        <w:spacing w:line="240" w:lineRule="auto"/>
        <w:rPr>
          <w:lang w:val="bg-BG"/>
        </w:rPr>
      </w:pPr>
    </w:p>
    <w:p w:rsidR="00B37E5D" w:rsidRPr="00B000EF" w:rsidRDefault="00847D51" w:rsidP="00B37E5D">
      <w:pPr>
        <w:pStyle w:val="EndnoteText"/>
        <w:rPr>
          <w:noProof/>
          <w:szCs w:val="22"/>
          <w:lang w:val="bg-BG"/>
        </w:rPr>
      </w:pPr>
      <w:r w:rsidRPr="00225504">
        <w:rPr>
          <w:szCs w:val="22"/>
          <w:lang w:val="bg-BG"/>
        </w:rPr>
        <w:br w:type="page"/>
      </w:r>
    </w:p>
    <w:p w:rsidR="00B37E5D" w:rsidRPr="00B000EF" w:rsidRDefault="00B37E5D" w:rsidP="00B37E5D">
      <w:pPr>
        <w:keepNext/>
        <w:pBdr>
          <w:top w:val="single" w:sz="4" w:space="1" w:color="auto"/>
          <w:left w:val="single" w:sz="4" w:space="4" w:color="auto"/>
          <w:bottom w:val="single" w:sz="4" w:space="1" w:color="auto"/>
          <w:right w:val="single" w:sz="4" w:space="4" w:color="auto"/>
        </w:pBdr>
        <w:tabs>
          <w:tab w:val="clear" w:pos="567"/>
        </w:tabs>
        <w:spacing w:line="240" w:lineRule="auto"/>
        <w:rPr>
          <w:b/>
          <w:noProof/>
          <w:szCs w:val="22"/>
          <w:lang w:val="bg-BG"/>
        </w:rPr>
      </w:pPr>
      <w:r w:rsidRPr="00B000EF">
        <w:rPr>
          <w:b/>
          <w:noProof/>
          <w:szCs w:val="22"/>
          <w:lang w:val="bg-BG"/>
        </w:rPr>
        <w:t>ДАННИ, КОИТО ТРЯБВА ДА СЪДЪРЖА ВТОРИЧНАТА ОПАКОВКА</w:t>
      </w:r>
    </w:p>
    <w:p w:rsidR="00B37E5D" w:rsidRPr="00B000EF" w:rsidRDefault="00B37E5D" w:rsidP="00B37E5D">
      <w:pPr>
        <w:keepNext/>
        <w:pBdr>
          <w:top w:val="single" w:sz="4" w:space="1" w:color="auto"/>
          <w:left w:val="single" w:sz="4" w:space="4" w:color="auto"/>
          <w:bottom w:val="single" w:sz="4" w:space="1" w:color="auto"/>
          <w:right w:val="single" w:sz="4" w:space="4" w:color="auto"/>
        </w:pBdr>
        <w:tabs>
          <w:tab w:val="clear" w:pos="567"/>
        </w:tabs>
        <w:spacing w:line="240" w:lineRule="auto"/>
        <w:rPr>
          <w:b/>
          <w:noProof/>
          <w:szCs w:val="22"/>
          <w:lang w:val="bg-BG"/>
        </w:rPr>
      </w:pPr>
    </w:p>
    <w:p w:rsidR="00B37E5D" w:rsidRPr="00B000EF" w:rsidRDefault="00B37E5D" w:rsidP="00B37E5D">
      <w:pPr>
        <w:keepNext/>
        <w:pBdr>
          <w:top w:val="single" w:sz="4" w:space="1" w:color="auto"/>
          <w:left w:val="single" w:sz="4" w:space="4" w:color="auto"/>
          <w:bottom w:val="single" w:sz="4" w:space="1" w:color="auto"/>
          <w:right w:val="single" w:sz="4" w:space="4" w:color="auto"/>
        </w:pBdr>
        <w:tabs>
          <w:tab w:val="clear" w:pos="567"/>
        </w:tabs>
        <w:spacing w:line="240" w:lineRule="auto"/>
        <w:rPr>
          <w:b/>
          <w:noProof/>
          <w:szCs w:val="22"/>
          <w:lang w:val="bg-BG"/>
        </w:rPr>
      </w:pPr>
      <w:r w:rsidRPr="00B000EF">
        <w:rPr>
          <w:b/>
          <w:noProof/>
          <w:lang w:val="bg-BG"/>
        </w:rPr>
        <w:t xml:space="preserve">ВЪНШНА КУТИЯ </w:t>
      </w:r>
      <w:r w:rsidRPr="00B000EF">
        <w:rPr>
          <w:b/>
          <w:noProof/>
          <w:szCs w:val="22"/>
          <w:lang w:val="bg-BG"/>
        </w:rPr>
        <w:t xml:space="preserve">– </w:t>
      </w:r>
      <w:r>
        <w:rPr>
          <w:b/>
          <w:lang w:val="fr-FR"/>
        </w:rPr>
        <w:t>Tempo</w:t>
      </w:r>
      <w:r w:rsidRPr="0028363F">
        <w:rPr>
          <w:b/>
          <w:lang w:val="bg-BG"/>
        </w:rPr>
        <w:t xml:space="preserve"> </w:t>
      </w:r>
      <w:r>
        <w:rPr>
          <w:b/>
          <w:lang w:val="fr-FR"/>
        </w:rPr>
        <w:t>Pen</w:t>
      </w:r>
      <w:r w:rsidRPr="00B000EF">
        <w:rPr>
          <w:b/>
          <w:noProof/>
          <w:szCs w:val="22"/>
          <w:lang w:val="bg-BG"/>
        </w:rPr>
        <w:t xml:space="preserve">. Опаковка </w:t>
      </w:r>
      <w:r>
        <w:rPr>
          <w:b/>
          <w:noProof/>
          <w:szCs w:val="22"/>
          <w:lang w:val="bg-BG"/>
        </w:rPr>
        <w:t>по</w:t>
      </w:r>
      <w:r w:rsidRPr="00B000EF">
        <w:rPr>
          <w:b/>
          <w:noProof/>
          <w:szCs w:val="22"/>
          <w:lang w:val="bg-BG"/>
        </w:rPr>
        <w:t xml:space="preserve"> 5</w:t>
      </w:r>
    </w:p>
    <w:p w:rsidR="00B37E5D" w:rsidRPr="00B000EF" w:rsidRDefault="00B37E5D" w:rsidP="00B37E5D">
      <w:pPr>
        <w:keepNext/>
        <w:tabs>
          <w:tab w:val="clear" w:pos="567"/>
        </w:tabs>
        <w:spacing w:line="240" w:lineRule="auto"/>
        <w:ind w:left="567" w:hanging="567"/>
        <w:rPr>
          <w:noProof/>
          <w:szCs w:val="22"/>
          <w:lang w:val="bg-BG"/>
        </w:rPr>
      </w:pPr>
    </w:p>
    <w:p w:rsidR="00B37E5D" w:rsidRPr="00B000EF" w:rsidRDefault="00B37E5D" w:rsidP="00B37E5D">
      <w:pPr>
        <w:keepNext/>
        <w:pBdr>
          <w:top w:val="single" w:sz="4" w:space="1" w:color="auto"/>
          <w:left w:val="single" w:sz="4" w:space="4" w:color="auto"/>
          <w:bottom w:val="single" w:sz="4" w:space="1" w:color="auto"/>
          <w:right w:val="single" w:sz="4" w:space="4" w:color="auto"/>
        </w:pBdr>
        <w:tabs>
          <w:tab w:val="clear" w:pos="567"/>
        </w:tabs>
        <w:spacing w:line="240" w:lineRule="auto"/>
        <w:ind w:left="567" w:hanging="567"/>
        <w:rPr>
          <w:noProof/>
          <w:szCs w:val="22"/>
          <w:lang w:val="bg-BG"/>
        </w:rPr>
      </w:pPr>
      <w:r w:rsidRPr="00B000EF">
        <w:rPr>
          <w:b/>
          <w:noProof/>
          <w:szCs w:val="22"/>
          <w:lang w:val="bg-BG"/>
        </w:rPr>
        <w:t>1.</w:t>
      </w:r>
      <w:r w:rsidRPr="00B000EF">
        <w:rPr>
          <w:b/>
          <w:noProof/>
          <w:szCs w:val="22"/>
          <w:lang w:val="bg-BG"/>
        </w:rPr>
        <w:tab/>
        <w:t>ИМЕ НА ЛЕКАРСТВЕНИЯ ПРОДУКТ</w:t>
      </w:r>
    </w:p>
    <w:p w:rsidR="00B37E5D" w:rsidRPr="00B000EF" w:rsidRDefault="00B37E5D" w:rsidP="00B37E5D">
      <w:pPr>
        <w:keepNext/>
        <w:tabs>
          <w:tab w:val="clear" w:pos="567"/>
        </w:tabs>
        <w:spacing w:line="240" w:lineRule="auto"/>
        <w:ind w:left="567" w:hanging="567"/>
        <w:rPr>
          <w:noProof/>
          <w:szCs w:val="22"/>
          <w:lang w:val="bg-BG"/>
        </w:rPr>
      </w:pPr>
    </w:p>
    <w:p w:rsidR="00B37E5D" w:rsidRPr="00B000EF" w:rsidRDefault="00B37E5D" w:rsidP="00B37E5D">
      <w:pPr>
        <w:widowControl w:val="0"/>
        <w:tabs>
          <w:tab w:val="clear" w:pos="567"/>
        </w:tabs>
        <w:spacing w:line="240" w:lineRule="auto"/>
        <w:rPr>
          <w:noProof/>
          <w:szCs w:val="22"/>
          <w:lang w:val="bg-BG"/>
        </w:rPr>
      </w:pPr>
      <w:r w:rsidRPr="00B000EF">
        <w:rPr>
          <w:szCs w:val="22"/>
          <w:lang w:val="bg-BG"/>
        </w:rPr>
        <w:t xml:space="preserve">Humalog 100 единици/ml </w:t>
      </w:r>
      <w:r>
        <w:t>Tempo</w:t>
      </w:r>
      <w:r w:rsidRPr="0028363F">
        <w:rPr>
          <w:lang w:val="bg-BG"/>
        </w:rPr>
        <w:t xml:space="preserve"> </w:t>
      </w:r>
      <w:r>
        <w:t>Pen</w:t>
      </w:r>
      <w:r w:rsidRPr="00B000EF">
        <w:rPr>
          <w:szCs w:val="22"/>
          <w:lang w:val="bg-BG"/>
        </w:rPr>
        <w:t xml:space="preserve"> инжекционен разтвор в предварително напълнена писалка</w:t>
      </w:r>
    </w:p>
    <w:p w:rsidR="00B37E5D" w:rsidRPr="006B7CA5" w:rsidRDefault="00447B2C" w:rsidP="00B37E5D">
      <w:pPr>
        <w:widowControl w:val="0"/>
        <w:tabs>
          <w:tab w:val="clear" w:pos="567"/>
        </w:tabs>
        <w:spacing w:line="240" w:lineRule="auto"/>
        <w:rPr>
          <w:noProof/>
          <w:szCs w:val="22"/>
          <w:lang w:val="bg-BG"/>
        </w:rPr>
      </w:pPr>
      <w:r>
        <w:rPr>
          <w:lang w:val="bg-BG"/>
        </w:rPr>
        <w:t>и</w:t>
      </w:r>
      <w:r w:rsidR="00B37E5D" w:rsidRPr="006B7CA5">
        <w:rPr>
          <w:lang w:val="bg-BG"/>
        </w:rPr>
        <w:t>нсулин лиспро</w:t>
      </w:r>
    </w:p>
    <w:p w:rsidR="00B37E5D" w:rsidRPr="00B000EF" w:rsidRDefault="00B37E5D" w:rsidP="00B37E5D">
      <w:pPr>
        <w:tabs>
          <w:tab w:val="clear" w:pos="567"/>
        </w:tabs>
        <w:spacing w:line="240" w:lineRule="auto"/>
        <w:ind w:left="567" w:hanging="567"/>
        <w:rPr>
          <w:noProof/>
          <w:szCs w:val="22"/>
          <w:lang w:val="bg-BG"/>
        </w:rPr>
      </w:pPr>
    </w:p>
    <w:p w:rsidR="00B37E5D" w:rsidRPr="00B000EF" w:rsidRDefault="00B37E5D" w:rsidP="00B37E5D">
      <w:pPr>
        <w:tabs>
          <w:tab w:val="clear" w:pos="567"/>
        </w:tabs>
        <w:spacing w:line="240" w:lineRule="auto"/>
        <w:ind w:left="567" w:hanging="567"/>
        <w:rPr>
          <w:noProof/>
          <w:szCs w:val="22"/>
          <w:lang w:val="bg-BG"/>
        </w:rPr>
      </w:pPr>
    </w:p>
    <w:p w:rsidR="00B37E5D" w:rsidRPr="00B000EF" w:rsidRDefault="00B37E5D" w:rsidP="00B37E5D">
      <w:pPr>
        <w:keepNext/>
        <w:pBdr>
          <w:top w:val="single" w:sz="4" w:space="1" w:color="auto"/>
          <w:left w:val="single" w:sz="4" w:space="4" w:color="auto"/>
          <w:bottom w:val="single" w:sz="4" w:space="1" w:color="auto"/>
          <w:right w:val="single" w:sz="4" w:space="4" w:color="auto"/>
        </w:pBdr>
        <w:tabs>
          <w:tab w:val="clear" w:pos="567"/>
        </w:tabs>
        <w:spacing w:line="240" w:lineRule="auto"/>
        <w:ind w:left="567" w:hanging="567"/>
        <w:rPr>
          <w:b/>
          <w:noProof/>
          <w:szCs w:val="22"/>
          <w:lang w:val="bg-BG"/>
        </w:rPr>
      </w:pPr>
      <w:r w:rsidRPr="00B000EF">
        <w:rPr>
          <w:b/>
          <w:noProof/>
          <w:szCs w:val="22"/>
          <w:lang w:val="bg-BG"/>
        </w:rPr>
        <w:t>2.</w:t>
      </w:r>
      <w:r w:rsidRPr="00B000EF">
        <w:rPr>
          <w:b/>
          <w:noProof/>
          <w:szCs w:val="22"/>
          <w:lang w:val="bg-BG"/>
        </w:rPr>
        <w:tab/>
        <w:t>ОБЯВЯВАНЕ НА АКТИВНОТО ВЕЩЕСТВО</w:t>
      </w:r>
    </w:p>
    <w:p w:rsidR="00B37E5D" w:rsidRPr="00B000EF" w:rsidRDefault="00B37E5D" w:rsidP="00B37E5D">
      <w:pPr>
        <w:keepNext/>
        <w:tabs>
          <w:tab w:val="clear" w:pos="567"/>
        </w:tabs>
        <w:spacing w:line="240" w:lineRule="auto"/>
        <w:rPr>
          <w:bdr w:val="single" w:sz="4" w:space="0" w:color="auto"/>
          <w:lang w:val="bg-BG"/>
        </w:rPr>
      </w:pPr>
    </w:p>
    <w:p w:rsidR="00B37E5D" w:rsidRPr="00B000EF" w:rsidRDefault="00B37E5D" w:rsidP="00B37E5D">
      <w:pPr>
        <w:spacing w:line="240" w:lineRule="auto"/>
        <w:ind w:right="11"/>
        <w:rPr>
          <w:lang w:val="bg-BG"/>
        </w:rPr>
      </w:pPr>
      <w:r w:rsidRPr="00B000EF">
        <w:rPr>
          <w:lang w:val="bg-BG"/>
        </w:rPr>
        <w:t>Един ml разтвор съдържа 100 единици инсулин лиспро (еквивалентни на 3,5 mg).</w:t>
      </w:r>
    </w:p>
    <w:p w:rsidR="00B37E5D" w:rsidRPr="00B000EF" w:rsidRDefault="00B37E5D" w:rsidP="00B37E5D">
      <w:pPr>
        <w:tabs>
          <w:tab w:val="clear" w:pos="567"/>
        </w:tabs>
        <w:spacing w:line="240" w:lineRule="auto"/>
        <w:ind w:right="11"/>
        <w:jc w:val="both"/>
        <w:rPr>
          <w:lang w:val="bg-BG"/>
        </w:rPr>
      </w:pPr>
    </w:p>
    <w:p w:rsidR="00B37E5D" w:rsidRPr="00B000EF" w:rsidRDefault="00B37E5D" w:rsidP="00B37E5D">
      <w:pPr>
        <w:tabs>
          <w:tab w:val="clear" w:pos="567"/>
        </w:tabs>
        <w:spacing w:line="240" w:lineRule="auto"/>
        <w:ind w:right="11"/>
        <w:jc w:val="both"/>
        <w:rPr>
          <w:lang w:val="bg-BG"/>
        </w:rPr>
      </w:pPr>
    </w:p>
    <w:p w:rsidR="00B37E5D" w:rsidRPr="00D22068" w:rsidRDefault="00B37E5D" w:rsidP="00B37E5D">
      <w:pPr>
        <w:keepNext/>
        <w:pBdr>
          <w:top w:val="single" w:sz="4" w:space="1" w:color="auto"/>
          <w:left w:val="single" w:sz="4" w:space="4" w:color="auto"/>
          <w:bottom w:val="single" w:sz="4" w:space="1" w:color="auto"/>
          <w:right w:val="single" w:sz="4" w:space="4" w:color="auto"/>
        </w:pBdr>
        <w:tabs>
          <w:tab w:val="clear" w:pos="567"/>
        </w:tabs>
        <w:spacing w:line="240" w:lineRule="auto"/>
        <w:ind w:left="567" w:hanging="567"/>
        <w:rPr>
          <w:noProof/>
          <w:szCs w:val="22"/>
          <w:highlight w:val="lightGray"/>
          <w:lang w:val="bg-BG"/>
        </w:rPr>
      </w:pPr>
      <w:r w:rsidRPr="00B000EF">
        <w:rPr>
          <w:b/>
          <w:noProof/>
          <w:szCs w:val="22"/>
          <w:lang w:val="bg-BG"/>
        </w:rPr>
        <w:t>3.</w:t>
      </w:r>
      <w:r w:rsidRPr="00B000EF">
        <w:rPr>
          <w:b/>
          <w:noProof/>
          <w:szCs w:val="22"/>
          <w:lang w:val="bg-BG"/>
        </w:rPr>
        <w:tab/>
        <w:t>СПИСЪК НА ПОМОЩНИТЕ ВЕЩЕСТВА</w:t>
      </w:r>
    </w:p>
    <w:p w:rsidR="00B37E5D" w:rsidRPr="00B000EF" w:rsidRDefault="00B37E5D" w:rsidP="00B37E5D">
      <w:pPr>
        <w:keepNext/>
        <w:tabs>
          <w:tab w:val="clear" w:pos="567"/>
        </w:tabs>
        <w:spacing w:line="240" w:lineRule="auto"/>
        <w:ind w:left="567" w:hanging="567"/>
        <w:rPr>
          <w:noProof/>
          <w:szCs w:val="22"/>
          <w:lang w:val="bg-BG"/>
        </w:rPr>
      </w:pPr>
    </w:p>
    <w:p w:rsidR="00B37E5D" w:rsidRPr="00B000EF" w:rsidRDefault="00B63D57" w:rsidP="00B37E5D">
      <w:pPr>
        <w:tabs>
          <w:tab w:val="clear" w:pos="567"/>
        </w:tabs>
        <w:spacing w:line="240" w:lineRule="auto"/>
        <w:rPr>
          <w:noProof/>
          <w:szCs w:val="22"/>
          <w:lang w:val="bg-BG"/>
        </w:rPr>
      </w:pPr>
      <w:bookmarkStart w:id="12" w:name="_Hlk48139480"/>
      <w:r>
        <w:rPr>
          <w:noProof/>
          <w:szCs w:val="22"/>
          <w:lang w:val="bg-BG"/>
        </w:rPr>
        <w:t>Помощни вещества:</w:t>
      </w:r>
      <w:r w:rsidR="00B37E5D" w:rsidRPr="00B000EF">
        <w:rPr>
          <w:noProof/>
          <w:szCs w:val="22"/>
          <w:lang w:val="bg-BG"/>
        </w:rPr>
        <w:t xml:space="preserve"> </w:t>
      </w:r>
      <w:bookmarkEnd w:id="12"/>
      <w:r w:rsidR="00B37E5D" w:rsidRPr="00B000EF">
        <w:rPr>
          <w:noProof/>
          <w:szCs w:val="22"/>
          <w:lang w:val="bg-BG"/>
        </w:rPr>
        <w:t xml:space="preserve">глицерол, цинков оксид, </w:t>
      </w:r>
      <w:r w:rsidR="00B37E5D" w:rsidRPr="00CC4C57">
        <w:rPr>
          <w:noProof/>
          <w:szCs w:val="22"/>
          <w:lang w:val="bg-BG"/>
        </w:rPr>
        <w:t>д</w:t>
      </w:r>
      <w:r w:rsidR="00B37E5D" w:rsidRPr="00CC4C57">
        <w:rPr>
          <w:noProof/>
          <w:lang w:val="bg-BG"/>
        </w:rPr>
        <w:t>вуосновен натриев фосфат</w:t>
      </w:r>
      <w:r w:rsidR="00B37E5D" w:rsidRPr="002011A8">
        <w:rPr>
          <w:noProof/>
          <w:lang w:val="bg-BG"/>
        </w:rPr>
        <w:t> </w:t>
      </w:r>
      <w:r w:rsidR="00B37E5D" w:rsidRPr="002011A8">
        <w:rPr>
          <w:noProof/>
          <w:szCs w:val="22"/>
          <w:lang w:val="bg-BG"/>
        </w:rPr>
        <w:t>7H</w:t>
      </w:r>
      <w:r w:rsidR="00B37E5D" w:rsidRPr="002011A8">
        <w:rPr>
          <w:vertAlign w:val="subscript"/>
          <w:lang w:val="bg-BG"/>
        </w:rPr>
        <w:t>2</w:t>
      </w:r>
      <w:r w:rsidR="00B37E5D" w:rsidRPr="002011A8">
        <w:rPr>
          <w:noProof/>
          <w:szCs w:val="22"/>
          <w:lang w:val="bg-BG"/>
        </w:rPr>
        <w:t>O</w:t>
      </w:r>
      <w:r w:rsidR="00B37E5D">
        <w:rPr>
          <w:noProof/>
          <w:szCs w:val="22"/>
          <w:lang w:val="bg-BG"/>
        </w:rPr>
        <w:t xml:space="preserve"> с </w:t>
      </w:r>
      <w:r w:rsidR="00B37E5D" w:rsidRPr="000223F9">
        <w:rPr>
          <w:i/>
          <w:noProof/>
          <w:szCs w:val="22"/>
          <w:lang w:val="en-US"/>
        </w:rPr>
        <w:t>m</w:t>
      </w:r>
      <w:r w:rsidR="00B37E5D" w:rsidRPr="000223F9">
        <w:rPr>
          <w:noProof/>
          <w:szCs w:val="22"/>
          <w:lang w:val="ru-RU"/>
        </w:rPr>
        <w:noBreakHyphen/>
      </w:r>
      <w:r w:rsidR="00B37E5D" w:rsidRPr="00B000EF">
        <w:rPr>
          <w:noProof/>
          <w:szCs w:val="22"/>
          <w:lang w:val="bg-BG"/>
        </w:rPr>
        <w:t xml:space="preserve">крезол </w:t>
      </w:r>
      <w:r w:rsidR="00B37E5D">
        <w:rPr>
          <w:noProof/>
          <w:szCs w:val="22"/>
          <w:lang w:val="bg-BG"/>
        </w:rPr>
        <w:t>като консервант във</w:t>
      </w:r>
      <w:r w:rsidR="00B37E5D" w:rsidRPr="00B000EF">
        <w:rPr>
          <w:noProof/>
          <w:szCs w:val="22"/>
          <w:lang w:val="bg-BG"/>
        </w:rPr>
        <w:t xml:space="preserve"> вода за инжекции.</w:t>
      </w:r>
      <w:r w:rsidR="00B37E5D">
        <w:rPr>
          <w:noProof/>
          <w:szCs w:val="22"/>
          <w:lang w:val="bg-BG"/>
        </w:rPr>
        <w:t xml:space="preserve"> </w:t>
      </w:r>
      <w:r w:rsidR="00B37E5D" w:rsidRPr="00B000EF">
        <w:rPr>
          <w:noProof/>
          <w:szCs w:val="22"/>
          <w:lang w:val="bg-BG"/>
        </w:rPr>
        <w:t>Натриев хидроксид и/или хлороводородна киселина могат да бъдат използвани за корекция на киселинността.</w:t>
      </w:r>
      <w:r w:rsidR="002A1D6E">
        <w:rPr>
          <w:noProof/>
          <w:szCs w:val="22"/>
          <w:lang w:val="bg-BG"/>
        </w:rPr>
        <w:t xml:space="preserve"> </w:t>
      </w:r>
      <w:r w:rsidR="002A1D6E" w:rsidRPr="002A1D6E">
        <w:rPr>
          <w:rFonts w:eastAsia="SimSun"/>
          <w:szCs w:val="22"/>
          <w:highlight w:val="lightGray"/>
          <w:lang w:val="bg-BG" w:eastAsia="zh-CN"/>
        </w:rPr>
        <w:t>За допълнителна информация вижте листовката</w:t>
      </w:r>
    </w:p>
    <w:p w:rsidR="00B37E5D" w:rsidRPr="00B000EF" w:rsidRDefault="00B37E5D" w:rsidP="00B37E5D">
      <w:pPr>
        <w:tabs>
          <w:tab w:val="clear" w:pos="567"/>
        </w:tabs>
        <w:spacing w:line="240" w:lineRule="auto"/>
        <w:ind w:left="567" w:hanging="567"/>
        <w:rPr>
          <w:noProof/>
          <w:szCs w:val="22"/>
          <w:lang w:val="bg-BG"/>
        </w:rPr>
      </w:pPr>
    </w:p>
    <w:p w:rsidR="00B37E5D" w:rsidRPr="00B000EF" w:rsidRDefault="00B37E5D" w:rsidP="00B37E5D">
      <w:pPr>
        <w:tabs>
          <w:tab w:val="clear" w:pos="567"/>
        </w:tabs>
        <w:spacing w:line="240" w:lineRule="auto"/>
        <w:ind w:left="567" w:hanging="567"/>
        <w:rPr>
          <w:noProof/>
          <w:szCs w:val="22"/>
          <w:lang w:val="bg-BG"/>
        </w:rPr>
      </w:pPr>
    </w:p>
    <w:p w:rsidR="00B37E5D" w:rsidRPr="00B000EF" w:rsidRDefault="00B37E5D" w:rsidP="00B37E5D">
      <w:pPr>
        <w:keepNext/>
        <w:pBdr>
          <w:top w:val="single" w:sz="4" w:space="1" w:color="auto"/>
          <w:left w:val="single" w:sz="4" w:space="4" w:color="auto"/>
          <w:bottom w:val="single" w:sz="4" w:space="1" w:color="auto"/>
          <w:right w:val="single" w:sz="4" w:space="4" w:color="auto"/>
        </w:pBdr>
        <w:tabs>
          <w:tab w:val="clear" w:pos="567"/>
        </w:tabs>
        <w:spacing w:line="240" w:lineRule="auto"/>
        <w:ind w:left="567" w:hanging="567"/>
        <w:rPr>
          <w:noProof/>
          <w:szCs w:val="22"/>
          <w:lang w:val="bg-BG"/>
        </w:rPr>
      </w:pPr>
      <w:r w:rsidRPr="00B000EF">
        <w:rPr>
          <w:b/>
          <w:noProof/>
          <w:szCs w:val="22"/>
          <w:lang w:val="bg-BG"/>
        </w:rPr>
        <w:t>4.</w:t>
      </w:r>
      <w:r w:rsidRPr="00B000EF">
        <w:rPr>
          <w:b/>
          <w:noProof/>
          <w:szCs w:val="22"/>
          <w:lang w:val="bg-BG"/>
        </w:rPr>
        <w:tab/>
        <w:t>ЛЕКАРСТВЕНА ФОРМА И КОЛИЧЕСТВО В ЕДНА ОПАКОВКА</w:t>
      </w:r>
    </w:p>
    <w:p w:rsidR="00B37E5D" w:rsidRPr="00B000EF" w:rsidRDefault="00B37E5D" w:rsidP="00B37E5D">
      <w:pPr>
        <w:keepNext/>
        <w:tabs>
          <w:tab w:val="clear" w:pos="567"/>
        </w:tabs>
        <w:spacing w:line="240" w:lineRule="auto"/>
        <w:ind w:left="567" w:hanging="567"/>
        <w:rPr>
          <w:noProof/>
          <w:szCs w:val="22"/>
          <w:lang w:val="bg-BG"/>
        </w:rPr>
      </w:pPr>
    </w:p>
    <w:p w:rsidR="00B37E5D" w:rsidRPr="00B000EF" w:rsidRDefault="00B37E5D" w:rsidP="00B37E5D">
      <w:pPr>
        <w:spacing w:line="240" w:lineRule="auto"/>
        <w:ind w:right="11"/>
        <w:rPr>
          <w:lang w:val="bg-BG"/>
        </w:rPr>
      </w:pPr>
      <w:r w:rsidRPr="0028363F">
        <w:rPr>
          <w:highlight w:val="lightGray"/>
          <w:lang w:val="bg-BG"/>
        </w:rPr>
        <w:t>Инжекционен разтвор</w:t>
      </w:r>
    </w:p>
    <w:p w:rsidR="00B37E5D" w:rsidRPr="00B000EF" w:rsidRDefault="00B37E5D" w:rsidP="00B37E5D">
      <w:pPr>
        <w:tabs>
          <w:tab w:val="clear" w:pos="567"/>
        </w:tabs>
        <w:spacing w:line="240" w:lineRule="auto"/>
        <w:rPr>
          <w:lang w:val="bg-BG"/>
        </w:rPr>
      </w:pPr>
    </w:p>
    <w:p w:rsidR="00B37E5D" w:rsidRPr="00B000EF" w:rsidRDefault="00B37E5D" w:rsidP="00B37E5D">
      <w:pPr>
        <w:tabs>
          <w:tab w:val="clear" w:pos="567"/>
        </w:tabs>
        <w:spacing w:line="240" w:lineRule="auto"/>
        <w:rPr>
          <w:lang w:val="bg-BG"/>
        </w:rPr>
      </w:pPr>
      <w:r>
        <w:rPr>
          <w:lang w:val="bg-BG"/>
        </w:rPr>
        <w:t>5 писалки</w:t>
      </w:r>
      <w:r w:rsidRPr="00B000EF">
        <w:rPr>
          <w:lang w:val="bg-BG"/>
        </w:rPr>
        <w:t xml:space="preserve"> </w:t>
      </w:r>
      <w:r>
        <w:rPr>
          <w:lang w:val="bg-BG"/>
        </w:rPr>
        <w:t xml:space="preserve">по </w:t>
      </w:r>
      <w:r w:rsidRPr="00B000EF">
        <w:rPr>
          <w:lang w:val="bg-BG"/>
        </w:rPr>
        <w:t>3 ml.</w:t>
      </w:r>
    </w:p>
    <w:p w:rsidR="00B37E5D" w:rsidRPr="00B000EF" w:rsidRDefault="00B37E5D" w:rsidP="00B37E5D">
      <w:pPr>
        <w:tabs>
          <w:tab w:val="clear" w:pos="567"/>
        </w:tabs>
        <w:spacing w:line="240" w:lineRule="auto"/>
        <w:rPr>
          <w:lang w:val="bg-BG"/>
        </w:rPr>
      </w:pPr>
    </w:p>
    <w:p w:rsidR="00B37E5D" w:rsidRPr="00B000EF" w:rsidRDefault="00B37E5D" w:rsidP="00B37E5D">
      <w:pPr>
        <w:tabs>
          <w:tab w:val="clear" w:pos="567"/>
        </w:tabs>
        <w:spacing w:line="240" w:lineRule="auto"/>
        <w:rPr>
          <w:lang w:val="bg-BG"/>
        </w:rPr>
      </w:pPr>
    </w:p>
    <w:p w:rsidR="00B37E5D" w:rsidRPr="00D22068" w:rsidRDefault="00B37E5D" w:rsidP="00B37E5D">
      <w:pPr>
        <w:keepNext/>
        <w:pBdr>
          <w:top w:val="single" w:sz="4" w:space="1" w:color="auto"/>
          <w:left w:val="single" w:sz="4" w:space="4" w:color="auto"/>
          <w:bottom w:val="single" w:sz="4" w:space="1" w:color="auto"/>
          <w:right w:val="single" w:sz="4" w:space="4" w:color="auto"/>
        </w:pBdr>
        <w:tabs>
          <w:tab w:val="clear" w:pos="567"/>
        </w:tabs>
        <w:spacing w:line="240" w:lineRule="auto"/>
        <w:ind w:left="567" w:hanging="567"/>
        <w:rPr>
          <w:noProof/>
          <w:szCs w:val="22"/>
          <w:highlight w:val="lightGray"/>
          <w:lang w:val="bg-BG"/>
        </w:rPr>
      </w:pPr>
      <w:r w:rsidRPr="00B000EF">
        <w:rPr>
          <w:b/>
          <w:noProof/>
          <w:szCs w:val="22"/>
          <w:lang w:val="bg-BG"/>
        </w:rPr>
        <w:t>5.</w:t>
      </w:r>
      <w:r w:rsidRPr="00B000EF">
        <w:rPr>
          <w:b/>
          <w:noProof/>
          <w:szCs w:val="22"/>
          <w:lang w:val="bg-BG"/>
        </w:rPr>
        <w:tab/>
        <w:t xml:space="preserve">НАЧИН НА </w:t>
      </w:r>
      <w:r w:rsidRPr="002011A8">
        <w:rPr>
          <w:b/>
          <w:noProof/>
          <w:szCs w:val="22"/>
          <w:lang w:val="bg-BG"/>
        </w:rPr>
        <w:t>ПРИЛОЖЕНИЕ И ПЪТ</w:t>
      </w:r>
      <w:r>
        <w:rPr>
          <w:b/>
          <w:noProof/>
          <w:szCs w:val="22"/>
          <w:lang w:val="bg-BG"/>
        </w:rPr>
        <w:t>ИЩА</w:t>
      </w:r>
      <w:r w:rsidRPr="00B000EF">
        <w:rPr>
          <w:b/>
          <w:noProof/>
          <w:szCs w:val="22"/>
          <w:lang w:val="bg-BG"/>
        </w:rPr>
        <w:t xml:space="preserve"> НА ВЪВЕЖДАНЕ</w:t>
      </w:r>
    </w:p>
    <w:p w:rsidR="00B37E5D" w:rsidRPr="00B000EF" w:rsidRDefault="00B37E5D" w:rsidP="00B37E5D">
      <w:pPr>
        <w:keepNext/>
        <w:tabs>
          <w:tab w:val="clear" w:pos="567"/>
        </w:tabs>
        <w:spacing w:line="240" w:lineRule="auto"/>
        <w:ind w:left="567" w:hanging="567"/>
        <w:rPr>
          <w:i/>
          <w:noProof/>
          <w:szCs w:val="22"/>
          <w:lang w:val="bg-BG"/>
        </w:rPr>
      </w:pPr>
    </w:p>
    <w:p w:rsidR="00B37E5D" w:rsidRPr="00B000EF" w:rsidRDefault="00B37E5D" w:rsidP="00B37E5D">
      <w:pPr>
        <w:spacing w:line="240" w:lineRule="auto"/>
        <w:ind w:left="567" w:hanging="567"/>
        <w:rPr>
          <w:noProof/>
          <w:lang w:val="bg-BG"/>
        </w:rPr>
      </w:pPr>
      <w:r w:rsidRPr="00B000EF">
        <w:rPr>
          <w:noProof/>
          <w:lang w:val="bg-BG"/>
        </w:rPr>
        <w:t>Преди употреба прочетете листовката.</w:t>
      </w:r>
    </w:p>
    <w:p w:rsidR="00B37E5D" w:rsidRPr="003F6ADB" w:rsidRDefault="00B37E5D" w:rsidP="00B37E5D">
      <w:pPr>
        <w:tabs>
          <w:tab w:val="clear" w:pos="567"/>
        </w:tabs>
        <w:spacing w:line="240" w:lineRule="auto"/>
        <w:ind w:left="567" w:hanging="567"/>
        <w:rPr>
          <w:noProof/>
          <w:szCs w:val="22"/>
          <w:lang w:val="bg-BG"/>
        </w:rPr>
      </w:pPr>
      <w:r w:rsidRPr="003F6ADB">
        <w:rPr>
          <w:noProof/>
          <w:szCs w:val="22"/>
          <w:lang w:val="bg-BG"/>
        </w:rPr>
        <w:t>Подкожно приложение</w:t>
      </w:r>
    </w:p>
    <w:p w:rsidR="00B37E5D" w:rsidRPr="00B000EF" w:rsidRDefault="00B37E5D" w:rsidP="00B37E5D">
      <w:pPr>
        <w:tabs>
          <w:tab w:val="clear" w:pos="567"/>
        </w:tabs>
        <w:spacing w:line="240" w:lineRule="auto"/>
        <w:ind w:left="567" w:hanging="567"/>
        <w:rPr>
          <w:noProof/>
          <w:szCs w:val="22"/>
          <w:lang w:val="bg-BG"/>
        </w:rPr>
      </w:pPr>
    </w:p>
    <w:p w:rsidR="00B37E5D" w:rsidRPr="00B000EF" w:rsidRDefault="00B37E5D" w:rsidP="00B37E5D">
      <w:pPr>
        <w:tabs>
          <w:tab w:val="clear" w:pos="567"/>
        </w:tabs>
        <w:spacing w:line="240" w:lineRule="auto"/>
        <w:ind w:left="567" w:hanging="567"/>
        <w:rPr>
          <w:noProof/>
          <w:szCs w:val="22"/>
          <w:lang w:val="bg-BG"/>
        </w:rPr>
      </w:pPr>
    </w:p>
    <w:p w:rsidR="00B37E5D" w:rsidRPr="00B000EF" w:rsidRDefault="00B37E5D" w:rsidP="00B37E5D">
      <w:pPr>
        <w:keepNext/>
        <w:pBdr>
          <w:top w:val="single" w:sz="4" w:space="1" w:color="auto"/>
          <w:left w:val="single" w:sz="4" w:space="4" w:color="auto"/>
          <w:bottom w:val="single" w:sz="4" w:space="1" w:color="auto"/>
          <w:right w:val="single" w:sz="4" w:space="4" w:color="auto"/>
        </w:pBdr>
        <w:tabs>
          <w:tab w:val="clear" w:pos="567"/>
        </w:tabs>
        <w:spacing w:line="240" w:lineRule="auto"/>
        <w:ind w:left="567" w:hanging="567"/>
        <w:rPr>
          <w:noProof/>
          <w:szCs w:val="22"/>
          <w:lang w:val="bg-BG"/>
        </w:rPr>
      </w:pPr>
      <w:r w:rsidRPr="00B000EF">
        <w:rPr>
          <w:b/>
          <w:noProof/>
          <w:szCs w:val="22"/>
          <w:lang w:val="bg-BG"/>
        </w:rPr>
        <w:t>6.</w:t>
      </w:r>
      <w:r w:rsidRPr="00B000EF">
        <w:rPr>
          <w:b/>
          <w:noProof/>
          <w:szCs w:val="22"/>
          <w:lang w:val="bg-BG"/>
        </w:rPr>
        <w:tab/>
        <w:t>СПЕЦИАЛНО ПРЕДУПРЕЖДЕНИЕ, ЧЕ ЛЕКАРСТВЕНИЯТ ПРОДУКТ ТРЯБВА ДА СЕ СЪХРАНЯВА НА МЯСТО ДАЛЕЧЕ ОТ ПОГЛЕДА И ДОСЕГА НА ДЕЦА</w:t>
      </w:r>
    </w:p>
    <w:p w:rsidR="00B37E5D" w:rsidRPr="00B000EF" w:rsidRDefault="00B37E5D" w:rsidP="00B37E5D">
      <w:pPr>
        <w:keepNext/>
        <w:tabs>
          <w:tab w:val="clear" w:pos="567"/>
        </w:tabs>
        <w:spacing w:line="240" w:lineRule="auto"/>
        <w:ind w:left="567" w:hanging="567"/>
        <w:rPr>
          <w:noProof/>
          <w:szCs w:val="22"/>
          <w:lang w:val="bg-BG"/>
        </w:rPr>
      </w:pPr>
    </w:p>
    <w:p w:rsidR="00B37E5D" w:rsidRPr="00B000EF" w:rsidRDefault="00B37E5D" w:rsidP="00B37E5D">
      <w:pPr>
        <w:tabs>
          <w:tab w:val="clear" w:pos="567"/>
        </w:tabs>
        <w:spacing w:line="240" w:lineRule="auto"/>
        <w:ind w:left="567" w:hanging="567"/>
        <w:outlineLvl w:val="0"/>
        <w:rPr>
          <w:noProof/>
          <w:szCs w:val="22"/>
          <w:lang w:val="bg-BG"/>
        </w:rPr>
      </w:pPr>
      <w:r w:rsidRPr="00B000EF">
        <w:rPr>
          <w:noProof/>
          <w:szCs w:val="22"/>
          <w:lang w:val="bg-BG"/>
        </w:rPr>
        <w:t>Да се съхранява на място, недостъпно за деца.</w:t>
      </w:r>
    </w:p>
    <w:p w:rsidR="00B37E5D" w:rsidRPr="00B000EF" w:rsidRDefault="00B37E5D" w:rsidP="00B37E5D">
      <w:pPr>
        <w:tabs>
          <w:tab w:val="clear" w:pos="567"/>
        </w:tabs>
        <w:spacing w:line="240" w:lineRule="auto"/>
        <w:ind w:left="567" w:hanging="567"/>
        <w:rPr>
          <w:noProof/>
          <w:szCs w:val="22"/>
          <w:lang w:val="bg-BG"/>
        </w:rPr>
      </w:pPr>
    </w:p>
    <w:p w:rsidR="00B37E5D" w:rsidRPr="00B000EF" w:rsidRDefault="00B37E5D" w:rsidP="00B37E5D">
      <w:pPr>
        <w:tabs>
          <w:tab w:val="clear" w:pos="567"/>
        </w:tabs>
        <w:spacing w:line="240" w:lineRule="auto"/>
        <w:ind w:left="567" w:hanging="567"/>
        <w:rPr>
          <w:noProof/>
          <w:szCs w:val="22"/>
          <w:lang w:val="bg-BG"/>
        </w:rPr>
      </w:pPr>
    </w:p>
    <w:p w:rsidR="00B37E5D" w:rsidRPr="00D22068" w:rsidRDefault="00B37E5D" w:rsidP="00B37E5D">
      <w:pPr>
        <w:keepNext/>
        <w:pBdr>
          <w:top w:val="single" w:sz="4" w:space="1" w:color="auto"/>
          <w:left w:val="single" w:sz="4" w:space="4" w:color="auto"/>
          <w:bottom w:val="single" w:sz="4" w:space="1" w:color="auto"/>
          <w:right w:val="single" w:sz="4" w:space="4" w:color="auto"/>
        </w:pBdr>
        <w:tabs>
          <w:tab w:val="clear" w:pos="567"/>
        </w:tabs>
        <w:spacing w:line="240" w:lineRule="auto"/>
        <w:ind w:left="567" w:hanging="567"/>
        <w:rPr>
          <w:noProof/>
          <w:szCs w:val="22"/>
          <w:highlight w:val="lightGray"/>
          <w:lang w:val="bg-BG"/>
        </w:rPr>
      </w:pPr>
      <w:r w:rsidRPr="00B000EF">
        <w:rPr>
          <w:b/>
          <w:noProof/>
          <w:szCs w:val="22"/>
          <w:lang w:val="bg-BG"/>
        </w:rPr>
        <w:t>7.</w:t>
      </w:r>
      <w:r w:rsidRPr="00B000EF">
        <w:rPr>
          <w:b/>
          <w:noProof/>
          <w:szCs w:val="22"/>
          <w:lang w:val="bg-BG"/>
        </w:rPr>
        <w:tab/>
        <w:t>ДРУГИ СПЕЦИАЛНИ ПРЕДУПРЕЖДЕНИЯ, АКО Е НЕОБХОДИМО</w:t>
      </w:r>
    </w:p>
    <w:p w:rsidR="00B37E5D" w:rsidRPr="00B000EF" w:rsidRDefault="00B37E5D" w:rsidP="00B37E5D">
      <w:pPr>
        <w:keepNext/>
        <w:tabs>
          <w:tab w:val="clear" w:pos="567"/>
        </w:tabs>
        <w:spacing w:line="240" w:lineRule="auto"/>
        <w:ind w:left="567" w:hanging="567"/>
        <w:rPr>
          <w:noProof/>
          <w:szCs w:val="22"/>
          <w:lang w:val="bg-BG"/>
        </w:rPr>
      </w:pPr>
    </w:p>
    <w:p w:rsidR="00B37E5D" w:rsidRPr="00B000EF" w:rsidRDefault="00B37E5D" w:rsidP="00B37E5D">
      <w:pPr>
        <w:tabs>
          <w:tab w:val="clear" w:pos="567"/>
        </w:tabs>
        <w:spacing w:line="240" w:lineRule="auto"/>
        <w:ind w:left="567" w:hanging="567"/>
        <w:rPr>
          <w:noProof/>
          <w:szCs w:val="22"/>
          <w:lang w:val="bg-BG"/>
        </w:rPr>
      </w:pPr>
    </w:p>
    <w:p w:rsidR="00B37E5D" w:rsidRPr="00D22068" w:rsidRDefault="00B37E5D" w:rsidP="00B37E5D">
      <w:pPr>
        <w:keepNext/>
        <w:pBdr>
          <w:top w:val="single" w:sz="4" w:space="1" w:color="auto"/>
          <w:left w:val="single" w:sz="4" w:space="4" w:color="auto"/>
          <w:bottom w:val="single" w:sz="4" w:space="1" w:color="auto"/>
          <w:right w:val="single" w:sz="4" w:space="4" w:color="auto"/>
        </w:pBdr>
        <w:tabs>
          <w:tab w:val="clear" w:pos="567"/>
        </w:tabs>
        <w:spacing w:line="240" w:lineRule="auto"/>
        <w:ind w:left="567" w:hanging="567"/>
        <w:rPr>
          <w:noProof/>
          <w:szCs w:val="22"/>
          <w:highlight w:val="lightGray"/>
          <w:lang w:val="bg-BG"/>
        </w:rPr>
      </w:pPr>
      <w:r w:rsidRPr="00B000EF">
        <w:rPr>
          <w:b/>
          <w:noProof/>
          <w:szCs w:val="22"/>
          <w:lang w:val="bg-BG"/>
        </w:rPr>
        <w:t>8.</w:t>
      </w:r>
      <w:r w:rsidRPr="00B000EF">
        <w:rPr>
          <w:b/>
          <w:noProof/>
          <w:szCs w:val="22"/>
          <w:lang w:val="bg-BG"/>
        </w:rPr>
        <w:tab/>
        <w:t>ДАТА НА ИЗТИЧАНЕ НА СРОКА НА ГОДНОСТ</w:t>
      </w:r>
    </w:p>
    <w:p w:rsidR="00B37E5D" w:rsidRPr="00B000EF" w:rsidRDefault="00B37E5D" w:rsidP="00B37E5D">
      <w:pPr>
        <w:keepNext/>
        <w:tabs>
          <w:tab w:val="clear" w:pos="567"/>
        </w:tabs>
        <w:spacing w:line="240" w:lineRule="auto"/>
        <w:ind w:left="567" w:hanging="567"/>
        <w:rPr>
          <w:noProof/>
          <w:szCs w:val="22"/>
          <w:lang w:val="bg-BG"/>
        </w:rPr>
      </w:pPr>
    </w:p>
    <w:p w:rsidR="00B37E5D" w:rsidRPr="00B000EF" w:rsidRDefault="00B37E5D" w:rsidP="00B37E5D">
      <w:pPr>
        <w:tabs>
          <w:tab w:val="clear" w:pos="567"/>
        </w:tabs>
        <w:spacing w:line="240" w:lineRule="auto"/>
        <w:ind w:left="567" w:hanging="567"/>
        <w:rPr>
          <w:noProof/>
          <w:szCs w:val="22"/>
          <w:lang w:val="bg-BG"/>
        </w:rPr>
      </w:pPr>
      <w:r w:rsidRPr="00B000EF">
        <w:rPr>
          <w:noProof/>
          <w:szCs w:val="22"/>
          <w:lang w:val="bg-BG"/>
        </w:rPr>
        <w:t>Годен до</w:t>
      </w:r>
      <w:r>
        <w:rPr>
          <w:noProof/>
          <w:szCs w:val="22"/>
          <w:lang w:val="bg-BG"/>
        </w:rPr>
        <w:t>:</w:t>
      </w:r>
    </w:p>
    <w:p w:rsidR="00B37E5D" w:rsidRPr="00B000EF" w:rsidRDefault="00B37E5D" w:rsidP="00B37E5D">
      <w:pPr>
        <w:tabs>
          <w:tab w:val="clear" w:pos="567"/>
        </w:tabs>
        <w:spacing w:line="240" w:lineRule="auto"/>
        <w:ind w:left="567" w:hanging="567"/>
        <w:rPr>
          <w:noProof/>
          <w:szCs w:val="22"/>
          <w:lang w:val="bg-BG"/>
        </w:rPr>
      </w:pPr>
    </w:p>
    <w:p w:rsidR="00B37E5D" w:rsidRPr="00B000EF" w:rsidRDefault="00B37E5D" w:rsidP="00B37E5D">
      <w:pPr>
        <w:tabs>
          <w:tab w:val="clear" w:pos="567"/>
        </w:tabs>
        <w:spacing w:line="240" w:lineRule="auto"/>
        <w:ind w:left="567" w:hanging="567"/>
        <w:rPr>
          <w:noProof/>
          <w:szCs w:val="22"/>
          <w:lang w:val="bg-BG"/>
        </w:rPr>
      </w:pPr>
    </w:p>
    <w:p w:rsidR="00B37E5D" w:rsidRPr="00B000EF" w:rsidRDefault="00B37E5D" w:rsidP="00B37E5D">
      <w:pPr>
        <w:keepNext/>
        <w:pBdr>
          <w:top w:val="single" w:sz="4" w:space="1" w:color="auto"/>
          <w:left w:val="single" w:sz="4" w:space="4" w:color="auto"/>
          <w:bottom w:val="single" w:sz="4" w:space="0" w:color="auto"/>
          <w:right w:val="single" w:sz="4" w:space="4" w:color="auto"/>
        </w:pBdr>
        <w:tabs>
          <w:tab w:val="clear" w:pos="567"/>
        </w:tabs>
        <w:spacing w:line="240" w:lineRule="auto"/>
        <w:ind w:left="567" w:hanging="567"/>
        <w:rPr>
          <w:noProof/>
          <w:szCs w:val="22"/>
          <w:lang w:val="bg-BG"/>
        </w:rPr>
      </w:pPr>
      <w:r w:rsidRPr="00B000EF">
        <w:rPr>
          <w:b/>
          <w:noProof/>
          <w:szCs w:val="22"/>
          <w:lang w:val="bg-BG"/>
        </w:rPr>
        <w:t>9.</w:t>
      </w:r>
      <w:r w:rsidRPr="00B000EF">
        <w:rPr>
          <w:b/>
          <w:noProof/>
          <w:szCs w:val="22"/>
          <w:lang w:val="bg-BG"/>
        </w:rPr>
        <w:tab/>
        <w:t>СПЕЦИАЛНИ УСЛОВИЯ НА СЪХРАНЕНИЕ</w:t>
      </w:r>
    </w:p>
    <w:p w:rsidR="00B37E5D" w:rsidRPr="00B000EF" w:rsidRDefault="00B37E5D" w:rsidP="00B37E5D">
      <w:pPr>
        <w:keepNext/>
        <w:tabs>
          <w:tab w:val="clear" w:pos="567"/>
        </w:tabs>
        <w:spacing w:line="240" w:lineRule="auto"/>
        <w:ind w:left="567" w:hanging="567"/>
        <w:rPr>
          <w:noProof/>
          <w:szCs w:val="22"/>
          <w:lang w:val="bg-BG"/>
        </w:rPr>
      </w:pPr>
    </w:p>
    <w:p w:rsidR="00B37E5D" w:rsidRPr="00225504" w:rsidRDefault="00B37E5D" w:rsidP="00B37E5D">
      <w:pPr>
        <w:ind w:left="567" w:hanging="567"/>
        <w:rPr>
          <w:szCs w:val="22"/>
          <w:lang w:val="bg-BG"/>
        </w:rPr>
      </w:pPr>
      <w:r>
        <w:rPr>
          <w:szCs w:val="22"/>
          <w:lang w:val="bg-BG"/>
        </w:rPr>
        <w:t>Да се с</w:t>
      </w:r>
      <w:r w:rsidRPr="00225504">
        <w:rPr>
          <w:szCs w:val="22"/>
          <w:lang w:val="bg-BG"/>
        </w:rPr>
        <w:t>ъхранява в хладилник (</w:t>
      </w:r>
      <w:smartTag w:uri="urn:schemas-microsoft-com:office:smarttags" w:element="metricconverter">
        <w:smartTagPr>
          <w:attr w:name="ProductID" w:val="2ﾰC"/>
        </w:smartTagPr>
        <w:r w:rsidRPr="00225504">
          <w:rPr>
            <w:szCs w:val="22"/>
            <w:lang w:val="bg-BG"/>
          </w:rPr>
          <w:t>2°C</w:t>
        </w:r>
      </w:smartTag>
      <w:r w:rsidRPr="00225504">
        <w:rPr>
          <w:szCs w:val="22"/>
          <w:lang w:val="bg-BG"/>
        </w:rPr>
        <w:t xml:space="preserve"> - </w:t>
      </w:r>
      <w:smartTag w:uri="urn:schemas-microsoft-com:office:smarttags" w:element="metricconverter">
        <w:smartTagPr>
          <w:attr w:name="ProductID" w:val="8ﾰC"/>
        </w:smartTagPr>
        <w:r w:rsidRPr="00225504">
          <w:rPr>
            <w:szCs w:val="22"/>
            <w:lang w:val="bg-BG"/>
          </w:rPr>
          <w:t>8°C</w:t>
        </w:r>
      </w:smartTag>
      <w:r w:rsidRPr="00225504">
        <w:rPr>
          <w:szCs w:val="22"/>
          <w:lang w:val="bg-BG"/>
        </w:rPr>
        <w:t>).</w:t>
      </w:r>
    </w:p>
    <w:p w:rsidR="00B37E5D" w:rsidRPr="00B000EF" w:rsidRDefault="00B37E5D" w:rsidP="00B37E5D">
      <w:pPr>
        <w:tabs>
          <w:tab w:val="clear" w:pos="567"/>
        </w:tabs>
        <w:spacing w:line="240" w:lineRule="auto"/>
        <w:ind w:left="567" w:hanging="567"/>
        <w:rPr>
          <w:lang w:val="bg-BG"/>
        </w:rPr>
      </w:pPr>
      <w:r>
        <w:rPr>
          <w:szCs w:val="22"/>
          <w:lang w:val="bg-BG"/>
        </w:rPr>
        <w:t>Да не с</w:t>
      </w:r>
      <w:r w:rsidRPr="00225504">
        <w:rPr>
          <w:szCs w:val="22"/>
          <w:lang w:val="bg-BG"/>
        </w:rPr>
        <w:t xml:space="preserve">е замразява. </w:t>
      </w:r>
      <w:r>
        <w:rPr>
          <w:szCs w:val="22"/>
          <w:lang w:val="bg-BG"/>
        </w:rPr>
        <w:t>Да не с</w:t>
      </w:r>
      <w:r w:rsidRPr="00225504">
        <w:rPr>
          <w:szCs w:val="22"/>
          <w:lang w:val="bg-BG"/>
        </w:rPr>
        <w:t>е излага</w:t>
      </w:r>
      <w:r w:rsidRPr="00B000EF">
        <w:rPr>
          <w:lang w:val="bg-BG"/>
        </w:rPr>
        <w:t xml:space="preserve"> на прекомерна топлина или пряка слънчева светлина.</w:t>
      </w:r>
    </w:p>
    <w:p w:rsidR="00B37E5D" w:rsidRPr="00B000EF" w:rsidRDefault="00B37E5D" w:rsidP="00B37E5D">
      <w:pPr>
        <w:tabs>
          <w:tab w:val="clear" w:pos="567"/>
        </w:tabs>
        <w:spacing w:line="240" w:lineRule="auto"/>
        <w:rPr>
          <w:szCs w:val="22"/>
          <w:lang w:val="bg-BG"/>
        </w:rPr>
      </w:pPr>
      <w:r w:rsidRPr="00B000EF">
        <w:rPr>
          <w:szCs w:val="22"/>
          <w:lang w:val="bg-BG"/>
        </w:rPr>
        <w:t xml:space="preserve">След </w:t>
      </w:r>
      <w:r w:rsidRPr="00225504">
        <w:rPr>
          <w:szCs w:val="22"/>
          <w:lang w:val="bg-BG"/>
        </w:rPr>
        <w:t>първ</w:t>
      </w:r>
      <w:r>
        <w:rPr>
          <w:szCs w:val="22"/>
          <w:lang w:val="bg-BG"/>
        </w:rPr>
        <w:t>оначалната</w:t>
      </w:r>
      <w:r w:rsidRPr="00225504">
        <w:rPr>
          <w:szCs w:val="22"/>
          <w:lang w:val="bg-BG"/>
        </w:rPr>
        <w:t xml:space="preserve"> </w:t>
      </w:r>
      <w:r w:rsidRPr="00B000EF">
        <w:rPr>
          <w:szCs w:val="22"/>
          <w:lang w:val="bg-BG"/>
        </w:rPr>
        <w:t xml:space="preserve">употреба писалките трябва да се използват в рамките на 28 дни. Писалките, </w:t>
      </w:r>
      <w:r>
        <w:rPr>
          <w:szCs w:val="22"/>
          <w:lang w:val="bg-BG"/>
        </w:rPr>
        <w:t>които са в период на употреба</w:t>
      </w:r>
      <w:r w:rsidRPr="00B000EF">
        <w:rPr>
          <w:szCs w:val="22"/>
          <w:lang w:val="bg-BG"/>
        </w:rPr>
        <w:t>, трябва да се съхраняват под 30</w:t>
      </w:r>
      <w:r w:rsidRPr="00B000EF">
        <w:rPr>
          <w:bCs/>
          <w:szCs w:val="22"/>
          <w:lang w:val="bg-BG"/>
        </w:rPr>
        <w:t>°</w:t>
      </w:r>
      <w:r w:rsidRPr="00B000EF">
        <w:rPr>
          <w:szCs w:val="22"/>
          <w:lang w:val="bg-BG"/>
        </w:rPr>
        <w:t>С и не трябва да се поставят в хладилник.</w:t>
      </w:r>
    </w:p>
    <w:p w:rsidR="00B37E5D" w:rsidRPr="00B000EF" w:rsidRDefault="00B37E5D" w:rsidP="00B37E5D">
      <w:pPr>
        <w:tabs>
          <w:tab w:val="clear" w:pos="567"/>
        </w:tabs>
        <w:spacing w:line="240" w:lineRule="auto"/>
        <w:ind w:left="567" w:hanging="567"/>
        <w:rPr>
          <w:noProof/>
          <w:szCs w:val="22"/>
          <w:lang w:val="bg-BG"/>
        </w:rPr>
      </w:pPr>
    </w:p>
    <w:p w:rsidR="00B37E5D" w:rsidRPr="00B000EF" w:rsidRDefault="00B37E5D" w:rsidP="00B37E5D">
      <w:pPr>
        <w:tabs>
          <w:tab w:val="clear" w:pos="567"/>
        </w:tabs>
        <w:spacing w:line="240" w:lineRule="auto"/>
        <w:ind w:left="567" w:hanging="567"/>
        <w:rPr>
          <w:noProof/>
          <w:szCs w:val="22"/>
          <w:lang w:val="bg-BG"/>
        </w:rPr>
      </w:pPr>
    </w:p>
    <w:p w:rsidR="00B37E5D" w:rsidRPr="00B000EF" w:rsidRDefault="00B37E5D" w:rsidP="00B37E5D">
      <w:pPr>
        <w:keepNext/>
        <w:pBdr>
          <w:top w:val="single" w:sz="4" w:space="1" w:color="auto"/>
          <w:left w:val="single" w:sz="4" w:space="4" w:color="auto"/>
          <w:bottom w:val="single" w:sz="4" w:space="1" w:color="auto"/>
          <w:right w:val="single" w:sz="4" w:space="4" w:color="auto"/>
        </w:pBdr>
        <w:tabs>
          <w:tab w:val="clear" w:pos="567"/>
        </w:tabs>
        <w:spacing w:line="240" w:lineRule="auto"/>
        <w:ind w:left="567" w:hanging="567"/>
        <w:rPr>
          <w:b/>
          <w:noProof/>
          <w:szCs w:val="22"/>
          <w:lang w:val="bg-BG"/>
        </w:rPr>
      </w:pPr>
      <w:r w:rsidRPr="00B000EF">
        <w:rPr>
          <w:b/>
          <w:noProof/>
          <w:szCs w:val="22"/>
          <w:lang w:val="bg-BG"/>
        </w:rPr>
        <w:t>10.</w:t>
      </w:r>
      <w:r w:rsidRPr="00B000EF">
        <w:rPr>
          <w:b/>
          <w:noProof/>
          <w:szCs w:val="22"/>
          <w:lang w:val="bg-BG"/>
        </w:rPr>
        <w:tab/>
        <w:t>СПЕЦИАЛНИ ПРЕДПАЗНИ МЕРКИ ПРИ ИЗХВЪРЛЯНЕ НА НЕИЗПОЛЗВАНА ЧАСТ ОТ ЛЕКАРСТВЕНИТЕ ПРОДУКТИ ИЛИ ОТПАДЪЧНИ МАТЕРИАЛИ ОТ ТЯХ, АКО СЕ ИЗИСКВАТ ТАКИВА</w:t>
      </w:r>
    </w:p>
    <w:p w:rsidR="00B37E5D" w:rsidRPr="00B000EF" w:rsidRDefault="00B37E5D" w:rsidP="00B37E5D">
      <w:pPr>
        <w:keepNext/>
        <w:tabs>
          <w:tab w:val="clear" w:pos="567"/>
        </w:tabs>
        <w:spacing w:line="240" w:lineRule="auto"/>
        <w:ind w:left="567" w:hanging="567"/>
        <w:rPr>
          <w:noProof/>
          <w:szCs w:val="22"/>
          <w:lang w:val="bg-BG"/>
        </w:rPr>
      </w:pPr>
    </w:p>
    <w:p w:rsidR="00B37E5D" w:rsidRPr="00B000EF" w:rsidRDefault="00B37E5D" w:rsidP="00B37E5D">
      <w:pPr>
        <w:tabs>
          <w:tab w:val="clear" w:pos="567"/>
        </w:tabs>
        <w:spacing w:line="240" w:lineRule="auto"/>
        <w:rPr>
          <w:noProof/>
          <w:szCs w:val="22"/>
          <w:lang w:val="bg-BG"/>
        </w:rPr>
      </w:pPr>
    </w:p>
    <w:p w:rsidR="00B37E5D" w:rsidRPr="00B000EF" w:rsidRDefault="00B37E5D" w:rsidP="00B37E5D">
      <w:pPr>
        <w:keepNext/>
        <w:pBdr>
          <w:top w:val="single" w:sz="4" w:space="1" w:color="auto"/>
          <w:left w:val="single" w:sz="4" w:space="4" w:color="auto"/>
          <w:bottom w:val="single" w:sz="4" w:space="1" w:color="auto"/>
          <w:right w:val="single" w:sz="4" w:space="4" w:color="auto"/>
        </w:pBdr>
        <w:tabs>
          <w:tab w:val="clear" w:pos="567"/>
        </w:tabs>
        <w:spacing w:line="240" w:lineRule="auto"/>
        <w:ind w:left="567" w:hanging="567"/>
        <w:rPr>
          <w:b/>
          <w:noProof/>
          <w:szCs w:val="22"/>
          <w:lang w:val="bg-BG"/>
        </w:rPr>
      </w:pPr>
      <w:r w:rsidRPr="00B000EF">
        <w:rPr>
          <w:b/>
          <w:noProof/>
          <w:szCs w:val="22"/>
          <w:lang w:val="bg-BG"/>
        </w:rPr>
        <w:t>11.</w:t>
      </w:r>
      <w:r w:rsidRPr="00B000EF">
        <w:rPr>
          <w:b/>
          <w:noProof/>
          <w:szCs w:val="22"/>
          <w:lang w:val="bg-BG"/>
        </w:rPr>
        <w:tab/>
        <w:t>ИМЕ И АДРЕС НА ПРИТЕЖАТЕЛЯ НА РАЗРЕШЕНИЕТО ЗА УПОТРЕБА</w:t>
      </w:r>
    </w:p>
    <w:p w:rsidR="00B37E5D" w:rsidRPr="00B000EF" w:rsidRDefault="00B37E5D" w:rsidP="00B37E5D">
      <w:pPr>
        <w:keepNext/>
        <w:tabs>
          <w:tab w:val="clear" w:pos="567"/>
        </w:tabs>
        <w:spacing w:line="240" w:lineRule="auto"/>
        <w:ind w:left="567" w:hanging="567"/>
        <w:rPr>
          <w:noProof/>
          <w:szCs w:val="22"/>
          <w:lang w:val="bg-BG"/>
        </w:rPr>
      </w:pPr>
    </w:p>
    <w:p w:rsidR="00B37E5D" w:rsidRPr="00B000EF" w:rsidRDefault="00B37E5D" w:rsidP="00B37E5D">
      <w:pPr>
        <w:tabs>
          <w:tab w:val="clear" w:pos="567"/>
        </w:tabs>
        <w:spacing w:line="240" w:lineRule="auto"/>
        <w:ind w:left="567" w:hanging="567"/>
        <w:rPr>
          <w:noProof/>
          <w:szCs w:val="22"/>
          <w:lang w:val="bg-BG"/>
        </w:rPr>
      </w:pPr>
      <w:r w:rsidRPr="00B000EF">
        <w:rPr>
          <w:noProof/>
          <w:szCs w:val="22"/>
          <w:lang w:val="bg-BG"/>
        </w:rPr>
        <w:t>Eli Lilly Nederland B.V.</w:t>
      </w:r>
    </w:p>
    <w:p w:rsidR="00B37E5D" w:rsidRPr="00B000EF" w:rsidRDefault="00B37E5D" w:rsidP="00B37E5D">
      <w:pPr>
        <w:tabs>
          <w:tab w:val="clear" w:pos="567"/>
        </w:tabs>
        <w:spacing w:line="240" w:lineRule="auto"/>
        <w:ind w:left="567" w:hanging="567"/>
        <w:rPr>
          <w:noProof/>
          <w:szCs w:val="22"/>
          <w:lang w:val="bg-BG"/>
        </w:rPr>
      </w:pPr>
      <w:r w:rsidRPr="00B000EF">
        <w:rPr>
          <w:noProof/>
          <w:szCs w:val="22"/>
          <w:lang w:val="bg-BG"/>
        </w:rPr>
        <w:t>Papendorpseweg 83, 3528 BJ Utrecht</w:t>
      </w:r>
    </w:p>
    <w:p w:rsidR="00B37E5D" w:rsidRPr="00B000EF" w:rsidRDefault="00B37E5D" w:rsidP="00B37E5D">
      <w:pPr>
        <w:tabs>
          <w:tab w:val="clear" w:pos="567"/>
        </w:tabs>
        <w:spacing w:line="240" w:lineRule="auto"/>
        <w:ind w:left="567" w:hanging="567"/>
        <w:rPr>
          <w:noProof/>
          <w:szCs w:val="22"/>
          <w:lang w:val="bg-BG"/>
        </w:rPr>
      </w:pPr>
      <w:r w:rsidRPr="00B000EF">
        <w:rPr>
          <w:noProof/>
          <w:szCs w:val="22"/>
          <w:lang w:val="bg-BG"/>
        </w:rPr>
        <w:t>Нидерландия</w:t>
      </w:r>
    </w:p>
    <w:p w:rsidR="00B37E5D" w:rsidRPr="00B000EF" w:rsidRDefault="00B37E5D" w:rsidP="00B37E5D">
      <w:pPr>
        <w:tabs>
          <w:tab w:val="clear" w:pos="567"/>
        </w:tabs>
        <w:spacing w:line="240" w:lineRule="auto"/>
        <w:ind w:left="567" w:hanging="567"/>
        <w:rPr>
          <w:noProof/>
          <w:szCs w:val="22"/>
          <w:lang w:val="bg-BG"/>
        </w:rPr>
      </w:pPr>
    </w:p>
    <w:p w:rsidR="00B37E5D" w:rsidRPr="00B000EF" w:rsidRDefault="00B37E5D" w:rsidP="00B37E5D">
      <w:pPr>
        <w:tabs>
          <w:tab w:val="clear" w:pos="567"/>
        </w:tabs>
        <w:spacing w:line="240" w:lineRule="auto"/>
        <w:ind w:left="567" w:hanging="567"/>
        <w:rPr>
          <w:noProof/>
          <w:szCs w:val="22"/>
          <w:lang w:val="bg-BG"/>
        </w:rPr>
      </w:pPr>
    </w:p>
    <w:p w:rsidR="00B37E5D" w:rsidRPr="00B000EF" w:rsidRDefault="00B37E5D" w:rsidP="00B37E5D">
      <w:pPr>
        <w:keepNext/>
        <w:pBdr>
          <w:top w:val="single" w:sz="4" w:space="1" w:color="auto"/>
          <w:left w:val="single" w:sz="4" w:space="4" w:color="auto"/>
          <w:bottom w:val="single" w:sz="4" w:space="1" w:color="auto"/>
          <w:right w:val="single" w:sz="4" w:space="4" w:color="auto"/>
        </w:pBdr>
        <w:tabs>
          <w:tab w:val="clear" w:pos="567"/>
        </w:tabs>
        <w:spacing w:line="240" w:lineRule="auto"/>
        <w:ind w:left="567" w:hanging="567"/>
        <w:rPr>
          <w:noProof/>
          <w:szCs w:val="22"/>
          <w:lang w:val="bg-BG"/>
        </w:rPr>
      </w:pPr>
      <w:r w:rsidRPr="00B000EF">
        <w:rPr>
          <w:b/>
          <w:noProof/>
          <w:szCs w:val="22"/>
          <w:lang w:val="bg-BG"/>
        </w:rPr>
        <w:t>12.</w:t>
      </w:r>
      <w:r w:rsidRPr="00B000EF">
        <w:rPr>
          <w:b/>
          <w:noProof/>
          <w:szCs w:val="22"/>
          <w:lang w:val="bg-BG"/>
        </w:rPr>
        <w:tab/>
      </w:r>
      <w:r w:rsidRPr="00CD6413">
        <w:rPr>
          <w:b/>
          <w:noProof/>
          <w:szCs w:val="22"/>
          <w:lang w:val="bg-BG"/>
        </w:rPr>
        <w:t>НОМ</w:t>
      </w:r>
      <w:r w:rsidRPr="00CC4C57">
        <w:rPr>
          <w:b/>
          <w:noProof/>
          <w:szCs w:val="22"/>
          <w:lang w:val="bg-BG"/>
        </w:rPr>
        <w:t>ЕР</w:t>
      </w:r>
      <w:r w:rsidRPr="00CD6413">
        <w:rPr>
          <w:b/>
          <w:noProof/>
          <w:szCs w:val="22"/>
          <w:lang w:val="bg-BG"/>
        </w:rPr>
        <w:t xml:space="preserve"> НА РАЗРЕШЕНИЕТО</w:t>
      </w:r>
      <w:r w:rsidRPr="00B000EF">
        <w:rPr>
          <w:b/>
          <w:noProof/>
          <w:szCs w:val="22"/>
          <w:lang w:val="bg-BG"/>
        </w:rPr>
        <w:t xml:space="preserve"> ЗА УПОТРЕБА</w:t>
      </w:r>
    </w:p>
    <w:p w:rsidR="00B37E5D" w:rsidRPr="00B000EF" w:rsidRDefault="00B37E5D" w:rsidP="00B37E5D">
      <w:pPr>
        <w:keepNext/>
        <w:tabs>
          <w:tab w:val="clear" w:pos="567"/>
        </w:tabs>
        <w:spacing w:line="240" w:lineRule="auto"/>
        <w:ind w:left="567" w:hanging="567"/>
        <w:rPr>
          <w:noProof/>
          <w:szCs w:val="22"/>
          <w:lang w:val="bg-BG"/>
        </w:rPr>
      </w:pPr>
    </w:p>
    <w:p w:rsidR="00B37E5D" w:rsidRPr="00D22068" w:rsidRDefault="00B37E5D" w:rsidP="00B37E5D">
      <w:pPr>
        <w:suppressLineNumbers/>
        <w:outlineLvl w:val="0"/>
        <w:rPr>
          <w:szCs w:val="22"/>
          <w:highlight w:val="lightGray"/>
          <w:lang w:val="bg-BG"/>
        </w:rPr>
      </w:pPr>
      <w:r w:rsidRPr="00B000EF">
        <w:rPr>
          <w:szCs w:val="22"/>
          <w:lang w:val="bg-BG"/>
        </w:rPr>
        <w:t>EU/1/96/007/04</w:t>
      </w:r>
      <w:r>
        <w:rPr>
          <w:szCs w:val="22"/>
          <w:lang w:val="bg-BG"/>
        </w:rPr>
        <w:t>6</w:t>
      </w:r>
    </w:p>
    <w:p w:rsidR="00B37E5D" w:rsidRPr="00B000EF" w:rsidRDefault="00B37E5D" w:rsidP="00B37E5D">
      <w:pPr>
        <w:tabs>
          <w:tab w:val="clear" w:pos="567"/>
        </w:tabs>
        <w:spacing w:line="240" w:lineRule="auto"/>
        <w:ind w:left="567" w:hanging="567"/>
        <w:rPr>
          <w:noProof/>
          <w:szCs w:val="22"/>
          <w:lang w:val="bg-BG"/>
        </w:rPr>
      </w:pPr>
    </w:p>
    <w:p w:rsidR="00B37E5D" w:rsidRPr="00B000EF" w:rsidRDefault="00B37E5D" w:rsidP="00B37E5D">
      <w:pPr>
        <w:tabs>
          <w:tab w:val="clear" w:pos="567"/>
        </w:tabs>
        <w:spacing w:line="240" w:lineRule="auto"/>
        <w:ind w:left="567" w:hanging="567"/>
        <w:rPr>
          <w:noProof/>
          <w:szCs w:val="22"/>
          <w:lang w:val="bg-BG"/>
        </w:rPr>
      </w:pPr>
    </w:p>
    <w:p w:rsidR="00B37E5D" w:rsidRPr="00B000EF" w:rsidRDefault="00B37E5D" w:rsidP="00B37E5D">
      <w:pPr>
        <w:keepNext/>
        <w:pBdr>
          <w:top w:val="single" w:sz="4" w:space="1" w:color="auto"/>
          <w:left w:val="single" w:sz="4" w:space="4" w:color="auto"/>
          <w:bottom w:val="single" w:sz="4" w:space="1" w:color="auto"/>
          <w:right w:val="single" w:sz="4" w:space="4" w:color="auto"/>
        </w:pBdr>
        <w:tabs>
          <w:tab w:val="clear" w:pos="567"/>
        </w:tabs>
        <w:spacing w:line="240" w:lineRule="auto"/>
        <w:ind w:left="567" w:hanging="567"/>
        <w:rPr>
          <w:noProof/>
          <w:szCs w:val="22"/>
          <w:lang w:val="bg-BG"/>
        </w:rPr>
      </w:pPr>
      <w:r w:rsidRPr="00B000EF">
        <w:rPr>
          <w:b/>
          <w:noProof/>
          <w:szCs w:val="22"/>
          <w:lang w:val="bg-BG"/>
        </w:rPr>
        <w:t>13.</w:t>
      </w:r>
      <w:r w:rsidRPr="00B000EF">
        <w:rPr>
          <w:b/>
          <w:noProof/>
          <w:szCs w:val="22"/>
          <w:lang w:val="bg-BG"/>
        </w:rPr>
        <w:tab/>
        <w:t>ПАРТИДЕН НОМЕР</w:t>
      </w:r>
    </w:p>
    <w:p w:rsidR="00B37E5D" w:rsidRPr="00B000EF" w:rsidRDefault="00B37E5D" w:rsidP="00B37E5D">
      <w:pPr>
        <w:keepNext/>
        <w:tabs>
          <w:tab w:val="clear" w:pos="567"/>
        </w:tabs>
        <w:spacing w:line="240" w:lineRule="auto"/>
        <w:ind w:left="567" w:hanging="567"/>
        <w:rPr>
          <w:noProof/>
          <w:szCs w:val="22"/>
          <w:lang w:val="bg-BG"/>
        </w:rPr>
      </w:pPr>
    </w:p>
    <w:p w:rsidR="00B37E5D" w:rsidRPr="00B000EF" w:rsidRDefault="00B37E5D" w:rsidP="00B37E5D">
      <w:pPr>
        <w:tabs>
          <w:tab w:val="clear" w:pos="567"/>
        </w:tabs>
        <w:spacing w:line="240" w:lineRule="auto"/>
        <w:ind w:left="567" w:hanging="567"/>
        <w:rPr>
          <w:noProof/>
          <w:szCs w:val="22"/>
          <w:lang w:val="bg-BG"/>
        </w:rPr>
      </w:pPr>
      <w:r w:rsidRPr="00B000EF">
        <w:rPr>
          <w:noProof/>
          <w:szCs w:val="22"/>
          <w:lang w:val="bg-BG"/>
        </w:rPr>
        <w:t>Партида №</w:t>
      </w:r>
    </w:p>
    <w:p w:rsidR="00B37E5D" w:rsidRPr="00B000EF" w:rsidRDefault="00B37E5D" w:rsidP="00B37E5D">
      <w:pPr>
        <w:tabs>
          <w:tab w:val="clear" w:pos="567"/>
        </w:tabs>
        <w:spacing w:line="240" w:lineRule="auto"/>
        <w:ind w:left="567" w:hanging="567"/>
        <w:rPr>
          <w:noProof/>
          <w:szCs w:val="22"/>
          <w:lang w:val="bg-BG"/>
        </w:rPr>
      </w:pPr>
    </w:p>
    <w:p w:rsidR="00B37E5D" w:rsidRPr="00B000EF" w:rsidRDefault="00B37E5D" w:rsidP="00B37E5D">
      <w:pPr>
        <w:tabs>
          <w:tab w:val="clear" w:pos="567"/>
        </w:tabs>
        <w:spacing w:line="240" w:lineRule="auto"/>
        <w:ind w:left="567" w:hanging="567"/>
        <w:rPr>
          <w:noProof/>
          <w:szCs w:val="22"/>
          <w:lang w:val="bg-BG"/>
        </w:rPr>
      </w:pPr>
    </w:p>
    <w:p w:rsidR="00B37E5D" w:rsidRPr="00B000EF" w:rsidRDefault="00B37E5D" w:rsidP="00B37E5D">
      <w:pPr>
        <w:keepNext/>
        <w:pBdr>
          <w:top w:val="single" w:sz="4" w:space="1" w:color="auto"/>
          <w:left w:val="single" w:sz="4" w:space="4" w:color="auto"/>
          <w:bottom w:val="single" w:sz="4" w:space="1" w:color="auto"/>
          <w:right w:val="single" w:sz="4" w:space="4" w:color="auto"/>
        </w:pBdr>
        <w:tabs>
          <w:tab w:val="clear" w:pos="567"/>
        </w:tabs>
        <w:spacing w:line="240" w:lineRule="auto"/>
        <w:ind w:left="567" w:hanging="567"/>
        <w:rPr>
          <w:noProof/>
          <w:szCs w:val="22"/>
          <w:lang w:val="bg-BG"/>
        </w:rPr>
      </w:pPr>
      <w:r w:rsidRPr="00B000EF">
        <w:rPr>
          <w:b/>
          <w:noProof/>
          <w:szCs w:val="22"/>
          <w:lang w:val="bg-BG"/>
        </w:rPr>
        <w:t>14.</w:t>
      </w:r>
      <w:r w:rsidRPr="00B000EF">
        <w:rPr>
          <w:b/>
          <w:noProof/>
          <w:szCs w:val="22"/>
          <w:lang w:val="bg-BG"/>
        </w:rPr>
        <w:tab/>
        <w:t>НАЧИН НА ОТПУСКАНЕ</w:t>
      </w:r>
    </w:p>
    <w:p w:rsidR="00B37E5D" w:rsidRPr="00B000EF" w:rsidRDefault="00B37E5D" w:rsidP="00B37E5D">
      <w:pPr>
        <w:keepNext/>
        <w:tabs>
          <w:tab w:val="clear" w:pos="567"/>
        </w:tabs>
        <w:spacing w:line="240" w:lineRule="auto"/>
        <w:ind w:left="567" w:hanging="567"/>
        <w:rPr>
          <w:noProof/>
          <w:szCs w:val="22"/>
          <w:lang w:val="bg-BG"/>
        </w:rPr>
      </w:pPr>
    </w:p>
    <w:p w:rsidR="00B37E5D" w:rsidRPr="00B000EF" w:rsidRDefault="00B37E5D" w:rsidP="00B37E5D">
      <w:pPr>
        <w:tabs>
          <w:tab w:val="clear" w:pos="567"/>
        </w:tabs>
        <w:spacing w:line="240" w:lineRule="auto"/>
        <w:ind w:left="567" w:hanging="567"/>
        <w:rPr>
          <w:noProof/>
          <w:szCs w:val="22"/>
          <w:lang w:val="bg-BG"/>
        </w:rPr>
      </w:pPr>
    </w:p>
    <w:p w:rsidR="00B37E5D" w:rsidRPr="00B000EF" w:rsidRDefault="00B37E5D" w:rsidP="00B37E5D">
      <w:pPr>
        <w:keepNext/>
        <w:pBdr>
          <w:top w:val="single" w:sz="4" w:space="1" w:color="auto"/>
          <w:left w:val="single" w:sz="4" w:space="4" w:color="auto"/>
          <w:bottom w:val="single" w:sz="4" w:space="1" w:color="auto"/>
          <w:right w:val="single" w:sz="4" w:space="4" w:color="auto"/>
        </w:pBdr>
        <w:tabs>
          <w:tab w:val="clear" w:pos="567"/>
        </w:tabs>
        <w:spacing w:line="240" w:lineRule="auto"/>
        <w:ind w:left="567" w:hanging="567"/>
        <w:rPr>
          <w:noProof/>
          <w:szCs w:val="22"/>
          <w:lang w:val="bg-BG"/>
        </w:rPr>
      </w:pPr>
      <w:r w:rsidRPr="00B000EF">
        <w:rPr>
          <w:b/>
          <w:noProof/>
          <w:szCs w:val="22"/>
          <w:lang w:val="bg-BG"/>
        </w:rPr>
        <w:t>15.</w:t>
      </w:r>
      <w:r w:rsidRPr="00B000EF">
        <w:rPr>
          <w:b/>
          <w:noProof/>
          <w:szCs w:val="22"/>
          <w:lang w:val="bg-BG"/>
        </w:rPr>
        <w:tab/>
        <w:t>УКАЗАНИЯ ЗА УПОТРЕБА</w:t>
      </w:r>
    </w:p>
    <w:p w:rsidR="00B37E5D" w:rsidRDefault="00B37E5D" w:rsidP="00B37E5D">
      <w:pPr>
        <w:keepNext/>
        <w:tabs>
          <w:tab w:val="clear" w:pos="567"/>
        </w:tabs>
        <w:spacing w:line="240" w:lineRule="auto"/>
        <w:ind w:left="567" w:hanging="567"/>
        <w:rPr>
          <w:szCs w:val="22"/>
          <w:highlight w:val="lightGray"/>
          <w:lang w:val="bg-BG"/>
        </w:rPr>
      </w:pPr>
    </w:p>
    <w:p w:rsidR="00B37E5D" w:rsidRPr="00B000EF" w:rsidRDefault="00B37E5D" w:rsidP="00B37E5D">
      <w:pPr>
        <w:tabs>
          <w:tab w:val="clear" w:pos="567"/>
        </w:tabs>
        <w:spacing w:line="240" w:lineRule="auto"/>
        <w:rPr>
          <w:noProof/>
          <w:szCs w:val="22"/>
          <w:lang w:val="bg-BG"/>
        </w:rPr>
      </w:pPr>
      <w:r w:rsidRPr="002011A8">
        <w:rPr>
          <w:noProof/>
          <w:szCs w:val="22"/>
          <w:lang w:val="bg-BG"/>
        </w:rPr>
        <w:t>Ако</w:t>
      </w:r>
      <w:r w:rsidRPr="002011A8">
        <w:rPr>
          <w:szCs w:val="22"/>
          <w:lang w:val="bg-BG"/>
        </w:rPr>
        <w:t xml:space="preserve"> </w:t>
      </w:r>
      <w:r>
        <w:rPr>
          <w:szCs w:val="22"/>
          <w:lang w:val="bg-BG"/>
        </w:rPr>
        <w:t>обкатката</w:t>
      </w:r>
      <w:r w:rsidRPr="002011A8">
        <w:rPr>
          <w:szCs w:val="22"/>
          <w:lang w:val="bg-BG"/>
        </w:rPr>
        <w:t xml:space="preserve"> е счупен</w:t>
      </w:r>
      <w:r>
        <w:rPr>
          <w:szCs w:val="22"/>
          <w:lang w:val="bg-BG"/>
        </w:rPr>
        <w:t>а</w:t>
      </w:r>
      <w:r w:rsidRPr="002011A8">
        <w:rPr>
          <w:szCs w:val="22"/>
          <w:lang w:val="bg-BG"/>
        </w:rPr>
        <w:t xml:space="preserve"> преди първата употреба</w:t>
      </w:r>
      <w:r w:rsidRPr="00CD6413">
        <w:rPr>
          <w:noProof/>
          <w:szCs w:val="22"/>
          <w:lang w:val="bg-BG"/>
        </w:rPr>
        <w:t xml:space="preserve">, </w:t>
      </w:r>
      <w:r w:rsidRPr="00CD6413">
        <w:rPr>
          <w:rStyle w:val="CommentReference"/>
          <w:sz w:val="22"/>
          <w:szCs w:val="22"/>
          <w:lang w:val="bg-BG"/>
        </w:rPr>
        <w:t xml:space="preserve">свържете се с </w:t>
      </w:r>
      <w:r w:rsidRPr="00FF17A6">
        <w:rPr>
          <w:noProof/>
          <w:szCs w:val="22"/>
          <w:lang w:val="bg-BG"/>
        </w:rPr>
        <w:t>фармацевт</w:t>
      </w:r>
      <w:r w:rsidRPr="009E02F3">
        <w:rPr>
          <w:noProof/>
          <w:szCs w:val="22"/>
          <w:lang w:val="bg-BG"/>
        </w:rPr>
        <w:t>.</w:t>
      </w:r>
    </w:p>
    <w:p w:rsidR="00B37E5D" w:rsidRDefault="00B37E5D" w:rsidP="00B37E5D">
      <w:pPr>
        <w:tabs>
          <w:tab w:val="clear" w:pos="567"/>
        </w:tabs>
        <w:spacing w:line="240" w:lineRule="auto"/>
        <w:ind w:left="567" w:hanging="567"/>
        <w:rPr>
          <w:noProof/>
          <w:szCs w:val="22"/>
          <w:lang w:val="bg-BG"/>
        </w:rPr>
      </w:pPr>
    </w:p>
    <w:p w:rsidR="00B37E5D" w:rsidRPr="00B000EF" w:rsidRDefault="00B37E5D" w:rsidP="00B37E5D">
      <w:pPr>
        <w:tabs>
          <w:tab w:val="clear" w:pos="567"/>
        </w:tabs>
        <w:spacing w:line="240" w:lineRule="auto"/>
        <w:ind w:left="567" w:hanging="567"/>
        <w:rPr>
          <w:noProof/>
          <w:szCs w:val="22"/>
          <w:lang w:val="bg-BG"/>
        </w:rPr>
      </w:pPr>
    </w:p>
    <w:p w:rsidR="00B37E5D" w:rsidRPr="00B000EF" w:rsidRDefault="00B37E5D" w:rsidP="00B37E5D">
      <w:pPr>
        <w:keepNext/>
        <w:pBdr>
          <w:top w:val="single" w:sz="4" w:space="1" w:color="auto"/>
          <w:left w:val="single" w:sz="4" w:space="4" w:color="auto"/>
          <w:bottom w:val="single" w:sz="4" w:space="1" w:color="auto"/>
          <w:right w:val="single" w:sz="4" w:space="4" w:color="auto"/>
        </w:pBdr>
        <w:tabs>
          <w:tab w:val="clear" w:pos="567"/>
        </w:tabs>
        <w:spacing w:line="240" w:lineRule="auto"/>
        <w:ind w:left="567" w:hanging="567"/>
        <w:rPr>
          <w:noProof/>
          <w:szCs w:val="22"/>
          <w:lang w:val="bg-BG"/>
        </w:rPr>
      </w:pPr>
      <w:r w:rsidRPr="00B000EF">
        <w:rPr>
          <w:b/>
          <w:noProof/>
          <w:szCs w:val="22"/>
          <w:lang w:val="bg-BG"/>
        </w:rPr>
        <w:t>16.</w:t>
      </w:r>
      <w:r w:rsidRPr="00B000EF">
        <w:rPr>
          <w:b/>
          <w:noProof/>
          <w:szCs w:val="22"/>
          <w:lang w:val="bg-BG"/>
        </w:rPr>
        <w:tab/>
        <w:t>ИНФОРМАЦИЯ НА БРАЙЛОВА АЗБУКА</w:t>
      </w:r>
    </w:p>
    <w:p w:rsidR="00B37E5D" w:rsidRPr="00B000EF" w:rsidRDefault="00B37E5D" w:rsidP="00B37E5D">
      <w:pPr>
        <w:keepNext/>
        <w:tabs>
          <w:tab w:val="clear" w:pos="567"/>
        </w:tabs>
        <w:spacing w:line="240" w:lineRule="auto"/>
        <w:rPr>
          <w:lang w:val="bg-BG"/>
        </w:rPr>
      </w:pPr>
    </w:p>
    <w:p w:rsidR="00B37E5D" w:rsidRPr="00B000EF" w:rsidRDefault="00B37E5D" w:rsidP="00B37E5D">
      <w:pPr>
        <w:spacing w:line="240" w:lineRule="auto"/>
        <w:rPr>
          <w:szCs w:val="22"/>
          <w:lang w:val="bg-BG"/>
        </w:rPr>
      </w:pPr>
      <w:r w:rsidRPr="00B000EF">
        <w:rPr>
          <w:szCs w:val="22"/>
          <w:lang w:val="bg-BG"/>
        </w:rPr>
        <w:t xml:space="preserve">Humalog </w:t>
      </w:r>
      <w:r>
        <w:t>Tempo</w:t>
      </w:r>
      <w:r w:rsidRPr="004D2A47">
        <w:rPr>
          <w:lang w:val="ru-RU"/>
        </w:rPr>
        <w:t xml:space="preserve"> </w:t>
      </w:r>
      <w:r>
        <w:t>Pen</w:t>
      </w:r>
    </w:p>
    <w:p w:rsidR="00B37E5D" w:rsidRPr="00B000EF" w:rsidRDefault="00B37E5D" w:rsidP="00B37E5D">
      <w:pPr>
        <w:spacing w:line="240" w:lineRule="auto"/>
        <w:rPr>
          <w:lang w:val="bg-BG"/>
        </w:rPr>
      </w:pPr>
    </w:p>
    <w:p w:rsidR="00B37E5D" w:rsidRPr="00B000EF" w:rsidRDefault="00B37E5D" w:rsidP="00B37E5D">
      <w:pPr>
        <w:spacing w:line="240" w:lineRule="auto"/>
        <w:rPr>
          <w:lang w:val="bg-BG"/>
        </w:rPr>
      </w:pPr>
    </w:p>
    <w:p w:rsidR="00B37E5D" w:rsidRPr="00B000EF" w:rsidRDefault="00B37E5D" w:rsidP="00B37E5D">
      <w:pPr>
        <w:keepNext/>
        <w:pBdr>
          <w:top w:val="single" w:sz="4" w:space="1" w:color="auto"/>
          <w:left w:val="single" w:sz="4" w:space="4" w:color="auto"/>
          <w:bottom w:val="single" w:sz="4" w:space="1" w:color="auto"/>
          <w:right w:val="single" w:sz="4" w:space="4" w:color="auto"/>
        </w:pBdr>
        <w:spacing w:line="240" w:lineRule="auto"/>
        <w:outlineLvl w:val="0"/>
        <w:rPr>
          <w:i/>
          <w:noProof/>
          <w:lang w:val="bg-BG"/>
        </w:rPr>
      </w:pPr>
      <w:r w:rsidRPr="00B000EF">
        <w:rPr>
          <w:b/>
          <w:noProof/>
          <w:lang w:val="bg-BG"/>
        </w:rPr>
        <w:t>17.</w:t>
      </w:r>
      <w:r w:rsidRPr="00B000EF">
        <w:rPr>
          <w:b/>
          <w:noProof/>
          <w:lang w:val="bg-BG"/>
        </w:rPr>
        <w:tab/>
        <w:t>УНИКАЛЕН ИДЕНТИФИКАТОР — ДВУИЗМЕРЕН БАРКОД</w:t>
      </w:r>
    </w:p>
    <w:p w:rsidR="00B37E5D" w:rsidRPr="00B000EF" w:rsidRDefault="00B37E5D" w:rsidP="00B37E5D">
      <w:pPr>
        <w:keepNext/>
        <w:spacing w:line="240" w:lineRule="auto"/>
        <w:rPr>
          <w:noProof/>
          <w:lang w:val="bg-BG"/>
        </w:rPr>
      </w:pPr>
    </w:p>
    <w:p w:rsidR="00B37E5D" w:rsidRPr="00B000EF" w:rsidRDefault="00B37E5D" w:rsidP="00B37E5D">
      <w:pPr>
        <w:spacing w:line="240" w:lineRule="auto"/>
        <w:rPr>
          <w:noProof/>
          <w:shd w:val="clear" w:color="auto" w:fill="CCCCCC"/>
          <w:lang w:val="bg-BG"/>
        </w:rPr>
      </w:pPr>
      <w:r w:rsidRPr="00D22068">
        <w:rPr>
          <w:noProof/>
          <w:highlight w:val="lightGray"/>
          <w:lang w:val="bg-BG"/>
        </w:rPr>
        <w:t>Двуизмерен баркод с включен уникален идентификатор</w:t>
      </w:r>
    </w:p>
    <w:p w:rsidR="00B37E5D" w:rsidRPr="00B000EF" w:rsidRDefault="00B37E5D" w:rsidP="00B37E5D">
      <w:pPr>
        <w:spacing w:line="240" w:lineRule="auto"/>
        <w:rPr>
          <w:noProof/>
          <w:shd w:val="clear" w:color="auto" w:fill="CCCCCC"/>
          <w:lang w:val="bg-BG"/>
        </w:rPr>
      </w:pPr>
    </w:p>
    <w:p w:rsidR="00B37E5D" w:rsidRPr="00B000EF" w:rsidRDefault="00B37E5D" w:rsidP="00B37E5D">
      <w:pPr>
        <w:spacing w:line="240" w:lineRule="auto"/>
        <w:rPr>
          <w:noProof/>
          <w:vanish/>
          <w:lang w:val="bg-BG"/>
        </w:rPr>
      </w:pPr>
    </w:p>
    <w:p w:rsidR="00B37E5D" w:rsidRPr="00B000EF" w:rsidRDefault="00B37E5D" w:rsidP="00B37E5D">
      <w:pPr>
        <w:keepNext/>
        <w:pBdr>
          <w:top w:val="single" w:sz="4" w:space="1" w:color="auto"/>
          <w:left w:val="single" w:sz="4" w:space="4" w:color="auto"/>
          <w:bottom w:val="single" w:sz="4" w:space="1" w:color="auto"/>
          <w:right w:val="single" w:sz="4" w:space="4" w:color="auto"/>
        </w:pBdr>
        <w:spacing w:line="240" w:lineRule="auto"/>
        <w:outlineLvl w:val="0"/>
        <w:rPr>
          <w:i/>
          <w:noProof/>
          <w:lang w:val="bg-BG"/>
        </w:rPr>
      </w:pPr>
      <w:r w:rsidRPr="00B000EF">
        <w:rPr>
          <w:b/>
          <w:noProof/>
          <w:lang w:val="bg-BG"/>
        </w:rPr>
        <w:t>18.</w:t>
      </w:r>
      <w:r w:rsidRPr="00B000EF">
        <w:rPr>
          <w:b/>
          <w:noProof/>
          <w:lang w:val="bg-BG"/>
        </w:rPr>
        <w:tab/>
        <w:t>УНИКАЛЕН ИДЕНТИФИКАТОР — ДАННИ ЗА ЧЕТЕНЕ ОТ ХОРА</w:t>
      </w:r>
    </w:p>
    <w:p w:rsidR="00B37E5D" w:rsidRPr="00B000EF" w:rsidRDefault="00B37E5D" w:rsidP="00B37E5D">
      <w:pPr>
        <w:keepNext/>
        <w:spacing w:line="240" w:lineRule="auto"/>
        <w:rPr>
          <w:noProof/>
          <w:lang w:val="bg-BG"/>
        </w:rPr>
      </w:pPr>
    </w:p>
    <w:p w:rsidR="00B37E5D" w:rsidRPr="00B000EF" w:rsidRDefault="00B37E5D" w:rsidP="00B37E5D">
      <w:pPr>
        <w:keepNext/>
        <w:rPr>
          <w:lang w:val="bg-BG"/>
        </w:rPr>
      </w:pPr>
      <w:r w:rsidRPr="00B000EF">
        <w:rPr>
          <w:lang w:val="bg-BG"/>
        </w:rPr>
        <w:t>PC</w:t>
      </w:r>
    </w:p>
    <w:p w:rsidR="00B37E5D" w:rsidRPr="00B000EF" w:rsidRDefault="00B37E5D" w:rsidP="00B37E5D">
      <w:pPr>
        <w:keepNext/>
        <w:rPr>
          <w:lang w:val="bg-BG"/>
        </w:rPr>
      </w:pPr>
      <w:r w:rsidRPr="00B000EF">
        <w:rPr>
          <w:lang w:val="bg-BG"/>
        </w:rPr>
        <w:t>SN</w:t>
      </w:r>
    </w:p>
    <w:p w:rsidR="00B37E5D" w:rsidRPr="00B000EF" w:rsidRDefault="00B37E5D" w:rsidP="00B37E5D">
      <w:pPr>
        <w:keepNext/>
        <w:rPr>
          <w:lang w:val="bg-BG"/>
        </w:rPr>
      </w:pPr>
      <w:r w:rsidRPr="00CC4C57">
        <w:rPr>
          <w:lang w:val="bg-BG"/>
        </w:rPr>
        <w:t>NN</w:t>
      </w:r>
    </w:p>
    <w:p w:rsidR="00447B2C" w:rsidRPr="00B000EF" w:rsidRDefault="00B37E5D" w:rsidP="00447B2C">
      <w:pPr>
        <w:pStyle w:val="EndnoteText"/>
        <w:rPr>
          <w:noProof/>
          <w:szCs w:val="22"/>
          <w:lang w:val="bg-BG"/>
        </w:rPr>
      </w:pPr>
      <w:r>
        <w:rPr>
          <w:lang w:val="ru-RU"/>
        </w:rPr>
        <w:br w:type="page"/>
      </w:r>
    </w:p>
    <w:p w:rsidR="00447B2C" w:rsidRPr="00B000EF" w:rsidRDefault="00447B2C" w:rsidP="00447B2C">
      <w:pPr>
        <w:keepNext/>
        <w:pBdr>
          <w:top w:val="single" w:sz="4" w:space="1" w:color="auto"/>
          <w:left w:val="single" w:sz="4" w:space="4" w:color="auto"/>
          <w:bottom w:val="single" w:sz="4" w:space="1" w:color="auto"/>
          <w:right w:val="single" w:sz="4" w:space="4" w:color="auto"/>
        </w:pBdr>
        <w:rPr>
          <w:b/>
          <w:noProof/>
          <w:szCs w:val="22"/>
          <w:lang w:val="bg-BG"/>
        </w:rPr>
      </w:pPr>
      <w:r w:rsidRPr="00B000EF">
        <w:rPr>
          <w:b/>
          <w:noProof/>
          <w:szCs w:val="22"/>
          <w:lang w:val="bg-BG"/>
        </w:rPr>
        <w:t>ДАННИ, КОИТО ТРЯБВА ДА СЪДЪРЖА ВЪНШНАТА ОПАКОВКА</w:t>
      </w:r>
    </w:p>
    <w:p w:rsidR="00447B2C" w:rsidRPr="00B000EF" w:rsidRDefault="00447B2C" w:rsidP="00447B2C">
      <w:pPr>
        <w:keepNext/>
        <w:pBdr>
          <w:top w:val="single" w:sz="4" w:space="1" w:color="auto"/>
          <w:left w:val="single" w:sz="4" w:space="4" w:color="auto"/>
          <w:bottom w:val="single" w:sz="4" w:space="1" w:color="auto"/>
          <w:right w:val="single" w:sz="4" w:space="4" w:color="auto"/>
        </w:pBdr>
        <w:rPr>
          <w:b/>
          <w:noProof/>
          <w:szCs w:val="22"/>
          <w:lang w:val="bg-BG"/>
        </w:rPr>
      </w:pPr>
    </w:p>
    <w:p w:rsidR="00447B2C" w:rsidRPr="00B000EF" w:rsidRDefault="00447B2C" w:rsidP="00447B2C">
      <w:pPr>
        <w:keepNext/>
        <w:pBdr>
          <w:top w:val="single" w:sz="4" w:space="1" w:color="auto"/>
          <w:left w:val="single" w:sz="4" w:space="4" w:color="auto"/>
          <w:bottom w:val="single" w:sz="4" w:space="1" w:color="auto"/>
          <w:right w:val="single" w:sz="4" w:space="4" w:color="auto"/>
        </w:pBdr>
        <w:tabs>
          <w:tab w:val="clear" w:pos="567"/>
        </w:tabs>
        <w:spacing w:line="240" w:lineRule="auto"/>
        <w:rPr>
          <w:b/>
          <w:noProof/>
          <w:szCs w:val="22"/>
          <w:lang w:val="bg-BG"/>
        </w:rPr>
      </w:pPr>
      <w:r>
        <w:rPr>
          <w:b/>
          <w:noProof/>
          <w:szCs w:val="22"/>
          <w:lang w:val="bg-BG"/>
        </w:rPr>
        <w:t>ВЪНШНА</w:t>
      </w:r>
      <w:r w:rsidRPr="00B000EF">
        <w:rPr>
          <w:b/>
          <w:noProof/>
          <w:szCs w:val="22"/>
          <w:lang w:val="bg-BG"/>
        </w:rPr>
        <w:t xml:space="preserve"> КУТИЯ (</w:t>
      </w:r>
      <w:r>
        <w:rPr>
          <w:b/>
          <w:noProof/>
          <w:szCs w:val="22"/>
          <w:lang w:val="bg-BG"/>
        </w:rPr>
        <w:t>с</w:t>
      </w:r>
      <w:r w:rsidRPr="00B000EF">
        <w:rPr>
          <w:b/>
          <w:noProof/>
          <w:szCs w:val="22"/>
          <w:lang w:val="bg-BG"/>
        </w:rPr>
        <w:t xml:space="preserve"> blue box) </w:t>
      </w:r>
      <w:r>
        <w:rPr>
          <w:b/>
          <w:noProof/>
          <w:szCs w:val="22"/>
          <w:lang w:val="bg-BG"/>
        </w:rPr>
        <w:t>групова</w:t>
      </w:r>
      <w:r w:rsidRPr="00B000EF">
        <w:rPr>
          <w:b/>
          <w:noProof/>
          <w:szCs w:val="22"/>
          <w:lang w:val="bg-BG"/>
        </w:rPr>
        <w:t xml:space="preserve"> опаковка - </w:t>
      </w:r>
      <w:r>
        <w:rPr>
          <w:b/>
          <w:szCs w:val="22"/>
        </w:rPr>
        <w:t>Tempo</w:t>
      </w:r>
      <w:r w:rsidRPr="0028363F">
        <w:rPr>
          <w:b/>
          <w:szCs w:val="22"/>
          <w:lang w:val="bg-BG"/>
        </w:rPr>
        <w:t xml:space="preserve"> </w:t>
      </w:r>
      <w:r>
        <w:rPr>
          <w:b/>
          <w:szCs w:val="22"/>
        </w:rPr>
        <w:t>Pen</w:t>
      </w:r>
    </w:p>
    <w:p w:rsidR="00447B2C" w:rsidRPr="00B000EF" w:rsidRDefault="00447B2C" w:rsidP="00447B2C">
      <w:pPr>
        <w:keepNext/>
        <w:tabs>
          <w:tab w:val="clear" w:pos="567"/>
        </w:tabs>
        <w:spacing w:line="240" w:lineRule="auto"/>
        <w:ind w:left="567" w:hanging="567"/>
        <w:rPr>
          <w:noProof/>
          <w:szCs w:val="22"/>
          <w:lang w:val="bg-BG"/>
        </w:rPr>
      </w:pPr>
    </w:p>
    <w:p w:rsidR="00447B2C" w:rsidRPr="00B000EF" w:rsidRDefault="00447B2C" w:rsidP="00447B2C">
      <w:pPr>
        <w:keepNext/>
        <w:pBdr>
          <w:top w:val="single" w:sz="4" w:space="1" w:color="auto"/>
          <w:left w:val="single" w:sz="4" w:space="4" w:color="auto"/>
          <w:bottom w:val="single" w:sz="4" w:space="1" w:color="auto"/>
          <w:right w:val="single" w:sz="4" w:space="4" w:color="auto"/>
        </w:pBdr>
        <w:tabs>
          <w:tab w:val="clear" w:pos="567"/>
        </w:tabs>
        <w:spacing w:line="240" w:lineRule="auto"/>
        <w:ind w:left="567" w:hanging="567"/>
        <w:rPr>
          <w:noProof/>
          <w:szCs w:val="22"/>
          <w:lang w:val="bg-BG"/>
        </w:rPr>
      </w:pPr>
      <w:r w:rsidRPr="00B000EF">
        <w:rPr>
          <w:b/>
          <w:noProof/>
          <w:szCs w:val="22"/>
          <w:lang w:val="bg-BG"/>
        </w:rPr>
        <w:t>1.</w:t>
      </w:r>
      <w:r w:rsidRPr="00B000EF">
        <w:rPr>
          <w:b/>
          <w:noProof/>
          <w:szCs w:val="22"/>
          <w:lang w:val="bg-BG"/>
        </w:rPr>
        <w:tab/>
        <w:t>ИМЕ НА ЛЕКАРСТВЕНИЯ ПРОДУКТ</w:t>
      </w:r>
    </w:p>
    <w:p w:rsidR="00447B2C" w:rsidRPr="00B000EF" w:rsidRDefault="00447B2C" w:rsidP="00447B2C">
      <w:pPr>
        <w:keepNext/>
        <w:tabs>
          <w:tab w:val="clear" w:pos="567"/>
        </w:tabs>
        <w:spacing w:line="240" w:lineRule="auto"/>
        <w:ind w:left="567" w:hanging="567"/>
        <w:rPr>
          <w:noProof/>
          <w:szCs w:val="22"/>
          <w:lang w:val="bg-BG"/>
        </w:rPr>
      </w:pPr>
    </w:p>
    <w:p w:rsidR="00447B2C" w:rsidRPr="00B000EF" w:rsidRDefault="00447B2C" w:rsidP="00447B2C">
      <w:pPr>
        <w:widowControl w:val="0"/>
        <w:tabs>
          <w:tab w:val="clear" w:pos="567"/>
        </w:tabs>
        <w:spacing w:line="240" w:lineRule="auto"/>
        <w:rPr>
          <w:noProof/>
          <w:szCs w:val="22"/>
          <w:lang w:val="bg-BG"/>
        </w:rPr>
      </w:pPr>
      <w:r w:rsidRPr="00B000EF">
        <w:rPr>
          <w:szCs w:val="22"/>
          <w:lang w:val="bg-BG"/>
        </w:rPr>
        <w:t xml:space="preserve">Humalog 100 единици/ml </w:t>
      </w:r>
      <w:r>
        <w:t>Tempo</w:t>
      </w:r>
      <w:r w:rsidRPr="0028363F">
        <w:rPr>
          <w:lang w:val="bg-BG"/>
        </w:rPr>
        <w:t xml:space="preserve"> </w:t>
      </w:r>
      <w:r>
        <w:t>Pen</w:t>
      </w:r>
      <w:r w:rsidRPr="00B000EF">
        <w:rPr>
          <w:szCs w:val="22"/>
          <w:lang w:val="bg-BG"/>
        </w:rPr>
        <w:t xml:space="preserve"> инжекционен разтвор в </w:t>
      </w:r>
      <w:r>
        <w:rPr>
          <w:szCs w:val="22"/>
          <w:lang w:val="bg-BG"/>
        </w:rPr>
        <w:t>предварително напълнена писалка</w:t>
      </w:r>
    </w:p>
    <w:p w:rsidR="00447B2C" w:rsidRPr="003F6ADB" w:rsidRDefault="00447B2C" w:rsidP="00447B2C">
      <w:pPr>
        <w:widowControl w:val="0"/>
        <w:tabs>
          <w:tab w:val="clear" w:pos="567"/>
        </w:tabs>
        <w:spacing w:line="240" w:lineRule="auto"/>
        <w:rPr>
          <w:noProof/>
          <w:szCs w:val="22"/>
          <w:lang w:val="bg-BG"/>
        </w:rPr>
      </w:pPr>
      <w:r>
        <w:rPr>
          <w:lang w:val="bg-BG"/>
        </w:rPr>
        <w:t>и</w:t>
      </w:r>
      <w:r w:rsidRPr="003F6ADB">
        <w:rPr>
          <w:lang w:val="bg-BG"/>
        </w:rPr>
        <w:t>нсулин лиспро</w:t>
      </w:r>
    </w:p>
    <w:p w:rsidR="00447B2C" w:rsidRPr="00B000EF" w:rsidRDefault="00447B2C" w:rsidP="00447B2C">
      <w:pPr>
        <w:tabs>
          <w:tab w:val="clear" w:pos="567"/>
        </w:tabs>
        <w:spacing w:line="240" w:lineRule="auto"/>
        <w:ind w:left="567" w:hanging="567"/>
        <w:rPr>
          <w:noProof/>
          <w:szCs w:val="22"/>
          <w:lang w:val="bg-BG"/>
        </w:rPr>
      </w:pPr>
    </w:p>
    <w:p w:rsidR="00447B2C" w:rsidRPr="00B000EF" w:rsidRDefault="00447B2C" w:rsidP="00447B2C">
      <w:pPr>
        <w:tabs>
          <w:tab w:val="clear" w:pos="567"/>
        </w:tabs>
        <w:spacing w:line="240" w:lineRule="auto"/>
        <w:ind w:left="567" w:hanging="567"/>
        <w:rPr>
          <w:noProof/>
          <w:szCs w:val="22"/>
          <w:lang w:val="bg-BG"/>
        </w:rPr>
      </w:pPr>
    </w:p>
    <w:p w:rsidR="00447B2C" w:rsidRPr="00B000EF" w:rsidRDefault="00447B2C" w:rsidP="00447B2C">
      <w:pPr>
        <w:keepNext/>
        <w:pBdr>
          <w:top w:val="single" w:sz="4" w:space="1" w:color="auto"/>
          <w:left w:val="single" w:sz="4" w:space="4" w:color="auto"/>
          <w:bottom w:val="single" w:sz="4" w:space="1" w:color="auto"/>
          <w:right w:val="single" w:sz="4" w:space="4" w:color="auto"/>
        </w:pBdr>
        <w:tabs>
          <w:tab w:val="clear" w:pos="567"/>
        </w:tabs>
        <w:spacing w:line="240" w:lineRule="auto"/>
        <w:ind w:left="567" w:hanging="567"/>
        <w:rPr>
          <w:b/>
          <w:noProof/>
          <w:szCs w:val="22"/>
          <w:lang w:val="bg-BG"/>
        </w:rPr>
      </w:pPr>
      <w:r w:rsidRPr="00B000EF">
        <w:rPr>
          <w:b/>
          <w:noProof/>
          <w:szCs w:val="22"/>
          <w:lang w:val="bg-BG"/>
        </w:rPr>
        <w:t>2.</w:t>
      </w:r>
      <w:r w:rsidRPr="00B000EF">
        <w:rPr>
          <w:b/>
          <w:noProof/>
          <w:szCs w:val="22"/>
          <w:lang w:val="bg-BG"/>
        </w:rPr>
        <w:tab/>
        <w:t>ОБЯВЯВАНЕ НА АКТИВНОТО ВЕЩЕСТВО</w:t>
      </w:r>
    </w:p>
    <w:p w:rsidR="00447B2C" w:rsidRPr="00B000EF" w:rsidRDefault="00447B2C" w:rsidP="00447B2C">
      <w:pPr>
        <w:keepNext/>
        <w:tabs>
          <w:tab w:val="clear" w:pos="567"/>
        </w:tabs>
        <w:spacing w:line="240" w:lineRule="auto"/>
        <w:rPr>
          <w:bdr w:val="single" w:sz="4" w:space="0" w:color="auto"/>
          <w:lang w:val="bg-BG"/>
        </w:rPr>
      </w:pPr>
    </w:p>
    <w:p w:rsidR="00447B2C" w:rsidRPr="00B000EF" w:rsidRDefault="00447B2C" w:rsidP="00447B2C">
      <w:pPr>
        <w:spacing w:line="240" w:lineRule="auto"/>
        <w:ind w:right="11"/>
        <w:rPr>
          <w:lang w:val="bg-BG"/>
        </w:rPr>
      </w:pPr>
      <w:r w:rsidRPr="00B000EF">
        <w:rPr>
          <w:lang w:val="bg-BG"/>
        </w:rPr>
        <w:t>Един ml разтвор съдържа 100 единици инсулин лиспро (еквивалентни на 3,5 mg).</w:t>
      </w:r>
    </w:p>
    <w:p w:rsidR="00447B2C" w:rsidRPr="00B000EF" w:rsidRDefault="00447B2C" w:rsidP="00447B2C">
      <w:pPr>
        <w:tabs>
          <w:tab w:val="clear" w:pos="567"/>
        </w:tabs>
        <w:spacing w:line="240" w:lineRule="auto"/>
        <w:ind w:right="11"/>
        <w:jc w:val="both"/>
        <w:rPr>
          <w:lang w:val="bg-BG"/>
        </w:rPr>
      </w:pPr>
    </w:p>
    <w:p w:rsidR="00447B2C" w:rsidRPr="00B000EF" w:rsidRDefault="00447B2C" w:rsidP="00447B2C">
      <w:pPr>
        <w:tabs>
          <w:tab w:val="clear" w:pos="567"/>
        </w:tabs>
        <w:spacing w:line="240" w:lineRule="auto"/>
        <w:ind w:right="11"/>
        <w:jc w:val="both"/>
        <w:rPr>
          <w:lang w:val="bg-BG"/>
        </w:rPr>
      </w:pPr>
    </w:p>
    <w:p w:rsidR="00447B2C" w:rsidRPr="00D22068" w:rsidRDefault="00447B2C" w:rsidP="00447B2C">
      <w:pPr>
        <w:keepNext/>
        <w:pBdr>
          <w:top w:val="single" w:sz="4" w:space="1" w:color="auto"/>
          <w:left w:val="single" w:sz="4" w:space="4" w:color="auto"/>
          <w:bottom w:val="single" w:sz="4" w:space="1" w:color="auto"/>
          <w:right w:val="single" w:sz="4" w:space="4" w:color="auto"/>
        </w:pBdr>
        <w:tabs>
          <w:tab w:val="clear" w:pos="567"/>
        </w:tabs>
        <w:spacing w:line="240" w:lineRule="auto"/>
        <w:ind w:left="567" w:hanging="567"/>
        <w:rPr>
          <w:noProof/>
          <w:szCs w:val="22"/>
          <w:highlight w:val="lightGray"/>
          <w:lang w:val="bg-BG"/>
        </w:rPr>
      </w:pPr>
      <w:r w:rsidRPr="00B000EF">
        <w:rPr>
          <w:b/>
          <w:noProof/>
          <w:szCs w:val="22"/>
          <w:lang w:val="bg-BG"/>
        </w:rPr>
        <w:t>3.</w:t>
      </w:r>
      <w:r w:rsidRPr="00B000EF">
        <w:rPr>
          <w:b/>
          <w:noProof/>
          <w:szCs w:val="22"/>
          <w:lang w:val="bg-BG"/>
        </w:rPr>
        <w:tab/>
        <w:t>СПИСЪК НА ПОМОЩНИТЕ ВЕЩЕСТВА</w:t>
      </w:r>
    </w:p>
    <w:p w:rsidR="00447B2C" w:rsidRPr="00B000EF" w:rsidRDefault="00447B2C" w:rsidP="00447B2C">
      <w:pPr>
        <w:keepNext/>
        <w:tabs>
          <w:tab w:val="clear" w:pos="567"/>
        </w:tabs>
        <w:spacing w:line="240" w:lineRule="auto"/>
        <w:ind w:left="567" w:hanging="567"/>
        <w:rPr>
          <w:noProof/>
          <w:szCs w:val="22"/>
          <w:lang w:val="bg-BG"/>
        </w:rPr>
      </w:pPr>
    </w:p>
    <w:p w:rsidR="00447B2C" w:rsidRPr="00B000EF" w:rsidRDefault="00B63D57" w:rsidP="00447B2C">
      <w:pPr>
        <w:tabs>
          <w:tab w:val="clear" w:pos="567"/>
        </w:tabs>
        <w:spacing w:line="240" w:lineRule="auto"/>
        <w:rPr>
          <w:noProof/>
          <w:szCs w:val="22"/>
          <w:lang w:val="bg-BG"/>
        </w:rPr>
      </w:pPr>
      <w:r>
        <w:rPr>
          <w:noProof/>
          <w:szCs w:val="22"/>
          <w:lang w:val="bg-BG"/>
        </w:rPr>
        <w:t>Помощни вещества:</w:t>
      </w:r>
      <w:r w:rsidRPr="00B000EF">
        <w:rPr>
          <w:noProof/>
          <w:szCs w:val="22"/>
          <w:lang w:val="bg-BG"/>
        </w:rPr>
        <w:t xml:space="preserve"> </w:t>
      </w:r>
      <w:r w:rsidR="00447B2C" w:rsidRPr="00B000EF">
        <w:rPr>
          <w:noProof/>
          <w:szCs w:val="22"/>
          <w:lang w:val="bg-BG"/>
        </w:rPr>
        <w:t xml:space="preserve"> глицерол, цинков оксид, </w:t>
      </w:r>
      <w:r w:rsidR="00447B2C" w:rsidRPr="00CC4C57">
        <w:rPr>
          <w:noProof/>
          <w:szCs w:val="22"/>
          <w:lang w:val="bg-BG"/>
        </w:rPr>
        <w:t>д</w:t>
      </w:r>
      <w:r w:rsidR="00447B2C" w:rsidRPr="00CC4C57">
        <w:rPr>
          <w:noProof/>
          <w:lang w:val="bg-BG"/>
        </w:rPr>
        <w:t>вуосновен натриев фосфат</w:t>
      </w:r>
      <w:r w:rsidR="00447B2C" w:rsidRPr="002011A8">
        <w:rPr>
          <w:noProof/>
          <w:lang w:val="bg-BG"/>
        </w:rPr>
        <w:t> </w:t>
      </w:r>
      <w:r w:rsidR="00447B2C" w:rsidRPr="002011A8">
        <w:rPr>
          <w:noProof/>
          <w:szCs w:val="22"/>
          <w:lang w:val="bg-BG"/>
        </w:rPr>
        <w:t>7H</w:t>
      </w:r>
      <w:r w:rsidR="00447B2C" w:rsidRPr="002011A8">
        <w:rPr>
          <w:vertAlign w:val="subscript"/>
          <w:lang w:val="bg-BG"/>
        </w:rPr>
        <w:t>2</w:t>
      </w:r>
      <w:r w:rsidR="00447B2C" w:rsidRPr="002011A8">
        <w:rPr>
          <w:noProof/>
          <w:szCs w:val="22"/>
          <w:lang w:val="bg-BG"/>
        </w:rPr>
        <w:t>O</w:t>
      </w:r>
      <w:r w:rsidR="00447B2C">
        <w:rPr>
          <w:noProof/>
          <w:szCs w:val="22"/>
          <w:lang w:val="bg-BG"/>
        </w:rPr>
        <w:t xml:space="preserve"> с </w:t>
      </w:r>
      <w:r w:rsidR="00447B2C" w:rsidRPr="000223F9">
        <w:rPr>
          <w:i/>
          <w:noProof/>
          <w:szCs w:val="22"/>
          <w:lang w:val="en-US"/>
        </w:rPr>
        <w:t>m</w:t>
      </w:r>
      <w:r w:rsidR="00447B2C" w:rsidRPr="000223F9">
        <w:rPr>
          <w:noProof/>
          <w:szCs w:val="22"/>
          <w:lang w:val="ru-RU"/>
        </w:rPr>
        <w:noBreakHyphen/>
      </w:r>
      <w:r w:rsidR="00447B2C" w:rsidRPr="00B000EF">
        <w:rPr>
          <w:noProof/>
          <w:szCs w:val="22"/>
          <w:lang w:val="bg-BG"/>
        </w:rPr>
        <w:t xml:space="preserve">крезол </w:t>
      </w:r>
      <w:r w:rsidR="00447B2C">
        <w:rPr>
          <w:noProof/>
          <w:szCs w:val="22"/>
          <w:lang w:val="bg-BG"/>
        </w:rPr>
        <w:t>като консервант във</w:t>
      </w:r>
      <w:r w:rsidR="00447B2C" w:rsidRPr="00B000EF">
        <w:rPr>
          <w:noProof/>
          <w:szCs w:val="22"/>
          <w:lang w:val="bg-BG"/>
        </w:rPr>
        <w:t xml:space="preserve"> вода за инжекции.</w:t>
      </w:r>
      <w:r w:rsidR="00447B2C">
        <w:rPr>
          <w:noProof/>
          <w:szCs w:val="22"/>
          <w:lang w:val="bg-BG"/>
        </w:rPr>
        <w:t xml:space="preserve"> </w:t>
      </w:r>
      <w:r w:rsidR="00447B2C" w:rsidRPr="00B000EF">
        <w:rPr>
          <w:noProof/>
          <w:szCs w:val="22"/>
          <w:lang w:val="bg-BG"/>
        </w:rPr>
        <w:t>Натриев хидроксид и/или хлороводородна киселина могат да бъдат използвани за корекция на киселинността.</w:t>
      </w:r>
      <w:r w:rsidR="00447B2C">
        <w:rPr>
          <w:noProof/>
          <w:szCs w:val="22"/>
          <w:lang w:val="bg-BG"/>
        </w:rPr>
        <w:t xml:space="preserve"> </w:t>
      </w:r>
      <w:r w:rsidR="00447B2C" w:rsidRPr="002A1D6E">
        <w:rPr>
          <w:rFonts w:eastAsia="SimSun"/>
          <w:szCs w:val="22"/>
          <w:highlight w:val="lightGray"/>
          <w:lang w:val="bg-BG" w:eastAsia="zh-CN"/>
        </w:rPr>
        <w:t>За допълнителна информация вижте листовката</w:t>
      </w:r>
    </w:p>
    <w:p w:rsidR="00447B2C" w:rsidRPr="00B000EF" w:rsidRDefault="00447B2C" w:rsidP="00447B2C">
      <w:pPr>
        <w:tabs>
          <w:tab w:val="clear" w:pos="567"/>
        </w:tabs>
        <w:spacing w:line="240" w:lineRule="auto"/>
        <w:rPr>
          <w:noProof/>
          <w:szCs w:val="22"/>
          <w:lang w:val="bg-BG"/>
        </w:rPr>
      </w:pPr>
    </w:p>
    <w:p w:rsidR="00447B2C" w:rsidRPr="00B000EF" w:rsidRDefault="00447B2C" w:rsidP="00447B2C">
      <w:pPr>
        <w:tabs>
          <w:tab w:val="clear" w:pos="567"/>
        </w:tabs>
        <w:spacing w:line="240" w:lineRule="auto"/>
        <w:ind w:left="567" w:hanging="567"/>
        <w:rPr>
          <w:noProof/>
          <w:szCs w:val="22"/>
          <w:lang w:val="bg-BG"/>
        </w:rPr>
      </w:pPr>
    </w:p>
    <w:p w:rsidR="00447B2C" w:rsidRPr="00B000EF" w:rsidRDefault="00447B2C" w:rsidP="00447B2C">
      <w:pPr>
        <w:tabs>
          <w:tab w:val="clear" w:pos="567"/>
        </w:tabs>
        <w:spacing w:line="240" w:lineRule="auto"/>
        <w:ind w:left="567" w:hanging="567"/>
        <w:rPr>
          <w:noProof/>
          <w:szCs w:val="22"/>
          <w:lang w:val="bg-BG"/>
        </w:rPr>
      </w:pPr>
    </w:p>
    <w:p w:rsidR="00447B2C" w:rsidRPr="00B000EF" w:rsidRDefault="00447B2C" w:rsidP="00447B2C">
      <w:pPr>
        <w:keepNext/>
        <w:pBdr>
          <w:top w:val="single" w:sz="4" w:space="1" w:color="auto"/>
          <w:left w:val="single" w:sz="4" w:space="4" w:color="auto"/>
          <w:bottom w:val="single" w:sz="4" w:space="1" w:color="auto"/>
          <w:right w:val="single" w:sz="4" w:space="4" w:color="auto"/>
        </w:pBdr>
        <w:tabs>
          <w:tab w:val="clear" w:pos="567"/>
        </w:tabs>
        <w:spacing w:line="240" w:lineRule="auto"/>
        <w:ind w:left="567" w:hanging="567"/>
        <w:rPr>
          <w:noProof/>
          <w:szCs w:val="22"/>
          <w:lang w:val="bg-BG"/>
        </w:rPr>
      </w:pPr>
      <w:r w:rsidRPr="00B000EF">
        <w:rPr>
          <w:b/>
          <w:noProof/>
          <w:szCs w:val="22"/>
          <w:lang w:val="bg-BG"/>
        </w:rPr>
        <w:t>4.</w:t>
      </w:r>
      <w:r w:rsidRPr="00B000EF">
        <w:rPr>
          <w:b/>
          <w:noProof/>
          <w:szCs w:val="22"/>
          <w:lang w:val="bg-BG"/>
        </w:rPr>
        <w:tab/>
        <w:t>ЛЕКАРСТВЕНА ФОРМА И КОЛИЧЕСТВО В ЕДНА ОПАКОВКА</w:t>
      </w:r>
    </w:p>
    <w:p w:rsidR="00447B2C" w:rsidRPr="00B000EF" w:rsidRDefault="00447B2C" w:rsidP="00447B2C">
      <w:pPr>
        <w:keepNext/>
        <w:tabs>
          <w:tab w:val="clear" w:pos="567"/>
        </w:tabs>
        <w:spacing w:line="240" w:lineRule="auto"/>
        <w:ind w:left="567" w:hanging="567"/>
        <w:rPr>
          <w:noProof/>
          <w:szCs w:val="22"/>
          <w:lang w:val="bg-BG"/>
        </w:rPr>
      </w:pPr>
    </w:p>
    <w:p w:rsidR="00447B2C" w:rsidRPr="00B000EF" w:rsidRDefault="00447B2C" w:rsidP="00447B2C">
      <w:pPr>
        <w:spacing w:line="240" w:lineRule="auto"/>
        <w:ind w:right="11"/>
        <w:rPr>
          <w:lang w:val="bg-BG"/>
        </w:rPr>
      </w:pPr>
      <w:r w:rsidRPr="0028363F">
        <w:rPr>
          <w:highlight w:val="lightGray"/>
          <w:lang w:val="bg-BG"/>
        </w:rPr>
        <w:t>Инжекционен разтвор.</w:t>
      </w:r>
    </w:p>
    <w:p w:rsidR="00447B2C" w:rsidRPr="00B000EF" w:rsidRDefault="00447B2C" w:rsidP="00447B2C">
      <w:pPr>
        <w:tabs>
          <w:tab w:val="clear" w:pos="567"/>
        </w:tabs>
        <w:spacing w:line="240" w:lineRule="auto"/>
        <w:rPr>
          <w:lang w:val="bg-BG"/>
        </w:rPr>
      </w:pPr>
    </w:p>
    <w:p w:rsidR="00447B2C" w:rsidRPr="00B000EF" w:rsidRDefault="00447B2C" w:rsidP="00447B2C">
      <w:pPr>
        <w:rPr>
          <w:szCs w:val="22"/>
          <w:highlight w:val="yellow"/>
          <w:lang w:val="bg-BG"/>
        </w:rPr>
      </w:pPr>
      <w:r>
        <w:rPr>
          <w:szCs w:val="22"/>
          <w:lang w:val="bg-BG"/>
        </w:rPr>
        <w:t>Групова</w:t>
      </w:r>
      <w:r w:rsidRPr="00B000EF">
        <w:rPr>
          <w:szCs w:val="22"/>
          <w:lang w:val="bg-BG"/>
        </w:rPr>
        <w:t xml:space="preserve"> опаковка: </w:t>
      </w:r>
      <w:r>
        <w:rPr>
          <w:szCs w:val="22"/>
          <w:lang w:val="bg-BG"/>
        </w:rPr>
        <w:t xml:space="preserve">10 (2 опаковки от по </w:t>
      </w:r>
      <w:r w:rsidRPr="00B000EF">
        <w:rPr>
          <w:szCs w:val="22"/>
          <w:lang w:val="bg-BG"/>
        </w:rPr>
        <w:t>5</w:t>
      </w:r>
      <w:r>
        <w:rPr>
          <w:szCs w:val="22"/>
          <w:lang w:val="bg-BG"/>
        </w:rPr>
        <w:t>)</w:t>
      </w:r>
      <w:r w:rsidRPr="00B000EF">
        <w:rPr>
          <w:szCs w:val="22"/>
          <w:lang w:val="bg-BG"/>
        </w:rPr>
        <w:t xml:space="preserve"> </w:t>
      </w:r>
      <w:r>
        <w:rPr>
          <w:szCs w:val="22"/>
          <w:lang w:val="bg-BG"/>
        </w:rPr>
        <w:t>писалки по 3 ml.</w:t>
      </w:r>
    </w:p>
    <w:p w:rsidR="00447B2C" w:rsidRPr="00B000EF" w:rsidRDefault="00447B2C" w:rsidP="00447B2C">
      <w:pPr>
        <w:tabs>
          <w:tab w:val="clear" w:pos="567"/>
        </w:tabs>
        <w:spacing w:line="240" w:lineRule="auto"/>
        <w:rPr>
          <w:lang w:val="bg-BG"/>
        </w:rPr>
      </w:pPr>
    </w:p>
    <w:p w:rsidR="00447B2C" w:rsidRPr="00B000EF" w:rsidRDefault="00447B2C" w:rsidP="00447B2C">
      <w:pPr>
        <w:tabs>
          <w:tab w:val="clear" w:pos="567"/>
        </w:tabs>
        <w:spacing w:line="240" w:lineRule="auto"/>
        <w:rPr>
          <w:lang w:val="bg-BG"/>
        </w:rPr>
      </w:pPr>
    </w:p>
    <w:p w:rsidR="00447B2C" w:rsidRPr="00CC4C57" w:rsidRDefault="00447B2C" w:rsidP="00447B2C">
      <w:pPr>
        <w:keepNext/>
        <w:pBdr>
          <w:top w:val="single" w:sz="4" w:space="1" w:color="auto"/>
          <w:left w:val="single" w:sz="4" w:space="4" w:color="auto"/>
          <w:bottom w:val="single" w:sz="4" w:space="1" w:color="auto"/>
          <w:right w:val="single" w:sz="4" w:space="4" w:color="auto"/>
        </w:pBdr>
        <w:tabs>
          <w:tab w:val="clear" w:pos="567"/>
        </w:tabs>
        <w:spacing w:line="240" w:lineRule="auto"/>
        <w:ind w:left="567" w:hanging="567"/>
        <w:rPr>
          <w:noProof/>
          <w:szCs w:val="22"/>
          <w:lang w:val="bg-BG"/>
        </w:rPr>
      </w:pPr>
      <w:r w:rsidRPr="00B000EF">
        <w:rPr>
          <w:b/>
          <w:noProof/>
          <w:szCs w:val="22"/>
          <w:lang w:val="bg-BG"/>
        </w:rPr>
        <w:t>5.</w:t>
      </w:r>
      <w:r w:rsidRPr="00B000EF">
        <w:rPr>
          <w:b/>
          <w:noProof/>
          <w:szCs w:val="22"/>
          <w:lang w:val="bg-BG"/>
        </w:rPr>
        <w:tab/>
        <w:t xml:space="preserve">НАЧИН </w:t>
      </w:r>
      <w:r w:rsidRPr="00BA2036">
        <w:rPr>
          <w:b/>
          <w:noProof/>
          <w:szCs w:val="22"/>
          <w:lang w:val="bg-BG"/>
        </w:rPr>
        <w:t>НА ПРИЛОЖЕНИЕ И ПЪТ</w:t>
      </w:r>
      <w:r>
        <w:rPr>
          <w:b/>
          <w:noProof/>
          <w:szCs w:val="22"/>
          <w:lang w:val="bg-BG"/>
        </w:rPr>
        <w:t>ИЩА</w:t>
      </w:r>
      <w:r w:rsidRPr="00BA2036">
        <w:rPr>
          <w:b/>
          <w:noProof/>
          <w:szCs w:val="22"/>
          <w:lang w:val="bg-BG"/>
        </w:rPr>
        <w:t xml:space="preserve"> НА ВЪВЕЖДАНЕ</w:t>
      </w:r>
    </w:p>
    <w:p w:rsidR="00447B2C" w:rsidRPr="00B000EF" w:rsidRDefault="00447B2C" w:rsidP="00447B2C">
      <w:pPr>
        <w:keepNext/>
        <w:tabs>
          <w:tab w:val="clear" w:pos="567"/>
        </w:tabs>
        <w:spacing w:line="240" w:lineRule="auto"/>
        <w:ind w:left="567" w:hanging="567"/>
        <w:rPr>
          <w:i/>
          <w:noProof/>
          <w:szCs w:val="22"/>
          <w:lang w:val="bg-BG"/>
        </w:rPr>
      </w:pPr>
    </w:p>
    <w:p w:rsidR="00447B2C" w:rsidRPr="00B000EF" w:rsidRDefault="00447B2C" w:rsidP="00447B2C">
      <w:pPr>
        <w:spacing w:line="240" w:lineRule="auto"/>
        <w:ind w:left="567" w:hanging="567"/>
        <w:rPr>
          <w:noProof/>
          <w:lang w:val="bg-BG"/>
        </w:rPr>
      </w:pPr>
      <w:r w:rsidRPr="00B000EF">
        <w:rPr>
          <w:noProof/>
          <w:lang w:val="bg-BG"/>
        </w:rPr>
        <w:t>Преди употреба прочетете листовката.</w:t>
      </w:r>
    </w:p>
    <w:p w:rsidR="00447B2C" w:rsidRPr="003F6ADB" w:rsidRDefault="00447B2C" w:rsidP="00447B2C">
      <w:pPr>
        <w:tabs>
          <w:tab w:val="clear" w:pos="567"/>
        </w:tabs>
        <w:spacing w:line="240" w:lineRule="auto"/>
        <w:ind w:left="567" w:hanging="567"/>
        <w:rPr>
          <w:noProof/>
          <w:szCs w:val="22"/>
          <w:lang w:val="bg-BG"/>
        </w:rPr>
      </w:pPr>
      <w:r w:rsidRPr="003F6ADB">
        <w:rPr>
          <w:noProof/>
          <w:szCs w:val="22"/>
          <w:lang w:val="bg-BG"/>
        </w:rPr>
        <w:t>За подкожно приложение</w:t>
      </w:r>
    </w:p>
    <w:p w:rsidR="00447B2C" w:rsidRPr="00B000EF" w:rsidRDefault="00447B2C" w:rsidP="00447B2C">
      <w:pPr>
        <w:tabs>
          <w:tab w:val="clear" w:pos="567"/>
        </w:tabs>
        <w:spacing w:line="240" w:lineRule="auto"/>
        <w:ind w:left="567" w:hanging="567"/>
        <w:rPr>
          <w:noProof/>
          <w:szCs w:val="22"/>
          <w:lang w:val="bg-BG"/>
        </w:rPr>
      </w:pPr>
    </w:p>
    <w:p w:rsidR="00447B2C" w:rsidRPr="00B000EF" w:rsidRDefault="00447B2C" w:rsidP="00447B2C">
      <w:pPr>
        <w:tabs>
          <w:tab w:val="clear" w:pos="567"/>
        </w:tabs>
        <w:spacing w:line="240" w:lineRule="auto"/>
        <w:ind w:left="567" w:hanging="567"/>
        <w:rPr>
          <w:noProof/>
          <w:szCs w:val="22"/>
          <w:lang w:val="bg-BG"/>
        </w:rPr>
      </w:pPr>
    </w:p>
    <w:p w:rsidR="00447B2C" w:rsidRPr="00B000EF" w:rsidRDefault="00447B2C" w:rsidP="00447B2C">
      <w:pPr>
        <w:keepNext/>
        <w:pBdr>
          <w:top w:val="single" w:sz="4" w:space="1" w:color="auto"/>
          <w:left w:val="single" w:sz="4" w:space="4" w:color="auto"/>
          <w:bottom w:val="single" w:sz="4" w:space="1" w:color="auto"/>
          <w:right w:val="single" w:sz="4" w:space="4" w:color="auto"/>
        </w:pBdr>
        <w:tabs>
          <w:tab w:val="clear" w:pos="567"/>
        </w:tabs>
        <w:spacing w:line="240" w:lineRule="auto"/>
        <w:ind w:left="567" w:hanging="567"/>
        <w:rPr>
          <w:noProof/>
          <w:szCs w:val="22"/>
          <w:lang w:val="bg-BG"/>
        </w:rPr>
      </w:pPr>
      <w:r w:rsidRPr="00B000EF">
        <w:rPr>
          <w:b/>
          <w:noProof/>
          <w:szCs w:val="22"/>
          <w:lang w:val="bg-BG"/>
        </w:rPr>
        <w:t>6.</w:t>
      </w:r>
      <w:r w:rsidRPr="00B000EF">
        <w:rPr>
          <w:b/>
          <w:noProof/>
          <w:szCs w:val="22"/>
          <w:lang w:val="bg-BG"/>
        </w:rPr>
        <w:tab/>
        <w:t>СПЕЦИАЛНО ПРЕДУПРЕЖДЕНИЕ, ЧЕ ЛЕКАРСТВЕНИЯТ ПРОДУКТ</w:t>
      </w:r>
      <w:r>
        <w:rPr>
          <w:b/>
          <w:noProof/>
          <w:szCs w:val="22"/>
          <w:lang w:val="bg-BG"/>
        </w:rPr>
        <w:t xml:space="preserve"> ТРЯБВА ДА СЕ СЪХРАНЯВА НА МЯСТО</w:t>
      </w:r>
      <w:r w:rsidRPr="00B000EF">
        <w:rPr>
          <w:b/>
          <w:noProof/>
          <w:szCs w:val="22"/>
          <w:lang w:val="bg-BG"/>
        </w:rPr>
        <w:t xml:space="preserve"> ДАЛЕЧЕ ОТ ПОГЛЕДА И ДОСЕГА НА ДЕЦА</w:t>
      </w:r>
    </w:p>
    <w:p w:rsidR="00447B2C" w:rsidRPr="00B000EF" w:rsidRDefault="00447B2C" w:rsidP="00447B2C">
      <w:pPr>
        <w:keepNext/>
        <w:tabs>
          <w:tab w:val="clear" w:pos="567"/>
        </w:tabs>
        <w:spacing w:line="240" w:lineRule="auto"/>
        <w:ind w:left="567" w:hanging="567"/>
        <w:rPr>
          <w:noProof/>
          <w:szCs w:val="22"/>
          <w:lang w:val="bg-BG"/>
        </w:rPr>
      </w:pPr>
    </w:p>
    <w:p w:rsidR="00447B2C" w:rsidRPr="00B000EF" w:rsidRDefault="00447B2C" w:rsidP="00447B2C">
      <w:pPr>
        <w:tabs>
          <w:tab w:val="clear" w:pos="567"/>
        </w:tabs>
        <w:spacing w:line="240" w:lineRule="auto"/>
        <w:ind w:left="567" w:hanging="567"/>
        <w:outlineLvl w:val="0"/>
        <w:rPr>
          <w:noProof/>
          <w:szCs w:val="22"/>
          <w:lang w:val="bg-BG"/>
        </w:rPr>
      </w:pPr>
      <w:r w:rsidRPr="00B000EF">
        <w:rPr>
          <w:noProof/>
          <w:szCs w:val="22"/>
          <w:lang w:val="bg-BG"/>
        </w:rPr>
        <w:t>Да се съхранява на място, недостъпно за деца.</w:t>
      </w:r>
    </w:p>
    <w:p w:rsidR="00447B2C" w:rsidRPr="00B000EF" w:rsidRDefault="00447B2C" w:rsidP="00447B2C">
      <w:pPr>
        <w:tabs>
          <w:tab w:val="clear" w:pos="567"/>
        </w:tabs>
        <w:spacing w:line="240" w:lineRule="auto"/>
        <w:ind w:left="567" w:hanging="567"/>
        <w:rPr>
          <w:noProof/>
          <w:szCs w:val="22"/>
          <w:lang w:val="bg-BG"/>
        </w:rPr>
      </w:pPr>
    </w:p>
    <w:p w:rsidR="00447B2C" w:rsidRPr="00B000EF" w:rsidRDefault="00447B2C" w:rsidP="00447B2C">
      <w:pPr>
        <w:tabs>
          <w:tab w:val="clear" w:pos="567"/>
        </w:tabs>
        <w:spacing w:line="240" w:lineRule="auto"/>
        <w:ind w:left="567" w:hanging="567"/>
        <w:rPr>
          <w:noProof/>
          <w:szCs w:val="22"/>
          <w:lang w:val="bg-BG"/>
        </w:rPr>
      </w:pPr>
    </w:p>
    <w:p w:rsidR="00447B2C" w:rsidRPr="00D22068" w:rsidRDefault="00447B2C" w:rsidP="00447B2C">
      <w:pPr>
        <w:keepNext/>
        <w:pBdr>
          <w:top w:val="single" w:sz="4" w:space="1" w:color="auto"/>
          <w:left w:val="single" w:sz="4" w:space="4" w:color="auto"/>
          <w:bottom w:val="single" w:sz="4" w:space="1" w:color="auto"/>
          <w:right w:val="single" w:sz="4" w:space="4" w:color="auto"/>
        </w:pBdr>
        <w:tabs>
          <w:tab w:val="clear" w:pos="567"/>
        </w:tabs>
        <w:spacing w:line="240" w:lineRule="auto"/>
        <w:ind w:left="567" w:hanging="567"/>
        <w:rPr>
          <w:noProof/>
          <w:szCs w:val="22"/>
          <w:highlight w:val="lightGray"/>
          <w:lang w:val="bg-BG"/>
        </w:rPr>
      </w:pPr>
      <w:r w:rsidRPr="00B000EF">
        <w:rPr>
          <w:b/>
          <w:noProof/>
          <w:szCs w:val="22"/>
          <w:lang w:val="bg-BG"/>
        </w:rPr>
        <w:t>7.</w:t>
      </w:r>
      <w:r w:rsidRPr="00B000EF">
        <w:rPr>
          <w:b/>
          <w:noProof/>
          <w:szCs w:val="22"/>
          <w:lang w:val="bg-BG"/>
        </w:rPr>
        <w:tab/>
        <w:t>ДРУГИ СПЕЦИАЛНИ ПРЕДУПРЕЖДЕНИЯ, АКО Е НЕОБХОДИМО</w:t>
      </w:r>
    </w:p>
    <w:p w:rsidR="00447B2C" w:rsidRPr="00B000EF" w:rsidRDefault="00447B2C" w:rsidP="00447B2C">
      <w:pPr>
        <w:keepNext/>
        <w:tabs>
          <w:tab w:val="clear" w:pos="567"/>
        </w:tabs>
        <w:spacing w:line="240" w:lineRule="auto"/>
        <w:ind w:left="567" w:hanging="567"/>
        <w:rPr>
          <w:noProof/>
          <w:szCs w:val="22"/>
          <w:lang w:val="bg-BG"/>
        </w:rPr>
      </w:pPr>
    </w:p>
    <w:p w:rsidR="00447B2C" w:rsidRPr="00B000EF" w:rsidRDefault="00447B2C" w:rsidP="00447B2C">
      <w:pPr>
        <w:tabs>
          <w:tab w:val="clear" w:pos="567"/>
        </w:tabs>
        <w:spacing w:line="240" w:lineRule="auto"/>
        <w:ind w:left="567" w:hanging="567"/>
        <w:rPr>
          <w:noProof/>
          <w:szCs w:val="22"/>
          <w:lang w:val="bg-BG"/>
        </w:rPr>
      </w:pPr>
    </w:p>
    <w:p w:rsidR="00447B2C" w:rsidRPr="00D22068" w:rsidRDefault="00447B2C" w:rsidP="00447B2C">
      <w:pPr>
        <w:keepNext/>
        <w:pBdr>
          <w:top w:val="single" w:sz="4" w:space="1" w:color="auto"/>
          <w:left w:val="single" w:sz="4" w:space="4" w:color="auto"/>
          <w:bottom w:val="single" w:sz="4" w:space="1" w:color="auto"/>
          <w:right w:val="single" w:sz="4" w:space="4" w:color="auto"/>
        </w:pBdr>
        <w:tabs>
          <w:tab w:val="clear" w:pos="567"/>
        </w:tabs>
        <w:spacing w:line="240" w:lineRule="auto"/>
        <w:ind w:left="567" w:hanging="567"/>
        <w:rPr>
          <w:noProof/>
          <w:szCs w:val="22"/>
          <w:highlight w:val="lightGray"/>
          <w:lang w:val="bg-BG"/>
        </w:rPr>
      </w:pPr>
      <w:r w:rsidRPr="00B000EF">
        <w:rPr>
          <w:b/>
          <w:noProof/>
          <w:szCs w:val="22"/>
          <w:lang w:val="bg-BG"/>
        </w:rPr>
        <w:t>8.</w:t>
      </w:r>
      <w:r w:rsidRPr="00B000EF">
        <w:rPr>
          <w:b/>
          <w:noProof/>
          <w:szCs w:val="22"/>
          <w:lang w:val="bg-BG"/>
        </w:rPr>
        <w:tab/>
        <w:t>ДАТА НА ИЗТИЧАНЕ НА СРОКА НА ГОДНОСТ</w:t>
      </w:r>
    </w:p>
    <w:p w:rsidR="00447B2C" w:rsidRPr="00B000EF" w:rsidRDefault="00447B2C" w:rsidP="00447B2C">
      <w:pPr>
        <w:keepNext/>
        <w:tabs>
          <w:tab w:val="clear" w:pos="567"/>
        </w:tabs>
        <w:spacing w:line="240" w:lineRule="auto"/>
        <w:ind w:left="567" w:hanging="567"/>
        <w:rPr>
          <w:noProof/>
          <w:szCs w:val="22"/>
          <w:lang w:val="bg-BG"/>
        </w:rPr>
      </w:pPr>
    </w:p>
    <w:p w:rsidR="00447B2C" w:rsidRPr="00B000EF" w:rsidRDefault="00447B2C" w:rsidP="00447B2C">
      <w:pPr>
        <w:tabs>
          <w:tab w:val="clear" w:pos="567"/>
        </w:tabs>
        <w:spacing w:line="240" w:lineRule="auto"/>
        <w:ind w:left="567" w:hanging="567"/>
        <w:rPr>
          <w:noProof/>
          <w:szCs w:val="22"/>
          <w:lang w:val="bg-BG"/>
        </w:rPr>
      </w:pPr>
      <w:r w:rsidRPr="00B000EF">
        <w:rPr>
          <w:noProof/>
          <w:szCs w:val="22"/>
          <w:lang w:val="bg-BG"/>
        </w:rPr>
        <w:t>Годен до</w:t>
      </w:r>
      <w:r>
        <w:rPr>
          <w:noProof/>
          <w:szCs w:val="22"/>
          <w:lang w:val="bg-BG"/>
        </w:rPr>
        <w:t>:</w:t>
      </w:r>
    </w:p>
    <w:p w:rsidR="00447B2C" w:rsidRPr="00B000EF" w:rsidRDefault="00447B2C" w:rsidP="00447B2C">
      <w:pPr>
        <w:tabs>
          <w:tab w:val="clear" w:pos="567"/>
        </w:tabs>
        <w:spacing w:line="240" w:lineRule="auto"/>
        <w:ind w:left="567" w:hanging="567"/>
        <w:rPr>
          <w:noProof/>
          <w:szCs w:val="22"/>
          <w:lang w:val="bg-BG"/>
        </w:rPr>
      </w:pPr>
    </w:p>
    <w:p w:rsidR="00447B2C" w:rsidRPr="00B000EF" w:rsidRDefault="00447B2C" w:rsidP="00447B2C">
      <w:pPr>
        <w:tabs>
          <w:tab w:val="clear" w:pos="567"/>
        </w:tabs>
        <w:spacing w:line="240" w:lineRule="auto"/>
        <w:ind w:left="567" w:hanging="567"/>
        <w:rPr>
          <w:noProof/>
          <w:szCs w:val="22"/>
          <w:lang w:val="bg-BG"/>
        </w:rPr>
      </w:pPr>
    </w:p>
    <w:p w:rsidR="00447B2C" w:rsidRPr="00B000EF" w:rsidRDefault="00447B2C" w:rsidP="00447B2C">
      <w:pPr>
        <w:keepNext/>
        <w:pBdr>
          <w:top w:val="single" w:sz="4" w:space="1" w:color="auto"/>
          <w:left w:val="single" w:sz="4" w:space="4" w:color="auto"/>
          <w:bottom w:val="single" w:sz="4" w:space="0" w:color="auto"/>
          <w:right w:val="single" w:sz="4" w:space="4" w:color="auto"/>
        </w:pBdr>
        <w:tabs>
          <w:tab w:val="clear" w:pos="567"/>
        </w:tabs>
        <w:spacing w:line="240" w:lineRule="auto"/>
        <w:ind w:left="567" w:hanging="567"/>
        <w:rPr>
          <w:noProof/>
          <w:szCs w:val="22"/>
          <w:lang w:val="bg-BG"/>
        </w:rPr>
      </w:pPr>
      <w:r w:rsidRPr="00B000EF">
        <w:rPr>
          <w:b/>
          <w:noProof/>
          <w:szCs w:val="22"/>
          <w:lang w:val="bg-BG"/>
        </w:rPr>
        <w:t>9.</w:t>
      </w:r>
      <w:r w:rsidRPr="00B000EF">
        <w:rPr>
          <w:b/>
          <w:noProof/>
          <w:szCs w:val="22"/>
          <w:lang w:val="bg-BG"/>
        </w:rPr>
        <w:tab/>
        <w:t>СПЕЦИАЛНИ УСЛОВИЯ НА СЪХРАНЕНИЕ</w:t>
      </w:r>
    </w:p>
    <w:p w:rsidR="00447B2C" w:rsidRPr="00B000EF" w:rsidRDefault="00447B2C" w:rsidP="00447B2C">
      <w:pPr>
        <w:keepNext/>
        <w:tabs>
          <w:tab w:val="clear" w:pos="567"/>
        </w:tabs>
        <w:spacing w:line="240" w:lineRule="auto"/>
        <w:ind w:left="567" w:hanging="567"/>
        <w:rPr>
          <w:noProof/>
          <w:szCs w:val="22"/>
          <w:lang w:val="bg-BG"/>
        </w:rPr>
      </w:pPr>
    </w:p>
    <w:p w:rsidR="00447B2C" w:rsidRPr="00225504" w:rsidRDefault="00447B2C" w:rsidP="00447B2C">
      <w:pPr>
        <w:ind w:left="567" w:hanging="567"/>
        <w:rPr>
          <w:szCs w:val="22"/>
          <w:lang w:val="bg-BG"/>
        </w:rPr>
      </w:pPr>
      <w:r>
        <w:rPr>
          <w:szCs w:val="22"/>
          <w:lang w:val="bg-BG"/>
        </w:rPr>
        <w:t>Да се с</w:t>
      </w:r>
      <w:r w:rsidRPr="00225504">
        <w:rPr>
          <w:szCs w:val="22"/>
          <w:lang w:val="bg-BG"/>
        </w:rPr>
        <w:t>ъхранява в хладилник (</w:t>
      </w:r>
      <w:smartTag w:uri="urn:schemas-microsoft-com:office:smarttags" w:element="metricconverter">
        <w:smartTagPr>
          <w:attr w:name="ProductID" w:val="2ﾰC"/>
        </w:smartTagPr>
        <w:r w:rsidRPr="00225504">
          <w:rPr>
            <w:szCs w:val="22"/>
            <w:lang w:val="bg-BG"/>
          </w:rPr>
          <w:t>2°C</w:t>
        </w:r>
      </w:smartTag>
      <w:r w:rsidRPr="00225504">
        <w:rPr>
          <w:szCs w:val="22"/>
          <w:lang w:val="bg-BG"/>
        </w:rPr>
        <w:t xml:space="preserve"> - </w:t>
      </w:r>
      <w:smartTag w:uri="urn:schemas-microsoft-com:office:smarttags" w:element="metricconverter">
        <w:smartTagPr>
          <w:attr w:name="ProductID" w:val="8ﾰC"/>
        </w:smartTagPr>
        <w:r w:rsidRPr="00225504">
          <w:rPr>
            <w:szCs w:val="22"/>
            <w:lang w:val="bg-BG"/>
          </w:rPr>
          <w:t>8°C</w:t>
        </w:r>
      </w:smartTag>
      <w:r w:rsidRPr="00225504">
        <w:rPr>
          <w:szCs w:val="22"/>
          <w:lang w:val="bg-BG"/>
        </w:rPr>
        <w:t>).</w:t>
      </w:r>
    </w:p>
    <w:p w:rsidR="00447B2C" w:rsidRPr="00B000EF" w:rsidRDefault="00447B2C" w:rsidP="00447B2C">
      <w:pPr>
        <w:tabs>
          <w:tab w:val="clear" w:pos="567"/>
        </w:tabs>
        <w:spacing w:line="240" w:lineRule="auto"/>
        <w:ind w:left="567" w:hanging="567"/>
        <w:rPr>
          <w:lang w:val="bg-BG"/>
        </w:rPr>
      </w:pPr>
      <w:r>
        <w:rPr>
          <w:szCs w:val="22"/>
          <w:lang w:val="bg-BG"/>
        </w:rPr>
        <w:t>Да не с</w:t>
      </w:r>
      <w:r w:rsidRPr="00225504">
        <w:rPr>
          <w:szCs w:val="22"/>
          <w:lang w:val="bg-BG"/>
        </w:rPr>
        <w:t xml:space="preserve">е замразява. </w:t>
      </w:r>
      <w:r>
        <w:rPr>
          <w:szCs w:val="22"/>
          <w:lang w:val="bg-BG"/>
        </w:rPr>
        <w:t>Да не с</w:t>
      </w:r>
      <w:r w:rsidRPr="00225504">
        <w:rPr>
          <w:szCs w:val="22"/>
          <w:lang w:val="bg-BG"/>
        </w:rPr>
        <w:t>е излага</w:t>
      </w:r>
      <w:r w:rsidRPr="00B000EF">
        <w:rPr>
          <w:lang w:val="bg-BG"/>
        </w:rPr>
        <w:t xml:space="preserve"> на прекомерна топлина или пряка слънчева светлина.</w:t>
      </w:r>
    </w:p>
    <w:p w:rsidR="00447B2C" w:rsidRPr="00B000EF" w:rsidRDefault="00447B2C" w:rsidP="00447B2C">
      <w:pPr>
        <w:tabs>
          <w:tab w:val="clear" w:pos="567"/>
        </w:tabs>
        <w:spacing w:line="240" w:lineRule="auto"/>
        <w:rPr>
          <w:szCs w:val="22"/>
          <w:lang w:val="bg-BG"/>
        </w:rPr>
      </w:pPr>
      <w:r w:rsidRPr="00B000EF">
        <w:rPr>
          <w:szCs w:val="22"/>
          <w:lang w:val="bg-BG"/>
        </w:rPr>
        <w:t xml:space="preserve">След </w:t>
      </w:r>
      <w:r w:rsidRPr="00225504">
        <w:rPr>
          <w:szCs w:val="22"/>
          <w:lang w:val="bg-BG"/>
        </w:rPr>
        <w:t>първ</w:t>
      </w:r>
      <w:r>
        <w:rPr>
          <w:szCs w:val="22"/>
          <w:lang w:val="bg-BG"/>
        </w:rPr>
        <w:t>оначалната</w:t>
      </w:r>
      <w:r w:rsidRPr="00225504">
        <w:rPr>
          <w:szCs w:val="22"/>
          <w:lang w:val="bg-BG"/>
        </w:rPr>
        <w:t xml:space="preserve"> </w:t>
      </w:r>
      <w:r w:rsidRPr="00B000EF">
        <w:rPr>
          <w:szCs w:val="22"/>
          <w:lang w:val="bg-BG"/>
        </w:rPr>
        <w:t xml:space="preserve">употреба писалките трябва да се използват в рамките на 28 дни. Писалките, </w:t>
      </w:r>
      <w:r>
        <w:rPr>
          <w:szCs w:val="22"/>
          <w:lang w:val="bg-BG"/>
        </w:rPr>
        <w:t>които са в период на употреба</w:t>
      </w:r>
      <w:r w:rsidRPr="00B000EF">
        <w:rPr>
          <w:szCs w:val="22"/>
          <w:lang w:val="bg-BG"/>
        </w:rPr>
        <w:t>, трябва да се съхраняват под 30</w:t>
      </w:r>
      <w:r w:rsidRPr="00B000EF">
        <w:rPr>
          <w:bCs/>
          <w:szCs w:val="22"/>
          <w:lang w:val="bg-BG"/>
        </w:rPr>
        <w:t>°</w:t>
      </w:r>
      <w:r w:rsidRPr="00B000EF">
        <w:rPr>
          <w:szCs w:val="22"/>
          <w:lang w:val="bg-BG"/>
        </w:rPr>
        <w:t>С и не трябва да се поставят в хладилник.</w:t>
      </w:r>
    </w:p>
    <w:p w:rsidR="00447B2C" w:rsidRPr="00B000EF" w:rsidRDefault="00447B2C" w:rsidP="00447B2C">
      <w:pPr>
        <w:tabs>
          <w:tab w:val="clear" w:pos="567"/>
        </w:tabs>
        <w:spacing w:line="240" w:lineRule="auto"/>
        <w:ind w:left="567" w:hanging="567"/>
        <w:rPr>
          <w:noProof/>
          <w:szCs w:val="22"/>
          <w:lang w:val="bg-BG"/>
        </w:rPr>
      </w:pPr>
    </w:p>
    <w:p w:rsidR="00447B2C" w:rsidRPr="00B000EF" w:rsidRDefault="00447B2C" w:rsidP="00447B2C">
      <w:pPr>
        <w:tabs>
          <w:tab w:val="clear" w:pos="567"/>
        </w:tabs>
        <w:spacing w:line="240" w:lineRule="auto"/>
        <w:ind w:left="567" w:hanging="567"/>
        <w:rPr>
          <w:noProof/>
          <w:szCs w:val="22"/>
          <w:lang w:val="bg-BG"/>
        </w:rPr>
      </w:pPr>
    </w:p>
    <w:p w:rsidR="00447B2C" w:rsidRPr="00B000EF" w:rsidRDefault="00447B2C" w:rsidP="00447B2C">
      <w:pPr>
        <w:keepNext/>
        <w:pBdr>
          <w:top w:val="single" w:sz="4" w:space="1" w:color="auto"/>
          <w:left w:val="single" w:sz="4" w:space="4" w:color="auto"/>
          <w:bottom w:val="single" w:sz="4" w:space="1" w:color="auto"/>
          <w:right w:val="single" w:sz="4" w:space="4" w:color="auto"/>
        </w:pBdr>
        <w:tabs>
          <w:tab w:val="clear" w:pos="567"/>
        </w:tabs>
        <w:spacing w:line="240" w:lineRule="auto"/>
        <w:ind w:left="567" w:hanging="567"/>
        <w:rPr>
          <w:b/>
          <w:noProof/>
          <w:szCs w:val="22"/>
          <w:lang w:val="bg-BG"/>
        </w:rPr>
      </w:pPr>
      <w:r w:rsidRPr="00B000EF">
        <w:rPr>
          <w:b/>
          <w:noProof/>
          <w:szCs w:val="22"/>
          <w:lang w:val="bg-BG"/>
        </w:rPr>
        <w:t>10.</w:t>
      </w:r>
      <w:r w:rsidRPr="00B000EF">
        <w:rPr>
          <w:b/>
          <w:noProof/>
          <w:szCs w:val="22"/>
          <w:lang w:val="bg-BG"/>
        </w:rPr>
        <w:tab/>
        <w:t>СПЕЦИАЛНИ ПРЕДПАЗНИ МЕРКИ ПРИ ИЗХВЪРЛЯНЕ НА НЕИЗПОЛЗВАНА ЧАСТ ОТ ЛЕКАРСТВЕНИТЕ ПРОДУКТИ ИЛИ ОТПАДЪЧНИ МАТЕРИАЛИ ОТ ТЯХ, АКО СЕ ИЗИСКВАТ ТАКИВА</w:t>
      </w:r>
    </w:p>
    <w:p w:rsidR="00447B2C" w:rsidRPr="00B000EF" w:rsidRDefault="00447B2C" w:rsidP="00447B2C">
      <w:pPr>
        <w:keepNext/>
        <w:tabs>
          <w:tab w:val="clear" w:pos="567"/>
        </w:tabs>
        <w:spacing w:line="240" w:lineRule="auto"/>
        <w:ind w:left="567" w:hanging="567"/>
        <w:rPr>
          <w:noProof/>
          <w:szCs w:val="22"/>
          <w:lang w:val="bg-BG"/>
        </w:rPr>
      </w:pPr>
    </w:p>
    <w:p w:rsidR="00447B2C" w:rsidRPr="00B000EF" w:rsidRDefault="00447B2C" w:rsidP="00447B2C">
      <w:pPr>
        <w:tabs>
          <w:tab w:val="clear" w:pos="567"/>
        </w:tabs>
        <w:spacing w:line="240" w:lineRule="auto"/>
        <w:rPr>
          <w:noProof/>
          <w:szCs w:val="22"/>
          <w:lang w:val="bg-BG"/>
        </w:rPr>
      </w:pPr>
    </w:p>
    <w:p w:rsidR="00447B2C" w:rsidRPr="00B000EF" w:rsidRDefault="00447B2C" w:rsidP="00447B2C">
      <w:pPr>
        <w:keepNext/>
        <w:pBdr>
          <w:top w:val="single" w:sz="4" w:space="1" w:color="auto"/>
          <w:left w:val="single" w:sz="4" w:space="4" w:color="auto"/>
          <w:bottom w:val="single" w:sz="4" w:space="1" w:color="auto"/>
          <w:right w:val="single" w:sz="4" w:space="4" w:color="auto"/>
        </w:pBdr>
        <w:tabs>
          <w:tab w:val="clear" w:pos="567"/>
        </w:tabs>
        <w:spacing w:line="240" w:lineRule="auto"/>
        <w:ind w:left="567" w:hanging="567"/>
        <w:rPr>
          <w:b/>
          <w:noProof/>
          <w:szCs w:val="22"/>
          <w:lang w:val="bg-BG"/>
        </w:rPr>
      </w:pPr>
      <w:r w:rsidRPr="00B000EF">
        <w:rPr>
          <w:b/>
          <w:noProof/>
          <w:szCs w:val="22"/>
          <w:lang w:val="bg-BG"/>
        </w:rPr>
        <w:t>11.</w:t>
      </w:r>
      <w:r w:rsidRPr="00B000EF">
        <w:rPr>
          <w:b/>
          <w:noProof/>
          <w:szCs w:val="22"/>
          <w:lang w:val="bg-BG"/>
        </w:rPr>
        <w:tab/>
        <w:t>ИМЕ И АДРЕС НА ПРИТЕЖАТЕЛЯ НА РАЗРЕШЕНИЕТО ЗА УПОТРЕБА</w:t>
      </w:r>
    </w:p>
    <w:p w:rsidR="00447B2C" w:rsidRPr="00B000EF" w:rsidRDefault="00447B2C" w:rsidP="00447B2C">
      <w:pPr>
        <w:keepNext/>
        <w:tabs>
          <w:tab w:val="clear" w:pos="567"/>
        </w:tabs>
        <w:spacing w:line="240" w:lineRule="auto"/>
        <w:ind w:left="567" w:hanging="567"/>
        <w:rPr>
          <w:noProof/>
          <w:szCs w:val="22"/>
          <w:lang w:val="bg-BG"/>
        </w:rPr>
      </w:pPr>
    </w:p>
    <w:p w:rsidR="00447B2C" w:rsidRPr="00B000EF" w:rsidRDefault="00447B2C" w:rsidP="00447B2C">
      <w:pPr>
        <w:tabs>
          <w:tab w:val="clear" w:pos="567"/>
        </w:tabs>
        <w:spacing w:line="240" w:lineRule="auto"/>
        <w:ind w:left="567" w:hanging="567"/>
        <w:rPr>
          <w:noProof/>
          <w:szCs w:val="22"/>
          <w:lang w:val="bg-BG"/>
        </w:rPr>
      </w:pPr>
      <w:r w:rsidRPr="00B000EF">
        <w:rPr>
          <w:noProof/>
          <w:szCs w:val="22"/>
          <w:lang w:val="bg-BG"/>
        </w:rPr>
        <w:t>Eli Lilly Nederland B.V.</w:t>
      </w:r>
    </w:p>
    <w:p w:rsidR="00447B2C" w:rsidRPr="00B000EF" w:rsidRDefault="00447B2C" w:rsidP="00447B2C">
      <w:pPr>
        <w:tabs>
          <w:tab w:val="clear" w:pos="567"/>
        </w:tabs>
        <w:spacing w:line="240" w:lineRule="auto"/>
        <w:ind w:left="567" w:hanging="567"/>
        <w:rPr>
          <w:noProof/>
          <w:szCs w:val="22"/>
          <w:lang w:val="bg-BG"/>
        </w:rPr>
      </w:pPr>
      <w:r w:rsidRPr="00B000EF">
        <w:rPr>
          <w:noProof/>
          <w:szCs w:val="22"/>
          <w:lang w:val="bg-BG"/>
        </w:rPr>
        <w:t>Papendorpseweg 83, 3528 BJ Utrecht</w:t>
      </w:r>
    </w:p>
    <w:p w:rsidR="00447B2C" w:rsidRPr="00B000EF" w:rsidRDefault="00447B2C" w:rsidP="00447B2C">
      <w:pPr>
        <w:tabs>
          <w:tab w:val="clear" w:pos="567"/>
        </w:tabs>
        <w:spacing w:line="240" w:lineRule="auto"/>
        <w:ind w:left="567" w:hanging="567"/>
        <w:rPr>
          <w:noProof/>
          <w:szCs w:val="22"/>
          <w:lang w:val="bg-BG"/>
        </w:rPr>
      </w:pPr>
      <w:r w:rsidRPr="00B000EF">
        <w:rPr>
          <w:noProof/>
          <w:szCs w:val="22"/>
          <w:lang w:val="bg-BG"/>
        </w:rPr>
        <w:t>Нидерландия</w:t>
      </w:r>
    </w:p>
    <w:p w:rsidR="00447B2C" w:rsidRPr="00B000EF" w:rsidRDefault="00447B2C" w:rsidP="00447B2C">
      <w:pPr>
        <w:tabs>
          <w:tab w:val="clear" w:pos="567"/>
        </w:tabs>
        <w:spacing w:line="240" w:lineRule="auto"/>
        <w:ind w:left="567" w:hanging="567"/>
        <w:rPr>
          <w:noProof/>
          <w:szCs w:val="22"/>
          <w:lang w:val="bg-BG"/>
        </w:rPr>
      </w:pPr>
    </w:p>
    <w:p w:rsidR="00447B2C" w:rsidRPr="00B000EF" w:rsidRDefault="00447B2C" w:rsidP="00447B2C">
      <w:pPr>
        <w:tabs>
          <w:tab w:val="clear" w:pos="567"/>
        </w:tabs>
        <w:spacing w:line="240" w:lineRule="auto"/>
        <w:ind w:left="567" w:hanging="567"/>
        <w:rPr>
          <w:noProof/>
          <w:szCs w:val="22"/>
          <w:lang w:val="bg-BG"/>
        </w:rPr>
      </w:pPr>
    </w:p>
    <w:p w:rsidR="00447B2C" w:rsidRPr="00B000EF" w:rsidRDefault="00447B2C" w:rsidP="00447B2C">
      <w:pPr>
        <w:keepNext/>
        <w:pBdr>
          <w:top w:val="single" w:sz="4" w:space="1" w:color="auto"/>
          <w:left w:val="single" w:sz="4" w:space="4" w:color="auto"/>
          <w:bottom w:val="single" w:sz="4" w:space="1" w:color="auto"/>
          <w:right w:val="single" w:sz="4" w:space="4" w:color="auto"/>
        </w:pBdr>
        <w:tabs>
          <w:tab w:val="clear" w:pos="567"/>
        </w:tabs>
        <w:spacing w:line="240" w:lineRule="auto"/>
        <w:ind w:left="567" w:hanging="567"/>
        <w:rPr>
          <w:noProof/>
          <w:szCs w:val="22"/>
          <w:lang w:val="bg-BG"/>
        </w:rPr>
      </w:pPr>
      <w:r w:rsidRPr="00B000EF">
        <w:rPr>
          <w:b/>
          <w:noProof/>
          <w:szCs w:val="22"/>
          <w:lang w:val="bg-BG"/>
        </w:rPr>
        <w:t>12.</w:t>
      </w:r>
      <w:r w:rsidRPr="00B000EF">
        <w:rPr>
          <w:b/>
          <w:noProof/>
          <w:szCs w:val="22"/>
          <w:lang w:val="bg-BG"/>
        </w:rPr>
        <w:tab/>
        <w:t xml:space="preserve">НОМЕР НА РАЗРЕШЕНИЕТО ЗА УПОТРЕБА </w:t>
      </w:r>
    </w:p>
    <w:p w:rsidR="00447B2C" w:rsidRPr="00B000EF" w:rsidRDefault="00447B2C" w:rsidP="00447B2C">
      <w:pPr>
        <w:keepNext/>
        <w:tabs>
          <w:tab w:val="clear" w:pos="567"/>
        </w:tabs>
        <w:spacing w:line="240" w:lineRule="auto"/>
        <w:ind w:left="567" w:hanging="567"/>
        <w:rPr>
          <w:noProof/>
          <w:szCs w:val="22"/>
          <w:lang w:val="bg-BG"/>
        </w:rPr>
      </w:pPr>
    </w:p>
    <w:p w:rsidR="00447B2C" w:rsidRPr="00D22068" w:rsidRDefault="00447B2C" w:rsidP="00447B2C">
      <w:pPr>
        <w:suppressLineNumbers/>
        <w:outlineLvl w:val="0"/>
        <w:rPr>
          <w:szCs w:val="22"/>
          <w:highlight w:val="lightGray"/>
          <w:lang w:val="bg-BG"/>
        </w:rPr>
      </w:pPr>
      <w:r>
        <w:rPr>
          <w:szCs w:val="22"/>
          <w:lang w:val="bg-BG"/>
        </w:rPr>
        <w:t>EU/1/96/007/047</w:t>
      </w:r>
    </w:p>
    <w:p w:rsidR="00447B2C" w:rsidRPr="00B000EF" w:rsidRDefault="00447B2C" w:rsidP="00447B2C">
      <w:pPr>
        <w:tabs>
          <w:tab w:val="clear" w:pos="567"/>
        </w:tabs>
        <w:spacing w:line="240" w:lineRule="auto"/>
        <w:ind w:left="567" w:hanging="567"/>
        <w:rPr>
          <w:noProof/>
          <w:szCs w:val="22"/>
          <w:lang w:val="bg-BG"/>
        </w:rPr>
      </w:pPr>
    </w:p>
    <w:p w:rsidR="00447B2C" w:rsidRPr="00B000EF" w:rsidRDefault="00447B2C" w:rsidP="00447B2C">
      <w:pPr>
        <w:tabs>
          <w:tab w:val="clear" w:pos="567"/>
        </w:tabs>
        <w:spacing w:line="240" w:lineRule="auto"/>
        <w:ind w:left="567" w:hanging="567"/>
        <w:rPr>
          <w:noProof/>
          <w:szCs w:val="22"/>
          <w:lang w:val="bg-BG"/>
        </w:rPr>
      </w:pPr>
    </w:p>
    <w:p w:rsidR="00447B2C" w:rsidRPr="00B000EF" w:rsidRDefault="00447B2C" w:rsidP="00447B2C">
      <w:pPr>
        <w:keepNext/>
        <w:pBdr>
          <w:top w:val="single" w:sz="4" w:space="1" w:color="auto"/>
          <w:left w:val="single" w:sz="4" w:space="4" w:color="auto"/>
          <w:bottom w:val="single" w:sz="4" w:space="1" w:color="auto"/>
          <w:right w:val="single" w:sz="4" w:space="4" w:color="auto"/>
        </w:pBdr>
        <w:tabs>
          <w:tab w:val="clear" w:pos="567"/>
        </w:tabs>
        <w:spacing w:line="240" w:lineRule="auto"/>
        <w:ind w:left="567" w:hanging="567"/>
        <w:rPr>
          <w:noProof/>
          <w:szCs w:val="22"/>
          <w:lang w:val="bg-BG"/>
        </w:rPr>
      </w:pPr>
      <w:r w:rsidRPr="00B000EF">
        <w:rPr>
          <w:b/>
          <w:noProof/>
          <w:szCs w:val="22"/>
          <w:lang w:val="bg-BG"/>
        </w:rPr>
        <w:t>13.</w:t>
      </w:r>
      <w:r w:rsidRPr="00B000EF">
        <w:rPr>
          <w:b/>
          <w:noProof/>
          <w:szCs w:val="22"/>
          <w:lang w:val="bg-BG"/>
        </w:rPr>
        <w:tab/>
        <w:t>ПАРТИДЕН НОМЕР</w:t>
      </w:r>
    </w:p>
    <w:p w:rsidR="00447B2C" w:rsidRPr="00B000EF" w:rsidRDefault="00447B2C" w:rsidP="00447B2C">
      <w:pPr>
        <w:keepNext/>
        <w:tabs>
          <w:tab w:val="clear" w:pos="567"/>
        </w:tabs>
        <w:spacing w:line="240" w:lineRule="auto"/>
        <w:ind w:left="567" w:hanging="567"/>
        <w:rPr>
          <w:noProof/>
          <w:szCs w:val="22"/>
          <w:lang w:val="bg-BG"/>
        </w:rPr>
      </w:pPr>
    </w:p>
    <w:p w:rsidR="00447B2C" w:rsidRPr="00B000EF" w:rsidRDefault="00447B2C" w:rsidP="00447B2C">
      <w:pPr>
        <w:tabs>
          <w:tab w:val="clear" w:pos="567"/>
        </w:tabs>
        <w:spacing w:line="240" w:lineRule="auto"/>
        <w:ind w:left="567" w:hanging="567"/>
        <w:rPr>
          <w:noProof/>
          <w:szCs w:val="22"/>
          <w:lang w:val="bg-BG"/>
        </w:rPr>
      </w:pPr>
      <w:r w:rsidRPr="00B000EF">
        <w:rPr>
          <w:noProof/>
          <w:szCs w:val="22"/>
          <w:lang w:val="bg-BG"/>
        </w:rPr>
        <w:t>Партида №</w:t>
      </w:r>
    </w:p>
    <w:p w:rsidR="00447B2C" w:rsidRPr="00B000EF" w:rsidRDefault="00447B2C" w:rsidP="00447B2C">
      <w:pPr>
        <w:tabs>
          <w:tab w:val="clear" w:pos="567"/>
        </w:tabs>
        <w:spacing w:line="240" w:lineRule="auto"/>
        <w:ind w:left="567" w:hanging="567"/>
        <w:rPr>
          <w:noProof/>
          <w:szCs w:val="22"/>
          <w:lang w:val="bg-BG"/>
        </w:rPr>
      </w:pPr>
    </w:p>
    <w:p w:rsidR="00447B2C" w:rsidRPr="00B000EF" w:rsidRDefault="00447B2C" w:rsidP="00447B2C">
      <w:pPr>
        <w:tabs>
          <w:tab w:val="clear" w:pos="567"/>
        </w:tabs>
        <w:spacing w:line="240" w:lineRule="auto"/>
        <w:ind w:left="567" w:hanging="567"/>
        <w:rPr>
          <w:noProof/>
          <w:szCs w:val="22"/>
          <w:lang w:val="bg-BG"/>
        </w:rPr>
      </w:pPr>
    </w:p>
    <w:p w:rsidR="00447B2C" w:rsidRPr="00B000EF" w:rsidRDefault="00447B2C" w:rsidP="00447B2C">
      <w:pPr>
        <w:keepNext/>
        <w:pBdr>
          <w:top w:val="single" w:sz="4" w:space="1" w:color="auto"/>
          <w:left w:val="single" w:sz="4" w:space="4" w:color="auto"/>
          <w:bottom w:val="single" w:sz="4" w:space="1" w:color="auto"/>
          <w:right w:val="single" w:sz="4" w:space="4" w:color="auto"/>
        </w:pBdr>
        <w:tabs>
          <w:tab w:val="clear" w:pos="567"/>
        </w:tabs>
        <w:spacing w:line="240" w:lineRule="auto"/>
        <w:ind w:left="567" w:hanging="567"/>
        <w:rPr>
          <w:noProof/>
          <w:szCs w:val="22"/>
          <w:lang w:val="bg-BG"/>
        </w:rPr>
      </w:pPr>
      <w:r w:rsidRPr="00B000EF">
        <w:rPr>
          <w:b/>
          <w:noProof/>
          <w:szCs w:val="22"/>
          <w:lang w:val="bg-BG"/>
        </w:rPr>
        <w:t>14.</w:t>
      </w:r>
      <w:r w:rsidRPr="00B000EF">
        <w:rPr>
          <w:b/>
          <w:noProof/>
          <w:szCs w:val="22"/>
          <w:lang w:val="bg-BG"/>
        </w:rPr>
        <w:tab/>
        <w:t>НАЧИН НА ОТПУСКАНЕ</w:t>
      </w:r>
    </w:p>
    <w:p w:rsidR="00447B2C" w:rsidRPr="00B000EF" w:rsidRDefault="00447B2C" w:rsidP="00447B2C">
      <w:pPr>
        <w:keepNext/>
        <w:tabs>
          <w:tab w:val="clear" w:pos="567"/>
        </w:tabs>
        <w:spacing w:line="240" w:lineRule="auto"/>
        <w:ind w:left="567" w:hanging="567"/>
        <w:rPr>
          <w:noProof/>
          <w:szCs w:val="22"/>
          <w:lang w:val="bg-BG"/>
        </w:rPr>
      </w:pPr>
    </w:p>
    <w:p w:rsidR="00447B2C" w:rsidRPr="00B000EF" w:rsidRDefault="00447B2C" w:rsidP="00447B2C">
      <w:pPr>
        <w:tabs>
          <w:tab w:val="clear" w:pos="567"/>
        </w:tabs>
        <w:spacing w:line="240" w:lineRule="auto"/>
        <w:ind w:left="567" w:hanging="567"/>
        <w:rPr>
          <w:noProof/>
          <w:szCs w:val="22"/>
          <w:lang w:val="bg-BG"/>
        </w:rPr>
      </w:pPr>
    </w:p>
    <w:p w:rsidR="00447B2C" w:rsidRPr="00B000EF" w:rsidRDefault="00447B2C" w:rsidP="00447B2C">
      <w:pPr>
        <w:keepNext/>
        <w:pBdr>
          <w:top w:val="single" w:sz="4" w:space="1" w:color="auto"/>
          <w:left w:val="single" w:sz="4" w:space="4" w:color="auto"/>
          <w:bottom w:val="single" w:sz="4" w:space="1" w:color="auto"/>
          <w:right w:val="single" w:sz="4" w:space="4" w:color="auto"/>
        </w:pBdr>
        <w:tabs>
          <w:tab w:val="clear" w:pos="567"/>
        </w:tabs>
        <w:spacing w:line="240" w:lineRule="auto"/>
        <w:ind w:left="567" w:hanging="567"/>
        <w:rPr>
          <w:noProof/>
          <w:szCs w:val="22"/>
          <w:lang w:val="bg-BG"/>
        </w:rPr>
      </w:pPr>
      <w:r w:rsidRPr="00B000EF">
        <w:rPr>
          <w:b/>
          <w:noProof/>
          <w:szCs w:val="22"/>
          <w:lang w:val="bg-BG"/>
        </w:rPr>
        <w:t>15.</w:t>
      </w:r>
      <w:r w:rsidRPr="00B000EF">
        <w:rPr>
          <w:b/>
          <w:noProof/>
          <w:szCs w:val="22"/>
          <w:lang w:val="bg-BG"/>
        </w:rPr>
        <w:tab/>
        <w:t>УКАЗАНИЯ ЗА УПОТРЕБА</w:t>
      </w:r>
    </w:p>
    <w:p w:rsidR="00447B2C" w:rsidRPr="00D22068" w:rsidRDefault="00447B2C" w:rsidP="00447B2C">
      <w:pPr>
        <w:keepNext/>
        <w:tabs>
          <w:tab w:val="clear" w:pos="567"/>
        </w:tabs>
        <w:spacing w:line="240" w:lineRule="auto"/>
        <w:ind w:left="567" w:hanging="567"/>
        <w:rPr>
          <w:szCs w:val="22"/>
          <w:highlight w:val="lightGray"/>
          <w:lang w:val="bg-BG"/>
        </w:rPr>
      </w:pPr>
    </w:p>
    <w:p w:rsidR="00447B2C" w:rsidRPr="00276246" w:rsidRDefault="00447B2C" w:rsidP="00447B2C">
      <w:pPr>
        <w:tabs>
          <w:tab w:val="clear" w:pos="567"/>
        </w:tabs>
        <w:spacing w:line="240" w:lineRule="auto"/>
        <w:ind w:left="567" w:hanging="567"/>
        <w:rPr>
          <w:noProof/>
          <w:szCs w:val="22"/>
          <w:lang w:val="bg-BG"/>
        </w:rPr>
      </w:pPr>
    </w:p>
    <w:p w:rsidR="00447B2C" w:rsidRPr="00B000EF" w:rsidRDefault="00447B2C" w:rsidP="00447B2C">
      <w:pPr>
        <w:keepNext/>
        <w:pBdr>
          <w:top w:val="single" w:sz="4" w:space="1" w:color="auto"/>
          <w:left w:val="single" w:sz="4" w:space="4" w:color="auto"/>
          <w:bottom w:val="single" w:sz="4" w:space="1" w:color="auto"/>
          <w:right w:val="single" w:sz="4" w:space="4" w:color="auto"/>
        </w:pBdr>
        <w:tabs>
          <w:tab w:val="clear" w:pos="567"/>
        </w:tabs>
        <w:spacing w:line="240" w:lineRule="auto"/>
        <w:ind w:left="567" w:hanging="567"/>
        <w:rPr>
          <w:noProof/>
          <w:szCs w:val="22"/>
          <w:lang w:val="bg-BG"/>
        </w:rPr>
      </w:pPr>
      <w:r w:rsidRPr="00B000EF">
        <w:rPr>
          <w:b/>
          <w:noProof/>
          <w:szCs w:val="22"/>
          <w:lang w:val="bg-BG"/>
        </w:rPr>
        <w:t>16.</w:t>
      </w:r>
      <w:r w:rsidRPr="00B000EF">
        <w:rPr>
          <w:b/>
          <w:noProof/>
          <w:szCs w:val="22"/>
          <w:lang w:val="bg-BG"/>
        </w:rPr>
        <w:tab/>
        <w:t>ИНФОРМАЦИЯ НА БРАЙЛОВА АЗБУКА</w:t>
      </w:r>
    </w:p>
    <w:p w:rsidR="00447B2C" w:rsidRPr="00B000EF" w:rsidRDefault="00447B2C" w:rsidP="00447B2C">
      <w:pPr>
        <w:keepNext/>
        <w:tabs>
          <w:tab w:val="clear" w:pos="567"/>
        </w:tabs>
        <w:spacing w:line="240" w:lineRule="auto"/>
        <w:rPr>
          <w:lang w:val="bg-BG"/>
        </w:rPr>
      </w:pPr>
    </w:p>
    <w:p w:rsidR="00447B2C" w:rsidRPr="00B000EF" w:rsidRDefault="00447B2C" w:rsidP="00447B2C">
      <w:pPr>
        <w:spacing w:line="240" w:lineRule="auto"/>
        <w:rPr>
          <w:szCs w:val="22"/>
          <w:lang w:val="bg-BG"/>
        </w:rPr>
      </w:pPr>
      <w:r w:rsidRPr="00B000EF">
        <w:rPr>
          <w:szCs w:val="22"/>
          <w:lang w:val="bg-BG"/>
        </w:rPr>
        <w:t xml:space="preserve">Humalog </w:t>
      </w:r>
      <w:r>
        <w:t>Tempo</w:t>
      </w:r>
      <w:r w:rsidRPr="0028363F">
        <w:rPr>
          <w:lang w:val="bg-BG"/>
        </w:rPr>
        <w:t xml:space="preserve"> </w:t>
      </w:r>
      <w:r>
        <w:t>Pen</w:t>
      </w:r>
    </w:p>
    <w:p w:rsidR="00447B2C" w:rsidRPr="00B000EF" w:rsidRDefault="00447B2C" w:rsidP="00447B2C">
      <w:pPr>
        <w:spacing w:line="240" w:lineRule="auto"/>
        <w:rPr>
          <w:lang w:val="bg-BG"/>
        </w:rPr>
      </w:pPr>
    </w:p>
    <w:p w:rsidR="00447B2C" w:rsidRPr="00B000EF" w:rsidRDefault="00447B2C" w:rsidP="00447B2C">
      <w:pPr>
        <w:spacing w:line="240" w:lineRule="auto"/>
        <w:rPr>
          <w:lang w:val="bg-BG"/>
        </w:rPr>
      </w:pPr>
    </w:p>
    <w:p w:rsidR="00447B2C" w:rsidRPr="00B000EF" w:rsidRDefault="00447B2C" w:rsidP="00447B2C">
      <w:pPr>
        <w:keepNext/>
        <w:pBdr>
          <w:top w:val="single" w:sz="4" w:space="1" w:color="auto"/>
          <w:left w:val="single" w:sz="4" w:space="4" w:color="auto"/>
          <w:bottom w:val="single" w:sz="4" w:space="1" w:color="auto"/>
          <w:right w:val="single" w:sz="4" w:space="4" w:color="auto"/>
        </w:pBdr>
        <w:spacing w:line="240" w:lineRule="auto"/>
        <w:outlineLvl w:val="0"/>
        <w:rPr>
          <w:i/>
          <w:noProof/>
          <w:lang w:val="bg-BG"/>
        </w:rPr>
      </w:pPr>
      <w:r w:rsidRPr="00B000EF">
        <w:rPr>
          <w:b/>
          <w:noProof/>
          <w:lang w:val="bg-BG"/>
        </w:rPr>
        <w:t>17.</w:t>
      </w:r>
      <w:r w:rsidRPr="00B000EF">
        <w:rPr>
          <w:b/>
          <w:noProof/>
          <w:lang w:val="bg-BG"/>
        </w:rPr>
        <w:tab/>
        <w:t>УНИКАЛЕН ИДЕНТИФИКАТОР — ДВУИЗМЕРЕН БАРКОД</w:t>
      </w:r>
    </w:p>
    <w:p w:rsidR="00447B2C" w:rsidRPr="00B000EF" w:rsidRDefault="00447B2C" w:rsidP="00447B2C">
      <w:pPr>
        <w:keepNext/>
        <w:spacing w:line="240" w:lineRule="auto"/>
        <w:rPr>
          <w:noProof/>
          <w:lang w:val="bg-BG"/>
        </w:rPr>
      </w:pPr>
    </w:p>
    <w:p w:rsidR="00447B2C" w:rsidRPr="00B000EF" w:rsidRDefault="00447B2C" w:rsidP="00447B2C">
      <w:pPr>
        <w:spacing w:line="240" w:lineRule="auto"/>
        <w:rPr>
          <w:noProof/>
          <w:shd w:val="clear" w:color="auto" w:fill="CCCCCC"/>
          <w:lang w:val="bg-BG"/>
        </w:rPr>
      </w:pPr>
      <w:r w:rsidRPr="00D22068">
        <w:rPr>
          <w:noProof/>
          <w:highlight w:val="lightGray"/>
          <w:lang w:val="bg-BG"/>
        </w:rPr>
        <w:t>Двуизмерен баркод с включен уникален идентификатор</w:t>
      </w:r>
    </w:p>
    <w:p w:rsidR="00447B2C" w:rsidRPr="00B000EF" w:rsidRDefault="00447B2C" w:rsidP="00447B2C">
      <w:pPr>
        <w:spacing w:line="240" w:lineRule="auto"/>
        <w:rPr>
          <w:noProof/>
          <w:shd w:val="clear" w:color="auto" w:fill="CCCCCC"/>
          <w:lang w:val="bg-BG"/>
        </w:rPr>
      </w:pPr>
    </w:p>
    <w:p w:rsidR="00447B2C" w:rsidRPr="00B000EF" w:rsidRDefault="00447B2C" w:rsidP="00447B2C">
      <w:pPr>
        <w:spacing w:line="240" w:lineRule="auto"/>
        <w:rPr>
          <w:noProof/>
          <w:vanish/>
          <w:lang w:val="bg-BG"/>
        </w:rPr>
      </w:pPr>
    </w:p>
    <w:p w:rsidR="00447B2C" w:rsidRPr="00B000EF" w:rsidRDefault="00447B2C" w:rsidP="00447B2C">
      <w:pPr>
        <w:keepNext/>
        <w:pBdr>
          <w:top w:val="single" w:sz="4" w:space="1" w:color="auto"/>
          <w:left w:val="single" w:sz="4" w:space="4" w:color="auto"/>
          <w:bottom w:val="single" w:sz="4" w:space="1" w:color="auto"/>
          <w:right w:val="single" w:sz="4" w:space="4" w:color="auto"/>
        </w:pBdr>
        <w:spacing w:line="240" w:lineRule="auto"/>
        <w:outlineLvl w:val="0"/>
        <w:rPr>
          <w:i/>
          <w:noProof/>
          <w:lang w:val="bg-BG"/>
        </w:rPr>
      </w:pPr>
      <w:r w:rsidRPr="00B000EF">
        <w:rPr>
          <w:b/>
          <w:noProof/>
          <w:lang w:val="bg-BG"/>
        </w:rPr>
        <w:t>18.</w:t>
      </w:r>
      <w:r w:rsidRPr="00B000EF">
        <w:rPr>
          <w:b/>
          <w:noProof/>
          <w:lang w:val="bg-BG"/>
        </w:rPr>
        <w:tab/>
        <w:t>УНИКАЛЕН ИДЕНТИФИКАТОР — ДАННИ ЗА ЧЕТЕНЕ ОТ ХОРА</w:t>
      </w:r>
    </w:p>
    <w:p w:rsidR="00447B2C" w:rsidRPr="00B000EF" w:rsidRDefault="00447B2C" w:rsidP="00447B2C">
      <w:pPr>
        <w:keepNext/>
        <w:spacing w:line="240" w:lineRule="auto"/>
        <w:rPr>
          <w:noProof/>
          <w:lang w:val="bg-BG"/>
        </w:rPr>
      </w:pPr>
    </w:p>
    <w:p w:rsidR="00447B2C" w:rsidRPr="00B000EF" w:rsidRDefault="00447B2C" w:rsidP="00447B2C">
      <w:pPr>
        <w:keepNext/>
        <w:rPr>
          <w:lang w:val="bg-BG"/>
        </w:rPr>
      </w:pPr>
      <w:r w:rsidRPr="00B000EF">
        <w:rPr>
          <w:lang w:val="bg-BG"/>
        </w:rPr>
        <w:t>PC</w:t>
      </w:r>
    </w:p>
    <w:p w:rsidR="00447B2C" w:rsidRPr="00B000EF" w:rsidRDefault="00447B2C" w:rsidP="00447B2C">
      <w:pPr>
        <w:keepNext/>
        <w:rPr>
          <w:lang w:val="bg-BG"/>
        </w:rPr>
      </w:pPr>
      <w:r w:rsidRPr="00B000EF">
        <w:rPr>
          <w:lang w:val="bg-BG"/>
        </w:rPr>
        <w:t>SN</w:t>
      </w:r>
    </w:p>
    <w:p w:rsidR="00447B2C" w:rsidRPr="00B000EF" w:rsidRDefault="00447B2C" w:rsidP="00447B2C">
      <w:pPr>
        <w:keepNext/>
        <w:rPr>
          <w:lang w:val="bg-BG"/>
        </w:rPr>
      </w:pPr>
      <w:r w:rsidRPr="00CC4C57">
        <w:rPr>
          <w:lang w:val="bg-BG"/>
        </w:rPr>
        <w:t>NN</w:t>
      </w:r>
    </w:p>
    <w:p w:rsidR="000E5A90" w:rsidRPr="00B000EF" w:rsidRDefault="00447B2C" w:rsidP="000E5A90">
      <w:pPr>
        <w:pStyle w:val="EndnoteText"/>
        <w:rPr>
          <w:noProof/>
          <w:szCs w:val="22"/>
          <w:lang w:val="bg-BG"/>
        </w:rPr>
      </w:pPr>
      <w:r w:rsidRPr="00B000EF">
        <w:rPr>
          <w:b/>
          <w:u w:val="single"/>
          <w:lang w:val="bg-BG"/>
        </w:rPr>
        <w:br w:type="page"/>
      </w:r>
    </w:p>
    <w:p w:rsidR="000E5A90" w:rsidRPr="00B000EF" w:rsidRDefault="000E5A90" w:rsidP="000E5A90">
      <w:pPr>
        <w:keepNext/>
        <w:pBdr>
          <w:top w:val="single" w:sz="4" w:space="1" w:color="auto"/>
          <w:left w:val="single" w:sz="4" w:space="4" w:color="auto"/>
          <w:bottom w:val="single" w:sz="4" w:space="1" w:color="auto"/>
          <w:right w:val="single" w:sz="4" w:space="4" w:color="auto"/>
        </w:pBdr>
        <w:rPr>
          <w:b/>
          <w:noProof/>
          <w:szCs w:val="22"/>
          <w:lang w:val="bg-BG"/>
        </w:rPr>
      </w:pPr>
      <w:r w:rsidRPr="00B000EF">
        <w:rPr>
          <w:b/>
          <w:noProof/>
          <w:szCs w:val="22"/>
          <w:lang w:val="bg-BG"/>
        </w:rPr>
        <w:t>ДАННИ, КОИТО ТРЯБВА ДА СЪДЪРЖА ВЪНШНАТА ОПАКОВКА</w:t>
      </w:r>
    </w:p>
    <w:p w:rsidR="000E5A90" w:rsidRPr="00B000EF" w:rsidRDefault="000E5A90" w:rsidP="000E5A90">
      <w:pPr>
        <w:keepNext/>
        <w:pBdr>
          <w:top w:val="single" w:sz="4" w:space="1" w:color="auto"/>
          <w:left w:val="single" w:sz="4" w:space="4" w:color="auto"/>
          <w:bottom w:val="single" w:sz="4" w:space="1" w:color="auto"/>
          <w:right w:val="single" w:sz="4" w:space="4" w:color="auto"/>
        </w:pBdr>
        <w:rPr>
          <w:b/>
          <w:noProof/>
          <w:szCs w:val="22"/>
          <w:lang w:val="bg-BG"/>
        </w:rPr>
      </w:pPr>
    </w:p>
    <w:p w:rsidR="000E5A90" w:rsidRPr="00B000EF" w:rsidRDefault="000E5A90" w:rsidP="000E5A90">
      <w:pPr>
        <w:keepNext/>
        <w:pBdr>
          <w:top w:val="single" w:sz="4" w:space="1" w:color="auto"/>
          <w:left w:val="single" w:sz="4" w:space="4" w:color="auto"/>
          <w:bottom w:val="single" w:sz="4" w:space="1" w:color="auto"/>
          <w:right w:val="single" w:sz="4" w:space="4" w:color="auto"/>
        </w:pBdr>
        <w:tabs>
          <w:tab w:val="clear" w:pos="567"/>
        </w:tabs>
        <w:spacing w:line="240" w:lineRule="auto"/>
        <w:rPr>
          <w:b/>
          <w:noProof/>
          <w:szCs w:val="22"/>
          <w:lang w:val="bg-BG"/>
        </w:rPr>
      </w:pPr>
      <w:r w:rsidRPr="00CC4C57">
        <w:rPr>
          <w:b/>
          <w:noProof/>
          <w:szCs w:val="22"/>
          <w:lang w:val="bg-BG"/>
        </w:rPr>
        <w:t>МЕЖДИННА</w:t>
      </w:r>
      <w:r w:rsidRPr="00B000EF">
        <w:rPr>
          <w:b/>
          <w:noProof/>
          <w:szCs w:val="22"/>
          <w:lang w:val="bg-BG"/>
        </w:rPr>
        <w:t xml:space="preserve"> КУТИЯ (без blue box) </w:t>
      </w:r>
      <w:r>
        <w:rPr>
          <w:b/>
          <w:noProof/>
          <w:szCs w:val="22"/>
          <w:lang w:val="bg-BG"/>
        </w:rPr>
        <w:t>компонент на</w:t>
      </w:r>
      <w:r w:rsidRPr="00B000EF">
        <w:rPr>
          <w:b/>
          <w:noProof/>
          <w:szCs w:val="22"/>
          <w:lang w:val="bg-BG"/>
        </w:rPr>
        <w:t xml:space="preserve"> </w:t>
      </w:r>
      <w:r>
        <w:rPr>
          <w:b/>
          <w:noProof/>
          <w:szCs w:val="22"/>
          <w:lang w:val="bg-BG"/>
        </w:rPr>
        <w:t>групова</w:t>
      </w:r>
      <w:r w:rsidRPr="00B000EF">
        <w:rPr>
          <w:b/>
          <w:noProof/>
          <w:szCs w:val="22"/>
          <w:lang w:val="bg-BG"/>
        </w:rPr>
        <w:t xml:space="preserve"> опаковка - </w:t>
      </w:r>
      <w:r>
        <w:rPr>
          <w:b/>
          <w:szCs w:val="22"/>
        </w:rPr>
        <w:t>Tempo</w:t>
      </w:r>
      <w:r w:rsidRPr="0028363F">
        <w:rPr>
          <w:b/>
          <w:szCs w:val="22"/>
          <w:lang w:val="bg-BG"/>
        </w:rPr>
        <w:t xml:space="preserve"> </w:t>
      </w:r>
      <w:r>
        <w:rPr>
          <w:b/>
          <w:szCs w:val="22"/>
        </w:rPr>
        <w:t>Pen</w:t>
      </w:r>
    </w:p>
    <w:p w:rsidR="000E5A90" w:rsidRPr="00B000EF" w:rsidRDefault="000E5A90" w:rsidP="000E5A90">
      <w:pPr>
        <w:keepNext/>
        <w:tabs>
          <w:tab w:val="clear" w:pos="567"/>
        </w:tabs>
        <w:spacing w:line="240" w:lineRule="auto"/>
        <w:ind w:left="567" w:hanging="567"/>
        <w:rPr>
          <w:noProof/>
          <w:szCs w:val="22"/>
          <w:lang w:val="bg-BG"/>
        </w:rPr>
      </w:pPr>
    </w:p>
    <w:p w:rsidR="000E5A90" w:rsidRPr="00B000EF" w:rsidRDefault="000E5A90" w:rsidP="000E5A90">
      <w:pPr>
        <w:keepNext/>
        <w:pBdr>
          <w:top w:val="single" w:sz="4" w:space="1" w:color="auto"/>
          <w:left w:val="single" w:sz="4" w:space="4" w:color="auto"/>
          <w:bottom w:val="single" w:sz="4" w:space="1" w:color="auto"/>
          <w:right w:val="single" w:sz="4" w:space="4" w:color="auto"/>
        </w:pBdr>
        <w:tabs>
          <w:tab w:val="clear" w:pos="567"/>
        </w:tabs>
        <w:spacing w:line="240" w:lineRule="auto"/>
        <w:ind w:left="567" w:hanging="567"/>
        <w:rPr>
          <w:noProof/>
          <w:szCs w:val="22"/>
          <w:lang w:val="bg-BG"/>
        </w:rPr>
      </w:pPr>
      <w:r w:rsidRPr="00B000EF">
        <w:rPr>
          <w:b/>
          <w:noProof/>
          <w:szCs w:val="22"/>
          <w:lang w:val="bg-BG"/>
        </w:rPr>
        <w:t>1.</w:t>
      </w:r>
      <w:r w:rsidRPr="00B000EF">
        <w:rPr>
          <w:b/>
          <w:noProof/>
          <w:szCs w:val="22"/>
          <w:lang w:val="bg-BG"/>
        </w:rPr>
        <w:tab/>
        <w:t>ИМЕ НА ЛЕКАРСТВЕНИЯ ПРОДУКТ</w:t>
      </w:r>
    </w:p>
    <w:p w:rsidR="000E5A90" w:rsidRPr="00B000EF" w:rsidRDefault="000E5A90" w:rsidP="000E5A90">
      <w:pPr>
        <w:keepNext/>
        <w:tabs>
          <w:tab w:val="clear" w:pos="567"/>
        </w:tabs>
        <w:spacing w:line="240" w:lineRule="auto"/>
        <w:ind w:left="567" w:hanging="567"/>
        <w:rPr>
          <w:noProof/>
          <w:szCs w:val="22"/>
          <w:lang w:val="bg-BG"/>
        </w:rPr>
      </w:pPr>
    </w:p>
    <w:p w:rsidR="000E5A90" w:rsidRPr="00B000EF" w:rsidRDefault="000E5A90" w:rsidP="000E5A90">
      <w:pPr>
        <w:widowControl w:val="0"/>
        <w:tabs>
          <w:tab w:val="clear" w:pos="567"/>
        </w:tabs>
        <w:spacing w:line="240" w:lineRule="auto"/>
        <w:rPr>
          <w:noProof/>
          <w:szCs w:val="22"/>
          <w:lang w:val="bg-BG"/>
        </w:rPr>
      </w:pPr>
      <w:r w:rsidRPr="00B000EF">
        <w:rPr>
          <w:szCs w:val="22"/>
          <w:lang w:val="bg-BG"/>
        </w:rPr>
        <w:t xml:space="preserve">Humalog 100 единици/ml </w:t>
      </w:r>
      <w:r>
        <w:t>Tempo</w:t>
      </w:r>
      <w:r w:rsidRPr="0028363F">
        <w:rPr>
          <w:lang w:val="bg-BG"/>
        </w:rPr>
        <w:t xml:space="preserve"> </w:t>
      </w:r>
      <w:r>
        <w:t>Pen</w:t>
      </w:r>
      <w:r w:rsidRPr="00B000EF">
        <w:rPr>
          <w:szCs w:val="22"/>
          <w:lang w:val="bg-BG"/>
        </w:rPr>
        <w:t xml:space="preserve"> инжекционен разтвор в </w:t>
      </w:r>
      <w:r>
        <w:rPr>
          <w:szCs w:val="22"/>
          <w:lang w:val="bg-BG"/>
        </w:rPr>
        <w:t>предварително напълнена писалка</w:t>
      </w:r>
    </w:p>
    <w:p w:rsidR="000E5A90" w:rsidRPr="003F6ADB" w:rsidRDefault="000E5A90" w:rsidP="000E5A90">
      <w:pPr>
        <w:widowControl w:val="0"/>
        <w:tabs>
          <w:tab w:val="clear" w:pos="567"/>
        </w:tabs>
        <w:spacing w:line="240" w:lineRule="auto"/>
        <w:rPr>
          <w:noProof/>
          <w:szCs w:val="22"/>
          <w:lang w:val="bg-BG"/>
        </w:rPr>
      </w:pPr>
      <w:r>
        <w:rPr>
          <w:lang w:val="bg-BG"/>
        </w:rPr>
        <w:t>и</w:t>
      </w:r>
      <w:r w:rsidRPr="003F6ADB">
        <w:rPr>
          <w:lang w:val="bg-BG"/>
        </w:rPr>
        <w:t>нсулин лиспро</w:t>
      </w:r>
    </w:p>
    <w:p w:rsidR="000E5A90" w:rsidRPr="00B000EF" w:rsidRDefault="000E5A90" w:rsidP="000E5A90">
      <w:pPr>
        <w:tabs>
          <w:tab w:val="clear" w:pos="567"/>
        </w:tabs>
        <w:spacing w:line="240" w:lineRule="auto"/>
        <w:ind w:left="567" w:hanging="567"/>
        <w:rPr>
          <w:noProof/>
          <w:szCs w:val="22"/>
          <w:lang w:val="bg-BG"/>
        </w:rPr>
      </w:pPr>
    </w:p>
    <w:p w:rsidR="000E5A90" w:rsidRPr="00B000EF" w:rsidRDefault="000E5A90" w:rsidP="000E5A90">
      <w:pPr>
        <w:tabs>
          <w:tab w:val="clear" w:pos="567"/>
        </w:tabs>
        <w:spacing w:line="240" w:lineRule="auto"/>
        <w:ind w:left="567" w:hanging="567"/>
        <w:rPr>
          <w:noProof/>
          <w:szCs w:val="22"/>
          <w:lang w:val="bg-BG"/>
        </w:rPr>
      </w:pPr>
    </w:p>
    <w:p w:rsidR="000E5A90" w:rsidRPr="00B000EF" w:rsidRDefault="000E5A90" w:rsidP="000E5A90">
      <w:pPr>
        <w:keepNext/>
        <w:pBdr>
          <w:top w:val="single" w:sz="4" w:space="1" w:color="auto"/>
          <w:left w:val="single" w:sz="4" w:space="4" w:color="auto"/>
          <w:bottom w:val="single" w:sz="4" w:space="1" w:color="auto"/>
          <w:right w:val="single" w:sz="4" w:space="4" w:color="auto"/>
        </w:pBdr>
        <w:tabs>
          <w:tab w:val="clear" w:pos="567"/>
        </w:tabs>
        <w:spacing w:line="240" w:lineRule="auto"/>
        <w:ind w:left="567" w:hanging="567"/>
        <w:rPr>
          <w:b/>
          <w:noProof/>
          <w:szCs w:val="22"/>
          <w:lang w:val="bg-BG"/>
        </w:rPr>
      </w:pPr>
      <w:r w:rsidRPr="00B000EF">
        <w:rPr>
          <w:b/>
          <w:noProof/>
          <w:szCs w:val="22"/>
          <w:lang w:val="bg-BG"/>
        </w:rPr>
        <w:t>2.</w:t>
      </w:r>
      <w:r w:rsidRPr="00B000EF">
        <w:rPr>
          <w:b/>
          <w:noProof/>
          <w:szCs w:val="22"/>
          <w:lang w:val="bg-BG"/>
        </w:rPr>
        <w:tab/>
        <w:t>ОБЯВЯВАНЕ НА АКТИВНОТО ВЕЩЕСТВО</w:t>
      </w:r>
    </w:p>
    <w:p w:rsidR="000E5A90" w:rsidRPr="00B000EF" w:rsidRDefault="000E5A90" w:rsidP="000E5A90">
      <w:pPr>
        <w:keepNext/>
        <w:tabs>
          <w:tab w:val="clear" w:pos="567"/>
        </w:tabs>
        <w:spacing w:line="240" w:lineRule="auto"/>
        <w:rPr>
          <w:bdr w:val="single" w:sz="4" w:space="0" w:color="auto"/>
          <w:lang w:val="bg-BG"/>
        </w:rPr>
      </w:pPr>
    </w:p>
    <w:p w:rsidR="000E5A90" w:rsidRPr="00B000EF" w:rsidRDefault="000E5A90" w:rsidP="000E5A90">
      <w:pPr>
        <w:spacing w:line="240" w:lineRule="auto"/>
        <w:ind w:right="11"/>
        <w:rPr>
          <w:lang w:val="bg-BG"/>
        </w:rPr>
      </w:pPr>
      <w:r w:rsidRPr="00B000EF">
        <w:rPr>
          <w:lang w:val="bg-BG"/>
        </w:rPr>
        <w:t>Един ml разтвор съдържа 100 единици инсулин лиспро (еквивалентни на 3,5 mg).</w:t>
      </w:r>
    </w:p>
    <w:p w:rsidR="000E5A90" w:rsidRPr="00B000EF" w:rsidRDefault="000E5A90" w:rsidP="000E5A90">
      <w:pPr>
        <w:tabs>
          <w:tab w:val="clear" w:pos="567"/>
        </w:tabs>
        <w:spacing w:line="240" w:lineRule="auto"/>
        <w:ind w:right="11"/>
        <w:jc w:val="both"/>
        <w:rPr>
          <w:lang w:val="bg-BG"/>
        </w:rPr>
      </w:pPr>
    </w:p>
    <w:p w:rsidR="000E5A90" w:rsidRPr="00B000EF" w:rsidRDefault="000E5A90" w:rsidP="000E5A90">
      <w:pPr>
        <w:tabs>
          <w:tab w:val="clear" w:pos="567"/>
        </w:tabs>
        <w:spacing w:line="240" w:lineRule="auto"/>
        <w:ind w:right="11"/>
        <w:jc w:val="both"/>
        <w:rPr>
          <w:lang w:val="bg-BG"/>
        </w:rPr>
      </w:pPr>
    </w:p>
    <w:p w:rsidR="000E5A90" w:rsidRPr="00D22068" w:rsidRDefault="000E5A90" w:rsidP="000E5A90">
      <w:pPr>
        <w:keepNext/>
        <w:pBdr>
          <w:top w:val="single" w:sz="4" w:space="1" w:color="auto"/>
          <w:left w:val="single" w:sz="4" w:space="4" w:color="auto"/>
          <w:bottom w:val="single" w:sz="4" w:space="1" w:color="auto"/>
          <w:right w:val="single" w:sz="4" w:space="4" w:color="auto"/>
        </w:pBdr>
        <w:tabs>
          <w:tab w:val="clear" w:pos="567"/>
        </w:tabs>
        <w:spacing w:line="240" w:lineRule="auto"/>
        <w:ind w:left="567" w:hanging="567"/>
        <w:rPr>
          <w:noProof/>
          <w:szCs w:val="22"/>
          <w:highlight w:val="lightGray"/>
          <w:lang w:val="bg-BG"/>
        </w:rPr>
      </w:pPr>
      <w:r w:rsidRPr="00B000EF">
        <w:rPr>
          <w:b/>
          <w:noProof/>
          <w:szCs w:val="22"/>
          <w:lang w:val="bg-BG"/>
        </w:rPr>
        <w:t>3.</w:t>
      </w:r>
      <w:r w:rsidRPr="00B000EF">
        <w:rPr>
          <w:b/>
          <w:noProof/>
          <w:szCs w:val="22"/>
          <w:lang w:val="bg-BG"/>
        </w:rPr>
        <w:tab/>
        <w:t>СПИСЪК НА ПОМОЩНИТЕ ВЕЩЕСТВА</w:t>
      </w:r>
    </w:p>
    <w:p w:rsidR="000E5A90" w:rsidRPr="00B000EF" w:rsidRDefault="000E5A90" w:rsidP="000E5A90">
      <w:pPr>
        <w:keepNext/>
        <w:tabs>
          <w:tab w:val="clear" w:pos="567"/>
        </w:tabs>
        <w:spacing w:line="240" w:lineRule="auto"/>
        <w:ind w:left="567" w:hanging="567"/>
        <w:rPr>
          <w:noProof/>
          <w:szCs w:val="22"/>
          <w:lang w:val="bg-BG"/>
        </w:rPr>
      </w:pPr>
    </w:p>
    <w:p w:rsidR="000E5A90" w:rsidRPr="00B000EF" w:rsidRDefault="00B63D57" w:rsidP="000E5A90">
      <w:pPr>
        <w:tabs>
          <w:tab w:val="clear" w:pos="567"/>
        </w:tabs>
        <w:spacing w:line="240" w:lineRule="auto"/>
        <w:rPr>
          <w:noProof/>
          <w:szCs w:val="22"/>
          <w:lang w:val="bg-BG"/>
        </w:rPr>
      </w:pPr>
      <w:r w:rsidRPr="00B63D57">
        <w:rPr>
          <w:noProof/>
          <w:szCs w:val="22"/>
          <w:lang w:val="bg-BG"/>
        </w:rPr>
        <w:t xml:space="preserve">Помощни вещества: </w:t>
      </w:r>
      <w:r w:rsidR="000E5A90" w:rsidRPr="00B000EF">
        <w:rPr>
          <w:noProof/>
          <w:szCs w:val="22"/>
          <w:lang w:val="bg-BG"/>
        </w:rPr>
        <w:t xml:space="preserve"> глицерол, цинков оксид, </w:t>
      </w:r>
      <w:r w:rsidR="000E5A90" w:rsidRPr="00CC4C57">
        <w:rPr>
          <w:noProof/>
          <w:szCs w:val="22"/>
          <w:lang w:val="bg-BG"/>
        </w:rPr>
        <w:t>д</w:t>
      </w:r>
      <w:r w:rsidR="000E5A90" w:rsidRPr="00CC4C57">
        <w:rPr>
          <w:noProof/>
          <w:lang w:val="bg-BG"/>
        </w:rPr>
        <w:t>вуосновен натриев фосфат</w:t>
      </w:r>
      <w:r w:rsidR="000E5A90" w:rsidRPr="002011A8">
        <w:rPr>
          <w:noProof/>
          <w:lang w:val="bg-BG"/>
        </w:rPr>
        <w:t> </w:t>
      </w:r>
      <w:r w:rsidR="000E5A90" w:rsidRPr="002011A8">
        <w:rPr>
          <w:noProof/>
          <w:szCs w:val="22"/>
          <w:lang w:val="bg-BG"/>
        </w:rPr>
        <w:t>7H</w:t>
      </w:r>
      <w:r w:rsidR="000E5A90" w:rsidRPr="002011A8">
        <w:rPr>
          <w:vertAlign w:val="subscript"/>
          <w:lang w:val="bg-BG"/>
        </w:rPr>
        <w:t>2</w:t>
      </w:r>
      <w:r w:rsidR="000E5A90" w:rsidRPr="002011A8">
        <w:rPr>
          <w:noProof/>
          <w:szCs w:val="22"/>
          <w:lang w:val="bg-BG"/>
        </w:rPr>
        <w:t>O</w:t>
      </w:r>
      <w:r w:rsidR="000E5A90">
        <w:rPr>
          <w:noProof/>
          <w:szCs w:val="22"/>
          <w:lang w:val="bg-BG"/>
        </w:rPr>
        <w:t xml:space="preserve"> с </w:t>
      </w:r>
      <w:r w:rsidR="000E5A90" w:rsidRPr="000223F9">
        <w:rPr>
          <w:i/>
          <w:noProof/>
          <w:szCs w:val="22"/>
          <w:lang w:val="en-US"/>
        </w:rPr>
        <w:t>m</w:t>
      </w:r>
      <w:r w:rsidR="000E5A90" w:rsidRPr="000223F9">
        <w:rPr>
          <w:noProof/>
          <w:szCs w:val="22"/>
          <w:lang w:val="ru-RU"/>
        </w:rPr>
        <w:noBreakHyphen/>
      </w:r>
      <w:r w:rsidR="000E5A90" w:rsidRPr="00B000EF">
        <w:rPr>
          <w:noProof/>
          <w:szCs w:val="22"/>
          <w:lang w:val="bg-BG"/>
        </w:rPr>
        <w:t xml:space="preserve">крезол </w:t>
      </w:r>
      <w:r w:rsidR="000E5A90">
        <w:rPr>
          <w:noProof/>
          <w:szCs w:val="22"/>
          <w:lang w:val="bg-BG"/>
        </w:rPr>
        <w:t>като консервант във</w:t>
      </w:r>
      <w:r w:rsidR="000E5A90" w:rsidRPr="00B000EF">
        <w:rPr>
          <w:noProof/>
          <w:szCs w:val="22"/>
          <w:lang w:val="bg-BG"/>
        </w:rPr>
        <w:t xml:space="preserve"> вода за инжекции.</w:t>
      </w:r>
      <w:r w:rsidR="000E5A90">
        <w:rPr>
          <w:noProof/>
          <w:szCs w:val="22"/>
          <w:lang w:val="bg-BG"/>
        </w:rPr>
        <w:t xml:space="preserve"> </w:t>
      </w:r>
      <w:r w:rsidR="000E5A90" w:rsidRPr="00B000EF">
        <w:rPr>
          <w:noProof/>
          <w:szCs w:val="22"/>
          <w:lang w:val="bg-BG"/>
        </w:rPr>
        <w:t>Натриев хидроксид и/или хлороводородна киселина могат да бъдат използвани за корекция на киселинността.</w:t>
      </w:r>
      <w:r w:rsidR="000E5A90">
        <w:rPr>
          <w:noProof/>
          <w:szCs w:val="22"/>
          <w:lang w:val="bg-BG"/>
        </w:rPr>
        <w:t xml:space="preserve"> </w:t>
      </w:r>
      <w:r w:rsidR="000E5A90" w:rsidRPr="000E5A90">
        <w:rPr>
          <w:rFonts w:eastAsia="SimSun"/>
          <w:szCs w:val="22"/>
          <w:highlight w:val="lightGray"/>
          <w:lang w:val="bg-BG" w:eastAsia="zh-CN"/>
        </w:rPr>
        <w:t>За допълнителна информация вижте листовката</w:t>
      </w:r>
    </w:p>
    <w:p w:rsidR="000E5A90" w:rsidRPr="00B000EF" w:rsidRDefault="000E5A90" w:rsidP="000E5A90">
      <w:pPr>
        <w:tabs>
          <w:tab w:val="clear" w:pos="567"/>
        </w:tabs>
        <w:spacing w:line="240" w:lineRule="auto"/>
        <w:ind w:left="567" w:hanging="567"/>
        <w:rPr>
          <w:noProof/>
          <w:szCs w:val="22"/>
          <w:lang w:val="bg-BG"/>
        </w:rPr>
      </w:pPr>
    </w:p>
    <w:p w:rsidR="000E5A90" w:rsidRPr="00B000EF" w:rsidRDefault="000E5A90" w:rsidP="000E5A90">
      <w:pPr>
        <w:tabs>
          <w:tab w:val="clear" w:pos="567"/>
        </w:tabs>
        <w:spacing w:line="240" w:lineRule="auto"/>
        <w:ind w:left="567" w:hanging="567"/>
        <w:rPr>
          <w:noProof/>
          <w:szCs w:val="22"/>
          <w:lang w:val="bg-BG"/>
        </w:rPr>
      </w:pPr>
    </w:p>
    <w:p w:rsidR="000E5A90" w:rsidRPr="00B000EF" w:rsidRDefault="000E5A90" w:rsidP="000E5A90">
      <w:pPr>
        <w:keepNext/>
        <w:pBdr>
          <w:top w:val="single" w:sz="4" w:space="1" w:color="auto"/>
          <w:left w:val="single" w:sz="4" w:space="4" w:color="auto"/>
          <w:bottom w:val="single" w:sz="4" w:space="1" w:color="auto"/>
          <w:right w:val="single" w:sz="4" w:space="4" w:color="auto"/>
        </w:pBdr>
        <w:tabs>
          <w:tab w:val="clear" w:pos="567"/>
        </w:tabs>
        <w:spacing w:line="240" w:lineRule="auto"/>
        <w:ind w:left="567" w:hanging="567"/>
        <w:rPr>
          <w:noProof/>
          <w:szCs w:val="22"/>
          <w:lang w:val="bg-BG"/>
        </w:rPr>
      </w:pPr>
      <w:r w:rsidRPr="00B000EF">
        <w:rPr>
          <w:b/>
          <w:noProof/>
          <w:szCs w:val="22"/>
          <w:lang w:val="bg-BG"/>
        </w:rPr>
        <w:t>4.</w:t>
      </w:r>
      <w:r w:rsidRPr="00B000EF">
        <w:rPr>
          <w:b/>
          <w:noProof/>
          <w:szCs w:val="22"/>
          <w:lang w:val="bg-BG"/>
        </w:rPr>
        <w:tab/>
        <w:t>ЛЕКАРСТВЕНА ФОРМА И КОЛИЧЕСТВО В ЕДНА ОПАКОВКА</w:t>
      </w:r>
    </w:p>
    <w:p w:rsidR="000E5A90" w:rsidRPr="00B000EF" w:rsidRDefault="000E5A90" w:rsidP="000E5A90">
      <w:pPr>
        <w:keepNext/>
        <w:tabs>
          <w:tab w:val="clear" w:pos="567"/>
        </w:tabs>
        <w:spacing w:line="240" w:lineRule="auto"/>
        <w:ind w:left="567" w:hanging="567"/>
        <w:rPr>
          <w:noProof/>
          <w:szCs w:val="22"/>
          <w:lang w:val="bg-BG"/>
        </w:rPr>
      </w:pPr>
    </w:p>
    <w:p w:rsidR="000E5A90" w:rsidRPr="00B000EF" w:rsidRDefault="000E5A90" w:rsidP="000E5A90">
      <w:pPr>
        <w:spacing w:line="240" w:lineRule="auto"/>
        <w:ind w:right="11"/>
        <w:rPr>
          <w:lang w:val="bg-BG"/>
        </w:rPr>
      </w:pPr>
      <w:r w:rsidRPr="0028363F">
        <w:rPr>
          <w:highlight w:val="lightGray"/>
          <w:lang w:val="bg-BG"/>
        </w:rPr>
        <w:t>Инжекционен разтвор</w:t>
      </w:r>
    </w:p>
    <w:p w:rsidR="000E5A90" w:rsidRPr="00B000EF" w:rsidRDefault="000E5A90" w:rsidP="000E5A90">
      <w:pPr>
        <w:tabs>
          <w:tab w:val="clear" w:pos="567"/>
        </w:tabs>
        <w:spacing w:line="240" w:lineRule="auto"/>
        <w:rPr>
          <w:lang w:val="bg-BG"/>
        </w:rPr>
      </w:pPr>
    </w:p>
    <w:p w:rsidR="000E5A90" w:rsidRPr="00B000EF" w:rsidRDefault="000E5A90" w:rsidP="000E5A90">
      <w:pPr>
        <w:rPr>
          <w:szCs w:val="22"/>
          <w:highlight w:val="yellow"/>
          <w:lang w:val="bg-BG"/>
        </w:rPr>
      </w:pPr>
      <w:r w:rsidRPr="00B000EF">
        <w:rPr>
          <w:szCs w:val="22"/>
          <w:lang w:val="bg-BG"/>
        </w:rPr>
        <w:t xml:space="preserve">5 </w:t>
      </w:r>
      <w:r>
        <w:rPr>
          <w:szCs w:val="22"/>
          <w:lang w:val="bg-BG"/>
        </w:rPr>
        <w:t>писалки по</w:t>
      </w:r>
      <w:r w:rsidRPr="00B000EF">
        <w:rPr>
          <w:szCs w:val="22"/>
          <w:lang w:val="bg-BG"/>
        </w:rPr>
        <w:t xml:space="preserve"> 3 ml. </w:t>
      </w:r>
      <w:r>
        <w:rPr>
          <w:szCs w:val="22"/>
          <w:lang w:val="bg-BG"/>
        </w:rPr>
        <w:t>Компонент</w:t>
      </w:r>
      <w:r w:rsidRPr="00B000EF">
        <w:rPr>
          <w:szCs w:val="22"/>
          <w:lang w:val="bg-BG"/>
        </w:rPr>
        <w:t xml:space="preserve"> </w:t>
      </w:r>
      <w:r>
        <w:rPr>
          <w:szCs w:val="22"/>
          <w:lang w:val="bg-BG"/>
        </w:rPr>
        <w:t>на</w:t>
      </w:r>
      <w:r w:rsidRPr="00B000EF">
        <w:rPr>
          <w:szCs w:val="22"/>
          <w:lang w:val="bg-BG"/>
        </w:rPr>
        <w:t xml:space="preserve"> </w:t>
      </w:r>
      <w:r>
        <w:rPr>
          <w:szCs w:val="22"/>
          <w:lang w:val="bg-BG"/>
        </w:rPr>
        <w:t>групова</w:t>
      </w:r>
      <w:r w:rsidRPr="00B000EF">
        <w:rPr>
          <w:szCs w:val="22"/>
          <w:lang w:val="bg-BG"/>
        </w:rPr>
        <w:t xml:space="preserve"> опаковка, не може да се продава отделно.</w:t>
      </w:r>
    </w:p>
    <w:p w:rsidR="000E5A90" w:rsidRPr="00B000EF" w:rsidRDefault="000E5A90" w:rsidP="000E5A90">
      <w:pPr>
        <w:tabs>
          <w:tab w:val="clear" w:pos="567"/>
        </w:tabs>
        <w:spacing w:line="240" w:lineRule="auto"/>
        <w:rPr>
          <w:lang w:val="bg-BG"/>
        </w:rPr>
      </w:pPr>
    </w:p>
    <w:p w:rsidR="000E5A90" w:rsidRPr="00B000EF" w:rsidRDefault="000E5A90" w:rsidP="000E5A90">
      <w:pPr>
        <w:tabs>
          <w:tab w:val="clear" w:pos="567"/>
        </w:tabs>
        <w:spacing w:line="240" w:lineRule="auto"/>
        <w:rPr>
          <w:lang w:val="bg-BG"/>
        </w:rPr>
      </w:pPr>
    </w:p>
    <w:p w:rsidR="000E5A90" w:rsidRPr="00CC4C57" w:rsidRDefault="000E5A90" w:rsidP="000E5A90">
      <w:pPr>
        <w:keepNext/>
        <w:pBdr>
          <w:top w:val="single" w:sz="4" w:space="1" w:color="auto"/>
          <w:left w:val="single" w:sz="4" w:space="4" w:color="auto"/>
          <w:bottom w:val="single" w:sz="4" w:space="1" w:color="auto"/>
          <w:right w:val="single" w:sz="4" w:space="4" w:color="auto"/>
        </w:pBdr>
        <w:tabs>
          <w:tab w:val="clear" w:pos="567"/>
        </w:tabs>
        <w:spacing w:line="240" w:lineRule="auto"/>
        <w:ind w:left="567" w:hanging="567"/>
        <w:rPr>
          <w:noProof/>
          <w:szCs w:val="22"/>
          <w:lang w:val="bg-BG"/>
        </w:rPr>
      </w:pPr>
      <w:r w:rsidRPr="00B000EF">
        <w:rPr>
          <w:b/>
          <w:noProof/>
          <w:szCs w:val="22"/>
          <w:lang w:val="bg-BG"/>
        </w:rPr>
        <w:t>5.</w:t>
      </w:r>
      <w:r w:rsidRPr="00B000EF">
        <w:rPr>
          <w:b/>
          <w:noProof/>
          <w:szCs w:val="22"/>
          <w:lang w:val="bg-BG"/>
        </w:rPr>
        <w:tab/>
        <w:t xml:space="preserve">НАЧИН </w:t>
      </w:r>
      <w:r w:rsidRPr="00BA2036">
        <w:rPr>
          <w:b/>
          <w:noProof/>
          <w:szCs w:val="22"/>
          <w:lang w:val="bg-BG"/>
        </w:rPr>
        <w:t>НА ПРИЛОЖЕНИЕ И ПЪТ</w:t>
      </w:r>
      <w:r>
        <w:rPr>
          <w:b/>
          <w:noProof/>
          <w:szCs w:val="22"/>
          <w:lang w:val="bg-BG"/>
        </w:rPr>
        <w:t>ИЩА</w:t>
      </w:r>
      <w:r w:rsidRPr="00BA2036">
        <w:rPr>
          <w:b/>
          <w:noProof/>
          <w:szCs w:val="22"/>
          <w:lang w:val="bg-BG"/>
        </w:rPr>
        <w:t xml:space="preserve"> НА ВЪВЕЖДАНЕ</w:t>
      </w:r>
    </w:p>
    <w:p w:rsidR="000E5A90" w:rsidRPr="00B000EF" w:rsidRDefault="000E5A90" w:rsidP="000E5A90">
      <w:pPr>
        <w:keepNext/>
        <w:tabs>
          <w:tab w:val="clear" w:pos="567"/>
        </w:tabs>
        <w:spacing w:line="240" w:lineRule="auto"/>
        <w:ind w:left="567" w:hanging="567"/>
        <w:rPr>
          <w:i/>
          <w:noProof/>
          <w:szCs w:val="22"/>
          <w:lang w:val="bg-BG"/>
        </w:rPr>
      </w:pPr>
    </w:p>
    <w:p w:rsidR="000E5A90" w:rsidRPr="00B000EF" w:rsidRDefault="000E5A90" w:rsidP="000E5A90">
      <w:pPr>
        <w:spacing w:line="240" w:lineRule="auto"/>
        <w:ind w:left="567" w:hanging="567"/>
        <w:rPr>
          <w:noProof/>
          <w:lang w:val="bg-BG"/>
        </w:rPr>
      </w:pPr>
      <w:r w:rsidRPr="00B000EF">
        <w:rPr>
          <w:noProof/>
          <w:lang w:val="bg-BG"/>
        </w:rPr>
        <w:t>Преди употреба прочетете листовката.</w:t>
      </w:r>
    </w:p>
    <w:p w:rsidR="000E5A90" w:rsidRPr="003F6ADB" w:rsidRDefault="000E5A90" w:rsidP="000E5A90">
      <w:pPr>
        <w:tabs>
          <w:tab w:val="clear" w:pos="567"/>
        </w:tabs>
        <w:spacing w:line="240" w:lineRule="auto"/>
        <w:ind w:left="567" w:hanging="567"/>
        <w:rPr>
          <w:noProof/>
          <w:szCs w:val="22"/>
          <w:lang w:val="bg-BG"/>
        </w:rPr>
      </w:pPr>
      <w:r w:rsidRPr="003F6ADB">
        <w:rPr>
          <w:noProof/>
          <w:szCs w:val="22"/>
          <w:lang w:val="bg-BG"/>
        </w:rPr>
        <w:t>За подкожно приложение</w:t>
      </w:r>
    </w:p>
    <w:p w:rsidR="000E5A90" w:rsidRPr="00B000EF" w:rsidRDefault="000E5A90" w:rsidP="000E5A90">
      <w:pPr>
        <w:tabs>
          <w:tab w:val="clear" w:pos="567"/>
        </w:tabs>
        <w:spacing w:line="240" w:lineRule="auto"/>
        <w:ind w:left="567" w:hanging="567"/>
        <w:rPr>
          <w:noProof/>
          <w:szCs w:val="22"/>
          <w:lang w:val="bg-BG"/>
        </w:rPr>
      </w:pPr>
    </w:p>
    <w:p w:rsidR="000E5A90" w:rsidRPr="00B000EF" w:rsidRDefault="000E5A90" w:rsidP="000E5A90">
      <w:pPr>
        <w:tabs>
          <w:tab w:val="clear" w:pos="567"/>
        </w:tabs>
        <w:spacing w:line="240" w:lineRule="auto"/>
        <w:ind w:left="567" w:hanging="567"/>
        <w:rPr>
          <w:noProof/>
          <w:szCs w:val="22"/>
          <w:lang w:val="bg-BG"/>
        </w:rPr>
      </w:pPr>
    </w:p>
    <w:p w:rsidR="000E5A90" w:rsidRPr="00B000EF" w:rsidRDefault="000E5A90" w:rsidP="000E5A90">
      <w:pPr>
        <w:keepNext/>
        <w:pBdr>
          <w:top w:val="single" w:sz="4" w:space="1" w:color="auto"/>
          <w:left w:val="single" w:sz="4" w:space="4" w:color="auto"/>
          <w:bottom w:val="single" w:sz="4" w:space="1" w:color="auto"/>
          <w:right w:val="single" w:sz="4" w:space="4" w:color="auto"/>
        </w:pBdr>
        <w:tabs>
          <w:tab w:val="clear" w:pos="567"/>
        </w:tabs>
        <w:spacing w:line="240" w:lineRule="auto"/>
        <w:ind w:left="567" w:hanging="567"/>
        <w:rPr>
          <w:noProof/>
          <w:szCs w:val="22"/>
          <w:lang w:val="bg-BG"/>
        </w:rPr>
      </w:pPr>
      <w:r w:rsidRPr="00B000EF">
        <w:rPr>
          <w:b/>
          <w:noProof/>
          <w:szCs w:val="22"/>
          <w:lang w:val="bg-BG"/>
        </w:rPr>
        <w:t>6.</w:t>
      </w:r>
      <w:r w:rsidRPr="00B000EF">
        <w:rPr>
          <w:b/>
          <w:noProof/>
          <w:szCs w:val="22"/>
          <w:lang w:val="bg-BG"/>
        </w:rPr>
        <w:tab/>
        <w:t>СПЕЦИАЛНО ПРЕДУПРЕЖДЕНИЕ, ЧЕ ЛЕКАРСТВЕНИЯТ ПРОДУКТ</w:t>
      </w:r>
      <w:r>
        <w:rPr>
          <w:b/>
          <w:noProof/>
          <w:szCs w:val="22"/>
          <w:lang w:val="bg-BG"/>
        </w:rPr>
        <w:t xml:space="preserve"> ТРЯБВА ДА СЕ СЪХРАНЯВА НА МЯСТО</w:t>
      </w:r>
      <w:r w:rsidRPr="00B000EF">
        <w:rPr>
          <w:b/>
          <w:noProof/>
          <w:szCs w:val="22"/>
          <w:lang w:val="bg-BG"/>
        </w:rPr>
        <w:t xml:space="preserve"> ДАЛЕЧЕ ОТ ПОГЛЕДА И ДОСЕГА НА ДЕЦА</w:t>
      </w:r>
    </w:p>
    <w:p w:rsidR="000E5A90" w:rsidRPr="00B000EF" w:rsidRDefault="000E5A90" w:rsidP="000E5A90">
      <w:pPr>
        <w:keepNext/>
        <w:tabs>
          <w:tab w:val="clear" w:pos="567"/>
        </w:tabs>
        <w:spacing w:line="240" w:lineRule="auto"/>
        <w:ind w:left="567" w:hanging="567"/>
        <w:rPr>
          <w:noProof/>
          <w:szCs w:val="22"/>
          <w:lang w:val="bg-BG"/>
        </w:rPr>
      </w:pPr>
    </w:p>
    <w:p w:rsidR="000E5A90" w:rsidRPr="00B000EF" w:rsidRDefault="000E5A90" w:rsidP="000E5A90">
      <w:pPr>
        <w:tabs>
          <w:tab w:val="clear" w:pos="567"/>
        </w:tabs>
        <w:spacing w:line="240" w:lineRule="auto"/>
        <w:ind w:left="567" w:hanging="567"/>
        <w:outlineLvl w:val="0"/>
        <w:rPr>
          <w:noProof/>
          <w:szCs w:val="22"/>
          <w:lang w:val="bg-BG"/>
        </w:rPr>
      </w:pPr>
      <w:r w:rsidRPr="00B000EF">
        <w:rPr>
          <w:noProof/>
          <w:szCs w:val="22"/>
          <w:lang w:val="bg-BG"/>
        </w:rPr>
        <w:t>Да се съхранява на място, недостъпно за деца.</w:t>
      </w:r>
    </w:p>
    <w:p w:rsidR="000E5A90" w:rsidRPr="00B000EF" w:rsidRDefault="000E5A90" w:rsidP="000E5A90">
      <w:pPr>
        <w:tabs>
          <w:tab w:val="clear" w:pos="567"/>
        </w:tabs>
        <w:spacing w:line="240" w:lineRule="auto"/>
        <w:ind w:left="567" w:hanging="567"/>
        <w:rPr>
          <w:noProof/>
          <w:szCs w:val="22"/>
          <w:lang w:val="bg-BG"/>
        </w:rPr>
      </w:pPr>
    </w:p>
    <w:p w:rsidR="000E5A90" w:rsidRPr="00B000EF" w:rsidRDefault="000E5A90" w:rsidP="000E5A90">
      <w:pPr>
        <w:tabs>
          <w:tab w:val="clear" w:pos="567"/>
        </w:tabs>
        <w:spacing w:line="240" w:lineRule="auto"/>
        <w:ind w:left="567" w:hanging="567"/>
        <w:rPr>
          <w:noProof/>
          <w:szCs w:val="22"/>
          <w:lang w:val="bg-BG"/>
        </w:rPr>
      </w:pPr>
    </w:p>
    <w:p w:rsidR="000E5A90" w:rsidRPr="00D22068" w:rsidRDefault="000E5A90" w:rsidP="000E5A90">
      <w:pPr>
        <w:keepNext/>
        <w:pBdr>
          <w:top w:val="single" w:sz="4" w:space="1" w:color="auto"/>
          <w:left w:val="single" w:sz="4" w:space="4" w:color="auto"/>
          <w:bottom w:val="single" w:sz="4" w:space="1" w:color="auto"/>
          <w:right w:val="single" w:sz="4" w:space="4" w:color="auto"/>
        </w:pBdr>
        <w:tabs>
          <w:tab w:val="clear" w:pos="567"/>
        </w:tabs>
        <w:spacing w:line="240" w:lineRule="auto"/>
        <w:ind w:left="567" w:hanging="567"/>
        <w:rPr>
          <w:noProof/>
          <w:szCs w:val="22"/>
          <w:highlight w:val="lightGray"/>
          <w:lang w:val="bg-BG"/>
        </w:rPr>
      </w:pPr>
      <w:r w:rsidRPr="00B000EF">
        <w:rPr>
          <w:b/>
          <w:noProof/>
          <w:szCs w:val="22"/>
          <w:lang w:val="bg-BG"/>
        </w:rPr>
        <w:t>7.</w:t>
      </w:r>
      <w:r w:rsidRPr="00B000EF">
        <w:rPr>
          <w:b/>
          <w:noProof/>
          <w:szCs w:val="22"/>
          <w:lang w:val="bg-BG"/>
        </w:rPr>
        <w:tab/>
        <w:t>ДРУГИ СПЕЦИАЛНИ ПРЕДУПРЕЖДЕНИЯ, АКО Е НЕОБХОДИМО</w:t>
      </w:r>
    </w:p>
    <w:p w:rsidR="000E5A90" w:rsidRPr="00B000EF" w:rsidRDefault="000E5A90" w:rsidP="000E5A90">
      <w:pPr>
        <w:keepNext/>
        <w:tabs>
          <w:tab w:val="clear" w:pos="567"/>
        </w:tabs>
        <w:spacing w:line="240" w:lineRule="auto"/>
        <w:ind w:left="567" w:hanging="567"/>
        <w:rPr>
          <w:noProof/>
          <w:szCs w:val="22"/>
          <w:lang w:val="bg-BG"/>
        </w:rPr>
      </w:pPr>
    </w:p>
    <w:p w:rsidR="000E5A90" w:rsidRPr="00B000EF" w:rsidRDefault="000E5A90" w:rsidP="000E5A90">
      <w:pPr>
        <w:tabs>
          <w:tab w:val="clear" w:pos="567"/>
        </w:tabs>
        <w:spacing w:line="240" w:lineRule="auto"/>
        <w:ind w:left="567" w:hanging="567"/>
        <w:rPr>
          <w:noProof/>
          <w:szCs w:val="22"/>
          <w:lang w:val="bg-BG"/>
        </w:rPr>
      </w:pPr>
    </w:p>
    <w:p w:rsidR="000E5A90" w:rsidRPr="00D22068" w:rsidRDefault="000E5A90" w:rsidP="000E5A90">
      <w:pPr>
        <w:keepNext/>
        <w:pBdr>
          <w:top w:val="single" w:sz="4" w:space="1" w:color="auto"/>
          <w:left w:val="single" w:sz="4" w:space="4" w:color="auto"/>
          <w:bottom w:val="single" w:sz="4" w:space="1" w:color="auto"/>
          <w:right w:val="single" w:sz="4" w:space="4" w:color="auto"/>
        </w:pBdr>
        <w:tabs>
          <w:tab w:val="clear" w:pos="567"/>
        </w:tabs>
        <w:spacing w:line="240" w:lineRule="auto"/>
        <w:ind w:left="567" w:hanging="567"/>
        <w:rPr>
          <w:noProof/>
          <w:szCs w:val="22"/>
          <w:highlight w:val="lightGray"/>
          <w:lang w:val="bg-BG"/>
        </w:rPr>
      </w:pPr>
      <w:r w:rsidRPr="00B000EF">
        <w:rPr>
          <w:b/>
          <w:noProof/>
          <w:szCs w:val="22"/>
          <w:lang w:val="bg-BG"/>
        </w:rPr>
        <w:t>8.</w:t>
      </w:r>
      <w:r w:rsidRPr="00B000EF">
        <w:rPr>
          <w:b/>
          <w:noProof/>
          <w:szCs w:val="22"/>
          <w:lang w:val="bg-BG"/>
        </w:rPr>
        <w:tab/>
        <w:t>ДАТА НА ИЗТИЧАНЕ НА СРОКА НА ГОДНОСТ</w:t>
      </w:r>
    </w:p>
    <w:p w:rsidR="000E5A90" w:rsidRPr="00B000EF" w:rsidRDefault="000E5A90" w:rsidP="000E5A90">
      <w:pPr>
        <w:keepNext/>
        <w:tabs>
          <w:tab w:val="clear" w:pos="567"/>
        </w:tabs>
        <w:spacing w:line="240" w:lineRule="auto"/>
        <w:ind w:left="567" w:hanging="567"/>
        <w:rPr>
          <w:noProof/>
          <w:szCs w:val="22"/>
          <w:lang w:val="bg-BG"/>
        </w:rPr>
      </w:pPr>
    </w:p>
    <w:p w:rsidR="000E5A90" w:rsidRPr="00B000EF" w:rsidRDefault="000E5A90" w:rsidP="000E5A90">
      <w:pPr>
        <w:tabs>
          <w:tab w:val="clear" w:pos="567"/>
        </w:tabs>
        <w:spacing w:line="240" w:lineRule="auto"/>
        <w:ind w:left="567" w:hanging="567"/>
        <w:rPr>
          <w:noProof/>
          <w:szCs w:val="22"/>
          <w:lang w:val="bg-BG"/>
        </w:rPr>
      </w:pPr>
      <w:r w:rsidRPr="00B000EF">
        <w:rPr>
          <w:noProof/>
          <w:szCs w:val="22"/>
          <w:lang w:val="bg-BG"/>
        </w:rPr>
        <w:t>Годен до</w:t>
      </w:r>
      <w:r>
        <w:rPr>
          <w:noProof/>
          <w:szCs w:val="22"/>
          <w:lang w:val="bg-BG"/>
        </w:rPr>
        <w:t>:</w:t>
      </w:r>
    </w:p>
    <w:p w:rsidR="000E5A90" w:rsidRPr="00B000EF" w:rsidRDefault="000E5A90" w:rsidP="000E5A90">
      <w:pPr>
        <w:tabs>
          <w:tab w:val="clear" w:pos="567"/>
        </w:tabs>
        <w:spacing w:line="240" w:lineRule="auto"/>
        <w:ind w:left="567" w:hanging="567"/>
        <w:rPr>
          <w:noProof/>
          <w:szCs w:val="22"/>
          <w:lang w:val="bg-BG"/>
        </w:rPr>
      </w:pPr>
    </w:p>
    <w:p w:rsidR="000E5A90" w:rsidRPr="00B000EF" w:rsidRDefault="000E5A90" w:rsidP="000E5A90">
      <w:pPr>
        <w:tabs>
          <w:tab w:val="clear" w:pos="567"/>
        </w:tabs>
        <w:spacing w:line="240" w:lineRule="auto"/>
        <w:ind w:left="567" w:hanging="567"/>
        <w:rPr>
          <w:noProof/>
          <w:szCs w:val="22"/>
          <w:lang w:val="bg-BG"/>
        </w:rPr>
      </w:pPr>
    </w:p>
    <w:p w:rsidR="000E5A90" w:rsidRPr="00B000EF" w:rsidRDefault="000E5A90" w:rsidP="000E5A90">
      <w:pPr>
        <w:keepNext/>
        <w:pBdr>
          <w:top w:val="single" w:sz="4" w:space="1" w:color="auto"/>
          <w:left w:val="single" w:sz="4" w:space="4" w:color="auto"/>
          <w:bottom w:val="single" w:sz="4" w:space="0" w:color="auto"/>
          <w:right w:val="single" w:sz="4" w:space="4" w:color="auto"/>
        </w:pBdr>
        <w:tabs>
          <w:tab w:val="clear" w:pos="567"/>
        </w:tabs>
        <w:spacing w:line="240" w:lineRule="auto"/>
        <w:ind w:left="567" w:hanging="567"/>
        <w:rPr>
          <w:noProof/>
          <w:szCs w:val="22"/>
          <w:lang w:val="bg-BG"/>
        </w:rPr>
      </w:pPr>
      <w:r w:rsidRPr="00B000EF">
        <w:rPr>
          <w:b/>
          <w:noProof/>
          <w:szCs w:val="22"/>
          <w:lang w:val="bg-BG"/>
        </w:rPr>
        <w:t>9.</w:t>
      </w:r>
      <w:r w:rsidRPr="00B000EF">
        <w:rPr>
          <w:b/>
          <w:noProof/>
          <w:szCs w:val="22"/>
          <w:lang w:val="bg-BG"/>
        </w:rPr>
        <w:tab/>
        <w:t>СПЕЦИАЛНИ УСЛОВИЯ НА СЪХРАНЕНИЕ</w:t>
      </w:r>
    </w:p>
    <w:p w:rsidR="000E5A90" w:rsidRPr="00B000EF" w:rsidRDefault="000E5A90" w:rsidP="000E5A90">
      <w:pPr>
        <w:keepNext/>
        <w:tabs>
          <w:tab w:val="clear" w:pos="567"/>
        </w:tabs>
        <w:spacing w:line="240" w:lineRule="auto"/>
        <w:ind w:left="567" w:hanging="567"/>
        <w:rPr>
          <w:noProof/>
          <w:szCs w:val="22"/>
          <w:lang w:val="bg-BG"/>
        </w:rPr>
      </w:pPr>
    </w:p>
    <w:p w:rsidR="000E5A90" w:rsidRPr="00225504" w:rsidRDefault="000E5A90" w:rsidP="000E5A90">
      <w:pPr>
        <w:ind w:left="567" w:hanging="567"/>
        <w:rPr>
          <w:szCs w:val="22"/>
          <w:lang w:val="bg-BG"/>
        </w:rPr>
      </w:pPr>
      <w:r>
        <w:rPr>
          <w:szCs w:val="22"/>
          <w:lang w:val="bg-BG"/>
        </w:rPr>
        <w:t>Да се с</w:t>
      </w:r>
      <w:r w:rsidRPr="00225504">
        <w:rPr>
          <w:szCs w:val="22"/>
          <w:lang w:val="bg-BG"/>
        </w:rPr>
        <w:t>ъхранява в хладилник (</w:t>
      </w:r>
      <w:smartTag w:uri="urn:schemas-microsoft-com:office:smarttags" w:element="metricconverter">
        <w:smartTagPr>
          <w:attr w:name="ProductID" w:val="2ﾰC"/>
        </w:smartTagPr>
        <w:r w:rsidRPr="00225504">
          <w:rPr>
            <w:szCs w:val="22"/>
            <w:lang w:val="bg-BG"/>
          </w:rPr>
          <w:t>2°C</w:t>
        </w:r>
      </w:smartTag>
      <w:r w:rsidRPr="00225504">
        <w:rPr>
          <w:szCs w:val="22"/>
          <w:lang w:val="bg-BG"/>
        </w:rPr>
        <w:t xml:space="preserve"> - </w:t>
      </w:r>
      <w:smartTag w:uri="urn:schemas-microsoft-com:office:smarttags" w:element="metricconverter">
        <w:smartTagPr>
          <w:attr w:name="ProductID" w:val="8ﾰC"/>
        </w:smartTagPr>
        <w:r w:rsidRPr="00225504">
          <w:rPr>
            <w:szCs w:val="22"/>
            <w:lang w:val="bg-BG"/>
          </w:rPr>
          <w:t>8°C</w:t>
        </w:r>
      </w:smartTag>
      <w:r w:rsidRPr="00225504">
        <w:rPr>
          <w:szCs w:val="22"/>
          <w:lang w:val="bg-BG"/>
        </w:rPr>
        <w:t>).</w:t>
      </w:r>
    </w:p>
    <w:p w:rsidR="000E5A90" w:rsidRPr="00B000EF" w:rsidRDefault="000E5A90" w:rsidP="000E5A90">
      <w:pPr>
        <w:tabs>
          <w:tab w:val="clear" w:pos="567"/>
        </w:tabs>
        <w:spacing w:line="240" w:lineRule="auto"/>
        <w:ind w:left="567" w:hanging="567"/>
        <w:rPr>
          <w:lang w:val="bg-BG"/>
        </w:rPr>
      </w:pPr>
      <w:r>
        <w:rPr>
          <w:szCs w:val="22"/>
          <w:lang w:val="bg-BG"/>
        </w:rPr>
        <w:t>Да не с</w:t>
      </w:r>
      <w:r w:rsidRPr="00225504">
        <w:rPr>
          <w:szCs w:val="22"/>
          <w:lang w:val="bg-BG"/>
        </w:rPr>
        <w:t xml:space="preserve">е замразява. </w:t>
      </w:r>
      <w:r>
        <w:rPr>
          <w:szCs w:val="22"/>
          <w:lang w:val="bg-BG"/>
        </w:rPr>
        <w:t>Да не с</w:t>
      </w:r>
      <w:r w:rsidRPr="00225504">
        <w:rPr>
          <w:szCs w:val="22"/>
          <w:lang w:val="bg-BG"/>
        </w:rPr>
        <w:t>е излага</w:t>
      </w:r>
      <w:r w:rsidRPr="00B000EF">
        <w:rPr>
          <w:lang w:val="bg-BG"/>
        </w:rPr>
        <w:t xml:space="preserve"> на прекомерна топлина или пряка слънчева светлина.</w:t>
      </w:r>
    </w:p>
    <w:p w:rsidR="000E5A90" w:rsidRPr="00B000EF" w:rsidRDefault="000E5A90" w:rsidP="000E5A90">
      <w:pPr>
        <w:tabs>
          <w:tab w:val="clear" w:pos="567"/>
        </w:tabs>
        <w:spacing w:line="240" w:lineRule="auto"/>
        <w:rPr>
          <w:szCs w:val="22"/>
          <w:lang w:val="bg-BG"/>
        </w:rPr>
      </w:pPr>
      <w:r w:rsidRPr="00B000EF">
        <w:rPr>
          <w:szCs w:val="22"/>
          <w:lang w:val="bg-BG"/>
        </w:rPr>
        <w:t xml:space="preserve">След </w:t>
      </w:r>
      <w:r w:rsidRPr="00225504">
        <w:rPr>
          <w:szCs w:val="22"/>
          <w:lang w:val="bg-BG"/>
        </w:rPr>
        <w:t>първ</w:t>
      </w:r>
      <w:r>
        <w:rPr>
          <w:szCs w:val="22"/>
          <w:lang w:val="bg-BG"/>
        </w:rPr>
        <w:t>оначалната</w:t>
      </w:r>
      <w:r w:rsidRPr="00225504">
        <w:rPr>
          <w:szCs w:val="22"/>
          <w:lang w:val="bg-BG"/>
        </w:rPr>
        <w:t xml:space="preserve"> </w:t>
      </w:r>
      <w:r w:rsidRPr="00B000EF">
        <w:rPr>
          <w:szCs w:val="22"/>
          <w:lang w:val="bg-BG"/>
        </w:rPr>
        <w:t xml:space="preserve">употреба писалките трябва да се използват в рамките на 28 дни. Писалките, </w:t>
      </w:r>
      <w:r>
        <w:rPr>
          <w:szCs w:val="22"/>
          <w:lang w:val="bg-BG"/>
        </w:rPr>
        <w:t>които са в период на употреба</w:t>
      </w:r>
      <w:r w:rsidRPr="00B000EF">
        <w:rPr>
          <w:szCs w:val="22"/>
          <w:lang w:val="bg-BG"/>
        </w:rPr>
        <w:t>, трябва да се съхраняват под 30</w:t>
      </w:r>
      <w:r w:rsidRPr="00B000EF">
        <w:rPr>
          <w:bCs/>
          <w:szCs w:val="22"/>
          <w:lang w:val="bg-BG"/>
        </w:rPr>
        <w:t>°</w:t>
      </w:r>
      <w:r w:rsidRPr="00B000EF">
        <w:rPr>
          <w:szCs w:val="22"/>
          <w:lang w:val="bg-BG"/>
        </w:rPr>
        <w:t>С и не трябва да се поставят в хладилник.</w:t>
      </w:r>
    </w:p>
    <w:p w:rsidR="000E5A90" w:rsidRPr="00B000EF" w:rsidRDefault="000E5A90" w:rsidP="000E5A90">
      <w:pPr>
        <w:tabs>
          <w:tab w:val="clear" w:pos="567"/>
        </w:tabs>
        <w:spacing w:line="240" w:lineRule="auto"/>
        <w:ind w:left="567" w:hanging="567"/>
        <w:rPr>
          <w:noProof/>
          <w:szCs w:val="22"/>
          <w:lang w:val="bg-BG"/>
        </w:rPr>
      </w:pPr>
    </w:p>
    <w:p w:rsidR="000E5A90" w:rsidRPr="00B000EF" w:rsidRDefault="000E5A90" w:rsidP="000E5A90">
      <w:pPr>
        <w:tabs>
          <w:tab w:val="clear" w:pos="567"/>
        </w:tabs>
        <w:spacing w:line="240" w:lineRule="auto"/>
        <w:ind w:left="567" w:hanging="567"/>
        <w:rPr>
          <w:noProof/>
          <w:szCs w:val="22"/>
          <w:lang w:val="bg-BG"/>
        </w:rPr>
      </w:pPr>
    </w:p>
    <w:p w:rsidR="000E5A90" w:rsidRPr="00B000EF" w:rsidRDefault="000E5A90" w:rsidP="000E5A90">
      <w:pPr>
        <w:keepNext/>
        <w:pBdr>
          <w:top w:val="single" w:sz="4" w:space="1" w:color="auto"/>
          <w:left w:val="single" w:sz="4" w:space="4" w:color="auto"/>
          <w:bottom w:val="single" w:sz="4" w:space="1" w:color="auto"/>
          <w:right w:val="single" w:sz="4" w:space="4" w:color="auto"/>
        </w:pBdr>
        <w:tabs>
          <w:tab w:val="clear" w:pos="567"/>
        </w:tabs>
        <w:spacing w:line="240" w:lineRule="auto"/>
        <w:ind w:left="567" w:hanging="567"/>
        <w:rPr>
          <w:b/>
          <w:noProof/>
          <w:szCs w:val="22"/>
          <w:lang w:val="bg-BG"/>
        </w:rPr>
      </w:pPr>
      <w:r w:rsidRPr="00B000EF">
        <w:rPr>
          <w:b/>
          <w:noProof/>
          <w:szCs w:val="22"/>
          <w:lang w:val="bg-BG"/>
        </w:rPr>
        <w:t>10.</w:t>
      </w:r>
      <w:r w:rsidRPr="00B000EF">
        <w:rPr>
          <w:b/>
          <w:noProof/>
          <w:szCs w:val="22"/>
          <w:lang w:val="bg-BG"/>
        </w:rPr>
        <w:tab/>
        <w:t>СПЕЦИАЛНИ ПРЕДПАЗНИ МЕРКИ ПРИ ИЗХВЪРЛЯНЕ НА НЕИЗПОЛЗВАНА ЧАСТ ОТ ЛЕКАРСТВЕНИТЕ ПРОДУКТИ ИЛИ ОТПАДЪЧНИ МАТЕРИАЛИ ОТ ТЯХ, АКО СЕ ИЗИСКВАТ ТАКИВА</w:t>
      </w:r>
    </w:p>
    <w:p w:rsidR="000E5A90" w:rsidRPr="00B000EF" w:rsidRDefault="000E5A90" w:rsidP="000E5A90">
      <w:pPr>
        <w:keepNext/>
        <w:tabs>
          <w:tab w:val="clear" w:pos="567"/>
        </w:tabs>
        <w:spacing w:line="240" w:lineRule="auto"/>
        <w:ind w:left="567" w:hanging="567"/>
        <w:rPr>
          <w:noProof/>
          <w:szCs w:val="22"/>
          <w:lang w:val="bg-BG"/>
        </w:rPr>
      </w:pPr>
    </w:p>
    <w:p w:rsidR="000E5A90" w:rsidRPr="00B000EF" w:rsidRDefault="000E5A90" w:rsidP="000E5A90">
      <w:pPr>
        <w:tabs>
          <w:tab w:val="clear" w:pos="567"/>
        </w:tabs>
        <w:spacing w:line="240" w:lineRule="auto"/>
        <w:rPr>
          <w:noProof/>
          <w:szCs w:val="22"/>
          <w:lang w:val="bg-BG"/>
        </w:rPr>
      </w:pPr>
    </w:p>
    <w:p w:rsidR="000E5A90" w:rsidRPr="00B000EF" w:rsidRDefault="000E5A90" w:rsidP="000E5A90">
      <w:pPr>
        <w:keepNext/>
        <w:pBdr>
          <w:top w:val="single" w:sz="4" w:space="1" w:color="auto"/>
          <w:left w:val="single" w:sz="4" w:space="4" w:color="auto"/>
          <w:bottom w:val="single" w:sz="4" w:space="1" w:color="auto"/>
          <w:right w:val="single" w:sz="4" w:space="4" w:color="auto"/>
        </w:pBdr>
        <w:tabs>
          <w:tab w:val="clear" w:pos="567"/>
        </w:tabs>
        <w:spacing w:line="240" w:lineRule="auto"/>
        <w:ind w:left="567" w:hanging="567"/>
        <w:rPr>
          <w:b/>
          <w:noProof/>
          <w:szCs w:val="22"/>
          <w:lang w:val="bg-BG"/>
        </w:rPr>
      </w:pPr>
      <w:r w:rsidRPr="00B000EF">
        <w:rPr>
          <w:b/>
          <w:noProof/>
          <w:szCs w:val="22"/>
          <w:lang w:val="bg-BG"/>
        </w:rPr>
        <w:t>11.</w:t>
      </w:r>
      <w:r w:rsidRPr="00B000EF">
        <w:rPr>
          <w:b/>
          <w:noProof/>
          <w:szCs w:val="22"/>
          <w:lang w:val="bg-BG"/>
        </w:rPr>
        <w:tab/>
        <w:t>ИМЕ И АДРЕС НА ПРИТЕЖАТЕЛЯ НА РАЗРЕШЕНИЕТО ЗА УПОТРЕБА</w:t>
      </w:r>
    </w:p>
    <w:p w:rsidR="000E5A90" w:rsidRPr="00B000EF" w:rsidRDefault="000E5A90" w:rsidP="000E5A90">
      <w:pPr>
        <w:keepNext/>
        <w:tabs>
          <w:tab w:val="clear" w:pos="567"/>
        </w:tabs>
        <w:spacing w:line="240" w:lineRule="auto"/>
        <w:ind w:left="567" w:hanging="567"/>
        <w:rPr>
          <w:noProof/>
          <w:szCs w:val="22"/>
          <w:lang w:val="bg-BG"/>
        </w:rPr>
      </w:pPr>
    </w:p>
    <w:p w:rsidR="000E5A90" w:rsidRPr="00B000EF" w:rsidRDefault="000E5A90" w:rsidP="000E5A90">
      <w:pPr>
        <w:tabs>
          <w:tab w:val="clear" w:pos="567"/>
        </w:tabs>
        <w:spacing w:line="240" w:lineRule="auto"/>
        <w:ind w:left="567" w:hanging="567"/>
        <w:rPr>
          <w:noProof/>
          <w:szCs w:val="22"/>
          <w:lang w:val="bg-BG"/>
        </w:rPr>
      </w:pPr>
      <w:r w:rsidRPr="00B000EF">
        <w:rPr>
          <w:noProof/>
          <w:szCs w:val="22"/>
          <w:lang w:val="bg-BG"/>
        </w:rPr>
        <w:t>Eli Lilly Nederland B.V.</w:t>
      </w:r>
    </w:p>
    <w:p w:rsidR="000E5A90" w:rsidRPr="00B000EF" w:rsidRDefault="000E5A90" w:rsidP="000E5A90">
      <w:pPr>
        <w:tabs>
          <w:tab w:val="clear" w:pos="567"/>
        </w:tabs>
        <w:spacing w:line="240" w:lineRule="auto"/>
        <w:ind w:left="567" w:hanging="567"/>
        <w:rPr>
          <w:noProof/>
          <w:szCs w:val="22"/>
          <w:lang w:val="bg-BG"/>
        </w:rPr>
      </w:pPr>
      <w:r w:rsidRPr="00B000EF">
        <w:rPr>
          <w:noProof/>
          <w:szCs w:val="22"/>
          <w:lang w:val="bg-BG"/>
        </w:rPr>
        <w:t>Papendorpseweg 83, 3528 BJ Utrecht</w:t>
      </w:r>
    </w:p>
    <w:p w:rsidR="000E5A90" w:rsidRPr="00B000EF" w:rsidRDefault="000E5A90" w:rsidP="000E5A90">
      <w:pPr>
        <w:tabs>
          <w:tab w:val="clear" w:pos="567"/>
        </w:tabs>
        <w:spacing w:line="240" w:lineRule="auto"/>
        <w:ind w:left="567" w:hanging="567"/>
        <w:rPr>
          <w:noProof/>
          <w:szCs w:val="22"/>
          <w:lang w:val="bg-BG"/>
        </w:rPr>
      </w:pPr>
      <w:r w:rsidRPr="00B000EF">
        <w:rPr>
          <w:noProof/>
          <w:szCs w:val="22"/>
          <w:lang w:val="bg-BG"/>
        </w:rPr>
        <w:t>Нидерландия</w:t>
      </w:r>
    </w:p>
    <w:p w:rsidR="000E5A90" w:rsidRPr="00B000EF" w:rsidRDefault="000E5A90" w:rsidP="000E5A90">
      <w:pPr>
        <w:tabs>
          <w:tab w:val="clear" w:pos="567"/>
        </w:tabs>
        <w:spacing w:line="240" w:lineRule="auto"/>
        <w:ind w:left="567" w:hanging="567"/>
        <w:rPr>
          <w:noProof/>
          <w:szCs w:val="22"/>
          <w:lang w:val="bg-BG"/>
        </w:rPr>
      </w:pPr>
    </w:p>
    <w:p w:rsidR="000E5A90" w:rsidRPr="00B000EF" w:rsidRDefault="000E5A90" w:rsidP="000E5A90">
      <w:pPr>
        <w:tabs>
          <w:tab w:val="clear" w:pos="567"/>
        </w:tabs>
        <w:spacing w:line="240" w:lineRule="auto"/>
        <w:ind w:left="567" w:hanging="567"/>
        <w:rPr>
          <w:noProof/>
          <w:szCs w:val="22"/>
          <w:lang w:val="bg-BG"/>
        </w:rPr>
      </w:pPr>
    </w:p>
    <w:p w:rsidR="000E5A90" w:rsidRPr="00B000EF" w:rsidRDefault="000E5A90" w:rsidP="000E5A90">
      <w:pPr>
        <w:keepNext/>
        <w:pBdr>
          <w:top w:val="single" w:sz="4" w:space="1" w:color="auto"/>
          <w:left w:val="single" w:sz="4" w:space="4" w:color="auto"/>
          <w:bottom w:val="single" w:sz="4" w:space="1" w:color="auto"/>
          <w:right w:val="single" w:sz="4" w:space="4" w:color="auto"/>
        </w:pBdr>
        <w:tabs>
          <w:tab w:val="clear" w:pos="567"/>
        </w:tabs>
        <w:spacing w:line="240" w:lineRule="auto"/>
        <w:ind w:left="567" w:hanging="567"/>
        <w:rPr>
          <w:noProof/>
          <w:szCs w:val="22"/>
          <w:lang w:val="bg-BG"/>
        </w:rPr>
      </w:pPr>
      <w:r w:rsidRPr="00B000EF">
        <w:rPr>
          <w:b/>
          <w:noProof/>
          <w:szCs w:val="22"/>
          <w:lang w:val="bg-BG"/>
        </w:rPr>
        <w:t>12.</w:t>
      </w:r>
      <w:r w:rsidRPr="00B000EF">
        <w:rPr>
          <w:b/>
          <w:noProof/>
          <w:szCs w:val="22"/>
          <w:lang w:val="bg-BG"/>
        </w:rPr>
        <w:tab/>
        <w:t xml:space="preserve">НОМЕР НА РАЗРЕШЕНИЕТО ЗА УПОТРЕБА </w:t>
      </w:r>
    </w:p>
    <w:p w:rsidR="000E5A90" w:rsidRPr="00B000EF" w:rsidRDefault="000E5A90" w:rsidP="000E5A90">
      <w:pPr>
        <w:keepNext/>
        <w:tabs>
          <w:tab w:val="clear" w:pos="567"/>
        </w:tabs>
        <w:spacing w:line="240" w:lineRule="auto"/>
        <w:ind w:left="567" w:hanging="567"/>
        <w:rPr>
          <w:noProof/>
          <w:szCs w:val="22"/>
          <w:lang w:val="bg-BG"/>
        </w:rPr>
      </w:pPr>
    </w:p>
    <w:p w:rsidR="000E5A90" w:rsidRPr="00D22068" w:rsidRDefault="000E5A90" w:rsidP="000E5A90">
      <w:pPr>
        <w:suppressLineNumbers/>
        <w:outlineLvl w:val="0"/>
        <w:rPr>
          <w:szCs w:val="22"/>
          <w:highlight w:val="lightGray"/>
          <w:lang w:val="bg-BG"/>
        </w:rPr>
      </w:pPr>
      <w:r>
        <w:rPr>
          <w:szCs w:val="22"/>
          <w:lang w:val="bg-BG"/>
        </w:rPr>
        <w:t>EU/1/96/007/04</w:t>
      </w:r>
      <w:r w:rsidR="004C3146">
        <w:rPr>
          <w:szCs w:val="22"/>
          <w:lang w:val="bg-BG"/>
        </w:rPr>
        <w:t>7</w:t>
      </w:r>
    </w:p>
    <w:p w:rsidR="000E5A90" w:rsidRPr="00B000EF" w:rsidRDefault="000E5A90" w:rsidP="000E5A90">
      <w:pPr>
        <w:tabs>
          <w:tab w:val="clear" w:pos="567"/>
        </w:tabs>
        <w:spacing w:line="240" w:lineRule="auto"/>
        <w:ind w:left="567" w:hanging="567"/>
        <w:rPr>
          <w:noProof/>
          <w:szCs w:val="22"/>
          <w:lang w:val="bg-BG"/>
        </w:rPr>
      </w:pPr>
    </w:p>
    <w:p w:rsidR="000E5A90" w:rsidRPr="00B000EF" w:rsidRDefault="000E5A90" w:rsidP="000E5A90">
      <w:pPr>
        <w:tabs>
          <w:tab w:val="clear" w:pos="567"/>
        </w:tabs>
        <w:spacing w:line="240" w:lineRule="auto"/>
        <w:ind w:left="567" w:hanging="567"/>
        <w:rPr>
          <w:noProof/>
          <w:szCs w:val="22"/>
          <w:lang w:val="bg-BG"/>
        </w:rPr>
      </w:pPr>
    </w:p>
    <w:p w:rsidR="000E5A90" w:rsidRPr="00B000EF" w:rsidRDefault="000E5A90" w:rsidP="000E5A90">
      <w:pPr>
        <w:keepNext/>
        <w:pBdr>
          <w:top w:val="single" w:sz="4" w:space="1" w:color="auto"/>
          <w:left w:val="single" w:sz="4" w:space="4" w:color="auto"/>
          <w:bottom w:val="single" w:sz="4" w:space="1" w:color="auto"/>
          <w:right w:val="single" w:sz="4" w:space="4" w:color="auto"/>
        </w:pBdr>
        <w:tabs>
          <w:tab w:val="clear" w:pos="567"/>
        </w:tabs>
        <w:spacing w:line="240" w:lineRule="auto"/>
        <w:ind w:left="567" w:hanging="567"/>
        <w:rPr>
          <w:noProof/>
          <w:szCs w:val="22"/>
          <w:lang w:val="bg-BG"/>
        </w:rPr>
      </w:pPr>
      <w:r w:rsidRPr="00B000EF">
        <w:rPr>
          <w:b/>
          <w:noProof/>
          <w:szCs w:val="22"/>
          <w:lang w:val="bg-BG"/>
        </w:rPr>
        <w:t>13.</w:t>
      </w:r>
      <w:r w:rsidRPr="00B000EF">
        <w:rPr>
          <w:b/>
          <w:noProof/>
          <w:szCs w:val="22"/>
          <w:lang w:val="bg-BG"/>
        </w:rPr>
        <w:tab/>
        <w:t>ПАРТИДЕН НОМЕР</w:t>
      </w:r>
    </w:p>
    <w:p w:rsidR="000E5A90" w:rsidRPr="00B000EF" w:rsidRDefault="000E5A90" w:rsidP="000E5A90">
      <w:pPr>
        <w:keepNext/>
        <w:tabs>
          <w:tab w:val="clear" w:pos="567"/>
        </w:tabs>
        <w:spacing w:line="240" w:lineRule="auto"/>
        <w:ind w:left="567" w:hanging="567"/>
        <w:rPr>
          <w:noProof/>
          <w:szCs w:val="22"/>
          <w:lang w:val="bg-BG"/>
        </w:rPr>
      </w:pPr>
    </w:p>
    <w:p w:rsidR="000E5A90" w:rsidRPr="00B000EF" w:rsidRDefault="000E5A90" w:rsidP="000E5A90">
      <w:pPr>
        <w:tabs>
          <w:tab w:val="clear" w:pos="567"/>
        </w:tabs>
        <w:spacing w:line="240" w:lineRule="auto"/>
        <w:ind w:left="567" w:hanging="567"/>
        <w:rPr>
          <w:noProof/>
          <w:szCs w:val="22"/>
          <w:lang w:val="bg-BG"/>
        </w:rPr>
      </w:pPr>
      <w:r w:rsidRPr="00B000EF">
        <w:rPr>
          <w:noProof/>
          <w:szCs w:val="22"/>
          <w:lang w:val="bg-BG"/>
        </w:rPr>
        <w:t>Партида №</w:t>
      </w:r>
    </w:p>
    <w:p w:rsidR="000E5A90" w:rsidRPr="00B000EF" w:rsidRDefault="000E5A90" w:rsidP="000E5A90">
      <w:pPr>
        <w:tabs>
          <w:tab w:val="clear" w:pos="567"/>
        </w:tabs>
        <w:spacing w:line="240" w:lineRule="auto"/>
        <w:ind w:left="567" w:hanging="567"/>
        <w:rPr>
          <w:noProof/>
          <w:szCs w:val="22"/>
          <w:lang w:val="bg-BG"/>
        </w:rPr>
      </w:pPr>
    </w:p>
    <w:p w:rsidR="000E5A90" w:rsidRPr="00B000EF" w:rsidRDefault="000E5A90" w:rsidP="000E5A90">
      <w:pPr>
        <w:tabs>
          <w:tab w:val="clear" w:pos="567"/>
        </w:tabs>
        <w:spacing w:line="240" w:lineRule="auto"/>
        <w:ind w:left="567" w:hanging="567"/>
        <w:rPr>
          <w:noProof/>
          <w:szCs w:val="22"/>
          <w:lang w:val="bg-BG"/>
        </w:rPr>
      </w:pPr>
    </w:p>
    <w:p w:rsidR="000E5A90" w:rsidRPr="00B000EF" w:rsidRDefault="000E5A90" w:rsidP="000E5A90">
      <w:pPr>
        <w:keepNext/>
        <w:pBdr>
          <w:top w:val="single" w:sz="4" w:space="1" w:color="auto"/>
          <w:left w:val="single" w:sz="4" w:space="4" w:color="auto"/>
          <w:bottom w:val="single" w:sz="4" w:space="1" w:color="auto"/>
          <w:right w:val="single" w:sz="4" w:space="4" w:color="auto"/>
        </w:pBdr>
        <w:tabs>
          <w:tab w:val="clear" w:pos="567"/>
        </w:tabs>
        <w:spacing w:line="240" w:lineRule="auto"/>
        <w:ind w:left="567" w:hanging="567"/>
        <w:rPr>
          <w:noProof/>
          <w:szCs w:val="22"/>
          <w:lang w:val="bg-BG"/>
        </w:rPr>
      </w:pPr>
      <w:r w:rsidRPr="00B000EF">
        <w:rPr>
          <w:b/>
          <w:noProof/>
          <w:szCs w:val="22"/>
          <w:lang w:val="bg-BG"/>
        </w:rPr>
        <w:t>14.</w:t>
      </w:r>
      <w:r w:rsidRPr="00B000EF">
        <w:rPr>
          <w:b/>
          <w:noProof/>
          <w:szCs w:val="22"/>
          <w:lang w:val="bg-BG"/>
        </w:rPr>
        <w:tab/>
        <w:t>НАЧИН НА ОТПУСКАНЕ</w:t>
      </w:r>
    </w:p>
    <w:p w:rsidR="000E5A90" w:rsidRPr="00B000EF" w:rsidRDefault="000E5A90" w:rsidP="000E5A90">
      <w:pPr>
        <w:keepNext/>
        <w:tabs>
          <w:tab w:val="clear" w:pos="567"/>
        </w:tabs>
        <w:spacing w:line="240" w:lineRule="auto"/>
        <w:ind w:left="567" w:hanging="567"/>
        <w:rPr>
          <w:noProof/>
          <w:szCs w:val="22"/>
          <w:lang w:val="bg-BG"/>
        </w:rPr>
      </w:pPr>
    </w:p>
    <w:p w:rsidR="000E5A90" w:rsidRPr="00B000EF" w:rsidRDefault="000E5A90" w:rsidP="000E5A90">
      <w:pPr>
        <w:tabs>
          <w:tab w:val="clear" w:pos="567"/>
        </w:tabs>
        <w:spacing w:line="240" w:lineRule="auto"/>
        <w:ind w:left="567" w:hanging="567"/>
        <w:rPr>
          <w:noProof/>
          <w:szCs w:val="22"/>
          <w:lang w:val="bg-BG"/>
        </w:rPr>
      </w:pPr>
    </w:p>
    <w:p w:rsidR="000E5A90" w:rsidRPr="00B000EF" w:rsidRDefault="000E5A90" w:rsidP="000E5A90">
      <w:pPr>
        <w:keepNext/>
        <w:pBdr>
          <w:top w:val="single" w:sz="4" w:space="1" w:color="auto"/>
          <w:left w:val="single" w:sz="4" w:space="4" w:color="auto"/>
          <w:bottom w:val="single" w:sz="4" w:space="1" w:color="auto"/>
          <w:right w:val="single" w:sz="4" w:space="4" w:color="auto"/>
        </w:pBdr>
        <w:tabs>
          <w:tab w:val="clear" w:pos="567"/>
        </w:tabs>
        <w:spacing w:line="240" w:lineRule="auto"/>
        <w:ind w:left="567" w:hanging="567"/>
        <w:rPr>
          <w:noProof/>
          <w:szCs w:val="22"/>
          <w:lang w:val="bg-BG"/>
        </w:rPr>
      </w:pPr>
      <w:r w:rsidRPr="00B000EF">
        <w:rPr>
          <w:b/>
          <w:noProof/>
          <w:szCs w:val="22"/>
          <w:lang w:val="bg-BG"/>
        </w:rPr>
        <w:t>15.</w:t>
      </w:r>
      <w:r w:rsidRPr="00B000EF">
        <w:rPr>
          <w:b/>
          <w:noProof/>
          <w:szCs w:val="22"/>
          <w:lang w:val="bg-BG"/>
        </w:rPr>
        <w:tab/>
        <w:t>УКАЗАНИЯ ЗА УПОТРЕБА</w:t>
      </w:r>
    </w:p>
    <w:p w:rsidR="000E5A90" w:rsidRPr="00D22068" w:rsidRDefault="000E5A90" w:rsidP="000E5A90">
      <w:pPr>
        <w:keepNext/>
        <w:tabs>
          <w:tab w:val="clear" w:pos="567"/>
        </w:tabs>
        <w:spacing w:line="240" w:lineRule="auto"/>
        <w:ind w:left="567" w:hanging="567"/>
        <w:rPr>
          <w:szCs w:val="22"/>
          <w:highlight w:val="lightGray"/>
          <w:lang w:val="bg-BG"/>
        </w:rPr>
      </w:pPr>
    </w:p>
    <w:p w:rsidR="000E5A90" w:rsidRPr="00B000EF" w:rsidRDefault="000E5A90" w:rsidP="000E5A90">
      <w:pPr>
        <w:tabs>
          <w:tab w:val="clear" w:pos="567"/>
        </w:tabs>
        <w:spacing w:line="240" w:lineRule="auto"/>
        <w:rPr>
          <w:noProof/>
          <w:szCs w:val="22"/>
          <w:lang w:val="bg-BG"/>
        </w:rPr>
      </w:pPr>
      <w:r w:rsidRPr="00BA2036">
        <w:rPr>
          <w:noProof/>
          <w:szCs w:val="22"/>
          <w:lang w:val="bg-BG"/>
        </w:rPr>
        <w:t>Ако</w:t>
      </w:r>
      <w:r w:rsidRPr="00BA2036">
        <w:rPr>
          <w:szCs w:val="22"/>
          <w:lang w:val="bg-BG"/>
        </w:rPr>
        <w:t xml:space="preserve"> </w:t>
      </w:r>
      <w:r>
        <w:rPr>
          <w:szCs w:val="22"/>
          <w:lang w:val="bg-BG"/>
        </w:rPr>
        <w:t>обкатката</w:t>
      </w:r>
      <w:r w:rsidRPr="003740DE">
        <w:rPr>
          <w:szCs w:val="22"/>
          <w:lang w:val="bg-BG"/>
        </w:rPr>
        <w:t xml:space="preserve"> е счупен</w:t>
      </w:r>
      <w:r>
        <w:rPr>
          <w:szCs w:val="22"/>
          <w:lang w:val="bg-BG"/>
        </w:rPr>
        <w:t>а</w:t>
      </w:r>
      <w:r w:rsidRPr="003740DE">
        <w:rPr>
          <w:szCs w:val="22"/>
          <w:lang w:val="bg-BG"/>
        </w:rPr>
        <w:t xml:space="preserve"> преди първата употреба</w:t>
      </w:r>
      <w:r w:rsidRPr="00655B5C">
        <w:rPr>
          <w:noProof/>
          <w:szCs w:val="22"/>
          <w:lang w:val="bg-BG"/>
        </w:rPr>
        <w:t xml:space="preserve">, </w:t>
      </w:r>
      <w:r w:rsidRPr="00B66074">
        <w:rPr>
          <w:rStyle w:val="CommentReference"/>
          <w:sz w:val="22"/>
          <w:szCs w:val="22"/>
          <w:lang w:val="bg-BG"/>
        </w:rPr>
        <w:t xml:space="preserve">свържете се с </w:t>
      </w:r>
      <w:r w:rsidRPr="00D10DED">
        <w:rPr>
          <w:noProof/>
          <w:szCs w:val="22"/>
          <w:lang w:val="bg-BG"/>
        </w:rPr>
        <w:t>фармацевт</w:t>
      </w:r>
      <w:r w:rsidRPr="00407C97">
        <w:rPr>
          <w:noProof/>
          <w:szCs w:val="22"/>
          <w:lang w:val="bg-BG"/>
        </w:rPr>
        <w:t>.</w:t>
      </w:r>
    </w:p>
    <w:p w:rsidR="000E5A90" w:rsidRPr="00B000EF" w:rsidRDefault="000E5A90" w:rsidP="000E5A90">
      <w:pPr>
        <w:rPr>
          <w:szCs w:val="22"/>
          <w:lang w:val="bg-BG"/>
        </w:rPr>
      </w:pPr>
    </w:p>
    <w:p w:rsidR="000E5A90" w:rsidRPr="00276246" w:rsidRDefault="000E5A90" w:rsidP="000E5A90">
      <w:pPr>
        <w:tabs>
          <w:tab w:val="clear" w:pos="567"/>
        </w:tabs>
        <w:spacing w:line="240" w:lineRule="auto"/>
        <w:ind w:left="567" w:hanging="567"/>
        <w:rPr>
          <w:noProof/>
          <w:szCs w:val="22"/>
          <w:lang w:val="bg-BG"/>
        </w:rPr>
      </w:pPr>
    </w:p>
    <w:p w:rsidR="000E5A90" w:rsidRPr="00B000EF" w:rsidRDefault="000E5A90" w:rsidP="000E5A90">
      <w:pPr>
        <w:keepNext/>
        <w:pBdr>
          <w:top w:val="single" w:sz="4" w:space="1" w:color="auto"/>
          <w:left w:val="single" w:sz="4" w:space="4" w:color="auto"/>
          <w:bottom w:val="single" w:sz="4" w:space="1" w:color="auto"/>
          <w:right w:val="single" w:sz="4" w:space="4" w:color="auto"/>
        </w:pBdr>
        <w:tabs>
          <w:tab w:val="clear" w:pos="567"/>
        </w:tabs>
        <w:spacing w:line="240" w:lineRule="auto"/>
        <w:ind w:left="567" w:hanging="567"/>
        <w:rPr>
          <w:noProof/>
          <w:szCs w:val="22"/>
          <w:lang w:val="bg-BG"/>
        </w:rPr>
      </w:pPr>
      <w:r w:rsidRPr="00B000EF">
        <w:rPr>
          <w:b/>
          <w:noProof/>
          <w:szCs w:val="22"/>
          <w:lang w:val="bg-BG"/>
        </w:rPr>
        <w:t>16.</w:t>
      </w:r>
      <w:r w:rsidRPr="00B000EF">
        <w:rPr>
          <w:b/>
          <w:noProof/>
          <w:szCs w:val="22"/>
          <w:lang w:val="bg-BG"/>
        </w:rPr>
        <w:tab/>
        <w:t>ИНФОРМАЦИЯ НА БРАЙЛОВА АЗБУКА</w:t>
      </w:r>
    </w:p>
    <w:p w:rsidR="000E5A90" w:rsidRPr="00B000EF" w:rsidRDefault="000E5A90" w:rsidP="000E5A90">
      <w:pPr>
        <w:keepNext/>
        <w:tabs>
          <w:tab w:val="clear" w:pos="567"/>
        </w:tabs>
        <w:spacing w:line="240" w:lineRule="auto"/>
        <w:rPr>
          <w:lang w:val="bg-BG"/>
        </w:rPr>
      </w:pPr>
    </w:p>
    <w:p w:rsidR="000E5A90" w:rsidRPr="00B000EF" w:rsidRDefault="000E5A90" w:rsidP="000E5A90">
      <w:pPr>
        <w:spacing w:line="240" w:lineRule="auto"/>
        <w:rPr>
          <w:szCs w:val="22"/>
          <w:lang w:val="bg-BG"/>
        </w:rPr>
      </w:pPr>
      <w:r w:rsidRPr="00B000EF">
        <w:rPr>
          <w:szCs w:val="22"/>
          <w:lang w:val="bg-BG"/>
        </w:rPr>
        <w:t xml:space="preserve">Humalog </w:t>
      </w:r>
      <w:r>
        <w:t>Tempo</w:t>
      </w:r>
      <w:r w:rsidRPr="0028363F">
        <w:rPr>
          <w:lang w:val="bg-BG"/>
        </w:rPr>
        <w:t xml:space="preserve"> </w:t>
      </w:r>
      <w:r>
        <w:t>Pen</w:t>
      </w:r>
    </w:p>
    <w:p w:rsidR="000E5A90" w:rsidRPr="00B000EF" w:rsidRDefault="000E5A90" w:rsidP="000E5A90">
      <w:pPr>
        <w:spacing w:line="240" w:lineRule="auto"/>
        <w:rPr>
          <w:lang w:val="bg-BG"/>
        </w:rPr>
      </w:pPr>
    </w:p>
    <w:p w:rsidR="000E5A90" w:rsidRPr="00B000EF" w:rsidRDefault="000E5A90" w:rsidP="000E5A90">
      <w:pPr>
        <w:spacing w:line="240" w:lineRule="auto"/>
        <w:rPr>
          <w:lang w:val="bg-BG"/>
        </w:rPr>
      </w:pPr>
    </w:p>
    <w:p w:rsidR="000E5A90" w:rsidRPr="00B000EF" w:rsidRDefault="000E5A90" w:rsidP="000E5A90">
      <w:pPr>
        <w:keepNext/>
        <w:pBdr>
          <w:top w:val="single" w:sz="4" w:space="1" w:color="auto"/>
          <w:left w:val="single" w:sz="4" w:space="4" w:color="auto"/>
          <w:bottom w:val="single" w:sz="4" w:space="1" w:color="auto"/>
          <w:right w:val="single" w:sz="4" w:space="4" w:color="auto"/>
        </w:pBdr>
        <w:spacing w:line="240" w:lineRule="auto"/>
        <w:outlineLvl w:val="0"/>
        <w:rPr>
          <w:i/>
          <w:noProof/>
          <w:lang w:val="bg-BG"/>
        </w:rPr>
      </w:pPr>
      <w:r w:rsidRPr="00B000EF">
        <w:rPr>
          <w:b/>
          <w:noProof/>
          <w:lang w:val="bg-BG"/>
        </w:rPr>
        <w:t>17.</w:t>
      </w:r>
      <w:r w:rsidRPr="00B000EF">
        <w:rPr>
          <w:b/>
          <w:noProof/>
          <w:lang w:val="bg-BG"/>
        </w:rPr>
        <w:tab/>
        <w:t>УНИКАЛЕН ИДЕНТИФИКАТОР — ДВУИЗМЕРЕН БАРКОД</w:t>
      </w:r>
    </w:p>
    <w:p w:rsidR="000E5A90" w:rsidRDefault="000E5A90" w:rsidP="000E5A90">
      <w:pPr>
        <w:keepNext/>
        <w:spacing w:line="240" w:lineRule="auto"/>
        <w:rPr>
          <w:noProof/>
          <w:lang w:val="bg-BG"/>
        </w:rPr>
      </w:pPr>
    </w:p>
    <w:p w:rsidR="00460CAF" w:rsidRPr="00B000EF" w:rsidRDefault="00460CAF" w:rsidP="000E5A90">
      <w:pPr>
        <w:keepNext/>
        <w:spacing w:line="240" w:lineRule="auto"/>
        <w:rPr>
          <w:noProof/>
          <w:lang w:val="bg-BG"/>
        </w:rPr>
      </w:pPr>
    </w:p>
    <w:p w:rsidR="000E5A90" w:rsidRPr="00B000EF" w:rsidRDefault="000E5A90" w:rsidP="000E5A90">
      <w:pPr>
        <w:spacing w:line="240" w:lineRule="auto"/>
        <w:rPr>
          <w:noProof/>
          <w:vanish/>
          <w:lang w:val="bg-BG"/>
        </w:rPr>
      </w:pPr>
    </w:p>
    <w:p w:rsidR="000E5A90" w:rsidRPr="00B000EF" w:rsidRDefault="000E5A90" w:rsidP="000E5A90">
      <w:pPr>
        <w:keepNext/>
        <w:pBdr>
          <w:top w:val="single" w:sz="4" w:space="1" w:color="auto"/>
          <w:left w:val="single" w:sz="4" w:space="4" w:color="auto"/>
          <w:bottom w:val="single" w:sz="4" w:space="1" w:color="auto"/>
          <w:right w:val="single" w:sz="4" w:space="4" w:color="auto"/>
        </w:pBdr>
        <w:spacing w:line="240" w:lineRule="auto"/>
        <w:outlineLvl w:val="0"/>
        <w:rPr>
          <w:i/>
          <w:noProof/>
          <w:lang w:val="bg-BG"/>
        </w:rPr>
      </w:pPr>
      <w:r w:rsidRPr="00B000EF">
        <w:rPr>
          <w:b/>
          <w:noProof/>
          <w:lang w:val="bg-BG"/>
        </w:rPr>
        <w:t>18.</w:t>
      </w:r>
      <w:r w:rsidRPr="00B000EF">
        <w:rPr>
          <w:b/>
          <w:noProof/>
          <w:lang w:val="bg-BG"/>
        </w:rPr>
        <w:tab/>
        <w:t>УНИКАЛЕН ИДЕНТИФИКАТОР — ДАННИ ЗА ЧЕТЕНЕ ОТ ХОРА</w:t>
      </w:r>
    </w:p>
    <w:p w:rsidR="000E5A90" w:rsidRPr="00B000EF" w:rsidRDefault="000E5A90" w:rsidP="000E5A90">
      <w:pPr>
        <w:keepNext/>
        <w:spacing w:line="240" w:lineRule="auto"/>
        <w:rPr>
          <w:noProof/>
          <w:lang w:val="bg-BG"/>
        </w:rPr>
      </w:pPr>
    </w:p>
    <w:p w:rsidR="0085505C" w:rsidRPr="00B000EF" w:rsidRDefault="000E5A90" w:rsidP="0085505C">
      <w:pPr>
        <w:tabs>
          <w:tab w:val="clear" w:pos="567"/>
        </w:tabs>
        <w:spacing w:after="200" w:line="276" w:lineRule="auto"/>
        <w:rPr>
          <w:lang w:val="bg-BG"/>
        </w:rPr>
      </w:pPr>
      <w:r>
        <w:rPr>
          <w:b/>
          <w:u w:val="single"/>
          <w:lang w:val="bg-BG"/>
        </w:rPr>
        <w:br w:type="page"/>
      </w:r>
    </w:p>
    <w:p w:rsidR="0085505C" w:rsidRPr="00B000EF" w:rsidRDefault="0085505C" w:rsidP="0085505C">
      <w:pPr>
        <w:keepNext/>
        <w:pBdr>
          <w:top w:val="single" w:sz="4" w:space="1" w:color="auto"/>
          <w:left w:val="single" w:sz="4" w:space="4" w:color="auto"/>
          <w:bottom w:val="single" w:sz="4" w:space="1" w:color="auto"/>
          <w:right w:val="single" w:sz="4" w:space="0" w:color="auto"/>
        </w:pBdr>
        <w:tabs>
          <w:tab w:val="clear" w:pos="567"/>
        </w:tabs>
        <w:spacing w:line="240" w:lineRule="auto"/>
        <w:rPr>
          <w:b/>
          <w:noProof/>
          <w:szCs w:val="22"/>
          <w:lang w:val="bg-BG"/>
        </w:rPr>
      </w:pPr>
      <w:r w:rsidRPr="00B000EF">
        <w:rPr>
          <w:b/>
          <w:noProof/>
          <w:szCs w:val="22"/>
          <w:lang w:val="bg-BG"/>
        </w:rPr>
        <w:t>МИНИМУМ ДАННИ, КОИТО ТРЯБВА ДА СЪДЪРЖАТ МАЛКИТЕ ЕДИНИЧНИ ПЪРВИЧНИ ОПАКОВКИ</w:t>
      </w:r>
    </w:p>
    <w:p w:rsidR="0085505C" w:rsidRPr="00B000EF" w:rsidRDefault="0085505C" w:rsidP="0085505C">
      <w:pPr>
        <w:keepNext/>
        <w:pBdr>
          <w:top w:val="single" w:sz="4" w:space="1" w:color="auto"/>
          <w:left w:val="single" w:sz="4" w:space="4" w:color="auto"/>
          <w:bottom w:val="single" w:sz="4" w:space="1" w:color="auto"/>
          <w:right w:val="single" w:sz="4" w:space="0" w:color="auto"/>
        </w:pBdr>
        <w:tabs>
          <w:tab w:val="clear" w:pos="567"/>
        </w:tabs>
        <w:spacing w:line="240" w:lineRule="auto"/>
        <w:rPr>
          <w:b/>
          <w:noProof/>
          <w:szCs w:val="22"/>
          <w:lang w:val="bg-BG"/>
        </w:rPr>
      </w:pPr>
    </w:p>
    <w:p w:rsidR="0085505C" w:rsidRPr="00B000EF" w:rsidRDefault="0085505C" w:rsidP="0085505C">
      <w:pPr>
        <w:keepNext/>
        <w:pBdr>
          <w:top w:val="single" w:sz="4" w:space="1" w:color="auto"/>
          <w:left w:val="single" w:sz="4" w:space="4" w:color="auto"/>
          <w:bottom w:val="single" w:sz="4" w:space="1" w:color="auto"/>
          <w:right w:val="single" w:sz="4" w:space="0" w:color="auto"/>
        </w:pBdr>
        <w:tabs>
          <w:tab w:val="clear" w:pos="567"/>
        </w:tabs>
        <w:spacing w:line="240" w:lineRule="auto"/>
        <w:rPr>
          <w:b/>
          <w:noProof/>
          <w:szCs w:val="22"/>
          <w:lang w:val="bg-BG"/>
        </w:rPr>
      </w:pPr>
      <w:r w:rsidRPr="00B000EF">
        <w:rPr>
          <w:b/>
          <w:noProof/>
          <w:szCs w:val="22"/>
          <w:lang w:val="bg-BG"/>
        </w:rPr>
        <w:t>ТЕКСТ НА ЕТИКЕТА</w:t>
      </w:r>
    </w:p>
    <w:p w:rsidR="0085505C" w:rsidRPr="00B000EF" w:rsidRDefault="0085505C" w:rsidP="0085505C">
      <w:pPr>
        <w:keepNext/>
        <w:tabs>
          <w:tab w:val="clear" w:pos="567"/>
        </w:tabs>
        <w:spacing w:line="240" w:lineRule="auto"/>
        <w:rPr>
          <w:noProof/>
          <w:szCs w:val="22"/>
          <w:lang w:val="bg-BG"/>
        </w:rPr>
      </w:pPr>
    </w:p>
    <w:p w:rsidR="0085505C" w:rsidRPr="00B000EF" w:rsidRDefault="0085505C" w:rsidP="0085505C">
      <w:pPr>
        <w:keepNext/>
        <w:pBdr>
          <w:top w:val="single" w:sz="4" w:space="1" w:color="auto"/>
          <w:left w:val="single" w:sz="4" w:space="4" w:color="auto"/>
          <w:bottom w:val="single" w:sz="4" w:space="1" w:color="auto"/>
          <w:right w:val="single" w:sz="4" w:space="4" w:color="auto"/>
        </w:pBdr>
        <w:tabs>
          <w:tab w:val="clear" w:pos="567"/>
        </w:tabs>
        <w:spacing w:line="240" w:lineRule="auto"/>
        <w:rPr>
          <w:b/>
          <w:noProof/>
          <w:szCs w:val="22"/>
          <w:lang w:val="bg-BG"/>
        </w:rPr>
      </w:pPr>
      <w:r w:rsidRPr="00B000EF">
        <w:rPr>
          <w:b/>
          <w:noProof/>
          <w:szCs w:val="22"/>
          <w:lang w:val="bg-BG"/>
        </w:rPr>
        <w:t>1.</w:t>
      </w:r>
      <w:r w:rsidRPr="00B000EF">
        <w:rPr>
          <w:b/>
          <w:noProof/>
          <w:szCs w:val="22"/>
          <w:lang w:val="bg-BG"/>
        </w:rPr>
        <w:tab/>
        <w:t>ИМЕ НА ЛЕКАРСТВЕНИЯ ПРОДУК И ПЪТ НА ВЪВЕЖДАНЕ</w:t>
      </w:r>
    </w:p>
    <w:p w:rsidR="0085505C" w:rsidRPr="00B000EF" w:rsidRDefault="0085505C" w:rsidP="0085505C">
      <w:pPr>
        <w:keepNext/>
        <w:tabs>
          <w:tab w:val="clear" w:pos="567"/>
        </w:tabs>
        <w:spacing w:line="240" w:lineRule="auto"/>
        <w:rPr>
          <w:szCs w:val="22"/>
          <w:lang w:val="bg-BG"/>
        </w:rPr>
      </w:pPr>
    </w:p>
    <w:p w:rsidR="0085505C" w:rsidRPr="00B000EF" w:rsidRDefault="0085505C" w:rsidP="0085505C">
      <w:pPr>
        <w:widowControl w:val="0"/>
        <w:tabs>
          <w:tab w:val="clear" w:pos="567"/>
        </w:tabs>
        <w:spacing w:line="240" w:lineRule="auto"/>
        <w:rPr>
          <w:noProof/>
          <w:szCs w:val="22"/>
          <w:lang w:val="bg-BG"/>
        </w:rPr>
      </w:pPr>
      <w:r w:rsidRPr="00B000EF">
        <w:rPr>
          <w:szCs w:val="22"/>
          <w:lang w:val="bg-BG"/>
        </w:rPr>
        <w:t xml:space="preserve">Humalog 100 единици/ml </w:t>
      </w:r>
      <w:r>
        <w:rPr>
          <w:lang w:val="da-DK"/>
        </w:rPr>
        <w:t>Tempo</w:t>
      </w:r>
      <w:r w:rsidRPr="0028363F">
        <w:rPr>
          <w:lang w:val="bg-BG"/>
        </w:rPr>
        <w:t xml:space="preserve"> </w:t>
      </w:r>
      <w:r>
        <w:rPr>
          <w:lang w:val="da-DK"/>
        </w:rPr>
        <w:t>Pen</w:t>
      </w:r>
      <w:r w:rsidRPr="00B000EF">
        <w:rPr>
          <w:szCs w:val="22"/>
          <w:lang w:val="bg-BG"/>
        </w:rPr>
        <w:t xml:space="preserve"> </w:t>
      </w:r>
      <w:r w:rsidRPr="00B000EF">
        <w:rPr>
          <w:lang w:val="bg-BG"/>
        </w:rPr>
        <w:t>инжекционен разтвор</w:t>
      </w:r>
      <w:r w:rsidR="00A62372">
        <w:rPr>
          <w:lang w:val="bg-BG"/>
        </w:rPr>
        <w:t xml:space="preserve"> </w:t>
      </w:r>
    </w:p>
    <w:p w:rsidR="0085505C" w:rsidRPr="002B08C1" w:rsidRDefault="0085505C" w:rsidP="0085505C">
      <w:pPr>
        <w:tabs>
          <w:tab w:val="clear" w:pos="567"/>
        </w:tabs>
        <w:spacing w:line="240" w:lineRule="auto"/>
        <w:rPr>
          <w:noProof/>
          <w:szCs w:val="22"/>
          <w:lang w:val="bg-BG"/>
        </w:rPr>
      </w:pPr>
      <w:r>
        <w:rPr>
          <w:lang w:val="bg-BG"/>
        </w:rPr>
        <w:t>и</w:t>
      </w:r>
      <w:r w:rsidRPr="002B08C1">
        <w:rPr>
          <w:lang w:val="bg-BG"/>
        </w:rPr>
        <w:t>нсулин лиспро</w:t>
      </w:r>
    </w:p>
    <w:p w:rsidR="0085505C" w:rsidRPr="002B08C1" w:rsidRDefault="0085505C" w:rsidP="0085505C">
      <w:pPr>
        <w:tabs>
          <w:tab w:val="clear" w:pos="567"/>
        </w:tabs>
        <w:spacing w:line="240" w:lineRule="auto"/>
        <w:rPr>
          <w:noProof/>
          <w:szCs w:val="22"/>
          <w:lang w:val="bg-BG"/>
        </w:rPr>
      </w:pPr>
      <w:r w:rsidRPr="002B08C1">
        <w:rPr>
          <w:noProof/>
          <w:szCs w:val="22"/>
          <w:lang w:val="bg-BG"/>
        </w:rPr>
        <w:t>За подкожно приложение</w:t>
      </w:r>
    </w:p>
    <w:p w:rsidR="0085505C" w:rsidRPr="00B000EF" w:rsidRDefault="0085505C" w:rsidP="0085505C">
      <w:pPr>
        <w:tabs>
          <w:tab w:val="clear" w:pos="567"/>
        </w:tabs>
        <w:spacing w:line="240" w:lineRule="auto"/>
        <w:rPr>
          <w:noProof/>
          <w:szCs w:val="22"/>
          <w:lang w:val="bg-BG"/>
        </w:rPr>
      </w:pPr>
    </w:p>
    <w:p w:rsidR="0085505C" w:rsidRPr="00B000EF" w:rsidRDefault="0085505C" w:rsidP="0085505C">
      <w:pPr>
        <w:tabs>
          <w:tab w:val="clear" w:pos="567"/>
        </w:tabs>
        <w:spacing w:line="240" w:lineRule="auto"/>
        <w:rPr>
          <w:noProof/>
          <w:szCs w:val="22"/>
          <w:lang w:val="bg-BG"/>
        </w:rPr>
      </w:pPr>
    </w:p>
    <w:p w:rsidR="0085505C" w:rsidRPr="00B000EF" w:rsidRDefault="0085505C" w:rsidP="0085505C">
      <w:pPr>
        <w:keepNext/>
        <w:pBdr>
          <w:top w:val="single" w:sz="4" w:space="1" w:color="auto"/>
          <w:left w:val="single" w:sz="4" w:space="4" w:color="auto"/>
          <w:bottom w:val="single" w:sz="4" w:space="1" w:color="auto"/>
          <w:right w:val="single" w:sz="4" w:space="4" w:color="auto"/>
        </w:pBdr>
        <w:tabs>
          <w:tab w:val="clear" w:pos="567"/>
        </w:tabs>
        <w:spacing w:line="240" w:lineRule="auto"/>
        <w:rPr>
          <w:b/>
          <w:noProof/>
          <w:szCs w:val="22"/>
          <w:lang w:val="bg-BG"/>
        </w:rPr>
      </w:pPr>
      <w:r w:rsidRPr="00B000EF">
        <w:rPr>
          <w:b/>
          <w:noProof/>
          <w:szCs w:val="22"/>
          <w:lang w:val="bg-BG"/>
        </w:rPr>
        <w:t>2.</w:t>
      </w:r>
      <w:r w:rsidRPr="00B000EF">
        <w:rPr>
          <w:b/>
          <w:noProof/>
          <w:szCs w:val="22"/>
          <w:lang w:val="bg-BG"/>
        </w:rPr>
        <w:tab/>
        <w:t xml:space="preserve">НАЧИН </w:t>
      </w:r>
      <w:r w:rsidRPr="00BA2036">
        <w:rPr>
          <w:b/>
          <w:noProof/>
          <w:szCs w:val="22"/>
          <w:lang w:val="bg-BG"/>
        </w:rPr>
        <w:t>НА ПРИЛОЖЕНИЕ</w:t>
      </w:r>
    </w:p>
    <w:p w:rsidR="0085505C" w:rsidRPr="00B000EF" w:rsidRDefault="0085505C" w:rsidP="0085505C">
      <w:pPr>
        <w:keepNext/>
        <w:tabs>
          <w:tab w:val="clear" w:pos="567"/>
        </w:tabs>
        <w:spacing w:line="240" w:lineRule="auto"/>
        <w:rPr>
          <w:noProof/>
          <w:szCs w:val="22"/>
          <w:lang w:val="bg-BG"/>
        </w:rPr>
      </w:pPr>
    </w:p>
    <w:p w:rsidR="0085505C" w:rsidRPr="00B000EF" w:rsidRDefault="0085505C" w:rsidP="0085505C">
      <w:pPr>
        <w:tabs>
          <w:tab w:val="clear" w:pos="567"/>
        </w:tabs>
        <w:spacing w:line="240" w:lineRule="auto"/>
        <w:rPr>
          <w:noProof/>
          <w:szCs w:val="22"/>
          <w:lang w:val="bg-BG"/>
        </w:rPr>
      </w:pPr>
    </w:p>
    <w:p w:rsidR="0085505C" w:rsidRPr="00B000EF" w:rsidRDefault="0085505C" w:rsidP="0085505C">
      <w:pPr>
        <w:keepNext/>
        <w:pBdr>
          <w:top w:val="single" w:sz="4" w:space="1" w:color="auto"/>
          <w:left w:val="single" w:sz="4" w:space="4" w:color="auto"/>
          <w:bottom w:val="single" w:sz="4" w:space="1" w:color="auto"/>
          <w:right w:val="single" w:sz="4" w:space="4" w:color="auto"/>
        </w:pBdr>
        <w:tabs>
          <w:tab w:val="clear" w:pos="567"/>
        </w:tabs>
        <w:spacing w:line="240" w:lineRule="auto"/>
        <w:rPr>
          <w:b/>
          <w:noProof/>
          <w:szCs w:val="22"/>
          <w:lang w:val="bg-BG"/>
        </w:rPr>
      </w:pPr>
      <w:r w:rsidRPr="00B000EF">
        <w:rPr>
          <w:b/>
          <w:noProof/>
          <w:szCs w:val="22"/>
          <w:lang w:val="bg-BG"/>
        </w:rPr>
        <w:t>3.</w:t>
      </w:r>
      <w:r w:rsidRPr="00B000EF">
        <w:rPr>
          <w:b/>
          <w:noProof/>
          <w:szCs w:val="22"/>
          <w:lang w:val="bg-BG"/>
        </w:rPr>
        <w:tab/>
        <w:t>ДАТА НА ИЗТИЧАНЕ НА СРОКА НА ГОДНОСТ</w:t>
      </w:r>
    </w:p>
    <w:p w:rsidR="0085505C" w:rsidRPr="00B000EF" w:rsidRDefault="0085505C" w:rsidP="0085505C">
      <w:pPr>
        <w:keepNext/>
        <w:tabs>
          <w:tab w:val="clear" w:pos="567"/>
        </w:tabs>
        <w:spacing w:line="240" w:lineRule="auto"/>
        <w:rPr>
          <w:noProof/>
          <w:szCs w:val="22"/>
          <w:lang w:val="bg-BG"/>
        </w:rPr>
      </w:pPr>
    </w:p>
    <w:p w:rsidR="0085505C" w:rsidRPr="00B000EF" w:rsidRDefault="0085505C" w:rsidP="0085505C">
      <w:pPr>
        <w:tabs>
          <w:tab w:val="clear" w:pos="567"/>
        </w:tabs>
        <w:spacing w:line="240" w:lineRule="auto"/>
        <w:rPr>
          <w:noProof/>
          <w:szCs w:val="22"/>
          <w:lang w:val="bg-BG"/>
        </w:rPr>
      </w:pPr>
      <w:r w:rsidRPr="00B000EF">
        <w:rPr>
          <w:noProof/>
          <w:szCs w:val="22"/>
          <w:lang w:val="bg-BG"/>
        </w:rPr>
        <w:t>Годен до</w:t>
      </w:r>
      <w:r>
        <w:rPr>
          <w:noProof/>
          <w:szCs w:val="22"/>
          <w:lang w:val="bg-BG"/>
        </w:rPr>
        <w:t>:</w:t>
      </w:r>
    </w:p>
    <w:p w:rsidR="0085505C" w:rsidRPr="00B000EF" w:rsidRDefault="0085505C" w:rsidP="0085505C">
      <w:pPr>
        <w:tabs>
          <w:tab w:val="clear" w:pos="567"/>
        </w:tabs>
        <w:spacing w:line="240" w:lineRule="auto"/>
        <w:rPr>
          <w:noProof/>
          <w:szCs w:val="22"/>
          <w:lang w:val="bg-BG"/>
        </w:rPr>
      </w:pPr>
    </w:p>
    <w:p w:rsidR="0085505C" w:rsidRPr="00B000EF" w:rsidRDefault="0085505C" w:rsidP="0085505C">
      <w:pPr>
        <w:tabs>
          <w:tab w:val="clear" w:pos="567"/>
        </w:tabs>
        <w:spacing w:line="240" w:lineRule="auto"/>
        <w:rPr>
          <w:noProof/>
          <w:szCs w:val="22"/>
          <w:lang w:val="bg-BG"/>
        </w:rPr>
      </w:pPr>
    </w:p>
    <w:p w:rsidR="0085505C" w:rsidRPr="00B000EF" w:rsidRDefault="0085505C" w:rsidP="0085505C">
      <w:pPr>
        <w:keepNext/>
        <w:pBdr>
          <w:top w:val="single" w:sz="4" w:space="1" w:color="auto"/>
          <w:left w:val="single" w:sz="4" w:space="4" w:color="auto"/>
          <w:bottom w:val="single" w:sz="4" w:space="1" w:color="auto"/>
          <w:right w:val="single" w:sz="4" w:space="4" w:color="auto"/>
        </w:pBdr>
        <w:tabs>
          <w:tab w:val="clear" w:pos="567"/>
        </w:tabs>
        <w:spacing w:line="240" w:lineRule="auto"/>
        <w:rPr>
          <w:b/>
          <w:noProof/>
          <w:szCs w:val="22"/>
          <w:lang w:val="bg-BG"/>
        </w:rPr>
      </w:pPr>
      <w:r w:rsidRPr="00B000EF">
        <w:rPr>
          <w:b/>
          <w:noProof/>
          <w:szCs w:val="22"/>
          <w:lang w:val="bg-BG"/>
        </w:rPr>
        <w:t>4.</w:t>
      </w:r>
      <w:r w:rsidRPr="00B000EF">
        <w:rPr>
          <w:b/>
          <w:noProof/>
          <w:szCs w:val="22"/>
          <w:lang w:val="bg-BG"/>
        </w:rPr>
        <w:tab/>
        <w:t>ПАРТИДЕН НОМЕР</w:t>
      </w:r>
    </w:p>
    <w:p w:rsidR="0085505C" w:rsidRPr="00B000EF" w:rsidRDefault="0085505C" w:rsidP="0085505C">
      <w:pPr>
        <w:keepNext/>
        <w:tabs>
          <w:tab w:val="clear" w:pos="567"/>
        </w:tabs>
        <w:spacing w:line="240" w:lineRule="auto"/>
        <w:rPr>
          <w:noProof/>
          <w:szCs w:val="22"/>
          <w:lang w:val="bg-BG"/>
        </w:rPr>
      </w:pPr>
    </w:p>
    <w:p w:rsidR="0085505C" w:rsidRPr="00B000EF" w:rsidRDefault="0085505C" w:rsidP="0085505C">
      <w:pPr>
        <w:tabs>
          <w:tab w:val="clear" w:pos="567"/>
        </w:tabs>
        <w:spacing w:line="240" w:lineRule="auto"/>
        <w:ind w:right="113"/>
        <w:rPr>
          <w:noProof/>
          <w:szCs w:val="22"/>
          <w:lang w:val="bg-BG"/>
        </w:rPr>
      </w:pPr>
      <w:r w:rsidRPr="00B000EF">
        <w:rPr>
          <w:noProof/>
          <w:szCs w:val="22"/>
          <w:lang w:val="bg-BG"/>
        </w:rPr>
        <w:t>Партиден №</w:t>
      </w:r>
    </w:p>
    <w:p w:rsidR="0085505C" w:rsidRPr="00B000EF" w:rsidRDefault="0085505C" w:rsidP="0085505C">
      <w:pPr>
        <w:tabs>
          <w:tab w:val="clear" w:pos="567"/>
        </w:tabs>
        <w:spacing w:line="240" w:lineRule="auto"/>
        <w:ind w:right="113"/>
        <w:rPr>
          <w:noProof/>
          <w:szCs w:val="22"/>
          <w:lang w:val="bg-BG"/>
        </w:rPr>
      </w:pPr>
    </w:p>
    <w:p w:rsidR="0085505C" w:rsidRPr="00B000EF" w:rsidRDefault="0085505C" w:rsidP="0085505C">
      <w:pPr>
        <w:tabs>
          <w:tab w:val="clear" w:pos="567"/>
        </w:tabs>
        <w:spacing w:line="240" w:lineRule="auto"/>
        <w:ind w:right="113"/>
        <w:rPr>
          <w:noProof/>
          <w:szCs w:val="22"/>
          <w:lang w:val="bg-BG"/>
        </w:rPr>
      </w:pPr>
    </w:p>
    <w:p w:rsidR="0085505C" w:rsidRPr="00B000EF" w:rsidRDefault="0085505C" w:rsidP="0085505C">
      <w:pPr>
        <w:keepNext/>
        <w:pBdr>
          <w:top w:val="single" w:sz="4" w:space="1" w:color="auto"/>
          <w:left w:val="single" w:sz="4" w:space="4" w:color="auto"/>
          <w:bottom w:val="single" w:sz="4" w:space="1" w:color="auto"/>
          <w:right w:val="single" w:sz="4" w:space="4" w:color="auto"/>
        </w:pBdr>
        <w:tabs>
          <w:tab w:val="clear" w:pos="567"/>
        </w:tabs>
        <w:spacing w:line="240" w:lineRule="auto"/>
        <w:rPr>
          <w:b/>
          <w:noProof/>
          <w:szCs w:val="22"/>
          <w:lang w:val="bg-BG"/>
        </w:rPr>
      </w:pPr>
      <w:r w:rsidRPr="00B000EF">
        <w:rPr>
          <w:b/>
          <w:noProof/>
          <w:szCs w:val="22"/>
          <w:lang w:val="bg-BG"/>
        </w:rPr>
        <w:t>5.</w:t>
      </w:r>
      <w:r w:rsidRPr="00B000EF">
        <w:rPr>
          <w:b/>
          <w:noProof/>
          <w:szCs w:val="22"/>
          <w:lang w:val="bg-BG"/>
        </w:rPr>
        <w:tab/>
        <w:t>СЪДЪРЖАНИЕ КАТО МАСА, ОБЕМ ИЛИ ЕДИНИЦИ</w:t>
      </w:r>
    </w:p>
    <w:p w:rsidR="0085505C" w:rsidRPr="00B000EF" w:rsidRDefault="0085505C" w:rsidP="0085505C">
      <w:pPr>
        <w:keepNext/>
        <w:tabs>
          <w:tab w:val="clear" w:pos="567"/>
        </w:tabs>
        <w:spacing w:line="240" w:lineRule="auto"/>
        <w:rPr>
          <w:b/>
          <w:noProof/>
          <w:szCs w:val="22"/>
          <w:lang w:val="bg-BG"/>
        </w:rPr>
      </w:pPr>
    </w:p>
    <w:p w:rsidR="0085505C" w:rsidRPr="00B000EF" w:rsidRDefault="0085505C" w:rsidP="0085505C">
      <w:pPr>
        <w:widowControl w:val="0"/>
        <w:tabs>
          <w:tab w:val="clear" w:pos="567"/>
        </w:tabs>
        <w:spacing w:line="240" w:lineRule="auto"/>
        <w:ind w:left="567" w:hanging="567"/>
        <w:rPr>
          <w:szCs w:val="22"/>
          <w:lang w:val="bg-BG"/>
        </w:rPr>
      </w:pPr>
      <w:r w:rsidRPr="00B000EF">
        <w:rPr>
          <w:szCs w:val="22"/>
          <w:lang w:val="bg-BG"/>
        </w:rPr>
        <w:t>3 ml</w:t>
      </w:r>
    </w:p>
    <w:p w:rsidR="0085505C" w:rsidRPr="00B000EF" w:rsidRDefault="0085505C" w:rsidP="0085505C">
      <w:pPr>
        <w:tabs>
          <w:tab w:val="clear" w:pos="567"/>
        </w:tabs>
        <w:spacing w:line="240" w:lineRule="auto"/>
        <w:ind w:right="113"/>
        <w:rPr>
          <w:noProof/>
          <w:szCs w:val="22"/>
          <w:lang w:val="bg-BG"/>
        </w:rPr>
      </w:pPr>
    </w:p>
    <w:p w:rsidR="0085505C" w:rsidRPr="00B000EF" w:rsidRDefault="0085505C" w:rsidP="0085505C">
      <w:pPr>
        <w:tabs>
          <w:tab w:val="clear" w:pos="567"/>
        </w:tabs>
        <w:spacing w:line="240" w:lineRule="auto"/>
        <w:ind w:right="113"/>
        <w:rPr>
          <w:noProof/>
          <w:szCs w:val="22"/>
          <w:lang w:val="bg-BG"/>
        </w:rPr>
      </w:pPr>
    </w:p>
    <w:p w:rsidR="0085505C" w:rsidRPr="00B000EF" w:rsidRDefault="0085505C" w:rsidP="0085505C">
      <w:pPr>
        <w:keepNext/>
        <w:pBdr>
          <w:top w:val="single" w:sz="4" w:space="1" w:color="auto"/>
          <w:left w:val="single" w:sz="4" w:space="4" w:color="auto"/>
          <w:bottom w:val="single" w:sz="4" w:space="1" w:color="auto"/>
          <w:right w:val="single" w:sz="4" w:space="4" w:color="auto"/>
        </w:pBdr>
        <w:tabs>
          <w:tab w:val="clear" w:pos="567"/>
        </w:tabs>
        <w:spacing w:line="240" w:lineRule="auto"/>
        <w:rPr>
          <w:b/>
          <w:lang w:val="bg-BG"/>
        </w:rPr>
      </w:pPr>
      <w:r w:rsidRPr="00B000EF">
        <w:rPr>
          <w:b/>
          <w:noProof/>
          <w:szCs w:val="22"/>
          <w:lang w:val="bg-BG"/>
        </w:rPr>
        <w:t>6.</w:t>
      </w:r>
      <w:r w:rsidRPr="00B000EF">
        <w:rPr>
          <w:b/>
          <w:noProof/>
          <w:szCs w:val="22"/>
          <w:lang w:val="bg-BG"/>
        </w:rPr>
        <w:tab/>
        <w:t>ДРУГО</w:t>
      </w:r>
    </w:p>
    <w:p w:rsidR="0085505C" w:rsidRPr="00B000EF" w:rsidRDefault="0085505C" w:rsidP="0085505C">
      <w:pPr>
        <w:keepNext/>
        <w:tabs>
          <w:tab w:val="clear" w:pos="567"/>
        </w:tabs>
        <w:spacing w:line="240" w:lineRule="auto"/>
        <w:rPr>
          <w:lang w:val="bg-BG"/>
        </w:rPr>
      </w:pPr>
    </w:p>
    <w:p w:rsidR="0085505C" w:rsidRPr="0080507C" w:rsidRDefault="0085505C" w:rsidP="0085505C">
      <w:pPr>
        <w:shd w:val="clear" w:color="auto" w:fill="FFFFFF"/>
        <w:tabs>
          <w:tab w:val="clear" w:pos="567"/>
        </w:tabs>
        <w:spacing w:line="240" w:lineRule="auto"/>
        <w:rPr>
          <w:lang w:val="ru-RU"/>
        </w:rPr>
      </w:pPr>
      <w:r w:rsidRPr="00225504">
        <w:rPr>
          <w:szCs w:val="22"/>
          <w:lang w:val="bg-BG"/>
        </w:rPr>
        <w:br w:type="page"/>
      </w:r>
    </w:p>
    <w:p w:rsidR="00146B65" w:rsidRPr="0080507C" w:rsidRDefault="00146B65" w:rsidP="00231791">
      <w:pPr>
        <w:shd w:val="clear" w:color="auto" w:fill="FFFFFF"/>
        <w:tabs>
          <w:tab w:val="clear" w:pos="567"/>
        </w:tabs>
        <w:spacing w:line="240" w:lineRule="auto"/>
        <w:rPr>
          <w:noProof/>
          <w:szCs w:val="22"/>
          <w:lang w:val="ru-RU"/>
        </w:rPr>
      </w:pPr>
    </w:p>
    <w:p w:rsidR="00146B65" w:rsidRPr="0080507C" w:rsidRDefault="00146B65" w:rsidP="00231791">
      <w:pPr>
        <w:shd w:val="clear" w:color="auto" w:fill="FFFFFF"/>
        <w:tabs>
          <w:tab w:val="clear" w:pos="567"/>
        </w:tabs>
        <w:spacing w:line="240" w:lineRule="auto"/>
        <w:rPr>
          <w:noProof/>
          <w:szCs w:val="22"/>
          <w:lang w:val="ru-RU"/>
        </w:rPr>
      </w:pPr>
    </w:p>
    <w:p w:rsidR="009127D5" w:rsidRDefault="009127D5">
      <w:pPr>
        <w:tabs>
          <w:tab w:val="clear" w:pos="567"/>
        </w:tabs>
        <w:spacing w:line="240" w:lineRule="auto"/>
        <w:rPr>
          <w:noProof/>
          <w:lang w:val="ru-RU"/>
        </w:rPr>
      </w:pPr>
    </w:p>
    <w:p w:rsidR="009127D5" w:rsidRDefault="009127D5">
      <w:pPr>
        <w:tabs>
          <w:tab w:val="clear" w:pos="567"/>
        </w:tabs>
        <w:spacing w:line="240" w:lineRule="auto"/>
        <w:rPr>
          <w:noProof/>
          <w:lang w:val="ru-RU"/>
        </w:rPr>
      </w:pPr>
    </w:p>
    <w:p w:rsidR="009127D5" w:rsidRDefault="009127D5">
      <w:pPr>
        <w:tabs>
          <w:tab w:val="clear" w:pos="567"/>
        </w:tabs>
        <w:spacing w:line="240" w:lineRule="auto"/>
        <w:rPr>
          <w:noProof/>
          <w:lang w:val="ru-RU"/>
        </w:rPr>
      </w:pPr>
    </w:p>
    <w:p w:rsidR="009127D5" w:rsidRDefault="009127D5">
      <w:pPr>
        <w:tabs>
          <w:tab w:val="clear" w:pos="567"/>
        </w:tabs>
        <w:spacing w:line="240" w:lineRule="auto"/>
        <w:rPr>
          <w:noProof/>
          <w:lang w:val="ru-RU"/>
        </w:rPr>
      </w:pPr>
    </w:p>
    <w:p w:rsidR="009127D5" w:rsidRDefault="009127D5">
      <w:pPr>
        <w:tabs>
          <w:tab w:val="clear" w:pos="567"/>
        </w:tabs>
        <w:spacing w:line="240" w:lineRule="auto"/>
        <w:rPr>
          <w:noProof/>
          <w:lang w:val="ru-RU"/>
        </w:rPr>
      </w:pPr>
    </w:p>
    <w:p w:rsidR="009127D5" w:rsidRDefault="009127D5">
      <w:pPr>
        <w:tabs>
          <w:tab w:val="clear" w:pos="567"/>
        </w:tabs>
        <w:spacing w:line="240" w:lineRule="auto"/>
        <w:rPr>
          <w:noProof/>
          <w:lang w:val="ru-RU"/>
        </w:rPr>
      </w:pPr>
    </w:p>
    <w:p w:rsidR="009127D5" w:rsidRDefault="009127D5">
      <w:pPr>
        <w:tabs>
          <w:tab w:val="clear" w:pos="567"/>
        </w:tabs>
        <w:spacing w:line="240" w:lineRule="auto"/>
        <w:rPr>
          <w:noProof/>
          <w:lang w:val="ru-RU"/>
        </w:rPr>
      </w:pPr>
    </w:p>
    <w:p w:rsidR="009127D5" w:rsidRDefault="009127D5">
      <w:pPr>
        <w:tabs>
          <w:tab w:val="clear" w:pos="567"/>
        </w:tabs>
        <w:spacing w:line="240" w:lineRule="auto"/>
        <w:rPr>
          <w:noProof/>
          <w:lang w:val="ru-RU"/>
        </w:rPr>
      </w:pPr>
    </w:p>
    <w:p w:rsidR="009127D5" w:rsidRDefault="009127D5">
      <w:pPr>
        <w:tabs>
          <w:tab w:val="clear" w:pos="567"/>
        </w:tabs>
        <w:spacing w:line="240" w:lineRule="auto"/>
        <w:rPr>
          <w:noProof/>
          <w:lang w:val="ru-RU"/>
        </w:rPr>
      </w:pPr>
    </w:p>
    <w:p w:rsidR="009127D5" w:rsidRDefault="009127D5">
      <w:pPr>
        <w:tabs>
          <w:tab w:val="clear" w:pos="567"/>
        </w:tabs>
        <w:spacing w:line="240" w:lineRule="auto"/>
        <w:rPr>
          <w:noProof/>
          <w:lang w:val="ru-RU"/>
        </w:rPr>
      </w:pPr>
    </w:p>
    <w:p w:rsidR="009127D5" w:rsidRDefault="009127D5">
      <w:pPr>
        <w:tabs>
          <w:tab w:val="clear" w:pos="567"/>
        </w:tabs>
        <w:spacing w:line="240" w:lineRule="auto"/>
        <w:rPr>
          <w:noProof/>
          <w:lang w:val="ru-RU"/>
        </w:rPr>
      </w:pPr>
    </w:p>
    <w:p w:rsidR="009127D5" w:rsidRDefault="009127D5">
      <w:pPr>
        <w:tabs>
          <w:tab w:val="clear" w:pos="567"/>
        </w:tabs>
        <w:spacing w:line="240" w:lineRule="auto"/>
        <w:rPr>
          <w:noProof/>
          <w:lang w:val="ru-RU"/>
        </w:rPr>
      </w:pPr>
    </w:p>
    <w:p w:rsidR="009127D5" w:rsidRDefault="009127D5">
      <w:pPr>
        <w:tabs>
          <w:tab w:val="clear" w:pos="567"/>
        </w:tabs>
        <w:spacing w:line="240" w:lineRule="auto"/>
        <w:rPr>
          <w:noProof/>
          <w:lang w:val="ru-RU"/>
        </w:rPr>
      </w:pPr>
    </w:p>
    <w:p w:rsidR="009127D5" w:rsidRDefault="009127D5">
      <w:pPr>
        <w:tabs>
          <w:tab w:val="clear" w:pos="567"/>
        </w:tabs>
        <w:spacing w:line="240" w:lineRule="auto"/>
        <w:rPr>
          <w:noProof/>
          <w:lang w:val="ru-RU"/>
        </w:rPr>
      </w:pPr>
    </w:p>
    <w:p w:rsidR="009127D5" w:rsidRDefault="009127D5">
      <w:pPr>
        <w:tabs>
          <w:tab w:val="clear" w:pos="567"/>
        </w:tabs>
        <w:spacing w:line="240" w:lineRule="auto"/>
        <w:rPr>
          <w:noProof/>
          <w:lang w:val="ru-RU"/>
        </w:rPr>
      </w:pPr>
    </w:p>
    <w:p w:rsidR="009127D5" w:rsidRDefault="009127D5">
      <w:pPr>
        <w:tabs>
          <w:tab w:val="clear" w:pos="567"/>
        </w:tabs>
        <w:spacing w:line="240" w:lineRule="auto"/>
        <w:rPr>
          <w:noProof/>
          <w:lang w:val="ru-RU"/>
        </w:rPr>
      </w:pPr>
    </w:p>
    <w:p w:rsidR="009127D5" w:rsidRDefault="009127D5">
      <w:pPr>
        <w:tabs>
          <w:tab w:val="clear" w:pos="567"/>
        </w:tabs>
        <w:spacing w:line="240" w:lineRule="auto"/>
        <w:rPr>
          <w:noProof/>
          <w:lang w:val="ru-RU"/>
        </w:rPr>
      </w:pPr>
    </w:p>
    <w:p w:rsidR="009127D5" w:rsidRDefault="009127D5">
      <w:pPr>
        <w:tabs>
          <w:tab w:val="clear" w:pos="567"/>
        </w:tabs>
        <w:spacing w:line="240" w:lineRule="auto"/>
        <w:rPr>
          <w:noProof/>
          <w:lang w:val="ru-RU"/>
        </w:rPr>
      </w:pPr>
    </w:p>
    <w:p w:rsidR="009127D5" w:rsidRDefault="009127D5">
      <w:pPr>
        <w:tabs>
          <w:tab w:val="clear" w:pos="567"/>
        </w:tabs>
        <w:spacing w:line="240" w:lineRule="auto"/>
        <w:rPr>
          <w:noProof/>
          <w:lang w:val="ru-RU"/>
        </w:rPr>
      </w:pPr>
    </w:p>
    <w:p w:rsidR="009127D5" w:rsidRDefault="009127D5">
      <w:pPr>
        <w:tabs>
          <w:tab w:val="clear" w:pos="567"/>
        </w:tabs>
        <w:spacing w:line="240" w:lineRule="auto"/>
        <w:rPr>
          <w:noProof/>
          <w:lang w:val="ru-RU"/>
        </w:rPr>
      </w:pPr>
    </w:p>
    <w:p w:rsidR="009127D5" w:rsidRPr="00514E5A" w:rsidRDefault="009127D5" w:rsidP="00514E5A">
      <w:pPr>
        <w:pStyle w:val="TitleA"/>
      </w:pPr>
      <w:r w:rsidRPr="00514E5A">
        <w:t>Б. ЛИСТОВКА</w:t>
      </w:r>
    </w:p>
    <w:p w:rsidR="009127D5" w:rsidRDefault="009127D5">
      <w:pPr>
        <w:tabs>
          <w:tab w:val="clear" w:pos="567"/>
        </w:tabs>
        <w:spacing w:line="240" w:lineRule="auto"/>
        <w:rPr>
          <w:noProof/>
          <w:lang w:val="ru-RU"/>
        </w:rPr>
      </w:pPr>
    </w:p>
    <w:p w:rsidR="009127D5" w:rsidRDefault="009127D5" w:rsidP="005E4A75">
      <w:pPr>
        <w:tabs>
          <w:tab w:val="clear" w:pos="567"/>
        </w:tabs>
        <w:spacing w:line="240" w:lineRule="auto"/>
        <w:ind w:left="567" w:hanging="567"/>
        <w:jc w:val="center"/>
        <w:outlineLvl w:val="0"/>
        <w:rPr>
          <w:b/>
          <w:noProof/>
          <w:szCs w:val="22"/>
          <w:lang w:val="bg-BG"/>
        </w:rPr>
      </w:pPr>
      <w:r>
        <w:rPr>
          <w:b/>
          <w:noProof/>
          <w:lang w:val="ru-RU"/>
        </w:rPr>
        <w:br w:type="page"/>
      </w:r>
      <w:r w:rsidR="005E4A75" w:rsidRPr="000D3C7C">
        <w:rPr>
          <w:b/>
          <w:noProof/>
          <w:szCs w:val="22"/>
          <w:lang w:val="bg-BG"/>
        </w:rPr>
        <w:t>Листовка: информация за потребителя</w:t>
      </w:r>
    </w:p>
    <w:p w:rsidR="009127D5" w:rsidRDefault="009127D5">
      <w:pPr>
        <w:widowControl w:val="0"/>
        <w:tabs>
          <w:tab w:val="clear" w:pos="567"/>
        </w:tabs>
        <w:spacing w:line="240" w:lineRule="auto"/>
        <w:ind w:left="567" w:hanging="567"/>
        <w:jc w:val="both"/>
        <w:rPr>
          <w:szCs w:val="22"/>
          <w:highlight w:val="yellow"/>
          <w:lang w:val="bg-BG"/>
        </w:rPr>
      </w:pPr>
    </w:p>
    <w:p w:rsidR="009127D5" w:rsidRDefault="009127D5" w:rsidP="00420064">
      <w:pPr>
        <w:widowControl w:val="0"/>
        <w:tabs>
          <w:tab w:val="clear" w:pos="567"/>
        </w:tabs>
        <w:spacing w:line="240" w:lineRule="auto"/>
        <w:ind w:left="567" w:hanging="567"/>
        <w:jc w:val="center"/>
        <w:rPr>
          <w:b/>
          <w:szCs w:val="22"/>
          <w:lang w:val="bg-BG"/>
        </w:rPr>
      </w:pPr>
      <w:r>
        <w:rPr>
          <w:b/>
          <w:szCs w:val="22"/>
        </w:rPr>
        <w:t>Humalog</w:t>
      </w:r>
      <w:r>
        <w:rPr>
          <w:b/>
          <w:szCs w:val="22"/>
          <w:lang w:val="bg-BG"/>
        </w:rPr>
        <w:t xml:space="preserve"> 100</w:t>
      </w:r>
      <w:r>
        <w:rPr>
          <w:b/>
          <w:szCs w:val="22"/>
        </w:rPr>
        <w:t> </w:t>
      </w:r>
      <w:r w:rsidR="00721E94">
        <w:rPr>
          <w:b/>
          <w:szCs w:val="22"/>
          <w:lang w:val="bg-BG"/>
        </w:rPr>
        <w:t>единици</w:t>
      </w:r>
      <w:r>
        <w:rPr>
          <w:b/>
          <w:szCs w:val="22"/>
          <w:lang w:val="bg-BG"/>
        </w:rPr>
        <w:t>/</w:t>
      </w:r>
      <w:r>
        <w:rPr>
          <w:b/>
          <w:szCs w:val="22"/>
        </w:rPr>
        <w:t>ml</w:t>
      </w:r>
      <w:r>
        <w:rPr>
          <w:szCs w:val="22"/>
          <w:lang w:val="bg-BG"/>
        </w:rPr>
        <w:t xml:space="preserve"> </w:t>
      </w:r>
      <w:r>
        <w:rPr>
          <w:b/>
          <w:szCs w:val="22"/>
          <w:lang w:val="bg-BG"/>
        </w:rPr>
        <w:t>инжекционен разтвор във флакон</w:t>
      </w:r>
    </w:p>
    <w:p w:rsidR="009127D5" w:rsidRDefault="008812DF" w:rsidP="00420064">
      <w:pPr>
        <w:tabs>
          <w:tab w:val="clear" w:pos="567"/>
        </w:tabs>
        <w:spacing w:line="240" w:lineRule="auto"/>
        <w:ind w:left="567" w:hanging="567"/>
        <w:jc w:val="center"/>
        <w:rPr>
          <w:b/>
          <w:noProof/>
          <w:szCs w:val="22"/>
          <w:lang w:val="bg-BG"/>
        </w:rPr>
      </w:pPr>
      <w:r>
        <w:rPr>
          <w:b/>
          <w:noProof/>
          <w:szCs w:val="22"/>
          <w:lang w:val="bg-BG"/>
        </w:rPr>
        <w:t>инсулин лиспро</w:t>
      </w:r>
      <w:r w:rsidRPr="00BE1E4F">
        <w:rPr>
          <w:b/>
          <w:noProof/>
          <w:szCs w:val="22"/>
          <w:lang w:val="bg-BG"/>
        </w:rPr>
        <w:t xml:space="preserve"> </w:t>
      </w:r>
      <w:r>
        <w:rPr>
          <w:b/>
          <w:noProof/>
          <w:szCs w:val="22"/>
          <w:lang w:val="bg-BG"/>
        </w:rPr>
        <w:t>(</w:t>
      </w:r>
      <w:r w:rsidR="009127D5">
        <w:rPr>
          <w:b/>
          <w:noProof/>
          <w:szCs w:val="22"/>
        </w:rPr>
        <w:t>insulin</w:t>
      </w:r>
      <w:r w:rsidR="009127D5">
        <w:rPr>
          <w:b/>
          <w:noProof/>
          <w:szCs w:val="22"/>
          <w:lang w:val="bg-BG"/>
        </w:rPr>
        <w:t xml:space="preserve"> </w:t>
      </w:r>
      <w:r w:rsidR="009127D5">
        <w:rPr>
          <w:b/>
          <w:noProof/>
          <w:szCs w:val="22"/>
        </w:rPr>
        <w:t>lispro</w:t>
      </w:r>
      <w:r>
        <w:rPr>
          <w:b/>
          <w:noProof/>
          <w:szCs w:val="22"/>
          <w:lang w:val="ru-RU"/>
        </w:rPr>
        <w:t>)</w:t>
      </w:r>
    </w:p>
    <w:p w:rsidR="009127D5" w:rsidRDefault="009127D5">
      <w:pPr>
        <w:tabs>
          <w:tab w:val="clear" w:pos="567"/>
        </w:tabs>
        <w:suppressAutoHyphens/>
        <w:spacing w:line="240" w:lineRule="auto"/>
        <w:ind w:left="567" w:hanging="567"/>
        <w:rPr>
          <w:b/>
          <w:noProof/>
          <w:szCs w:val="22"/>
          <w:lang w:val="bg-BG"/>
        </w:rPr>
      </w:pPr>
    </w:p>
    <w:p w:rsidR="009127D5" w:rsidRDefault="009127D5" w:rsidP="00FE78F4">
      <w:pPr>
        <w:keepNext/>
        <w:tabs>
          <w:tab w:val="clear" w:pos="567"/>
        </w:tabs>
        <w:suppressAutoHyphens/>
        <w:spacing w:line="240" w:lineRule="auto"/>
        <w:rPr>
          <w:noProof/>
          <w:szCs w:val="22"/>
          <w:lang w:val="bg-BG"/>
        </w:rPr>
      </w:pPr>
      <w:r>
        <w:rPr>
          <w:b/>
          <w:noProof/>
          <w:szCs w:val="22"/>
          <w:lang w:val="bg-BG"/>
        </w:rPr>
        <w:t>Прочетете внимателно цялата листовка</w:t>
      </w:r>
      <w:r w:rsidR="00A41031">
        <w:rPr>
          <w:b/>
          <w:noProof/>
          <w:szCs w:val="22"/>
          <w:lang w:val="bg-BG"/>
        </w:rPr>
        <w:t>,</w:t>
      </w:r>
      <w:r>
        <w:rPr>
          <w:b/>
          <w:noProof/>
          <w:szCs w:val="22"/>
          <w:lang w:val="bg-BG"/>
        </w:rPr>
        <w:t xml:space="preserve"> преди да започнете да </w:t>
      </w:r>
      <w:r w:rsidR="005E4A75" w:rsidRPr="000D3C7C">
        <w:rPr>
          <w:b/>
          <w:szCs w:val="22"/>
          <w:lang w:val="bg-BG"/>
        </w:rPr>
        <w:t>използвате</w:t>
      </w:r>
      <w:r w:rsidR="005E4A75" w:rsidDel="00775026">
        <w:rPr>
          <w:b/>
          <w:noProof/>
          <w:szCs w:val="22"/>
          <w:lang w:val="bg-BG"/>
        </w:rPr>
        <w:t xml:space="preserve"> </w:t>
      </w:r>
      <w:r>
        <w:rPr>
          <w:b/>
          <w:noProof/>
          <w:szCs w:val="22"/>
          <w:lang w:val="bg-BG"/>
        </w:rPr>
        <w:t>това лекарство</w:t>
      </w:r>
      <w:r w:rsidR="005E0CB6" w:rsidRPr="000D3C7C">
        <w:rPr>
          <w:b/>
          <w:noProof/>
          <w:szCs w:val="22"/>
          <w:lang w:val="bg-BG"/>
        </w:rPr>
        <w:t>, тъй като тя съдържа важна за Вас информация</w:t>
      </w:r>
      <w:r>
        <w:rPr>
          <w:b/>
          <w:noProof/>
          <w:szCs w:val="22"/>
          <w:lang w:val="bg-BG"/>
        </w:rPr>
        <w:t>.</w:t>
      </w:r>
    </w:p>
    <w:p w:rsidR="009127D5" w:rsidRDefault="009127D5" w:rsidP="00323594">
      <w:pPr>
        <w:numPr>
          <w:ilvl w:val="0"/>
          <w:numId w:val="3"/>
        </w:numPr>
        <w:tabs>
          <w:tab w:val="clear" w:pos="567"/>
        </w:tabs>
        <w:spacing w:line="240" w:lineRule="auto"/>
        <w:ind w:left="567" w:right="-2" w:hanging="567"/>
        <w:rPr>
          <w:noProof/>
          <w:szCs w:val="22"/>
          <w:lang w:val="bg-BG"/>
        </w:rPr>
      </w:pPr>
      <w:r>
        <w:rPr>
          <w:noProof/>
          <w:szCs w:val="22"/>
          <w:lang w:val="bg-BG"/>
        </w:rPr>
        <w:t xml:space="preserve">Запазете тази листовка. Може да </w:t>
      </w:r>
      <w:r w:rsidR="00A41031">
        <w:rPr>
          <w:noProof/>
          <w:szCs w:val="22"/>
          <w:lang w:val="bg-BG"/>
        </w:rPr>
        <w:t>се наложи</w:t>
      </w:r>
      <w:r>
        <w:rPr>
          <w:noProof/>
          <w:szCs w:val="22"/>
          <w:lang w:val="bg-BG"/>
        </w:rPr>
        <w:t xml:space="preserve"> да я прочетете отново.</w:t>
      </w:r>
    </w:p>
    <w:p w:rsidR="009127D5" w:rsidRDefault="009127D5" w:rsidP="00323594">
      <w:pPr>
        <w:numPr>
          <w:ilvl w:val="0"/>
          <w:numId w:val="3"/>
        </w:numPr>
        <w:tabs>
          <w:tab w:val="clear" w:pos="567"/>
        </w:tabs>
        <w:spacing w:line="240" w:lineRule="auto"/>
        <w:ind w:left="567" w:right="-2" w:hanging="567"/>
        <w:rPr>
          <w:noProof/>
          <w:szCs w:val="22"/>
          <w:lang w:val="bg-BG"/>
        </w:rPr>
      </w:pPr>
      <w:r>
        <w:rPr>
          <w:noProof/>
          <w:szCs w:val="22"/>
          <w:lang w:val="bg-BG"/>
        </w:rPr>
        <w:t>Ако имате някакви допълнителни въпроси, попитайте Вашия лекар или фармацевт.</w:t>
      </w:r>
    </w:p>
    <w:p w:rsidR="009127D5" w:rsidRDefault="009127D5" w:rsidP="00323594">
      <w:pPr>
        <w:numPr>
          <w:ilvl w:val="0"/>
          <w:numId w:val="3"/>
        </w:numPr>
        <w:tabs>
          <w:tab w:val="clear" w:pos="567"/>
        </w:tabs>
        <w:spacing w:line="240" w:lineRule="auto"/>
        <w:ind w:left="567" w:right="-2" w:hanging="567"/>
        <w:rPr>
          <w:noProof/>
          <w:szCs w:val="22"/>
          <w:lang w:val="bg-BG"/>
        </w:rPr>
      </w:pPr>
      <w:r>
        <w:rPr>
          <w:noProof/>
          <w:szCs w:val="22"/>
          <w:lang w:val="bg-BG"/>
        </w:rPr>
        <w:t xml:space="preserve">Това лекарство е предписано лично на Вас. Не го преотстъпвайте на други хора. То може да им навреди, независимо че </w:t>
      </w:r>
      <w:r w:rsidR="005E4A75" w:rsidRPr="000D3C7C">
        <w:rPr>
          <w:noProof/>
          <w:szCs w:val="22"/>
          <w:lang w:val="bg-BG"/>
        </w:rPr>
        <w:t>признаците на тяхното заболяване</w:t>
      </w:r>
      <w:r>
        <w:rPr>
          <w:noProof/>
          <w:szCs w:val="22"/>
          <w:lang w:val="bg-BG"/>
        </w:rPr>
        <w:t xml:space="preserve"> са същите като Вашите.</w:t>
      </w:r>
    </w:p>
    <w:p w:rsidR="009127D5" w:rsidRDefault="009127D5" w:rsidP="00323594">
      <w:pPr>
        <w:numPr>
          <w:ilvl w:val="0"/>
          <w:numId w:val="3"/>
        </w:numPr>
        <w:tabs>
          <w:tab w:val="clear" w:pos="567"/>
        </w:tabs>
        <w:spacing w:line="240" w:lineRule="auto"/>
        <w:ind w:left="567" w:right="-2" w:hanging="567"/>
        <w:rPr>
          <w:noProof/>
          <w:szCs w:val="22"/>
          <w:lang w:val="bg-BG"/>
        </w:rPr>
      </w:pPr>
      <w:r>
        <w:rPr>
          <w:noProof/>
          <w:szCs w:val="22"/>
          <w:lang w:val="bg-BG"/>
        </w:rPr>
        <w:t xml:space="preserve">Ако </w:t>
      </w:r>
      <w:r w:rsidR="005E4A75" w:rsidRPr="000D3C7C">
        <w:rPr>
          <w:noProof/>
          <w:szCs w:val="22"/>
          <w:lang w:val="bg-BG"/>
        </w:rPr>
        <w:t xml:space="preserve">получите </w:t>
      </w:r>
      <w:r>
        <w:rPr>
          <w:noProof/>
          <w:szCs w:val="22"/>
          <w:lang w:val="bg-BG"/>
        </w:rPr>
        <w:t>няк</w:t>
      </w:r>
      <w:r w:rsidR="005E4A75">
        <w:rPr>
          <w:noProof/>
          <w:szCs w:val="22"/>
          <w:lang w:val="bg-BG"/>
        </w:rPr>
        <w:t>акви</w:t>
      </w:r>
      <w:r>
        <w:rPr>
          <w:noProof/>
          <w:szCs w:val="22"/>
          <w:lang w:val="bg-BG"/>
        </w:rPr>
        <w:t xml:space="preserve"> нежелани реакции</w:t>
      </w:r>
      <w:r w:rsidR="005E4A75">
        <w:rPr>
          <w:noProof/>
          <w:szCs w:val="22"/>
          <w:lang w:val="bg-BG"/>
        </w:rPr>
        <w:t xml:space="preserve">, </w:t>
      </w:r>
      <w:r>
        <w:rPr>
          <w:noProof/>
          <w:szCs w:val="22"/>
          <w:lang w:val="bg-BG"/>
        </w:rPr>
        <w:t>уведомете Вашия лекар или фармацевт.</w:t>
      </w:r>
      <w:r w:rsidR="005E4A75">
        <w:rPr>
          <w:noProof/>
          <w:szCs w:val="22"/>
          <w:lang w:val="bg-BG"/>
        </w:rPr>
        <w:t xml:space="preserve"> </w:t>
      </w:r>
      <w:r w:rsidR="005E4A75" w:rsidRPr="000D3C7C">
        <w:rPr>
          <w:szCs w:val="22"/>
          <w:lang w:val="bg-BG"/>
        </w:rPr>
        <w:t xml:space="preserve">Това включва и всички </w:t>
      </w:r>
      <w:r w:rsidR="005E4A75" w:rsidRPr="009B1398">
        <w:rPr>
          <w:szCs w:val="22"/>
          <w:lang w:val="bg-BG"/>
        </w:rPr>
        <w:t>възможни</w:t>
      </w:r>
      <w:r w:rsidR="005E4A75" w:rsidRPr="00B77F25">
        <w:rPr>
          <w:szCs w:val="22"/>
          <w:lang w:val="bg-BG"/>
        </w:rPr>
        <w:t xml:space="preserve"> </w:t>
      </w:r>
      <w:r w:rsidR="005E4A75" w:rsidRPr="009B1398">
        <w:rPr>
          <w:noProof/>
          <w:szCs w:val="22"/>
          <w:lang w:val="bg-BG"/>
        </w:rPr>
        <w:t>нежелани</w:t>
      </w:r>
      <w:r w:rsidR="005E4A75" w:rsidRPr="000D3C7C">
        <w:rPr>
          <w:noProof/>
          <w:szCs w:val="22"/>
          <w:lang w:val="bg-BG"/>
        </w:rPr>
        <w:t xml:space="preserve"> реакции, неописани в тази листовка. Вижте точка</w:t>
      </w:r>
      <w:r w:rsidR="005E4A75">
        <w:rPr>
          <w:noProof/>
          <w:szCs w:val="22"/>
          <w:lang w:val="bg-BG"/>
        </w:rPr>
        <w:t> </w:t>
      </w:r>
      <w:r w:rsidR="005E4A75" w:rsidRPr="000D3C7C">
        <w:rPr>
          <w:noProof/>
          <w:szCs w:val="22"/>
          <w:lang w:val="bg-BG"/>
        </w:rPr>
        <w:t>4.</w:t>
      </w:r>
    </w:p>
    <w:p w:rsidR="009127D5" w:rsidRDefault="009127D5">
      <w:pPr>
        <w:tabs>
          <w:tab w:val="clear" w:pos="567"/>
        </w:tabs>
        <w:spacing w:line="240" w:lineRule="auto"/>
        <w:ind w:left="567" w:right="-2" w:hanging="567"/>
        <w:rPr>
          <w:noProof/>
          <w:szCs w:val="22"/>
          <w:lang w:val="bg-BG"/>
        </w:rPr>
      </w:pPr>
    </w:p>
    <w:p w:rsidR="009127D5" w:rsidRDefault="005E4A75" w:rsidP="005E4A75">
      <w:pPr>
        <w:keepNext/>
        <w:numPr>
          <w:ilvl w:val="12"/>
          <w:numId w:val="0"/>
        </w:numPr>
        <w:tabs>
          <w:tab w:val="clear" w:pos="567"/>
        </w:tabs>
        <w:suppressAutoHyphens/>
        <w:spacing w:line="240" w:lineRule="auto"/>
        <w:ind w:left="567" w:hanging="567"/>
        <w:rPr>
          <w:noProof/>
          <w:szCs w:val="22"/>
          <w:lang w:val="bg-BG"/>
        </w:rPr>
      </w:pPr>
      <w:r w:rsidRPr="000D3C7C">
        <w:rPr>
          <w:b/>
          <w:noProof/>
          <w:szCs w:val="22"/>
          <w:lang w:val="bg-BG"/>
        </w:rPr>
        <w:t>Какво съдържа</w:t>
      </w:r>
      <w:r w:rsidDel="00775026">
        <w:rPr>
          <w:b/>
          <w:noProof/>
          <w:szCs w:val="22"/>
          <w:lang w:val="bg-BG"/>
        </w:rPr>
        <w:t xml:space="preserve"> </w:t>
      </w:r>
      <w:r w:rsidR="009127D5">
        <w:rPr>
          <w:b/>
          <w:noProof/>
          <w:szCs w:val="22"/>
          <w:lang w:val="bg-BG"/>
        </w:rPr>
        <w:t>тази листовка</w:t>
      </w:r>
    </w:p>
    <w:p w:rsidR="009127D5" w:rsidRDefault="009127D5">
      <w:pPr>
        <w:numPr>
          <w:ilvl w:val="12"/>
          <w:numId w:val="0"/>
        </w:numPr>
        <w:tabs>
          <w:tab w:val="clear" w:pos="567"/>
        </w:tabs>
        <w:spacing w:line="240" w:lineRule="auto"/>
        <w:ind w:left="567" w:right="-29" w:hanging="567"/>
        <w:rPr>
          <w:noProof/>
          <w:szCs w:val="22"/>
          <w:lang w:val="bg-BG"/>
        </w:rPr>
      </w:pPr>
      <w:r>
        <w:rPr>
          <w:noProof/>
          <w:szCs w:val="22"/>
          <w:lang w:val="bg-BG"/>
        </w:rPr>
        <w:t>1.</w:t>
      </w:r>
      <w:r>
        <w:rPr>
          <w:noProof/>
          <w:szCs w:val="22"/>
          <w:lang w:val="bg-BG"/>
        </w:rPr>
        <w:tab/>
        <w:t>Какво представлява</w:t>
      </w:r>
      <w:r>
        <w:rPr>
          <w:szCs w:val="22"/>
          <w:lang w:val="bg-BG"/>
        </w:rPr>
        <w:t xml:space="preserve"> </w:t>
      </w:r>
      <w:r>
        <w:rPr>
          <w:noProof/>
          <w:szCs w:val="22"/>
          <w:lang w:val="bg-BG"/>
        </w:rPr>
        <w:t>Humalog и за какво се използва</w:t>
      </w:r>
    </w:p>
    <w:p w:rsidR="009127D5" w:rsidRDefault="009127D5" w:rsidP="005E4A75">
      <w:pPr>
        <w:numPr>
          <w:ilvl w:val="12"/>
          <w:numId w:val="0"/>
        </w:numPr>
        <w:tabs>
          <w:tab w:val="clear" w:pos="567"/>
        </w:tabs>
        <w:spacing w:line="240" w:lineRule="auto"/>
        <w:ind w:left="567" w:right="-29" w:hanging="567"/>
        <w:rPr>
          <w:noProof/>
          <w:szCs w:val="22"/>
          <w:lang w:val="bg-BG"/>
        </w:rPr>
      </w:pPr>
      <w:r>
        <w:rPr>
          <w:noProof/>
          <w:szCs w:val="22"/>
          <w:lang w:val="bg-BG"/>
        </w:rPr>
        <w:t>2.</w:t>
      </w:r>
      <w:r>
        <w:rPr>
          <w:noProof/>
          <w:szCs w:val="22"/>
          <w:lang w:val="bg-BG"/>
        </w:rPr>
        <w:tab/>
      </w:r>
      <w:r w:rsidR="005E4A75" w:rsidRPr="000D3C7C">
        <w:rPr>
          <w:noProof/>
          <w:szCs w:val="22"/>
          <w:lang w:val="bg-BG"/>
        </w:rPr>
        <w:t>Какво трябва да знаете, п</w:t>
      </w:r>
      <w:r>
        <w:rPr>
          <w:noProof/>
          <w:szCs w:val="22"/>
          <w:lang w:val="bg-BG"/>
        </w:rPr>
        <w:t>реди да използвате Humalog</w:t>
      </w:r>
      <w:r>
        <w:rPr>
          <w:szCs w:val="22"/>
          <w:highlight w:val="lightGray"/>
          <w:lang w:val="bg-BG"/>
        </w:rPr>
        <w:t xml:space="preserve"> </w:t>
      </w:r>
    </w:p>
    <w:p w:rsidR="009127D5" w:rsidRDefault="009127D5">
      <w:pPr>
        <w:numPr>
          <w:ilvl w:val="12"/>
          <w:numId w:val="0"/>
        </w:numPr>
        <w:tabs>
          <w:tab w:val="clear" w:pos="567"/>
        </w:tabs>
        <w:spacing w:line="240" w:lineRule="auto"/>
        <w:ind w:left="567" w:right="-29" w:hanging="567"/>
        <w:rPr>
          <w:noProof/>
          <w:szCs w:val="22"/>
          <w:lang w:val="bg-BG"/>
        </w:rPr>
      </w:pPr>
      <w:r>
        <w:rPr>
          <w:noProof/>
          <w:szCs w:val="22"/>
          <w:lang w:val="bg-BG"/>
        </w:rPr>
        <w:t>3.</w:t>
      </w:r>
      <w:r>
        <w:rPr>
          <w:noProof/>
          <w:szCs w:val="22"/>
          <w:lang w:val="bg-BG"/>
        </w:rPr>
        <w:tab/>
        <w:t>Как да използвате Humalog</w:t>
      </w:r>
      <w:r>
        <w:rPr>
          <w:szCs w:val="22"/>
          <w:highlight w:val="lightGray"/>
          <w:lang w:val="bg-BG"/>
        </w:rPr>
        <w:t xml:space="preserve"> </w:t>
      </w:r>
    </w:p>
    <w:p w:rsidR="009127D5" w:rsidRDefault="009127D5">
      <w:pPr>
        <w:numPr>
          <w:ilvl w:val="12"/>
          <w:numId w:val="0"/>
        </w:numPr>
        <w:tabs>
          <w:tab w:val="clear" w:pos="567"/>
        </w:tabs>
        <w:spacing w:line="240" w:lineRule="auto"/>
        <w:ind w:left="567" w:right="-29" w:hanging="567"/>
        <w:rPr>
          <w:noProof/>
          <w:szCs w:val="22"/>
          <w:lang w:val="bg-BG"/>
        </w:rPr>
      </w:pPr>
      <w:r>
        <w:rPr>
          <w:noProof/>
          <w:szCs w:val="22"/>
          <w:lang w:val="bg-BG"/>
        </w:rPr>
        <w:t>4.</w:t>
      </w:r>
      <w:r>
        <w:rPr>
          <w:noProof/>
          <w:szCs w:val="22"/>
          <w:lang w:val="bg-BG"/>
        </w:rPr>
        <w:tab/>
        <w:t>Възможни нежелани реакции</w:t>
      </w:r>
    </w:p>
    <w:p w:rsidR="009127D5" w:rsidRDefault="009127D5">
      <w:pPr>
        <w:numPr>
          <w:ilvl w:val="12"/>
          <w:numId w:val="0"/>
        </w:numPr>
        <w:tabs>
          <w:tab w:val="clear" w:pos="567"/>
        </w:tabs>
        <w:spacing w:line="240" w:lineRule="auto"/>
        <w:ind w:left="567" w:right="-29" w:hanging="567"/>
        <w:rPr>
          <w:noProof/>
          <w:szCs w:val="22"/>
          <w:lang w:val="bg-BG"/>
        </w:rPr>
      </w:pPr>
      <w:r>
        <w:rPr>
          <w:noProof/>
          <w:szCs w:val="22"/>
          <w:lang w:val="bg-BG"/>
        </w:rPr>
        <w:t>5.</w:t>
      </w:r>
      <w:r>
        <w:rPr>
          <w:noProof/>
          <w:szCs w:val="22"/>
          <w:lang w:val="bg-BG"/>
        </w:rPr>
        <w:tab/>
      </w:r>
      <w:r w:rsidR="007D400D">
        <w:rPr>
          <w:noProof/>
          <w:szCs w:val="22"/>
          <w:lang w:val="bg-BG"/>
        </w:rPr>
        <w:t>Как да с</w:t>
      </w:r>
      <w:r>
        <w:rPr>
          <w:noProof/>
          <w:szCs w:val="22"/>
          <w:lang w:val="bg-BG"/>
        </w:rPr>
        <w:t>ъхран</w:t>
      </w:r>
      <w:r w:rsidR="007D400D">
        <w:rPr>
          <w:noProof/>
          <w:szCs w:val="22"/>
          <w:lang w:val="bg-BG"/>
        </w:rPr>
        <w:t>явате</w:t>
      </w:r>
      <w:r>
        <w:rPr>
          <w:noProof/>
          <w:szCs w:val="22"/>
          <w:lang w:val="bg-BG"/>
        </w:rPr>
        <w:t xml:space="preserve"> Humalog</w:t>
      </w:r>
      <w:r>
        <w:rPr>
          <w:szCs w:val="22"/>
          <w:highlight w:val="lightGray"/>
          <w:lang w:val="bg-BG"/>
        </w:rPr>
        <w:t xml:space="preserve"> </w:t>
      </w:r>
    </w:p>
    <w:p w:rsidR="009127D5" w:rsidRDefault="009127D5" w:rsidP="005E4A75">
      <w:pPr>
        <w:tabs>
          <w:tab w:val="clear" w:pos="567"/>
        </w:tabs>
        <w:spacing w:line="240" w:lineRule="auto"/>
        <w:ind w:left="567" w:right="-29" w:hanging="567"/>
        <w:rPr>
          <w:noProof/>
          <w:szCs w:val="22"/>
          <w:lang w:val="bg-BG"/>
        </w:rPr>
      </w:pPr>
      <w:r>
        <w:rPr>
          <w:noProof/>
          <w:szCs w:val="22"/>
          <w:lang w:val="bg-BG"/>
        </w:rPr>
        <w:t>6.</w:t>
      </w:r>
      <w:r>
        <w:rPr>
          <w:noProof/>
          <w:szCs w:val="22"/>
          <w:lang w:val="bg-BG"/>
        </w:rPr>
        <w:tab/>
      </w:r>
      <w:r w:rsidR="005E4A75" w:rsidRPr="000D3C7C">
        <w:rPr>
          <w:noProof/>
          <w:szCs w:val="22"/>
          <w:lang w:val="bg-BG"/>
        </w:rPr>
        <w:t>Съдържание на опаковката и д</w:t>
      </w:r>
      <w:r>
        <w:rPr>
          <w:noProof/>
          <w:szCs w:val="22"/>
          <w:lang w:val="bg-BG"/>
        </w:rPr>
        <w:t>опълнителна информация</w:t>
      </w:r>
    </w:p>
    <w:p w:rsidR="009127D5" w:rsidRDefault="009127D5">
      <w:pPr>
        <w:numPr>
          <w:ilvl w:val="12"/>
          <w:numId w:val="0"/>
        </w:numPr>
        <w:tabs>
          <w:tab w:val="clear" w:pos="567"/>
        </w:tabs>
        <w:spacing w:line="240" w:lineRule="auto"/>
        <w:ind w:left="567" w:hanging="567"/>
        <w:rPr>
          <w:noProof/>
          <w:szCs w:val="22"/>
          <w:lang w:val="bg-BG"/>
        </w:rPr>
      </w:pPr>
    </w:p>
    <w:p w:rsidR="009127D5" w:rsidRDefault="009127D5">
      <w:pPr>
        <w:numPr>
          <w:ilvl w:val="12"/>
          <w:numId w:val="0"/>
        </w:numPr>
        <w:tabs>
          <w:tab w:val="clear" w:pos="567"/>
        </w:tabs>
        <w:spacing w:line="240" w:lineRule="auto"/>
        <w:ind w:left="567" w:hanging="567"/>
        <w:rPr>
          <w:noProof/>
          <w:szCs w:val="22"/>
          <w:lang w:val="bg-BG"/>
        </w:rPr>
      </w:pPr>
    </w:p>
    <w:p w:rsidR="009127D5" w:rsidRDefault="009127D5" w:rsidP="005E4A75">
      <w:pPr>
        <w:keepNext/>
        <w:tabs>
          <w:tab w:val="clear" w:pos="567"/>
        </w:tabs>
        <w:suppressAutoHyphens/>
        <w:spacing w:line="240" w:lineRule="auto"/>
        <w:ind w:left="567" w:hanging="567"/>
        <w:rPr>
          <w:b/>
          <w:noProof/>
          <w:szCs w:val="22"/>
          <w:lang w:val="bg-BG"/>
        </w:rPr>
      </w:pPr>
      <w:r>
        <w:rPr>
          <w:b/>
          <w:noProof/>
          <w:szCs w:val="22"/>
          <w:lang w:val="bg-BG"/>
        </w:rPr>
        <w:t>1.</w:t>
      </w:r>
      <w:r>
        <w:rPr>
          <w:b/>
          <w:noProof/>
          <w:szCs w:val="22"/>
          <w:lang w:val="bg-BG"/>
        </w:rPr>
        <w:tab/>
        <w:t>К</w:t>
      </w:r>
      <w:r w:rsidR="005E4A75" w:rsidRPr="000D3C7C">
        <w:rPr>
          <w:b/>
          <w:noProof/>
          <w:szCs w:val="22"/>
          <w:lang w:val="bg-BG"/>
        </w:rPr>
        <w:t>акво представлява</w:t>
      </w:r>
      <w:r w:rsidR="005E4A75" w:rsidRPr="000D3C7C">
        <w:rPr>
          <w:b/>
          <w:szCs w:val="22"/>
          <w:lang w:val="bg-BG"/>
        </w:rPr>
        <w:t xml:space="preserve"> </w:t>
      </w:r>
      <w:r w:rsidR="005E4A75">
        <w:rPr>
          <w:b/>
          <w:lang w:val="bg-BG"/>
        </w:rPr>
        <w:t>Humalog</w:t>
      </w:r>
      <w:r w:rsidR="005E4A75">
        <w:rPr>
          <w:b/>
          <w:szCs w:val="22"/>
          <w:lang w:val="bg-BG"/>
        </w:rPr>
        <w:t xml:space="preserve"> </w:t>
      </w:r>
      <w:r w:rsidR="005E4A75" w:rsidRPr="000D3C7C">
        <w:rPr>
          <w:b/>
          <w:noProof/>
          <w:szCs w:val="22"/>
          <w:lang w:val="bg-BG"/>
        </w:rPr>
        <w:t>и за какво</w:t>
      </w:r>
      <w:r w:rsidR="005E4A75" w:rsidRPr="000D3C7C">
        <w:rPr>
          <w:b/>
          <w:szCs w:val="22"/>
          <w:lang w:val="bg-BG"/>
        </w:rPr>
        <w:t xml:space="preserve"> се използва</w:t>
      </w:r>
    </w:p>
    <w:p w:rsidR="009127D5" w:rsidRDefault="009127D5" w:rsidP="00D00545">
      <w:pPr>
        <w:keepNext/>
        <w:numPr>
          <w:ilvl w:val="12"/>
          <w:numId w:val="0"/>
        </w:numPr>
        <w:tabs>
          <w:tab w:val="clear" w:pos="567"/>
        </w:tabs>
        <w:suppressAutoHyphens/>
        <w:spacing w:line="240" w:lineRule="auto"/>
        <w:ind w:left="567" w:hanging="567"/>
        <w:rPr>
          <w:noProof/>
          <w:szCs w:val="22"/>
          <w:lang w:val="bg-BG"/>
        </w:rPr>
      </w:pPr>
    </w:p>
    <w:p w:rsidR="009127D5" w:rsidRDefault="009127D5">
      <w:pPr>
        <w:numPr>
          <w:ilvl w:val="12"/>
          <w:numId w:val="0"/>
        </w:numPr>
        <w:tabs>
          <w:tab w:val="clear" w:pos="567"/>
        </w:tabs>
        <w:spacing w:line="240" w:lineRule="auto"/>
        <w:rPr>
          <w:szCs w:val="22"/>
          <w:lang w:val="bg-BG"/>
        </w:rPr>
      </w:pPr>
      <w:r>
        <w:rPr>
          <w:szCs w:val="22"/>
          <w:lang w:val="bg-BG"/>
        </w:rPr>
        <w:t>Humalog се използва за лечение на диабет. Humalog действа по-бързо от обикновения инсулин, защото молекулата на инсулина е леко изменена.</w:t>
      </w:r>
    </w:p>
    <w:p w:rsidR="009127D5" w:rsidRDefault="009127D5">
      <w:pPr>
        <w:numPr>
          <w:ilvl w:val="12"/>
          <w:numId w:val="0"/>
        </w:numPr>
        <w:tabs>
          <w:tab w:val="clear" w:pos="567"/>
        </w:tabs>
        <w:spacing w:line="240" w:lineRule="auto"/>
        <w:rPr>
          <w:szCs w:val="22"/>
          <w:lang w:val="bg-BG"/>
        </w:rPr>
      </w:pPr>
    </w:p>
    <w:p w:rsidR="009127D5" w:rsidRDefault="009127D5">
      <w:pPr>
        <w:numPr>
          <w:ilvl w:val="12"/>
          <w:numId w:val="0"/>
        </w:numPr>
        <w:tabs>
          <w:tab w:val="clear" w:pos="567"/>
        </w:tabs>
        <w:spacing w:line="240" w:lineRule="auto"/>
        <w:rPr>
          <w:szCs w:val="22"/>
          <w:lang w:val="bg-BG"/>
        </w:rPr>
      </w:pPr>
      <w:r>
        <w:rPr>
          <w:szCs w:val="22"/>
          <w:lang w:val="bg-BG"/>
        </w:rPr>
        <w:t>Вие развивате диабет, ако задстомашната Ви жлеза не произвежда достатъчно инсулин, за да контролира нивото на глюкозата в кръвта. Humalog заменя Вашия собствен инсулин и се използва за контрол на глюкозата за продължително време. Той работи много бързо и действието му е по-кратко време в сравнение с разтворимия инсулин (2 до 5 часа). Обикновено трябва да използвате Humalog до 15 минути преди хранене.</w:t>
      </w:r>
    </w:p>
    <w:p w:rsidR="009127D5" w:rsidRDefault="009127D5">
      <w:pPr>
        <w:numPr>
          <w:ilvl w:val="12"/>
          <w:numId w:val="0"/>
        </w:numPr>
        <w:tabs>
          <w:tab w:val="clear" w:pos="567"/>
        </w:tabs>
        <w:spacing w:line="240" w:lineRule="auto"/>
        <w:rPr>
          <w:szCs w:val="22"/>
          <w:lang w:val="bg-BG"/>
        </w:rPr>
      </w:pPr>
    </w:p>
    <w:p w:rsidR="009127D5" w:rsidRDefault="009127D5">
      <w:pPr>
        <w:numPr>
          <w:ilvl w:val="12"/>
          <w:numId w:val="0"/>
        </w:numPr>
        <w:tabs>
          <w:tab w:val="clear" w:pos="567"/>
        </w:tabs>
        <w:spacing w:line="240" w:lineRule="auto"/>
        <w:rPr>
          <w:szCs w:val="22"/>
          <w:lang w:val="bg-BG"/>
        </w:rPr>
      </w:pPr>
      <w:r>
        <w:rPr>
          <w:szCs w:val="22"/>
          <w:lang w:val="bg-BG"/>
        </w:rPr>
        <w:t>Вашият лекар може да ви посъветва да използвате Humalog, както и по-продължително действащ инсулин. Всеки вид инсулин се съпровожда от отделна листовка за пациента, която обяснява неговите свойства. Не сменяйте Вашия инсулин, освен ако Вашия</w:t>
      </w:r>
      <w:r w:rsidR="00072320">
        <w:rPr>
          <w:szCs w:val="22"/>
          <w:lang w:val="bg-BG"/>
        </w:rPr>
        <w:t>т лекар</w:t>
      </w:r>
      <w:r>
        <w:rPr>
          <w:szCs w:val="22"/>
          <w:lang w:val="bg-BG"/>
        </w:rPr>
        <w:t xml:space="preserve"> не Ви препоръча това. Бъдете много внимателни, ако сменяте Вашия инсулин.</w:t>
      </w:r>
    </w:p>
    <w:p w:rsidR="009127D5" w:rsidRDefault="009127D5">
      <w:pPr>
        <w:numPr>
          <w:ilvl w:val="12"/>
          <w:numId w:val="0"/>
        </w:numPr>
        <w:tabs>
          <w:tab w:val="clear" w:pos="567"/>
        </w:tabs>
        <w:spacing w:line="240" w:lineRule="auto"/>
        <w:rPr>
          <w:szCs w:val="22"/>
          <w:lang w:val="bg-BG"/>
        </w:rPr>
      </w:pPr>
    </w:p>
    <w:p w:rsidR="009127D5" w:rsidRDefault="009127D5">
      <w:pPr>
        <w:numPr>
          <w:ilvl w:val="12"/>
          <w:numId w:val="0"/>
        </w:numPr>
        <w:tabs>
          <w:tab w:val="clear" w:pos="567"/>
        </w:tabs>
        <w:spacing w:line="240" w:lineRule="auto"/>
        <w:rPr>
          <w:szCs w:val="22"/>
          <w:lang w:val="bg-BG"/>
        </w:rPr>
      </w:pPr>
      <w:r>
        <w:rPr>
          <w:szCs w:val="22"/>
          <w:lang w:val="bg-BG"/>
        </w:rPr>
        <w:t>Humalog е подходящ за приложение при възрастни и деца.</w:t>
      </w:r>
    </w:p>
    <w:p w:rsidR="009127D5" w:rsidRPr="00EC6DB0" w:rsidRDefault="009127D5">
      <w:pPr>
        <w:numPr>
          <w:ilvl w:val="12"/>
          <w:numId w:val="0"/>
        </w:numPr>
        <w:tabs>
          <w:tab w:val="clear" w:pos="567"/>
        </w:tabs>
        <w:spacing w:line="240" w:lineRule="auto"/>
        <w:rPr>
          <w:noProof/>
          <w:szCs w:val="22"/>
          <w:lang w:val="ru-RU"/>
        </w:rPr>
      </w:pPr>
    </w:p>
    <w:p w:rsidR="00E57641" w:rsidRPr="00EC6DB0" w:rsidRDefault="00E57641">
      <w:pPr>
        <w:numPr>
          <w:ilvl w:val="12"/>
          <w:numId w:val="0"/>
        </w:numPr>
        <w:tabs>
          <w:tab w:val="clear" w:pos="567"/>
        </w:tabs>
        <w:spacing w:line="240" w:lineRule="auto"/>
        <w:rPr>
          <w:noProof/>
          <w:szCs w:val="22"/>
          <w:lang w:val="ru-RU"/>
        </w:rPr>
      </w:pPr>
    </w:p>
    <w:p w:rsidR="009127D5" w:rsidRDefault="00E57641" w:rsidP="005E4A75">
      <w:pPr>
        <w:keepNext/>
        <w:tabs>
          <w:tab w:val="clear" w:pos="567"/>
        </w:tabs>
        <w:suppressAutoHyphens/>
        <w:spacing w:line="240" w:lineRule="auto"/>
        <w:ind w:left="567" w:hanging="567"/>
        <w:rPr>
          <w:b/>
          <w:noProof/>
          <w:szCs w:val="22"/>
          <w:lang w:val="bg-BG"/>
        </w:rPr>
      </w:pPr>
      <w:r w:rsidRPr="00EC6DB0">
        <w:rPr>
          <w:b/>
          <w:noProof/>
          <w:szCs w:val="22"/>
          <w:lang w:val="ru-RU"/>
        </w:rPr>
        <w:t>2</w:t>
      </w:r>
      <w:r w:rsidR="003D2EFA">
        <w:rPr>
          <w:b/>
          <w:noProof/>
          <w:szCs w:val="22"/>
          <w:lang w:val="bg-BG"/>
        </w:rPr>
        <w:t>.</w:t>
      </w:r>
      <w:r w:rsidR="003D2EFA">
        <w:rPr>
          <w:b/>
          <w:noProof/>
          <w:szCs w:val="22"/>
          <w:lang w:val="bg-BG"/>
        </w:rPr>
        <w:tab/>
      </w:r>
      <w:r w:rsidR="005E4A75">
        <w:rPr>
          <w:b/>
          <w:noProof/>
          <w:szCs w:val="22"/>
          <w:lang w:val="bg-BG"/>
        </w:rPr>
        <w:t>К</w:t>
      </w:r>
      <w:r w:rsidR="005E4A75" w:rsidRPr="000D3C7C">
        <w:rPr>
          <w:b/>
          <w:noProof/>
          <w:szCs w:val="22"/>
          <w:lang w:val="bg-BG"/>
        </w:rPr>
        <w:t>акво трябва да знаете, преди да използвате</w:t>
      </w:r>
      <w:r w:rsidR="005E4A75">
        <w:rPr>
          <w:b/>
          <w:noProof/>
          <w:szCs w:val="22"/>
          <w:lang w:val="bg-BG"/>
        </w:rPr>
        <w:t xml:space="preserve"> </w:t>
      </w:r>
      <w:r w:rsidR="005E4A75">
        <w:rPr>
          <w:b/>
          <w:lang w:val="bg-BG"/>
        </w:rPr>
        <w:t>Humalog</w:t>
      </w:r>
    </w:p>
    <w:p w:rsidR="009127D5" w:rsidRDefault="009127D5" w:rsidP="00D00545">
      <w:pPr>
        <w:keepNext/>
        <w:tabs>
          <w:tab w:val="clear" w:pos="567"/>
        </w:tabs>
        <w:suppressAutoHyphens/>
        <w:spacing w:line="240" w:lineRule="auto"/>
        <w:ind w:left="567" w:hanging="567"/>
        <w:rPr>
          <w:szCs w:val="22"/>
          <w:highlight w:val="yellow"/>
          <w:lang w:val="bg-BG"/>
        </w:rPr>
      </w:pPr>
    </w:p>
    <w:p w:rsidR="009127D5" w:rsidRDefault="005E4A75" w:rsidP="005E4A75">
      <w:pPr>
        <w:keepNext/>
        <w:numPr>
          <w:ilvl w:val="12"/>
          <w:numId w:val="0"/>
        </w:numPr>
        <w:tabs>
          <w:tab w:val="clear" w:pos="567"/>
        </w:tabs>
        <w:suppressAutoHyphens/>
        <w:spacing w:line="240" w:lineRule="auto"/>
        <w:ind w:left="567" w:hanging="567"/>
        <w:rPr>
          <w:szCs w:val="22"/>
          <w:lang w:val="bg-BG"/>
        </w:rPr>
      </w:pPr>
      <w:r>
        <w:rPr>
          <w:b/>
          <w:noProof/>
          <w:szCs w:val="22"/>
          <w:lang w:val="bg-BG"/>
        </w:rPr>
        <w:t xml:space="preserve">НЕ </w:t>
      </w:r>
      <w:r w:rsidR="009127D5">
        <w:rPr>
          <w:b/>
          <w:noProof/>
          <w:szCs w:val="22"/>
          <w:lang w:val="bg-BG"/>
        </w:rPr>
        <w:t>използвайте Humalog</w:t>
      </w:r>
    </w:p>
    <w:p w:rsidR="009127D5" w:rsidRPr="00A76028" w:rsidRDefault="009127D5" w:rsidP="005E4A75">
      <w:pPr>
        <w:numPr>
          <w:ilvl w:val="12"/>
          <w:numId w:val="0"/>
        </w:numPr>
        <w:tabs>
          <w:tab w:val="clear" w:pos="567"/>
        </w:tabs>
        <w:spacing w:line="240" w:lineRule="auto"/>
        <w:ind w:left="539" w:hanging="539"/>
        <w:outlineLvl w:val="0"/>
        <w:rPr>
          <w:bCs/>
          <w:noProof/>
          <w:szCs w:val="22"/>
          <w:lang w:val="bg-BG"/>
        </w:rPr>
      </w:pPr>
      <w:r>
        <w:rPr>
          <w:b/>
          <w:noProof/>
          <w:szCs w:val="22"/>
          <w:lang w:val="bg-BG"/>
        </w:rPr>
        <w:t>-</w:t>
      </w:r>
      <w:r>
        <w:rPr>
          <w:b/>
          <w:noProof/>
          <w:szCs w:val="22"/>
          <w:lang w:val="bg-BG"/>
        </w:rPr>
        <w:tab/>
      </w:r>
      <w:r w:rsidRPr="00FE78F4">
        <w:rPr>
          <w:bCs/>
          <w:noProof/>
          <w:szCs w:val="22"/>
          <w:lang w:val="bg-BG"/>
        </w:rPr>
        <w:t xml:space="preserve">ако предполагате, че започва </w:t>
      </w:r>
      <w:r>
        <w:rPr>
          <w:b/>
          <w:noProof/>
          <w:szCs w:val="22"/>
          <w:lang w:val="bg-BG"/>
        </w:rPr>
        <w:t>хипогликемия</w:t>
      </w:r>
      <w:r w:rsidRPr="00FE78F4">
        <w:rPr>
          <w:bCs/>
          <w:noProof/>
          <w:szCs w:val="22"/>
          <w:lang w:val="bg-BG"/>
        </w:rPr>
        <w:t xml:space="preserve"> (ниско ниво на кръвната захар). По-нататък в тази листовка се обяснява какво да правите при умерена хипогликемия</w:t>
      </w:r>
      <w:r w:rsidR="005E4A75">
        <w:rPr>
          <w:bCs/>
          <w:noProof/>
          <w:szCs w:val="22"/>
          <w:lang w:val="bg-BG"/>
        </w:rPr>
        <w:t xml:space="preserve"> (вж. точка 3: </w:t>
      </w:r>
      <w:r w:rsidR="005E4A75" w:rsidRPr="00775026">
        <w:rPr>
          <w:bCs/>
          <w:noProof/>
          <w:szCs w:val="22"/>
          <w:lang w:val="bg-BG"/>
        </w:rPr>
        <w:t xml:space="preserve">Ако сте приложили повече от необходимата доза </w:t>
      </w:r>
      <w:r w:rsidR="005E4A75" w:rsidRPr="00775026">
        <w:rPr>
          <w:bCs/>
          <w:szCs w:val="22"/>
          <w:lang w:val="bg-BG"/>
        </w:rPr>
        <w:t>Humalog</w:t>
      </w:r>
      <w:r w:rsidR="005E4A75">
        <w:rPr>
          <w:bCs/>
          <w:szCs w:val="22"/>
          <w:lang w:val="bg-BG"/>
        </w:rPr>
        <w:t>)</w:t>
      </w:r>
      <w:r w:rsidRPr="00FE78F4">
        <w:rPr>
          <w:bCs/>
          <w:noProof/>
          <w:szCs w:val="22"/>
          <w:lang w:val="bg-BG"/>
        </w:rPr>
        <w:t>.</w:t>
      </w:r>
    </w:p>
    <w:p w:rsidR="009127D5" w:rsidRDefault="009127D5" w:rsidP="002E06E1">
      <w:pPr>
        <w:numPr>
          <w:ilvl w:val="12"/>
          <w:numId w:val="0"/>
        </w:numPr>
        <w:tabs>
          <w:tab w:val="clear" w:pos="567"/>
        </w:tabs>
        <w:spacing w:line="240" w:lineRule="auto"/>
        <w:ind w:left="539" w:hanging="539"/>
        <w:rPr>
          <w:noProof/>
          <w:szCs w:val="22"/>
          <w:lang w:val="bg-BG"/>
        </w:rPr>
      </w:pPr>
      <w:r>
        <w:rPr>
          <w:noProof/>
          <w:szCs w:val="22"/>
          <w:lang w:val="bg-BG"/>
        </w:rPr>
        <w:t>-</w:t>
      </w:r>
      <w:r>
        <w:rPr>
          <w:noProof/>
          <w:szCs w:val="22"/>
          <w:lang w:val="bg-BG"/>
        </w:rPr>
        <w:tab/>
        <w:t xml:space="preserve">ако сте </w:t>
      </w:r>
      <w:r w:rsidRPr="00FE78F4">
        <w:rPr>
          <w:b/>
          <w:bCs/>
          <w:noProof/>
          <w:szCs w:val="22"/>
          <w:lang w:val="bg-BG"/>
        </w:rPr>
        <w:t>алергични</w:t>
      </w:r>
      <w:r>
        <w:rPr>
          <w:noProof/>
          <w:szCs w:val="22"/>
          <w:lang w:val="bg-BG"/>
        </w:rPr>
        <w:t xml:space="preserve"> към инсулин лиспро или към някоя от останалите съставки на</w:t>
      </w:r>
      <w:r w:rsidR="002E06E1" w:rsidRPr="002E06E1">
        <w:rPr>
          <w:noProof/>
          <w:szCs w:val="22"/>
          <w:lang w:val="bg-BG"/>
        </w:rPr>
        <w:t xml:space="preserve"> </w:t>
      </w:r>
      <w:r w:rsidR="002E06E1">
        <w:rPr>
          <w:noProof/>
          <w:szCs w:val="22"/>
          <w:lang w:val="bg-BG"/>
        </w:rPr>
        <w:t>това лекарство (изброени в точка 6)</w:t>
      </w:r>
      <w:r>
        <w:rPr>
          <w:szCs w:val="22"/>
          <w:lang w:val="bg-BG"/>
        </w:rPr>
        <w:t>.</w:t>
      </w:r>
    </w:p>
    <w:p w:rsidR="009127D5" w:rsidRDefault="009127D5">
      <w:pPr>
        <w:numPr>
          <w:ilvl w:val="12"/>
          <w:numId w:val="0"/>
        </w:numPr>
        <w:tabs>
          <w:tab w:val="clear" w:pos="567"/>
        </w:tabs>
        <w:spacing w:line="240" w:lineRule="auto"/>
        <w:ind w:left="539" w:right="-2" w:hanging="539"/>
        <w:rPr>
          <w:noProof/>
          <w:szCs w:val="22"/>
          <w:lang w:val="bg-BG"/>
        </w:rPr>
      </w:pPr>
    </w:p>
    <w:p w:rsidR="009127D5" w:rsidRDefault="0078067A" w:rsidP="0078067A">
      <w:pPr>
        <w:keepNext/>
        <w:numPr>
          <w:ilvl w:val="12"/>
          <w:numId w:val="0"/>
        </w:numPr>
        <w:spacing w:line="240" w:lineRule="auto"/>
        <w:outlineLvl w:val="0"/>
        <w:rPr>
          <w:b/>
          <w:noProof/>
          <w:szCs w:val="22"/>
          <w:lang w:val="bg-BG"/>
        </w:rPr>
      </w:pPr>
      <w:r w:rsidRPr="000D3C7C">
        <w:rPr>
          <w:b/>
          <w:noProof/>
          <w:szCs w:val="22"/>
          <w:lang w:val="bg-BG"/>
        </w:rPr>
        <w:t>Предупреждения и предпазни мерки</w:t>
      </w:r>
    </w:p>
    <w:p w:rsidR="005F5D1D" w:rsidRPr="005F5D1D" w:rsidRDefault="005F5D1D" w:rsidP="005F5D1D">
      <w:pPr>
        <w:numPr>
          <w:ilvl w:val="0"/>
          <w:numId w:val="9"/>
        </w:numPr>
        <w:tabs>
          <w:tab w:val="clear" w:pos="567"/>
        </w:tabs>
        <w:spacing w:line="240" w:lineRule="auto"/>
        <w:ind w:left="539" w:hanging="539"/>
        <w:rPr>
          <w:noProof/>
          <w:szCs w:val="22"/>
          <w:lang w:val="bg-BG"/>
        </w:rPr>
      </w:pPr>
      <w:r w:rsidRPr="005F5D1D">
        <w:rPr>
          <w:noProof/>
          <w:szCs w:val="22"/>
          <w:lang w:val="bg-BG"/>
        </w:rPr>
        <w:t>Винаги проверявайте опаковката и етикета на флакона за името и вида инсулин, когато го вземете от Вашата аптека. Уверете се, че сте получили точно този Humalog, който Ви е казал Вашия лекар.</w:t>
      </w:r>
    </w:p>
    <w:p w:rsidR="009127D5" w:rsidRDefault="009127D5" w:rsidP="00323594">
      <w:pPr>
        <w:numPr>
          <w:ilvl w:val="0"/>
          <w:numId w:val="9"/>
        </w:numPr>
        <w:tabs>
          <w:tab w:val="clear" w:pos="567"/>
        </w:tabs>
        <w:spacing w:line="240" w:lineRule="auto"/>
        <w:ind w:left="539" w:hanging="539"/>
        <w:rPr>
          <w:noProof/>
          <w:szCs w:val="22"/>
          <w:lang w:val="bg-BG"/>
        </w:rPr>
      </w:pPr>
      <w:r>
        <w:rPr>
          <w:lang w:val="bg-BG"/>
        </w:rPr>
        <w:t>Ако нивата на захарта в кръвта се контролират добре от настоящото лечение с</w:t>
      </w:r>
      <w:r>
        <w:rPr>
          <w:noProof/>
          <w:szCs w:val="22"/>
          <w:lang w:val="bg-BG"/>
        </w:rPr>
        <w:t xml:space="preserve"> инсулин, Вие може да не чувствате </w:t>
      </w:r>
      <w:r w:rsidR="00085119">
        <w:rPr>
          <w:noProof/>
          <w:szCs w:val="22"/>
          <w:lang w:val="bg-BG"/>
        </w:rPr>
        <w:t>предупредителни</w:t>
      </w:r>
      <w:r>
        <w:rPr>
          <w:noProof/>
          <w:szCs w:val="22"/>
          <w:lang w:val="bg-BG"/>
        </w:rPr>
        <w:t xml:space="preserve"> симптоми, когато нивата на захарта в кръвта спаднат твърде ниско. Предупредителните симптоми са посочени по-нататък в тази листовка. Внимателно трябва да прецените кога да се храните, колко често и интензивно да спортувате. Внимателно трябва да наблюдавате нивата на Вашата кръвна захар чрез често измерване на кръвната захар.</w:t>
      </w:r>
    </w:p>
    <w:p w:rsidR="009127D5" w:rsidRDefault="009127D5" w:rsidP="00323594">
      <w:pPr>
        <w:numPr>
          <w:ilvl w:val="0"/>
          <w:numId w:val="9"/>
        </w:numPr>
        <w:tabs>
          <w:tab w:val="clear" w:pos="567"/>
        </w:tabs>
        <w:spacing w:line="240" w:lineRule="auto"/>
        <w:ind w:left="539" w:hanging="539"/>
        <w:rPr>
          <w:lang w:val="bg-BG"/>
        </w:rPr>
      </w:pPr>
      <w:r>
        <w:rPr>
          <w:lang w:val="bg-BG"/>
        </w:rPr>
        <w:t xml:space="preserve">Малко хора, които са имали хипогликемия след преминаване от животински на човешки инсулин, са докладвали, че ранните </w:t>
      </w:r>
      <w:r w:rsidR="00085119">
        <w:rPr>
          <w:lang w:val="bg-BG"/>
        </w:rPr>
        <w:t>предупредителни</w:t>
      </w:r>
      <w:r>
        <w:rPr>
          <w:lang w:val="bg-BG"/>
        </w:rPr>
        <w:t xml:space="preserve"> симптоми са по-неясни или различни. Ако често имате хипогликемия или имате трудности при разпознаването й, моля обсъдете това с Вашия лекар.</w:t>
      </w:r>
    </w:p>
    <w:p w:rsidR="009127D5" w:rsidRDefault="009127D5" w:rsidP="00323594">
      <w:pPr>
        <w:numPr>
          <w:ilvl w:val="0"/>
          <w:numId w:val="9"/>
        </w:numPr>
        <w:tabs>
          <w:tab w:val="clear" w:pos="567"/>
        </w:tabs>
        <w:spacing w:line="240" w:lineRule="auto"/>
        <w:ind w:left="539" w:hanging="539"/>
        <w:rPr>
          <w:lang w:val="bg-BG"/>
        </w:rPr>
      </w:pPr>
      <w:r>
        <w:rPr>
          <w:lang w:val="bg-BG"/>
        </w:rPr>
        <w:t>Ако отговорите с ДА на някой от последващите въпроси, кажете на Вашия лекар, фармацевт или диабетна сестра.</w:t>
      </w:r>
    </w:p>
    <w:p w:rsidR="009127D5" w:rsidRDefault="009127D5">
      <w:pPr>
        <w:numPr>
          <w:ilvl w:val="12"/>
          <w:numId w:val="0"/>
        </w:numPr>
        <w:tabs>
          <w:tab w:val="clear" w:pos="567"/>
        </w:tabs>
        <w:spacing w:line="240" w:lineRule="auto"/>
        <w:ind w:left="1197" w:hanging="539"/>
        <w:rPr>
          <w:noProof/>
          <w:szCs w:val="22"/>
          <w:lang w:val="bg-BG"/>
        </w:rPr>
      </w:pPr>
      <w:r>
        <w:rPr>
          <w:noProof/>
          <w:szCs w:val="22"/>
          <w:lang w:val="bg-BG"/>
        </w:rPr>
        <w:t>-</w:t>
      </w:r>
      <w:r w:rsidR="00654B05">
        <w:rPr>
          <w:noProof/>
          <w:szCs w:val="22"/>
          <w:lang w:val="bg-BG"/>
        </w:rPr>
        <w:tab/>
      </w:r>
      <w:r>
        <w:rPr>
          <w:noProof/>
          <w:szCs w:val="22"/>
          <w:lang w:val="bg-BG"/>
        </w:rPr>
        <w:t>Били ли сте скоро болен?</w:t>
      </w:r>
    </w:p>
    <w:p w:rsidR="009127D5" w:rsidRDefault="009127D5">
      <w:pPr>
        <w:numPr>
          <w:ilvl w:val="12"/>
          <w:numId w:val="0"/>
        </w:numPr>
        <w:tabs>
          <w:tab w:val="clear" w:pos="567"/>
        </w:tabs>
        <w:spacing w:line="240" w:lineRule="auto"/>
        <w:ind w:left="1197" w:hanging="539"/>
        <w:rPr>
          <w:noProof/>
          <w:szCs w:val="22"/>
          <w:lang w:val="bg-BG"/>
        </w:rPr>
      </w:pPr>
      <w:r>
        <w:rPr>
          <w:noProof/>
          <w:szCs w:val="22"/>
          <w:lang w:val="bg-BG"/>
        </w:rPr>
        <w:t>-</w:t>
      </w:r>
      <w:r w:rsidR="00654B05">
        <w:rPr>
          <w:noProof/>
          <w:szCs w:val="22"/>
          <w:lang w:val="bg-BG"/>
        </w:rPr>
        <w:tab/>
      </w:r>
      <w:r>
        <w:rPr>
          <w:noProof/>
          <w:szCs w:val="22"/>
          <w:lang w:val="bg-BG"/>
        </w:rPr>
        <w:t>Имате ли проблеми с Вашите бъбреци или черен дроб?</w:t>
      </w:r>
    </w:p>
    <w:p w:rsidR="009127D5" w:rsidRDefault="009127D5">
      <w:pPr>
        <w:numPr>
          <w:ilvl w:val="12"/>
          <w:numId w:val="0"/>
        </w:numPr>
        <w:tabs>
          <w:tab w:val="clear" w:pos="567"/>
        </w:tabs>
        <w:spacing w:line="240" w:lineRule="auto"/>
        <w:ind w:left="1197" w:hanging="539"/>
        <w:rPr>
          <w:noProof/>
          <w:szCs w:val="22"/>
          <w:lang w:val="bg-BG"/>
        </w:rPr>
      </w:pPr>
      <w:r>
        <w:rPr>
          <w:noProof/>
          <w:szCs w:val="22"/>
          <w:lang w:val="bg-BG"/>
        </w:rPr>
        <w:t>-</w:t>
      </w:r>
      <w:r w:rsidR="00654B05">
        <w:rPr>
          <w:noProof/>
          <w:szCs w:val="22"/>
          <w:lang w:val="bg-BG"/>
        </w:rPr>
        <w:tab/>
      </w:r>
      <w:r>
        <w:rPr>
          <w:noProof/>
          <w:szCs w:val="22"/>
          <w:lang w:val="bg-BG"/>
        </w:rPr>
        <w:t>Подложени ли сте на по-голямо физическо натоварване от обикновено?</w:t>
      </w:r>
    </w:p>
    <w:p w:rsidR="009127D5" w:rsidRDefault="009127D5" w:rsidP="00323594">
      <w:pPr>
        <w:numPr>
          <w:ilvl w:val="0"/>
          <w:numId w:val="9"/>
        </w:numPr>
        <w:tabs>
          <w:tab w:val="clear" w:pos="567"/>
        </w:tabs>
        <w:spacing w:line="240" w:lineRule="auto"/>
        <w:ind w:left="539" w:hanging="539"/>
        <w:rPr>
          <w:lang w:val="bg-BG"/>
        </w:rPr>
      </w:pPr>
      <w:r>
        <w:rPr>
          <w:lang w:val="bg-BG"/>
        </w:rPr>
        <w:t>Количеството на инсулин, от което имате нужда може да се промени, ако пиете алкохол.</w:t>
      </w:r>
    </w:p>
    <w:p w:rsidR="009127D5" w:rsidRDefault="009127D5" w:rsidP="00323594">
      <w:pPr>
        <w:numPr>
          <w:ilvl w:val="0"/>
          <w:numId w:val="9"/>
        </w:numPr>
        <w:tabs>
          <w:tab w:val="clear" w:pos="567"/>
        </w:tabs>
        <w:spacing w:line="240" w:lineRule="auto"/>
        <w:ind w:left="539" w:hanging="539"/>
        <w:rPr>
          <w:noProof/>
          <w:szCs w:val="22"/>
          <w:lang w:val="bg-BG"/>
        </w:rPr>
      </w:pPr>
      <w:r>
        <w:rPr>
          <w:lang w:val="bg-BG"/>
        </w:rPr>
        <w:t xml:space="preserve">Трябва също да уведомите Вашия лекар, фармацевт или диабетна сестра, ако планирате да пътувате зад граница. </w:t>
      </w:r>
      <w:r>
        <w:rPr>
          <w:noProof/>
          <w:szCs w:val="22"/>
          <w:lang w:val="bg-BG"/>
        </w:rPr>
        <w:t>Часовата разлика между страните може да означава, че трябва да се поставяте инжекциите и да се храните в различно време в сравнение с това у дома.</w:t>
      </w:r>
    </w:p>
    <w:p w:rsidR="005F5D1D" w:rsidRPr="005F5D1D" w:rsidRDefault="00D94E3C" w:rsidP="005F5D1D">
      <w:pPr>
        <w:numPr>
          <w:ilvl w:val="0"/>
          <w:numId w:val="9"/>
        </w:numPr>
        <w:spacing w:line="240" w:lineRule="auto"/>
        <w:ind w:hanging="567"/>
        <w:rPr>
          <w:noProof/>
          <w:lang w:val="bg-BG"/>
        </w:rPr>
      </w:pPr>
      <w:r>
        <w:rPr>
          <w:szCs w:val="22"/>
          <w:lang w:val="bg-BG"/>
        </w:rPr>
        <w:t>Някои пациенти с дългогодишен захарен диабет тип 2 и сърдечно заболяване</w:t>
      </w:r>
      <w:r w:rsidR="00F74140">
        <w:rPr>
          <w:szCs w:val="22"/>
          <w:lang w:val="bg-BG"/>
        </w:rPr>
        <w:t>,</w:t>
      </w:r>
      <w:r>
        <w:rPr>
          <w:szCs w:val="22"/>
          <w:lang w:val="bg-BG"/>
        </w:rPr>
        <w:t xml:space="preserve"> или предходен инсулт, които са лекувани с пиоглитазон и инсулин</w:t>
      </w:r>
      <w:r w:rsidR="00F74140">
        <w:rPr>
          <w:szCs w:val="22"/>
          <w:lang w:val="bg-BG"/>
        </w:rPr>
        <w:t>,</w:t>
      </w:r>
      <w:r w:rsidR="00F74140" w:rsidRPr="00F74140">
        <w:rPr>
          <w:szCs w:val="22"/>
          <w:lang w:val="bg-BG"/>
        </w:rPr>
        <w:t xml:space="preserve"> </w:t>
      </w:r>
      <w:r w:rsidR="00F74140">
        <w:rPr>
          <w:szCs w:val="22"/>
          <w:lang w:val="bg-BG"/>
        </w:rPr>
        <w:t>са</w:t>
      </w:r>
      <w:r>
        <w:rPr>
          <w:szCs w:val="22"/>
          <w:lang w:val="bg-BG"/>
        </w:rPr>
        <w:t xml:space="preserve"> разви</w:t>
      </w:r>
      <w:r w:rsidR="00F74140">
        <w:rPr>
          <w:szCs w:val="22"/>
          <w:lang w:val="bg-BG"/>
        </w:rPr>
        <w:t>ли</w:t>
      </w:r>
      <w:r>
        <w:rPr>
          <w:szCs w:val="22"/>
          <w:lang w:val="bg-BG"/>
        </w:rPr>
        <w:t xml:space="preserve"> сърдечна недостатъчност</w:t>
      </w:r>
      <w:r w:rsidRPr="00C50BB3">
        <w:rPr>
          <w:szCs w:val="22"/>
          <w:lang w:val="bg-BG"/>
        </w:rPr>
        <w:t xml:space="preserve">. </w:t>
      </w:r>
      <w:r>
        <w:rPr>
          <w:szCs w:val="22"/>
          <w:lang w:val="bg-BG"/>
        </w:rPr>
        <w:t xml:space="preserve">Съобщете на своя лекар колкото се може по-бързо, ако </w:t>
      </w:r>
      <w:r w:rsidR="00F74140">
        <w:rPr>
          <w:szCs w:val="22"/>
          <w:lang w:val="bg-BG"/>
        </w:rPr>
        <w:t>получите признаци</w:t>
      </w:r>
      <w:r>
        <w:rPr>
          <w:szCs w:val="22"/>
          <w:lang w:val="bg-BG"/>
        </w:rPr>
        <w:t xml:space="preserve"> на сърдечна недостатъчност, като необичаен задух</w:t>
      </w:r>
      <w:r w:rsidRPr="00C50BB3">
        <w:rPr>
          <w:szCs w:val="22"/>
          <w:lang w:val="bg-BG"/>
        </w:rPr>
        <w:t xml:space="preserve"> </w:t>
      </w:r>
      <w:r>
        <w:rPr>
          <w:szCs w:val="22"/>
          <w:lang w:val="bg-BG"/>
        </w:rPr>
        <w:t xml:space="preserve">или бързо </w:t>
      </w:r>
      <w:r w:rsidR="00F74140">
        <w:rPr>
          <w:szCs w:val="22"/>
          <w:lang w:val="bg-BG"/>
        </w:rPr>
        <w:t>повиша</w:t>
      </w:r>
      <w:r>
        <w:rPr>
          <w:szCs w:val="22"/>
          <w:lang w:val="bg-BG"/>
        </w:rPr>
        <w:t>ване на теглото</w:t>
      </w:r>
      <w:r w:rsidR="00F74140">
        <w:rPr>
          <w:szCs w:val="22"/>
          <w:lang w:val="bg-BG"/>
        </w:rPr>
        <w:t>,</w:t>
      </w:r>
      <w:r>
        <w:rPr>
          <w:szCs w:val="22"/>
          <w:lang w:val="bg-BG"/>
        </w:rPr>
        <w:t xml:space="preserve"> или локализиран</w:t>
      </w:r>
      <w:r w:rsidR="00F74140">
        <w:rPr>
          <w:szCs w:val="22"/>
          <w:lang w:val="bg-BG"/>
        </w:rPr>
        <w:t xml:space="preserve"> </w:t>
      </w:r>
      <w:r>
        <w:rPr>
          <w:szCs w:val="22"/>
          <w:lang w:val="bg-BG"/>
        </w:rPr>
        <w:t>оток</w:t>
      </w:r>
      <w:r w:rsidR="00F74140">
        <w:rPr>
          <w:szCs w:val="22"/>
          <w:lang w:val="bg-BG"/>
        </w:rPr>
        <w:t xml:space="preserve"> (едем</w:t>
      </w:r>
      <w:r>
        <w:rPr>
          <w:szCs w:val="22"/>
          <w:lang w:val="bg-BG"/>
        </w:rPr>
        <w:t>)</w:t>
      </w:r>
      <w:r w:rsidRPr="00C50BB3">
        <w:rPr>
          <w:szCs w:val="22"/>
          <w:lang w:val="bg-BG"/>
        </w:rPr>
        <w:t>.</w:t>
      </w:r>
    </w:p>
    <w:p w:rsidR="009127D5" w:rsidRDefault="009127D5">
      <w:pPr>
        <w:tabs>
          <w:tab w:val="clear" w:pos="567"/>
        </w:tabs>
        <w:spacing w:line="240" w:lineRule="auto"/>
        <w:rPr>
          <w:noProof/>
          <w:szCs w:val="22"/>
          <w:lang w:val="bg-BG"/>
        </w:rPr>
      </w:pPr>
    </w:p>
    <w:p w:rsidR="009127D5" w:rsidRDefault="0078067A" w:rsidP="00D00545">
      <w:pPr>
        <w:keepNext/>
        <w:numPr>
          <w:ilvl w:val="12"/>
          <w:numId w:val="0"/>
        </w:numPr>
        <w:tabs>
          <w:tab w:val="clear" w:pos="567"/>
        </w:tabs>
        <w:suppressAutoHyphens/>
        <w:spacing w:line="240" w:lineRule="auto"/>
        <w:ind w:left="567" w:hanging="567"/>
        <w:rPr>
          <w:noProof/>
          <w:szCs w:val="22"/>
          <w:lang w:val="bg-BG"/>
        </w:rPr>
      </w:pPr>
      <w:r>
        <w:rPr>
          <w:b/>
          <w:noProof/>
          <w:szCs w:val="22"/>
          <w:lang w:val="bg-BG"/>
        </w:rPr>
        <w:t>Д</w:t>
      </w:r>
      <w:r w:rsidR="009127D5">
        <w:rPr>
          <w:b/>
          <w:noProof/>
          <w:szCs w:val="22"/>
          <w:lang w:val="bg-BG"/>
        </w:rPr>
        <w:t xml:space="preserve">руги лекарства </w:t>
      </w:r>
      <w:r>
        <w:rPr>
          <w:b/>
          <w:noProof/>
          <w:szCs w:val="22"/>
          <w:lang w:val="bg-BG"/>
        </w:rPr>
        <w:t>и Humalog</w:t>
      </w:r>
    </w:p>
    <w:p w:rsidR="0078067A" w:rsidRDefault="009127D5" w:rsidP="00706181">
      <w:pPr>
        <w:rPr>
          <w:noProof/>
          <w:szCs w:val="22"/>
          <w:lang w:val="bg-BG"/>
        </w:rPr>
      </w:pPr>
      <w:r>
        <w:rPr>
          <w:noProof/>
          <w:szCs w:val="22"/>
          <w:lang w:val="bg-BG"/>
        </w:rPr>
        <w:t>Вашите</w:t>
      </w:r>
      <w:r w:rsidR="008323CD">
        <w:rPr>
          <w:noProof/>
          <w:szCs w:val="22"/>
          <w:lang w:val="bg-BG"/>
        </w:rPr>
        <w:t xml:space="preserve"> нужди</w:t>
      </w:r>
      <w:r>
        <w:rPr>
          <w:noProof/>
          <w:szCs w:val="22"/>
          <w:lang w:val="bg-BG"/>
        </w:rPr>
        <w:t xml:space="preserve"> </w:t>
      </w:r>
      <w:r w:rsidR="008323CD">
        <w:rPr>
          <w:noProof/>
          <w:szCs w:val="22"/>
          <w:lang w:val="bg-BG"/>
        </w:rPr>
        <w:t xml:space="preserve">от </w:t>
      </w:r>
      <w:r>
        <w:rPr>
          <w:noProof/>
          <w:szCs w:val="22"/>
          <w:lang w:val="bg-BG"/>
        </w:rPr>
        <w:t>инсулин могат да се променят, ако приемате</w:t>
      </w:r>
    </w:p>
    <w:p w:rsidR="0078067A" w:rsidRPr="00FE78F4" w:rsidRDefault="009127D5" w:rsidP="0028363F">
      <w:pPr>
        <w:numPr>
          <w:ilvl w:val="0"/>
          <w:numId w:val="35"/>
        </w:numPr>
        <w:tabs>
          <w:tab w:val="clear" w:pos="567"/>
          <w:tab w:val="clear" w:pos="720"/>
          <w:tab w:val="num" w:pos="513"/>
        </w:tabs>
        <w:ind w:left="513" w:hanging="513"/>
        <w:rPr>
          <w:bCs/>
          <w:szCs w:val="22"/>
          <w:lang w:val="ru-RU"/>
        </w:rPr>
      </w:pPr>
      <w:r>
        <w:rPr>
          <w:noProof/>
          <w:szCs w:val="22"/>
          <w:lang w:val="bg-BG"/>
        </w:rPr>
        <w:t xml:space="preserve">противозачатъчни </w:t>
      </w:r>
      <w:r w:rsidR="00F10225">
        <w:rPr>
          <w:noProof/>
          <w:szCs w:val="22"/>
          <w:lang w:val="bg-BG"/>
        </w:rPr>
        <w:t>таблетки</w:t>
      </w:r>
      <w:r>
        <w:rPr>
          <w:noProof/>
          <w:szCs w:val="22"/>
          <w:lang w:val="bg-BG"/>
        </w:rPr>
        <w:t>,</w:t>
      </w:r>
    </w:p>
    <w:p w:rsidR="0078067A" w:rsidRPr="00FE78F4" w:rsidRDefault="009127D5" w:rsidP="0028363F">
      <w:pPr>
        <w:numPr>
          <w:ilvl w:val="0"/>
          <w:numId w:val="35"/>
        </w:numPr>
        <w:tabs>
          <w:tab w:val="clear" w:pos="567"/>
          <w:tab w:val="clear" w:pos="720"/>
          <w:tab w:val="num" w:pos="513"/>
        </w:tabs>
        <w:ind w:left="513" w:hanging="513"/>
        <w:rPr>
          <w:bCs/>
          <w:szCs w:val="22"/>
          <w:lang w:val="ru-RU"/>
        </w:rPr>
      </w:pPr>
      <w:r>
        <w:rPr>
          <w:noProof/>
          <w:szCs w:val="22"/>
          <w:lang w:val="bg-BG"/>
        </w:rPr>
        <w:t>стероиди,</w:t>
      </w:r>
    </w:p>
    <w:p w:rsidR="0078067A" w:rsidRPr="00FE78F4" w:rsidRDefault="009127D5" w:rsidP="0028363F">
      <w:pPr>
        <w:numPr>
          <w:ilvl w:val="0"/>
          <w:numId w:val="35"/>
        </w:numPr>
        <w:tabs>
          <w:tab w:val="clear" w:pos="567"/>
          <w:tab w:val="clear" w:pos="720"/>
          <w:tab w:val="num" w:pos="513"/>
        </w:tabs>
        <w:ind w:left="513" w:hanging="513"/>
        <w:rPr>
          <w:bCs/>
          <w:szCs w:val="22"/>
          <w:lang w:val="ru-RU"/>
        </w:rPr>
      </w:pPr>
      <w:r>
        <w:rPr>
          <w:noProof/>
          <w:szCs w:val="22"/>
          <w:lang w:val="bg-BG"/>
        </w:rPr>
        <w:t>заместително лечение с хормони на щитовидната жлеза,</w:t>
      </w:r>
    </w:p>
    <w:p w:rsidR="0078067A" w:rsidRPr="00FE78F4" w:rsidRDefault="009127D5" w:rsidP="0028363F">
      <w:pPr>
        <w:numPr>
          <w:ilvl w:val="0"/>
          <w:numId w:val="35"/>
        </w:numPr>
        <w:tabs>
          <w:tab w:val="clear" w:pos="567"/>
          <w:tab w:val="clear" w:pos="720"/>
          <w:tab w:val="num" w:pos="513"/>
        </w:tabs>
        <w:ind w:left="513" w:hanging="513"/>
        <w:rPr>
          <w:bCs/>
          <w:szCs w:val="22"/>
          <w:lang w:val="ru-RU"/>
        </w:rPr>
      </w:pPr>
      <w:r>
        <w:rPr>
          <w:noProof/>
          <w:szCs w:val="22"/>
          <w:lang w:val="bg-BG"/>
        </w:rPr>
        <w:t>перорални продукти за намаляване на кръвната захар,</w:t>
      </w:r>
    </w:p>
    <w:p w:rsidR="0078067A" w:rsidRPr="00FE78F4" w:rsidRDefault="009127D5" w:rsidP="0028363F">
      <w:pPr>
        <w:numPr>
          <w:ilvl w:val="0"/>
          <w:numId w:val="35"/>
        </w:numPr>
        <w:tabs>
          <w:tab w:val="clear" w:pos="567"/>
          <w:tab w:val="clear" w:pos="720"/>
          <w:tab w:val="num" w:pos="513"/>
        </w:tabs>
        <w:ind w:left="513" w:hanging="513"/>
        <w:rPr>
          <w:bCs/>
          <w:szCs w:val="22"/>
          <w:lang w:val="ru-RU"/>
        </w:rPr>
      </w:pPr>
      <w:r>
        <w:rPr>
          <w:noProof/>
          <w:szCs w:val="22"/>
          <w:lang w:val="bg-BG"/>
        </w:rPr>
        <w:t>ацетилсалицилова киселина,</w:t>
      </w:r>
    </w:p>
    <w:p w:rsidR="0078067A" w:rsidRPr="00FE78F4" w:rsidRDefault="009127D5" w:rsidP="0028363F">
      <w:pPr>
        <w:numPr>
          <w:ilvl w:val="0"/>
          <w:numId w:val="35"/>
        </w:numPr>
        <w:tabs>
          <w:tab w:val="clear" w:pos="567"/>
          <w:tab w:val="clear" w:pos="720"/>
          <w:tab w:val="num" w:pos="513"/>
        </w:tabs>
        <w:ind w:left="513" w:hanging="513"/>
        <w:rPr>
          <w:bCs/>
          <w:szCs w:val="22"/>
          <w:lang w:val="ru-RU"/>
        </w:rPr>
      </w:pPr>
      <w:r>
        <w:rPr>
          <w:noProof/>
          <w:szCs w:val="22"/>
          <w:lang w:val="bg-BG"/>
        </w:rPr>
        <w:t>антибиотици, съдържащи „сулф</w:t>
      </w:r>
      <w:r w:rsidR="009E4FC1">
        <w:rPr>
          <w:noProof/>
          <w:szCs w:val="22"/>
          <w:lang w:val="bg-BG"/>
        </w:rPr>
        <w:t>о</w:t>
      </w:r>
      <w:r>
        <w:rPr>
          <w:noProof/>
          <w:szCs w:val="22"/>
          <w:lang w:val="bg-BG"/>
        </w:rPr>
        <w:t>” група,</w:t>
      </w:r>
    </w:p>
    <w:p w:rsidR="0078067A" w:rsidRPr="00FE78F4" w:rsidRDefault="009127D5" w:rsidP="0028363F">
      <w:pPr>
        <w:numPr>
          <w:ilvl w:val="0"/>
          <w:numId w:val="35"/>
        </w:numPr>
        <w:tabs>
          <w:tab w:val="clear" w:pos="567"/>
          <w:tab w:val="clear" w:pos="720"/>
          <w:tab w:val="num" w:pos="513"/>
        </w:tabs>
        <w:ind w:left="513" w:hanging="513"/>
        <w:rPr>
          <w:bCs/>
          <w:szCs w:val="22"/>
          <w:lang w:val="ru-RU"/>
        </w:rPr>
      </w:pPr>
      <w:r>
        <w:rPr>
          <w:noProof/>
          <w:szCs w:val="22"/>
          <w:lang w:val="bg-BG"/>
        </w:rPr>
        <w:t>октреотид,</w:t>
      </w:r>
    </w:p>
    <w:p w:rsidR="0078067A" w:rsidRPr="00FE78F4" w:rsidRDefault="009127D5" w:rsidP="0028363F">
      <w:pPr>
        <w:numPr>
          <w:ilvl w:val="0"/>
          <w:numId w:val="35"/>
        </w:numPr>
        <w:tabs>
          <w:tab w:val="clear" w:pos="567"/>
          <w:tab w:val="clear" w:pos="720"/>
          <w:tab w:val="num" w:pos="513"/>
        </w:tabs>
        <w:ind w:left="513" w:hanging="513"/>
        <w:rPr>
          <w:bCs/>
          <w:szCs w:val="22"/>
          <w:lang w:val="ru-RU"/>
        </w:rPr>
      </w:pPr>
      <w:r>
        <w:rPr>
          <w:noProof/>
          <w:szCs w:val="22"/>
          <w:lang w:val="bg-BG"/>
        </w:rPr>
        <w:t>„бета</w:t>
      </w:r>
      <w:r>
        <w:rPr>
          <w:noProof/>
          <w:szCs w:val="22"/>
          <w:vertAlign w:val="subscript"/>
          <w:lang w:val="bg-BG"/>
        </w:rPr>
        <w:t>2</w:t>
      </w:r>
      <w:r>
        <w:rPr>
          <w:noProof/>
          <w:szCs w:val="22"/>
          <w:lang w:val="bg-BG"/>
        </w:rPr>
        <w:t xml:space="preserve"> </w:t>
      </w:r>
      <w:r w:rsidR="00F10225">
        <w:rPr>
          <w:noProof/>
          <w:szCs w:val="22"/>
          <w:lang w:val="bg-BG"/>
        </w:rPr>
        <w:t>агонисти</w:t>
      </w:r>
      <w:r>
        <w:rPr>
          <w:noProof/>
          <w:szCs w:val="22"/>
          <w:lang w:val="bg-BG"/>
        </w:rPr>
        <w:t>”,</w:t>
      </w:r>
      <w:r w:rsidR="0078067A">
        <w:rPr>
          <w:noProof/>
          <w:szCs w:val="22"/>
          <w:lang w:val="bg-BG"/>
        </w:rPr>
        <w:t xml:space="preserve"> </w:t>
      </w:r>
      <w:r>
        <w:rPr>
          <w:noProof/>
          <w:szCs w:val="22"/>
          <w:lang w:val="bg-BG"/>
        </w:rPr>
        <w:t>(например ритодрин, салбутамол или тербуталин),</w:t>
      </w:r>
    </w:p>
    <w:p w:rsidR="0078067A" w:rsidRPr="00FE78F4" w:rsidRDefault="009127D5" w:rsidP="0028363F">
      <w:pPr>
        <w:numPr>
          <w:ilvl w:val="0"/>
          <w:numId w:val="35"/>
        </w:numPr>
        <w:tabs>
          <w:tab w:val="clear" w:pos="567"/>
          <w:tab w:val="clear" w:pos="720"/>
          <w:tab w:val="num" w:pos="513"/>
        </w:tabs>
        <w:ind w:left="513" w:hanging="513"/>
        <w:rPr>
          <w:bCs/>
          <w:szCs w:val="22"/>
          <w:lang w:val="ru-RU"/>
        </w:rPr>
      </w:pPr>
      <w:r>
        <w:rPr>
          <w:noProof/>
          <w:szCs w:val="22"/>
          <w:lang w:val="bg-BG"/>
        </w:rPr>
        <w:t>бета</w:t>
      </w:r>
      <w:r>
        <w:rPr>
          <w:noProof/>
          <w:szCs w:val="22"/>
          <w:lang w:val="bg-BG"/>
        </w:rPr>
        <w:noBreakHyphen/>
        <w:t>блокери или</w:t>
      </w:r>
    </w:p>
    <w:p w:rsidR="0078067A" w:rsidRPr="00FE78F4" w:rsidRDefault="009127D5" w:rsidP="0028363F">
      <w:pPr>
        <w:numPr>
          <w:ilvl w:val="0"/>
          <w:numId w:val="35"/>
        </w:numPr>
        <w:tabs>
          <w:tab w:val="clear" w:pos="567"/>
          <w:tab w:val="clear" w:pos="720"/>
          <w:tab w:val="num" w:pos="513"/>
        </w:tabs>
        <w:ind w:left="513" w:hanging="513"/>
        <w:rPr>
          <w:bCs/>
          <w:szCs w:val="22"/>
          <w:lang w:val="ru-RU"/>
        </w:rPr>
      </w:pPr>
      <w:r>
        <w:rPr>
          <w:noProof/>
          <w:szCs w:val="22"/>
          <w:lang w:val="bg-BG"/>
        </w:rPr>
        <w:t>някои антидепресанти (инхибитори на моноамин</w:t>
      </w:r>
      <w:r w:rsidR="00F10225">
        <w:rPr>
          <w:noProof/>
          <w:szCs w:val="22"/>
          <w:lang w:val="bg-BG"/>
        </w:rPr>
        <w:t>о</w:t>
      </w:r>
      <w:r>
        <w:rPr>
          <w:noProof/>
          <w:szCs w:val="22"/>
          <w:lang w:val="bg-BG"/>
        </w:rPr>
        <w:t>оксидазата</w:t>
      </w:r>
      <w:r w:rsidR="00706181">
        <w:rPr>
          <w:noProof/>
          <w:szCs w:val="22"/>
          <w:lang w:val="bg-BG"/>
        </w:rPr>
        <w:t xml:space="preserve"> или </w:t>
      </w:r>
      <w:r w:rsidR="00706181" w:rsidRPr="00706181">
        <w:rPr>
          <w:bCs/>
          <w:szCs w:val="22"/>
          <w:lang w:val="ru-RU"/>
        </w:rPr>
        <w:t>селективни инхибитори на об</w:t>
      </w:r>
      <w:r w:rsidR="00706181">
        <w:rPr>
          <w:bCs/>
          <w:szCs w:val="22"/>
          <w:lang w:val="ru-RU"/>
        </w:rPr>
        <w:t>ратното захващане на серотонина</w:t>
      </w:r>
      <w:r>
        <w:rPr>
          <w:noProof/>
          <w:szCs w:val="22"/>
          <w:lang w:val="bg-BG"/>
        </w:rPr>
        <w:t>),</w:t>
      </w:r>
    </w:p>
    <w:p w:rsidR="0078067A" w:rsidRPr="00FE78F4" w:rsidRDefault="009127D5" w:rsidP="0028363F">
      <w:pPr>
        <w:numPr>
          <w:ilvl w:val="0"/>
          <w:numId w:val="35"/>
        </w:numPr>
        <w:tabs>
          <w:tab w:val="clear" w:pos="567"/>
          <w:tab w:val="clear" w:pos="720"/>
          <w:tab w:val="num" w:pos="513"/>
        </w:tabs>
        <w:ind w:left="513" w:hanging="513"/>
        <w:rPr>
          <w:bCs/>
          <w:szCs w:val="22"/>
          <w:lang w:val="ru-RU"/>
        </w:rPr>
      </w:pPr>
      <w:r>
        <w:rPr>
          <w:noProof/>
          <w:szCs w:val="22"/>
          <w:lang w:val="bg-BG"/>
        </w:rPr>
        <w:t>даназол,</w:t>
      </w:r>
    </w:p>
    <w:p w:rsidR="0078067A" w:rsidRPr="00FE78F4" w:rsidRDefault="009127D5" w:rsidP="0028363F">
      <w:pPr>
        <w:numPr>
          <w:ilvl w:val="0"/>
          <w:numId w:val="35"/>
        </w:numPr>
        <w:tabs>
          <w:tab w:val="clear" w:pos="567"/>
          <w:tab w:val="clear" w:pos="720"/>
          <w:tab w:val="num" w:pos="513"/>
        </w:tabs>
        <w:ind w:left="513" w:hanging="513"/>
        <w:rPr>
          <w:bCs/>
          <w:szCs w:val="22"/>
          <w:lang w:val="ru-RU"/>
        </w:rPr>
      </w:pPr>
      <w:r>
        <w:rPr>
          <w:noProof/>
          <w:szCs w:val="22"/>
          <w:lang w:val="bg-BG"/>
        </w:rPr>
        <w:t>някои АСЕ</w:t>
      </w:r>
      <w:r w:rsidR="002E06E1">
        <w:rPr>
          <w:noProof/>
          <w:szCs w:val="22"/>
          <w:lang w:val="bg-BG"/>
        </w:rPr>
        <w:t>-</w:t>
      </w:r>
      <w:r>
        <w:rPr>
          <w:noProof/>
          <w:szCs w:val="22"/>
          <w:lang w:val="bg-BG"/>
        </w:rPr>
        <w:t>инхибитори</w:t>
      </w:r>
      <w:r w:rsidR="002E06E1" w:rsidRPr="002E06E1">
        <w:rPr>
          <w:noProof/>
          <w:szCs w:val="22"/>
          <w:lang w:val="bg-BG"/>
        </w:rPr>
        <w:t xml:space="preserve"> </w:t>
      </w:r>
      <w:r w:rsidR="002E06E1">
        <w:rPr>
          <w:noProof/>
          <w:szCs w:val="22"/>
          <w:lang w:val="bg-BG"/>
        </w:rPr>
        <w:t>(инхибитори на ангиотензин конвертиращия ензим)</w:t>
      </w:r>
      <w:r>
        <w:rPr>
          <w:noProof/>
          <w:szCs w:val="22"/>
          <w:lang w:val="bg-BG"/>
        </w:rPr>
        <w:t xml:space="preserve"> (например каптоприл, еналаприл) </w:t>
      </w:r>
      <w:r w:rsidR="007B0D6A">
        <w:rPr>
          <w:noProof/>
          <w:szCs w:val="22"/>
          <w:lang w:val="bg-BG"/>
        </w:rPr>
        <w:t>и</w:t>
      </w:r>
    </w:p>
    <w:p w:rsidR="009127D5" w:rsidRPr="00706181" w:rsidRDefault="007B0D6A" w:rsidP="0028363F">
      <w:pPr>
        <w:numPr>
          <w:ilvl w:val="0"/>
          <w:numId w:val="35"/>
        </w:numPr>
        <w:tabs>
          <w:tab w:val="clear" w:pos="567"/>
          <w:tab w:val="clear" w:pos="720"/>
          <w:tab w:val="num" w:pos="513"/>
        </w:tabs>
        <w:ind w:left="513" w:hanging="513"/>
        <w:rPr>
          <w:bCs/>
          <w:szCs w:val="22"/>
          <w:lang w:val="ru-RU"/>
        </w:rPr>
      </w:pPr>
      <w:r>
        <w:rPr>
          <w:bCs/>
          <w:szCs w:val="22"/>
          <w:lang w:val="bg-BG"/>
        </w:rPr>
        <w:t>блокери на ангиотензин ІІ рецепторите</w:t>
      </w:r>
      <w:r>
        <w:rPr>
          <w:noProof/>
          <w:szCs w:val="22"/>
          <w:lang w:val="bg-BG"/>
        </w:rPr>
        <w:t>.</w:t>
      </w:r>
    </w:p>
    <w:p w:rsidR="009127D5" w:rsidRDefault="009127D5">
      <w:pPr>
        <w:numPr>
          <w:ilvl w:val="12"/>
          <w:numId w:val="0"/>
        </w:numPr>
        <w:tabs>
          <w:tab w:val="clear" w:pos="567"/>
        </w:tabs>
        <w:spacing w:line="240" w:lineRule="auto"/>
        <w:ind w:left="567" w:right="-2" w:hanging="567"/>
        <w:rPr>
          <w:noProof/>
          <w:szCs w:val="22"/>
          <w:lang w:val="bg-BG"/>
        </w:rPr>
      </w:pPr>
    </w:p>
    <w:p w:rsidR="009127D5" w:rsidRPr="00C177AF" w:rsidRDefault="009127D5" w:rsidP="005E0CB6">
      <w:pPr>
        <w:numPr>
          <w:ilvl w:val="12"/>
          <w:numId w:val="0"/>
        </w:numPr>
        <w:tabs>
          <w:tab w:val="clear" w:pos="567"/>
        </w:tabs>
        <w:spacing w:line="240" w:lineRule="auto"/>
        <w:ind w:right="-2"/>
        <w:rPr>
          <w:noProof/>
          <w:szCs w:val="22"/>
          <w:lang w:val="bg-BG"/>
        </w:rPr>
      </w:pPr>
      <w:r>
        <w:rPr>
          <w:noProof/>
          <w:szCs w:val="22"/>
          <w:lang w:val="bg-BG"/>
        </w:rPr>
        <w:t>Моля информирайте Вашия лекар, ако приемате</w:t>
      </w:r>
      <w:r w:rsidR="00461C3B" w:rsidRPr="0028363F">
        <w:rPr>
          <w:noProof/>
          <w:szCs w:val="22"/>
          <w:lang w:val="bg-BG"/>
        </w:rPr>
        <w:t>,</w:t>
      </w:r>
      <w:r>
        <w:rPr>
          <w:noProof/>
          <w:szCs w:val="22"/>
          <w:lang w:val="bg-BG"/>
        </w:rPr>
        <w:t xml:space="preserve"> наскоро с</w:t>
      </w:r>
      <w:r w:rsidR="0023628C">
        <w:rPr>
          <w:noProof/>
          <w:szCs w:val="22"/>
          <w:lang w:val="bg-BG"/>
        </w:rPr>
        <w:t>т</w:t>
      </w:r>
      <w:r>
        <w:rPr>
          <w:noProof/>
          <w:szCs w:val="22"/>
          <w:lang w:val="bg-BG"/>
        </w:rPr>
        <w:t xml:space="preserve">е приемали </w:t>
      </w:r>
      <w:bookmarkStart w:id="13" w:name="_Hlk48150709"/>
      <w:r w:rsidR="00C76C50" w:rsidRPr="00C76C50">
        <w:rPr>
          <w:noProof/>
          <w:szCs w:val="22"/>
          <w:lang w:val="bg-BG"/>
        </w:rPr>
        <w:t>или е възможно да приемате</w:t>
      </w:r>
      <w:r w:rsidR="00C76C50">
        <w:rPr>
          <w:noProof/>
          <w:szCs w:val="22"/>
          <w:lang w:val="bg-BG"/>
        </w:rPr>
        <w:t xml:space="preserve"> </w:t>
      </w:r>
      <w:bookmarkEnd w:id="13"/>
      <w:r>
        <w:rPr>
          <w:noProof/>
          <w:szCs w:val="22"/>
          <w:lang w:val="bg-BG"/>
        </w:rPr>
        <w:t>други лекарства, включително и такива, отпускани без рецепта</w:t>
      </w:r>
      <w:r w:rsidR="00C177AF">
        <w:rPr>
          <w:noProof/>
          <w:szCs w:val="22"/>
          <w:lang w:val="bg-BG"/>
        </w:rPr>
        <w:t xml:space="preserve"> (в</w:t>
      </w:r>
      <w:r w:rsidR="00E47BC1">
        <w:rPr>
          <w:noProof/>
          <w:szCs w:val="22"/>
          <w:lang w:val="bg-BG"/>
        </w:rPr>
        <w:t>и</w:t>
      </w:r>
      <w:r w:rsidR="00C177AF">
        <w:rPr>
          <w:noProof/>
          <w:szCs w:val="22"/>
          <w:lang w:val="bg-BG"/>
        </w:rPr>
        <w:t>ж</w:t>
      </w:r>
      <w:r w:rsidR="00E47BC1">
        <w:rPr>
          <w:noProof/>
          <w:szCs w:val="22"/>
          <w:lang w:val="bg-BG"/>
        </w:rPr>
        <w:t>те</w:t>
      </w:r>
      <w:r w:rsidR="00C177AF">
        <w:rPr>
          <w:noProof/>
          <w:szCs w:val="22"/>
          <w:lang w:val="bg-BG"/>
        </w:rPr>
        <w:t xml:space="preserve"> раздел „</w:t>
      </w:r>
      <w:r w:rsidR="005E0CB6" w:rsidRPr="005E0CB6">
        <w:rPr>
          <w:bCs/>
          <w:noProof/>
          <w:szCs w:val="22"/>
          <w:lang w:val="bg-BG"/>
        </w:rPr>
        <w:t>Предупреждения и предпазни мерки</w:t>
      </w:r>
      <w:r w:rsidR="00C177AF">
        <w:rPr>
          <w:noProof/>
          <w:szCs w:val="22"/>
          <w:lang w:val="bg-BG"/>
        </w:rPr>
        <w:t>”)</w:t>
      </w:r>
      <w:r w:rsidRPr="00C177AF">
        <w:rPr>
          <w:noProof/>
          <w:szCs w:val="22"/>
          <w:lang w:val="bg-BG"/>
        </w:rPr>
        <w:t>.</w:t>
      </w:r>
    </w:p>
    <w:p w:rsidR="009127D5" w:rsidRDefault="009127D5">
      <w:pPr>
        <w:numPr>
          <w:ilvl w:val="12"/>
          <w:numId w:val="0"/>
        </w:numPr>
        <w:tabs>
          <w:tab w:val="clear" w:pos="567"/>
        </w:tabs>
        <w:spacing w:line="240" w:lineRule="auto"/>
        <w:ind w:left="567" w:right="-2" w:hanging="567"/>
        <w:rPr>
          <w:noProof/>
          <w:szCs w:val="22"/>
          <w:lang w:val="bg-BG"/>
        </w:rPr>
      </w:pPr>
    </w:p>
    <w:p w:rsidR="009127D5" w:rsidRDefault="009127D5" w:rsidP="00D00545">
      <w:pPr>
        <w:keepNext/>
        <w:numPr>
          <w:ilvl w:val="12"/>
          <w:numId w:val="0"/>
        </w:numPr>
        <w:tabs>
          <w:tab w:val="clear" w:pos="567"/>
        </w:tabs>
        <w:suppressAutoHyphens/>
        <w:spacing w:line="240" w:lineRule="auto"/>
        <w:ind w:left="567" w:hanging="567"/>
        <w:rPr>
          <w:b/>
          <w:noProof/>
          <w:szCs w:val="22"/>
          <w:lang w:val="bg-BG"/>
        </w:rPr>
      </w:pPr>
      <w:r>
        <w:rPr>
          <w:b/>
          <w:noProof/>
          <w:szCs w:val="22"/>
          <w:lang w:val="bg-BG"/>
        </w:rPr>
        <w:t>Бременност и кърмене</w:t>
      </w:r>
    </w:p>
    <w:p w:rsidR="009127D5" w:rsidRDefault="009127D5" w:rsidP="0078067A">
      <w:pPr>
        <w:tabs>
          <w:tab w:val="clear" w:pos="567"/>
        </w:tabs>
        <w:spacing w:line="240" w:lineRule="auto"/>
        <w:rPr>
          <w:lang w:val="bg-BG"/>
        </w:rPr>
      </w:pPr>
      <w:r>
        <w:rPr>
          <w:lang w:val="bg-BG"/>
        </w:rPr>
        <w:t>Бременна ли сте или мислите за предстояща бременност, или кърмите? Количеството инсулин, от което се нуждаете обикновено намалява по време на първите три месеца от бременността и нараства в оставащите шест месеца. Ако кърмите може да имате нужда от промяна в приема на инсулин или в диетата.</w:t>
      </w:r>
    </w:p>
    <w:p w:rsidR="009127D5" w:rsidRDefault="009127D5">
      <w:pPr>
        <w:numPr>
          <w:ilvl w:val="12"/>
          <w:numId w:val="0"/>
        </w:numPr>
        <w:tabs>
          <w:tab w:val="clear" w:pos="567"/>
        </w:tabs>
        <w:spacing w:line="240" w:lineRule="auto"/>
        <w:ind w:left="567" w:right="-2" w:hanging="567"/>
        <w:outlineLvl w:val="0"/>
        <w:rPr>
          <w:b/>
          <w:noProof/>
          <w:szCs w:val="22"/>
          <w:lang w:val="bg-BG"/>
        </w:rPr>
      </w:pPr>
      <w:r>
        <w:rPr>
          <w:noProof/>
          <w:szCs w:val="22"/>
          <w:lang w:val="bg-BG"/>
        </w:rPr>
        <w:t>Посъветвайте се с Вашия лекар.</w:t>
      </w:r>
    </w:p>
    <w:p w:rsidR="009127D5" w:rsidRDefault="009127D5">
      <w:pPr>
        <w:numPr>
          <w:ilvl w:val="12"/>
          <w:numId w:val="0"/>
        </w:numPr>
        <w:tabs>
          <w:tab w:val="clear" w:pos="567"/>
        </w:tabs>
        <w:spacing w:line="240" w:lineRule="auto"/>
        <w:ind w:left="567" w:right="-2" w:hanging="567"/>
        <w:outlineLvl w:val="0"/>
        <w:rPr>
          <w:b/>
          <w:noProof/>
          <w:szCs w:val="22"/>
          <w:lang w:val="bg-BG"/>
        </w:rPr>
      </w:pPr>
    </w:p>
    <w:p w:rsidR="009127D5" w:rsidRDefault="009127D5" w:rsidP="00D00545">
      <w:pPr>
        <w:keepNext/>
        <w:numPr>
          <w:ilvl w:val="12"/>
          <w:numId w:val="0"/>
        </w:numPr>
        <w:tabs>
          <w:tab w:val="clear" w:pos="567"/>
        </w:tabs>
        <w:suppressAutoHyphens/>
        <w:spacing w:line="240" w:lineRule="auto"/>
        <w:ind w:left="567" w:hanging="567"/>
        <w:rPr>
          <w:b/>
          <w:noProof/>
          <w:szCs w:val="22"/>
          <w:lang w:val="bg-BG"/>
        </w:rPr>
      </w:pPr>
      <w:r>
        <w:rPr>
          <w:b/>
          <w:noProof/>
          <w:szCs w:val="22"/>
          <w:lang w:val="bg-BG"/>
        </w:rPr>
        <w:t>Шофиране и работа с машини</w:t>
      </w:r>
    </w:p>
    <w:p w:rsidR="009127D5" w:rsidRDefault="009127D5">
      <w:pPr>
        <w:tabs>
          <w:tab w:val="clear" w:pos="567"/>
        </w:tabs>
        <w:spacing w:line="240" w:lineRule="auto"/>
        <w:rPr>
          <w:lang w:val="bg-BG"/>
        </w:rPr>
      </w:pPr>
      <w:r>
        <w:rPr>
          <w:lang w:val="bg-BG"/>
        </w:rPr>
        <w:t>Способността да се концентрирате и реагирате може да бъде намалена, ако имате хипогликемия. Моля, имайте предвид всичко това при всички ситуации, които могат да изложат Вас и останалите на риск (напр. шофиране или работа с машини). Трябва да се свържете с Вашия лекар относно уместността да шофирате, ако имате:</w:t>
      </w:r>
    </w:p>
    <w:p w:rsidR="009127D5" w:rsidRDefault="009127D5">
      <w:pPr>
        <w:tabs>
          <w:tab w:val="clear" w:pos="567"/>
        </w:tabs>
        <w:spacing w:line="240" w:lineRule="auto"/>
        <w:rPr>
          <w:lang w:val="bg-BG"/>
        </w:rPr>
      </w:pPr>
      <w:r>
        <w:rPr>
          <w:rFonts w:eastAsia="Arial Unicode MS" w:cs="Arial Unicode MS" w:hint="eastAsia"/>
          <w:lang w:val="bg-BG"/>
        </w:rPr>
        <w:sym w:font="Symbol" w:char="F0B7"/>
      </w:r>
      <w:r>
        <w:rPr>
          <w:rFonts w:eastAsia="Arial Unicode MS" w:cs="Arial Unicode MS"/>
          <w:lang w:val="bg-BG"/>
        </w:rPr>
        <w:tab/>
      </w:r>
      <w:r>
        <w:rPr>
          <w:lang w:val="bg-BG"/>
        </w:rPr>
        <w:t>чести епизоди на хипогликемия</w:t>
      </w:r>
    </w:p>
    <w:p w:rsidR="009127D5" w:rsidRDefault="009127D5">
      <w:pPr>
        <w:tabs>
          <w:tab w:val="clear" w:pos="567"/>
        </w:tabs>
        <w:spacing w:line="240" w:lineRule="auto"/>
        <w:rPr>
          <w:lang w:val="bg-BG"/>
        </w:rPr>
      </w:pPr>
      <w:r>
        <w:rPr>
          <w:lang w:val="bg-BG"/>
        </w:rPr>
        <w:sym w:font="Symbol" w:char="F0B7"/>
      </w:r>
      <w:r>
        <w:rPr>
          <w:lang w:val="bg-BG"/>
        </w:rPr>
        <w:tab/>
        <w:t>отслабени или липса на предупредителни признаци на хипогликемия</w:t>
      </w:r>
    </w:p>
    <w:p w:rsidR="009127D5" w:rsidRPr="00EC6DB0" w:rsidRDefault="009127D5" w:rsidP="00E57641">
      <w:pPr>
        <w:tabs>
          <w:tab w:val="clear" w:pos="567"/>
        </w:tabs>
        <w:spacing w:line="240" w:lineRule="auto"/>
        <w:rPr>
          <w:lang w:val="ru-RU"/>
        </w:rPr>
      </w:pPr>
    </w:p>
    <w:p w:rsidR="008B7D3E" w:rsidRPr="008B7D3E" w:rsidRDefault="004D10FF" w:rsidP="008B7D3E">
      <w:pPr>
        <w:numPr>
          <w:ilvl w:val="12"/>
          <w:numId w:val="0"/>
        </w:numPr>
        <w:tabs>
          <w:tab w:val="clear" w:pos="567"/>
        </w:tabs>
        <w:spacing w:line="240" w:lineRule="auto"/>
        <w:ind w:right="-2"/>
        <w:rPr>
          <w:b/>
          <w:bCs/>
          <w:noProof/>
          <w:lang w:val="bg-BG"/>
        </w:rPr>
      </w:pPr>
      <w:r w:rsidRPr="00D54714">
        <w:rPr>
          <w:b/>
          <w:noProof/>
        </w:rPr>
        <w:t>Humalog</w:t>
      </w:r>
      <w:r w:rsidR="008B7D3E" w:rsidRPr="008B7D3E">
        <w:rPr>
          <w:b/>
          <w:bCs/>
          <w:color w:val="000000"/>
          <w:szCs w:val="22"/>
          <w:lang w:val="bg-BG"/>
        </w:rPr>
        <w:t xml:space="preserve"> </w:t>
      </w:r>
      <w:r w:rsidR="008B7D3E" w:rsidRPr="008B7D3E">
        <w:rPr>
          <w:b/>
          <w:bCs/>
          <w:noProof/>
          <w:lang w:val="bg-BG"/>
        </w:rPr>
        <w:t>съдържа натрий</w:t>
      </w:r>
    </w:p>
    <w:p w:rsidR="004D10FF" w:rsidRDefault="004D10FF" w:rsidP="004D10FF">
      <w:pPr>
        <w:rPr>
          <w:szCs w:val="22"/>
          <w:lang w:val="bg-BG"/>
        </w:rPr>
      </w:pPr>
      <w:r w:rsidRPr="00B000EF">
        <w:rPr>
          <w:szCs w:val="22"/>
          <w:lang w:val="bg-BG"/>
        </w:rPr>
        <w:t>То</w:t>
      </w:r>
      <w:r>
        <w:rPr>
          <w:szCs w:val="22"/>
          <w:lang w:val="bg-BG"/>
        </w:rPr>
        <w:t>ва</w:t>
      </w:r>
      <w:r w:rsidRPr="00B000EF">
        <w:rPr>
          <w:szCs w:val="22"/>
          <w:lang w:val="bg-BG"/>
        </w:rPr>
        <w:t xml:space="preserve"> лекарств</w:t>
      </w:r>
      <w:r>
        <w:rPr>
          <w:szCs w:val="22"/>
          <w:lang w:val="bg-BG"/>
        </w:rPr>
        <w:t>о</w:t>
      </w:r>
      <w:r w:rsidRPr="00B000EF">
        <w:rPr>
          <w:szCs w:val="22"/>
          <w:lang w:val="bg-BG"/>
        </w:rPr>
        <w:t xml:space="preserve"> съдържа по-малко от 1 mmol натрий (23 mg) на доза, т.е. практически „не съдържа натрий”.</w:t>
      </w:r>
    </w:p>
    <w:p w:rsidR="004D10FF" w:rsidRDefault="004D10FF">
      <w:pPr>
        <w:numPr>
          <w:ilvl w:val="12"/>
          <w:numId w:val="0"/>
        </w:numPr>
        <w:tabs>
          <w:tab w:val="clear" w:pos="567"/>
        </w:tabs>
        <w:spacing w:line="240" w:lineRule="auto"/>
        <w:ind w:left="567" w:right="-2" w:hanging="567"/>
        <w:outlineLvl w:val="0"/>
        <w:rPr>
          <w:noProof/>
          <w:szCs w:val="22"/>
          <w:lang w:val="bg-BG"/>
        </w:rPr>
      </w:pPr>
    </w:p>
    <w:p w:rsidR="004D10FF" w:rsidRDefault="004D10FF">
      <w:pPr>
        <w:numPr>
          <w:ilvl w:val="12"/>
          <w:numId w:val="0"/>
        </w:numPr>
        <w:tabs>
          <w:tab w:val="clear" w:pos="567"/>
        </w:tabs>
        <w:spacing w:line="240" w:lineRule="auto"/>
        <w:ind w:left="567" w:right="-2" w:hanging="567"/>
        <w:outlineLvl w:val="0"/>
        <w:rPr>
          <w:noProof/>
          <w:szCs w:val="22"/>
          <w:lang w:val="bg-BG"/>
        </w:rPr>
      </w:pPr>
    </w:p>
    <w:p w:rsidR="009127D5" w:rsidRDefault="003D2EFA" w:rsidP="0078067A">
      <w:pPr>
        <w:keepNext/>
        <w:tabs>
          <w:tab w:val="clear" w:pos="567"/>
        </w:tabs>
        <w:suppressAutoHyphens/>
        <w:spacing w:line="240" w:lineRule="auto"/>
        <w:ind w:left="567" w:hanging="567"/>
        <w:rPr>
          <w:b/>
          <w:noProof/>
          <w:szCs w:val="22"/>
          <w:lang w:val="bg-BG"/>
        </w:rPr>
      </w:pPr>
      <w:r>
        <w:rPr>
          <w:b/>
          <w:noProof/>
          <w:szCs w:val="22"/>
          <w:lang w:val="bg-BG"/>
        </w:rPr>
        <w:t>3.</w:t>
      </w:r>
      <w:r>
        <w:rPr>
          <w:b/>
          <w:noProof/>
          <w:szCs w:val="22"/>
          <w:lang w:val="bg-BG"/>
        </w:rPr>
        <w:tab/>
      </w:r>
      <w:r w:rsidR="009127D5">
        <w:rPr>
          <w:b/>
          <w:noProof/>
          <w:szCs w:val="22"/>
          <w:lang w:val="bg-BG"/>
        </w:rPr>
        <w:t>К</w:t>
      </w:r>
      <w:r w:rsidR="0078067A" w:rsidRPr="002A32DA">
        <w:rPr>
          <w:b/>
          <w:noProof/>
          <w:szCs w:val="22"/>
          <w:lang w:val="ru-RU"/>
        </w:rPr>
        <w:t>ак да</w:t>
      </w:r>
      <w:r w:rsidR="0078067A">
        <w:rPr>
          <w:b/>
          <w:noProof/>
          <w:szCs w:val="22"/>
          <w:lang w:val="bg-BG"/>
        </w:rPr>
        <w:t xml:space="preserve"> </w:t>
      </w:r>
      <w:r w:rsidR="0078067A" w:rsidRPr="002A32DA">
        <w:rPr>
          <w:b/>
          <w:noProof/>
          <w:szCs w:val="22"/>
          <w:lang w:val="ru-RU"/>
        </w:rPr>
        <w:t>използвате</w:t>
      </w:r>
      <w:r w:rsidR="0078067A">
        <w:rPr>
          <w:b/>
          <w:noProof/>
          <w:szCs w:val="22"/>
          <w:lang w:val="bg-BG"/>
        </w:rPr>
        <w:t xml:space="preserve"> </w:t>
      </w:r>
      <w:r w:rsidR="0078067A">
        <w:rPr>
          <w:b/>
          <w:lang w:val="bg-BG"/>
        </w:rPr>
        <w:t>Humalog</w:t>
      </w:r>
    </w:p>
    <w:p w:rsidR="009127D5" w:rsidRDefault="009127D5">
      <w:pPr>
        <w:widowControl w:val="0"/>
        <w:tabs>
          <w:tab w:val="clear" w:pos="567"/>
        </w:tabs>
        <w:spacing w:line="240" w:lineRule="auto"/>
        <w:ind w:left="567" w:hanging="567"/>
        <w:jc w:val="both"/>
        <w:rPr>
          <w:szCs w:val="22"/>
          <w:highlight w:val="lightGray"/>
          <w:lang w:val="bg-BG"/>
        </w:rPr>
      </w:pPr>
    </w:p>
    <w:p w:rsidR="009127D5" w:rsidRDefault="009127D5">
      <w:pPr>
        <w:numPr>
          <w:ilvl w:val="12"/>
          <w:numId w:val="0"/>
        </w:numPr>
        <w:tabs>
          <w:tab w:val="clear" w:pos="567"/>
        </w:tabs>
        <w:spacing w:line="240" w:lineRule="auto"/>
        <w:ind w:right="-2"/>
        <w:rPr>
          <w:noProof/>
          <w:szCs w:val="22"/>
          <w:lang w:val="bg-BG"/>
        </w:rPr>
      </w:pPr>
      <w:r>
        <w:rPr>
          <w:noProof/>
          <w:szCs w:val="22"/>
          <w:lang w:val="bg-BG"/>
        </w:rPr>
        <w:t>Винаги използвайте Humalog точно както Ви е казал Вашия</w:t>
      </w:r>
      <w:r w:rsidR="007E7655">
        <w:rPr>
          <w:noProof/>
          <w:szCs w:val="22"/>
          <w:lang w:val="bg-BG"/>
        </w:rPr>
        <w:t>т</w:t>
      </w:r>
      <w:r>
        <w:rPr>
          <w:noProof/>
          <w:szCs w:val="22"/>
          <w:lang w:val="bg-BG"/>
        </w:rPr>
        <w:t xml:space="preserve"> лекар. Ако не сте сигурни в нещо, попитайте Вашия лекар.</w:t>
      </w:r>
    </w:p>
    <w:p w:rsidR="009127D5" w:rsidRDefault="009127D5">
      <w:pPr>
        <w:numPr>
          <w:ilvl w:val="12"/>
          <w:numId w:val="0"/>
        </w:numPr>
        <w:tabs>
          <w:tab w:val="clear" w:pos="567"/>
        </w:tabs>
        <w:spacing w:line="240" w:lineRule="auto"/>
        <w:ind w:right="-2"/>
        <w:rPr>
          <w:noProof/>
          <w:szCs w:val="22"/>
          <w:lang w:val="bg-BG"/>
        </w:rPr>
      </w:pPr>
    </w:p>
    <w:p w:rsidR="009127D5" w:rsidRDefault="009127D5" w:rsidP="00D00545">
      <w:pPr>
        <w:keepNext/>
        <w:numPr>
          <w:ilvl w:val="12"/>
          <w:numId w:val="0"/>
        </w:numPr>
        <w:tabs>
          <w:tab w:val="clear" w:pos="567"/>
        </w:tabs>
        <w:suppressAutoHyphens/>
        <w:spacing w:line="240" w:lineRule="auto"/>
        <w:ind w:left="567" w:hanging="567"/>
        <w:rPr>
          <w:b/>
          <w:noProof/>
          <w:szCs w:val="22"/>
          <w:lang w:val="bg-BG"/>
        </w:rPr>
      </w:pPr>
      <w:r>
        <w:rPr>
          <w:b/>
          <w:noProof/>
          <w:szCs w:val="22"/>
          <w:lang w:val="bg-BG"/>
        </w:rPr>
        <w:t>Доз</w:t>
      </w:r>
      <w:r w:rsidR="005F5D1D">
        <w:rPr>
          <w:b/>
          <w:noProof/>
          <w:szCs w:val="22"/>
          <w:lang w:val="bg-BG"/>
        </w:rPr>
        <w:t>а</w:t>
      </w:r>
    </w:p>
    <w:p w:rsidR="009127D5" w:rsidRDefault="009127D5">
      <w:pPr>
        <w:tabs>
          <w:tab w:val="clear" w:pos="567"/>
        </w:tabs>
        <w:spacing w:line="240" w:lineRule="auto"/>
        <w:ind w:left="540" w:hanging="540"/>
        <w:rPr>
          <w:lang w:val="bg-BG"/>
        </w:rPr>
      </w:pPr>
      <w:r>
        <w:rPr>
          <w:lang w:val="bg-BG"/>
        </w:rPr>
        <w:sym w:font="Symbol" w:char="F0B7"/>
      </w:r>
      <w:r>
        <w:rPr>
          <w:lang w:val="bg-BG"/>
        </w:rPr>
        <w:tab/>
        <w:t>Обикновено трябва да инжектирате Humalog, предназначен за Вас 15 минути преди ядене. Ако е необходимо може да го инжектирате веднага след хранене. Но Вашият лекар ще Ви каже точно колко да прилагате, кога да го прилагате и колко често. Тези указания са само за Вас. Следвайте ги точно и посещавайте Вашата диабетна клиника редовно.</w:t>
      </w:r>
    </w:p>
    <w:p w:rsidR="009127D5" w:rsidRDefault="009127D5">
      <w:pPr>
        <w:tabs>
          <w:tab w:val="clear" w:pos="567"/>
        </w:tabs>
        <w:spacing w:line="240" w:lineRule="auto"/>
        <w:ind w:left="540" w:hanging="540"/>
        <w:rPr>
          <w:lang w:val="bg-BG"/>
        </w:rPr>
      </w:pPr>
      <w:r>
        <w:rPr>
          <w:lang w:val="bg-BG"/>
        </w:rPr>
        <w:sym w:font="Symbol" w:char="F0B7"/>
      </w:r>
      <w:r>
        <w:rPr>
          <w:lang w:val="bg-BG"/>
        </w:rPr>
        <w:tab/>
        <w:t xml:space="preserve">Ако промените вида инсулин, който използвате (например преминаване от човешки или животински инсулин на </w:t>
      </w:r>
      <w:r>
        <w:t>Humalog</w:t>
      </w:r>
      <w:r>
        <w:rPr>
          <w:lang w:val="bg-BG"/>
        </w:rPr>
        <w:t>-ов продукт), може би ще трябва да приемате повече или по</w:t>
      </w:r>
      <w:r>
        <w:rPr>
          <w:lang w:val="bg-BG"/>
        </w:rPr>
        <w:noBreakHyphen/>
        <w:t>малко отколкото преди. Това може да бъде само за първата инжекция или може да бъде постепена промяна за няколко седмици или месеци.</w:t>
      </w:r>
    </w:p>
    <w:p w:rsidR="009127D5" w:rsidRDefault="009127D5">
      <w:pPr>
        <w:tabs>
          <w:tab w:val="clear" w:pos="567"/>
        </w:tabs>
        <w:spacing w:line="240" w:lineRule="auto"/>
        <w:ind w:left="540" w:hanging="540"/>
        <w:rPr>
          <w:lang w:val="bg-BG"/>
        </w:rPr>
      </w:pPr>
      <w:r>
        <w:rPr>
          <w:lang w:val="bg-BG"/>
        </w:rPr>
        <w:sym w:font="Symbol" w:char="F0B7"/>
      </w:r>
      <w:r>
        <w:rPr>
          <w:lang w:val="bg-BG"/>
        </w:rPr>
        <w:tab/>
        <w:t>Инжектирайте Humalog подкожно. Трябва да го инжектирате мускулно само, ако Вашият лекар Ви е казал да го правите така.</w:t>
      </w:r>
    </w:p>
    <w:p w:rsidR="009127D5" w:rsidRDefault="009127D5">
      <w:pPr>
        <w:numPr>
          <w:ilvl w:val="12"/>
          <w:numId w:val="0"/>
        </w:numPr>
        <w:tabs>
          <w:tab w:val="clear" w:pos="567"/>
        </w:tabs>
        <w:spacing w:line="240" w:lineRule="auto"/>
        <w:ind w:left="720" w:right="-2" w:hanging="720"/>
        <w:rPr>
          <w:b/>
          <w:noProof/>
          <w:szCs w:val="22"/>
          <w:lang w:val="bg-BG"/>
        </w:rPr>
      </w:pPr>
    </w:p>
    <w:p w:rsidR="009127D5" w:rsidRDefault="009127D5" w:rsidP="00D00545">
      <w:pPr>
        <w:keepNext/>
        <w:tabs>
          <w:tab w:val="clear" w:pos="567"/>
        </w:tabs>
        <w:spacing w:line="240" w:lineRule="auto"/>
        <w:jc w:val="both"/>
        <w:rPr>
          <w:b/>
          <w:lang w:val="bg-BG"/>
        </w:rPr>
      </w:pPr>
      <w:r>
        <w:rPr>
          <w:b/>
          <w:lang w:val="bg-BG"/>
        </w:rPr>
        <w:t>Приготвяне на Humalog</w:t>
      </w:r>
    </w:p>
    <w:p w:rsidR="009127D5" w:rsidRDefault="009127D5">
      <w:pPr>
        <w:tabs>
          <w:tab w:val="clear" w:pos="567"/>
        </w:tabs>
        <w:spacing w:line="240" w:lineRule="auto"/>
        <w:ind w:left="540" w:hanging="540"/>
        <w:rPr>
          <w:lang w:val="bg-BG"/>
        </w:rPr>
      </w:pPr>
      <w:r>
        <w:rPr>
          <w:lang w:val="bg-BG"/>
        </w:rPr>
        <w:sym w:font="Symbol" w:char="F0B7"/>
      </w:r>
      <w:r>
        <w:rPr>
          <w:lang w:val="bg-BG"/>
        </w:rPr>
        <w:tab/>
        <w:t xml:space="preserve">Humalog е разтворен предварително във вода, така че не е необходимо да го </w:t>
      </w:r>
      <w:r w:rsidR="00EC11DA">
        <w:rPr>
          <w:lang w:val="bg-BG"/>
        </w:rPr>
        <w:t>с</w:t>
      </w:r>
      <w:r>
        <w:rPr>
          <w:lang w:val="bg-BG"/>
        </w:rPr>
        <w:t xml:space="preserve">месвате. Но трябва да го използвате </w:t>
      </w:r>
      <w:r>
        <w:rPr>
          <w:b/>
          <w:lang w:val="bg-BG"/>
        </w:rPr>
        <w:t>само</w:t>
      </w:r>
      <w:r>
        <w:rPr>
          <w:lang w:val="bg-BG"/>
        </w:rPr>
        <w:t>, ако изглежда като вода. Той трябва да е бистър, без цвят и без твърди частици в него. Проверявайте за това всеки път, когато го инжектирате.</w:t>
      </w:r>
    </w:p>
    <w:p w:rsidR="009127D5" w:rsidRDefault="009127D5">
      <w:pPr>
        <w:numPr>
          <w:ilvl w:val="12"/>
          <w:numId w:val="0"/>
        </w:numPr>
        <w:tabs>
          <w:tab w:val="clear" w:pos="567"/>
        </w:tabs>
        <w:spacing w:line="240" w:lineRule="auto"/>
        <w:ind w:left="567" w:right="-2" w:hanging="567"/>
        <w:rPr>
          <w:noProof/>
          <w:szCs w:val="22"/>
          <w:lang w:val="bg-BG"/>
        </w:rPr>
      </w:pPr>
    </w:p>
    <w:p w:rsidR="009127D5" w:rsidRDefault="009127D5" w:rsidP="00D00545">
      <w:pPr>
        <w:keepNext/>
        <w:tabs>
          <w:tab w:val="clear" w:pos="567"/>
        </w:tabs>
        <w:spacing w:line="240" w:lineRule="auto"/>
        <w:jc w:val="both"/>
        <w:rPr>
          <w:b/>
          <w:lang w:val="bg-BG"/>
        </w:rPr>
      </w:pPr>
      <w:r>
        <w:rPr>
          <w:b/>
          <w:lang w:val="bg-BG"/>
        </w:rPr>
        <w:t xml:space="preserve">Инжектиране на </w:t>
      </w:r>
      <w:r>
        <w:rPr>
          <w:b/>
          <w:lang w:val="en-US"/>
        </w:rPr>
        <w:t>Humalog</w:t>
      </w:r>
    </w:p>
    <w:p w:rsidR="009127D5" w:rsidRDefault="009127D5">
      <w:pPr>
        <w:tabs>
          <w:tab w:val="clear" w:pos="567"/>
        </w:tabs>
        <w:spacing w:line="240" w:lineRule="auto"/>
        <w:ind w:left="540" w:hanging="540"/>
        <w:rPr>
          <w:lang w:val="bg-BG"/>
        </w:rPr>
      </w:pPr>
      <w:r>
        <w:rPr>
          <w:lang w:val="bg-BG"/>
        </w:rPr>
        <w:sym w:font="Symbol" w:char="F0B7"/>
      </w:r>
      <w:r>
        <w:rPr>
          <w:lang w:val="bg-BG"/>
        </w:rPr>
        <w:tab/>
        <w:t>Първо си измийте ръцете.</w:t>
      </w:r>
    </w:p>
    <w:p w:rsidR="009127D5" w:rsidRDefault="009127D5">
      <w:pPr>
        <w:tabs>
          <w:tab w:val="clear" w:pos="567"/>
        </w:tabs>
        <w:spacing w:line="240" w:lineRule="auto"/>
        <w:ind w:left="540" w:hanging="540"/>
        <w:rPr>
          <w:lang w:val="bg-BG"/>
        </w:rPr>
      </w:pPr>
      <w:r>
        <w:rPr>
          <w:lang w:val="bg-BG"/>
        </w:rPr>
        <w:sym w:font="Symbol" w:char="F0B7"/>
      </w:r>
      <w:r>
        <w:rPr>
          <w:lang w:val="bg-BG"/>
        </w:rPr>
        <w:tab/>
        <w:t>Преди да направите инжекцията, почистете кожата</w:t>
      </w:r>
      <w:r>
        <w:rPr>
          <w:i/>
          <w:lang w:val="bg-BG"/>
        </w:rPr>
        <w:t xml:space="preserve">, </w:t>
      </w:r>
      <w:r>
        <w:rPr>
          <w:lang w:val="bg-BG"/>
        </w:rPr>
        <w:t xml:space="preserve">както са Ви инструктирали. </w:t>
      </w:r>
    </w:p>
    <w:p w:rsidR="009127D5" w:rsidRDefault="009127D5">
      <w:pPr>
        <w:tabs>
          <w:tab w:val="clear" w:pos="567"/>
        </w:tabs>
        <w:spacing w:line="240" w:lineRule="auto"/>
        <w:rPr>
          <w:lang w:val="bg-BG"/>
        </w:rPr>
      </w:pPr>
      <w:r>
        <w:rPr>
          <w:lang w:val="bg-BG"/>
        </w:rPr>
        <w:tab/>
        <w:t>Почистете гумената запушалка на флакона, но не махайте запушалката.</w:t>
      </w:r>
    </w:p>
    <w:p w:rsidR="009127D5" w:rsidRDefault="009127D5">
      <w:pPr>
        <w:tabs>
          <w:tab w:val="clear" w:pos="567"/>
        </w:tabs>
        <w:spacing w:line="240" w:lineRule="auto"/>
        <w:ind w:left="540" w:hanging="540"/>
        <w:rPr>
          <w:lang w:val="bg-BG"/>
        </w:rPr>
      </w:pPr>
      <w:r>
        <w:rPr>
          <w:lang w:val="bg-BG"/>
        </w:rPr>
        <w:sym w:font="Symbol" w:char="F0B7"/>
      </w:r>
      <w:r>
        <w:rPr>
          <w:lang w:val="bg-BG"/>
        </w:rPr>
        <w:tab/>
        <w:t xml:space="preserve">Използвайте чиста стерилна спринцовка и игла, за да прободете гумената запушалка и да изтеглите количеството Humalog, което искате. Вашият лекар или клиника ще ви кажат как да направите това. </w:t>
      </w:r>
      <w:r>
        <w:rPr>
          <w:b/>
          <w:lang w:val="bg-BG"/>
        </w:rPr>
        <w:t>Не предоставяйте Вашите игли и спринцовки на други лица</w:t>
      </w:r>
      <w:r>
        <w:rPr>
          <w:lang w:val="bg-BG"/>
        </w:rPr>
        <w:t>.</w:t>
      </w:r>
    </w:p>
    <w:p w:rsidR="009127D5" w:rsidRDefault="009127D5">
      <w:pPr>
        <w:tabs>
          <w:tab w:val="clear" w:pos="567"/>
        </w:tabs>
        <w:spacing w:line="240" w:lineRule="auto"/>
        <w:ind w:left="540" w:hanging="540"/>
        <w:rPr>
          <w:lang w:val="bg-BG"/>
        </w:rPr>
      </w:pPr>
      <w:r>
        <w:rPr>
          <w:lang w:val="bg-BG"/>
        </w:rPr>
        <w:sym w:font="Symbol" w:char="F0B7"/>
      </w:r>
      <w:r>
        <w:rPr>
          <w:lang w:val="bg-BG"/>
        </w:rPr>
        <w:tab/>
        <w:t>Инжектирайте подкожно, както Ви е казано. Да не се инжектира директно във вена. След Вашата инжекция оставете иглата в кожата за пет секунди, за да се уверите, че сте приели цялата доза. Не разтривайте мястото, където току що сте направили инжекцията. Убедете се, че сте се инжектирали на поне на половин инч (1</w:t>
      </w:r>
      <w:r>
        <w:rPr>
          <w:lang w:val="en-US"/>
        </w:rPr>
        <w:t>cm</w:t>
      </w:r>
      <w:r>
        <w:rPr>
          <w:lang w:val="bg-BG"/>
        </w:rPr>
        <w:t xml:space="preserve">) от мястото на последната инжекция, и че </w:t>
      </w:r>
      <w:r w:rsidR="005F5D1D">
        <w:rPr>
          <w:szCs w:val="22"/>
          <w:lang w:val="bg-BG"/>
        </w:rPr>
        <w:t>„редувате”</w:t>
      </w:r>
      <w:r>
        <w:rPr>
          <w:lang w:val="bg-BG"/>
        </w:rPr>
        <w:t xml:space="preserve"> местата на инжектиране, така както сте били обучен. Няма значение къде се инжектирате, в горната част на ръката, бедрото, седалището или корема, поставената Ви инжекция Humalog ще действа по-бързо в сравнение с разтворим инсулин.</w:t>
      </w:r>
    </w:p>
    <w:p w:rsidR="009127D5" w:rsidRDefault="009127D5">
      <w:pPr>
        <w:tabs>
          <w:tab w:val="clear" w:pos="567"/>
        </w:tabs>
        <w:spacing w:line="240" w:lineRule="auto"/>
        <w:ind w:left="540" w:hanging="540"/>
        <w:rPr>
          <w:lang w:val="bg-BG"/>
        </w:rPr>
      </w:pPr>
      <w:r>
        <w:rPr>
          <w:lang w:val="bg-BG"/>
        </w:rPr>
        <w:sym w:font="Symbol" w:char="F0B7"/>
      </w:r>
      <w:r>
        <w:rPr>
          <w:lang w:val="bg-BG"/>
        </w:rPr>
        <w:tab/>
        <w:t xml:space="preserve">Вашият лекар ще Ви каже как да смесвате Humalog с някой от човешките инсулини. Например, ако вие не се нуждаете от инжектиране на смес, изтеглете Humalog в спринцовката преди инсулина с дълго действие. Инжектирайте течността веднага след като сте я смесили. Правете едни и същи неща всеки път. Обикновено не трябва да смесвате Humalog с някоя от смесите на човешки инсулин. Никога не трябва да смесвате Humalog с инсулин на друг производител или животински инсулин. </w:t>
      </w:r>
    </w:p>
    <w:p w:rsidR="009127D5" w:rsidRDefault="009127D5">
      <w:pPr>
        <w:tabs>
          <w:tab w:val="clear" w:pos="567"/>
        </w:tabs>
        <w:spacing w:line="240" w:lineRule="auto"/>
        <w:ind w:left="540" w:hanging="540"/>
        <w:rPr>
          <w:lang w:val="bg-BG"/>
        </w:rPr>
      </w:pPr>
      <w:r>
        <w:rPr>
          <w:lang w:val="bg-BG"/>
        </w:rPr>
        <w:sym w:font="Symbol" w:char="F0B7"/>
      </w:r>
      <w:r>
        <w:rPr>
          <w:lang w:val="bg-BG"/>
        </w:rPr>
        <w:tab/>
        <w:t>Не трябва да прилагате Humalog интравенозно. Инжектирайте Humalog само както Вашият лекар или сестра са Ви препоръчали. Само Вашият лекар може да прилага интравенозно Humalog. Той ще направи това само при специални условия като например операция или ако сте болен и Вашите нива на глюкоза са твърде високи.</w:t>
      </w:r>
    </w:p>
    <w:p w:rsidR="009127D5" w:rsidRDefault="009127D5">
      <w:pPr>
        <w:numPr>
          <w:ilvl w:val="12"/>
          <w:numId w:val="0"/>
        </w:numPr>
        <w:tabs>
          <w:tab w:val="clear" w:pos="567"/>
        </w:tabs>
        <w:spacing w:line="240" w:lineRule="auto"/>
        <w:ind w:left="567" w:right="-2" w:hanging="567"/>
        <w:rPr>
          <w:noProof/>
          <w:szCs w:val="22"/>
          <w:lang w:val="bg-BG"/>
        </w:rPr>
      </w:pPr>
    </w:p>
    <w:p w:rsidR="009127D5" w:rsidRDefault="009127D5" w:rsidP="00D00545">
      <w:pPr>
        <w:keepNext/>
        <w:tabs>
          <w:tab w:val="clear" w:pos="567"/>
        </w:tabs>
        <w:spacing w:line="240" w:lineRule="auto"/>
        <w:jc w:val="both"/>
        <w:rPr>
          <w:lang w:val="bg-BG"/>
        </w:rPr>
      </w:pPr>
      <w:r>
        <w:rPr>
          <w:b/>
          <w:lang w:val="bg-BG"/>
        </w:rPr>
        <w:t xml:space="preserve">Използване на </w:t>
      </w:r>
      <w:r>
        <w:rPr>
          <w:b/>
          <w:szCs w:val="22"/>
          <w:lang w:val="bg-BG"/>
        </w:rPr>
        <w:t>Humalog</w:t>
      </w:r>
      <w:r>
        <w:rPr>
          <w:szCs w:val="22"/>
          <w:lang w:val="bg-BG"/>
        </w:rPr>
        <w:t xml:space="preserve"> </w:t>
      </w:r>
      <w:r>
        <w:rPr>
          <w:b/>
          <w:lang w:val="bg-BG"/>
        </w:rPr>
        <w:t>в инфузионна помпа</w:t>
      </w:r>
    </w:p>
    <w:p w:rsidR="009127D5" w:rsidRDefault="009127D5">
      <w:pPr>
        <w:tabs>
          <w:tab w:val="clear" w:pos="567"/>
        </w:tabs>
        <w:spacing w:line="240" w:lineRule="auto"/>
        <w:ind w:left="540" w:hanging="540"/>
        <w:rPr>
          <w:lang w:val="bg-BG"/>
        </w:rPr>
      </w:pPr>
      <w:r>
        <w:rPr>
          <w:lang w:val="bg-BG"/>
        </w:rPr>
        <w:sym w:font="Symbol" w:char="F0B7"/>
      </w:r>
      <w:r>
        <w:rPr>
          <w:lang w:val="bg-BG"/>
        </w:rPr>
        <w:tab/>
        <w:t>Само някои инфузионни помпи за инсулин със СЕ</w:t>
      </w:r>
      <w:r>
        <w:rPr>
          <w:lang w:val="bg-BG"/>
        </w:rPr>
        <w:noBreakHyphen/>
        <w:t>марка могат да се използват за преливане на инсулин лиспро. Преди инфузиране на инсулин лиспро, трябва да се изучат инструкциите на производителя, за да се уверите за пригодността или непригодността на инфузионната помпа. Прочетете и следвайте инструкциите в листовката за продукта, придружаваща инфузионната помпа.</w:t>
      </w:r>
    </w:p>
    <w:p w:rsidR="009127D5" w:rsidRDefault="009127D5">
      <w:pPr>
        <w:tabs>
          <w:tab w:val="clear" w:pos="567"/>
        </w:tabs>
        <w:spacing w:line="240" w:lineRule="auto"/>
        <w:ind w:left="540" w:hanging="540"/>
        <w:rPr>
          <w:lang w:val="bg-BG"/>
        </w:rPr>
      </w:pPr>
      <w:r>
        <w:rPr>
          <w:lang w:val="bg-BG"/>
        </w:rPr>
        <w:sym w:font="Symbol" w:char="F0B7"/>
      </w:r>
      <w:r>
        <w:rPr>
          <w:lang w:val="bg-BG"/>
        </w:rPr>
        <w:tab/>
        <w:t>Уверете се в използването на правилния резервоар и катетър за Вашата помпа.</w:t>
      </w:r>
    </w:p>
    <w:p w:rsidR="009127D5" w:rsidRPr="00176A79" w:rsidRDefault="009127D5">
      <w:pPr>
        <w:tabs>
          <w:tab w:val="clear" w:pos="567"/>
        </w:tabs>
        <w:spacing w:line="240" w:lineRule="auto"/>
        <w:ind w:left="540" w:hanging="540"/>
        <w:rPr>
          <w:u w:val="single"/>
          <w:lang w:val="bg-BG"/>
        </w:rPr>
      </w:pPr>
      <w:r>
        <w:rPr>
          <w:lang w:val="bg-BG"/>
        </w:rPr>
        <w:sym w:font="Symbol" w:char="F0B7"/>
      </w:r>
      <w:r>
        <w:rPr>
          <w:lang w:val="bg-BG"/>
        </w:rPr>
        <w:tab/>
      </w:r>
      <w:r w:rsidR="00962516" w:rsidRPr="00176A79">
        <w:rPr>
          <w:u w:val="single"/>
          <w:lang w:val="bg-BG"/>
        </w:rPr>
        <w:t xml:space="preserve">Смяната на </w:t>
      </w:r>
      <w:r w:rsidR="00962516" w:rsidRPr="00176A79">
        <w:rPr>
          <w:szCs w:val="22"/>
          <w:u w:val="single"/>
          <w:lang w:val="bg-BG"/>
        </w:rPr>
        <w:t>инфузи</w:t>
      </w:r>
      <w:r w:rsidR="00706E2B" w:rsidRPr="00176A79">
        <w:rPr>
          <w:szCs w:val="22"/>
          <w:u w:val="single"/>
          <w:lang w:val="bg-BG"/>
        </w:rPr>
        <w:t>онни</w:t>
      </w:r>
      <w:r w:rsidR="00962516" w:rsidRPr="00176A79">
        <w:rPr>
          <w:szCs w:val="22"/>
          <w:u w:val="single"/>
          <w:lang w:val="bg-BG"/>
        </w:rPr>
        <w:t xml:space="preserve">я </w:t>
      </w:r>
      <w:r w:rsidR="00706E2B" w:rsidRPr="00176A79">
        <w:rPr>
          <w:szCs w:val="22"/>
          <w:u w:val="single"/>
          <w:lang w:val="bg-BG"/>
        </w:rPr>
        <w:t xml:space="preserve">набор </w:t>
      </w:r>
      <w:r w:rsidR="00962516" w:rsidRPr="00176A79">
        <w:rPr>
          <w:szCs w:val="22"/>
          <w:u w:val="single"/>
          <w:lang w:val="bg-BG"/>
        </w:rPr>
        <w:t xml:space="preserve">(система и </w:t>
      </w:r>
      <w:r w:rsidR="00F620F4">
        <w:rPr>
          <w:szCs w:val="22"/>
          <w:u w:val="single"/>
          <w:lang w:val="bg-BG"/>
        </w:rPr>
        <w:t>игла</w:t>
      </w:r>
      <w:r w:rsidR="00962516" w:rsidRPr="00176A79">
        <w:rPr>
          <w:szCs w:val="22"/>
          <w:u w:val="single"/>
          <w:lang w:val="bg-BG"/>
        </w:rPr>
        <w:t>) трябва да бъде</w:t>
      </w:r>
      <w:r w:rsidR="007873BE" w:rsidRPr="00176A79">
        <w:rPr>
          <w:szCs w:val="22"/>
          <w:u w:val="single"/>
          <w:lang w:val="bg-BG"/>
        </w:rPr>
        <w:t xml:space="preserve"> </w:t>
      </w:r>
      <w:r w:rsidR="00962516" w:rsidRPr="00176A79">
        <w:rPr>
          <w:szCs w:val="22"/>
          <w:u w:val="single"/>
          <w:lang w:val="bg-BG"/>
        </w:rPr>
        <w:t>направена в съответствие с указанията в информацията за продукта, предоставена с инфузионния набор.</w:t>
      </w:r>
    </w:p>
    <w:p w:rsidR="009127D5" w:rsidRDefault="009127D5">
      <w:pPr>
        <w:tabs>
          <w:tab w:val="clear" w:pos="567"/>
        </w:tabs>
        <w:spacing w:line="240" w:lineRule="auto"/>
        <w:ind w:left="540" w:hanging="540"/>
        <w:rPr>
          <w:lang w:val="bg-BG"/>
        </w:rPr>
      </w:pPr>
      <w:r>
        <w:rPr>
          <w:lang w:val="bg-BG"/>
        </w:rPr>
        <w:sym w:font="Symbol" w:char="F0B7"/>
      </w:r>
      <w:r>
        <w:rPr>
          <w:lang w:val="bg-BG"/>
        </w:rPr>
        <w:tab/>
        <w:t xml:space="preserve">В случай на хипогликемичен епизод, инфузията трябва да бъде спряна до неговото отстраняване. Ако се повтори или настъпи силно спадане нивата на кръвната глюкоза, </w:t>
      </w:r>
      <w:r w:rsidR="002320DC">
        <w:rPr>
          <w:lang w:val="bg-BG"/>
        </w:rPr>
        <w:t>информирайте</w:t>
      </w:r>
      <w:r>
        <w:rPr>
          <w:lang w:val="bg-BG"/>
        </w:rPr>
        <w:t xml:space="preserve"> Вашия лекар или клиника и имайте предвид намаляване или спиране на инсулиновата инфузия.</w:t>
      </w:r>
    </w:p>
    <w:p w:rsidR="009127D5" w:rsidRDefault="009127D5">
      <w:pPr>
        <w:tabs>
          <w:tab w:val="clear" w:pos="567"/>
        </w:tabs>
        <w:spacing w:line="240" w:lineRule="auto"/>
        <w:ind w:left="540" w:hanging="540"/>
        <w:rPr>
          <w:lang w:val="bg-BG"/>
        </w:rPr>
      </w:pPr>
      <w:r>
        <w:rPr>
          <w:lang w:val="bg-BG"/>
        </w:rPr>
        <w:sym w:font="Symbol" w:char="F0B7"/>
      </w:r>
      <w:r>
        <w:rPr>
          <w:lang w:val="bg-BG"/>
        </w:rPr>
        <w:tab/>
        <w:t xml:space="preserve">Неправилното функциониране на помпата или запушване на инфузионния набор може да доведе до бързо покачване нивата на глюкозата. Ако се подозира прекъсване на инсулиновия поток, следвайте инструкциите в съпътстващата информация и ако е уместно, </w:t>
      </w:r>
      <w:r w:rsidR="002320DC">
        <w:rPr>
          <w:lang w:val="bg-BG"/>
        </w:rPr>
        <w:t>информирайте</w:t>
      </w:r>
      <w:r>
        <w:rPr>
          <w:lang w:val="bg-BG"/>
        </w:rPr>
        <w:t xml:space="preserve"> Вашия лекар или клиника.</w:t>
      </w:r>
    </w:p>
    <w:p w:rsidR="009127D5" w:rsidRDefault="009127D5">
      <w:pPr>
        <w:tabs>
          <w:tab w:val="clear" w:pos="567"/>
        </w:tabs>
        <w:spacing w:line="240" w:lineRule="auto"/>
        <w:ind w:left="540" w:hanging="540"/>
        <w:rPr>
          <w:lang w:val="bg-BG"/>
        </w:rPr>
      </w:pPr>
      <w:r>
        <w:rPr>
          <w:lang w:val="bg-BG"/>
        </w:rPr>
        <w:sym w:font="Symbol" w:char="F0B7"/>
      </w:r>
      <w:r>
        <w:rPr>
          <w:lang w:val="bg-BG"/>
        </w:rPr>
        <w:tab/>
        <w:t>Когато се използва с инсулинова инфузионна помпа, Humalog не трябва да се смесва с какъвто и да е друг инсулин.</w:t>
      </w:r>
    </w:p>
    <w:p w:rsidR="009127D5" w:rsidRDefault="009127D5">
      <w:pPr>
        <w:numPr>
          <w:ilvl w:val="12"/>
          <w:numId w:val="0"/>
        </w:numPr>
        <w:tabs>
          <w:tab w:val="clear" w:pos="567"/>
        </w:tabs>
        <w:spacing w:line="240" w:lineRule="auto"/>
        <w:ind w:right="-2"/>
        <w:rPr>
          <w:noProof/>
          <w:szCs w:val="22"/>
          <w:lang w:val="bg-BG"/>
        </w:rPr>
      </w:pPr>
    </w:p>
    <w:p w:rsidR="009127D5" w:rsidRDefault="009127D5" w:rsidP="00D00545">
      <w:pPr>
        <w:keepNext/>
        <w:numPr>
          <w:ilvl w:val="12"/>
          <w:numId w:val="0"/>
        </w:numPr>
        <w:tabs>
          <w:tab w:val="clear" w:pos="567"/>
        </w:tabs>
        <w:spacing w:line="240" w:lineRule="auto"/>
        <w:jc w:val="both"/>
        <w:rPr>
          <w:b/>
          <w:noProof/>
          <w:szCs w:val="22"/>
          <w:lang w:val="bg-BG"/>
        </w:rPr>
      </w:pPr>
      <w:r>
        <w:rPr>
          <w:b/>
          <w:noProof/>
          <w:szCs w:val="22"/>
          <w:lang w:val="bg-BG"/>
        </w:rPr>
        <w:t xml:space="preserve">Ако сте приложили повече от необходимата доза </w:t>
      </w:r>
      <w:r>
        <w:rPr>
          <w:b/>
          <w:szCs w:val="22"/>
          <w:lang w:val="bg-BG"/>
        </w:rPr>
        <w:t>Humalog</w:t>
      </w:r>
      <w:r w:rsidR="005F5D1D">
        <w:rPr>
          <w:b/>
          <w:szCs w:val="22"/>
          <w:lang w:val="bg-BG"/>
        </w:rPr>
        <w:t xml:space="preserve"> </w:t>
      </w:r>
    </w:p>
    <w:p w:rsidR="009127D5" w:rsidRDefault="009127D5">
      <w:pPr>
        <w:numPr>
          <w:ilvl w:val="12"/>
          <w:numId w:val="0"/>
        </w:numPr>
        <w:tabs>
          <w:tab w:val="clear" w:pos="567"/>
        </w:tabs>
        <w:spacing w:line="240" w:lineRule="auto"/>
        <w:ind w:right="-2"/>
        <w:outlineLvl w:val="0"/>
        <w:rPr>
          <w:noProof/>
          <w:szCs w:val="22"/>
          <w:lang w:val="bg-BG"/>
        </w:rPr>
      </w:pPr>
      <w:r>
        <w:rPr>
          <w:noProof/>
          <w:szCs w:val="22"/>
          <w:lang w:val="bg-BG"/>
        </w:rPr>
        <w:t xml:space="preserve">Ако сте приложили повече </w:t>
      </w:r>
      <w:bookmarkStart w:id="14" w:name="_Hlk48140804"/>
      <w:r w:rsidR="0041548B" w:rsidRPr="0041548B">
        <w:rPr>
          <w:noProof/>
          <w:szCs w:val="22"/>
          <w:lang w:val="bg-BG"/>
        </w:rPr>
        <w:t xml:space="preserve">от необходимата доза </w:t>
      </w:r>
      <w:bookmarkEnd w:id="14"/>
      <w:r>
        <w:rPr>
          <w:noProof/>
          <w:szCs w:val="22"/>
          <w:lang w:val="bg-BG"/>
        </w:rPr>
        <w:t>Humalog</w:t>
      </w:r>
      <w:r w:rsidR="00D078EF" w:rsidRPr="00D078EF">
        <w:rPr>
          <w:color w:val="000000"/>
          <w:szCs w:val="22"/>
          <w:lang w:val="bg-BG"/>
        </w:rPr>
        <w:t xml:space="preserve"> </w:t>
      </w:r>
      <w:r w:rsidR="00D078EF" w:rsidRPr="00D078EF">
        <w:rPr>
          <w:noProof/>
          <w:szCs w:val="22"/>
          <w:lang w:val="bg-BG"/>
        </w:rPr>
        <w:t>или не сте сигурни колко сте инжектирали</w:t>
      </w:r>
      <w:r>
        <w:rPr>
          <w:noProof/>
          <w:szCs w:val="22"/>
          <w:lang w:val="bg-BG"/>
        </w:rPr>
        <w:t xml:space="preserve">, </w:t>
      </w:r>
      <w:r w:rsidR="00D078EF" w:rsidRPr="00D078EF">
        <w:rPr>
          <w:noProof/>
          <w:szCs w:val="22"/>
          <w:lang w:val="ru-RU"/>
        </w:rPr>
        <w:t xml:space="preserve">нивото на кръвната Ви захар </w:t>
      </w:r>
      <w:r w:rsidR="00D133C1">
        <w:rPr>
          <w:noProof/>
          <w:szCs w:val="22"/>
          <w:lang w:val="ru-RU"/>
        </w:rPr>
        <w:t>може да стане ниско</w:t>
      </w:r>
      <w:r>
        <w:rPr>
          <w:noProof/>
          <w:szCs w:val="22"/>
          <w:lang w:val="bg-BG"/>
        </w:rPr>
        <w:t>. Проверете нивото на кръвната си захар.</w:t>
      </w:r>
    </w:p>
    <w:p w:rsidR="00D078EF" w:rsidRDefault="00D078EF" w:rsidP="0078067A">
      <w:pPr>
        <w:numPr>
          <w:ilvl w:val="12"/>
          <w:numId w:val="0"/>
        </w:numPr>
        <w:tabs>
          <w:tab w:val="clear" w:pos="567"/>
        </w:tabs>
        <w:spacing w:line="240" w:lineRule="auto"/>
        <w:ind w:right="-2"/>
        <w:outlineLvl w:val="0"/>
        <w:rPr>
          <w:lang w:val="bg-BG"/>
        </w:rPr>
      </w:pPr>
    </w:p>
    <w:p w:rsidR="009127D5" w:rsidRDefault="009127D5" w:rsidP="0078067A">
      <w:pPr>
        <w:numPr>
          <w:ilvl w:val="12"/>
          <w:numId w:val="0"/>
        </w:numPr>
        <w:tabs>
          <w:tab w:val="clear" w:pos="567"/>
        </w:tabs>
        <w:spacing w:line="240" w:lineRule="auto"/>
        <w:ind w:right="-2"/>
        <w:outlineLvl w:val="0"/>
        <w:rPr>
          <w:lang w:val="bg-BG"/>
        </w:rPr>
      </w:pPr>
      <w:r>
        <w:rPr>
          <w:lang w:val="bg-BG"/>
        </w:rPr>
        <w:t>Ако кръвната Ви захар е ниска</w:t>
      </w:r>
      <w:r w:rsidR="0078067A">
        <w:rPr>
          <w:lang w:val="bg-BG"/>
        </w:rPr>
        <w:t xml:space="preserve"> </w:t>
      </w:r>
      <w:r w:rsidR="0078067A" w:rsidRPr="004714B9">
        <w:rPr>
          <w:b/>
          <w:bCs/>
          <w:lang w:val="bg-BG"/>
        </w:rPr>
        <w:t>(лека хипогликемия)</w:t>
      </w:r>
      <w:r>
        <w:rPr>
          <w:lang w:val="bg-BG"/>
        </w:rPr>
        <w:t>, вземете таблетки глюкоза, захар или изпийте подсладена напитка. След това яжте плод, бисквити или сандвич, както Ви е препоръчал лекаря и си починете. В повечето случаи това ще Ви помогне да превъзмогнете</w:t>
      </w:r>
      <w:r>
        <w:rPr>
          <w:i/>
          <w:lang w:val="bg-BG"/>
        </w:rPr>
        <w:t xml:space="preserve"> </w:t>
      </w:r>
      <w:r>
        <w:rPr>
          <w:lang w:val="bg-BG"/>
        </w:rPr>
        <w:t>леката хипогликемия или ниска степен на инсулиново предозиране. Ако се почуствате по</w:t>
      </w:r>
      <w:r>
        <w:rPr>
          <w:lang w:val="bg-BG"/>
        </w:rPr>
        <w:noBreakHyphen/>
        <w:t>зле и дишането Ви е повърхностно и кожата Ви става бледа, веднага се обадете на Вашия лекар. Твърде тежка хипогликемия може да се лекува с глюкагонова инжекция. Хапнете глюкоза или захар след глюкагоновата инжекция. Ако няма отговор към глюкагона Вие ще трябва да отидете в болница. Помолете Вашия лекар да Ви разкаже за глюкагона.</w:t>
      </w:r>
    </w:p>
    <w:p w:rsidR="009127D5" w:rsidRDefault="009127D5">
      <w:pPr>
        <w:numPr>
          <w:ilvl w:val="12"/>
          <w:numId w:val="0"/>
        </w:numPr>
        <w:tabs>
          <w:tab w:val="clear" w:pos="567"/>
        </w:tabs>
        <w:spacing w:line="240" w:lineRule="auto"/>
        <w:ind w:right="-2"/>
        <w:outlineLvl w:val="0"/>
        <w:rPr>
          <w:b/>
          <w:noProof/>
          <w:szCs w:val="22"/>
          <w:lang w:val="bg-BG"/>
        </w:rPr>
      </w:pPr>
    </w:p>
    <w:p w:rsidR="009127D5" w:rsidRDefault="009127D5" w:rsidP="00D00545">
      <w:pPr>
        <w:keepNext/>
        <w:numPr>
          <w:ilvl w:val="12"/>
          <w:numId w:val="0"/>
        </w:numPr>
        <w:tabs>
          <w:tab w:val="clear" w:pos="567"/>
        </w:tabs>
        <w:spacing w:line="240" w:lineRule="auto"/>
        <w:jc w:val="both"/>
        <w:rPr>
          <w:b/>
          <w:noProof/>
          <w:szCs w:val="22"/>
          <w:lang w:val="bg-BG"/>
        </w:rPr>
      </w:pPr>
      <w:r>
        <w:rPr>
          <w:b/>
          <w:noProof/>
          <w:szCs w:val="22"/>
          <w:lang w:val="bg-BG"/>
        </w:rPr>
        <w:t xml:space="preserve">Ако сте пропуснали да приложите </w:t>
      </w:r>
      <w:r>
        <w:rPr>
          <w:b/>
          <w:szCs w:val="22"/>
          <w:lang w:val="bg-BG"/>
        </w:rPr>
        <w:t>Humalog</w:t>
      </w:r>
      <w:r w:rsidR="005F5D1D">
        <w:rPr>
          <w:b/>
          <w:szCs w:val="22"/>
          <w:lang w:val="bg-BG"/>
        </w:rPr>
        <w:t xml:space="preserve"> </w:t>
      </w:r>
    </w:p>
    <w:p w:rsidR="009127D5" w:rsidRDefault="009127D5">
      <w:pPr>
        <w:numPr>
          <w:ilvl w:val="12"/>
          <w:numId w:val="0"/>
        </w:numPr>
        <w:tabs>
          <w:tab w:val="clear" w:pos="567"/>
        </w:tabs>
        <w:spacing w:line="240" w:lineRule="auto"/>
        <w:ind w:right="-2"/>
        <w:outlineLvl w:val="0"/>
        <w:rPr>
          <w:noProof/>
          <w:szCs w:val="22"/>
          <w:lang w:val="bg-BG"/>
        </w:rPr>
      </w:pPr>
      <w:r>
        <w:rPr>
          <w:noProof/>
          <w:szCs w:val="22"/>
          <w:lang w:val="bg-BG"/>
        </w:rPr>
        <w:t xml:space="preserve">Ако сте приложили по-малко </w:t>
      </w:r>
      <w:r w:rsidR="00D078EF" w:rsidRPr="00D078EF">
        <w:rPr>
          <w:noProof/>
          <w:szCs w:val="22"/>
          <w:lang w:val="bg-BG"/>
        </w:rPr>
        <w:t xml:space="preserve">от необходимата доза </w:t>
      </w:r>
      <w:r>
        <w:rPr>
          <w:noProof/>
          <w:szCs w:val="22"/>
          <w:lang w:val="bg-BG"/>
        </w:rPr>
        <w:t>Humalog</w:t>
      </w:r>
      <w:r w:rsidR="00D078EF">
        <w:rPr>
          <w:noProof/>
          <w:szCs w:val="22"/>
          <w:lang w:val="bg-BG"/>
        </w:rPr>
        <w:t xml:space="preserve"> </w:t>
      </w:r>
      <w:r w:rsidR="00D078EF" w:rsidRPr="00D078EF">
        <w:rPr>
          <w:noProof/>
          <w:szCs w:val="22"/>
          <w:lang w:val="bg-BG"/>
        </w:rPr>
        <w:t>или не сте сигурни колко сте инжектирали</w:t>
      </w:r>
      <w:r w:rsidR="00D078EF" w:rsidRPr="00D078EF">
        <w:rPr>
          <w:noProof/>
          <w:szCs w:val="22"/>
          <w:lang w:val="ru-RU"/>
        </w:rPr>
        <w:t xml:space="preserve">нивото на кръвната Ви захар </w:t>
      </w:r>
      <w:r w:rsidR="001A5226">
        <w:rPr>
          <w:noProof/>
          <w:szCs w:val="22"/>
          <w:lang w:val="ru-RU"/>
        </w:rPr>
        <w:t>може значително да се повиши</w:t>
      </w:r>
      <w:r>
        <w:rPr>
          <w:noProof/>
          <w:szCs w:val="22"/>
          <w:lang w:val="bg-BG"/>
        </w:rPr>
        <w:t>. Проверете нивото на кръвната си захар.</w:t>
      </w:r>
    </w:p>
    <w:p w:rsidR="009127D5" w:rsidRDefault="009127D5">
      <w:pPr>
        <w:numPr>
          <w:ilvl w:val="12"/>
          <w:numId w:val="0"/>
        </w:numPr>
        <w:tabs>
          <w:tab w:val="clear" w:pos="567"/>
        </w:tabs>
        <w:spacing w:line="240" w:lineRule="auto"/>
        <w:ind w:right="-2"/>
        <w:outlineLvl w:val="0"/>
        <w:rPr>
          <w:noProof/>
          <w:szCs w:val="22"/>
          <w:lang w:val="bg-BG"/>
        </w:rPr>
      </w:pPr>
    </w:p>
    <w:p w:rsidR="009127D5" w:rsidRDefault="009127D5" w:rsidP="0078067A">
      <w:pPr>
        <w:tabs>
          <w:tab w:val="clear" w:pos="567"/>
        </w:tabs>
        <w:spacing w:line="240" w:lineRule="auto"/>
        <w:rPr>
          <w:lang w:val="bg-BG"/>
        </w:rPr>
      </w:pPr>
      <w:r>
        <w:rPr>
          <w:lang w:val="bg-BG"/>
        </w:rPr>
        <w:t>Ако хипогликемията (ниски стойности на кръвна захар) или хипергликемията (високи стойности на кръвна захар) не се лекуват, то те могат да бъдат много сериозни и да предизвикат главоболие, гадене, повръщане, обезводняване, безсъзнание, кома или дори смърт. (вижте А и Б в точка</w:t>
      </w:r>
      <w:r w:rsidR="0078067A">
        <w:rPr>
          <w:lang w:val="bg-BG"/>
        </w:rPr>
        <w:t> </w:t>
      </w:r>
      <w:r>
        <w:rPr>
          <w:lang w:val="bg-BG"/>
        </w:rPr>
        <w:t xml:space="preserve">4. „Възможни нежелани </w:t>
      </w:r>
      <w:r w:rsidR="0078067A">
        <w:rPr>
          <w:lang w:val="bg-BG"/>
        </w:rPr>
        <w:t>реакции</w:t>
      </w:r>
      <w:r>
        <w:rPr>
          <w:lang w:val="bg-BG"/>
        </w:rPr>
        <w:t>”).</w:t>
      </w:r>
    </w:p>
    <w:p w:rsidR="0078067A" w:rsidRDefault="0078067A" w:rsidP="0078067A">
      <w:pPr>
        <w:tabs>
          <w:tab w:val="clear" w:pos="567"/>
        </w:tabs>
        <w:spacing w:line="240" w:lineRule="auto"/>
        <w:rPr>
          <w:lang w:val="bg-BG"/>
        </w:rPr>
      </w:pPr>
    </w:p>
    <w:p w:rsidR="0078067A" w:rsidRDefault="0078067A" w:rsidP="0078067A">
      <w:pPr>
        <w:tabs>
          <w:tab w:val="clear" w:pos="567"/>
        </w:tabs>
        <w:spacing w:line="240" w:lineRule="auto"/>
        <w:rPr>
          <w:lang w:val="bg-BG"/>
        </w:rPr>
      </w:pPr>
      <w:r w:rsidRPr="004714B9">
        <w:rPr>
          <w:b/>
          <w:bCs/>
          <w:lang w:val="bg-BG"/>
        </w:rPr>
        <w:t>Три прости стъпки</w:t>
      </w:r>
      <w:r>
        <w:rPr>
          <w:lang w:val="bg-BG"/>
        </w:rPr>
        <w:t xml:space="preserve"> да се избегне хипогликемия или хипергликемия са:</w:t>
      </w:r>
    </w:p>
    <w:p w:rsidR="009127D5" w:rsidRDefault="009127D5">
      <w:pPr>
        <w:numPr>
          <w:ilvl w:val="12"/>
          <w:numId w:val="0"/>
        </w:numPr>
        <w:tabs>
          <w:tab w:val="clear" w:pos="567"/>
        </w:tabs>
        <w:spacing w:line="240" w:lineRule="auto"/>
        <w:ind w:right="-2"/>
        <w:rPr>
          <w:lang w:val="bg-BG"/>
        </w:rPr>
      </w:pPr>
      <w:r>
        <w:rPr>
          <w:lang w:val="bg-BG"/>
        </w:rPr>
        <w:sym w:font="Symbol" w:char="F0B7"/>
      </w:r>
      <w:r>
        <w:rPr>
          <w:lang w:val="bg-BG"/>
        </w:rPr>
        <w:tab/>
        <w:t xml:space="preserve">Винаги пазете резервни спринцовки и резервни флакони с </w:t>
      </w:r>
      <w:r>
        <w:rPr>
          <w:szCs w:val="22"/>
          <w:lang w:val="bg-BG"/>
        </w:rPr>
        <w:t>Humalog</w:t>
      </w:r>
      <w:r>
        <w:rPr>
          <w:lang w:val="bg-BG"/>
        </w:rPr>
        <w:t>.</w:t>
      </w:r>
    </w:p>
    <w:p w:rsidR="009127D5" w:rsidRDefault="009127D5">
      <w:pPr>
        <w:tabs>
          <w:tab w:val="clear" w:pos="567"/>
        </w:tabs>
        <w:spacing w:line="240" w:lineRule="auto"/>
        <w:jc w:val="both"/>
        <w:rPr>
          <w:lang w:val="bg-BG"/>
        </w:rPr>
      </w:pPr>
      <w:r>
        <w:rPr>
          <w:lang w:val="bg-BG"/>
        </w:rPr>
        <w:sym w:font="Symbol" w:char="F0B7"/>
      </w:r>
      <w:r>
        <w:rPr>
          <w:lang w:val="bg-BG"/>
        </w:rPr>
        <w:tab/>
        <w:t>Винаги носете нещо, което да показва, че сте диабетик.</w:t>
      </w:r>
    </w:p>
    <w:p w:rsidR="009127D5" w:rsidRDefault="009127D5">
      <w:pPr>
        <w:tabs>
          <w:tab w:val="clear" w:pos="567"/>
        </w:tabs>
        <w:spacing w:line="240" w:lineRule="auto"/>
        <w:jc w:val="both"/>
        <w:rPr>
          <w:lang w:val="bg-BG"/>
        </w:rPr>
      </w:pPr>
      <w:r>
        <w:rPr>
          <w:lang w:val="bg-BG"/>
        </w:rPr>
        <w:sym w:font="Symbol" w:char="F0B7"/>
      </w:r>
      <w:r>
        <w:rPr>
          <w:lang w:val="bg-BG"/>
        </w:rPr>
        <w:tab/>
        <w:t>Винаги носете захар със себе си.</w:t>
      </w:r>
    </w:p>
    <w:p w:rsidR="009127D5" w:rsidRDefault="009127D5">
      <w:pPr>
        <w:tabs>
          <w:tab w:val="clear" w:pos="567"/>
        </w:tabs>
        <w:spacing w:line="240" w:lineRule="auto"/>
        <w:jc w:val="both"/>
        <w:rPr>
          <w:lang w:val="bg-BG"/>
        </w:rPr>
      </w:pPr>
    </w:p>
    <w:p w:rsidR="009127D5" w:rsidRDefault="009127D5" w:rsidP="00D00545">
      <w:pPr>
        <w:keepNext/>
        <w:numPr>
          <w:ilvl w:val="12"/>
          <w:numId w:val="0"/>
        </w:numPr>
        <w:tabs>
          <w:tab w:val="clear" w:pos="567"/>
        </w:tabs>
        <w:spacing w:line="240" w:lineRule="auto"/>
        <w:jc w:val="both"/>
        <w:rPr>
          <w:b/>
          <w:noProof/>
          <w:szCs w:val="22"/>
          <w:lang w:val="bg-BG"/>
        </w:rPr>
      </w:pPr>
      <w:r>
        <w:rPr>
          <w:b/>
          <w:noProof/>
          <w:szCs w:val="22"/>
          <w:lang w:val="bg-BG"/>
        </w:rPr>
        <w:t>Ако сте спрели прил</w:t>
      </w:r>
      <w:r w:rsidR="00654B05">
        <w:rPr>
          <w:b/>
          <w:noProof/>
          <w:szCs w:val="22"/>
          <w:lang w:val="bg-BG"/>
        </w:rPr>
        <w:t>ожението</w:t>
      </w:r>
      <w:r>
        <w:rPr>
          <w:b/>
          <w:noProof/>
          <w:szCs w:val="22"/>
          <w:lang w:val="bg-BG"/>
        </w:rPr>
        <w:t xml:space="preserve"> на Humalog</w:t>
      </w:r>
    </w:p>
    <w:p w:rsidR="009127D5" w:rsidRDefault="009127D5">
      <w:pPr>
        <w:numPr>
          <w:ilvl w:val="12"/>
          <w:numId w:val="0"/>
        </w:numPr>
        <w:tabs>
          <w:tab w:val="clear" w:pos="567"/>
        </w:tabs>
        <w:spacing w:line="240" w:lineRule="auto"/>
        <w:ind w:right="-2"/>
        <w:outlineLvl w:val="0"/>
        <w:rPr>
          <w:noProof/>
          <w:szCs w:val="22"/>
          <w:lang w:val="bg-BG"/>
        </w:rPr>
      </w:pPr>
      <w:r>
        <w:rPr>
          <w:noProof/>
          <w:szCs w:val="22"/>
          <w:lang w:val="bg-BG"/>
        </w:rPr>
        <w:t>Ако сте приложили по-малко Humalog, отколкото Ви е необходимо, може да настъпи повишаване на кръвната захар. Не променяйте инсулина, предназначен за Вас, освен ако не Ви каже Вашия лекар.</w:t>
      </w:r>
    </w:p>
    <w:p w:rsidR="009127D5" w:rsidRDefault="009127D5">
      <w:pPr>
        <w:numPr>
          <w:ilvl w:val="12"/>
          <w:numId w:val="0"/>
        </w:numPr>
        <w:tabs>
          <w:tab w:val="clear" w:pos="567"/>
        </w:tabs>
        <w:spacing w:line="240" w:lineRule="auto"/>
        <w:ind w:left="567" w:right="-2" w:hanging="567"/>
        <w:rPr>
          <w:noProof/>
          <w:szCs w:val="22"/>
          <w:lang w:val="bg-BG"/>
        </w:rPr>
      </w:pPr>
    </w:p>
    <w:p w:rsidR="009127D5" w:rsidRDefault="009127D5" w:rsidP="000650B1">
      <w:pPr>
        <w:numPr>
          <w:ilvl w:val="12"/>
          <w:numId w:val="0"/>
        </w:numPr>
        <w:tabs>
          <w:tab w:val="clear" w:pos="567"/>
        </w:tabs>
        <w:spacing w:line="240" w:lineRule="auto"/>
        <w:ind w:right="-2"/>
        <w:rPr>
          <w:noProof/>
          <w:szCs w:val="22"/>
          <w:lang w:val="bg-BG"/>
        </w:rPr>
      </w:pPr>
      <w:r>
        <w:rPr>
          <w:noProof/>
          <w:szCs w:val="22"/>
          <w:lang w:val="bg-BG"/>
        </w:rPr>
        <w:t xml:space="preserve">Ако имате някакви допълнителни въпроси, свързани с употребата на </w:t>
      </w:r>
      <w:r w:rsidR="00A67FD3">
        <w:rPr>
          <w:noProof/>
          <w:szCs w:val="22"/>
          <w:lang w:val="bg-BG"/>
        </w:rPr>
        <w:t>това лекарство</w:t>
      </w:r>
      <w:r>
        <w:rPr>
          <w:noProof/>
          <w:szCs w:val="22"/>
          <w:lang w:val="bg-BG"/>
        </w:rPr>
        <w:t>, попитайте Вашия лекар или фармацевт.</w:t>
      </w:r>
    </w:p>
    <w:p w:rsidR="009127D5" w:rsidRDefault="009127D5">
      <w:pPr>
        <w:numPr>
          <w:ilvl w:val="12"/>
          <w:numId w:val="0"/>
        </w:numPr>
        <w:tabs>
          <w:tab w:val="clear" w:pos="567"/>
        </w:tabs>
        <w:spacing w:line="240" w:lineRule="auto"/>
        <w:ind w:left="567" w:right="-2" w:hanging="567"/>
        <w:rPr>
          <w:noProof/>
          <w:szCs w:val="22"/>
          <w:lang w:val="bg-BG"/>
        </w:rPr>
      </w:pPr>
    </w:p>
    <w:p w:rsidR="009127D5" w:rsidRDefault="009127D5">
      <w:pPr>
        <w:numPr>
          <w:ilvl w:val="12"/>
          <w:numId w:val="0"/>
        </w:numPr>
        <w:tabs>
          <w:tab w:val="clear" w:pos="567"/>
        </w:tabs>
        <w:spacing w:line="240" w:lineRule="auto"/>
        <w:ind w:left="567" w:right="-2" w:hanging="567"/>
        <w:rPr>
          <w:noProof/>
          <w:szCs w:val="22"/>
          <w:lang w:val="bg-BG"/>
        </w:rPr>
      </w:pPr>
    </w:p>
    <w:p w:rsidR="009127D5" w:rsidRDefault="009127D5" w:rsidP="0078067A">
      <w:pPr>
        <w:keepNext/>
        <w:numPr>
          <w:ilvl w:val="12"/>
          <w:numId w:val="0"/>
        </w:numPr>
        <w:tabs>
          <w:tab w:val="clear" w:pos="567"/>
        </w:tabs>
        <w:spacing w:line="240" w:lineRule="auto"/>
        <w:jc w:val="both"/>
        <w:rPr>
          <w:noProof/>
          <w:szCs w:val="22"/>
          <w:lang w:val="bg-BG"/>
        </w:rPr>
      </w:pPr>
      <w:r>
        <w:rPr>
          <w:b/>
          <w:noProof/>
          <w:szCs w:val="22"/>
          <w:lang w:val="bg-BG"/>
        </w:rPr>
        <w:t>4.</w:t>
      </w:r>
      <w:r>
        <w:rPr>
          <w:b/>
          <w:noProof/>
          <w:szCs w:val="22"/>
          <w:lang w:val="bg-BG"/>
        </w:rPr>
        <w:tab/>
        <w:t>В</w:t>
      </w:r>
      <w:r w:rsidR="0078067A" w:rsidRPr="000D3C7C">
        <w:rPr>
          <w:b/>
          <w:noProof/>
          <w:szCs w:val="22"/>
          <w:lang w:val="bg-BG"/>
        </w:rPr>
        <w:t>ъзможни нежелани реакции</w:t>
      </w:r>
    </w:p>
    <w:p w:rsidR="009127D5" w:rsidRDefault="009127D5" w:rsidP="00D00545">
      <w:pPr>
        <w:keepNext/>
        <w:numPr>
          <w:ilvl w:val="12"/>
          <w:numId w:val="0"/>
        </w:numPr>
        <w:tabs>
          <w:tab w:val="clear" w:pos="567"/>
        </w:tabs>
        <w:spacing w:line="240" w:lineRule="auto"/>
        <w:jc w:val="both"/>
        <w:rPr>
          <w:noProof/>
          <w:szCs w:val="22"/>
          <w:lang w:val="bg-BG"/>
        </w:rPr>
      </w:pPr>
    </w:p>
    <w:p w:rsidR="009127D5" w:rsidRDefault="009127D5">
      <w:pPr>
        <w:numPr>
          <w:ilvl w:val="12"/>
          <w:numId w:val="0"/>
        </w:numPr>
        <w:tabs>
          <w:tab w:val="clear" w:pos="567"/>
        </w:tabs>
        <w:spacing w:line="240" w:lineRule="auto"/>
        <w:ind w:right="-29"/>
        <w:rPr>
          <w:noProof/>
          <w:szCs w:val="22"/>
          <w:lang w:val="bg-BG"/>
        </w:rPr>
      </w:pPr>
      <w:r>
        <w:rPr>
          <w:noProof/>
          <w:szCs w:val="22"/>
          <w:lang w:val="bg-BG"/>
        </w:rPr>
        <w:t xml:space="preserve">Както всички лекарства, </w:t>
      </w:r>
      <w:r w:rsidR="00536840">
        <w:rPr>
          <w:noProof/>
          <w:szCs w:val="22"/>
          <w:lang w:val="bg-BG"/>
        </w:rPr>
        <w:t xml:space="preserve">това лекарство </w:t>
      </w:r>
      <w:r>
        <w:rPr>
          <w:noProof/>
          <w:szCs w:val="22"/>
          <w:lang w:val="bg-BG"/>
        </w:rPr>
        <w:t xml:space="preserve">може да предизвика нежелани </w:t>
      </w:r>
      <w:r w:rsidR="00A41031">
        <w:rPr>
          <w:noProof/>
          <w:szCs w:val="22"/>
          <w:lang w:val="bg-BG"/>
        </w:rPr>
        <w:t>реакции</w:t>
      </w:r>
      <w:r>
        <w:rPr>
          <w:noProof/>
          <w:szCs w:val="22"/>
          <w:lang w:val="bg-BG"/>
        </w:rPr>
        <w:t>, въпреки че не всеки ги получава.</w:t>
      </w:r>
    </w:p>
    <w:p w:rsidR="009127D5" w:rsidRDefault="009127D5">
      <w:pPr>
        <w:numPr>
          <w:ilvl w:val="12"/>
          <w:numId w:val="0"/>
        </w:numPr>
        <w:tabs>
          <w:tab w:val="clear" w:pos="567"/>
        </w:tabs>
        <w:spacing w:line="240" w:lineRule="auto"/>
        <w:ind w:right="-29"/>
        <w:rPr>
          <w:noProof/>
          <w:szCs w:val="22"/>
          <w:lang w:val="bg-BG"/>
        </w:rPr>
      </w:pPr>
    </w:p>
    <w:p w:rsidR="009127D5" w:rsidRDefault="009127D5">
      <w:pPr>
        <w:tabs>
          <w:tab w:val="clear" w:pos="567"/>
        </w:tabs>
        <w:spacing w:line="240" w:lineRule="auto"/>
        <w:jc w:val="both"/>
        <w:rPr>
          <w:lang w:val="bg-BG"/>
        </w:rPr>
      </w:pPr>
      <w:r>
        <w:rPr>
          <w:lang w:val="bg-BG"/>
        </w:rPr>
        <w:t>Системната алергия е рядка (</w:t>
      </w:r>
      <w:r>
        <w:rPr>
          <w:lang w:val="en-US"/>
        </w:rPr>
        <w:sym w:font="Symbol" w:char="F0B3"/>
      </w:r>
      <w:r>
        <w:rPr>
          <w:lang w:val="bg-BG"/>
        </w:rPr>
        <w:t xml:space="preserve"> 1/10 000 до </w:t>
      </w:r>
      <w:r>
        <w:rPr>
          <w:lang w:val="bg-BG"/>
        </w:rPr>
        <w:sym w:font="Symbol" w:char="F03C"/>
      </w:r>
      <w:r>
        <w:rPr>
          <w:lang w:val="bg-BG"/>
        </w:rPr>
        <w:t>1/1 000). Симптомите са следните:</w:t>
      </w:r>
    </w:p>
    <w:p w:rsidR="009127D5" w:rsidRDefault="009127D5" w:rsidP="00323594">
      <w:pPr>
        <w:numPr>
          <w:ilvl w:val="0"/>
          <w:numId w:val="11"/>
        </w:numPr>
        <w:tabs>
          <w:tab w:val="clear" w:pos="567"/>
        </w:tabs>
        <w:spacing w:line="240" w:lineRule="auto"/>
        <w:ind w:right="11"/>
        <w:rPr>
          <w:lang w:val="bg-BG"/>
        </w:rPr>
      </w:pPr>
      <w:r>
        <w:rPr>
          <w:lang w:val="bg-BG"/>
        </w:rPr>
        <w:t>обрив по цялото тяло</w:t>
      </w:r>
      <w:r>
        <w:rPr>
          <w:lang w:val="bg-BG"/>
        </w:rPr>
        <w:tab/>
      </w:r>
      <w:r>
        <w:rPr>
          <w:lang w:val="bg-BG"/>
        </w:rPr>
        <w:tab/>
      </w:r>
      <w:r>
        <w:rPr>
          <w:lang w:val="bg-BG"/>
        </w:rPr>
        <w:tab/>
      </w:r>
      <w:r>
        <w:rPr>
          <w:lang w:val="bg-BG"/>
        </w:rPr>
        <w:sym w:font="Symbol" w:char="F0B7"/>
      </w:r>
      <w:r>
        <w:rPr>
          <w:lang w:val="bg-BG"/>
        </w:rPr>
        <w:tab/>
        <w:t>спадане на кръвното налягане</w:t>
      </w:r>
    </w:p>
    <w:p w:rsidR="009127D5" w:rsidRDefault="009127D5" w:rsidP="00323594">
      <w:pPr>
        <w:numPr>
          <w:ilvl w:val="0"/>
          <w:numId w:val="10"/>
        </w:numPr>
        <w:tabs>
          <w:tab w:val="clear" w:pos="567"/>
        </w:tabs>
        <w:spacing w:line="240" w:lineRule="auto"/>
        <w:ind w:right="11"/>
      </w:pPr>
      <w:r>
        <w:rPr>
          <w:lang w:val="bg-BG"/>
        </w:rPr>
        <w:t xml:space="preserve">затруднено дишане </w:t>
      </w:r>
      <w:r>
        <w:tab/>
      </w:r>
      <w:r>
        <w:tab/>
      </w:r>
      <w:r>
        <w:tab/>
      </w:r>
      <w:r>
        <w:rPr>
          <w:lang w:val="bg-BG"/>
        </w:rPr>
        <w:sym w:font="Symbol" w:char="F0B7"/>
      </w:r>
      <w:r>
        <w:tab/>
      </w:r>
      <w:r>
        <w:rPr>
          <w:lang w:val="bg-BG"/>
        </w:rPr>
        <w:t>ускорена сърдечна дейност</w:t>
      </w:r>
    </w:p>
    <w:p w:rsidR="009127D5" w:rsidRDefault="009127D5" w:rsidP="00323594">
      <w:pPr>
        <w:numPr>
          <w:ilvl w:val="0"/>
          <w:numId w:val="10"/>
        </w:numPr>
        <w:tabs>
          <w:tab w:val="clear" w:pos="567"/>
        </w:tabs>
        <w:spacing w:line="240" w:lineRule="auto"/>
        <w:ind w:right="11"/>
      </w:pPr>
      <w:r>
        <w:rPr>
          <w:lang w:val="bg-BG"/>
        </w:rPr>
        <w:t>хриптящо дишане</w:t>
      </w:r>
      <w:r>
        <w:tab/>
      </w:r>
      <w:r>
        <w:tab/>
      </w:r>
      <w:r>
        <w:tab/>
      </w:r>
      <w:r>
        <w:rPr>
          <w:lang w:val="bg-BG"/>
        </w:rPr>
        <w:sym w:font="Symbol" w:char="F0B7"/>
      </w:r>
      <w:r>
        <w:tab/>
      </w:r>
      <w:r>
        <w:rPr>
          <w:lang w:val="bg-BG"/>
        </w:rPr>
        <w:t>изпотяване.</w:t>
      </w:r>
    </w:p>
    <w:p w:rsidR="009127D5" w:rsidRDefault="009127D5">
      <w:pPr>
        <w:tabs>
          <w:tab w:val="clear" w:pos="567"/>
        </w:tabs>
        <w:spacing w:line="240" w:lineRule="auto"/>
        <w:rPr>
          <w:lang w:val="bg-BG"/>
        </w:rPr>
      </w:pPr>
      <w:r>
        <w:rPr>
          <w:lang w:val="bg-BG"/>
        </w:rPr>
        <w:t xml:space="preserve">Ако смятате, че имате този тип инсулинова алергия с </w:t>
      </w:r>
      <w:r>
        <w:rPr>
          <w:szCs w:val="22"/>
          <w:lang w:val="bg-BG"/>
        </w:rPr>
        <w:t>Humalog</w:t>
      </w:r>
      <w:r>
        <w:rPr>
          <w:lang w:val="bg-BG"/>
        </w:rPr>
        <w:t xml:space="preserve">, незабавно </w:t>
      </w:r>
      <w:r w:rsidR="002320DC">
        <w:rPr>
          <w:lang w:val="bg-BG"/>
        </w:rPr>
        <w:t>информирайте</w:t>
      </w:r>
      <w:r>
        <w:rPr>
          <w:lang w:val="bg-BG"/>
        </w:rPr>
        <w:t xml:space="preserve"> Вашия лекар.</w:t>
      </w:r>
    </w:p>
    <w:p w:rsidR="00536840" w:rsidRDefault="00536840">
      <w:pPr>
        <w:tabs>
          <w:tab w:val="clear" w:pos="567"/>
        </w:tabs>
        <w:spacing w:line="240" w:lineRule="auto"/>
        <w:rPr>
          <w:lang w:val="bg-BG"/>
        </w:rPr>
      </w:pPr>
    </w:p>
    <w:p w:rsidR="00536840" w:rsidRDefault="00536840" w:rsidP="00536840">
      <w:pPr>
        <w:tabs>
          <w:tab w:val="clear" w:pos="567"/>
        </w:tabs>
        <w:spacing w:line="240" w:lineRule="auto"/>
        <w:rPr>
          <w:lang w:val="bg-BG"/>
        </w:rPr>
      </w:pPr>
      <w:r>
        <w:rPr>
          <w:lang w:val="bg-BG"/>
        </w:rPr>
        <w:t>Локалната алергия е честа (</w:t>
      </w:r>
      <w:r>
        <w:rPr>
          <w:lang w:val="en-US"/>
        </w:rPr>
        <w:sym w:font="Symbol" w:char="F0B3"/>
      </w:r>
      <w:r>
        <w:rPr>
          <w:lang w:val="bg-BG"/>
        </w:rPr>
        <w:t xml:space="preserve"> 1/100 до </w:t>
      </w:r>
      <w:r>
        <w:rPr>
          <w:lang w:val="bg-BG"/>
        </w:rPr>
        <w:sym w:font="Symbol" w:char="F03C"/>
      </w:r>
      <w:r>
        <w:rPr>
          <w:lang w:val="bg-BG"/>
        </w:rPr>
        <w:t xml:space="preserve">1/10): Някои хора получават зачервяване, подуване или сърбеж около мястото на инжектиране на инсулина. Обикновено това отзвучава за няколко дни до няколко седмици. Ако това Ви се случи, </w:t>
      </w:r>
      <w:r w:rsidR="00302FAE">
        <w:rPr>
          <w:lang w:val="bg-BG"/>
        </w:rPr>
        <w:t>информирайте</w:t>
      </w:r>
      <w:r>
        <w:rPr>
          <w:lang w:val="bg-BG"/>
        </w:rPr>
        <w:t>Вашия лекар.</w:t>
      </w:r>
    </w:p>
    <w:p w:rsidR="009127D5" w:rsidRDefault="009127D5">
      <w:pPr>
        <w:numPr>
          <w:ilvl w:val="12"/>
          <w:numId w:val="0"/>
        </w:numPr>
        <w:tabs>
          <w:tab w:val="clear" w:pos="567"/>
        </w:tabs>
        <w:spacing w:line="240" w:lineRule="auto"/>
        <w:ind w:right="-29"/>
        <w:rPr>
          <w:noProof/>
          <w:szCs w:val="22"/>
          <w:lang w:val="bg-BG"/>
        </w:rPr>
      </w:pPr>
    </w:p>
    <w:p w:rsidR="009127D5" w:rsidRDefault="009127D5">
      <w:pPr>
        <w:tabs>
          <w:tab w:val="clear" w:pos="567"/>
        </w:tabs>
        <w:spacing w:line="240" w:lineRule="auto"/>
        <w:rPr>
          <w:lang w:val="bg-BG"/>
        </w:rPr>
      </w:pPr>
      <w:r>
        <w:rPr>
          <w:lang w:val="bg-BG"/>
        </w:rPr>
        <w:t>Липодистрофия (удебеляване или хлътване върху кожата) е нечеста (</w:t>
      </w:r>
      <w:r>
        <w:rPr>
          <w:lang w:val="en-US"/>
        </w:rPr>
        <w:sym w:font="Symbol" w:char="F0B3"/>
      </w:r>
      <w:r>
        <w:rPr>
          <w:lang w:val="bg-BG"/>
        </w:rPr>
        <w:t xml:space="preserve"> 1/1 000 до </w:t>
      </w:r>
      <w:r>
        <w:rPr>
          <w:lang w:val="bg-BG"/>
        </w:rPr>
        <w:sym w:font="Symbol" w:char="F03C"/>
      </w:r>
      <w:r>
        <w:rPr>
          <w:lang w:val="bg-BG"/>
        </w:rPr>
        <w:t>1/100)</w:t>
      </w:r>
      <w:r w:rsidR="00F620F4">
        <w:rPr>
          <w:lang w:val="bg-BG"/>
        </w:rPr>
        <w:t xml:space="preserve">. </w:t>
      </w:r>
      <w:r>
        <w:rPr>
          <w:lang w:val="bg-BG"/>
        </w:rPr>
        <w:t xml:space="preserve">Ако забележите надебеляване или хлътване на мястото на инжектиране, </w:t>
      </w:r>
      <w:r w:rsidR="002320DC">
        <w:rPr>
          <w:lang w:val="bg-BG"/>
        </w:rPr>
        <w:t>информирайте</w:t>
      </w:r>
      <w:r>
        <w:rPr>
          <w:lang w:val="bg-BG"/>
        </w:rPr>
        <w:t xml:space="preserve"> Вашия лекар.</w:t>
      </w:r>
    </w:p>
    <w:p w:rsidR="00FE6A55" w:rsidRDefault="00FE6A55" w:rsidP="00FE6A55">
      <w:pPr>
        <w:tabs>
          <w:tab w:val="clear" w:pos="567"/>
        </w:tabs>
        <w:spacing w:line="240" w:lineRule="auto"/>
        <w:rPr>
          <w:szCs w:val="22"/>
          <w:lang w:val="bg-BG" w:eastAsia="de-DE"/>
        </w:rPr>
      </w:pPr>
    </w:p>
    <w:p w:rsidR="00FE6A55" w:rsidRPr="00601C3B" w:rsidRDefault="00E47BC1" w:rsidP="00FE6A55">
      <w:pPr>
        <w:rPr>
          <w:lang w:val="ru-RU"/>
        </w:rPr>
      </w:pPr>
      <w:r>
        <w:rPr>
          <w:szCs w:val="22"/>
          <w:lang w:val="bg-BG" w:eastAsia="de-DE"/>
        </w:rPr>
        <w:t>Има съобщения за о</w:t>
      </w:r>
      <w:r w:rsidR="00FE6A55">
        <w:rPr>
          <w:szCs w:val="22"/>
          <w:lang w:val="bg-BG" w:eastAsia="de-DE"/>
        </w:rPr>
        <w:t xml:space="preserve">ток </w:t>
      </w:r>
      <w:r w:rsidR="00FA11BC">
        <w:rPr>
          <w:szCs w:val="22"/>
          <w:lang w:val="bg-BG" w:eastAsia="de-DE"/>
        </w:rPr>
        <w:t>(напр., подуване на ръцете, глезените; задръжка на течности),</w:t>
      </w:r>
      <w:r w:rsidR="00FE6A55">
        <w:rPr>
          <w:szCs w:val="22"/>
          <w:lang w:val="bg-BG" w:eastAsia="de-DE"/>
        </w:rPr>
        <w:t xml:space="preserve"> </w:t>
      </w:r>
      <w:r w:rsidR="00FA11BC">
        <w:rPr>
          <w:szCs w:val="22"/>
          <w:lang w:val="bg-BG" w:eastAsia="de-DE"/>
        </w:rPr>
        <w:t xml:space="preserve">особено при започването на </w:t>
      </w:r>
      <w:r w:rsidR="00FE6A55">
        <w:rPr>
          <w:szCs w:val="22"/>
          <w:lang w:val="bg-BG" w:eastAsia="de-DE"/>
        </w:rPr>
        <w:t>лечение с инсулин</w:t>
      </w:r>
      <w:r w:rsidR="00FA11BC">
        <w:rPr>
          <w:szCs w:val="22"/>
          <w:lang w:val="bg-BG" w:eastAsia="de-DE"/>
        </w:rPr>
        <w:t xml:space="preserve"> или по време на промяна на лечението с цел подобряване на к</w:t>
      </w:r>
      <w:r w:rsidR="00FE6A55">
        <w:rPr>
          <w:szCs w:val="22"/>
          <w:lang w:val="bg-BG" w:eastAsia="de-DE"/>
        </w:rPr>
        <w:t>онтрол</w:t>
      </w:r>
      <w:r w:rsidR="00FA11BC">
        <w:rPr>
          <w:szCs w:val="22"/>
          <w:lang w:val="bg-BG" w:eastAsia="de-DE"/>
        </w:rPr>
        <w:t>а на кръвната Ви захар.</w:t>
      </w:r>
    </w:p>
    <w:p w:rsidR="009127D5" w:rsidRPr="00FE6A55" w:rsidRDefault="009127D5">
      <w:pPr>
        <w:tabs>
          <w:tab w:val="clear" w:pos="567"/>
        </w:tabs>
        <w:spacing w:line="240" w:lineRule="auto"/>
        <w:rPr>
          <w:lang w:val="ru-RU"/>
        </w:rPr>
      </w:pPr>
    </w:p>
    <w:p w:rsidR="0078067A" w:rsidRPr="000D3C7C" w:rsidRDefault="0078067A" w:rsidP="0078067A">
      <w:pPr>
        <w:numPr>
          <w:ilvl w:val="12"/>
          <w:numId w:val="0"/>
        </w:numPr>
        <w:tabs>
          <w:tab w:val="clear" w:pos="567"/>
          <w:tab w:val="left" w:pos="720"/>
        </w:tabs>
        <w:spacing w:line="240" w:lineRule="auto"/>
        <w:ind w:right="-2"/>
        <w:rPr>
          <w:b/>
          <w:szCs w:val="22"/>
          <w:lang w:val="bg-BG"/>
        </w:rPr>
      </w:pPr>
      <w:r w:rsidRPr="000D3C7C">
        <w:rPr>
          <w:b/>
          <w:szCs w:val="22"/>
          <w:lang w:val="bg-BG"/>
        </w:rPr>
        <w:t>Съобщаване на нежелани реакции</w:t>
      </w:r>
    </w:p>
    <w:p w:rsidR="0078067A" w:rsidRPr="002A32DA" w:rsidRDefault="0078067A" w:rsidP="00176A79">
      <w:pPr>
        <w:ind w:right="-2"/>
        <w:rPr>
          <w:szCs w:val="22"/>
          <w:lang w:val="ru-RU"/>
        </w:rPr>
      </w:pPr>
      <w:r w:rsidRPr="000D3C7C">
        <w:rPr>
          <w:szCs w:val="22"/>
          <w:lang w:val="bg-BG"/>
        </w:rPr>
        <w:t xml:space="preserve">Ако </w:t>
      </w:r>
      <w:r w:rsidRPr="000D3C7C">
        <w:rPr>
          <w:noProof/>
          <w:szCs w:val="22"/>
          <w:lang w:val="bg-BG"/>
        </w:rPr>
        <w:t>получите някакви нежелани</w:t>
      </w:r>
      <w:r w:rsidRPr="000D3C7C">
        <w:rPr>
          <w:szCs w:val="22"/>
          <w:lang w:val="bg-BG"/>
        </w:rPr>
        <w:t xml:space="preserve"> лекарствени реакции</w:t>
      </w:r>
      <w:r w:rsidRPr="000D3C7C">
        <w:rPr>
          <w:noProof/>
          <w:szCs w:val="22"/>
          <w:lang w:val="bg-BG"/>
        </w:rPr>
        <w:t xml:space="preserve">, уведомете </w:t>
      </w:r>
      <w:r w:rsidRPr="005A48AB">
        <w:rPr>
          <w:noProof/>
          <w:szCs w:val="22"/>
          <w:lang w:val="bg-BG"/>
        </w:rPr>
        <w:t>Вашия</w:t>
      </w:r>
      <w:r>
        <w:rPr>
          <w:noProof/>
          <w:szCs w:val="22"/>
          <w:lang w:val="bg-BG"/>
        </w:rPr>
        <w:t xml:space="preserve"> </w:t>
      </w:r>
      <w:r w:rsidRPr="005A48AB">
        <w:rPr>
          <w:noProof/>
          <w:szCs w:val="22"/>
          <w:lang w:val="bg-BG"/>
        </w:rPr>
        <w:t>лекар</w:t>
      </w:r>
      <w:r>
        <w:rPr>
          <w:noProof/>
          <w:szCs w:val="22"/>
          <w:lang w:val="bg-BG"/>
        </w:rPr>
        <w:t xml:space="preserve"> </w:t>
      </w:r>
      <w:r w:rsidRPr="005A48AB">
        <w:rPr>
          <w:noProof/>
          <w:szCs w:val="22"/>
          <w:lang w:val="bg-BG"/>
        </w:rPr>
        <w:t>или</w:t>
      </w:r>
      <w:r>
        <w:rPr>
          <w:noProof/>
          <w:szCs w:val="22"/>
          <w:lang w:val="bg-BG"/>
        </w:rPr>
        <w:t xml:space="preserve"> </w:t>
      </w:r>
      <w:r w:rsidRPr="005A48AB">
        <w:rPr>
          <w:noProof/>
          <w:szCs w:val="22"/>
          <w:lang w:val="bg-BG"/>
        </w:rPr>
        <w:t>фармацевт</w:t>
      </w:r>
      <w:r w:rsidRPr="000D3C7C">
        <w:rPr>
          <w:noProof/>
          <w:szCs w:val="22"/>
          <w:lang w:val="bg-BG"/>
        </w:rPr>
        <w:t xml:space="preserve">. </w:t>
      </w:r>
      <w:r w:rsidRPr="000D3C7C">
        <w:rPr>
          <w:szCs w:val="22"/>
          <w:lang w:val="bg-BG"/>
        </w:rPr>
        <w:t xml:space="preserve">Това включва всички </w:t>
      </w:r>
      <w:r w:rsidRPr="00A41031">
        <w:rPr>
          <w:szCs w:val="22"/>
          <w:lang w:val="bg-BG"/>
        </w:rPr>
        <w:t>възможни</w:t>
      </w:r>
      <w:r w:rsidRPr="00176A79">
        <w:rPr>
          <w:szCs w:val="22"/>
          <w:lang w:val="bg-BG"/>
        </w:rPr>
        <w:t xml:space="preserve"> </w:t>
      </w:r>
      <w:r w:rsidRPr="00A41031">
        <w:rPr>
          <w:szCs w:val="22"/>
          <w:lang w:val="bg-BG"/>
        </w:rPr>
        <w:t>неописани в тази листовка</w:t>
      </w:r>
      <w:r w:rsidRPr="000D3C7C">
        <w:rPr>
          <w:szCs w:val="22"/>
          <w:lang w:val="bg-BG"/>
        </w:rPr>
        <w:t xml:space="preserve"> нежелани реакции</w:t>
      </w:r>
      <w:r w:rsidRPr="000D3C7C">
        <w:rPr>
          <w:noProof/>
          <w:szCs w:val="22"/>
          <w:lang w:val="bg-BG"/>
        </w:rPr>
        <w:t>. Можете</w:t>
      </w:r>
      <w:r>
        <w:rPr>
          <w:noProof/>
          <w:szCs w:val="22"/>
          <w:lang w:val="bg-BG"/>
        </w:rPr>
        <w:t xml:space="preserve"> също </w:t>
      </w:r>
      <w:r w:rsidRPr="000D3C7C">
        <w:rPr>
          <w:noProof/>
          <w:szCs w:val="22"/>
          <w:lang w:val="bg-BG"/>
        </w:rPr>
        <w:t xml:space="preserve">да съобщите нежелани реакции </w:t>
      </w:r>
      <w:r w:rsidRPr="000D3C7C">
        <w:rPr>
          <w:szCs w:val="22"/>
          <w:lang w:val="bg-BG"/>
        </w:rPr>
        <w:t>директно</w:t>
      </w:r>
      <w:r>
        <w:rPr>
          <w:szCs w:val="22"/>
          <w:lang w:val="bg-BG"/>
        </w:rPr>
        <w:t xml:space="preserve"> чрез </w:t>
      </w:r>
      <w:r w:rsidR="00B95A77" w:rsidRPr="00CA20B9">
        <w:rPr>
          <w:noProof/>
          <w:szCs w:val="22"/>
          <w:highlight w:val="lightGray"/>
          <w:lang w:val="bg-BG"/>
        </w:rPr>
        <w:t xml:space="preserve">националната система за съобщаване, посочена в </w:t>
      </w:r>
      <w:hyperlink r:id="rId24" w:history="1">
        <w:r w:rsidR="00B95A77" w:rsidRPr="00CA20B9">
          <w:rPr>
            <w:rStyle w:val="Hyperlink"/>
            <w:noProof/>
            <w:szCs w:val="22"/>
            <w:highlight w:val="lightGray"/>
            <w:lang w:val="bg-BG"/>
          </w:rPr>
          <w:t>Приложение V</w:t>
        </w:r>
      </w:hyperlink>
      <w:r w:rsidR="00B95A77" w:rsidRPr="00CA20B9">
        <w:rPr>
          <w:noProof/>
          <w:szCs w:val="22"/>
          <w:lang w:val="bg-BG"/>
        </w:rPr>
        <w:t xml:space="preserve">. </w:t>
      </w:r>
      <w:r w:rsidRPr="000D3C7C">
        <w:rPr>
          <w:szCs w:val="22"/>
          <w:lang w:val="bg-BG"/>
        </w:rPr>
        <w:t>Като съобщавате нежелани реакции, можете да дадете своя принос за получаване на повече информация относно безопасността на това лекарство.</w:t>
      </w:r>
    </w:p>
    <w:p w:rsidR="009127D5" w:rsidRDefault="009127D5">
      <w:pPr>
        <w:numPr>
          <w:ilvl w:val="12"/>
          <w:numId w:val="0"/>
        </w:numPr>
        <w:tabs>
          <w:tab w:val="clear" w:pos="567"/>
        </w:tabs>
        <w:spacing w:line="240" w:lineRule="auto"/>
        <w:ind w:left="567" w:right="-2" w:hanging="567"/>
        <w:rPr>
          <w:noProof/>
          <w:szCs w:val="22"/>
          <w:lang w:val="bg-BG"/>
        </w:rPr>
      </w:pPr>
    </w:p>
    <w:p w:rsidR="009127D5" w:rsidRDefault="009127D5" w:rsidP="00D00545">
      <w:pPr>
        <w:keepNext/>
        <w:tabs>
          <w:tab w:val="clear" w:pos="567"/>
        </w:tabs>
        <w:spacing w:line="240" w:lineRule="auto"/>
        <w:jc w:val="both"/>
        <w:rPr>
          <w:b/>
          <w:lang w:val="bg-BG"/>
        </w:rPr>
      </w:pPr>
      <w:r>
        <w:rPr>
          <w:b/>
          <w:lang w:val="bg-BG"/>
        </w:rPr>
        <w:t>Основни проблеми на диабета</w:t>
      </w:r>
    </w:p>
    <w:p w:rsidR="009127D5" w:rsidRDefault="009127D5" w:rsidP="00D00545">
      <w:pPr>
        <w:keepNext/>
        <w:tabs>
          <w:tab w:val="clear" w:pos="567"/>
        </w:tabs>
        <w:spacing w:line="240" w:lineRule="auto"/>
        <w:jc w:val="both"/>
        <w:rPr>
          <w:lang w:val="bg-BG"/>
        </w:rPr>
      </w:pPr>
    </w:p>
    <w:p w:rsidR="009127D5" w:rsidRDefault="009127D5" w:rsidP="00D00545">
      <w:pPr>
        <w:keepNext/>
        <w:tabs>
          <w:tab w:val="clear" w:pos="567"/>
        </w:tabs>
        <w:spacing w:line="240" w:lineRule="auto"/>
        <w:jc w:val="both"/>
        <w:rPr>
          <w:b/>
          <w:lang w:val="bg-BG"/>
        </w:rPr>
      </w:pPr>
      <w:r>
        <w:rPr>
          <w:b/>
          <w:lang w:val="bg-BG"/>
        </w:rPr>
        <w:t xml:space="preserve">А. </w:t>
      </w:r>
      <w:r>
        <w:rPr>
          <w:b/>
          <w:lang w:val="bg-BG"/>
        </w:rPr>
        <w:tab/>
        <w:t>Хипогликемия</w:t>
      </w:r>
    </w:p>
    <w:p w:rsidR="009127D5" w:rsidRDefault="009127D5">
      <w:pPr>
        <w:tabs>
          <w:tab w:val="clear" w:pos="567"/>
        </w:tabs>
        <w:spacing w:line="240" w:lineRule="auto"/>
        <w:rPr>
          <w:lang w:val="bg-BG"/>
        </w:rPr>
      </w:pPr>
      <w:r>
        <w:rPr>
          <w:lang w:val="bg-BG"/>
        </w:rPr>
        <w:t>Хипогликемия (ниска кръвна захар) означава, че няма достатъчно захар в кръвта. Тя може да бъде предизвикана ако:</w:t>
      </w:r>
    </w:p>
    <w:p w:rsidR="009127D5" w:rsidRDefault="009127D5" w:rsidP="00323594">
      <w:pPr>
        <w:numPr>
          <w:ilvl w:val="0"/>
          <w:numId w:val="12"/>
        </w:numPr>
        <w:tabs>
          <w:tab w:val="clear" w:pos="567"/>
        </w:tabs>
        <w:spacing w:line="240" w:lineRule="auto"/>
        <w:rPr>
          <w:lang w:val="bg-BG"/>
        </w:rPr>
      </w:pPr>
      <w:r>
        <w:rPr>
          <w:lang w:val="bg-BG"/>
        </w:rPr>
        <w:t xml:space="preserve">взимате твърде много </w:t>
      </w:r>
      <w:r>
        <w:rPr>
          <w:szCs w:val="22"/>
          <w:lang w:val="bg-BG"/>
        </w:rPr>
        <w:t>Humalog</w:t>
      </w:r>
      <w:r>
        <w:rPr>
          <w:b/>
          <w:szCs w:val="22"/>
          <w:lang w:val="bg-BG"/>
        </w:rPr>
        <w:t xml:space="preserve"> </w:t>
      </w:r>
      <w:r>
        <w:rPr>
          <w:lang w:val="bg-BG"/>
        </w:rPr>
        <w:t>или друг инсулин;</w:t>
      </w:r>
    </w:p>
    <w:p w:rsidR="009127D5" w:rsidRDefault="009127D5" w:rsidP="00323594">
      <w:pPr>
        <w:numPr>
          <w:ilvl w:val="0"/>
          <w:numId w:val="12"/>
        </w:numPr>
        <w:tabs>
          <w:tab w:val="clear" w:pos="567"/>
        </w:tabs>
        <w:spacing w:line="240" w:lineRule="auto"/>
        <w:rPr>
          <w:lang w:val="bg-BG"/>
        </w:rPr>
      </w:pPr>
      <w:r>
        <w:rPr>
          <w:lang w:val="bg-BG"/>
        </w:rPr>
        <w:t>изпуснете или забавите храненето или промените Вашата диета;</w:t>
      </w:r>
    </w:p>
    <w:p w:rsidR="009127D5" w:rsidRDefault="009127D5" w:rsidP="00323594">
      <w:pPr>
        <w:numPr>
          <w:ilvl w:val="0"/>
          <w:numId w:val="12"/>
        </w:numPr>
        <w:tabs>
          <w:tab w:val="clear" w:pos="567"/>
        </w:tabs>
        <w:spacing w:line="240" w:lineRule="auto"/>
        <w:rPr>
          <w:lang w:val="bg-BG"/>
        </w:rPr>
      </w:pPr>
      <w:r>
        <w:rPr>
          <w:lang w:val="bg-BG"/>
        </w:rPr>
        <w:t>извършвате физическо натоварване или работите твърде много непосредствено преди или след ядене;</w:t>
      </w:r>
    </w:p>
    <w:p w:rsidR="009127D5" w:rsidRDefault="009127D5" w:rsidP="00323594">
      <w:pPr>
        <w:numPr>
          <w:ilvl w:val="0"/>
          <w:numId w:val="12"/>
        </w:numPr>
        <w:tabs>
          <w:tab w:val="clear" w:pos="567"/>
        </w:tabs>
        <w:spacing w:line="240" w:lineRule="auto"/>
        <w:rPr>
          <w:lang w:val="bg-BG"/>
        </w:rPr>
      </w:pPr>
      <w:r>
        <w:rPr>
          <w:lang w:val="bg-BG"/>
        </w:rPr>
        <w:t>имате инфекция или заболяване (особенно диария или повръщане);</w:t>
      </w:r>
    </w:p>
    <w:p w:rsidR="009127D5" w:rsidRDefault="009127D5" w:rsidP="00323594">
      <w:pPr>
        <w:numPr>
          <w:ilvl w:val="0"/>
          <w:numId w:val="12"/>
        </w:numPr>
        <w:tabs>
          <w:tab w:val="clear" w:pos="567"/>
        </w:tabs>
        <w:spacing w:line="240" w:lineRule="auto"/>
        <w:rPr>
          <w:lang w:val="bg-BG"/>
        </w:rPr>
      </w:pPr>
      <w:r>
        <w:rPr>
          <w:lang w:val="bg-BG"/>
        </w:rPr>
        <w:t>има промени в нуждите Ви от инсулин; или</w:t>
      </w:r>
    </w:p>
    <w:p w:rsidR="009127D5" w:rsidRDefault="009127D5" w:rsidP="00323594">
      <w:pPr>
        <w:numPr>
          <w:ilvl w:val="0"/>
          <w:numId w:val="12"/>
        </w:numPr>
        <w:tabs>
          <w:tab w:val="clear" w:pos="567"/>
        </w:tabs>
        <w:spacing w:line="240" w:lineRule="auto"/>
        <w:rPr>
          <w:lang w:val="bg-BG"/>
        </w:rPr>
      </w:pPr>
      <w:r>
        <w:rPr>
          <w:lang w:val="bg-BG"/>
        </w:rPr>
        <w:t>имате проблем с бъбреците или черния дроб, чието състояние се влошава.</w:t>
      </w:r>
    </w:p>
    <w:p w:rsidR="009127D5" w:rsidRDefault="009127D5">
      <w:pPr>
        <w:tabs>
          <w:tab w:val="clear" w:pos="567"/>
        </w:tabs>
        <w:spacing w:line="240" w:lineRule="auto"/>
        <w:rPr>
          <w:lang w:val="bg-BG"/>
        </w:rPr>
      </w:pPr>
    </w:p>
    <w:p w:rsidR="009127D5" w:rsidRDefault="009127D5">
      <w:pPr>
        <w:tabs>
          <w:tab w:val="clear" w:pos="567"/>
        </w:tabs>
        <w:spacing w:line="240" w:lineRule="auto"/>
        <w:rPr>
          <w:lang w:val="bg-BG"/>
        </w:rPr>
      </w:pPr>
      <w:r>
        <w:rPr>
          <w:lang w:val="bg-BG"/>
        </w:rPr>
        <w:t>Алкохолът и някои лекарства могат да повлияят нивата на Вашата кръвна захар.</w:t>
      </w:r>
    </w:p>
    <w:p w:rsidR="009127D5" w:rsidRDefault="009127D5">
      <w:pPr>
        <w:tabs>
          <w:tab w:val="clear" w:pos="567"/>
        </w:tabs>
        <w:spacing w:line="240" w:lineRule="auto"/>
        <w:rPr>
          <w:lang w:val="bg-BG"/>
        </w:rPr>
      </w:pPr>
    </w:p>
    <w:p w:rsidR="009127D5" w:rsidRDefault="009127D5">
      <w:pPr>
        <w:tabs>
          <w:tab w:val="clear" w:pos="567"/>
        </w:tabs>
        <w:spacing w:line="240" w:lineRule="auto"/>
        <w:rPr>
          <w:lang w:val="bg-BG"/>
        </w:rPr>
      </w:pPr>
      <w:r>
        <w:rPr>
          <w:lang w:val="bg-BG"/>
        </w:rPr>
        <w:t>Първите симптоми на ниска кръвна захар обикновенно се появяват бързо и включват следното:</w:t>
      </w:r>
    </w:p>
    <w:p w:rsidR="009127D5" w:rsidRDefault="009127D5" w:rsidP="00323594">
      <w:pPr>
        <w:numPr>
          <w:ilvl w:val="0"/>
          <w:numId w:val="13"/>
        </w:numPr>
        <w:tabs>
          <w:tab w:val="clear" w:pos="567"/>
        </w:tabs>
        <w:spacing w:line="240" w:lineRule="auto"/>
      </w:pPr>
      <w:r>
        <w:rPr>
          <w:lang w:val="bg-BG"/>
        </w:rPr>
        <w:t>отпадналост</w:t>
      </w:r>
      <w:r>
        <w:tab/>
      </w:r>
      <w:r>
        <w:tab/>
      </w:r>
      <w:r>
        <w:tab/>
      </w:r>
      <w:r>
        <w:rPr>
          <w:lang w:val="bg-BG"/>
        </w:rPr>
        <w:sym w:font="Symbol" w:char="F0B7"/>
      </w:r>
      <w:r>
        <w:tab/>
      </w:r>
      <w:r>
        <w:rPr>
          <w:lang w:val="bg-BG"/>
        </w:rPr>
        <w:t>ускорена сърдечна дейност</w:t>
      </w:r>
    </w:p>
    <w:p w:rsidR="009127D5" w:rsidRDefault="009127D5" w:rsidP="00323594">
      <w:pPr>
        <w:numPr>
          <w:ilvl w:val="0"/>
          <w:numId w:val="13"/>
        </w:numPr>
        <w:tabs>
          <w:tab w:val="clear" w:pos="567"/>
        </w:tabs>
        <w:spacing w:line="240" w:lineRule="auto"/>
        <w:rPr>
          <w:lang w:val="ru-RU"/>
        </w:rPr>
      </w:pPr>
      <w:r>
        <w:rPr>
          <w:lang w:val="bg-BG"/>
        </w:rPr>
        <w:t>нервност или треперене</w:t>
      </w:r>
      <w:r>
        <w:rPr>
          <w:lang w:val="ru-RU"/>
        </w:rPr>
        <w:tab/>
      </w:r>
      <w:r>
        <w:rPr>
          <w:lang w:val="ru-RU"/>
        </w:rPr>
        <w:tab/>
      </w:r>
      <w:r>
        <w:rPr>
          <w:lang w:val="bg-BG"/>
        </w:rPr>
        <w:sym w:font="Symbol" w:char="F0B7"/>
      </w:r>
      <w:r>
        <w:rPr>
          <w:lang w:val="ru-RU"/>
        </w:rPr>
        <w:tab/>
      </w:r>
      <w:r>
        <w:rPr>
          <w:lang w:val="bg-BG"/>
        </w:rPr>
        <w:t>позиви за повръщане</w:t>
      </w:r>
    </w:p>
    <w:p w:rsidR="009127D5" w:rsidRDefault="009127D5" w:rsidP="00323594">
      <w:pPr>
        <w:numPr>
          <w:ilvl w:val="0"/>
          <w:numId w:val="13"/>
        </w:numPr>
        <w:tabs>
          <w:tab w:val="clear" w:pos="567"/>
        </w:tabs>
        <w:spacing w:line="240" w:lineRule="auto"/>
      </w:pPr>
      <w:r>
        <w:rPr>
          <w:lang w:val="bg-BG"/>
        </w:rPr>
        <w:t>главоболие</w:t>
      </w:r>
      <w:r>
        <w:tab/>
      </w:r>
      <w:r>
        <w:tab/>
      </w:r>
      <w:r>
        <w:tab/>
      </w:r>
      <w:r>
        <w:tab/>
      </w:r>
      <w:r>
        <w:rPr>
          <w:lang w:val="bg-BG"/>
        </w:rPr>
        <w:sym w:font="Symbol" w:char="F0B7"/>
      </w:r>
      <w:r>
        <w:tab/>
      </w:r>
      <w:r>
        <w:rPr>
          <w:lang w:val="bg-BG"/>
        </w:rPr>
        <w:t>студена пот.</w:t>
      </w:r>
    </w:p>
    <w:p w:rsidR="009127D5" w:rsidRDefault="009127D5">
      <w:pPr>
        <w:tabs>
          <w:tab w:val="clear" w:pos="567"/>
        </w:tabs>
        <w:spacing w:line="240" w:lineRule="auto"/>
      </w:pPr>
    </w:p>
    <w:p w:rsidR="009127D5" w:rsidRDefault="009127D5">
      <w:pPr>
        <w:tabs>
          <w:tab w:val="clear" w:pos="567"/>
        </w:tabs>
        <w:spacing w:line="240" w:lineRule="auto"/>
        <w:rPr>
          <w:lang w:val="bg-BG"/>
        </w:rPr>
      </w:pPr>
      <w:r>
        <w:rPr>
          <w:lang w:val="bg-BG"/>
        </w:rPr>
        <w:t>Докато не сте уверени, че можете да разпознавате Вашите предупредителни симптоми, избягвайте ситуации като шофиране например, в които Вие и другите ще бъдете изложени на риск, вследствие на хипогликемията.</w:t>
      </w:r>
    </w:p>
    <w:p w:rsidR="009127D5" w:rsidRDefault="009127D5">
      <w:pPr>
        <w:tabs>
          <w:tab w:val="clear" w:pos="567"/>
        </w:tabs>
        <w:spacing w:line="240" w:lineRule="auto"/>
        <w:rPr>
          <w:lang w:val="bg-BG"/>
        </w:rPr>
      </w:pPr>
    </w:p>
    <w:p w:rsidR="009127D5" w:rsidRDefault="009127D5" w:rsidP="00D00545">
      <w:pPr>
        <w:keepNext/>
        <w:tabs>
          <w:tab w:val="clear" w:pos="567"/>
        </w:tabs>
        <w:spacing w:line="240" w:lineRule="auto"/>
        <w:jc w:val="both"/>
        <w:rPr>
          <w:b/>
          <w:lang w:val="bg-BG"/>
        </w:rPr>
      </w:pPr>
      <w:r>
        <w:rPr>
          <w:b/>
          <w:lang w:val="bg-BG"/>
        </w:rPr>
        <w:t xml:space="preserve">Б. </w:t>
      </w:r>
      <w:r>
        <w:rPr>
          <w:b/>
          <w:lang w:val="bg-BG"/>
        </w:rPr>
        <w:tab/>
        <w:t>Хипергликемия и диабетна кетоацидоза</w:t>
      </w:r>
    </w:p>
    <w:p w:rsidR="009127D5" w:rsidRDefault="009127D5">
      <w:pPr>
        <w:tabs>
          <w:tab w:val="clear" w:pos="567"/>
        </w:tabs>
        <w:spacing w:line="240" w:lineRule="auto"/>
        <w:jc w:val="both"/>
        <w:rPr>
          <w:lang w:val="bg-BG"/>
        </w:rPr>
      </w:pPr>
      <w:r>
        <w:rPr>
          <w:lang w:val="bg-BG"/>
        </w:rPr>
        <w:t>Хипергликемия (твърде много захар в кръвта) означава, че Вашият организъм няма достатъчно инсулин. Хипергликемията може да бъде предизвикана от това, че :</w:t>
      </w:r>
    </w:p>
    <w:p w:rsidR="009127D5" w:rsidRDefault="009127D5">
      <w:pPr>
        <w:tabs>
          <w:tab w:val="clear" w:pos="567"/>
        </w:tabs>
        <w:spacing w:line="240" w:lineRule="auto"/>
        <w:jc w:val="both"/>
        <w:rPr>
          <w:lang w:val="bg-BG"/>
        </w:rPr>
      </w:pPr>
      <w:r>
        <w:rPr>
          <w:lang w:val="bg-BG"/>
        </w:rPr>
        <w:sym w:font="Symbol" w:char="F0B7"/>
      </w:r>
      <w:r>
        <w:rPr>
          <w:lang w:val="bg-BG"/>
        </w:rPr>
        <w:tab/>
        <w:t xml:space="preserve">не взимате </w:t>
      </w:r>
      <w:r>
        <w:rPr>
          <w:szCs w:val="22"/>
          <w:lang w:val="bg-BG"/>
        </w:rPr>
        <w:t>Humalog, предназначен за Вас</w:t>
      </w:r>
      <w:r>
        <w:rPr>
          <w:lang w:val="bg-BG"/>
        </w:rPr>
        <w:t xml:space="preserve"> или друг инсулин;</w:t>
      </w:r>
    </w:p>
    <w:p w:rsidR="009127D5" w:rsidRDefault="009127D5">
      <w:pPr>
        <w:tabs>
          <w:tab w:val="clear" w:pos="567"/>
        </w:tabs>
        <w:spacing w:line="240" w:lineRule="auto"/>
        <w:jc w:val="both"/>
        <w:rPr>
          <w:lang w:val="bg-BG"/>
        </w:rPr>
      </w:pPr>
      <w:r>
        <w:rPr>
          <w:lang w:val="bg-BG"/>
        </w:rPr>
        <w:sym w:font="Symbol" w:char="F0B7"/>
      </w:r>
      <w:r>
        <w:rPr>
          <w:lang w:val="bg-BG"/>
        </w:rPr>
        <w:tab/>
        <w:t>взимате по</w:t>
      </w:r>
      <w:r>
        <w:rPr>
          <w:lang w:val="bg-BG"/>
        </w:rPr>
        <w:noBreakHyphen/>
        <w:t>малко инсулин, отколкото Ви е казал Вашият лекар;</w:t>
      </w:r>
    </w:p>
    <w:p w:rsidR="009127D5" w:rsidRDefault="009127D5">
      <w:pPr>
        <w:tabs>
          <w:tab w:val="clear" w:pos="567"/>
        </w:tabs>
        <w:spacing w:line="240" w:lineRule="auto"/>
        <w:jc w:val="both"/>
        <w:rPr>
          <w:lang w:val="bg-BG"/>
        </w:rPr>
      </w:pPr>
      <w:r>
        <w:rPr>
          <w:lang w:val="bg-BG"/>
        </w:rPr>
        <w:sym w:font="Symbol" w:char="F0B7"/>
      </w:r>
      <w:r>
        <w:rPr>
          <w:lang w:val="bg-BG"/>
        </w:rPr>
        <w:tab/>
        <w:t>храните се много повече, отколкото диетата Ви позволява; или</w:t>
      </w:r>
    </w:p>
    <w:p w:rsidR="009127D5" w:rsidRDefault="009127D5">
      <w:pPr>
        <w:tabs>
          <w:tab w:val="clear" w:pos="567"/>
        </w:tabs>
        <w:spacing w:line="240" w:lineRule="auto"/>
        <w:jc w:val="both"/>
        <w:rPr>
          <w:lang w:val="bg-BG"/>
        </w:rPr>
      </w:pPr>
      <w:r>
        <w:rPr>
          <w:lang w:val="bg-BG"/>
        </w:rPr>
        <w:sym w:font="Symbol" w:char="F0B7"/>
      </w:r>
      <w:r>
        <w:rPr>
          <w:lang w:val="bg-BG"/>
        </w:rPr>
        <w:tab/>
        <w:t>имате температура, инфекция или емоционален стрес.</w:t>
      </w:r>
    </w:p>
    <w:p w:rsidR="009127D5" w:rsidRDefault="009127D5">
      <w:pPr>
        <w:tabs>
          <w:tab w:val="clear" w:pos="567"/>
        </w:tabs>
        <w:spacing w:line="240" w:lineRule="auto"/>
        <w:jc w:val="both"/>
        <w:rPr>
          <w:lang w:val="bg-BG"/>
        </w:rPr>
      </w:pPr>
    </w:p>
    <w:p w:rsidR="009127D5" w:rsidRDefault="009127D5">
      <w:pPr>
        <w:tabs>
          <w:tab w:val="clear" w:pos="567"/>
        </w:tabs>
        <w:spacing w:line="240" w:lineRule="auto"/>
        <w:jc w:val="both"/>
        <w:rPr>
          <w:lang w:val="bg-BG"/>
        </w:rPr>
      </w:pPr>
      <w:r>
        <w:rPr>
          <w:lang w:val="bg-BG"/>
        </w:rPr>
        <w:t>Хипергликемията може да доведе до диабетна кетоацидоза. Първите симптоми се появяват бавно след много часове или дни. Симптомите включват следното:</w:t>
      </w:r>
    </w:p>
    <w:p w:rsidR="009127D5" w:rsidRDefault="009127D5" w:rsidP="00323594">
      <w:pPr>
        <w:numPr>
          <w:ilvl w:val="0"/>
          <w:numId w:val="14"/>
        </w:numPr>
        <w:tabs>
          <w:tab w:val="clear" w:pos="567"/>
        </w:tabs>
        <w:spacing w:line="240" w:lineRule="auto"/>
      </w:pPr>
      <w:r>
        <w:rPr>
          <w:lang w:val="bg-BG"/>
        </w:rPr>
        <w:t>сънливост</w:t>
      </w:r>
      <w:r>
        <w:tab/>
      </w:r>
      <w:r>
        <w:tab/>
      </w:r>
      <w:r>
        <w:tab/>
      </w:r>
      <w:r>
        <w:tab/>
      </w:r>
      <w:r>
        <w:rPr>
          <w:lang w:val="bg-BG"/>
        </w:rPr>
        <w:sym w:font="Symbol" w:char="F0B7"/>
      </w:r>
      <w:r>
        <w:tab/>
      </w:r>
      <w:r>
        <w:rPr>
          <w:lang w:val="bg-BG"/>
        </w:rPr>
        <w:t>липса на апетит</w:t>
      </w:r>
    </w:p>
    <w:p w:rsidR="009127D5" w:rsidRDefault="009127D5" w:rsidP="00323594">
      <w:pPr>
        <w:numPr>
          <w:ilvl w:val="0"/>
          <w:numId w:val="14"/>
        </w:numPr>
        <w:tabs>
          <w:tab w:val="clear" w:pos="567"/>
        </w:tabs>
        <w:spacing w:line="240" w:lineRule="auto"/>
        <w:rPr>
          <w:lang w:val="ru-RU"/>
        </w:rPr>
      </w:pPr>
      <w:r>
        <w:rPr>
          <w:lang w:val="bg-BG"/>
        </w:rPr>
        <w:t>зачервено лице</w:t>
      </w:r>
      <w:r>
        <w:rPr>
          <w:lang w:val="ru-RU"/>
        </w:rPr>
        <w:tab/>
      </w:r>
      <w:r>
        <w:rPr>
          <w:lang w:val="ru-RU"/>
        </w:rPr>
        <w:tab/>
      </w:r>
      <w:r>
        <w:rPr>
          <w:lang w:val="ru-RU"/>
        </w:rPr>
        <w:tab/>
      </w:r>
      <w:r>
        <w:rPr>
          <w:lang w:val="bg-BG"/>
        </w:rPr>
        <w:sym w:font="Symbol" w:char="F0B7"/>
      </w:r>
      <w:r>
        <w:rPr>
          <w:lang w:val="ru-RU"/>
        </w:rPr>
        <w:tab/>
      </w:r>
      <w:r>
        <w:rPr>
          <w:lang w:val="bg-BG"/>
        </w:rPr>
        <w:t>дъх с мирис на плодове</w:t>
      </w:r>
    </w:p>
    <w:p w:rsidR="009127D5" w:rsidRDefault="009127D5" w:rsidP="00323594">
      <w:pPr>
        <w:numPr>
          <w:ilvl w:val="0"/>
          <w:numId w:val="14"/>
        </w:numPr>
        <w:tabs>
          <w:tab w:val="clear" w:pos="567"/>
        </w:tabs>
        <w:spacing w:line="240" w:lineRule="auto"/>
        <w:rPr>
          <w:lang w:val="ru-RU"/>
        </w:rPr>
      </w:pPr>
      <w:r>
        <w:rPr>
          <w:lang w:val="bg-BG"/>
        </w:rPr>
        <w:t>жажда</w:t>
      </w:r>
      <w:r>
        <w:rPr>
          <w:lang w:val="ru-RU"/>
        </w:rPr>
        <w:tab/>
      </w:r>
      <w:r>
        <w:rPr>
          <w:lang w:val="ru-RU"/>
        </w:rPr>
        <w:tab/>
      </w:r>
      <w:r>
        <w:rPr>
          <w:lang w:val="ru-RU"/>
        </w:rPr>
        <w:tab/>
      </w:r>
      <w:r>
        <w:rPr>
          <w:lang w:val="ru-RU"/>
        </w:rPr>
        <w:tab/>
      </w:r>
      <w:r>
        <w:rPr>
          <w:lang w:val="bg-BG"/>
        </w:rPr>
        <w:sym w:font="Symbol" w:char="F0B7"/>
      </w:r>
      <w:r>
        <w:rPr>
          <w:lang w:val="ru-RU"/>
        </w:rPr>
        <w:tab/>
      </w:r>
      <w:r>
        <w:rPr>
          <w:lang w:val="bg-BG"/>
        </w:rPr>
        <w:t>позиви за повръщане или повръщане</w:t>
      </w:r>
    </w:p>
    <w:p w:rsidR="009127D5" w:rsidRDefault="009127D5">
      <w:pPr>
        <w:tabs>
          <w:tab w:val="clear" w:pos="567"/>
        </w:tabs>
        <w:spacing w:line="240" w:lineRule="auto"/>
        <w:rPr>
          <w:lang w:val="ru-RU"/>
        </w:rPr>
      </w:pPr>
    </w:p>
    <w:p w:rsidR="009127D5" w:rsidRDefault="009127D5">
      <w:pPr>
        <w:tabs>
          <w:tab w:val="clear" w:pos="567"/>
        </w:tabs>
        <w:spacing w:line="240" w:lineRule="auto"/>
        <w:rPr>
          <w:b/>
          <w:bCs/>
          <w:lang w:val="bg-BG"/>
        </w:rPr>
      </w:pPr>
      <w:r>
        <w:rPr>
          <w:lang w:val="bg-BG"/>
        </w:rPr>
        <w:t xml:space="preserve">Тежките симптоми са тежко дишане и ускорен пулс. </w:t>
      </w:r>
      <w:r>
        <w:rPr>
          <w:b/>
          <w:bCs/>
          <w:lang w:val="bg-BG"/>
        </w:rPr>
        <w:t>Потърсете медицинска помощ незабавно.</w:t>
      </w:r>
    </w:p>
    <w:p w:rsidR="009127D5" w:rsidRDefault="009127D5">
      <w:pPr>
        <w:numPr>
          <w:ilvl w:val="12"/>
          <w:numId w:val="0"/>
        </w:numPr>
        <w:tabs>
          <w:tab w:val="clear" w:pos="567"/>
        </w:tabs>
        <w:spacing w:line="240" w:lineRule="auto"/>
        <w:ind w:left="567" w:right="-2" w:hanging="567"/>
        <w:rPr>
          <w:noProof/>
          <w:szCs w:val="22"/>
          <w:lang w:val="bg-BG"/>
        </w:rPr>
      </w:pPr>
    </w:p>
    <w:p w:rsidR="009127D5" w:rsidRDefault="009127D5" w:rsidP="00D00545">
      <w:pPr>
        <w:keepNext/>
        <w:tabs>
          <w:tab w:val="clear" w:pos="567"/>
        </w:tabs>
        <w:spacing w:line="240" w:lineRule="auto"/>
        <w:jc w:val="both"/>
        <w:rPr>
          <w:b/>
          <w:lang w:val="bg-BG"/>
        </w:rPr>
      </w:pPr>
      <w:r>
        <w:rPr>
          <w:b/>
          <w:lang w:val="bg-BG"/>
        </w:rPr>
        <w:t>В.</w:t>
      </w:r>
      <w:r>
        <w:rPr>
          <w:b/>
          <w:lang w:val="bg-BG"/>
        </w:rPr>
        <w:tab/>
        <w:t>Заболяване</w:t>
      </w:r>
    </w:p>
    <w:p w:rsidR="009127D5" w:rsidRDefault="009127D5" w:rsidP="00FE78F4">
      <w:pPr>
        <w:tabs>
          <w:tab w:val="clear" w:pos="567"/>
        </w:tabs>
        <w:spacing w:line="240" w:lineRule="auto"/>
        <w:rPr>
          <w:lang w:val="bg-BG"/>
        </w:rPr>
      </w:pPr>
      <w:r>
        <w:rPr>
          <w:lang w:val="bg-BG"/>
        </w:rPr>
        <w:t xml:space="preserve">Ако сте болен/на, особено ако се чувствате или сте отпаднал/а, то количеството инсулин от което се нуждаете може да се промени. </w:t>
      </w:r>
      <w:r>
        <w:rPr>
          <w:b/>
          <w:lang w:val="bg-BG"/>
        </w:rPr>
        <w:t>Дори когато не се храните нормално Вие се нуждаете от инсулин.</w:t>
      </w:r>
      <w:r>
        <w:rPr>
          <w:lang w:val="bg-BG"/>
        </w:rPr>
        <w:t xml:space="preserve"> Изследвайте си урината и</w:t>
      </w:r>
      <w:r w:rsidR="00DD13D6">
        <w:rPr>
          <w:lang w:val="bg-BG"/>
        </w:rPr>
        <w:t>ли</w:t>
      </w:r>
      <w:r>
        <w:rPr>
          <w:lang w:val="bg-BG"/>
        </w:rPr>
        <w:t xml:space="preserve"> кръвта, следвайте Вашите „правила на заболяването” и </w:t>
      </w:r>
      <w:r w:rsidR="002320DC">
        <w:rPr>
          <w:lang w:val="bg-BG"/>
        </w:rPr>
        <w:t>информирайте</w:t>
      </w:r>
      <w:r>
        <w:rPr>
          <w:lang w:val="bg-BG"/>
        </w:rPr>
        <w:t xml:space="preserve"> Вашия лекар.</w:t>
      </w:r>
    </w:p>
    <w:p w:rsidR="009127D5" w:rsidRDefault="009127D5">
      <w:pPr>
        <w:numPr>
          <w:ilvl w:val="12"/>
          <w:numId w:val="0"/>
        </w:numPr>
        <w:tabs>
          <w:tab w:val="clear" w:pos="567"/>
        </w:tabs>
        <w:spacing w:line="240" w:lineRule="auto"/>
        <w:ind w:left="567" w:right="-2" w:hanging="567"/>
        <w:rPr>
          <w:noProof/>
          <w:szCs w:val="22"/>
          <w:lang w:val="bg-BG"/>
        </w:rPr>
      </w:pPr>
    </w:p>
    <w:p w:rsidR="009127D5" w:rsidRDefault="009127D5">
      <w:pPr>
        <w:numPr>
          <w:ilvl w:val="12"/>
          <w:numId w:val="0"/>
        </w:numPr>
        <w:tabs>
          <w:tab w:val="clear" w:pos="567"/>
        </w:tabs>
        <w:spacing w:line="240" w:lineRule="auto"/>
        <w:ind w:left="567" w:right="-2" w:hanging="567"/>
        <w:rPr>
          <w:noProof/>
          <w:szCs w:val="22"/>
          <w:lang w:val="bg-BG"/>
        </w:rPr>
      </w:pPr>
    </w:p>
    <w:p w:rsidR="009127D5" w:rsidRDefault="009127D5" w:rsidP="0078067A">
      <w:pPr>
        <w:keepNext/>
        <w:numPr>
          <w:ilvl w:val="12"/>
          <w:numId w:val="0"/>
        </w:numPr>
        <w:tabs>
          <w:tab w:val="clear" w:pos="567"/>
        </w:tabs>
        <w:spacing w:line="240" w:lineRule="auto"/>
        <w:jc w:val="both"/>
        <w:rPr>
          <w:noProof/>
          <w:szCs w:val="22"/>
          <w:lang w:val="bg-BG"/>
        </w:rPr>
      </w:pPr>
      <w:r>
        <w:rPr>
          <w:b/>
          <w:noProof/>
          <w:szCs w:val="22"/>
          <w:lang w:val="bg-BG"/>
        </w:rPr>
        <w:t>5.</w:t>
      </w:r>
      <w:r>
        <w:rPr>
          <w:b/>
          <w:noProof/>
          <w:szCs w:val="22"/>
          <w:lang w:val="bg-BG"/>
        </w:rPr>
        <w:tab/>
      </w:r>
      <w:r w:rsidR="008F3BA0">
        <w:rPr>
          <w:b/>
          <w:noProof/>
          <w:szCs w:val="22"/>
          <w:lang w:val="bg-BG"/>
        </w:rPr>
        <w:t>К</w:t>
      </w:r>
      <w:r w:rsidR="0078067A" w:rsidRPr="000D3C7C">
        <w:rPr>
          <w:b/>
          <w:noProof/>
          <w:szCs w:val="22"/>
          <w:lang w:val="bg-BG"/>
        </w:rPr>
        <w:t>ак да съхранявате</w:t>
      </w:r>
      <w:r w:rsidR="0078067A" w:rsidRPr="002A32DA">
        <w:rPr>
          <w:b/>
          <w:szCs w:val="22"/>
          <w:lang w:val="bg-BG"/>
        </w:rPr>
        <w:t xml:space="preserve"> </w:t>
      </w:r>
      <w:r w:rsidR="0078067A">
        <w:rPr>
          <w:b/>
          <w:szCs w:val="22"/>
          <w:lang w:val="bg-BG"/>
        </w:rPr>
        <w:t>Humalog</w:t>
      </w:r>
    </w:p>
    <w:p w:rsidR="009127D5" w:rsidRDefault="009127D5" w:rsidP="00D00545">
      <w:pPr>
        <w:keepNext/>
        <w:tabs>
          <w:tab w:val="clear" w:pos="567"/>
        </w:tabs>
        <w:spacing w:line="240" w:lineRule="auto"/>
        <w:jc w:val="both"/>
        <w:rPr>
          <w:i/>
          <w:noProof/>
          <w:szCs w:val="22"/>
          <w:lang w:val="bg-BG"/>
        </w:rPr>
      </w:pPr>
    </w:p>
    <w:p w:rsidR="009127D5" w:rsidRDefault="009127D5" w:rsidP="00706181">
      <w:pPr>
        <w:rPr>
          <w:noProof/>
          <w:szCs w:val="22"/>
          <w:lang w:val="bg-BG"/>
        </w:rPr>
      </w:pPr>
      <w:r>
        <w:rPr>
          <w:noProof/>
          <w:szCs w:val="22"/>
          <w:lang w:val="bg-BG"/>
        </w:rPr>
        <w:t>Преди употреба съхранявайте Humalog, предназначен за Вас в хладилник (</w:t>
      </w:r>
      <w:r>
        <w:rPr>
          <w:lang w:val="bg-BG"/>
        </w:rPr>
        <w:t>2</w:t>
      </w:r>
      <w:r>
        <w:sym w:font="Symbol" w:char="F0B0"/>
      </w:r>
      <w:r>
        <w:t>C</w:t>
      </w:r>
      <w:r>
        <w:rPr>
          <w:lang w:val="bg-BG"/>
        </w:rPr>
        <w:t xml:space="preserve"> – 8</w:t>
      </w:r>
      <w:r>
        <w:sym w:font="Symbol" w:char="F0B0"/>
      </w:r>
      <w:r>
        <w:t>C</w:t>
      </w:r>
      <w:r>
        <w:rPr>
          <w:noProof/>
          <w:szCs w:val="22"/>
          <w:lang w:val="bg-BG"/>
        </w:rPr>
        <w:t>).</w:t>
      </w:r>
      <w:r>
        <w:rPr>
          <w:lang w:val="bg-BG"/>
        </w:rPr>
        <w:t xml:space="preserve"> Не замразявайте. </w:t>
      </w:r>
      <w:r w:rsidR="00706181" w:rsidRPr="00706181">
        <w:rPr>
          <w:szCs w:val="22"/>
          <w:lang w:val="ru-RU"/>
        </w:rPr>
        <w:t>Съхранявайте флакон</w:t>
      </w:r>
      <w:r w:rsidR="008F3BA0">
        <w:rPr>
          <w:szCs w:val="22"/>
          <w:lang w:val="ru-RU"/>
        </w:rPr>
        <w:t>а</w:t>
      </w:r>
      <w:r w:rsidR="00706181" w:rsidRPr="00706181">
        <w:rPr>
          <w:szCs w:val="22"/>
          <w:lang w:val="ru-RU"/>
        </w:rPr>
        <w:t xml:space="preserve"> в период</w:t>
      </w:r>
      <w:r w:rsidR="0014727A">
        <w:rPr>
          <w:szCs w:val="22"/>
          <w:lang w:val="en-US"/>
        </w:rPr>
        <w:t>a</w:t>
      </w:r>
      <w:r w:rsidR="00706181" w:rsidRPr="00706181">
        <w:rPr>
          <w:szCs w:val="22"/>
          <w:lang w:val="ru-RU"/>
        </w:rPr>
        <w:t xml:space="preserve"> на използване в хладилник (2°С - 8°С) или при стайна температура </w:t>
      </w:r>
      <w:r w:rsidR="004F238E" w:rsidRPr="0028363F">
        <w:rPr>
          <w:szCs w:val="22"/>
          <w:lang w:val="bg-BG"/>
        </w:rPr>
        <w:t>(</w:t>
      </w:r>
      <w:r w:rsidR="005F5D1D">
        <w:rPr>
          <w:szCs w:val="22"/>
          <w:lang w:val="ru-RU"/>
        </w:rPr>
        <w:t>под</w:t>
      </w:r>
      <w:r w:rsidR="005F5D1D" w:rsidRPr="00706181">
        <w:rPr>
          <w:szCs w:val="22"/>
          <w:lang w:val="ru-RU"/>
        </w:rPr>
        <w:t xml:space="preserve"> </w:t>
      </w:r>
      <w:r w:rsidR="00706181" w:rsidRPr="00706181">
        <w:rPr>
          <w:szCs w:val="22"/>
          <w:lang w:val="ru-RU"/>
        </w:rPr>
        <w:t>30</w:t>
      </w:r>
      <w:r w:rsidR="00706181" w:rsidRPr="00706181">
        <w:rPr>
          <w:bCs/>
          <w:szCs w:val="22"/>
          <w:lang w:val="ru-RU"/>
        </w:rPr>
        <w:t>°</w:t>
      </w:r>
      <w:r w:rsidR="00706181" w:rsidRPr="00706181">
        <w:rPr>
          <w:szCs w:val="22"/>
          <w:lang w:val="ru-RU"/>
        </w:rPr>
        <w:t>С</w:t>
      </w:r>
      <w:r w:rsidR="004F238E" w:rsidRPr="0028363F">
        <w:rPr>
          <w:szCs w:val="22"/>
          <w:lang w:val="bg-BG"/>
        </w:rPr>
        <w:t>)</w:t>
      </w:r>
      <w:r w:rsidR="00706181">
        <w:rPr>
          <w:szCs w:val="22"/>
          <w:lang w:val="ru-RU"/>
        </w:rPr>
        <w:t xml:space="preserve"> и г</w:t>
      </w:r>
      <w:r w:rsidR="008F3BA0">
        <w:rPr>
          <w:szCs w:val="22"/>
          <w:lang w:val="ru-RU"/>
        </w:rPr>
        <w:t>о</w:t>
      </w:r>
      <w:r w:rsidR="00706181">
        <w:rPr>
          <w:szCs w:val="22"/>
          <w:lang w:val="ru-RU"/>
        </w:rPr>
        <w:t xml:space="preserve"> </w:t>
      </w:r>
      <w:r w:rsidR="00706181" w:rsidRPr="00706181">
        <w:rPr>
          <w:szCs w:val="22"/>
          <w:lang w:val="ru-RU"/>
        </w:rPr>
        <w:t>изхвърл</w:t>
      </w:r>
      <w:r w:rsidR="00706181">
        <w:rPr>
          <w:szCs w:val="22"/>
          <w:lang w:val="ru-RU"/>
        </w:rPr>
        <w:t>е</w:t>
      </w:r>
      <w:r w:rsidR="00706181" w:rsidRPr="00706181">
        <w:rPr>
          <w:szCs w:val="22"/>
          <w:lang w:val="ru-RU"/>
        </w:rPr>
        <w:t>т</w:t>
      </w:r>
      <w:r w:rsidR="00706181">
        <w:rPr>
          <w:szCs w:val="22"/>
          <w:lang w:val="ru-RU"/>
        </w:rPr>
        <w:t>е</w:t>
      </w:r>
      <w:r w:rsidR="00706181" w:rsidRPr="00706181">
        <w:rPr>
          <w:szCs w:val="22"/>
          <w:lang w:val="ru-RU"/>
        </w:rPr>
        <w:t xml:space="preserve"> след 28 дни.</w:t>
      </w:r>
      <w:r w:rsidR="00706181">
        <w:rPr>
          <w:szCs w:val="22"/>
          <w:lang w:val="ru-RU"/>
        </w:rPr>
        <w:t xml:space="preserve"> </w:t>
      </w:r>
      <w:r>
        <w:rPr>
          <w:lang w:val="bg-BG"/>
        </w:rPr>
        <w:t xml:space="preserve">Не </w:t>
      </w:r>
      <w:r w:rsidR="005B6EC7">
        <w:rPr>
          <w:lang w:val="bg-BG"/>
        </w:rPr>
        <w:t>оставяйте</w:t>
      </w:r>
      <w:r w:rsidRPr="009C3EA0">
        <w:rPr>
          <w:lang w:val="bg-BG"/>
        </w:rPr>
        <w:t xml:space="preserve"> близко</w:t>
      </w:r>
      <w:r>
        <w:rPr>
          <w:lang w:val="bg-BG"/>
        </w:rPr>
        <w:t xml:space="preserve"> до източници на топлина и светлина.</w:t>
      </w:r>
    </w:p>
    <w:p w:rsidR="009127D5" w:rsidRDefault="009127D5">
      <w:pPr>
        <w:tabs>
          <w:tab w:val="clear" w:pos="567"/>
        </w:tabs>
        <w:spacing w:line="240" w:lineRule="auto"/>
        <w:ind w:left="567" w:hanging="567"/>
        <w:rPr>
          <w:noProof/>
          <w:szCs w:val="22"/>
          <w:lang w:val="bg-BG"/>
        </w:rPr>
      </w:pPr>
    </w:p>
    <w:p w:rsidR="009127D5" w:rsidRDefault="0023628C">
      <w:pPr>
        <w:numPr>
          <w:ilvl w:val="12"/>
          <w:numId w:val="0"/>
        </w:numPr>
        <w:tabs>
          <w:tab w:val="clear" w:pos="567"/>
        </w:tabs>
        <w:spacing w:line="240" w:lineRule="auto"/>
        <w:ind w:left="567" w:right="-2" w:hanging="567"/>
        <w:rPr>
          <w:noProof/>
          <w:szCs w:val="22"/>
          <w:lang w:val="bg-BG"/>
        </w:rPr>
      </w:pPr>
      <w:r>
        <w:rPr>
          <w:noProof/>
          <w:szCs w:val="22"/>
          <w:lang w:val="bg-BG"/>
        </w:rPr>
        <w:t>Да се с</w:t>
      </w:r>
      <w:r w:rsidR="009127D5">
        <w:rPr>
          <w:noProof/>
          <w:szCs w:val="22"/>
          <w:lang w:val="bg-BG"/>
        </w:rPr>
        <w:t>ъхранява на място</w:t>
      </w:r>
      <w:r w:rsidR="00A41031">
        <w:rPr>
          <w:noProof/>
          <w:szCs w:val="22"/>
          <w:lang w:val="bg-BG"/>
        </w:rPr>
        <w:t>,</w:t>
      </w:r>
      <w:r w:rsidR="009127D5">
        <w:rPr>
          <w:noProof/>
          <w:szCs w:val="22"/>
          <w:lang w:val="bg-BG"/>
        </w:rPr>
        <w:t xml:space="preserve"> недостъпно за деца.</w:t>
      </w:r>
    </w:p>
    <w:p w:rsidR="009127D5" w:rsidRDefault="009127D5">
      <w:pPr>
        <w:numPr>
          <w:ilvl w:val="12"/>
          <w:numId w:val="0"/>
        </w:numPr>
        <w:tabs>
          <w:tab w:val="clear" w:pos="567"/>
        </w:tabs>
        <w:spacing w:line="240" w:lineRule="auto"/>
        <w:ind w:left="567" w:right="-2" w:hanging="567"/>
        <w:rPr>
          <w:noProof/>
          <w:szCs w:val="22"/>
          <w:lang w:val="bg-BG"/>
        </w:rPr>
      </w:pPr>
    </w:p>
    <w:p w:rsidR="009127D5" w:rsidRDefault="009127D5">
      <w:pPr>
        <w:tabs>
          <w:tab w:val="clear" w:pos="567"/>
        </w:tabs>
        <w:spacing w:line="240" w:lineRule="auto"/>
        <w:rPr>
          <w:noProof/>
          <w:szCs w:val="22"/>
          <w:lang w:val="bg-BG"/>
        </w:rPr>
      </w:pPr>
      <w:r>
        <w:rPr>
          <w:noProof/>
          <w:szCs w:val="22"/>
          <w:lang w:val="bg-BG"/>
        </w:rPr>
        <w:t xml:space="preserve">Не използвайте </w:t>
      </w:r>
      <w:r w:rsidR="00536840">
        <w:rPr>
          <w:noProof/>
          <w:szCs w:val="22"/>
          <w:lang w:val="bg-BG"/>
        </w:rPr>
        <w:t>това лекарство</w:t>
      </w:r>
      <w:r>
        <w:rPr>
          <w:b/>
          <w:szCs w:val="22"/>
          <w:lang w:val="bg-BG"/>
        </w:rPr>
        <w:t xml:space="preserve"> </w:t>
      </w:r>
      <w:r>
        <w:rPr>
          <w:noProof/>
          <w:szCs w:val="22"/>
          <w:lang w:val="bg-BG"/>
        </w:rPr>
        <w:t>след срока на годност</w:t>
      </w:r>
      <w:r w:rsidR="005C1AED">
        <w:rPr>
          <w:noProof/>
          <w:szCs w:val="22"/>
          <w:lang w:val="bg-BG"/>
        </w:rPr>
        <w:t>,</w:t>
      </w:r>
      <w:r>
        <w:rPr>
          <w:noProof/>
          <w:szCs w:val="22"/>
          <w:lang w:val="bg-BG"/>
        </w:rPr>
        <w:t xml:space="preserve"> отбелязан върху етикета и картонената опаковка. Срок</w:t>
      </w:r>
      <w:r w:rsidR="00EA1875">
        <w:rPr>
          <w:noProof/>
          <w:szCs w:val="22"/>
          <w:lang w:val="bg-BG"/>
        </w:rPr>
        <w:t>ът</w:t>
      </w:r>
      <w:r>
        <w:rPr>
          <w:noProof/>
          <w:szCs w:val="22"/>
          <w:lang w:val="bg-BG"/>
        </w:rPr>
        <w:t xml:space="preserve"> на годност отговаря на последния ден от посочения месец.</w:t>
      </w:r>
    </w:p>
    <w:p w:rsidR="009127D5" w:rsidRDefault="009127D5">
      <w:pPr>
        <w:tabs>
          <w:tab w:val="clear" w:pos="567"/>
        </w:tabs>
        <w:spacing w:line="240" w:lineRule="auto"/>
        <w:rPr>
          <w:noProof/>
          <w:szCs w:val="22"/>
          <w:lang w:val="bg-BG"/>
        </w:rPr>
      </w:pPr>
    </w:p>
    <w:p w:rsidR="009127D5" w:rsidRDefault="009127D5">
      <w:pPr>
        <w:tabs>
          <w:tab w:val="clear" w:pos="567"/>
        </w:tabs>
        <w:spacing w:line="240" w:lineRule="auto"/>
        <w:rPr>
          <w:szCs w:val="22"/>
          <w:lang w:val="bg-BG"/>
        </w:rPr>
      </w:pPr>
      <w:r>
        <w:rPr>
          <w:noProof/>
          <w:szCs w:val="22"/>
          <w:lang w:val="bg-BG"/>
        </w:rPr>
        <w:t xml:space="preserve">Не използвайте </w:t>
      </w:r>
      <w:r w:rsidR="00536840">
        <w:rPr>
          <w:noProof/>
          <w:szCs w:val="22"/>
          <w:lang w:val="bg-BG"/>
        </w:rPr>
        <w:t>това лекарство</w:t>
      </w:r>
      <w:r>
        <w:rPr>
          <w:szCs w:val="22"/>
          <w:lang w:val="bg-BG"/>
        </w:rPr>
        <w:t xml:space="preserve">, ако </w:t>
      </w:r>
      <w:r w:rsidR="00536840">
        <w:rPr>
          <w:szCs w:val="22"/>
          <w:lang w:val="bg-BG"/>
        </w:rPr>
        <w:t>забележите</w:t>
      </w:r>
      <w:r w:rsidR="00A67FD3">
        <w:rPr>
          <w:szCs w:val="22"/>
          <w:lang w:val="bg-BG"/>
        </w:rPr>
        <w:t>,</w:t>
      </w:r>
      <w:r w:rsidR="00536840">
        <w:rPr>
          <w:szCs w:val="22"/>
          <w:lang w:val="bg-BG"/>
        </w:rPr>
        <w:t xml:space="preserve"> че </w:t>
      </w:r>
      <w:r>
        <w:rPr>
          <w:szCs w:val="22"/>
          <w:lang w:val="bg-BG"/>
        </w:rPr>
        <w:t>е оцветен</w:t>
      </w:r>
      <w:r w:rsidR="000650B1">
        <w:rPr>
          <w:szCs w:val="22"/>
          <w:lang w:val="bg-BG"/>
        </w:rPr>
        <w:t>о</w:t>
      </w:r>
      <w:r>
        <w:rPr>
          <w:szCs w:val="22"/>
          <w:lang w:val="bg-BG"/>
        </w:rPr>
        <w:t xml:space="preserve"> или има твърди частици в него. Вие можете да го използвате </w:t>
      </w:r>
      <w:r>
        <w:rPr>
          <w:b/>
          <w:szCs w:val="22"/>
          <w:lang w:val="bg-BG"/>
        </w:rPr>
        <w:t>само</w:t>
      </w:r>
      <w:r>
        <w:rPr>
          <w:szCs w:val="22"/>
          <w:lang w:val="bg-BG"/>
        </w:rPr>
        <w:t>, ако изглежда като вода. Проверявайте това всеки път преди да се инжектирате.</w:t>
      </w:r>
    </w:p>
    <w:p w:rsidR="009127D5" w:rsidRDefault="009127D5">
      <w:pPr>
        <w:numPr>
          <w:ilvl w:val="12"/>
          <w:numId w:val="0"/>
        </w:numPr>
        <w:tabs>
          <w:tab w:val="clear" w:pos="567"/>
        </w:tabs>
        <w:spacing w:line="240" w:lineRule="auto"/>
        <w:ind w:left="567" w:right="-2" w:hanging="567"/>
        <w:rPr>
          <w:noProof/>
          <w:szCs w:val="22"/>
          <w:lang w:val="bg-BG"/>
        </w:rPr>
      </w:pPr>
    </w:p>
    <w:p w:rsidR="009127D5" w:rsidRDefault="0023628C">
      <w:pPr>
        <w:numPr>
          <w:ilvl w:val="12"/>
          <w:numId w:val="0"/>
        </w:numPr>
        <w:tabs>
          <w:tab w:val="clear" w:pos="567"/>
        </w:tabs>
        <w:spacing w:line="240" w:lineRule="auto"/>
        <w:ind w:right="-2"/>
        <w:rPr>
          <w:noProof/>
          <w:szCs w:val="22"/>
          <w:lang w:val="bg-BG"/>
        </w:rPr>
      </w:pPr>
      <w:r>
        <w:rPr>
          <w:noProof/>
          <w:szCs w:val="22"/>
          <w:lang w:val="bg-BG"/>
        </w:rPr>
        <w:t>Не изхвърляйте л</w:t>
      </w:r>
      <w:r w:rsidR="009127D5">
        <w:rPr>
          <w:noProof/>
          <w:szCs w:val="22"/>
          <w:lang w:val="bg-BG"/>
        </w:rPr>
        <w:t xml:space="preserve">екарствата в канализацията или в контейнера за домашни отпадъци. Попитайте Вашия фармацевт как да </w:t>
      </w:r>
      <w:r w:rsidR="00413A74">
        <w:rPr>
          <w:noProof/>
          <w:szCs w:val="22"/>
          <w:lang w:val="bg-BG"/>
        </w:rPr>
        <w:t xml:space="preserve">изхвърляте </w:t>
      </w:r>
      <w:r w:rsidR="009127D5">
        <w:rPr>
          <w:noProof/>
          <w:szCs w:val="22"/>
          <w:lang w:val="bg-BG"/>
        </w:rPr>
        <w:t>лекарства</w:t>
      </w:r>
      <w:r w:rsidR="00413A74">
        <w:rPr>
          <w:noProof/>
          <w:szCs w:val="22"/>
          <w:lang w:val="bg-BG"/>
        </w:rPr>
        <w:t>та, които вече не използвате</w:t>
      </w:r>
      <w:r w:rsidR="009127D5">
        <w:rPr>
          <w:noProof/>
          <w:szCs w:val="22"/>
          <w:lang w:val="bg-BG"/>
        </w:rPr>
        <w:t>. Тези мерки ще спомогнат за опазване на околната среда.</w:t>
      </w:r>
    </w:p>
    <w:p w:rsidR="009127D5" w:rsidRDefault="009127D5">
      <w:pPr>
        <w:numPr>
          <w:ilvl w:val="12"/>
          <w:numId w:val="0"/>
        </w:numPr>
        <w:tabs>
          <w:tab w:val="clear" w:pos="567"/>
        </w:tabs>
        <w:spacing w:line="240" w:lineRule="auto"/>
        <w:ind w:left="567" w:right="-2" w:hanging="567"/>
        <w:rPr>
          <w:noProof/>
          <w:szCs w:val="22"/>
          <w:lang w:val="bg-BG"/>
        </w:rPr>
      </w:pPr>
    </w:p>
    <w:p w:rsidR="009127D5" w:rsidRDefault="009127D5">
      <w:pPr>
        <w:numPr>
          <w:ilvl w:val="12"/>
          <w:numId w:val="0"/>
        </w:numPr>
        <w:tabs>
          <w:tab w:val="clear" w:pos="567"/>
        </w:tabs>
        <w:spacing w:line="240" w:lineRule="auto"/>
        <w:ind w:left="567" w:right="-2" w:hanging="567"/>
        <w:rPr>
          <w:noProof/>
          <w:szCs w:val="22"/>
          <w:lang w:val="bg-BG"/>
        </w:rPr>
      </w:pPr>
    </w:p>
    <w:p w:rsidR="009127D5" w:rsidRPr="00EC6DB0" w:rsidRDefault="003D2EFA" w:rsidP="0078067A">
      <w:pPr>
        <w:keepNext/>
        <w:tabs>
          <w:tab w:val="clear" w:pos="567"/>
        </w:tabs>
        <w:spacing w:line="240" w:lineRule="auto"/>
        <w:jc w:val="both"/>
        <w:rPr>
          <w:b/>
          <w:noProof/>
          <w:szCs w:val="22"/>
          <w:lang w:val="ru-RU"/>
        </w:rPr>
      </w:pPr>
      <w:r>
        <w:rPr>
          <w:b/>
          <w:noProof/>
          <w:szCs w:val="22"/>
          <w:lang w:val="bg-BG"/>
        </w:rPr>
        <w:t>6.</w:t>
      </w:r>
      <w:r>
        <w:rPr>
          <w:b/>
          <w:noProof/>
          <w:szCs w:val="22"/>
          <w:lang w:val="bg-BG"/>
        </w:rPr>
        <w:tab/>
      </w:r>
      <w:r w:rsidR="0078067A" w:rsidRPr="000D3C7C">
        <w:rPr>
          <w:b/>
          <w:noProof/>
          <w:szCs w:val="22"/>
          <w:lang w:val="bg-BG"/>
        </w:rPr>
        <w:t>Съдържание на опаковката и допълнителна информаци</w:t>
      </w:r>
      <w:r w:rsidR="0078067A">
        <w:rPr>
          <w:b/>
          <w:noProof/>
          <w:szCs w:val="22"/>
          <w:lang w:val="bg-BG"/>
        </w:rPr>
        <w:t>я</w:t>
      </w:r>
    </w:p>
    <w:p w:rsidR="009127D5" w:rsidRPr="00EC6DB0" w:rsidRDefault="009127D5" w:rsidP="00D00545">
      <w:pPr>
        <w:keepNext/>
        <w:tabs>
          <w:tab w:val="clear" w:pos="567"/>
        </w:tabs>
        <w:spacing w:line="240" w:lineRule="auto"/>
        <w:jc w:val="both"/>
        <w:rPr>
          <w:b/>
          <w:noProof/>
          <w:szCs w:val="22"/>
          <w:lang w:val="ru-RU"/>
        </w:rPr>
      </w:pPr>
    </w:p>
    <w:p w:rsidR="009127D5" w:rsidRPr="00EC6DB0" w:rsidRDefault="009127D5" w:rsidP="00D00545">
      <w:pPr>
        <w:keepNext/>
        <w:tabs>
          <w:tab w:val="clear" w:pos="567"/>
        </w:tabs>
        <w:spacing w:line="240" w:lineRule="auto"/>
        <w:jc w:val="both"/>
        <w:rPr>
          <w:noProof/>
          <w:szCs w:val="22"/>
          <w:u w:val="single"/>
          <w:lang w:val="ru-RU"/>
        </w:rPr>
      </w:pPr>
      <w:r w:rsidRPr="00EC6DB0">
        <w:rPr>
          <w:b/>
          <w:noProof/>
          <w:szCs w:val="22"/>
          <w:lang w:val="ru-RU"/>
        </w:rPr>
        <w:t xml:space="preserve">Какво съдържа </w:t>
      </w:r>
      <w:r>
        <w:rPr>
          <w:b/>
          <w:noProof/>
          <w:szCs w:val="22"/>
        </w:rPr>
        <w:t>Humalog</w:t>
      </w:r>
      <w:r w:rsidRPr="00EC6DB0">
        <w:rPr>
          <w:b/>
          <w:noProof/>
          <w:szCs w:val="22"/>
          <w:lang w:val="ru-RU"/>
        </w:rPr>
        <w:t xml:space="preserve"> 100</w:t>
      </w:r>
      <w:r>
        <w:rPr>
          <w:b/>
          <w:noProof/>
          <w:szCs w:val="22"/>
        </w:rPr>
        <w:t> </w:t>
      </w:r>
      <w:r w:rsidR="00721E94">
        <w:rPr>
          <w:b/>
          <w:szCs w:val="22"/>
          <w:lang w:val="bg-BG"/>
        </w:rPr>
        <w:t>единици</w:t>
      </w:r>
      <w:r w:rsidRPr="00EC6DB0">
        <w:rPr>
          <w:b/>
          <w:noProof/>
          <w:szCs w:val="22"/>
          <w:lang w:val="ru-RU"/>
        </w:rPr>
        <w:t>/</w:t>
      </w:r>
      <w:r>
        <w:rPr>
          <w:b/>
          <w:noProof/>
          <w:szCs w:val="22"/>
        </w:rPr>
        <w:t>ml</w:t>
      </w:r>
      <w:r w:rsidRPr="00EC6DB0">
        <w:rPr>
          <w:b/>
          <w:noProof/>
          <w:szCs w:val="22"/>
          <w:lang w:val="ru-RU"/>
        </w:rPr>
        <w:t>, инжекционен разтвор във флакон</w:t>
      </w:r>
    </w:p>
    <w:p w:rsidR="009127D5" w:rsidRDefault="009127D5">
      <w:pPr>
        <w:tabs>
          <w:tab w:val="clear" w:pos="567"/>
        </w:tabs>
        <w:spacing w:line="240" w:lineRule="auto"/>
        <w:ind w:left="540" w:hanging="540"/>
        <w:rPr>
          <w:lang w:val="bg-BG"/>
        </w:rPr>
      </w:pPr>
      <w:r>
        <w:rPr>
          <w:noProof/>
          <w:szCs w:val="22"/>
          <w:lang w:val="bg-BG"/>
        </w:rPr>
        <w:t>-</w:t>
      </w:r>
      <w:r>
        <w:rPr>
          <w:noProof/>
          <w:szCs w:val="22"/>
          <w:lang w:val="bg-BG"/>
        </w:rPr>
        <w:tab/>
      </w:r>
      <w:r>
        <w:rPr>
          <w:noProof/>
          <w:szCs w:val="22"/>
          <w:lang w:val="ru-RU"/>
        </w:rPr>
        <w:t>Активн</w:t>
      </w:r>
      <w:r w:rsidR="00A67FD3">
        <w:rPr>
          <w:noProof/>
          <w:szCs w:val="22"/>
          <w:lang w:val="ru-RU"/>
        </w:rPr>
        <w:t>ото вещество</w:t>
      </w:r>
      <w:r>
        <w:rPr>
          <w:noProof/>
          <w:szCs w:val="22"/>
          <w:lang w:val="ru-RU"/>
        </w:rPr>
        <w:t xml:space="preserve"> е </w:t>
      </w:r>
      <w:r>
        <w:rPr>
          <w:noProof/>
          <w:szCs w:val="22"/>
          <w:lang w:val="bg-BG"/>
        </w:rPr>
        <w:t xml:space="preserve">инсулин лиспро. Инсулин лиспро </w:t>
      </w:r>
      <w:r>
        <w:rPr>
          <w:noProof/>
          <w:szCs w:val="22"/>
          <w:lang w:val="en-US"/>
        </w:rPr>
        <w:t>ce</w:t>
      </w:r>
      <w:r>
        <w:rPr>
          <w:noProof/>
          <w:szCs w:val="22"/>
          <w:lang w:val="bg-BG"/>
        </w:rPr>
        <w:t xml:space="preserve"> </w:t>
      </w:r>
      <w:r>
        <w:rPr>
          <w:lang w:val="bg-BG"/>
        </w:rPr>
        <w:t>произвежда в лаборатория чрез „рекомбинантен ДНК технологичен” процес. Това е променена форма на човешки инсулин и поради това е различен от другите човешки и животински инсулини. И</w:t>
      </w:r>
      <w:r>
        <w:rPr>
          <w:noProof/>
          <w:szCs w:val="22"/>
          <w:lang w:val="bg-BG"/>
        </w:rPr>
        <w:t xml:space="preserve">нсулин лиспро </w:t>
      </w:r>
      <w:r>
        <w:rPr>
          <w:lang w:val="bg-BG"/>
        </w:rPr>
        <w:t>се доближава много до човешкия инсулин, който е естествен хормон произвеждан от панкреаса.</w:t>
      </w:r>
    </w:p>
    <w:p w:rsidR="009127D5" w:rsidRDefault="009127D5">
      <w:pPr>
        <w:tabs>
          <w:tab w:val="clear" w:pos="567"/>
        </w:tabs>
        <w:spacing w:line="240" w:lineRule="auto"/>
        <w:ind w:left="540" w:right="-2" w:hanging="540"/>
        <w:rPr>
          <w:noProof/>
          <w:szCs w:val="22"/>
          <w:lang w:val="bg-BG"/>
        </w:rPr>
      </w:pPr>
      <w:r>
        <w:rPr>
          <w:noProof/>
          <w:szCs w:val="22"/>
          <w:lang w:val="bg-BG"/>
        </w:rPr>
        <w:t>-</w:t>
      </w:r>
      <w:r>
        <w:rPr>
          <w:noProof/>
          <w:szCs w:val="22"/>
          <w:lang w:val="bg-BG"/>
        </w:rPr>
        <w:tab/>
        <w:t xml:space="preserve">Другите съставки са </w:t>
      </w:r>
      <w:r w:rsidRPr="00CC4C57">
        <w:rPr>
          <w:i/>
          <w:lang w:val="en-US"/>
        </w:rPr>
        <w:t>m</w:t>
      </w:r>
      <w:r>
        <w:rPr>
          <w:lang w:val="bg-BG"/>
        </w:rPr>
        <w:noBreakHyphen/>
        <w:t xml:space="preserve">крезол, глицерол, </w:t>
      </w:r>
      <w:r w:rsidR="00B974FE" w:rsidRPr="00CC4C57">
        <w:rPr>
          <w:noProof/>
          <w:szCs w:val="22"/>
          <w:lang w:val="bg-BG"/>
        </w:rPr>
        <w:t>д</w:t>
      </w:r>
      <w:r w:rsidR="00B974FE" w:rsidRPr="00CC4C57">
        <w:rPr>
          <w:noProof/>
          <w:lang w:val="bg-BG"/>
        </w:rPr>
        <w:t xml:space="preserve">вуосновен натриев </w:t>
      </w:r>
      <w:r>
        <w:rPr>
          <w:lang w:val="bg-BG"/>
        </w:rPr>
        <w:t>фосфат</w:t>
      </w:r>
      <w:r w:rsidR="00B974FE">
        <w:rPr>
          <w:lang w:val="en-US"/>
        </w:rPr>
        <w:t> </w:t>
      </w:r>
      <w:r>
        <w:rPr>
          <w:lang w:val="bg-BG"/>
        </w:rPr>
        <w:t>7</w:t>
      </w:r>
      <w:r>
        <w:t>H</w:t>
      </w:r>
      <w:r>
        <w:rPr>
          <w:szCs w:val="22"/>
          <w:vertAlign w:val="subscript"/>
          <w:lang w:val="bg-BG"/>
        </w:rPr>
        <w:t>2</w:t>
      </w:r>
      <w:r>
        <w:t>O</w:t>
      </w:r>
      <w:r>
        <w:rPr>
          <w:lang w:val="bg-BG"/>
        </w:rPr>
        <w:t>, цинков окис и вода за инжектиране. Натриев хидроокис или хлороводородна киселина могат да са използвани за корекция на киселиността.</w:t>
      </w:r>
    </w:p>
    <w:p w:rsidR="009127D5" w:rsidRDefault="009127D5">
      <w:pPr>
        <w:tabs>
          <w:tab w:val="clear" w:pos="567"/>
        </w:tabs>
        <w:spacing w:line="240" w:lineRule="auto"/>
        <w:ind w:left="540" w:right="-2" w:hanging="540"/>
        <w:rPr>
          <w:noProof/>
          <w:szCs w:val="22"/>
          <w:lang w:val="bg-BG"/>
        </w:rPr>
      </w:pPr>
    </w:p>
    <w:p w:rsidR="009127D5" w:rsidRDefault="009127D5" w:rsidP="00D00545">
      <w:pPr>
        <w:keepNext/>
        <w:numPr>
          <w:ilvl w:val="12"/>
          <w:numId w:val="0"/>
        </w:numPr>
        <w:tabs>
          <w:tab w:val="clear" w:pos="567"/>
        </w:tabs>
        <w:spacing w:line="240" w:lineRule="auto"/>
        <w:jc w:val="both"/>
        <w:rPr>
          <w:b/>
          <w:noProof/>
          <w:szCs w:val="22"/>
          <w:lang w:val="bg-BG"/>
        </w:rPr>
      </w:pPr>
      <w:r>
        <w:rPr>
          <w:b/>
          <w:noProof/>
          <w:szCs w:val="22"/>
          <w:lang w:val="bg-BG"/>
        </w:rPr>
        <w:t xml:space="preserve">Как изглежда </w:t>
      </w:r>
      <w:r>
        <w:rPr>
          <w:b/>
          <w:szCs w:val="22"/>
          <w:lang w:val="bg-BG"/>
        </w:rPr>
        <w:t>Humalog</w:t>
      </w:r>
      <w:r>
        <w:rPr>
          <w:b/>
          <w:noProof/>
          <w:szCs w:val="22"/>
          <w:lang w:val="bg-BG"/>
        </w:rPr>
        <w:t xml:space="preserve"> и какво съдържа опаковката</w:t>
      </w:r>
    </w:p>
    <w:p w:rsidR="00210DA6" w:rsidRDefault="009127D5">
      <w:pPr>
        <w:numPr>
          <w:ilvl w:val="12"/>
          <w:numId w:val="0"/>
        </w:numPr>
        <w:tabs>
          <w:tab w:val="clear" w:pos="567"/>
        </w:tabs>
        <w:spacing w:line="240" w:lineRule="auto"/>
        <w:ind w:right="-2"/>
        <w:rPr>
          <w:lang w:val="bg-BG"/>
        </w:rPr>
      </w:pPr>
      <w:r>
        <w:rPr>
          <w:szCs w:val="22"/>
          <w:lang w:val="bg-BG"/>
        </w:rPr>
        <w:t>Humalog 100</w:t>
      </w:r>
      <w:r>
        <w:rPr>
          <w:szCs w:val="22"/>
        </w:rPr>
        <w:t> </w:t>
      </w:r>
      <w:r w:rsidR="00721E94">
        <w:rPr>
          <w:szCs w:val="22"/>
          <w:lang w:val="bg-BG"/>
        </w:rPr>
        <w:t>единици</w:t>
      </w:r>
      <w:r>
        <w:rPr>
          <w:szCs w:val="22"/>
          <w:lang w:val="bg-BG"/>
        </w:rPr>
        <w:t>/</w:t>
      </w:r>
      <w:r>
        <w:rPr>
          <w:szCs w:val="22"/>
        </w:rPr>
        <w:t>ml</w:t>
      </w:r>
      <w:r>
        <w:rPr>
          <w:szCs w:val="22"/>
          <w:lang w:val="bg-BG"/>
        </w:rPr>
        <w:t xml:space="preserve">, инжекционен разтвор </w:t>
      </w:r>
      <w:r>
        <w:rPr>
          <w:szCs w:val="22"/>
          <w:lang w:val="en-US"/>
        </w:rPr>
        <w:t>e</w:t>
      </w:r>
      <w:r>
        <w:rPr>
          <w:szCs w:val="22"/>
          <w:lang w:val="bg-BG"/>
        </w:rPr>
        <w:t xml:space="preserve"> стерилен, безцветен водоподобен разтвор и съдържа 100 единици инсулин лиспро във всеки милилитър (100</w:t>
      </w:r>
      <w:r w:rsidR="00721E94">
        <w:rPr>
          <w:szCs w:val="22"/>
          <w:lang w:val="bg-BG"/>
        </w:rPr>
        <w:t> единици</w:t>
      </w:r>
      <w:r>
        <w:rPr>
          <w:szCs w:val="22"/>
          <w:lang w:val="bg-BG"/>
        </w:rPr>
        <w:t>/</w:t>
      </w:r>
      <w:r>
        <w:rPr>
          <w:szCs w:val="22"/>
          <w:lang w:val="en-US"/>
        </w:rPr>
        <w:t>ml</w:t>
      </w:r>
      <w:r>
        <w:rPr>
          <w:szCs w:val="22"/>
          <w:lang w:val="bg-BG"/>
        </w:rPr>
        <w:t>) инжекционен разтвор. Всеки флакон съдържа 1000 едници (10 милилитра). Humalog 100</w:t>
      </w:r>
      <w:r>
        <w:rPr>
          <w:szCs w:val="22"/>
        </w:rPr>
        <w:t> </w:t>
      </w:r>
      <w:r w:rsidR="00721E94">
        <w:rPr>
          <w:szCs w:val="22"/>
          <w:lang w:val="bg-BG"/>
        </w:rPr>
        <w:t>единици</w:t>
      </w:r>
      <w:r>
        <w:rPr>
          <w:szCs w:val="22"/>
          <w:lang w:val="bg-BG"/>
        </w:rPr>
        <w:t>/</w:t>
      </w:r>
      <w:r>
        <w:rPr>
          <w:szCs w:val="22"/>
        </w:rPr>
        <w:t>ml</w:t>
      </w:r>
      <w:r>
        <w:rPr>
          <w:szCs w:val="22"/>
          <w:lang w:val="bg-BG"/>
        </w:rPr>
        <w:t xml:space="preserve">, инжекционен разтвор във флакон се предлага в опаковки от по 1 флакон, 2 флакона или </w:t>
      </w:r>
      <w:r w:rsidR="004945FC">
        <w:rPr>
          <w:szCs w:val="22"/>
          <w:lang w:val="bg-BG"/>
        </w:rPr>
        <w:t xml:space="preserve">групова </w:t>
      </w:r>
      <w:r>
        <w:rPr>
          <w:szCs w:val="22"/>
          <w:lang w:val="bg-BG"/>
        </w:rPr>
        <w:t xml:space="preserve">опаковка </w:t>
      </w:r>
      <w:r w:rsidR="002A2D7D">
        <w:rPr>
          <w:szCs w:val="22"/>
          <w:lang w:val="bg-BG"/>
        </w:rPr>
        <w:t xml:space="preserve">по </w:t>
      </w:r>
      <w:r>
        <w:rPr>
          <w:szCs w:val="22"/>
          <w:lang w:val="bg-BG"/>
        </w:rPr>
        <w:t xml:space="preserve">5 х 1 флакона. Не всички видове опаковки могат да бъдат </w:t>
      </w:r>
      <w:r w:rsidR="00210DA6">
        <w:rPr>
          <w:lang w:val="bg-BG"/>
        </w:rPr>
        <w:t xml:space="preserve">пуснати </w:t>
      </w:r>
    </w:p>
    <w:p w:rsidR="009127D5" w:rsidRDefault="009127D5">
      <w:pPr>
        <w:numPr>
          <w:ilvl w:val="12"/>
          <w:numId w:val="0"/>
        </w:numPr>
        <w:tabs>
          <w:tab w:val="clear" w:pos="567"/>
        </w:tabs>
        <w:spacing w:line="240" w:lineRule="auto"/>
        <w:ind w:right="-2"/>
        <w:rPr>
          <w:szCs w:val="22"/>
          <w:lang w:val="bg-BG"/>
        </w:rPr>
      </w:pPr>
      <w:r>
        <w:rPr>
          <w:szCs w:val="22"/>
          <w:lang w:val="bg-BG"/>
        </w:rPr>
        <w:t>на пазара.</w:t>
      </w:r>
    </w:p>
    <w:p w:rsidR="009127D5" w:rsidRDefault="009127D5">
      <w:pPr>
        <w:numPr>
          <w:ilvl w:val="12"/>
          <w:numId w:val="0"/>
        </w:numPr>
        <w:tabs>
          <w:tab w:val="clear" w:pos="567"/>
        </w:tabs>
        <w:spacing w:line="240" w:lineRule="auto"/>
        <w:ind w:left="567" w:right="-2" w:hanging="567"/>
        <w:rPr>
          <w:szCs w:val="22"/>
          <w:lang w:val="bg-BG"/>
        </w:rPr>
      </w:pPr>
    </w:p>
    <w:p w:rsidR="009127D5" w:rsidRDefault="009127D5" w:rsidP="00D00545">
      <w:pPr>
        <w:keepNext/>
        <w:numPr>
          <w:ilvl w:val="12"/>
          <w:numId w:val="0"/>
        </w:numPr>
        <w:tabs>
          <w:tab w:val="clear" w:pos="567"/>
        </w:tabs>
        <w:spacing w:line="240" w:lineRule="auto"/>
        <w:jc w:val="both"/>
        <w:rPr>
          <w:b/>
          <w:noProof/>
          <w:szCs w:val="22"/>
          <w:lang w:val="bg-BG"/>
        </w:rPr>
      </w:pPr>
      <w:r>
        <w:rPr>
          <w:b/>
          <w:noProof/>
          <w:szCs w:val="22"/>
          <w:lang w:val="bg-BG"/>
        </w:rPr>
        <w:t>Притежател на разрешението за употреба и производител</w:t>
      </w:r>
    </w:p>
    <w:p w:rsidR="009127D5" w:rsidRDefault="009127D5">
      <w:pPr>
        <w:numPr>
          <w:ilvl w:val="12"/>
          <w:numId w:val="0"/>
        </w:numPr>
        <w:tabs>
          <w:tab w:val="clear" w:pos="567"/>
        </w:tabs>
        <w:spacing w:line="240" w:lineRule="auto"/>
        <w:ind w:left="567" w:right="-2" w:hanging="567"/>
        <w:rPr>
          <w:b/>
          <w:noProof/>
          <w:szCs w:val="22"/>
          <w:lang w:val="bg-BG"/>
        </w:rPr>
      </w:pPr>
      <w:r>
        <w:rPr>
          <w:szCs w:val="22"/>
          <w:lang w:val="bg-BG"/>
        </w:rPr>
        <w:t>Humalog 100 </w:t>
      </w:r>
      <w:r w:rsidR="005D338D">
        <w:rPr>
          <w:szCs w:val="22"/>
          <w:lang w:val="bg-BG"/>
        </w:rPr>
        <w:t>е</w:t>
      </w:r>
      <w:r w:rsidR="00721E94">
        <w:rPr>
          <w:szCs w:val="22"/>
          <w:lang w:val="bg-BG"/>
        </w:rPr>
        <w:t>диниц</w:t>
      </w:r>
      <w:r w:rsidR="005D338D">
        <w:rPr>
          <w:szCs w:val="22"/>
          <w:lang w:val="bg-BG"/>
        </w:rPr>
        <w:t>и</w:t>
      </w:r>
      <w:r>
        <w:rPr>
          <w:szCs w:val="22"/>
          <w:lang w:val="bg-BG"/>
        </w:rPr>
        <w:t>/</w:t>
      </w:r>
      <w:r>
        <w:rPr>
          <w:szCs w:val="22"/>
        </w:rPr>
        <w:t>ml</w:t>
      </w:r>
      <w:r>
        <w:rPr>
          <w:szCs w:val="22"/>
          <w:lang w:val="bg-BG"/>
        </w:rPr>
        <w:t xml:space="preserve"> инжекционен разтвор във флакон се произвежда от:</w:t>
      </w:r>
    </w:p>
    <w:p w:rsidR="004F32F5" w:rsidRPr="00DA383F" w:rsidRDefault="004F32F5" w:rsidP="00323594">
      <w:pPr>
        <w:numPr>
          <w:ilvl w:val="0"/>
          <w:numId w:val="8"/>
        </w:numPr>
        <w:tabs>
          <w:tab w:val="clear" w:pos="567"/>
          <w:tab w:val="clear" w:pos="720"/>
        </w:tabs>
        <w:spacing w:line="240" w:lineRule="auto"/>
        <w:ind w:left="540" w:hanging="540"/>
        <w:rPr>
          <w:szCs w:val="22"/>
          <w:lang w:val="en-US"/>
        </w:rPr>
      </w:pPr>
      <w:r w:rsidRPr="009137FE">
        <w:rPr>
          <w:lang w:val="es-ES_tradnl"/>
        </w:rPr>
        <w:t xml:space="preserve">Lilly S.A., Avda. de </w:t>
      </w:r>
      <w:smartTag w:uri="urn:schemas-microsoft-com:office:smarttags" w:element="PersonName">
        <w:smartTagPr>
          <w:attr w:name="ProductID" w:val="la Industria"/>
        </w:smartTagPr>
        <w:r w:rsidRPr="009137FE">
          <w:rPr>
            <w:lang w:val="es-ES_tradnl"/>
          </w:rPr>
          <w:t>la Industria</w:t>
        </w:r>
      </w:smartTag>
      <w:r w:rsidRPr="009137FE">
        <w:rPr>
          <w:lang w:val="es-ES_tradnl"/>
        </w:rPr>
        <w:t xml:space="preserve"> 30, 28108 Alcobendas</w:t>
      </w:r>
      <w:r w:rsidR="00B37F24">
        <w:rPr>
          <w:lang w:val="es-ES_tradnl"/>
        </w:rPr>
        <w:t xml:space="preserve">, </w:t>
      </w:r>
      <w:r w:rsidRPr="009137FE">
        <w:rPr>
          <w:lang w:val="es-ES_tradnl"/>
        </w:rPr>
        <w:t xml:space="preserve">Madrid, </w:t>
      </w:r>
      <w:r>
        <w:rPr>
          <w:lang w:val="bg-BG"/>
        </w:rPr>
        <w:t>Испания</w:t>
      </w:r>
    </w:p>
    <w:p w:rsidR="009127D5" w:rsidRDefault="009127D5">
      <w:pPr>
        <w:numPr>
          <w:ilvl w:val="12"/>
          <w:numId w:val="0"/>
        </w:numPr>
        <w:tabs>
          <w:tab w:val="clear" w:pos="567"/>
        </w:tabs>
        <w:spacing w:line="240" w:lineRule="auto"/>
        <w:ind w:left="567" w:right="-2" w:hanging="567"/>
        <w:rPr>
          <w:noProof/>
          <w:szCs w:val="22"/>
          <w:lang w:val="bg-BG"/>
        </w:rPr>
      </w:pPr>
    </w:p>
    <w:p w:rsidR="009127D5" w:rsidRDefault="009127D5">
      <w:pPr>
        <w:tabs>
          <w:tab w:val="clear" w:pos="567"/>
        </w:tabs>
        <w:spacing w:line="240" w:lineRule="auto"/>
        <w:jc w:val="both"/>
        <w:rPr>
          <w:b/>
          <w:noProof/>
          <w:lang w:val="bg-BG"/>
        </w:rPr>
      </w:pPr>
      <w:r>
        <w:rPr>
          <w:noProof/>
          <w:szCs w:val="22"/>
          <w:lang w:val="bg-BG"/>
        </w:rPr>
        <w:t xml:space="preserve">Разрешението за употреба е притежание на: </w:t>
      </w:r>
      <w:r>
        <w:t>Eli</w:t>
      </w:r>
      <w:r>
        <w:rPr>
          <w:lang w:val="bg-BG"/>
        </w:rPr>
        <w:t xml:space="preserve"> </w:t>
      </w:r>
      <w:r>
        <w:t>Lilly</w:t>
      </w:r>
      <w:r>
        <w:rPr>
          <w:lang w:val="bg-BG"/>
        </w:rPr>
        <w:t xml:space="preserve"> </w:t>
      </w:r>
      <w:r>
        <w:t>Nederland</w:t>
      </w:r>
      <w:r>
        <w:rPr>
          <w:lang w:val="bg-BG"/>
        </w:rPr>
        <w:t xml:space="preserve"> </w:t>
      </w:r>
      <w:r>
        <w:t>B</w:t>
      </w:r>
      <w:r>
        <w:rPr>
          <w:lang w:val="bg-BG"/>
        </w:rPr>
        <w:t>.</w:t>
      </w:r>
      <w:r>
        <w:t>V</w:t>
      </w:r>
      <w:r>
        <w:rPr>
          <w:lang w:val="bg-BG"/>
        </w:rPr>
        <w:t xml:space="preserve">., </w:t>
      </w:r>
      <w:r w:rsidR="00523342">
        <w:t>Papendorpseweg</w:t>
      </w:r>
      <w:r w:rsidR="00523342" w:rsidRPr="00176A79">
        <w:rPr>
          <w:lang w:val="bg-BG"/>
        </w:rPr>
        <w:t xml:space="preserve"> 83, 3528 </w:t>
      </w:r>
      <w:r w:rsidR="00523342">
        <w:t>BJ</w:t>
      </w:r>
      <w:r w:rsidR="00523342" w:rsidRPr="00176A79">
        <w:rPr>
          <w:lang w:val="bg-BG"/>
        </w:rPr>
        <w:t xml:space="preserve"> </w:t>
      </w:r>
      <w:r w:rsidR="00523342">
        <w:t>Utrecht</w:t>
      </w:r>
      <w:r>
        <w:rPr>
          <w:lang w:val="bg-BG"/>
        </w:rPr>
        <w:t xml:space="preserve">, </w:t>
      </w:r>
      <w:r w:rsidR="00B14F74">
        <w:rPr>
          <w:lang w:val="bg-BG"/>
        </w:rPr>
        <w:t>Нидерландия</w:t>
      </w:r>
      <w:r>
        <w:rPr>
          <w:lang w:val="bg-BG"/>
        </w:rPr>
        <w:t>.</w:t>
      </w:r>
    </w:p>
    <w:p w:rsidR="009127D5" w:rsidRDefault="009127D5">
      <w:pPr>
        <w:numPr>
          <w:ilvl w:val="12"/>
          <w:numId w:val="0"/>
        </w:numPr>
        <w:tabs>
          <w:tab w:val="clear" w:pos="567"/>
        </w:tabs>
        <w:spacing w:line="240" w:lineRule="auto"/>
        <w:ind w:left="567" w:right="-2" w:hanging="567"/>
        <w:rPr>
          <w:noProof/>
          <w:szCs w:val="22"/>
          <w:lang w:val="bg-BG"/>
        </w:rPr>
      </w:pPr>
    </w:p>
    <w:p w:rsidR="009127D5" w:rsidRDefault="009127D5" w:rsidP="00FE78F4">
      <w:pPr>
        <w:keepNext/>
        <w:numPr>
          <w:ilvl w:val="12"/>
          <w:numId w:val="0"/>
        </w:numPr>
        <w:tabs>
          <w:tab w:val="clear" w:pos="567"/>
        </w:tabs>
        <w:spacing w:line="240" w:lineRule="auto"/>
        <w:rPr>
          <w:noProof/>
          <w:szCs w:val="22"/>
          <w:lang w:val="bg-BG"/>
        </w:rPr>
      </w:pPr>
      <w:r>
        <w:rPr>
          <w:noProof/>
          <w:szCs w:val="22"/>
          <w:lang w:val="bg-BG"/>
        </w:rPr>
        <w:t>За допълнителна информация относно то</w:t>
      </w:r>
      <w:r w:rsidR="00360BE7">
        <w:rPr>
          <w:noProof/>
          <w:szCs w:val="22"/>
          <w:lang w:val="bg-BG"/>
        </w:rPr>
        <w:t>ва лекарство</w:t>
      </w:r>
      <w:r>
        <w:rPr>
          <w:noProof/>
          <w:szCs w:val="22"/>
          <w:lang w:val="bg-BG"/>
        </w:rPr>
        <w:t>, моля свържете се с локалния представител на притежателя на разрешението за употреба:</w:t>
      </w:r>
    </w:p>
    <w:p w:rsidR="009127D5" w:rsidRPr="00FE78F4" w:rsidRDefault="009127D5" w:rsidP="00D00545">
      <w:pPr>
        <w:keepNext/>
        <w:tabs>
          <w:tab w:val="clear" w:pos="567"/>
        </w:tabs>
        <w:spacing w:line="240" w:lineRule="auto"/>
        <w:jc w:val="both"/>
        <w:rPr>
          <w:noProof/>
          <w:szCs w:val="22"/>
          <w:lang w:val="ru-RU"/>
        </w:rPr>
      </w:pPr>
    </w:p>
    <w:tbl>
      <w:tblPr>
        <w:tblW w:w="9362" w:type="dxa"/>
        <w:tblInd w:w="-34" w:type="dxa"/>
        <w:tblLayout w:type="fixed"/>
        <w:tblCellMar>
          <w:left w:w="40" w:type="dxa"/>
          <w:right w:w="40" w:type="dxa"/>
        </w:tblCellMar>
        <w:tblLook w:val="0000" w:firstRow="0" w:lastRow="0" w:firstColumn="0" w:lastColumn="0" w:noHBand="0" w:noVBand="0"/>
      </w:tblPr>
      <w:tblGrid>
        <w:gridCol w:w="4684"/>
        <w:gridCol w:w="4678"/>
      </w:tblGrid>
      <w:tr w:rsidR="00ED7798" w:rsidRPr="0028363F" w:rsidTr="003F1BE1">
        <w:tblPrEx>
          <w:tblCellMar>
            <w:top w:w="0" w:type="dxa"/>
            <w:bottom w:w="0" w:type="dxa"/>
          </w:tblCellMar>
        </w:tblPrEx>
        <w:tc>
          <w:tcPr>
            <w:tcW w:w="4684" w:type="dxa"/>
          </w:tcPr>
          <w:p w:rsidR="00ED7798" w:rsidRPr="0028363F" w:rsidRDefault="00ED7798" w:rsidP="003F1BE1">
            <w:pPr>
              <w:autoSpaceDE w:val="0"/>
              <w:autoSpaceDN w:val="0"/>
              <w:adjustRightInd w:val="0"/>
              <w:rPr>
                <w:b/>
                <w:bCs/>
                <w:color w:val="000000"/>
                <w:szCs w:val="22"/>
                <w:lang w:val="ru-RU"/>
              </w:rPr>
            </w:pPr>
            <w:r>
              <w:rPr>
                <w:b/>
                <w:bCs/>
                <w:color w:val="000000"/>
                <w:szCs w:val="22"/>
                <w:lang w:val="fr-FR"/>
              </w:rPr>
              <w:t>Belgique</w:t>
            </w:r>
            <w:r w:rsidRPr="0028363F">
              <w:rPr>
                <w:b/>
                <w:bCs/>
                <w:color w:val="000000"/>
                <w:szCs w:val="22"/>
                <w:lang w:val="ru-RU"/>
              </w:rPr>
              <w:t>/</w:t>
            </w:r>
            <w:r>
              <w:rPr>
                <w:b/>
                <w:bCs/>
                <w:color w:val="000000"/>
                <w:szCs w:val="22"/>
                <w:lang w:val="fr-FR"/>
              </w:rPr>
              <w:t>Belgi</w:t>
            </w:r>
            <w:r w:rsidRPr="0028363F">
              <w:rPr>
                <w:b/>
                <w:bCs/>
                <w:color w:val="000000"/>
                <w:szCs w:val="22"/>
                <w:lang w:val="ru-RU"/>
              </w:rPr>
              <w:t>ë/</w:t>
            </w:r>
            <w:r>
              <w:rPr>
                <w:b/>
                <w:bCs/>
                <w:color w:val="000000"/>
                <w:szCs w:val="22"/>
                <w:lang w:val="fr-FR"/>
              </w:rPr>
              <w:t>Belgien</w:t>
            </w:r>
          </w:p>
          <w:p w:rsidR="00ED7798" w:rsidRPr="0028363F" w:rsidRDefault="00ED7798" w:rsidP="003F1BE1">
            <w:pPr>
              <w:autoSpaceDE w:val="0"/>
              <w:autoSpaceDN w:val="0"/>
              <w:adjustRightInd w:val="0"/>
              <w:rPr>
                <w:color w:val="000000"/>
                <w:szCs w:val="22"/>
                <w:lang w:val="ru-RU"/>
              </w:rPr>
            </w:pPr>
            <w:r>
              <w:rPr>
                <w:color w:val="000000"/>
                <w:szCs w:val="22"/>
                <w:lang w:val="fr-FR"/>
              </w:rPr>
              <w:t>Eli</w:t>
            </w:r>
            <w:r w:rsidRPr="0028363F">
              <w:rPr>
                <w:color w:val="000000"/>
                <w:szCs w:val="22"/>
                <w:lang w:val="ru-RU"/>
              </w:rPr>
              <w:t xml:space="preserve"> </w:t>
            </w:r>
            <w:r>
              <w:rPr>
                <w:color w:val="000000"/>
                <w:szCs w:val="22"/>
                <w:lang w:val="fr-FR"/>
              </w:rPr>
              <w:t>Lilly</w:t>
            </w:r>
            <w:r w:rsidRPr="0028363F">
              <w:rPr>
                <w:color w:val="000000"/>
                <w:szCs w:val="22"/>
                <w:lang w:val="ru-RU"/>
              </w:rPr>
              <w:t xml:space="preserve"> </w:t>
            </w:r>
            <w:r>
              <w:rPr>
                <w:color w:val="000000"/>
                <w:szCs w:val="22"/>
                <w:lang w:val="fr-FR"/>
              </w:rPr>
              <w:t>Benelux</w:t>
            </w:r>
            <w:r w:rsidRPr="0028363F">
              <w:rPr>
                <w:color w:val="000000"/>
                <w:szCs w:val="22"/>
                <w:lang w:val="ru-RU"/>
              </w:rPr>
              <w:t xml:space="preserve"> </w:t>
            </w:r>
            <w:r>
              <w:rPr>
                <w:color w:val="000000"/>
                <w:szCs w:val="22"/>
                <w:lang w:val="fr-FR"/>
              </w:rPr>
              <w:t>S</w:t>
            </w:r>
            <w:r w:rsidRPr="0028363F">
              <w:rPr>
                <w:color w:val="000000"/>
                <w:szCs w:val="22"/>
                <w:lang w:val="ru-RU"/>
              </w:rPr>
              <w:t>.</w:t>
            </w:r>
            <w:r>
              <w:rPr>
                <w:color w:val="000000"/>
                <w:szCs w:val="22"/>
                <w:lang w:val="fr-FR"/>
              </w:rPr>
              <w:t>A</w:t>
            </w:r>
            <w:r w:rsidRPr="0028363F">
              <w:rPr>
                <w:color w:val="000000"/>
                <w:szCs w:val="22"/>
                <w:lang w:val="ru-RU"/>
              </w:rPr>
              <w:t>./</w:t>
            </w:r>
            <w:r>
              <w:rPr>
                <w:color w:val="000000"/>
                <w:szCs w:val="22"/>
                <w:lang w:val="fr-FR"/>
              </w:rPr>
              <w:t>N</w:t>
            </w:r>
            <w:r w:rsidRPr="0028363F">
              <w:rPr>
                <w:color w:val="000000"/>
                <w:szCs w:val="22"/>
                <w:lang w:val="ru-RU"/>
              </w:rPr>
              <w:t>.</w:t>
            </w:r>
            <w:r>
              <w:rPr>
                <w:color w:val="000000"/>
                <w:szCs w:val="22"/>
                <w:lang w:val="fr-FR"/>
              </w:rPr>
              <w:t>V</w:t>
            </w:r>
            <w:r w:rsidRPr="0028363F">
              <w:rPr>
                <w:color w:val="000000"/>
                <w:szCs w:val="22"/>
                <w:lang w:val="ru-RU"/>
              </w:rPr>
              <w:t>.</w:t>
            </w:r>
          </w:p>
          <w:p w:rsidR="00ED7798" w:rsidRDefault="00ED7798" w:rsidP="003F1BE1">
            <w:pPr>
              <w:autoSpaceDE w:val="0"/>
              <w:autoSpaceDN w:val="0"/>
              <w:adjustRightInd w:val="0"/>
              <w:rPr>
                <w:color w:val="000000"/>
                <w:szCs w:val="22"/>
              </w:rPr>
            </w:pPr>
            <w:r>
              <w:rPr>
                <w:color w:val="000000"/>
                <w:szCs w:val="22"/>
              </w:rPr>
              <w:t>Tél/Tel: + 32-(0)2 548 84 84</w:t>
            </w:r>
          </w:p>
          <w:p w:rsidR="00ED7798" w:rsidRDefault="00ED7798" w:rsidP="003F1BE1">
            <w:pPr>
              <w:autoSpaceDE w:val="0"/>
              <w:autoSpaceDN w:val="0"/>
              <w:adjustRightInd w:val="0"/>
              <w:rPr>
                <w:color w:val="000000"/>
                <w:szCs w:val="22"/>
              </w:rPr>
            </w:pPr>
          </w:p>
        </w:tc>
        <w:tc>
          <w:tcPr>
            <w:tcW w:w="4678" w:type="dxa"/>
          </w:tcPr>
          <w:p w:rsidR="00ED7798" w:rsidRPr="0028363F" w:rsidRDefault="00ED7798" w:rsidP="003F1BE1">
            <w:pPr>
              <w:autoSpaceDE w:val="0"/>
              <w:autoSpaceDN w:val="0"/>
              <w:adjustRightInd w:val="0"/>
              <w:rPr>
                <w:b/>
                <w:bCs/>
                <w:color w:val="000000"/>
                <w:szCs w:val="22"/>
                <w:lang w:val="fi-FI"/>
              </w:rPr>
            </w:pPr>
            <w:r w:rsidRPr="0028363F">
              <w:rPr>
                <w:b/>
                <w:bCs/>
                <w:color w:val="000000"/>
                <w:szCs w:val="22"/>
                <w:lang w:val="fi-FI"/>
              </w:rPr>
              <w:t>Lietuva</w:t>
            </w:r>
          </w:p>
          <w:p w:rsidR="00ED7798" w:rsidRPr="0028363F" w:rsidRDefault="00B64A6B" w:rsidP="003F1BE1">
            <w:pPr>
              <w:autoSpaceDE w:val="0"/>
              <w:autoSpaceDN w:val="0"/>
              <w:adjustRightInd w:val="0"/>
              <w:rPr>
                <w:color w:val="000000"/>
                <w:szCs w:val="22"/>
                <w:lang w:val="fi-FI"/>
              </w:rPr>
            </w:pPr>
            <w:r w:rsidRPr="0028363F">
              <w:rPr>
                <w:color w:val="000000"/>
                <w:szCs w:val="22"/>
                <w:lang w:val="fi-FI"/>
              </w:rPr>
              <w:t>Eli Lilly Lietuva</w:t>
            </w:r>
          </w:p>
          <w:p w:rsidR="00ED7798" w:rsidRPr="0028363F" w:rsidRDefault="00ED7798" w:rsidP="003F1BE1">
            <w:pPr>
              <w:autoSpaceDE w:val="0"/>
              <w:autoSpaceDN w:val="0"/>
              <w:adjustRightInd w:val="0"/>
              <w:rPr>
                <w:color w:val="000000"/>
                <w:szCs w:val="22"/>
                <w:lang w:val="fi-FI"/>
              </w:rPr>
            </w:pPr>
            <w:r w:rsidRPr="0028363F">
              <w:rPr>
                <w:color w:val="000000"/>
                <w:szCs w:val="22"/>
                <w:lang w:val="fi-FI"/>
              </w:rPr>
              <w:t>Tel. +370 (5) 2649600</w:t>
            </w:r>
          </w:p>
          <w:p w:rsidR="00ED7798" w:rsidRPr="0028363F" w:rsidRDefault="00ED7798" w:rsidP="003F1BE1">
            <w:pPr>
              <w:autoSpaceDE w:val="0"/>
              <w:autoSpaceDN w:val="0"/>
              <w:adjustRightInd w:val="0"/>
              <w:rPr>
                <w:color w:val="000000"/>
                <w:szCs w:val="22"/>
                <w:lang w:val="fi-FI"/>
              </w:rPr>
            </w:pPr>
          </w:p>
        </w:tc>
      </w:tr>
      <w:tr w:rsidR="00ED7798" w:rsidTr="003F1BE1">
        <w:tblPrEx>
          <w:tblCellMar>
            <w:top w:w="0" w:type="dxa"/>
            <w:bottom w:w="0" w:type="dxa"/>
          </w:tblCellMar>
        </w:tblPrEx>
        <w:tc>
          <w:tcPr>
            <w:tcW w:w="4684" w:type="dxa"/>
          </w:tcPr>
          <w:p w:rsidR="00ED7798" w:rsidRDefault="00ED7798" w:rsidP="003F1BE1">
            <w:pPr>
              <w:autoSpaceDE w:val="0"/>
              <w:autoSpaceDN w:val="0"/>
              <w:adjustRightInd w:val="0"/>
              <w:rPr>
                <w:b/>
                <w:szCs w:val="22"/>
                <w:lang w:val="bg-BG"/>
              </w:rPr>
            </w:pPr>
            <w:r>
              <w:rPr>
                <w:b/>
                <w:szCs w:val="22"/>
                <w:lang w:val="bg-BG"/>
              </w:rPr>
              <w:t>България</w:t>
            </w:r>
          </w:p>
          <w:p w:rsidR="00ED7798" w:rsidRDefault="00ED7798" w:rsidP="003F1BE1">
            <w:pPr>
              <w:autoSpaceDE w:val="0"/>
              <w:autoSpaceDN w:val="0"/>
              <w:adjustRightInd w:val="0"/>
              <w:rPr>
                <w:szCs w:val="22"/>
                <w:lang w:val="bg-BG"/>
              </w:rPr>
            </w:pPr>
            <w:r>
              <w:rPr>
                <w:szCs w:val="22"/>
                <w:lang w:val="bg-BG"/>
              </w:rPr>
              <w:t>ТП "Ели Лили Недерланд" Б.В. - България</w:t>
            </w:r>
          </w:p>
          <w:p w:rsidR="00ED7798" w:rsidRDefault="00ED7798" w:rsidP="003F1BE1">
            <w:pPr>
              <w:autoSpaceDE w:val="0"/>
              <w:autoSpaceDN w:val="0"/>
              <w:adjustRightInd w:val="0"/>
              <w:rPr>
                <w:szCs w:val="22"/>
              </w:rPr>
            </w:pPr>
            <w:r>
              <w:rPr>
                <w:szCs w:val="22"/>
                <w:lang w:val="bg-BG"/>
              </w:rPr>
              <w:t>тел. + 359 2 491 41 40</w:t>
            </w:r>
          </w:p>
          <w:p w:rsidR="00ED7798" w:rsidRDefault="00ED7798" w:rsidP="003F1BE1">
            <w:pPr>
              <w:autoSpaceDE w:val="0"/>
              <w:autoSpaceDN w:val="0"/>
              <w:adjustRightInd w:val="0"/>
              <w:rPr>
                <w:b/>
                <w:bCs/>
                <w:color w:val="000000"/>
                <w:szCs w:val="22"/>
              </w:rPr>
            </w:pPr>
          </w:p>
        </w:tc>
        <w:tc>
          <w:tcPr>
            <w:tcW w:w="4678" w:type="dxa"/>
          </w:tcPr>
          <w:p w:rsidR="00ED7798" w:rsidRPr="0028363F" w:rsidRDefault="00ED7798" w:rsidP="003F1BE1">
            <w:pPr>
              <w:autoSpaceDE w:val="0"/>
              <w:autoSpaceDN w:val="0"/>
              <w:adjustRightInd w:val="0"/>
              <w:rPr>
                <w:b/>
                <w:bCs/>
                <w:color w:val="000000"/>
                <w:szCs w:val="22"/>
              </w:rPr>
            </w:pPr>
            <w:r w:rsidRPr="0028363F">
              <w:rPr>
                <w:b/>
                <w:bCs/>
                <w:color w:val="000000"/>
                <w:szCs w:val="22"/>
              </w:rPr>
              <w:t>Luxembourg/Luxemburg</w:t>
            </w:r>
          </w:p>
          <w:p w:rsidR="00ED7798" w:rsidRPr="0028363F" w:rsidRDefault="00ED7798" w:rsidP="003F1BE1">
            <w:pPr>
              <w:autoSpaceDE w:val="0"/>
              <w:autoSpaceDN w:val="0"/>
              <w:adjustRightInd w:val="0"/>
              <w:rPr>
                <w:color w:val="000000"/>
                <w:szCs w:val="22"/>
              </w:rPr>
            </w:pPr>
            <w:r w:rsidRPr="0028363F">
              <w:rPr>
                <w:color w:val="000000"/>
                <w:szCs w:val="22"/>
              </w:rPr>
              <w:t>Eli Lilly Benelux S.A./N.V.</w:t>
            </w:r>
          </w:p>
          <w:p w:rsidR="00ED7798" w:rsidRDefault="00ED7798" w:rsidP="003F1BE1">
            <w:pPr>
              <w:autoSpaceDE w:val="0"/>
              <w:autoSpaceDN w:val="0"/>
              <w:adjustRightInd w:val="0"/>
              <w:rPr>
                <w:b/>
                <w:bCs/>
                <w:color w:val="000000"/>
                <w:szCs w:val="22"/>
                <w:lang w:val="en-US"/>
              </w:rPr>
            </w:pPr>
            <w:r>
              <w:rPr>
                <w:color w:val="000000"/>
                <w:szCs w:val="22"/>
              </w:rPr>
              <w:t>Tél/Tel: + 32-(0)2 548 84 84</w:t>
            </w:r>
          </w:p>
        </w:tc>
      </w:tr>
      <w:tr w:rsidR="00ED7798" w:rsidTr="003F1BE1">
        <w:tblPrEx>
          <w:tblCellMar>
            <w:top w:w="0" w:type="dxa"/>
            <w:bottom w:w="0" w:type="dxa"/>
          </w:tblCellMar>
        </w:tblPrEx>
        <w:tc>
          <w:tcPr>
            <w:tcW w:w="4684" w:type="dxa"/>
          </w:tcPr>
          <w:p w:rsidR="00ED7798" w:rsidRPr="0028363F" w:rsidRDefault="00ED7798" w:rsidP="003F1BE1">
            <w:pPr>
              <w:autoSpaceDE w:val="0"/>
              <w:autoSpaceDN w:val="0"/>
              <w:adjustRightInd w:val="0"/>
              <w:rPr>
                <w:b/>
                <w:bCs/>
                <w:color w:val="000000"/>
                <w:szCs w:val="22"/>
                <w:lang w:val="sv-SE"/>
              </w:rPr>
            </w:pPr>
            <w:r w:rsidRPr="0028363F">
              <w:rPr>
                <w:b/>
                <w:bCs/>
                <w:color w:val="000000"/>
                <w:szCs w:val="22"/>
                <w:lang w:val="sv-SE"/>
              </w:rPr>
              <w:t>Česká republika</w:t>
            </w:r>
          </w:p>
          <w:p w:rsidR="00ED7798" w:rsidRPr="0028363F" w:rsidRDefault="00ED7798" w:rsidP="003F1BE1">
            <w:pPr>
              <w:autoSpaceDE w:val="0"/>
              <w:autoSpaceDN w:val="0"/>
              <w:adjustRightInd w:val="0"/>
              <w:rPr>
                <w:color w:val="000000"/>
                <w:szCs w:val="22"/>
                <w:lang w:val="sv-SE"/>
              </w:rPr>
            </w:pPr>
            <w:r w:rsidRPr="0028363F">
              <w:rPr>
                <w:color w:val="000000"/>
                <w:szCs w:val="22"/>
                <w:lang w:val="sv-SE"/>
              </w:rPr>
              <w:t>ELI LILLY ČR, s.r.o.</w:t>
            </w:r>
          </w:p>
          <w:p w:rsidR="00ED7798" w:rsidRDefault="00ED7798" w:rsidP="003F1BE1">
            <w:pPr>
              <w:autoSpaceDE w:val="0"/>
              <w:autoSpaceDN w:val="0"/>
              <w:adjustRightInd w:val="0"/>
              <w:rPr>
                <w:color w:val="000000"/>
                <w:szCs w:val="22"/>
                <w:lang w:val="en-US"/>
              </w:rPr>
            </w:pPr>
            <w:r>
              <w:rPr>
                <w:color w:val="000000"/>
                <w:szCs w:val="22"/>
                <w:lang w:val="en-US"/>
              </w:rPr>
              <w:t>Tel: + 420 234 664 111</w:t>
            </w:r>
          </w:p>
          <w:p w:rsidR="00ED7798" w:rsidRDefault="00ED7798" w:rsidP="003F1BE1">
            <w:pPr>
              <w:autoSpaceDE w:val="0"/>
              <w:autoSpaceDN w:val="0"/>
              <w:adjustRightInd w:val="0"/>
              <w:rPr>
                <w:color w:val="000000"/>
                <w:szCs w:val="22"/>
                <w:lang w:val="en-US"/>
              </w:rPr>
            </w:pPr>
          </w:p>
        </w:tc>
        <w:tc>
          <w:tcPr>
            <w:tcW w:w="4678" w:type="dxa"/>
          </w:tcPr>
          <w:p w:rsidR="00ED7798" w:rsidRDefault="00ED7798" w:rsidP="003F1BE1">
            <w:pPr>
              <w:autoSpaceDE w:val="0"/>
              <w:autoSpaceDN w:val="0"/>
              <w:adjustRightInd w:val="0"/>
              <w:rPr>
                <w:b/>
                <w:bCs/>
                <w:color w:val="000000"/>
                <w:szCs w:val="22"/>
                <w:lang w:val="en-US"/>
              </w:rPr>
            </w:pPr>
            <w:r>
              <w:rPr>
                <w:b/>
                <w:bCs/>
                <w:color w:val="000000"/>
                <w:szCs w:val="22"/>
                <w:lang w:val="en-US"/>
              </w:rPr>
              <w:t>Magyarország</w:t>
            </w:r>
          </w:p>
          <w:p w:rsidR="00ED7798" w:rsidRDefault="00ED7798" w:rsidP="003F1BE1">
            <w:pPr>
              <w:autoSpaceDE w:val="0"/>
              <w:autoSpaceDN w:val="0"/>
              <w:adjustRightInd w:val="0"/>
              <w:rPr>
                <w:color w:val="000000"/>
                <w:szCs w:val="22"/>
                <w:lang w:val="en-US"/>
              </w:rPr>
            </w:pPr>
            <w:r>
              <w:rPr>
                <w:color w:val="000000"/>
                <w:szCs w:val="22"/>
                <w:lang w:val="en-US"/>
              </w:rPr>
              <w:t>Lilly Hungária Kft.</w:t>
            </w:r>
          </w:p>
          <w:p w:rsidR="00ED7798" w:rsidRDefault="00ED7798" w:rsidP="003F1BE1">
            <w:pPr>
              <w:autoSpaceDE w:val="0"/>
              <w:autoSpaceDN w:val="0"/>
              <w:adjustRightInd w:val="0"/>
              <w:rPr>
                <w:color w:val="000000"/>
                <w:szCs w:val="22"/>
                <w:lang w:val="en-US"/>
              </w:rPr>
            </w:pPr>
            <w:r>
              <w:rPr>
                <w:color w:val="000000"/>
                <w:szCs w:val="22"/>
                <w:lang w:val="en-US"/>
              </w:rPr>
              <w:t>Tel: + 36 1 328 5100</w:t>
            </w:r>
          </w:p>
        </w:tc>
      </w:tr>
      <w:tr w:rsidR="00ED7798" w:rsidTr="003F1BE1">
        <w:tblPrEx>
          <w:tblCellMar>
            <w:top w:w="0" w:type="dxa"/>
            <w:bottom w:w="0" w:type="dxa"/>
          </w:tblCellMar>
        </w:tblPrEx>
        <w:tc>
          <w:tcPr>
            <w:tcW w:w="4684" w:type="dxa"/>
          </w:tcPr>
          <w:p w:rsidR="00ED7798" w:rsidRPr="0028363F" w:rsidRDefault="00ED7798" w:rsidP="003F1BE1">
            <w:pPr>
              <w:autoSpaceDE w:val="0"/>
              <w:autoSpaceDN w:val="0"/>
              <w:adjustRightInd w:val="0"/>
              <w:rPr>
                <w:b/>
                <w:bCs/>
                <w:color w:val="000000"/>
                <w:szCs w:val="22"/>
                <w:lang w:val="nb-NO"/>
              </w:rPr>
            </w:pPr>
            <w:r w:rsidRPr="0028363F">
              <w:rPr>
                <w:b/>
                <w:bCs/>
                <w:color w:val="000000"/>
                <w:szCs w:val="22"/>
                <w:lang w:val="nb-NO"/>
              </w:rPr>
              <w:t>Danmark</w:t>
            </w:r>
          </w:p>
          <w:p w:rsidR="00ED7798" w:rsidRPr="00CC4C57" w:rsidRDefault="00ED7798" w:rsidP="003F1BE1">
            <w:pPr>
              <w:autoSpaceDE w:val="0"/>
              <w:autoSpaceDN w:val="0"/>
              <w:adjustRightInd w:val="0"/>
              <w:rPr>
                <w:color w:val="000000"/>
                <w:szCs w:val="22"/>
                <w:lang w:val="bg-BG"/>
              </w:rPr>
            </w:pPr>
            <w:r w:rsidRPr="0028363F">
              <w:rPr>
                <w:color w:val="000000"/>
                <w:szCs w:val="22"/>
                <w:lang w:val="nb-NO"/>
              </w:rPr>
              <w:t>Eli Lilly Danmark A/S</w:t>
            </w:r>
          </w:p>
          <w:p w:rsidR="00ED7798" w:rsidRDefault="00ED7798" w:rsidP="003F1BE1">
            <w:pPr>
              <w:autoSpaceDE w:val="0"/>
              <w:autoSpaceDN w:val="0"/>
              <w:adjustRightInd w:val="0"/>
              <w:rPr>
                <w:color w:val="000000"/>
                <w:szCs w:val="22"/>
                <w:lang w:val="en-US"/>
              </w:rPr>
            </w:pPr>
            <w:r>
              <w:rPr>
                <w:color w:val="000000"/>
                <w:szCs w:val="22"/>
                <w:lang w:val="en-US"/>
              </w:rPr>
              <w:t>Tlf: +45 45 26 6000</w:t>
            </w:r>
          </w:p>
          <w:p w:rsidR="00ED7798" w:rsidRDefault="00ED7798" w:rsidP="003F1BE1">
            <w:pPr>
              <w:autoSpaceDE w:val="0"/>
              <w:autoSpaceDN w:val="0"/>
              <w:adjustRightInd w:val="0"/>
              <w:rPr>
                <w:color w:val="000000"/>
                <w:szCs w:val="22"/>
                <w:lang w:val="de-DE"/>
              </w:rPr>
            </w:pPr>
          </w:p>
        </w:tc>
        <w:tc>
          <w:tcPr>
            <w:tcW w:w="4678" w:type="dxa"/>
          </w:tcPr>
          <w:p w:rsidR="00ED7798" w:rsidRDefault="00ED7798" w:rsidP="003F1BE1">
            <w:pPr>
              <w:autoSpaceDE w:val="0"/>
              <w:autoSpaceDN w:val="0"/>
              <w:adjustRightInd w:val="0"/>
              <w:rPr>
                <w:b/>
                <w:bCs/>
                <w:color w:val="000000"/>
                <w:szCs w:val="22"/>
                <w:lang w:val="es-ES"/>
              </w:rPr>
            </w:pPr>
            <w:r>
              <w:rPr>
                <w:b/>
                <w:bCs/>
                <w:color w:val="000000"/>
                <w:szCs w:val="22"/>
                <w:lang w:val="es-ES"/>
              </w:rPr>
              <w:t>Malta</w:t>
            </w:r>
          </w:p>
          <w:p w:rsidR="00ED7798" w:rsidRDefault="00ED7798" w:rsidP="003F1BE1">
            <w:pPr>
              <w:autoSpaceDE w:val="0"/>
              <w:autoSpaceDN w:val="0"/>
              <w:adjustRightInd w:val="0"/>
              <w:rPr>
                <w:color w:val="000000"/>
                <w:szCs w:val="22"/>
                <w:lang w:val="es-ES"/>
              </w:rPr>
            </w:pPr>
            <w:r>
              <w:rPr>
                <w:color w:val="000000"/>
                <w:szCs w:val="22"/>
                <w:lang w:val="es-ES"/>
              </w:rPr>
              <w:t>Charles de Giorgio Ltd.</w:t>
            </w:r>
          </w:p>
          <w:p w:rsidR="00ED7798" w:rsidRDefault="00ED7798" w:rsidP="003F1BE1">
            <w:pPr>
              <w:autoSpaceDE w:val="0"/>
              <w:autoSpaceDN w:val="0"/>
              <w:adjustRightInd w:val="0"/>
              <w:rPr>
                <w:color w:val="000000"/>
                <w:szCs w:val="22"/>
              </w:rPr>
            </w:pPr>
            <w:r>
              <w:rPr>
                <w:color w:val="000000"/>
                <w:szCs w:val="22"/>
              </w:rPr>
              <w:t>Tel: + 356 25600 500</w:t>
            </w:r>
          </w:p>
        </w:tc>
      </w:tr>
      <w:tr w:rsidR="00ED7798" w:rsidTr="003F1BE1">
        <w:tblPrEx>
          <w:tblCellMar>
            <w:top w:w="0" w:type="dxa"/>
            <w:bottom w:w="0" w:type="dxa"/>
          </w:tblCellMar>
        </w:tblPrEx>
        <w:tc>
          <w:tcPr>
            <w:tcW w:w="4684" w:type="dxa"/>
          </w:tcPr>
          <w:p w:rsidR="00ED7798" w:rsidRDefault="00ED7798" w:rsidP="003F1BE1">
            <w:pPr>
              <w:autoSpaceDE w:val="0"/>
              <w:autoSpaceDN w:val="0"/>
              <w:adjustRightInd w:val="0"/>
              <w:rPr>
                <w:b/>
                <w:bCs/>
                <w:color w:val="000000"/>
                <w:szCs w:val="22"/>
                <w:lang w:val="de-DE"/>
              </w:rPr>
            </w:pPr>
            <w:r>
              <w:rPr>
                <w:b/>
                <w:bCs/>
                <w:color w:val="000000"/>
                <w:szCs w:val="22"/>
                <w:lang w:val="de-DE"/>
              </w:rPr>
              <w:t>Deutschland</w:t>
            </w:r>
          </w:p>
          <w:p w:rsidR="00ED7798" w:rsidRPr="00212BB0" w:rsidRDefault="00ED7798" w:rsidP="003F1BE1">
            <w:pPr>
              <w:autoSpaceDE w:val="0"/>
              <w:autoSpaceDN w:val="0"/>
              <w:adjustRightInd w:val="0"/>
              <w:rPr>
                <w:color w:val="000000"/>
                <w:szCs w:val="22"/>
                <w:lang w:val="de-DE"/>
              </w:rPr>
            </w:pPr>
            <w:r w:rsidRPr="00212BB0">
              <w:rPr>
                <w:color w:val="000000"/>
                <w:szCs w:val="22"/>
                <w:lang w:val="de-DE"/>
              </w:rPr>
              <w:t>Lilly Deutschland GmbH</w:t>
            </w:r>
          </w:p>
          <w:p w:rsidR="00ED7798" w:rsidRPr="00212BB0" w:rsidRDefault="00ED7798" w:rsidP="003F1BE1">
            <w:pPr>
              <w:autoSpaceDE w:val="0"/>
              <w:autoSpaceDN w:val="0"/>
              <w:adjustRightInd w:val="0"/>
              <w:rPr>
                <w:color w:val="000000"/>
                <w:szCs w:val="22"/>
                <w:lang w:val="de-DE"/>
              </w:rPr>
            </w:pPr>
            <w:r w:rsidRPr="00212BB0">
              <w:rPr>
                <w:color w:val="000000"/>
                <w:szCs w:val="22"/>
                <w:lang w:val="de-DE"/>
              </w:rPr>
              <w:t>Tel. + 49-(0) 6172 273 2222</w:t>
            </w:r>
          </w:p>
          <w:p w:rsidR="00ED7798" w:rsidRPr="00F75B7C" w:rsidRDefault="00ED7798" w:rsidP="003F1BE1">
            <w:pPr>
              <w:autoSpaceDE w:val="0"/>
              <w:autoSpaceDN w:val="0"/>
              <w:adjustRightInd w:val="0"/>
              <w:rPr>
                <w:color w:val="000000"/>
                <w:szCs w:val="22"/>
                <w:lang w:val="de-DE"/>
              </w:rPr>
            </w:pPr>
          </w:p>
        </w:tc>
        <w:tc>
          <w:tcPr>
            <w:tcW w:w="4678" w:type="dxa"/>
          </w:tcPr>
          <w:p w:rsidR="00ED7798" w:rsidRPr="00BB6789" w:rsidRDefault="00ED7798" w:rsidP="003F1BE1">
            <w:pPr>
              <w:autoSpaceDE w:val="0"/>
              <w:autoSpaceDN w:val="0"/>
              <w:adjustRightInd w:val="0"/>
              <w:rPr>
                <w:b/>
                <w:bCs/>
                <w:color w:val="000000"/>
                <w:szCs w:val="22"/>
                <w:lang w:val="da-DK"/>
              </w:rPr>
            </w:pPr>
            <w:r w:rsidRPr="00BB6789">
              <w:rPr>
                <w:b/>
                <w:bCs/>
                <w:color w:val="000000"/>
                <w:szCs w:val="22"/>
                <w:lang w:val="da-DK"/>
              </w:rPr>
              <w:t>Nederland</w:t>
            </w:r>
          </w:p>
          <w:p w:rsidR="00ED7798" w:rsidRPr="00CC4C57" w:rsidRDefault="00ED7798" w:rsidP="003F1BE1">
            <w:pPr>
              <w:autoSpaceDE w:val="0"/>
              <w:autoSpaceDN w:val="0"/>
              <w:adjustRightInd w:val="0"/>
              <w:rPr>
                <w:color w:val="000000"/>
                <w:szCs w:val="22"/>
                <w:lang w:val="bg-BG"/>
              </w:rPr>
            </w:pPr>
            <w:r w:rsidRPr="00BB6789">
              <w:rPr>
                <w:color w:val="000000"/>
                <w:szCs w:val="22"/>
                <w:lang w:val="da-DK"/>
              </w:rPr>
              <w:t>Eli Lilly Nederland B.V.</w:t>
            </w:r>
          </w:p>
          <w:p w:rsidR="00ED7798" w:rsidRDefault="00ED7798" w:rsidP="003F1BE1">
            <w:pPr>
              <w:autoSpaceDE w:val="0"/>
              <w:autoSpaceDN w:val="0"/>
              <w:adjustRightInd w:val="0"/>
              <w:rPr>
                <w:color w:val="000000"/>
                <w:szCs w:val="22"/>
                <w:lang w:val="en-US"/>
              </w:rPr>
            </w:pPr>
            <w:r>
              <w:rPr>
                <w:color w:val="000000"/>
                <w:szCs w:val="22"/>
                <w:lang w:val="en-US"/>
              </w:rPr>
              <w:t>Tel: + 31-(0) 30 60 25 800</w:t>
            </w:r>
          </w:p>
        </w:tc>
      </w:tr>
      <w:tr w:rsidR="00ED7798" w:rsidTr="003F1BE1">
        <w:tblPrEx>
          <w:tblCellMar>
            <w:top w:w="0" w:type="dxa"/>
            <w:bottom w:w="0" w:type="dxa"/>
          </w:tblCellMar>
        </w:tblPrEx>
        <w:tc>
          <w:tcPr>
            <w:tcW w:w="4684" w:type="dxa"/>
          </w:tcPr>
          <w:p w:rsidR="00ED7798" w:rsidRPr="0028363F" w:rsidRDefault="00ED7798" w:rsidP="003F1BE1">
            <w:pPr>
              <w:keepNext/>
              <w:autoSpaceDE w:val="0"/>
              <w:autoSpaceDN w:val="0"/>
              <w:adjustRightInd w:val="0"/>
              <w:rPr>
                <w:b/>
                <w:bCs/>
                <w:color w:val="000000"/>
                <w:szCs w:val="22"/>
                <w:lang w:val="fi-FI"/>
              </w:rPr>
            </w:pPr>
            <w:r w:rsidRPr="0028363F">
              <w:rPr>
                <w:b/>
                <w:bCs/>
                <w:color w:val="000000"/>
                <w:szCs w:val="22"/>
                <w:lang w:val="fi-FI"/>
              </w:rPr>
              <w:t>Eesti</w:t>
            </w:r>
          </w:p>
          <w:p w:rsidR="00ED7798" w:rsidRPr="00CC4C57" w:rsidRDefault="00B64A6B" w:rsidP="003F1BE1">
            <w:pPr>
              <w:keepNext/>
              <w:autoSpaceDE w:val="0"/>
              <w:autoSpaceDN w:val="0"/>
              <w:adjustRightInd w:val="0"/>
              <w:rPr>
                <w:color w:val="000000"/>
                <w:szCs w:val="22"/>
                <w:lang w:val="bg-BG"/>
              </w:rPr>
            </w:pPr>
            <w:r w:rsidRPr="0028363F">
              <w:rPr>
                <w:color w:val="000000"/>
                <w:szCs w:val="22"/>
                <w:lang w:val="fi-FI"/>
              </w:rPr>
              <w:t>Eli Lilly Nederland B.V.</w:t>
            </w:r>
          </w:p>
          <w:p w:rsidR="00ED7798" w:rsidRDefault="00ED7798" w:rsidP="003F1BE1">
            <w:pPr>
              <w:autoSpaceDE w:val="0"/>
              <w:autoSpaceDN w:val="0"/>
              <w:adjustRightInd w:val="0"/>
              <w:rPr>
                <w:color w:val="000000"/>
                <w:szCs w:val="22"/>
                <w:lang w:val="en-US"/>
              </w:rPr>
            </w:pPr>
            <w:r>
              <w:rPr>
                <w:color w:val="000000"/>
                <w:szCs w:val="22"/>
                <w:lang w:val="en-US"/>
              </w:rPr>
              <w:t xml:space="preserve">Tel: </w:t>
            </w:r>
            <w:r>
              <w:rPr>
                <w:b/>
                <w:bCs/>
                <w:color w:val="000000"/>
                <w:szCs w:val="22"/>
                <w:lang w:val="en-US"/>
              </w:rPr>
              <w:t>+</w:t>
            </w:r>
            <w:r>
              <w:rPr>
                <w:color w:val="000000"/>
                <w:szCs w:val="22"/>
                <w:lang w:val="en-US"/>
              </w:rPr>
              <w:t>372 6817 280</w:t>
            </w:r>
          </w:p>
          <w:p w:rsidR="00ED7798" w:rsidRDefault="00ED7798" w:rsidP="003F1BE1">
            <w:pPr>
              <w:autoSpaceDE w:val="0"/>
              <w:autoSpaceDN w:val="0"/>
              <w:adjustRightInd w:val="0"/>
              <w:rPr>
                <w:color w:val="000000"/>
                <w:szCs w:val="22"/>
              </w:rPr>
            </w:pPr>
          </w:p>
        </w:tc>
        <w:tc>
          <w:tcPr>
            <w:tcW w:w="4678" w:type="dxa"/>
          </w:tcPr>
          <w:p w:rsidR="00ED7798" w:rsidRPr="00CE0FBB" w:rsidRDefault="00ED7798" w:rsidP="003F1BE1">
            <w:pPr>
              <w:autoSpaceDE w:val="0"/>
              <w:autoSpaceDN w:val="0"/>
              <w:adjustRightInd w:val="0"/>
              <w:rPr>
                <w:b/>
                <w:bCs/>
                <w:color w:val="000000"/>
                <w:szCs w:val="22"/>
                <w:lang w:val="nb-NO"/>
              </w:rPr>
            </w:pPr>
            <w:r w:rsidRPr="00CE0FBB">
              <w:rPr>
                <w:b/>
                <w:bCs/>
                <w:color w:val="000000"/>
                <w:szCs w:val="22"/>
                <w:lang w:val="nb-NO"/>
              </w:rPr>
              <w:t>Norge</w:t>
            </w:r>
          </w:p>
          <w:p w:rsidR="00ED7798" w:rsidRPr="00CC4C57" w:rsidRDefault="00ED7798" w:rsidP="003F1BE1">
            <w:pPr>
              <w:autoSpaceDE w:val="0"/>
              <w:autoSpaceDN w:val="0"/>
              <w:adjustRightInd w:val="0"/>
              <w:rPr>
                <w:color w:val="000000"/>
                <w:szCs w:val="22"/>
                <w:lang w:val="bg-BG"/>
              </w:rPr>
            </w:pPr>
            <w:r w:rsidRPr="00CE0FBB">
              <w:rPr>
                <w:color w:val="000000"/>
                <w:szCs w:val="22"/>
                <w:lang w:val="nb-NO"/>
              </w:rPr>
              <w:t>Eli Lilly Norge A.S.</w:t>
            </w:r>
          </w:p>
          <w:p w:rsidR="00ED7798" w:rsidRDefault="00ED7798" w:rsidP="003F1BE1">
            <w:pPr>
              <w:autoSpaceDE w:val="0"/>
              <w:autoSpaceDN w:val="0"/>
              <w:adjustRightInd w:val="0"/>
              <w:rPr>
                <w:color w:val="000000"/>
                <w:szCs w:val="22"/>
                <w:lang w:val="en-US"/>
              </w:rPr>
            </w:pPr>
            <w:r>
              <w:rPr>
                <w:color w:val="000000"/>
                <w:szCs w:val="22"/>
                <w:lang w:val="en-US"/>
              </w:rPr>
              <w:t>Tlf: + 47 22 88 18 00</w:t>
            </w:r>
          </w:p>
        </w:tc>
      </w:tr>
      <w:tr w:rsidR="00ED7798" w:rsidRPr="00FE78F4" w:rsidTr="003F1BE1">
        <w:tblPrEx>
          <w:tblCellMar>
            <w:top w:w="0" w:type="dxa"/>
            <w:bottom w:w="0" w:type="dxa"/>
          </w:tblCellMar>
        </w:tblPrEx>
        <w:tc>
          <w:tcPr>
            <w:tcW w:w="4684" w:type="dxa"/>
          </w:tcPr>
          <w:p w:rsidR="00ED7798" w:rsidRPr="0028363F" w:rsidRDefault="00ED7798" w:rsidP="00176A79">
            <w:pPr>
              <w:keepNext/>
              <w:autoSpaceDE w:val="0"/>
              <w:autoSpaceDN w:val="0"/>
              <w:adjustRightInd w:val="0"/>
              <w:rPr>
                <w:b/>
                <w:bCs/>
                <w:color w:val="000000"/>
                <w:szCs w:val="22"/>
                <w:lang w:val="el-GR"/>
              </w:rPr>
            </w:pPr>
            <w:r w:rsidRPr="0028363F">
              <w:rPr>
                <w:b/>
                <w:bCs/>
                <w:color w:val="000000"/>
                <w:szCs w:val="22"/>
                <w:lang w:val="el-GR"/>
              </w:rPr>
              <w:t>Ελλάδα</w:t>
            </w:r>
          </w:p>
          <w:p w:rsidR="00ED7798" w:rsidRPr="00CC4C57" w:rsidRDefault="00ED7798" w:rsidP="00176A79">
            <w:pPr>
              <w:keepNext/>
              <w:autoSpaceDE w:val="0"/>
              <w:autoSpaceDN w:val="0"/>
              <w:adjustRightInd w:val="0"/>
              <w:rPr>
                <w:color w:val="000000"/>
                <w:szCs w:val="22"/>
                <w:lang w:val="bg-BG"/>
              </w:rPr>
            </w:pPr>
            <w:r w:rsidRPr="0028363F">
              <w:rPr>
                <w:color w:val="000000"/>
                <w:szCs w:val="22"/>
                <w:lang w:val="el-GR"/>
              </w:rPr>
              <w:t>ΦΑΡΜΑΣΕΡΒ-ΛΙΛΛΥ Α.Ε.Β.Ε.</w:t>
            </w:r>
          </w:p>
          <w:p w:rsidR="00ED7798" w:rsidRDefault="00ED7798" w:rsidP="00176A79">
            <w:pPr>
              <w:keepNext/>
              <w:autoSpaceDE w:val="0"/>
              <w:autoSpaceDN w:val="0"/>
              <w:adjustRightInd w:val="0"/>
              <w:rPr>
                <w:color w:val="000000"/>
                <w:szCs w:val="22"/>
              </w:rPr>
            </w:pPr>
            <w:r>
              <w:rPr>
                <w:color w:val="000000"/>
                <w:szCs w:val="22"/>
                <w:lang w:val="en-US"/>
              </w:rPr>
              <w:t>Τηλ</w:t>
            </w:r>
            <w:r>
              <w:rPr>
                <w:color w:val="000000"/>
                <w:szCs w:val="22"/>
              </w:rPr>
              <w:t>: +30 210 629 4600</w:t>
            </w:r>
          </w:p>
          <w:p w:rsidR="00ED7798" w:rsidRPr="00323594" w:rsidRDefault="00ED7798" w:rsidP="00176A79">
            <w:pPr>
              <w:keepNext/>
              <w:autoSpaceDE w:val="0"/>
              <w:autoSpaceDN w:val="0"/>
              <w:adjustRightInd w:val="0"/>
              <w:rPr>
                <w:color w:val="000000"/>
                <w:szCs w:val="22"/>
                <w:lang w:val="en-US"/>
              </w:rPr>
            </w:pPr>
          </w:p>
        </w:tc>
        <w:tc>
          <w:tcPr>
            <w:tcW w:w="4678" w:type="dxa"/>
          </w:tcPr>
          <w:p w:rsidR="00ED7798" w:rsidRPr="0028363F" w:rsidRDefault="00ED7798" w:rsidP="00176A79">
            <w:pPr>
              <w:keepNext/>
              <w:autoSpaceDE w:val="0"/>
              <w:autoSpaceDN w:val="0"/>
              <w:adjustRightInd w:val="0"/>
              <w:rPr>
                <w:b/>
                <w:bCs/>
                <w:color w:val="000000"/>
                <w:szCs w:val="22"/>
                <w:lang w:val="en-US"/>
              </w:rPr>
            </w:pPr>
            <w:r w:rsidRPr="0028363F">
              <w:rPr>
                <w:b/>
                <w:bCs/>
                <w:color w:val="000000"/>
                <w:szCs w:val="22"/>
                <w:lang w:val="en-US"/>
              </w:rPr>
              <w:t>Österreich</w:t>
            </w:r>
          </w:p>
          <w:p w:rsidR="00ED7798" w:rsidRPr="00CC4C57" w:rsidRDefault="00ED7798" w:rsidP="00176A79">
            <w:pPr>
              <w:keepNext/>
              <w:autoSpaceDE w:val="0"/>
              <w:autoSpaceDN w:val="0"/>
              <w:adjustRightInd w:val="0"/>
              <w:rPr>
                <w:color w:val="000000"/>
                <w:szCs w:val="22"/>
                <w:lang w:val="bg-BG"/>
              </w:rPr>
            </w:pPr>
            <w:r w:rsidRPr="0028363F">
              <w:rPr>
                <w:color w:val="000000"/>
                <w:szCs w:val="22"/>
                <w:lang w:val="en-US"/>
              </w:rPr>
              <w:t>Eli Lilly Ges. m.b.H.</w:t>
            </w:r>
          </w:p>
          <w:p w:rsidR="00ED7798" w:rsidRPr="00FE78F4" w:rsidRDefault="00ED7798" w:rsidP="00176A79">
            <w:pPr>
              <w:keepNext/>
              <w:autoSpaceDE w:val="0"/>
              <w:autoSpaceDN w:val="0"/>
              <w:adjustRightInd w:val="0"/>
              <w:rPr>
                <w:color w:val="000000"/>
                <w:szCs w:val="22"/>
                <w:lang w:val="es-ES"/>
              </w:rPr>
            </w:pPr>
            <w:r w:rsidRPr="00FE78F4">
              <w:rPr>
                <w:color w:val="000000"/>
                <w:szCs w:val="22"/>
                <w:lang w:val="es-ES"/>
              </w:rPr>
              <w:t>Tel: + 43-(0) 1 711 780</w:t>
            </w:r>
          </w:p>
        </w:tc>
      </w:tr>
      <w:tr w:rsidR="00ED7798" w:rsidTr="003F1BE1">
        <w:tblPrEx>
          <w:tblCellMar>
            <w:top w:w="0" w:type="dxa"/>
            <w:bottom w:w="0" w:type="dxa"/>
          </w:tblCellMar>
        </w:tblPrEx>
        <w:tc>
          <w:tcPr>
            <w:tcW w:w="4684" w:type="dxa"/>
          </w:tcPr>
          <w:p w:rsidR="00ED7798" w:rsidRDefault="00ED7798" w:rsidP="003F1BE1">
            <w:pPr>
              <w:autoSpaceDE w:val="0"/>
              <w:autoSpaceDN w:val="0"/>
              <w:adjustRightInd w:val="0"/>
              <w:rPr>
                <w:b/>
                <w:bCs/>
                <w:color w:val="000000"/>
                <w:szCs w:val="22"/>
                <w:lang w:val="es-ES"/>
              </w:rPr>
            </w:pPr>
            <w:r>
              <w:rPr>
                <w:b/>
                <w:bCs/>
                <w:color w:val="000000"/>
                <w:szCs w:val="22"/>
                <w:lang w:val="es-ES"/>
              </w:rPr>
              <w:t>España</w:t>
            </w:r>
          </w:p>
          <w:p w:rsidR="00ED7798" w:rsidRDefault="00ED7798" w:rsidP="003F1BE1">
            <w:pPr>
              <w:autoSpaceDE w:val="0"/>
              <w:autoSpaceDN w:val="0"/>
              <w:adjustRightInd w:val="0"/>
              <w:rPr>
                <w:color w:val="000000"/>
                <w:szCs w:val="22"/>
                <w:lang w:val="es-ES"/>
              </w:rPr>
            </w:pPr>
            <w:r>
              <w:rPr>
                <w:color w:val="000000"/>
                <w:szCs w:val="22"/>
                <w:lang w:val="es-ES"/>
              </w:rPr>
              <w:t>Lilly S.A.</w:t>
            </w:r>
          </w:p>
          <w:p w:rsidR="00ED7798" w:rsidRDefault="00ED7798" w:rsidP="003F1BE1">
            <w:pPr>
              <w:autoSpaceDE w:val="0"/>
              <w:autoSpaceDN w:val="0"/>
              <w:adjustRightInd w:val="0"/>
              <w:rPr>
                <w:color w:val="000000"/>
                <w:szCs w:val="22"/>
                <w:lang w:val="es-ES"/>
              </w:rPr>
            </w:pPr>
            <w:r>
              <w:rPr>
                <w:color w:val="000000"/>
                <w:szCs w:val="22"/>
                <w:lang w:val="es-ES"/>
              </w:rPr>
              <w:t>Tel: + 34-91 663 50 00</w:t>
            </w:r>
          </w:p>
          <w:p w:rsidR="00ED7798" w:rsidRPr="00FE78F4" w:rsidRDefault="00ED7798" w:rsidP="003F1BE1">
            <w:pPr>
              <w:autoSpaceDE w:val="0"/>
              <w:autoSpaceDN w:val="0"/>
              <w:adjustRightInd w:val="0"/>
              <w:rPr>
                <w:color w:val="000000"/>
                <w:szCs w:val="22"/>
                <w:lang w:val="es-ES"/>
              </w:rPr>
            </w:pPr>
          </w:p>
        </w:tc>
        <w:tc>
          <w:tcPr>
            <w:tcW w:w="4678" w:type="dxa"/>
          </w:tcPr>
          <w:p w:rsidR="00ED7798" w:rsidRPr="00FE78F4" w:rsidRDefault="00ED7798" w:rsidP="003F1BE1">
            <w:pPr>
              <w:keepNext/>
              <w:autoSpaceDE w:val="0"/>
              <w:autoSpaceDN w:val="0"/>
              <w:adjustRightInd w:val="0"/>
              <w:rPr>
                <w:b/>
                <w:bCs/>
                <w:color w:val="000000"/>
                <w:szCs w:val="22"/>
                <w:lang w:val="pl-PL"/>
              </w:rPr>
            </w:pPr>
            <w:r w:rsidRPr="00FE78F4">
              <w:rPr>
                <w:b/>
                <w:bCs/>
                <w:color w:val="000000"/>
                <w:szCs w:val="22"/>
                <w:lang w:val="pl-PL"/>
              </w:rPr>
              <w:t>Polska</w:t>
            </w:r>
          </w:p>
          <w:p w:rsidR="00ED7798" w:rsidRPr="00FE78F4" w:rsidRDefault="00ED7798" w:rsidP="003F1BE1">
            <w:pPr>
              <w:autoSpaceDE w:val="0"/>
              <w:autoSpaceDN w:val="0"/>
              <w:adjustRightInd w:val="0"/>
              <w:rPr>
                <w:color w:val="000000"/>
                <w:szCs w:val="22"/>
                <w:lang w:val="pl-PL"/>
              </w:rPr>
            </w:pPr>
            <w:r w:rsidRPr="00FE78F4">
              <w:rPr>
                <w:color w:val="000000"/>
                <w:szCs w:val="22"/>
                <w:lang w:val="pl-PL"/>
              </w:rPr>
              <w:t>Eli Lilly Polska Sp. z o.o.</w:t>
            </w:r>
          </w:p>
          <w:p w:rsidR="00ED7798" w:rsidRDefault="00ED7798" w:rsidP="00721E94">
            <w:pPr>
              <w:autoSpaceDE w:val="0"/>
              <w:autoSpaceDN w:val="0"/>
              <w:adjustRightInd w:val="0"/>
              <w:rPr>
                <w:color w:val="000000"/>
                <w:szCs w:val="22"/>
                <w:lang w:val="en-US"/>
              </w:rPr>
            </w:pPr>
            <w:r>
              <w:rPr>
                <w:color w:val="000000"/>
                <w:szCs w:val="22"/>
                <w:lang w:val="en-US"/>
              </w:rPr>
              <w:t>Tel: +48 22 440 33 00</w:t>
            </w:r>
          </w:p>
        </w:tc>
      </w:tr>
      <w:tr w:rsidR="00ED7798" w:rsidTr="003F1BE1">
        <w:tblPrEx>
          <w:tblCellMar>
            <w:top w:w="0" w:type="dxa"/>
            <w:bottom w:w="0" w:type="dxa"/>
          </w:tblCellMar>
        </w:tblPrEx>
        <w:tc>
          <w:tcPr>
            <w:tcW w:w="4684" w:type="dxa"/>
          </w:tcPr>
          <w:p w:rsidR="00ED7798" w:rsidRDefault="00ED7798" w:rsidP="003F1BE1">
            <w:pPr>
              <w:autoSpaceDE w:val="0"/>
              <w:autoSpaceDN w:val="0"/>
              <w:adjustRightInd w:val="0"/>
              <w:rPr>
                <w:b/>
                <w:bCs/>
                <w:color w:val="000000"/>
                <w:szCs w:val="22"/>
                <w:lang w:val="fr-FR"/>
              </w:rPr>
            </w:pPr>
            <w:r>
              <w:rPr>
                <w:b/>
                <w:bCs/>
                <w:color w:val="000000"/>
                <w:szCs w:val="22"/>
                <w:lang w:val="fr-FR"/>
              </w:rPr>
              <w:t>France</w:t>
            </w:r>
          </w:p>
          <w:p w:rsidR="00ED7798" w:rsidRDefault="00ED7798" w:rsidP="003F1BE1">
            <w:pPr>
              <w:autoSpaceDE w:val="0"/>
              <w:autoSpaceDN w:val="0"/>
              <w:adjustRightInd w:val="0"/>
              <w:rPr>
                <w:color w:val="000000"/>
                <w:szCs w:val="22"/>
                <w:lang w:val="fr-FR"/>
              </w:rPr>
            </w:pPr>
            <w:r>
              <w:rPr>
                <w:color w:val="000000"/>
                <w:szCs w:val="22"/>
                <w:lang w:val="fr-FR"/>
              </w:rPr>
              <w:t>Lilly France S.A.S.</w:t>
            </w:r>
          </w:p>
          <w:p w:rsidR="00ED7798" w:rsidRDefault="00ED7798" w:rsidP="003F1BE1">
            <w:pPr>
              <w:autoSpaceDE w:val="0"/>
              <w:autoSpaceDN w:val="0"/>
              <w:adjustRightInd w:val="0"/>
              <w:rPr>
                <w:color w:val="000000"/>
                <w:szCs w:val="22"/>
                <w:lang w:val="fr-FR"/>
              </w:rPr>
            </w:pPr>
            <w:r>
              <w:rPr>
                <w:color w:val="000000"/>
                <w:szCs w:val="22"/>
                <w:lang w:val="fr-FR"/>
              </w:rPr>
              <w:t>Tél: +33-(0) 1 55 49 34 34</w:t>
            </w:r>
          </w:p>
          <w:p w:rsidR="00ED7798" w:rsidRPr="00FE78F4" w:rsidRDefault="00ED7798" w:rsidP="003F1BE1">
            <w:pPr>
              <w:autoSpaceDE w:val="0"/>
              <w:autoSpaceDN w:val="0"/>
              <w:adjustRightInd w:val="0"/>
              <w:rPr>
                <w:szCs w:val="22"/>
                <w:lang w:val="fr-FR"/>
              </w:rPr>
            </w:pPr>
          </w:p>
        </w:tc>
        <w:tc>
          <w:tcPr>
            <w:tcW w:w="4678" w:type="dxa"/>
          </w:tcPr>
          <w:p w:rsidR="00ED7798" w:rsidRPr="00CE0FBB" w:rsidRDefault="00ED7798" w:rsidP="003F1BE1">
            <w:pPr>
              <w:autoSpaceDE w:val="0"/>
              <w:autoSpaceDN w:val="0"/>
              <w:adjustRightInd w:val="0"/>
              <w:rPr>
                <w:b/>
                <w:bCs/>
                <w:color w:val="000000"/>
                <w:szCs w:val="22"/>
                <w:lang w:val="pt-BR"/>
              </w:rPr>
            </w:pPr>
            <w:r w:rsidRPr="00CE0FBB">
              <w:rPr>
                <w:b/>
                <w:bCs/>
                <w:color w:val="000000"/>
                <w:szCs w:val="22"/>
                <w:lang w:val="pt-BR"/>
              </w:rPr>
              <w:t>Portugal</w:t>
            </w:r>
          </w:p>
          <w:p w:rsidR="00ED7798" w:rsidRPr="00CE0FBB" w:rsidRDefault="00ED7798" w:rsidP="003F1BE1">
            <w:pPr>
              <w:autoSpaceDE w:val="0"/>
              <w:autoSpaceDN w:val="0"/>
              <w:adjustRightInd w:val="0"/>
              <w:rPr>
                <w:color w:val="000000"/>
                <w:szCs w:val="22"/>
                <w:lang w:val="pt-BR"/>
              </w:rPr>
            </w:pPr>
            <w:r w:rsidRPr="00CE0FBB">
              <w:rPr>
                <w:color w:val="000000"/>
                <w:szCs w:val="22"/>
                <w:lang w:val="pt-BR"/>
              </w:rPr>
              <w:t>Lilly Portugal - Produtos Farmacêuticos, Lda</w:t>
            </w:r>
          </w:p>
          <w:p w:rsidR="00ED7798" w:rsidRDefault="00ED7798" w:rsidP="003F1BE1">
            <w:pPr>
              <w:autoSpaceDE w:val="0"/>
              <w:autoSpaceDN w:val="0"/>
              <w:adjustRightInd w:val="0"/>
              <w:rPr>
                <w:color w:val="000000"/>
                <w:szCs w:val="22"/>
                <w:lang w:val="es-ES"/>
              </w:rPr>
            </w:pPr>
            <w:r>
              <w:rPr>
                <w:color w:val="000000"/>
                <w:szCs w:val="22"/>
                <w:lang w:val="en-US"/>
              </w:rPr>
              <w:t>Tel: + 351-21-4126600</w:t>
            </w:r>
          </w:p>
        </w:tc>
      </w:tr>
      <w:tr w:rsidR="00ED7798" w:rsidTr="003F1BE1">
        <w:tblPrEx>
          <w:tblCellMar>
            <w:top w:w="0" w:type="dxa"/>
            <w:bottom w:w="0" w:type="dxa"/>
          </w:tblCellMar>
        </w:tblPrEx>
        <w:tc>
          <w:tcPr>
            <w:tcW w:w="4684" w:type="dxa"/>
          </w:tcPr>
          <w:p w:rsidR="00ED7798" w:rsidRPr="00FE78F4" w:rsidRDefault="00ED7798" w:rsidP="00ED7798">
            <w:pPr>
              <w:rPr>
                <w:b/>
                <w:bCs/>
                <w:lang w:val="sv-SE"/>
              </w:rPr>
            </w:pPr>
            <w:r w:rsidRPr="00FE78F4">
              <w:rPr>
                <w:b/>
                <w:bCs/>
                <w:lang w:val="sv-SE"/>
              </w:rPr>
              <w:t>Hrvatska</w:t>
            </w:r>
          </w:p>
          <w:p w:rsidR="00ED7798" w:rsidRPr="00FE78F4" w:rsidRDefault="00ED7798" w:rsidP="00ED7798">
            <w:pPr>
              <w:autoSpaceDE w:val="0"/>
              <w:autoSpaceDN w:val="0"/>
              <w:rPr>
                <w:lang w:val="sv-SE"/>
              </w:rPr>
            </w:pPr>
            <w:r w:rsidRPr="00FE78F4">
              <w:rPr>
                <w:lang w:val="sv-SE"/>
              </w:rPr>
              <w:t>Eli Lilly Hrvatska d.o.o.</w:t>
            </w:r>
          </w:p>
          <w:p w:rsidR="00ED7798" w:rsidRDefault="00ED7798" w:rsidP="00ED7798">
            <w:pPr>
              <w:autoSpaceDE w:val="0"/>
              <w:autoSpaceDN w:val="0"/>
            </w:pPr>
            <w:r>
              <w:t>Tel: +385 1 2350 999</w:t>
            </w:r>
          </w:p>
          <w:p w:rsidR="00ED7798" w:rsidRDefault="00ED7798" w:rsidP="00ED7798">
            <w:pPr>
              <w:autoSpaceDE w:val="0"/>
              <w:autoSpaceDN w:val="0"/>
              <w:rPr>
                <w:szCs w:val="22"/>
                <w:lang w:val="en-US"/>
              </w:rPr>
            </w:pPr>
          </w:p>
        </w:tc>
        <w:tc>
          <w:tcPr>
            <w:tcW w:w="4678" w:type="dxa"/>
          </w:tcPr>
          <w:p w:rsidR="00ED7798" w:rsidRPr="0028363F" w:rsidRDefault="00ED7798" w:rsidP="003F1BE1">
            <w:pPr>
              <w:tabs>
                <w:tab w:val="left" w:pos="-720"/>
                <w:tab w:val="left" w:pos="4536"/>
              </w:tabs>
              <w:suppressAutoHyphens/>
              <w:rPr>
                <w:b/>
                <w:noProof/>
                <w:szCs w:val="22"/>
                <w:lang w:val="fi-FI"/>
              </w:rPr>
            </w:pPr>
            <w:r w:rsidRPr="0028363F">
              <w:rPr>
                <w:b/>
                <w:noProof/>
                <w:szCs w:val="22"/>
                <w:lang w:val="fi-FI"/>
              </w:rPr>
              <w:t>România</w:t>
            </w:r>
          </w:p>
          <w:p w:rsidR="00ED7798" w:rsidRDefault="00ED7798" w:rsidP="003F1BE1">
            <w:pPr>
              <w:tabs>
                <w:tab w:val="left" w:pos="-720"/>
                <w:tab w:val="left" w:pos="4536"/>
              </w:tabs>
              <w:suppressAutoHyphens/>
              <w:rPr>
                <w:noProof/>
                <w:szCs w:val="22"/>
                <w:lang w:val="ro-RO"/>
              </w:rPr>
            </w:pPr>
            <w:r>
              <w:rPr>
                <w:noProof/>
                <w:szCs w:val="22"/>
                <w:lang w:val="ro-RO"/>
              </w:rPr>
              <w:t>Eli Lilly România S.R.L.</w:t>
            </w:r>
          </w:p>
          <w:p w:rsidR="00ED7798" w:rsidRDefault="00ED7798" w:rsidP="003F1BE1">
            <w:pPr>
              <w:autoSpaceDE w:val="0"/>
              <w:autoSpaceDN w:val="0"/>
              <w:adjustRightInd w:val="0"/>
              <w:rPr>
                <w:szCs w:val="22"/>
                <w:lang w:val="es-ES"/>
              </w:rPr>
            </w:pPr>
            <w:r>
              <w:rPr>
                <w:noProof/>
                <w:szCs w:val="22"/>
                <w:lang w:val="ro-RO"/>
              </w:rPr>
              <w:t>Tel: + 40 21 4023000</w:t>
            </w:r>
          </w:p>
        </w:tc>
      </w:tr>
      <w:tr w:rsidR="00ED7798" w:rsidTr="003F1BE1">
        <w:tblPrEx>
          <w:tblCellMar>
            <w:top w:w="0" w:type="dxa"/>
            <w:bottom w:w="0" w:type="dxa"/>
          </w:tblCellMar>
        </w:tblPrEx>
        <w:tc>
          <w:tcPr>
            <w:tcW w:w="4684" w:type="dxa"/>
          </w:tcPr>
          <w:p w:rsidR="00ED7798" w:rsidRDefault="00ED7798" w:rsidP="003F1BE1">
            <w:pPr>
              <w:autoSpaceDE w:val="0"/>
              <w:autoSpaceDN w:val="0"/>
              <w:adjustRightInd w:val="0"/>
              <w:rPr>
                <w:b/>
                <w:bCs/>
                <w:szCs w:val="22"/>
                <w:lang w:val="en-US"/>
              </w:rPr>
            </w:pPr>
            <w:smartTag w:uri="urn:schemas-microsoft-com:office:smarttags" w:element="country-region">
              <w:smartTag w:uri="urn:schemas-microsoft-com:office:smarttags" w:element="place">
                <w:r>
                  <w:rPr>
                    <w:b/>
                    <w:bCs/>
                    <w:szCs w:val="22"/>
                    <w:lang w:val="en-US"/>
                  </w:rPr>
                  <w:t>Ireland</w:t>
                </w:r>
              </w:smartTag>
            </w:smartTag>
          </w:p>
          <w:p w:rsidR="00ED7798" w:rsidRDefault="00ED7798" w:rsidP="003F1BE1">
            <w:pPr>
              <w:autoSpaceDE w:val="0"/>
              <w:autoSpaceDN w:val="0"/>
              <w:adjustRightInd w:val="0"/>
              <w:rPr>
                <w:szCs w:val="22"/>
                <w:lang w:val="en-US"/>
              </w:rPr>
            </w:pPr>
            <w:r>
              <w:rPr>
                <w:szCs w:val="22"/>
                <w:lang w:val="en-US"/>
              </w:rPr>
              <w:t>Eli Lilly and Company (</w:t>
            </w:r>
            <w:smartTag w:uri="urn:schemas-microsoft-com:office:smarttags" w:element="place">
              <w:smartTag w:uri="urn:schemas-microsoft-com:office:smarttags" w:element="country-region">
                <w:r>
                  <w:rPr>
                    <w:szCs w:val="22"/>
                    <w:lang w:val="en-US"/>
                  </w:rPr>
                  <w:t>Ireland</w:t>
                </w:r>
              </w:smartTag>
            </w:smartTag>
            <w:r>
              <w:rPr>
                <w:szCs w:val="22"/>
                <w:lang w:val="en-US"/>
              </w:rPr>
              <w:t>) Limited</w:t>
            </w:r>
          </w:p>
          <w:p w:rsidR="00ED7798" w:rsidRDefault="00ED7798" w:rsidP="003F1BE1">
            <w:pPr>
              <w:autoSpaceDE w:val="0"/>
              <w:autoSpaceDN w:val="0"/>
              <w:adjustRightInd w:val="0"/>
              <w:rPr>
                <w:szCs w:val="22"/>
                <w:lang w:val="en-US"/>
              </w:rPr>
            </w:pPr>
            <w:r>
              <w:rPr>
                <w:szCs w:val="22"/>
                <w:lang w:val="en-US"/>
              </w:rPr>
              <w:t>Tel: + 353-(0) 1 661 4377</w:t>
            </w:r>
          </w:p>
          <w:p w:rsidR="00ED7798" w:rsidRDefault="00ED7798" w:rsidP="003F1BE1">
            <w:pPr>
              <w:autoSpaceDE w:val="0"/>
              <w:autoSpaceDN w:val="0"/>
              <w:adjustRightInd w:val="0"/>
              <w:rPr>
                <w:color w:val="000000"/>
                <w:szCs w:val="22"/>
                <w:lang w:val="en-US"/>
              </w:rPr>
            </w:pPr>
          </w:p>
        </w:tc>
        <w:tc>
          <w:tcPr>
            <w:tcW w:w="4678" w:type="dxa"/>
          </w:tcPr>
          <w:p w:rsidR="00ED7798" w:rsidRPr="0028363F" w:rsidRDefault="00ED7798" w:rsidP="003F1BE1">
            <w:pPr>
              <w:autoSpaceDE w:val="0"/>
              <w:autoSpaceDN w:val="0"/>
              <w:adjustRightInd w:val="0"/>
              <w:rPr>
                <w:b/>
                <w:bCs/>
                <w:szCs w:val="22"/>
                <w:lang w:val="en-US"/>
              </w:rPr>
            </w:pPr>
            <w:r w:rsidRPr="0028363F">
              <w:rPr>
                <w:b/>
                <w:bCs/>
                <w:szCs w:val="22"/>
                <w:lang w:val="en-US"/>
              </w:rPr>
              <w:t>Slovenija</w:t>
            </w:r>
          </w:p>
          <w:p w:rsidR="00ED7798" w:rsidRPr="0028363F" w:rsidRDefault="00ED7798" w:rsidP="003F1BE1">
            <w:pPr>
              <w:autoSpaceDE w:val="0"/>
              <w:autoSpaceDN w:val="0"/>
              <w:adjustRightInd w:val="0"/>
              <w:rPr>
                <w:szCs w:val="22"/>
                <w:lang w:val="en-US"/>
              </w:rPr>
            </w:pPr>
            <w:r w:rsidRPr="0028363F">
              <w:rPr>
                <w:szCs w:val="22"/>
                <w:lang w:val="en-US"/>
              </w:rPr>
              <w:t>Eli Lilly farmacevtska družba, d.o.o.</w:t>
            </w:r>
          </w:p>
          <w:p w:rsidR="00ED7798" w:rsidRDefault="00ED7798" w:rsidP="003F1BE1">
            <w:pPr>
              <w:autoSpaceDE w:val="0"/>
              <w:autoSpaceDN w:val="0"/>
              <w:adjustRightInd w:val="0"/>
              <w:rPr>
                <w:szCs w:val="22"/>
                <w:lang w:val="es-ES"/>
              </w:rPr>
            </w:pPr>
            <w:r>
              <w:rPr>
                <w:szCs w:val="22"/>
                <w:lang w:val="es-ES"/>
              </w:rPr>
              <w:t>Tel: +386 (0) 1 580 00 10</w:t>
            </w:r>
          </w:p>
          <w:p w:rsidR="00ED7798" w:rsidRDefault="00ED7798" w:rsidP="003F1BE1">
            <w:pPr>
              <w:autoSpaceDE w:val="0"/>
              <w:autoSpaceDN w:val="0"/>
              <w:adjustRightInd w:val="0"/>
              <w:rPr>
                <w:color w:val="000000"/>
                <w:szCs w:val="22"/>
                <w:lang w:val="en-US"/>
              </w:rPr>
            </w:pPr>
          </w:p>
        </w:tc>
      </w:tr>
      <w:tr w:rsidR="00ED7798" w:rsidTr="003F1BE1">
        <w:tblPrEx>
          <w:tblCellMar>
            <w:top w:w="0" w:type="dxa"/>
            <w:bottom w:w="0" w:type="dxa"/>
          </w:tblCellMar>
        </w:tblPrEx>
        <w:tc>
          <w:tcPr>
            <w:tcW w:w="4684" w:type="dxa"/>
          </w:tcPr>
          <w:p w:rsidR="00ED7798" w:rsidRDefault="00ED7798" w:rsidP="003F1BE1">
            <w:pPr>
              <w:autoSpaceDE w:val="0"/>
              <w:autoSpaceDN w:val="0"/>
              <w:adjustRightInd w:val="0"/>
              <w:rPr>
                <w:b/>
                <w:bCs/>
                <w:color w:val="000000"/>
                <w:szCs w:val="22"/>
                <w:lang w:val="en-US"/>
              </w:rPr>
            </w:pPr>
            <w:r>
              <w:rPr>
                <w:b/>
                <w:bCs/>
                <w:color w:val="000000"/>
                <w:szCs w:val="22"/>
                <w:lang w:val="en-US"/>
              </w:rPr>
              <w:t>Ísland</w:t>
            </w:r>
          </w:p>
          <w:p w:rsidR="00ED7798" w:rsidRPr="00CC4C57" w:rsidRDefault="00ED7798" w:rsidP="003F1BE1">
            <w:pPr>
              <w:autoSpaceDE w:val="0"/>
              <w:autoSpaceDN w:val="0"/>
              <w:adjustRightInd w:val="0"/>
              <w:rPr>
                <w:color w:val="000000"/>
                <w:szCs w:val="22"/>
                <w:lang w:val="bg-BG"/>
              </w:rPr>
            </w:pPr>
            <w:r>
              <w:rPr>
                <w:color w:val="000000"/>
                <w:szCs w:val="22"/>
                <w:lang w:val="en-US"/>
              </w:rPr>
              <w:t>Icepharma hf.</w:t>
            </w:r>
          </w:p>
          <w:p w:rsidR="00ED7798" w:rsidRDefault="00ED7798" w:rsidP="003F1BE1">
            <w:pPr>
              <w:autoSpaceDE w:val="0"/>
              <w:autoSpaceDN w:val="0"/>
              <w:adjustRightInd w:val="0"/>
              <w:rPr>
                <w:color w:val="000000"/>
                <w:szCs w:val="22"/>
                <w:lang w:val="en-US"/>
              </w:rPr>
            </w:pPr>
            <w:r>
              <w:rPr>
                <w:color w:val="000000"/>
                <w:szCs w:val="22"/>
                <w:lang w:val="en-US"/>
              </w:rPr>
              <w:t>Sími + 354 540 8000</w:t>
            </w:r>
          </w:p>
          <w:p w:rsidR="00ED7798" w:rsidRDefault="00ED7798" w:rsidP="003F1BE1">
            <w:pPr>
              <w:autoSpaceDE w:val="0"/>
              <w:autoSpaceDN w:val="0"/>
              <w:adjustRightInd w:val="0"/>
              <w:rPr>
                <w:color w:val="000000"/>
                <w:szCs w:val="22"/>
              </w:rPr>
            </w:pPr>
          </w:p>
        </w:tc>
        <w:tc>
          <w:tcPr>
            <w:tcW w:w="4678" w:type="dxa"/>
          </w:tcPr>
          <w:p w:rsidR="00ED7798" w:rsidRPr="0030140D" w:rsidRDefault="00ED7798" w:rsidP="003F1BE1">
            <w:pPr>
              <w:autoSpaceDE w:val="0"/>
              <w:autoSpaceDN w:val="0"/>
              <w:adjustRightInd w:val="0"/>
              <w:rPr>
                <w:b/>
                <w:bCs/>
                <w:color w:val="000000"/>
                <w:szCs w:val="22"/>
                <w:lang w:val="en-US"/>
              </w:rPr>
            </w:pPr>
            <w:r w:rsidRPr="0030140D">
              <w:rPr>
                <w:b/>
                <w:bCs/>
                <w:color w:val="000000"/>
                <w:szCs w:val="22"/>
                <w:lang w:val="en-US"/>
              </w:rPr>
              <w:t>Slovenská republika</w:t>
            </w:r>
          </w:p>
          <w:p w:rsidR="00ED7798" w:rsidRPr="0030140D" w:rsidRDefault="00B64A6B" w:rsidP="003F1BE1">
            <w:pPr>
              <w:autoSpaceDE w:val="0"/>
              <w:autoSpaceDN w:val="0"/>
              <w:adjustRightInd w:val="0"/>
              <w:rPr>
                <w:color w:val="000000"/>
                <w:szCs w:val="22"/>
                <w:lang w:val="en-US"/>
              </w:rPr>
            </w:pPr>
            <w:r>
              <w:rPr>
                <w:color w:val="000000"/>
                <w:szCs w:val="22"/>
                <w:lang w:val="en-US"/>
              </w:rPr>
              <w:t>Eli Lilly Slovakia s.r.o.</w:t>
            </w:r>
          </w:p>
          <w:p w:rsidR="00ED7798" w:rsidRDefault="00ED7798" w:rsidP="003F1BE1">
            <w:pPr>
              <w:autoSpaceDE w:val="0"/>
              <w:autoSpaceDN w:val="0"/>
              <w:adjustRightInd w:val="0"/>
              <w:rPr>
                <w:color w:val="000000"/>
                <w:szCs w:val="22"/>
                <w:lang w:val="en-US"/>
              </w:rPr>
            </w:pPr>
            <w:r>
              <w:rPr>
                <w:color w:val="000000"/>
                <w:szCs w:val="22"/>
                <w:lang w:val="en-US"/>
              </w:rPr>
              <w:t>Tel: + 421 220 663 111</w:t>
            </w:r>
          </w:p>
          <w:p w:rsidR="00ED7798" w:rsidRDefault="00ED7798" w:rsidP="003F1BE1">
            <w:pPr>
              <w:autoSpaceDE w:val="0"/>
              <w:autoSpaceDN w:val="0"/>
              <w:adjustRightInd w:val="0"/>
              <w:rPr>
                <w:color w:val="000000"/>
                <w:szCs w:val="22"/>
                <w:lang w:val="en-US"/>
              </w:rPr>
            </w:pPr>
          </w:p>
        </w:tc>
      </w:tr>
      <w:tr w:rsidR="00ED7798" w:rsidRPr="00323594" w:rsidTr="003F1BE1">
        <w:tblPrEx>
          <w:tblCellMar>
            <w:top w:w="0" w:type="dxa"/>
            <w:bottom w:w="0" w:type="dxa"/>
          </w:tblCellMar>
        </w:tblPrEx>
        <w:tc>
          <w:tcPr>
            <w:tcW w:w="4684" w:type="dxa"/>
          </w:tcPr>
          <w:p w:rsidR="00ED7798" w:rsidRPr="0028363F" w:rsidRDefault="00ED7798" w:rsidP="003F1BE1">
            <w:pPr>
              <w:autoSpaceDE w:val="0"/>
              <w:autoSpaceDN w:val="0"/>
              <w:adjustRightInd w:val="0"/>
              <w:rPr>
                <w:b/>
                <w:bCs/>
                <w:color w:val="000000"/>
                <w:szCs w:val="22"/>
                <w:lang w:val="fi-FI"/>
              </w:rPr>
            </w:pPr>
            <w:r w:rsidRPr="0028363F">
              <w:rPr>
                <w:b/>
                <w:bCs/>
                <w:color w:val="000000"/>
                <w:szCs w:val="22"/>
                <w:lang w:val="fi-FI"/>
              </w:rPr>
              <w:t>Italia</w:t>
            </w:r>
          </w:p>
          <w:p w:rsidR="00ED7798" w:rsidRPr="0028363F" w:rsidRDefault="00ED7798" w:rsidP="003F1BE1">
            <w:pPr>
              <w:autoSpaceDE w:val="0"/>
              <w:autoSpaceDN w:val="0"/>
              <w:adjustRightInd w:val="0"/>
              <w:rPr>
                <w:color w:val="000000"/>
                <w:szCs w:val="22"/>
                <w:lang w:val="fi-FI"/>
              </w:rPr>
            </w:pPr>
            <w:r w:rsidRPr="0028363F">
              <w:rPr>
                <w:color w:val="000000"/>
                <w:szCs w:val="22"/>
                <w:lang w:val="fi-FI"/>
              </w:rPr>
              <w:t>Eli Lilly Italia S.p.A.</w:t>
            </w:r>
          </w:p>
          <w:p w:rsidR="00ED7798" w:rsidRDefault="00ED7798" w:rsidP="003F1BE1">
            <w:pPr>
              <w:autoSpaceDE w:val="0"/>
              <w:autoSpaceDN w:val="0"/>
              <w:adjustRightInd w:val="0"/>
              <w:rPr>
                <w:color w:val="000000"/>
                <w:szCs w:val="22"/>
              </w:rPr>
            </w:pPr>
            <w:r>
              <w:rPr>
                <w:color w:val="000000"/>
                <w:szCs w:val="22"/>
              </w:rPr>
              <w:t>Tel: + 39- 055 42571</w:t>
            </w:r>
          </w:p>
          <w:p w:rsidR="00ED7798" w:rsidRDefault="00ED7798" w:rsidP="003F1BE1">
            <w:pPr>
              <w:autoSpaceDE w:val="0"/>
              <w:autoSpaceDN w:val="0"/>
              <w:adjustRightInd w:val="0"/>
              <w:rPr>
                <w:color w:val="000000"/>
                <w:szCs w:val="22"/>
              </w:rPr>
            </w:pPr>
          </w:p>
        </w:tc>
        <w:tc>
          <w:tcPr>
            <w:tcW w:w="4678" w:type="dxa"/>
          </w:tcPr>
          <w:p w:rsidR="00ED7798" w:rsidRPr="00CE0FBB" w:rsidRDefault="00ED7798" w:rsidP="003F1BE1">
            <w:pPr>
              <w:autoSpaceDE w:val="0"/>
              <w:autoSpaceDN w:val="0"/>
              <w:adjustRightInd w:val="0"/>
              <w:rPr>
                <w:b/>
                <w:bCs/>
                <w:color w:val="000000"/>
                <w:szCs w:val="22"/>
                <w:lang w:val="sv-SE"/>
              </w:rPr>
            </w:pPr>
            <w:r w:rsidRPr="00CE0FBB">
              <w:rPr>
                <w:b/>
                <w:bCs/>
                <w:color w:val="000000"/>
                <w:szCs w:val="22"/>
                <w:lang w:val="sv-SE"/>
              </w:rPr>
              <w:t>Suomi/Finland</w:t>
            </w:r>
          </w:p>
          <w:p w:rsidR="00ED7798" w:rsidRPr="00CC4C57" w:rsidRDefault="00ED7798" w:rsidP="003F1BE1">
            <w:pPr>
              <w:autoSpaceDE w:val="0"/>
              <w:autoSpaceDN w:val="0"/>
              <w:adjustRightInd w:val="0"/>
              <w:rPr>
                <w:color w:val="000000"/>
                <w:szCs w:val="22"/>
                <w:lang w:val="bg-BG"/>
              </w:rPr>
            </w:pPr>
            <w:r w:rsidRPr="00CE0FBB">
              <w:rPr>
                <w:color w:val="000000"/>
                <w:szCs w:val="22"/>
                <w:lang w:val="sv-SE"/>
              </w:rPr>
              <w:t>Oy Eli Lilly Finland Ab</w:t>
            </w:r>
          </w:p>
          <w:p w:rsidR="00ED7798" w:rsidRDefault="00ED7798" w:rsidP="003F1BE1">
            <w:pPr>
              <w:autoSpaceDE w:val="0"/>
              <w:autoSpaceDN w:val="0"/>
              <w:adjustRightInd w:val="0"/>
              <w:rPr>
                <w:color w:val="000000"/>
                <w:szCs w:val="22"/>
                <w:lang w:val="en-US"/>
              </w:rPr>
            </w:pPr>
            <w:r>
              <w:rPr>
                <w:color w:val="000000"/>
                <w:szCs w:val="22"/>
                <w:lang w:val="en-US"/>
              </w:rPr>
              <w:t>Puh/Tel: + 358-(0) 9 85 45 250</w:t>
            </w:r>
          </w:p>
          <w:p w:rsidR="00ED7798" w:rsidRPr="00323594" w:rsidRDefault="00ED7798" w:rsidP="003F1BE1">
            <w:pPr>
              <w:autoSpaceDE w:val="0"/>
              <w:autoSpaceDN w:val="0"/>
              <w:adjustRightInd w:val="0"/>
              <w:rPr>
                <w:color w:val="000000"/>
                <w:szCs w:val="22"/>
              </w:rPr>
            </w:pPr>
          </w:p>
        </w:tc>
      </w:tr>
      <w:tr w:rsidR="00ED7798" w:rsidRPr="00F75B7C" w:rsidTr="003F1BE1">
        <w:tblPrEx>
          <w:tblCellMar>
            <w:top w:w="0" w:type="dxa"/>
            <w:bottom w:w="0" w:type="dxa"/>
          </w:tblCellMar>
        </w:tblPrEx>
        <w:tc>
          <w:tcPr>
            <w:tcW w:w="4684" w:type="dxa"/>
          </w:tcPr>
          <w:p w:rsidR="00ED7798" w:rsidRDefault="00ED7798" w:rsidP="003F1BE1">
            <w:pPr>
              <w:autoSpaceDE w:val="0"/>
              <w:autoSpaceDN w:val="0"/>
              <w:adjustRightInd w:val="0"/>
              <w:rPr>
                <w:b/>
                <w:bCs/>
                <w:color w:val="000000"/>
                <w:szCs w:val="22"/>
                <w:lang w:val="en-US"/>
              </w:rPr>
            </w:pPr>
            <w:r>
              <w:rPr>
                <w:b/>
                <w:bCs/>
                <w:color w:val="000000"/>
                <w:szCs w:val="22"/>
                <w:lang w:val="en-US"/>
              </w:rPr>
              <w:t>Κύπρος</w:t>
            </w:r>
          </w:p>
          <w:p w:rsidR="00ED7798" w:rsidRPr="00CC4C57" w:rsidRDefault="00ED7798" w:rsidP="003F1BE1">
            <w:pPr>
              <w:autoSpaceDE w:val="0"/>
              <w:autoSpaceDN w:val="0"/>
              <w:adjustRightInd w:val="0"/>
              <w:rPr>
                <w:color w:val="000000"/>
                <w:szCs w:val="22"/>
                <w:lang w:val="bg-BG"/>
              </w:rPr>
            </w:pPr>
            <w:r>
              <w:rPr>
                <w:color w:val="000000"/>
                <w:szCs w:val="22"/>
                <w:lang w:val="en-US"/>
              </w:rPr>
              <w:t>Phadisco Ltd</w:t>
            </w:r>
          </w:p>
          <w:p w:rsidR="00ED7798" w:rsidRDefault="00ED7798" w:rsidP="003F1BE1">
            <w:pPr>
              <w:autoSpaceDE w:val="0"/>
              <w:autoSpaceDN w:val="0"/>
              <w:adjustRightInd w:val="0"/>
              <w:rPr>
                <w:color w:val="000000"/>
                <w:szCs w:val="22"/>
              </w:rPr>
            </w:pPr>
            <w:r>
              <w:rPr>
                <w:color w:val="000000"/>
                <w:szCs w:val="22"/>
                <w:lang w:val="en-US"/>
              </w:rPr>
              <w:t>Τηλ</w:t>
            </w:r>
            <w:r>
              <w:rPr>
                <w:color w:val="000000"/>
                <w:szCs w:val="22"/>
              </w:rPr>
              <w:t>: +357 22 715000</w:t>
            </w:r>
          </w:p>
          <w:p w:rsidR="00ED7798" w:rsidRDefault="00ED7798" w:rsidP="003F1BE1">
            <w:pPr>
              <w:autoSpaceDE w:val="0"/>
              <w:autoSpaceDN w:val="0"/>
              <w:adjustRightInd w:val="0"/>
              <w:rPr>
                <w:color w:val="000000"/>
                <w:szCs w:val="22"/>
                <w:lang w:val="en-US"/>
              </w:rPr>
            </w:pPr>
          </w:p>
        </w:tc>
        <w:tc>
          <w:tcPr>
            <w:tcW w:w="4678" w:type="dxa"/>
          </w:tcPr>
          <w:p w:rsidR="00ED7798" w:rsidRDefault="00ED7798" w:rsidP="003F1BE1">
            <w:pPr>
              <w:autoSpaceDE w:val="0"/>
              <w:autoSpaceDN w:val="0"/>
              <w:adjustRightInd w:val="0"/>
              <w:rPr>
                <w:b/>
                <w:bCs/>
                <w:color w:val="000000"/>
                <w:szCs w:val="22"/>
                <w:lang w:val="de-DE"/>
              </w:rPr>
            </w:pPr>
            <w:r>
              <w:rPr>
                <w:b/>
                <w:bCs/>
                <w:color w:val="000000"/>
                <w:szCs w:val="22"/>
                <w:lang w:val="de-DE"/>
              </w:rPr>
              <w:t>Sverige</w:t>
            </w:r>
          </w:p>
          <w:p w:rsidR="00ED7798" w:rsidRDefault="00ED7798" w:rsidP="003F1BE1">
            <w:pPr>
              <w:autoSpaceDE w:val="0"/>
              <w:autoSpaceDN w:val="0"/>
              <w:adjustRightInd w:val="0"/>
              <w:rPr>
                <w:color w:val="000000"/>
                <w:szCs w:val="22"/>
                <w:lang w:val="de-DE"/>
              </w:rPr>
            </w:pPr>
            <w:r>
              <w:rPr>
                <w:color w:val="000000"/>
                <w:szCs w:val="22"/>
                <w:lang w:val="de-DE"/>
              </w:rPr>
              <w:t>Eli Lilly Sweden AB</w:t>
            </w:r>
          </w:p>
          <w:p w:rsidR="00ED7798" w:rsidRPr="00F75B7C" w:rsidRDefault="00ED7798" w:rsidP="003F1BE1">
            <w:pPr>
              <w:autoSpaceDE w:val="0"/>
              <w:autoSpaceDN w:val="0"/>
              <w:adjustRightInd w:val="0"/>
              <w:rPr>
                <w:color w:val="000000"/>
                <w:szCs w:val="22"/>
                <w:lang w:val="de-DE"/>
              </w:rPr>
            </w:pPr>
            <w:r>
              <w:rPr>
                <w:color w:val="000000"/>
                <w:szCs w:val="22"/>
                <w:lang w:val="de-DE"/>
              </w:rPr>
              <w:t>Tel: + 46-(0) 8 7378800</w:t>
            </w:r>
          </w:p>
        </w:tc>
      </w:tr>
      <w:tr w:rsidR="00ED7798" w:rsidTr="003F1BE1">
        <w:tblPrEx>
          <w:tblCellMar>
            <w:top w:w="0" w:type="dxa"/>
            <w:bottom w:w="0" w:type="dxa"/>
          </w:tblCellMar>
        </w:tblPrEx>
        <w:tc>
          <w:tcPr>
            <w:tcW w:w="4684" w:type="dxa"/>
          </w:tcPr>
          <w:p w:rsidR="00ED7798" w:rsidRPr="00323594" w:rsidRDefault="00ED7798" w:rsidP="003F1BE1">
            <w:pPr>
              <w:autoSpaceDE w:val="0"/>
              <w:autoSpaceDN w:val="0"/>
              <w:adjustRightInd w:val="0"/>
              <w:rPr>
                <w:b/>
                <w:bCs/>
                <w:color w:val="000000"/>
                <w:szCs w:val="22"/>
                <w:lang w:val="de-DE"/>
              </w:rPr>
            </w:pPr>
            <w:r w:rsidRPr="00323594">
              <w:rPr>
                <w:b/>
                <w:bCs/>
                <w:color w:val="000000"/>
                <w:szCs w:val="22"/>
                <w:lang w:val="de-DE"/>
              </w:rPr>
              <w:t>Latvija</w:t>
            </w:r>
          </w:p>
          <w:p w:rsidR="00ED7798" w:rsidRPr="00323594" w:rsidRDefault="00B64A6B" w:rsidP="003F1BE1">
            <w:pPr>
              <w:autoSpaceDE w:val="0"/>
              <w:autoSpaceDN w:val="0"/>
              <w:adjustRightInd w:val="0"/>
              <w:rPr>
                <w:color w:val="000000"/>
                <w:szCs w:val="22"/>
                <w:lang w:val="de-DE"/>
              </w:rPr>
            </w:pPr>
            <w:r w:rsidRPr="00C5479C">
              <w:rPr>
                <w:color w:val="000000"/>
                <w:szCs w:val="22"/>
                <w:lang w:val="de-DE"/>
              </w:rPr>
              <w:t>Eli Lilly (Suisse) S.A Pārstāvniecība Latvijā</w:t>
            </w:r>
          </w:p>
          <w:p w:rsidR="00ED7798" w:rsidRDefault="00ED7798" w:rsidP="003F1BE1">
            <w:pPr>
              <w:autoSpaceDE w:val="0"/>
              <w:autoSpaceDN w:val="0"/>
              <w:adjustRightInd w:val="0"/>
              <w:rPr>
                <w:color w:val="000000"/>
                <w:szCs w:val="22"/>
                <w:lang w:val="en-US"/>
              </w:rPr>
            </w:pPr>
            <w:r>
              <w:rPr>
                <w:color w:val="000000"/>
                <w:szCs w:val="22"/>
                <w:lang w:val="en-US"/>
              </w:rPr>
              <w:t xml:space="preserve">Tel: </w:t>
            </w:r>
            <w:r>
              <w:rPr>
                <w:b/>
                <w:bCs/>
                <w:color w:val="000000"/>
                <w:szCs w:val="22"/>
                <w:lang w:val="en-US"/>
              </w:rPr>
              <w:t>+</w:t>
            </w:r>
            <w:r>
              <w:rPr>
                <w:color w:val="000000"/>
                <w:szCs w:val="22"/>
                <w:lang w:val="en-US"/>
              </w:rPr>
              <w:t>371 67364000</w:t>
            </w:r>
          </w:p>
          <w:p w:rsidR="00ED7798" w:rsidRDefault="00ED7798" w:rsidP="003F1BE1">
            <w:pPr>
              <w:autoSpaceDE w:val="0"/>
              <w:autoSpaceDN w:val="0"/>
              <w:adjustRightInd w:val="0"/>
              <w:rPr>
                <w:color w:val="000000"/>
                <w:szCs w:val="22"/>
              </w:rPr>
            </w:pPr>
          </w:p>
        </w:tc>
        <w:tc>
          <w:tcPr>
            <w:tcW w:w="4678" w:type="dxa"/>
          </w:tcPr>
          <w:p w:rsidR="00ED7798" w:rsidRDefault="00ED7798" w:rsidP="003F1BE1">
            <w:pPr>
              <w:autoSpaceDE w:val="0"/>
              <w:autoSpaceDN w:val="0"/>
              <w:adjustRightInd w:val="0"/>
              <w:rPr>
                <w:b/>
                <w:bCs/>
                <w:color w:val="000000"/>
                <w:szCs w:val="22"/>
                <w:lang w:val="en-US"/>
              </w:rPr>
            </w:pPr>
            <w:smartTag w:uri="urn:schemas-microsoft-com:office:smarttags" w:element="place">
              <w:smartTag w:uri="urn:schemas-microsoft-com:office:smarttags" w:element="country-region">
                <w:r>
                  <w:rPr>
                    <w:b/>
                    <w:bCs/>
                    <w:color w:val="000000"/>
                    <w:szCs w:val="22"/>
                    <w:lang w:val="en-US"/>
                  </w:rPr>
                  <w:t>United Kingdom</w:t>
                </w:r>
              </w:smartTag>
            </w:smartTag>
          </w:p>
          <w:p w:rsidR="00ED7798" w:rsidRDefault="00ED7798" w:rsidP="003F1BE1">
            <w:pPr>
              <w:autoSpaceDE w:val="0"/>
              <w:autoSpaceDN w:val="0"/>
              <w:adjustRightInd w:val="0"/>
              <w:rPr>
                <w:color w:val="000000"/>
                <w:szCs w:val="22"/>
                <w:lang w:val="en-US"/>
              </w:rPr>
            </w:pPr>
            <w:r>
              <w:rPr>
                <w:color w:val="000000"/>
                <w:szCs w:val="22"/>
                <w:lang w:val="en-US"/>
              </w:rPr>
              <w:t>Eli Lilly and Company Limited</w:t>
            </w:r>
          </w:p>
          <w:p w:rsidR="00ED7798" w:rsidRDefault="00ED7798" w:rsidP="003F1BE1">
            <w:pPr>
              <w:autoSpaceDE w:val="0"/>
              <w:autoSpaceDN w:val="0"/>
              <w:adjustRightInd w:val="0"/>
              <w:rPr>
                <w:color w:val="000000"/>
                <w:szCs w:val="22"/>
              </w:rPr>
            </w:pPr>
            <w:r>
              <w:rPr>
                <w:color w:val="000000"/>
                <w:szCs w:val="22"/>
                <w:lang w:val="en-US"/>
              </w:rPr>
              <w:t>Tel: + 44-(0) 1256 315000</w:t>
            </w:r>
          </w:p>
        </w:tc>
      </w:tr>
    </w:tbl>
    <w:p w:rsidR="00ED7798" w:rsidRPr="00ED7798" w:rsidRDefault="00ED7798" w:rsidP="00D00545">
      <w:pPr>
        <w:keepNext/>
        <w:tabs>
          <w:tab w:val="clear" w:pos="567"/>
        </w:tabs>
        <w:spacing w:line="240" w:lineRule="auto"/>
        <w:jc w:val="both"/>
        <w:rPr>
          <w:noProof/>
          <w:szCs w:val="22"/>
          <w:lang w:val="en-US"/>
        </w:rPr>
      </w:pPr>
    </w:p>
    <w:p w:rsidR="003D2EFA" w:rsidRPr="00EA70D7" w:rsidRDefault="003D2EFA">
      <w:pPr>
        <w:rPr>
          <w:lang w:val="nl-NL"/>
        </w:rPr>
      </w:pPr>
    </w:p>
    <w:p w:rsidR="009127D5" w:rsidRPr="0080507C" w:rsidRDefault="009127D5" w:rsidP="00360BE7">
      <w:pPr>
        <w:numPr>
          <w:ilvl w:val="12"/>
          <w:numId w:val="0"/>
        </w:numPr>
        <w:tabs>
          <w:tab w:val="clear" w:pos="567"/>
        </w:tabs>
        <w:spacing w:line="240" w:lineRule="auto"/>
        <w:ind w:right="-2"/>
        <w:outlineLvl w:val="0"/>
        <w:rPr>
          <w:noProof/>
          <w:szCs w:val="22"/>
          <w:lang w:val="ru-RU"/>
        </w:rPr>
      </w:pPr>
      <w:r>
        <w:rPr>
          <w:b/>
          <w:noProof/>
          <w:szCs w:val="22"/>
          <w:lang w:val="ru-RU"/>
        </w:rPr>
        <w:t>Дата</w:t>
      </w:r>
      <w:r w:rsidRPr="0080507C">
        <w:rPr>
          <w:b/>
          <w:noProof/>
          <w:szCs w:val="22"/>
          <w:lang w:val="ru-RU"/>
        </w:rPr>
        <w:t xml:space="preserve"> </w:t>
      </w:r>
      <w:r>
        <w:rPr>
          <w:b/>
          <w:noProof/>
          <w:szCs w:val="22"/>
          <w:lang w:val="ru-RU"/>
        </w:rPr>
        <w:t>на</w:t>
      </w:r>
      <w:r w:rsidRPr="0080507C">
        <w:rPr>
          <w:b/>
          <w:noProof/>
          <w:szCs w:val="22"/>
          <w:lang w:val="ru-RU"/>
        </w:rPr>
        <w:t xml:space="preserve"> </w:t>
      </w:r>
      <w:r>
        <w:rPr>
          <w:b/>
          <w:noProof/>
          <w:szCs w:val="22"/>
          <w:lang w:val="ru-RU"/>
        </w:rPr>
        <w:t>последно</w:t>
      </w:r>
      <w:r w:rsidRPr="0080507C">
        <w:rPr>
          <w:b/>
          <w:noProof/>
          <w:szCs w:val="22"/>
          <w:lang w:val="ru-RU"/>
        </w:rPr>
        <w:t xml:space="preserve"> </w:t>
      </w:r>
      <w:r w:rsidR="00360BE7" w:rsidRPr="007C7014">
        <w:rPr>
          <w:b/>
          <w:noProof/>
          <w:szCs w:val="22"/>
          <w:lang w:val="ru-RU"/>
        </w:rPr>
        <w:t xml:space="preserve">преразглеждане </w:t>
      </w:r>
      <w:r>
        <w:rPr>
          <w:b/>
          <w:noProof/>
          <w:szCs w:val="22"/>
          <w:lang w:val="ru-RU"/>
        </w:rPr>
        <w:t>на</w:t>
      </w:r>
      <w:r w:rsidRPr="0080507C">
        <w:rPr>
          <w:b/>
          <w:noProof/>
          <w:szCs w:val="22"/>
          <w:lang w:val="ru-RU"/>
        </w:rPr>
        <w:t xml:space="preserve"> </w:t>
      </w:r>
      <w:r>
        <w:rPr>
          <w:b/>
          <w:noProof/>
          <w:szCs w:val="22"/>
          <w:lang w:val="ru-RU"/>
        </w:rPr>
        <w:t>листовката</w:t>
      </w:r>
      <w:r w:rsidRPr="0080507C">
        <w:rPr>
          <w:b/>
          <w:noProof/>
          <w:szCs w:val="22"/>
          <w:lang w:val="ru-RU"/>
        </w:rPr>
        <w:t xml:space="preserve"> </w:t>
      </w:r>
      <w:r w:rsidRPr="0080507C">
        <w:rPr>
          <w:noProof/>
          <w:szCs w:val="22"/>
          <w:lang w:val="ru-RU"/>
        </w:rPr>
        <w:t>{</w:t>
      </w:r>
      <w:r w:rsidR="005D338D">
        <w:rPr>
          <w:noProof/>
          <w:szCs w:val="22"/>
          <w:lang w:val="ru-RU"/>
        </w:rPr>
        <w:t>ММ</w:t>
      </w:r>
      <w:r w:rsidR="005D338D" w:rsidRPr="0080507C">
        <w:rPr>
          <w:noProof/>
          <w:szCs w:val="22"/>
          <w:lang w:val="ru-RU"/>
        </w:rPr>
        <w:t>/</w:t>
      </w:r>
      <w:r w:rsidR="005D338D">
        <w:rPr>
          <w:noProof/>
          <w:szCs w:val="22"/>
          <w:lang w:val="ru-RU"/>
        </w:rPr>
        <w:t>ГГГГ</w:t>
      </w:r>
      <w:r w:rsidRPr="0080507C">
        <w:rPr>
          <w:noProof/>
          <w:szCs w:val="22"/>
          <w:lang w:val="ru-RU"/>
        </w:rPr>
        <w:t>}.</w:t>
      </w:r>
    </w:p>
    <w:p w:rsidR="009127D5" w:rsidRPr="0080507C" w:rsidRDefault="009127D5">
      <w:pPr>
        <w:numPr>
          <w:ilvl w:val="12"/>
          <w:numId w:val="0"/>
        </w:numPr>
        <w:tabs>
          <w:tab w:val="clear" w:pos="567"/>
        </w:tabs>
        <w:spacing w:line="240" w:lineRule="auto"/>
        <w:ind w:right="-2"/>
        <w:jc w:val="both"/>
        <w:rPr>
          <w:iCs/>
          <w:noProof/>
          <w:lang w:val="ru-RU"/>
        </w:rPr>
      </w:pPr>
    </w:p>
    <w:p w:rsidR="009127D5" w:rsidRPr="0080507C" w:rsidRDefault="009127D5" w:rsidP="00360BE7">
      <w:pPr>
        <w:tabs>
          <w:tab w:val="clear" w:pos="567"/>
        </w:tabs>
        <w:spacing w:line="240" w:lineRule="auto"/>
        <w:rPr>
          <w:lang w:val="ru-RU"/>
        </w:rPr>
      </w:pPr>
      <w:r>
        <w:rPr>
          <w:noProof/>
          <w:szCs w:val="22"/>
          <w:lang w:val="bg-BG"/>
        </w:rPr>
        <w:t>Подробна информация за то</w:t>
      </w:r>
      <w:r w:rsidR="00360BE7">
        <w:rPr>
          <w:noProof/>
          <w:szCs w:val="22"/>
          <w:lang w:val="bg-BG"/>
        </w:rPr>
        <w:t>ва лекарство</w:t>
      </w:r>
      <w:r>
        <w:rPr>
          <w:noProof/>
          <w:szCs w:val="22"/>
          <w:lang w:val="bg-BG"/>
        </w:rPr>
        <w:t xml:space="preserve"> е </w:t>
      </w:r>
      <w:r w:rsidR="005C1AED">
        <w:rPr>
          <w:noProof/>
          <w:szCs w:val="22"/>
          <w:lang w:val="bg-BG"/>
        </w:rPr>
        <w:t xml:space="preserve">предоставена </w:t>
      </w:r>
      <w:r>
        <w:rPr>
          <w:noProof/>
          <w:szCs w:val="22"/>
          <w:lang w:val="bg-BG"/>
        </w:rPr>
        <w:t xml:space="preserve">на </w:t>
      </w:r>
      <w:r w:rsidR="005C1AED">
        <w:rPr>
          <w:noProof/>
          <w:szCs w:val="22"/>
          <w:lang w:val="bg-BG"/>
        </w:rPr>
        <w:t>уебсайта</w:t>
      </w:r>
      <w:r>
        <w:rPr>
          <w:noProof/>
          <w:szCs w:val="22"/>
          <w:lang w:val="bg-BG"/>
        </w:rPr>
        <w:t xml:space="preserve"> на Европейската</w:t>
      </w:r>
      <w:r w:rsidRPr="0080507C">
        <w:rPr>
          <w:noProof/>
          <w:szCs w:val="22"/>
          <w:lang w:val="ru-RU"/>
        </w:rPr>
        <w:t xml:space="preserve"> </w:t>
      </w:r>
      <w:r>
        <w:rPr>
          <w:noProof/>
          <w:szCs w:val="22"/>
          <w:lang w:val="bg-BG"/>
        </w:rPr>
        <w:t>агенция</w:t>
      </w:r>
      <w:r w:rsidRPr="0080507C">
        <w:rPr>
          <w:noProof/>
          <w:szCs w:val="22"/>
          <w:lang w:val="ru-RU"/>
        </w:rPr>
        <w:t xml:space="preserve"> </w:t>
      </w:r>
      <w:r>
        <w:rPr>
          <w:noProof/>
          <w:szCs w:val="22"/>
          <w:lang w:val="bg-BG"/>
        </w:rPr>
        <w:t>по</w:t>
      </w:r>
      <w:r w:rsidRPr="0080507C">
        <w:rPr>
          <w:noProof/>
          <w:szCs w:val="22"/>
          <w:lang w:val="ru-RU"/>
        </w:rPr>
        <w:t xml:space="preserve"> </w:t>
      </w:r>
      <w:r>
        <w:rPr>
          <w:noProof/>
          <w:szCs w:val="22"/>
          <w:lang w:val="bg-BG"/>
        </w:rPr>
        <w:t xml:space="preserve">лекарствата </w:t>
      </w:r>
      <w:hyperlink r:id="rId25" w:history="1">
        <w:r w:rsidR="00CC49BE" w:rsidRPr="00330AFC">
          <w:rPr>
            <w:rStyle w:val="Hyperlink"/>
            <w:iCs/>
            <w:noProof/>
          </w:rPr>
          <w:t>http</w:t>
        </w:r>
        <w:r w:rsidR="00CC49BE" w:rsidRPr="00330AFC">
          <w:rPr>
            <w:rStyle w:val="Hyperlink"/>
            <w:iCs/>
            <w:noProof/>
            <w:lang w:val="ru-RU"/>
          </w:rPr>
          <w:t>://</w:t>
        </w:r>
        <w:r w:rsidR="00CC49BE" w:rsidRPr="00330AFC">
          <w:rPr>
            <w:rStyle w:val="Hyperlink"/>
            <w:iCs/>
            <w:noProof/>
          </w:rPr>
          <w:t>www</w:t>
        </w:r>
        <w:r w:rsidR="00CC49BE" w:rsidRPr="00330AFC">
          <w:rPr>
            <w:rStyle w:val="Hyperlink"/>
            <w:iCs/>
            <w:noProof/>
            <w:lang w:val="ru-RU"/>
          </w:rPr>
          <w:t>.</w:t>
        </w:r>
        <w:r w:rsidR="00CC49BE" w:rsidRPr="00330AFC">
          <w:rPr>
            <w:rStyle w:val="Hyperlink"/>
            <w:iCs/>
            <w:noProof/>
          </w:rPr>
          <w:t>ema</w:t>
        </w:r>
        <w:r w:rsidR="00CC49BE" w:rsidRPr="00330AFC">
          <w:rPr>
            <w:rStyle w:val="Hyperlink"/>
            <w:iCs/>
            <w:noProof/>
            <w:lang w:val="ru-RU"/>
          </w:rPr>
          <w:t>.</w:t>
        </w:r>
        <w:r w:rsidR="00CC49BE" w:rsidRPr="00330AFC">
          <w:rPr>
            <w:rStyle w:val="Hyperlink"/>
            <w:iCs/>
            <w:noProof/>
          </w:rPr>
          <w:t>europa</w:t>
        </w:r>
        <w:r w:rsidR="00CC49BE" w:rsidRPr="00330AFC">
          <w:rPr>
            <w:rStyle w:val="Hyperlink"/>
            <w:iCs/>
            <w:noProof/>
            <w:lang w:val="ru-RU"/>
          </w:rPr>
          <w:t>.</w:t>
        </w:r>
        <w:r w:rsidR="00CC49BE" w:rsidRPr="00330AFC">
          <w:rPr>
            <w:rStyle w:val="Hyperlink"/>
            <w:iCs/>
            <w:noProof/>
          </w:rPr>
          <w:t>eu</w:t>
        </w:r>
        <w:r w:rsidR="00CC49BE" w:rsidRPr="00330AFC">
          <w:rPr>
            <w:rStyle w:val="Hyperlink"/>
            <w:iCs/>
            <w:noProof/>
            <w:lang w:val="ru-RU"/>
          </w:rPr>
          <w:t>/</w:t>
        </w:r>
      </w:hyperlink>
      <w:r w:rsidR="00CC49BE">
        <w:rPr>
          <w:iCs/>
          <w:noProof/>
          <w:lang w:val="bg-BG"/>
        </w:rPr>
        <w:t>.</w:t>
      </w:r>
    </w:p>
    <w:p w:rsidR="007936CA" w:rsidRPr="00CC49BE" w:rsidRDefault="009127D5" w:rsidP="007936CA">
      <w:pPr>
        <w:tabs>
          <w:tab w:val="clear" w:pos="567"/>
        </w:tabs>
        <w:spacing w:line="240" w:lineRule="auto"/>
        <w:ind w:left="567" w:hanging="567"/>
        <w:jc w:val="center"/>
        <w:outlineLvl w:val="0"/>
        <w:rPr>
          <w:b/>
          <w:noProof/>
          <w:szCs w:val="22"/>
          <w:lang w:val="bg-BG"/>
        </w:rPr>
      </w:pPr>
      <w:r w:rsidRPr="0080507C">
        <w:rPr>
          <w:noProof/>
          <w:lang w:val="ru-RU"/>
        </w:rPr>
        <w:br w:type="page"/>
      </w:r>
      <w:r w:rsidR="007936CA" w:rsidRPr="00CC49BE">
        <w:rPr>
          <w:b/>
          <w:noProof/>
          <w:szCs w:val="22"/>
          <w:lang w:val="bg-BG"/>
        </w:rPr>
        <w:t>Листовка: информация за потребителя</w:t>
      </w:r>
    </w:p>
    <w:p w:rsidR="009127D5" w:rsidRPr="00CC49BE" w:rsidRDefault="009127D5" w:rsidP="007936CA">
      <w:pPr>
        <w:tabs>
          <w:tab w:val="clear" w:pos="567"/>
        </w:tabs>
        <w:spacing w:line="240" w:lineRule="auto"/>
        <w:ind w:left="567" w:hanging="567"/>
        <w:jc w:val="center"/>
        <w:outlineLvl w:val="0"/>
        <w:rPr>
          <w:b/>
          <w:szCs w:val="22"/>
          <w:lang w:val="bg-BG"/>
        </w:rPr>
      </w:pPr>
    </w:p>
    <w:p w:rsidR="009127D5" w:rsidRPr="00CC49BE" w:rsidRDefault="009127D5" w:rsidP="00C12978">
      <w:pPr>
        <w:widowControl w:val="0"/>
        <w:tabs>
          <w:tab w:val="clear" w:pos="567"/>
        </w:tabs>
        <w:spacing w:line="240" w:lineRule="auto"/>
        <w:ind w:left="567" w:hanging="567"/>
        <w:jc w:val="center"/>
        <w:rPr>
          <w:szCs w:val="22"/>
          <w:lang w:val="bg-BG"/>
        </w:rPr>
      </w:pPr>
      <w:r w:rsidRPr="00CC49BE">
        <w:rPr>
          <w:b/>
          <w:szCs w:val="22"/>
        </w:rPr>
        <w:t>Humalog</w:t>
      </w:r>
      <w:r w:rsidRPr="00CC49BE">
        <w:rPr>
          <w:b/>
          <w:szCs w:val="22"/>
          <w:lang w:val="bg-BG"/>
        </w:rPr>
        <w:t xml:space="preserve"> 100</w:t>
      </w:r>
      <w:r w:rsidRPr="00CC49BE">
        <w:rPr>
          <w:b/>
          <w:szCs w:val="22"/>
        </w:rPr>
        <w:t> </w:t>
      </w:r>
      <w:r w:rsidR="00721E94" w:rsidRPr="00CC49BE">
        <w:rPr>
          <w:b/>
          <w:szCs w:val="22"/>
          <w:lang w:val="bg-BG"/>
        </w:rPr>
        <w:t>единици</w:t>
      </w:r>
      <w:r w:rsidRPr="00CC49BE">
        <w:rPr>
          <w:b/>
          <w:szCs w:val="22"/>
          <w:lang w:val="bg-BG"/>
        </w:rPr>
        <w:t>/</w:t>
      </w:r>
      <w:r w:rsidRPr="00CC49BE">
        <w:rPr>
          <w:b/>
          <w:szCs w:val="22"/>
        </w:rPr>
        <w:t>ml</w:t>
      </w:r>
      <w:r w:rsidRPr="00CC49BE">
        <w:rPr>
          <w:b/>
          <w:szCs w:val="22"/>
          <w:lang w:val="bg-BG"/>
        </w:rPr>
        <w:t xml:space="preserve"> инжекционен разтвор в патрон</w:t>
      </w:r>
    </w:p>
    <w:p w:rsidR="009127D5" w:rsidRPr="00CC49BE" w:rsidRDefault="009127D5" w:rsidP="00C12978">
      <w:pPr>
        <w:tabs>
          <w:tab w:val="clear" w:pos="567"/>
        </w:tabs>
        <w:spacing w:line="240" w:lineRule="auto"/>
        <w:ind w:left="567" w:hanging="567"/>
        <w:jc w:val="center"/>
        <w:rPr>
          <w:b/>
          <w:noProof/>
          <w:szCs w:val="22"/>
          <w:lang w:val="bg-BG"/>
        </w:rPr>
      </w:pPr>
      <w:r w:rsidRPr="00CC49BE">
        <w:rPr>
          <w:b/>
          <w:noProof/>
          <w:szCs w:val="22"/>
          <w:lang w:val="bg-BG"/>
        </w:rPr>
        <w:t>инсулин лиспро</w:t>
      </w:r>
      <w:r w:rsidR="008812DF" w:rsidRPr="00CC49BE">
        <w:rPr>
          <w:b/>
          <w:noProof/>
          <w:szCs w:val="22"/>
          <w:lang w:val="bg-BG"/>
        </w:rPr>
        <w:t xml:space="preserve"> (</w:t>
      </w:r>
      <w:r w:rsidR="008812DF" w:rsidRPr="00CC49BE">
        <w:rPr>
          <w:b/>
          <w:noProof/>
          <w:szCs w:val="22"/>
        </w:rPr>
        <w:t>insulin</w:t>
      </w:r>
      <w:r w:rsidR="008812DF" w:rsidRPr="00CC49BE">
        <w:rPr>
          <w:b/>
          <w:noProof/>
          <w:szCs w:val="22"/>
          <w:lang w:val="bg-BG"/>
        </w:rPr>
        <w:t xml:space="preserve"> </w:t>
      </w:r>
      <w:r w:rsidR="008812DF" w:rsidRPr="00CC49BE">
        <w:rPr>
          <w:b/>
          <w:noProof/>
          <w:szCs w:val="22"/>
        </w:rPr>
        <w:t>lispro</w:t>
      </w:r>
      <w:r w:rsidR="008812DF" w:rsidRPr="00CC49BE">
        <w:rPr>
          <w:b/>
          <w:noProof/>
          <w:szCs w:val="22"/>
          <w:lang w:val="bg-BG"/>
        </w:rPr>
        <w:t>)</w:t>
      </w:r>
    </w:p>
    <w:p w:rsidR="009127D5" w:rsidRPr="00CC49BE" w:rsidRDefault="009127D5">
      <w:pPr>
        <w:tabs>
          <w:tab w:val="clear" w:pos="567"/>
        </w:tabs>
        <w:suppressAutoHyphens/>
        <w:spacing w:line="240" w:lineRule="auto"/>
        <w:ind w:left="567" w:hanging="567"/>
        <w:rPr>
          <w:b/>
          <w:noProof/>
          <w:szCs w:val="22"/>
          <w:lang w:val="bg-BG"/>
        </w:rPr>
      </w:pPr>
    </w:p>
    <w:p w:rsidR="009127D5" w:rsidRPr="00CC49BE" w:rsidRDefault="009127D5" w:rsidP="00FE78F4">
      <w:pPr>
        <w:keepNext/>
        <w:tabs>
          <w:tab w:val="clear" w:pos="567"/>
        </w:tabs>
        <w:spacing w:line="240" w:lineRule="auto"/>
        <w:rPr>
          <w:noProof/>
          <w:szCs w:val="22"/>
          <w:lang w:val="bg-BG"/>
        </w:rPr>
      </w:pPr>
      <w:r w:rsidRPr="00CC49BE">
        <w:rPr>
          <w:b/>
          <w:noProof/>
          <w:szCs w:val="22"/>
          <w:lang w:val="bg-BG"/>
        </w:rPr>
        <w:t>Прочетете внимателно цялата листовка</w:t>
      </w:r>
      <w:r w:rsidR="00900075" w:rsidRPr="00CC49BE">
        <w:rPr>
          <w:b/>
          <w:noProof/>
          <w:szCs w:val="22"/>
          <w:lang w:val="bg-BG"/>
        </w:rPr>
        <w:t>,</w:t>
      </w:r>
      <w:r w:rsidRPr="00CC49BE">
        <w:rPr>
          <w:b/>
          <w:noProof/>
          <w:szCs w:val="22"/>
          <w:lang w:val="bg-BG"/>
        </w:rPr>
        <w:t xml:space="preserve"> преди да започнете да </w:t>
      </w:r>
      <w:r w:rsidR="007936CA" w:rsidRPr="00CC49BE">
        <w:rPr>
          <w:b/>
          <w:szCs w:val="22"/>
          <w:lang w:val="bg-BG"/>
        </w:rPr>
        <w:t>използвате</w:t>
      </w:r>
      <w:r w:rsidR="007936CA" w:rsidRPr="00CC49BE" w:rsidDel="00775026">
        <w:rPr>
          <w:b/>
          <w:noProof/>
          <w:szCs w:val="22"/>
          <w:lang w:val="bg-BG"/>
        </w:rPr>
        <w:t xml:space="preserve"> </w:t>
      </w:r>
      <w:r w:rsidRPr="00CC49BE">
        <w:rPr>
          <w:b/>
          <w:noProof/>
          <w:szCs w:val="22"/>
          <w:lang w:val="bg-BG"/>
        </w:rPr>
        <w:t>това лекарство</w:t>
      </w:r>
      <w:r w:rsidR="007936CA" w:rsidRPr="00CC49BE">
        <w:rPr>
          <w:b/>
          <w:noProof/>
          <w:szCs w:val="22"/>
          <w:lang w:val="bg-BG"/>
        </w:rPr>
        <w:t>, тъй като тя съдържа важна за Вас информация</w:t>
      </w:r>
      <w:r w:rsidRPr="00CC49BE">
        <w:rPr>
          <w:b/>
          <w:noProof/>
          <w:szCs w:val="22"/>
          <w:lang w:val="bg-BG"/>
        </w:rPr>
        <w:t>.</w:t>
      </w:r>
    </w:p>
    <w:p w:rsidR="009127D5" w:rsidRDefault="009127D5" w:rsidP="00323594">
      <w:pPr>
        <w:numPr>
          <w:ilvl w:val="0"/>
          <w:numId w:val="3"/>
        </w:numPr>
        <w:tabs>
          <w:tab w:val="clear" w:pos="567"/>
        </w:tabs>
        <w:spacing w:line="240" w:lineRule="auto"/>
        <w:ind w:left="567" w:right="-2" w:hanging="567"/>
        <w:rPr>
          <w:noProof/>
          <w:szCs w:val="22"/>
          <w:lang w:val="bg-BG"/>
        </w:rPr>
      </w:pPr>
      <w:r w:rsidRPr="00CC49BE">
        <w:rPr>
          <w:noProof/>
          <w:szCs w:val="22"/>
          <w:lang w:val="bg-BG"/>
        </w:rPr>
        <w:t>Запазете тази листовка. Може да</w:t>
      </w:r>
      <w:r>
        <w:rPr>
          <w:noProof/>
          <w:szCs w:val="22"/>
          <w:lang w:val="bg-BG"/>
        </w:rPr>
        <w:t xml:space="preserve"> </w:t>
      </w:r>
      <w:r w:rsidR="00900075">
        <w:rPr>
          <w:noProof/>
          <w:szCs w:val="22"/>
          <w:lang w:val="bg-BG"/>
        </w:rPr>
        <w:t>се наложи</w:t>
      </w:r>
      <w:r>
        <w:rPr>
          <w:noProof/>
          <w:szCs w:val="22"/>
          <w:lang w:val="bg-BG"/>
        </w:rPr>
        <w:t xml:space="preserve"> да я прочетете отново.</w:t>
      </w:r>
    </w:p>
    <w:p w:rsidR="009127D5" w:rsidRDefault="009127D5" w:rsidP="00323594">
      <w:pPr>
        <w:numPr>
          <w:ilvl w:val="0"/>
          <w:numId w:val="3"/>
        </w:numPr>
        <w:tabs>
          <w:tab w:val="clear" w:pos="567"/>
        </w:tabs>
        <w:spacing w:line="240" w:lineRule="auto"/>
        <w:ind w:left="567" w:right="-2" w:hanging="567"/>
        <w:rPr>
          <w:noProof/>
          <w:szCs w:val="22"/>
          <w:lang w:val="bg-BG"/>
        </w:rPr>
      </w:pPr>
      <w:r>
        <w:rPr>
          <w:noProof/>
          <w:szCs w:val="22"/>
          <w:lang w:val="bg-BG"/>
        </w:rPr>
        <w:t>Ако имате някакви допълнителни въпроси, попитайте Вашия лекар или фармацевт.</w:t>
      </w:r>
    </w:p>
    <w:p w:rsidR="009127D5" w:rsidRDefault="009127D5" w:rsidP="00323594">
      <w:pPr>
        <w:numPr>
          <w:ilvl w:val="0"/>
          <w:numId w:val="3"/>
        </w:numPr>
        <w:tabs>
          <w:tab w:val="clear" w:pos="567"/>
        </w:tabs>
        <w:spacing w:line="240" w:lineRule="auto"/>
        <w:ind w:left="567" w:right="-2" w:hanging="567"/>
        <w:rPr>
          <w:noProof/>
          <w:szCs w:val="22"/>
          <w:lang w:val="bg-BG"/>
        </w:rPr>
      </w:pPr>
      <w:r>
        <w:rPr>
          <w:noProof/>
          <w:szCs w:val="22"/>
          <w:lang w:val="bg-BG"/>
        </w:rPr>
        <w:t xml:space="preserve">Това лекарство е предписано лично на Вас. Не го преотстъпвайте на други хора. То може да им навреди, независимо че </w:t>
      </w:r>
      <w:r w:rsidR="007936CA" w:rsidRPr="000D3C7C">
        <w:rPr>
          <w:noProof/>
          <w:szCs w:val="22"/>
          <w:lang w:val="bg-BG"/>
        </w:rPr>
        <w:t>признаците на тяхното заболяване</w:t>
      </w:r>
      <w:r>
        <w:rPr>
          <w:noProof/>
          <w:szCs w:val="22"/>
          <w:lang w:val="bg-BG"/>
        </w:rPr>
        <w:t xml:space="preserve"> са същите като Вашите.</w:t>
      </w:r>
    </w:p>
    <w:p w:rsidR="009127D5" w:rsidRDefault="009127D5" w:rsidP="00323594">
      <w:pPr>
        <w:numPr>
          <w:ilvl w:val="0"/>
          <w:numId w:val="3"/>
        </w:numPr>
        <w:tabs>
          <w:tab w:val="clear" w:pos="567"/>
        </w:tabs>
        <w:spacing w:line="240" w:lineRule="auto"/>
        <w:ind w:left="567" w:right="-2" w:hanging="567"/>
        <w:rPr>
          <w:noProof/>
          <w:szCs w:val="22"/>
          <w:lang w:val="bg-BG"/>
        </w:rPr>
      </w:pPr>
      <w:r>
        <w:rPr>
          <w:noProof/>
          <w:szCs w:val="22"/>
          <w:lang w:val="bg-BG"/>
        </w:rPr>
        <w:t xml:space="preserve">Ако </w:t>
      </w:r>
      <w:r w:rsidR="007936CA" w:rsidRPr="000D3C7C">
        <w:rPr>
          <w:noProof/>
          <w:szCs w:val="22"/>
          <w:lang w:val="bg-BG"/>
        </w:rPr>
        <w:t xml:space="preserve">получите </w:t>
      </w:r>
      <w:r>
        <w:rPr>
          <w:noProof/>
          <w:szCs w:val="22"/>
          <w:lang w:val="bg-BG"/>
        </w:rPr>
        <w:t>няк</w:t>
      </w:r>
      <w:r w:rsidR="007936CA">
        <w:rPr>
          <w:noProof/>
          <w:szCs w:val="22"/>
          <w:lang w:val="bg-BG"/>
        </w:rPr>
        <w:t>акви</w:t>
      </w:r>
      <w:r>
        <w:rPr>
          <w:noProof/>
          <w:szCs w:val="22"/>
          <w:lang w:val="bg-BG"/>
        </w:rPr>
        <w:t xml:space="preserve"> нежелани </w:t>
      </w:r>
      <w:r w:rsidRPr="00900075">
        <w:rPr>
          <w:noProof/>
          <w:szCs w:val="22"/>
          <w:lang w:val="bg-BG"/>
        </w:rPr>
        <w:t>реакции</w:t>
      </w:r>
      <w:r w:rsidR="007936CA" w:rsidRPr="00900075">
        <w:rPr>
          <w:noProof/>
          <w:szCs w:val="22"/>
          <w:lang w:val="bg-BG"/>
        </w:rPr>
        <w:t>,</w:t>
      </w:r>
      <w:r w:rsidRPr="0014363B">
        <w:rPr>
          <w:noProof/>
          <w:szCs w:val="22"/>
          <w:lang w:val="bg-BG"/>
        </w:rPr>
        <w:t xml:space="preserve"> уведомете Вашия лекар или фармацевт.</w:t>
      </w:r>
      <w:r w:rsidR="007936CA" w:rsidRPr="00CA04DA">
        <w:rPr>
          <w:szCs w:val="22"/>
          <w:lang w:val="bg-BG"/>
        </w:rPr>
        <w:t xml:space="preserve"> Това включва и всички възможни</w:t>
      </w:r>
      <w:r w:rsidR="007936CA" w:rsidRPr="00176A79">
        <w:rPr>
          <w:szCs w:val="22"/>
          <w:lang w:val="bg-BG"/>
        </w:rPr>
        <w:t xml:space="preserve"> </w:t>
      </w:r>
      <w:r w:rsidR="007936CA" w:rsidRPr="00900075">
        <w:rPr>
          <w:noProof/>
          <w:szCs w:val="22"/>
          <w:lang w:val="bg-BG"/>
        </w:rPr>
        <w:t>нежелани реакции</w:t>
      </w:r>
      <w:r w:rsidR="007936CA" w:rsidRPr="000D3C7C">
        <w:rPr>
          <w:noProof/>
          <w:szCs w:val="22"/>
          <w:lang w:val="bg-BG"/>
        </w:rPr>
        <w:t>, неописани в тази листовка. Вижте точка</w:t>
      </w:r>
      <w:r w:rsidR="007936CA">
        <w:rPr>
          <w:noProof/>
          <w:szCs w:val="22"/>
          <w:lang w:val="bg-BG"/>
        </w:rPr>
        <w:t> </w:t>
      </w:r>
      <w:r w:rsidR="007936CA" w:rsidRPr="000D3C7C">
        <w:rPr>
          <w:noProof/>
          <w:szCs w:val="22"/>
          <w:lang w:val="bg-BG"/>
        </w:rPr>
        <w:t>4.</w:t>
      </w:r>
    </w:p>
    <w:p w:rsidR="009127D5" w:rsidRDefault="009127D5">
      <w:pPr>
        <w:tabs>
          <w:tab w:val="clear" w:pos="567"/>
        </w:tabs>
        <w:spacing w:line="240" w:lineRule="auto"/>
        <w:ind w:left="567" w:right="-2" w:hanging="567"/>
        <w:rPr>
          <w:noProof/>
          <w:szCs w:val="22"/>
          <w:lang w:val="bg-BG"/>
        </w:rPr>
      </w:pPr>
    </w:p>
    <w:p w:rsidR="009127D5" w:rsidRDefault="007936CA" w:rsidP="00B7195F">
      <w:pPr>
        <w:keepNext/>
        <w:numPr>
          <w:ilvl w:val="12"/>
          <w:numId w:val="0"/>
        </w:numPr>
        <w:tabs>
          <w:tab w:val="clear" w:pos="567"/>
        </w:tabs>
        <w:spacing w:line="240" w:lineRule="auto"/>
        <w:ind w:left="567" w:hanging="567"/>
        <w:rPr>
          <w:noProof/>
          <w:szCs w:val="22"/>
          <w:lang w:val="bg-BG"/>
        </w:rPr>
      </w:pPr>
      <w:r w:rsidRPr="000D3C7C">
        <w:rPr>
          <w:b/>
          <w:noProof/>
          <w:szCs w:val="22"/>
          <w:lang w:val="bg-BG"/>
        </w:rPr>
        <w:t>Какво съдържа</w:t>
      </w:r>
      <w:r w:rsidDel="007936CA">
        <w:rPr>
          <w:b/>
          <w:noProof/>
          <w:szCs w:val="22"/>
          <w:lang w:val="bg-BG"/>
        </w:rPr>
        <w:t xml:space="preserve"> </w:t>
      </w:r>
      <w:r w:rsidR="009127D5">
        <w:rPr>
          <w:b/>
          <w:noProof/>
          <w:szCs w:val="22"/>
          <w:lang w:val="bg-BG"/>
        </w:rPr>
        <w:t>тази листовка</w:t>
      </w:r>
    </w:p>
    <w:p w:rsidR="009127D5" w:rsidRDefault="009127D5">
      <w:pPr>
        <w:numPr>
          <w:ilvl w:val="12"/>
          <w:numId w:val="0"/>
        </w:numPr>
        <w:tabs>
          <w:tab w:val="clear" w:pos="567"/>
        </w:tabs>
        <w:spacing w:line="240" w:lineRule="auto"/>
        <w:ind w:left="567" w:right="-29" w:hanging="567"/>
        <w:rPr>
          <w:noProof/>
          <w:szCs w:val="22"/>
          <w:lang w:val="bg-BG"/>
        </w:rPr>
      </w:pPr>
      <w:r>
        <w:rPr>
          <w:noProof/>
          <w:szCs w:val="22"/>
          <w:lang w:val="bg-BG"/>
        </w:rPr>
        <w:t>1.</w:t>
      </w:r>
      <w:r>
        <w:rPr>
          <w:noProof/>
          <w:szCs w:val="22"/>
          <w:lang w:val="bg-BG"/>
        </w:rPr>
        <w:tab/>
        <w:t>Какво представлява</w:t>
      </w:r>
      <w:r>
        <w:rPr>
          <w:szCs w:val="22"/>
          <w:lang w:val="bg-BG"/>
        </w:rPr>
        <w:t xml:space="preserve"> </w:t>
      </w:r>
      <w:r>
        <w:rPr>
          <w:noProof/>
          <w:szCs w:val="22"/>
          <w:lang w:val="bg-BG"/>
        </w:rPr>
        <w:t>Humalog и за какво се използва</w:t>
      </w:r>
    </w:p>
    <w:p w:rsidR="009127D5" w:rsidRDefault="009127D5" w:rsidP="007936CA">
      <w:pPr>
        <w:numPr>
          <w:ilvl w:val="12"/>
          <w:numId w:val="0"/>
        </w:numPr>
        <w:tabs>
          <w:tab w:val="clear" w:pos="567"/>
        </w:tabs>
        <w:spacing w:line="240" w:lineRule="auto"/>
        <w:ind w:left="567" w:right="-29" w:hanging="567"/>
        <w:rPr>
          <w:noProof/>
          <w:szCs w:val="22"/>
          <w:lang w:val="bg-BG"/>
        </w:rPr>
      </w:pPr>
      <w:r>
        <w:rPr>
          <w:noProof/>
          <w:szCs w:val="22"/>
          <w:lang w:val="bg-BG"/>
        </w:rPr>
        <w:t>2.</w:t>
      </w:r>
      <w:r>
        <w:rPr>
          <w:noProof/>
          <w:szCs w:val="22"/>
          <w:lang w:val="bg-BG"/>
        </w:rPr>
        <w:tab/>
      </w:r>
      <w:r w:rsidR="007936CA" w:rsidRPr="000D3C7C">
        <w:rPr>
          <w:noProof/>
          <w:szCs w:val="22"/>
          <w:lang w:val="bg-BG"/>
        </w:rPr>
        <w:t>Какво трябва да знаете, п</w:t>
      </w:r>
      <w:r>
        <w:rPr>
          <w:noProof/>
          <w:szCs w:val="22"/>
          <w:lang w:val="bg-BG"/>
        </w:rPr>
        <w:t>реди да използвате Humalog</w:t>
      </w:r>
    </w:p>
    <w:p w:rsidR="009127D5" w:rsidRDefault="009127D5">
      <w:pPr>
        <w:numPr>
          <w:ilvl w:val="12"/>
          <w:numId w:val="0"/>
        </w:numPr>
        <w:tabs>
          <w:tab w:val="clear" w:pos="567"/>
        </w:tabs>
        <w:spacing w:line="240" w:lineRule="auto"/>
        <w:ind w:left="567" w:right="-29" w:hanging="567"/>
        <w:rPr>
          <w:szCs w:val="22"/>
          <w:lang w:val="bg-BG"/>
        </w:rPr>
      </w:pPr>
      <w:r>
        <w:rPr>
          <w:noProof/>
          <w:szCs w:val="22"/>
          <w:lang w:val="bg-BG"/>
        </w:rPr>
        <w:t>3.</w:t>
      </w:r>
      <w:r>
        <w:rPr>
          <w:noProof/>
          <w:szCs w:val="22"/>
          <w:lang w:val="bg-BG"/>
        </w:rPr>
        <w:tab/>
        <w:t>Как да използвате Humalog</w:t>
      </w:r>
    </w:p>
    <w:p w:rsidR="009127D5" w:rsidRDefault="009127D5">
      <w:pPr>
        <w:numPr>
          <w:ilvl w:val="12"/>
          <w:numId w:val="0"/>
        </w:numPr>
        <w:tabs>
          <w:tab w:val="clear" w:pos="567"/>
        </w:tabs>
        <w:spacing w:line="240" w:lineRule="auto"/>
        <w:ind w:left="567" w:right="-29" w:hanging="567"/>
        <w:rPr>
          <w:noProof/>
          <w:szCs w:val="22"/>
          <w:lang w:val="bg-BG"/>
        </w:rPr>
      </w:pPr>
      <w:r>
        <w:rPr>
          <w:noProof/>
          <w:szCs w:val="22"/>
          <w:lang w:val="bg-BG"/>
        </w:rPr>
        <w:t>4.</w:t>
      </w:r>
      <w:r>
        <w:rPr>
          <w:noProof/>
          <w:szCs w:val="22"/>
          <w:lang w:val="bg-BG"/>
        </w:rPr>
        <w:tab/>
        <w:t>Възможни нежелани реакции</w:t>
      </w:r>
    </w:p>
    <w:p w:rsidR="009127D5" w:rsidRDefault="009127D5">
      <w:pPr>
        <w:tabs>
          <w:tab w:val="clear" w:pos="567"/>
        </w:tabs>
        <w:spacing w:line="240" w:lineRule="auto"/>
        <w:ind w:left="567" w:right="-29" w:hanging="567"/>
        <w:rPr>
          <w:noProof/>
          <w:szCs w:val="22"/>
          <w:lang w:val="bg-BG"/>
        </w:rPr>
      </w:pPr>
      <w:r>
        <w:rPr>
          <w:noProof/>
          <w:szCs w:val="22"/>
          <w:lang w:val="bg-BG"/>
        </w:rPr>
        <w:t>5.</w:t>
      </w:r>
      <w:r>
        <w:rPr>
          <w:noProof/>
          <w:szCs w:val="22"/>
          <w:lang w:val="bg-BG"/>
        </w:rPr>
        <w:tab/>
      </w:r>
      <w:r w:rsidR="00EF407C">
        <w:rPr>
          <w:noProof/>
          <w:szCs w:val="22"/>
          <w:lang w:val="bg-BG"/>
        </w:rPr>
        <w:t>Как да с</w:t>
      </w:r>
      <w:r>
        <w:rPr>
          <w:noProof/>
          <w:szCs w:val="22"/>
          <w:lang w:val="bg-BG"/>
        </w:rPr>
        <w:t>ъхран</w:t>
      </w:r>
      <w:r w:rsidR="00EF407C">
        <w:rPr>
          <w:noProof/>
          <w:szCs w:val="22"/>
          <w:lang w:val="bg-BG"/>
        </w:rPr>
        <w:t>явате</w:t>
      </w:r>
      <w:r>
        <w:rPr>
          <w:noProof/>
          <w:szCs w:val="22"/>
          <w:lang w:val="bg-BG"/>
        </w:rPr>
        <w:t xml:space="preserve"> Humalog</w:t>
      </w:r>
    </w:p>
    <w:p w:rsidR="009127D5" w:rsidRDefault="009127D5" w:rsidP="007936CA">
      <w:pPr>
        <w:tabs>
          <w:tab w:val="clear" w:pos="567"/>
        </w:tabs>
        <w:spacing w:line="240" w:lineRule="auto"/>
        <w:ind w:left="567" w:right="-29" w:hanging="567"/>
        <w:rPr>
          <w:noProof/>
          <w:szCs w:val="22"/>
          <w:lang w:val="bg-BG"/>
        </w:rPr>
      </w:pPr>
      <w:r>
        <w:rPr>
          <w:noProof/>
          <w:szCs w:val="22"/>
          <w:lang w:val="bg-BG"/>
        </w:rPr>
        <w:t>6.</w:t>
      </w:r>
      <w:r>
        <w:rPr>
          <w:noProof/>
          <w:szCs w:val="22"/>
          <w:lang w:val="bg-BG"/>
        </w:rPr>
        <w:tab/>
      </w:r>
      <w:r w:rsidR="007936CA" w:rsidRPr="000D3C7C">
        <w:rPr>
          <w:noProof/>
          <w:szCs w:val="22"/>
          <w:lang w:val="bg-BG"/>
        </w:rPr>
        <w:t>Съдържание на опаковката и д</w:t>
      </w:r>
      <w:r>
        <w:rPr>
          <w:noProof/>
          <w:szCs w:val="22"/>
          <w:lang w:val="bg-BG"/>
        </w:rPr>
        <w:t>опълнителна информация</w:t>
      </w:r>
    </w:p>
    <w:p w:rsidR="009127D5" w:rsidRDefault="009127D5">
      <w:pPr>
        <w:numPr>
          <w:ilvl w:val="12"/>
          <w:numId w:val="0"/>
        </w:numPr>
        <w:tabs>
          <w:tab w:val="clear" w:pos="567"/>
        </w:tabs>
        <w:spacing w:line="240" w:lineRule="auto"/>
        <w:ind w:left="567" w:hanging="567"/>
        <w:rPr>
          <w:noProof/>
          <w:szCs w:val="22"/>
          <w:lang w:val="bg-BG"/>
        </w:rPr>
      </w:pPr>
    </w:p>
    <w:p w:rsidR="009127D5" w:rsidRDefault="009127D5">
      <w:pPr>
        <w:numPr>
          <w:ilvl w:val="12"/>
          <w:numId w:val="0"/>
        </w:numPr>
        <w:tabs>
          <w:tab w:val="clear" w:pos="567"/>
        </w:tabs>
        <w:spacing w:line="240" w:lineRule="auto"/>
        <w:ind w:left="567" w:hanging="567"/>
        <w:rPr>
          <w:noProof/>
          <w:szCs w:val="22"/>
          <w:lang w:val="bg-BG"/>
        </w:rPr>
      </w:pPr>
    </w:p>
    <w:p w:rsidR="009127D5" w:rsidRDefault="009127D5" w:rsidP="007936CA">
      <w:pPr>
        <w:keepNext/>
        <w:tabs>
          <w:tab w:val="clear" w:pos="567"/>
        </w:tabs>
        <w:spacing w:line="240" w:lineRule="auto"/>
        <w:ind w:left="567" w:hanging="567"/>
        <w:rPr>
          <w:b/>
          <w:noProof/>
          <w:szCs w:val="22"/>
          <w:lang w:val="bg-BG"/>
        </w:rPr>
      </w:pPr>
      <w:r>
        <w:rPr>
          <w:b/>
          <w:noProof/>
          <w:szCs w:val="22"/>
          <w:lang w:val="bg-BG"/>
        </w:rPr>
        <w:t>1.</w:t>
      </w:r>
      <w:r>
        <w:rPr>
          <w:b/>
          <w:noProof/>
          <w:szCs w:val="22"/>
          <w:lang w:val="bg-BG"/>
        </w:rPr>
        <w:tab/>
        <w:t>К</w:t>
      </w:r>
      <w:r w:rsidR="007936CA" w:rsidRPr="000D3C7C">
        <w:rPr>
          <w:b/>
          <w:noProof/>
          <w:szCs w:val="22"/>
          <w:lang w:val="bg-BG"/>
        </w:rPr>
        <w:t>акво представлява</w:t>
      </w:r>
      <w:r w:rsidR="007936CA" w:rsidRPr="000D3C7C">
        <w:rPr>
          <w:b/>
          <w:szCs w:val="22"/>
          <w:lang w:val="bg-BG"/>
        </w:rPr>
        <w:t xml:space="preserve"> </w:t>
      </w:r>
      <w:r w:rsidR="007936CA">
        <w:rPr>
          <w:b/>
          <w:lang w:val="bg-BG"/>
        </w:rPr>
        <w:t>Humalog</w:t>
      </w:r>
      <w:r w:rsidR="007936CA">
        <w:rPr>
          <w:b/>
          <w:szCs w:val="22"/>
          <w:lang w:val="bg-BG"/>
        </w:rPr>
        <w:t xml:space="preserve"> </w:t>
      </w:r>
      <w:r w:rsidR="007936CA" w:rsidRPr="000D3C7C">
        <w:rPr>
          <w:b/>
          <w:noProof/>
          <w:szCs w:val="22"/>
          <w:lang w:val="bg-BG"/>
        </w:rPr>
        <w:t>и за какво</w:t>
      </w:r>
      <w:r w:rsidR="007936CA" w:rsidRPr="000D3C7C">
        <w:rPr>
          <w:b/>
          <w:szCs w:val="22"/>
          <w:lang w:val="bg-BG"/>
        </w:rPr>
        <w:t xml:space="preserve"> се използва</w:t>
      </w:r>
    </w:p>
    <w:p w:rsidR="009127D5" w:rsidRDefault="009127D5" w:rsidP="00B7195F">
      <w:pPr>
        <w:keepNext/>
        <w:numPr>
          <w:ilvl w:val="12"/>
          <w:numId w:val="0"/>
        </w:numPr>
        <w:tabs>
          <w:tab w:val="clear" w:pos="567"/>
        </w:tabs>
        <w:spacing w:line="240" w:lineRule="auto"/>
        <w:ind w:left="567" w:hanging="567"/>
        <w:rPr>
          <w:noProof/>
          <w:szCs w:val="22"/>
          <w:lang w:val="bg-BG"/>
        </w:rPr>
      </w:pPr>
    </w:p>
    <w:p w:rsidR="009127D5" w:rsidRDefault="009127D5">
      <w:pPr>
        <w:numPr>
          <w:ilvl w:val="12"/>
          <w:numId w:val="0"/>
        </w:numPr>
        <w:tabs>
          <w:tab w:val="clear" w:pos="567"/>
        </w:tabs>
        <w:spacing w:line="240" w:lineRule="auto"/>
        <w:rPr>
          <w:szCs w:val="22"/>
          <w:lang w:val="bg-BG"/>
        </w:rPr>
      </w:pPr>
      <w:r>
        <w:rPr>
          <w:szCs w:val="22"/>
          <w:lang w:val="bg-BG"/>
        </w:rPr>
        <w:t>Humalog се използва за лечение на диабет. Humalog действа по-бързо от обикновения инсулин, защото молекулата на инсулина е леко изменена.</w:t>
      </w:r>
    </w:p>
    <w:p w:rsidR="009127D5" w:rsidRDefault="009127D5">
      <w:pPr>
        <w:numPr>
          <w:ilvl w:val="12"/>
          <w:numId w:val="0"/>
        </w:numPr>
        <w:tabs>
          <w:tab w:val="clear" w:pos="567"/>
        </w:tabs>
        <w:spacing w:line="240" w:lineRule="auto"/>
        <w:rPr>
          <w:szCs w:val="22"/>
          <w:lang w:val="bg-BG"/>
        </w:rPr>
      </w:pPr>
    </w:p>
    <w:p w:rsidR="009127D5" w:rsidRDefault="009127D5">
      <w:pPr>
        <w:numPr>
          <w:ilvl w:val="12"/>
          <w:numId w:val="0"/>
        </w:numPr>
        <w:tabs>
          <w:tab w:val="clear" w:pos="567"/>
        </w:tabs>
        <w:spacing w:line="240" w:lineRule="auto"/>
        <w:rPr>
          <w:szCs w:val="22"/>
          <w:lang w:val="bg-BG"/>
        </w:rPr>
      </w:pPr>
      <w:r>
        <w:rPr>
          <w:szCs w:val="22"/>
          <w:lang w:val="bg-BG"/>
        </w:rPr>
        <w:t>Вие развивате диабет, ако задстомашната Ви жлеза не произвежда достатъчно инсулин, за да контролира нивото на глюкозата в кръвта. Humalog заменя Вашия собствен инсулин и се използва за контрол на глюкозата за продължително време. Той работи много бързо и действието му е по-кратко време в сравнение с разтворимия инсулин (2 до 5 часа). Обикновено трябва да използвате Humalog до 15 минути преди хранене.</w:t>
      </w:r>
    </w:p>
    <w:p w:rsidR="009127D5" w:rsidRDefault="009127D5">
      <w:pPr>
        <w:numPr>
          <w:ilvl w:val="12"/>
          <w:numId w:val="0"/>
        </w:numPr>
        <w:tabs>
          <w:tab w:val="clear" w:pos="567"/>
        </w:tabs>
        <w:spacing w:line="240" w:lineRule="auto"/>
        <w:rPr>
          <w:szCs w:val="22"/>
          <w:lang w:val="bg-BG"/>
        </w:rPr>
      </w:pPr>
    </w:p>
    <w:p w:rsidR="009127D5" w:rsidRDefault="009127D5">
      <w:pPr>
        <w:numPr>
          <w:ilvl w:val="12"/>
          <w:numId w:val="0"/>
        </w:numPr>
        <w:tabs>
          <w:tab w:val="clear" w:pos="567"/>
        </w:tabs>
        <w:spacing w:line="240" w:lineRule="auto"/>
        <w:rPr>
          <w:szCs w:val="22"/>
          <w:lang w:val="bg-BG"/>
        </w:rPr>
      </w:pPr>
      <w:r>
        <w:rPr>
          <w:szCs w:val="22"/>
          <w:lang w:val="bg-BG"/>
        </w:rPr>
        <w:t>Вашият лекар може да ви посъветва да използвате Humalog, както и по-продължително действащ инсулин. Всеки вид инсулин се съпровожда от отделна листовка за пациента, която обяснява неговите свойства. Не сменяйте Вашия инсулин, освен ако Вашия</w:t>
      </w:r>
      <w:r w:rsidR="00072320">
        <w:rPr>
          <w:szCs w:val="22"/>
          <w:lang w:val="bg-BG"/>
        </w:rPr>
        <w:t>т</w:t>
      </w:r>
      <w:r>
        <w:rPr>
          <w:szCs w:val="22"/>
          <w:lang w:val="bg-BG"/>
        </w:rPr>
        <w:t xml:space="preserve"> </w:t>
      </w:r>
      <w:r w:rsidR="00072320">
        <w:rPr>
          <w:szCs w:val="22"/>
          <w:lang w:val="bg-BG"/>
        </w:rPr>
        <w:t xml:space="preserve">лекар </w:t>
      </w:r>
      <w:r>
        <w:rPr>
          <w:szCs w:val="22"/>
          <w:lang w:val="bg-BG"/>
        </w:rPr>
        <w:t>не Ви препоръча това. Бъдете много внимателни, ако сменяте Вашия инсулин.</w:t>
      </w:r>
    </w:p>
    <w:p w:rsidR="009127D5" w:rsidRDefault="009127D5">
      <w:pPr>
        <w:numPr>
          <w:ilvl w:val="12"/>
          <w:numId w:val="0"/>
        </w:numPr>
        <w:tabs>
          <w:tab w:val="clear" w:pos="567"/>
        </w:tabs>
        <w:spacing w:line="240" w:lineRule="auto"/>
        <w:rPr>
          <w:szCs w:val="22"/>
          <w:lang w:val="bg-BG"/>
        </w:rPr>
      </w:pPr>
    </w:p>
    <w:p w:rsidR="009127D5" w:rsidRDefault="009127D5">
      <w:pPr>
        <w:numPr>
          <w:ilvl w:val="12"/>
          <w:numId w:val="0"/>
        </w:numPr>
        <w:tabs>
          <w:tab w:val="clear" w:pos="567"/>
        </w:tabs>
        <w:spacing w:line="240" w:lineRule="auto"/>
        <w:rPr>
          <w:szCs w:val="22"/>
          <w:lang w:val="bg-BG"/>
        </w:rPr>
      </w:pPr>
      <w:r>
        <w:rPr>
          <w:szCs w:val="22"/>
          <w:lang w:val="bg-BG"/>
        </w:rPr>
        <w:t>Humalog е подходящ за приложение при възрастни и деца.</w:t>
      </w:r>
    </w:p>
    <w:p w:rsidR="009127D5" w:rsidRDefault="009127D5">
      <w:pPr>
        <w:numPr>
          <w:ilvl w:val="12"/>
          <w:numId w:val="0"/>
        </w:numPr>
        <w:tabs>
          <w:tab w:val="clear" w:pos="567"/>
        </w:tabs>
        <w:spacing w:line="240" w:lineRule="auto"/>
        <w:rPr>
          <w:noProof/>
          <w:szCs w:val="22"/>
          <w:lang w:val="ru-RU"/>
        </w:rPr>
      </w:pPr>
    </w:p>
    <w:p w:rsidR="009127D5" w:rsidRDefault="009127D5">
      <w:pPr>
        <w:numPr>
          <w:ilvl w:val="12"/>
          <w:numId w:val="0"/>
        </w:numPr>
        <w:tabs>
          <w:tab w:val="clear" w:pos="567"/>
        </w:tabs>
        <w:spacing w:line="240" w:lineRule="auto"/>
        <w:rPr>
          <w:noProof/>
          <w:szCs w:val="22"/>
          <w:lang w:val="ru-RU"/>
        </w:rPr>
      </w:pPr>
    </w:p>
    <w:p w:rsidR="009127D5" w:rsidRDefault="003D2EFA" w:rsidP="007936CA">
      <w:pPr>
        <w:keepNext/>
        <w:tabs>
          <w:tab w:val="clear" w:pos="567"/>
        </w:tabs>
        <w:spacing w:line="240" w:lineRule="auto"/>
        <w:rPr>
          <w:b/>
          <w:noProof/>
          <w:szCs w:val="22"/>
          <w:lang w:val="bg-BG"/>
        </w:rPr>
      </w:pPr>
      <w:r>
        <w:rPr>
          <w:b/>
          <w:noProof/>
          <w:szCs w:val="22"/>
          <w:lang w:val="bg-BG"/>
        </w:rPr>
        <w:t>2.</w:t>
      </w:r>
      <w:r>
        <w:rPr>
          <w:b/>
          <w:noProof/>
          <w:szCs w:val="22"/>
          <w:lang w:val="bg-BG"/>
        </w:rPr>
        <w:tab/>
      </w:r>
      <w:r w:rsidR="007936CA">
        <w:rPr>
          <w:b/>
          <w:noProof/>
          <w:szCs w:val="22"/>
          <w:lang w:val="bg-BG"/>
        </w:rPr>
        <w:t>К</w:t>
      </w:r>
      <w:r w:rsidR="007936CA" w:rsidRPr="000D3C7C">
        <w:rPr>
          <w:b/>
          <w:noProof/>
          <w:szCs w:val="22"/>
          <w:lang w:val="bg-BG"/>
        </w:rPr>
        <w:t>акво трябва да знаете, преди да използвате</w:t>
      </w:r>
      <w:r w:rsidR="007936CA">
        <w:rPr>
          <w:b/>
          <w:noProof/>
          <w:szCs w:val="22"/>
          <w:lang w:val="bg-BG"/>
        </w:rPr>
        <w:t xml:space="preserve"> </w:t>
      </w:r>
      <w:r w:rsidR="007936CA">
        <w:rPr>
          <w:b/>
          <w:lang w:val="bg-BG"/>
        </w:rPr>
        <w:t>Humalog</w:t>
      </w:r>
    </w:p>
    <w:p w:rsidR="009127D5" w:rsidRDefault="009127D5" w:rsidP="00B7195F">
      <w:pPr>
        <w:keepNext/>
        <w:tabs>
          <w:tab w:val="clear" w:pos="567"/>
        </w:tabs>
        <w:spacing w:line="240" w:lineRule="auto"/>
        <w:ind w:left="567" w:hanging="567"/>
        <w:rPr>
          <w:szCs w:val="22"/>
          <w:highlight w:val="yellow"/>
          <w:lang w:val="bg-BG"/>
        </w:rPr>
      </w:pPr>
    </w:p>
    <w:p w:rsidR="009127D5" w:rsidRDefault="009127D5" w:rsidP="007936CA">
      <w:pPr>
        <w:keepNext/>
        <w:numPr>
          <w:ilvl w:val="12"/>
          <w:numId w:val="0"/>
        </w:numPr>
        <w:tabs>
          <w:tab w:val="clear" w:pos="567"/>
        </w:tabs>
        <w:spacing w:line="240" w:lineRule="auto"/>
        <w:ind w:left="567" w:hanging="567"/>
        <w:rPr>
          <w:szCs w:val="22"/>
          <w:lang w:val="bg-BG"/>
        </w:rPr>
      </w:pPr>
      <w:r>
        <w:rPr>
          <w:b/>
          <w:noProof/>
          <w:szCs w:val="22"/>
          <w:lang w:val="bg-BG"/>
        </w:rPr>
        <w:t>Н</w:t>
      </w:r>
      <w:r w:rsidR="007936CA">
        <w:rPr>
          <w:b/>
          <w:noProof/>
          <w:szCs w:val="22"/>
          <w:lang w:val="bg-BG"/>
        </w:rPr>
        <w:t>Е</w:t>
      </w:r>
      <w:r>
        <w:rPr>
          <w:b/>
          <w:noProof/>
          <w:szCs w:val="22"/>
          <w:lang w:val="bg-BG"/>
        </w:rPr>
        <w:t xml:space="preserve"> използвайте Humalog</w:t>
      </w:r>
    </w:p>
    <w:p w:rsidR="009127D5" w:rsidRPr="00A76028" w:rsidRDefault="009127D5" w:rsidP="00173BCF">
      <w:pPr>
        <w:numPr>
          <w:ilvl w:val="12"/>
          <w:numId w:val="0"/>
        </w:numPr>
        <w:tabs>
          <w:tab w:val="clear" w:pos="567"/>
        </w:tabs>
        <w:spacing w:line="240" w:lineRule="auto"/>
        <w:ind w:left="539" w:hanging="539"/>
        <w:outlineLvl w:val="0"/>
        <w:rPr>
          <w:bCs/>
          <w:noProof/>
          <w:szCs w:val="22"/>
          <w:lang w:val="bg-BG"/>
        </w:rPr>
      </w:pPr>
      <w:r>
        <w:rPr>
          <w:b/>
          <w:noProof/>
          <w:szCs w:val="22"/>
          <w:lang w:val="bg-BG"/>
        </w:rPr>
        <w:t>-</w:t>
      </w:r>
      <w:r>
        <w:rPr>
          <w:b/>
          <w:noProof/>
          <w:szCs w:val="22"/>
          <w:lang w:val="bg-BG"/>
        </w:rPr>
        <w:tab/>
      </w:r>
      <w:r w:rsidRPr="00FE78F4">
        <w:rPr>
          <w:bCs/>
          <w:noProof/>
          <w:szCs w:val="22"/>
          <w:lang w:val="bg-BG"/>
        </w:rPr>
        <w:t xml:space="preserve">ако предполагате, че започва </w:t>
      </w:r>
      <w:r>
        <w:rPr>
          <w:b/>
          <w:noProof/>
          <w:szCs w:val="22"/>
          <w:lang w:val="bg-BG"/>
        </w:rPr>
        <w:t xml:space="preserve">хипогликемия </w:t>
      </w:r>
      <w:r w:rsidRPr="00FE78F4">
        <w:rPr>
          <w:bCs/>
          <w:noProof/>
          <w:szCs w:val="22"/>
          <w:lang w:val="bg-BG"/>
        </w:rPr>
        <w:t>(ниско ниво на кръвната захар). По-нататък в тази листовка се обяснява какво да правите при умерена хипогликемия</w:t>
      </w:r>
      <w:r w:rsidR="007936CA">
        <w:rPr>
          <w:bCs/>
          <w:noProof/>
          <w:szCs w:val="22"/>
          <w:lang w:val="bg-BG"/>
        </w:rPr>
        <w:t xml:space="preserve"> (вж. точка 3: </w:t>
      </w:r>
      <w:r w:rsidR="007936CA" w:rsidRPr="00775026">
        <w:rPr>
          <w:bCs/>
          <w:noProof/>
          <w:szCs w:val="22"/>
          <w:lang w:val="bg-BG"/>
        </w:rPr>
        <w:t xml:space="preserve">Ако сте приложили повече от необходимата доза </w:t>
      </w:r>
      <w:r w:rsidR="007936CA" w:rsidRPr="00775026">
        <w:rPr>
          <w:bCs/>
          <w:szCs w:val="22"/>
          <w:lang w:val="bg-BG"/>
        </w:rPr>
        <w:t>Humalog</w:t>
      </w:r>
      <w:r w:rsidR="007936CA">
        <w:rPr>
          <w:bCs/>
          <w:szCs w:val="22"/>
          <w:lang w:val="bg-BG"/>
        </w:rPr>
        <w:t>)</w:t>
      </w:r>
      <w:r w:rsidRPr="00FE78F4">
        <w:rPr>
          <w:bCs/>
          <w:noProof/>
          <w:szCs w:val="22"/>
          <w:lang w:val="bg-BG"/>
        </w:rPr>
        <w:t>.</w:t>
      </w:r>
    </w:p>
    <w:p w:rsidR="009127D5" w:rsidRDefault="009127D5" w:rsidP="00176A79">
      <w:pPr>
        <w:ind w:left="567" w:hanging="567"/>
        <w:rPr>
          <w:noProof/>
          <w:szCs w:val="22"/>
          <w:lang w:val="bg-BG"/>
        </w:rPr>
      </w:pPr>
      <w:r>
        <w:rPr>
          <w:noProof/>
          <w:szCs w:val="22"/>
          <w:lang w:val="bg-BG"/>
        </w:rPr>
        <w:t>-</w:t>
      </w:r>
      <w:r>
        <w:rPr>
          <w:noProof/>
          <w:szCs w:val="22"/>
          <w:lang w:val="bg-BG"/>
        </w:rPr>
        <w:tab/>
        <w:t xml:space="preserve">ако сте </w:t>
      </w:r>
      <w:r w:rsidRPr="00FE78F4">
        <w:rPr>
          <w:b/>
          <w:bCs/>
          <w:noProof/>
          <w:szCs w:val="22"/>
          <w:lang w:val="bg-BG"/>
        </w:rPr>
        <w:t>алергични</w:t>
      </w:r>
      <w:r>
        <w:rPr>
          <w:noProof/>
          <w:szCs w:val="22"/>
          <w:lang w:val="bg-BG"/>
        </w:rPr>
        <w:t xml:space="preserve"> към инсулин лиспро или към някоя от останалите съставки на </w:t>
      </w:r>
      <w:r w:rsidR="002E06E1">
        <w:rPr>
          <w:noProof/>
          <w:szCs w:val="22"/>
          <w:lang w:val="bg-BG"/>
        </w:rPr>
        <w:t>това лекарство (изброени в точка 6)</w:t>
      </w:r>
      <w:r>
        <w:rPr>
          <w:szCs w:val="22"/>
          <w:lang w:val="bg-BG"/>
        </w:rPr>
        <w:t>.</w:t>
      </w:r>
    </w:p>
    <w:p w:rsidR="009127D5" w:rsidRDefault="009127D5">
      <w:pPr>
        <w:numPr>
          <w:ilvl w:val="12"/>
          <w:numId w:val="0"/>
        </w:numPr>
        <w:tabs>
          <w:tab w:val="clear" w:pos="567"/>
        </w:tabs>
        <w:spacing w:line="240" w:lineRule="auto"/>
        <w:ind w:left="567" w:right="-2" w:hanging="567"/>
        <w:rPr>
          <w:noProof/>
          <w:szCs w:val="22"/>
          <w:lang w:val="bg-BG"/>
        </w:rPr>
      </w:pPr>
    </w:p>
    <w:p w:rsidR="009127D5" w:rsidRDefault="007936CA" w:rsidP="007936CA">
      <w:pPr>
        <w:keepNext/>
        <w:numPr>
          <w:ilvl w:val="12"/>
          <w:numId w:val="0"/>
        </w:numPr>
        <w:spacing w:line="240" w:lineRule="auto"/>
        <w:outlineLvl w:val="0"/>
        <w:rPr>
          <w:b/>
          <w:noProof/>
          <w:szCs w:val="22"/>
          <w:lang w:val="bg-BG"/>
        </w:rPr>
      </w:pPr>
      <w:r w:rsidRPr="000D3C7C">
        <w:rPr>
          <w:b/>
          <w:noProof/>
          <w:szCs w:val="22"/>
          <w:lang w:val="bg-BG"/>
        </w:rPr>
        <w:t>Предупреждения и предпазни мерки</w:t>
      </w:r>
    </w:p>
    <w:p w:rsidR="005976EC" w:rsidRPr="005976EC" w:rsidRDefault="005976EC" w:rsidP="005976EC">
      <w:pPr>
        <w:numPr>
          <w:ilvl w:val="0"/>
          <w:numId w:val="9"/>
        </w:numPr>
        <w:tabs>
          <w:tab w:val="clear" w:pos="567"/>
        </w:tabs>
        <w:spacing w:line="240" w:lineRule="auto"/>
        <w:ind w:left="539" w:hanging="539"/>
        <w:rPr>
          <w:noProof/>
          <w:szCs w:val="22"/>
          <w:lang w:val="bg-BG"/>
        </w:rPr>
      </w:pPr>
      <w:r w:rsidRPr="005976EC">
        <w:rPr>
          <w:noProof/>
          <w:szCs w:val="22"/>
          <w:lang w:val="bg-BG"/>
        </w:rPr>
        <w:t>Винаги проверявайте опаковката и етикета на патрона за името и вида инсулин, когато го вземете от Вашата аптека. Уверете се, че сте получили точно този Humalog, който Ви е казал Вашия лекар.</w:t>
      </w:r>
    </w:p>
    <w:p w:rsidR="009127D5" w:rsidRDefault="009127D5" w:rsidP="00323594">
      <w:pPr>
        <w:numPr>
          <w:ilvl w:val="0"/>
          <w:numId w:val="9"/>
        </w:numPr>
        <w:tabs>
          <w:tab w:val="clear" w:pos="567"/>
        </w:tabs>
        <w:spacing w:line="240" w:lineRule="auto"/>
        <w:ind w:left="539" w:hanging="539"/>
        <w:rPr>
          <w:noProof/>
          <w:szCs w:val="22"/>
          <w:lang w:val="bg-BG"/>
        </w:rPr>
      </w:pPr>
      <w:r>
        <w:rPr>
          <w:lang w:val="bg-BG"/>
        </w:rPr>
        <w:t>Ако нивата на захарта в кръвта се контролират добре от настоящото лечение с</w:t>
      </w:r>
      <w:r>
        <w:rPr>
          <w:noProof/>
          <w:szCs w:val="22"/>
          <w:lang w:val="bg-BG"/>
        </w:rPr>
        <w:t xml:space="preserve"> инсулин, Вие може да не чувствате </w:t>
      </w:r>
      <w:r w:rsidR="00085119">
        <w:rPr>
          <w:noProof/>
          <w:szCs w:val="22"/>
          <w:lang w:val="bg-BG"/>
        </w:rPr>
        <w:t>предупредителни</w:t>
      </w:r>
      <w:r>
        <w:rPr>
          <w:noProof/>
          <w:szCs w:val="22"/>
          <w:lang w:val="bg-BG"/>
        </w:rPr>
        <w:t xml:space="preserve"> симптоми, когато нивата на захарта в кръвта спаднат твърде ниско. Предупредителните симптоми са посочени по-нататък в тази листовка. Внимателно трябва да прецените кога да се храните, колко често и интензивно да спортувате. Внимателно трябва да наблюдавате нивата на Вашата кръвна захар чрез често измерване на кръвната захар.</w:t>
      </w:r>
    </w:p>
    <w:p w:rsidR="009127D5" w:rsidRDefault="009127D5" w:rsidP="00323594">
      <w:pPr>
        <w:numPr>
          <w:ilvl w:val="0"/>
          <w:numId w:val="9"/>
        </w:numPr>
        <w:tabs>
          <w:tab w:val="clear" w:pos="567"/>
        </w:tabs>
        <w:spacing w:line="240" w:lineRule="auto"/>
        <w:ind w:left="539" w:hanging="539"/>
        <w:rPr>
          <w:lang w:val="bg-BG"/>
        </w:rPr>
      </w:pPr>
      <w:r>
        <w:rPr>
          <w:lang w:val="bg-BG"/>
        </w:rPr>
        <w:t xml:space="preserve">Малко хора, които са имали хипогликемия след преминаване от животински на човешки инсулин, са докладвали, че ранните </w:t>
      </w:r>
      <w:r w:rsidR="00085119">
        <w:rPr>
          <w:lang w:val="bg-BG"/>
        </w:rPr>
        <w:t>предупредителни</w:t>
      </w:r>
      <w:r>
        <w:rPr>
          <w:lang w:val="bg-BG"/>
        </w:rPr>
        <w:t xml:space="preserve"> симптоми са по-неясни или различни. Ако често имате хипогликемия или имате трудности при разпознаването й, моля обсъдете това с Вашия лекар.</w:t>
      </w:r>
    </w:p>
    <w:p w:rsidR="009127D5" w:rsidRDefault="009127D5" w:rsidP="00323594">
      <w:pPr>
        <w:numPr>
          <w:ilvl w:val="0"/>
          <w:numId w:val="9"/>
        </w:numPr>
        <w:tabs>
          <w:tab w:val="clear" w:pos="567"/>
        </w:tabs>
        <w:spacing w:line="240" w:lineRule="auto"/>
        <w:ind w:left="539" w:hanging="539"/>
        <w:rPr>
          <w:lang w:val="bg-BG"/>
        </w:rPr>
      </w:pPr>
      <w:r>
        <w:rPr>
          <w:lang w:val="bg-BG"/>
        </w:rPr>
        <w:t>Ако отговорите с ДА на някой от последващите въпроси, кажете на Вашия лекар, фармацевт или диабетна сестра.</w:t>
      </w:r>
    </w:p>
    <w:p w:rsidR="009127D5" w:rsidRDefault="009127D5">
      <w:pPr>
        <w:numPr>
          <w:ilvl w:val="12"/>
          <w:numId w:val="0"/>
        </w:numPr>
        <w:tabs>
          <w:tab w:val="clear" w:pos="567"/>
        </w:tabs>
        <w:spacing w:line="240" w:lineRule="auto"/>
        <w:ind w:left="1197" w:hanging="539"/>
        <w:rPr>
          <w:noProof/>
          <w:szCs w:val="22"/>
          <w:lang w:val="bg-BG"/>
        </w:rPr>
      </w:pPr>
      <w:r>
        <w:rPr>
          <w:noProof/>
          <w:szCs w:val="22"/>
          <w:lang w:val="bg-BG"/>
        </w:rPr>
        <w:t>-</w:t>
      </w:r>
      <w:r w:rsidR="00900075">
        <w:rPr>
          <w:noProof/>
          <w:szCs w:val="22"/>
          <w:lang w:val="bg-BG"/>
        </w:rPr>
        <w:tab/>
      </w:r>
      <w:r>
        <w:rPr>
          <w:noProof/>
          <w:szCs w:val="22"/>
          <w:lang w:val="bg-BG"/>
        </w:rPr>
        <w:t>Били ли сте скоро болен?</w:t>
      </w:r>
    </w:p>
    <w:p w:rsidR="009127D5" w:rsidRDefault="009127D5">
      <w:pPr>
        <w:numPr>
          <w:ilvl w:val="12"/>
          <w:numId w:val="0"/>
        </w:numPr>
        <w:tabs>
          <w:tab w:val="clear" w:pos="567"/>
        </w:tabs>
        <w:spacing w:line="240" w:lineRule="auto"/>
        <w:ind w:left="1197" w:hanging="539"/>
        <w:rPr>
          <w:noProof/>
          <w:szCs w:val="22"/>
          <w:lang w:val="bg-BG"/>
        </w:rPr>
      </w:pPr>
      <w:r>
        <w:rPr>
          <w:noProof/>
          <w:szCs w:val="22"/>
          <w:lang w:val="bg-BG"/>
        </w:rPr>
        <w:t>-</w:t>
      </w:r>
      <w:r w:rsidR="00900075">
        <w:rPr>
          <w:noProof/>
          <w:szCs w:val="22"/>
          <w:lang w:val="bg-BG"/>
        </w:rPr>
        <w:tab/>
      </w:r>
      <w:r>
        <w:rPr>
          <w:noProof/>
          <w:szCs w:val="22"/>
          <w:lang w:val="bg-BG"/>
        </w:rPr>
        <w:t>Имате ли проблеми с Вашите бъбреци или черен дроб?</w:t>
      </w:r>
    </w:p>
    <w:p w:rsidR="009127D5" w:rsidRDefault="009127D5">
      <w:pPr>
        <w:numPr>
          <w:ilvl w:val="12"/>
          <w:numId w:val="0"/>
        </w:numPr>
        <w:tabs>
          <w:tab w:val="clear" w:pos="567"/>
        </w:tabs>
        <w:spacing w:line="240" w:lineRule="auto"/>
        <w:ind w:left="1197" w:hanging="539"/>
        <w:rPr>
          <w:noProof/>
          <w:szCs w:val="22"/>
          <w:lang w:val="bg-BG"/>
        </w:rPr>
      </w:pPr>
      <w:r>
        <w:rPr>
          <w:noProof/>
          <w:szCs w:val="22"/>
          <w:lang w:val="bg-BG"/>
        </w:rPr>
        <w:t>-</w:t>
      </w:r>
      <w:r w:rsidR="00900075">
        <w:rPr>
          <w:noProof/>
          <w:szCs w:val="22"/>
          <w:lang w:val="bg-BG"/>
        </w:rPr>
        <w:tab/>
      </w:r>
      <w:r>
        <w:rPr>
          <w:noProof/>
          <w:szCs w:val="22"/>
          <w:lang w:val="bg-BG"/>
        </w:rPr>
        <w:t>Подложени ли сте на по-голямо физическо натоварване от обикновено?</w:t>
      </w:r>
    </w:p>
    <w:p w:rsidR="009127D5" w:rsidRDefault="009127D5" w:rsidP="00323594">
      <w:pPr>
        <w:numPr>
          <w:ilvl w:val="0"/>
          <w:numId w:val="9"/>
        </w:numPr>
        <w:tabs>
          <w:tab w:val="clear" w:pos="567"/>
        </w:tabs>
        <w:spacing w:line="240" w:lineRule="auto"/>
        <w:ind w:left="539" w:hanging="539"/>
        <w:rPr>
          <w:lang w:val="bg-BG"/>
        </w:rPr>
      </w:pPr>
      <w:r>
        <w:rPr>
          <w:lang w:val="bg-BG"/>
        </w:rPr>
        <w:t>Количеството на инсулин, от което имате нужда може да се промени, ако пиете алкохол.</w:t>
      </w:r>
    </w:p>
    <w:p w:rsidR="009127D5" w:rsidRDefault="009127D5" w:rsidP="00323594">
      <w:pPr>
        <w:numPr>
          <w:ilvl w:val="0"/>
          <w:numId w:val="9"/>
        </w:numPr>
        <w:tabs>
          <w:tab w:val="clear" w:pos="567"/>
        </w:tabs>
        <w:spacing w:line="240" w:lineRule="auto"/>
        <w:ind w:left="539" w:hanging="539"/>
        <w:rPr>
          <w:noProof/>
          <w:szCs w:val="22"/>
          <w:lang w:val="bg-BG"/>
        </w:rPr>
      </w:pPr>
      <w:r>
        <w:rPr>
          <w:lang w:val="bg-BG"/>
        </w:rPr>
        <w:t xml:space="preserve">Трябва също да уведомите Вашия лекар, фармацевт или диабетна сестра, ако планирате да пътувате зад граница. </w:t>
      </w:r>
      <w:r>
        <w:rPr>
          <w:noProof/>
          <w:szCs w:val="22"/>
          <w:lang w:val="bg-BG"/>
        </w:rPr>
        <w:t>Часовата разлика между страните може да означава, че трябва да се поставяте инжекциите и да се храните в различно време в сравнение с това у дома.</w:t>
      </w:r>
    </w:p>
    <w:p w:rsidR="00D94E3C" w:rsidRPr="00C50BB3" w:rsidRDefault="00D94E3C" w:rsidP="00323594">
      <w:pPr>
        <w:numPr>
          <w:ilvl w:val="0"/>
          <w:numId w:val="9"/>
        </w:numPr>
        <w:spacing w:line="240" w:lineRule="auto"/>
        <w:ind w:hanging="567"/>
        <w:rPr>
          <w:noProof/>
          <w:lang w:val="bg-BG"/>
        </w:rPr>
      </w:pPr>
      <w:r>
        <w:rPr>
          <w:szCs w:val="22"/>
          <w:lang w:val="bg-BG"/>
        </w:rPr>
        <w:t>Някои пациенти с дългогодишен захарен диабет тип 2 и сърдечно заболяване</w:t>
      </w:r>
      <w:r w:rsidR="00B90FB7">
        <w:rPr>
          <w:szCs w:val="22"/>
          <w:lang w:val="bg-BG"/>
        </w:rPr>
        <w:t>,</w:t>
      </w:r>
      <w:r>
        <w:rPr>
          <w:szCs w:val="22"/>
          <w:lang w:val="bg-BG"/>
        </w:rPr>
        <w:t xml:space="preserve"> или предходен инсулт, които са лекувани с пиоглитазон и инсулин, </w:t>
      </w:r>
      <w:r w:rsidR="00B90FB7">
        <w:rPr>
          <w:szCs w:val="22"/>
          <w:lang w:val="bg-BG"/>
        </w:rPr>
        <w:t xml:space="preserve">са </w:t>
      </w:r>
      <w:r>
        <w:rPr>
          <w:szCs w:val="22"/>
          <w:lang w:val="bg-BG"/>
        </w:rPr>
        <w:t>разви</w:t>
      </w:r>
      <w:r w:rsidR="00B90FB7">
        <w:rPr>
          <w:szCs w:val="22"/>
          <w:lang w:val="bg-BG"/>
        </w:rPr>
        <w:t>ли</w:t>
      </w:r>
      <w:r>
        <w:rPr>
          <w:szCs w:val="22"/>
          <w:lang w:val="bg-BG"/>
        </w:rPr>
        <w:t xml:space="preserve"> сърдечна недостатъчност</w:t>
      </w:r>
      <w:r w:rsidRPr="00C50BB3">
        <w:rPr>
          <w:szCs w:val="22"/>
          <w:lang w:val="bg-BG"/>
        </w:rPr>
        <w:t xml:space="preserve">. </w:t>
      </w:r>
      <w:r>
        <w:rPr>
          <w:szCs w:val="22"/>
          <w:lang w:val="bg-BG"/>
        </w:rPr>
        <w:t xml:space="preserve">Съобщете на своя лекар колкото се може по-бързо, ако </w:t>
      </w:r>
      <w:r w:rsidR="00B90FB7">
        <w:rPr>
          <w:szCs w:val="22"/>
          <w:lang w:val="bg-BG"/>
        </w:rPr>
        <w:t>получите</w:t>
      </w:r>
      <w:r>
        <w:rPr>
          <w:szCs w:val="22"/>
          <w:lang w:val="bg-BG"/>
        </w:rPr>
        <w:t xml:space="preserve"> </w:t>
      </w:r>
      <w:r w:rsidR="00B90FB7">
        <w:rPr>
          <w:szCs w:val="22"/>
          <w:lang w:val="bg-BG"/>
        </w:rPr>
        <w:t>признаци</w:t>
      </w:r>
      <w:r>
        <w:rPr>
          <w:szCs w:val="22"/>
          <w:lang w:val="bg-BG"/>
        </w:rPr>
        <w:t xml:space="preserve"> на сърдечна недостатъчност, като необичаен задух</w:t>
      </w:r>
      <w:r w:rsidRPr="00C50BB3">
        <w:rPr>
          <w:szCs w:val="22"/>
          <w:lang w:val="bg-BG"/>
        </w:rPr>
        <w:t xml:space="preserve"> </w:t>
      </w:r>
      <w:r>
        <w:rPr>
          <w:szCs w:val="22"/>
          <w:lang w:val="bg-BG"/>
        </w:rPr>
        <w:t xml:space="preserve">или бързо </w:t>
      </w:r>
      <w:r w:rsidR="00B90FB7">
        <w:rPr>
          <w:szCs w:val="22"/>
          <w:lang w:val="bg-BG"/>
        </w:rPr>
        <w:t>повиша</w:t>
      </w:r>
      <w:r>
        <w:rPr>
          <w:szCs w:val="22"/>
          <w:lang w:val="bg-BG"/>
        </w:rPr>
        <w:t>ване на теглото</w:t>
      </w:r>
      <w:r w:rsidR="00B90FB7">
        <w:rPr>
          <w:szCs w:val="22"/>
          <w:lang w:val="bg-BG"/>
        </w:rPr>
        <w:t>,</w:t>
      </w:r>
      <w:r>
        <w:rPr>
          <w:szCs w:val="22"/>
          <w:lang w:val="bg-BG"/>
        </w:rPr>
        <w:t xml:space="preserve"> или локализиран </w:t>
      </w:r>
      <w:r w:rsidR="00B90FB7">
        <w:rPr>
          <w:szCs w:val="22"/>
          <w:lang w:val="bg-BG"/>
        </w:rPr>
        <w:t>оток</w:t>
      </w:r>
      <w:r>
        <w:rPr>
          <w:szCs w:val="22"/>
          <w:lang w:val="bg-BG"/>
        </w:rPr>
        <w:t xml:space="preserve"> (</w:t>
      </w:r>
      <w:r w:rsidR="00B90FB7">
        <w:rPr>
          <w:szCs w:val="22"/>
          <w:lang w:val="bg-BG"/>
        </w:rPr>
        <w:t>едем</w:t>
      </w:r>
      <w:r>
        <w:rPr>
          <w:szCs w:val="22"/>
          <w:lang w:val="bg-BG"/>
        </w:rPr>
        <w:t>)</w:t>
      </w:r>
      <w:r w:rsidRPr="00C50BB3">
        <w:rPr>
          <w:szCs w:val="22"/>
          <w:lang w:val="bg-BG"/>
        </w:rPr>
        <w:t>.</w:t>
      </w:r>
    </w:p>
    <w:p w:rsidR="005976EC" w:rsidRDefault="005976EC" w:rsidP="005976EC">
      <w:pPr>
        <w:tabs>
          <w:tab w:val="clear" w:pos="567"/>
        </w:tabs>
        <w:spacing w:line="240" w:lineRule="auto"/>
        <w:rPr>
          <w:noProof/>
          <w:szCs w:val="22"/>
          <w:lang w:val="bg-BG"/>
        </w:rPr>
      </w:pPr>
    </w:p>
    <w:p w:rsidR="009127D5" w:rsidRDefault="007936CA" w:rsidP="00B7195F">
      <w:pPr>
        <w:keepNext/>
        <w:numPr>
          <w:ilvl w:val="12"/>
          <w:numId w:val="0"/>
        </w:numPr>
        <w:tabs>
          <w:tab w:val="clear" w:pos="567"/>
        </w:tabs>
        <w:spacing w:line="240" w:lineRule="auto"/>
        <w:ind w:left="567" w:hanging="567"/>
        <w:rPr>
          <w:noProof/>
          <w:szCs w:val="22"/>
          <w:lang w:val="bg-BG"/>
        </w:rPr>
      </w:pPr>
      <w:r>
        <w:rPr>
          <w:b/>
          <w:noProof/>
          <w:szCs w:val="22"/>
          <w:lang w:val="bg-BG"/>
        </w:rPr>
        <w:t>Д</w:t>
      </w:r>
      <w:r w:rsidR="009127D5">
        <w:rPr>
          <w:b/>
          <w:noProof/>
          <w:szCs w:val="22"/>
          <w:lang w:val="bg-BG"/>
        </w:rPr>
        <w:t xml:space="preserve">руги лекарства </w:t>
      </w:r>
      <w:r>
        <w:rPr>
          <w:b/>
          <w:noProof/>
          <w:szCs w:val="22"/>
          <w:lang w:val="bg-BG"/>
        </w:rPr>
        <w:t>и Humalog</w:t>
      </w:r>
    </w:p>
    <w:p w:rsidR="007936CA" w:rsidRDefault="009127D5" w:rsidP="00706181">
      <w:pPr>
        <w:rPr>
          <w:noProof/>
          <w:szCs w:val="22"/>
          <w:lang w:val="bg-BG"/>
        </w:rPr>
      </w:pPr>
      <w:r>
        <w:rPr>
          <w:noProof/>
          <w:szCs w:val="22"/>
          <w:lang w:val="bg-BG"/>
        </w:rPr>
        <w:t xml:space="preserve">Вашите </w:t>
      </w:r>
      <w:r w:rsidR="008323CD">
        <w:rPr>
          <w:noProof/>
          <w:szCs w:val="22"/>
          <w:lang w:val="bg-BG"/>
        </w:rPr>
        <w:t xml:space="preserve">нужди от </w:t>
      </w:r>
      <w:r>
        <w:rPr>
          <w:noProof/>
          <w:szCs w:val="22"/>
          <w:lang w:val="bg-BG"/>
        </w:rPr>
        <w:t>инсулин могат да се променят, ако приемате</w:t>
      </w:r>
    </w:p>
    <w:p w:rsidR="007936CA" w:rsidRDefault="009127D5" w:rsidP="0028363F">
      <w:pPr>
        <w:numPr>
          <w:ilvl w:val="0"/>
          <w:numId w:val="37"/>
        </w:numPr>
        <w:tabs>
          <w:tab w:val="clear" w:pos="567"/>
          <w:tab w:val="clear" w:pos="720"/>
          <w:tab w:val="num" w:pos="513"/>
        </w:tabs>
        <w:ind w:hanging="720"/>
        <w:rPr>
          <w:noProof/>
          <w:szCs w:val="22"/>
          <w:lang w:val="bg-BG"/>
        </w:rPr>
      </w:pPr>
      <w:r>
        <w:rPr>
          <w:noProof/>
          <w:szCs w:val="22"/>
          <w:lang w:val="bg-BG"/>
        </w:rPr>
        <w:t xml:space="preserve">противозачатъчни </w:t>
      </w:r>
      <w:r w:rsidR="00F10225">
        <w:rPr>
          <w:noProof/>
          <w:szCs w:val="22"/>
          <w:lang w:val="bg-BG"/>
        </w:rPr>
        <w:t>таблетки</w:t>
      </w:r>
      <w:r>
        <w:rPr>
          <w:noProof/>
          <w:szCs w:val="22"/>
          <w:lang w:val="bg-BG"/>
        </w:rPr>
        <w:t>,</w:t>
      </w:r>
    </w:p>
    <w:p w:rsidR="007936CA" w:rsidRDefault="009127D5" w:rsidP="0028363F">
      <w:pPr>
        <w:numPr>
          <w:ilvl w:val="0"/>
          <w:numId w:val="37"/>
        </w:numPr>
        <w:tabs>
          <w:tab w:val="clear" w:pos="567"/>
          <w:tab w:val="clear" w:pos="720"/>
          <w:tab w:val="num" w:pos="513"/>
        </w:tabs>
        <w:ind w:hanging="720"/>
        <w:rPr>
          <w:noProof/>
          <w:szCs w:val="22"/>
          <w:lang w:val="bg-BG"/>
        </w:rPr>
      </w:pPr>
      <w:r>
        <w:rPr>
          <w:noProof/>
          <w:szCs w:val="22"/>
          <w:lang w:val="bg-BG"/>
        </w:rPr>
        <w:t>стероиди,</w:t>
      </w:r>
    </w:p>
    <w:p w:rsidR="007936CA" w:rsidRDefault="009127D5" w:rsidP="0028363F">
      <w:pPr>
        <w:numPr>
          <w:ilvl w:val="0"/>
          <w:numId w:val="37"/>
        </w:numPr>
        <w:tabs>
          <w:tab w:val="clear" w:pos="567"/>
          <w:tab w:val="clear" w:pos="720"/>
          <w:tab w:val="num" w:pos="513"/>
        </w:tabs>
        <w:ind w:hanging="720"/>
        <w:rPr>
          <w:noProof/>
          <w:szCs w:val="22"/>
          <w:lang w:val="bg-BG"/>
        </w:rPr>
      </w:pPr>
      <w:r>
        <w:rPr>
          <w:noProof/>
          <w:szCs w:val="22"/>
          <w:lang w:val="bg-BG"/>
        </w:rPr>
        <w:t>заместително лечение с хормони на щитовидната жлеза</w:t>
      </w:r>
      <w:r w:rsidR="007936CA">
        <w:rPr>
          <w:noProof/>
          <w:szCs w:val="22"/>
          <w:lang w:val="bg-BG"/>
        </w:rPr>
        <w:t>,</w:t>
      </w:r>
    </w:p>
    <w:p w:rsidR="007936CA" w:rsidRDefault="009127D5" w:rsidP="0028363F">
      <w:pPr>
        <w:numPr>
          <w:ilvl w:val="0"/>
          <w:numId w:val="37"/>
        </w:numPr>
        <w:tabs>
          <w:tab w:val="clear" w:pos="567"/>
          <w:tab w:val="clear" w:pos="720"/>
          <w:tab w:val="num" w:pos="513"/>
        </w:tabs>
        <w:ind w:hanging="720"/>
        <w:rPr>
          <w:noProof/>
          <w:szCs w:val="22"/>
          <w:lang w:val="bg-BG"/>
        </w:rPr>
      </w:pPr>
      <w:r>
        <w:rPr>
          <w:noProof/>
          <w:szCs w:val="22"/>
          <w:lang w:val="bg-BG"/>
        </w:rPr>
        <w:t>перорални продукти за намаляване на кръвната захар,</w:t>
      </w:r>
    </w:p>
    <w:p w:rsidR="007936CA" w:rsidRDefault="009127D5" w:rsidP="0028363F">
      <w:pPr>
        <w:numPr>
          <w:ilvl w:val="0"/>
          <w:numId w:val="37"/>
        </w:numPr>
        <w:tabs>
          <w:tab w:val="clear" w:pos="567"/>
          <w:tab w:val="clear" w:pos="720"/>
          <w:tab w:val="num" w:pos="513"/>
        </w:tabs>
        <w:ind w:hanging="720"/>
        <w:rPr>
          <w:noProof/>
          <w:szCs w:val="22"/>
          <w:lang w:val="bg-BG"/>
        </w:rPr>
      </w:pPr>
      <w:r>
        <w:rPr>
          <w:noProof/>
          <w:szCs w:val="22"/>
          <w:lang w:val="bg-BG"/>
        </w:rPr>
        <w:t>ацетилсалицилова киселина,</w:t>
      </w:r>
    </w:p>
    <w:p w:rsidR="007936CA" w:rsidRDefault="009127D5" w:rsidP="0028363F">
      <w:pPr>
        <w:numPr>
          <w:ilvl w:val="0"/>
          <w:numId w:val="37"/>
        </w:numPr>
        <w:tabs>
          <w:tab w:val="clear" w:pos="567"/>
          <w:tab w:val="clear" w:pos="720"/>
          <w:tab w:val="num" w:pos="513"/>
        </w:tabs>
        <w:ind w:hanging="720"/>
        <w:rPr>
          <w:noProof/>
          <w:szCs w:val="22"/>
          <w:lang w:val="bg-BG"/>
        </w:rPr>
      </w:pPr>
      <w:r>
        <w:rPr>
          <w:noProof/>
          <w:szCs w:val="22"/>
          <w:lang w:val="bg-BG"/>
        </w:rPr>
        <w:t>антибиотици, съдържащи „сулф</w:t>
      </w:r>
      <w:r w:rsidR="009E4FC1">
        <w:rPr>
          <w:noProof/>
          <w:szCs w:val="22"/>
          <w:lang w:val="bg-BG"/>
        </w:rPr>
        <w:t>о</w:t>
      </w:r>
      <w:r>
        <w:rPr>
          <w:noProof/>
          <w:szCs w:val="22"/>
          <w:lang w:val="bg-BG"/>
        </w:rPr>
        <w:t>” група,</w:t>
      </w:r>
    </w:p>
    <w:p w:rsidR="007936CA" w:rsidRDefault="009127D5" w:rsidP="0028363F">
      <w:pPr>
        <w:numPr>
          <w:ilvl w:val="0"/>
          <w:numId w:val="37"/>
        </w:numPr>
        <w:tabs>
          <w:tab w:val="clear" w:pos="567"/>
          <w:tab w:val="clear" w:pos="720"/>
          <w:tab w:val="num" w:pos="513"/>
        </w:tabs>
        <w:ind w:hanging="720"/>
        <w:rPr>
          <w:noProof/>
          <w:szCs w:val="22"/>
          <w:lang w:val="bg-BG"/>
        </w:rPr>
      </w:pPr>
      <w:r>
        <w:rPr>
          <w:noProof/>
          <w:szCs w:val="22"/>
          <w:lang w:val="bg-BG"/>
        </w:rPr>
        <w:t>октреотид,</w:t>
      </w:r>
    </w:p>
    <w:p w:rsidR="007936CA" w:rsidRDefault="009127D5" w:rsidP="0028363F">
      <w:pPr>
        <w:numPr>
          <w:ilvl w:val="0"/>
          <w:numId w:val="37"/>
        </w:numPr>
        <w:tabs>
          <w:tab w:val="clear" w:pos="567"/>
          <w:tab w:val="clear" w:pos="720"/>
          <w:tab w:val="num" w:pos="513"/>
        </w:tabs>
        <w:ind w:hanging="720"/>
        <w:rPr>
          <w:noProof/>
          <w:szCs w:val="22"/>
          <w:lang w:val="bg-BG"/>
        </w:rPr>
      </w:pPr>
      <w:r>
        <w:rPr>
          <w:noProof/>
          <w:szCs w:val="22"/>
          <w:lang w:val="bg-BG"/>
        </w:rPr>
        <w:t>„бета</w:t>
      </w:r>
      <w:r>
        <w:rPr>
          <w:noProof/>
          <w:szCs w:val="22"/>
          <w:vertAlign w:val="subscript"/>
          <w:lang w:val="bg-BG"/>
        </w:rPr>
        <w:t>2</w:t>
      </w:r>
      <w:r>
        <w:rPr>
          <w:noProof/>
          <w:szCs w:val="22"/>
          <w:lang w:val="bg-BG"/>
        </w:rPr>
        <w:t xml:space="preserve"> </w:t>
      </w:r>
      <w:r w:rsidR="00F10225">
        <w:rPr>
          <w:noProof/>
          <w:szCs w:val="22"/>
          <w:lang w:val="bg-BG"/>
        </w:rPr>
        <w:t>агонисти</w:t>
      </w:r>
      <w:r>
        <w:rPr>
          <w:noProof/>
          <w:szCs w:val="22"/>
          <w:lang w:val="bg-BG"/>
        </w:rPr>
        <w:t>”,</w:t>
      </w:r>
      <w:r w:rsidR="007936CA">
        <w:rPr>
          <w:noProof/>
          <w:szCs w:val="22"/>
          <w:lang w:val="bg-BG"/>
        </w:rPr>
        <w:t xml:space="preserve"> </w:t>
      </w:r>
      <w:r>
        <w:rPr>
          <w:noProof/>
          <w:szCs w:val="22"/>
          <w:lang w:val="bg-BG"/>
        </w:rPr>
        <w:t>(например ритодрин, салбутамол или тербуталин),</w:t>
      </w:r>
    </w:p>
    <w:p w:rsidR="007936CA" w:rsidRDefault="009127D5" w:rsidP="0028363F">
      <w:pPr>
        <w:numPr>
          <w:ilvl w:val="0"/>
          <w:numId w:val="37"/>
        </w:numPr>
        <w:tabs>
          <w:tab w:val="clear" w:pos="567"/>
          <w:tab w:val="clear" w:pos="720"/>
          <w:tab w:val="num" w:pos="513"/>
        </w:tabs>
        <w:ind w:hanging="720"/>
        <w:rPr>
          <w:noProof/>
          <w:szCs w:val="22"/>
          <w:lang w:val="bg-BG"/>
        </w:rPr>
      </w:pPr>
      <w:r>
        <w:rPr>
          <w:noProof/>
          <w:szCs w:val="22"/>
          <w:lang w:val="bg-BG"/>
        </w:rPr>
        <w:t>бета</w:t>
      </w:r>
      <w:r>
        <w:rPr>
          <w:noProof/>
          <w:szCs w:val="22"/>
          <w:lang w:val="bg-BG"/>
        </w:rPr>
        <w:noBreakHyphen/>
        <w:t>блокери или</w:t>
      </w:r>
    </w:p>
    <w:p w:rsidR="007936CA" w:rsidRDefault="009127D5" w:rsidP="0028363F">
      <w:pPr>
        <w:numPr>
          <w:ilvl w:val="0"/>
          <w:numId w:val="37"/>
        </w:numPr>
        <w:tabs>
          <w:tab w:val="clear" w:pos="567"/>
          <w:tab w:val="clear" w:pos="720"/>
          <w:tab w:val="num" w:pos="513"/>
        </w:tabs>
        <w:ind w:left="513" w:hanging="513"/>
        <w:rPr>
          <w:noProof/>
          <w:szCs w:val="22"/>
          <w:lang w:val="bg-BG"/>
        </w:rPr>
      </w:pPr>
      <w:r>
        <w:rPr>
          <w:noProof/>
          <w:szCs w:val="22"/>
          <w:lang w:val="bg-BG"/>
        </w:rPr>
        <w:t>някои антидепресанти (инхибитори на моноамино</w:t>
      </w:r>
      <w:r w:rsidR="00F10225">
        <w:rPr>
          <w:noProof/>
          <w:szCs w:val="22"/>
          <w:lang w:val="bg-BG"/>
        </w:rPr>
        <w:t>о</w:t>
      </w:r>
      <w:r>
        <w:rPr>
          <w:noProof/>
          <w:szCs w:val="22"/>
          <w:lang w:val="bg-BG"/>
        </w:rPr>
        <w:t>ксидазата</w:t>
      </w:r>
      <w:r w:rsidR="00706181" w:rsidRPr="00706181">
        <w:rPr>
          <w:noProof/>
          <w:szCs w:val="22"/>
          <w:lang w:val="bg-BG"/>
        </w:rPr>
        <w:t xml:space="preserve"> </w:t>
      </w:r>
      <w:r w:rsidR="00706181" w:rsidRPr="00F75B63">
        <w:rPr>
          <w:noProof/>
          <w:szCs w:val="22"/>
          <w:lang w:val="bg-BG"/>
        </w:rPr>
        <w:t xml:space="preserve">или </w:t>
      </w:r>
      <w:r w:rsidR="00706181" w:rsidRPr="00F75B63">
        <w:rPr>
          <w:bCs/>
          <w:szCs w:val="22"/>
          <w:lang w:val="bg-BG"/>
        </w:rPr>
        <w:t>селективни инхибитори на обратното захващане на серотонина</w:t>
      </w:r>
      <w:r>
        <w:rPr>
          <w:noProof/>
          <w:szCs w:val="22"/>
          <w:lang w:val="bg-BG"/>
        </w:rPr>
        <w:t>),</w:t>
      </w:r>
    </w:p>
    <w:p w:rsidR="007936CA" w:rsidRDefault="009127D5" w:rsidP="0028363F">
      <w:pPr>
        <w:numPr>
          <w:ilvl w:val="0"/>
          <w:numId w:val="37"/>
        </w:numPr>
        <w:tabs>
          <w:tab w:val="clear" w:pos="567"/>
          <w:tab w:val="clear" w:pos="720"/>
          <w:tab w:val="num" w:pos="513"/>
        </w:tabs>
        <w:ind w:hanging="720"/>
        <w:rPr>
          <w:noProof/>
          <w:szCs w:val="22"/>
          <w:lang w:val="bg-BG"/>
        </w:rPr>
      </w:pPr>
      <w:r>
        <w:rPr>
          <w:noProof/>
          <w:szCs w:val="22"/>
          <w:lang w:val="bg-BG"/>
        </w:rPr>
        <w:t>даназол,</w:t>
      </w:r>
    </w:p>
    <w:p w:rsidR="007936CA" w:rsidRDefault="009127D5" w:rsidP="0028363F">
      <w:pPr>
        <w:numPr>
          <w:ilvl w:val="0"/>
          <w:numId w:val="37"/>
        </w:numPr>
        <w:tabs>
          <w:tab w:val="clear" w:pos="567"/>
          <w:tab w:val="clear" w:pos="720"/>
          <w:tab w:val="num" w:pos="513"/>
        </w:tabs>
        <w:ind w:left="513" w:hanging="513"/>
        <w:rPr>
          <w:noProof/>
          <w:szCs w:val="22"/>
          <w:lang w:val="bg-BG"/>
        </w:rPr>
      </w:pPr>
      <w:r>
        <w:rPr>
          <w:noProof/>
          <w:szCs w:val="22"/>
          <w:lang w:val="bg-BG"/>
        </w:rPr>
        <w:t>някои АСЕ</w:t>
      </w:r>
      <w:r w:rsidR="002E06E1">
        <w:rPr>
          <w:noProof/>
          <w:szCs w:val="22"/>
          <w:lang w:val="bg-BG"/>
        </w:rPr>
        <w:t>-</w:t>
      </w:r>
      <w:r>
        <w:rPr>
          <w:noProof/>
          <w:szCs w:val="22"/>
          <w:lang w:val="bg-BG"/>
        </w:rPr>
        <w:t>инхибитори</w:t>
      </w:r>
      <w:r w:rsidR="002E06E1">
        <w:rPr>
          <w:noProof/>
          <w:szCs w:val="22"/>
          <w:lang w:val="bg-BG"/>
        </w:rPr>
        <w:t xml:space="preserve"> (инхибитори на ангиотензин конвертиращия ензим)</w:t>
      </w:r>
      <w:r>
        <w:rPr>
          <w:noProof/>
          <w:szCs w:val="22"/>
          <w:lang w:val="bg-BG"/>
        </w:rPr>
        <w:t xml:space="preserve"> (например каптоприл, еналаприл)</w:t>
      </w:r>
      <w:r w:rsidR="00962A94" w:rsidRPr="00962A94">
        <w:rPr>
          <w:noProof/>
          <w:szCs w:val="22"/>
          <w:lang w:val="bg-BG"/>
        </w:rPr>
        <w:t xml:space="preserve"> </w:t>
      </w:r>
      <w:r w:rsidR="00962A94">
        <w:rPr>
          <w:noProof/>
          <w:szCs w:val="22"/>
          <w:lang w:val="bg-BG"/>
        </w:rPr>
        <w:t>и</w:t>
      </w:r>
    </w:p>
    <w:p w:rsidR="009127D5" w:rsidRDefault="00962A94" w:rsidP="0028363F">
      <w:pPr>
        <w:numPr>
          <w:ilvl w:val="0"/>
          <w:numId w:val="37"/>
        </w:numPr>
        <w:tabs>
          <w:tab w:val="clear" w:pos="567"/>
          <w:tab w:val="clear" w:pos="720"/>
          <w:tab w:val="num" w:pos="513"/>
        </w:tabs>
        <w:ind w:hanging="720"/>
        <w:rPr>
          <w:noProof/>
          <w:szCs w:val="22"/>
          <w:lang w:val="bg-BG"/>
        </w:rPr>
      </w:pPr>
      <w:r>
        <w:rPr>
          <w:noProof/>
          <w:szCs w:val="22"/>
          <w:lang w:val="bg-BG"/>
        </w:rPr>
        <w:t>блокери на ангиотензин ІІ рецепторите</w:t>
      </w:r>
      <w:r w:rsidR="009127D5">
        <w:rPr>
          <w:noProof/>
          <w:szCs w:val="22"/>
          <w:lang w:val="bg-BG"/>
        </w:rPr>
        <w:t>.</w:t>
      </w:r>
    </w:p>
    <w:p w:rsidR="009127D5" w:rsidRDefault="009127D5">
      <w:pPr>
        <w:numPr>
          <w:ilvl w:val="12"/>
          <w:numId w:val="0"/>
        </w:numPr>
        <w:tabs>
          <w:tab w:val="clear" w:pos="567"/>
        </w:tabs>
        <w:spacing w:line="240" w:lineRule="auto"/>
        <w:ind w:left="567" w:right="-2" w:hanging="567"/>
        <w:rPr>
          <w:noProof/>
          <w:szCs w:val="22"/>
          <w:lang w:val="bg-BG"/>
        </w:rPr>
      </w:pPr>
    </w:p>
    <w:p w:rsidR="009127D5" w:rsidRDefault="009127D5" w:rsidP="009D060B">
      <w:pPr>
        <w:rPr>
          <w:noProof/>
          <w:szCs w:val="22"/>
          <w:lang w:val="bg-BG"/>
        </w:rPr>
      </w:pPr>
      <w:r>
        <w:rPr>
          <w:noProof/>
          <w:szCs w:val="22"/>
          <w:lang w:val="bg-BG"/>
        </w:rPr>
        <w:t>Моля информирайте Вашия лекар, ако приемате</w:t>
      </w:r>
      <w:r w:rsidR="005976EC">
        <w:rPr>
          <w:noProof/>
          <w:szCs w:val="22"/>
          <w:lang w:val="bg-BG"/>
        </w:rPr>
        <w:t xml:space="preserve">, </w:t>
      </w:r>
      <w:r>
        <w:rPr>
          <w:noProof/>
          <w:szCs w:val="22"/>
          <w:lang w:val="bg-BG"/>
        </w:rPr>
        <w:t>наскоро с</w:t>
      </w:r>
      <w:r w:rsidR="00034111">
        <w:rPr>
          <w:noProof/>
          <w:szCs w:val="22"/>
          <w:lang w:val="bg-BG"/>
        </w:rPr>
        <w:t>т</w:t>
      </w:r>
      <w:r>
        <w:rPr>
          <w:noProof/>
          <w:szCs w:val="22"/>
          <w:lang w:val="bg-BG"/>
        </w:rPr>
        <w:t>е приемали</w:t>
      </w:r>
      <w:r w:rsidR="005976EC">
        <w:rPr>
          <w:noProof/>
          <w:szCs w:val="22"/>
          <w:lang w:val="bg-BG"/>
        </w:rPr>
        <w:t xml:space="preserve"> </w:t>
      </w:r>
      <w:r w:rsidR="00782042" w:rsidRPr="00782042">
        <w:rPr>
          <w:noProof/>
          <w:szCs w:val="22"/>
          <w:lang w:val="bg-BG"/>
        </w:rPr>
        <w:t>или е възможно да приемате</w:t>
      </w:r>
      <w:r w:rsidR="00782042" w:rsidRPr="0028363F">
        <w:rPr>
          <w:noProof/>
          <w:szCs w:val="22"/>
          <w:lang w:val="bg-BG"/>
        </w:rPr>
        <w:t xml:space="preserve"> </w:t>
      </w:r>
      <w:r>
        <w:rPr>
          <w:noProof/>
          <w:szCs w:val="22"/>
          <w:lang w:val="bg-BG"/>
        </w:rPr>
        <w:t>други лекарства, включително и такива, отпускани без рецепта</w:t>
      </w:r>
      <w:r w:rsidR="002373A4" w:rsidRPr="002373A4">
        <w:rPr>
          <w:noProof/>
          <w:szCs w:val="22"/>
          <w:lang w:val="ru-RU"/>
        </w:rPr>
        <w:t xml:space="preserve"> </w:t>
      </w:r>
      <w:r w:rsidR="002373A4">
        <w:rPr>
          <w:noProof/>
          <w:szCs w:val="22"/>
          <w:lang w:val="bg-BG"/>
        </w:rPr>
        <w:t>(в</w:t>
      </w:r>
      <w:r w:rsidR="00C12978">
        <w:rPr>
          <w:noProof/>
          <w:szCs w:val="22"/>
          <w:lang w:val="bg-BG"/>
        </w:rPr>
        <w:t>и</w:t>
      </w:r>
      <w:r w:rsidR="002373A4">
        <w:rPr>
          <w:noProof/>
          <w:szCs w:val="22"/>
          <w:lang w:val="bg-BG"/>
        </w:rPr>
        <w:t>ж</w:t>
      </w:r>
      <w:r w:rsidR="00C12978">
        <w:rPr>
          <w:noProof/>
          <w:szCs w:val="22"/>
          <w:lang w:val="bg-BG"/>
        </w:rPr>
        <w:t>те</w:t>
      </w:r>
      <w:r w:rsidR="002373A4">
        <w:rPr>
          <w:noProof/>
          <w:szCs w:val="22"/>
          <w:lang w:val="bg-BG"/>
        </w:rPr>
        <w:t xml:space="preserve"> раздел „</w:t>
      </w:r>
      <w:r w:rsidR="009D060B" w:rsidRPr="005E0CB6">
        <w:rPr>
          <w:bCs/>
          <w:noProof/>
          <w:szCs w:val="22"/>
          <w:lang w:val="bg-BG"/>
        </w:rPr>
        <w:t>Предупреждения и предпазни мерки</w:t>
      </w:r>
      <w:r w:rsidR="002373A4">
        <w:rPr>
          <w:noProof/>
          <w:szCs w:val="22"/>
          <w:lang w:val="bg-BG"/>
        </w:rPr>
        <w:t>”)</w:t>
      </w:r>
      <w:r>
        <w:rPr>
          <w:noProof/>
          <w:szCs w:val="22"/>
          <w:lang w:val="bg-BG"/>
        </w:rPr>
        <w:t>.</w:t>
      </w:r>
    </w:p>
    <w:p w:rsidR="009127D5" w:rsidRDefault="009127D5">
      <w:pPr>
        <w:numPr>
          <w:ilvl w:val="12"/>
          <w:numId w:val="0"/>
        </w:numPr>
        <w:tabs>
          <w:tab w:val="clear" w:pos="567"/>
        </w:tabs>
        <w:spacing w:line="240" w:lineRule="auto"/>
        <w:ind w:left="567" w:right="-2" w:hanging="567"/>
        <w:rPr>
          <w:noProof/>
          <w:szCs w:val="22"/>
          <w:lang w:val="bg-BG"/>
        </w:rPr>
      </w:pPr>
    </w:p>
    <w:p w:rsidR="009127D5" w:rsidRDefault="009127D5" w:rsidP="00B7195F">
      <w:pPr>
        <w:keepNext/>
        <w:numPr>
          <w:ilvl w:val="12"/>
          <w:numId w:val="0"/>
        </w:numPr>
        <w:tabs>
          <w:tab w:val="clear" w:pos="567"/>
        </w:tabs>
        <w:spacing w:line="240" w:lineRule="auto"/>
        <w:ind w:left="567" w:hanging="567"/>
        <w:rPr>
          <w:b/>
          <w:noProof/>
          <w:szCs w:val="22"/>
          <w:lang w:val="bg-BG"/>
        </w:rPr>
      </w:pPr>
      <w:r>
        <w:rPr>
          <w:b/>
          <w:noProof/>
          <w:szCs w:val="22"/>
          <w:lang w:val="bg-BG"/>
        </w:rPr>
        <w:t>Бременност и кърмене</w:t>
      </w:r>
    </w:p>
    <w:p w:rsidR="009127D5" w:rsidRDefault="009127D5" w:rsidP="009D060B">
      <w:pPr>
        <w:tabs>
          <w:tab w:val="clear" w:pos="567"/>
        </w:tabs>
        <w:spacing w:line="240" w:lineRule="auto"/>
        <w:rPr>
          <w:lang w:val="bg-BG"/>
        </w:rPr>
      </w:pPr>
      <w:r>
        <w:rPr>
          <w:lang w:val="bg-BG"/>
        </w:rPr>
        <w:t>Бременна ли сте или мислите за предстояща бременност, или кърмите? Количеството инсулин, от което се нуждаете обикновено намалява по време на първите три месеца от бременността и нараства в оставащите шест месеца. Ако кърмите може да имате нужда от промяна в приема на инсулин или в диетата.</w:t>
      </w:r>
    </w:p>
    <w:p w:rsidR="009127D5" w:rsidRDefault="009127D5">
      <w:pPr>
        <w:numPr>
          <w:ilvl w:val="12"/>
          <w:numId w:val="0"/>
        </w:numPr>
        <w:tabs>
          <w:tab w:val="clear" w:pos="567"/>
        </w:tabs>
        <w:spacing w:line="240" w:lineRule="auto"/>
        <w:ind w:left="567" w:right="-2" w:hanging="567"/>
        <w:outlineLvl w:val="0"/>
        <w:rPr>
          <w:b/>
          <w:noProof/>
          <w:szCs w:val="22"/>
          <w:lang w:val="bg-BG"/>
        </w:rPr>
      </w:pPr>
      <w:r>
        <w:rPr>
          <w:noProof/>
          <w:szCs w:val="22"/>
          <w:lang w:val="bg-BG"/>
        </w:rPr>
        <w:t>Посъветвайте се с Вашия лекар.</w:t>
      </w:r>
    </w:p>
    <w:p w:rsidR="009127D5" w:rsidRDefault="009127D5">
      <w:pPr>
        <w:numPr>
          <w:ilvl w:val="12"/>
          <w:numId w:val="0"/>
        </w:numPr>
        <w:tabs>
          <w:tab w:val="clear" w:pos="567"/>
        </w:tabs>
        <w:spacing w:line="240" w:lineRule="auto"/>
        <w:ind w:left="567" w:right="-2" w:hanging="567"/>
        <w:outlineLvl w:val="0"/>
        <w:rPr>
          <w:b/>
          <w:noProof/>
          <w:szCs w:val="22"/>
          <w:lang w:val="bg-BG"/>
        </w:rPr>
      </w:pPr>
    </w:p>
    <w:p w:rsidR="009127D5" w:rsidRDefault="009127D5" w:rsidP="00B7195F">
      <w:pPr>
        <w:keepNext/>
        <w:numPr>
          <w:ilvl w:val="12"/>
          <w:numId w:val="0"/>
        </w:numPr>
        <w:tabs>
          <w:tab w:val="clear" w:pos="567"/>
        </w:tabs>
        <w:spacing w:line="240" w:lineRule="auto"/>
        <w:ind w:left="567" w:hanging="567"/>
        <w:rPr>
          <w:b/>
          <w:noProof/>
          <w:szCs w:val="22"/>
          <w:lang w:val="bg-BG"/>
        </w:rPr>
      </w:pPr>
      <w:r>
        <w:rPr>
          <w:b/>
          <w:noProof/>
          <w:szCs w:val="22"/>
          <w:lang w:val="bg-BG"/>
        </w:rPr>
        <w:t>Шофиране и работа с машини</w:t>
      </w:r>
    </w:p>
    <w:p w:rsidR="009127D5" w:rsidRDefault="009127D5">
      <w:pPr>
        <w:tabs>
          <w:tab w:val="clear" w:pos="567"/>
        </w:tabs>
        <w:spacing w:line="240" w:lineRule="auto"/>
        <w:rPr>
          <w:lang w:val="bg-BG"/>
        </w:rPr>
      </w:pPr>
      <w:r>
        <w:rPr>
          <w:lang w:val="bg-BG"/>
        </w:rPr>
        <w:t>Способността да се концентрирате и реагирате може да бъде намалена, ако имате хипогликемия. Моля, имайте предвид всичко това при всички ситуации, които могат да изложат Вас и останалите на риск (напр. шофиране или работа с машини). Трябва да се свържете с Вашия лекар относно уместността да шофирате, ако имате:</w:t>
      </w:r>
    </w:p>
    <w:p w:rsidR="009127D5" w:rsidRDefault="009127D5">
      <w:pPr>
        <w:tabs>
          <w:tab w:val="clear" w:pos="567"/>
        </w:tabs>
        <w:spacing w:line="240" w:lineRule="auto"/>
        <w:rPr>
          <w:lang w:val="bg-BG"/>
        </w:rPr>
      </w:pPr>
      <w:r>
        <w:rPr>
          <w:rFonts w:eastAsia="Arial Unicode MS" w:cs="Arial Unicode MS" w:hint="eastAsia"/>
          <w:lang w:val="bg-BG"/>
        </w:rPr>
        <w:sym w:font="Symbol" w:char="F0B7"/>
      </w:r>
      <w:r>
        <w:rPr>
          <w:rFonts w:eastAsia="Arial Unicode MS" w:cs="Arial Unicode MS"/>
          <w:lang w:val="bg-BG"/>
        </w:rPr>
        <w:tab/>
      </w:r>
      <w:r>
        <w:rPr>
          <w:lang w:val="bg-BG"/>
        </w:rPr>
        <w:t>чести епизоди на хипогликемия</w:t>
      </w:r>
    </w:p>
    <w:p w:rsidR="009127D5" w:rsidRDefault="009127D5">
      <w:pPr>
        <w:tabs>
          <w:tab w:val="clear" w:pos="567"/>
        </w:tabs>
        <w:spacing w:line="240" w:lineRule="auto"/>
        <w:rPr>
          <w:lang w:val="bg-BG"/>
        </w:rPr>
      </w:pPr>
      <w:r>
        <w:rPr>
          <w:lang w:val="bg-BG"/>
        </w:rPr>
        <w:sym w:font="Symbol" w:char="F0B7"/>
      </w:r>
      <w:r>
        <w:rPr>
          <w:lang w:val="bg-BG"/>
        </w:rPr>
        <w:tab/>
        <w:t>отслабени или липса на предупредителни признаци на хипогликемия</w:t>
      </w:r>
    </w:p>
    <w:p w:rsidR="009127D5" w:rsidRDefault="009127D5" w:rsidP="0025786B">
      <w:pPr>
        <w:tabs>
          <w:tab w:val="clear" w:pos="567"/>
        </w:tabs>
        <w:spacing w:line="240" w:lineRule="auto"/>
        <w:rPr>
          <w:lang w:val="bg-BG"/>
        </w:rPr>
      </w:pPr>
    </w:p>
    <w:p w:rsidR="00F3517A" w:rsidRPr="004C2189" w:rsidRDefault="00F3517A" w:rsidP="00F3517A">
      <w:pPr>
        <w:numPr>
          <w:ilvl w:val="12"/>
          <w:numId w:val="0"/>
        </w:numPr>
        <w:tabs>
          <w:tab w:val="clear" w:pos="567"/>
        </w:tabs>
        <w:spacing w:line="240" w:lineRule="auto"/>
        <w:ind w:right="-2"/>
        <w:rPr>
          <w:b/>
          <w:noProof/>
          <w:lang w:val="ru-RU"/>
        </w:rPr>
      </w:pPr>
      <w:r w:rsidRPr="00D54714">
        <w:rPr>
          <w:b/>
          <w:noProof/>
        </w:rPr>
        <w:t>Humalog</w:t>
      </w:r>
      <w:r w:rsidR="00AE56FE" w:rsidRPr="00AE56FE">
        <w:rPr>
          <w:szCs w:val="22"/>
          <w:lang w:val="bg-BG"/>
        </w:rPr>
        <w:t xml:space="preserve"> </w:t>
      </w:r>
      <w:r w:rsidR="00AE56FE" w:rsidRPr="00AE56FE">
        <w:rPr>
          <w:b/>
          <w:noProof/>
          <w:lang w:val="bg-BG"/>
        </w:rPr>
        <w:t>съдържа натрий</w:t>
      </w:r>
    </w:p>
    <w:p w:rsidR="00F3517A" w:rsidRDefault="00F3517A" w:rsidP="00F3517A">
      <w:pPr>
        <w:rPr>
          <w:szCs w:val="22"/>
          <w:lang w:val="bg-BG"/>
        </w:rPr>
      </w:pPr>
      <w:r w:rsidRPr="00B000EF">
        <w:rPr>
          <w:szCs w:val="22"/>
          <w:lang w:val="bg-BG"/>
        </w:rPr>
        <w:t>То</w:t>
      </w:r>
      <w:r>
        <w:rPr>
          <w:szCs w:val="22"/>
          <w:lang w:val="bg-BG"/>
        </w:rPr>
        <w:t>ва</w:t>
      </w:r>
      <w:r w:rsidRPr="00B000EF">
        <w:rPr>
          <w:szCs w:val="22"/>
          <w:lang w:val="bg-BG"/>
        </w:rPr>
        <w:t xml:space="preserve"> лекарств</w:t>
      </w:r>
      <w:r>
        <w:rPr>
          <w:szCs w:val="22"/>
          <w:lang w:val="bg-BG"/>
        </w:rPr>
        <w:t>о</w:t>
      </w:r>
      <w:r w:rsidRPr="00B000EF">
        <w:rPr>
          <w:szCs w:val="22"/>
          <w:lang w:val="bg-BG"/>
        </w:rPr>
        <w:t xml:space="preserve"> </w:t>
      </w:r>
      <w:bookmarkStart w:id="15" w:name="_Hlk48150810"/>
      <w:r w:rsidRPr="00B000EF">
        <w:rPr>
          <w:szCs w:val="22"/>
          <w:lang w:val="bg-BG"/>
        </w:rPr>
        <w:t xml:space="preserve">съдържа по-малко от 1 mmol натрий </w:t>
      </w:r>
      <w:bookmarkEnd w:id="15"/>
      <w:r w:rsidRPr="00B000EF">
        <w:rPr>
          <w:szCs w:val="22"/>
          <w:lang w:val="bg-BG"/>
        </w:rPr>
        <w:t>(23 mg) на доза, т.е. практически „не съдържа натрий”.</w:t>
      </w:r>
    </w:p>
    <w:p w:rsidR="00F3517A" w:rsidRDefault="00F3517A" w:rsidP="0025786B">
      <w:pPr>
        <w:tabs>
          <w:tab w:val="clear" w:pos="567"/>
        </w:tabs>
        <w:spacing w:line="240" w:lineRule="auto"/>
        <w:rPr>
          <w:lang w:val="bg-BG"/>
        </w:rPr>
      </w:pPr>
    </w:p>
    <w:p w:rsidR="009127D5" w:rsidRDefault="009127D5">
      <w:pPr>
        <w:numPr>
          <w:ilvl w:val="12"/>
          <w:numId w:val="0"/>
        </w:numPr>
        <w:tabs>
          <w:tab w:val="clear" w:pos="567"/>
        </w:tabs>
        <w:spacing w:line="240" w:lineRule="auto"/>
        <w:ind w:left="567" w:right="-2" w:hanging="567"/>
        <w:outlineLvl w:val="0"/>
        <w:rPr>
          <w:noProof/>
          <w:szCs w:val="22"/>
          <w:lang w:val="bg-BG"/>
        </w:rPr>
      </w:pPr>
    </w:p>
    <w:p w:rsidR="009127D5" w:rsidRDefault="003D2EFA" w:rsidP="009D060B">
      <w:pPr>
        <w:keepNext/>
        <w:tabs>
          <w:tab w:val="clear" w:pos="567"/>
        </w:tabs>
        <w:suppressAutoHyphens/>
        <w:spacing w:line="240" w:lineRule="auto"/>
        <w:ind w:left="567" w:hanging="567"/>
        <w:rPr>
          <w:b/>
          <w:noProof/>
          <w:szCs w:val="22"/>
          <w:lang w:val="bg-BG"/>
        </w:rPr>
      </w:pPr>
      <w:r>
        <w:rPr>
          <w:b/>
          <w:noProof/>
          <w:szCs w:val="22"/>
          <w:lang w:val="bg-BG"/>
        </w:rPr>
        <w:t>3.</w:t>
      </w:r>
      <w:r>
        <w:rPr>
          <w:b/>
          <w:noProof/>
          <w:szCs w:val="22"/>
          <w:lang w:val="bg-BG"/>
        </w:rPr>
        <w:tab/>
      </w:r>
      <w:r w:rsidR="009127D5">
        <w:rPr>
          <w:b/>
          <w:noProof/>
          <w:szCs w:val="22"/>
          <w:lang w:val="bg-BG"/>
        </w:rPr>
        <w:t>К</w:t>
      </w:r>
      <w:r w:rsidR="009D060B" w:rsidRPr="002A32DA">
        <w:rPr>
          <w:b/>
          <w:noProof/>
          <w:szCs w:val="22"/>
          <w:lang w:val="ru-RU"/>
        </w:rPr>
        <w:t>ак да</w:t>
      </w:r>
      <w:r w:rsidR="009D060B">
        <w:rPr>
          <w:b/>
          <w:noProof/>
          <w:szCs w:val="22"/>
          <w:lang w:val="bg-BG"/>
        </w:rPr>
        <w:t xml:space="preserve"> </w:t>
      </w:r>
      <w:r w:rsidR="009D060B" w:rsidRPr="002A32DA">
        <w:rPr>
          <w:b/>
          <w:noProof/>
          <w:szCs w:val="22"/>
          <w:lang w:val="ru-RU"/>
        </w:rPr>
        <w:t>използвате</w:t>
      </w:r>
      <w:r w:rsidR="009D060B">
        <w:rPr>
          <w:b/>
          <w:noProof/>
          <w:szCs w:val="22"/>
          <w:lang w:val="bg-BG"/>
        </w:rPr>
        <w:t xml:space="preserve"> </w:t>
      </w:r>
      <w:r w:rsidR="009D060B">
        <w:rPr>
          <w:b/>
          <w:lang w:val="bg-BG"/>
        </w:rPr>
        <w:t>Humalog</w:t>
      </w:r>
    </w:p>
    <w:p w:rsidR="009127D5" w:rsidRDefault="009127D5" w:rsidP="00B7195F">
      <w:pPr>
        <w:keepNext/>
        <w:tabs>
          <w:tab w:val="clear" w:pos="567"/>
        </w:tabs>
        <w:spacing w:line="240" w:lineRule="auto"/>
        <w:ind w:left="567" w:hanging="567"/>
        <w:rPr>
          <w:noProof/>
          <w:szCs w:val="22"/>
          <w:lang w:val="bg-BG"/>
        </w:rPr>
      </w:pPr>
    </w:p>
    <w:p w:rsidR="009127D5" w:rsidRDefault="009127D5">
      <w:pPr>
        <w:numPr>
          <w:ilvl w:val="12"/>
          <w:numId w:val="0"/>
        </w:numPr>
        <w:tabs>
          <w:tab w:val="clear" w:pos="567"/>
        </w:tabs>
        <w:spacing w:line="240" w:lineRule="auto"/>
        <w:ind w:right="-2"/>
        <w:rPr>
          <w:b/>
          <w:noProof/>
          <w:szCs w:val="22"/>
          <w:lang w:val="bg-BG"/>
        </w:rPr>
      </w:pPr>
      <w:r>
        <w:rPr>
          <w:b/>
          <w:noProof/>
          <w:szCs w:val="22"/>
          <w:lang w:val="bg-BG"/>
        </w:rPr>
        <w:t>Патроните от 3 </w:t>
      </w:r>
      <w:r>
        <w:rPr>
          <w:b/>
          <w:noProof/>
          <w:szCs w:val="22"/>
          <w:lang w:val="en-US"/>
        </w:rPr>
        <w:t>ml</w:t>
      </w:r>
      <w:r>
        <w:rPr>
          <w:b/>
          <w:noProof/>
          <w:szCs w:val="22"/>
          <w:lang w:val="bg-BG"/>
        </w:rPr>
        <w:t xml:space="preserve"> са за употреба само с писалки </w:t>
      </w:r>
      <w:r w:rsidR="00F12F0C">
        <w:rPr>
          <w:b/>
          <w:noProof/>
          <w:szCs w:val="22"/>
          <w:lang w:val="bg-BG"/>
        </w:rPr>
        <w:t>п</w:t>
      </w:r>
      <w:r w:rsidR="00F261FB">
        <w:rPr>
          <w:b/>
          <w:noProof/>
          <w:szCs w:val="22"/>
          <w:lang w:val="bg-BG"/>
        </w:rPr>
        <w:t>о</w:t>
      </w:r>
      <w:r>
        <w:rPr>
          <w:b/>
          <w:noProof/>
          <w:szCs w:val="22"/>
          <w:lang w:val="bg-BG"/>
        </w:rPr>
        <w:t xml:space="preserve"> 3 </w:t>
      </w:r>
      <w:r>
        <w:rPr>
          <w:b/>
          <w:noProof/>
          <w:szCs w:val="22"/>
          <w:lang w:val="en-US"/>
        </w:rPr>
        <w:t>ml</w:t>
      </w:r>
      <w:r w:rsidR="00F3517A" w:rsidRPr="008535D1">
        <w:rPr>
          <w:b/>
          <w:lang w:val="ru-RU"/>
        </w:rPr>
        <w:t xml:space="preserve"> </w:t>
      </w:r>
      <w:r w:rsidR="00F3517A">
        <w:rPr>
          <w:b/>
          <w:lang w:val="bg-BG"/>
        </w:rPr>
        <w:t xml:space="preserve">на </w:t>
      </w:r>
      <w:r w:rsidR="00F3517A">
        <w:rPr>
          <w:b/>
        </w:rPr>
        <w:t>Lilly</w:t>
      </w:r>
      <w:r>
        <w:rPr>
          <w:b/>
          <w:noProof/>
          <w:szCs w:val="22"/>
          <w:lang w:val="bg-BG"/>
        </w:rPr>
        <w:t xml:space="preserve">. Те не трябва да се използват с писалки </w:t>
      </w:r>
      <w:r w:rsidR="00F261FB">
        <w:rPr>
          <w:b/>
          <w:noProof/>
          <w:szCs w:val="22"/>
          <w:lang w:val="bg-BG"/>
        </w:rPr>
        <w:t>по</w:t>
      </w:r>
      <w:r>
        <w:rPr>
          <w:b/>
          <w:noProof/>
          <w:szCs w:val="22"/>
          <w:lang w:val="bg-BG"/>
        </w:rPr>
        <w:t xml:space="preserve"> 1,5 </w:t>
      </w:r>
      <w:r>
        <w:rPr>
          <w:b/>
          <w:noProof/>
          <w:szCs w:val="22"/>
          <w:lang w:val="en-US"/>
        </w:rPr>
        <w:t>ml</w:t>
      </w:r>
      <w:r>
        <w:rPr>
          <w:b/>
          <w:noProof/>
          <w:szCs w:val="22"/>
          <w:lang w:val="bg-BG"/>
        </w:rPr>
        <w:t>.</w:t>
      </w:r>
    </w:p>
    <w:p w:rsidR="009127D5" w:rsidRDefault="009127D5">
      <w:pPr>
        <w:widowControl w:val="0"/>
        <w:tabs>
          <w:tab w:val="clear" w:pos="567"/>
        </w:tabs>
        <w:spacing w:line="240" w:lineRule="auto"/>
        <w:jc w:val="both"/>
        <w:rPr>
          <w:b/>
          <w:szCs w:val="22"/>
          <w:lang w:val="bg-BG"/>
        </w:rPr>
      </w:pPr>
    </w:p>
    <w:p w:rsidR="009127D5" w:rsidRDefault="009127D5">
      <w:pPr>
        <w:numPr>
          <w:ilvl w:val="12"/>
          <w:numId w:val="0"/>
        </w:numPr>
        <w:tabs>
          <w:tab w:val="clear" w:pos="567"/>
        </w:tabs>
        <w:spacing w:line="240" w:lineRule="auto"/>
        <w:ind w:right="-2"/>
        <w:rPr>
          <w:noProof/>
          <w:szCs w:val="22"/>
          <w:lang w:val="bg-BG"/>
        </w:rPr>
      </w:pPr>
    </w:p>
    <w:p w:rsidR="009B1398" w:rsidRDefault="009127D5">
      <w:pPr>
        <w:numPr>
          <w:ilvl w:val="12"/>
          <w:numId w:val="0"/>
        </w:numPr>
        <w:tabs>
          <w:tab w:val="clear" w:pos="567"/>
        </w:tabs>
        <w:spacing w:line="240" w:lineRule="auto"/>
        <w:ind w:right="-2"/>
        <w:rPr>
          <w:noProof/>
          <w:szCs w:val="22"/>
          <w:lang w:val="bg-BG"/>
        </w:rPr>
      </w:pPr>
      <w:r>
        <w:rPr>
          <w:noProof/>
          <w:szCs w:val="22"/>
          <w:lang w:val="bg-BG"/>
        </w:rPr>
        <w:t>Винаги използвайте Humalog точно както Ви е казал Вашия</w:t>
      </w:r>
      <w:r w:rsidR="00CC49BE">
        <w:rPr>
          <w:noProof/>
          <w:szCs w:val="22"/>
          <w:lang w:val="bg-BG"/>
        </w:rPr>
        <w:t>т</w:t>
      </w:r>
      <w:r>
        <w:rPr>
          <w:noProof/>
          <w:szCs w:val="22"/>
          <w:lang w:val="bg-BG"/>
        </w:rPr>
        <w:t xml:space="preserve"> лекар. Ако не сте сигурни в нещо, попитайте Вашия лекар.</w:t>
      </w:r>
      <w:r w:rsidR="009B1398">
        <w:rPr>
          <w:noProof/>
          <w:szCs w:val="22"/>
          <w:lang w:val="bg-BG"/>
        </w:rPr>
        <w:t xml:space="preserve"> </w:t>
      </w:r>
      <w:r w:rsidR="009B1398" w:rsidRPr="009877BD">
        <w:rPr>
          <w:lang w:val="bg-BG" w:eastAsia="de-DE"/>
        </w:rPr>
        <w:t xml:space="preserve">За да се предотврати възможно пренасяне на болести, всеки патрон трябва да се използва само от </w:t>
      </w:r>
      <w:r w:rsidR="009B1398">
        <w:rPr>
          <w:lang w:val="bg-BG" w:eastAsia="de-DE"/>
        </w:rPr>
        <w:t>Вас</w:t>
      </w:r>
      <w:r w:rsidR="009B1398" w:rsidRPr="009877BD">
        <w:rPr>
          <w:lang w:val="bg-BG" w:eastAsia="de-DE"/>
        </w:rPr>
        <w:t xml:space="preserve">, </w:t>
      </w:r>
      <w:r w:rsidR="005B4585">
        <w:rPr>
          <w:lang w:val="bg-BG" w:eastAsia="de-DE"/>
        </w:rPr>
        <w:t>дори</w:t>
      </w:r>
      <w:r w:rsidR="00173D20">
        <w:rPr>
          <w:lang w:val="bg-BG" w:eastAsia="de-DE"/>
        </w:rPr>
        <w:t xml:space="preserve"> и</w:t>
      </w:r>
      <w:r w:rsidR="009B1398" w:rsidRPr="009877BD">
        <w:rPr>
          <w:lang w:val="bg-BG" w:eastAsia="de-DE"/>
        </w:rPr>
        <w:t xml:space="preserve"> ако иглата на </w:t>
      </w:r>
      <w:r w:rsidR="00856659">
        <w:rPr>
          <w:lang w:val="bg-BG" w:eastAsia="de-DE"/>
        </w:rPr>
        <w:t>инсулиновата писалка</w:t>
      </w:r>
      <w:r w:rsidR="009B1398" w:rsidRPr="009877BD">
        <w:rPr>
          <w:lang w:val="bg-BG" w:eastAsia="de-DE"/>
        </w:rPr>
        <w:t xml:space="preserve"> е сменена.</w:t>
      </w:r>
    </w:p>
    <w:p w:rsidR="009127D5" w:rsidRDefault="009127D5">
      <w:pPr>
        <w:numPr>
          <w:ilvl w:val="12"/>
          <w:numId w:val="0"/>
        </w:numPr>
        <w:tabs>
          <w:tab w:val="clear" w:pos="567"/>
        </w:tabs>
        <w:spacing w:line="240" w:lineRule="auto"/>
        <w:ind w:right="-2"/>
        <w:rPr>
          <w:noProof/>
          <w:szCs w:val="22"/>
          <w:lang w:val="bg-BG"/>
        </w:rPr>
      </w:pPr>
    </w:p>
    <w:p w:rsidR="009127D5" w:rsidRDefault="009127D5" w:rsidP="00B7195F">
      <w:pPr>
        <w:keepNext/>
        <w:numPr>
          <w:ilvl w:val="12"/>
          <w:numId w:val="0"/>
        </w:numPr>
        <w:tabs>
          <w:tab w:val="clear" w:pos="567"/>
        </w:tabs>
        <w:spacing w:line="240" w:lineRule="auto"/>
        <w:rPr>
          <w:b/>
          <w:noProof/>
          <w:szCs w:val="22"/>
          <w:lang w:val="bg-BG"/>
        </w:rPr>
      </w:pPr>
      <w:r>
        <w:rPr>
          <w:b/>
          <w:noProof/>
          <w:szCs w:val="22"/>
          <w:lang w:val="bg-BG"/>
        </w:rPr>
        <w:t>Доз</w:t>
      </w:r>
      <w:r w:rsidR="005976EC">
        <w:rPr>
          <w:b/>
          <w:noProof/>
          <w:szCs w:val="22"/>
          <w:lang w:val="bg-BG"/>
        </w:rPr>
        <w:t>а</w:t>
      </w:r>
    </w:p>
    <w:p w:rsidR="009127D5" w:rsidRDefault="009127D5">
      <w:pPr>
        <w:tabs>
          <w:tab w:val="clear" w:pos="567"/>
        </w:tabs>
        <w:spacing w:line="240" w:lineRule="auto"/>
        <w:ind w:left="540" w:hanging="540"/>
        <w:rPr>
          <w:lang w:val="bg-BG"/>
        </w:rPr>
      </w:pPr>
      <w:r>
        <w:rPr>
          <w:lang w:val="bg-BG"/>
        </w:rPr>
        <w:sym w:font="Symbol" w:char="F0B7"/>
      </w:r>
      <w:r>
        <w:rPr>
          <w:lang w:val="bg-BG"/>
        </w:rPr>
        <w:tab/>
        <w:t>Обикновено Вие трябва да инжектирате Humalog, предназначен за Вас 15 минути преди ядене. Ако е необходимо може да го инжектирате веднага след хранене. Но Вашият лекар ще Ви каже точно колко да прилагате, кога да го прилагате и колко често. Тези указания са само за Вас. Следвайте ги точно и посещавайте Вашата диабетна клиника редовно.</w:t>
      </w:r>
    </w:p>
    <w:p w:rsidR="009127D5" w:rsidRDefault="009127D5">
      <w:pPr>
        <w:tabs>
          <w:tab w:val="clear" w:pos="567"/>
        </w:tabs>
        <w:spacing w:line="240" w:lineRule="auto"/>
        <w:ind w:left="540" w:hanging="540"/>
        <w:rPr>
          <w:lang w:val="bg-BG"/>
        </w:rPr>
      </w:pPr>
      <w:r>
        <w:rPr>
          <w:lang w:val="bg-BG"/>
        </w:rPr>
        <w:sym w:font="Symbol" w:char="F0B7"/>
      </w:r>
      <w:r>
        <w:rPr>
          <w:lang w:val="bg-BG"/>
        </w:rPr>
        <w:tab/>
        <w:t xml:space="preserve">Ако промените вида инсулин, който използвате (например преминаване от човешки или животински инсулин на </w:t>
      </w:r>
      <w:r>
        <w:t>Humalog</w:t>
      </w:r>
      <w:r>
        <w:rPr>
          <w:lang w:val="bg-BG"/>
        </w:rPr>
        <w:t>-ов продукт), може би ще трябва да приемате повече или по</w:t>
      </w:r>
      <w:r>
        <w:rPr>
          <w:lang w:val="bg-BG"/>
        </w:rPr>
        <w:noBreakHyphen/>
        <w:t>малко отколкото преди. Това може да бъде само за първата инжекция или може да бъде постепена промяна за няколко седмици или месеци.</w:t>
      </w:r>
    </w:p>
    <w:p w:rsidR="009127D5" w:rsidRDefault="009127D5">
      <w:pPr>
        <w:tabs>
          <w:tab w:val="clear" w:pos="567"/>
        </w:tabs>
        <w:spacing w:line="240" w:lineRule="auto"/>
        <w:ind w:left="540" w:hanging="540"/>
        <w:rPr>
          <w:lang w:val="bg-BG"/>
        </w:rPr>
      </w:pPr>
      <w:r>
        <w:rPr>
          <w:lang w:val="bg-BG"/>
        </w:rPr>
        <w:sym w:font="Symbol" w:char="F0B7"/>
      </w:r>
      <w:r>
        <w:rPr>
          <w:lang w:val="bg-BG"/>
        </w:rPr>
        <w:tab/>
        <w:t>Инжектирайте Humalog подкожно. Трябва да го инжектирате мускулно само, ако Вашият лекар Ви е казал да го правите така.</w:t>
      </w:r>
    </w:p>
    <w:p w:rsidR="009127D5" w:rsidRDefault="009127D5">
      <w:pPr>
        <w:numPr>
          <w:ilvl w:val="12"/>
          <w:numId w:val="0"/>
        </w:numPr>
        <w:tabs>
          <w:tab w:val="clear" w:pos="567"/>
        </w:tabs>
        <w:spacing w:line="240" w:lineRule="auto"/>
        <w:ind w:left="720" w:right="-2" w:hanging="720"/>
        <w:rPr>
          <w:b/>
          <w:noProof/>
          <w:szCs w:val="22"/>
          <w:lang w:val="bg-BG"/>
        </w:rPr>
      </w:pPr>
    </w:p>
    <w:p w:rsidR="009127D5" w:rsidRDefault="009127D5" w:rsidP="00B7195F">
      <w:pPr>
        <w:keepNext/>
        <w:tabs>
          <w:tab w:val="clear" w:pos="567"/>
        </w:tabs>
        <w:spacing w:line="240" w:lineRule="auto"/>
        <w:rPr>
          <w:b/>
          <w:lang w:val="bg-BG"/>
        </w:rPr>
      </w:pPr>
      <w:r>
        <w:rPr>
          <w:b/>
          <w:lang w:val="bg-BG"/>
        </w:rPr>
        <w:t>Приготвяне на Humalog</w:t>
      </w:r>
    </w:p>
    <w:p w:rsidR="009127D5" w:rsidRDefault="009127D5">
      <w:pPr>
        <w:tabs>
          <w:tab w:val="clear" w:pos="567"/>
        </w:tabs>
        <w:spacing w:line="240" w:lineRule="auto"/>
        <w:ind w:left="540" w:hanging="540"/>
        <w:rPr>
          <w:lang w:val="bg-BG"/>
        </w:rPr>
      </w:pPr>
      <w:r>
        <w:rPr>
          <w:lang w:val="bg-BG"/>
        </w:rPr>
        <w:sym w:font="Symbol" w:char="F0B7"/>
      </w:r>
      <w:r>
        <w:rPr>
          <w:lang w:val="bg-BG"/>
        </w:rPr>
        <w:tab/>
        <w:t xml:space="preserve">Humalog е разтворен предварително във вода, така че не е необходимо да го </w:t>
      </w:r>
      <w:r w:rsidR="00EC11DA">
        <w:rPr>
          <w:lang w:val="bg-BG"/>
        </w:rPr>
        <w:t>с</w:t>
      </w:r>
      <w:r>
        <w:rPr>
          <w:lang w:val="bg-BG"/>
        </w:rPr>
        <w:t xml:space="preserve">месвате. Но трябва да го използвате </w:t>
      </w:r>
      <w:r>
        <w:rPr>
          <w:b/>
          <w:lang w:val="bg-BG"/>
        </w:rPr>
        <w:t>само</w:t>
      </w:r>
      <w:r>
        <w:rPr>
          <w:lang w:val="bg-BG"/>
        </w:rPr>
        <w:t>, ако изглежда като вода. Той трябва да е бистър, без цвят и без твърди частици в него. Проверявайте за това всеки път, когато го инжектирате.</w:t>
      </w:r>
    </w:p>
    <w:p w:rsidR="009127D5" w:rsidRDefault="009127D5">
      <w:pPr>
        <w:numPr>
          <w:ilvl w:val="12"/>
          <w:numId w:val="0"/>
        </w:numPr>
        <w:tabs>
          <w:tab w:val="clear" w:pos="567"/>
        </w:tabs>
        <w:spacing w:line="240" w:lineRule="auto"/>
        <w:ind w:left="567" w:right="-2" w:hanging="567"/>
        <w:rPr>
          <w:noProof/>
          <w:szCs w:val="22"/>
          <w:lang w:val="bg-BG"/>
        </w:rPr>
      </w:pPr>
    </w:p>
    <w:p w:rsidR="009127D5" w:rsidRDefault="009127D5" w:rsidP="00B7195F">
      <w:pPr>
        <w:keepNext/>
        <w:numPr>
          <w:ilvl w:val="12"/>
          <w:numId w:val="0"/>
        </w:numPr>
        <w:tabs>
          <w:tab w:val="clear" w:pos="567"/>
        </w:tabs>
        <w:spacing w:line="240" w:lineRule="auto"/>
        <w:rPr>
          <w:b/>
          <w:lang w:val="bg-BG"/>
        </w:rPr>
      </w:pPr>
      <w:r>
        <w:rPr>
          <w:b/>
          <w:lang w:val="bg-BG"/>
        </w:rPr>
        <w:t>Приготвяне на писалката за употреба</w:t>
      </w:r>
    </w:p>
    <w:p w:rsidR="009127D5" w:rsidRDefault="009127D5">
      <w:pPr>
        <w:tabs>
          <w:tab w:val="clear" w:pos="567"/>
        </w:tabs>
        <w:spacing w:line="240" w:lineRule="auto"/>
        <w:ind w:left="540" w:hanging="540"/>
        <w:rPr>
          <w:lang w:val="bg-BG"/>
        </w:rPr>
      </w:pPr>
      <w:r>
        <w:rPr>
          <w:lang w:val="bg-BG"/>
        </w:rPr>
        <w:sym w:font="Symbol" w:char="F0B7"/>
      </w:r>
      <w:r>
        <w:rPr>
          <w:lang w:val="bg-BG"/>
        </w:rPr>
        <w:tab/>
        <w:t>Първо си измийте ръцете. Дезинфекцирайте гумената мембрана на патрона.</w:t>
      </w:r>
    </w:p>
    <w:p w:rsidR="009127D5" w:rsidRDefault="009127D5">
      <w:pPr>
        <w:tabs>
          <w:tab w:val="clear" w:pos="567"/>
        </w:tabs>
        <w:spacing w:line="240" w:lineRule="auto"/>
        <w:ind w:left="540" w:hanging="540"/>
        <w:rPr>
          <w:b/>
          <w:lang w:val="bg-BG"/>
        </w:rPr>
      </w:pPr>
      <w:r>
        <w:rPr>
          <w:lang w:val="bg-BG"/>
        </w:rPr>
        <w:sym w:font="Symbol" w:char="F0B7"/>
      </w:r>
      <w:r>
        <w:rPr>
          <w:lang w:val="bg-BG"/>
        </w:rPr>
        <w:tab/>
      </w:r>
      <w:r>
        <w:rPr>
          <w:b/>
          <w:lang w:val="bg-BG"/>
        </w:rPr>
        <w:t xml:space="preserve">Трябва да ползвате </w:t>
      </w:r>
      <w:r>
        <w:rPr>
          <w:b/>
          <w:lang w:val="en-US"/>
        </w:rPr>
        <w:t>Humal</w:t>
      </w:r>
      <w:r w:rsidR="00F3517A">
        <w:rPr>
          <w:b/>
          <w:lang w:val="en-US"/>
        </w:rPr>
        <w:t>o</w:t>
      </w:r>
      <w:r>
        <w:rPr>
          <w:b/>
          <w:lang w:val="en-US"/>
        </w:rPr>
        <w:t>g</w:t>
      </w:r>
      <w:r>
        <w:rPr>
          <w:b/>
          <w:lang w:val="bg-BG"/>
        </w:rPr>
        <w:t xml:space="preserve"> патрони само </w:t>
      </w:r>
      <w:r w:rsidR="00F3517A">
        <w:rPr>
          <w:b/>
          <w:lang w:val="bg-BG"/>
        </w:rPr>
        <w:t xml:space="preserve">с инсулинови писалки на </w:t>
      </w:r>
      <w:r w:rsidR="00F3517A">
        <w:rPr>
          <w:b/>
        </w:rPr>
        <w:t>Lilly</w:t>
      </w:r>
      <w:r>
        <w:rPr>
          <w:b/>
          <w:lang w:val="bg-BG"/>
        </w:rPr>
        <w:t xml:space="preserve">. Моля, уверете се, че </w:t>
      </w:r>
      <w:r>
        <w:rPr>
          <w:b/>
          <w:lang w:val="en-US"/>
        </w:rPr>
        <w:t>Humalog</w:t>
      </w:r>
      <w:r>
        <w:rPr>
          <w:b/>
          <w:lang w:val="bg-BG"/>
        </w:rPr>
        <w:t xml:space="preserve"> или </w:t>
      </w:r>
      <w:r>
        <w:rPr>
          <w:b/>
        </w:rPr>
        <w:t>Lilly</w:t>
      </w:r>
      <w:r>
        <w:rPr>
          <w:b/>
          <w:lang w:val="bg-BG"/>
        </w:rPr>
        <w:t xml:space="preserve"> патроните са упоменати в листовката, придружаваща Вашата писалка. Патроните от 3 </w:t>
      </w:r>
      <w:r>
        <w:rPr>
          <w:b/>
          <w:lang w:val="en-US"/>
        </w:rPr>
        <w:t>ml</w:t>
      </w:r>
      <w:r>
        <w:rPr>
          <w:b/>
          <w:lang w:val="bg-BG"/>
        </w:rPr>
        <w:t xml:space="preserve"> са пригодни само за писалки </w:t>
      </w:r>
      <w:r w:rsidR="00F261FB">
        <w:rPr>
          <w:b/>
          <w:lang w:val="bg-BG"/>
        </w:rPr>
        <w:t>по</w:t>
      </w:r>
      <w:r>
        <w:rPr>
          <w:b/>
          <w:lang w:val="bg-BG"/>
        </w:rPr>
        <w:t xml:space="preserve"> 3 </w:t>
      </w:r>
      <w:r>
        <w:rPr>
          <w:b/>
          <w:lang w:val="en-US"/>
        </w:rPr>
        <w:t>ml</w:t>
      </w:r>
      <w:r>
        <w:rPr>
          <w:b/>
          <w:lang w:val="bg-BG"/>
        </w:rPr>
        <w:t>.</w:t>
      </w:r>
    </w:p>
    <w:p w:rsidR="009127D5" w:rsidRDefault="009127D5">
      <w:pPr>
        <w:tabs>
          <w:tab w:val="clear" w:pos="567"/>
        </w:tabs>
        <w:spacing w:line="240" w:lineRule="auto"/>
        <w:ind w:left="540" w:hanging="540"/>
        <w:rPr>
          <w:lang w:val="bg-BG"/>
        </w:rPr>
      </w:pPr>
      <w:r>
        <w:rPr>
          <w:lang w:val="bg-BG"/>
        </w:rPr>
        <w:sym w:font="Symbol" w:char="F0B7"/>
      </w:r>
      <w:r>
        <w:rPr>
          <w:lang w:val="bg-BG"/>
        </w:rPr>
        <w:tab/>
        <w:t>Следвайте указанията, които придружават писалката. Поставете патрона в писалката.</w:t>
      </w:r>
    </w:p>
    <w:p w:rsidR="009127D5" w:rsidRDefault="009127D5">
      <w:pPr>
        <w:tabs>
          <w:tab w:val="clear" w:pos="567"/>
        </w:tabs>
        <w:spacing w:line="240" w:lineRule="auto"/>
        <w:ind w:left="540" w:hanging="540"/>
        <w:rPr>
          <w:lang w:val="bg-BG"/>
        </w:rPr>
      </w:pPr>
      <w:r>
        <w:rPr>
          <w:lang w:val="bg-BG"/>
        </w:rPr>
        <w:sym w:font="Symbol" w:char="F0B7"/>
      </w:r>
      <w:r>
        <w:rPr>
          <w:lang w:val="bg-BG"/>
        </w:rPr>
        <w:tab/>
        <w:t xml:space="preserve">Нагласете дозата на 1 или 2 единици. След това хванете писалката с иглата нагоре и почукайте писалката така, че всякакви мехурчета да изплуват на върха. Като продължавате да държите писалката все още нагоре, натиснете инжекционния механизъм. Правете това, докато не излезе капка </w:t>
      </w:r>
      <w:r>
        <w:rPr>
          <w:lang w:val="en-US"/>
        </w:rPr>
        <w:t>Humalog</w:t>
      </w:r>
      <w:r>
        <w:rPr>
          <w:b/>
          <w:lang w:val="bg-BG"/>
        </w:rPr>
        <w:t xml:space="preserve"> </w:t>
      </w:r>
      <w:r>
        <w:rPr>
          <w:lang w:val="bg-BG"/>
        </w:rPr>
        <w:t>от иглата. Може да има все още останали няколко малки въздушни мехурчета в писалката. Те са безвредни, но ако въздушните мехурчета са твърде големи, то това може да направи дозата за инжектиране по</w:t>
      </w:r>
      <w:r>
        <w:rPr>
          <w:lang w:val="bg-BG"/>
        </w:rPr>
        <w:noBreakHyphen/>
        <w:t>малко точна.</w:t>
      </w:r>
    </w:p>
    <w:p w:rsidR="009127D5" w:rsidRDefault="009127D5">
      <w:pPr>
        <w:numPr>
          <w:ilvl w:val="12"/>
          <w:numId w:val="0"/>
        </w:numPr>
        <w:tabs>
          <w:tab w:val="clear" w:pos="567"/>
        </w:tabs>
        <w:spacing w:line="240" w:lineRule="auto"/>
        <w:ind w:left="567" w:right="-2" w:hanging="567"/>
        <w:rPr>
          <w:noProof/>
          <w:szCs w:val="22"/>
          <w:lang w:val="bg-BG"/>
        </w:rPr>
      </w:pPr>
    </w:p>
    <w:p w:rsidR="009127D5" w:rsidRDefault="009127D5" w:rsidP="00B7195F">
      <w:pPr>
        <w:keepNext/>
        <w:tabs>
          <w:tab w:val="clear" w:pos="567"/>
        </w:tabs>
        <w:spacing w:line="240" w:lineRule="auto"/>
        <w:rPr>
          <w:b/>
          <w:szCs w:val="22"/>
          <w:lang w:val="bg-BG"/>
        </w:rPr>
      </w:pPr>
      <w:r>
        <w:rPr>
          <w:b/>
          <w:lang w:val="bg-BG"/>
        </w:rPr>
        <w:t>Инжектиране на Humalog</w:t>
      </w:r>
    </w:p>
    <w:p w:rsidR="009127D5" w:rsidRDefault="009127D5">
      <w:pPr>
        <w:tabs>
          <w:tab w:val="clear" w:pos="567"/>
        </w:tabs>
        <w:spacing w:line="240" w:lineRule="auto"/>
        <w:ind w:left="540" w:hanging="540"/>
        <w:rPr>
          <w:lang w:val="bg-BG"/>
        </w:rPr>
      </w:pPr>
      <w:r>
        <w:rPr>
          <w:lang w:val="bg-BG"/>
        </w:rPr>
        <w:sym w:font="Symbol" w:char="F0B7"/>
      </w:r>
      <w:r>
        <w:rPr>
          <w:lang w:val="bg-BG"/>
        </w:rPr>
        <w:tab/>
        <w:t>Преди да направите инжекцията, почистете кожата</w:t>
      </w:r>
      <w:r>
        <w:rPr>
          <w:i/>
          <w:lang w:val="bg-BG"/>
        </w:rPr>
        <w:t xml:space="preserve">, </w:t>
      </w:r>
      <w:r>
        <w:rPr>
          <w:lang w:val="bg-BG"/>
        </w:rPr>
        <w:t>както са Ви инструктирали. Инжектирайте подкожно, както сте били обучени. Да не се инжектира директно във вена. След Вашата инжекция оставете иглата в кожата за пет секунди, за да сте сигурен/на, че сте приели цялата доза. Не разтривайте мястото, където току що сте направили инжекцията. Убедете се, че сте се инжектирали на поне на половин инч (1</w:t>
      </w:r>
      <w:r>
        <w:rPr>
          <w:lang w:val="en-US"/>
        </w:rPr>
        <w:t>cm</w:t>
      </w:r>
      <w:r>
        <w:rPr>
          <w:lang w:val="bg-BG"/>
        </w:rPr>
        <w:t xml:space="preserve">) от мястото на последната инжекция, и че </w:t>
      </w:r>
      <w:r w:rsidR="009F484A">
        <w:rPr>
          <w:szCs w:val="22"/>
          <w:lang w:val="bg-BG"/>
        </w:rPr>
        <w:t>„редувате”</w:t>
      </w:r>
      <w:r w:rsidR="009F484A" w:rsidRPr="00225504">
        <w:rPr>
          <w:szCs w:val="22"/>
          <w:lang w:val="bg-BG"/>
        </w:rPr>
        <w:t xml:space="preserve"> </w:t>
      </w:r>
      <w:r>
        <w:rPr>
          <w:lang w:val="bg-BG"/>
        </w:rPr>
        <w:t xml:space="preserve"> местата на инжектиране, така както сте били обучен. Няма значение къде се инжектирате, в горната част на ръката, бедрото, седалището или корема, поставената Ви инжекция Humalog ще действа по</w:t>
      </w:r>
      <w:r>
        <w:rPr>
          <w:lang w:val="bg-BG"/>
        </w:rPr>
        <w:noBreakHyphen/>
        <w:t>бързо в сравнение с разтворим инсулин</w:t>
      </w:r>
    </w:p>
    <w:p w:rsidR="009127D5" w:rsidRDefault="009127D5">
      <w:pPr>
        <w:tabs>
          <w:tab w:val="clear" w:pos="567"/>
        </w:tabs>
        <w:spacing w:line="240" w:lineRule="auto"/>
        <w:ind w:left="540" w:hanging="540"/>
        <w:rPr>
          <w:lang w:val="bg-BG"/>
        </w:rPr>
      </w:pPr>
      <w:r>
        <w:rPr>
          <w:lang w:val="bg-BG"/>
        </w:rPr>
        <w:sym w:font="Symbol" w:char="F0B7"/>
      </w:r>
      <w:r>
        <w:rPr>
          <w:lang w:val="bg-BG"/>
        </w:rPr>
        <w:tab/>
        <w:t>Не трябва да прилагате Humalog интравенозно. Инжектирайте Humalog само както Вашаят лекар или сестра са Ви препоръчали. Само Вашият лекар може да прилага интравенозно Humalog. Той ще направи това само при специални условия като например операция или ако сте болен и Вашите нива на глюкоза са твърде високи.</w:t>
      </w:r>
    </w:p>
    <w:p w:rsidR="009127D5" w:rsidRDefault="009127D5">
      <w:pPr>
        <w:numPr>
          <w:ilvl w:val="12"/>
          <w:numId w:val="0"/>
        </w:numPr>
        <w:tabs>
          <w:tab w:val="clear" w:pos="567"/>
        </w:tabs>
        <w:spacing w:line="240" w:lineRule="auto"/>
        <w:ind w:left="567" w:right="-2" w:hanging="567"/>
        <w:rPr>
          <w:noProof/>
          <w:szCs w:val="22"/>
          <w:lang w:val="bg-BG"/>
        </w:rPr>
      </w:pPr>
    </w:p>
    <w:p w:rsidR="009127D5" w:rsidRDefault="009127D5" w:rsidP="00B7195F">
      <w:pPr>
        <w:keepNext/>
        <w:tabs>
          <w:tab w:val="clear" w:pos="567"/>
        </w:tabs>
        <w:spacing w:line="240" w:lineRule="auto"/>
        <w:rPr>
          <w:b/>
          <w:lang w:val="bg-BG"/>
        </w:rPr>
      </w:pPr>
      <w:r>
        <w:rPr>
          <w:b/>
          <w:lang w:val="bg-BG"/>
        </w:rPr>
        <w:t>След инжектиране</w:t>
      </w:r>
    </w:p>
    <w:p w:rsidR="009127D5" w:rsidRDefault="009127D5" w:rsidP="00B77F25">
      <w:pPr>
        <w:tabs>
          <w:tab w:val="clear" w:pos="567"/>
        </w:tabs>
        <w:spacing w:line="240" w:lineRule="auto"/>
        <w:ind w:left="540" w:hanging="540"/>
        <w:rPr>
          <w:lang w:val="bg-BG"/>
        </w:rPr>
      </w:pPr>
      <w:r>
        <w:rPr>
          <w:b/>
          <w:lang w:val="bg-BG"/>
        </w:rPr>
        <w:sym w:font="Symbol" w:char="F0B7"/>
      </w:r>
      <w:r>
        <w:rPr>
          <w:b/>
          <w:lang w:val="bg-BG"/>
        </w:rPr>
        <w:tab/>
      </w:r>
      <w:r>
        <w:rPr>
          <w:lang w:val="bg-BG"/>
        </w:rPr>
        <w:t>В момента, в който направите инжекцията извадете иглата от писалката, като използвате външната капачка на иглата. Това ще запази Humalog стерилен и ще предпази изтичането му. Също така ще възпрепятства влизането на въздух в писалката и запушването на иглата</w:t>
      </w:r>
      <w:r>
        <w:rPr>
          <w:b/>
          <w:lang w:val="bg-BG"/>
        </w:rPr>
        <w:t>. Не предоставяйте Вашите игли на други лица</w:t>
      </w:r>
      <w:r>
        <w:rPr>
          <w:lang w:val="bg-BG"/>
        </w:rPr>
        <w:t xml:space="preserve">. </w:t>
      </w:r>
      <w:r>
        <w:rPr>
          <w:u w:val="single"/>
          <w:lang w:val="bg-BG"/>
        </w:rPr>
        <w:t>Не предоставяйте Вашата писалка на други лица</w:t>
      </w:r>
      <w:r>
        <w:rPr>
          <w:lang w:val="bg-BG"/>
        </w:rPr>
        <w:t>. Поставете капачката обратно на Вашата писалка.</w:t>
      </w:r>
      <w:r w:rsidR="00173BCF">
        <w:rPr>
          <w:lang w:val="bg-BG"/>
        </w:rPr>
        <w:t xml:space="preserve"> Оставете патрона в писалката.</w:t>
      </w:r>
    </w:p>
    <w:p w:rsidR="009127D5" w:rsidRDefault="009127D5">
      <w:pPr>
        <w:tabs>
          <w:tab w:val="clear" w:pos="567"/>
        </w:tabs>
        <w:spacing w:line="240" w:lineRule="auto"/>
        <w:jc w:val="both"/>
        <w:rPr>
          <w:b/>
          <w:lang w:val="bg-BG"/>
        </w:rPr>
      </w:pPr>
    </w:p>
    <w:p w:rsidR="009127D5" w:rsidRDefault="009127D5" w:rsidP="00B7195F">
      <w:pPr>
        <w:keepNext/>
        <w:tabs>
          <w:tab w:val="clear" w:pos="567"/>
        </w:tabs>
        <w:spacing w:line="240" w:lineRule="auto"/>
        <w:rPr>
          <w:b/>
          <w:lang w:val="bg-BG"/>
        </w:rPr>
      </w:pPr>
      <w:r>
        <w:rPr>
          <w:b/>
          <w:lang w:val="bg-BG"/>
        </w:rPr>
        <w:t>По</w:t>
      </w:r>
      <w:r>
        <w:rPr>
          <w:b/>
          <w:lang w:val="bg-BG"/>
        </w:rPr>
        <w:noBreakHyphen/>
        <w:t>нататъшни инжекции</w:t>
      </w:r>
    </w:p>
    <w:p w:rsidR="009127D5" w:rsidRDefault="009127D5" w:rsidP="00173BCF">
      <w:pPr>
        <w:tabs>
          <w:tab w:val="clear" w:pos="567"/>
        </w:tabs>
        <w:spacing w:line="240" w:lineRule="auto"/>
        <w:ind w:left="540" w:hanging="540"/>
        <w:rPr>
          <w:lang w:val="bg-BG"/>
        </w:rPr>
      </w:pPr>
      <w:r>
        <w:rPr>
          <w:lang w:val="bg-BG"/>
        </w:rPr>
        <w:sym w:font="Symbol" w:char="F0B7"/>
      </w:r>
      <w:r>
        <w:rPr>
          <w:lang w:val="bg-BG"/>
        </w:rPr>
        <w:tab/>
        <w:t>Преди всяка инжекция изберете 1 или 2</w:t>
      </w:r>
      <w:r w:rsidR="00F3517A">
        <w:rPr>
          <w:lang w:val="bg-BG"/>
        </w:rPr>
        <w:t> </w:t>
      </w:r>
      <w:r>
        <w:rPr>
          <w:lang w:val="bg-BG"/>
        </w:rPr>
        <w:t>единици и натиснете бутона като държите писалката нагоре, докато се излезе Humalog през иглата. Можете да видите колко Humalog остава като погледнете от градуираната страна на патрона. Разстоянието между отделните чертички е около 20</w:t>
      </w:r>
      <w:r w:rsidR="00F3517A">
        <w:rPr>
          <w:lang w:val="bg-BG"/>
        </w:rPr>
        <w:t> </w:t>
      </w:r>
      <w:r>
        <w:rPr>
          <w:lang w:val="bg-BG"/>
        </w:rPr>
        <w:t xml:space="preserve">единици. Ако няма достатъчно количество за Вашата доза сменете патрона. </w:t>
      </w:r>
    </w:p>
    <w:p w:rsidR="009127D5" w:rsidRDefault="009127D5">
      <w:pPr>
        <w:tabs>
          <w:tab w:val="clear" w:pos="567"/>
        </w:tabs>
        <w:spacing w:line="240" w:lineRule="auto"/>
        <w:rPr>
          <w:lang w:val="bg-BG"/>
        </w:rPr>
      </w:pPr>
    </w:p>
    <w:p w:rsidR="009127D5" w:rsidRDefault="009127D5">
      <w:pPr>
        <w:tabs>
          <w:tab w:val="clear" w:pos="567"/>
        </w:tabs>
        <w:spacing w:line="240" w:lineRule="auto"/>
        <w:rPr>
          <w:b/>
          <w:lang w:val="bg-BG"/>
        </w:rPr>
      </w:pPr>
      <w:r>
        <w:rPr>
          <w:b/>
          <w:lang w:val="bg-BG"/>
        </w:rPr>
        <w:t>Да не се смесва какъвто и да е друг инсулин в патроните Humalog . След като патрона се изпразни да не се използва отново.</w:t>
      </w:r>
    </w:p>
    <w:p w:rsidR="009127D5" w:rsidRDefault="009127D5">
      <w:pPr>
        <w:tabs>
          <w:tab w:val="clear" w:pos="567"/>
        </w:tabs>
        <w:spacing w:line="240" w:lineRule="auto"/>
        <w:ind w:left="567" w:hanging="567"/>
        <w:jc w:val="both"/>
        <w:rPr>
          <w:lang w:val="bg-BG"/>
        </w:rPr>
      </w:pPr>
    </w:p>
    <w:p w:rsidR="009127D5" w:rsidRDefault="009127D5" w:rsidP="00B7195F">
      <w:pPr>
        <w:keepNext/>
        <w:tabs>
          <w:tab w:val="clear" w:pos="567"/>
        </w:tabs>
        <w:spacing w:line="240" w:lineRule="auto"/>
        <w:rPr>
          <w:lang w:val="bg-BG"/>
        </w:rPr>
      </w:pPr>
      <w:r>
        <w:rPr>
          <w:b/>
          <w:lang w:val="bg-BG"/>
        </w:rPr>
        <w:t xml:space="preserve">Използване на </w:t>
      </w:r>
      <w:r>
        <w:rPr>
          <w:b/>
          <w:szCs w:val="22"/>
          <w:lang w:val="bg-BG"/>
        </w:rPr>
        <w:t>Humalog</w:t>
      </w:r>
      <w:r>
        <w:rPr>
          <w:szCs w:val="22"/>
          <w:lang w:val="bg-BG"/>
        </w:rPr>
        <w:t xml:space="preserve"> </w:t>
      </w:r>
      <w:r>
        <w:rPr>
          <w:b/>
          <w:lang w:val="bg-BG"/>
        </w:rPr>
        <w:t>в инфузионна помпа</w:t>
      </w:r>
    </w:p>
    <w:p w:rsidR="009127D5" w:rsidRDefault="009127D5">
      <w:pPr>
        <w:tabs>
          <w:tab w:val="clear" w:pos="567"/>
        </w:tabs>
        <w:spacing w:line="240" w:lineRule="auto"/>
        <w:ind w:left="540" w:hanging="540"/>
        <w:rPr>
          <w:lang w:val="bg-BG"/>
        </w:rPr>
      </w:pPr>
      <w:r>
        <w:rPr>
          <w:lang w:val="bg-BG"/>
        </w:rPr>
        <w:sym w:font="Symbol" w:char="F0B7"/>
      </w:r>
      <w:r>
        <w:rPr>
          <w:lang w:val="bg-BG"/>
        </w:rPr>
        <w:tab/>
        <w:t>Само някои инфузионни помпи за инсулин със СЕ</w:t>
      </w:r>
      <w:r>
        <w:rPr>
          <w:lang w:val="bg-BG"/>
        </w:rPr>
        <w:noBreakHyphen/>
        <w:t>марка могат да се използват за преливане на инсулин лиспро. Преди инфузиране на инсулин лиспро, трябва да се изучат инструкциите на производителя, за да се уверите за пригодността или непригодността на инфузионната помпа. Прочетете и следвайте инструкциите в листовката за продукта, придружаваща инфузионната помпа.</w:t>
      </w:r>
    </w:p>
    <w:p w:rsidR="009127D5" w:rsidRDefault="009127D5">
      <w:pPr>
        <w:tabs>
          <w:tab w:val="clear" w:pos="567"/>
        </w:tabs>
        <w:spacing w:line="240" w:lineRule="auto"/>
        <w:ind w:left="540" w:hanging="540"/>
        <w:rPr>
          <w:lang w:val="bg-BG"/>
        </w:rPr>
      </w:pPr>
      <w:r>
        <w:rPr>
          <w:lang w:val="bg-BG"/>
        </w:rPr>
        <w:sym w:font="Symbol" w:char="F0B7"/>
      </w:r>
      <w:r>
        <w:rPr>
          <w:lang w:val="bg-BG"/>
        </w:rPr>
        <w:tab/>
        <w:t>Уверете се в използването на правилния резервоар и катетър за Вашата помпа.</w:t>
      </w:r>
    </w:p>
    <w:p w:rsidR="009127D5" w:rsidRPr="00B77F25" w:rsidRDefault="009127D5">
      <w:pPr>
        <w:tabs>
          <w:tab w:val="clear" w:pos="567"/>
        </w:tabs>
        <w:spacing w:line="240" w:lineRule="auto"/>
        <w:ind w:left="540" w:hanging="540"/>
        <w:rPr>
          <w:u w:val="single"/>
          <w:lang w:val="bg-BG"/>
        </w:rPr>
      </w:pPr>
      <w:r>
        <w:rPr>
          <w:lang w:val="bg-BG"/>
        </w:rPr>
        <w:sym w:font="Symbol" w:char="F0B7"/>
      </w:r>
      <w:r>
        <w:rPr>
          <w:lang w:val="bg-BG"/>
        </w:rPr>
        <w:tab/>
      </w:r>
      <w:r w:rsidR="00962516" w:rsidRPr="00B77F25">
        <w:rPr>
          <w:u w:val="single"/>
          <w:lang w:val="bg-BG"/>
        </w:rPr>
        <w:t xml:space="preserve">Смяната на </w:t>
      </w:r>
      <w:r w:rsidR="00962516" w:rsidRPr="00B77F25">
        <w:rPr>
          <w:szCs w:val="22"/>
          <w:u w:val="single"/>
          <w:lang w:val="bg-BG"/>
        </w:rPr>
        <w:t>инфузи</w:t>
      </w:r>
      <w:r w:rsidR="00706E2B" w:rsidRPr="00B77F25">
        <w:rPr>
          <w:szCs w:val="22"/>
          <w:u w:val="single"/>
          <w:lang w:val="bg-BG"/>
        </w:rPr>
        <w:t>онни</w:t>
      </w:r>
      <w:r w:rsidR="00962516" w:rsidRPr="00B77F25">
        <w:rPr>
          <w:szCs w:val="22"/>
          <w:u w:val="single"/>
          <w:lang w:val="bg-BG"/>
        </w:rPr>
        <w:t xml:space="preserve">я </w:t>
      </w:r>
      <w:r w:rsidR="00706E2B" w:rsidRPr="00B77F25">
        <w:rPr>
          <w:szCs w:val="22"/>
          <w:u w:val="single"/>
          <w:lang w:val="bg-BG"/>
        </w:rPr>
        <w:t xml:space="preserve">набор </w:t>
      </w:r>
      <w:r w:rsidR="00962516" w:rsidRPr="00B77F25">
        <w:rPr>
          <w:szCs w:val="22"/>
          <w:u w:val="single"/>
          <w:lang w:val="bg-BG"/>
        </w:rPr>
        <w:t xml:space="preserve">(система и </w:t>
      </w:r>
      <w:r w:rsidR="009B1398">
        <w:rPr>
          <w:szCs w:val="22"/>
          <w:u w:val="single"/>
          <w:lang w:val="bg-BG"/>
        </w:rPr>
        <w:t>игла</w:t>
      </w:r>
      <w:r w:rsidR="00962516" w:rsidRPr="00B77F25">
        <w:rPr>
          <w:szCs w:val="22"/>
          <w:u w:val="single"/>
          <w:lang w:val="bg-BG"/>
        </w:rPr>
        <w:t>) трябва да бъде</w:t>
      </w:r>
      <w:r w:rsidR="007873BE" w:rsidRPr="00B77F25">
        <w:rPr>
          <w:szCs w:val="22"/>
          <w:u w:val="single"/>
          <w:lang w:val="bg-BG"/>
        </w:rPr>
        <w:t xml:space="preserve"> </w:t>
      </w:r>
      <w:r w:rsidR="00962516" w:rsidRPr="00B77F25">
        <w:rPr>
          <w:szCs w:val="22"/>
          <w:u w:val="single"/>
          <w:lang w:val="bg-BG"/>
        </w:rPr>
        <w:t>направена в съответствие с указанията в информацията за продукта, предоставена с инфузионния набор.</w:t>
      </w:r>
    </w:p>
    <w:p w:rsidR="009127D5" w:rsidRDefault="009127D5">
      <w:pPr>
        <w:tabs>
          <w:tab w:val="clear" w:pos="567"/>
        </w:tabs>
        <w:spacing w:line="240" w:lineRule="auto"/>
        <w:ind w:left="540" w:hanging="540"/>
        <w:rPr>
          <w:lang w:val="bg-BG"/>
        </w:rPr>
      </w:pPr>
      <w:r>
        <w:rPr>
          <w:lang w:val="bg-BG"/>
        </w:rPr>
        <w:sym w:font="Symbol" w:char="F0B7"/>
      </w:r>
      <w:r>
        <w:rPr>
          <w:lang w:val="bg-BG"/>
        </w:rPr>
        <w:tab/>
        <w:t xml:space="preserve">В случай на хипогликемичен епизод, инфузията трябва да бъде спряна до неговото отстраняване. Ако се повтори или настъпи силно спадане нивата на кръвната глюкоза, </w:t>
      </w:r>
      <w:r w:rsidR="002320DC">
        <w:rPr>
          <w:lang w:val="bg-BG"/>
        </w:rPr>
        <w:t>информирайте</w:t>
      </w:r>
      <w:r>
        <w:rPr>
          <w:lang w:val="bg-BG"/>
        </w:rPr>
        <w:t xml:space="preserve"> Вашия лекар или клиника и имайте предвид намаляване или спиране на инсулиновата инфузия.</w:t>
      </w:r>
    </w:p>
    <w:p w:rsidR="009127D5" w:rsidRDefault="009127D5">
      <w:pPr>
        <w:tabs>
          <w:tab w:val="clear" w:pos="567"/>
        </w:tabs>
        <w:spacing w:line="240" w:lineRule="auto"/>
        <w:ind w:left="540" w:hanging="540"/>
        <w:rPr>
          <w:lang w:val="bg-BG"/>
        </w:rPr>
      </w:pPr>
      <w:r>
        <w:rPr>
          <w:lang w:val="bg-BG"/>
        </w:rPr>
        <w:sym w:font="Symbol" w:char="F0B7"/>
      </w:r>
      <w:r>
        <w:rPr>
          <w:lang w:val="bg-BG"/>
        </w:rPr>
        <w:tab/>
        <w:t xml:space="preserve">Неправилното функциониране на помпата или запушване на инфузионния набор може да доведе до бързо покачване нивата на глюкозата. Ако се подозира прекъсване на инсулиновия поток, следвайте инструкциите в съпътстващата информация и ако е уместно, </w:t>
      </w:r>
      <w:r w:rsidR="002320DC">
        <w:rPr>
          <w:lang w:val="bg-BG"/>
        </w:rPr>
        <w:t>информирайте</w:t>
      </w:r>
      <w:r>
        <w:rPr>
          <w:lang w:val="bg-BG"/>
        </w:rPr>
        <w:t xml:space="preserve"> Вашия лекар или клиника.</w:t>
      </w:r>
    </w:p>
    <w:p w:rsidR="009127D5" w:rsidRDefault="009127D5">
      <w:pPr>
        <w:tabs>
          <w:tab w:val="clear" w:pos="567"/>
        </w:tabs>
        <w:spacing w:line="240" w:lineRule="auto"/>
        <w:ind w:left="540" w:hanging="540"/>
        <w:rPr>
          <w:lang w:val="bg-BG"/>
        </w:rPr>
      </w:pPr>
      <w:r>
        <w:rPr>
          <w:lang w:val="bg-BG"/>
        </w:rPr>
        <w:sym w:font="Symbol" w:char="F0B7"/>
      </w:r>
      <w:r>
        <w:rPr>
          <w:lang w:val="bg-BG"/>
        </w:rPr>
        <w:tab/>
        <w:t>Когато се използва с инсулинова инфузионна помпа, Humalog не трябва да се смесва с какъвто и да е друг инсулин.</w:t>
      </w:r>
    </w:p>
    <w:p w:rsidR="009127D5" w:rsidRDefault="009127D5">
      <w:pPr>
        <w:numPr>
          <w:ilvl w:val="12"/>
          <w:numId w:val="0"/>
        </w:numPr>
        <w:tabs>
          <w:tab w:val="clear" w:pos="567"/>
        </w:tabs>
        <w:spacing w:line="240" w:lineRule="auto"/>
        <w:ind w:right="-2"/>
        <w:rPr>
          <w:noProof/>
          <w:szCs w:val="22"/>
          <w:lang w:val="bg-BG"/>
        </w:rPr>
      </w:pPr>
    </w:p>
    <w:p w:rsidR="009127D5" w:rsidRDefault="009127D5" w:rsidP="00B7195F">
      <w:pPr>
        <w:keepNext/>
        <w:numPr>
          <w:ilvl w:val="12"/>
          <w:numId w:val="0"/>
        </w:numPr>
        <w:tabs>
          <w:tab w:val="clear" w:pos="567"/>
        </w:tabs>
        <w:spacing w:line="240" w:lineRule="auto"/>
        <w:rPr>
          <w:b/>
          <w:noProof/>
          <w:szCs w:val="22"/>
          <w:lang w:val="bg-BG"/>
        </w:rPr>
      </w:pPr>
      <w:r>
        <w:rPr>
          <w:b/>
          <w:noProof/>
          <w:szCs w:val="22"/>
          <w:lang w:val="bg-BG"/>
        </w:rPr>
        <w:t xml:space="preserve">Ако сте приложили повече от необходимата доза </w:t>
      </w:r>
      <w:r>
        <w:rPr>
          <w:b/>
          <w:szCs w:val="22"/>
          <w:lang w:val="bg-BG"/>
        </w:rPr>
        <w:t>Humalog</w:t>
      </w:r>
      <w:r w:rsidR="009F484A">
        <w:rPr>
          <w:b/>
          <w:szCs w:val="22"/>
          <w:lang w:val="bg-BG"/>
        </w:rPr>
        <w:t xml:space="preserve"> </w:t>
      </w:r>
    </w:p>
    <w:p w:rsidR="009127D5" w:rsidRDefault="009127D5">
      <w:pPr>
        <w:numPr>
          <w:ilvl w:val="12"/>
          <w:numId w:val="0"/>
        </w:numPr>
        <w:tabs>
          <w:tab w:val="clear" w:pos="567"/>
        </w:tabs>
        <w:spacing w:line="240" w:lineRule="auto"/>
        <w:ind w:right="-2"/>
        <w:outlineLvl w:val="0"/>
        <w:rPr>
          <w:noProof/>
          <w:szCs w:val="22"/>
          <w:lang w:val="bg-BG"/>
        </w:rPr>
      </w:pPr>
      <w:r>
        <w:rPr>
          <w:noProof/>
          <w:szCs w:val="22"/>
          <w:lang w:val="bg-BG"/>
        </w:rPr>
        <w:t xml:space="preserve">Ако сте приложили повече </w:t>
      </w:r>
      <w:r w:rsidR="0041548B">
        <w:rPr>
          <w:noProof/>
          <w:szCs w:val="22"/>
          <w:lang w:val="bg-BG"/>
        </w:rPr>
        <w:t xml:space="preserve">от необходимата доза </w:t>
      </w:r>
      <w:r>
        <w:rPr>
          <w:noProof/>
          <w:szCs w:val="22"/>
          <w:lang w:val="bg-BG"/>
        </w:rPr>
        <w:t>Humalog</w:t>
      </w:r>
      <w:r w:rsidR="00EF285E" w:rsidRPr="00EF285E">
        <w:rPr>
          <w:b/>
          <w:bCs/>
          <w:color w:val="000000"/>
          <w:szCs w:val="22"/>
          <w:lang w:val="bg-BG"/>
        </w:rPr>
        <w:t xml:space="preserve"> </w:t>
      </w:r>
      <w:bookmarkStart w:id="16" w:name="_Hlk48151027"/>
      <w:r w:rsidR="00EF285E" w:rsidRPr="0028363F">
        <w:rPr>
          <w:noProof/>
          <w:szCs w:val="22"/>
          <w:lang w:val="bg-BG"/>
        </w:rPr>
        <w:t>или не сте сигурни колко сте инжектирали</w:t>
      </w:r>
      <w:bookmarkEnd w:id="16"/>
      <w:r>
        <w:rPr>
          <w:noProof/>
          <w:szCs w:val="22"/>
          <w:lang w:val="bg-BG"/>
        </w:rPr>
        <w:t xml:space="preserve">, </w:t>
      </w:r>
      <w:r w:rsidR="00461C3B" w:rsidRPr="00D078EF">
        <w:rPr>
          <w:noProof/>
          <w:szCs w:val="22"/>
          <w:lang w:val="ru-RU"/>
        </w:rPr>
        <w:t xml:space="preserve">нивото на кръвната Ви захар </w:t>
      </w:r>
      <w:r w:rsidR="00D133C1">
        <w:rPr>
          <w:noProof/>
          <w:szCs w:val="22"/>
          <w:lang w:val="ru-RU"/>
        </w:rPr>
        <w:t>може да стане ниско</w:t>
      </w:r>
      <w:r>
        <w:rPr>
          <w:noProof/>
          <w:szCs w:val="22"/>
          <w:lang w:val="bg-BG"/>
        </w:rPr>
        <w:t>. Проверете нивото на кръвната си захар.</w:t>
      </w:r>
    </w:p>
    <w:p w:rsidR="00461C3B" w:rsidRDefault="00461C3B" w:rsidP="009D060B">
      <w:pPr>
        <w:numPr>
          <w:ilvl w:val="12"/>
          <w:numId w:val="0"/>
        </w:numPr>
        <w:tabs>
          <w:tab w:val="clear" w:pos="567"/>
        </w:tabs>
        <w:spacing w:line="240" w:lineRule="auto"/>
        <w:ind w:right="-2"/>
        <w:outlineLvl w:val="0"/>
        <w:rPr>
          <w:lang w:val="bg-BG"/>
        </w:rPr>
      </w:pPr>
    </w:p>
    <w:p w:rsidR="009127D5" w:rsidRDefault="009127D5" w:rsidP="009D060B">
      <w:pPr>
        <w:numPr>
          <w:ilvl w:val="12"/>
          <w:numId w:val="0"/>
        </w:numPr>
        <w:tabs>
          <w:tab w:val="clear" w:pos="567"/>
        </w:tabs>
        <w:spacing w:line="240" w:lineRule="auto"/>
        <w:ind w:right="-2"/>
        <w:outlineLvl w:val="0"/>
        <w:rPr>
          <w:lang w:val="bg-BG"/>
        </w:rPr>
      </w:pPr>
      <w:r>
        <w:rPr>
          <w:lang w:val="bg-BG"/>
        </w:rPr>
        <w:t>Ако кръвната Ви захар е ниска</w:t>
      </w:r>
      <w:r w:rsidR="009D060B">
        <w:rPr>
          <w:lang w:val="bg-BG"/>
        </w:rPr>
        <w:t xml:space="preserve"> </w:t>
      </w:r>
      <w:r w:rsidR="009D060B" w:rsidRPr="004714B9">
        <w:rPr>
          <w:b/>
          <w:bCs/>
          <w:lang w:val="bg-BG"/>
        </w:rPr>
        <w:t>(лека хипогликемия)</w:t>
      </w:r>
      <w:r>
        <w:rPr>
          <w:lang w:val="bg-BG"/>
        </w:rPr>
        <w:t>, вземете таблетки глюкоза, захар или изпийте подсладена напитка. След това яжте плод, бисквити или сандвич, както Ви е препоръчал лекаря и си починете. В повечето случаи това ще Ви помогне да превъзмогнете</w:t>
      </w:r>
      <w:r>
        <w:rPr>
          <w:i/>
          <w:lang w:val="bg-BG"/>
        </w:rPr>
        <w:t xml:space="preserve"> </w:t>
      </w:r>
      <w:r>
        <w:rPr>
          <w:lang w:val="bg-BG"/>
        </w:rPr>
        <w:t>леката хипогликемия или ниска степен на инсулиново предозиране. Ако се почуствате по</w:t>
      </w:r>
      <w:r>
        <w:rPr>
          <w:lang w:val="bg-BG"/>
        </w:rPr>
        <w:noBreakHyphen/>
        <w:t>зле и дишането Ви е повърхностно и кожата Ви става бледа, веднага се обадете на Вашия лекар. Твърде тежка хипогликемия може да се лекува с глюкагонова инжекция. Хапнете глюкоза или захар след глюкагоновата инжекция. Ако няма отговор към глюкагона Вие ще трябва да отидете в болница. Помолете Вашия лекар да Ви разкаже за глюкагона.</w:t>
      </w:r>
    </w:p>
    <w:p w:rsidR="009127D5" w:rsidRDefault="009127D5">
      <w:pPr>
        <w:numPr>
          <w:ilvl w:val="12"/>
          <w:numId w:val="0"/>
        </w:numPr>
        <w:tabs>
          <w:tab w:val="clear" w:pos="567"/>
        </w:tabs>
        <w:spacing w:line="240" w:lineRule="auto"/>
        <w:ind w:right="-2"/>
        <w:outlineLvl w:val="0"/>
        <w:rPr>
          <w:b/>
          <w:noProof/>
          <w:szCs w:val="22"/>
          <w:lang w:val="bg-BG"/>
        </w:rPr>
      </w:pPr>
    </w:p>
    <w:p w:rsidR="009127D5" w:rsidRDefault="009127D5" w:rsidP="00B7195F">
      <w:pPr>
        <w:keepNext/>
        <w:numPr>
          <w:ilvl w:val="12"/>
          <w:numId w:val="0"/>
        </w:numPr>
        <w:tabs>
          <w:tab w:val="clear" w:pos="567"/>
        </w:tabs>
        <w:spacing w:line="240" w:lineRule="auto"/>
        <w:rPr>
          <w:b/>
          <w:noProof/>
          <w:szCs w:val="22"/>
          <w:lang w:val="bg-BG"/>
        </w:rPr>
      </w:pPr>
      <w:r>
        <w:rPr>
          <w:b/>
          <w:noProof/>
          <w:szCs w:val="22"/>
          <w:lang w:val="bg-BG"/>
        </w:rPr>
        <w:t xml:space="preserve">Ако сте пропуснали да приложите </w:t>
      </w:r>
      <w:r>
        <w:rPr>
          <w:b/>
          <w:szCs w:val="22"/>
          <w:lang w:val="bg-BG"/>
        </w:rPr>
        <w:t>Humalog</w:t>
      </w:r>
    </w:p>
    <w:p w:rsidR="009127D5" w:rsidRDefault="009127D5">
      <w:pPr>
        <w:numPr>
          <w:ilvl w:val="12"/>
          <w:numId w:val="0"/>
        </w:numPr>
        <w:tabs>
          <w:tab w:val="clear" w:pos="567"/>
        </w:tabs>
        <w:spacing w:line="240" w:lineRule="auto"/>
        <w:ind w:right="-2"/>
        <w:outlineLvl w:val="0"/>
        <w:rPr>
          <w:noProof/>
          <w:szCs w:val="22"/>
          <w:lang w:val="bg-BG"/>
        </w:rPr>
      </w:pPr>
      <w:r>
        <w:rPr>
          <w:noProof/>
          <w:szCs w:val="22"/>
          <w:lang w:val="bg-BG"/>
        </w:rPr>
        <w:t xml:space="preserve">Ако сте приложили по-малко </w:t>
      </w:r>
      <w:r w:rsidR="00C16F9F">
        <w:rPr>
          <w:noProof/>
          <w:szCs w:val="22"/>
          <w:lang w:val="bg-BG"/>
        </w:rPr>
        <w:t xml:space="preserve">от необходимата доза </w:t>
      </w:r>
      <w:r>
        <w:rPr>
          <w:noProof/>
          <w:szCs w:val="22"/>
          <w:lang w:val="bg-BG"/>
        </w:rPr>
        <w:t>Humalog</w:t>
      </w:r>
      <w:r w:rsidR="00C16F9F" w:rsidRPr="00C16F9F">
        <w:rPr>
          <w:noProof/>
          <w:szCs w:val="22"/>
          <w:lang w:val="bg-BG"/>
        </w:rPr>
        <w:t xml:space="preserve"> или не сте сигурни колко сте инжектирали</w:t>
      </w:r>
      <w:r>
        <w:rPr>
          <w:noProof/>
          <w:szCs w:val="22"/>
          <w:lang w:val="bg-BG"/>
        </w:rPr>
        <w:t xml:space="preserve">, </w:t>
      </w:r>
      <w:r w:rsidR="0038004B" w:rsidRPr="00D078EF">
        <w:rPr>
          <w:noProof/>
          <w:szCs w:val="22"/>
          <w:lang w:val="ru-RU"/>
        </w:rPr>
        <w:t xml:space="preserve">нивото на кръвната Ви захар </w:t>
      </w:r>
      <w:r w:rsidR="001A5226">
        <w:rPr>
          <w:noProof/>
          <w:szCs w:val="22"/>
          <w:lang w:val="ru-RU"/>
        </w:rPr>
        <w:t>може значително да се повиши</w:t>
      </w:r>
      <w:r>
        <w:rPr>
          <w:noProof/>
          <w:szCs w:val="22"/>
          <w:lang w:val="bg-BG"/>
        </w:rPr>
        <w:t>. Проверете нивото на кръвната си захар.</w:t>
      </w:r>
    </w:p>
    <w:p w:rsidR="009127D5" w:rsidRDefault="009127D5">
      <w:pPr>
        <w:numPr>
          <w:ilvl w:val="12"/>
          <w:numId w:val="0"/>
        </w:numPr>
        <w:tabs>
          <w:tab w:val="clear" w:pos="567"/>
        </w:tabs>
        <w:spacing w:line="240" w:lineRule="auto"/>
        <w:ind w:right="-2"/>
        <w:outlineLvl w:val="0"/>
        <w:rPr>
          <w:noProof/>
          <w:szCs w:val="22"/>
          <w:lang w:val="bg-BG"/>
        </w:rPr>
      </w:pPr>
    </w:p>
    <w:p w:rsidR="009127D5" w:rsidRDefault="009127D5" w:rsidP="00173BCF">
      <w:pPr>
        <w:tabs>
          <w:tab w:val="clear" w:pos="567"/>
        </w:tabs>
        <w:spacing w:line="240" w:lineRule="auto"/>
        <w:rPr>
          <w:lang w:val="bg-BG"/>
        </w:rPr>
      </w:pPr>
      <w:r>
        <w:rPr>
          <w:lang w:val="bg-BG"/>
        </w:rPr>
        <w:t>Ако хипогликемията (ниски стойности на кръвна захар) или хипергликемията (високи стойности на кръвна захар) не се лекуват, то те могат да бъдат много сериозни и да предизвикат главоболие, гадене, повръщане, обезводняване, безсъзнание, кома или дори смърт. (вижте А и Б в точка</w:t>
      </w:r>
      <w:r w:rsidR="00173BCF">
        <w:rPr>
          <w:lang w:val="bg-BG"/>
        </w:rPr>
        <w:t> </w:t>
      </w:r>
      <w:r>
        <w:rPr>
          <w:lang w:val="bg-BG"/>
        </w:rPr>
        <w:t xml:space="preserve">4. „Възможни нежелани </w:t>
      </w:r>
      <w:r w:rsidR="009D060B">
        <w:rPr>
          <w:lang w:val="bg-BG"/>
        </w:rPr>
        <w:t>реакции</w:t>
      </w:r>
      <w:r>
        <w:rPr>
          <w:lang w:val="bg-BG"/>
        </w:rPr>
        <w:t>”).</w:t>
      </w:r>
    </w:p>
    <w:p w:rsidR="009D060B" w:rsidRDefault="009D060B" w:rsidP="009D060B">
      <w:pPr>
        <w:tabs>
          <w:tab w:val="clear" w:pos="567"/>
        </w:tabs>
        <w:spacing w:line="240" w:lineRule="auto"/>
        <w:rPr>
          <w:b/>
          <w:bCs/>
          <w:lang w:val="bg-BG"/>
        </w:rPr>
      </w:pPr>
    </w:p>
    <w:p w:rsidR="009D060B" w:rsidRDefault="009D060B" w:rsidP="009D060B">
      <w:pPr>
        <w:tabs>
          <w:tab w:val="clear" w:pos="567"/>
        </w:tabs>
        <w:spacing w:line="240" w:lineRule="auto"/>
        <w:rPr>
          <w:lang w:val="bg-BG"/>
        </w:rPr>
      </w:pPr>
      <w:r w:rsidRPr="004714B9">
        <w:rPr>
          <w:b/>
          <w:bCs/>
          <w:lang w:val="bg-BG"/>
        </w:rPr>
        <w:t>Три прости стъпки</w:t>
      </w:r>
      <w:r>
        <w:rPr>
          <w:lang w:val="bg-BG"/>
        </w:rPr>
        <w:t xml:space="preserve"> да се избегне хипогликемия или хипергликемия са:</w:t>
      </w:r>
    </w:p>
    <w:p w:rsidR="009127D5" w:rsidRDefault="009127D5">
      <w:pPr>
        <w:numPr>
          <w:ilvl w:val="12"/>
          <w:numId w:val="0"/>
        </w:numPr>
        <w:tabs>
          <w:tab w:val="clear" w:pos="567"/>
        </w:tabs>
        <w:spacing w:line="240" w:lineRule="auto"/>
        <w:ind w:left="540" w:right="-2" w:hanging="540"/>
        <w:rPr>
          <w:noProof/>
          <w:szCs w:val="22"/>
          <w:lang w:val="bg-BG"/>
        </w:rPr>
      </w:pPr>
      <w:r>
        <w:rPr>
          <w:lang w:val="bg-BG"/>
        </w:rPr>
        <w:sym w:font="Symbol" w:char="F0B7"/>
      </w:r>
      <w:r>
        <w:rPr>
          <w:rFonts w:eastAsia="Arial Unicode MS" w:cs="Arial Unicode MS"/>
          <w:noProof/>
          <w:szCs w:val="22"/>
          <w:lang w:val="bg-BG"/>
        </w:rPr>
        <w:tab/>
      </w:r>
      <w:r>
        <w:rPr>
          <w:lang w:val="bg-BG"/>
        </w:rPr>
        <w:t xml:space="preserve">Винаги пазете резервни спринцовки и резервни флакони с </w:t>
      </w:r>
      <w:r>
        <w:rPr>
          <w:szCs w:val="22"/>
          <w:lang w:val="bg-BG"/>
        </w:rPr>
        <w:t>Humalog</w:t>
      </w:r>
      <w:r>
        <w:rPr>
          <w:lang w:val="bg-BG"/>
        </w:rPr>
        <w:t>, или резервни писалки и патрони в случай, че загубите Вашата писалка или патрони или пък те се повредят.</w:t>
      </w:r>
    </w:p>
    <w:p w:rsidR="009127D5" w:rsidRDefault="009127D5">
      <w:pPr>
        <w:tabs>
          <w:tab w:val="clear" w:pos="567"/>
        </w:tabs>
        <w:spacing w:line="240" w:lineRule="auto"/>
        <w:jc w:val="both"/>
        <w:rPr>
          <w:lang w:val="bg-BG"/>
        </w:rPr>
      </w:pPr>
      <w:r>
        <w:rPr>
          <w:lang w:val="bg-BG"/>
        </w:rPr>
        <w:sym w:font="Symbol" w:char="F0B7"/>
      </w:r>
      <w:r>
        <w:rPr>
          <w:lang w:val="bg-BG"/>
        </w:rPr>
        <w:tab/>
        <w:t>Винаги носете нещо, което да показва, че сте диабетик.</w:t>
      </w:r>
    </w:p>
    <w:p w:rsidR="009127D5" w:rsidRDefault="009127D5">
      <w:pPr>
        <w:tabs>
          <w:tab w:val="clear" w:pos="567"/>
        </w:tabs>
        <w:spacing w:line="240" w:lineRule="auto"/>
        <w:jc w:val="both"/>
        <w:rPr>
          <w:lang w:val="bg-BG"/>
        </w:rPr>
      </w:pPr>
      <w:r>
        <w:rPr>
          <w:lang w:val="bg-BG"/>
        </w:rPr>
        <w:sym w:font="Symbol" w:char="F0B7"/>
      </w:r>
      <w:r>
        <w:rPr>
          <w:lang w:val="bg-BG"/>
        </w:rPr>
        <w:tab/>
        <w:t>Винаги носете захар със себе си.</w:t>
      </w:r>
    </w:p>
    <w:p w:rsidR="009127D5" w:rsidRDefault="009127D5">
      <w:pPr>
        <w:tabs>
          <w:tab w:val="clear" w:pos="567"/>
        </w:tabs>
        <w:spacing w:line="240" w:lineRule="auto"/>
        <w:jc w:val="both"/>
        <w:rPr>
          <w:lang w:val="bg-BG"/>
        </w:rPr>
      </w:pPr>
    </w:p>
    <w:p w:rsidR="009127D5" w:rsidRDefault="009127D5" w:rsidP="00B7195F">
      <w:pPr>
        <w:keepNext/>
        <w:numPr>
          <w:ilvl w:val="12"/>
          <w:numId w:val="0"/>
        </w:numPr>
        <w:tabs>
          <w:tab w:val="clear" w:pos="567"/>
        </w:tabs>
        <w:spacing w:line="240" w:lineRule="auto"/>
        <w:rPr>
          <w:b/>
          <w:noProof/>
          <w:szCs w:val="22"/>
          <w:lang w:val="bg-BG"/>
        </w:rPr>
      </w:pPr>
      <w:r>
        <w:rPr>
          <w:b/>
          <w:noProof/>
          <w:szCs w:val="22"/>
          <w:lang w:val="bg-BG"/>
        </w:rPr>
        <w:t>Ако сте спрели прил</w:t>
      </w:r>
      <w:r w:rsidR="00900075">
        <w:rPr>
          <w:b/>
          <w:noProof/>
          <w:szCs w:val="22"/>
          <w:lang w:val="bg-BG"/>
        </w:rPr>
        <w:t>ожението</w:t>
      </w:r>
      <w:r>
        <w:rPr>
          <w:b/>
          <w:noProof/>
          <w:szCs w:val="22"/>
          <w:lang w:val="bg-BG"/>
        </w:rPr>
        <w:t xml:space="preserve"> на Humalog</w:t>
      </w:r>
    </w:p>
    <w:p w:rsidR="009127D5" w:rsidRDefault="009127D5">
      <w:pPr>
        <w:numPr>
          <w:ilvl w:val="12"/>
          <w:numId w:val="0"/>
        </w:numPr>
        <w:tabs>
          <w:tab w:val="clear" w:pos="567"/>
        </w:tabs>
        <w:spacing w:line="240" w:lineRule="auto"/>
        <w:ind w:right="-2"/>
        <w:outlineLvl w:val="0"/>
        <w:rPr>
          <w:noProof/>
          <w:szCs w:val="22"/>
          <w:lang w:val="bg-BG"/>
        </w:rPr>
      </w:pPr>
      <w:r>
        <w:rPr>
          <w:noProof/>
          <w:szCs w:val="22"/>
          <w:lang w:val="bg-BG"/>
        </w:rPr>
        <w:t>Ако сте приложили по-малко Humalog, отколкото Ви е необходимо, може да настъпи повишаване на кръвната захар. Не променяйте инсулина, предназначен за Вас, освен ако не Ви каже Вашия лекар.</w:t>
      </w:r>
    </w:p>
    <w:p w:rsidR="009127D5" w:rsidRDefault="009127D5">
      <w:pPr>
        <w:numPr>
          <w:ilvl w:val="12"/>
          <w:numId w:val="0"/>
        </w:numPr>
        <w:tabs>
          <w:tab w:val="clear" w:pos="567"/>
        </w:tabs>
        <w:spacing w:line="240" w:lineRule="auto"/>
        <w:ind w:left="567" w:right="-2" w:hanging="567"/>
        <w:rPr>
          <w:noProof/>
          <w:szCs w:val="22"/>
          <w:lang w:val="bg-BG"/>
        </w:rPr>
      </w:pPr>
    </w:p>
    <w:p w:rsidR="009127D5" w:rsidRDefault="009127D5" w:rsidP="000650B1">
      <w:pPr>
        <w:numPr>
          <w:ilvl w:val="12"/>
          <w:numId w:val="0"/>
        </w:numPr>
        <w:tabs>
          <w:tab w:val="clear" w:pos="567"/>
        </w:tabs>
        <w:spacing w:line="240" w:lineRule="auto"/>
        <w:ind w:right="-2"/>
        <w:rPr>
          <w:noProof/>
          <w:szCs w:val="22"/>
          <w:lang w:val="bg-BG"/>
        </w:rPr>
      </w:pPr>
      <w:r>
        <w:rPr>
          <w:noProof/>
          <w:szCs w:val="22"/>
          <w:lang w:val="bg-BG"/>
        </w:rPr>
        <w:t xml:space="preserve">Ако имате някакви допълнителни въпроси, свързани с употребата на </w:t>
      </w:r>
      <w:r w:rsidR="00CC49BE">
        <w:rPr>
          <w:noProof/>
          <w:szCs w:val="22"/>
          <w:lang w:val="bg-BG"/>
        </w:rPr>
        <w:t>това лекарство</w:t>
      </w:r>
      <w:r>
        <w:rPr>
          <w:noProof/>
          <w:szCs w:val="22"/>
          <w:lang w:val="bg-BG"/>
        </w:rPr>
        <w:t>, попитайте Вашия лекар или фармацевт.</w:t>
      </w:r>
    </w:p>
    <w:p w:rsidR="009127D5" w:rsidRDefault="009127D5">
      <w:pPr>
        <w:numPr>
          <w:ilvl w:val="12"/>
          <w:numId w:val="0"/>
        </w:numPr>
        <w:tabs>
          <w:tab w:val="clear" w:pos="567"/>
        </w:tabs>
        <w:spacing w:line="240" w:lineRule="auto"/>
        <w:ind w:left="567" w:right="-2" w:hanging="567"/>
        <w:rPr>
          <w:noProof/>
          <w:szCs w:val="22"/>
          <w:lang w:val="bg-BG"/>
        </w:rPr>
      </w:pPr>
    </w:p>
    <w:p w:rsidR="009127D5" w:rsidRDefault="009127D5">
      <w:pPr>
        <w:numPr>
          <w:ilvl w:val="12"/>
          <w:numId w:val="0"/>
        </w:numPr>
        <w:tabs>
          <w:tab w:val="clear" w:pos="567"/>
        </w:tabs>
        <w:spacing w:line="240" w:lineRule="auto"/>
        <w:ind w:left="567" w:right="-2" w:hanging="567"/>
        <w:rPr>
          <w:noProof/>
          <w:szCs w:val="22"/>
          <w:lang w:val="bg-BG"/>
        </w:rPr>
      </w:pPr>
    </w:p>
    <w:p w:rsidR="009127D5" w:rsidRDefault="009127D5" w:rsidP="009D060B">
      <w:pPr>
        <w:keepNext/>
        <w:numPr>
          <w:ilvl w:val="12"/>
          <w:numId w:val="0"/>
        </w:numPr>
        <w:tabs>
          <w:tab w:val="clear" w:pos="567"/>
        </w:tabs>
        <w:spacing w:line="240" w:lineRule="auto"/>
        <w:rPr>
          <w:noProof/>
          <w:szCs w:val="22"/>
          <w:lang w:val="bg-BG"/>
        </w:rPr>
      </w:pPr>
      <w:r>
        <w:rPr>
          <w:b/>
          <w:noProof/>
          <w:szCs w:val="22"/>
          <w:lang w:val="bg-BG"/>
        </w:rPr>
        <w:t>4.</w:t>
      </w:r>
      <w:r>
        <w:rPr>
          <w:b/>
          <w:noProof/>
          <w:szCs w:val="22"/>
          <w:lang w:val="bg-BG"/>
        </w:rPr>
        <w:tab/>
        <w:t>В</w:t>
      </w:r>
      <w:r w:rsidR="009D060B" w:rsidRPr="000D3C7C">
        <w:rPr>
          <w:b/>
          <w:noProof/>
          <w:szCs w:val="22"/>
          <w:lang w:val="bg-BG"/>
        </w:rPr>
        <w:t>ъзможни нежелани реакции</w:t>
      </w:r>
    </w:p>
    <w:p w:rsidR="009127D5" w:rsidRDefault="009127D5" w:rsidP="00B7195F">
      <w:pPr>
        <w:keepNext/>
        <w:numPr>
          <w:ilvl w:val="12"/>
          <w:numId w:val="0"/>
        </w:numPr>
        <w:tabs>
          <w:tab w:val="clear" w:pos="567"/>
        </w:tabs>
        <w:spacing w:line="240" w:lineRule="auto"/>
        <w:rPr>
          <w:noProof/>
          <w:szCs w:val="22"/>
          <w:lang w:val="bg-BG"/>
        </w:rPr>
      </w:pPr>
    </w:p>
    <w:p w:rsidR="009127D5" w:rsidRDefault="009127D5">
      <w:pPr>
        <w:numPr>
          <w:ilvl w:val="12"/>
          <w:numId w:val="0"/>
        </w:numPr>
        <w:tabs>
          <w:tab w:val="clear" w:pos="567"/>
        </w:tabs>
        <w:spacing w:line="240" w:lineRule="auto"/>
        <w:ind w:right="-29"/>
        <w:rPr>
          <w:noProof/>
          <w:szCs w:val="22"/>
          <w:lang w:val="bg-BG"/>
        </w:rPr>
      </w:pPr>
      <w:r>
        <w:rPr>
          <w:noProof/>
          <w:szCs w:val="22"/>
          <w:lang w:val="bg-BG"/>
        </w:rPr>
        <w:t xml:space="preserve">Както всички лекарства, </w:t>
      </w:r>
      <w:r w:rsidR="003D6558" w:rsidRPr="003D6558">
        <w:rPr>
          <w:noProof/>
          <w:szCs w:val="22"/>
          <w:lang w:val="bg-BG"/>
        </w:rPr>
        <w:t>това лекарство</w:t>
      </w:r>
      <w:r>
        <w:rPr>
          <w:noProof/>
          <w:szCs w:val="22"/>
          <w:lang w:val="bg-BG"/>
        </w:rPr>
        <w:t xml:space="preserve"> може да предизвика нежелани </w:t>
      </w:r>
      <w:r w:rsidR="00900075">
        <w:rPr>
          <w:noProof/>
          <w:szCs w:val="22"/>
          <w:lang w:val="bg-BG"/>
        </w:rPr>
        <w:t>реакции</w:t>
      </w:r>
      <w:r>
        <w:rPr>
          <w:noProof/>
          <w:szCs w:val="22"/>
          <w:lang w:val="bg-BG"/>
        </w:rPr>
        <w:t>, въпреки че не всеки ги получава.</w:t>
      </w:r>
    </w:p>
    <w:p w:rsidR="009127D5" w:rsidRDefault="009127D5">
      <w:pPr>
        <w:numPr>
          <w:ilvl w:val="12"/>
          <w:numId w:val="0"/>
        </w:numPr>
        <w:tabs>
          <w:tab w:val="clear" w:pos="567"/>
        </w:tabs>
        <w:spacing w:line="240" w:lineRule="auto"/>
        <w:ind w:right="-29"/>
        <w:rPr>
          <w:noProof/>
          <w:szCs w:val="22"/>
          <w:lang w:val="bg-BG"/>
        </w:rPr>
      </w:pPr>
    </w:p>
    <w:p w:rsidR="009127D5" w:rsidRDefault="009127D5">
      <w:pPr>
        <w:tabs>
          <w:tab w:val="clear" w:pos="567"/>
        </w:tabs>
        <w:spacing w:line="240" w:lineRule="auto"/>
        <w:jc w:val="both"/>
        <w:rPr>
          <w:lang w:val="bg-BG"/>
        </w:rPr>
      </w:pPr>
      <w:r>
        <w:rPr>
          <w:lang w:val="bg-BG"/>
        </w:rPr>
        <w:t>Системната алергия е рядка (</w:t>
      </w:r>
      <w:r>
        <w:rPr>
          <w:lang w:val="en-US"/>
        </w:rPr>
        <w:sym w:font="Symbol" w:char="F0B3"/>
      </w:r>
      <w:r>
        <w:rPr>
          <w:lang w:val="bg-BG"/>
        </w:rPr>
        <w:t xml:space="preserve"> 1/10 000 до </w:t>
      </w:r>
      <w:r>
        <w:rPr>
          <w:lang w:val="bg-BG"/>
        </w:rPr>
        <w:sym w:font="Symbol" w:char="F03C"/>
      </w:r>
      <w:r>
        <w:rPr>
          <w:lang w:val="bg-BG"/>
        </w:rPr>
        <w:t>1/1 000). Симптомите са следните:</w:t>
      </w:r>
    </w:p>
    <w:p w:rsidR="009127D5" w:rsidRDefault="009127D5" w:rsidP="00323594">
      <w:pPr>
        <w:numPr>
          <w:ilvl w:val="0"/>
          <w:numId w:val="11"/>
        </w:numPr>
        <w:tabs>
          <w:tab w:val="clear" w:pos="567"/>
        </w:tabs>
        <w:spacing w:line="240" w:lineRule="auto"/>
        <w:ind w:right="11"/>
        <w:rPr>
          <w:lang w:val="bg-BG"/>
        </w:rPr>
      </w:pPr>
      <w:r>
        <w:rPr>
          <w:lang w:val="bg-BG"/>
        </w:rPr>
        <w:t>обрив по цялото тяло</w:t>
      </w:r>
      <w:r>
        <w:rPr>
          <w:lang w:val="bg-BG"/>
        </w:rPr>
        <w:tab/>
      </w:r>
      <w:r>
        <w:rPr>
          <w:lang w:val="bg-BG"/>
        </w:rPr>
        <w:tab/>
      </w:r>
      <w:r>
        <w:rPr>
          <w:lang w:val="bg-BG"/>
        </w:rPr>
        <w:tab/>
      </w:r>
      <w:r>
        <w:rPr>
          <w:lang w:val="bg-BG"/>
        </w:rPr>
        <w:sym w:font="Symbol" w:char="F0B7"/>
      </w:r>
      <w:r>
        <w:rPr>
          <w:lang w:val="bg-BG"/>
        </w:rPr>
        <w:tab/>
        <w:t>спадане на кръвното налягане</w:t>
      </w:r>
    </w:p>
    <w:p w:rsidR="009127D5" w:rsidRDefault="009127D5" w:rsidP="00323594">
      <w:pPr>
        <w:numPr>
          <w:ilvl w:val="0"/>
          <w:numId w:val="10"/>
        </w:numPr>
        <w:tabs>
          <w:tab w:val="clear" w:pos="567"/>
        </w:tabs>
        <w:spacing w:line="240" w:lineRule="auto"/>
        <w:ind w:right="11"/>
      </w:pPr>
      <w:r>
        <w:rPr>
          <w:lang w:val="bg-BG"/>
        </w:rPr>
        <w:t xml:space="preserve">затруднено дишане </w:t>
      </w:r>
      <w:r>
        <w:tab/>
      </w:r>
      <w:r>
        <w:tab/>
      </w:r>
      <w:r>
        <w:tab/>
      </w:r>
      <w:r>
        <w:rPr>
          <w:lang w:val="bg-BG"/>
        </w:rPr>
        <w:sym w:font="Symbol" w:char="F0B7"/>
      </w:r>
      <w:r>
        <w:tab/>
      </w:r>
      <w:r>
        <w:rPr>
          <w:lang w:val="bg-BG"/>
        </w:rPr>
        <w:t>ускорена сърдечна дейност</w:t>
      </w:r>
    </w:p>
    <w:p w:rsidR="009127D5" w:rsidRDefault="009127D5" w:rsidP="00323594">
      <w:pPr>
        <w:numPr>
          <w:ilvl w:val="0"/>
          <w:numId w:val="10"/>
        </w:numPr>
        <w:tabs>
          <w:tab w:val="clear" w:pos="567"/>
        </w:tabs>
        <w:spacing w:line="240" w:lineRule="auto"/>
        <w:ind w:right="11"/>
      </w:pPr>
      <w:r>
        <w:rPr>
          <w:lang w:val="bg-BG"/>
        </w:rPr>
        <w:t>хриптящо дишане</w:t>
      </w:r>
      <w:r>
        <w:tab/>
      </w:r>
      <w:r>
        <w:tab/>
      </w:r>
      <w:r>
        <w:tab/>
      </w:r>
      <w:r w:rsidR="00B07B0B">
        <w:tab/>
      </w:r>
      <w:r>
        <w:rPr>
          <w:lang w:val="bg-BG"/>
        </w:rPr>
        <w:sym w:font="Symbol" w:char="F0B7"/>
      </w:r>
      <w:r>
        <w:tab/>
      </w:r>
      <w:r>
        <w:rPr>
          <w:lang w:val="bg-BG"/>
        </w:rPr>
        <w:t>изпотяване</w:t>
      </w:r>
    </w:p>
    <w:p w:rsidR="009127D5" w:rsidRDefault="009127D5">
      <w:pPr>
        <w:tabs>
          <w:tab w:val="clear" w:pos="567"/>
        </w:tabs>
        <w:spacing w:line="240" w:lineRule="auto"/>
        <w:rPr>
          <w:lang w:val="bg-BG"/>
        </w:rPr>
      </w:pPr>
      <w:r>
        <w:rPr>
          <w:lang w:val="bg-BG"/>
        </w:rPr>
        <w:t xml:space="preserve">Ако смятате, че имате този тип инсулинова алергия с </w:t>
      </w:r>
      <w:r>
        <w:rPr>
          <w:szCs w:val="22"/>
          <w:lang w:val="bg-BG"/>
        </w:rPr>
        <w:t>Humalog</w:t>
      </w:r>
      <w:r>
        <w:rPr>
          <w:lang w:val="bg-BG"/>
        </w:rPr>
        <w:t xml:space="preserve">, незабавно </w:t>
      </w:r>
      <w:r w:rsidR="002320DC">
        <w:rPr>
          <w:lang w:val="bg-BG"/>
        </w:rPr>
        <w:t>информирайте</w:t>
      </w:r>
      <w:r>
        <w:rPr>
          <w:lang w:val="bg-BG"/>
        </w:rPr>
        <w:t xml:space="preserve"> Вашия лекар.</w:t>
      </w:r>
    </w:p>
    <w:p w:rsidR="009127D5" w:rsidRDefault="009127D5">
      <w:pPr>
        <w:numPr>
          <w:ilvl w:val="12"/>
          <w:numId w:val="0"/>
        </w:numPr>
        <w:tabs>
          <w:tab w:val="clear" w:pos="567"/>
        </w:tabs>
        <w:spacing w:line="240" w:lineRule="auto"/>
        <w:ind w:right="-29"/>
        <w:rPr>
          <w:noProof/>
          <w:szCs w:val="22"/>
          <w:lang w:val="bg-BG"/>
        </w:rPr>
      </w:pPr>
    </w:p>
    <w:p w:rsidR="003D6558" w:rsidRDefault="003D6558" w:rsidP="003D6558">
      <w:pPr>
        <w:tabs>
          <w:tab w:val="clear" w:pos="567"/>
        </w:tabs>
        <w:spacing w:line="240" w:lineRule="auto"/>
        <w:rPr>
          <w:lang w:val="bg-BG"/>
        </w:rPr>
      </w:pPr>
      <w:r>
        <w:rPr>
          <w:lang w:val="bg-BG"/>
        </w:rPr>
        <w:t>Локалната алергия е честа (</w:t>
      </w:r>
      <w:r>
        <w:rPr>
          <w:lang w:val="en-US"/>
        </w:rPr>
        <w:sym w:font="Symbol" w:char="F0B3"/>
      </w:r>
      <w:r>
        <w:rPr>
          <w:lang w:val="bg-BG"/>
        </w:rPr>
        <w:t xml:space="preserve"> 1/100 до </w:t>
      </w:r>
      <w:r>
        <w:rPr>
          <w:lang w:val="bg-BG"/>
        </w:rPr>
        <w:sym w:font="Symbol" w:char="F03C"/>
      </w:r>
      <w:r>
        <w:rPr>
          <w:lang w:val="bg-BG"/>
        </w:rPr>
        <w:t xml:space="preserve">1/10): Някои хора получават зачервяване, подуване или сърбеж около мястото на инжектиране на инсулина. Обикновено това отзвучава за няколко дни до няколко седмици. Ако това Ви се случи, </w:t>
      </w:r>
      <w:r w:rsidR="002320DC">
        <w:rPr>
          <w:lang w:val="bg-BG"/>
        </w:rPr>
        <w:t>информирайте</w:t>
      </w:r>
      <w:r>
        <w:rPr>
          <w:lang w:val="bg-BG"/>
        </w:rPr>
        <w:t xml:space="preserve"> Вашия лекар.</w:t>
      </w:r>
    </w:p>
    <w:p w:rsidR="003D6558" w:rsidRDefault="003D6558" w:rsidP="003D6558">
      <w:pPr>
        <w:numPr>
          <w:ilvl w:val="12"/>
          <w:numId w:val="0"/>
        </w:numPr>
        <w:tabs>
          <w:tab w:val="clear" w:pos="567"/>
        </w:tabs>
        <w:spacing w:line="240" w:lineRule="auto"/>
        <w:ind w:right="-29"/>
        <w:rPr>
          <w:noProof/>
          <w:szCs w:val="22"/>
          <w:lang w:val="bg-BG"/>
        </w:rPr>
      </w:pPr>
    </w:p>
    <w:p w:rsidR="009127D5" w:rsidRDefault="009127D5">
      <w:pPr>
        <w:tabs>
          <w:tab w:val="clear" w:pos="567"/>
        </w:tabs>
        <w:spacing w:line="240" w:lineRule="auto"/>
        <w:rPr>
          <w:lang w:val="bg-BG"/>
        </w:rPr>
      </w:pPr>
      <w:r>
        <w:rPr>
          <w:lang w:val="bg-BG"/>
        </w:rPr>
        <w:t>Липодистрофия (удебеляване или хлътване върху кожата) е нечеста (</w:t>
      </w:r>
      <w:r>
        <w:rPr>
          <w:lang w:val="en-US"/>
        </w:rPr>
        <w:sym w:font="Symbol" w:char="F0B3"/>
      </w:r>
      <w:r>
        <w:rPr>
          <w:lang w:val="bg-BG"/>
        </w:rPr>
        <w:t xml:space="preserve"> 1/1 000 до </w:t>
      </w:r>
      <w:r>
        <w:rPr>
          <w:lang w:val="bg-BG"/>
        </w:rPr>
        <w:sym w:font="Symbol" w:char="F03C"/>
      </w:r>
      <w:r>
        <w:rPr>
          <w:lang w:val="bg-BG"/>
        </w:rPr>
        <w:t>1/100)</w:t>
      </w:r>
      <w:r w:rsidR="00F620F4">
        <w:rPr>
          <w:lang w:val="bg-BG"/>
        </w:rPr>
        <w:t xml:space="preserve">. </w:t>
      </w:r>
      <w:r>
        <w:rPr>
          <w:lang w:val="bg-BG"/>
        </w:rPr>
        <w:t xml:space="preserve">Ако забележите надебеляване или хлътване на мястото на инжектиране, </w:t>
      </w:r>
      <w:r w:rsidR="002320DC">
        <w:rPr>
          <w:lang w:val="bg-BG"/>
        </w:rPr>
        <w:t>информирайте</w:t>
      </w:r>
      <w:r>
        <w:rPr>
          <w:lang w:val="bg-BG"/>
        </w:rPr>
        <w:t xml:space="preserve"> Вашия лекар.</w:t>
      </w:r>
    </w:p>
    <w:p w:rsidR="002373A4" w:rsidRDefault="002373A4" w:rsidP="002373A4">
      <w:pPr>
        <w:rPr>
          <w:szCs w:val="22"/>
          <w:lang w:val="bg-BG" w:eastAsia="de-DE"/>
        </w:rPr>
      </w:pPr>
    </w:p>
    <w:p w:rsidR="00FA11BC" w:rsidRPr="00601C3B" w:rsidRDefault="00C12978" w:rsidP="00FA11BC">
      <w:pPr>
        <w:rPr>
          <w:lang w:val="ru-RU"/>
        </w:rPr>
      </w:pPr>
      <w:r>
        <w:rPr>
          <w:szCs w:val="22"/>
          <w:lang w:val="bg-BG" w:eastAsia="de-DE"/>
        </w:rPr>
        <w:t>Има съобщения за о</w:t>
      </w:r>
      <w:r w:rsidR="00FA11BC">
        <w:rPr>
          <w:szCs w:val="22"/>
          <w:lang w:val="bg-BG" w:eastAsia="de-DE"/>
        </w:rPr>
        <w:t>ток (напр., подуване на ръцете, глезените; задръжка на течности), особено при започването на лечение с инсулин или по време на промяна на лечението с цел подобряване на контрола на кръвната Ви захар.</w:t>
      </w:r>
    </w:p>
    <w:p w:rsidR="002373A4" w:rsidRPr="00FA11BC" w:rsidRDefault="002373A4" w:rsidP="002373A4">
      <w:pPr>
        <w:tabs>
          <w:tab w:val="clear" w:pos="567"/>
        </w:tabs>
        <w:spacing w:line="240" w:lineRule="auto"/>
        <w:rPr>
          <w:lang w:val="ru-RU"/>
        </w:rPr>
      </w:pPr>
    </w:p>
    <w:p w:rsidR="009D060B" w:rsidRPr="000D3C7C" w:rsidRDefault="009D060B" w:rsidP="009D060B">
      <w:pPr>
        <w:numPr>
          <w:ilvl w:val="12"/>
          <w:numId w:val="0"/>
        </w:numPr>
        <w:tabs>
          <w:tab w:val="clear" w:pos="567"/>
          <w:tab w:val="left" w:pos="720"/>
        </w:tabs>
        <w:spacing w:line="240" w:lineRule="auto"/>
        <w:ind w:right="-2"/>
        <w:rPr>
          <w:b/>
          <w:szCs w:val="22"/>
          <w:lang w:val="bg-BG"/>
        </w:rPr>
      </w:pPr>
      <w:r w:rsidRPr="000D3C7C">
        <w:rPr>
          <w:b/>
          <w:szCs w:val="22"/>
          <w:lang w:val="bg-BG"/>
        </w:rPr>
        <w:t>Съобщаване на нежелани реакции</w:t>
      </w:r>
    </w:p>
    <w:p w:rsidR="00A453D0" w:rsidRPr="002A32DA" w:rsidRDefault="009D060B" w:rsidP="00176A79">
      <w:pPr>
        <w:ind w:right="-2"/>
        <w:rPr>
          <w:szCs w:val="22"/>
          <w:lang w:val="ru-RU"/>
        </w:rPr>
      </w:pPr>
      <w:r w:rsidRPr="000D3C7C">
        <w:rPr>
          <w:szCs w:val="22"/>
          <w:lang w:val="bg-BG"/>
        </w:rPr>
        <w:t xml:space="preserve">Ако </w:t>
      </w:r>
      <w:r w:rsidRPr="000D3C7C">
        <w:rPr>
          <w:noProof/>
          <w:szCs w:val="22"/>
          <w:lang w:val="bg-BG"/>
        </w:rPr>
        <w:t>получите някакви нежелани</w:t>
      </w:r>
      <w:r w:rsidRPr="000D3C7C">
        <w:rPr>
          <w:szCs w:val="22"/>
          <w:lang w:val="bg-BG"/>
        </w:rPr>
        <w:t xml:space="preserve"> лекарствени реакции</w:t>
      </w:r>
      <w:r w:rsidRPr="000D3C7C">
        <w:rPr>
          <w:noProof/>
          <w:szCs w:val="22"/>
          <w:lang w:val="bg-BG"/>
        </w:rPr>
        <w:t xml:space="preserve">, уведомете </w:t>
      </w:r>
      <w:r w:rsidRPr="005A48AB">
        <w:rPr>
          <w:noProof/>
          <w:szCs w:val="22"/>
          <w:lang w:val="bg-BG"/>
        </w:rPr>
        <w:t>Вашия</w:t>
      </w:r>
      <w:r>
        <w:rPr>
          <w:noProof/>
          <w:szCs w:val="22"/>
          <w:lang w:val="bg-BG"/>
        </w:rPr>
        <w:t xml:space="preserve"> </w:t>
      </w:r>
      <w:r w:rsidRPr="005A48AB">
        <w:rPr>
          <w:noProof/>
          <w:szCs w:val="22"/>
          <w:lang w:val="bg-BG"/>
        </w:rPr>
        <w:t>лекар</w:t>
      </w:r>
      <w:r>
        <w:rPr>
          <w:noProof/>
          <w:szCs w:val="22"/>
          <w:lang w:val="bg-BG"/>
        </w:rPr>
        <w:t xml:space="preserve"> </w:t>
      </w:r>
      <w:r w:rsidRPr="005A48AB">
        <w:rPr>
          <w:noProof/>
          <w:szCs w:val="22"/>
          <w:lang w:val="bg-BG"/>
        </w:rPr>
        <w:t>или</w:t>
      </w:r>
      <w:r>
        <w:rPr>
          <w:noProof/>
          <w:szCs w:val="22"/>
          <w:lang w:val="bg-BG"/>
        </w:rPr>
        <w:t xml:space="preserve"> </w:t>
      </w:r>
      <w:r w:rsidRPr="005A48AB">
        <w:rPr>
          <w:noProof/>
          <w:szCs w:val="22"/>
          <w:lang w:val="bg-BG"/>
        </w:rPr>
        <w:t>фармацевт</w:t>
      </w:r>
      <w:r w:rsidRPr="000D3C7C">
        <w:rPr>
          <w:noProof/>
          <w:szCs w:val="22"/>
          <w:lang w:val="bg-BG"/>
        </w:rPr>
        <w:t xml:space="preserve">. </w:t>
      </w:r>
      <w:r w:rsidRPr="000D3C7C">
        <w:rPr>
          <w:szCs w:val="22"/>
          <w:lang w:val="bg-BG"/>
        </w:rPr>
        <w:t xml:space="preserve">Това включва </w:t>
      </w:r>
      <w:r w:rsidRPr="00900075">
        <w:rPr>
          <w:szCs w:val="22"/>
          <w:lang w:val="bg-BG"/>
        </w:rPr>
        <w:t>всички възможни</w:t>
      </w:r>
      <w:r w:rsidRPr="00176A79">
        <w:rPr>
          <w:szCs w:val="22"/>
          <w:lang w:val="bg-BG"/>
        </w:rPr>
        <w:t xml:space="preserve"> </w:t>
      </w:r>
      <w:r w:rsidRPr="00900075">
        <w:rPr>
          <w:szCs w:val="22"/>
          <w:lang w:val="bg-BG"/>
        </w:rPr>
        <w:t>неописани в тази листовка нежелани реакции</w:t>
      </w:r>
      <w:r w:rsidRPr="00900075">
        <w:rPr>
          <w:noProof/>
          <w:szCs w:val="22"/>
          <w:lang w:val="bg-BG"/>
        </w:rPr>
        <w:t xml:space="preserve">. Можете също </w:t>
      </w:r>
      <w:r w:rsidRPr="0014363B">
        <w:rPr>
          <w:noProof/>
          <w:szCs w:val="22"/>
          <w:lang w:val="bg-BG"/>
        </w:rPr>
        <w:t xml:space="preserve">да съобщите нежелани реакции </w:t>
      </w:r>
      <w:r w:rsidRPr="00444600">
        <w:rPr>
          <w:szCs w:val="22"/>
          <w:lang w:val="bg-BG"/>
        </w:rPr>
        <w:t>директно</w:t>
      </w:r>
      <w:r w:rsidRPr="00E2460C">
        <w:rPr>
          <w:szCs w:val="22"/>
          <w:lang w:val="bg-BG"/>
        </w:rPr>
        <w:t xml:space="preserve"> </w:t>
      </w:r>
      <w:r w:rsidR="00347C8E" w:rsidRPr="001E49E8">
        <w:rPr>
          <w:szCs w:val="22"/>
          <w:lang w:val="bg-BG"/>
        </w:rPr>
        <w:t>чрез</w:t>
      </w:r>
      <w:r w:rsidR="00347C8E" w:rsidRPr="00CA20B9">
        <w:rPr>
          <w:noProof/>
          <w:szCs w:val="22"/>
          <w:highlight w:val="lightGray"/>
          <w:lang w:val="bg-BG"/>
        </w:rPr>
        <w:t xml:space="preserve"> </w:t>
      </w:r>
      <w:r w:rsidR="00DF1E0D" w:rsidRPr="00CA20B9">
        <w:rPr>
          <w:noProof/>
          <w:szCs w:val="22"/>
          <w:highlight w:val="lightGray"/>
          <w:lang w:val="bg-BG"/>
        </w:rPr>
        <w:t xml:space="preserve">националната система за съобщаване, посочена в </w:t>
      </w:r>
      <w:hyperlink r:id="rId26" w:history="1">
        <w:r w:rsidR="00DF1E0D" w:rsidRPr="00CA20B9">
          <w:rPr>
            <w:rStyle w:val="Hyperlink"/>
            <w:noProof/>
            <w:szCs w:val="22"/>
            <w:highlight w:val="lightGray"/>
            <w:lang w:val="bg-BG"/>
          </w:rPr>
          <w:t>Приложение V</w:t>
        </w:r>
      </w:hyperlink>
      <w:r w:rsidR="00DF1E0D" w:rsidRPr="00CA20B9">
        <w:rPr>
          <w:noProof/>
          <w:szCs w:val="22"/>
          <w:lang w:val="bg-BG"/>
        </w:rPr>
        <w:t xml:space="preserve">. </w:t>
      </w:r>
      <w:r w:rsidR="00A453D0" w:rsidRPr="000D3C7C">
        <w:rPr>
          <w:szCs w:val="22"/>
          <w:lang w:val="bg-BG"/>
        </w:rPr>
        <w:t>Като съобщавате нежелани реакции, можете да дадете своя принос за получаване на повече информация относно безопасността на това лекарство.</w:t>
      </w:r>
    </w:p>
    <w:p w:rsidR="009D060B" w:rsidRPr="009D060B" w:rsidRDefault="009D060B">
      <w:pPr>
        <w:numPr>
          <w:ilvl w:val="12"/>
          <w:numId w:val="0"/>
        </w:numPr>
        <w:tabs>
          <w:tab w:val="clear" w:pos="567"/>
        </w:tabs>
        <w:spacing w:line="240" w:lineRule="auto"/>
        <w:ind w:left="567" w:right="-2" w:hanging="567"/>
        <w:rPr>
          <w:noProof/>
          <w:szCs w:val="22"/>
          <w:lang w:val="bg-BG"/>
        </w:rPr>
      </w:pPr>
    </w:p>
    <w:p w:rsidR="009127D5" w:rsidRDefault="009127D5" w:rsidP="00B7195F">
      <w:pPr>
        <w:keepNext/>
        <w:tabs>
          <w:tab w:val="clear" w:pos="567"/>
        </w:tabs>
        <w:spacing w:line="240" w:lineRule="auto"/>
        <w:rPr>
          <w:b/>
          <w:lang w:val="bg-BG"/>
        </w:rPr>
      </w:pPr>
      <w:r>
        <w:rPr>
          <w:b/>
          <w:lang w:val="bg-BG"/>
        </w:rPr>
        <w:t>Основни проблеми на диабета</w:t>
      </w:r>
    </w:p>
    <w:p w:rsidR="009127D5" w:rsidRDefault="009127D5" w:rsidP="00B7195F">
      <w:pPr>
        <w:keepNext/>
        <w:tabs>
          <w:tab w:val="clear" w:pos="567"/>
        </w:tabs>
        <w:spacing w:line="240" w:lineRule="auto"/>
        <w:rPr>
          <w:lang w:val="bg-BG"/>
        </w:rPr>
      </w:pPr>
    </w:p>
    <w:p w:rsidR="009127D5" w:rsidRDefault="009127D5" w:rsidP="00B7195F">
      <w:pPr>
        <w:keepNext/>
        <w:tabs>
          <w:tab w:val="clear" w:pos="567"/>
        </w:tabs>
        <w:spacing w:line="240" w:lineRule="auto"/>
        <w:rPr>
          <w:b/>
          <w:lang w:val="bg-BG"/>
        </w:rPr>
      </w:pPr>
      <w:r>
        <w:rPr>
          <w:b/>
          <w:lang w:val="bg-BG"/>
        </w:rPr>
        <w:t xml:space="preserve">А. </w:t>
      </w:r>
      <w:r>
        <w:rPr>
          <w:b/>
          <w:lang w:val="bg-BG"/>
        </w:rPr>
        <w:tab/>
        <w:t>Хипогликемия</w:t>
      </w:r>
    </w:p>
    <w:p w:rsidR="009127D5" w:rsidRDefault="009127D5">
      <w:pPr>
        <w:tabs>
          <w:tab w:val="clear" w:pos="567"/>
        </w:tabs>
        <w:spacing w:line="240" w:lineRule="auto"/>
        <w:rPr>
          <w:lang w:val="bg-BG"/>
        </w:rPr>
      </w:pPr>
      <w:r>
        <w:rPr>
          <w:lang w:val="bg-BG"/>
        </w:rPr>
        <w:t>Хипогликемия (ниска кръвна захар) означава, че няма достатъчно захар в кръвта. Тя може да бъде предизвикана ако:</w:t>
      </w:r>
    </w:p>
    <w:p w:rsidR="009127D5" w:rsidRDefault="009127D5" w:rsidP="00323594">
      <w:pPr>
        <w:numPr>
          <w:ilvl w:val="0"/>
          <w:numId w:val="12"/>
        </w:numPr>
        <w:tabs>
          <w:tab w:val="clear" w:pos="567"/>
        </w:tabs>
        <w:spacing w:line="240" w:lineRule="auto"/>
        <w:rPr>
          <w:lang w:val="bg-BG"/>
        </w:rPr>
      </w:pPr>
      <w:r>
        <w:rPr>
          <w:lang w:val="bg-BG"/>
        </w:rPr>
        <w:t xml:space="preserve">взимате твърде много </w:t>
      </w:r>
      <w:r>
        <w:rPr>
          <w:szCs w:val="22"/>
          <w:lang w:val="bg-BG"/>
        </w:rPr>
        <w:t>Humalog</w:t>
      </w:r>
      <w:r>
        <w:rPr>
          <w:b/>
          <w:szCs w:val="22"/>
          <w:lang w:val="bg-BG"/>
        </w:rPr>
        <w:t xml:space="preserve"> </w:t>
      </w:r>
      <w:r>
        <w:rPr>
          <w:lang w:val="bg-BG"/>
        </w:rPr>
        <w:t>или друг инсулин;</w:t>
      </w:r>
    </w:p>
    <w:p w:rsidR="009127D5" w:rsidRDefault="009127D5" w:rsidP="00323594">
      <w:pPr>
        <w:numPr>
          <w:ilvl w:val="0"/>
          <w:numId w:val="12"/>
        </w:numPr>
        <w:tabs>
          <w:tab w:val="clear" w:pos="567"/>
        </w:tabs>
        <w:spacing w:line="240" w:lineRule="auto"/>
        <w:rPr>
          <w:lang w:val="bg-BG"/>
        </w:rPr>
      </w:pPr>
      <w:r>
        <w:rPr>
          <w:lang w:val="bg-BG"/>
        </w:rPr>
        <w:t>изпуснете или забавите храненето или промените Вашата диета;</w:t>
      </w:r>
    </w:p>
    <w:p w:rsidR="009127D5" w:rsidRDefault="009127D5" w:rsidP="00323594">
      <w:pPr>
        <w:numPr>
          <w:ilvl w:val="0"/>
          <w:numId w:val="12"/>
        </w:numPr>
        <w:tabs>
          <w:tab w:val="clear" w:pos="567"/>
        </w:tabs>
        <w:spacing w:line="240" w:lineRule="auto"/>
        <w:rPr>
          <w:lang w:val="bg-BG"/>
        </w:rPr>
      </w:pPr>
      <w:r>
        <w:rPr>
          <w:lang w:val="bg-BG"/>
        </w:rPr>
        <w:t>извършвате физическо натоварване или работите твърде много непосредствено преди или след ядене;</w:t>
      </w:r>
    </w:p>
    <w:p w:rsidR="009127D5" w:rsidRDefault="009127D5" w:rsidP="00323594">
      <w:pPr>
        <w:numPr>
          <w:ilvl w:val="0"/>
          <w:numId w:val="12"/>
        </w:numPr>
        <w:tabs>
          <w:tab w:val="clear" w:pos="567"/>
        </w:tabs>
        <w:spacing w:line="240" w:lineRule="auto"/>
        <w:rPr>
          <w:lang w:val="bg-BG"/>
        </w:rPr>
      </w:pPr>
      <w:r>
        <w:rPr>
          <w:lang w:val="bg-BG"/>
        </w:rPr>
        <w:t>имате инфекция или заболяване (особенно диария или повръщане);</w:t>
      </w:r>
    </w:p>
    <w:p w:rsidR="009127D5" w:rsidRDefault="009127D5" w:rsidP="00323594">
      <w:pPr>
        <w:numPr>
          <w:ilvl w:val="0"/>
          <w:numId w:val="12"/>
        </w:numPr>
        <w:tabs>
          <w:tab w:val="clear" w:pos="567"/>
        </w:tabs>
        <w:spacing w:line="240" w:lineRule="auto"/>
        <w:rPr>
          <w:lang w:val="bg-BG"/>
        </w:rPr>
      </w:pPr>
      <w:r>
        <w:rPr>
          <w:lang w:val="bg-BG"/>
        </w:rPr>
        <w:t>има промени в нуждите Ви от инсулин; или</w:t>
      </w:r>
    </w:p>
    <w:p w:rsidR="009127D5" w:rsidRDefault="009127D5" w:rsidP="00323594">
      <w:pPr>
        <w:numPr>
          <w:ilvl w:val="0"/>
          <w:numId w:val="12"/>
        </w:numPr>
        <w:tabs>
          <w:tab w:val="clear" w:pos="567"/>
        </w:tabs>
        <w:spacing w:line="240" w:lineRule="auto"/>
        <w:rPr>
          <w:lang w:val="bg-BG"/>
        </w:rPr>
      </w:pPr>
      <w:r>
        <w:rPr>
          <w:lang w:val="bg-BG"/>
        </w:rPr>
        <w:t>имате проблем с Вашите бъбреците или черния дроб, чието състояние се влошава.</w:t>
      </w:r>
    </w:p>
    <w:p w:rsidR="009127D5" w:rsidRDefault="009127D5">
      <w:pPr>
        <w:tabs>
          <w:tab w:val="clear" w:pos="567"/>
        </w:tabs>
        <w:spacing w:line="240" w:lineRule="auto"/>
        <w:rPr>
          <w:lang w:val="bg-BG"/>
        </w:rPr>
      </w:pPr>
    </w:p>
    <w:p w:rsidR="009127D5" w:rsidRDefault="009127D5">
      <w:pPr>
        <w:tabs>
          <w:tab w:val="clear" w:pos="567"/>
        </w:tabs>
        <w:spacing w:line="240" w:lineRule="auto"/>
        <w:rPr>
          <w:lang w:val="bg-BG"/>
        </w:rPr>
      </w:pPr>
      <w:r>
        <w:rPr>
          <w:lang w:val="bg-BG"/>
        </w:rPr>
        <w:t>Алкохолът и някои лекарства могат да повлияят нивата на Вашата кръвна захар.</w:t>
      </w:r>
    </w:p>
    <w:p w:rsidR="009127D5" w:rsidRDefault="009127D5">
      <w:pPr>
        <w:tabs>
          <w:tab w:val="clear" w:pos="567"/>
        </w:tabs>
        <w:spacing w:line="240" w:lineRule="auto"/>
        <w:rPr>
          <w:lang w:val="bg-BG"/>
        </w:rPr>
      </w:pPr>
    </w:p>
    <w:p w:rsidR="009127D5" w:rsidRDefault="009127D5">
      <w:pPr>
        <w:tabs>
          <w:tab w:val="clear" w:pos="567"/>
        </w:tabs>
        <w:spacing w:line="240" w:lineRule="auto"/>
        <w:rPr>
          <w:lang w:val="bg-BG"/>
        </w:rPr>
      </w:pPr>
      <w:r>
        <w:rPr>
          <w:lang w:val="bg-BG"/>
        </w:rPr>
        <w:t>Първите симптоми на ниска кръвна захар обикновенно се появяват бързо и включват следното:</w:t>
      </w:r>
    </w:p>
    <w:p w:rsidR="009127D5" w:rsidRDefault="009127D5" w:rsidP="00323594">
      <w:pPr>
        <w:numPr>
          <w:ilvl w:val="0"/>
          <w:numId w:val="13"/>
        </w:numPr>
        <w:tabs>
          <w:tab w:val="clear" w:pos="567"/>
        </w:tabs>
        <w:spacing w:line="240" w:lineRule="auto"/>
      </w:pPr>
      <w:r>
        <w:rPr>
          <w:lang w:val="bg-BG"/>
        </w:rPr>
        <w:t>отпадналост</w:t>
      </w:r>
      <w:r>
        <w:tab/>
      </w:r>
      <w:r>
        <w:tab/>
      </w:r>
      <w:r>
        <w:tab/>
      </w:r>
      <w:r>
        <w:rPr>
          <w:lang w:val="bg-BG"/>
        </w:rPr>
        <w:sym w:font="Symbol" w:char="F0B7"/>
      </w:r>
      <w:r>
        <w:tab/>
      </w:r>
      <w:r>
        <w:rPr>
          <w:lang w:val="bg-BG"/>
        </w:rPr>
        <w:t>ускорена сърдечна дейност</w:t>
      </w:r>
    </w:p>
    <w:p w:rsidR="009127D5" w:rsidRDefault="009127D5" w:rsidP="00323594">
      <w:pPr>
        <w:numPr>
          <w:ilvl w:val="0"/>
          <w:numId w:val="13"/>
        </w:numPr>
        <w:tabs>
          <w:tab w:val="clear" w:pos="567"/>
        </w:tabs>
        <w:spacing w:line="240" w:lineRule="auto"/>
        <w:rPr>
          <w:lang w:val="ru-RU"/>
        </w:rPr>
      </w:pPr>
      <w:r>
        <w:rPr>
          <w:lang w:val="bg-BG"/>
        </w:rPr>
        <w:t>нервност или треперене</w:t>
      </w:r>
      <w:r>
        <w:rPr>
          <w:lang w:val="ru-RU"/>
        </w:rPr>
        <w:tab/>
      </w:r>
      <w:r>
        <w:rPr>
          <w:lang w:val="ru-RU"/>
        </w:rPr>
        <w:tab/>
      </w:r>
      <w:r>
        <w:rPr>
          <w:lang w:val="bg-BG"/>
        </w:rPr>
        <w:sym w:font="Symbol" w:char="F0B7"/>
      </w:r>
      <w:r>
        <w:rPr>
          <w:lang w:val="ru-RU"/>
        </w:rPr>
        <w:tab/>
      </w:r>
      <w:r>
        <w:rPr>
          <w:lang w:val="bg-BG"/>
        </w:rPr>
        <w:t>позиви за повръщане</w:t>
      </w:r>
    </w:p>
    <w:p w:rsidR="009127D5" w:rsidRDefault="009127D5" w:rsidP="00323594">
      <w:pPr>
        <w:numPr>
          <w:ilvl w:val="0"/>
          <w:numId w:val="13"/>
        </w:numPr>
        <w:tabs>
          <w:tab w:val="clear" w:pos="567"/>
        </w:tabs>
        <w:spacing w:line="240" w:lineRule="auto"/>
      </w:pPr>
      <w:r>
        <w:rPr>
          <w:lang w:val="bg-BG"/>
        </w:rPr>
        <w:t>главоболие</w:t>
      </w:r>
      <w:r>
        <w:tab/>
      </w:r>
      <w:r>
        <w:tab/>
      </w:r>
      <w:r>
        <w:tab/>
      </w:r>
      <w:r>
        <w:tab/>
      </w:r>
      <w:r>
        <w:rPr>
          <w:lang w:val="bg-BG"/>
        </w:rPr>
        <w:sym w:font="Symbol" w:char="F0B7"/>
      </w:r>
      <w:r>
        <w:tab/>
      </w:r>
      <w:r>
        <w:rPr>
          <w:lang w:val="bg-BG"/>
        </w:rPr>
        <w:t>студена пот</w:t>
      </w:r>
    </w:p>
    <w:p w:rsidR="009127D5" w:rsidRDefault="009127D5">
      <w:pPr>
        <w:tabs>
          <w:tab w:val="clear" w:pos="567"/>
        </w:tabs>
        <w:spacing w:line="240" w:lineRule="auto"/>
      </w:pPr>
    </w:p>
    <w:p w:rsidR="009127D5" w:rsidRDefault="009127D5">
      <w:pPr>
        <w:tabs>
          <w:tab w:val="clear" w:pos="567"/>
        </w:tabs>
        <w:spacing w:line="240" w:lineRule="auto"/>
        <w:rPr>
          <w:lang w:val="bg-BG"/>
        </w:rPr>
      </w:pPr>
      <w:r>
        <w:rPr>
          <w:lang w:val="bg-BG"/>
        </w:rPr>
        <w:t>Докато не сте уверени, че можете да разпознавате Вашите предупредителни симптоми, избягвайте ситуации като шофиране например, в които Вие и другите ще бъдете изложени на риск, вследствие на хипогликемията.</w:t>
      </w:r>
    </w:p>
    <w:p w:rsidR="009127D5" w:rsidRDefault="009127D5">
      <w:pPr>
        <w:tabs>
          <w:tab w:val="clear" w:pos="567"/>
        </w:tabs>
        <w:spacing w:line="240" w:lineRule="auto"/>
        <w:rPr>
          <w:lang w:val="bg-BG"/>
        </w:rPr>
      </w:pPr>
    </w:p>
    <w:p w:rsidR="009127D5" w:rsidRDefault="009127D5" w:rsidP="00B7195F">
      <w:pPr>
        <w:keepNext/>
        <w:tabs>
          <w:tab w:val="clear" w:pos="567"/>
        </w:tabs>
        <w:spacing w:line="240" w:lineRule="auto"/>
        <w:rPr>
          <w:b/>
          <w:lang w:val="bg-BG"/>
        </w:rPr>
      </w:pPr>
      <w:r>
        <w:rPr>
          <w:b/>
          <w:lang w:val="bg-BG"/>
        </w:rPr>
        <w:t xml:space="preserve">Б. </w:t>
      </w:r>
      <w:r>
        <w:rPr>
          <w:b/>
          <w:lang w:val="bg-BG"/>
        </w:rPr>
        <w:tab/>
        <w:t>Хипергликемия и диабетна кетоацидоза</w:t>
      </w:r>
    </w:p>
    <w:p w:rsidR="009127D5" w:rsidRDefault="009127D5">
      <w:pPr>
        <w:tabs>
          <w:tab w:val="clear" w:pos="567"/>
        </w:tabs>
        <w:spacing w:line="240" w:lineRule="auto"/>
        <w:jc w:val="both"/>
        <w:rPr>
          <w:lang w:val="bg-BG"/>
        </w:rPr>
      </w:pPr>
      <w:r>
        <w:rPr>
          <w:lang w:val="bg-BG"/>
        </w:rPr>
        <w:t>Хипергликемия (твърде много захар в кръвта) означава, че Вашият организъм няма достатъчно инсулин. Хипергликемията може да бъде предизвикана от това, че :</w:t>
      </w:r>
    </w:p>
    <w:p w:rsidR="009127D5" w:rsidRDefault="009127D5">
      <w:pPr>
        <w:tabs>
          <w:tab w:val="clear" w:pos="567"/>
        </w:tabs>
        <w:spacing w:line="240" w:lineRule="auto"/>
        <w:jc w:val="both"/>
        <w:rPr>
          <w:lang w:val="bg-BG"/>
        </w:rPr>
      </w:pPr>
      <w:r>
        <w:rPr>
          <w:lang w:val="bg-BG"/>
        </w:rPr>
        <w:sym w:font="Symbol" w:char="F0B7"/>
      </w:r>
      <w:r>
        <w:rPr>
          <w:lang w:val="bg-BG"/>
        </w:rPr>
        <w:tab/>
        <w:t xml:space="preserve">не взимате Вашия </w:t>
      </w:r>
      <w:r>
        <w:rPr>
          <w:szCs w:val="22"/>
          <w:lang w:val="bg-BG"/>
        </w:rPr>
        <w:t>Humalog, предназначен за Вас</w:t>
      </w:r>
      <w:r>
        <w:rPr>
          <w:lang w:val="bg-BG"/>
        </w:rPr>
        <w:t xml:space="preserve"> или друг инсулин;</w:t>
      </w:r>
    </w:p>
    <w:p w:rsidR="009127D5" w:rsidRDefault="009127D5">
      <w:pPr>
        <w:tabs>
          <w:tab w:val="clear" w:pos="567"/>
        </w:tabs>
        <w:spacing w:line="240" w:lineRule="auto"/>
        <w:jc w:val="both"/>
        <w:rPr>
          <w:lang w:val="bg-BG"/>
        </w:rPr>
      </w:pPr>
      <w:r>
        <w:rPr>
          <w:lang w:val="bg-BG"/>
        </w:rPr>
        <w:sym w:font="Symbol" w:char="F0B7"/>
      </w:r>
      <w:r>
        <w:rPr>
          <w:lang w:val="bg-BG"/>
        </w:rPr>
        <w:tab/>
        <w:t>взимате по</w:t>
      </w:r>
      <w:r>
        <w:rPr>
          <w:lang w:val="bg-BG"/>
        </w:rPr>
        <w:noBreakHyphen/>
        <w:t>малко инсулин, отколкото Ви е казал Вашият лекар;</w:t>
      </w:r>
    </w:p>
    <w:p w:rsidR="009127D5" w:rsidRDefault="009127D5">
      <w:pPr>
        <w:tabs>
          <w:tab w:val="clear" w:pos="567"/>
        </w:tabs>
        <w:spacing w:line="240" w:lineRule="auto"/>
        <w:jc w:val="both"/>
        <w:rPr>
          <w:lang w:val="bg-BG"/>
        </w:rPr>
      </w:pPr>
      <w:r>
        <w:rPr>
          <w:lang w:val="bg-BG"/>
        </w:rPr>
        <w:sym w:font="Symbol" w:char="F0B7"/>
      </w:r>
      <w:r>
        <w:rPr>
          <w:lang w:val="bg-BG"/>
        </w:rPr>
        <w:tab/>
        <w:t>храните се много повече, отколкото Вашата диетата Ви позволява; или</w:t>
      </w:r>
    </w:p>
    <w:p w:rsidR="009127D5" w:rsidRDefault="009127D5">
      <w:pPr>
        <w:tabs>
          <w:tab w:val="clear" w:pos="567"/>
        </w:tabs>
        <w:spacing w:line="240" w:lineRule="auto"/>
        <w:jc w:val="both"/>
        <w:rPr>
          <w:lang w:val="bg-BG"/>
        </w:rPr>
      </w:pPr>
      <w:r>
        <w:rPr>
          <w:lang w:val="bg-BG"/>
        </w:rPr>
        <w:sym w:font="Symbol" w:char="F0B7"/>
      </w:r>
      <w:r>
        <w:rPr>
          <w:lang w:val="bg-BG"/>
        </w:rPr>
        <w:tab/>
        <w:t>имате температура, инфекция или емоционален стрес.</w:t>
      </w:r>
    </w:p>
    <w:p w:rsidR="009127D5" w:rsidRDefault="009127D5">
      <w:pPr>
        <w:tabs>
          <w:tab w:val="clear" w:pos="567"/>
        </w:tabs>
        <w:spacing w:line="240" w:lineRule="auto"/>
        <w:jc w:val="both"/>
        <w:rPr>
          <w:lang w:val="bg-BG"/>
        </w:rPr>
      </w:pPr>
    </w:p>
    <w:p w:rsidR="009127D5" w:rsidRDefault="009127D5">
      <w:pPr>
        <w:tabs>
          <w:tab w:val="clear" w:pos="567"/>
        </w:tabs>
        <w:spacing w:line="240" w:lineRule="auto"/>
        <w:jc w:val="both"/>
        <w:rPr>
          <w:lang w:val="bg-BG"/>
        </w:rPr>
      </w:pPr>
      <w:r>
        <w:rPr>
          <w:lang w:val="bg-BG"/>
        </w:rPr>
        <w:t>Хипергликемията може да доведе до диабетна кетоацидоза. Първите симптоми се появяват бавно след много часове или дни. Симптомите включват следното:</w:t>
      </w:r>
    </w:p>
    <w:p w:rsidR="009127D5" w:rsidRDefault="009127D5" w:rsidP="00323594">
      <w:pPr>
        <w:numPr>
          <w:ilvl w:val="0"/>
          <w:numId w:val="14"/>
        </w:numPr>
        <w:tabs>
          <w:tab w:val="clear" w:pos="567"/>
        </w:tabs>
        <w:spacing w:line="240" w:lineRule="auto"/>
      </w:pPr>
      <w:r>
        <w:rPr>
          <w:lang w:val="bg-BG"/>
        </w:rPr>
        <w:t>сънливост</w:t>
      </w:r>
      <w:r>
        <w:tab/>
      </w:r>
      <w:r>
        <w:tab/>
      </w:r>
      <w:r>
        <w:tab/>
      </w:r>
      <w:r>
        <w:tab/>
      </w:r>
      <w:r>
        <w:rPr>
          <w:lang w:val="bg-BG"/>
        </w:rPr>
        <w:sym w:font="Symbol" w:char="F0B7"/>
      </w:r>
      <w:r>
        <w:tab/>
      </w:r>
      <w:r>
        <w:rPr>
          <w:lang w:val="bg-BG"/>
        </w:rPr>
        <w:t>липса на апетит</w:t>
      </w:r>
    </w:p>
    <w:p w:rsidR="009127D5" w:rsidRDefault="009127D5" w:rsidP="00323594">
      <w:pPr>
        <w:numPr>
          <w:ilvl w:val="0"/>
          <w:numId w:val="14"/>
        </w:numPr>
        <w:tabs>
          <w:tab w:val="clear" w:pos="567"/>
        </w:tabs>
        <w:spacing w:line="240" w:lineRule="auto"/>
        <w:rPr>
          <w:lang w:val="ru-RU"/>
        </w:rPr>
      </w:pPr>
      <w:r>
        <w:rPr>
          <w:lang w:val="bg-BG"/>
        </w:rPr>
        <w:t>зачервено лице</w:t>
      </w:r>
      <w:r>
        <w:rPr>
          <w:lang w:val="ru-RU"/>
        </w:rPr>
        <w:tab/>
      </w:r>
      <w:r>
        <w:rPr>
          <w:lang w:val="ru-RU"/>
        </w:rPr>
        <w:tab/>
      </w:r>
      <w:r>
        <w:rPr>
          <w:lang w:val="ru-RU"/>
        </w:rPr>
        <w:tab/>
      </w:r>
      <w:r>
        <w:rPr>
          <w:lang w:val="bg-BG"/>
        </w:rPr>
        <w:sym w:font="Symbol" w:char="F0B7"/>
      </w:r>
      <w:r>
        <w:rPr>
          <w:lang w:val="ru-RU"/>
        </w:rPr>
        <w:tab/>
      </w:r>
      <w:r>
        <w:rPr>
          <w:lang w:val="bg-BG"/>
        </w:rPr>
        <w:t>дъх с мирис на плодове</w:t>
      </w:r>
    </w:p>
    <w:p w:rsidR="009127D5" w:rsidRDefault="009127D5" w:rsidP="00323594">
      <w:pPr>
        <w:numPr>
          <w:ilvl w:val="0"/>
          <w:numId w:val="14"/>
        </w:numPr>
        <w:tabs>
          <w:tab w:val="clear" w:pos="567"/>
        </w:tabs>
        <w:spacing w:line="240" w:lineRule="auto"/>
        <w:rPr>
          <w:lang w:val="ru-RU"/>
        </w:rPr>
      </w:pPr>
      <w:r>
        <w:rPr>
          <w:lang w:val="bg-BG"/>
        </w:rPr>
        <w:t>жажда</w:t>
      </w:r>
      <w:r>
        <w:rPr>
          <w:lang w:val="ru-RU"/>
        </w:rPr>
        <w:tab/>
      </w:r>
      <w:r>
        <w:rPr>
          <w:lang w:val="ru-RU"/>
        </w:rPr>
        <w:tab/>
      </w:r>
      <w:r>
        <w:rPr>
          <w:lang w:val="ru-RU"/>
        </w:rPr>
        <w:tab/>
      </w:r>
      <w:r>
        <w:rPr>
          <w:lang w:val="ru-RU"/>
        </w:rPr>
        <w:tab/>
      </w:r>
      <w:r>
        <w:rPr>
          <w:lang w:val="bg-BG"/>
        </w:rPr>
        <w:sym w:font="Symbol" w:char="F0B7"/>
      </w:r>
      <w:r>
        <w:rPr>
          <w:lang w:val="ru-RU"/>
        </w:rPr>
        <w:tab/>
      </w:r>
      <w:r>
        <w:rPr>
          <w:lang w:val="bg-BG"/>
        </w:rPr>
        <w:t>позиви за повръщане или повръщане</w:t>
      </w:r>
    </w:p>
    <w:p w:rsidR="009127D5" w:rsidRDefault="009127D5">
      <w:pPr>
        <w:tabs>
          <w:tab w:val="clear" w:pos="567"/>
        </w:tabs>
        <w:spacing w:line="240" w:lineRule="auto"/>
        <w:rPr>
          <w:lang w:val="ru-RU"/>
        </w:rPr>
      </w:pPr>
    </w:p>
    <w:p w:rsidR="009127D5" w:rsidRDefault="009127D5">
      <w:pPr>
        <w:tabs>
          <w:tab w:val="clear" w:pos="567"/>
        </w:tabs>
        <w:spacing w:line="240" w:lineRule="auto"/>
        <w:rPr>
          <w:b/>
          <w:bCs/>
          <w:lang w:val="bg-BG"/>
        </w:rPr>
      </w:pPr>
      <w:r>
        <w:rPr>
          <w:lang w:val="bg-BG"/>
        </w:rPr>
        <w:t xml:space="preserve">Тежките симптоми са тежко дишане и ускорен пулс. </w:t>
      </w:r>
      <w:r>
        <w:rPr>
          <w:b/>
          <w:bCs/>
          <w:lang w:val="bg-BG"/>
        </w:rPr>
        <w:t>Потърсете медицинска помощ незабавно.</w:t>
      </w:r>
    </w:p>
    <w:p w:rsidR="009127D5" w:rsidRDefault="009127D5">
      <w:pPr>
        <w:numPr>
          <w:ilvl w:val="12"/>
          <w:numId w:val="0"/>
        </w:numPr>
        <w:tabs>
          <w:tab w:val="clear" w:pos="567"/>
        </w:tabs>
        <w:spacing w:line="240" w:lineRule="auto"/>
        <w:ind w:left="567" w:right="-2" w:hanging="567"/>
        <w:rPr>
          <w:noProof/>
          <w:szCs w:val="22"/>
          <w:lang w:val="ru-RU"/>
        </w:rPr>
      </w:pPr>
    </w:p>
    <w:p w:rsidR="009127D5" w:rsidRDefault="009127D5" w:rsidP="00B7195F">
      <w:pPr>
        <w:keepNext/>
        <w:tabs>
          <w:tab w:val="clear" w:pos="567"/>
        </w:tabs>
        <w:spacing w:line="240" w:lineRule="auto"/>
        <w:rPr>
          <w:b/>
          <w:lang w:val="bg-BG"/>
        </w:rPr>
      </w:pPr>
      <w:r>
        <w:rPr>
          <w:b/>
          <w:lang w:val="bg-BG"/>
        </w:rPr>
        <w:t>В.</w:t>
      </w:r>
      <w:r>
        <w:rPr>
          <w:b/>
          <w:lang w:val="bg-BG"/>
        </w:rPr>
        <w:tab/>
        <w:t>Заболяване</w:t>
      </w:r>
    </w:p>
    <w:p w:rsidR="009127D5" w:rsidRDefault="009127D5" w:rsidP="00B7195F">
      <w:pPr>
        <w:keepNext/>
        <w:tabs>
          <w:tab w:val="clear" w:pos="567"/>
        </w:tabs>
        <w:spacing w:line="240" w:lineRule="auto"/>
        <w:rPr>
          <w:lang w:val="ru-RU"/>
        </w:rPr>
      </w:pPr>
    </w:p>
    <w:p w:rsidR="009127D5" w:rsidRDefault="009127D5" w:rsidP="00FE78F4">
      <w:pPr>
        <w:tabs>
          <w:tab w:val="clear" w:pos="567"/>
        </w:tabs>
        <w:spacing w:line="240" w:lineRule="auto"/>
        <w:rPr>
          <w:lang w:val="bg-BG"/>
        </w:rPr>
      </w:pPr>
      <w:r>
        <w:rPr>
          <w:lang w:val="bg-BG"/>
        </w:rPr>
        <w:t xml:space="preserve">Ако сте болен/на, особено ако се чувствате или сте отпаднал/а, то количеството инсулин от което се нуждаете може да се промени. </w:t>
      </w:r>
      <w:r>
        <w:rPr>
          <w:b/>
          <w:lang w:val="bg-BG"/>
        </w:rPr>
        <w:t>Дори когато не се храните нормално Вие се нуждаете от инсулин.</w:t>
      </w:r>
      <w:r>
        <w:rPr>
          <w:lang w:val="bg-BG"/>
        </w:rPr>
        <w:t xml:space="preserve"> Изследвайте си урината и</w:t>
      </w:r>
      <w:r w:rsidR="00DD13D6">
        <w:rPr>
          <w:lang w:val="bg-BG"/>
        </w:rPr>
        <w:t>ли</w:t>
      </w:r>
      <w:r>
        <w:rPr>
          <w:lang w:val="bg-BG"/>
        </w:rPr>
        <w:t xml:space="preserve"> кръвта, следвайте Вашите „правила на заболяването” и </w:t>
      </w:r>
      <w:r w:rsidR="002320DC">
        <w:rPr>
          <w:lang w:val="bg-BG"/>
        </w:rPr>
        <w:t>информирайте</w:t>
      </w:r>
      <w:r>
        <w:rPr>
          <w:lang w:val="bg-BG"/>
        </w:rPr>
        <w:t xml:space="preserve"> Вашия лекар.</w:t>
      </w:r>
    </w:p>
    <w:p w:rsidR="009127D5" w:rsidRDefault="009127D5">
      <w:pPr>
        <w:numPr>
          <w:ilvl w:val="12"/>
          <w:numId w:val="0"/>
        </w:numPr>
        <w:tabs>
          <w:tab w:val="clear" w:pos="567"/>
        </w:tabs>
        <w:spacing w:line="240" w:lineRule="auto"/>
        <w:ind w:left="567" w:right="-2" w:hanging="567"/>
        <w:rPr>
          <w:noProof/>
          <w:szCs w:val="22"/>
          <w:lang w:val="bg-BG"/>
        </w:rPr>
      </w:pPr>
    </w:p>
    <w:p w:rsidR="009127D5" w:rsidRDefault="009127D5">
      <w:pPr>
        <w:numPr>
          <w:ilvl w:val="12"/>
          <w:numId w:val="0"/>
        </w:numPr>
        <w:tabs>
          <w:tab w:val="clear" w:pos="567"/>
        </w:tabs>
        <w:spacing w:line="240" w:lineRule="auto"/>
        <w:ind w:left="567" w:right="-2" w:hanging="567"/>
        <w:rPr>
          <w:noProof/>
          <w:szCs w:val="22"/>
          <w:lang w:val="bg-BG"/>
        </w:rPr>
      </w:pPr>
    </w:p>
    <w:p w:rsidR="009127D5" w:rsidRDefault="009127D5" w:rsidP="009D060B">
      <w:pPr>
        <w:keepNext/>
        <w:numPr>
          <w:ilvl w:val="12"/>
          <w:numId w:val="0"/>
        </w:numPr>
        <w:tabs>
          <w:tab w:val="clear" w:pos="567"/>
        </w:tabs>
        <w:spacing w:line="240" w:lineRule="auto"/>
        <w:rPr>
          <w:noProof/>
          <w:szCs w:val="22"/>
          <w:lang w:val="bg-BG"/>
        </w:rPr>
      </w:pPr>
      <w:r>
        <w:rPr>
          <w:b/>
          <w:noProof/>
          <w:szCs w:val="22"/>
          <w:lang w:val="bg-BG"/>
        </w:rPr>
        <w:t>5.</w:t>
      </w:r>
      <w:r>
        <w:rPr>
          <w:b/>
          <w:noProof/>
          <w:szCs w:val="22"/>
          <w:lang w:val="bg-BG"/>
        </w:rPr>
        <w:tab/>
      </w:r>
      <w:r w:rsidR="00EF407C">
        <w:rPr>
          <w:b/>
          <w:noProof/>
          <w:szCs w:val="22"/>
          <w:lang w:val="bg-BG"/>
        </w:rPr>
        <w:t>К</w:t>
      </w:r>
      <w:r w:rsidR="009D060B" w:rsidRPr="000D3C7C">
        <w:rPr>
          <w:b/>
          <w:noProof/>
          <w:szCs w:val="22"/>
          <w:lang w:val="bg-BG"/>
        </w:rPr>
        <w:t>ак да съхранявате</w:t>
      </w:r>
      <w:r w:rsidR="009D060B" w:rsidRPr="002A32DA">
        <w:rPr>
          <w:b/>
          <w:szCs w:val="22"/>
          <w:lang w:val="bg-BG"/>
        </w:rPr>
        <w:t xml:space="preserve"> </w:t>
      </w:r>
      <w:r w:rsidR="009D060B">
        <w:rPr>
          <w:b/>
          <w:szCs w:val="22"/>
          <w:lang w:val="bg-BG"/>
        </w:rPr>
        <w:t>Humalog</w:t>
      </w:r>
    </w:p>
    <w:p w:rsidR="009127D5" w:rsidRDefault="009127D5" w:rsidP="00B7195F">
      <w:pPr>
        <w:keepNext/>
        <w:tabs>
          <w:tab w:val="clear" w:pos="567"/>
        </w:tabs>
        <w:spacing w:line="240" w:lineRule="auto"/>
        <w:rPr>
          <w:i/>
          <w:noProof/>
          <w:szCs w:val="22"/>
          <w:lang w:val="bg-BG"/>
        </w:rPr>
      </w:pPr>
    </w:p>
    <w:p w:rsidR="00F620F4" w:rsidRDefault="009127D5" w:rsidP="00AE4ECD">
      <w:pPr>
        <w:rPr>
          <w:lang w:val="bg-BG"/>
        </w:rPr>
      </w:pPr>
      <w:r>
        <w:rPr>
          <w:noProof/>
          <w:szCs w:val="22"/>
          <w:lang w:val="bg-BG"/>
        </w:rPr>
        <w:t>Преди употреба съхранявайте Humalog, предназначен за Вас</w:t>
      </w:r>
      <w:r w:rsidR="00EF407C">
        <w:rPr>
          <w:noProof/>
          <w:szCs w:val="22"/>
          <w:lang w:val="bg-BG"/>
        </w:rPr>
        <w:t>,</w:t>
      </w:r>
      <w:r>
        <w:rPr>
          <w:noProof/>
          <w:szCs w:val="22"/>
          <w:lang w:val="bg-BG"/>
        </w:rPr>
        <w:t xml:space="preserve"> в хладилник (</w:t>
      </w:r>
      <w:r>
        <w:rPr>
          <w:lang w:val="bg-BG"/>
        </w:rPr>
        <w:t>2</w:t>
      </w:r>
      <w:r>
        <w:sym w:font="Symbol" w:char="F0B0"/>
      </w:r>
      <w:r>
        <w:t>C</w:t>
      </w:r>
      <w:r>
        <w:rPr>
          <w:lang w:val="bg-BG"/>
        </w:rPr>
        <w:t xml:space="preserve"> – 8</w:t>
      </w:r>
      <w:r>
        <w:sym w:font="Symbol" w:char="F0B0"/>
      </w:r>
      <w:r>
        <w:t>C</w:t>
      </w:r>
      <w:r>
        <w:rPr>
          <w:noProof/>
          <w:szCs w:val="22"/>
          <w:lang w:val="bg-BG"/>
        </w:rPr>
        <w:t>).</w:t>
      </w:r>
      <w:r>
        <w:rPr>
          <w:lang w:val="bg-BG"/>
        </w:rPr>
        <w:t xml:space="preserve"> Не замразявайте.</w:t>
      </w:r>
    </w:p>
    <w:p w:rsidR="00F620F4" w:rsidRDefault="00F620F4" w:rsidP="00AE4ECD">
      <w:pPr>
        <w:rPr>
          <w:lang w:val="bg-BG"/>
        </w:rPr>
      </w:pPr>
    </w:p>
    <w:p w:rsidR="00AE4ECD" w:rsidRPr="00AE4ECD" w:rsidRDefault="00AE4ECD" w:rsidP="00AE4ECD">
      <w:pPr>
        <w:rPr>
          <w:szCs w:val="22"/>
          <w:lang w:val="ru-RU"/>
        </w:rPr>
      </w:pPr>
      <w:r w:rsidRPr="00F75B63">
        <w:rPr>
          <w:szCs w:val="22"/>
          <w:lang w:val="bg-BG"/>
        </w:rPr>
        <w:t xml:space="preserve">Съхранявайте </w:t>
      </w:r>
      <w:r>
        <w:rPr>
          <w:szCs w:val="22"/>
          <w:lang w:val="bg-BG"/>
        </w:rPr>
        <w:t>патрон</w:t>
      </w:r>
      <w:r w:rsidR="00EF407C">
        <w:rPr>
          <w:szCs w:val="22"/>
          <w:lang w:val="bg-BG"/>
        </w:rPr>
        <w:t>а</w:t>
      </w:r>
      <w:r w:rsidRPr="00F75B63">
        <w:rPr>
          <w:szCs w:val="22"/>
          <w:lang w:val="bg-BG"/>
        </w:rPr>
        <w:t xml:space="preserve"> в период</w:t>
      </w:r>
      <w:r w:rsidR="007D206F">
        <w:rPr>
          <w:szCs w:val="22"/>
          <w:lang w:val="en-US"/>
        </w:rPr>
        <w:t>a</w:t>
      </w:r>
      <w:r w:rsidRPr="00F75B63">
        <w:rPr>
          <w:szCs w:val="22"/>
          <w:lang w:val="bg-BG"/>
        </w:rPr>
        <w:t xml:space="preserve"> на използване при стайна температура </w:t>
      </w:r>
      <w:r>
        <w:rPr>
          <w:szCs w:val="22"/>
          <w:lang w:val="bg-BG"/>
        </w:rPr>
        <w:t>(</w:t>
      </w:r>
      <w:r w:rsidR="005C06C1">
        <w:rPr>
          <w:szCs w:val="22"/>
          <w:lang w:val="bg-BG"/>
        </w:rPr>
        <w:t xml:space="preserve">–под </w:t>
      </w:r>
      <w:r>
        <w:rPr>
          <w:szCs w:val="22"/>
          <w:lang w:val="bg-BG"/>
        </w:rPr>
        <w:t> </w:t>
      </w:r>
      <w:r w:rsidRPr="00F75B63">
        <w:rPr>
          <w:szCs w:val="22"/>
          <w:lang w:val="bg-BG"/>
        </w:rPr>
        <w:t>30</w:t>
      </w:r>
      <w:r w:rsidRPr="00F75B63">
        <w:rPr>
          <w:bCs/>
          <w:szCs w:val="22"/>
          <w:lang w:val="bg-BG"/>
        </w:rPr>
        <w:t>°</w:t>
      </w:r>
      <w:r w:rsidRPr="00F75B63">
        <w:rPr>
          <w:szCs w:val="22"/>
          <w:lang w:val="bg-BG"/>
        </w:rPr>
        <w:t>С</w:t>
      </w:r>
      <w:r>
        <w:rPr>
          <w:szCs w:val="22"/>
          <w:lang w:val="bg-BG"/>
        </w:rPr>
        <w:t>)</w:t>
      </w:r>
      <w:r w:rsidRPr="00F75B63">
        <w:rPr>
          <w:szCs w:val="22"/>
          <w:lang w:val="bg-BG"/>
        </w:rPr>
        <w:t xml:space="preserve"> и г</w:t>
      </w:r>
      <w:r w:rsidR="00EF407C">
        <w:rPr>
          <w:szCs w:val="22"/>
          <w:lang w:val="bg-BG"/>
        </w:rPr>
        <w:t>о</w:t>
      </w:r>
      <w:r w:rsidRPr="00F75B63">
        <w:rPr>
          <w:szCs w:val="22"/>
          <w:lang w:val="bg-BG"/>
        </w:rPr>
        <w:t xml:space="preserve"> изхвърлете след 28 дни.</w:t>
      </w:r>
      <w:r w:rsidR="009127D5">
        <w:rPr>
          <w:lang w:val="bg-BG"/>
        </w:rPr>
        <w:t xml:space="preserve"> Не </w:t>
      </w:r>
      <w:r w:rsidR="00EF407C" w:rsidRPr="009C3EA0">
        <w:rPr>
          <w:lang w:val="bg-BG"/>
        </w:rPr>
        <w:t xml:space="preserve">го </w:t>
      </w:r>
      <w:r w:rsidR="005B6EC7">
        <w:rPr>
          <w:lang w:val="bg-BG"/>
        </w:rPr>
        <w:t>оставяйте</w:t>
      </w:r>
      <w:r w:rsidR="009127D5" w:rsidRPr="009C3EA0">
        <w:rPr>
          <w:lang w:val="bg-BG"/>
        </w:rPr>
        <w:t xml:space="preserve"> близко до източници</w:t>
      </w:r>
      <w:r w:rsidR="009127D5">
        <w:rPr>
          <w:lang w:val="bg-BG"/>
        </w:rPr>
        <w:t xml:space="preserve"> на топлина и светлина.</w:t>
      </w:r>
      <w:r w:rsidR="007D206F" w:rsidRPr="00BE1E4F">
        <w:rPr>
          <w:szCs w:val="22"/>
          <w:lang w:val="bg-BG"/>
        </w:rPr>
        <w:t xml:space="preserve"> </w:t>
      </w:r>
      <w:r w:rsidRPr="00AE4ECD">
        <w:rPr>
          <w:szCs w:val="22"/>
          <w:lang w:val="ru-RU"/>
        </w:rPr>
        <w:t xml:space="preserve">Не съхранявайте писалката </w:t>
      </w:r>
      <w:r>
        <w:rPr>
          <w:szCs w:val="22"/>
          <w:lang w:val="ru-RU"/>
        </w:rPr>
        <w:t>ил</w:t>
      </w:r>
      <w:r w:rsidRPr="00AE4ECD">
        <w:rPr>
          <w:szCs w:val="22"/>
          <w:lang w:val="ru-RU"/>
        </w:rPr>
        <w:t>и патроните, които използват</w:t>
      </w:r>
      <w:r w:rsidR="00EF407C">
        <w:rPr>
          <w:szCs w:val="22"/>
          <w:lang w:val="ru-RU"/>
        </w:rPr>
        <w:t>е</w:t>
      </w:r>
      <w:r w:rsidRPr="00AE4ECD">
        <w:rPr>
          <w:szCs w:val="22"/>
          <w:lang w:val="ru-RU"/>
        </w:rPr>
        <w:t xml:space="preserve">, в хладилник. Писалката </w:t>
      </w:r>
      <w:r w:rsidR="00733E82">
        <w:rPr>
          <w:szCs w:val="22"/>
          <w:lang w:val="bg-BG"/>
        </w:rPr>
        <w:t>с поставен</w:t>
      </w:r>
      <w:r w:rsidRPr="00AE4ECD">
        <w:rPr>
          <w:szCs w:val="22"/>
          <w:lang w:val="ru-RU"/>
        </w:rPr>
        <w:t xml:space="preserve"> патрон не трябва да се съхранява с прикрепена игла.</w:t>
      </w:r>
    </w:p>
    <w:p w:rsidR="009127D5" w:rsidRPr="00AE4ECD" w:rsidRDefault="009127D5">
      <w:pPr>
        <w:tabs>
          <w:tab w:val="clear" w:pos="567"/>
        </w:tabs>
        <w:spacing w:line="240" w:lineRule="auto"/>
        <w:ind w:left="567" w:hanging="567"/>
        <w:rPr>
          <w:noProof/>
          <w:szCs w:val="22"/>
          <w:lang w:val="ru-RU"/>
        </w:rPr>
      </w:pPr>
    </w:p>
    <w:p w:rsidR="009127D5" w:rsidRDefault="00034111">
      <w:pPr>
        <w:numPr>
          <w:ilvl w:val="12"/>
          <w:numId w:val="0"/>
        </w:numPr>
        <w:tabs>
          <w:tab w:val="clear" w:pos="567"/>
        </w:tabs>
        <w:spacing w:line="240" w:lineRule="auto"/>
        <w:ind w:left="567" w:right="-2" w:hanging="567"/>
        <w:rPr>
          <w:noProof/>
          <w:szCs w:val="22"/>
          <w:lang w:val="bg-BG"/>
        </w:rPr>
      </w:pPr>
      <w:r>
        <w:rPr>
          <w:noProof/>
          <w:szCs w:val="22"/>
          <w:lang w:val="bg-BG"/>
        </w:rPr>
        <w:t>Да се с</w:t>
      </w:r>
      <w:r w:rsidR="009127D5">
        <w:rPr>
          <w:noProof/>
          <w:szCs w:val="22"/>
          <w:lang w:val="bg-BG"/>
        </w:rPr>
        <w:t>ъхранява на място</w:t>
      </w:r>
      <w:r w:rsidR="00CA04DA">
        <w:rPr>
          <w:noProof/>
          <w:szCs w:val="22"/>
          <w:lang w:val="bg-BG"/>
        </w:rPr>
        <w:t>,</w:t>
      </w:r>
      <w:r w:rsidR="009127D5">
        <w:rPr>
          <w:noProof/>
          <w:szCs w:val="22"/>
          <w:lang w:val="bg-BG"/>
        </w:rPr>
        <w:t xml:space="preserve"> недостъпно за деца.</w:t>
      </w:r>
    </w:p>
    <w:p w:rsidR="009127D5" w:rsidRDefault="009127D5">
      <w:pPr>
        <w:numPr>
          <w:ilvl w:val="12"/>
          <w:numId w:val="0"/>
        </w:numPr>
        <w:tabs>
          <w:tab w:val="clear" w:pos="567"/>
        </w:tabs>
        <w:spacing w:line="240" w:lineRule="auto"/>
        <w:ind w:left="567" w:right="-2" w:hanging="567"/>
        <w:rPr>
          <w:noProof/>
          <w:szCs w:val="22"/>
          <w:lang w:val="bg-BG"/>
        </w:rPr>
      </w:pPr>
    </w:p>
    <w:p w:rsidR="009127D5" w:rsidRDefault="009127D5">
      <w:pPr>
        <w:tabs>
          <w:tab w:val="clear" w:pos="567"/>
        </w:tabs>
        <w:spacing w:line="240" w:lineRule="auto"/>
        <w:rPr>
          <w:noProof/>
          <w:szCs w:val="22"/>
          <w:lang w:val="bg-BG"/>
        </w:rPr>
      </w:pPr>
      <w:r>
        <w:rPr>
          <w:noProof/>
          <w:szCs w:val="22"/>
          <w:lang w:val="bg-BG"/>
        </w:rPr>
        <w:t xml:space="preserve">Не използвайте </w:t>
      </w:r>
      <w:r w:rsidR="003D6558" w:rsidRPr="003D6558">
        <w:rPr>
          <w:noProof/>
          <w:szCs w:val="22"/>
          <w:lang w:val="bg-BG"/>
        </w:rPr>
        <w:t>това лекарство</w:t>
      </w:r>
      <w:r>
        <w:rPr>
          <w:b/>
          <w:szCs w:val="22"/>
          <w:lang w:val="bg-BG"/>
        </w:rPr>
        <w:t xml:space="preserve"> </w:t>
      </w:r>
      <w:r>
        <w:rPr>
          <w:noProof/>
          <w:szCs w:val="22"/>
          <w:lang w:val="bg-BG"/>
        </w:rPr>
        <w:t>след срока на годност</w:t>
      </w:r>
      <w:r w:rsidR="00CA04DA">
        <w:rPr>
          <w:noProof/>
          <w:szCs w:val="22"/>
          <w:lang w:val="bg-BG"/>
        </w:rPr>
        <w:t>,</w:t>
      </w:r>
      <w:r>
        <w:rPr>
          <w:noProof/>
          <w:szCs w:val="22"/>
          <w:lang w:val="bg-BG"/>
        </w:rPr>
        <w:t xml:space="preserve"> отбелязан върху етикета и картонената опаковка. Срок</w:t>
      </w:r>
      <w:r w:rsidR="00EA1875">
        <w:rPr>
          <w:noProof/>
          <w:szCs w:val="22"/>
          <w:lang w:val="bg-BG"/>
        </w:rPr>
        <w:t>ът</w:t>
      </w:r>
      <w:r>
        <w:rPr>
          <w:noProof/>
          <w:szCs w:val="22"/>
          <w:lang w:val="bg-BG"/>
        </w:rPr>
        <w:t xml:space="preserve"> на годност отговаря на последния ден от посочения месец.</w:t>
      </w:r>
    </w:p>
    <w:p w:rsidR="009127D5" w:rsidRDefault="009127D5">
      <w:pPr>
        <w:tabs>
          <w:tab w:val="clear" w:pos="567"/>
        </w:tabs>
        <w:spacing w:line="240" w:lineRule="auto"/>
        <w:rPr>
          <w:noProof/>
          <w:szCs w:val="22"/>
          <w:lang w:val="bg-BG"/>
        </w:rPr>
      </w:pPr>
    </w:p>
    <w:p w:rsidR="009127D5" w:rsidRDefault="009127D5">
      <w:pPr>
        <w:tabs>
          <w:tab w:val="clear" w:pos="567"/>
        </w:tabs>
        <w:spacing w:line="240" w:lineRule="auto"/>
        <w:rPr>
          <w:szCs w:val="22"/>
          <w:lang w:val="bg-BG"/>
        </w:rPr>
      </w:pPr>
      <w:r>
        <w:rPr>
          <w:noProof/>
          <w:szCs w:val="22"/>
          <w:lang w:val="bg-BG"/>
        </w:rPr>
        <w:t xml:space="preserve">Не използвайте </w:t>
      </w:r>
      <w:r w:rsidR="003D6558" w:rsidRPr="003D6558">
        <w:rPr>
          <w:noProof/>
          <w:szCs w:val="22"/>
          <w:lang w:val="bg-BG"/>
        </w:rPr>
        <w:t>това лекарство</w:t>
      </w:r>
      <w:r>
        <w:rPr>
          <w:szCs w:val="22"/>
          <w:lang w:val="bg-BG"/>
        </w:rPr>
        <w:t xml:space="preserve">, ако </w:t>
      </w:r>
      <w:r w:rsidR="005E5443">
        <w:rPr>
          <w:szCs w:val="22"/>
          <w:lang w:val="bg-BG"/>
        </w:rPr>
        <w:t xml:space="preserve">забележите, че </w:t>
      </w:r>
      <w:r>
        <w:rPr>
          <w:szCs w:val="22"/>
          <w:lang w:val="bg-BG"/>
        </w:rPr>
        <w:t>е оцветен</w:t>
      </w:r>
      <w:r w:rsidR="000650B1">
        <w:rPr>
          <w:szCs w:val="22"/>
          <w:lang w:val="bg-BG"/>
        </w:rPr>
        <w:t>о</w:t>
      </w:r>
      <w:r>
        <w:rPr>
          <w:szCs w:val="22"/>
          <w:lang w:val="bg-BG"/>
        </w:rPr>
        <w:t xml:space="preserve"> или има твърди частици в него. Вие можете да го използвате </w:t>
      </w:r>
      <w:r>
        <w:rPr>
          <w:b/>
          <w:szCs w:val="22"/>
          <w:lang w:val="bg-BG"/>
        </w:rPr>
        <w:t>само</w:t>
      </w:r>
      <w:r>
        <w:rPr>
          <w:szCs w:val="22"/>
          <w:lang w:val="bg-BG"/>
        </w:rPr>
        <w:t>, ако изглежда като вода. Проверявайте това всеки път преди да се инжектирате.</w:t>
      </w:r>
    </w:p>
    <w:p w:rsidR="009127D5" w:rsidRDefault="009127D5">
      <w:pPr>
        <w:numPr>
          <w:ilvl w:val="12"/>
          <w:numId w:val="0"/>
        </w:numPr>
        <w:tabs>
          <w:tab w:val="clear" w:pos="567"/>
        </w:tabs>
        <w:spacing w:line="240" w:lineRule="auto"/>
        <w:ind w:left="567" w:right="-2" w:hanging="567"/>
        <w:rPr>
          <w:noProof/>
          <w:szCs w:val="22"/>
          <w:lang w:val="bg-BG"/>
        </w:rPr>
      </w:pPr>
    </w:p>
    <w:p w:rsidR="009127D5" w:rsidRDefault="00034111">
      <w:pPr>
        <w:numPr>
          <w:ilvl w:val="12"/>
          <w:numId w:val="0"/>
        </w:numPr>
        <w:tabs>
          <w:tab w:val="clear" w:pos="567"/>
        </w:tabs>
        <w:spacing w:line="240" w:lineRule="auto"/>
        <w:ind w:right="-2"/>
        <w:rPr>
          <w:noProof/>
          <w:szCs w:val="22"/>
          <w:lang w:val="bg-BG"/>
        </w:rPr>
      </w:pPr>
      <w:r>
        <w:rPr>
          <w:noProof/>
          <w:szCs w:val="22"/>
          <w:lang w:val="bg-BG"/>
        </w:rPr>
        <w:t>Не изхвърляйте л</w:t>
      </w:r>
      <w:r w:rsidR="009127D5">
        <w:rPr>
          <w:noProof/>
          <w:szCs w:val="22"/>
          <w:lang w:val="bg-BG"/>
        </w:rPr>
        <w:t xml:space="preserve">екарствата в канализацията или в контейнера за домашни отпадъци. Попитайте Вашия фармацевт как да </w:t>
      </w:r>
      <w:r>
        <w:rPr>
          <w:noProof/>
          <w:szCs w:val="22"/>
          <w:lang w:val="bg-BG"/>
        </w:rPr>
        <w:t>изхвърляте</w:t>
      </w:r>
      <w:r w:rsidR="009127D5">
        <w:rPr>
          <w:noProof/>
          <w:szCs w:val="22"/>
          <w:lang w:val="bg-BG"/>
        </w:rPr>
        <w:t xml:space="preserve"> лекарства</w:t>
      </w:r>
      <w:r>
        <w:rPr>
          <w:noProof/>
          <w:szCs w:val="22"/>
          <w:lang w:val="bg-BG"/>
        </w:rPr>
        <w:t>та, които вече не използвате</w:t>
      </w:r>
      <w:r w:rsidR="009127D5">
        <w:rPr>
          <w:noProof/>
          <w:szCs w:val="22"/>
          <w:lang w:val="bg-BG"/>
        </w:rPr>
        <w:t>. Тези мерки ще спомогнат за опазване на околната среда.</w:t>
      </w:r>
    </w:p>
    <w:p w:rsidR="009127D5" w:rsidRDefault="009127D5">
      <w:pPr>
        <w:numPr>
          <w:ilvl w:val="12"/>
          <w:numId w:val="0"/>
        </w:numPr>
        <w:tabs>
          <w:tab w:val="clear" w:pos="567"/>
        </w:tabs>
        <w:spacing w:line="240" w:lineRule="auto"/>
        <w:ind w:left="567" w:right="-2" w:hanging="567"/>
        <w:rPr>
          <w:noProof/>
          <w:szCs w:val="22"/>
          <w:lang w:val="bg-BG"/>
        </w:rPr>
      </w:pPr>
    </w:p>
    <w:p w:rsidR="009127D5" w:rsidRDefault="009127D5">
      <w:pPr>
        <w:numPr>
          <w:ilvl w:val="12"/>
          <w:numId w:val="0"/>
        </w:numPr>
        <w:tabs>
          <w:tab w:val="clear" w:pos="567"/>
        </w:tabs>
        <w:spacing w:line="240" w:lineRule="auto"/>
        <w:ind w:left="567" w:right="-2" w:hanging="567"/>
        <w:rPr>
          <w:noProof/>
          <w:szCs w:val="22"/>
          <w:lang w:val="bg-BG"/>
        </w:rPr>
      </w:pPr>
    </w:p>
    <w:p w:rsidR="009127D5" w:rsidRDefault="009127D5" w:rsidP="009D060B">
      <w:pPr>
        <w:keepNext/>
        <w:tabs>
          <w:tab w:val="clear" w:pos="567"/>
        </w:tabs>
        <w:spacing w:line="240" w:lineRule="auto"/>
        <w:rPr>
          <w:b/>
          <w:noProof/>
          <w:szCs w:val="22"/>
          <w:lang w:val="ru-RU"/>
        </w:rPr>
      </w:pPr>
      <w:r>
        <w:rPr>
          <w:b/>
          <w:noProof/>
          <w:szCs w:val="22"/>
          <w:lang w:val="bg-BG"/>
        </w:rPr>
        <w:t>6.</w:t>
      </w:r>
      <w:r>
        <w:rPr>
          <w:b/>
          <w:noProof/>
          <w:szCs w:val="22"/>
          <w:lang w:val="bg-BG"/>
        </w:rPr>
        <w:tab/>
      </w:r>
      <w:r w:rsidR="009D060B" w:rsidRPr="000D3C7C">
        <w:rPr>
          <w:b/>
          <w:noProof/>
          <w:szCs w:val="22"/>
          <w:lang w:val="bg-BG"/>
        </w:rPr>
        <w:t>Съдържание на опаковката и допълнителна информаци</w:t>
      </w:r>
      <w:r w:rsidR="009D060B">
        <w:rPr>
          <w:b/>
          <w:noProof/>
          <w:szCs w:val="22"/>
          <w:lang w:val="bg-BG"/>
        </w:rPr>
        <w:t>я</w:t>
      </w:r>
    </w:p>
    <w:p w:rsidR="009127D5" w:rsidRDefault="009127D5" w:rsidP="00B7195F">
      <w:pPr>
        <w:keepNext/>
        <w:tabs>
          <w:tab w:val="clear" w:pos="567"/>
        </w:tabs>
        <w:spacing w:line="240" w:lineRule="auto"/>
        <w:rPr>
          <w:b/>
          <w:noProof/>
          <w:szCs w:val="22"/>
          <w:lang w:val="ru-RU"/>
        </w:rPr>
      </w:pPr>
    </w:p>
    <w:p w:rsidR="009127D5" w:rsidRDefault="009127D5">
      <w:pPr>
        <w:widowControl w:val="0"/>
        <w:tabs>
          <w:tab w:val="clear" w:pos="567"/>
        </w:tabs>
        <w:spacing w:line="240" w:lineRule="auto"/>
        <w:rPr>
          <w:b/>
          <w:noProof/>
          <w:szCs w:val="22"/>
          <w:lang w:val="ru-RU"/>
        </w:rPr>
      </w:pPr>
      <w:r>
        <w:rPr>
          <w:b/>
          <w:noProof/>
          <w:szCs w:val="22"/>
          <w:lang w:val="ru-RU"/>
        </w:rPr>
        <w:t xml:space="preserve">Какво съдържа </w:t>
      </w:r>
      <w:r>
        <w:rPr>
          <w:b/>
          <w:noProof/>
          <w:szCs w:val="22"/>
        </w:rPr>
        <w:t>Humalog</w:t>
      </w:r>
      <w:r>
        <w:rPr>
          <w:b/>
          <w:noProof/>
          <w:szCs w:val="22"/>
          <w:lang w:val="ru-RU"/>
        </w:rPr>
        <w:t xml:space="preserve"> 100</w:t>
      </w:r>
      <w:r>
        <w:rPr>
          <w:b/>
          <w:noProof/>
          <w:szCs w:val="22"/>
        </w:rPr>
        <w:t> </w:t>
      </w:r>
      <w:r w:rsidR="00721E94">
        <w:rPr>
          <w:b/>
          <w:szCs w:val="22"/>
          <w:lang w:val="bg-BG"/>
        </w:rPr>
        <w:t>единици</w:t>
      </w:r>
      <w:r>
        <w:rPr>
          <w:b/>
          <w:noProof/>
          <w:szCs w:val="22"/>
          <w:lang w:val="ru-RU"/>
        </w:rPr>
        <w:t>/</w:t>
      </w:r>
      <w:r>
        <w:rPr>
          <w:b/>
          <w:noProof/>
          <w:szCs w:val="22"/>
        </w:rPr>
        <w:t>ml</w:t>
      </w:r>
      <w:r>
        <w:rPr>
          <w:b/>
          <w:noProof/>
          <w:szCs w:val="22"/>
          <w:lang w:val="ru-RU"/>
        </w:rPr>
        <w:t>, инжекционен разтвор в патрон</w:t>
      </w:r>
    </w:p>
    <w:p w:rsidR="009127D5" w:rsidRDefault="009127D5">
      <w:pPr>
        <w:tabs>
          <w:tab w:val="clear" w:pos="567"/>
        </w:tabs>
        <w:spacing w:line="240" w:lineRule="auto"/>
        <w:ind w:left="540" w:hanging="540"/>
        <w:rPr>
          <w:lang w:val="bg-BG"/>
        </w:rPr>
      </w:pPr>
      <w:r>
        <w:rPr>
          <w:noProof/>
          <w:szCs w:val="22"/>
          <w:lang w:val="bg-BG"/>
        </w:rPr>
        <w:t>-</w:t>
      </w:r>
      <w:r>
        <w:rPr>
          <w:noProof/>
          <w:szCs w:val="22"/>
          <w:lang w:val="bg-BG"/>
        </w:rPr>
        <w:tab/>
      </w:r>
      <w:r>
        <w:rPr>
          <w:noProof/>
          <w:szCs w:val="22"/>
          <w:lang w:val="ru-RU"/>
        </w:rPr>
        <w:t>Активн</w:t>
      </w:r>
      <w:r w:rsidR="00CC49BE">
        <w:rPr>
          <w:noProof/>
          <w:szCs w:val="22"/>
          <w:lang w:val="ru-RU"/>
        </w:rPr>
        <w:t>ото вещество</w:t>
      </w:r>
      <w:r>
        <w:rPr>
          <w:noProof/>
          <w:szCs w:val="22"/>
          <w:lang w:val="ru-RU"/>
        </w:rPr>
        <w:t xml:space="preserve"> е </w:t>
      </w:r>
      <w:r>
        <w:rPr>
          <w:noProof/>
          <w:szCs w:val="22"/>
          <w:lang w:val="bg-BG"/>
        </w:rPr>
        <w:t xml:space="preserve">инсулин лиспро. Инсулин лиспро </w:t>
      </w:r>
      <w:r>
        <w:rPr>
          <w:noProof/>
          <w:szCs w:val="22"/>
          <w:lang w:val="en-US"/>
        </w:rPr>
        <w:t>ce</w:t>
      </w:r>
      <w:r>
        <w:rPr>
          <w:noProof/>
          <w:szCs w:val="22"/>
          <w:lang w:val="bg-BG"/>
        </w:rPr>
        <w:t xml:space="preserve"> </w:t>
      </w:r>
      <w:r>
        <w:rPr>
          <w:lang w:val="bg-BG"/>
        </w:rPr>
        <w:t>произвежда в лаборатория чрез „рекомбинантен ДНК технологичен” процес. Това е променена форма на човешки инсулин и поради това е различен от другите човешки и животински инсулини. И</w:t>
      </w:r>
      <w:r>
        <w:rPr>
          <w:noProof/>
          <w:szCs w:val="22"/>
          <w:lang w:val="bg-BG"/>
        </w:rPr>
        <w:t xml:space="preserve">нсулин лиспро </w:t>
      </w:r>
      <w:r>
        <w:rPr>
          <w:lang w:val="bg-BG"/>
        </w:rPr>
        <w:t>се доближава много до човешкия инсулин, който е естествен хормон произвеждан от панкреаса.</w:t>
      </w:r>
    </w:p>
    <w:p w:rsidR="009127D5" w:rsidRDefault="009127D5">
      <w:pPr>
        <w:tabs>
          <w:tab w:val="clear" w:pos="567"/>
        </w:tabs>
        <w:spacing w:line="240" w:lineRule="auto"/>
        <w:ind w:left="540" w:right="-2" w:hanging="540"/>
        <w:rPr>
          <w:noProof/>
          <w:szCs w:val="22"/>
          <w:lang w:val="bg-BG"/>
        </w:rPr>
      </w:pPr>
      <w:r>
        <w:rPr>
          <w:noProof/>
          <w:szCs w:val="22"/>
          <w:lang w:val="bg-BG"/>
        </w:rPr>
        <w:t>-</w:t>
      </w:r>
      <w:r>
        <w:rPr>
          <w:noProof/>
          <w:szCs w:val="22"/>
          <w:lang w:val="bg-BG"/>
        </w:rPr>
        <w:tab/>
        <w:t xml:space="preserve">Другите съставки са </w:t>
      </w:r>
      <w:r w:rsidRPr="00CC4C57">
        <w:rPr>
          <w:i/>
          <w:lang w:val="en-US"/>
        </w:rPr>
        <w:t>m</w:t>
      </w:r>
      <w:r>
        <w:rPr>
          <w:lang w:val="bg-BG"/>
        </w:rPr>
        <w:noBreakHyphen/>
        <w:t xml:space="preserve">крезол, глицерол, </w:t>
      </w:r>
      <w:r w:rsidR="00B974FE" w:rsidRPr="00CC4C57">
        <w:rPr>
          <w:noProof/>
          <w:szCs w:val="22"/>
          <w:lang w:val="bg-BG"/>
        </w:rPr>
        <w:t>д</w:t>
      </w:r>
      <w:r w:rsidR="00B974FE" w:rsidRPr="00CC4C57">
        <w:rPr>
          <w:noProof/>
          <w:lang w:val="bg-BG"/>
        </w:rPr>
        <w:t xml:space="preserve">вуосновен натриев </w:t>
      </w:r>
      <w:r>
        <w:rPr>
          <w:lang w:val="bg-BG"/>
        </w:rPr>
        <w:t>фосфат</w:t>
      </w:r>
      <w:r w:rsidR="00B974FE">
        <w:rPr>
          <w:lang w:val="en-US"/>
        </w:rPr>
        <w:t> </w:t>
      </w:r>
      <w:r>
        <w:rPr>
          <w:lang w:val="bg-BG"/>
        </w:rPr>
        <w:t>7</w:t>
      </w:r>
      <w:r>
        <w:t>H</w:t>
      </w:r>
      <w:r>
        <w:rPr>
          <w:szCs w:val="22"/>
          <w:vertAlign w:val="subscript"/>
          <w:lang w:val="bg-BG"/>
        </w:rPr>
        <w:t>2</w:t>
      </w:r>
      <w:r>
        <w:t>O</w:t>
      </w:r>
      <w:r>
        <w:rPr>
          <w:lang w:val="bg-BG"/>
        </w:rPr>
        <w:t>, цинков окис и вода за инжектиране. Натриев хидроокис или хлороводородна киселина могат да са използвани за корекция на киселиността.</w:t>
      </w:r>
    </w:p>
    <w:p w:rsidR="009127D5" w:rsidRDefault="009127D5">
      <w:pPr>
        <w:tabs>
          <w:tab w:val="clear" w:pos="567"/>
        </w:tabs>
        <w:spacing w:line="240" w:lineRule="auto"/>
        <w:ind w:left="540" w:right="-2" w:hanging="540"/>
        <w:rPr>
          <w:noProof/>
          <w:szCs w:val="22"/>
          <w:lang w:val="bg-BG"/>
        </w:rPr>
      </w:pPr>
    </w:p>
    <w:p w:rsidR="009127D5" w:rsidRDefault="009127D5" w:rsidP="00B7195F">
      <w:pPr>
        <w:keepNext/>
        <w:numPr>
          <w:ilvl w:val="12"/>
          <w:numId w:val="0"/>
        </w:numPr>
        <w:tabs>
          <w:tab w:val="clear" w:pos="567"/>
        </w:tabs>
        <w:spacing w:line="240" w:lineRule="auto"/>
        <w:rPr>
          <w:b/>
          <w:noProof/>
          <w:szCs w:val="22"/>
          <w:lang w:val="bg-BG"/>
        </w:rPr>
      </w:pPr>
      <w:r>
        <w:rPr>
          <w:b/>
          <w:noProof/>
          <w:szCs w:val="22"/>
          <w:lang w:val="bg-BG"/>
        </w:rPr>
        <w:t xml:space="preserve">Как изглежда </w:t>
      </w:r>
      <w:r>
        <w:rPr>
          <w:b/>
          <w:szCs w:val="22"/>
          <w:lang w:val="bg-BG"/>
        </w:rPr>
        <w:t>Humalog</w:t>
      </w:r>
      <w:r>
        <w:rPr>
          <w:b/>
          <w:noProof/>
          <w:szCs w:val="22"/>
          <w:lang w:val="bg-BG"/>
        </w:rPr>
        <w:t xml:space="preserve"> и какво съдържа опаковката</w:t>
      </w:r>
    </w:p>
    <w:p w:rsidR="009127D5" w:rsidRDefault="009127D5">
      <w:pPr>
        <w:numPr>
          <w:ilvl w:val="12"/>
          <w:numId w:val="0"/>
        </w:numPr>
        <w:tabs>
          <w:tab w:val="clear" w:pos="567"/>
        </w:tabs>
        <w:spacing w:line="240" w:lineRule="auto"/>
        <w:ind w:right="-2"/>
        <w:rPr>
          <w:szCs w:val="22"/>
          <w:lang w:val="bg-BG"/>
        </w:rPr>
      </w:pPr>
      <w:r>
        <w:rPr>
          <w:szCs w:val="22"/>
          <w:lang w:val="bg-BG"/>
        </w:rPr>
        <w:t>Humalog 100</w:t>
      </w:r>
      <w:r>
        <w:rPr>
          <w:szCs w:val="22"/>
        </w:rPr>
        <w:t> </w:t>
      </w:r>
      <w:r w:rsidR="00721E94">
        <w:rPr>
          <w:szCs w:val="22"/>
          <w:lang w:val="bg-BG"/>
        </w:rPr>
        <w:t>единици</w:t>
      </w:r>
      <w:r>
        <w:rPr>
          <w:szCs w:val="22"/>
          <w:lang w:val="bg-BG"/>
        </w:rPr>
        <w:t>/</w:t>
      </w:r>
      <w:r>
        <w:rPr>
          <w:szCs w:val="22"/>
        </w:rPr>
        <w:t>ml</w:t>
      </w:r>
      <w:r>
        <w:rPr>
          <w:szCs w:val="22"/>
          <w:lang w:val="bg-BG"/>
        </w:rPr>
        <w:t>, инжекционен разтвор е стерилен, безцветен водоподобен разтвор и съдържа 100 единици инсулин лиспро във всеки милилитър (100 </w:t>
      </w:r>
      <w:r w:rsidR="00721E94">
        <w:rPr>
          <w:szCs w:val="22"/>
          <w:lang w:val="bg-BG"/>
        </w:rPr>
        <w:t>единици</w:t>
      </w:r>
      <w:r>
        <w:rPr>
          <w:szCs w:val="22"/>
          <w:lang w:val="bg-BG"/>
        </w:rPr>
        <w:t>/</w:t>
      </w:r>
      <w:r>
        <w:rPr>
          <w:szCs w:val="22"/>
          <w:lang w:val="en-US"/>
        </w:rPr>
        <w:t>ml</w:t>
      </w:r>
      <w:r>
        <w:rPr>
          <w:szCs w:val="22"/>
          <w:lang w:val="bg-BG"/>
        </w:rPr>
        <w:t xml:space="preserve">) инжекционен разтвор. Всеки патрон съдържа 300 едници (3 милилитра). </w:t>
      </w:r>
      <w:r w:rsidR="00721E94">
        <w:rPr>
          <w:szCs w:val="22"/>
          <w:lang w:val="bg-BG"/>
        </w:rPr>
        <w:t>П</w:t>
      </w:r>
      <w:r>
        <w:rPr>
          <w:szCs w:val="22"/>
          <w:lang w:val="bg-BG"/>
        </w:rPr>
        <w:t>атрон</w:t>
      </w:r>
      <w:r w:rsidR="00721E94">
        <w:rPr>
          <w:szCs w:val="22"/>
          <w:lang w:val="bg-BG"/>
        </w:rPr>
        <w:t>ите</w:t>
      </w:r>
      <w:r>
        <w:rPr>
          <w:szCs w:val="22"/>
          <w:lang w:val="bg-BG"/>
        </w:rPr>
        <w:t xml:space="preserve"> се предлага</w:t>
      </w:r>
      <w:r w:rsidR="00F620F4">
        <w:rPr>
          <w:szCs w:val="22"/>
          <w:lang w:val="bg-BG"/>
        </w:rPr>
        <w:t>т</w:t>
      </w:r>
      <w:r>
        <w:rPr>
          <w:szCs w:val="22"/>
          <w:lang w:val="bg-BG"/>
        </w:rPr>
        <w:t xml:space="preserve"> в опаковки от по 5 </w:t>
      </w:r>
      <w:r w:rsidR="00DB3F95">
        <w:rPr>
          <w:szCs w:val="22"/>
          <w:lang w:val="bg-BG"/>
        </w:rPr>
        <w:t>или 10</w:t>
      </w:r>
      <w:r>
        <w:rPr>
          <w:szCs w:val="22"/>
          <w:lang w:val="bg-BG"/>
        </w:rPr>
        <w:t xml:space="preserve"> патрона. Не всички видове опаковки могат да бъдат </w:t>
      </w:r>
      <w:r w:rsidR="00210DA6">
        <w:rPr>
          <w:lang w:val="bg-BG"/>
        </w:rPr>
        <w:t xml:space="preserve">пуснати </w:t>
      </w:r>
      <w:r>
        <w:rPr>
          <w:szCs w:val="22"/>
          <w:lang w:val="bg-BG"/>
        </w:rPr>
        <w:t>на пазара.</w:t>
      </w:r>
    </w:p>
    <w:p w:rsidR="009127D5" w:rsidRDefault="009127D5">
      <w:pPr>
        <w:numPr>
          <w:ilvl w:val="12"/>
          <w:numId w:val="0"/>
        </w:numPr>
        <w:tabs>
          <w:tab w:val="clear" w:pos="567"/>
        </w:tabs>
        <w:spacing w:line="240" w:lineRule="auto"/>
        <w:ind w:left="567" w:right="-2" w:hanging="567"/>
        <w:rPr>
          <w:noProof/>
          <w:szCs w:val="22"/>
          <w:lang w:val="bg-BG"/>
        </w:rPr>
      </w:pPr>
    </w:p>
    <w:p w:rsidR="009127D5" w:rsidRDefault="009127D5" w:rsidP="00B7195F">
      <w:pPr>
        <w:keepNext/>
        <w:numPr>
          <w:ilvl w:val="12"/>
          <w:numId w:val="0"/>
        </w:numPr>
        <w:tabs>
          <w:tab w:val="clear" w:pos="567"/>
        </w:tabs>
        <w:spacing w:line="240" w:lineRule="auto"/>
        <w:rPr>
          <w:b/>
          <w:noProof/>
          <w:szCs w:val="22"/>
          <w:lang w:val="bg-BG"/>
        </w:rPr>
      </w:pPr>
      <w:r>
        <w:rPr>
          <w:b/>
          <w:noProof/>
          <w:szCs w:val="22"/>
          <w:lang w:val="bg-BG"/>
        </w:rPr>
        <w:t>Притежател на разрешението за употреба и производител</w:t>
      </w:r>
    </w:p>
    <w:p w:rsidR="009127D5" w:rsidRDefault="009127D5">
      <w:pPr>
        <w:numPr>
          <w:ilvl w:val="12"/>
          <w:numId w:val="0"/>
        </w:numPr>
        <w:tabs>
          <w:tab w:val="clear" w:pos="567"/>
        </w:tabs>
        <w:spacing w:line="240" w:lineRule="auto"/>
        <w:ind w:left="567" w:right="-2" w:hanging="567"/>
        <w:rPr>
          <w:b/>
          <w:noProof/>
          <w:szCs w:val="22"/>
          <w:lang w:val="bg-BG"/>
        </w:rPr>
      </w:pPr>
      <w:r>
        <w:rPr>
          <w:szCs w:val="22"/>
          <w:lang w:val="bg-BG"/>
        </w:rPr>
        <w:t>Humalog 100 </w:t>
      </w:r>
      <w:r w:rsidR="00721E94">
        <w:rPr>
          <w:szCs w:val="22"/>
          <w:lang w:val="bg-BG"/>
        </w:rPr>
        <w:t>единици</w:t>
      </w:r>
      <w:r>
        <w:rPr>
          <w:szCs w:val="22"/>
          <w:lang w:val="bg-BG"/>
        </w:rPr>
        <w:t>/</w:t>
      </w:r>
      <w:r>
        <w:rPr>
          <w:szCs w:val="22"/>
        </w:rPr>
        <w:t>ml</w:t>
      </w:r>
      <w:r>
        <w:rPr>
          <w:szCs w:val="22"/>
          <w:lang w:val="bg-BG"/>
        </w:rPr>
        <w:t>, инжекционен разтвор в патрон се произвежда от:</w:t>
      </w:r>
    </w:p>
    <w:p w:rsidR="009127D5" w:rsidRDefault="009127D5" w:rsidP="00323594">
      <w:pPr>
        <w:numPr>
          <w:ilvl w:val="0"/>
          <w:numId w:val="8"/>
        </w:numPr>
        <w:tabs>
          <w:tab w:val="clear" w:pos="567"/>
          <w:tab w:val="clear" w:pos="720"/>
        </w:tabs>
        <w:spacing w:line="240" w:lineRule="auto"/>
        <w:ind w:left="540" w:hanging="540"/>
        <w:rPr>
          <w:szCs w:val="22"/>
          <w:lang w:val="en-US"/>
        </w:rPr>
      </w:pPr>
      <w:r>
        <w:rPr>
          <w:szCs w:val="22"/>
          <w:lang w:val="en-US"/>
        </w:rPr>
        <w:t>Lilly France S.A.S., Rue du Colonel Lilly, 67640 Fegersheim, Франция,</w:t>
      </w:r>
    </w:p>
    <w:p w:rsidR="00D36702" w:rsidRPr="0028363F" w:rsidRDefault="00D36702" w:rsidP="00323594">
      <w:pPr>
        <w:numPr>
          <w:ilvl w:val="0"/>
          <w:numId w:val="8"/>
        </w:numPr>
        <w:tabs>
          <w:tab w:val="clear" w:pos="567"/>
          <w:tab w:val="clear" w:pos="720"/>
        </w:tabs>
        <w:spacing w:line="240" w:lineRule="auto"/>
        <w:ind w:left="540" w:hanging="540"/>
        <w:rPr>
          <w:lang w:val="it-IT"/>
        </w:rPr>
      </w:pPr>
      <w:r w:rsidRPr="0028363F">
        <w:rPr>
          <w:lang w:val="it-IT"/>
        </w:rPr>
        <w:t xml:space="preserve">Eli Lilly Italia S.p.A., Via Gramsci 731-733, 50019 Sesto Fiorentino, </w:t>
      </w:r>
      <w:r w:rsidR="00721E94" w:rsidRPr="0028363F">
        <w:rPr>
          <w:lang w:val="it-IT"/>
        </w:rPr>
        <w:t>(</w:t>
      </w:r>
      <w:r w:rsidRPr="0028363F">
        <w:rPr>
          <w:lang w:val="it-IT"/>
        </w:rPr>
        <w:t>F</w:t>
      </w:r>
      <w:r w:rsidR="00721E94" w:rsidRPr="0028363F">
        <w:rPr>
          <w:lang w:val="it-IT"/>
        </w:rPr>
        <w:t>I)</w:t>
      </w:r>
      <w:r w:rsidRPr="0028363F">
        <w:rPr>
          <w:lang w:val="it-IT"/>
        </w:rPr>
        <w:t xml:space="preserve">, </w:t>
      </w:r>
      <w:r>
        <w:rPr>
          <w:lang w:val="bg-BG"/>
        </w:rPr>
        <w:t>Италия</w:t>
      </w:r>
      <w:r w:rsidRPr="0028363F">
        <w:rPr>
          <w:lang w:val="it-IT"/>
        </w:rPr>
        <w:t>.</w:t>
      </w:r>
    </w:p>
    <w:p w:rsidR="009127D5" w:rsidRPr="0028363F" w:rsidRDefault="009127D5">
      <w:pPr>
        <w:numPr>
          <w:ilvl w:val="12"/>
          <w:numId w:val="0"/>
        </w:numPr>
        <w:tabs>
          <w:tab w:val="clear" w:pos="567"/>
        </w:tabs>
        <w:spacing w:line="240" w:lineRule="auto"/>
        <w:ind w:left="567" w:right="-2" w:hanging="567"/>
        <w:rPr>
          <w:noProof/>
          <w:szCs w:val="22"/>
          <w:lang w:val="it-IT"/>
        </w:rPr>
      </w:pPr>
    </w:p>
    <w:p w:rsidR="009127D5" w:rsidRDefault="009127D5">
      <w:pPr>
        <w:tabs>
          <w:tab w:val="clear" w:pos="567"/>
        </w:tabs>
        <w:spacing w:line="240" w:lineRule="auto"/>
        <w:jc w:val="both"/>
        <w:rPr>
          <w:b/>
          <w:noProof/>
          <w:lang w:val="bg-BG"/>
        </w:rPr>
      </w:pPr>
      <w:r>
        <w:rPr>
          <w:noProof/>
          <w:szCs w:val="22"/>
          <w:lang w:val="bg-BG"/>
        </w:rPr>
        <w:t xml:space="preserve">Разрешението за употреба е притежание на: </w:t>
      </w:r>
      <w:r w:rsidRPr="0028363F">
        <w:rPr>
          <w:lang w:val="it-IT"/>
        </w:rPr>
        <w:t>Eli</w:t>
      </w:r>
      <w:r>
        <w:rPr>
          <w:lang w:val="bg-BG"/>
        </w:rPr>
        <w:t xml:space="preserve"> </w:t>
      </w:r>
      <w:r w:rsidRPr="0028363F">
        <w:rPr>
          <w:lang w:val="it-IT"/>
        </w:rPr>
        <w:t>Lilly</w:t>
      </w:r>
      <w:r>
        <w:rPr>
          <w:lang w:val="bg-BG"/>
        </w:rPr>
        <w:t xml:space="preserve"> </w:t>
      </w:r>
      <w:r w:rsidRPr="0028363F">
        <w:rPr>
          <w:lang w:val="it-IT"/>
        </w:rPr>
        <w:t>Nederland</w:t>
      </w:r>
      <w:r>
        <w:rPr>
          <w:lang w:val="bg-BG"/>
        </w:rPr>
        <w:t xml:space="preserve"> </w:t>
      </w:r>
      <w:r w:rsidRPr="0028363F">
        <w:rPr>
          <w:lang w:val="it-IT"/>
        </w:rPr>
        <w:t>B</w:t>
      </w:r>
      <w:r>
        <w:rPr>
          <w:lang w:val="bg-BG"/>
        </w:rPr>
        <w:t>.</w:t>
      </w:r>
      <w:r w:rsidRPr="0028363F">
        <w:rPr>
          <w:lang w:val="it-IT"/>
        </w:rPr>
        <w:t>V</w:t>
      </w:r>
      <w:r>
        <w:rPr>
          <w:lang w:val="bg-BG"/>
        </w:rPr>
        <w:t xml:space="preserve">., </w:t>
      </w:r>
      <w:r w:rsidR="00523342" w:rsidRPr="0028363F">
        <w:rPr>
          <w:lang w:val="it-IT"/>
        </w:rPr>
        <w:t>Papendorpseweg 83, 3528 BJ Utrecht</w:t>
      </w:r>
      <w:r>
        <w:rPr>
          <w:lang w:val="bg-BG"/>
        </w:rPr>
        <w:t xml:space="preserve">, </w:t>
      </w:r>
      <w:r w:rsidR="00B14F74">
        <w:rPr>
          <w:lang w:val="bg-BG"/>
        </w:rPr>
        <w:t>Нидерландия</w:t>
      </w:r>
      <w:r>
        <w:rPr>
          <w:lang w:val="bg-BG"/>
        </w:rPr>
        <w:t>.</w:t>
      </w:r>
    </w:p>
    <w:p w:rsidR="009127D5" w:rsidRDefault="009127D5">
      <w:pPr>
        <w:numPr>
          <w:ilvl w:val="12"/>
          <w:numId w:val="0"/>
        </w:numPr>
        <w:tabs>
          <w:tab w:val="clear" w:pos="567"/>
        </w:tabs>
        <w:spacing w:line="240" w:lineRule="auto"/>
        <w:ind w:left="567" w:right="-2" w:hanging="567"/>
        <w:rPr>
          <w:noProof/>
          <w:szCs w:val="22"/>
          <w:lang w:val="bg-BG"/>
        </w:rPr>
      </w:pPr>
    </w:p>
    <w:p w:rsidR="009127D5" w:rsidRDefault="009127D5" w:rsidP="009D060B">
      <w:pPr>
        <w:numPr>
          <w:ilvl w:val="12"/>
          <w:numId w:val="0"/>
        </w:numPr>
        <w:tabs>
          <w:tab w:val="clear" w:pos="567"/>
        </w:tabs>
        <w:spacing w:line="240" w:lineRule="auto"/>
        <w:ind w:right="-2"/>
        <w:rPr>
          <w:noProof/>
          <w:szCs w:val="22"/>
          <w:lang w:val="bg-BG"/>
        </w:rPr>
      </w:pPr>
      <w:r>
        <w:rPr>
          <w:noProof/>
          <w:szCs w:val="22"/>
          <w:lang w:val="bg-BG"/>
        </w:rPr>
        <w:t>За допълнителна информация относно то</w:t>
      </w:r>
      <w:r w:rsidR="009D060B">
        <w:rPr>
          <w:noProof/>
          <w:szCs w:val="22"/>
          <w:lang w:val="bg-BG"/>
        </w:rPr>
        <w:t>ва лекарство</w:t>
      </w:r>
      <w:r>
        <w:rPr>
          <w:noProof/>
          <w:szCs w:val="22"/>
          <w:lang w:val="bg-BG"/>
        </w:rPr>
        <w:t>, моля свържете се с локалния представител на притежателя на разрешението за употреба:</w:t>
      </w:r>
    </w:p>
    <w:p w:rsidR="009127D5" w:rsidRPr="00FE78F4" w:rsidRDefault="009127D5">
      <w:pPr>
        <w:tabs>
          <w:tab w:val="clear" w:pos="567"/>
        </w:tabs>
        <w:spacing w:line="240" w:lineRule="auto"/>
        <w:jc w:val="both"/>
        <w:rPr>
          <w:noProof/>
          <w:lang w:val="ru-RU"/>
        </w:rPr>
      </w:pPr>
    </w:p>
    <w:tbl>
      <w:tblPr>
        <w:tblW w:w="9430" w:type="dxa"/>
        <w:tblInd w:w="-102" w:type="dxa"/>
        <w:tblLayout w:type="fixed"/>
        <w:tblCellMar>
          <w:left w:w="40" w:type="dxa"/>
          <w:right w:w="40" w:type="dxa"/>
        </w:tblCellMar>
        <w:tblLook w:val="0000" w:firstRow="0" w:lastRow="0" w:firstColumn="0" w:lastColumn="0" w:noHBand="0" w:noVBand="0"/>
      </w:tblPr>
      <w:tblGrid>
        <w:gridCol w:w="4752"/>
        <w:gridCol w:w="4678"/>
      </w:tblGrid>
      <w:tr w:rsidR="00352B25" w:rsidRPr="0028363F" w:rsidTr="00352B25">
        <w:tblPrEx>
          <w:tblCellMar>
            <w:top w:w="0" w:type="dxa"/>
            <w:bottom w:w="0" w:type="dxa"/>
          </w:tblCellMar>
        </w:tblPrEx>
        <w:tc>
          <w:tcPr>
            <w:tcW w:w="4752" w:type="dxa"/>
          </w:tcPr>
          <w:p w:rsidR="00352B25" w:rsidRPr="0028363F" w:rsidRDefault="00352B25" w:rsidP="003F1BE1">
            <w:pPr>
              <w:autoSpaceDE w:val="0"/>
              <w:autoSpaceDN w:val="0"/>
              <w:adjustRightInd w:val="0"/>
              <w:rPr>
                <w:b/>
                <w:bCs/>
                <w:color w:val="000000"/>
                <w:szCs w:val="22"/>
                <w:lang w:val="ru-RU"/>
              </w:rPr>
            </w:pPr>
            <w:r>
              <w:rPr>
                <w:b/>
                <w:bCs/>
                <w:color w:val="000000"/>
                <w:szCs w:val="22"/>
                <w:lang w:val="fr-FR"/>
              </w:rPr>
              <w:t>Belgique</w:t>
            </w:r>
            <w:r w:rsidRPr="0028363F">
              <w:rPr>
                <w:b/>
                <w:bCs/>
                <w:color w:val="000000"/>
                <w:szCs w:val="22"/>
                <w:lang w:val="ru-RU"/>
              </w:rPr>
              <w:t>/</w:t>
            </w:r>
            <w:r>
              <w:rPr>
                <w:b/>
                <w:bCs/>
                <w:color w:val="000000"/>
                <w:szCs w:val="22"/>
                <w:lang w:val="fr-FR"/>
              </w:rPr>
              <w:t>Belgi</w:t>
            </w:r>
            <w:r w:rsidRPr="0028363F">
              <w:rPr>
                <w:b/>
                <w:bCs/>
                <w:color w:val="000000"/>
                <w:szCs w:val="22"/>
                <w:lang w:val="ru-RU"/>
              </w:rPr>
              <w:t>ë/</w:t>
            </w:r>
            <w:r>
              <w:rPr>
                <w:b/>
                <w:bCs/>
                <w:color w:val="000000"/>
                <w:szCs w:val="22"/>
                <w:lang w:val="fr-FR"/>
              </w:rPr>
              <w:t>Belgien</w:t>
            </w:r>
          </w:p>
          <w:p w:rsidR="00352B25" w:rsidRPr="0028363F" w:rsidRDefault="00352B25" w:rsidP="003F1BE1">
            <w:pPr>
              <w:autoSpaceDE w:val="0"/>
              <w:autoSpaceDN w:val="0"/>
              <w:adjustRightInd w:val="0"/>
              <w:rPr>
                <w:color w:val="000000"/>
                <w:szCs w:val="22"/>
                <w:lang w:val="ru-RU"/>
              </w:rPr>
            </w:pPr>
            <w:r>
              <w:rPr>
                <w:color w:val="000000"/>
                <w:szCs w:val="22"/>
                <w:lang w:val="fr-FR"/>
              </w:rPr>
              <w:t>Eli</w:t>
            </w:r>
            <w:r w:rsidRPr="0028363F">
              <w:rPr>
                <w:color w:val="000000"/>
                <w:szCs w:val="22"/>
                <w:lang w:val="ru-RU"/>
              </w:rPr>
              <w:t xml:space="preserve"> </w:t>
            </w:r>
            <w:r>
              <w:rPr>
                <w:color w:val="000000"/>
                <w:szCs w:val="22"/>
                <w:lang w:val="fr-FR"/>
              </w:rPr>
              <w:t>Lilly</w:t>
            </w:r>
            <w:r w:rsidRPr="0028363F">
              <w:rPr>
                <w:color w:val="000000"/>
                <w:szCs w:val="22"/>
                <w:lang w:val="ru-RU"/>
              </w:rPr>
              <w:t xml:space="preserve"> </w:t>
            </w:r>
            <w:r>
              <w:rPr>
                <w:color w:val="000000"/>
                <w:szCs w:val="22"/>
                <w:lang w:val="fr-FR"/>
              </w:rPr>
              <w:t>Benelux</w:t>
            </w:r>
            <w:r w:rsidRPr="0028363F">
              <w:rPr>
                <w:color w:val="000000"/>
                <w:szCs w:val="22"/>
                <w:lang w:val="ru-RU"/>
              </w:rPr>
              <w:t xml:space="preserve"> </w:t>
            </w:r>
            <w:r>
              <w:rPr>
                <w:color w:val="000000"/>
                <w:szCs w:val="22"/>
                <w:lang w:val="fr-FR"/>
              </w:rPr>
              <w:t>S</w:t>
            </w:r>
            <w:r w:rsidRPr="0028363F">
              <w:rPr>
                <w:color w:val="000000"/>
                <w:szCs w:val="22"/>
                <w:lang w:val="ru-RU"/>
              </w:rPr>
              <w:t>.</w:t>
            </w:r>
            <w:r>
              <w:rPr>
                <w:color w:val="000000"/>
                <w:szCs w:val="22"/>
                <w:lang w:val="fr-FR"/>
              </w:rPr>
              <w:t>A</w:t>
            </w:r>
            <w:r w:rsidRPr="0028363F">
              <w:rPr>
                <w:color w:val="000000"/>
                <w:szCs w:val="22"/>
                <w:lang w:val="ru-RU"/>
              </w:rPr>
              <w:t>./</w:t>
            </w:r>
            <w:r>
              <w:rPr>
                <w:color w:val="000000"/>
                <w:szCs w:val="22"/>
                <w:lang w:val="fr-FR"/>
              </w:rPr>
              <w:t>N</w:t>
            </w:r>
            <w:r w:rsidRPr="0028363F">
              <w:rPr>
                <w:color w:val="000000"/>
                <w:szCs w:val="22"/>
                <w:lang w:val="ru-RU"/>
              </w:rPr>
              <w:t>.</w:t>
            </w:r>
            <w:r>
              <w:rPr>
                <w:color w:val="000000"/>
                <w:szCs w:val="22"/>
                <w:lang w:val="fr-FR"/>
              </w:rPr>
              <w:t>V</w:t>
            </w:r>
            <w:r w:rsidRPr="0028363F">
              <w:rPr>
                <w:color w:val="000000"/>
                <w:szCs w:val="22"/>
                <w:lang w:val="ru-RU"/>
              </w:rPr>
              <w:t>.</w:t>
            </w:r>
          </w:p>
          <w:p w:rsidR="00352B25" w:rsidRDefault="00352B25" w:rsidP="003F1BE1">
            <w:pPr>
              <w:autoSpaceDE w:val="0"/>
              <w:autoSpaceDN w:val="0"/>
              <w:adjustRightInd w:val="0"/>
              <w:rPr>
                <w:color w:val="000000"/>
                <w:szCs w:val="22"/>
              </w:rPr>
            </w:pPr>
            <w:r>
              <w:rPr>
                <w:color w:val="000000"/>
                <w:szCs w:val="22"/>
              </w:rPr>
              <w:t>Tél/Tel: + 32-(0)2 548 84 84</w:t>
            </w:r>
          </w:p>
          <w:p w:rsidR="00352B25" w:rsidRDefault="00352B25" w:rsidP="003F1BE1">
            <w:pPr>
              <w:autoSpaceDE w:val="0"/>
              <w:autoSpaceDN w:val="0"/>
              <w:adjustRightInd w:val="0"/>
              <w:rPr>
                <w:color w:val="000000"/>
                <w:szCs w:val="22"/>
              </w:rPr>
            </w:pPr>
          </w:p>
        </w:tc>
        <w:tc>
          <w:tcPr>
            <w:tcW w:w="4678" w:type="dxa"/>
          </w:tcPr>
          <w:p w:rsidR="00352B25" w:rsidRPr="0028363F" w:rsidRDefault="00352B25" w:rsidP="003F1BE1">
            <w:pPr>
              <w:autoSpaceDE w:val="0"/>
              <w:autoSpaceDN w:val="0"/>
              <w:adjustRightInd w:val="0"/>
              <w:rPr>
                <w:b/>
                <w:bCs/>
                <w:color w:val="000000"/>
                <w:szCs w:val="22"/>
                <w:lang w:val="fi-FI"/>
              </w:rPr>
            </w:pPr>
            <w:r w:rsidRPr="0028363F">
              <w:rPr>
                <w:b/>
                <w:bCs/>
                <w:color w:val="000000"/>
                <w:szCs w:val="22"/>
                <w:lang w:val="fi-FI"/>
              </w:rPr>
              <w:t>Lietuva</w:t>
            </w:r>
          </w:p>
          <w:p w:rsidR="00352B25" w:rsidRPr="0028363F" w:rsidRDefault="00B64A6B" w:rsidP="003F1BE1">
            <w:pPr>
              <w:autoSpaceDE w:val="0"/>
              <w:autoSpaceDN w:val="0"/>
              <w:adjustRightInd w:val="0"/>
              <w:rPr>
                <w:color w:val="000000"/>
                <w:szCs w:val="22"/>
                <w:lang w:val="fi-FI"/>
              </w:rPr>
            </w:pPr>
            <w:r w:rsidRPr="0028363F">
              <w:rPr>
                <w:color w:val="000000"/>
                <w:szCs w:val="22"/>
                <w:lang w:val="fi-FI"/>
              </w:rPr>
              <w:t>Eli Lilly Lietuva</w:t>
            </w:r>
          </w:p>
          <w:p w:rsidR="00352B25" w:rsidRPr="0028363F" w:rsidRDefault="00352B25" w:rsidP="003F1BE1">
            <w:pPr>
              <w:autoSpaceDE w:val="0"/>
              <w:autoSpaceDN w:val="0"/>
              <w:adjustRightInd w:val="0"/>
              <w:rPr>
                <w:color w:val="000000"/>
                <w:szCs w:val="22"/>
                <w:lang w:val="fi-FI"/>
              </w:rPr>
            </w:pPr>
            <w:r w:rsidRPr="0028363F">
              <w:rPr>
                <w:color w:val="000000"/>
                <w:szCs w:val="22"/>
                <w:lang w:val="fi-FI"/>
              </w:rPr>
              <w:t>Tel. +370 (5) 2649600</w:t>
            </w:r>
          </w:p>
          <w:p w:rsidR="00352B25" w:rsidRPr="0028363F" w:rsidRDefault="00352B25" w:rsidP="003F1BE1">
            <w:pPr>
              <w:autoSpaceDE w:val="0"/>
              <w:autoSpaceDN w:val="0"/>
              <w:adjustRightInd w:val="0"/>
              <w:rPr>
                <w:color w:val="000000"/>
                <w:szCs w:val="22"/>
                <w:lang w:val="fi-FI"/>
              </w:rPr>
            </w:pPr>
          </w:p>
        </w:tc>
      </w:tr>
      <w:tr w:rsidR="00352B25" w:rsidTr="00352B25">
        <w:tblPrEx>
          <w:tblCellMar>
            <w:top w:w="0" w:type="dxa"/>
            <w:bottom w:w="0" w:type="dxa"/>
          </w:tblCellMar>
        </w:tblPrEx>
        <w:tc>
          <w:tcPr>
            <w:tcW w:w="4752" w:type="dxa"/>
          </w:tcPr>
          <w:p w:rsidR="00352B25" w:rsidRDefault="00352B25" w:rsidP="003F1BE1">
            <w:pPr>
              <w:autoSpaceDE w:val="0"/>
              <w:autoSpaceDN w:val="0"/>
              <w:adjustRightInd w:val="0"/>
              <w:rPr>
                <w:b/>
                <w:szCs w:val="22"/>
                <w:lang w:val="bg-BG"/>
              </w:rPr>
            </w:pPr>
            <w:r>
              <w:rPr>
                <w:b/>
                <w:szCs w:val="22"/>
                <w:lang w:val="bg-BG"/>
              </w:rPr>
              <w:t>България</w:t>
            </w:r>
          </w:p>
          <w:p w:rsidR="00352B25" w:rsidRDefault="00352B25" w:rsidP="003F1BE1">
            <w:pPr>
              <w:autoSpaceDE w:val="0"/>
              <w:autoSpaceDN w:val="0"/>
              <w:adjustRightInd w:val="0"/>
              <w:rPr>
                <w:szCs w:val="22"/>
                <w:lang w:val="bg-BG"/>
              </w:rPr>
            </w:pPr>
            <w:r>
              <w:rPr>
                <w:szCs w:val="22"/>
                <w:lang w:val="bg-BG"/>
              </w:rPr>
              <w:t>ТП "Ели Лили Недерланд" Б.В. - България</w:t>
            </w:r>
          </w:p>
          <w:p w:rsidR="00352B25" w:rsidRDefault="00352B25" w:rsidP="003F1BE1">
            <w:pPr>
              <w:autoSpaceDE w:val="0"/>
              <w:autoSpaceDN w:val="0"/>
              <w:adjustRightInd w:val="0"/>
              <w:rPr>
                <w:szCs w:val="22"/>
              </w:rPr>
            </w:pPr>
            <w:r>
              <w:rPr>
                <w:szCs w:val="22"/>
                <w:lang w:val="bg-BG"/>
              </w:rPr>
              <w:t>тел. + 359 2 491 41 40</w:t>
            </w:r>
          </w:p>
          <w:p w:rsidR="00352B25" w:rsidRDefault="00352B25" w:rsidP="003F1BE1">
            <w:pPr>
              <w:autoSpaceDE w:val="0"/>
              <w:autoSpaceDN w:val="0"/>
              <w:adjustRightInd w:val="0"/>
              <w:rPr>
                <w:b/>
                <w:bCs/>
                <w:color w:val="000000"/>
                <w:szCs w:val="22"/>
              </w:rPr>
            </w:pPr>
          </w:p>
        </w:tc>
        <w:tc>
          <w:tcPr>
            <w:tcW w:w="4678" w:type="dxa"/>
          </w:tcPr>
          <w:p w:rsidR="00352B25" w:rsidRPr="0028363F" w:rsidRDefault="00352B25" w:rsidP="003F1BE1">
            <w:pPr>
              <w:autoSpaceDE w:val="0"/>
              <w:autoSpaceDN w:val="0"/>
              <w:adjustRightInd w:val="0"/>
              <w:rPr>
                <w:b/>
                <w:bCs/>
                <w:color w:val="000000"/>
                <w:szCs w:val="22"/>
              </w:rPr>
            </w:pPr>
            <w:r w:rsidRPr="0028363F">
              <w:rPr>
                <w:b/>
                <w:bCs/>
                <w:color w:val="000000"/>
                <w:szCs w:val="22"/>
              </w:rPr>
              <w:t>Luxembourg/Luxemburg</w:t>
            </w:r>
          </w:p>
          <w:p w:rsidR="00352B25" w:rsidRPr="0028363F" w:rsidRDefault="00352B25" w:rsidP="003F1BE1">
            <w:pPr>
              <w:autoSpaceDE w:val="0"/>
              <w:autoSpaceDN w:val="0"/>
              <w:adjustRightInd w:val="0"/>
              <w:rPr>
                <w:color w:val="000000"/>
                <w:szCs w:val="22"/>
              </w:rPr>
            </w:pPr>
            <w:r w:rsidRPr="0028363F">
              <w:rPr>
                <w:color w:val="000000"/>
                <w:szCs w:val="22"/>
              </w:rPr>
              <w:t>Eli Lilly Benelux S.A./N.V.</w:t>
            </w:r>
          </w:p>
          <w:p w:rsidR="00352B25" w:rsidRDefault="00352B25" w:rsidP="003F1BE1">
            <w:pPr>
              <w:autoSpaceDE w:val="0"/>
              <w:autoSpaceDN w:val="0"/>
              <w:adjustRightInd w:val="0"/>
              <w:rPr>
                <w:b/>
                <w:bCs/>
                <w:color w:val="000000"/>
                <w:szCs w:val="22"/>
                <w:lang w:val="en-US"/>
              </w:rPr>
            </w:pPr>
            <w:r>
              <w:rPr>
                <w:color w:val="000000"/>
                <w:szCs w:val="22"/>
              </w:rPr>
              <w:t>Tél/Tel: + 32-(0)2 548 84 84</w:t>
            </w:r>
          </w:p>
        </w:tc>
      </w:tr>
      <w:tr w:rsidR="00352B25" w:rsidTr="00352B25">
        <w:tblPrEx>
          <w:tblCellMar>
            <w:top w:w="0" w:type="dxa"/>
            <w:bottom w:w="0" w:type="dxa"/>
          </w:tblCellMar>
        </w:tblPrEx>
        <w:tc>
          <w:tcPr>
            <w:tcW w:w="4752" w:type="dxa"/>
          </w:tcPr>
          <w:p w:rsidR="00352B25" w:rsidRPr="0028363F" w:rsidRDefault="00352B25" w:rsidP="003F1BE1">
            <w:pPr>
              <w:autoSpaceDE w:val="0"/>
              <w:autoSpaceDN w:val="0"/>
              <w:adjustRightInd w:val="0"/>
              <w:rPr>
                <w:b/>
                <w:bCs/>
                <w:color w:val="000000"/>
                <w:szCs w:val="22"/>
                <w:lang w:val="sv-SE"/>
              </w:rPr>
            </w:pPr>
            <w:r w:rsidRPr="0028363F">
              <w:rPr>
                <w:b/>
                <w:bCs/>
                <w:color w:val="000000"/>
                <w:szCs w:val="22"/>
                <w:lang w:val="sv-SE"/>
              </w:rPr>
              <w:t>Česká republika</w:t>
            </w:r>
          </w:p>
          <w:p w:rsidR="00352B25" w:rsidRPr="0028363F" w:rsidRDefault="00352B25" w:rsidP="003F1BE1">
            <w:pPr>
              <w:autoSpaceDE w:val="0"/>
              <w:autoSpaceDN w:val="0"/>
              <w:adjustRightInd w:val="0"/>
              <w:rPr>
                <w:color w:val="000000"/>
                <w:szCs w:val="22"/>
                <w:lang w:val="sv-SE"/>
              </w:rPr>
            </w:pPr>
            <w:r w:rsidRPr="0028363F">
              <w:rPr>
                <w:color w:val="000000"/>
                <w:szCs w:val="22"/>
                <w:lang w:val="sv-SE"/>
              </w:rPr>
              <w:t>ELI LILLY ČR, s.r.o.</w:t>
            </w:r>
          </w:p>
          <w:p w:rsidR="00352B25" w:rsidRDefault="00352B25" w:rsidP="003F1BE1">
            <w:pPr>
              <w:autoSpaceDE w:val="0"/>
              <w:autoSpaceDN w:val="0"/>
              <w:adjustRightInd w:val="0"/>
              <w:rPr>
                <w:color w:val="000000"/>
                <w:szCs w:val="22"/>
                <w:lang w:val="en-US"/>
              </w:rPr>
            </w:pPr>
            <w:r>
              <w:rPr>
                <w:color w:val="000000"/>
                <w:szCs w:val="22"/>
                <w:lang w:val="en-US"/>
              </w:rPr>
              <w:t>Tel: + 420 234 664 111</w:t>
            </w:r>
          </w:p>
          <w:p w:rsidR="00352B25" w:rsidRDefault="00352B25" w:rsidP="003F1BE1">
            <w:pPr>
              <w:autoSpaceDE w:val="0"/>
              <w:autoSpaceDN w:val="0"/>
              <w:adjustRightInd w:val="0"/>
              <w:rPr>
                <w:color w:val="000000"/>
                <w:szCs w:val="22"/>
                <w:lang w:val="en-US"/>
              </w:rPr>
            </w:pPr>
          </w:p>
        </w:tc>
        <w:tc>
          <w:tcPr>
            <w:tcW w:w="4678" w:type="dxa"/>
          </w:tcPr>
          <w:p w:rsidR="00352B25" w:rsidRDefault="00352B25" w:rsidP="003F1BE1">
            <w:pPr>
              <w:autoSpaceDE w:val="0"/>
              <w:autoSpaceDN w:val="0"/>
              <w:adjustRightInd w:val="0"/>
              <w:rPr>
                <w:b/>
                <w:bCs/>
                <w:color w:val="000000"/>
                <w:szCs w:val="22"/>
                <w:lang w:val="en-US"/>
              </w:rPr>
            </w:pPr>
            <w:r>
              <w:rPr>
                <w:b/>
                <w:bCs/>
                <w:color w:val="000000"/>
                <w:szCs w:val="22"/>
                <w:lang w:val="en-US"/>
              </w:rPr>
              <w:t>Magyarország</w:t>
            </w:r>
          </w:p>
          <w:p w:rsidR="00352B25" w:rsidRDefault="00352B25" w:rsidP="003F1BE1">
            <w:pPr>
              <w:autoSpaceDE w:val="0"/>
              <w:autoSpaceDN w:val="0"/>
              <w:adjustRightInd w:val="0"/>
              <w:rPr>
                <w:color w:val="000000"/>
                <w:szCs w:val="22"/>
                <w:lang w:val="en-US"/>
              </w:rPr>
            </w:pPr>
            <w:r>
              <w:rPr>
                <w:color w:val="000000"/>
                <w:szCs w:val="22"/>
                <w:lang w:val="en-US"/>
              </w:rPr>
              <w:t>Lilly Hungária Kft.</w:t>
            </w:r>
          </w:p>
          <w:p w:rsidR="00352B25" w:rsidRDefault="00352B25" w:rsidP="003F1BE1">
            <w:pPr>
              <w:autoSpaceDE w:val="0"/>
              <w:autoSpaceDN w:val="0"/>
              <w:adjustRightInd w:val="0"/>
              <w:rPr>
                <w:color w:val="000000"/>
                <w:szCs w:val="22"/>
                <w:lang w:val="en-US"/>
              </w:rPr>
            </w:pPr>
            <w:r>
              <w:rPr>
                <w:color w:val="000000"/>
                <w:szCs w:val="22"/>
                <w:lang w:val="en-US"/>
              </w:rPr>
              <w:t>Tel: + 36 1 328 5100</w:t>
            </w:r>
          </w:p>
        </w:tc>
      </w:tr>
      <w:tr w:rsidR="00352B25" w:rsidTr="00352B25">
        <w:tblPrEx>
          <w:tblCellMar>
            <w:top w:w="0" w:type="dxa"/>
            <w:bottom w:w="0" w:type="dxa"/>
          </w:tblCellMar>
        </w:tblPrEx>
        <w:tc>
          <w:tcPr>
            <w:tcW w:w="4752" w:type="dxa"/>
          </w:tcPr>
          <w:p w:rsidR="00352B25" w:rsidRPr="0028363F" w:rsidRDefault="00352B25" w:rsidP="003F1BE1">
            <w:pPr>
              <w:autoSpaceDE w:val="0"/>
              <w:autoSpaceDN w:val="0"/>
              <w:adjustRightInd w:val="0"/>
              <w:rPr>
                <w:b/>
                <w:bCs/>
                <w:color w:val="000000"/>
                <w:szCs w:val="22"/>
                <w:lang w:val="nb-NO"/>
              </w:rPr>
            </w:pPr>
            <w:r w:rsidRPr="0028363F">
              <w:rPr>
                <w:b/>
                <w:bCs/>
                <w:color w:val="000000"/>
                <w:szCs w:val="22"/>
                <w:lang w:val="nb-NO"/>
              </w:rPr>
              <w:t>Danmark</w:t>
            </w:r>
          </w:p>
          <w:p w:rsidR="00352B25" w:rsidRPr="00CC4C57" w:rsidRDefault="00352B25" w:rsidP="003F1BE1">
            <w:pPr>
              <w:autoSpaceDE w:val="0"/>
              <w:autoSpaceDN w:val="0"/>
              <w:adjustRightInd w:val="0"/>
              <w:rPr>
                <w:color w:val="000000"/>
                <w:szCs w:val="22"/>
                <w:lang w:val="bg-BG"/>
              </w:rPr>
            </w:pPr>
            <w:r w:rsidRPr="0028363F">
              <w:rPr>
                <w:color w:val="000000"/>
                <w:szCs w:val="22"/>
                <w:lang w:val="nb-NO"/>
              </w:rPr>
              <w:t>Eli Lilly Danmark A/S</w:t>
            </w:r>
          </w:p>
          <w:p w:rsidR="00352B25" w:rsidRDefault="00352B25" w:rsidP="003F1BE1">
            <w:pPr>
              <w:autoSpaceDE w:val="0"/>
              <w:autoSpaceDN w:val="0"/>
              <w:adjustRightInd w:val="0"/>
              <w:rPr>
                <w:color w:val="000000"/>
                <w:szCs w:val="22"/>
                <w:lang w:val="en-US"/>
              </w:rPr>
            </w:pPr>
            <w:r>
              <w:rPr>
                <w:color w:val="000000"/>
                <w:szCs w:val="22"/>
                <w:lang w:val="en-US"/>
              </w:rPr>
              <w:t>Tlf: +45 45 26 6000</w:t>
            </w:r>
          </w:p>
          <w:p w:rsidR="00352B25" w:rsidRDefault="00352B25" w:rsidP="003F1BE1">
            <w:pPr>
              <w:autoSpaceDE w:val="0"/>
              <w:autoSpaceDN w:val="0"/>
              <w:adjustRightInd w:val="0"/>
              <w:rPr>
                <w:color w:val="000000"/>
                <w:szCs w:val="22"/>
                <w:lang w:val="de-DE"/>
              </w:rPr>
            </w:pPr>
          </w:p>
        </w:tc>
        <w:tc>
          <w:tcPr>
            <w:tcW w:w="4678" w:type="dxa"/>
          </w:tcPr>
          <w:p w:rsidR="00352B25" w:rsidRDefault="00352B25" w:rsidP="003F1BE1">
            <w:pPr>
              <w:autoSpaceDE w:val="0"/>
              <w:autoSpaceDN w:val="0"/>
              <w:adjustRightInd w:val="0"/>
              <w:rPr>
                <w:b/>
                <w:bCs/>
                <w:color w:val="000000"/>
                <w:szCs w:val="22"/>
                <w:lang w:val="es-ES"/>
              </w:rPr>
            </w:pPr>
            <w:r>
              <w:rPr>
                <w:b/>
                <w:bCs/>
                <w:color w:val="000000"/>
                <w:szCs w:val="22"/>
                <w:lang w:val="es-ES"/>
              </w:rPr>
              <w:t>Malta</w:t>
            </w:r>
          </w:p>
          <w:p w:rsidR="00352B25" w:rsidRDefault="00352B25" w:rsidP="003F1BE1">
            <w:pPr>
              <w:autoSpaceDE w:val="0"/>
              <w:autoSpaceDN w:val="0"/>
              <w:adjustRightInd w:val="0"/>
              <w:rPr>
                <w:color w:val="000000"/>
                <w:szCs w:val="22"/>
                <w:lang w:val="es-ES"/>
              </w:rPr>
            </w:pPr>
            <w:r>
              <w:rPr>
                <w:color w:val="000000"/>
                <w:szCs w:val="22"/>
                <w:lang w:val="es-ES"/>
              </w:rPr>
              <w:t>Charles de Giorgio Ltd.</w:t>
            </w:r>
          </w:p>
          <w:p w:rsidR="00352B25" w:rsidRDefault="00352B25" w:rsidP="003F1BE1">
            <w:pPr>
              <w:autoSpaceDE w:val="0"/>
              <w:autoSpaceDN w:val="0"/>
              <w:adjustRightInd w:val="0"/>
              <w:rPr>
                <w:color w:val="000000"/>
                <w:szCs w:val="22"/>
              </w:rPr>
            </w:pPr>
            <w:r>
              <w:rPr>
                <w:color w:val="000000"/>
                <w:szCs w:val="22"/>
              </w:rPr>
              <w:t>Tel: + 356 25600 500</w:t>
            </w:r>
          </w:p>
        </w:tc>
      </w:tr>
      <w:tr w:rsidR="00352B25" w:rsidTr="00352B25">
        <w:tblPrEx>
          <w:tblCellMar>
            <w:top w:w="0" w:type="dxa"/>
            <w:bottom w:w="0" w:type="dxa"/>
          </w:tblCellMar>
        </w:tblPrEx>
        <w:tc>
          <w:tcPr>
            <w:tcW w:w="4752" w:type="dxa"/>
          </w:tcPr>
          <w:p w:rsidR="00352B25" w:rsidRDefault="00352B25" w:rsidP="003F1BE1">
            <w:pPr>
              <w:autoSpaceDE w:val="0"/>
              <w:autoSpaceDN w:val="0"/>
              <w:adjustRightInd w:val="0"/>
              <w:rPr>
                <w:b/>
                <w:bCs/>
                <w:color w:val="000000"/>
                <w:szCs w:val="22"/>
                <w:lang w:val="de-DE"/>
              </w:rPr>
            </w:pPr>
            <w:r>
              <w:rPr>
                <w:b/>
                <w:bCs/>
                <w:color w:val="000000"/>
                <w:szCs w:val="22"/>
                <w:lang w:val="de-DE"/>
              </w:rPr>
              <w:t>Deutschland</w:t>
            </w:r>
          </w:p>
          <w:p w:rsidR="00352B25" w:rsidRPr="00212BB0" w:rsidRDefault="00352B25" w:rsidP="003F1BE1">
            <w:pPr>
              <w:autoSpaceDE w:val="0"/>
              <w:autoSpaceDN w:val="0"/>
              <w:adjustRightInd w:val="0"/>
              <w:rPr>
                <w:color w:val="000000"/>
                <w:szCs w:val="22"/>
                <w:lang w:val="de-DE"/>
              </w:rPr>
            </w:pPr>
            <w:r w:rsidRPr="00212BB0">
              <w:rPr>
                <w:color w:val="000000"/>
                <w:szCs w:val="22"/>
                <w:lang w:val="de-DE"/>
              </w:rPr>
              <w:t>Lilly Deutschland GmbH</w:t>
            </w:r>
          </w:p>
          <w:p w:rsidR="00352B25" w:rsidRPr="00212BB0" w:rsidRDefault="00352B25" w:rsidP="003F1BE1">
            <w:pPr>
              <w:autoSpaceDE w:val="0"/>
              <w:autoSpaceDN w:val="0"/>
              <w:adjustRightInd w:val="0"/>
              <w:rPr>
                <w:color w:val="000000"/>
                <w:szCs w:val="22"/>
                <w:lang w:val="de-DE"/>
              </w:rPr>
            </w:pPr>
            <w:r w:rsidRPr="00212BB0">
              <w:rPr>
                <w:color w:val="000000"/>
                <w:szCs w:val="22"/>
                <w:lang w:val="de-DE"/>
              </w:rPr>
              <w:t>Tel. + 49-(0) 6172 273 2222</w:t>
            </w:r>
          </w:p>
          <w:p w:rsidR="00352B25" w:rsidRPr="00F75B7C" w:rsidRDefault="00352B25" w:rsidP="003F1BE1">
            <w:pPr>
              <w:autoSpaceDE w:val="0"/>
              <w:autoSpaceDN w:val="0"/>
              <w:adjustRightInd w:val="0"/>
              <w:rPr>
                <w:color w:val="000000"/>
                <w:szCs w:val="22"/>
                <w:lang w:val="de-DE"/>
              </w:rPr>
            </w:pPr>
          </w:p>
        </w:tc>
        <w:tc>
          <w:tcPr>
            <w:tcW w:w="4678" w:type="dxa"/>
          </w:tcPr>
          <w:p w:rsidR="00352B25" w:rsidRPr="00BB6789" w:rsidRDefault="00352B25" w:rsidP="003F1BE1">
            <w:pPr>
              <w:autoSpaceDE w:val="0"/>
              <w:autoSpaceDN w:val="0"/>
              <w:adjustRightInd w:val="0"/>
              <w:rPr>
                <w:b/>
                <w:bCs/>
                <w:color w:val="000000"/>
                <w:szCs w:val="22"/>
                <w:lang w:val="da-DK"/>
              </w:rPr>
            </w:pPr>
            <w:r w:rsidRPr="00BB6789">
              <w:rPr>
                <w:b/>
                <w:bCs/>
                <w:color w:val="000000"/>
                <w:szCs w:val="22"/>
                <w:lang w:val="da-DK"/>
              </w:rPr>
              <w:t>Nederland</w:t>
            </w:r>
          </w:p>
          <w:p w:rsidR="00352B25" w:rsidRPr="00CC4C57" w:rsidRDefault="00352B25" w:rsidP="003F1BE1">
            <w:pPr>
              <w:autoSpaceDE w:val="0"/>
              <w:autoSpaceDN w:val="0"/>
              <w:adjustRightInd w:val="0"/>
              <w:rPr>
                <w:color w:val="000000"/>
                <w:szCs w:val="22"/>
                <w:lang w:val="bg-BG"/>
              </w:rPr>
            </w:pPr>
            <w:r w:rsidRPr="00BB6789">
              <w:rPr>
                <w:color w:val="000000"/>
                <w:szCs w:val="22"/>
                <w:lang w:val="da-DK"/>
              </w:rPr>
              <w:t>Eli Lilly Nederland B.V.</w:t>
            </w:r>
          </w:p>
          <w:p w:rsidR="00352B25" w:rsidRDefault="00352B25" w:rsidP="003F1BE1">
            <w:pPr>
              <w:autoSpaceDE w:val="0"/>
              <w:autoSpaceDN w:val="0"/>
              <w:adjustRightInd w:val="0"/>
              <w:rPr>
                <w:color w:val="000000"/>
                <w:szCs w:val="22"/>
                <w:lang w:val="en-US"/>
              </w:rPr>
            </w:pPr>
            <w:r>
              <w:rPr>
                <w:color w:val="000000"/>
                <w:szCs w:val="22"/>
                <w:lang w:val="en-US"/>
              </w:rPr>
              <w:t>Tel: + 31-(0) 30 60 25 800</w:t>
            </w:r>
          </w:p>
        </w:tc>
      </w:tr>
      <w:tr w:rsidR="00352B25" w:rsidTr="00352B25">
        <w:tblPrEx>
          <w:tblCellMar>
            <w:top w:w="0" w:type="dxa"/>
            <w:bottom w:w="0" w:type="dxa"/>
          </w:tblCellMar>
        </w:tblPrEx>
        <w:tc>
          <w:tcPr>
            <w:tcW w:w="4752" w:type="dxa"/>
          </w:tcPr>
          <w:p w:rsidR="00352B25" w:rsidRPr="0028363F" w:rsidRDefault="00352B25" w:rsidP="003F1BE1">
            <w:pPr>
              <w:keepNext/>
              <w:autoSpaceDE w:val="0"/>
              <w:autoSpaceDN w:val="0"/>
              <w:adjustRightInd w:val="0"/>
              <w:rPr>
                <w:b/>
                <w:bCs/>
                <w:color w:val="000000"/>
                <w:szCs w:val="22"/>
                <w:lang w:val="fi-FI"/>
              </w:rPr>
            </w:pPr>
            <w:r w:rsidRPr="0028363F">
              <w:rPr>
                <w:b/>
                <w:bCs/>
                <w:color w:val="000000"/>
                <w:szCs w:val="22"/>
                <w:lang w:val="fi-FI"/>
              </w:rPr>
              <w:t>Eesti</w:t>
            </w:r>
          </w:p>
          <w:p w:rsidR="00352B25" w:rsidRPr="00CC4C57" w:rsidRDefault="00B64A6B" w:rsidP="003F1BE1">
            <w:pPr>
              <w:keepNext/>
              <w:autoSpaceDE w:val="0"/>
              <w:autoSpaceDN w:val="0"/>
              <w:adjustRightInd w:val="0"/>
              <w:rPr>
                <w:color w:val="000000"/>
                <w:szCs w:val="22"/>
                <w:lang w:val="bg-BG"/>
              </w:rPr>
            </w:pPr>
            <w:r w:rsidRPr="0028363F">
              <w:rPr>
                <w:color w:val="000000"/>
                <w:szCs w:val="22"/>
                <w:lang w:val="fi-FI"/>
              </w:rPr>
              <w:t>Eli Lilly Nederland B.V.</w:t>
            </w:r>
          </w:p>
          <w:p w:rsidR="00352B25" w:rsidRDefault="00352B25" w:rsidP="003F1BE1">
            <w:pPr>
              <w:autoSpaceDE w:val="0"/>
              <w:autoSpaceDN w:val="0"/>
              <w:adjustRightInd w:val="0"/>
              <w:rPr>
                <w:color w:val="000000"/>
                <w:szCs w:val="22"/>
                <w:lang w:val="en-US"/>
              </w:rPr>
            </w:pPr>
            <w:r>
              <w:rPr>
                <w:color w:val="000000"/>
                <w:szCs w:val="22"/>
                <w:lang w:val="en-US"/>
              </w:rPr>
              <w:t xml:space="preserve">Tel: </w:t>
            </w:r>
            <w:r>
              <w:rPr>
                <w:b/>
                <w:bCs/>
                <w:color w:val="000000"/>
                <w:szCs w:val="22"/>
                <w:lang w:val="en-US"/>
              </w:rPr>
              <w:t>+</w:t>
            </w:r>
            <w:r>
              <w:rPr>
                <w:color w:val="000000"/>
                <w:szCs w:val="22"/>
                <w:lang w:val="en-US"/>
              </w:rPr>
              <w:t>372 6817 280</w:t>
            </w:r>
          </w:p>
          <w:p w:rsidR="00352B25" w:rsidRDefault="00352B25" w:rsidP="003F1BE1">
            <w:pPr>
              <w:autoSpaceDE w:val="0"/>
              <w:autoSpaceDN w:val="0"/>
              <w:adjustRightInd w:val="0"/>
              <w:rPr>
                <w:color w:val="000000"/>
                <w:szCs w:val="22"/>
              </w:rPr>
            </w:pPr>
          </w:p>
        </w:tc>
        <w:tc>
          <w:tcPr>
            <w:tcW w:w="4678" w:type="dxa"/>
          </w:tcPr>
          <w:p w:rsidR="00352B25" w:rsidRPr="00CE0FBB" w:rsidRDefault="00352B25" w:rsidP="003F1BE1">
            <w:pPr>
              <w:autoSpaceDE w:val="0"/>
              <w:autoSpaceDN w:val="0"/>
              <w:adjustRightInd w:val="0"/>
              <w:rPr>
                <w:b/>
                <w:bCs/>
                <w:color w:val="000000"/>
                <w:szCs w:val="22"/>
                <w:lang w:val="nb-NO"/>
              </w:rPr>
            </w:pPr>
            <w:r w:rsidRPr="00CE0FBB">
              <w:rPr>
                <w:b/>
                <w:bCs/>
                <w:color w:val="000000"/>
                <w:szCs w:val="22"/>
                <w:lang w:val="nb-NO"/>
              </w:rPr>
              <w:t>Norge</w:t>
            </w:r>
          </w:p>
          <w:p w:rsidR="00352B25" w:rsidRPr="00CC4C57" w:rsidRDefault="00352B25" w:rsidP="003F1BE1">
            <w:pPr>
              <w:autoSpaceDE w:val="0"/>
              <w:autoSpaceDN w:val="0"/>
              <w:adjustRightInd w:val="0"/>
              <w:rPr>
                <w:color w:val="000000"/>
                <w:szCs w:val="22"/>
                <w:lang w:val="bg-BG"/>
              </w:rPr>
            </w:pPr>
            <w:r w:rsidRPr="00CE0FBB">
              <w:rPr>
                <w:color w:val="000000"/>
                <w:szCs w:val="22"/>
                <w:lang w:val="nb-NO"/>
              </w:rPr>
              <w:t>Eli Lilly Norge A.S.</w:t>
            </w:r>
          </w:p>
          <w:p w:rsidR="00352B25" w:rsidRDefault="00352B25" w:rsidP="003F1BE1">
            <w:pPr>
              <w:autoSpaceDE w:val="0"/>
              <w:autoSpaceDN w:val="0"/>
              <w:adjustRightInd w:val="0"/>
              <w:rPr>
                <w:color w:val="000000"/>
                <w:szCs w:val="22"/>
                <w:lang w:val="en-US"/>
              </w:rPr>
            </w:pPr>
            <w:r>
              <w:rPr>
                <w:color w:val="000000"/>
                <w:szCs w:val="22"/>
                <w:lang w:val="en-US"/>
              </w:rPr>
              <w:t>Tlf: + 47 22 88 18 00</w:t>
            </w:r>
          </w:p>
        </w:tc>
      </w:tr>
      <w:tr w:rsidR="00352B25" w:rsidRPr="00FE78F4" w:rsidTr="00352B25">
        <w:tblPrEx>
          <w:tblCellMar>
            <w:top w:w="0" w:type="dxa"/>
            <w:bottom w:w="0" w:type="dxa"/>
          </w:tblCellMar>
        </w:tblPrEx>
        <w:tc>
          <w:tcPr>
            <w:tcW w:w="4752" w:type="dxa"/>
          </w:tcPr>
          <w:p w:rsidR="00352B25" w:rsidRPr="0028363F" w:rsidRDefault="00352B25" w:rsidP="003F1BE1">
            <w:pPr>
              <w:autoSpaceDE w:val="0"/>
              <w:autoSpaceDN w:val="0"/>
              <w:adjustRightInd w:val="0"/>
              <w:rPr>
                <w:b/>
                <w:bCs/>
                <w:color w:val="000000"/>
                <w:szCs w:val="22"/>
                <w:lang w:val="el-GR"/>
              </w:rPr>
            </w:pPr>
            <w:r w:rsidRPr="0028363F">
              <w:rPr>
                <w:b/>
                <w:bCs/>
                <w:color w:val="000000"/>
                <w:szCs w:val="22"/>
                <w:lang w:val="el-GR"/>
              </w:rPr>
              <w:t>Ελλάδα</w:t>
            </w:r>
          </w:p>
          <w:p w:rsidR="00352B25" w:rsidRPr="00CC4C57" w:rsidRDefault="00352B25" w:rsidP="003F1BE1">
            <w:pPr>
              <w:autoSpaceDE w:val="0"/>
              <w:autoSpaceDN w:val="0"/>
              <w:adjustRightInd w:val="0"/>
              <w:rPr>
                <w:color w:val="000000"/>
                <w:szCs w:val="22"/>
                <w:lang w:val="bg-BG"/>
              </w:rPr>
            </w:pPr>
            <w:r w:rsidRPr="0028363F">
              <w:rPr>
                <w:color w:val="000000"/>
                <w:szCs w:val="22"/>
                <w:lang w:val="el-GR"/>
              </w:rPr>
              <w:t>ΦΑΡΜΑΣΕΡΒ-ΛΙΛΛΥ Α.Ε.Β.Ε.</w:t>
            </w:r>
          </w:p>
          <w:p w:rsidR="00352B25" w:rsidRDefault="00352B25" w:rsidP="003F1BE1">
            <w:pPr>
              <w:autoSpaceDE w:val="0"/>
              <w:autoSpaceDN w:val="0"/>
              <w:adjustRightInd w:val="0"/>
              <w:rPr>
                <w:color w:val="000000"/>
                <w:szCs w:val="22"/>
              </w:rPr>
            </w:pPr>
            <w:r>
              <w:rPr>
                <w:color w:val="000000"/>
                <w:szCs w:val="22"/>
                <w:lang w:val="en-US"/>
              </w:rPr>
              <w:t>Τηλ</w:t>
            </w:r>
            <w:r>
              <w:rPr>
                <w:color w:val="000000"/>
                <w:szCs w:val="22"/>
              </w:rPr>
              <w:t>: +30 210 629 4600</w:t>
            </w:r>
          </w:p>
          <w:p w:rsidR="00352B25" w:rsidRPr="00323594" w:rsidRDefault="00352B25" w:rsidP="003F1BE1">
            <w:pPr>
              <w:autoSpaceDE w:val="0"/>
              <w:autoSpaceDN w:val="0"/>
              <w:adjustRightInd w:val="0"/>
              <w:rPr>
                <w:color w:val="000000"/>
                <w:szCs w:val="22"/>
                <w:lang w:val="en-US"/>
              </w:rPr>
            </w:pPr>
          </w:p>
        </w:tc>
        <w:tc>
          <w:tcPr>
            <w:tcW w:w="4678" w:type="dxa"/>
          </w:tcPr>
          <w:p w:rsidR="00352B25" w:rsidRPr="0028363F" w:rsidRDefault="00352B25" w:rsidP="003F1BE1">
            <w:pPr>
              <w:autoSpaceDE w:val="0"/>
              <w:autoSpaceDN w:val="0"/>
              <w:adjustRightInd w:val="0"/>
              <w:rPr>
                <w:b/>
                <w:bCs/>
                <w:color w:val="000000"/>
                <w:szCs w:val="22"/>
                <w:lang w:val="en-US"/>
              </w:rPr>
            </w:pPr>
            <w:r w:rsidRPr="0028363F">
              <w:rPr>
                <w:b/>
                <w:bCs/>
                <w:color w:val="000000"/>
                <w:szCs w:val="22"/>
                <w:lang w:val="en-US"/>
              </w:rPr>
              <w:t>Österreich</w:t>
            </w:r>
          </w:p>
          <w:p w:rsidR="00352B25" w:rsidRPr="00CC4C57" w:rsidRDefault="00352B25" w:rsidP="003F1BE1">
            <w:pPr>
              <w:autoSpaceDE w:val="0"/>
              <w:autoSpaceDN w:val="0"/>
              <w:adjustRightInd w:val="0"/>
              <w:rPr>
                <w:color w:val="000000"/>
                <w:szCs w:val="22"/>
                <w:lang w:val="bg-BG"/>
              </w:rPr>
            </w:pPr>
            <w:r w:rsidRPr="0028363F">
              <w:rPr>
                <w:color w:val="000000"/>
                <w:szCs w:val="22"/>
                <w:lang w:val="en-US"/>
              </w:rPr>
              <w:t>Eli Lilly Ges. m.b.H.</w:t>
            </w:r>
          </w:p>
          <w:p w:rsidR="00352B25" w:rsidRPr="00FE78F4" w:rsidRDefault="00352B25" w:rsidP="003F1BE1">
            <w:pPr>
              <w:autoSpaceDE w:val="0"/>
              <w:autoSpaceDN w:val="0"/>
              <w:adjustRightInd w:val="0"/>
              <w:rPr>
                <w:color w:val="000000"/>
                <w:szCs w:val="22"/>
                <w:lang w:val="es-ES"/>
              </w:rPr>
            </w:pPr>
            <w:r w:rsidRPr="00FE78F4">
              <w:rPr>
                <w:color w:val="000000"/>
                <w:szCs w:val="22"/>
                <w:lang w:val="es-ES"/>
              </w:rPr>
              <w:t>Tel: + 43-(0) 1 711 780</w:t>
            </w:r>
          </w:p>
        </w:tc>
      </w:tr>
      <w:tr w:rsidR="00352B25" w:rsidTr="00352B25">
        <w:tblPrEx>
          <w:tblCellMar>
            <w:top w:w="0" w:type="dxa"/>
            <w:bottom w:w="0" w:type="dxa"/>
          </w:tblCellMar>
        </w:tblPrEx>
        <w:tc>
          <w:tcPr>
            <w:tcW w:w="4752" w:type="dxa"/>
          </w:tcPr>
          <w:p w:rsidR="00352B25" w:rsidRDefault="00352B25" w:rsidP="003F1BE1">
            <w:pPr>
              <w:autoSpaceDE w:val="0"/>
              <w:autoSpaceDN w:val="0"/>
              <w:adjustRightInd w:val="0"/>
              <w:rPr>
                <w:b/>
                <w:bCs/>
                <w:color w:val="000000"/>
                <w:szCs w:val="22"/>
                <w:lang w:val="es-ES"/>
              </w:rPr>
            </w:pPr>
            <w:r>
              <w:rPr>
                <w:b/>
                <w:bCs/>
                <w:color w:val="000000"/>
                <w:szCs w:val="22"/>
                <w:lang w:val="es-ES"/>
              </w:rPr>
              <w:t>España</w:t>
            </w:r>
          </w:p>
          <w:p w:rsidR="00352B25" w:rsidRDefault="00352B25" w:rsidP="003F1BE1">
            <w:pPr>
              <w:autoSpaceDE w:val="0"/>
              <w:autoSpaceDN w:val="0"/>
              <w:adjustRightInd w:val="0"/>
              <w:rPr>
                <w:color w:val="000000"/>
                <w:szCs w:val="22"/>
                <w:lang w:val="es-ES"/>
              </w:rPr>
            </w:pPr>
            <w:r>
              <w:rPr>
                <w:color w:val="000000"/>
                <w:szCs w:val="22"/>
                <w:lang w:val="es-ES"/>
              </w:rPr>
              <w:t>Lilly S.A.</w:t>
            </w:r>
          </w:p>
          <w:p w:rsidR="00352B25" w:rsidRDefault="00352B25" w:rsidP="003F1BE1">
            <w:pPr>
              <w:autoSpaceDE w:val="0"/>
              <w:autoSpaceDN w:val="0"/>
              <w:adjustRightInd w:val="0"/>
              <w:rPr>
                <w:color w:val="000000"/>
                <w:szCs w:val="22"/>
                <w:lang w:val="es-ES"/>
              </w:rPr>
            </w:pPr>
            <w:r>
              <w:rPr>
                <w:color w:val="000000"/>
                <w:szCs w:val="22"/>
                <w:lang w:val="es-ES"/>
              </w:rPr>
              <w:t>Tel: + 34-91 663 50 00</w:t>
            </w:r>
          </w:p>
          <w:p w:rsidR="00352B25" w:rsidRPr="00FE78F4" w:rsidRDefault="00352B25" w:rsidP="003F1BE1">
            <w:pPr>
              <w:autoSpaceDE w:val="0"/>
              <w:autoSpaceDN w:val="0"/>
              <w:adjustRightInd w:val="0"/>
              <w:rPr>
                <w:color w:val="000000"/>
                <w:szCs w:val="22"/>
                <w:lang w:val="es-ES"/>
              </w:rPr>
            </w:pPr>
          </w:p>
        </w:tc>
        <w:tc>
          <w:tcPr>
            <w:tcW w:w="4678" w:type="dxa"/>
          </w:tcPr>
          <w:p w:rsidR="00352B25" w:rsidRPr="00FE78F4" w:rsidRDefault="00352B25" w:rsidP="003F1BE1">
            <w:pPr>
              <w:keepNext/>
              <w:autoSpaceDE w:val="0"/>
              <w:autoSpaceDN w:val="0"/>
              <w:adjustRightInd w:val="0"/>
              <w:rPr>
                <w:b/>
                <w:bCs/>
                <w:color w:val="000000"/>
                <w:szCs w:val="22"/>
                <w:lang w:val="pl-PL"/>
              </w:rPr>
            </w:pPr>
            <w:r w:rsidRPr="00FE78F4">
              <w:rPr>
                <w:b/>
                <w:bCs/>
                <w:color w:val="000000"/>
                <w:szCs w:val="22"/>
                <w:lang w:val="pl-PL"/>
              </w:rPr>
              <w:t>Polska</w:t>
            </w:r>
          </w:p>
          <w:p w:rsidR="00352B25" w:rsidRPr="00FE78F4" w:rsidRDefault="00352B25" w:rsidP="003F1BE1">
            <w:pPr>
              <w:autoSpaceDE w:val="0"/>
              <w:autoSpaceDN w:val="0"/>
              <w:adjustRightInd w:val="0"/>
              <w:rPr>
                <w:color w:val="000000"/>
                <w:szCs w:val="22"/>
                <w:lang w:val="pl-PL"/>
              </w:rPr>
            </w:pPr>
            <w:r w:rsidRPr="00FE78F4">
              <w:rPr>
                <w:color w:val="000000"/>
                <w:szCs w:val="22"/>
                <w:lang w:val="pl-PL"/>
              </w:rPr>
              <w:t>Eli Lilly Polska Sp. z o.o.</w:t>
            </w:r>
          </w:p>
          <w:p w:rsidR="00352B25" w:rsidRDefault="00352B25" w:rsidP="00721E94">
            <w:pPr>
              <w:autoSpaceDE w:val="0"/>
              <w:autoSpaceDN w:val="0"/>
              <w:adjustRightInd w:val="0"/>
              <w:rPr>
                <w:color w:val="000000"/>
                <w:szCs w:val="22"/>
                <w:lang w:val="en-US"/>
              </w:rPr>
            </w:pPr>
            <w:r>
              <w:rPr>
                <w:color w:val="000000"/>
                <w:szCs w:val="22"/>
                <w:lang w:val="en-US"/>
              </w:rPr>
              <w:t>Tel: +48 22 440 33 00</w:t>
            </w:r>
          </w:p>
        </w:tc>
      </w:tr>
      <w:tr w:rsidR="00352B25" w:rsidTr="00352B25">
        <w:tblPrEx>
          <w:tblCellMar>
            <w:top w:w="0" w:type="dxa"/>
            <w:bottom w:w="0" w:type="dxa"/>
          </w:tblCellMar>
        </w:tblPrEx>
        <w:tc>
          <w:tcPr>
            <w:tcW w:w="4752" w:type="dxa"/>
          </w:tcPr>
          <w:p w:rsidR="00352B25" w:rsidRDefault="00352B25" w:rsidP="003F1BE1">
            <w:pPr>
              <w:autoSpaceDE w:val="0"/>
              <w:autoSpaceDN w:val="0"/>
              <w:adjustRightInd w:val="0"/>
              <w:rPr>
                <w:b/>
                <w:bCs/>
                <w:color w:val="000000"/>
                <w:szCs w:val="22"/>
                <w:lang w:val="fr-FR"/>
              </w:rPr>
            </w:pPr>
            <w:r>
              <w:rPr>
                <w:b/>
                <w:bCs/>
                <w:color w:val="000000"/>
                <w:szCs w:val="22"/>
                <w:lang w:val="fr-FR"/>
              </w:rPr>
              <w:t>France</w:t>
            </w:r>
          </w:p>
          <w:p w:rsidR="00352B25" w:rsidRDefault="00352B25" w:rsidP="003F1BE1">
            <w:pPr>
              <w:autoSpaceDE w:val="0"/>
              <w:autoSpaceDN w:val="0"/>
              <w:adjustRightInd w:val="0"/>
              <w:rPr>
                <w:color w:val="000000"/>
                <w:szCs w:val="22"/>
                <w:lang w:val="fr-FR"/>
              </w:rPr>
            </w:pPr>
            <w:r>
              <w:rPr>
                <w:color w:val="000000"/>
                <w:szCs w:val="22"/>
                <w:lang w:val="fr-FR"/>
              </w:rPr>
              <w:t>Lilly France S.A.S.</w:t>
            </w:r>
          </w:p>
          <w:p w:rsidR="00352B25" w:rsidRDefault="00352B25" w:rsidP="003F1BE1">
            <w:pPr>
              <w:autoSpaceDE w:val="0"/>
              <w:autoSpaceDN w:val="0"/>
              <w:adjustRightInd w:val="0"/>
              <w:rPr>
                <w:color w:val="000000"/>
                <w:szCs w:val="22"/>
                <w:lang w:val="fr-FR"/>
              </w:rPr>
            </w:pPr>
            <w:r>
              <w:rPr>
                <w:color w:val="000000"/>
                <w:szCs w:val="22"/>
                <w:lang w:val="fr-FR"/>
              </w:rPr>
              <w:t>Tél: +33-(0) 1 55 49 34 34</w:t>
            </w:r>
          </w:p>
          <w:p w:rsidR="00352B25" w:rsidRPr="00FE78F4" w:rsidRDefault="00352B25" w:rsidP="003F1BE1">
            <w:pPr>
              <w:autoSpaceDE w:val="0"/>
              <w:autoSpaceDN w:val="0"/>
              <w:adjustRightInd w:val="0"/>
              <w:rPr>
                <w:szCs w:val="22"/>
                <w:lang w:val="fr-FR"/>
              </w:rPr>
            </w:pPr>
          </w:p>
        </w:tc>
        <w:tc>
          <w:tcPr>
            <w:tcW w:w="4678" w:type="dxa"/>
          </w:tcPr>
          <w:p w:rsidR="00352B25" w:rsidRPr="00CE0FBB" w:rsidRDefault="00352B25" w:rsidP="003F1BE1">
            <w:pPr>
              <w:autoSpaceDE w:val="0"/>
              <w:autoSpaceDN w:val="0"/>
              <w:adjustRightInd w:val="0"/>
              <w:rPr>
                <w:b/>
                <w:bCs/>
                <w:color w:val="000000"/>
                <w:szCs w:val="22"/>
                <w:lang w:val="pt-BR"/>
              </w:rPr>
            </w:pPr>
            <w:r w:rsidRPr="00CE0FBB">
              <w:rPr>
                <w:b/>
                <w:bCs/>
                <w:color w:val="000000"/>
                <w:szCs w:val="22"/>
                <w:lang w:val="pt-BR"/>
              </w:rPr>
              <w:t>Portugal</w:t>
            </w:r>
          </w:p>
          <w:p w:rsidR="00352B25" w:rsidRPr="00CE0FBB" w:rsidRDefault="00352B25" w:rsidP="003F1BE1">
            <w:pPr>
              <w:autoSpaceDE w:val="0"/>
              <w:autoSpaceDN w:val="0"/>
              <w:adjustRightInd w:val="0"/>
              <w:rPr>
                <w:color w:val="000000"/>
                <w:szCs w:val="22"/>
                <w:lang w:val="pt-BR"/>
              </w:rPr>
            </w:pPr>
            <w:r w:rsidRPr="00CE0FBB">
              <w:rPr>
                <w:color w:val="000000"/>
                <w:szCs w:val="22"/>
                <w:lang w:val="pt-BR"/>
              </w:rPr>
              <w:t>Lilly Portugal - Produtos Farmacêuticos, Lda</w:t>
            </w:r>
          </w:p>
          <w:p w:rsidR="00352B25" w:rsidRDefault="00352B25" w:rsidP="003F1BE1">
            <w:pPr>
              <w:autoSpaceDE w:val="0"/>
              <w:autoSpaceDN w:val="0"/>
              <w:adjustRightInd w:val="0"/>
              <w:rPr>
                <w:color w:val="000000"/>
                <w:szCs w:val="22"/>
                <w:lang w:val="es-ES"/>
              </w:rPr>
            </w:pPr>
            <w:r>
              <w:rPr>
                <w:color w:val="000000"/>
                <w:szCs w:val="22"/>
                <w:lang w:val="en-US"/>
              </w:rPr>
              <w:t>Tel: + 351-21-4126600</w:t>
            </w:r>
          </w:p>
        </w:tc>
      </w:tr>
      <w:tr w:rsidR="00352B25" w:rsidTr="00352B25">
        <w:tblPrEx>
          <w:tblCellMar>
            <w:top w:w="0" w:type="dxa"/>
            <w:bottom w:w="0" w:type="dxa"/>
          </w:tblCellMar>
        </w:tblPrEx>
        <w:tc>
          <w:tcPr>
            <w:tcW w:w="4752" w:type="dxa"/>
          </w:tcPr>
          <w:p w:rsidR="00352B25" w:rsidRPr="00FE78F4" w:rsidRDefault="00352B25" w:rsidP="00352B25">
            <w:pPr>
              <w:autoSpaceDE w:val="0"/>
              <w:autoSpaceDN w:val="0"/>
              <w:rPr>
                <w:b/>
                <w:bCs/>
                <w:szCs w:val="22"/>
                <w:lang w:val="sv-SE"/>
              </w:rPr>
            </w:pPr>
            <w:r w:rsidRPr="00FE78F4">
              <w:rPr>
                <w:b/>
                <w:bCs/>
                <w:szCs w:val="22"/>
                <w:lang w:val="sv-SE"/>
              </w:rPr>
              <w:t>Hrvatska</w:t>
            </w:r>
          </w:p>
          <w:p w:rsidR="00352B25" w:rsidRPr="00FE78F4" w:rsidRDefault="00352B25" w:rsidP="00352B25">
            <w:pPr>
              <w:autoSpaceDE w:val="0"/>
              <w:autoSpaceDN w:val="0"/>
              <w:rPr>
                <w:szCs w:val="22"/>
                <w:lang w:val="sv-SE"/>
              </w:rPr>
            </w:pPr>
            <w:r w:rsidRPr="00FE78F4">
              <w:rPr>
                <w:szCs w:val="22"/>
                <w:lang w:val="sv-SE"/>
              </w:rPr>
              <w:t>Eli Lilly Hrvatska d.o.o.</w:t>
            </w:r>
          </w:p>
          <w:p w:rsidR="00352B25" w:rsidRDefault="00352B25" w:rsidP="00352B25">
            <w:pPr>
              <w:autoSpaceDE w:val="0"/>
              <w:autoSpaceDN w:val="0"/>
              <w:rPr>
                <w:szCs w:val="22"/>
                <w:lang w:val="en-US"/>
              </w:rPr>
            </w:pPr>
            <w:r w:rsidRPr="00352B25">
              <w:rPr>
                <w:szCs w:val="22"/>
                <w:lang w:val="en-US"/>
              </w:rPr>
              <w:t>Tel: +385 1 2350 999</w:t>
            </w:r>
          </w:p>
          <w:p w:rsidR="00352B25" w:rsidRDefault="00352B25" w:rsidP="00352B25">
            <w:pPr>
              <w:autoSpaceDE w:val="0"/>
              <w:autoSpaceDN w:val="0"/>
              <w:rPr>
                <w:szCs w:val="22"/>
                <w:lang w:val="en-US"/>
              </w:rPr>
            </w:pPr>
          </w:p>
        </w:tc>
        <w:tc>
          <w:tcPr>
            <w:tcW w:w="4678" w:type="dxa"/>
          </w:tcPr>
          <w:p w:rsidR="00352B25" w:rsidRPr="0028363F" w:rsidRDefault="00352B25" w:rsidP="003F1BE1">
            <w:pPr>
              <w:tabs>
                <w:tab w:val="left" w:pos="-720"/>
                <w:tab w:val="left" w:pos="4536"/>
              </w:tabs>
              <w:suppressAutoHyphens/>
              <w:rPr>
                <w:b/>
                <w:noProof/>
                <w:szCs w:val="22"/>
                <w:lang w:val="fi-FI"/>
              </w:rPr>
            </w:pPr>
            <w:r w:rsidRPr="0028363F">
              <w:rPr>
                <w:b/>
                <w:noProof/>
                <w:szCs w:val="22"/>
                <w:lang w:val="fi-FI"/>
              </w:rPr>
              <w:t>România</w:t>
            </w:r>
          </w:p>
          <w:p w:rsidR="00352B25" w:rsidRDefault="00352B25" w:rsidP="003F1BE1">
            <w:pPr>
              <w:tabs>
                <w:tab w:val="left" w:pos="-720"/>
                <w:tab w:val="left" w:pos="4536"/>
              </w:tabs>
              <w:suppressAutoHyphens/>
              <w:rPr>
                <w:noProof/>
                <w:szCs w:val="22"/>
                <w:lang w:val="ro-RO"/>
              </w:rPr>
            </w:pPr>
            <w:r>
              <w:rPr>
                <w:noProof/>
                <w:szCs w:val="22"/>
                <w:lang w:val="ro-RO"/>
              </w:rPr>
              <w:t>Eli Lilly România S.R.L.</w:t>
            </w:r>
          </w:p>
          <w:p w:rsidR="00352B25" w:rsidRDefault="00352B25" w:rsidP="003F1BE1">
            <w:pPr>
              <w:autoSpaceDE w:val="0"/>
              <w:autoSpaceDN w:val="0"/>
              <w:adjustRightInd w:val="0"/>
              <w:rPr>
                <w:szCs w:val="22"/>
                <w:lang w:val="es-ES"/>
              </w:rPr>
            </w:pPr>
            <w:r>
              <w:rPr>
                <w:noProof/>
                <w:szCs w:val="22"/>
                <w:lang w:val="ro-RO"/>
              </w:rPr>
              <w:t>Tel: + 40 21 4023000</w:t>
            </w:r>
          </w:p>
        </w:tc>
      </w:tr>
      <w:tr w:rsidR="00352B25" w:rsidTr="00352B25">
        <w:tblPrEx>
          <w:tblCellMar>
            <w:top w:w="0" w:type="dxa"/>
            <w:bottom w:w="0" w:type="dxa"/>
          </w:tblCellMar>
        </w:tblPrEx>
        <w:tc>
          <w:tcPr>
            <w:tcW w:w="4752" w:type="dxa"/>
          </w:tcPr>
          <w:p w:rsidR="00352B25" w:rsidRDefault="00352B25" w:rsidP="003F1BE1">
            <w:pPr>
              <w:autoSpaceDE w:val="0"/>
              <w:autoSpaceDN w:val="0"/>
              <w:adjustRightInd w:val="0"/>
              <w:rPr>
                <w:b/>
                <w:bCs/>
                <w:szCs w:val="22"/>
                <w:lang w:val="en-US"/>
              </w:rPr>
            </w:pPr>
            <w:r>
              <w:rPr>
                <w:b/>
                <w:bCs/>
                <w:szCs w:val="22"/>
                <w:lang w:val="en-US"/>
              </w:rPr>
              <w:t>Ireland</w:t>
            </w:r>
          </w:p>
          <w:p w:rsidR="00352B25" w:rsidRDefault="00352B25" w:rsidP="003F1BE1">
            <w:pPr>
              <w:autoSpaceDE w:val="0"/>
              <w:autoSpaceDN w:val="0"/>
              <w:adjustRightInd w:val="0"/>
              <w:rPr>
                <w:szCs w:val="22"/>
                <w:lang w:val="en-US"/>
              </w:rPr>
            </w:pPr>
            <w:r>
              <w:rPr>
                <w:szCs w:val="22"/>
                <w:lang w:val="en-US"/>
              </w:rPr>
              <w:t>Eli Lilly and Company (</w:t>
            </w:r>
            <w:smartTag w:uri="urn:schemas-microsoft-com:office:smarttags" w:element="place">
              <w:smartTag w:uri="urn:schemas-microsoft-com:office:smarttags" w:element="country-region">
                <w:r>
                  <w:rPr>
                    <w:szCs w:val="22"/>
                    <w:lang w:val="en-US"/>
                  </w:rPr>
                  <w:t>Ireland</w:t>
                </w:r>
              </w:smartTag>
            </w:smartTag>
            <w:r>
              <w:rPr>
                <w:szCs w:val="22"/>
                <w:lang w:val="en-US"/>
              </w:rPr>
              <w:t>) Limited</w:t>
            </w:r>
          </w:p>
          <w:p w:rsidR="00352B25" w:rsidRDefault="00352B25" w:rsidP="003F1BE1">
            <w:pPr>
              <w:autoSpaceDE w:val="0"/>
              <w:autoSpaceDN w:val="0"/>
              <w:adjustRightInd w:val="0"/>
              <w:rPr>
                <w:szCs w:val="22"/>
                <w:lang w:val="en-US"/>
              </w:rPr>
            </w:pPr>
            <w:r>
              <w:rPr>
                <w:szCs w:val="22"/>
                <w:lang w:val="en-US"/>
              </w:rPr>
              <w:t>Tel: + 353-(0) 1 661 4377</w:t>
            </w:r>
          </w:p>
          <w:p w:rsidR="00352B25" w:rsidRDefault="00352B25" w:rsidP="003F1BE1">
            <w:pPr>
              <w:autoSpaceDE w:val="0"/>
              <w:autoSpaceDN w:val="0"/>
              <w:adjustRightInd w:val="0"/>
              <w:rPr>
                <w:color w:val="000000"/>
                <w:szCs w:val="22"/>
                <w:lang w:val="en-US"/>
              </w:rPr>
            </w:pPr>
          </w:p>
        </w:tc>
        <w:tc>
          <w:tcPr>
            <w:tcW w:w="4678" w:type="dxa"/>
          </w:tcPr>
          <w:p w:rsidR="00352B25" w:rsidRPr="0028363F" w:rsidRDefault="00352B25" w:rsidP="003F1BE1">
            <w:pPr>
              <w:autoSpaceDE w:val="0"/>
              <w:autoSpaceDN w:val="0"/>
              <w:adjustRightInd w:val="0"/>
              <w:rPr>
                <w:b/>
                <w:bCs/>
                <w:szCs w:val="22"/>
                <w:lang w:val="en-US"/>
              </w:rPr>
            </w:pPr>
            <w:r w:rsidRPr="0028363F">
              <w:rPr>
                <w:b/>
                <w:bCs/>
                <w:szCs w:val="22"/>
                <w:lang w:val="en-US"/>
              </w:rPr>
              <w:t>Slovenija</w:t>
            </w:r>
          </w:p>
          <w:p w:rsidR="00352B25" w:rsidRPr="0028363F" w:rsidRDefault="00352B25" w:rsidP="003F1BE1">
            <w:pPr>
              <w:autoSpaceDE w:val="0"/>
              <w:autoSpaceDN w:val="0"/>
              <w:adjustRightInd w:val="0"/>
              <w:rPr>
                <w:szCs w:val="22"/>
                <w:lang w:val="en-US"/>
              </w:rPr>
            </w:pPr>
            <w:r w:rsidRPr="0028363F">
              <w:rPr>
                <w:szCs w:val="22"/>
                <w:lang w:val="en-US"/>
              </w:rPr>
              <w:t>Eli Lilly farmacevtska družba, d.o.o.</w:t>
            </w:r>
          </w:p>
          <w:p w:rsidR="00352B25" w:rsidRDefault="00352B25" w:rsidP="003F1BE1">
            <w:pPr>
              <w:autoSpaceDE w:val="0"/>
              <w:autoSpaceDN w:val="0"/>
              <w:adjustRightInd w:val="0"/>
              <w:rPr>
                <w:szCs w:val="22"/>
                <w:lang w:val="es-ES"/>
              </w:rPr>
            </w:pPr>
            <w:r>
              <w:rPr>
                <w:szCs w:val="22"/>
                <w:lang w:val="es-ES"/>
              </w:rPr>
              <w:t>Tel: +386 (0) 1 580 00 10</w:t>
            </w:r>
          </w:p>
          <w:p w:rsidR="00352B25" w:rsidRDefault="00352B25" w:rsidP="003F1BE1">
            <w:pPr>
              <w:autoSpaceDE w:val="0"/>
              <w:autoSpaceDN w:val="0"/>
              <w:adjustRightInd w:val="0"/>
              <w:rPr>
                <w:color w:val="000000"/>
                <w:szCs w:val="22"/>
                <w:lang w:val="en-US"/>
              </w:rPr>
            </w:pPr>
          </w:p>
        </w:tc>
      </w:tr>
      <w:tr w:rsidR="00352B25" w:rsidTr="00352B25">
        <w:tblPrEx>
          <w:tblCellMar>
            <w:top w:w="0" w:type="dxa"/>
            <w:bottom w:w="0" w:type="dxa"/>
          </w:tblCellMar>
        </w:tblPrEx>
        <w:tc>
          <w:tcPr>
            <w:tcW w:w="4752" w:type="dxa"/>
          </w:tcPr>
          <w:p w:rsidR="00352B25" w:rsidRDefault="00352B25" w:rsidP="003F1BE1">
            <w:pPr>
              <w:autoSpaceDE w:val="0"/>
              <w:autoSpaceDN w:val="0"/>
              <w:adjustRightInd w:val="0"/>
              <w:rPr>
                <w:b/>
                <w:bCs/>
                <w:color w:val="000000"/>
                <w:szCs w:val="22"/>
                <w:lang w:val="en-US"/>
              </w:rPr>
            </w:pPr>
            <w:r>
              <w:rPr>
                <w:b/>
                <w:bCs/>
                <w:color w:val="000000"/>
                <w:szCs w:val="22"/>
                <w:lang w:val="en-US"/>
              </w:rPr>
              <w:t>Ísland</w:t>
            </w:r>
          </w:p>
          <w:p w:rsidR="00352B25" w:rsidRPr="00CC4C57" w:rsidRDefault="00352B25" w:rsidP="003F1BE1">
            <w:pPr>
              <w:autoSpaceDE w:val="0"/>
              <w:autoSpaceDN w:val="0"/>
              <w:adjustRightInd w:val="0"/>
              <w:rPr>
                <w:color w:val="000000"/>
                <w:szCs w:val="22"/>
                <w:lang w:val="bg-BG"/>
              </w:rPr>
            </w:pPr>
            <w:r>
              <w:rPr>
                <w:color w:val="000000"/>
                <w:szCs w:val="22"/>
                <w:lang w:val="en-US"/>
              </w:rPr>
              <w:t>Icepharma hf.</w:t>
            </w:r>
          </w:p>
          <w:p w:rsidR="00352B25" w:rsidRDefault="00352B25" w:rsidP="003F1BE1">
            <w:pPr>
              <w:autoSpaceDE w:val="0"/>
              <w:autoSpaceDN w:val="0"/>
              <w:adjustRightInd w:val="0"/>
              <w:rPr>
                <w:color w:val="000000"/>
                <w:szCs w:val="22"/>
                <w:lang w:val="en-US"/>
              </w:rPr>
            </w:pPr>
            <w:r>
              <w:rPr>
                <w:color w:val="000000"/>
                <w:szCs w:val="22"/>
                <w:lang w:val="en-US"/>
              </w:rPr>
              <w:t>Sími + 354 540 8000</w:t>
            </w:r>
          </w:p>
          <w:p w:rsidR="00352B25" w:rsidRDefault="00352B25" w:rsidP="003F1BE1">
            <w:pPr>
              <w:autoSpaceDE w:val="0"/>
              <w:autoSpaceDN w:val="0"/>
              <w:adjustRightInd w:val="0"/>
              <w:rPr>
                <w:color w:val="000000"/>
                <w:szCs w:val="22"/>
              </w:rPr>
            </w:pPr>
          </w:p>
        </w:tc>
        <w:tc>
          <w:tcPr>
            <w:tcW w:w="4678" w:type="dxa"/>
          </w:tcPr>
          <w:p w:rsidR="00352B25" w:rsidRPr="0030140D" w:rsidRDefault="00352B25" w:rsidP="003F1BE1">
            <w:pPr>
              <w:autoSpaceDE w:val="0"/>
              <w:autoSpaceDN w:val="0"/>
              <w:adjustRightInd w:val="0"/>
              <w:rPr>
                <w:b/>
                <w:bCs/>
                <w:color w:val="000000"/>
                <w:szCs w:val="22"/>
                <w:lang w:val="en-US"/>
              </w:rPr>
            </w:pPr>
            <w:r w:rsidRPr="0030140D">
              <w:rPr>
                <w:b/>
                <w:bCs/>
                <w:color w:val="000000"/>
                <w:szCs w:val="22"/>
                <w:lang w:val="en-US"/>
              </w:rPr>
              <w:t>Slovenská republika</w:t>
            </w:r>
          </w:p>
          <w:p w:rsidR="00352B25" w:rsidRPr="0030140D" w:rsidRDefault="00B64A6B" w:rsidP="00C5479C">
            <w:pPr>
              <w:autoSpaceDE w:val="0"/>
              <w:autoSpaceDN w:val="0"/>
              <w:adjustRightInd w:val="0"/>
              <w:spacing w:line="240" w:lineRule="auto"/>
              <w:rPr>
                <w:color w:val="000000"/>
                <w:szCs w:val="22"/>
                <w:lang w:val="en-US"/>
              </w:rPr>
            </w:pPr>
            <w:r>
              <w:rPr>
                <w:color w:val="000000"/>
                <w:szCs w:val="22"/>
                <w:lang w:val="en-US"/>
              </w:rPr>
              <w:t>Eli Lilly Slovakia s.r.o.</w:t>
            </w:r>
          </w:p>
          <w:p w:rsidR="00352B25" w:rsidRDefault="00352B25" w:rsidP="003F1BE1">
            <w:pPr>
              <w:autoSpaceDE w:val="0"/>
              <w:autoSpaceDN w:val="0"/>
              <w:adjustRightInd w:val="0"/>
              <w:rPr>
                <w:color w:val="000000"/>
                <w:szCs w:val="22"/>
                <w:lang w:val="en-US"/>
              </w:rPr>
            </w:pPr>
            <w:r>
              <w:rPr>
                <w:color w:val="000000"/>
                <w:szCs w:val="22"/>
                <w:lang w:val="en-US"/>
              </w:rPr>
              <w:t>Tel: + 421 220 663 111</w:t>
            </w:r>
          </w:p>
          <w:p w:rsidR="00352B25" w:rsidRDefault="00352B25" w:rsidP="003F1BE1">
            <w:pPr>
              <w:autoSpaceDE w:val="0"/>
              <w:autoSpaceDN w:val="0"/>
              <w:adjustRightInd w:val="0"/>
              <w:rPr>
                <w:color w:val="000000"/>
                <w:szCs w:val="22"/>
                <w:lang w:val="en-US"/>
              </w:rPr>
            </w:pPr>
          </w:p>
        </w:tc>
      </w:tr>
      <w:tr w:rsidR="00352B25" w:rsidRPr="00323594" w:rsidTr="00352B25">
        <w:tblPrEx>
          <w:tblCellMar>
            <w:top w:w="0" w:type="dxa"/>
            <w:bottom w:w="0" w:type="dxa"/>
          </w:tblCellMar>
        </w:tblPrEx>
        <w:tc>
          <w:tcPr>
            <w:tcW w:w="4752" w:type="dxa"/>
          </w:tcPr>
          <w:p w:rsidR="00352B25" w:rsidRPr="0028363F" w:rsidRDefault="00352B25" w:rsidP="00176A79">
            <w:pPr>
              <w:keepNext/>
              <w:autoSpaceDE w:val="0"/>
              <w:autoSpaceDN w:val="0"/>
              <w:adjustRightInd w:val="0"/>
              <w:rPr>
                <w:b/>
                <w:bCs/>
                <w:color w:val="000000"/>
                <w:szCs w:val="22"/>
                <w:lang w:val="fi-FI"/>
              </w:rPr>
            </w:pPr>
            <w:r w:rsidRPr="0028363F">
              <w:rPr>
                <w:b/>
                <w:bCs/>
                <w:color w:val="000000"/>
                <w:szCs w:val="22"/>
                <w:lang w:val="fi-FI"/>
              </w:rPr>
              <w:t>Italia</w:t>
            </w:r>
          </w:p>
          <w:p w:rsidR="00352B25" w:rsidRPr="0028363F" w:rsidRDefault="00352B25" w:rsidP="00176A79">
            <w:pPr>
              <w:keepNext/>
              <w:autoSpaceDE w:val="0"/>
              <w:autoSpaceDN w:val="0"/>
              <w:adjustRightInd w:val="0"/>
              <w:rPr>
                <w:color w:val="000000"/>
                <w:szCs w:val="22"/>
                <w:lang w:val="fi-FI"/>
              </w:rPr>
            </w:pPr>
            <w:r w:rsidRPr="0028363F">
              <w:rPr>
                <w:color w:val="000000"/>
                <w:szCs w:val="22"/>
                <w:lang w:val="fi-FI"/>
              </w:rPr>
              <w:t>Eli Lilly Italia S.p.A.</w:t>
            </w:r>
          </w:p>
          <w:p w:rsidR="00352B25" w:rsidRDefault="00352B25" w:rsidP="00176A79">
            <w:pPr>
              <w:keepNext/>
              <w:autoSpaceDE w:val="0"/>
              <w:autoSpaceDN w:val="0"/>
              <w:adjustRightInd w:val="0"/>
              <w:rPr>
                <w:color w:val="000000"/>
                <w:szCs w:val="22"/>
              </w:rPr>
            </w:pPr>
            <w:r>
              <w:rPr>
                <w:color w:val="000000"/>
                <w:szCs w:val="22"/>
              </w:rPr>
              <w:t>Tel: + 39- 055 42571</w:t>
            </w:r>
          </w:p>
          <w:p w:rsidR="00352B25" w:rsidRDefault="00352B25" w:rsidP="00176A79">
            <w:pPr>
              <w:keepNext/>
              <w:autoSpaceDE w:val="0"/>
              <w:autoSpaceDN w:val="0"/>
              <w:adjustRightInd w:val="0"/>
              <w:rPr>
                <w:color w:val="000000"/>
                <w:szCs w:val="22"/>
              </w:rPr>
            </w:pPr>
          </w:p>
        </w:tc>
        <w:tc>
          <w:tcPr>
            <w:tcW w:w="4678" w:type="dxa"/>
          </w:tcPr>
          <w:p w:rsidR="00352B25" w:rsidRPr="00CE0FBB" w:rsidRDefault="00352B25" w:rsidP="00176A79">
            <w:pPr>
              <w:keepNext/>
              <w:autoSpaceDE w:val="0"/>
              <w:autoSpaceDN w:val="0"/>
              <w:adjustRightInd w:val="0"/>
              <w:rPr>
                <w:b/>
                <w:bCs/>
                <w:color w:val="000000"/>
                <w:szCs w:val="22"/>
                <w:lang w:val="sv-SE"/>
              </w:rPr>
            </w:pPr>
            <w:r w:rsidRPr="00CE0FBB">
              <w:rPr>
                <w:b/>
                <w:bCs/>
                <w:color w:val="000000"/>
                <w:szCs w:val="22"/>
                <w:lang w:val="sv-SE"/>
              </w:rPr>
              <w:t>Suomi/Finland</w:t>
            </w:r>
          </w:p>
          <w:p w:rsidR="00352B25" w:rsidRPr="00CC4C57" w:rsidRDefault="00352B25" w:rsidP="00176A79">
            <w:pPr>
              <w:keepNext/>
              <w:autoSpaceDE w:val="0"/>
              <w:autoSpaceDN w:val="0"/>
              <w:adjustRightInd w:val="0"/>
              <w:rPr>
                <w:color w:val="000000"/>
                <w:szCs w:val="22"/>
                <w:lang w:val="bg-BG"/>
              </w:rPr>
            </w:pPr>
            <w:r w:rsidRPr="00CE0FBB">
              <w:rPr>
                <w:color w:val="000000"/>
                <w:szCs w:val="22"/>
                <w:lang w:val="sv-SE"/>
              </w:rPr>
              <w:t>Oy Eli Lilly Finland Ab</w:t>
            </w:r>
          </w:p>
          <w:p w:rsidR="00352B25" w:rsidRDefault="00352B25" w:rsidP="00176A79">
            <w:pPr>
              <w:keepNext/>
              <w:autoSpaceDE w:val="0"/>
              <w:autoSpaceDN w:val="0"/>
              <w:adjustRightInd w:val="0"/>
              <w:rPr>
                <w:color w:val="000000"/>
                <w:szCs w:val="22"/>
                <w:lang w:val="en-US"/>
              </w:rPr>
            </w:pPr>
            <w:r>
              <w:rPr>
                <w:color w:val="000000"/>
                <w:szCs w:val="22"/>
                <w:lang w:val="en-US"/>
              </w:rPr>
              <w:t>Puh/Tel: + 358-(0) 9 85 45 250</w:t>
            </w:r>
          </w:p>
          <w:p w:rsidR="00352B25" w:rsidRPr="00323594" w:rsidRDefault="00352B25" w:rsidP="00176A79">
            <w:pPr>
              <w:keepNext/>
              <w:autoSpaceDE w:val="0"/>
              <w:autoSpaceDN w:val="0"/>
              <w:adjustRightInd w:val="0"/>
              <w:rPr>
                <w:color w:val="000000"/>
                <w:szCs w:val="22"/>
              </w:rPr>
            </w:pPr>
          </w:p>
        </w:tc>
      </w:tr>
      <w:tr w:rsidR="00352B25" w:rsidRPr="00F75B7C" w:rsidTr="00352B25">
        <w:tblPrEx>
          <w:tblCellMar>
            <w:top w:w="0" w:type="dxa"/>
            <w:bottom w:w="0" w:type="dxa"/>
          </w:tblCellMar>
        </w:tblPrEx>
        <w:tc>
          <w:tcPr>
            <w:tcW w:w="4752" w:type="dxa"/>
          </w:tcPr>
          <w:p w:rsidR="00352B25" w:rsidRDefault="00352B25" w:rsidP="003F1BE1">
            <w:pPr>
              <w:autoSpaceDE w:val="0"/>
              <w:autoSpaceDN w:val="0"/>
              <w:adjustRightInd w:val="0"/>
              <w:rPr>
                <w:b/>
                <w:bCs/>
                <w:color w:val="000000"/>
                <w:szCs w:val="22"/>
                <w:lang w:val="en-US"/>
              </w:rPr>
            </w:pPr>
            <w:r>
              <w:rPr>
                <w:b/>
                <w:bCs/>
                <w:color w:val="000000"/>
                <w:szCs w:val="22"/>
                <w:lang w:val="en-US"/>
              </w:rPr>
              <w:t>Κύπρος</w:t>
            </w:r>
          </w:p>
          <w:p w:rsidR="00352B25" w:rsidRPr="00CC4C57" w:rsidRDefault="00352B25" w:rsidP="003F1BE1">
            <w:pPr>
              <w:autoSpaceDE w:val="0"/>
              <w:autoSpaceDN w:val="0"/>
              <w:adjustRightInd w:val="0"/>
              <w:rPr>
                <w:color w:val="000000"/>
                <w:szCs w:val="22"/>
                <w:lang w:val="bg-BG"/>
              </w:rPr>
            </w:pPr>
            <w:r>
              <w:rPr>
                <w:color w:val="000000"/>
                <w:szCs w:val="22"/>
                <w:lang w:val="en-US"/>
              </w:rPr>
              <w:t>Phadisco Ltd</w:t>
            </w:r>
          </w:p>
          <w:p w:rsidR="00352B25" w:rsidRDefault="00352B25" w:rsidP="003F1BE1">
            <w:pPr>
              <w:autoSpaceDE w:val="0"/>
              <w:autoSpaceDN w:val="0"/>
              <w:adjustRightInd w:val="0"/>
              <w:rPr>
                <w:color w:val="000000"/>
                <w:szCs w:val="22"/>
              </w:rPr>
            </w:pPr>
            <w:r>
              <w:rPr>
                <w:color w:val="000000"/>
                <w:szCs w:val="22"/>
                <w:lang w:val="en-US"/>
              </w:rPr>
              <w:t>Τηλ</w:t>
            </w:r>
            <w:r>
              <w:rPr>
                <w:color w:val="000000"/>
                <w:szCs w:val="22"/>
              </w:rPr>
              <w:t>: +357 22 715000</w:t>
            </w:r>
          </w:p>
          <w:p w:rsidR="00352B25" w:rsidRDefault="00352B25" w:rsidP="003F1BE1">
            <w:pPr>
              <w:autoSpaceDE w:val="0"/>
              <w:autoSpaceDN w:val="0"/>
              <w:adjustRightInd w:val="0"/>
              <w:rPr>
                <w:color w:val="000000"/>
                <w:szCs w:val="22"/>
                <w:lang w:val="en-US"/>
              </w:rPr>
            </w:pPr>
          </w:p>
        </w:tc>
        <w:tc>
          <w:tcPr>
            <w:tcW w:w="4678" w:type="dxa"/>
          </w:tcPr>
          <w:p w:rsidR="00352B25" w:rsidRDefault="00352B25" w:rsidP="003F1BE1">
            <w:pPr>
              <w:autoSpaceDE w:val="0"/>
              <w:autoSpaceDN w:val="0"/>
              <w:adjustRightInd w:val="0"/>
              <w:rPr>
                <w:b/>
                <w:bCs/>
                <w:color w:val="000000"/>
                <w:szCs w:val="22"/>
                <w:lang w:val="de-DE"/>
              </w:rPr>
            </w:pPr>
            <w:r>
              <w:rPr>
                <w:b/>
                <w:bCs/>
                <w:color w:val="000000"/>
                <w:szCs w:val="22"/>
                <w:lang w:val="de-DE"/>
              </w:rPr>
              <w:t>Sverige</w:t>
            </w:r>
          </w:p>
          <w:p w:rsidR="00352B25" w:rsidRDefault="00352B25" w:rsidP="003F1BE1">
            <w:pPr>
              <w:autoSpaceDE w:val="0"/>
              <w:autoSpaceDN w:val="0"/>
              <w:adjustRightInd w:val="0"/>
              <w:rPr>
                <w:color w:val="000000"/>
                <w:szCs w:val="22"/>
                <w:lang w:val="de-DE"/>
              </w:rPr>
            </w:pPr>
            <w:r>
              <w:rPr>
                <w:color w:val="000000"/>
                <w:szCs w:val="22"/>
                <w:lang w:val="de-DE"/>
              </w:rPr>
              <w:t>Eli Lilly Sweden AB</w:t>
            </w:r>
          </w:p>
          <w:p w:rsidR="00352B25" w:rsidRPr="00F75B7C" w:rsidRDefault="00352B25" w:rsidP="003F1BE1">
            <w:pPr>
              <w:autoSpaceDE w:val="0"/>
              <w:autoSpaceDN w:val="0"/>
              <w:adjustRightInd w:val="0"/>
              <w:rPr>
                <w:color w:val="000000"/>
                <w:szCs w:val="22"/>
                <w:lang w:val="de-DE"/>
              </w:rPr>
            </w:pPr>
            <w:r>
              <w:rPr>
                <w:color w:val="000000"/>
                <w:szCs w:val="22"/>
                <w:lang w:val="de-DE"/>
              </w:rPr>
              <w:t>Tel: + 46-(0) 8 7378800</w:t>
            </w:r>
          </w:p>
        </w:tc>
      </w:tr>
      <w:tr w:rsidR="00352B25" w:rsidTr="00352B25">
        <w:tblPrEx>
          <w:tblCellMar>
            <w:top w:w="0" w:type="dxa"/>
            <w:bottom w:w="0" w:type="dxa"/>
          </w:tblCellMar>
        </w:tblPrEx>
        <w:tc>
          <w:tcPr>
            <w:tcW w:w="4752" w:type="dxa"/>
          </w:tcPr>
          <w:p w:rsidR="00352B25" w:rsidRPr="00323594" w:rsidRDefault="00352B25" w:rsidP="003F1BE1">
            <w:pPr>
              <w:autoSpaceDE w:val="0"/>
              <w:autoSpaceDN w:val="0"/>
              <w:adjustRightInd w:val="0"/>
              <w:rPr>
                <w:b/>
                <w:bCs/>
                <w:color w:val="000000"/>
                <w:szCs w:val="22"/>
                <w:lang w:val="de-DE"/>
              </w:rPr>
            </w:pPr>
            <w:r w:rsidRPr="00323594">
              <w:rPr>
                <w:b/>
                <w:bCs/>
                <w:color w:val="000000"/>
                <w:szCs w:val="22"/>
                <w:lang w:val="de-DE"/>
              </w:rPr>
              <w:t>Latvija</w:t>
            </w:r>
          </w:p>
          <w:p w:rsidR="00352B25" w:rsidRPr="00323594" w:rsidRDefault="00B64A6B" w:rsidP="003F1BE1">
            <w:pPr>
              <w:autoSpaceDE w:val="0"/>
              <w:autoSpaceDN w:val="0"/>
              <w:adjustRightInd w:val="0"/>
              <w:rPr>
                <w:color w:val="000000"/>
                <w:szCs w:val="22"/>
                <w:lang w:val="de-DE"/>
              </w:rPr>
            </w:pPr>
            <w:r w:rsidRPr="00C5479C">
              <w:rPr>
                <w:color w:val="000000"/>
                <w:szCs w:val="22"/>
                <w:lang w:val="de-DE"/>
              </w:rPr>
              <w:t>Eli Lilly (Suisse) S.A Pārstāvniecība Latvijā</w:t>
            </w:r>
          </w:p>
          <w:p w:rsidR="00352B25" w:rsidRDefault="00352B25" w:rsidP="003F1BE1">
            <w:pPr>
              <w:autoSpaceDE w:val="0"/>
              <w:autoSpaceDN w:val="0"/>
              <w:adjustRightInd w:val="0"/>
              <w:rPr>
                <w:color w:val="000000"/>
                <w:szCs w:val="22"/>
                <w:lang w:val="en-US"/>
              </w:rPr>
            </w:pPr>
            <w:r>
              <w:rPr>
                <w:color w:val="000000"/>
                <w:szCs w:val="22"/>
                <w:lang w:val="en-US"/>
              </w:rPr>
              <w:t xml:space="preserve">Tel: </w:t>
            </w:r>
            <w:r>
              <w:rPr>
                <w:b/>
                <w:bCs/>
                <w:color w:val="000000"/>
                <w:szCs w:val="22"/>
                <w:lang w:val="en-US"/>
              </w:rPr>
              <w:t>+</w:t>
            </w:r>
            <w:r>
              <w:rPr>
                <w:color w:val="000000"/>
                <w:szCs w:val="22"/>
                <w:lang w:val="en-US"/>
              </w:rPr>
              <w:t>371 67364000</w:t>
            </w:r>
          </w:p>
          <w:p w:rsidR="00352B25" w:rsidRDefault="00352B25" w:rsidP="003F1BE1">
            <w:pPr>
              <w:autoSpaceDE w:val="0"/>
              <w:autoSpaceDN w:val="0"/>
              <w:adjustRightInd w:val="0"/>
              <w:rPr>
                <w:color w:val="000000"/>
                <w:szCs w:val="22"/>
              </w:rPr>
            </w:pPr>
          </w:p>
        </w:tc>
        <w:tc>
          <w:tcPr>
            <w:tcW w:w="4678" w:type="dxa"/>
          </w:tcPr>
          <w:p w:rsidR="00352B25" w:rsidRDefault="00352B25" w:rsidP="003F1BE1">
            <w:pPr>
              <w:autoSpaceDE w:val="0"/>
              <w:autoSpaceDN w:val="0"/>
              <w:adjustRightInd w:val="0"/>
              <w:rPr>
                <w:b/>
                <w:bCs/>
                <w:color w:val="000000"/>
                <w:szCs w:val="22"/>
                <w:lang w:val="en-US"/>
              </w:rPr>
            </w:pPr>
            <w:smartTag w:uri="urn:schemas-microsoft-com:office:smarttags" w:element="place">
              <w:smartTag w:uri="urn:schemas-microsoft-com:office:smarttags" w:element="country-region">
                <w:r>
                  <w:rPr>
                    <w:b/>
                    <w:bCs/>
                    <w:color w:val="000000"/>
                    <w:szCs w:val="22"/>
                    <w:lang w:val="en-US"/>
                  </w:rPr>
                  <w:t>United Kingdom</w:t>
                </w:r>
              </w:smartTag>
            </w:smartTag>
          </w:p>
          <w:p w:rsidR="00352B25" w:rsidRDefault="00352B25" w:rsidP="003F1BE1">
            <w:pPr>
              <w:autoSpaceDE w:val="0"/>
              <w:autoSpaceDN w:val="0"/>
              <w:adjustRightInd w:val="0"/>
              <w:rPr>
                <w:color w:val="000000"/>
                <w:szCs w:val="22"/>
                <w:lang w:val="en-US"/>
              </w:rPr>
            </w:pPr>
            <w:r>
              <w:rPr>
                <w:color w:val="000000"/>
                <w:szCs w:val="22"/>
                <w:lang w:val="en-US"/>
              </w:rPr>
              <w:t>Eli Lilly and Company Limited</w:t>
            </w:r>
          </w:p>
          <w:p w:rsidR="00352B25" w:rsidRDefault="00352B25" w:rsidP="003F1BE1">
            <w:pPr>
              <w:autoSpaceDE w:val="0"/>
              <w:autoSpaceDN w:val="0"/>
              <w:adjustRightInd w:val="0"/>
              <w:rPr>
                <w:color w:val="000000"/>
                <w:szCs w:val="22"/>
              </w:rPr>
            </w:pPr>
            <w:r>
              <w:rPr>
                <w:color w:val="000000"/>
                <w:szCs w:val="22"/>
                <w:lang w:val="en-US"/>
              </w:rPr>
              <w:t>Tel: + 44-(0) 1256 315000</w:t>
            </w:r>
          </w:p>
        </w:tc>
      </w:tr>
    </w:tbl>
    <w:p w:rsidR="00307145" w:rsidRDefault="00307145">
      <w:pPr>
        <w:numPr>
          <w:ilvl w:val="12"/>
          <w:numId w:val="0"/>
        </w:numPr>
        <w:tabs>
          <w:tab w:val="clear" w:pos="567"/>
        </w:tabs>
        <w:spacing w:line="240" w:lineRule="auto"/>
        <w:ind w:right="-2"/>
        <w:outlineLvl w:val="0"/>
        <w:rPr>
          <w:noProof/>
          <w:lang w:val="en-US"/>
        </w:rPr>
      </w:pPr>
    </w:p>
    <w:p w:rsidR="009127D5" w:rsidRPr="00D36702" w:rsidRDefault="009127D5" w:rsidP="009D060B">
      <w:pPr>
        <w:numPr>
          <w:ilvl w:val="12"/>
          <w:numId w:val="0"/>
        </w:numPr>
        <w:tabs>
          <w:tab w:val="clear" w:pos="567"/>
        </w:tabs>
        <w:spacing w:line="240" w:lineRule="auto"/>
        <w:ind w:right="-2"/>
        <w:outlineLvl w:val="0"/>
        <w:rPr>
          <w:noProof/>
          <w:szCs w:val="22"/>
          <w:lang w:val="ru-RU"/>
        </w:rPr>
      </w:pPr>
      <w:r>
        <w:rPr>
          <w:b/>
          <w:noProof/>
          <w:szCs w:val="22"/>
          <w:lang w:val="ru-RU"/>
        </w:rPr>
        <w:t>Дата</w:t>
      </w:r>
      <w:r w:rsidRPr="00D36702">
        <w:rPr>
          <w:b/>
          <w:noProof/>
          <w:szCs w:val="22"/>
          <w:lang w:val="ru-RU"/>
        </w:rPr>
        <w:t xml:space="preserve"> </w:t>
      </w:r>
      <w:r>
        <w:rPr>
          <w:b/>
          <w:noProof/>
          <w:szCs w:val="22"/>
          <w:lang w:val="ru-RU"/>
        </w:rPr>
        <w:t>на</w:t>
      </w:r>
      <w:r w:rsidRPr="00D36702">
        <w:rPr>
          <w:b/>
          <w:noProof/>
          <w:szCs w:val="22"/>
          <w:lang w:val="ru-RU"/>
        </w:rPr>
        <w:t xml:space="preserve"> </w:t>
      </w:r>
      <w:r>
        <w:rPr>
          <w:b/>
          <w:noProof/>
          <w:szCs w:val="22"/>
          <w:lang w:val="ru-RU"/>
        </w:rPr>
        <w:t>последно</w:t>
      </w:r>
      <w:r w:rsidRPr="00D36702">
        <w:rPr>
          <w:b/>
          <w:noProof/>
          <w:szCs w:val="22"/>
          <w:lang w:val="ru-RU"/>
        </w:rPr>
        <w:t xml:space="preserve"> </w:t>
      </w:r>
      <w:r w:rsidR="009D060B" w:rsidRPr="007C7014">
        <w:rPr>
          <w:b/>
          <w:noProof/>
          <w:szCs w:val="22"/>
          <w:lang w:val="ru-RU"/>
        </w:rPr>
        <w:t xml:space="preserve">преразглеждане </w:t>
      </w:r>
      <w:r>
        <w:rPr>
          <w:b/>
          <w:noProof/>
          <w:szCs w:val="22"/>
          <w:lang w:val="ru-RU"/>
        </w:rPr>
        <w:t>на</w:t>
      </w:r>
      <w:r w:rsidRPr="00D36702">
        <w:rPr>
          <w:b/>
          <w:noProof/>
          <w:szCs w:val="22"/>
          <w:lang w:val="ru-RU"/>
        </w:rPr>
        <w:t xml:space="preserve"> </w:t>
      </w:r>
      <w:r>
        <w:rPr>
          <w:b/>
          <w:noProof/>
          <w:szCs w:val="22"/>
          <w:lang w:val="ru-RU"/>
        </w:rPr>
        <w:t>листовката</w:t>
      </w:r>
      <w:r w:rsidRPr="00D36702">
        <w:rPr>
          <w:b/>
          <w:noProof/>
          <w:szCs w:val="22"/>
          <w:lang w:val="ru-RU"/>
        </w:rPr>
        <w:t xml:space="preserve"> </w:t>
      </w:r>
      <w:r w:rsidRPr="00D36702">
        <w:rPr>
          <w:noProof/>
          <w:szCs w:val="22"/>
          <w:lang w:val="ru-RU"/>
        </w:rPr>
        <w:t>{</w:t>
      </w:r>
      <w:r w:rsidR="00900075">
        <w:rPr>
          <w:noProof/>
          <w:szCs w:val="22"/>
          <w:lang w:val="ru-RU"/>
        </w:rPr>
        <w:t>ММ</w:t>
      </w:r>
      <w:r w:rsidR="00900075" w:rsidRPr="0080507C">
        <w:rPr>
          <w:noProof/>
          <w:szCs w:val="22"/>
          <w:lang w:val="ru-RU"/>
        </w:rPr>
        <w:t>/</w:t>
      </w:r>
      <w:r w:rsidR="00900075">
        <w:rPr>
          <w:noProof/>
          <w:szCs w:val="22"/>
          <w:lang w:val="ru-RU"/>
        </w:rPr>
        <w:t>ГГГГ</w:t>
      </w:r>
      <w:r w:rsidRPr="00D36702">
        <w:rPr>
          <w:noProof/>
          <w:szCs w:val="22"/>
          <w:lang w:val="ru-RU"/>
        </w:rPr>
        <w:t>}.</w:t>
      </w:r>
    </w:p>
    <w:p w:rsidR="009127D5" w:rsidRPr="00D36702" w:rsidRDefault="009127D5">
      <w:pPr>
        <w:numPr>
          <w:ilvl w:val="12"/>
          <w:numId w:val="0"/>
        </w:numPr>
        <w:tabs>
          <w:tab w:val="clear" w:pos="567"/>
        </w:tabs>
        <w:spacing w:line="240" w:lineRule="auto"/>
        <w:ind w:right="-2"/>
        <w:jc w:val="both"/>
        <w:rPr>
          <w:iCs/>
          <w:noProof/>
          <w:lang w:val="ru-RU"/>
        </w:rPr>
      </w:pPr>
    </w:p>
    <w:p w:rsidR="009127D5" w:rsidRPr="00D36702" w:rsidRDefault="009127D5" w:rsidP="009D060B">
      <w:pPr>
        <w:tabs>
          <w:tab w:val="clear" w:pos="567"/>
        </w:tabs>
        <w:spacing w:line="240" w:lineRule="auto"/>
        <w:rPr>
          <w:lang w:val="ru-RU"/>
        </w:rPr>
      </w:pPr>
      <w:r>
        <w:rPr>
          <w:noProof/>
          <w:szCs w:val="22"/>
          <w:lang w:val="bg-BG"/>
        </w:rPr>
        <w:t>Подробна информация за то</w:t>
      </w:r>
      <w:r w:rsidR="009D060B">
        <w:rPr>
          <w:noProof/>
          <w:szCs w:val="22"/>
          <w:lang w:val="bg-BG"/>
        </w:rPr>
        <w:t>ва лекарство</w:t>
      </w:r>
      <w:r>
        <w:rPr>
          <w:noProof/>
          <w:szCs w:val="22"/>
          <w:lang w:val="bg-BG"/>
        </w:rPr>
        <w:t xml:space="preserve"> е </w:t>
      </w:r>
      <w:r w:rsidR="00900075">
        <w:rPr>
          <w:noProof/>
          <w:szCs w:val="22"/>
          <w:lang w:val="bg-BG"/>
        </w:rPr>
        <w:t xml:space="preserve">предоставена </w:t>
      </w:r>
      <w:r>
        <w:rPr>
          <w:noProof/>
          <w:szCs w:val="22"/>
          <w:lang w:val="bg-BG"/>
        </w:rPr>
        <w:t xml:space="preserve">на </w:t>
      </w:r>
      <w:r w:rsidR="00900075">
        <w:rPr>
          <w:noProof/>
          <w:szCs w:val="22"/>
          <w:lang w:val="bg-BG"/>
        </w:rPr>
        <w:t xml:space="preserve">уебсайта </w:t>
      </w:r>
      <w:r>
        <w:rPr>
          <w:noProof/>
          <w:szCs w:val="22"/>
          <w:lang w:val="bg-BG"/>
        </w:rPr>
        <w:t>на Европейската</w:t>
      </w:r>
      <w:r w:rsidRPr="00D36702">
        <w:rPr>
          <w:noProof/>
          <w:szCs w:val="22"/>
          <w:lang w:val="ru-RU"/>
        </w:rPr>
        <w:t xml:space="preserve"> </w:t>
      </w:r>
      <w:r>
        <w:rPr>
          <w:noProof/>
          <w:szCs w:val="22"/>
          <w:lang w:val="bg-BG"/>
        </w:rPr>
        <w:t>агенция</w:t>
      </w:r>
      <w:r w:rsidRPr="00D36702">
        <w:rPr>
          <w:noProof/>
          <w:szCs w:val="22"/>
          <w:lang w:val="ru-RU"/>
        </w:rPr>
        <w:t xml:space="preserve"> </w:t>
      </w:r>
      <w:r>
        <w:rPr>
          <w:noProof/>
          <w:szCs w:val="22"/>
          <w:lang w:val="bg-BG"/>
        </w:rPr>
        <w:t>по</w:t>
      </w:r>
      <w:r w:rsidRPr="00D36702">
        <w:rPr>
          <w:noProof/>
          <w:szCs w:val="22"/>
          <w:lang w:val="ru-RU"/>
        </w:rPr>
        <w:t xml:space="preserve"> </w:t>
      </w:r>
      <w:r>
        <w:rPr>
          <w:noProof/>
          <w:szCs w:val="22"/>
          <w:lang w:val="bg-BG"/>
        </w:rPr>
        <w:t>лекарствата</w:t>
      </w:r>
      <w:r w:rsidR="001C1BE5" w:rsidRPr="001C1BE5">
        <w:rPr>
          <w:iCs/>
          <w:noProof/>
          <w:lang w:val="ru-RU"/>
        </w:rPr>
        <w:t xml:space="preserve"> </w:t>
      </w:r>
      <w:hyperlink r:id="rId27" w:history="1">
        <w:r w:rsidR="00CC49BE" w:rsidRPr="00330AFC">
          <w:rPr>
            <w:rStyle w:val="Hyperlink"/>
            <w:iCs/>
            <w:noProof/>
          </w:rPr>
          <w:t>http</w:t>
        </w:r>
        <w:r w:rsidR="00CC49BE" w:rsidRPr="00330AFC">
          <w:rPr>
            <w:rStyle w:val="Hyperlink"/>
            <w:iCs/>
            <w:noProof/>
            <w:lang w:val="ru-RU"/>
          </w:rPr>
          <w:t>://</w:t>
        </w:r>
        <w:r w:rsidR="00CC49BE" w:rsidRPr="00330AFC">
          <w:rPr>
            <w:rStyle w:val="Hyperlink"/>
            <w:iCs/>
            <w:noProof/>
          </w:rPr>
          <w:t>www</w:t>
        </w:r>
        <w:r w:rsidR="00CC49BE" w:rsidRPr="00330AFC">
          <w:rPr>
            <w:rStyle w:val="Hyperlink"/>
            <w:iCs/>
            <w:noProof/>
            <w:lang w:val="ru-RU"/>
          </w:rPr>
          <w:t>.</w:t>
        </w:r>
        <w:r w:rsidR="00CC49BE" w:rsidRPr="00330AFC">
          <w:rPr>
            <w:rStyle w:val="Hyperlink"/>
            <w:iCs/>
            <w:noProof/>
          </w:rPr>
          <w:t>ema</w:t>
        </w:r>
        <w:r w:rsidR="00CC49BE" w:rsidRPr="00330AFC">
          <w:rPr>
            <w:rStyle w:val="Hyperlink"/>
            <w:iCs/>
            <w:noProof/>
            <w:lang w:val="ru-RU"/>
          </w:rPr>
          <w:t>.</w:t>
        </w:r>
        <w:r w:rsidR="00CC49BE" w:rsidRPr="00330AFC">
          <w:rPr>
            <w:rStyle w:val="Hyperlink"/>
            <w:iCs/>
            <w:noProof/>
          </w:rPr>
          <w:t>europa</w:t>
        </w:r>
        <w:r w:rsidR="00CC49BE" w:rsidRPr="00330AFC">
          <w:rPr>
            <w:rStyle w:val="Hyperlink"/>
            <w:iCs/>
            <w:noProof/>
            <w:lang w:val="ru-RU"/>
          </w:rPr>
          <w:t>.</w:t>
        </w:r>
        <w:r w:rsidR="00CC49BE" w:rsidRPr="00330AFC">
          <w:rPr>
            <w:rStyle w:val="Hyperlink"/>
            <w:iCs/>
            <w:noProof/>
          </w:rPr>
          <w:t>eu</w:t>
        </w:r>
        <w:r w:rsidR="00CC49BE" w:rsidRPr="00330AFC">
          <w:rPr>
            <w:rStyle w:val="Hyperlink"/>
            <w:iCs/>
            <w:noProof/>
            <w:lang w:val="ru-RU"/>
          </w:rPr>
          <w:t>/</w:t>
        </w:r>
      </w:hyperlink>
      <w:r w:rsidR="00CC49BE">
        <w:rPr>
          <w:iCs/>
          <w:noProof/>
          <w:lang w:val="bg-BG"/>
        </w:rPr>
        <w:t>.</w:t>
      </w:r>
    </w:p>
    <w:p w:rsidR="005245CD" w:rsidRDefault="009127D5" w:rsidP="005245CD">
      <w:pPr>
        <w:tabs>
          <w:tab w:val="clear" w:pos="567"/>
        </w:tabs>
        <w:spacing w:line="240" w:lineRule="auto"/>
        <w:ind w:left="567" w:hanging="567"/>
        <w:jc w:val="center"/>
        <w:outlineLvl w:val="0"/>
        <w:rPr>
          <w:szCs w:val="22"/>
          <w:highlight w:val="yellow"/>
          <w:lang w:val="bg-BG"/>
        </w:rPr>
      </w:pPr>
      <w:r w:rsidRPr="00D36702">
        <w:rPr>
          <w:noProof/>
          <w:lang w:val="ru-RU"/>
        </w:rPr>
        <w:br w:type="page"/>
      </w:r>
      <w:r w:rsidR="005245CD" w:rsidRPr="000D3C7C">
        <w:rPr>
          <w:b/>
          <w:noProof/>
          <w:szCs w:val="22"/>
          <w:lang w:val="bg-BG"/>
        </w:rPr>
        <w:t>Листовка: информация за потребителя</w:t>
      </w:r>
    </w:p>
    <w:p w:rsidR="009127D5" w:rsidRDefault="009127D5" w:rsidP="005245CD">
      <w:pPr>
        <w:tabs>
          <w:tab w:val="clear" w:pos="567"/>
        </w:tabs>
        <w:spacing w:line="240" w:lineRule="auto"/>
        <w:ind w:left="567" w:hanging="567"/>
        <w:jc w:val="center"/>
        <w:outlineLvl w:val="0"/>
        <w:rPr>
          <w:szCs w:val="22"/>
          <w:highlight w:val="yellow"/>
          <w:lang w:val="bg-BG"/>
        </w:rPr>
      </w:pPr>
    </w:p>
    <w:p w:rsidR="009127D5" w:rsidRDefault="009127D5" w:rsidP="00C12978">
      <w:pPr>
        <w:tabs>
          <w:tab w:val="clear" w:pos="567"/>
        </w:tabs>
        <w:spacing w:line="240" w:lineRule="auto"/>
        <w:jc w:val="center"/>
        <w:rPr>
          <w:b/>
          <w:lang w:val="bg-BG"/>
        </w:rPr>
      </w:pPr>
      <w:r>
        <w:rPr>
          <w:b/>
        </w:rPr>
        <w:t>Humalog</w:t>
      </w:r>
      <w:r>
        <w:rPr>
          <w:b/>
          <w:lang w:val="bg-BG"/>
        </w:rPr>
        <w:t xml:space="preserve"> </w:t>
      </w:r>
      <w:r>
        <w:rPr>
          <w:b/>
        </w:rPr>
        <w:t>Mix</w:t>
      </w:r>
      <w:r>
        <w:rPr>
          <w:b/>
          <w:lang w:val="bg-BG"/>
        </w:rPr>
        <w:t>25 100 </w:t>
      </w:r>
      <w:r w:rsidR="00DD752B">
        <w:rPr>
          <w:b/>
          <w:lang w:val="bg-BG"/>
        </w:rPr>
        <w:t>единици</w:t>
      </w:r>
      <w:r>
        <w:rPr>
          <w:b/>
          <w:lang w:val="bg-BG"/>
        </w:rPr>
        <w:t>/</w:t>
      </w:r>
      <w:r>
        <w:rPr>
          <w:b/>
        </w:rPr>
        <w:t>ml</w:t>
      </w:r>
      <w:r>
        <w:rPr>
          <w:b/>
          <w:lang w:val="bg-BG"/>
        </w:rPr>
        <w:t xml:space="preserve"> инжекционна суспензия във флакон</w:t>
      </w:r>
    </w:p>
    <w:p w:rsidR="009127D5" w:rsidRDefault="009127D5" w:rsidP="00C12978">
      <w:pPr>
        <w:tabs>
          <w:tab w:val="clear" w:pos="567"/>
        </w:tabs>
        <w:spacing w:line="240" w:lineRule="auto"/>
        <w:ind w:left="567" w:hanging="567"/>
        <w:jc w:val="center"/>
        <w:rPr>
          <w:b/>
          <w:noProof/>
          <w:szCs w:val="22"/>
          <w:lang w:val="bg-BG"/>
        </w:rPr>
      </w:pPr>
      <w:r>
        <w:rPr>
          <w:b/>
          <w:noProof/>
          <w:szCs w:val="22"/>
          <w:lang w:val="bg-BG"/>
        </w:rPr>
        <w:t>инсулин лиспро</w:t>
      </w:r>
      <w:r w:rsidR="008812DF" w:rsidRPr="00BE1E4F">
        <w:rPr>
          <w:b/>
          <w:noProof/>
          <w:szCs w:val="22"/>
          <w:lang w:val="bg-BG"/>
        </w:rPr>
        <w:t xml:space="preserve"> </w:t>
      </w:r>
      <w:r w:rsidR="008812DF">
        <w:rPr>
          <w:b/>
          <w:noProof/>
          <w:szCs w:val="22"/>
          <w:lang w:val="bg-BG"/>
        </w:rPr>
        <w:t>(</w:t>
      </w:r>
      <w:r w:rsidR="008812DF">
        <w:rPr>
          <w:b/>
          <w:noProof/>
          <w:szCs w:val="22"/>
        </w:rPr>
        <w:t>insulin</w:t>
      </w:r>
      <w:r w:rsidR="008812DF">
        <w:rPr>
          <w:b/>
          <w:noProof/>
          <w:szCs w:val="22"/>
          <w:lang w:val="bg-BG"/>
        </w:rPr>
        <w:t xml:space="preserve"> </w:t>
      </w:r>
      <w:r w:rsidR="008812DF">
        <w:rPr>
          <w:b/>
          <w:noProof/>
          <w:szCs w:val="22"/>
        </w:rPr>
        <w:t>lispro</w:t>
      </w:r>
      <w:r w:rsidR="008812DF">
        <w:rPr>
          <w:b/>
          <w:noProof/>
          <w:szCs w:val="22"/>
          <w:lang w:val="bg-BG"/>
        </w:rPr>
        <w:t>)</w:t>
      </w:r>
    </w:p>
    <w:p w:rsidR="009127D5" w:rsidRDefault="009127D5" w:rsidP="00C12978">
      <w:pPr>
        <w:tabs>
          <w:tab w:val="clear" w:pos="567"/>
        </w:tabs>
        <w:spacing w:line="240" w:lineRule="auto"/>
        <w:ind w:left="567" w:hanging="567"/>
        <w:jc w:val="center"/>
        <w:rPr>
          <w:b/>
          <w:noProof/>
          <w:szCs w:val="22"/>
          <w:lang w:val="bg-BG"/>
        </w:rPr>
      </w:pPr>
    </w:p>
    <w:p w:rsidR="009127D5" w:rsidRDefault="009127D5" w:rsidP="00563C6D">
      <w:pPr>
        <w:keepNext/>
        <w:tabs>
          <w:tab w:val="clear" w:pos="567"/>
        </w:tabs>
        <w:spacing w:line="240" w:lineRule="auto"/>
        <w:rPr>
          <w:noProof/>
          <w:szCs w:val="22"/>
          <w:lang w:val="bg-BG"/>
        </w:rPr>
      </w:pPr>
      <w:r>
        <w:rPr>
          <w:b/>
          <w:noProof/>
          <w:szCs w:val="22"/>
          <w:lang w:val="bg-BG"/>
        </w:rPr>
        <w:t>Прочетете внимателно цялата листовка</w:t>
      </w:r>
      <w:r w:rsidR="00900075">
        <w:rPr>
          <w:b/>
          <w:noProof/>
          <w:szCs w:val="22"/>
          <w:lang w:val="bg-BG"/>
        </w:rPr>
        <w:t>,</w:t>
      </w:r>
      <w:r>
        <w:rPr>
          <w:b/>
          <w:noProof/>
          <w:szCs w:val="22"/>
          <w:lang w:val="bg-BG"/>
        </w:rPr>
        <w:t xml:space="preserve"> преди да започнете да </w:t>
      </w:r>
      <w:r w:rsidR="00563C6D" w:rsidRPr="000D3C7C">
        <w:rPr>
          <w:b/>
          <w:szCs w:val="22"/>
          <w:lang w:val="bg-BG"/>
        </w:rPr>
        <w:t>използвате</w:t>
      </w:r>
      <w:r w:rsidR="00563C6D" w:rsidDel="00775026">
        <w:rPr>
          <w:b/>
          <w:noProof/>
          <w:szCs w:val="22"/>
          <w:lang w:val="bg-BG"/>
        </w:rPr>
        <w:t xml:space="preserve"> </w:t>
      </w:r>
      <w:r>
        <w:rPr>
          <w:b/>
          <w:noProof/>
          <w:szCs w:val="22"/>
          <w:lang w:val="bg-BG"/>
        </w:rPr>
        <w:t>това лекарство</w:t>
      </w:r>
      <w:r w:rsidR="00563C6D" w:rsidRPr="000D3C7C">
        <w:rPr>
          <w:b/>
          <w:noProof/>
          <w:szCs w:val="22"/>
          <w:lang w:val="bg-BG"/>
        </w:rPr>
        <w:t>, тъй като тя съдържа важна за Вас информация</w:t>
      </w:r>
      <w:r>
        <w:rPr>
          <w:b/>
          <w:noProof/>
          <w:szCs w:val="22"/>
          <w:lang w:val="bg-BG"/>
        </w:rPr>
        <w:t>.</w:t>
      </w:r>
    </w:p>
    <w:p w:rsidR="009127D5" w:rsidRDefault="009127D5" w:rsidP="00323594">
      <w:pPr>
        <w:numPr>
          <w:ilvl w:val="0"/>
          <w:numId w:val="3"/>
        </w:numPr>
        <w:tabs>
          <w:tab w:val="clear" w:pos="567"/>
        </w:tabs>
        <w:spacing w:line="240" w:lineRule="auto"/>
        <w:ind w:left="567" w:right="-2" w:hanging="567"/>
        <w:rPr>
          <w:noProof/>
          <w:szCs w:val="22"/>
          <w:lang w:val="bg-BG"/>
        </w:rPr>
      </w:pPr>
      <w:r>
        <w:rPr>
          <w:noProof/>
          <w:szCs w:val="22"/>
          <w:lang w:val="bg-BG"/>
        </w:rPr>
        <w:t xml:space="preserve">Запазете тази листовка. Може да </w:t>
      </w:r>
      <w:r w:rsidR="00900075">
        <w:rPr>
          <w:noProof/>
          <w:szCs w:val="22"/>
          <w:lang w:val="bg-BG"/>
        </w:rPr>
        <w:t>се нуждаете</w:t>
      </w:r>
      <w:r>
        <w:rPr>
          <w:noProof/>
          <w:szCs w:val="22"/>
          <w:lang w:val="bg-BG"/>
        </w:rPr>
        <w:t xml:space="preserve"> да я прочетете отново.</w:t>
      </w:r>
    </w:p>
    <w:p w:rsidR="009127D5" w:rsidRDefault="009127D5" w:rsidP="00323594">
      <w:pPr>
        <w:numPr>
          <w:ilvl w:val="0"/>
          <w:numId w:val="3"/>
        </w:numPr>
        <w:tabs>
          <w:tab w:val="clear" w:pos="567"/>
        </w:tabs>
        <w:spacing w:line="240" w:lineRule="auto"/>
        <w:ind w:left="567" w:right="-2" w:hanging="567"/>
        <w:rPr>
          <w:noProof/>
          <w:szCs w:val="22"/>
          <w:lang w:val="bg-BG"/>
        </w:rPr>
      </w:pPr>
      <w:r>
        <w:rPr>
          <w:noProof/>
          <w:szCs w:val="22"/>
          <w:lang w:val="bg-BG"/>
        </w:rPr>
        <w:t>Ако имате някакви допълнителни въпроси, попитайте Вашия лекар или фармацевт.</w:t>
      </w:r>
    </w:p>
    <w:p w:rsidR="009127D5" w:rsidRDefault="009127D5" w:rsidP="00323594">
      <w:pPr>
        <w:numPr>
          <w:ilvl w:val="0"/>
          <w:numId w:val="3"/>
        </w:numPr>
        <w:tabs>
          <w:tab w:val="clear" w:pos="567"/>
        </w:tabs>
        <w:spacing w:line="240" w:lineRule="auto"/>
        <w:ind w:left="567" w:right="-2" w:hanging="567"/>
        <w:rPr>
          <w:noProof/>
          <w:szCs w:val="22"/>
          <w:lang w:val="bg-BG"/>
        </w:rPr>
      </w:pPr>
      <w:r>
        <w:rPr>
          <w:noProof/>
          <w:szCs w:val="22"/>
          <w:lang w:val="bg-BG"/>
        </w:rPr>
        <w:t xml:space="preserve">Това лекарство е предписано лично на Вас. Не го преотстъпвайте на други хора. То може да им навреди, независимо че </w:t>
      </w:r>
      <w:r w:rsidR="00563C6D" w:rsidRPr="000D3C7C">
        <w:rPr>
          <w:noProof/>
          <w:szCs w:val="22"/>
          <w:lang w:val="bg-BG"/>
        </w:rPr>
        <w:t>признаците на тяхното заболяване</w:t>
      </w:r>
      <w:r>
        <w:rPr>
          <w:noProof/>
          <w:szCs w:val="22"/>
          <w:lang w:val="bg-BG"/>
        </w:rPr>
        <w:t xml:space="preserve"> са същите като Вашите.</w:t>
      </w:r>
    </w:p>
    <w:p w:rsidR="009127D5" w:rsidRDefault="009127D5" w:rsidP="00323594">
      <w:pPr>
        <w:numPr>
          <w:ilvl w:val="0"/>
          <w:numId w:val="3"/>
        </w:numPr>
        <w:tabs>
          <w:tab w:val="clear" w:pos="567"/>
        </w:tabs>
        <w:spacing w:line="240" w:lineRule="auto"/>
        <w:ind w:left="567" w:right="-2" w:hanging="567"/>
        <w:rPr>
          <w:noProof/>
          <w:szCs w:val="22"/>
          <w:lang w:val="bg-BG"/>
        </w:rPr>
      </w:pPr>
      <w:r>
        <w:rPr>
          <w:noProof/>
          <w:szCs w:val="22"/>
          <w:lang w:val="bg-BG"/>
        </w:rPr>
        <w:t xml:space="preserve">Ако </w:t>
      </w:r>
      <w:r w:rsidR="00563C6D" w:rsidRPr="000D3C7C">
        <w:rPr>
          <w:noProof/>
          <w:szCs w:val="22"/>
          <w:lang w:val="bg-BG"/>
        </w:rPr>
        <w:t xml:space="preserve">получите </w:t>
      </w:r>
      <w:r>
        <w:rPr>
          <w:noProof/>
          <w:szCs w:val="22"/>
          <w:lang w:val="bg-BG"/>
        </w:rPr>
        <w:t>няк</w:t>
      </w:r>
      <w:r w:rsidR="00563C6D">
        <w:rPr>
          <w:noProof/>
          <w:szCs w:val="22"/>
          <w:lang w:val="bg-BG"/>
        </w:rPr>
        <w:t>акви</w:t>
      </w:r>
      <w:r>
        <w:rPr>
          <w:noProof/>
          <w:szCs w:val="22"/>
          <w:lang w:val="bg-BG"/>
        </w:rPr>
        <w:t xml:space="preserve"> нежелани реакции</w:t>
      </w:r>
      <w:r w:rsidR="00563C6D">
        <w:rPr>
          <w:noProof/>
          <w:szCs w:val="22"/>
          <w:lang w:val="bg-BG"/>
        </w:rPr>
        <w:t>,</w:t>
      </w:r>
      <w:r>
        <w:rPr>
          <w:noProof/>
          <w:szCs w:val="22"/>
          <w:lang w:val="bg-BG"/>
        </w:rPr>
        <w:t xml:space="preserve"> уведомете Вашия лекар или фармацевт.</w:t>
      </w:r>
      <w:r w:rsidR="00563C6D">
        <w:rPr>
          <w:noProof/>
          <w:szCs w:val="22"/>
          <w:lang w:val="bg-BG"/>
        </w:rPr>
        <w:t xml:space="preserve"> </w:t>
      </w:r>
      <w:r w:rsidR="00563C6D" w:rsidRPr="000D3C7C">
        <w:rPr>
          <w:szCs w:val="22"/>
          <w:lang w:val="bg-BG"/>
        </w:rPr>
        <w:t xml:space="preserve">Това включва и </w:t>
      </w:r>
      <w:r w:rsidR="00563C6D" w:rsidRPr="00900075">
        <w:rPr>
          <w:szCs w:val="22"/>
          <w:lang w:val="bg-BG"/>
        </w:rPr>
        <w:t>всички възможни</w:t>
      </w:r>
      <w:r w:rsidR="00563C6D" w:rsidRPr="00176A79">
        <w:rPr>
          <w:szCs w:val="22"/>
          <w:lang w:val="bg-BG"/>
        </w:rPr>
        <w:t xml:space="preserve"> </w:t>
      </w:r>
      <w:r w:rsidR="00563C6D" w:rsidRPr="00900075">
        <w:rPr>
          <w:noProof/>
          <w:szCs w:val="22"/>
          <w:lang w:val="bg-BG"/>
        </w:rPr>
        <w:t>нежелани</w:t>
      </w:r>
      <w:r w:rsidR="00563C6D" w:rsidRPr="000D3C7C">
        <w:rPr>
          <w:noProof/>
          <w:szCs w:val="22"/>
          <w:lang w:val="bg-BG"/>
        </w:rPr>
        <w:t xml:space="preserve"> реакции, неописани в тази листовка. Вижте точка</w:t>
      </w:r>
      <w:r w:rsidR="00563C6D">
        <w:rPr>
          <w:noProof/>
          <w:szCs w:val="22"/>
          <w:lang w:val="bg-BG"/>
        </w:rPr>
        <w:t> </w:t>
      </w:r>
      <w:r w:rsidR="00563C6D" w:rsidRPr="000D3C7C">
        <w:rPr>
          <w:noProof/>
          <w:szCs w:val="22"/>
          <w:lang w:val="bg-BG"/>
        </w:rPr>
        <w:t>4.</w:t>
      </w:r>
    </w:p>
    <w:p w:rsidR="009127D5" w:rsidRDefault="009127D5">
      <w:pPr>
        <w:tabs>
          <w:tab w:val="clear" w:pos="567"/>
        </w:tabs>
        <w:spacing w:line="240" w:lineRule="auto"/>
        <w:ind w:right="-2"/>
        <w:rPr>
          <w:noProof/>
          <w:szCs w:val="22"/>
          <w:lang w:val="ru-RU"/>
        </w:rPr>
      </w:pPr>
    </w:p>
    <w:p w:rsidR="009127D5" w:rsidRDefault="00563C6D" w:rsidP="00B7195F">
      <w:pPr>
        <w:keepNext/>
        <w:numPr>
          <w:ilvl w:val="12"/>
          <w:numId w:val="0"/>
        </w:numPr>
        <w:tabs>
          <w:tab w:val="clear" w:pos="567"/>
        </w:tabs>
        <w:spacing w:line="240" w:lineRule="auto"/>
        <w:rPr>
          <w:noProof/>
          <w:szCs w:val="22"/>
          <w:lang w:val="bg-BG"/>
        </w:rPr>
      </w:pPr>
      <w:r w:rsidRPr="000D3C7C">
        <w:rPr>
          <w:b/>
          <w:noProof/>
          <w:szCs w:val="22"/>
          <w:lang w:val="bg-BG"/>
        </w:rPr>
        <w:t>Какво съдържа</w:t>
      </w:r>
      <w:r w:rsidDel="00563C6D">
        <w:rPr>
          <w:b/>
          <w:noProof/>
          <w:szCs w:val="22"/>
          <w:lang w:val="bg-BG"/>
        </w:rPr>
        <w:t xml:space="preserve"> </w:t>
      </w:r>
      <w:r w:rsidR="009127D5">
        <w:rPr>
          <w:b/>
          <w:noProof/>
          <w:szCs w:val="22"/>
          <w:lang w:val="bg-BG"/>
        </w:rPr>
        <w:t>тази листовка</w:t>
      </w:r>
    </w:p>
    <w:p w:rsidR="009127D5" w:rsidRDefault="009127D5">
      <w:pPr>
        <w:numPr>
          <w:ilvl w:val="12"/>
          <w:numId w:val="0"/>
        </w:numPr>
        <w:tabs>
          <w:tab w:val="clear" w:pos="567"/>
        </w:tabs>
        <w:spacing w:line="240" w:lineRule="auto"/>
        <w:ind w:left="567" w:right="-29" w:hanging="567"/>
        <w:rPr>
          <w:noProof/>
          <w:szCs w:val="22"/>
          <w:lang w:val="bg-BG"/>
        </w:rPr>
      </w:pPr>
      <w:r>
        <w:rPr>
          <w:noProof/>
          <w:szCs w:val="22"/>
          <w:lang w:val="bg-BG"/>
        </w:rPr>
        <w:t>1.</w:t>
      </w:r>
      <w:r>
        <w:rPr>
          <w:noProof/>
          <w:szCs w:val="22"/>
          <w:lang w:val="bg-BG"/>
        </w:rPr>
        <w:tab/>
        <w:t>Какво представлява</w:t>
      </w:r>
      <w:r>
        <w:rPr>
          <w:szCs w:val="22"/>
          <w:lang w:val="bg-BG"/>
        </w:rPr>
        <w:t xml:space="preserve"> </w:t>
      </w:r>
      <w:r>
        <w:rPr>
          <w:noProof/>
          <w:szCs w:val="22"/>
          <w:lang w:val="bg-BG"/>
        </w:rPr>
        <w:t>Humalog Mix25 и за какво се използва</w:t>
      </w:r>
    </w:p>
    <w:p w:rsidR="009127D5" w:rsidRDefault="009127D5" w:rsidP="00563C6D">
      <w:pPr>
        <w:numPr>
          <w:ilvl w:val="12"/>
          <w:numId w:val="0"/>
        </w:numPr>
        <w:tabs>
          <w:tab w:val="clear" w:pos="567"/>
        </w:tabs>
        <w:spacing w:line="240" w:lineRule="auto"/>
        <w:ind w:left="567" w:right="-29" w:hanging="567"/>
        <w:rPr>
          <w:noProof/>
          <w:szCs w:val="22"/>
          <w:lang w:val="bg-BG"/>
        </w:rPr>
      </w:pPr>
      <w:r>
        <w:rPr>
          <w:noProof/>
          <w:szCs w:val="22"/>
          <w:lang w:val="bg-BG"/>
        </w:rPr>
        <w:t>2.</w:t>
      </w:r>
      <w:r>
        <w:rPr>
          <w:noProof/>
          <w:szCs w:val="22"/>
          <w:lang w:val="bg-BG"/>
        </w:rPr>
        <w:tab/>
      </w:r>
      <w:r w:rsidR="00563C6D" w:rsidRPr="000D3C7C">
        <w:rPr>
          <w:noProof/>
          <w:szCs w:val="22"/>
          <w:lang w:val="bg-BG"/>
        </w:rPr>
        <w:t>Какво трябва да знаете, п</w:t>
      </w:r>
      <w:r>
        <w:rPr>
          <w:noProof/>
          <w:szCs w:val="22"/>
          <w:lang w:val="bg-BG"/>
        </w:rPr>
        <w:t>реди да използвате Humalog Mix25</w:t>
      </w:r>
    </w:p>
    <w:p w:rsidR="009127D5" w:rsidRDefault="009127D5">
      <w:pPr>
        <w:numPr>
          <w:ilvl w:val="12"/>
          <w:numId w:val="0"/>
        </w:numPr>
        <w:tabs>
          <w:tab w:val="clear" w:pos="567"/>
        </w:tabs>
        <w:spacing w:line="240" w:lineRule="auto"/>
        <w:ind w:left="567" w:right="-29" w:hanging="567"/>
        <w:rPr>
          <w:noProof/>
          <w:szCs w:val="22"/>
          <w:lang w:val="bg-BG"/>
        </w:rPr>
      </w:pPr>
      <w:r>
        <w:rPr>
          <w:noProof/>
          <w:szCs w:val="22"/>
          <w:lang w:val="bg-BG"/>
        </w:rPr>
        <w:t>3.</w:t>
      </w:r>
      <w:r>
        <w:rPr>
          <w:noProof/>
          <w:szCs w:val="22"/>
          <w:lang w:val="bg-BG"/>
        </w:rPr>
        <w:tab/>
        <w:t>Как да използвате Humalog Mix25</w:t>
      </w:r>
    </w:p>
    <w:p w:rsidR="009127D5" w:rsidRDefault="009127D5">
      <w:pPr>
        <w:numPr>
          <w:ilvl w:val="12"/>
          <w:numId w:val="0"/>
        </w:numPr>
        <w:tabs>
          <w:tab w:val="clear" w:pos="567"/>
        </w:tabs>
        <w:spacing w:line="240" w:lineRule="auto"/>
        <w:ind w:left="567" w:right="-29" w:hanging="567"/>
        <w:rPr>
          <w:noProof/>
          <w:szCs w:val="22"/>
          <w:lang w:val="bg-BG"/>
        </w:rPr>
      </w:pPr>
      <w:r>
        <w:rPr>
          <w:noProof/>
          <w:szCs w:val="22"/>
          <w:lang w:val="bg-BG"/>
        </w:rPr>
        <w:t>4.</w:t>
      </w:r>
      <w:r>
        <w:rPr>
          <w:noProof/>
          <w:szCs w:val="22"/>
          <w:lang w:val="bg-BG"/>
        </w:rPr>
        <w:tab/>
        <w:t>Възможни нежелани реакции</w:t>
      </w:r>
    </w:p>
    <w:p w:rsidR="009127D5" w:rsidRDefault="009127D5">
      <w:pPr>
        <w:tabs>
          <w:tab w:val="clear" w:pos="567"/>
        </w:tabs>
        <w:spacing w:line="240" w:lineRule="auto"/>
        <w:ind w:left="567" w:right="-29" w:hanging="567"/>
        <w:rPr>
          <w:noProof/>
          <w:szCs w:val="22"/>
          <w:lang w:val="bg-BG"/>
        </w:rPr>
      </w:pPr>
      <w:r>
        <w:rPr>
          <w:noProof/>
          <w:szCs w:val="22"/>
          <w:lang w:val="bg-BG"/>
        </w:rPr>
        <w:t>5.</w:t>
      </w:r>
      <w:r>
        <w:rPr>
          <w:noProof/>
          <w:szCs w:val="22"/>
          <w:lang w:val="bg-BG"/>
        </w:rPr>
        <w:tab/>
      </w:r>
      <w:r w:rsidR="001612EA">
        <w:rPr>
          <w:noProof/>
          <w:szCs w:val="22"/>
          <w:lang w:val="bg-BG"/>
        </w:rPr>
        <w:t>Как да с</w:t>
      </w:r>
      <w:r>
        <w:rPr>
          <w:noProof/>
          <w:szCs w:val="22"/>
          <w:lang w:val="bg-BG"/>
        </w:rPr>
        <w:t>ъхран</w:t>
      </w:r>
      <w:r w:rsidR="001612EA">
        <w:rPr>
          <w:noProof/>
          <w:szCs w:val="22"/>
          <w:lang w:val="bg-BG"/>
        </w:rPr>
        <w:t>явате</w:t>
      </w:r>
      <w:r>
        <w:rPr>
          <w:noProof/>
          <w:szCs w:val="22"/>
          <w:lang w:val="bg-BG"/>
        </w:rPr>
        <w:t xml:space="preserve"> Humalog Mix25</w:t>
      </w:r>
    </w:p>
    <w:p w:rsidR="009127D5" w:rsidRDefault="009127D5" w:rsidP="00563C6D">
      <w:pPr>
        <w:tabs>
          <w:tab w:val="clear" w:pos="567"/>
        </w:tabs>
        <w:spacing w:line="240" w:lineRule="auto"/>
        <w:ind w:left="567" w:right="-29" w:hanging="567"/>
        <w:rPr>
          <w:noProof/>
          <w:szCs w:val="22"/>
          <w:lang w:val="bg-BG"/>
        </w:rPr>
      </w:pPr>
      <w:r>
        <w:rPr>
          <w:noProof/>
          <w:szCs w:val="22"/>
          <w:lang w:val="bg-BG"/>
        </w:rPr>
        <w:t>6.</w:t>
      </w:r>
      <w:r>
        <w:rPr>
          <w:noProof/>
          <w:szCs w:val="22"/>
          <w:lang w:val="bg-BG"/>
        </w:rPr>
        <w:tab/>
      </w:r>
      <w:r w:rsidR="00563C6D" w:rsidRPr="000D3C7C">
        <w:rPr>
          <w:noProof/>
          <w:szCs w:val="22"/>
          <w:lang w:val="bg-BG"/>
        </w:rPr>
        <w:t>Съдържание на опаковката и д</w:t>
      </w:r>
      <w:r>
        <w:rPr>
          <w:noProof/>
          <w:szCs w:val="22"/>
          <w:lang w:val="bg-BG"/>
        </w:rPr>
        <w:t>опълнителна информация</w:t>
      </w:r>
    </w:p>
    <w:p w:rsidR="009127D5" w:rsidRDefault="009127D5">
      <w:pPr>
        <w:numPr>
          <w:ilvl w:val="12"/>
          <w:numId w:val="0"/>
        </w:numPr>
        <w:tabs>
          <w:tab w:val="clear" w:pos="567"/>
        </w:tabs>
        <w:spacing w:line="240" w:lineRule="auto"/>
        <w:ind w:left="567" w:hanging="567"/>
        <w:rPr>
          <w:noProof/>
          <w:szCs w:val="22"/>
          <w:lang w:val="bg-BG"/>
        </w:rPr>
      </w:pPr>
    </w:p>
    <w:p w:rsidR="009127D5" w:rsidRDefault="009127D5">
      <w:pPr>
        <w:numPr>
          <w:ilvl w:val="12"/>
          <w:numId w:val="0"/>
        </w:numPr>
        <w:tabs>
          <w:tab w:val="clear" w:pos="567"/>
        </w:tabs>
        <w:spacing w:line="240" w:lineRule="auto"/>
        <w:ind w:left="567" w:hanging="567"/>
        <w:rPr>
          <w:noProof/>
          <w:szCs w:val="22"/>
          <w:lang w:val="bg-BG"/>
        </w:rPr>
      </w:pPr>
    </w:p>
    <w:p w:rsidR="009127D5" w:rsidRDefault="009127D5" w:rsidP="00563C6D">
      <w:pPr>
        <w:keepNext/>
        <w:tabs>
          <w:tab w:val="clear" w:pos="567"/>
        </w:tabs>
        <w:spacing w:line="240" w:lineRule="auto"/>
        <w:rPr>
          <w:b/>
          <w:noProof/>
          <w:szCs w:val="22"/>
          <w:lang w:val="bg-BG"/>
        </w:rPr>
      </w:pPr>
      <w:r>
        <w:rPr>
          <w:b/>
          <w:noProof/>
          <w:szCs w:val="22"/>
          <w:lang w:val="bg-BG"/>
        </w:rPr>
        <w:t>1.</w:t>
      </w:r>
      <w:r>
        <w:rPr>
          <w:b/>
          <w:noProof/>
          <w:szCs w:val="22"/>
          <w:lang w:val="bg-BG"/>
        </w:rPr>
        <w:tab/>
        <w:t>К</w:t>
      </w:r>
      <w:r w:rsidR="00563C6D" w:rsidRPr="000D3C7C">
        <w:rPr>
          <w:b/>
          <w:noProof/>
          <w:szCs w:val="22"/>
          <w:lang w:val="bg-BG"/>
        </w:rPr>
        <w:t>акво представлява</w:t>
      </w:r>
      <w:r w:rsidR="00563C6D" w:rsidRPr="000D3C7C">
        <w:rPr>
          <w:b/>
          <w:szCs w:val="22"/>
          <w:lang w:val="bg-BG"/>
        </w:rPr>
        <w:t xml:space="preserve"> </w:t>
      </w:r>
      <w:r w:rsidR="00563C6D">
        <w:rPr>
          <w:b/>
          <w:lang w:val="bg-BG"/>
        </w:rPr>
        <w:t>Humal</w:t>
      </w:r>
      <w:r w:rsidR="00563C6D" w:rsidRPr="00563C6D">
        <w:rPr>
          <w:b/>
          <w:lang w:val="bg-BG"/>
        </w:rPr>
        <w:t>og</w:t>
      </w:r>
      <w:r w:rsidR="00563C6D" w:rsidRPr="00563C6D">
        <w:rPr>
          <w:b/>
          <w:szCs w:val="22"/>
          <w:lang w:val="bg-BG"/>
        </w:rPr>
        <w:t xml:space="preserve"> </w:t>
      </w:r>
      <w:r w:rsidR="00563C6D" w:rsidRPr="00563C6D">
        <w:rPr>
          <w:b/>
          <w:noProof/>
          <w:szCs w:val="22"/>
          <w:lang w:val="bg-BG"/>
        </w:rPr>
        <w:t>Mix25</w:t>
      </w:r>
      <w:r w:rsidR="00563C6D">
        <w:rPr>
          <w:b/>
          <w:noProof/>
          <w:szCs w:val="22"/>
          <w:lang w:val="bg-BG"/>
        </w:rPr>
        <w:t xml:space="preserve"> </w:t>
      </w:r>
      <w:r w:rsidR="00563C6D" w:rsidRPr="00563C6D">
        <w:rPr>
          <w:b/>
          <w:noProof/>
          <w:szCs w:val="22"/>
          <w:lang w:val="bg-BG"/>
        </w:rPr>
        <w:t>и</w:t>
      </w:r>
      <w:r w:rsidR="00563C6D" w:rsidRPr="000D3C7C">
        <w:rPr>
          <w:b/>
          <w:noProof/>
          <w:szCs w:val="22"/>
          <w:lang w:val="bg-BG"/>
        </w:rPr>
        <w:t xml:space="preserve"> за какво</w:t>
      </w:r>
      <w:r w:rsidR="00563C6D" w:rsidRPr="000D3C7C">
        <w:rPr>
          <w:b/>
          <w:szCs w:val="22"/>
          <w:lang w:val="bg-BG"/>
        </w:rPr>
        <w:t xml:space="preserve"> се използва</w:t>
      </w:r>
    </w:p>
    <w:p w:rsidR="009127D5" w:rsidRDefault="009127D5" w:rsidP="00B7195F">
      <w:pPr>
        <w:keepNext/>
        <w:numPr>
          <w:ilvl w:val="12"/>
          <w:numId w:val="0"/>
        </w:numPr>
        <w:tabs>
          <w:tab w:val="clear" w:pos="567"/>
        </w:tabs>
        <w:spacing w:line="240" w:lineRule="auto"/>
        <w:rPr>
          <w:noProof/>
          <w:szCs w:val="22"/>
          <w:lang w:val="bg-BG"/>
        </w:rPr>
      </w:pPr>
    </w:p>
    <w:p w:rsidR="009127D5" w:rsidRDefault="009127D5">
      <w:pPr>
        <w:numPr>
          <w:ilvl w:val="12"/>
          <w:numId w:val="0"/>
        </w:numPr>
        <w:tabs>
          <w:tab w:val="clear" w:pos="567"/>
        </w:tabs>
        <w:spacing w:line="240" w:lineRule="auto"/>
        <w:rPr>
          <w:szCs w:val="22"/>
          <w:lang w:val="bg-BG"/>
        </w:rPr>
      </w:pPr>
      <w:r>
        <w:rPr>
          <w:szCs w:val="22"/>
          <w:lang w:val="bg-BG"/>
        </w:rPr>
        <w:t>Humalog Mix25 се използва за лечение на диабет. Humalog Mix25 е предварително приготвена суспензия. Активното вещество е инсулин лиспро. 25% от инсулин лиспро в Humalog Mix25 са разтворени във вода и действат по-бързо от обикновени</w:t>
      </w:r>
      <w:r w:rsidR="000F2087">
        <w:rPr>
          <w:szCs w:val="22"/>
          <w:lang w:val="bg-BG"/>
        </w:rPr>
        <w:t>я</w:t>
      </w:r>
      <w:r>
        <w:rPr>
          <w:szCs w:val="22"/>
          <w:lang w:val="bg-BG"/>
        </w:rPr>
        <w:t xml:space="preserve"> инсулин, защото молекулата на инсулина е леко променена. 75% от инсулин лиспро в Humalog Mix25 са под формата на суспензия с протамин сулфат, така че неговото действие е удължено.</w:t>
      </w:r>
    </w:p>
    <w:p w:rsidR="009127D5" w:rsidRDefault="009127D5">
      <w:pPr>
        <w:tabs>
          <w:tab w:val="clear" w:pos="567"/>
        </w:tabs>
        <w:spacing w:line="240" w:lineRule="auto"/>
        <w:rPr>
          <w:bCs/>
          <w:highlight w:val="lightGray"/>
          <w:lang w:val="bg-BG"/>
        </w:rPr>
      </w:pPr>
    </w:p>
    <w:p w:rsidR="009127D5" w:rsidRDefault="009127D5">
      <w:pPr>
        <w:numPr>
          <w:ilvl w:val="12"/>
          <w:numId w:val="0"/>
        </w:numPr>
        <w:tabs>
          <w:tab w:val="clear" w:pos="567"/>
        </w:tabs>
        <w:spacing w:line="240" w:lineRule="auto"/>
        <w:rPr>
          <w:szCs w:val="22"/>
          <w:lang w:val="bg-BG"/>
        </w:rPr>
      </w:pPr>
      <w:r>
        <w:rPr>
          <w:szCs w:val="22"/>
          <w:lang w:val="bg-BG"/>
        </w:rPr>
        <w:t>Вие развивате диабет, ако задстомашната Ви жлеза не произвежда достатъчно изсулин, за да контролира нивото на глюкозата в кръвта. Humalog Mix25 заменя Вашия собствен инсулин и се използва за контрол на глюкозата за продължително време. Humalog Mix25 работи по-бързо и по-продължително време в сравнение с разтворимия инсулин. Обикновено трябва да използвате Humalog Mix25 до 15 минути преди хранене.</w:t>
      </w:r>
    </w:p>
    <w:p w:rsidR="009127D5" w:rsidRDefault="009127D5">
      <w:pPr>
        <w:numPr>
          <w:ilvl w:val="12"/>
          <w:numId w:val="0"/>
        </w:numPr>
        <w:tabs>
          <w:tab w:val="clear" w:pos="567"/>
        </w:tabs>
        <w:spacing w:line="240" w:lineRule="auto"/>
        <w:rPr>
          <w:szCs w:val="22"/>
          <w:lang w:val="bg-BG"/>
        </w:rPr>
      </w:pPr>
    </w:p>
    <w:p w:rsidR="009127D5" w:rsidRDefault="009127D5">
      <w:pPr>
        <w:numPr>
          <w:ilvl w:val="12"/>
          <w:numId w:val="0"/>
        </w:numPr>
        <w:tabs>
          <w:tab w:val="clear" w:pos="567"/>
        </w:tabs>
        <w:spacing w:line="240" w:lineRule="auto"/>
        <w:rPr>
          <w:szCs w:val="22"/>
          <w:lang w:val="bg-BG"/>
        </w:rPr>
      </w:pPr>
      <w:r>
        <w:rPr>
          <w:szCs w:val="22"/>
          <w:lang w:val="bg-BG"/>
        </w:rPr>
        <w:t>Вашият лекар може да ви посъветва да използвате Humalog Mix25, както и по-продължително действащ инсулин. Всеки вид инсулин се съпровожда от отделна листовка за пациента, която Ви обяснява неговите свойства. Не сменяйте Вашия инсулин, освен ако Вашия</w:t>
      </w:r>
      <w:r w:rsidR="00072320">
        <w:rPr>
          <w:szCs w:val="22"/>
          <w:lang w:val="bg-BG"/>
        </w:rPr>
        <w:t>т</w:t>
      </w:r>
      <w:r>
        <w:rPr>
          <w:szCs w:val="22"/>
          <w:lang w:val="bg-BG"/>
        </w:rPr>
        <w:t xml:space="preserve"> </w:t>
      </w:r>
      <w:r w:rsidR="00072320">
        <w:rPr>
          <w:szCs w:val="22"/>
          <w:lang w:val="bg-BG"/>
        </w:rPr>
        <w:t xml:space="preserve">лекар </w:t>
      </w:r>
      <w:r>
        <w:rPr>
          <w:szCs w:val="22"/>
          <w:lang w:val="bg-BG"/>
        </w:rPr>
        <w:t>не Ви препоръча това. Бъдете много внимателни, ако сменяте Вашия инсулин.</w:t>
      </w:r>
    </w:p>
    <w:p w:rsidR="009127D5" w:rsidRDefault="009127D5">
      <w:pPr>
        <w:numPr>
          <w:ilvl w:val="12"/>
          <w:numId w:val="0"/>
        </w:numPr>
        <w:tabs>
          <w:tab w:val="clear" w:pos="567"/>
        </w:tabs>
        <w:spacing w:line="240" w:lineRule="auto"/>
        <w:rPr>
          <w:szCs w:val="22"/>
          <w:lang w:val="bg-BG"/>
        </w:rPr>
      </w:pPr>
    </w:p>
    <w:p w:rsidR="009127D5" w:rsidRDefault="009127D5">
      <w:pPr>
        <w:numPr>
          <w:ilvl w:val="12"/>
          <w:numId w:val="0"/>
        </w:numPr>
        <w:tabs>
          <w:tab w:val="clear" w:pos="567"/>
        </w:tabs>
        <w:spacing w:line="240" w:lineRule="auto"/>
        <w:rPr>
          <w:noProof/>
          <w:szCs w:val="22"/>
          <w:lang w:val="bg-BG"/>
        </w:rPr>
      </w:pPr>
    </w:p>
    <w:p w:rsidR="009127D5" w:rsidRDefault="003D2EFA" w:rsidP="00563C6D">
      <w:pPr>
        <w:keepNext/>
        <w:tabs>
          <w:tab w:val="clear" w:pos="567"/>
        </w:tabs>
        <w:spacing w:line="240" w:lineRule="auto"/>
        <w:rPr>
          <w:b/>
          <w:noProof/>
          <w:szCs w:val="22"/>
          <w:lang w:val="bg-BG"/>
        </w:rPr>
      </w:pPr>
      <w:r>
        <w:rPr>
          <w:b/>
          <w:noProof/>
          <w:szCs w:val="22"/>
          <w:lang w:val="bg-BG"/>
        </w:rPr>
        <w:t>2.</w:t>
      </w:r>
      <w:r>
        <w:rPr>
          <w:b/>
          <w:noProof/>
          <w:szCs w:val="22"/>
          <w:lang w:val="bg-BG"/>
        </w:rPr>
        <w:tab/>
      </w:r>
      <w:r w:rsidR="00563C6D">
        <w:rPr>
          <w:b/>
          <w:noProof/>
          <w:szCs w:val="22"/>
          <w:lang w:val="bg-BG"/>
        </w:rPr>
        <w:t>К</w:t>
      </w:r>
      <w:r w:rsidR="00563C6D" w:rsidRPr="000D3C7C">
        <w:rPr>
          <w:b/>
          <w:noProof/>
          <w:szCs w:val="22"/>
          <w:lang w:val="bg-BG"/>
        </w:rPr>
        <w:t>акво трябва да знаете, преди да използвате</w:t>
      </w:r>
      <w:r w:rsidR="00563C6D">
        <w:rPr>
          <w:b/>
          <w:noProof/>
          <w:szCs w:val="22"/>
          <w:lang w:val="bg-BG"/>
        </w:rPr>
        <w:t xml:space="preserve"> </w:t>
      </w:r>
      <w:r w:rsidR="00563C6D">
        <w:rPr>
          <w:b/>
          <w:lang w:val="bg-BG"/>
        </w:rPr>
        <w:t>Humalog</w:t>
      </w:r>
      <w:r w:rsidR="00563C6D" w:rsidRPr="00563C6D">
        <w:rPr>
          <w:b/>
          <w:noProof/>
          <w:szCs w:val="22"/>
          <w:lang w:val="bg-BG"/>
        </w:rPr>
        <w:t xml:space="preserve"> Mix25</w:t>
      </w:r>
    </w:p>
    <w:p w:rsidR="009127D5" w:rsidRDefault="009127D5" w:rsidP="00B7195F">
      <w:pPr>
        <w:keepNext/>
        <w:tabs>
          <w:tab w:val="clear" w:pos="567"/>
        </w:tabs>
        <w:spacing w:line="240" w:lineRule="auto"/>
        <w:rPr>
          <w:szCs w:val="22"/>
          <w:highlight w:val="yellow"/>
          <w:lang w:val="bg-BG"/>
        </w:rPr>
      </w:pPr>
    </w:p>
    <w:p w:rsidR="009127D5" w:rsidRDefault="009127D5" w:rsidP="00563C6D">
      <w:pPr>
        <w:keepNext/>
        <w:numPr>
          <w:ilvl w:val="12"/>
          <w:numId w:val="0"/>
        </w:numPr>
        <w:tabs>
          <w:tab w:val="clear" w:pos="567"/>
        </w:tabs>
        <w:spacing w:line="240" w:lineRule="auto"/>
        <w:rPr>
          <w:b/>
          <w:szCs w:val="22"/>
          <w:lang w:val="bg-BG"/>
        </w:rPr>
      </w:pPr>
      <w:r>
        <w:rPr>
          <w:b/>
          <w:noProof/>
          <w:szCs w:val="22"/>
          <w:lang w:val="bg-BG"/>
        </w:rPr>
        <w:t>Н</w:t>
      </w:r>
      <w:r w:rsidR="00563C6D">
        <w:rPr>
          <w:b/>
          <w:noProof/>
          <w:szCs w:val="22"/>
          <w:lang w:val="bg-BG"/>
        </w:rPr>
        <w:t>Е</w:t>
      </w:r>
      <w:r>
        <w:rPr>
          <w:b/>
          <w:noProof/>
          <w:szCs w:val="22"/>
          <w:lang w:val="bg-BG"/>
        </w:rPr>
        <w:t xml:space="preserve"> използвайте Humalog Mix25</w:t>
      </w:r>
    </w:p>
    <w:p w:rsidR="009127D5" w:rsidRPr="00A76028" w:rsidRDefault="009127D5" w:rsidP="00176A79">
      <w:pPr>
        <w:numPr>
          <w:ilvl w:val="12"/>
          <w:numId w:val="0"/>
        </w:numPr>
        <w:tabs>
          <w:tab w:val="clear" w:pos="567"/>
        </w:tabs>
        <w:spacing w:line="240" w:lineRule="auto"/>
        <w:ind w:left="567" w:hanging="567"/>
        <w:outlineLvl w:val="0"/>
        <w:rPr>
          <w:bCs/>
          <w:noProof/>
          <w:szCs w:val="22"/>
          <w:lang w:val="bg-BG"/>
        </w:rPr>
      </w:pPr>
      <w:r>
        <w:rPr>
          <w:b/>
          <w:noProof/>
          <w:szCs w:val="22"/>
          <w:lang w:val="bg-BG"/>
        </w:rPr>
        <w:t>-</w:t>
      </w:r>
      <w:r>
        <w:rPr>
          <w:b/>
          <w:noProof/>
          <w:szCs w:val="22"/>
          <w:lang w:val="bg-BG"/>
        </w:rPr>
        <w:tab/>
      </w:r>
      <w:r w:rsidRPr="00FE78F4">
        <w:rPr>
          <w:bCs/>
          <w:noProof/>
          <w:szCs w:val="22"/>
          <w:lang w:val="bg-BG"/>
        </w:rPr>
        <w:t>ако предполагате, че започва</w:t>
      </w:r>
      <w:r>
        <w:rPr>
          <w:b/>
          <w:noProof/>
          <w:szCs w:val="22"/>
          <w:lang w:val="bg-BG"/>
        </w:rPr>
        <w:t xml:space="preserve"> хипогликемия</w:t>
      </w:r>
      <w:r w:rsidRPr="00FE78F4">
        <w:rPr>
          <w:bCs/>
          <w:noProof/>
          <w:szCs w:val="22"/>
          <w:lang w:val="bg-BG"/>
        </w:rPr>
        <w:t xml:space="preserve"> (ниско ниво на кръвната захар). По-нататък в тази листовка се обяснява какво да правите при умерена хипогликемия</w:t>
      </w:r>
      <w:r w:rsidR="00563C6D">
        <w:rPr>
          <w:bCs/>
          <w:noProof/>
          <w:szCs w:val="22"/>
          <w:lang w:val="bg-BG"/>
        </w:rPr>
        <w:t xml:space="preserve"> (вж. точка 3: </w:t>
      </w:r>
      <w:r w:rsidR="00563C6D" w:rsidRPr="00775026">
        <w:rPr>
          <w:bCs/>
          <w:noProof/>
          <w:szCs w:val="22"/>
          <w:lang w:val="bg-BG"/>
        </w:rPr>
        <w:t xml:space="preserve">Ако сте приложили повече от необходимата доза </w:t>
      </w:r>
      <w:r w:rsidR="00563C6D" w:rsidRPr="00775026">
        <w:rPr>
          <w:bCs/>
          <w:szCs w:val="22"/>
          <w:lang w:val="bg-BG"/>
        </w:rPr>
        <w:t>Humalog</w:t>
      </w:r>
      <w:r w:rsidR="00B907BA" w:rsidRPr="00B907BA">
        <w:rPr>
          <w:noProof/>
          <w:szCs w:val="22"/>
          <w:lang w:val="bg-BG"/>
        </w:rPr>
        <w:t xml:space="preserve"> </w:t>
      </w:r>
      <w:r w:rsidR="00B907BA">
        <w:rPr>
          <w:noProof/>
          <w:szCs w:val="22"/>
          <w:lang w:val="bg-BG"/>
        </w:rPr>
        <w:t>Mix25</w:t>
      </w:r>
      <w:r w:rsidR="00563C6D">
        <w:rPr>
          <w:bCs/>
          <w:szCs w:val="22"/>
          <w:lang w:val="bg-BG"/>
        </w:rPr>
        <w:t>)</w:t>
      </w:r>
      <w:r w:rsidRPr="00FE78F4">
        <w:rPr>
          <w:bCs/>
          <w:noProof/>
          <w:szCs w:val="22"/>
          <w:lang w:val="bg-BG"/>
        </w:rPr>
        <w:t>.</w:t>
      </w:r>
    </w:p>
    <w:p w:rsidR="009127D5" w:rsidRDefault="009127D5" w:rsidP="00176A79">
      <w:pPr>
        <w:ind w:left="567" w:hanging="567"/>
        <w:rPr>
          <w:noProof/>
          <w:szCs w:val="22"/>
          <w:lang w:val="bg-BG"/>
        </w:rPr>
      </w:pPr>
      <w:r>
        <w:rPr>
          <w:noProof/>
          <w:szCs w:val="22"/>
          <w:lang w:val="bg-BG"/>
        </w:rPr>
        <w:t>-</w:t>
      </w:r>
      <w:r>
        <w:rPr>
          <w:noProof/>
          <w:szCs w:val="22"/>
          <w:lang w:val="bg-BG"/>
        </w:rPr>
        <w:tab/>
        <w:t xml:space="preserve">ако сте </w:t>
      </w:r>
      <w:r w:rsidRPr="00FE78F4">
        <w:rPr>
          <w:b/>
          <w:bCs/>
          <w:noProof/>
          <w:szCs w:val="22"/>
          <w:lang w:val="bg-BG"/>
        </w:rPr>
        <w:t>алергични</w:t>
      </w:r>
      <w:r>
        <w:rPr>
          <w:noProof/>
          <w:szCs w:val="22"/>
          <w:lang w:val="bg-BG"/>
        </w:rPr>
        <w:t xml:space="preserve"> към инсулин лиспро или към някоя от останалите съставки на </w:t>
      </w:r>
      <w:r w:rsidR="002E06E1">
        <w:rPr>
          <w:noProof/>
          <w:szCs w:val="22"/>
          <w:lang w:val="bg-BG"/>
        </w:rPr>
        <w:t>това лекарство (изброени в точка 6)</w:t>
      </w:r>
      <w:r>
        <w:rPr>
          <w:szCs w:val="22"/>
          <w:lang w:val="bg-BG"/>
        </w:rPr>
        <w:t>.</w:t>
      </w:r>
    </w:p>
    <w:p w:rsidR="009127D5" w:rsidRDefault="009127D5">
      <w:pPr>
        <w:numPr>
          <w:ilvl w:val="12"/>
          <w:numId w:val="0"/>
        </w:numPr>
        <w:tabs>
          <w:tab w:val="clear" w:pos="567"/>
        </w:tabs>
        <w:spacing w:line="240" w:lineRule="auto"/>
        <w:ind w:left="567" w:right="-2" w:hanging="567"/>
        <w:rPr>
          <w:noProof/>
          <w:szCs w:val="22"/>
          <w:lang w:val="bg-BG"/>
        </w:rPr>
      </w:pPr>
    </w:p>
    <w:p w:rsidR="009127D5" w:rsidRDefault="00563C6D" w:rsidP="00B7195F">
      <w:pPr>
        <w:keepNext/>
        <w:numPr>
          <w:ilvl w:val="12"/>
          <w:numId w:val="0"/>
        </w:numPr>
        <w:tabs>
          <w:tab w:val="clear" w:pos="567"/>
        </w:tabs>
        <w:spacing w:line="240" w:lineRule="auto"/>
        <w:rPr>
          <w:b/>
          <w:noProof/>
          <w:szCs w:val="22"/>
          <w:lang w:val="bg-BG"/>
        </w:rPr>
      </w:pPr>
      <w:r w:rsidRPr="000D3C7C">
        <w:rPr>
          <w:b/>
          <w:noProof/>
          <w:szCs w:val="22"/>
          <w:lang w:val="bg-BG"/>
        </w:rPr>
        <w:t>Предупреждения и предпазни мерки</w:t>
      </w:r>
    </w:p>
    <w:p w:rsidR="005C06C1" w:rsidRDefault="005C06C1" w:rsidP="005C06C1">
      <w:pPr>
        <w:numPr>
          <w:ilvl w:val="0"/>
          <w:numId w:val="16"/>
        </w:numPr>
        <w:spacing w:line="240" w:lineRule="auto"/>
        <w:ind w:right="-2"/>
        <w:outlineLvl w:val="0"/>
        <w:rPr>
          <w:szCs w:val="22"/>
          <w:lang w:val="bg-BG"/>
        </w:rPr>
      </w:pPr>
      <w:r w:rsidRPr="005C06C1">
        <w:rPr>
          <w:szCs w:val="22"/>
          <w:lang w:val="bg-BG"/>
        </w:rPr>
        <w:t>Винаги проверявайте опаковката и етикета на флакона за името и вида инсулин, когато го вземете от Вашата аптека. Уверете се, че сте получили точно този Humalog Mix25, който Ви е казал Вашия лекар.</w:t>
      </w:r>
    </w:p>
    <w:p w:rsidR="009127D5" w:rsidRDefault="009127D5" w:rsidP="00323594">
      <w:pPr>
        <w:numPr>
          <w:ilvl w:val="0"/>
          <w:numId w:val="16"/>
        </w:numPr>
        <w:tabs>
          <w:tab w:val="clear" w:pos="567"/>
        </w:tabs>
        <w:spacing w:line="240" w:lineRule="auto"/>
        <w:ind w:left="539" w:right="-2" w:hanging="539"/>
        <w:outlineLvl w:val="0"/>
        <w:rPr>
          <w:szCs w:val="22"/>
          <w:lang w:val="bg-BG"/>
        </w:rPr>
      </w:pPr>
      <w:r>
        <w:rPr>
          <w:noProof/>
          <w:szCs w:val="22"/>
          <w:lang w:val="bg-BG"/>
        </w:rPr>
        <w:t xml:space="preserve">Ако нивата на захарта в кръвта се контролират добре от настоящото лечение с инсулин, Вие може да не чувствате </w:t>
      </w:r>
      <w:r w:rsidR="00085119">
        <w:rPr>
          <w:noProof/>
          <w:szCs w:val="22"/>
          <w:lang w:val="bg-BG"/>
        </w:rPr>
        <w:t>предупредителни</w:t>
      </w:r>
      <w:r>
        <w:rPr>
          <w:noProof/>
          <w:szCs w:val="22"/>
          <w:lang w:val="bg-BG"/>
        </w:rPr>
        <w:t xml:space="preserve"> симптоми, когато нивата на Вашата захар в кръвта спаднат твърде ниско. Предупредителните симптоми са посочени по-нататък в тази листовка. Внимателно трябва да прецените кога да се храните, колко </w:t>
      </w:r>
      <w:r>
        <w:rPr>
          <w:szCs w:val="22"/>
          <w:lang w:val="bg-BG"/>
        </w:rPr>
        <w:t>често и интензивно да спортувате. Внимателно трябва да наблюдавате нивата на Вашата кръвна захар чрез често измерване на кръвната захар.</w:t>
      </w:r>
    </w:p>
    <w:p w:rsidR="009127D5" w:rsidRDefault="009127D5" w:rsidP="00323594">
      <w:pPr>
        <w:numPr>
          <w:ilvl w:val="0"/>
          <w:numId w:val="16"/>
        </w:numPr>
        <w:tabs>
          <w:tab w:val="clear" w:pos="567"/>
        </w:tabs>
        <w:spacing w:line="240" w:lineRule="auto"/>
        <w:ind w:left="539" w:hanging="539"/>
        <w:rPr>
          <w:szCs w:val="22"/>
          <w:lang w:val="bg-BG"/>
        </w:rPr>
      </w:pPr>
      <w:r>
        <w:rPr>
          <w:szCs w:val="22"/>
          <w:lang w:val="bg-BG"/>
        </w:rPr>
        <w:t>Малко хора, които са имали хипогликемия след преминаване от животински на човешки</w:t>
      </w:r>
      <w:r>
        <w:rPr>
          <w:noProof/>
          <w:szCs w:val="22"/>
          <w:lang w:val="bg-BG"/>
        </w:rPr>
        <w:t xml:space="preserve"> инсулин, са докладвали, че ранните </w:t>
      </w:r>
      <w:r w:rsidR="00085119">
        <w:rPr>
          <w:noProof/>
          <w:szCs w:val="22"/>
          <w:lang w:val="bg-BG"/>
        </w:rPr>
        <w:t>предупредителни</w:t>
      </w:r>
      <w:r>
        <w:rPr>
          <w:noProof/>
          <w:szCs w:val="22"/>
          <w:lang w:val="bg-BG"/>
        </w:rPr>
        <w:t xml:space="preserve"> симптоми са по-неясни или </w:t>
      </w:r>
      <w:r>
        <w:rPr>
          <w:szCs w:val="22"/>
          <w:lang w:val="bg-BG"/>
        </w:rPr>
        <w:t>различни. Ако често имате хипогликемия или имате трудности при разпознаването й, моля обсъдете това с Вашия лекар.</w:t>
      </w:r>
    </w:p>
    <w:p w:rsidR="009127D5" w:rsidRDefault="009127D5" w:rsidP="00323594">
      <w:pPr>
        <w:numPr>
          <w:ilvl w:val="0"/>
          <w:numId w:val="16"/>
        </w:numPr>
        <w:tabs>
          <w:tab w:val="clear" w:pos="567"/>
        </w:tabs>
        <w:spacing w:line="240" w:lineRule="auto"/>
        <w:ind w:left="539" w:hanging="539"/>
        <w:rPr>
          <w:szCs w:val="22"/>
          <w:lang w:val="bg-BG"/>
        </w:rPr>
      </w:pPr>
      <w:r>
        <w:rPr>
          <w:szCs w:val="22"/>
          <w:lang w:val="bg-BG"/>
        </w:rPr>
        <w:t>Ако отговорите с ДА на някой от последващите въпроси, кажете на Вашия лекар, фармацевт или диабетна сестра.</w:t>
      </w:r>
    </w:p>
    <w:p w:rsidR="009127D5" w:rsidRDefault="009127D5">
      <w:pPr>
        <w:tabs>
          <w:tab w:val="clear" w:pos="567"/>
        </w:tabs>
        <w:spacing w:line="240" w:lineRule="auto"/>
        <w:ind w:left="1197" w:hanging="539"/>
        <w:rPr>
          <w:szCs w:val="22"/>
          <w:lang w:val="bg-BG"/>
        </w:rPr>
      </w:pPr>
      <w:r>
        <w:rPr>
          <w:szCs w:val="22"/>
          <w:lang w:val="bg-BG"/>
        </w:rPr>
        <w:t>-</w:t>
      </w:r>
      <w:r w:rsidR="00900075">
        <w:rPr>
          <w:szCs w:val="22"/>
          <w:lang w:val="bg-BG"/>
        </w:rPr>
        <w:tab/>
      </w:r>
      <w:r>
        <w:rPr>
          <w:szCs w:val="22"/>
          <w:lang w:val="bg-BG"/>
        </w:rPr>
        <w:t>Били ли сте скоро болен?</w:t>
      </w:r>
    </w:p>
    <w:p w:rsidR="009127D5" w:rsidRDefault="009127D5">
      <w:pPr>
        <w:tabs>
          <w:tab w:val="clear" w:pos="567"/>
        </w:tabs>
        <w:spacing w:line="240" w:lineRule="auto"/>
        <w:ind w:left="1197" w:hanging="539"/>
        <w:rPr>
          <w:szCs w:val="22"/>
          <w:lang w:val="bg-BG"/>
        </w:rPr>
      </w:pPr>
      <w:r>
        <w:rPr>
          <w:szCs w:val="22"/>
          <w:lang w:val="bg-BG"/>
        </w:rPr>
        <w:t>-</w:t>
      </w:r>
      <w:r w:rsidR="00900075">
        <w:rPr>
          <w:szCs w:val="22"/>
          <w:lang w:val="bg-BG"/>
        </w:rPr>
        <w:tab/>
      </w:r>
      <w:r>
        <w:rPr>
          <w:szCs w:val="22"/>
          <w:lang w:val="bg-BG"/>
        </w:rPr>
        <w:t>Имате ли проблеми с Вашите бъбреци или черен дроб?</w:t>
      </w:r>
    </w:p>
    <w:p w:rsidR="009127D5" w:rsidRDefault="009127D5">
      <w:pPr>
        <w:tabs>
          <w:tab w:val="clear" w:pos="567"/>
        </w:tabs>
        <w:spacing w:line="240" w:lineRule="auto"/>
        <w:ind w:left="1197" w:hanging="539"/>
        <w:rPr>
          <w:szCs w:val="22"/>
          <w:lang w:val="bg-BG"/>
        </w:rPr>
      </w:pPr>
      <w:r>
        <w:rPr>
          <w:szCs w:val="22"/>
          <w:lang w:val="bg-BG"/>
        </w:rPr>
        <w:t>-</w:t>
      </w:r>
      <w:r w:rsidR="00900075">
        <w:rPr>
          <w:szCs w:val="22"/>
          <w:lang w:val="bg-BG"/>
        </w:rPr>
        <w:tab/>
      </w:r>
      <w:r>
        <w:rPr>
          <w:szCs w:val="22"/>
          <w:lang w:val="bg-BG"/>
        </w:rPr>
        <w:t>Подложени ли сте на по-голямо физическо натоварване от обикновено.</w:t>
      </w:r>
    </w:p>
    <w:p w:rsidR="009127D5" w:rsidRDefault="009127D5" w:rsidP="00323594">
      <w:pPr>
        <w:numPr>
          <w:ilvl w:val="0"/>
          <w:numId w:val="17"/>
        </w:numPr>
        <w:tabs>
          <w:tab w:val="clear" w:pos="567"/>
        </w:tabs>
        <w:spacing w:line="240" w:lineRule="auto"/>
        <w:ind w:left="539" w:hanging="539"/>
        <w:rPr>
          <w:szCs w:val="22"/>
          <w:lang w:val="bg-BG"/>
        </w:rPr>
      </w:pPr>
      <w:r>
        <w:rPr>
          <w:szCs w:val="22"/>
          <w:lang w:val="bg-BG"/>
        </w:rPr>
        <w:t>Количеството на инсулин, от което имате нужда може да се промени, ако пиете алкохол.</w:t>
      </w:r>
    </w:p>
    <w:p w:rsidR="009127D5" w:rsidRDefault="009127D5" w:rsidP="00323594">
      <w:pPr>
        <w:numPr>
          <w:ilvl w:val="0"/>
          <w:numId w:val="17"/>
        </w:numPr>
        <w:tabs>
          <w:tab w:val="clear" w:pos="567"/>
        </w:tabs>
        <w:spacing w:line="240" w:lineRule="auto"/>
        <w:ind w:left="539" w:hanging="539"/>
        <w:rPr>
          <w:szCs w:val="22"/>
          <w:lang w:val="bg-BG"/>
        </w:rPr>
      </w:pPr>
      <w:r>
        <w:rPr>
          <w:szCs w:val="22"/>
          <w:lang w:val="bg-BG"/>
        </w:rPr>
        <w:t>Трябва също да уведомите Вашия лекар, фармацевт или диабетна сестра, ако Вие планирате да пътувате зад граница. Часовата разлика между страните може да означава, че Вие трябва да се поставяте инжекциите и да се храните в различно време в сравнение с това у дома.</w:t>
      </w:r>
    </w:p>
    <w:p w:rsidR="00D94E3C" w:rsidRPr="00C50BB3" w:rsidRDefault="00D94E3C" w:rsidP="00D94E3C">
      <w:pPr>
        <w:numPr>
          <w:ilvl w:val="0"/>
          <w:numId w:val="17"/>
        </w:numPr>
        <w:spacing w:line="240" w:lineRule="auto"/>
        <w:rPr>
          <w:noProof/>
          <w:lang w:val="bg-BG"/>
        </w:rPr>
      </w:pPr>
      <w:r>
        <w:rPr>
          <w:szCs w:val="22"/>
          <w:lang w:val="bg-BG"/>
        </w:rPr>
        <w:t>Някои пациенти с дългогодишен захарен диабет тип 2 и сърдечно заболяване</w:t>
      </w:r>
      <w:r w:rsidR="00D822A7">
        <w:rPr>
          <w:szCs w:val="22"/>
          <w:lang w:val="bg-BG"/>
        </w:rPr>
        <w:t>,</w:t>
      </w:r>
      <w:r>
        <w:rPr>
          <w:szCs w:val="22"/>
          <w:lang w:val="bg-BG"/>
        </w:rPr>
        <w:t xml:space="preserve"> или предходен инсулт, които са лекувани с пиоглитазон и инсулин, </w:t>
      </w:r>
      <w:r w:rsidR="00D822A7">
        <w:rPr>
          <w:szCs w:val="22"/>
          <w:lang w:val="bg-BG"/>
        </w:rPr>
        <w:t>са</w:t>
      </w:r>
      <w:r>
        <w:rPr>
          <w:szCs w:val="22"/>
          <w:lang w:val="bg-BG"/>
        </w:rPr>
        <w:t xml:space="preserve"> разви</w:t>
      </w:r>
      <w:r w:rsidR="00D822A7">
        <w:rPr>
          <w:szCs w:val="22"/>
          <w:lang w:val="bg-BG"/>
        </w:rPr>
        <w:t>ли</w:t>
      </w:r>
      <w:r>
        <w:rPr>
          <w:szCs w:val="22"/>
          <w:lang w:val="bg-BG"/>
        </w:rPr>
        <w:t xml:space="preserve"> сърдечна недостатъчност</w:t>
      </w:r>
      <w:r w:rsidRPr="00C50BB3">
        <w:rPr>
          <w:szCs w:val="22"/>
          <w:lang w:val="bg-BG"/>
        </w:rPr>
        <w:t xml:space="preserve">. </w:t>
      </w:r>
      <w:r>
        <w:rPr>
          <w:szCs w:val="22"/>
          <w:lang w:val="bg-BG"/>
        </w:rPr>
        <w:t xml:space="preserve">Съобщете на своя лекар колкото се може по-бързо, ако </w:t>
      </w:r>
      <w:r w:rsidR="00D822A7">
        <w:rPr>
          <w:szCs w:val="22"/>
          <w:lang w:val="bg-BG"/>
        </w:rPr>
        <w:t>получите</w:t>
      </w:r>
      <w:r>
        <w:rPr>
          <w:szCs w:val="22"/>
          <w:lang w:val="bg-BG"/>
        </w:rPr>
        <w:t xml:space="preserve"> </w:t>
      </w:r>
      <w:r w:rsidR="00D822A7">
        <w:rPr>
          <w:szCs w:val="22"/>
          <w:lang w:val="bg-BG"/>
        </w:rPr>
        <w:t>признаци</w:t>
      </w:r>
      <w:r>
        <w:rPr>
          <w:szCs w:val="22"/>
          <w:lang w:val="bg-BG"/>
        </w:rPr>
        <w:t xml:space="preserve"> на сърдечна недостатъчност, като необичаен задух</w:t>
      </w:r>
      <w:r w:rsidRPr="00C50BB3">
        <w:rPr>
          <w:szCs w:val="22"/>
          <w:lang w:val="bg-BG"/>
        </w:rPr>
        <w:t xml:space="preserve"> </w:t>
      </w:r>
      <w:r>
        <w:rPr>
          <w:szCs w:val="22"/>
          <w:lang w:val="bg-BG"/>
        </w:rPr>
        <w:t xml:space="preserve">или бързо </w:t>
      </w:r>
      <w:r w:rsidR="00D822A7">
        <w:rPr>
          <w:szCs w:val="22"/>
          <w:lang w:val="bg-BG"/>
        </w:rPr>
        <w:t>повишаване</w:t>
      </w:r>
      <w:r>
        <w:rPr>
          <w:szCs w:val="22"/>
          <w:lang w:val="bg-BG"/>
        </w:rPr>
        <w:t xml:space="preserve"> на теглото</w:t>
      </w:r>
      <w:r w:rsidR="00D822A7">
        <w:rPr>
          <w:szCs w:val="22"/>
          <w:lang w:val="bg-BG"/>
        </w:rPr>
        <w:t>,</w:t>
      </w:r>
      <w:r>
        <w:rPr>
          <w:szCs w:val="22"/>
          <w:lang w:val="bg-BG"/>
        </w:rPr>
        <w:t xml:space="preserve"> или локализиран </w:t>
      </w:r>
      <w:r w:rsidR="00D822A7">
        <w:rPr>
          <w:szCs w:val="22"/>
          <w:lang w:val="bg-BG"/>
        </w:rPr>
        <w:t xml:space="preserve">оток </w:t>
      </w:r>
      <w:r>
        <w:rPr>
          <w:szCs w:val="22"/>
          <w:lang w:val="bg-BG"/>
        </w:rPr>
        <w:t>(</w:t>
      </w:r>
      <w:r w:rsidR="00D822A7">
        <w:rPr>
          <w:szCs w:val="22"/>
          <w:lang w:val="bg-BG"/>
        </w:rPr>
        <w:t>едем</w:t>
      </w:r>
      <w:r>
        <w:rPr>
          <w:szCs w:val="22"/>
          <w:lang w:val="bg-BG"/>
        </w:rPr>
        <w:t>)</w:t>
      </w:r>
      <w:r w:rsidRPr="00C50BB3">
        <w:rPr>
          <w:szCs w:val="22"/>
          <w:lang w:val="bg-BG"/>
        </w:rPr>
        <w:t>.</w:t>
      </w:r>
    </w:p>
    <w:p w:rsidR="005C06C1" w:rsidRDefault="005C06C1">
      <w:pPr>
        <w:tabs>
          <w:tab w:val="clear" w:pos="567"/>
        </w:tabs>
        <w:spacing w:line="240" w:lineRule="auto"/>
        <w:ind w:left="567"/>
        <w:rPr>
          <w:noProof/>
          <w:szCs w:val="22"/>
          <w:lang w:val="bg-BG"/>
        </w:rPr>
      </w:pPr>
    </w:p>
    <w:p w:rsidR="009127D5" w:rsidRDefault="00563C6D" w:rsidP="00B7195F">
      <w:pPr>
        <w:keepNext/>
        <w:numPr>
          <w:ilvl w:val="12"/>
          <w:numId w:val="0"/>
        </w:numPr>
        <w:tabs>
          <w:tab w:val="clear" w:pos="567"/>
        </w:tabs>
        <w:spacing w:line="240" w:lineRule="auto"/>
        <w:rPr>
          <w:noProof/>
          <w:szCs w:val="22"/>
          <w:lang w:val="bg-BG"/>
        </w:rPr>
      </w:pPr>
      <w:r>
        <w:rPr>
          <w:b/>
          <w:noProof/>
          <w:szCs w:val="22"/>
          <w:lang w:val="bg-BG"/>
        </w:rPr>
        <w:t>Д</w:t>
      </w:r>
      <w:r w:rsidR="009127D5">
        <w:rPr>
          <w:b/>
          <w:noProof/>
          <w:szCs w:val="22"/>
          <w:lang w:val="bg-BG"/>
        </w:rPr>
        <w:t xml:space="preserve">руги лекарства </w:t>
      </w:r>
      <w:r>
        <w:rPr>
          <w:b/>
          <w:noProof/>
          <w:szCs w:val="22"/>
          <w:lang w:val="bg-BG"/>
        </w:rPr>
        <w:t xml:space="preserve">и </w:t>
      </w:r>
      <w:r>
        <w:rPr>
          <w:b/>
          <w:lang w:val="bg-BG"/>
        </w:rPr>
        <w:t>Humalog</w:t>
      </w:r>
      <w:r w:rsidRPr="00563C6D">
        <w:rPr>
          <w:b/>
          <w:noProof/>
          <w:szCs w:val="22"/>
          <w:lang w:val="bg-BG"/>
        </w:rPr>
        <w:t xml:space="preserve"> </w:t>
      </w:r>
      <w:r w:rsidRPr="00173BCF">
        <w:rPr>
          <w:b/>
          <w:noProof/>
          <w:szCs w:val="22"/>
          <w:lang w:val="bg-BG"/>
        </w:rPr>
        <w:t>Mix25</w:t>
      </w:r>
    </w:p>
    <w:p w:rsidR="00563C6D" w:rsidRDefault="009127D5">
      <w:pPr>
        <w:numPr>
          <w:ilvl w:val="12"/>
          <w:numId w:val="0"/>
        </w:numPr>
        <w:tabs>
          <w:tab w:val="clear" w:pos="567"/>
        </w:tabs>
        <w:spacing w:line="240" w:lineRule="auto"/>
        <w:rPr>
          <w:noProof/>
          <w:szCs w:val="22"/>
          <w:lang w:val="bg-BG"/>
        </w:rPr>
      </w:pPr>
      <w:r>
        <w:rPr>
          <w:noProof/>
          <w:szCs w:val="22"/>
          <w:lang w:val="bg-BG"/>
        </w:rPr>
        <w:t xml:space="preserve">Вашите </w:t>
      </w:r>
      <w:r w:rsidR="001B2C4F">
        <w:rPr>
          <w:noProof/>
          <w:szCs w:val="22"/>
          <w:lang w:val="bg-BG"/>
        </w:rPr>
        <w:t xml:space="preserve">нужди от </w:t>
      </w:r>
      <w:r>
        <w:rPr>
          <w:noProof/>
          <w:szCs w:val="22"/>
          <w:lang w:val="bg-BG"/>
        </w:rPr>
        <w:t>инсулин могат да се променят, ако приемате</w:t>
      </w:r>
    </w:p>
    <w:p w:rsidR="00563C6D" w:rsidRDefault="009127D5" w:rsidP="0028363F">
      <w:pPr>
        <w:numPr>
          <w:ilvl w:val="0"/>
          <w:numId w:val="39"/>
        </w:numPr>
        <w:tabs>
          <w:tab w:val="clear" w:pos="567"/>
          <w:tab w:val="clear" w:pos="720"/>
          <w:tab w:val="num" w:pos="513"/>
        </w:tabs>
        <w:spacing w:line="240" w:lineRule="auto"/>
        <w:ind w:left="513" w:hanging="513"/>
        <w:rPr>
          <w:noProof/>
          <w:szCs w:val="22"/>
          <w:lang w:val="bg-BG"/>
        </w:rPr>
      </w:pPr>
      <w:r>
        <w:rPr>
          <w:noProof/>
          <w:szCs w:val="22"/>
          <w:lang w:val="bg-BG"/>
        </w:rPr>
        <w:t xml:space="preserve">противозачатъчни </w:t>
      </w:r>
      <w:r w:rsidR="00F10225">
        <w:rPr>
          <w:noProof/>
          <w:szCs w:val="22"/>
          <w:lang w:val="bg-BG"/>
        </w:rPr>
        <w:t>таблетки</w:t>
      </w:r>
      <w:r>
        <w:rPr>
          <w:noProof/>
          <w:szCs w:val="22"/>
          <w:lang w:val="bg-BG"/>
        </w:rPr>
        <w:t>,</w:t>
      </w:r>
    </w:p>
    <w:p w:rsidR="00563C6D" w:rsidRDefault="009127D5" w:rsidP="0028363F">
      <w:pPr>
        <w:numPr>
          <w:ilvl w:val="0"/>
          <w:numId w:val="39"/>
        </w:numPr>
        <w:tabs>
          <w:tab w:val="clear" w:pos="567"/>
          <w:tab w:val="num" w:pos="513"/>
        </w:tabs>
        <w:spacing w:line="240" w:lineRule="auto"/>
        <w:ind w:hanging="720"/>
        <w:rPr>
          <w:noProof/>
          <w:szCs w:val="22"/>
          <w:lang w:val="bg-BG"/>
        </w:rPr>
      </w:pPr>
      <w:r>
        <w:rPr>
          <w:noProof/>
          <w:szCs w:val="22"/>
          <w:lang w:val="bg-BG"/>
        </w:rPr>
        <w:t>стероиди,</w:t>
      </w:r>
    </w:p>
    <w:p w:rsidR="00563C6D" w:rsidRDefault="009127D5" w:rsidP="0028363F">
      <w:pPr>
        <w:numPr>
          <w:ilvl w:val="0"/>
          <w:numId w:val="39"/>
        </w:numPr>
        <w:tabs>
          <w:tab w:val="clear" w:pos="567"/>
          <w:tab w:val="num" w:pos="513"/>
        </w:tabs>
        <w:spacing w:line="240" w:lineRule="auto"/>
        <w:ind w:hanging="720"/>
        <w:rPr>
          <w:noProof/>
          <w:szCs w:val="22"/>
          <w:lang w:val="bg-BG"/>
        </w:rPr>
      </w:pPr>
      <w:r>
        <w:rPr>
          <w:noProof/>
          <w:szCs w:val="22"/>
          <w:lang w:val="bg-BG"/>
        </w:rPr>
        <w:t>заместително лечение с хормони на щитовидната жлеза,</w:t>
      </w:r>
    </w:p>
    <w:p w:rsidR="00563C6D" w:rsidRDefault="009127D5" w:rsidP="0028363F">
      <w:pPr>
        <w:numPr>
          <w:ilvl w:val="0"/>
          <w:numId w:val="39"/>
        </w:numPr>
        <w:tabs>
          <w:tab w:val="clear" w:pos="567"/>
          <w:tab w:val="num" w:pos="513"/>
        </w:tabs>
        <w:spacing w:line="240" w:lineRule="auto"/>
        <w:ind w:hanging="720"/>
        <w:rPr>
          <w:noProof/>
          <w:szCs w:val="22"/>
          <w:lang w:val="bg-BG"/>
        </w:rPr>
      </w:pPr>
      <w:r>
        <w:rPr>
          <w:noProof/>
          <w:szCs w:val="22"/>
          <w:lang w:val="bg-BG"/>
        </w:rPr>
        <w:t>перорални продукти за намаляване на кръвната захар,</w:t>
      </w:r>
    </w:p>
    <w:p w:rsidR="00563C6D" w:rsidRDefault="009127D5" w:rsidP="0028363F">
      <w:pPr>
        <w:numPr>
          <w:ilvl w:val="0"/>
          <w:numId w:val="39"/>
        </w:numPr>
        <w:tabs>
          <w:tab w:val="clear" w:pos="567"/>
          <w:tab w:val="num" w:pos="513"/>
        </w:tabs>
        <w:spacing w:line="240" w:lineRule="auto"/>
        <w:ind w:hanging="720"/>
        <w:rPr>
          <w:noProof/>
          <w:szCs w:val="22"/>
          <w:lang w:val="bg-BG"/>
        </w:rPr>
      </w:pPr>
      <w:r>
        <w:rPr>
          <w:noProof/>
          <w:szCs w:val="22"/>
          <w:lang w:val="bg-BG"/>
        </w:rPr>
        <w:t>ацетилсалицилова киселина,</w:t>
      </w:r>
    </w:p>
    <w:p w:rsidR="00563C6D" w:rsidRDefault="009127D5" w:rsidP="0028363F">
      <w:pPr>
        <w:numPr>
          <w:ilvl w:val="0"/>
          <w:numId w:val="39"/>
        </w:numPr>
        <w:tabs>
          <w:tab w:val="clear" w:pos="567"/>
          <w:tab w:val="num" w:pos="513"/>
        </w:tabs>
        <w:spacing w:line="240" w:lineRule="auto"/>
        <w:ind w:hanging="720"/>
        <w:rPr>
          <w:noProof/>
          <w:szCs w:val="22"/>
          <w:lang w:val="bg-BG"/>
        </w:rPr>
      </w:pPr>
      <w:r>
        <w:rPr>
          <w:noProof/>
          <w:szCs w:val="22"/>
          <w:lang w:val="bg-BG"/>
        </w:rPr>
        <w:t>антибиотици, съдържащи „сулф</w:t>
      </w:r>
      <w:r w:rsidR="009E4FC1">
        <w:rPr>
          <w:noProof/>
          <w:szCs w:val="22"/>
          <w:lang w:val="bg-BG"/>
        </w:rPr>
        <w:t>о</w:t>
      </w:r>
      <w:r>
        <w:rPr>
          <w:noProof/>
          <w:szCs w:val="22"/>
          <w:lang w:val="bg-BG"/>
        </w:rPr>
        <w:t>” група,</w:t>
      </w:r>
    </w:p>
    <w:p w:rsidR="00563C6D" w:rsidRDefault="009127D5" w:rsidP="0028363F">
      <w:pPr>
        <w:numPr>
          <w:ilvl w:val="0"/>
          <w:numId w:val="39"/>
        </w:numPr>
        <w:tabs>
          <w:tab w:val="clear" w:pos="567"/>
          <w:tab w:val="num" w:pos="513"/>
        </w:tabs>
        <w:spacing w:line="240" w:lineRule="auto"/>
        <w:ind w:hanging="720"/>
        <w:rPr>
          <w:noProof/>
          <w:szCs w:val="22"/>
          <w:lang w:val="bg-BG"/>
        </w:rPr>
      </w:pPr>
      <w:r>
        <w:rPr>
          <w:noProof/>
          <w:szCs w:val="22"/>
          <w:lang w:val="bg-BG"/>
        </w:rPr>
        <w:t>октреотид,</w:t>
      </w:r>
    </w:p>
    <w:p w:rsidR="00563C6D" w:rsidRDefault="009127D5" w:rsidP="0028363F">
      <w:pPr>
        <w:numPr>
          <w:ilvl w:val="0"/>
          <w:numId w:val="39"/>
        </w:numPr>
        <w:tabs>
          <w:tab w:val="clear" w:pos="567"/>
          <w:tab w:val="num" w:pos="513"/>
        </w:tabs>
        <w:spacing w:line="240" w:lineRule="auto"/>
        <w:ind w:hanging="720"/>
        <w:rPr>
          <w:noProof/>
          <w:szCs w:val="22"/>
          <w:lang w:val="bg-BG"/>
        </w:rPr>
      </w:pPr>
      <w:r>
        <w:rPr>
          <w:noProof/>
          <w:szCs w:val="22"/>
          <w:lang w:val="bg-BG"/>
        </w:rPr>
        <w:t>„бета</w:t>
      </w:r>
      <w:r>
        <w:rPr>
          <w:noProof/>
          <w:szCs w:val="22"/>
          <w:vertAlign w:val="subscript"/>
          <w:lang w:val="bg-BG"/>
        </w:rPr>
        <w:t>2</w:t>
      </w:r>
      <w:r>
        <w:rPr>
          <w:noProof/>
          <w:szCs w:val="22"/>
          <w:lang w:val="bg-BG"/>
        </w:rPr>
        <w:t xml:space="preserve"> </w:t>
      </w:r>
      <w:r w:rsidR="00F10225">
        <w:rPr>
          <w:noProof/>
          <w:szCs w:val="22"/>
          <w:lang w:val="bg-BG"/>
        </w:rPr>
        <w:t>агонисти</w:t>
      </w:r>
      <w:r>
        <w:rPr>
          <w:noProof/>
          <w:szCs w:val="22"/>
          <w:lang w:val="bg-BG"/>
        </w:rPr>
        <w:t>”,</w:t>
      </w:r>
      <w:r w:rsidR="00563C6D">
        <w:rPr>
          <w:noProof/>
          <w:szCs w:val="22"/>
          <w:lang w:val="bg-BG"/>
        </w:rPr>
        <w:t xml:space="preserve"> </w:t>
      </w:r>
      <w:r>
        <w:rPr>
          <w:noProof/>
          <w:szCs w:val="22"/>
          <w:lang w:val="bg-BG"/>
        </w:rPr>
        <w:t>(например ритодрин, салбутамол или тербуталин),</w:t>
      </w:r>
    </w:p>
    <w:p w:rsidR="00563C6D" w:rsidRDefault="009127D5" w:rsidP="0028363F">
      <w:pPr>
        <w:numPr>
          <w:ilvl w:val="0"/>
          <w:numId w:val="39"/>
        </w:numPr>
        <w:tabs>
          <w:tab w:val="clear" w:pos="567"/>
          <w:tab w:val="num" w:pos="513"/>
        </w:tabs>
        <w:spacing w:line="240" w:lineRule="auto"/>
        <w:ind w:hanging="720"/>
        <w:rPr>
          <w:noProof/>
          <w:szCs w:val="22"/>
          <w:lang w:val="bg-BG"/>
        </w:rPr>
      </w:pPr>
      <w:r>
        <w:rPr>
          <w:noProof/>
          <w:szCs w:val="22"/>
          <w:lang w:val="bg-BG"/>
        </w:rPr>
        <w:t>бета</w:t>
      </w:r>
      <w:r>
        <w:rPr>
          <w:noProof/>
          <w:szCs w:val="22"/>
          <w:lang w:val="bg-BG"/>
        </w:rPr>
        <w:noBreakHyphen/>
        <w:t>блокери или</w:t>
      </w:r>
    </w:p>
    <w:p w:rsidR="00563C6D" w:rsidRDefault="009127D5" w:rsidP="0028363F">
      <w:pPr>
        <w:numPr>
          <w:ilvl w:val="0"/>
          <w:numId w:val="39"/>
        </w:numPr>
        <w:tabs>
          <w:tab w:val="clear" w:pos="567"/>
          <w:tab w:val="clear" w:pos="720"/>
          <w:tab w:val="num" w:pos="513"/>
        </w:tabs>
        <w:spacing w:line="240" w:lineRule="auto"/>
        <w:ind w:left="513" w:hanging="513"/>
        <w:rPr>
          <w:noProof/>
          <w:szCs w:val="22"/>
          <w:lang w:val="bg-BG"/>
        </w:rPr>
      </w:pPr>
      <w:r>
        <w:rPr>
          <w:noProof/>
          <w:szCs w:val="22"/>
          <w:lang w:val="bg-BG"/>
        </w:rPr>
        <w:t>някои антидепресанти (инхибитори на моноамин</w:t>
      </w:r>
      <w:r w:rsidR="00F10225">
        <w:rPr>
          <w:noProof/>
          <w:szCs w:val="22"/>
          <w:lang w:val="bg-BG"/>
        </w:rPr>
        <w:t>о</w:t>
      </w:r>
      <w:r>
        <w:rPr>
          <w:noProof/>
          <w:szCs w:val="22"/>
          <w:lang w:val="bg-BG"/>
        </w:rPr>
        <w:t>оксидазата</w:t>
      </w:r>
      <w:r w:rsidR="004631BC">
        <w:rPr>
          <w:noProof/>
          <w:szCs w:val="22"/>
          <w:lang w:val="bg-BG"/>
        </w:rPr>
        <w:t xml:space="preserve"> или </w:t>
      </w:r>
      <w:r w:rsidR="004631BC" w:rsidRPr="00974812">
        <w:rPr>
          <w:bCs/>
          <w:szCs w:val="22"/>
          <w:lang w:val="ru-RU"/>
        </w:rPr>
        <w:t>селективни инхибитори на обратното захващане на серотонина</w:t>
      </w:r>
      <w:r>
        <w:rPr>
          <w:noProof/>
          <w:szCs w:val="22"/>
          <w:lang w:val="bg-BG"/>
        </w:rPr>
        <w:t>),</w:t>
      </w:r>
    </w:p>
    <w:p w:rsidR="00563C6D" w:rsidRDefault="009127D5" w:rsidP="0028363F">
      <w:pPr>
        <w:numPr>
          <w:ilvl w:val="0"/>
          <w:numId w:val="39"/>
        </w:numPr>
        <w:tabs>
          <w:tab w:val="clear" w:pos="567"/>
          <w:tab w:val="num" w:pos="513"/>
        </w:tabs>
        <w:spacing w:line="240" w:lineRule="auto"/>
        <w:ind w:hanging="720"/>
        <w:rPr>
          <w:noProof/>
          <w:szCs w:val="22"/>
          <w:lang w:val="bg-BG"/>
        </w:rPr>
      </w:pPr>
      <w:r>
        <w:rPr>
          <w:noProof/>
          <w:szCs w:val="22"/>
          <w:lang w:val="bg-BG"/>
        </w:rPr>
        <w:t>даназол,</w:t>
      </w:r>
    </w:p>
    <w:p w:rsidR="00563C6D" w:rsidRDefault="009127D5" w:rsidP="0028363F">
      <w:pPr>
        <w:numPr>
          <w:ilvl w:val="0"/>
          <w:numId w:val="39"/>
        </w:numPr>
        <w:tabs>
          <w:tab w:val="clear" w:pos="567"/>
          <w:tab w:val="clear" w:pos="720"/>
          <w:tab w:val="num" w:pos="513"/>
        </w:tabs>
        <w:spacing w:line="240" w:lineRule="auto"/>
        <w:ind w:left="513" w:hanging="513"/>
        <w:rPr>
          <w:noProof/>
          <w:szCs w:val="22"/>
          <w:lang w:val="bg-BG"/>
        </w:rPr>
      </w:pPr>
      <w:r>
        <w:rPr>
          <w:noProof/>
          <w:szCs w:val="22"/>
          <w:lang w:val="bg-BG"/>
        </w:rPr>
        <w:t>някои АСЕ</w:t>
      </w:r>
      <w:r w:rsidR="002E06E1">
        <w:rPr>
          <w:noProof/>
          <w:szCs w:val="22"/>
          <w:lang w:val="bg-BG"/>
        </w:rPr>
        <w:t>-</w:t>
      </w:r>
      <w:r>
        <w:rPr>
          <w:noProof/>
          <w:szCs w:val="22"/>
          <w:lang w:val="bg-BG"/>
        </w:rPr>
        <w:t xml:space="preserve">инхибитори </w:t>
      </w:r>
      <w:r w:rsidR="002E06E1">
        <w:rPr>
          <w:noProof/>
          <w:szCs w:val="22"/>
          <w:lang w:val="bg-BG"/>
        </w:rPr>
        <w:t xml:space="preserve">(инхибитори на ангиотензин конвертиращия ензим) </w:t>
      </w:r>
      <w:r>
        <w:rPr>
          <w:noProof/>
          <w:szCs w:val="22"/>
          <w:lang w:val="bg-BG"/>
        </w:rPr>
        <w:t>(например каптоприл, еналаприл)</w:t>
      </w:r>
      <w:r w:rsidR="00962A94" w:rsidRPr="00962A94">
        <w:rPr>
          <w:noProof/>
          <w:szCs w:val="22"/>
          <w:lang w:val="bg-BG"/>
        </w:rPr>
        <w:t xml:space="preserve"> </w:t>
      </w:r>
      <w:r w:rsidR="00962A94">
        <w:rPr>
          <w:noProof/>
          <w:szCs w:val="22"/>
          <w:lang w:val="bg-BG"/>
        </w:rPr>
        <w:t>и</w:t>
      </w:r>
    </w:p>
    <w:p w:rsidR="009127D5" w:rsidRDefault="00962A94" w:rsidP="0028363F">
      <w:pPr>
        <w:numPr>
          <w:ilvl w:val="0"/>
          <w:numId w:val="39"/>
        </w:numPr>
        <w:tabs>
          <w:tab w:val="clear" w:pos="567"/>
          <w:tab w:val="num" w:pos="513"/>
        </w:tabs>
        <w:spacing w:line="240" w:lineRule="auto"/>
        <w:ind w:hanging="720"/>
        <w:rPr>
          <w:noProof/>
          <w:szCs w:val="22"/>
          <w:lang w:val="bg-BG"/>
        </w:rPr>
      </w:pPr>
      <w:r>
        <w:rPr>
          <w:noProof/>
          <w:szCs w:val="22"/>
          <w:lang w:val="bg-BG"/>
        </w:rPr>
        <w:t>блокери на ангиотензин ІІ рецепторите</w:t>
      </w:r>
      <w:r w:rsidR="009127D5">
        <w:rPr>
          <w:noProof/>
          <w:szCs w:val="22"/>
          <w:lang w:val="bg-BG"/>
        </w:rPr>
        <w:t>.</w:t>
      </w:r>
    </w:p>
    <w:p w:rsidR="009127D5" w:rsidRDefault="009127D5">
      <w:pPr>
        <w:numPr>
          <w:ilvl w:val="12"/>
          <w:numId w:val="0"/>
        </w:numPr>
        <w:tabs>
          <w:tab w:val="clear" w:pos="567"/>
        </w:tabs>
        <w:spacing w:line="240" w:lineRule="auto"/>
        <w:ind w:left="567" w:right="-2" w:hanging="567"/>
        <w:rPr>
          <w:noProof/>
          <w:szCs w:val="22"/>
          <w:lang w:val="bg-BG"/>
        </w:rPr>
      </w:pPr>
    </w:p>
    <w:p w:rsidR="009127D5" w:rsidRDefault="009127D5" w:rsidP="00563C6D">
      <w:pPr>
        <w:rPr>
          <w:noProof/>
          <w:szCs w:val="22"/>
          <w:lang w:val="bg-BG"/>
        </w:rPr>
      </w:pPr>
      <w:r>
        <w:rPr>
          <w:noProof/>
          <w:szCs w:val="22"/>
          <w:lang w:val="bg-BG"/>
        </w:rPr>
        <w:t>Моля информирайте Вашия лекар, ако приемате</w:t>
      </w:r>
      <w:r w:rsidR="005C06C1">
        <w:rPr>
          <w:noProof/>
          <w:szCs w:val="22"/>
          <w:lang w:val="bg-BG"/>
        </w:rPr>
        <w:t>,</w:t>
      </w:r>
      <w:r>
        <w:rPr>
          <w:noProof/>
          <w:szCs w:val="22"/>
          <w:lang w:val="bg-BG"/>
        </w:rPr>
        <w:t xml:space="preserve"> наскоро с</w:t>
      </w:r>
      <w:r w:rsidR="00034111">
        <w:rPr>
          <w:noProof/>
          <w:szCs w:val="22"/>
          <w:lang w:val="bg-BG"/>
        </w:rPr>
        <w:t>т</w:t>
      </w:r>
      <w:r>
        <w:rPr>
          <w:noProof/>
          <w:szCs w:val="22"/>
          <w:lang w:val="bg-BG"/>
        </w:rPr>
        <w:t xml:space="preserve">е приемали </w:t>
      </w:r>
      <w:r w:rsidR="00192295" w:rsidRPr="00C76C50">
        <w:rPr>
          <w:noProof/>
          <w:szCs w:val="22"/>
          <w:lang w:val="bg-BG"/>
        </w:rPr>
        <w:t>или е възможно да приемате</w:t>
      </w:r>
      <w:r w:rsidR="005C06C1">
        <w:rPr>
          <w:noProof/>
          <w:szCs w:val="22"/>
          <w:lang w:val="bg-BG"/>
        </w:rPr>
        <w:t xml:space="preserve"> </w:t>
      </w:r>
      <w:r>
        <w:rPr>
          <w:noProof/>
          <w:szCs w:val="22"/>
          <w:lang w:val="bg-BG"/>
        </w:rPr>
        <w:t>други лекарства, включително и такива, отпускани без рецепта</w:t>
      </w:r>
      <w:r w:rsidR="002373A4" w:rsidRPr="002373A4">
        <w:rPr>
          <w:noProof/>
          <w:szCs w:val="22"/>
          <w:lang w:val="ru-RU"/>
        </w:rPr>
        <w:t xml:space="preserve"> </w:t>
      </w:r>
      <w:r w:rsidR="002373A4">
        <w:rPr>
          <w:noProof/>
          <w:szCs w:val="22"/>
          <w:lang w:val="bg-BG"/>
        </w:rPr>
        <w:t>(в</w:t>
      </w:r>
      <w:r w:rsidR="00C12978">
        <w:rPr>
          <w:noProof/>
          <w:szCs w:val="22"/>
          <w:lang w:val="bg-BG"/>
        </w:rPr>
        <w:t>и</w:t>
      </w:r>
      <w:r w:rsidR="002373A4">
        <w:rPr>
          <w:noProof/>
          <w:szCs w:val="22"/>
          <w:lang w:val="bg-BG"/>
        </w:rPr>
        <w:t>ж</w:t>
      </w:r>
      <w:r w:rsidR="00C12978">
        <w:rPr>
          <w:noProof/>
          <w:szCs w:val="22"/>
          <w:lang w:val="bg-BG"/>
        </w:rPr>
        <w:t>те</w:t>
      </w:r>
      <w:r w:rsidR="002373A4">
        <w:rPr>
          <w:noProof/>
          <w:szCs w:val="22"/>
          <w:lang w:val="bg-BG"/>
        </w:rPr>
        <w:t xml:space="preserve"> раздел „</w:t>
      </w:r>
      <w:r w:rsidR="00563C6D" w:rsidRPr="005E0CB6">
        <w:rPr>
          <w:bCs/>
          <w:noProof/>
          <w:szCs w:val="22"/>
          <w:lang w:val="bg-BG"/>
        </w:rPr>
        <w:t>Предупреждения и предпазни мерки</w:t>
      </w:r>
      <w:r w:rsidR="002373A4">
        <w:rPr>
          <w:noProof/>
          <w:szCs w:val="22"/>
          <w:lang w:val="bg-BG"/>
        </w:rPr>
        <w:t>”)</w:t>
      </w:r>
      <w:r>
        <w:rPr>
          <w:noProof/>
          <w:szCs w:val="22"/>
          <w:lang w:val="bg-BG"/>
        </w:rPr>
        <w:t>.</w:t>
      </w:r>
    </w:p>
    <w:p w:rsidR="009127D5" w:rsidRDefault="009127D5">
      <w:pPr>
        <w:numPr>
          <w:ilvl w:val="12"/>
          <w:numId w:val="0"/>
        </w:numPr>
        <w:tabs>
          <w:tab w:val="clear" w:pos="567"/>
        </w:tabs>
        <w:spacing w:line="240" w:lineRule="auto"/>
        <w:ind w:left="567" w:right="-2" w:hanging="567"/>
        <w:rPr>
          <w:noProof/>
          <w:szCs w:val="22"/>
          <w:lang w:val="bg-BG"/>
        </w:rPr>
      </w:pPr>
    </w:p>
    <w:p w:rsidR="009127D5" w:rsidRDefault="009127D5" w:rsidP="00B7195F">
      <w:pPr>
        <w:keepNext/>
        <w:numPr>
          <w:ilvl w:val="12"/>
          <w:numId w:val="0"/>
        </w:numPr>
        <w:tabs>
          <w:tab w:val="clear" w:pos="567"/>
        </w:tabs>
        <w:spacing w:line="240" w:lineRule="auto"/>
        <w:rPr>
          <w:b/>
          <w:noProof/>
          <w:szCs w:val="22"/>
          <w:lang w:val="bg-BG"/>
        </w:rPr>
      </w:pPr>
      <w:r>
        <w:rPr>
          <w:b/>
          <w:noProof/>
          <w:szCs w:val="22"/>
          <w:lang w:val="bg-BG"/>
        </w:rPr>
        <w:t>Бременност и кърмене</w:t>
      </w:r>
    </w:p>
    <w:p w:rsidR="009127D5" w:rsidRDefault="009127D5" w:rsidP="0038131F">
      <w:pPr>
        <w:tabs>
          <w:tab w:val="clear" w:pos="567"/>
        </w:tabs>
        <w:spacing w:line="240" w:lineRule="auto"/>
        <w:rPr>
          <w:szCs w:val="22"/>
          <w:lang w:val="bg-BG"/>
        </w:rPr>
      </w:pPr>
      <w:r>
        <w:rPr>
          <w:szCs w:val="22"/>
          <w:lang w:val="bg-BG"/>
        </w:rPr>
        <w:t>Бременна ли сте или мислите за предстояща бременност, или кърмите? Количеството инсулин, от което се нуждаете обикновено намалява по време на първите три месеца от бременността и нараства в оставащите шест месеца. Ако кърмите може да имате нужда от промяна в приема на инсулин или в диетата.</w:t>
      </w:r>
    </w:p>
    <w:p w:rsidR="009127D5" w:rsidRDefault="009127D5">
      <w:pPr>
        <w:numPr>
          <w:ilvl w:val="12"/>
          <w:numId w:val="0"/>
        </w:numPr>
        <w:tabs>
          <w:tab w:val="clear" w:pos="567"/>
        </w:tabs>
        <w:spacing w:line="240" w:lineRule="auto"/>
        <w:ind w:left="567" w:right="-2" w:hanging="567"/>
        <w:outlineLvl w:val="0"/>
        <w:rPr>
          <w:b/>
          <w:noProof/>
          <w:szCs w:val="22"/>
          <w:lang w:val="bg-BG"/>
        </w:rPr>
      </w:pPr>
      <w:r>
        <w:rPr>
          <w:noProof/>
          <w:szCs w:val="22"/>
          <w:lang w:val="bg-BG"/>
        </w:rPr>
        <w:t>Посъветвайте се с Вашия лекар.</w:t>
      </w:r>
    </w:p>
    <w:p w:rsidR="009127D5" w:rsidRDefault="009127D5">
      <w:pPr>
        <w:numPr>
          <w:ilvl w:val="12"/>
          <w:numId w:val="0"/>
        </w:numPr>
        <w:tabs>
          <w:tab w:val="clear" w:pos="567"/>
        </w:tabs>
        <w:spacing w:line="240" w:lineRule="auto"/>
        <w:ind w:left="567" w:right="-2" w:hanging="567"/>
        <w:outlineLvl w:val="0"/>
        <w:rPr>
          <w:b/>
          <w:noProof/>
          <w:szCs w:val="22"/>
          <w:lang w:val="bg-BG"/>
        </w:rPr>
      </w:pPr>
    </w:p>
    <w:p w:rsidR="009127D5" w:rsidRDefault="009127D5" w:rsidP="00B7195F">
      <w:pPr>
        <w:keepNext/>
        <w:numPr>
          <w:ilvl w:val="12"/>
          <w:numId w:val="0"/>
        </w:numPr>
        <w:tabs>
          <w:tab w:val="clear" w:pos="567"/>
        </w:tabs>
        <w:spacing w:line="240" w:lineRule="auto"/>
        <w:rPr>
          <w:b/>
          <w:noProof/>
          <w:szCs w:val="22"/>
          <w:lang w:val="bg-BG"/>
        </w:rPr>
      </w:pPr>
      <w:r>
        <w:rPr>
          <w:b/>
          <w:noProof/>
          <w:szCs w:val="22"/>
          <w:lang w:val="bg-BG"/>
        </w:rPr>
        <w:t>Шофиране и работа с машини</w:t>
      </w:r>
    </w:p>
    <w:p w:rsidR="009127D5" w:rsidRDefault="009127D5">
      <w:pPr>
        <w:tabs>
          <w:tab w:val="clear" w:pos="567"/>
        </w:tabs>
        <w:spacing w:line="240" w:lineRule="auto"/>
        <w:rPr>
          <w:szCs w:val="22"/>
          <w:lang w:val="bg-BG"/>
        </w:rPr>
      </w:pPr>
      <w:r>
        <w:rPr>
          <w:szCs w:val="22"/>
          <w:lang w:val="bg-BG"/>
        </w:rPr>
        <w:t>Способността да се концентрирате и реагирате може да бъде намалена, ако имате хипогликемия. Моля, имайте предвид всичко това при всички ситуации, които могат да изложат Вас и останалите на риск (напр. шофиране или работа с машини). Трябва да се свържете с Вашия лекар относно уместността да шофирате, ако имате:</w:t>
      </w:r>
    </w:p>
    <w:p w:rsidR="009127D5" w:rsidRDefault="009127D5">
      <w:pPr>
        <w:tabs>
          <w:tab w:val="clear" w:pos="567"/>
        </w:tabs>
        <w:spacing w:line="240" w:lineRule="auto"/>
        <w:rPr>
          <w:szCs w:val="22"/>
          <w:lang w:val="bg-BG"/>
        </w:rPr>
      </w:pPr>
      <w:r>
        <w:rPr>
          <w:rFonts w:eastAsia="Arial Unicode MS" w:cs="Arial Unicode MS" w:hint="eastAsia"/>
          <w:szCs w:val="22"/>
          <w:lang w:val="bg-BG"/>
        </w:rPr>
        <w:sym w:font="Symbol" w:char="F0B7"/>
      </w:r>
      <w:r>
        <w:rPr>
          <w:rFonts w:eastAsia="Arial Unicode MS" w:cs="Arial Unicode MS"/>
          <w:szCs w:val="22"/>
          <w:lang w:val="bg-BG"/>
        </w:rPr>
        <w:tab/>
      </w:r>
      <w:r>
        <w:rPr>
          <w:szCs w:val="22"/>
          <w:lang w:val="bg-BG"/>
        </w:rPr>
        <w:t>чести епизоди на хипогликемия</w:t>
      </w:r>
    </w:p>
    <w:p w:rsidR="009127D5" w:rsidRDefault="009127D5">
      <w:pPr>
        <w:tabs>
          <w:tab w:val="clear" w:pos="567"/>
        </w:tabs>
        <w:spacing w:line="240" w:lineRule="auto"/>
        <w:rPr>
          <w:szCs w:val="22"/>
          <w:lang w:val="bg-BG"/>
        </w:rPr>
      </w:pPr>
      <w:r>
        <w:rPr>
          <w:szCs w:val="22"/>
          <w:lang w:val="bg-BG"/>
        </w:rPr>
        <w:sym w:font="Symbol" w:char="F0B7"/>
      </w:r>
      <w:r>
        <w:rPr>
          <w:szCs w:val="22"/>
          <w:lang w:val="bg-BG"/>
        </w:rPr>
        <w:tab/>
        <w:t>отслабени или липса на предупредителни признаци на хипогликемия</w:t>
      </w:r>
    </w:p>
    <w:p w:rsidR="009127D5" w:rsidRDefault="009127D5" w:rsidP="003D2EFA">
      <w:pPr>
        <w:tabs>
          <w:tab w:val="clear" w:pos="567"/>
        </w:tabs>
        <w:spacing w:line="240" w:lineRule="auto"/>
        <w:rPr>
          <w:szCs w:val="22"/>
          <w:lang w:val="bg-BG"/>
        </w:rPr>
      </w:pPr>
    </w:p>
    <w:p w:rsidR="00F3517A" w:rsidRPr="004C2189" w:rsidRDefault="00F3517A" w:rsidP="00F3517A">
      <w:pPr>
        <w:numPr>
          <w:ilvl w:val="12"/>
          <w:numId w:val="0"/>
        </w:numPr>
        <w:tabs>
          <w:tab w:val="clear" w:pos="567"/>
        </w:tabs>
        <w:spacing w:line="240" w:lineRule="auto"/>
        <w:ind w:right="-2"/>
        <w:rPr>
          <w:b/>
          <w:noProof/>
          <w:lang w:val="ru-RU"/>
        </w:rPr>
      </w:pPr>
      <w:r w:rsidRPr="00D54714">
        <w:rPr>
          <w:b/>
          <w:noProof/>
        </w:rPr>
        <w:t>Humalog</w:t>
      </w:r>
      <w:r w:rsidR="00934798" w:rsidRPr="00934798">
        <w:rPr>
          <w:szCs w:val="22"/>
          <w:lang w:val="bg-BG"/>
        </w:rPr>
        <w:t xml:space="preserve"> </w:t>
      </w:r>
      <w:r w:rsidR="00934798" w:rsidRPr="00934798">
        <w:rPr>
          <w:b/>
          <w:noProof/>
          <w:lang w:val="bg-BG"/>
        </w:rPr>
        <w:t>съдържа натрий</w:t>
      </w:r>
    </w:p>
    <w:p w:rsidR="00F3517A" w:rsidRDefault="00F3517A" w:rsidP="00F3517A">
      <w:pPr>
        <w:rPr>
          <w:szCs w:val="22"/>
          <w:lang w:val="bg-BG"/>
        </w:rPr>
      </w:pPr>
      <w:r w:rsidRPr="00B000EF">
        <w:rPr>
          <w:szCs w:val="22"/>
          <w:lang w:val="bg-BG"/>
        </w:rPr>
        <w:t>То</w:t>
      </w:r>
      <w:r>
        <w:rPr>
          <w:szCs w:val="22"/>
          <w:lang w:val="bg-BG"/>
        </w:rPr>
        <w:t>ва</w:t>
      </w:r>
      <w:r w:rsidRPr="00B000EF">
        <w:rPr>
          <w:szCs w:val="22"/>
          <w:lang w:val="bg-BG"/>
        </w:rPr>
        <w:t xml:space="preserve"> лекарств</w:t>
      </w:r>
      <w:r>
        <w:rPr>
          <w:szCs w:val="22"/>
          <w:lang w:val="bg-BG"/>
        </w:rPr>
        <w:t>о</w:t>
      </w:r>
      <w:r w:rsidRPr="00B000EF">
        <w:rPr>
          <w:szCs w:val="22"/>
          <w:lang w:val="bg-BG"/>
        </w:rPr>
        <w:t xml:space="preserve"> </w:t>
      </w:r>
      <w:bookmarkStart w:id="17" w:name="_Hlk48158345"/>
      <w:r w:rsidRPr="00B000EF">
        <w:rPr>
          <w:szCs w:val="22"/>
          <w:lang w:val="bg-BG"/>
        </w:rPr>
        <w:t xml:space="preserve">съдържа по-малко от 1 mmol натрий </w:t>
      </w:r>
      <w:bookmarkEnd w:id="17"/>
      <w:r w:rsidRPr="00B000EF">
        <w:rPr>
          <w:szCs w:val="22"/>
          <w:lang w:val="bg-BG"/>
        </w:rPr>
        <w:t>(23 mg) на доза, т.е. практически „не съдържа натрий”.</w:t>
      </w:r>
    </w:p>
    <w:p w:rsidR="00F3517A" w:rsidRDefault="00F3517A" w:rsidP="003D2EFA">
      <w:pPr>
        <w:tabs>
          <w:tab w:val="clear" w:pos="567"/>
        </w:tabs>
        <w:spacing w:line="240" w:lineRule="auto"/>
        <w:rPr>
          <w:szCs w:val="22"/>
          <w:lang w:val="bg-BG"/>
        </w:rPr>
      </w:pPr>
    </w:p>
    <w:p w:rsidR="009127D5" w:rsidRDefault="009127D5">
      <w:pPr>
        <w:numPr>
          <w:ilvl w:val="12"/>
          <w:numId w:val="0"/>
        </w:numPr>
        <w:tabs>
          <w:tab w:val="clear" w:pos="567"/>
        </w:tabs>
        <w:spacing w:line="240" w:lineRule="auto"/>
        <w:ind w:left="567" w:right="-2" w:hanging="567"/>
        <w:outlineLvl w:val="0"/>
        <w:rPr>
          <w:noProof/>
          <w:szCs w:val="22"/>
          <w:lang w:val="bg-BG"/>
        </w:rPr>
      </w:pPr>
    </w:p>
    <w:p w:rsidR="009127D5" w:rsidRDefault="003D2EFA" w:rsidP="00563C6D">
      <w:pPr>
        <w:keepNext/>
        <w:tabs>
          <w:tab w:val="clear" w:pos="567"/>
        </w:tabs>
        <w:spacing w:line="240" w:lineRule="auto"/>
        <w:rPr>
          <w:b/>
          <w:noProof/>
          <w:szCs w:val="22"/>
          <w:lang w:val="bg-BG"/>
        </w:rPr>
      </w:pPr>
      <w:r>
        <w:rPr>
          <w:b/>
          <w:noProof/>
          <w:szCs w:val="22"/>
          <w:lang w:val="bg-BG"/>
        </w:rPr>
        <w:t>3.</w:t>
      </w:r>
      <w:r>
        <w:rPr>
          <w:b/>
          <w:noProof/>
          <w:szCs w:val="22"/>
          <w:lang w:val="bg-BG"/>
        </w:rPr>
        <w:tab/>
      </w:r>
      <w:r w:rsidR="009127D5">
        <w:rPr>
          <w:b/>
          <w:noProof/>
          <w:szCs w:val="22"/>
          <w:lang w:val="bg-BG"/>
        </w:rPr>
        <w:t>К</w:t>
      </w:r>
      <w:r w:rsidR="00563C6D" w:rsidRPr="002A32DA">
        <w:rPr>
          <w:b/>
          <w:noProof/>
          <w:szCs w:val="22"/>
          <w:lang w:val="ru-RU"/>
        </w:rPr>
        <w:t>ак да</w:t>
      </w:r>
      <w:r w:rsidR="00563C6D">
        <w:rPr>
          <w:b/>
          <w:noProof/>
          <w:szCs w:val="22"/>
          <w:lang w:val="bg-BG"/>
        </w:rPr>
        <w:t xml:space="preserve"> </w:t>
      </w:r>
      <w:r w:rsidR="00563C6D" w:rsidRPr="002A32DA">
        <w:rPr>
          <w:b/>
          <w:noProof/>
          <w:szCs w:val="22"/>
          <w:lang w:val="ru-RU"/>
        </w:rPr>
        <w:t>използвате</w:t>
      </w:r>
      <w:r w:rsidR="00563C6D">
        <w:rPr>
          <w:b/>
          <w:noProof/>
          <w:szCs w:val="22"/>
          <w:lang w:val="bg-BG"/>
        </w:rPr>
        <w:t xml:space="preserve"> </w:t>
      </w:r>
      <w:r w:rsidR="00563C6D">
        <w:rPr>
          <w:b/>
          <w:lang w:val="bg-BG"/>
        </w:rPr>
        <w:t>Humalog</w:t>
      </w:r>
      <w:r w:rsidR="00563C6D" w:rsidRPr="00563C6D">
        <w:rPr>
          <w:b/>
          <w:noProof/>
          <w:szCs w:val="22"/>
          <w:lang w:val="bg-BG"/>
        </w:rPr>
        <w:t xml:space="preserve"> Mix25</w:t>
      </w:r>
    </w:p>
    <w:p w:rsidR="009127D5" w:rsidRDefault="009127D5" w:rsidP="00B7195F">
      <w:pPr>
        <w:keepNext/>
        <w:tabs>
          <w:tab w:val="clear" w:pos="567"/>
        </w:tabs>
        <w:spacing w:line="240" w:lineRule="auto"/>
        <w:rPr>
          <w:noProof/>
          <w:szCs w:val="22"/>
          <w:lang w:val="bg-BG"/>
        </w:rPr>
      </w:pPr>
    </w:p>
    <w:p w:rsidR="009127D5" w:rsidRDefault="009127D5">
      <w:pPr>
        <w:widowControl w:val="0"/>
        <w:tabs>
          <w:tab w:val="clear" w:pos="567"/>
        </w:tabs>
        <w:spacing w:line="240" w:lineRule="auto"/>
        <w:ind w:left="567" w:hanging="567"/>
        <w:rPr>
          <w:szCs w:val="22"/>
          <w:highlight w:val="lightGray"/>
          <w:lang w:val="bg-BG"/>
        </w:rPr>
      </w:pPr>
    </w:p>
    <w:p w:rsidR="009127D5" w:rsidRDefault="009127D5">
      <w:pPr>
        <w:numPr>
          <w:ilvl w:val="12"/>
          <w:numId w:val="0"/>
        </w:numPr>
        <w:tabs>
          <w:tab w:val="clear" w:pos="567"/>
        </w:tabs>
        <w:spacing w:line="240" w:lineRule="auto"/>
        <w:ind w:right="-2"/>
        <w:rPr>
          <w:noProof/>
          <w:szCs w:val="22"/>
          <w:lang w:val="bg-BG"/>
        </w:rPr>
      </w:pPr>
      <w:r>
        <w:rPr>
          <w:noProof/>
          <w:szCs w:val="22"/>
          <w:lang w:val="bg-BG"/>
        </w:rPr>
        <w:t>Винаги използвайте Humalog Mix25 точно както Ви е казал Вашия</w:t>
      </w:r>
      <w:r w:rsidR="00E46E10">
        <w:rPr>
          <w:noProof/>
          <w:szCs w:val="22"/>
          <w:lang w:val="bg-BG"/>
        </w:rPr>
        <w:t>т</w:t>
      </w:r>
      <w:r>
        <w:rPr>
          <w:noProof/>
          <w:szCs w:val="22"/>
          <w:lang w:val="bg-BG"/>
        </w:rPr>
        <w:t xml:space="preserve"> лекар. Ако не сте сигурни в нещо, попитайте Вашия лекар.</w:t>
      </w:r>
    </w:p>
    <w:p w:rsidR="009127D5" w:rsidRDefault="009127D5" w:rsidP="00B7195F">
      <w:pPr>
        <w:keepNext/>
        <w:numPr>
          <w:ilvl w:val="12"/>
          <w:numId w:val="0"/>
        </w:numPr>
        <w:tabs>
          <w:tab w:val="clear" w:pos="567"/>
        </w:tabs>
        <w:spacing w:line="240" w:lineRule="auto"/>
        <w:rPr>
          <w:b/>
          <w:noProof/>
          <w:szCs w:val="22"/>
          <w:lang w:val="bg-BG"/>
        </w:rPr>
      </w:pPr>
      <w:r>
        <w:rPr>
          <w:b/>
          <w:noProof/>
          <w:szCs w:val="22"/>
          <w:lang w:val="bg-BG"/>
        </w:rPr>
        <w:t>Доз</w:t>
      </w:r>
      <w:r w:rsidR="00183736">
        <w:rPr>
          <w:b/>
          <w:noProof/>
          <w:szCs w:val="22"/>
          <w:lang w:val="bg-BG"/>
        </w:rPr>
        <w:t>а</w:t>
      </w:r>
    </w:p>
    <w:p w:rsidR="009127D5" w:rsidRDefault="009127D5">
      <w:pPr>
        <w:tabs>
          <w:tab w:val="clear" w:pos="567"/>
        </w:tabs>
        <w:spacing w:line="240" w:lineRule="auto"/>
        <w:ind w:left="540" w:hanging="540"/>
        <w:rPr>
          <w:szCs w:val="22"/>
          <w:lang w:val="bg-BG"/>
        </w:rPr>
      </w:pPr>
      <w:r>
        <w:rPr>
          <w:szCs w:val="22"/>
          <w:lang w:val="bg-BG"/>
        </w:rPr>
        <w:sym w:font="Symbol" w:char="F0B7"/>
      </w:r>
      <w:r>
        <w:rPr>
          <w:szCs w:val="22"/>
          <w:lang w:val="bg-BG"/>
        </w:rPr>
        <w:tab/>
        <w:t>Обикновено Вие трябва да инжектирате Humalog Mix25, предназначен за Вас 15</w:t>
      </w:r>
      <w:r>
        <w:rPr>
          <w:szCs w:val="22"/>
          <w:lang w:val="en-US"/>
        </w:rPr>
        <w:t> </w:t>
      </w:r>
      <w:r>
        <w:rPr>
          <w:szCs w:val="22"/>
          <w:lang w:val="bg-BG"/>
        </w:rPr>
        <w:t>минути преди ядене. Ако е необходимо може да го инжектирате веднага след хранене. Но Вашият лекар ще Ви каже точно колко да прилагате, кога да го прилагате и колко често. Тези указания са само за Вас. Следвайте ги точно и посещавайте Вашата диабетна клиника редовно.</w:t>
      </w:r>
    </w:p>
    <w:p w:rsidR="009127D5" w:rsidRDefault="009127D5">
      <w:pPr>
        <w:tabs>
          <w:tab w:val="clear" w:pos="567"/>
        </w:tabs>
        <w:spacing w:line="240" w:lineRule="auto"/>
        <w:ind w:left="540" w:hanging="540"/>
        <w:rPr>
          <w:szCs w:val="22"/>
          <w:lang w:val="bg-BG"/>
        </w:rPr>
      </w:pPr>
      <w:r>
        <w:rPr>
          <w:szCs w:val="22"/>
          <w:lang w:val="bg-BG"/>
        </w:rPr>
        <w:sym w:font="Symbol" w:char="F0B7"/>
      </w:r>
      <w:r>
        <w:rPr>
          <w:szCs w:val="22"/>
          <w:lang w:val="bg-BG"/>
        </w:rPr>
        <w:tab/>
        <w:t xml:space="preserve">Ако промените вида инсулин, който използвате (например преминаване от човешки или животински инсулин на </w:t>
      </w:r>
      <w:r>
        <w:rPr>
          <w:szCs w:val="22"/>
        </w:rPr>
        <w:t>Humalog</w:t>
      </w:r>
      <w:r>
        <w:rPr>
          <w:szCs w:val="22"/>
          <w:lang w:val="bg-BG"/>
        </w:rPr>
        <w:t>-ов продукт), може би ще трябва да приемате повече или по</w:t>
      </w:r>
      <w:r>
        <w:rPr>
          <w:szCs w:val="22"/>
          <w:lang w:val="bg-BG"/>
        </w:rPr>
        <w:noBreakHyphen/>
        <w:t>малко отколкото преди. Това може да бъде само за първата инжекция или може да бъде постепена промяна за няколко седмици или месеци.</w:t>
      </w:r>
    </w:p>
    <w:p w:rsidR="009127D5" w:rsidRDefault="009127D5">
      <w:pPr>
        <w:numPr>
          <w:ilvl w:val="12"/>
          <w:numId w:val="0"/>
        </w:numPr>
        <w:tabs>
          <w:tab w:val="clear" w:pos="567"/>
        </w:tabs>
        <w:spacing w:line="240" w:lineRule="auto"/>
        <w:ind w:left="567" w:right="113" w:hanging="567"/>
        <w:rPr>
          <w:szCs w:val="22"/>
          <w:lang w:val="bg-BG"/>
        </w:rPr>
      </w:pPr>
      <w:r>
        <w:rPr>
          <w:szCs w:val="22"/>
          <w:lang w:val="bg-BG"/>
        </w:rPr>
        <w:sym w:font="Symbol" w:char="F0B7"/>
      </w:r>
      <w:r>
        <w:rPr>
          <w:szCs w:val="22"/>
          <w:lang w:val="bg-BG"/>
        </w:rPr>
        <w:tab/>
        <w:t>Инжектирайте Humalog Mix25 подкожно. Не трябва да го прилагате по друг начин. При никакви обстоятелства Humalog Mix25 не трябва да се прилага интравенозно.</w:t>
      </w:r>
    </w:p>
    <w:p w:rsidR="009127D5" w:rsidRDefault="009127D5">
      <w:pPr>
        <w:tabs>
          <w:tab w:val="clear" w:pos="567"/>
        </w:tabs>
        <w:spacing w:line="240" w:lineRule="auto"/>
        <w:ind w:right="113"/>
        <w:rPr>
          <w:bCs/>
          <w:szCs w:val="22"/>
          <w:highlight w:val="lightGray"/>
          <w:lang w:val="bg-BG"/>
        </w:rPr>
      </w:pPr>
    </w:p>
    <w:p w:rsidR="009127D5" w:rsidRDefault="009127D5" w:rsidP="00B7195F">
      <w:pPr>
        <w:keepNext/>
        <w:numPr>
          <w:ilvl w:val="12"/>
          <w:numId w:val="0"/>
        </w:numPr>
        <w:tabs>
          <w:tab w:val="clear" w:pos="567"/>
        </w:tabs>
        <w:spacing w:line="240" w:lineRule="auto"/>
        <w:rPr>
          <w:b/>
          <w:szCs w:val="22"/>
          <w:lang w:val="bg-BG"/>
        </w:rPr>
      </w:pPr>
      <w:r>
        <w:rPr>
          <w:b/>
          <w:szCs w:val="22"/>
          <w:lang w:val="bg-BG"/>
        </w:rPr>
        <w:t>Приготвяне на Humalog Mix25</w:t>
      </w:r>
    </w:p>
    <w:p w:rsidR="009127D5" w:rsidRDefault="009127D5" w:rsidP="00323594">
      <w:pPr>
        <w:numPr>
          <w:ilvl w:val="0"/>
          <w:numId w:val="15"/>
        </w:numPr>
        <w:tabs>
          <w:tab w:val="clear" w:pos="567"/>
          <w:tab w:val="clear" w:pos="720"/>
        </w:tabs>
        <w:spacing w:line="240" w:lineRule="auto"/>
        <w:ind w:left="567" w:hanging="567"/>
        <w:rPr>
          <w:szCs w:val="22"/>
          <w:lang w:val="bg-BG"/>
        </w:rPr>
      </w:pPr>
      <w:r>
        <w:rPr>
          <w:szCs w:val="22"/>
          <w:lang w:val="bg-BG"/>
        </w:rPr>
        <w:t>Преди употреба флаконите Humalog Mix25 трябва да се потъркалят между дланите на ръцете, за да може инсулинът да се размеси така, че да стане равномерно мътен или с цвят на мляко. Да не се разклаща грубо, тъй като това може да доведе до образуване на пяна, която ще попречи на правилното измерване на дозата. Флаконите трябва да се проверяват често и не трябва да се използуват, ако има бучки или ако по стените или дъното им има твърди бели частици, придавайки им вид на заскрежени. Проверявайте всеки път преди да се инжектирате.</w:t>
      </w:r>
    </w:p>
    <w:p w:rsidR="009127D5" w:rsidRDefault="009127D5">
      <w:pPr>
        <w:tabs>
          <w:tab w:val="clear" w:pos="567"/>
        </w:tabs>
        <w:spacing w:line="240" w:lineRule="auto"/>
        <w:rPr>
          <w:szCs w:val="22"/>
          <w:lang w:val="bg-BG"/>
        </w:rPr>
      </w:pPr>
    </w:p>
    <w:p w:rsidR="009127D5" w:rsidRDefault="009127D5" w:rsidP="00B7195F">
      <w:pPr>
        <w:keepNext/>
        <w:tabs>
          <w:tab w:val="clear" w:pos="567"/>
        </w:tabs>
        <w:spacing w:line="240" w:lineRule="auto"/>
        <w:rPr>
          <w:b/>
          <w:szCs w:val="22"/>
          <w:lang w:val="bg-BG"/>
        </w:rPr>
      </w:pPr>
      <w:r>
        <w:rPr>
          <w:b/>
          <w:szCs w:val="22"/>
          <w:lang w:val="bg-BG"/>
        </w:rPr>
        <w:t>Инжектиране на Humalog Mix25</w:t>
      </w:r>
    </w:p>
    <w:p w:rsidR="009127D5" w:rsidRDefault="009127D5">
      <w:pPr>
        <w:tabs>
          <w:tab w:val="clear" w:pos="567"/>
        </w:tabs>
        <w:spacing w:line="240" w:lineRule="auto"/>
        <w:ind w:left="540" w:hanging="540"/>
        <w:rPr>
          <w:szCs w:val="22"/>
          <w:lang w:val="bg-BG"/>
        </w:rPr>
      </w:pPr>
      <w:r>
        <w:rPr>
          <w:szCs w:val="22"/>
          <w:lang w:val="bg-BG"/>
        </w:rPr>
        <w:sym w:font="Symbol" w:char="F0B7"/>
      </w:r>
      <w:r>
        <w:rPr>
          <w:szCs w:val="22"/>
          <w:lang w:val="bg-BG"/>
        </w:rPr>
        <w:tab/>
        <w:t>Първо си измийте ръцете.</w:t>
      </w:r>
    </w:p>
    <w:p w:rsidR="009127D5" w:rsidRDefault="009127D5">
      <w:pPr>
        <w:tabs>
          <w:tab w:val="clear" w:pos="567"/>
        </w:tabs>
        <w:spacing w:line="240" w:lineRule="auto"/>
        <w:ind w:left="540" w:hanging="540"/>
        <w:rPr>
          <w:szCs w:val="22"/>
          <w:lang w:val="bg-BG"/>
        </w:rPr>
      </w:pPr>
      <w:r>
        <w:rPr>
          <w:szCs w:val="22"/>
          <w:lang w:val="bg-BG"/>
        </w:rPr>
        <w:sym w:font="Symbol" w:char="F0B7"/>
      </w:r>
      <w:r>
        <w:rPr>
          <w:szCs w:val="22"/>
          <w:lang w:val="bg-BG"/>
        </w:rPr>
        <w:tab/>
        <w:t>Преди да направите инжекцията, почистете кожата</w:t>
      </w:r>
      <w:r>
        <w:rPr>
          <w:i/>
          <w:szCs w:val="22"/>
          <w:lang w:val="bg-BG"/>
        </w:rPr>
        <w:t xml:space="preserve">, </w:t>
      </w:r>
      <w:r>
        <w:rPr>
          <w:szCs w:val="22"/>
          <w:lang w:val="bg-BG"/>
        </w:rPr>
        <w:t xml:space="preserve">както са Ви инструктирали. </w:t>
      </w:r>
    </w:p>
    <w:p w:rsidR="009127D5" w:rsidRDefault="009127D5">
      <w:pPr>
        <w:tabs>
          <w:tab w:val="clear" w:pos="567"/>
        </w:tabs>
        <w:spacing w:line="240" w:lineRule="auto"/>
        <w:rPr>
          <w:szCs w:val="22"/>
          <w:lang w:val="bg-BG"/>
        </w:rPr>
      </w:pPr>
      <w:r>
        <w:rPr>
          <w:szCs w:val="22"/>
          <w:lang w:val="bg-BG"/>
        </w:rPr>
        <w:tab/>
        <w:t>Почистете гумената запушалка на флакона, но не махайте запушалката.</w:t>
      </w:r>
    </w:p>
    <w:p w:rsidR="009127D5" w:rsidRDefault="009127D5">
      <w:pPr>
        <w:tabs>
          <w:tab w:val="clear" w:pos="567"/>
        </w:tabs>
        <w:spacing w:line="240" w:lineRule="auto"/>
        <w:ind w:left="540" w:hanging="540"/>
        <w:rPr>
          <w:szCs w:val="22"/>
          <w:lang w:val="bg-BG"/>
        </w:rPr>
      </w:pPr>
      <w:r>
        <w:rPr>
          <w:szCs w:val="22"/>
          <w:lang w:val="bg-BG"/>
        </w:rPr>
        <w:sym w:font="Symbol" w:char="F0B7"/>
      </w:r>
      <w:r>
        <w:rPr>
          <w:szCs w:val="22"/>
          <w:lang w:val="bg-BG"/>
        </w:rPr>
        <w:tab/>
        <w:t xml:space="preserve">Използвайте чиста стерилна спринцовка и игла, за да прободете гумената запушалка и да изтеглите количеството Humalog Mix25, което искате. Вашият лекар или клиника ще ви кажат как да направите това. </w:t>
      </w:r>
      <w:r>
        <w:rPr>
          <w:b/>
          <w:szCs w:val="22"/>
          <w:lang w:val="bg-BG"/>
        </w:rPr>
        <w:t>Не предоставяйте Вашите игли и спринцовки на други лица</w:t>
      </w:r>
      <w:r>
        <w:rPr>
          <w:szCs w:val="22"/>
          <w:lang w:val="bg-BG"/>
        </w:rPr>
        <w:t>.</w:t>
      </w:r>
    </w:p>
    <w:p w:rsidR="009127D5" w:rsidRDefault="009127D5">
      <w:pPr>
        <w:tabs>
          <w:tab w:val="clear" w:pos="567"/>
        </w:tabs>
        <w:spacing w:line="240" w:lineRule="auto"/>
        <w:ind w:left="540" w:hanging="540"/>
        <w:rPr>
          <w:szCs w:val="22"/>
          <w:lang w:val="bg-BG"/>
        </w:rPr>
      </w:pPr>
      <w:r>
        <w:rPr>
          <w:szCs w:val="22"/>
          <w:lang w:val="bg-BG"/>
        </w:rPr>
        <w:sym w:font="Symbol" w:char="F0B7"/>
      </w:r>
      <w:r>
        <w:rPr>
          <w:szCs w:val="22"/>
          <w:lang w:val="bg-BG"/>
        </w:rPr>
        <w:tab/>
        <w:t>Инжектирайте подкожно, както Ви е казано. Да не се инжектира директно във вена. След Вашата инжекция оставете иглата в кожата за 5 секунди, за да се уверите, че сте приели цялата доза. Не разтривайте мястото, където току що сте направили инжекцията. Убедете се, че сте се инжектирали на поне на половин инч (1</w:t>
      </w:r>
      <w:r>
        <w:rPr>
          <w:szCs w:val="22"/>
          <w:lang w:val="en-US"/>
        </w:rPr>
        <w:t>cm</w:t>
      </w:r>
      <w:r>
        <w:rPr>
          <w:szCs w:val="22"/>
          <w:lang w:val="bg-BG"/>
        </w:rPr>
        <w:t xml:space="preserve">) от мястото на последната инжекция, и че </w:t>
      </w:r>
      <w:r w:rsidR="007F18E8">
        <w:rPr>
          <w:szCs w:val="22"/>
          <w:lang w:val="bg-BG"/>
        </w:rPr>
        <w:t>„редувате”</w:t>
      </w:r>
      <w:r w:rsidR="007F18E8" w:rsidRPr="00225504">
        <w:rPr>
          <w:szCs w:val="22"/>
          <w:lang w:val="bg-BG"/>
        </w:rPr>
        <w:t xml:space="preserve"> </w:t>
      </w:r>
      <w:r>
        <w:rPr>
          <w:szCs w:val="22"/>
          <w:lang w:val="bg-BG"/>
        </w:rPr>
        <w:t xml:space="preserve"> местата на инжектиране, така както сте били обучен. </w:t>
      </w:r>
    </w:p>
    <w:p w:rsidR="009127D5" w:rsidRDefault="009127D5">
      <w:pPr>
        <w:tabs>
          <w:tab w:val="clear" w:pos="567"/>
        </w:tabs>
        <w:spacing w:line="240" w:lineRule="auto"/>
        <w:ind w:right="113"/>
        <w:rPr>
          <w:bCs/>
          <w:szCs w:val="22"/>
          <w:highlight w:val="lightGray"/>
          <w:lang w:val="bg-BG"/>
        </w:rPr>
      </w:pPr>
    </w:p>
    <w:p w:rsidR="009127D5" w:rsidRDefault="009127D5" w:rsidP="00173BCF">
      <w:pPr>
        <w:keepNext/>
        <w:numPr>
          <w:ilvl w:val="12"/>
          <w:numId w:val="0"/>
        </w:numPr>
        <w:tabs>
          <w:tab w:val="clear" w:pos="567"/>
        </w:tabs>
        <w:spacing w:line="240" w:lineRule="auto"/>
        <w:rPr>
          <w:b/>
          <w:noProof/>
          <w:szCs w:val="22"/>
          <w:lang w:val="bg-BG"/>
        </w:rPr>
      </w:pPr>
      <w:r>
        <w:rPr>
          <w:b/>
          <w:noProof/>
          <w:szCs w:val="22"/>
          <w:lang w:val="bg-BG"/>
        </w:rPr>
        <w:t xml:space="preserve">Ако сте приложили </w:t>
      </w:r>
      <w:r w:rsidR="00E46E10">
        <w:rPr>
          <w:b/>
          <w:noProof/>
          <w:szCs w:val="22"/>
          <w:lang w:val="bg-BG"/>
        </w:rPr>
        <w:t>повече от необходимата</w:t>
      </w:r>
      <w:r>
        <w:rPr>
          <w:b/>
          <w:noProof/>
          <w:szCs w:val="22"/>
          <w:lang w:val="bg-BG"/>
        </w:rPr>
        <w:t xml:space="preserve"> доза Humalog Mix25</w:t>
      </w:r>
      <w:r w:rsidR="00183736">
        <w:rPr>
          <w:b/>
          <w:noProof/>
          <w:szCs w:val="22"/>
          <w:lang w:val="bg-BG"/>
        </w:rPr>
        <w:t xml:space="preserve"> </w:t>
      </w:r>
    </w:p>
    <w:p w:rsidR="009127D5" w:rsidRDefault="009127D5">
      <w:pPr>
        <w:numPr>
          <w:ilvl w:val="12"/>
          <w:numId w:val="0"/>
        </w:numPr>
        <w:tabs>
          <w:tab w:val="clear" w:pos="567"/>
        </w:tabs>
        <w:spacing w:line="240" w:lineRule="auto"/>
        <w:ind w:right="-2"/>
        <w:outlineLvl w:val="0"/>
        <w:rPr>
          <w:noProof/>
          <w:szCs w:val="22"/>
          <w:lang w:val="bg-BG"/>
        </w:rPr>
      </w:pPr>
      <w:r>
        <w:rPr>
          <w:noProof/>
          <w:szCs w:val="22"/>
          <w:lang w:val="bg-BG"/>
        </w:rPr>
        <w:t xml:space="preserve">Ако сте приложили повече </w:t>
      </w:r>
      <w:r w:rsidR="0041548B">
        <w:rPr>
          <w:noProof/>
          <w:szCs w:val="22"/>
          <w:lang w:val="bg-BG"/>
        </w:rPr>
        <w:t xml:space="preserve">от необходимата доза </w:t>
      </w:r>
      <w:r>
        <w:rPr>
          <w:noProof/>
          <w:szCs w:val="22"/>
          <w:lang w:val="bg-BG"/>
        </w:rPr>
        <w:t>Humalog Mix25</w:t>
      </w:r>
      <w:r w:rsidR="00914498" w:rsidRPr="00914498">
        <w:rPr>
          <w:b/>
          <w:bCs/>
          <w:color w:val="000000"/>
          <w:szCs w:val="22"/>
          <w:lang w:val="bg-BG"/>
        </w:rPr>
        <w:t xml:space="preserve"> </w:t>
      </w:r>
      <w:r w:rsidR="00914498" w:rsidRPr="0028363F">
        <w:rPr>
          <w:noProof/>
          <w:szCs w:val="22"/>
          <w:lang w:val="bg-BG"/>
        </w:rPr>
        <w:t>или не сте сигурни колко сте инжектирали</w:t>
      </w:r>
      <w:r>
        <w:rPr>
          <w:noProof/>
          <w:szCs w:val="22"/>
          <w:lang w:val="bg-BG"/>
        </w:rPr>
        <w:t xml:space="preserve">, </w:t>
      </w:r>
      <w:bookmarkStart w:id="18" w:name="_Hlk48252897"/>
      <w:r w:rsidR="00C807CE" w:rsidRPr="00D078EF">
        <w:rPr>
          <w:noProof/>
          <w:szCs w:val="22"/>
          <w:lang w:val="ru-RU"/>
        </w:rPr>
        <w:t xml:space="preserve">нивото на кръвната Ви захар </w:t>
      </w:r>
      <w:bookmarkEnd w:id="18"/>
      <w:r w:rsidR="00D133C1">
        <w:rPr>
          <w:noProof/>
          <w:szCs w:val="22"/>
          <w:lang w:val="ru-RU"/>
        </w:rPr>
        <w:t>може да стане ниско</w:t>
      </w:r>
      <w:r>
        <w:rPr>
          <w:noProof/>
          <w:szCs w:val="22"/>
          <w:lang w:val="bg-BG"/>
        </w:rPr>
        <w:t>. Проверете нивото на кръвната си захар.</w:t>
      </w:r>
    </w:p>
    <w:p w:rsidR="00C807CE" w:rsidRDefault="00C807CE">
      <w:pPr>
        <w:numPr>
          <w:ilvl w:val="12"/>
          <w:numId w:val="0"/>
        </w:numPr>
        <w:tabs>
          <w:tab w:val="clear" w:pos="567"/>
        </w:tabs>
        <w:spacing w:line="240" w:lineRule="auto"/>
        <w:ind w:right="-2"/>
        <w:outlineLvl w:val="0"/>
        <w:rPr>
          <w:lang w:val="bg-BG"/>
        </w:rPr>
      </w:pPr>
    </w:p>
    <w:p w:rsidR="009127D5" w:rsidRDefault="009127D5">
      <w:pPr>
        <w:numPr>
          <w:ilvl w:val="12"/>
          <w:numId w:val="0"/>
        </w:numPr>
        <w:tabs>
          <w:tab w:val="clear" w:pos="567"/>
        </w:tabs>
        <w:spacing w:line="240" w:lineRule="auto"/>
        <w:ind w:right="-2"/>
        <w:outlineLvl w:val="0"/>
        <w:rPr>
          <w:lang w:val="bg-BG"/>
        </w:rPr>
      </w:pPr>
      <w:r>
        <w:rPr>
          <w:lang w:val="bg-BG"/>
        </w:rPr>
        <w:t>Ако кръвната Ви захар е ниска</w:t>
      </w:r>
      <w:r w:rsidR="00563C6D">
        <w:rPr>
          <w:lang w:val="bg-BG"/>
        </w:rPr>
        <w:t xml:space="preserve"> </w:t>
      </w:r>
      <w:r w:rsidR="00563C6D" w:rsidRPr="004714B9">
        <w:rPr>
          <w:b/>
          <w:bCs/>
          <w:lang w:val="bg-BG"/>
        </w:rPr>
        <w:t>(лека хипогликемия)</w:t>
      </w:r>
      <w:r>
        <w:rPr>
          <w:lang w:val="bg-BG"/>
        </w:rPr>
        <w:t>, вземете таблетки глюкоза, захар или изпийте подсладена напитка. След това яжте плод, бисквити или сандвич, както Ви е препоръчал лекаря и си починете. В повечето случаи това ще Ви помогне да превъзмогнете</w:t>
      </w:r>
      <w:r>
        <w:rPr>
          <w:i/>
          <w:lang w:val="bg-BG"/>
        </w:rPr>
        <w:t xml:space="preserve"> </w:t>
      </w:r>
      <w:r>
        <w:rPr>
          <w:lang w:val="bg-BG"/>
        </w:rPr>
        <w:t>леката хипогликемия или ниска степен на инсулиново предозиране. Ако се почуствате по</w:t>
      </w:r>
      <w:r>
        <w:rPr>
          <w:lang w:val="bg-BG"/>
        </w:rPr>
        <w:noBreakHyphen/>
        <w:t>зле и дишането Ви е повърхностно и кожата Ви става бледа, веднага се обадете на Вашия лекар. Твърде тежка хипогликемия може да се лекува с глюкагонова инжекция. Хапнете глюкоза или захар след глюкагоновата инжекция. Ако няма отговор към глюкагона Вие ще трябва да отидете в болница. Помолете Вашия лекар да Ви разкаже за глюкагона.</w:t>
      </w:r>
    </w:p>
    <w:p w:rsidR="009127D5" w:rsidRDefault="009127D5">
      <w:pPr>
        <w:numPr>
          <w:ilvl w:val="12"/>
          <w:numId w:val="0"/>
        </w:numPr>
        <w:tabs>
          <w:tab w:val="clear" w:pos="567"/>
        </w:tabs>
        <w:spacing w:line="240" w:lineRule="auto"/>
        <w:ind w:right="-2"/>
        <w:outlineLvl w:val="0"/>
        <w:rPr>
          <w:b/>
          <w:noProof/>
          <w:szCs w:val="22"/>
          <w:lang w:val="bg-BG"/>
        </w:rPr>
      </w:pPr>
    </w:p>
    <w:p w:rsidR="009127D5" w:rsidRDefault="009127D5" w:rsidP="00B7195F">
      <w:pPr>
        <w:keepNext/>
        <w:numPr>
          <w:ilvl w:val="12"/>
          <w:numId w:val="0"/>
        </w:numPr>
        <w:tabs>
          <w:tab w:val="clear" w:pos="567"/>
        </w:tabs>
        <w:spacing w:line="240" w:lineRule="auto"/>
        <w:rPr>
          <w:b/>
          <w:noProof/>
          <w:szCs w:val="22"/>
          <w:lang w:val="bg-BG"/>
        </w:rPr>
      </w:pPr>
      <w:r>
        <w:rPr>
          <w:b/>
          <w:noProof/>
          <w:szCs w:val="22"/>
          <w:lang w:val="bg-BG"/>
        </w:rPr>
        <w:t xml:space="preserve">Ако сте пропуснали да приложите Humalog Mix25 </w:t>
      </w:r>
    </w:p>
    <w:p w:rsidR="009127D5" w:rsidRDefault="009127D5">
      <w:pPr>
        <w:numPr>
          <w:ilvl w:val="12"/>
          <w:numId w:val="0"/>
        </w:numPr>
        <w:tabs>
          <w:tab w:val="clear" w:pos="567"/>
        </w:tabs>
        <w:spacing w:line="240" w:lineRule="auto"/>
        <w:ind w:right="-2"/>
        <w:outlineLvl w:val="0"/>
        <w:rPr>
          <w:noProof/>
          <w:szCs w:val="22"/>
          <w:lang w:val="bg-BG"/>
        </w:rPr>
      </w:pPr>
      <w:r>
        <w:rPr>
          <w:noProof/>
          <w:szCs w:val="22"/>
          <w:lang w:val="bg-BG"/>
        </w:rPr>
        <w:t xml:space="preserve">Ако сте приложили по-малко </w:t>
      </w:r>
      <w:r w:rsidR="00914498" w:rsidRPr="00914498">
        <w:rPr>
          <w:noProof/>
          <w:szCs w:val="22"/>
          <w:lang w:val="bg-BG"/>
        </w:rPr>
        <w:t xml:space="preserve">от необходимата доза </w:t>
      </w:r>
      <w:r>
        <w:rPr>
          <w:noProof/>
          <w:szCs w:val="22"/>
          <w:lang w:val="bg-BG"/>
        </w:rPr>
        <w:t>Humalog Mix25</w:t>
      </w:r>
      <w:r w:rsidR="00914498" w:rsidRPr="00914498">
        <w:rPr>
          <w:noProof/>
          <w:szCs w:val="22"/>
          <w:lang w:val="bg-BG"/>
        </w:rPr>
        <w:t xml:space="preserve"> или не сте сигурни колко сте инжектирали</w:t>
      </w:r>
      <w:r>
        <w:rPr>
          <w:noProof/>
          <w:szCs w:val="22"/>
          <w:lang w:val="bg-BG"/>
        </w:rPr>
        <w:t xml:space="preserve">, </w:t>
      </w:r>
      <w:bookmarkStart w:id="19" w:name="_Hlk48252988"/>
      <w:r w:rsidR="00C807CE" w:rsidRPr="00D078EF">
        <w:rPr>
          <w:noProof/>
          <w:szCs w:val="22"/>
          <w:lang w:val="ru-RU"/>
        </w:rPr>
        <w:t xml:space="preserve">нивото на кръвната Ви захар </w:t>
      </w:r>
      <w:bookmarkEnd w:id="19"/>
      <w:r w:rsidR="001A5226">
        <w:rPr>
          <w:noProof/>
          <w:szCs w:val="22"/>
          <w:lang w:val="ru-RU"/>
        </w:rPr>
        <w:t>може значително да се повиши</w:t>
      </w:r>
      <w:r>
        <w:rPr>
          <w:noProof/>
          <w:szCs w:val="22"/>
          <w:lang w:val="bg-BG"/>
        </w:rPr>
        <w:t>. Проверете нивото на кръвната си захар.</w:t>
      </w:r>
    </w:p>
    <w:p w:rsidR="009127D5" w:rsidRDefault="009127D5">
      <w:pPr>
        <w:numPr>
          <w:ilvl w:val="12"/>
          <w:numId w:val="0"/>
        </w:numPr>
        <w:tabs>
          <w:tab w:val="clear" w:pos="567"/>
        </w:tabs>
        <w:spacing w:line="240" w:lineRule="auto"/>
        <w:ind w:right="-2"/>
        <w:outlineLvl w:val="0"/>
        <w:rPr>
          <w:noProof/>
          <w:szCs w:val="22"/>
          <w:lang w:val="bg-BG"/>
        </w:rPr>
      </w:pPr>
    </w:p>
    <w:p w:rsidR="009127D5" w:rsidRDefault="009127D5" w:rsidP="00563C6D">
      <w:pPr>
        <w:tabs>
          <w:tab w:val="clear" w:pos="567"/>
        </w:tabs>
        <w:spacing w:line="240" w:lineRule="auto"/>
        <w:rPr>
          <w:lang w:val="bg-BG"/>
        </w:rPr>
      </w:pPr>
      <w:r>
        <w:rPr>
          <w:lang w:val="bg-BG"/>
        </w:rPr>
        <w:t>Ако хипогликемията (ниски стойности на кръвна захар) или хипергликемията (високи стойности на кръвна захар) не се лекуват, то те могат да бъдат много сериозни и да предизвикат главоболие, гадене, повръщане, обезводняване, безсъзнание, кома или дори смърт. (вижте А и Б в точка</w:t>
      </w:r>
      <w:r w:rsidR="00563C6D">
        <w:rPr>
          <w:lang w:val="bg-BG"/>
        </w:rPr>
        <w:t> </w:t>
      </w:r>
      <w:r>
        <w:rPr>
          <w:lang w:val="bg-BG"/>
        </w:rPr>
        <w:t>4. „Възможни нежелани реакции”).</w:t>
      </w:r>
    </w:p>
    <w:p w:rsidR="00563C6D" w:rsidRDefault="00563C6D" w:rsidP="00563C6D">
      <w:pPr>
        <w:tabs>
          <w:tab w:val="clear" w:pos="567"/>
        </w:tabs>
        <w:spacing w:line="240" w:lineRule="auto"/>
        <w:rPr>
          <w:lang w:val="bg-BG"/>
        </w:rPr>
      </w:pPr>
    </w:p>
    <w:p w:rsidR="00563C6D" w:rsidRDefault="00563C6D" w:rsidP="00563C6D">
      <w:pPr>
        <w:tabs>
          <w:tab w:val="clear" w:pos="567"/>
        </w:tabs>
        <w:spacing w:line="240" w:lineRule="auto"/>
        <w:rPr>
          <w:lang w:val="bg-BG"/>
        </w:rPr>
      </w:pPr>
      <w:r w:rsidRPr="004714B9">
        <w:rPr>
          <w:b/>
          <w:bCs/>
          <w:lang w:val="bg-BG"/>
        </w:rPr>
        <w:t>Три прости стъпки</w:t>
      </w:r>
      <w:r>
        <w:rPr>
          <w:lang w:val="bg-BG"/>
        </w:rPr>
        <w:t xml:space="preserve"> да се избегне хипогликемия или хипергликемия са:</w:t>
      </w:r>
    </w:p>
    <w:p w:rsidR="009127D5" w:rsidRDefault="009127D5">
      <w:pPr>
        <w:numPr>
          <w:ilvl w:val="12"/>
          <w:numId w:val="0"/>
        </w:numPr>
        <w:tabs>
          <w:tab w:val="clear" w:pos="567"/>
        </w:tabs>
        <w:spacing w:line="240" w:lineRule="auto"/>
        <w:ind w:right="-2"/>
        <w:rPr>
          <w:lang w:val="bg-BG"/>
        </w:rPr>
      </w:pPr>
      <w:r>
        <w:rPr>
          <w:lang w:val="bg-BG"/>
        </w:rPr>
        <w:sym w:font="Symbol" w:char="F0B7"/>
      </w:r>
      <w:r>
        <w:rPr>
          <w:lang w:val="bg-BG"/>
        </w:rPr>
        <w:tab/>
        <w:t>Винаги пазете резервни спринцовки и резервни флакони с Humalog Mix25.</w:t>
      </w:r>
    </w:p>
    <w:p w:rsidR="009127D5" w:rsidRDefault="009127D5">
      <w:pPr>
        <w:tabs>
          <w:tab w:val="clear" w:pos="567"/>
        </w:tabs>
        <w:spacing w:line="240" w:lineRule="auto"/>
        <w:jc w:val="both"/>
        <w:rPr>
          <w:lang w:val="bg-BG"/>
        </w:rPr>
      </w:pPr>
      <w:r>
        <w:rPr>
          <w:lang w:val="bg-BG"/>
        </w:rPr>
        <w:sym w:font="Symbol" w:char="F0B7"/>
      </w:r>
      <w:r>
        <w:rPr>
          <w:lang w:val="bg-BG"/>
        </w:rPr>
        <w:tab/>
        <w:t>Винаги носете нещо, което да показва, че сте диабетик.</w:t>
      </w:r>
    </w:p>
    <w:p w:rsidR="009127D5" w:rsidRDefault="009127D5">
      <w:pPr>
        <w:tabs>
          <w:tab w:val="clear" w:pos="567"/>
        </w:tabs>
        <w:spacing w:line="240" w:lineRule="auto"/>
        <w:jc w:val="both"/>
        <w:rPr>
          <w:lang w:val="bg-BG"/>
        </w:rPr>
      </w:pPr>
      <w:r>
        <w:rPr>
          <w:lang w:val="bg-BG"/>
        </w:rPr>
        <w:sym w:font="Symbol" w:char="F0B7"/>
      </w:r>
      <w:r>
        <w:rPr>
          <w:lang w:val="bg-BG"/>
        </w:rPr>
        <w:tab/>
        <w:t>Винаги носете захар със себе си.</w:t>
      </w:r>
    </w:p>
    <w:p w:rsidR="009127D5" w:rsidRDefault="009127D5">
      <w:pPr>
        <w:tabs>
          <w:tab w:val="clear" w:pos="567"/>
        </w:tabs>
        <w:spacing w:line="240" w:lineRule="auto"/>
        <w:jc w:val="both"/>
        <w:rPr>
          <w:lang w:val="bg-BG"/>
        </w:rPr>
      </w:pPr>
    </w:p>
    <w:p w:rsidR="009127D5" w:rsidRDefault="009127D5" w:rsidP="00B7195F">
      <w:pPr>
        <w:keepNext/>
        <w:numPr>
          <w:ilvl w:val="12"/>
          <w:numId w:val="0"/>
        </w:numPr>
        <w:tabs>
          <w:tab w:val="clear" w:pos="567"/>
        </w:tabs>
        <w:spacing w:line="240" w:lineRule="auto"/>
        <w:rPr>
          <w:b/>
          <w:noProof/>
          <w:szCs w:val="22"/>
          <w:lang w:val="bg-BG"/>
        </w:rPr>
      </w:pPr>
      <w:r>
        <w:rPr>
          <w:b/>
          <w:noProof/>
          <w:szCs w:val="22"/>
          <w:lang w:val="bg-BG"/>
        </w:rPr>
        <w:t>Ако сте спрели прил</w:t>
      </w:r>
      <w:r w:rsidR="00900075">
        <w:rPr>
          <w:b/>
          <w:noProof/>
          <w:szCs w:val="22"/>
          <w:lang w:val="bg-BG"/>
        </w:rPr>
        <w:t>ожението</w:t>
      </w:r>
      <w:r>
        <w:rPr>
          <w:b/>
          <w:noProof/>
          <w:szCs w:val="22"/>
          <w:lang w:val="bg-BG"/>
        </w:rPr>
        <w:t xml:space="preserve"> на Humalog Mix25</w:t>
      </w:r>
    </w:p>
    <w:p w:rsidR="009127D5" w:rsidRDefault="009127D5">
      <w:pPr>
        <w:numPr>
          <w:ilvl w:val="12"/>
          <w:numId w:val="0"/>
        </w:numPr>
        <w:tabs>
          <w:tab w:val="clear" w:pos="567"/>
        </w:tabs>
        <w:spacing w:line="240" w:lineRule="auto"/>
        <w:ind w:right="-2"/>
        <w:outlineLvl w:val="0"/>
        <w:rPr>
          <w:noProof/>
          <w:szCs w:val="22"/>
          <w:lang w:val="bg-BG"/>
        </w:rPr>
      </w:pPr>
      <w:r>
        <w:rPr>
          <w:noProof/>
          <w:szCs w:val="22"/>
          <w:lang w:val="bg-BG"/>
        </w:rPr>
        <w:t>Ако сте приложили по-малко Humalog Mix25, отколкото Ви е необходимо, може да настъпи повишаване на кръвната захар. Не променяйте инсулина предназначен за Вас, освен ако не Ви каже Вашия лекар.</w:t>
      </w:r>
    </w:p>
    <w:p w:rsidR="009127D5" w:rsidRDefault="009127D5">
      <w:pPr>
        <w:numPr>
          <w:ilvl w:val="12"/>
          <w:numId w:val="0"/>
        </w:numPr>
        <w:tabs>
          <w:tab w:val="clear" w:pos="567"/>
        </w:tabs>
        <w:spacing w:line="240" w:lineRule="auto"/>
        <w:ind w:left="567" w:right="-2" w:hanging="567"/>
        <w:rPr>
          <w:noProof/>
          <w:szCs w:val="22"/>
          <w:lang w:val="bg-BG"/>
        </w:rPr>
      </w:pPr>
    </w:p>
    <w:p w:rsidR="009127D5" w:rsidRDefault="009127D5" w:rsidP="000650B1">
      <w:pPr>
        <w:numPr>
          <w:ilvl w:val="12"/>
          <w:numId w:val="0"/>
        </w:numPr>
        <w:tabs>
          <w:tab w:val="clear" w:pos="567"/>
        </w:tabs>
        <w:spacing w:line="240" w:lineRule="auto"/>
        <w:ind w:right="-2"/>
        <w:rPr>
          <w:noProof/>
          <w:szCs w:val="22"/>
          <w:lang w:val="bg-BG"/>
        </w:rPr>
      </w:pPr>
      <w:r>
        <w:rPr>
          <w:noProof/>
          <w:szCs w:val="22"/>
          <w:lang w:val="bg-BG"/>
        </w:rPr>
        <w:t xml:space="preserve">Ако имате някакви допълнителни въпроси, свързани с употребата на </w:t>
      </w:r>
      <w:r w:rsidR="00E46E10">
        <w:rPr>
          <w:noProof/>
          <w:szCs w:val="22"/>
          <w:lang w:val="bg-BG"/>
        </w:rPr>
        <w:t>това лекарство</w:t>
      </w:r>
      <w:r>
        <w:rPr>
          <w:noProof/>
          <w:szCs w:val="22"/>
          <w:lang w:val="bg-BG"/>
        </w:rPr>
        <w:t>, попитайте Вашия лекар или фармацевт.</w:t>
      </w:r>
    </w:p>
    <w:p w:rsidR="009127D5" w:rsidRDefault="009127D5">
      <w:pPr>
        <w:numPr>
          <w:ilvl w:val="12"/>
          <w:numId w:val="0"/>
        </w:numPr>
        <w:tabs>
          <w:tab w:val="clear" w:pos="567"/>
        </w:tabs>
        <w:spacing w:line="240" w:lineRule="auto"/>
        <w:ind w:left="567" w:right="-2" w:hanging="567"/>
        <w:rPr>
          <w:noProof/>
          <w:szCs w:val="22"/>
          <w:lang w:val="bg-BG"/>
        </w:rPr>
      </w:pPr>
    </w:p>
    <w:p w:rsidR="009127D5" w:rsidRDefault="009127D5">
      <w:pPr>
        <w:numPr>
          <w:ilvl w:val="12"/>
          <w:numId w:val="0"/>
        </w:numPr>
        <w:tabs>
          <w:tab w:val="clear" w:pos="567"/>
        </w:tabs>
        <w:spacing w:line="240" w:lineRule="auto"/>
        <w:ind w:left="567" w:right="-2" w:hanging="567"/>
        <w:rPr>
          <w:noProof/>
          <w:szCs w:val="22"/>
          <w:lang w:val="bg-BG"/>
        </w:rPr>
      </w:pPr>
    </w:p>
    <w:p w:rsidR="009127D5" w:rsidRDefault="009127D5" w:rsidP="00563C6D">
      <w:pPr>
        <w:keepNext/>
        <w:numPr>
          <w:ilvl w:val="12"/>
          <w:numId w:val="0"/>
        </w:numPr>
        <w:tabs>
          <w:tab w:val="clear" w:pos="567"/>
        </w:tabs>
        <w:spacing w:line="240" w:lineRule="auto"/>
        <w:jc w:val="both"/>
        <w:rPr>
          <w:noProof/>
          <w:szCs w:val="22"/>
          <w:lang w:val="bg-BG"/>
        </w:rPr>
      </w:pPr>
      <w:r>
        <w:rPr>
          <w:b/>
          <w:noProof/>
          <w:szCs w:val="22"/>
          <w:lang w:val="bg-BG"/>
        </w:rPr>
        <w:t>4.</w:t>
      </w:r>
      <w:r>
        <w:rPr>
          <w:b/>
          <w:noProof/>
          <w:szCs w:val="22"/>
          <w:lang w:val="bg-BG"/>
        </w:rPr>
        <w:tab/>
        <w:t>В</w:t>
      </w:r>
      <w:r w:rsidR="00563C6D" w:rsidRPr="000D3C7C">
        <w:rPr>
          <w:b/>
          <w:noProof/>
          <w:szCs w:val="22"/>
          <w:lang w:val="bg-BG"/>
        </w:rPr>
        <w:t>ъзможни нежелани реакции</w:t>
      </w:r>
    </w:p>
    <w:p w:rsidR="009127D5" w:rsidRDefault="009127D5" w:rsidP="00B7195F">
      <w:pPr>
        <w:keepNext/>
        <w:numPr>
          <w:ilvl w:val="12"/>
          <w:numId w:val="0"/>
        </w:numPr>
        <w:tabs>
          <w:tab w:val="clear" w:pos="567"/>
        </w:tabs>
        <w:spacing w:line="240" w:lineRule="auto"/>
        <w:rPr>
          <w:noProof/>
          <w:szCs w:val="22"/>
          <w:lang w:val="bg-BG"/>
        </w:rPr>
      </w:pPr>
    </w:p>
    <w:p w:rsidR="009127D5" w:rsidRDefault="009127D5">
      <w:pPr>
        <w:numPr>
          <w:ilvl w:val="12"/>
          <w:numId w:val="0"/>
        </w:numPr>
        <w:tabs>
          <w:tab w:val="clear" w:pos="567"/>
        </w:tabs>
        <w:spacing w:line="240" w:lineRule="auto"/>
        <w:ind w:right="-29"/>
        <w:rPr>
          <w:noProof/>
          <w:szCs w:val="22"/>
          <w:lang w:val="bg-BG"/>
        </w:rPr>
      </w:pPr>
      <w:r>
        <w:rPr>
          <w:noProof/>
          <w:szCs w:val="22"/>
          <w:lang w:val="bg-BG"/>
        </w:rPr>
        <w:t xml:space="preserve">Както всички лекарства, </w:t>
      </w:r>
      <w:r w:rsidR="002E1B46">
        <w:rPr>
          <w:noProof/>
          <w:szCs w:val="22"/>
          <w:lang w:val="bg-BG"/>
        </w:rPr>
        <w:t>това лекарство</w:t>
      </w:r>
      <w:r>
        <w:rPr>
          <w:noProof/>
          <w:szCs w:val="22"/>
          <w:lang w:val="bg-BG"/>
        </w:rPr>
        <w:t xml:space="preserve"> може да предизвика нежелани </w:t>
      </w:r>
      <w:r w:rsidR="00900075">
        <w:rPr>
          <w:noProof/>
          <w:szCs w:val="22"/>
          <w:lang w:val="bg-BG"/>
        </w:rPr>
        <w:t>реакции</w:t>
      </w:r>
      <w:r>
        <w:rPr>
          <w:noProof/>
          <w:szCs w:val="22"/>
          <w:lang w:val="bg-BG"/>
        </w:rPr>
        <w:t>, въпреки че не всеки ги получава.</w:t>
      </w:r>
    </w:p>
    <w:p w:rsidR="009127D5" w:rsidRDefault="009127D5">
      <w:pPr>
        <w:numPr>
          <w:ilvl w:val="12"/>
          <w:numId w:val="0"/>
        </w:numPr>
        <w:tabs>
          <w:tab w:val="clear" w:pos="567"/>
        </w:tabs>
        <w:spacing w:line="240" w:lineRule="auto"/>
        <w:ind w:right="-29"/>
        <w:rPr>
          <w:noProof/>
          <w:szCs w:val="22"/>
          <w:lang w:val="bg-BG"/>
        </w:rPr>
      </w:pPr>
    </w:p>
    <w:p w:rsidR="009127D5" w:rsidRDefault="009127D5">
      <w:pPr>
        <w:tabs>
          <w:tab w:val="clear" w:pos="567"/>
        </w:tabs>
        <w:spacing w:line="240" w:lineRule="auto"/>
        <w:jc w:val="both"/>
        <w:rPr>
          <w:lang w:val="bg-BG"/>
        </w:rPr>
      </w:pPr>
      <w:r>
        <w:rPr>
          <w:lang w:val="bg-BG"/>
        </w:rPr>
        <w:t>Системната алергия е рядка (</w:t>
      </w:r>
      <w:r>
        <w:rPr>
          <w:lang w:val="en-US"/>
        </w:rPr>
        <w:sym w:font="Symbol" w:char="F0B3"/>
      </w:r>
      <w:r>
        <w:rPr>
          <w:lang w:val="bg-BG"/>
        </w:rPr>
        <w:t xml:space="preserve"> 1/10 000 до </w:t>
      </w:r>
      <w:r>
        <w:rPr>
          <w:lang w:val="bg-BG"/>
        </w:rPr>
        <w:sym w:font="Symbol" w:char="F03C"/>
      </w:r>
      <w:r>
        <w:rPr>
          <w:lang w:val="bg-BG"/>
        </w:rPr>
        <w:t>1/1 000). Симптомите са следните:</w:t>
      </w:r>
    </w:p>
    <w:p w:rsidR="009127D5" w:rsidRDefault="009127D5" w:rsidP="00323594">
      <w:pPr>
        <w:numPr>
          <w:ilvl w:val="0"/>
          <w:numId w:val="19"/>
        </w:numPr>
        <w:tabs>
          <w:tab w:val="clear" w:pos="567"/>
        </w:tabs>
        <w:spacing w:line="240" w:lineRule="auto"/>
        <w:rPr>
          <w:lang w:val="bg-BG"/>
        </w:rPr>
      </w:pPr>
      <w:r>
        <w:rPr>
          <w:lang w:val="bg-BG"/>
        </w:rPr>
        <w:t>обрив по цялото тяло</w:t>
      </w:r>
      <w:r>
        <w:rPr>
          <w:lang w:val="bg-BG"/>
        </w:rPr>
        <w:tab/>
      </w:r>
      <w:r>
        <w:rPr>
          <w:lang w:val="bg-BG"/>
        </w:rPr>
        <w:tab/>
      </w:r>
      <w:r>
        <w:rPr>
          <w:lang w:val="bg-BG"/>
        </w:rPr>
        <w:tab/>
      </w:r>
      <w:r>
        <w:rPr>
          <w:lang w:val="bg-BG"/>
        </w:rPr>
        <w:sym w:font="Symbol" w:char="F0B7"/>
      </w:r>
      <w:r>
        <w:rPr>
          <w:lang w:val="bg-BG"/>
        </w:rPr>
        <w:tab/>
        <w:t>спадане на кръвното налягане</w:t>
      </w:r>
    </w:p>
    <w:p w:rsidR="009127D5" w:rsidRDefault="009127D5" w:rsidP="00323594">
      <w:pPr>
        <w:numPr>
          <w:ilvl w:val="0"/>
          <w:numId w:val="18"/>
        </w:numPr>
        <w:tabs>
          <w:tab w:val="clear" w:pos="567"/>
        </w:tabs>
        <w:spacing w:line="240" w:lineRule="auto"/>
        <w:rPr>
          <w:lang w:val="bg-BG"/>
        </w:rPr>
      </w:pPr>
      <w:r>
        <w:rPr>
          <w:lang w:val="bg-BG"/>
        </w:rPr>
        <w:t>затруднено дишане</w:t>
      </w:r>
      <w:r>
        <w:rPr>
          <w:lang w:val="bg-BG"/>
        </w:rPr>
        <w:tab/>
      </w:r>
      <w:r>
        <w:rPr>
          <w:lang w:val="bg-BG"/>
        </w:rPr>
        <w:tab/>
      </w:r>
      <w:r>
        <w:rPr>
          <w:lang w:val="bg-BG"/>
        </w:rPr>
        <w:tab/>
      </w:r>
      <w:r>
        <w:rPr>
          <w:lang w:val="bg-BG"/>
        </w:rPr>
        <w:sym w:font="Symbol" w:char="F0B7"/>
      </w:r>
      <w:r>
        <w:rPr>
          <w:lang w:val="bg-BG"/>
        </w:rPr>
        <w:tab/>
        <w:t>ускорена сърдечна дейност</w:t>
      </w:r>
    </w:p>
    <w:p w:rsidR="009127D5" w:rsidRDefault="009127D5" w:rsidP="00323594">
      <w:pPr>
        <w:numPr>
          <w:ilvl w:val="0"/>
          <w:numId w:val="18"/>
        </w:numPr>
        <w:tabs>
          <w:tab w:val="clear" w:pos="567"/>
        </w:tabs>
        <w:spacing w:line="240" w:lineRule="auto"/>
        <w:rPr>
          <w:lang w:val="bg-BG"/>
        </w:rPr>
      </w:pPr>
      <w:r>
        <w:rPr>
          <w:lang w:val="bg-BG"/>
        </w:rPr>
        <w:t>хриптящо дишане</w:t>
      </w:r>
      <w:r>
        <w:rPr>
          <w:lang w:val="bg-BG"/>
        </w:rPr>
        <w:tab/>
      </w:r>
      <w:r>
        <w:rPr>
          <w:lang w:val="bg-BG"/>
        </w:rPr>
        <w:tab/>
      </w:r>
      <w:r>
        <w:tab/>
      </w:r>
      <w:r>
        <w:rPr>
          <w:lang w:val="bg-BG"/>
        </w:rPr>
        <w:sym w:font="Symbol" w:char="F0B7"/>
      </w:r>
      <w:r>
        <w:rPr>
          <w:lang w:val="bg-BG"/>
        </w:rPr>
        <w:tab/>
        <w:t>изпотяване</w:t>
      </w:r>
    </w:p>
    <w:p w:rsidR="009127D5" w:rsidRDefault="009127D5">
      <w:pPr>
        <w:tabs>
          <w:tab w:val="clear" w:pos="567"/>
        </w:tabs>
        <w:spacing w:line="240" w:lineRule="auto"/>
        <w:rPr>
          <w:lang w:val="bg-BG"/>
        </w:rPr>
      </w:pPr>
    </w:p>
    <w:p w:rsidR="009127D5" w:rsidRDefault="009127D5">
      <w:pPr>
        <w:tabs>
          <w:tab w:val="clear" w:pos="567"/>
        </w:tabs>
        <w:spacing w:line="240" w:lineRule="auto"/>
        <w:rPr>
          <w:lang w:val="bg-BG"/>
        </w:rPr>
      </w:pPr>
      <w:r>
        <w:rPr>
          <w:lang w:val="bg-BG"/>
        </w:rPr>
        <w:t xml:space="preserve">Ако смятате, че имате този тип инсулинова алергия с Humalog Mix25, незабавно </w:t>
      </w:r>
      <w:r w:rsidR="002320DC">
        <w:rPr>
          <w:lang w:val="bg-BG"/>
        </w:rPr>
        <w:t>информирайте</w:t>
      </w:r>
      <w:r>
        <w:rPr>
          <w:lang w:val="bg-BG"/>
        </w:rPr>
        <w:t xml:space="preserve"> Вашия лекар.</w:t>
      </w:r>
    </w:p>
    <w:p w:rsidR="002E1B46" w:rsidRDefault="002E1B46" w:rsidP="002E1B46">
      <w:pPr>
        <w:tabs>
          <w:tab w:val="clear" w:pos="567"/>
        </w:tabs>
        <w:spacing w:line="240" w:lineRule="auto"/>
        <w:rPr>
          <w:lang w:val="bg-BG"/>
        </w:rPr>
      </w:pPr>
      <w:r>
        <w:rPr>
          <w:lang w:val="bg-BG"/>
        </w:rPr>
        <w:t>Локалната алергия е честа (</w:t>
      </w:r>
      <w:r>
        <w:rPr>
          <w:lang w:val="en-US"/>
        </w:rPr>
        <w:sym w:font="Symbol" w:char="F0B3"/>
      </w:r>
      <w:r>
        <w:rPr>
          <w:lang w:val="bg-BG"/>
        </w:rPr>
        <w:t xml:space="preserve"> 1/100 до </w:t>
      </w:r>
      <w:r>
        <w:rPr>
          <w:lang w:val="bg-BG"/>
        </w:rPr>
        <w:sym w:font="Symbol" w:char="F03C"/>
      </w:r>
      <w:r>
        <w:rPr>
          <w:lang w:val="bg-BG"/>
        </w:rPr>
        <w:t xml:space="preserve">1/10): Някои хора получават зачервяване, подуване или сърбеж около мястото на инжектиране на инсулина. Обикновено това отзвучава за няколко дни до няколко седмици. Ако това Ви се случи, </w:t>
      </w:r>
      <w:r w:rsidR="00E7301A">
        <w:rPr>
          <w:lang w:val="bg-BG"/>
        </w:rPr>
        <w:t>информирайте</w:t>
      </w:r>
      <w:r>
        <w:rPr>
          <w:lang w:val="bg-BG"/>
        </w:rPr>
        <w:t xml:space="preserve"> Вашия лекар.</w:t>
      </w:r>
    </w:p>
    <w:p w:rsidR="009127D5" w:rsidRDefault="009127D5">
      <w:pPr>
        <w:numPr>
          <w:ilvl w:val="12"/>
          <w:numId w:val="0"/>
        </w:numPr>
        <w:tabs>
          <w:tab w:val="clear" w:pos="567"/>
        </w:tabs>
        <w:spacing w:line="240" w:lineRule="auto"/>
        <w:ind w:right="-29"/>
        <w:rPr>
          <w:noProof/>
          <w:szCs w:val="22"/>
          <w:lang w:val="bg-BG"/>
        </w:rPr>
      </w:pPr>
    </w:p>
    <w:p w:rsidR="009127D5" w:rsidRDefault="009127D5">
      <w:pPr>
        <w:tabs>
          <w:tab w:val="clear" w:pos="567"/>
        </w:tabs>
        <w:spacing w:line="240" w:lineRule="auto"/>
        <w:rPr>
          <w:lang w:val="bg-BG"/>
        </w:rPr>
      </w:pPr>
      <w:r>
        <w:rPr>
          <w:lang w:val="bg-BG"/>
        </w:rPr>
        <w:t>Липодистрофия (удебеляване или хлътване върху кожата) е нечеста (</w:t>
      </w:r>
      <w:r>
        <w:rPr>
          <w:lang w:val="en-US"/>
        </w:rPr>
        <w:sym w:font="Symbol" w:char="F0B3"/>
      </w:r>
      <w:r>
        <w:rPr>
          <w:lang w:val="bg-BG"/>
        </w:rPr>
        <w:t xml:space="preserve"> 1/1 000 до </w:t>
      </w:r>
      <w:r>
        <w:rPr>
          <w:lang w:val="bg-BG"/>
        </w:rPr>
        <w:sym w:font="Symbol" w:char="F03C"/>
      </w:r>
      <w:r>
        <w:rPr>
          <w:lang w:val="bg-BG"/>
        </w:rPr>
        <w:t>1/100)</w:t>
      </w:r>
      <w:r w:rsidR="002B2916">
        <w:rPr>
          <w:lang w:val="bg-BG"/>
        </w:rPr>
        <w:t xml:space="preserve">. </w:t>
      </w:r>
      <w:r>
        <w:rPr>
          <w:lang w:val="bg-BG"/>
        </w:rPr>
        <w:t xml:space="preserve">Ако забележите надебеляване или хлътване на мястото на инжектиране, </w:t>
      </w:r>
      <w:r w:rsidR="002320DC">
        <w:rPr>
          <w:lang w:val="bg-BG"/>
        </w:rPr>
        <w:t>информирайте</w:t>
      </w:r>
      <w:r>
        <w:rPr>
          <w:lang w:val="bg-BG"/>
        </w:rPr>
        <w:t xml:space="preserve"> Вашия лекар.</w:t>
      </w:r>
    </w:p>
    <w:p w:rsidR="009127D5" w:rsidRDefault="009127D5">
      <w:pPr>
        <w:tabs>
          <w:tab w:val="clear" w:pos="567"/>
        </w:tabs>
        <w:spacing w:line="240" w:lineRule="auto"/>
        <w:rPr>
          <w:lang w:val="bg-BG"/>
        </w:rPr>
      </w:pPr>
    </w:p>
    <w:p w:rsidR="00FA11BC" w:rsidRPr="00601C3B" w:rsidRDefault="00C12978" w:rsidP="00FA11BC">
      <w:pPr>
        <w:rPr>
          <w:lang w:val="ru-RU"/>
        </w:rPr>
      </w:pPr>
      <w:r>
        <w:rPr>
          <w:szCs w:val="22"/>
          <w:lang w:val="bg-BG" w:eastAsia="de-DE"/>
        </w:rPr>
        <w:t>Има съобщения за о</w:t>
      </w:r>
      <w:r w:rsidR="00FA11BC">
        <w:rPr>
          <w:szCs w:val="22"/>
          <w:lang w:val="bg-BG" w:eastAsia="de-DE"/>
        </w:rPr>
        <w:t>ток (напр., подуване на ръцете, глезените; задръжка на течности), особено при започването на лечение с инсулин или по време на промяна на лечението с цел подобряване на контрола на кръвната Ви захар.</w:t>
      </w:r>
    </w:p>
    <w:p w:rsidR="002373A4" w:rsidRPr="002373A4" w:rsidRDefault="002373A4" w:rsidP="002373A4">
      <w:pPr>
        <w:tabs>
          <w:tab w:val="clear" w:pos="567"/>
        </w:tabs>
        <w:spacing w:line="240" w:lineRule="auto"/>
        <w:ind w:right="-2"/>
        <w:rPr>
          <w:szCs w:val="22"/>
          <w:lang w:val="ru-RU" w:eastAsia="de-DE"/>
        </w:rPr>
      </w:pPr>
    </w:p>
    <w:p w:rsidR="00563C6D" w:rsidRPr="000D3C7C" w:rsidRDefault="00563C6D" w:rsidP="00563C6D">
      <w:pPr>
        <w:numPr>
          <w:ilvl w:val="12"/>
          <w:numId w:val="0"/>
        </w:numPr>
        <w:tabs>
          <w:tab w:val="clear" w:pos="567"/>
          <w:tab w:val="left" w:pos="720"/>
        </w:tabs>
        <w:spacing w:line="240" w:lineRule="auto"/>
        <w:ind w:right="-2"/>
        <w:rPr>
          <w:b/>
          <w:szCs w:val="22"/>
          <w:lang w:val="bg-BG"/>
        </w:rPr>
      </w:pPr>
      <w:r w:rsidRPr="000D3C7C">
        <w:rPr>
          <w:b/>
          <w:szCs w:val="22"/>
          <w:lang w:val="bg-BG"/>
        </w:rPr>
        <w:t>Съобщаване на нежелани реакции</w:t>
      </w:r>
    </w:p>
    <w:p w:rsidR="00563C6D" w:rsidRPr="002A32DA" w:rsidRDefault="00563C6D" w:rsidP="00176A79">
      <w:pPr>
        <w:ind w:right="-2"/>
        <w:rPr>
          <w:szCs w:val="22"/>
          <w:lang w:val="ru-RU"/>
        </w:rPr>
      </w:pPr>
      <w:r w:rsidRPr="000D3C7C">
        <w:rPr>
          <w:szCs w:val="22"/>
          <w:lang w:val="bg-BG"/>
        </w:rPr>
        <w:t xml:space="preserve">Ако </w:t>
      </w:r>
      <w:r w:rsidRPr="000D3C7C">
        <w:rPr>
          <w:noProof/>
          <w:szCs w:val="22"/>
          <w:lang w:val="bg-BG"/>
        </w:rPr>
        <w:t>получите някакви нежелани</w:t>
      </w:r>
      <w:r w:rsidRPr="000D3C7C">
        <w:rPr>
          <w:szCs w:val="22"/>
          <w:lang w:val="bg-BG"/>
        </w:rPr>
        <w:t xml:space="preserve"> лекарствени реакции</w:t>
      </w:r>
      <w:r w:rsidRPr="000D3C7C">
        <w:rPr>
          <w:noProof/>
          <w:szCs w:val="22"/>
          <w:lang w:val="bg-BG"/>
        </w:rPr>
        <w:t xml:space="preserve">, уведомете </w:t>
      </w:r>
      <w:r w:rsidRPr="005A48AB">
        <w:rPr>
          <w:noProof/>
          <w:szCs w:val="22"/>
          <w:lang w:val="bg-BG"/>
        </w:rPr>
        <w:t>Вашия</w:t>
      </w:r>
      <w:r>
        <w:rPr>
          <w:noProof/>
          <w:szCs w:val="22"/>
          <w:lang w:val="bg-BG"/>
        </w:rPr>
        <w:t xml:space="preserve"> </w:t>
      </w:r>
      <w:r w:rsidRPr="005A48AB">
        <w:rPr>
          <w:noProof/>
          <w:szCs w:val="22"/>
          <w:lang w:val="bg-BG"/>
        </w:rPr>
        <w:t>лекар</w:t>
      </w:r>
      <w:r>
        <w:rPr>
          <w:noProof/>
          <w:szCs w:val="22"/>
          <w:lang w:val="bg-BG"/>
        </w:rPr>
        <w:t xml:space="preserve"> </w:t>
      </w:r>
      <w:r w:rsidRPr="005A48AB">
        <w:rPr>
          <w:noProof/>
          <w:szCs w:val="22"/>
          <w:lang w:val="bg-BG"/>
        </w:rPr>
        <w:t>или</w:t>
      </w:r>
      <w:r>
        <w:rPr>
          <w:noProof/>
          <w:szCs w:val="22"/>
          <w:lang w:val="bg-BG"/>
        </w:rPr>
        <w:t xml:space="preserve"> </w:t>
      </w:r>
      <w:r w:rsidRPr="005A48AB">
        <w:rPr>
          <w:noProof/>
          <w:szCs w:val="22"/>
          <w:lang w:val="bg-BG"/>
        </w:rPr>
        <w:t>фармацевт</w:t>
      </w:r>
      <w:r w:rsidRPr="000D3C7C">
        <w:rPr>
          <w:noProof/>
          <w:szCs w:val="22"/>
          <w:lang w:val="bg-BG"/>
        </w:rPr>
        <w:t xml:space="preserve">. </w:t>
      </w:r>
      <w:r w:rsidRPr="000D3C7C">
        <w:rPr>
          <w:szCs w:val="22"/>
          <w:lang w:val="bg-BG"/>
        </w:rPr>
        <w:t xml:space="preserve">Това включва </w:t>
      </w:r>
      <w:r w:rsidRPr="00900075">
        <w:rPr>
          <w:szCs w:val="22"/>
          <w:lang w:val="bg-BG"/>
        </w:rPr>
        <w:t>всички възможни</w:t>
      </w:r>
      <w:r w:rsidRPr="00176A79">
        <w:rPr>
          <w:szCs w:val="22"/>
          <w:lang w:val="bg-BG"/>
        </w:rPr>
        <w:t xml:space="preserve"> </w:t>
      </w:r>
      <w:r w:rsidRPr="00900075">
        <w:rPr>
          <w:szCs w:val="22"/>
          <w:lang w:val="bg-BG"/>
        </w:rPr>
        <w:t>неописани в тази</w:t>
      </w:r>
      <w:r w:rsidRPr="000D3C7C">
        <w:rPr>
          <w:szCs w:val="22"/>
          <w:lang w:val="bg-BG"/>
        </w:rPr>
        <w:t xml:space="preserve"> листовка нежелани реакции</w:t>
      </w:r>
      <w:r w:rsidRPr="000D3C7C">
        <w:rPr>
          <w:noProof/>
          <w:szCs w:val="22"/>
          <w:lang w:val="bg-BG"/>
        </w:rPr>
        <w:t>. Можете</w:t>
      </w:r>
      <w:r>
        <w:rPr>
          <w:noProof/>
          <w:szCs w:val="22"/>
          <w:lang w:val="bg-BG"/>
        </w:rPr>
        <w:t xml:space="preserve"> също </w:t>
      </w:r>
      <w:r w:rsidRPr="000D3C7C">
        <w:rPr>
          <w:noProof/>
          <w:szCs w:val="22"/>
          <w:lang w:val="bg-BG"/>
        </w:rPr>
        <w:t xml:space="preserve">да съобщите нежелани реакции </w:t>
      </w:r>
      <w:r w:rsidRPr="000D3C7C">
        <w:rPr>
          <w:szCs w:val="22"/>
          <w:lang w:val="bg-BG"/>
        </w:rPr>
        <w:t>директно</w:t>
      </w:r>
      <w:r>
        <w:rPr>
          <w:szCs w:val="22"/>
          <w:lang w:val="bg-BG"/>
        </w:rPr>
        <w:t xml:space="preserve"> чрез </w:t>
      </w:r>
      <w:r w:rsidR="007E3037" w:rsidRPr="00CA20B9">
        <w:rPr>
          <w:noProof/>
          <w:szCs w:val="22"/>
          <w:highlight w:val="lightGray"/>
          <w:lang w:val="bg-BG"/>
        </w:rPr>
        <w:t xml:space="preserve">националната система за съобщаване, посочена в </w:t>
      </w:r>
      <w:hyperlink r:id="rId28" w:history="1">
        <w:r w:rsidR="007E3037" w:rsidRPr="00CA20B9">
          <w:rPr>
            <w:rStyle w:val="Hyperlink"/>
            <w:noProof/>
            <w:szCs w:val="22"/>
            <w:highlight w:val="lightGray"/>
            <w:lang w:val="bg-BG"/>
          </w:rPr>
          <w:t>Приложение V</w:t>
        </w:r>
      </w:hyperlink>
      <w:r w:rsidR="007E3037" w:rsidRPr="00CA20B9">
        <w:rPr>
          <w:noProof/>
          <w:szCs w:val="22"/>
          <w:lang w:val="bg-BG"/>
        </w:rPr>
        <w:t xml:space="preserve">. </w:t>
      </w:r>
      <w:r w:rsidR="00A453D0" w:rsidRPr="000D3C7C">
        <w:rPr>
          <w:szCs w:val="22"/>
          <w:lang w:val="bg-BG"/>
        </w:rPr>
        <w:t>Като съобщавате нежелани реакции, можете да дадете своя принос за получаване на повече информация относно безопасността на това лекарство.</w:t>
      </w:r>
    </w:p>
    <w:p w:rsidR="009127D5" w:rsidRDefault="009127D5">
      <w:pPr>
        <w:numPr>
          <w:ilvl w:val="12"/>
          <w:numId w:val="0"/>
        </w:numPr>
        <w:tabs>
          <w:tab w:val="clear" w:pos="567"/>
        </w:tabs>
        <w:spacing w:line="240" w:lineRule="auto"/>
        <w:ind w:left="567" w:right="-2" w:hanging="567"/>
        <w:rPr>
          <w:noProof/>
          <w:szCs w:val="22"/>
          <w:lang w:val="bg-BG"/>
        </w:rPr>
      </w:pPr>
    </w:p>
    <w:p w:rsidR="009127D5" w:rsidRDefault="009127D5" w:rsidP="00B7195F">
      <w:pPr>
        <w:keepNext/>
        <w:tabs>
          <w:tab w:val="clear" w:pos="567"/>
        </w:tabs>
        <w:spacing w:line="240" w:lineRule="auto"/>
        <w:rPr>
          <w:b/>
          <w:lang w:val="bg-BG"/>
        </w:rPr>
      </w:pPr>
      <w:r>
        <w:rPr>
          <w:b/>
          <w:lang w:val="bg-BG"/>
        </w:rPr>
        <w:t>Основни проблеми на диабета</w:t>
      </w:r>
    </w:p>
    <w:p w:rsidR="009127D5" w:rsidRDefault="009127D5" w:rsidP="00B7195F">
      <w:pPr>
        <w:keepNext/>
        <w:tabs>
          <w:tab w:val="clear" w:pos="567"/>
        </w:tabs>
        <w:spacing w:line="240" w:lineRule="auto"/>
        <w:rPr>
          <w:lang w:val="bg-BG"/>
        </w:rPr>
      </w:pPr>
    </w:p>
    <w:p w:rsidR="009127D5" w:rsidRDefault="009127D5" w:rsidP="00B7195F">
      <w:pPr>
        <w:keepNext/>
        <w:tabs>
          <w:tab w:val="clear" w:pos="567"/>
        </w:tabs>
        <w:spacing w:line="240" w:lineRule="auto"/>
        <w:rPr>
          <w:b/>
          <w:lang w:val="bg-BG"/>
        </w:rPr>
      </w:pPr>
      <w:r>
        <w:rPr>
          <w:b/>
          <w:lang w:val="bg-BG"/>
        </w:rPr>
        <w:t xml:space="preserve">А. </w:t>
      </w:r>
      <w:r>
        <w:rPr>
          <w:b/>
          <w:lang w:val="bg-BG"/>
        </w:rPr>
        <w:tab/>
        <w:t>Хипогликемия</w:t>
      </w:r>
    </w:p>
    <w:p w:rsidR="009127D5" w:rsidRDefault="009127D5">
      <w:pPr>
        <w:tabs>
          <w:tab w:val="clear" w:pos="567"/>
        </w:tabs>
        <w:spacing w:line="240" w:lineRule="auto"/>
        <w:rPr>
          <w:lang w:val="bg-BG"/>
        </w:rPr>
      </w:pPr>
      <w:r>
        <w:rPr>
          <w:lang w:val="bg-BG"/>
        </w:rPr>
        <w:t>Хипогликемия (ниска кръвна захар) означава, че няма достатъчно захар в кръвта. Тя може да бъде предизвикана ако:</w:t>
      </w:r>
    </w:p>
    <w:p w:rsidR="009127D5" w:rsidRDefault="009127D5" w:rsidP="00323594">
      <w:pPr>
        <w:numPr>
          <w:ilvl w:val="0"/>
          <w:numId w:val="19"/>
        </w:numPr>
        <w:tabs>
          <w:tab w:val="clear" w:pos="567"/>
        </w:tabs>
        <w:spacing w:line="240" w:lineRule="auto"/>
        <w:rPr>
          <w:lang w:val="bg-BG"/>
        </w:rPr>
      </w:pPr>
      <w:r>
        <w:rPr>
          <w:lang w:val="bg-BG"/>
        </w:rPr>
        <w:t>взимате твърде много Humalog Mix25 или друг инсулин;</w:t>
      </w:r>
    </w:p>
    <w:p w:rsidR="009127D5" w:rsidRDefault="009127D5" w:rsidP="00323594">
      <w:pPr>
        <w:numPr>
          <w:ilvl w:val="0"/>
          <w:numId w:val="19"/>
        </w:numPr>
        <w:tabs>
          <w:tab w:val="clear" w:pos="567"/>
        </w:tabs>
        <w:spacing w:line="240" w:lineRule="auto"/>
        <w:rPr>
          <w:lang w:val="bg-BG"/>
        </w:rPr>
      </w:pPr>
      <w:r>
        <w:rPr>
          <w:lang w:val="bg-BG"/>
        </w:rPr>
        <w:t>изпуснете или забавите храненето или промените Вашата диета;</w:t>
      </w:r>
    </w:p>
    <w:p w:rsidR="009127D5" w:rsidRDefault="009127D5" w:rsidP="00323594">
      <w:pPr>
        <w:numPr>
          <w:ilvl w:val="0"/>
          <w:numId w:val="19"/>
        </w:numPr>
        <w:tabs>
          <w:tab w:val="clear" w:pos="567"/>
        </w:tabs>
        <w:spacing w:line="240" w:lineRule="auto"/>
        <w:rPr>
          <w:lang w:val="bg-BG"/>
        </w:rPr>
      </w:pPr>
      <w:r>
        <w:rPr>
          <w:lang w:val="bg-BG"/>
        </w:rPr>
        <w:t>извършвате физическо натоварване или работите твърде много непосредствено преди или след ядене;</w:t>
      </w:r>
    </w:p>
    <w:p w:rsidR="009127D5" w:rsidRDefault="009127D5" w:rsidP="00323594">
      <w:pPr>
        <w:numPr>
          <w:ilvl w:val="0"/>
          <w:numId w:val="19"/>
        </w:numPr>
        <w:tabs>
          <w:tab w:val="clear" w:pos="567"/>
        </w:tabs>
        <w:spacing w:line="240" w:lineRule="auto"/>
        <w:rPr>
          <w:lang w:val="bg-BG"/>
        </w:rPr>
      </w:pPr>
      <w:r>
        <w:rPr>
          <w:lang w:val="bg-BG"/>
        </w:rPr>
        <w:t>имате инфекция или заболяване (особено диария или повръщане);</w:t>
      </w:r>
    </w:p>
    <w:p w:rsidR="009127D5" w:rsidRDefault="009127D5" w:rsidP="00323594">
      <w:pPr>
        <w:numPr>
          <w:ilvl w:val="0"/>
          <w:numId w:val="19"/>
        </w:numPr>
        <w:tabs>
          <w:tab w:val="clear" w:pos="567"/>
        </w:tabs>
        <w:spacing w:line="240" w:lineRule="auto"/>
        <w:rPr>
          <w:lang w:val="bg-BG"/>
        </w:rPr>
      </w:pPr>
      <w:r>
        <w:rPr>
          <w:lang w:val="bg-BG"/>
        </w:rPr>
        <w:t>има промени в нуждите Ви от инсулин; или</w:t>
      </w:r>
    </w:p>
    <w:p w:rsidR="009127D5" w:rsidRDefault="009127D5" w:rsidP="00323594">
      <w:pPr>
        <w:numPr>
          <w:ilvl w:val="0"/>
          <w:numId w:val="19"/>
        </w:numPr>
        <w:tabs>
          <w:tab w:val="clear" w:pos="567"/>
        </w:tabs>
        <w:spacing w:line="240" w:lineRule="auto"/>
        <w:rPr>
          <w:lang w:val="bg-BG"/>
        </w:rPr>
      </w:pPr>
      <w:r>
        <w:rPr>
          <w:lang w:val="bg-BG"/>
        </w:rPr>
        <w:t>имате проблем с бъбреците или черния дроб, чието състояние се влошава.</w:t>
      </w:r>
    </w:p>
    <w:p w:rsidR="009127D5" w:rsidRDefault="009127D5">
      <w:pPr>
        <w:tabs>
          <w:tab w:val="clear" w:pos="567"/>
        </w:tabs>
        <w:spacing w:line="240" w:lineRule="auto"/>
        <w:rPr>
          <w:lang w:val="bg-BG"/>
        </w:rPr>
      </w:pPr>
    </w:p>
    <w:p w:rsidR="009127D5" w:rsidRDefault="009127D5">
      <w:pPr>
        <w:tabs>
          <w:tab w:val="clear" w:pos="567"/>
        </w:tabs>
        <w:spacing w:line="240" w:lineRule="auto"/>
        <w:rPr>
          <w:lang w:val="bg-BG"/>
        </w:rPr>
      </w:pPr>
      <w:r>
        <w:rPr>
          <w:lang w:val="bg-BG"/>
        </w:rPr>
        <w:t>Алкохолът и някои лекарства могат да повлияят нивата на Вашата кръвна захар.</w:t>
      </w:r>
    </w:p>
    <w:p w:rsidR="009127D5" w:rsidRDefault="009127D5">
      <w:pPr>
        <w:tabs>
          <w:tab w:val="clear" w:pos="567"/>
        </w:tabs>
        <w:spacing w:line="240" w:lineRule="auto"/>
        <w:rPr>
          <w:lang w:val="bg-BG"/>
        </w:rPr>
      </w:pPr>
    </w:p>
    <w:p w:rsidR="009127D5" w:rsidRDefault="009127D5" w:rsidP="00B7195F">
      <w:pPr>
        <w:keepNext/>
        <w:tabs>
          <w:tab w:val="clear" w:pos="567"/>
        </w:tabs>
        <w:spacing w:line="240" w:lineRule="auto"/>
        <w:rPr>
          <w:lang w:val="bg-BG"/>
        </w:rPr>
      </w:pPr>
      <w:r>
        <w:rPr>
          <w:lang w:val="bg-BG"/>
        </w:rPr>
        <w:t>Първите симптоми на ниска кръвна захар обикновенно се появяват бързо и включват следното:</w:t>
      </w:r>
    </w:p>
    <w:p w:rsidR="009127D5" w:rsidRDefault="009127D5" w:rsidP="00323594">
      <w:pPr>
        <w:numPr>
          <w:ilvl w:val="0"/>
          <w:numId w:val="20"/>
        </w:numPr>
        <w:tabs>
          <w:tab w:val="clear" w:pos="567"/>
        </w:tabs>
        <w:spacing w:line="240" w:lineRule="auto"/>
        <w:rPr>
          <w:lang w:val="bg-BG"/>
        </w:rPr>
      </w:pPr>
      <w:r>
        <w:rPr>
          <w:lang w:val="bg-BG"/>
        </w:rPr>
        <w:t>отпадналост</w:t>
      </w:r>
      <w:r>
        <w:rPr>
          <w:lang w:val="bg-BG"/>
        </w:rPr>
        <w:tab/>
      </w:r>
      <w:r>
        <w:rPr>
          <w:lang w:val="bg-BG"/>
        </w:rPr>
        <w:tab/>
      </w:r>
      <w:r>
        <w:rPr>
          <w:lang w:val="bg-BG"/>
        </w:rPr>
        <w:tab/>
      </w:r>
      <w:r>
        <w:rPr>
          <w:lang w:val="bg-BG"/>
        </w:rPr>
        <w:tab/>
      </w:r>
      <w:r>
        <w:rPr>
          <w:lang w:val="bg-BG"/>
        </w:rPr>
        <w:sym w:font="Symbol" w:char="F0B7"/>
      </w:r>
      <w:r>
        <w:rPr>
          <w:lang w:val="bg-BG"/>
        </w:rPr>
        <w:tab/>
        <w:t>ускорена сърдечна дейност</w:t>
      </w:r>
    </w:p>
    <w:p w:rsidR="009127D5" w:rsidRDefault="009127D5" w:rsidP="00323594">
      <w:pPr>
        <w:numPr>
          <w:ilvl w:val="0"/>
          <w:numId w:val="20"/>
        </w:numPr>
        <w:tabs>
          <w:tab w:val="clear" w:pos="567"/>
        </w:tabs>
        <w:spacing w:line="240" w:lineRule="auto"/>
        <w:rPr>
          <w:lang w:val="bg-BG"/>
        </w:rPr>
      </w:pPr>
      <w:r>
        <w:rPr>
          <w:lang w:val="bg-BG"/>
        </w:rPr>
        <w:t>нервност или треперене</w:t>
      </w:r>
      <w:r>
        <w:rPr>
          <w:lang w:val="bg-BG"/>
        </w:rPr>
        <w:tab/>
      </w:r>
      <w:r>
        <w:rPr>
          <w:lang w:val="bg-BG"/>
        </w:rPr>
        <w:tab/>
      </w:r>
      <w:r>
        <w:rPr>
          <w:lang w:val="bg-BG"/>
        </w:rPr>
        <w:tab/>
      </w:r>
      <w:r>
        <w:rPr>
          <w:lang w:val="bg-BG"/>
        </w:rPr>
        <w:sym w:font="Symbol" w:char="F0B7"/>
      </w:r>
      <w:r>
        <w:rPr>
          <w:lang w:val="bg-BG"/>
        </w:rPr>
        <w:tab/>
        <w:t>позиви за повръщане</w:t>
      </w:r>
    </w:p>
    <w:p w:rsidR="009127D5" w:rsidRDefault="009127D5" w:rsidP="00323594">
      <w:pPr>
        <w:numPr>
          <w:ilvl w:val="0"/>
          <w:numId w:val="20"/>
        </w:numPr>
        <w:tabs>
          <w:tab w:val="clear" w:pos="567"/>
        </w:tabs>
        <w:spacing w:line="240" w:lineRule="auto"/>
        <w:rPr>
          <w:lang w:val="bg-BG"/>
        </w:rPr>
      </w:pPr>
      <w:r>
        <w:rPr>
          <w:lang w:val="bg-BG"/>
        </w:rPr>
        <w:t>главоболие</w:t>
      </w:r>
      <w:r>
        <w:rPr>
          <w:lang w:val="bg-BG"/>
        </w:rPr>
        <w:tab/>
      </w:r>
      <w:r>
        <w:rPr>
          <w:lang w:val="bg-BG"/>
        </w:rPr>
        <w:tab/>
      </w:r>
      <w:r>
        <w:rPr>
          <w:lang w:val="bg-BG"/>
        </w:rPr>
        <w:tab/>
      </w:r>
      <w:r>
        <w:rPr>
          <w:lang w:val="bg-BG"/>
        </w:rPr>
        <w:tab/>
      </w:r>
      <w:r>
        <w:tab/>
      </w:r>
      <w:r>
        <w:rPr>
          <w:lang w:val="bg-BG"/>
        </w:rPr>
        <w:sym w:font="Symbol" w:char="F0B7"/>
      </w:r>
      <w:r>
        <w:rPr>
          <w:lang w:val="bg-BG"/>
        </w:rPr>
        <w:tab/>
        <w:t>студена пот</w:t>
      </w:r>
    </w:p>
    <w:p w:rsidR="009127D5" w:rsidRDefault="009127D5">
      <w:pPr>
        <w:tabs>
          <w:tab w:val="clear" w:pos="567"/>
        </w:tabs>
        <w:spacing w:line="240" w:lineRule="auto"/>
      </w:pPr>
    </w:p>
    <w:p w:rsidR="009127D5" w:rsidRDefault="009127D5">
      <w:pPr>
        <w:tabs>
          <w:tab w:val="clear" w:pos="567"/>
        </w:tabs>
        <w:spacing w:line="240" w:lineRule="auto"/>
        <w:rPr>
          <w:lang w:val="bg-BG"/>
        </w:rPr>
      </w:pPr>
      <w:r>
        <w:rPr>
          <w:lang w:val="bg-BG"/>
        </w:rPr>
        <w:t>Докато не сте уверени, че можете да разпознавате Вашите предупредителни симптоми, избягвайте ситуации като шофиране например, в които Вие и другите ще бъдете изложени на риск, вследствие на хипогликемията.</w:t>
      </w:r>
    </w:p>
    <w:p w:rsidR="009127D5" w:rsidRDefault="009127D5">
      <w:pPr>
        <w:tabs>
          <w:tab w:val="clear" w:pos="567"/>
        </w:tabs>
        <w:spacing w:line="240" w:lineRule="auto"/>
        <w:rPr>
          <w:lang w:val="bg-BG"/>
        </w:rPr>
      </w:pPr>
    </w:p>
    <w:p w:rsidR="009127D5" w:rsidRDefault="009127D5" w:rsidP="00B7195F">
      <w:pPr>
        <w:keepNext/>
        <w:tabs>
          <w:tab w:val="clear" w:pos="567"/>
        </w:tabs>
        <w:spacing w:line="240" w:lineRule="auto"/>
        <w:rPr>
          <w:b/>
          <w:lang w:val="bg-BG"/>
        </w:rPr>
      </w:pPr>
      <w:r>
        <w:rPr>
          <w:b/>
          <w:lang w:val="bg-BG"/>
        </w:rPr>
        <w:t>Б.</w:t>
      </w:r>
      <w:r>
        <w:rPr>
          <w:b/>
          <w:lang w:val="bg-BG"/>
        </w:rPr>
        <w:tab/>
        <w:t>Хипергликемия и диабетна кетоацидоза</w:t>
      </w:r>
    </w:p>
    <w:p w:rsidR="009127D5" w:rsidRDefault="009127D5">
      <w:pPr>
        <w:tabs>
          <w:tab w:val="clear" w:pos="567"/>
        </w:tabs>
        <w:spacing w:line="240" w:lineRule="auto"/>
        <w:jc w:val="both"/>
        <w:rPr>
          <w:lang w:val="bg-BG"/>
        </w:rPr>
      </w:pPr>
      <w:r>
        <w:rPr>
          <w:lang w:val="bg-BG"/>
        </w:rPr>
        <w:t>Хипергликемия (твърде много захар в кръвта) означава, че Вашият организъм няма достатъчно инсулин. Хипергликемията може да бъде предизвикана от това, че :</w:t>
      </w:r>
    </w:p>
    <w:p w:rsidR="009127D5" w:rsidRDefault="009127D5">
      <w:pPr>
        <w:tabs>
          <w:tab w:val="clear" w:pos="567"/>
        </w:tabs>
        <w:spacing w:line="240" w:lineRule="auto"/>
        <w:jc w:val="both"/>
        <w:rPr>
          <w:lang w:val="bg-BG"/>
        </w:rPr>
      </w:pPr>
      <w:r>
        <w:rPr>
          <w:lang w:val="bg-BG"/>
        </w:rPr>
        <w:sym w:font="Symbol" w:char="F0B7"/>
      </w:r>
      <w:r>
        <w:rPr>
          <w:lang w:val="bg-BG"/>
        </w:rPr>
        <w:tab/>
        <w:t xml:space="preserve">не взимате Вашия </w:t>
      </w:r>
      <w:r>
        <w:rPr>
          <w:szCs w:val="22"/>
          <w:lang w:val="en-US"/>
        </w:rPr>
        <w:t>Humalog</w:t>
      </w:r>
      <w:r>
        <w:rPr>
          <w:lang w:val="bg-BG"/>
        </w:rPr>
        <w:t xml:space="preserve"> или друг инсулин;</w:t>
      </w:r>
    </w:p>
    <w:p w:rsidR="009127D5" w:rsidRDefault="009127D5">
      <w:pPr>
        <w:tabs>
          <w:tab w:val="clear" w:pos="567"/>
        </w:tabs>
        <w:spacing w:line="240" w:lineRule="auto"/>
        <w:jc w:val="both"/>
        <w:rPr>
          <w:lang w:val="bg-BG"/>
        </w:rPr>
      </w:pPr>
      <w:r>
        <w:rPr>
          <w:lang w:val="bg-BG"/>
        </w:rPr>
        <w:sym w:font="Symbol" w:char="F0B7"/>
      </w:r>
      <w:r>
        <w:rPr>
          <w:lang w:val="bg-BG"/>
        </w:rPr>
        <w:tab/>
        <w:t>взимате по</w:t>
      </w:r>
      <w:r>
        <w:rPr>
          <w:lang w:val="bg-BG"/>
        </w:rPr>
        <w:noBreakHyphen/>
        <w:t>малко инсулин, отколкото Ви е казал Вашият лекар;</w:t>
      </w:r>
    </w:p>
    <w:p w:rsidR="009127D5" w:rsidRDefault="009127D5">
      <w:pPr>
        <w:tabs>
          <w:tab w:val="clear" w:pos="567"/>
        </w:tabs>
        <w:spacing w:line="240" w:lineRule="auto"/>
        <w:jc w:val="both"/>
        <w:rPr>
          <w:lang w:val="bg-BG"/>
        </w:rPr>
      </w:pPr>
      <w:r>
        <w:rPr>
          <w:lang w:val="bg-BG"/>
        </w:rPr>
        <w:sym w:font="Symbol" w:char="F0B7"/>
      </w:r>
      <w:r>
        <w:rPr>
          <w:lang w:val="bg-BG"/>
        </w:rPr>
        <w:tab/>
        <w:t>храните се много повече, отколкото Вашата диета Ви позволява; или</w:t>
      </w:r>
    </w:p>
    <w:p w:rsidR="009127D5" w:rsidRDefault="009127D5">
      <w:pPr>
        <w:tabs>
          <w:tab w:val="clear" w:pos="567"/>
        </w:tabs>
        <w:spacing w:line="240" w:lineRule="auto"/>
        <w:jc w:val="both"/>
        <w:rPr>
          <w:lang w:val="bg-BG"/>
        </w:rPr>
      </w:pPr>
      <w:r>
        <w:rPr>
          <w:lang w:val="bg-BG"/>
        </w:rPr>
        <w:sym w:font="Symbol" w:char="F0B7"/>
      </w:r>
      <w:r>
        <w:rPr>
          <w:lang w:val="bg-BG"/>
        </w:rPr>
        <w:tab/>
        <w:t>имате температура, инфекция или емоционален стрес.</w:t>
      </w:r>
    </w:p>
    <w:p w:rsidR="009127D5" w:rsidRDefault="009127D5">
      <w:pPr>
        <w:tabs>
          <w:tab w:val="clear" w:pos="567"/>
        </w:tabs>
        <w:spacing w:line="240" w:lineRule="auto"/>
        <w:jc w:val="both"/>
        <w:rPr>
          <w:lang w:val="bg-BG"/>
        </w:rPr>
      </w:pPr>
    </w:p>
    <w:p w:rsidR="009127D5" w:rsidRDefault="009127D5">
      <w:pPr>
        <w:tabs>
          <w:tab w:val="clear" w:pos="567"/>
        </w:tabs>
        <w:spacing w:line="240" w:lineRule="auto"/>
        <w:jc w:val="both"/>
        <w:rPr>
          <w:lang w:val="bg-BG"/>
        </w:rPr>
      </w:pPr>
      <w:r>
        <w:rPr>
          <w:lang w:val="bg-BG"/>
        </w:rPr>
        <w:t>Хипергликемията може да доведе до диабетна кетоацидоза. Първите симптоми се появяват бавно след много часове или дни. Симптомите включват следното:</w:t>
      </w:r>
    </w:p>
    <w:p w:rsidR="009127D5" w:rsidRDefault="009127D5" w:rsidP="00323594">
      <w:pPr>
        <w:numPr>
          <w:ilvl w:val="0"/>
          <w:numId w:val="21"/>
        </w:numPr>
        <w:tabs>
          <w:tab w:val="clear" w:pos="567"/>
        </w:tabs>
        <w:spacing w:line="240" w:lineRule="auto"/>
        <w:rPr>
          <w:lang w:val="bg-BG"/>
        </w:rPr>
      </w:pPr>
      <w:r>
        <w:rPr>
          <w:lang w:val="bg-BG"/>
        </w:rPr>
        <w:t>сънливост</w:t>
      </w:r>
      <w:r>
        <w:tab/>
      </w:r>
      <w:r>
        <w:tab/>
      </w:r>
      <w:r>
        <w:tab/>
      </w:r>
      <w:r>
        <w:tab/>
      </w:r>
      <w:r>
        <w:tab/>
      </w:r>
      <w:r>
        <w:rPr>
          <w:lang w:val="bg-BG"/>
        </w:rPr>
        <w:sym w:font="Symbol" w:char="F0B7"/>
      </w:r>
      <w:r>
        <w:rPr>
          <w:lang w:val="bg-BG"/>
        </w:rPr>
        <w:tab/>
        <w:t>липса на апетит</w:t>
      </w:r>
    </w:p>
    <w:p w:rsidR="009127D5" w:rsidRDefault="009127D5" w:rsidP="00323594">
      <w:pPr>
        <w:numPr>
          <w:ilvl w:val="0"/>
          <w:numId w:val="21"/>
        </w:numPr>
        <w:tabs>
          <w:tab w:val="clear" w:pos="567"/>
        </w:tabs>
        <w:spacing w:line="240" w:lineRule="auto"/>
        <w:rPr>
          <w:lang w:val="bg-BG"/>
        </w:rPr>
      </w:pPr>
      <w:r>
        <w:rPr>
          <w:lang w:val="bg-BG"/>
        </w:rPr>
        <w:t>зачервено лице</w:t>
      </w:r>
      <w:r>
        <w:rPr>
          <w:lang w:val="bg-BG"/>
        </w:rPr>
        <w:tab/>
      </w:r>
      <w:r>
        <w:rPr>
          <w:lang w:val="bg-BG"/>
        </w:rPr>
        <w:tab/>
      </w:r>
      <w:r>
        <w:rPr>
          <w:lang w:val="bg-BG"/>
        </w:rPr>
        <w:tab/>
      </w:r>
      <w:r>
        <w:rPr>
          <w:lang w:val="bg-BG"/>
        </w:rPr>
        <w:tab/>
      </w:r>
      <w:r>
        <w:rPr>
          <w:lang w:val="bg-BG"/>
        </w:rPr>
        <w:sym w:font="Symbol" w:char="F0B7"/>
      </w:r>
      <w:r>
        <w:rPr>
          <w:lang w:val="bg-BG"/>
        </w:rPr>
        <w:tab/>
        <w:t>дъх с мирис на плодове</w:t>
      </w:r>
    </w:p>
    <w:p w:rsidR="009127D5" w:rsidRDefault="009127D5" w:rsidP="00323594">
      <w:pPr>
        <w:numPr>
          <w:ilvl w:val="0"/>
          <w:numId w:val="21"/>
        </w:numPr>
        <w:tabs>
          <w:tab w:val="clear" w:pos="567"/>
        </w:tabs>
        <w:spacing w:line="240" w:lineRule="auto"/>
        <w:rPr>
          <w:lang w:val="bg-BG"/>
        </w:rPr>
      </w:pPr>
      <w:r>
        <w:rPr>
          <w:lang w:val="bg-BG"/>
        </w:rPr>
        <w:t>жажда</w:t>
      </w:r>
      <w:r>
        <w:rPr>
          <w:lang w:val="bg-BG"/>
        </w:rPr>
        <w:tab/>
      </w:r>
      <w:r>
        <w:rPr>
          <w:lang w:val="bg-BG"/>
        </w:rPr>
        <w:tab/>
      </w:r>
      <w:r>
        <w:rPr>
          <w:lang w:val="bg-BG"/>
        </w:rPr>
        <w:tab/>
      </w:r>
      <w:r>
        <w:rPr>
          <w:lang w:val="bg-BG"/>
        </w:rPr>
        <w:tab/>
      </w:r>
      <w:r>
        <w:rPr>
          <w:lang w:val="bg-BG"/>
        </w:rPr>
        <w:tab/>
      </w:r>
      <w:r>
        <w:rPr>
          <w:lang w:val="bg-BG"/>
        </w:rPr>
        <w:sym w:font="Symbol" w:char="F0B7"/>
      </w:r>
      <w:r>
        <w:rPr>
          <w:lang w:val="bg-BG"/>
        </w:rPr>
        <w:tab/>
        <w:t>позиви за повръщане или повръщане</w:t>
      </w:r>
    </w:p>
    <w:p w:rsidR="009127D5" w:rsidRDefault="009127D5">
      <w:pPr>
        <w:tabs>
          <w:tab w:val="clear" w:pos="567"/>
        </w:tabs>
        <w:spacing w:line="240" w:lineRule="auto"/>
        <w:rPr>
          <w:lang w:val="bg-BG"/>
        </w:rPr>
      </w:pPr>
    </w:p>
    <w:p w:rsidR="009127D5" w:rsidRDefault="009127D5">
      <w:pPr>
        <w:tabs>
          <w:tab w:val="clear" w:pos="567"/>
        </w:tabs>
        <w:spacing w:line="240" w:lineRule="auto"/>
        <w:rPr>
          <w:b/>
          <w:bCs/>
          <w:lang w:val="bg-BG"/>
        </w:rPr>
      </w:pPr>
      <w:r>
        <w:rPr>
          <w:lang w:val="bg-BG"/>
        </w:rPr>
        <w:t xml:space="preserve">Тежките симптоми са тежко дишане и ускорен пулс. </w:t>
      </w:r>
      <w:r>
        <w:rPr>
          <w:b/>
          <w:bCs/>
          <w:lang w:val="bg-BG"/>
        </w:rPr>
        <w:t>Потърсете медицинска помощ незабавно.</w:t>
      </w:r>
    </w:p>
    <w:p w:rsidR="009127D5" w:rsidRDefault="009127D5">
      <w:pPr>
        <w:numPr>
          <w:ilvl w:val="12"/>
          <w:numId w:val="0"/>
        </w:numPr>
        <w:tabs>
          <w:tab w:val="clear" w:pos="567"/>
        </w:tabs>
        <w:spacing w:line="240" w:lineRule="auto"/>
        <w:ind w:left="567" w:right="-2" w:hanging="567"/>
        <w:rPr>
          <w:noProof/>
          <w:szCs w:val="22"/>
          <w:lang w:val="bg-BG"/>
        </w:rPr>
      </w:pPr>
    </w:p>
    <w:p w:rsidR="009127D5" w:rsidRDefault="009127D5" w:rsidP="00104D8D">
      <w:pPr>
        <w:keepNext/>
        <w:tabs>
          <w:tab w:val="clear" w:pos="567"/>
        </w:tabs>
        <w:spacing w:line="240" w:lineRule="auto"/>
        <w:rPr>
          <w:b/>
          <w:lang w:val="bg-BG"/>
        </w:rPr>
      </w:pPr>
      <w:r>
        <w:rPr>
          <w:b/>
          <w:lang w:val="bg-BG"/>
        </w:rPr>
        <w:t>В.</w:t>
      </w:r>
      <w:r>
        <w:rPr>
          <w:b/>
          <w:lang w:val="bg-BG"/>
        </w:rPr>
        <w:tab/>
        <w:t>Заболяване</w:t>
      </w:r>
    </w:p>
    <w:p w:rsidR="009127D5" w:rsidRDefault="009127D5" w:rsidP="00176A79">
      <w:pPr>
        <w:tabs>
          <w:tab w:val="clear" w:pos="567"/>
        </w:tabs>
        <w:spacing w:line="240" w:lineRule="auto"/>
        <w:rPr>
          <w:lang w:val="bg-BG"/>
        </w:rPr>
      </w:pPr>
      <w:r>
        <w:rPr>
          <w:lang w:val="bg-BG"/>
        </w:rPr>
        <w:t xml:space="preserve">Ако сте болен/на, особено ако се чувствате или сте отпаднал/а, то количеството инсулин от което се нуждаете може да се промени. </w:t>
      </w:r>
      <w:r>
        <w:rPr>
          <w:b/>
          <w:lang w:val="bg-BG"/>
        </w:rPr>
        <w:t>Дори когато не се храните нормално Вие се нуждаете от инсулин.</w:t>
      </w:r>
      <w:r>
        <w:rPr>
          <w:lang w:val="bg-BG"/>
        </w:rPr>
        <w:t xml:space="preserve"> Изследвайте си урината и</w:t>
      </w:r>
      <w:r w:rsidR="00DD13D6">
        <w:rPr>
          <w:lang w:val="bg-BG"/>
        </w:rPr>
        <w:t>ли</w:t>
      </w:r>
      <w:r>
        <w:rPr>
          <w:lang w:val="bg-BG"/>
        </w:rPr>
        <w:t xml:space="preserve"> кръвта, следвайте Вашите „правила на заболяването” и </w:t>
      </w:r>
      <w:r w:rsidR="002320DC">
        <w:rPr>
          <w:lang w:val="bg-BG"/>
        </w:rPr>
        <w:t>информирайте</w:t>
      </w:r>
      <w:r>
        <w:rPr>
          <w:lang w:val="bg-BG"/>
        </w:rPr>
        <w:t xml:space="preserve"> Вашия лекар.</w:t>
      </w:r>
    </w:p>
    <w:p w:rsidR="009127D5" w:rsidRDefault="009127D5">
      <w:pPr>
        <w:numPr>
          <w:ilvl w:val="12"/>
          <w:numId w:val="0"/>
        </w:numPr>
        <w:tabs>
          <w:tab w:val="clear" w:pos="567"/>
        </w:tabs>
        <w:spacing w:line="240" w:lineRule="auto"/>
        <w:ind w:left="567" w:right="-2" w:hanging="567"/>
        <w:rPr>
          <w:noProof/>
          <w:szCs w:val="22"/>
          <w:lang w:val="bg-BG"/>
        </w:rPr>
      </w:pPr>
    </w:p>
    <w:p w:rsidR="009127D5" w:rsidRDefault="009127D5">
      <w:pPr>
        <w:numPr>
          <w:ilvl w:val="12"/>
          <w:numId w:val="0"/>
        </w:numPr>
        <w:tabs>
          <w:tab w:val="clear" w:pos="567"/>
        </w:tabs>
        <w:spacing w:line="240" w:lineRule="auto"/>
        <w:ind w:left="567" w:right="-2" w:hanging="567"/>
        <w:rPr>
          <w:noProof/>
          <w:szCs w:val="22"/>
          <w:lang w:val="bg-BG"/>
        </w:rPr>
      </w:pPr>
    </w:p>
    <w:p w:rsidR="009127D5" w:rsidRDefault="009127D5" w:rsidP="00563C6D">
      <w:pPr>
        <w:keepNext/>
        <w:numPr>
          <w:ilvl w:val="12"/>
          <w:numId w:val="0"/>
        </w:numPr>
        <w:tabs>
          <w:tab w:val="clear" w:pos="567"/>
        </w:tabs>
        <w:spacing w:line="240" w:lineRule="auto"/>
        <w:rPr>
          <w:noProof/>
          <w:szCs w:val="22"/>
          <w:lang w:val="bg-BG"/>
        </w:rPr>
      </w:pPr>
      <w:r>
        <w:rPr>
          <w:b/>
          <w:noProof/>
          <w:szCs w:val="22"/>
          <w:lang w:val="bg-BG"/>
        </w:rPr>
        <w:t>5.</w:t>
      </w:r>
      <w:r>
        <w:rPr>
          <w:b/>
          <w:noProof/>
          <w:szCs w:val="22"/>
          <w:lang w:val="bg-BG"/>
        </w:rPr>
        <w:tab/>
      </w:r>
      <w:r w:rsidR="001612EA">
        <w:rPr>
          <w:b/>
          <w:noProof/>
          <w:szCs w:val="22"/>
          <w:lang w:val="bg-BG"/>
        </w:rPr>
        <w:t>К</w:t>
      </w:r>
      <w:r w:rsidR="00563C6D" w:rsidRPr="000D3C7C">
        <w:rPr>
          <w:b/>
          <w:noProof/>
          <w:szCs w:val="22"/>
          <w:lang w:val="bg-BG"/>
        </w:rPr>
        <w:t>ак да съхранявате</w:t>
      </w:r>
      <w:r w:rsidR="00563C6D" w:rsidRPr="002A32DA">
        <w:rPr>
          <w:b/>
          <w:szCs w:val="22"/>
          <w:lang w:val="bg-BG"/>
        </w:rPr>
        <w:t xml:space="preserve"> </w:t>
      </w:r>
      <w:r w:rsidR="00563C6D">
        <w:rPr>
          <w:b/>
          <w:szCs w:val="22"/>
          <w:lang w:val="bg-BG"/>
        </w:rPr>
        <w:t xml:space="preserve">Humalog </w:t>
      </w:r>
      <w:r w:rsidR="00563C6D">
        <w:rPr>
          <w:b/>
          <w:noProof/>
          <w:szCs w:val="22"/>
          <w:lang w:val="bg-BG"/>
        </w:rPr>
        <w:t>Mix25</w:t>
      </w:r>
    </w:p>
    <w:p w:rsidR="009127D5" w:rsidRDefault="009127D5" w:rsidP="00B7195F">
      <w:pPr>
        <w:keepNext/>
        <w:tabs>
          <w:tab w:val="clear" w:pos="567"/>
        </w:tabs>
        <w:spacing w:line="240" w:lineRule="auto"/>
        <w:rPr>
          <w:i/>
          <w:noProof/>
          <w:szCs w:val="22"/>
          <w:lang w:val="bg-BG"/>
        </w:rPr>
      </w:pPr>
    </w:p>
    <w:p w:rsidR="009127D5" w:rsidRDefault="009127D5" w:rsidP="00974812">
      <w:pPr>
        <w:rPr>
          <w:noProof/>
          <w:szCs w:val="22"/>
          <w:lang w:val="bg-BG"/>
        </w:rPr>
      </w:pPr>
      <w:r>
        <w:rPr>
          <w:noProof/>
          <w:szCs w:val="22"/>
          <w:lang w:val="bg-BG"/>
        </w:rPr>
        <w:t>Преди употреба съхранявайте Humalog Mix2</w:t>
      </w:r>
      <w:r w:rsidR="001612EA">
        <w:rPr>
          <w:noProof/>
          <w:szCs w:val="22"/>
          <w:lang w:val="bg-BG"/>
        </w:rPr>
        <w:t>5</w:t>
      </w:r>
      <w:r>
        <w:rPr>
          <w:noProof/>
          <w:szCs w:val="22"/>
          <w:lang w:val="bg-BG"/>
        </w:rPr>
        <w:t>, предназначен за Вас</w:t>
      </w:r>
      <w:r w:rsidR="001612EA">
        <w:rPr>
          <w:noProof/>
          <w:szCs w:val="22"/>
          <w:lang w:val="bg-BG"/>
        </w:rPr>
        <w:t>,</w:t>
      </w:r>
      <w:r>
        <w:rPr>
          <w:noProof/>
          <w:szCs w:val="22"/>
          <w:lang w:val="bg-BG"/>
        </w:rPr>
        <w:t xml:space="preserve"> в хладилник (2°С</w:t>
      </w:r>
      <w:r>
        <w:rPr>
          <w:lang w:val="bg-BG"/>
        </w:rPr>
        <w:t xml:space="preserve"> – </w:t>
      </w:r>
      <w:r>
        <w:rPr>
          <w:noProof/>
          <w:szCs w:val="22"/>
          <w:lang w:val="bg-BG"/>
        </w:rPr>
        <w:t>8°С).</w:t>
      </w:r>
      <w:r>
        <w:rPr>
          <w:lang w:val="bg-BG"/>
        </w:rPr>
        <w:t xml:space="preserve"> Не замразявайте. </w:t>
      </w:r>
      <w:r w:rsidR="00974812" w:rsidRPr="00974812">
        <w:rPr>
          <w:szCs w:val="22"/>
          <w:lang w:val="ru-RU"/>
        </w:rPr>
        <w:t>Съхранявайте флакон</w:t>
      </w:r>
      <w:r w:rsidR="001612EA">
        <w:rPr>
          <w:szCs w:val="22"/>
          <w:lang w:val="ru-RU"/>
        </w:rPr>
        <w:t>а</w:t>
      </w:r>
      <w:r w:rsidR="00974812" w:rsidRPr="00974812">
        <w:rPr>
          <w:szCs w:val="22"/>
          <w:lang w:val="ru-RU"/>
        </w:rPr>
        <w:t xml:space="preserve"> в период</w:t>
      </w:r>
      <w:r w:rsidR="008A37EE">
        <w:rPr>
          <w:szCs w:val="22"/>
          <w:lang w:val="ru-RU"/>
        </w:rPr>
        <w:t>а</w:t>
      </w:r>
      <w:r w:rsidR="00974812" w:rsidRPr="00974812">
        <w:rPr>
          <w:szCs w:val="22"/>
          <w:lang w:val="ru-RU"/>
        </w:rPr>
        <w:t xml:space="preserve"> на използване в хладилник (2°С - 8°С) или при стайна температура </w:t>
      </w:r>
      <w:r w:rsidR="00183736">
        <w:rPr>
          <w:szCs w:val="22"/>
          <w:lang w:val="ru-RU"/>
        </w:rPr>
        <w:t>(под</w:t>
      </w:r>
      <w:r w:rsidR="00183736" w:rsidRPr="00974812">
        <w:rPr>
          <w:szCs w:val="22"/>
          <w:lang w:val="ru-RU"/>
        </w:rPr>
        <w:t xml:space="preserve"> </w:t>
      </w:r>
      <w:r w:rsidR="00974812" w:rsidRPr="00974812">
        <w:rPr>
          <w:szCs w:val="22"/>
          <w:lang w:val="ru-RU"/>
        </w:rPr>
        <w:t>30</w:t>
      </w:r>
      <w:r w:rsidR="00974812" w:rsidRPr="00974812">
        <w:rPr>
          <w:bCs/>
          <w:szCs w:val="22"/>
          <w:lang w:val="ru-RU"/>
        </w:rPr>
        <w:t>°</w:t>
      </w:r>
      <w:r w:rsidR="00974812" w:rsidRPr="00974812">
        <w:rPr>
          <w:szCs w:val="22"/>
          <w:lang w:val="ru-RU"/>
        </w:rPr>
        <w:t>С</w:t>
      </w:r>
      <w:r w:rsidR="00183736">
        <w:rPr>
          <w:szCs w:val="22"/>
          <w:lang w:val="ru-RU"/>
        </w:rPr>
        <w:t>)</w:t>
      </w:r>
      <w:r w:rsidR="00974812" w:rsidRPr="00974812">
        <w:rPr>
          <w:szCs w:val="22"/>
          <w:lang w:val="ru-RU"/>
        </w:rPr>
        <w:t xml:space="preserve"> и г</w:t>
      </w:r>
      <w:r w:rsidR="001612EA">
        <w:rPr>
          <w:szCs w:val="22"/>
          <w:lang w:val="ru-RU"/>
        </w:rPr>
        <w:t>о</w:t>
      </w:r>
      <w:r w:rsidR="00974812" w:rsidRPr="00974812">
        <w:rPr>
          <w:szCs w:val="22"/>
          <w:lang w:val="ru-RU"/>
        </w:rPr>
        <w:t xml:space="preserve"> изхвърлете след 28 дни.</w:t>
      </w:r>
      <w:r>
        <w:rPr>
          <w:lang w:val="bg-BG"/>
        </w:rPr>
        <w:t xml:space="preserve"> Не </w:t>
      </w:r>
      <w:r w:rsidR="001612EA" w:rsidRPr="009C3EA0">
        <w:rPr>
          <w:lang w:val="bg-BG"/>
        </w:rPr>
        <w:t xml:space="preserve">го </w:t>
      </w:r>
      <w:r w:rsidR="005B6EC7">
        <w:rPr>
          <w:lang w:val="bg-BG"/>
        </w:rPr>
        <w:t>оставяйте</w:t>
      </w:r>
      <w:r w:rsidRPr="009C3EA0">
        <w:rPr>
          <w:lang w:val="bg-BG"/>
        </w:rPr>
        <w:t xml:space="preserve"> близко до източници на топлин</w:t>
      </w:r>
      <w:r w:rsidRPr="009C3EA0">
        <w:rPr>
          <w:lang w:val="en-US"/>
        </w:rPr>
        <w:t>a</w:t>
      </w:r>
      <w:r w:rsidRPr="00CF06EC">
        <w:rPr>
          <w:lang w:val="bg-BG"/>
        </w:rPr>
        <w:t xml:space="preserve"> и светлина.</w:t>
      </w:r>
    </w:p>
    <w:p w:rsidR="009127D5" w:rsidRDefault="009127D5">
      <w:pPr>
        <w:tabs>
          <w:tab w:val="clear" w:pos="567"/>
        </w:tabs>
        <w:spacing w:line="240" w:lineRule="auto"/>
        <w:ind w:left="567" w:hanging="567"/>
        <w:rPr>
          <w:noProof/>
          <w:szCs w:val="22"/>
          <w:lang w:val="bg-BG"/>
        </w:rPr>
      </w:pPr>
    </w:p>
    <w:p w:rsidR="009127D5" w:rsidRDefault="00034111">
      <w:pPr>
        <w:numPr>
          <w:ilvl w:val="12"/>
          <w:numId w:val="0"/>
        </w:numPr>
        <w:tabs>
          <w:tab w:val="clear" w:pos="567"/>
        </w:tabs>
        <w:spacing w:line="240" w:lineRule="auto"/>
        <w:ind w:left="567" w:right="-2" w:hanging="567"/>
        <w:rPr>
          <w:noProof/>
          <w:szCs w:val="22"/>
          <w:lang w:val="bg-BG"/>
        </w:rPr>
      </w:pPr>
      <w:r>
        <w:rPr>
          <w:noProof/>
          <w:szCs w:val="22"/>
          <w:lang w:val="bg-BG"/>
        </w:rPr>
        <w:t>Да се с</w:t>
      </w:r>
      <w:r w:rsidR="009127D5">
        <w:rPr>
          <w:noProof/>
          <w:szCs w:val="22"/>
          <w:lang w:val="bg-BG"/>
        </w:rPr>
        <w:t>ъхранява на място</w:t>
      </w:r>
      <w:r w:rsidR="00CA04DA">
        <w:rPr>
          <w:noProof/>
          <w:szCs w:val="22"/>
          <w:lang w:val="bg-BG"/>
        </w:rPr>
        <w:t>,</w:t>
      </w:r>
      <w:r w:rsidR="009127D5">
        <w:rPr>
          <w:noProof/>
          <w:szCs w:val="22"/>
          <w:lang w:val="bg-BG"/>
        </w:rPr>
        <w:t xml:space="preserve"> недостъпно за деца.</w:t>
      </w:r>
    </w:p>
    <w:p w:rsidR="009127D5" w:rsidRDefault="009127D5">
      <w:pPr>
        <w:numPr>
          <w:ilvl w:val="12"/>
          <w:numId w:val="0"/>
        </w:numPr>
        <w:tabs>
          <w:tab w:val="clear" w:pos="567"/>
        </w:tabs>
        <w:spacing w:line="240" w:lineRule="auto"/>
        <w:ind w:left="567" w:right="-2" w:hanging="567"/>
        <w:rPr>
          <w:noProof/>
          <w:szCs w:val="22"/>
          <w:lang w:val="bg-BG"/>
        </w:rPr>
      </w:pPr>
    </w:p>
    <w:p w:rsidR="009127D5" w:rsidRDefault="009127D5">
      <w:pPr>
        <w:tabs>
          <w:tab w:val="clear" w:pos="567"/>
        </w:tabs>
        <w:spacing w:line="240" w:lineRule="auto"/>
        <w:rPr>
          <w:noProof/>
          <w:szCs w:val="22"/>
          <w:lang w:val="bg-BG"/>
        </w:rPr>
      </w:pPr>
      <w:r>
        <w:rPr>
          <w:noProof/>
          <w:szCs w:val="22"/>
          <w:lang w:val="bg-BG"/>
        </w:rPr>
        <w:t xml:space="preserve">Не използвайте </w:t>
      </w:r>
      <w:r w:rsidR="002E1B46">
        <w:rPr>
          <w:noProof/>
          <w:szCs w:val="22"/>
          <w:lang w:val="bg-BG"/>
        </w:rPr>
        <w:t>това лекарство</w:t>
      </w:r>
      <w:r>
        <w:rPr>
          <w:noProof/>
          <w:szCs w:val="22"/>
          <w:lang w:val="bg-BG"/>
        </w:rPr>
        <w:t xml:space="preserve"> след срока на годност</w:t>
      </w:r>
      <w:r w:rsidR="00CA04DA">
        <w:rPr>
          <w:noProof/>
          <w:szCs w:val="22"/>
          <w:lang w:val="bg-BG"/>
        </w:rPr>
        <w:t>,</w:t>
      </w:r>
      <w:r>
        <w:rPr>
          <w:noProof/>
          <w:szCs w:val="22"/>
          <w:lang w:val="bg-BG"/>
        </w:rPr>
        <w:t xml:space="preserve"> отбелязан върху етикета и картонената опаковка. Срок</w:t>
      </w:r>
      <w:r w:rsidR="00EA1875">
        <w:rPr>
          <w:noProof/>
          <w:szCs w:val="22"/>
          <w:lang w:val="bg-BG"/>
        </w:rPr>
        <w:t>ът</w:t>
      </w:r>
      <w:r>
        <w:rPr>
          <w:noProof/>
          <w:szCs w:val="22"/>
          <w:lang w:val="bg-BG"/>
        </w:rPr>
        <w:t xml:space="preserve"> на годност отговаря на последния ден от посочения месец.</w:t>
      </w:r>
    </w:p>
    <w:p w:rsidR="009127D5" w:rsidRDefault="009127D5">
      <w:pPr>
        <w:tabs>
          <w:tab w:val="clear" w:pos="567"/>
        </w:tabs>
        <w:spacing w:line="240" w:lineRule="auto"/>
        <w:rPr>
          <w:noProof/>
          <w:szCs w:val="22"/>
          <w:lang w:val="bg-BG"/>
        </w:rPr>
      </w:pPr>
    </w:p>
    <w:p w:rsidR="009127D5" w:rsidRDefault="009127D5">
      <w:pPr>
        <w:tabs>
          <w:tab w:val="clear" w:pos="567"/>
        </w:tabs>
        <w:spacing w:line="240" w:lineRule="auto"/>
        <w:rPr>
          <w:szCs w:val="22"/>
          <w:lang w:val="bg-BG"/>
        </w:rPr>
      </w:pPr>
      <w:r>
        <w:rPr>
          <w:noProof/>
          <w:szCs w:val="22"/>
          <w:lang w:val="bg-BG"/>
        </w:rPr>
        <w:t xml:space="preserve">Не използвайте </w:t>
      </w:r>
      <w:r w:rsidR="002E1B46">
        <w:rPr>
          <w:noProof/>
          <w:szCs w:val="22"/>
          <w:lang w:val="bg-BG"/>
        </w:rPr>
        <w:t>това лекарство</w:t>
      </w:r>
      <w:r>
        <w:rPr>
          <w:noProof/>
          <w:szCs w:val="22"/>
          <w:lang w:val="bg-BG"/>
        </w:rPr>
        <w:t xml:space="preserve">, ако </w:t>
      </w:r>
      <w:r w:rsidR="005E5443">
        <w:rPr>
          <w:noProof/>
          <w:szCs w:val="22"/>
          <w:lang w:val="bg-BG"/>
        </w:rPr>
        <w:t xml:space="preserve">забележите </w:t>
      </w:r>
      <w:r>
        <w:rPr>
          <w:noProof/>
          <w:szCs w:val="22"/>
          <w:lang w:val="bg-BG"/>
        </w:rPr>
        <w:t>„парцали” или има твърди бели частици по повърхността или ако стената на флакона изглежда заскрежена. Проверявайте това всеки път</w:t>
      </w:r>
      <w:r>
        <w:rPr>
          <w:szCs w:val="22"/>
          <w:lang w:val="bg-BG"/>
        </w:rPr>
        <w:t xml:space="preserve"> преди да се инжектирате.</w:t>
      </w:r>
    </w:p>
    <w:p w:rsidR="009127D5" w:rsidRDefault="009127D5">
      <w:pPr>
        <w:tabs>
          <w:tab w:val="clear" w:pos="567"/>
        </w:tabs>
        <w:spacing w:line="240" w:lineRule="auto"/>
        <w:rPr>
          <w:noProof/>
          <w:szCs w:val="22"/>
          <w:lang w:val="bg-BG"/>
        </w:rPr>
      </w:pPr>
    </w:p>
    <w:p w:rsidR="009127D5" w:rsidRDefault="00034111">
      <w:pPr>
        <w:numPr>
          <w:ilvl w:val="12"/>
          <w:numId w:val="0"/>
        </w:numPr>
        <w:tabs>
          <w:tab w:val="clear" w:pos="567"/>
        </w:tabs>
        <w:spacing w:line="240" w:lineRule="auto"/>
        <w:ind w:right="-2"/>
        <w:rPr>
          <w:noProof/>
          <w:szCs w:val="22"/>
          <w:lang w:val="bg-BG"/>
        </w:rPr>
      </w:pPr>
      <w:r>
        <w:rPr>
          <w:noProof/>
          <w:szCs w:val="22"/>
          <w:lang w:val="bg-BG"/>
        </w:rPr>
        <w:t>Не изхвърляйте л</w:t>
      </w:r>
      <w:r w:rsidR="009127D5">
        <w:rPr>
          <w:noProof/>
          <w:szCs w:val="22"/>
          <w:lang w:val="bg-BG"/>
        </w:rPr>
        <w:t xml:space="preserve">екарствата в канализацията или в контейнера за домашни отпадъци. Попитайте Вашия фармацевт как да </w:t>
      </w:r>
      <w:r>
        <w:rPr>
          <w:noProof/>
          <w:szCs w:val="22"/>
          <w:lang w:val="bg-BG"/>
        </w:rPr>
        <w:t xml:space="preserve">изхвърляте </w:t>
      </w:r>
      <w:r w:rsidR="009127D5">
        <w:rPr>
          <w:noProof/>
          <w:szCs w:val="22"/>
          <w:lang w:val="bg-BG"/>
        </w:rPr>
        <w:t>лекарства</w:t>
      </w:r>
      <w:r>
        <w:rPr>
          <w:noProof/>
          <w:szCs w:val="22"/>
          <w:lang w:val="bg-BG"/>
        </w:rPr>
        <w:t>та, които вече не използвате</w:t>
      </w:r>
      <w:r w:rsidR="009127D5">
        <w:rPr>
          <w:noProof/>
          <w:szCs w:val="22"/>
          <w:lang w:val="bg-BG"/>
        </w:rPr>
        <w:t>. Тези мерки ще спомогнат за опазване на околната среда.</w:t>
      </w:r>
    </w:p>
    <w:p w:rsidR="009127D5" w:rsidRDefault="009127D5">
      <w:pPr>
        <w:numPr>
          <w:ilvl w:val="12"/>
          <w:numId w:val="0"/>
        </w:numPr>
        <w:tabs>
          <w:tab w:val="clear" w:pos="567"/>
        </w:tabs>
        <w:spacing w:line="240" w:lineRule="auto"/>
        <w:ind w:left="567" w:right="-2" w:hanging="567"/>
        <w:rPr>
          <w:noProof/>
          <w:szCs w:val="22"/>
          <w:lang w:val="bg-BG"/>
        </w:rPr>
      </w:pPr>
    </w:p>
    <w:p w:rsidR="009127D5" w:rsidRDefault="009127D5">
      <w:pPr>
        <w:numPr>
          <w:ilvl w:val="12"/>
          <w:numId w:val="0"/>
        </w:numPr>
        <w:tabs>
          <w:tab w:val="clear" w:pos="567"/>
        </w:tabs>
        <w:spacing w:line="240" w:lineRule="auto"/>
        <w:ind w:left="567" w:right="-2" w:hanging="567"/>
        <w:rPr>
          <w:noProof/>
          <w:szCs w:val="22"/>
          <w:lang w:val="bg-BG"/>
        </w:rPr>
      </w:pPr>
    </w:p>
    <w:p w:rsidR="009127D5" w:rsidRDefault="003D2EFA" w:rsidP="00563C6D">
      <w:pPr>
        <w:keepNext/>
        <w:tabs>
          <w:tab w:val="clear" w:pos="567"/>
        </w:tabs>
        <w:spacing w:line="240" w:lineRule="auto"/>
        <w:rPr>
          <w:b/>
          <w:noProof/>
          <w:szCs w:val="22"/>
          <w:lang w:val="bg-BG"/>
        </w:rPr>
      </w:pPr>
      <w:r>
        <w:rPr>
          <w:b/>
          <w:noProof/>
          <w:szCs w:val="22"/>
          <w:lang w:val="bg-BG"/>
        </w:rPr>
        <w:t>6.</w:t>
      </w:r>
      <w:r>
        <w:rPr>
          <w:b/>
          <w:noProof/>
          <w:szCs w:val="22"/>
          <w:lang w:val="bg-BG"/>
        </w:rPr>
        <w:tab/>
      </w:r>
      <w:r w:rsidR="00563C6D" w:rsidRPr="000D3C7C">
        <w:rPr>
          <w:b/>
          <w:noProof/>
          <w:szCs w:val="22"/>
          <w:lang w:val="bg-BG"/>
        </w:rPr>
        <w:t>Съдържание на опаковката и допълнителна информаци</w:t>
      </w:r>
      <w:r w:rsidR="00563C6D">
        <w:rPr>
          <w:b/>
          <w:noProof/>
          <w:szCs w:val="22"/>
          <w:lang w:val="bg-BG"/>
        </w:rPr>
        <w:t>я</w:t>
      </w:r>
    </w:p>
    <w:p w:rsidR="009127D5" w:rsidRDefault="009127D5" w:rsidP="00B7195F">
      <w:pPr>
        <w:keepNext/>
        <w:tabs>
          <w:tab w:val="clear" w:pos="567"/>
        </w:tabs>
        <w:spacing w:line="240" w:lineRule="auto"/>
        <w:rPr>
          <w:b/>
          <w:noProof/>
          <w:szCs w:val="22"/>
          <w:lang w:val="bg-BG"/>
        </w:rPr>
      </w:pPr>
    </w:p>
    <w:p w:rsidR="009127D5" w:rsidRDefault="009127D5" w:rsidP="00B7195F">
      <w:pPr>
        <w:keepNext/>
        <w:tabs>
          <w:tab w:val="clear" w:pos="567"/>
        </w:tabs>
        <w:spacing w:line="240" w:lineRule="auto"/>
        <w:rPr>
          <w:b/>
          <w:noProof/>
          <w:szCs w:val="22"/>
          <w:lang w:val="bg-BG"/>
        </w:rPr>
      </w:pPr>
      <w:r>
        <w:rPr>
          <w:b/>
          <w:noProof/>
          <w:szCs w:val="22"/>
          <w:lang w:val="bg-BG"/>
        </w:rPr>
        <w:t>Какво съдържа Humalog Mix25 100 </w:t>
      </w:r>
      <w:r w:rsidR="00DD752B">
        <w:rPr>
          <w:b/>
          <w:noProof/>
          <w:szCs w:val="22"/>
          <w:lang w:val="bg-BG"/>
        </w:rPr>
        <w:t>единици</w:t>
      </w:r>
      <w:r>
        <w:rPr>
          <w:b/>
          <w:noProof/>
          <w:szCs w:val="22"/>
          <w:lang w:val="bg-BG"/>
        </w:rPr>
        <w:t>/ml инжекционна суспензия във флакон</w:t>
      </w:r>
    </w:p>
    <w:p w:rsidR="009127D5" w:rsidRDefault="009127D5">
      <w:pPr>
        <w:tabs>
          <w:tab w:val="clear" w:pos="567"/>
        </w:tabs>
        <w:spacing w:line="240" w:lineRule="auto"/>
        <w:ind w:left="540" w:hanging="540"/>
        <w:rPr>
          <w:lang w:val="bg-BG"/>
        </w:rPr>
      </w:pPr>
      <w:r>
        <w:rPr>
          <w:noProof/>
          <w:szCs w:val="22"/>
          <w:lang w:val="bg-BG"/>
        </w:rPr>
        <w:t>-</w:t>
      </w:r>
      <w:r>
        <w:rPr>
          <w:noProof/>
          <w:szCs w:val="22"/>
          <w:lang w:val="bg-BG"/>
        </w:rPr>
        <w:tab/>
        <w:t>Активн</w:t>
      </w:r>
      <w:r w:rsidR="00E46E10">
        <w:rPr>
          <w:noProof/>
          <w:szCs w:val="22"/>
          <w:lang w:val="bg-BG"/>
        </w:rPr>
        <w:t>ото вещество</w:t>
      </w:r>
      <w:r>
        <w:rPr>
          <w:noProof/>
          <w:szCs w:val="22"/>
          <w:lang w:val="bg-BG"/>
        </w:rPr>
        <w:t xml:space="preserve"> е инсулин лиспро. Инсулин лиспро </w:t>
      </w:r>
      <w:r>
        <w:rPr>
          <w:noProof/>
          <w:szCs w:val="22"/>
          <w:lang w:val="en-US"/>
        </w:rPr>
        <w:t>ce</w:t>
      </w:r>
      <w:r>
        <w:rPr>
          <w:noProof/>
          <w:szCs w:val="22"/>
          <w:lang w:val="bg-BG"/>
        </w:rPr>
        <w:t xml:space="preserve"> </w:t>
      </w:r>
      <w:r>
        <w:rPr>
          <w:lang w:val="bg-BG"/>
        </w:rPr>
        <w:t>произвежда в лаборатория чрез „рекомбинантен ДНК технологичен” процес. Това е променена форма на човешки инсулин и поради това е различен от другите човешки и животински инсулини. И</w:t>
      </w:r>
      <w:r>
        <w:rPr>
          <w:noProof/>
          <w:szCs w:val="22"/>
          <w:lang w:val="bg-BG"/>
        </w:rPr>
        <w:t xml:space="preserve">нсулин лиспро </w:t>
      </w:r>
      <w:r>
        <w:rPr>
          <w:lang w:val="bg-BG"/>
        </w:rPr>
        <w:t>се доближава много до човешкия инсулин, който е естествен хормон произвеждан от панкреаса.</w:t>
      </w:r>
    </w:p>
    <w:p w:rsidR="009127D5" w:rsidRDefault="009127D5">
      <w:pPr>
        <w:tabs>
          <w:tab w:val="clear" w:pos="567"/>
        </w:tabs>
        <w:spacing w:line="240" w:lineRule="auto"/>
        <w:ind w:left="540" w:right="-2" w:hanging="540"/>
        <w:rPr>
          <w:noProof/>
          <w:szCs w:val="22"/>
          <w:lang w:val="bg-BG"/>
        </w:rPr>
      </w:pPr>
      <w:r>
        <w:rPr>
          <w:noProof/>
          <w:szCs w:val="22"/>
          <w:lang w:val="bg-BG"/>
        </w:rPr>
        <w:t>-</w:t>
      </w:r>
      <w:r>
        <w:rPr>
          <w:noProof/>
          <w:szCs w:val="22"/>
          <w:lang w:val="bg-BG"/>
        </w:rPr>
        <w:tab/>
        <w:t xml:space="preserve">Другите съставки са протамин сулфат, </w:t>
      </w:r>
      <w:r w:rsidRPr="00CC4C57">
        <w:rPr>
          <w:i/>
          <w:lang w:val="en-US"/>
        </w:rPr>
        <w:t>m</w:t>
      </w:r>
      <w:r>
        <w:rPr>
          <w:lang w:val="bg-BG"/>
        </w:rPr>
        <w:t xml:space="preserve">-крезол, фенол, глицерол, </w:t>
      </w:r>
      <w:r w:rsidR="00B974FE" w:rsidRPr="00CC4C57">
        <w:rPr>
          <w:noProof/>
          <w:szCs w:val="22"/>
          <w:lang w:val="bg-BG"/>
        </w:rPr>
        <w:t>д</w:t>
      </w:r>
      <w:r w:rsidR="00B974FE" w:rsidRPr="00CC4C57">
        <w:rPr>
          <w:noProof/>
          <w:lang w:val="bg-BG"/>
        </w:rPr>
        <w:t xml:space="preserve">вуосновен натриев </w:t>
      </w:r>
      <w:r w:rsidRPr="00173D20">
        <w:rPr>
          <w:lang w:val="bg-BG"/>
        </w:rPr>
        <w:t>фосфат</w:t>
      </w:r>
      <w:r w:rsidR="00B974FE" w:rsidRPr="00173D20">
        <w:rPr>
          <w:lang w:val="en-US"/>
        </w:rPr>
        <w:t> </w:t>
      </w:r>
      <w:r w:rsidRPr="00173D20">
        <w:rPr>
          <w:lang w:val="bg-BG"/>
        </w:rPr>
        <w:t>7</w:t>
      </w:r>
      <w:r w:rsidRPr="00173D20">
        <w:t>H</w:t>
      </w:r>
      <w:r w:rsidRPr="00173D20">
        <w:rPr>
          <w:szCs w:val="22"/>
          <w:vertAlign w:val="subscript"/>
          <w:lang w:val="bg-BG"/>
        </w:rPr>
        <w:t>2</w:t>
      </w:r>
      <w:r w:rsidRPr="00173D20">
        <w:t>O</w:t>
      </w:r>
      <w:r>
        <w:rPr>
          <w:lang w:val="bg-BG"/>
        </w:rPr>
        <w:t>, цинков окис и вода за инжектиране. Натриев хидроксид или хлороводородна киселина могат да са използвани за корекция на киселиността.</w:t>
      </w:r>
    </w:p>
    <w:p w:rsidR="009127D5" w:rsidRDefault="009127D5">
      <w:pPr>
        <w:tabs>
          <w:tab w:val="clear" w:pos="567"/>
        </w:tabs>
        <w:spacing w:line="240" w:lineRule="auto"/>
        <w:ind w:left="540" w:right="-2" w:hanging="540"/>
        <w:rPr>
          <w:noProof/>
          <w:szCs w:val="22"/>
          <w:lang w:val="bg-BG"/>
        </w:rPr>
      </w:pPr>
    </w:p>
    <w:p w:rsidR="009127D5" w:rsidRDefault="009127D5" w:rsidP="00B7195F">
      <w:pPr>
        <w:keepNext/>
        <w:numPr>
          <w:ilvl w:val="12"/>
          <w:numId w:val="0"/>
        </w:numPr>
        <w:tabs>
          <w:tab w:val="clear" w:pos="567"/>
        </w:tabs>
        <w:spacing w:line="240" w:lineRule="auto"/>
        <w:rPr>
          <w:b/>
          <w:noProof/>
          <w:szCs w:val="22"/>
          <w:lang w:val="bg-BG"/>
        </w:rPr>
      </w:pPr>
      <w:r>
        <w:rPr>
          <w:b/>
          <w:noProof/>
          <w:szCs w:val="22"/>
          <w:lang w:val="bg-BG"/>
        </w:rPr>
        <w:t xml:space="preserve">Как изглежда </w:t>
      </w:r>
      <w:r>
        <w:rPr>
          <w:b/>
        </w:rPr>
        <w:t>Humalog</w:t>
      </w:r>
      <w:r>
        <w:rPr>
          <w:b/>
          <w:lang w:val="bg-BG"/>
        </w:rPr>
        <w:t xml:space="preserve"> </w:t>
      </w:r>
      <w:r>
        <w:rPr>
          <w:b/>
        </w:rPr>
        <w:t>Mix</w:t>
      </w:r>
      <w:r>
        <w:rPr>
          <w:b/>
          <w:lang w:val="bg-BG"/>
        </w:rPr>
        <w:t>25 100 </w:t>
      </w:r>
      <w:r w:rsidR="00DD752B">
        <w:rPr>
          <w:b/>
          <w:lang w:val="bg-BG"/>
        </w:rPr>
        <w:t>единици</w:t>
      </w:r>
      <w:r>
        <w:rPr>
          <w:b/>
          <w:lang w:val="bg-BG"/>
        </w:rPr>
        <w:t>/</w:t>
      </w:r>
      <w:r>
        <w:rPr>
          <w:b/>
        </w:rPr>
        <w:t>ml</w:t>
      </w:r>
      <w:r>
        <w:rPr>
          <w:b/>
          <w:lang w:val="bg-BG"/>
        </w:rPr>
        <w:t>, инжекционна суспензия във флакон</w:t>
      </w:r>
      <w:r>
        <w:rPr>
          <w:b/>
          <w:bCs/>
          <w:noProof/>
          <w:lang w:val="bg-BG"/>
        </w:rPr>
        <w:t xml:space="preserve"> </w:t>
      </w:r>
      <w:r>
        <w:rPr>
          <w:b/>
          <w:noProof/>
          <w:szCs w:val="22"/>
          <w:lang w:val="bg-BG"/>
        </w:rPr>
        <w:t>и какво съдържа опаковката</w:t>
      </w:r>
    </w:p>
    <w:p w:rsidR="009127D5" w:rsidRDefault="009127D5">
      <w:pPr>
        <w:numPr>
          <w:ilvl w:val="12"/>
          <w:numId w:val="0"/>
        </w:numPr>
        <w:tabs>
          <w:tab w:val="clear" w:pos="567"/>
        </w:tabs>
        <w:spacing w:line="240" w:lineRule="auto"/>
        <w:ind w:right="-2"/>
        <w:rPr>
          <w:szCs w:val="22"/>
          <w:lang w:val="bg-BG"/>
        </w:rPr>
      </w:pPr>
      <w:r>
        <w:rPr>
          <w:bCs/>
          <w:lang w:val="bg-BG"/>
        </w:rPr>
        <w:t xml:space="preserve">Humalog Mix25 </w:t>
      </w:r>
      <w:r>
        <w:rPr>
          <w:szCs w:val="22"/>
          <w:lang w:val="bg-BG"/>
        </w:rPr>
        <w:t>100</w:t>
      </w:r>
      <w:r>
        <w:rPr>
          <w:szCs w:val="22"/>
        </w:rPr>
        <w:t> </w:t>
      </w:r>
      <w:r w:rsidR="00DD752B">
        <w:rPr>
          <w:szCs w:val="22"/>
          <w:lang w:val="bg-BG"/>
        </w:rPr>
        <w:t>единици</w:t>
      </w:r>
      <w:r>
        <w:rPr>
          <w:szCs w:val="22"/>
          <w:lang w:val="bg-BG"/>
        </w:rPr>
        <w:t>/</w:t>
      </w:r>
      <w:r>
        <w:rPr>
          <w:szCs w:val="22"/>
        </w:rPr>
        <w:t>ml</w:t>
      </w:r>
      <w:r>
        <w:rPr>
          <w:szCs w:val="22"/>
          <w:lang w:val="bg-BG"/>
        </w:rPr>
        <w:t xml:space="preserve">, инжекционна суспензия </w:t>
      </w:r>
      <w:r>
        <w:rPr>
          <w:szCs w:val="22"/>
          <w:lang w:val="en-US"/>
        </w:rPr>
        <w:t>e</w:t>
      </w:r>
      <w:r>
        <w:rPr>
          <w:szCs w:val="22"/>
          <w:lang w:val="bg-BG"/>
        </w:rPr>
        <w:t xml:space="preserve"> бяла стерилена суспензия и съдържа 100 единици инсулин лиспро във всеки милилитър (100 </w:t>
      </w:r>
      <w:r w:rsidR="00DD752B">
        <w:rPr>
          <w:szCs w:val="22"/>
          <w:lang w:val="bg-BG"/>
        </w:rPr>
        <w:t>единици</w:t>
      </w:r>
      <w:r>
        <w:rPr>
          <w:szCs w:val="22"/>
          <w:lang w:val="bg-BG"/>
        </w:rPr>
        <w:t>/</w:t>
      </w:r>
      <w:r>
        <w:rPr>
          <w:szCs w:val="22"/>
          <w:lang w:val="en-US"/>
        </w:rPr>
        <w:t>ml</w:t>
      </w:r>
      <w:r>
        <w:rPr>
          <w:szCs w:val="22"/>
          <w:lang w:val="bg-BG"/>
        </w:rPr>
        <w:t xml:space="preserve">) суспензия за инжектиране. </w:t>
      </w:r>
      <w:r>
        <w:rPr>
          <w:lang w:val="bg-BG"/>
        </w:rPr>
        <w:t xml:space="preserve">25% от инсулин лиспро в </w:t>
      </w:r>
      <w:r>
        <w:rPr>
          <w:bCs/>
          <w:lang w:val="bg-BG"/>
        </w:rPr>
        <w:t xml:space="preserve">Humalog Mix25 </w:t>
      </w:r>
      <w:r>
        <w:rPr>
          <w:lang w:val="bg-BG"/>
        </w:rPr>
        <w:t xml:space="preserve">е разтворен във вода. 75% от инсулин лиспро в </w:t>
      </w:r>
      <w:r>
        <w:rPr>
          <w:bCs/>
          <w:lang w:val="bg-BG"/>
        </w:rPr>
        <w:t>Humalog Mix25</w:t>
      </w:r>
      <w:r>
        <w:rPr>
          <w:lang w:val="bg-BG"/>
        </w:rPr>
        <w:t xml:space="preserve"> е под формата на суспензия с протамин сулфат. Всеки флакон съдържа 1 000</w:t>
      </w:r>
      <w:r w:rsidR="00F023D1">
        <w:rPr>
          <w:lang w:val="bg-BG"/>
        </w:rPr>
        <w:t> </w:t>
      </w:r>
      <w:r>
        <w:rPr>
          <w:lang w:val="bg-BG"/>
        </w:rPr>
        <w:t xml:space="preserve">единици (10 милилитра). </w:t>
      </w:r>
      <w:r>
        <w:rPr>
          <w:bCs/>
          <w:lang w:val="bg-BG"/>
        </w:rPr>
        <w:t xml:space="preserve">Humalog Mix25 </w:t>
      </w:r>
      <w:r>
        <w:rPr>
          <w:szCs w:val="22"/>
          <w:lang w:val="bg-BG"/>
        </w:rPr>
        <w:t>100</w:t>
      </w:r>
      <w:r>
        <w:rPr>
          <w:szCs w:val="22"/>
        </w:rPr>
        <w:t> </w:t>
      </w:r>
      <w:r w:rsidR="00DD752B">
        <w:rPr>
          <w:szCs w:val="22"/>
          <w:lang w:val="bg-BG"/>
        </w:rPr>
        <w:t>единици</w:t>
      </w:r>
      <w:r>
        <w:rPr>
          <w:szCs w:val="22"/>
          <w:lang w:val="bg-BG"/>
        </w:rPr>
        <w:t>/</w:t>
      </w:r>
      <w:r>
        <w:rPr>
          <w:szCs w:val="22"/>
        </w:rPr>
        <w:t>ml</w:t>
      </w:r>
      <w:r>
        <w:rPr>
          <w:szCs w:val="22"/>
          <w:lang w:val="bg-BG"/>
        </w:rPr>
        <w:t>, инжекционна суспензия във флакон</w:t>
      </w:r>
      <w:r w:rsidR="002B2916">
        <w:rPr>
          <w:szCs w:val="22"/>
          <w:lang w:val="bg-BG"/>
        </w:rPr>
        <w:t>,</w:t>
      </w:r>
      <w:r>
        <w:rPr>
          <w:szCs w:val="22"/>
          <w:lang w:val="bg-BG"/>
        </w:rPr>
        <w:t xml:space="preserve"> се предлага в опаковки от по 1 флакон.</w:t>
      </w:r>
    </w:p>
    <w:p w:rsidR="009127D5" w:rsidRDefault="009127D5">
      <w:pPr>
        <w:numPr>
          <w:ilvl w:val="12"/>
          <w:numId w:val="0"/>
        </w:numPr>
        <w:tabs>
          <w:tab w:val="clear" w:pos="567"/>
        </w:tabs>
        <w:spacing w:line="240" w:lineRule="auto"/>
        <w:ind w:left="567" w:right="-2" w:hanging="567"/>
        <w:rPr>
          <w:szCs w:val="22"/>
          <w:lang w:val="bg-BG"/>
        </w:rPr>
      </w:pPr>
    </w:p>
    <w:p w:rsidR="009127D5" w:rsidRDefault="009127D5" w:rsidP="00B7195F">
      <w:pPr>
        <w:keepNext/>
        <w:numPr>
          <w:ilvl w:val="12"/>
          <w:numId w:val="0"/>
        </w:numPr>
        <w:tabs>
          <w:tab w:val="clear" w:pos="567"/>
        </w:tabs>
        <w:spacing w:line="240" w:lineRule="auto"/>
        <w:rPr>
          <w:b/>
          <w:noProof/>
          <w:szCs w:val="22"/>
          <w:lang w:val="bg-BG"/>
        </w:rPr>
      </w:pPr>
      <w:r>
        <w:rPr>
          <w:b/>
          <w:noProof/>
          <w:szCs w:val="22"/>
          <w:lang w:val="bg-BG"/>
        </w:rPr>
        <w:t>Притежател на разрешението за употреба и производител</w:t>
      </w:r>
    </w:p>
    <w:p w:rsidR="009127D5" w:rsidRDefault="009127D5">
      <w:pPr>
        <w:numPr>
          <w:ilvl w:val="12"/>
          <w:numId w:val="0"/>
        </w:numPr>
        <w:tabs>
          <w:tab w:val="clear" w:pos="567"/>
        </w:tabs>
        <w:spacing w:line="240" w:lineRule="auto"/>
        <w:ind w:right="11"/>
        <w:rPr>
          <w:lang w:val="bg-BG"/>
        </w:rPr>
      </w:pPr>
      <w:r>
        <w:rPr>
          <w:bCs/>
          <w:lang w:val="bg-BG"/>
        </w:rPr>
        <w:t>Humalog Mix25 100 </w:t>
      </w:r>
      <w:r w:rsidR="00DD752B">
        <w:rPr>
          <w:bCs/>
          <w:lang w:val="bg-BG"/>
        </w:rPr>
        <w:t>единици</w:t>
      </w:r>
      <w:r>
        <w:rPr>
          <w:bCs/>
          <w:lang w:val="bg-BG"/>
        </w:rPr>
        <w:t>/</w:t>
      </w:r>
      <w:r>
        <w:rPr>
          <w:bCs/>
        </w:rPr>
        <w:t>ml</w:t>
      </w:r>
      <w:r>
        <w:rPr>
          <w:bCs/>
          <w:lang w:val="bg-BG"/>
        </w:rPr>
        <w:t>, инжекционна суспензия във флакон</w:t>
      </w:r>
      <w:r>
        <w:rPr>
          <w:lang w:val="bg-BG"/>
        </w:rPr>
        <w:t xml:space="preserve"> се произвежда от:</w:t>
      </w:r>
    </w:p>
    <w:p w:rsidR="00EA2294" w:rsidRDefault="00EA2294" w:rsidP="00323594">
      <w:pPr>
        <w:numPr>
          <w:ilvl w:val="0"/>
          <w:numId w:val="8"/>
        </w:numPr>
        <w:tabs>
          <w:tab w:val="clear" w:pos="567"/>
          <w:tab w:val="clear" w:pos="720"/>
        </w:tabs>
        <w:spacing w:line="240" w:lineRule="auto"/>
        <w:ind w:left="567" w:right="11" w:hanging="567"/>
        <w:rPr>
          <w:lang w:val="es-ES"/>
        </w:rPr>
      </w:pPr>
      <w:r w:rsidRPr="009137FE">
        <w:rPr>
          <w:lang w:val="es-ES_tradnl"/>
        </w:rPr>
        <w:t xml:space="preserve">Lilly S.A., Avda. de </w:t>
      </w:r>
      <w:smartTag w:uri="urn:schemas-microsoft-com:office:smarttags" w:element="PersonName">
        <w:smartTagPr>
          <w:attr w:name="ProductID" w:val="la Industria"/>
        </w:smartTagPr>
        <w:r w:rsidRPr="009137FE">
          <w:rPr>
            <w:lang w:val="es-ES_tradnl"/>
          </w:rPr>
          <w:t>la Industria</w:t>
        </w:r>
      </w:smartTag>
      <w:r w:rsidRPr="009137FE">
        <w:rPr>
          <w:lang w:val="es-ES_tradnl"/>
        </w:rPr>
        <w:t xml:space="preserve"> 30, 28108 Alcobendas</w:t>
      </w:r>
      <w:r w:rsidR="00B37F24">
        <w:rPr>
          <w:lang w:val="es-ES_tradnl"/>
        </w:rPr>
        <w:t>,</w:t>
      </w:r>
      <w:r w:rsidRPr="009137FE">
        <w:rPr>
          <w:lang w:val="es-ES_tradnl"/>
        </w:rPr>
        <w:t xml:space="preserve"> Madrid, </w:t>
      </w:r>
      <w:r>
        <w:rPr>
          <w:lang w:val="bg-BG"/>
        </w:rPr>
        <w:t>Испания</w:t>
      </w:r>
      <w:r w:rsidR="00FA4E6C">
        <w:rPr>
          <w:lang w:val="bg-BG"/>
        </w:rPr>
        <w:t>.</w:t>
      </w:r>
    </w:p>
    <w:p w:rsidR="009127D5" w:rsidRDefault="009127D5">
      <w:pPr>
        <w:numPr>
          <w:ilvl w:val="12"/>
          <w:numId w:val="0"/>
        </w:numPr>
        <w:tabs>
          <w:tab w:val="clear" w:pos="567"/>
        </w:tabs>
        <w:spacing w:line="240" w:lineRule="auto"/>
        <w:ind w:left="567" w:right="-2" w:hanging="567"/>
        <w:rPr>
          <w:noProof/>
          <w:szCs w:val="22"/>
          <w:lang w:val="bg-BG"/>
        </w:rPr>
      </w:pPr>
    </w:p>
    <w:p w:rsidR="009127D5" w:rsidRDefault="009127D5">
      <w:pPr>
        <w:tabs>
          <w:tab w:val="clear" w:pos="567"/>
        </w:tabs>
        <w:spacing w:line="240" w:lineRule="auto"/>
        <w:jc w:val="both"/>
        <w:rPr>
          <w:b/>
          <w:noProof/>
          <w:lang w:val="bg-BG"/>
        </w:rPr>
      </w:pPr>
      <w:r>
        <w:rPr>
          <w:noProof/>
          <w:szCs w:val="22"/>
          <w:lang w:val="bg-BG"/>
        </w:rPr>
        <w:t xml:space="preserve">Разрешението за употреба е притежание на </w:t>
      </w:r>
      <w:r>
        <w:t>Eli</w:t>
      </w:r>
      <w:r>
        <w:rPr>
          <w:lang w:val="bg-BG"/>
        </w:rPr>
        <w:t xml:space="preserve"> </w:t>
      </w:r>
      <w:r>
        <w:t>Lilly</w:t>
      </w:r>
      <w:r>
        <w:rPr>
          <w:lang w:val="bg-BG"/>
        </w:rPr>
        <w:t xml:space="preserve"> </w:t>
      </w:r>
      <w:r>
        <w:t>Nederland</w:t>
      </w:r>
      <w:r>
        <w:rPr>
          <w:lang w:val="bg-BG"/>
        </w:rPr>
        <w:t xml:space="preserve"> </w:t>
      </w:r>
      <w:r>
        <w:t>B</w:t>
      </w:r>
      <w:r>
        <w:rPr>
          <w:lang w:val="bg-BG"/>
        </w:rPr>
        <w:t>.</w:t>
      </w:r>
      <w:r>
        <w:t>V</w:t>
      </w:r>
      <w:r>
        <w:rPr>
          <w:lang w:val="bg-BG"/>
        </w:rPr>
        <w:t xml:space="preserve">., </w:t>
      </w:r>
      <w:r w:rsidR="00523342">
        <w:t>Papendorpseweg</w:t>
      </w:r>
      <w:r w:rsidR="00523342" w:rsidRPr="00176A79">
        <w:rPr>
          <w:lang w:val="bg-BG"/>
        </w:rPr>
        <w:t xml:space="preserve"> 83, 3528 </w:t>
      </w:r>
      <w:r w:rsidR="00523342">
        <w:t>BJ</w:t>
      </w:r>
      <w:r w:rsidR="00523342" w:rsidRPr="00176A79">
        <w:rPr>
          <w:lang w:val="bg-BG"/>
        </w:rPr>
        <w:t xml:space="preserve"> </w:t>
      </w:r>
      <w:r w:rsidR="00523342">
        <w:t>Utrecht</w:t>
      </w:r>
      <w:r>
        <w:rPr>
          <w:lang w:val="bg-BG"/>
        </w:rPr>
        <w:t xml:space="preserve">, </w:t>
      </w:r>
      <w:r w:rsidR="00B14F74">
        <w:rPr>
          <w:lang w:val="bg-BG"/>
        </w:rPr>
        <w:t>Нидерландия</w:t>
      </w:r>
      <w:r>
        <w:rPr>
          <w:lang w:val="bg-BG"/>
        </w:rPr>
        <w:t>.</w:t>
      </w:r>
    </w:p>
    <w:p w:rsidR="009127D5" w:rsidRDefault="009127D5">
      <w:pPr>
        <w:numPr>
          <w:ilvl w:val="12"/>
          <w:numId w:val="0"/>
        </w:numPr>
        <w:tabs>
          <w:tab w:val="clear" w:pos="567"/>
        </w:tabs>
        <w:spacing w:line="240" w:lineRule="auto"/>
        <w:ind w:left="567" w:right="-2" w:hanging="567"/>
        <w:rPr>
          <w:noProof/>
          <w:szCs w:val="22"/>
          <w:lang w:val="bg-BG"/>
        </w:rPr>
      </w:pPr>
    </w:p>
    <w:p w:rsidR="009127D5" w:rsidRDefault="009127D5" w:rsidP="00563C6D">
      <w:pPr>
        <w:keepNext/>
        <w:numPr>
          <w:ilvl w:val="12"/>
          <w:numId w:val="0"/>
        </w:numPr>
        <w:tabs>
          <w:tab w:val="clear" w:pos="567"/>
        </w:tabs>
        <w:spacing w:line="240" w:lineRule="auto"/>
        <w:rPr>
          <w:noProof/>
          <w:szCs w:val="22"/>
          <w:lang w:val="bg-BG"/>
        </w:rPr>
      </w:pPr>
      <w:r>
        <w:rPr>
          <w:noProof/>
          <w:szCs w:val="22"/>
          <w:lang w:val="bg-BG"/>
        </w:rPr>
        <w:t>За допълнителна информация относно то</w:t>
      </w:r>
      <w:r w:rsidR="00563C6D">
        <w:rPr>
          <w:noProof/>
          <w:szCs w:val="22"/>
          <w:lang w:val="bg-BG"/>
        </w:rPr>
        <w:t>ва лекарство</w:t>
      </w:r>
      <w:r>
        <w:rPr>
          <w:noProof/>
          <w:szCs w:val="22"/>
          <w:lang w:val="bg-BG"/>
        </w:rPr>
        <w:t>, моля свържете се с локалния представител на притежателя на разрешението за употреба:</w:t>
      </w:r>
    </w:p>
    <w:p w:rsidR="009127D5" w:rsidRDefault="009127D5" w:rsidP="00B7195F">
      <w:pPr>
        <w:keepNext/>
        <w:tabs>
          <w:tab w:val="clear" w:pos="567"/>
        </w:tabs>
        <w:spacing w:line="240" w:lineRule="auto"/>
        <w:rPr>
          <w:noProof/>
          <w:lang w:val="bg-BG"/>
        </w:rPr>
      </w:pPr>
    </w:p>
    <w:tbl>
      <w:tblPr>
        <w:tblW w:w="9362" w:type="dxa"/>
        <w:tblInd w:w="-34" w:type="dxa"/>
        <w:tblLayout w:type="fixed"/>
        <w:tblCellMar>
          <w:left w:w="40" w:type="dxa"/>
          <w:right w:w="40" w:type="dxa"/>
        </w:tblCellMar>
        <w:tblLook w:val="0000" w:firstRow="0" w:lastRow="0" w:firstColumn="0" w:lastColumn="0" w:noHBand="0" w:noVBand="0"/>
      </w:tblPr>
      <w:tblGrid>
        <w:gridCol w:w="4684"/>
        <w:gridCol w:w="4678"/>
      </w:tblGrid>
      <w:tr w:rsidR="0053453E" w:rsidRPr="0028363F" w:rsidTr="003F1BE1">
        <w:tblPrEx>
          <w:tblCellMar>
            <w:top w:w="0" w:type="dxa"/>
            <w:bottom w:w="0" w:type="dxa"/>
          </w:tblCellMar>
        </w:tblPrEx>
        <w:tc>
          <w:tcPr>
            <w:tcW w:w="4684" w:type="dxa"/>
          </w:tcPr>
          <w:p w:rsidR="0053453E" w:rsidRPr="00FE78F4" w:rsidRDefault="0053453E" w:rsidP="003F1BE1">
            <w:pPr>
              <w:autoSpaceDE w:val="0"/>
              <w:autoSpaceDN w:val="0"/>
              <w:adjustRightInd w:val="0"/>
              <w:rPr>
                <w:b/>
                <w:bCs/>
                <w:color w:val="000000"/>
                <w:szCs w:val="22"/>
                <w:lang w:val="bg-BG"/>
              </w:rPr>
            </w:pPr>
            <w:r>
              <w:rPr>
                <w:b/>
                <w:bCs/>
                <w:color w:val="000000"/>
                <w:szCs w:val="22"/>
                <w:lang w:val="fr-FR"/>
              </w:rPr>
              <w:t>Belgique</w:t>
            </w:r>
            <w:r w:rsidRPr="00FE78F4">
              <w:rPr>
                <w:b/>
                <w:bCs/>
                <w:color w:val="000000"/>
                <w:szCs w:val="22"/>
                <w:lang w:val="bg-BG"/>
              </w:rPr>
              <w:t>/</w:t>
            </w:r>
            <w:r>
              <w:rPr>
                <w:b/>
                <w:bCs/>
                <w:color w:val="000000"/>
                <w:szCs w:val="22"/>
                <w:lang w:val="fr-FR"/>
              </w:rPr>
              <w:t>Belgi</w:t>
            </w:r>
            <w:r w:rsidRPr="00FE78F4">
              <w:rPr>
                <w:b/>
                <w:bCs/>
                <w:color w:val="000000"/>
                <w:szCs w:val="22"/>
                <w:lang w:val="bg-BG"/>
              </w:rPr>
              <w:t>ë/</w:t>
            </w:r>
            <w:r>
              <w:rPr>
                <w:b/>
                <w:bCs/>
                <w:color w:val="000000"/>
                <w:szCs w:val="22"/>
                <w:lang w:val="fr-FR"/>
              </w:rPr>
              <w:t>Belgien</w:t>
            </w:r>
          </w:p>
          <w:p w:rsidR="0053453E" w:rsidRPr="00FE78F4" w:rsidRDefault="0053453E" w:rsidP="003F1BE1">
            <w:pPr>
              <w:autoSpaceDE w:val="0"/>
              <w:autoSpaceDN w:val="0"/>
              <w:adjustRightInd w:val="0"/>
              <w:rPr>
                <w:color w:val="000000"/>
                <w:szCs w:val="22"/>
                <w:lang w:val="bg-BG"/>
              </w:rPr>
            </w:pPr>
            <w:r>
              <w:rPr>
                <w:color w:val="000000"/>
                <w:szCs w:val="22"/>
                <w:lang w:val="fr-FR"/>
              </w:rPr>
              <w:t>Eli</w:t>
            </w:r>
            <w:r w:rsidRPr="00FE78F4">
              <w:rPr>
                <w:color w:val="000000"/>
                <w:szCs w:val="22"/>
                <w:lang w:val="bg-BG"/>
              </w:rPr>
              <w:t xml:space="preserve"> </w:t>
            </w:r>
            <w:r>
              <w:rPr>
                <w:color w:val="000000"/>
                <w:szCs w:val="22"/>
                <w:lang w:val="fr-FR"/>
              </w:rPr>
              <w:t>Lilly</w:t>
            </w:r>
            <w:r w:rsidRPr="00FE78F4">
              <w:rPr>
                <w:color w:val="000000"/>
                <w:szCs w:val="22"/>
                <w:lang w:val="bg-BG"/>
              </w:rPr>
              <w:t xml:space="preserve"> </w:t>
            </w:r>
            <w:r>
              <w:rPr>
                <w:color w:val="000000"/>
                <w:szCs w:val="22"/>
                <w:lang w:val="fr-FR"/>
              </w:rPr>
              <w:t>Benelux</w:t>
            </w:r>
            <w:r w:rsidRPr="00FE78F4">
              <w:rPr>
                <w:color w:val="000000"/>
                <w:szCs w:val="22"/>
                <w:lang w:val="bg-BG"/>
              </w:rPr>
              <w:t xml:space="preserve"> </w:t>
            </w:r>
            <w:r>
              <w:rPr>
                <w:color w:val="000000"/>
                <w:szCs w:val="22"/>
                <w:lang w:val="fr-FR"/>
              </w:rPr>
              <w:t>S</w:t>
            </w:r>
            <w:r w:rsidRPr="00FE78F4">
              <w:rPr>
                <w:color w:val="000000"/>
                <w:szCs w:val="22"/>
                <w:lang w:val="bg-BG"/>
              </w:rPr>
              <w:t>.</w:t>
            </w:r>
            <w:r>
              <w:rPr>
                <w:color w:val="000000"/>
                <w:szCs w:val="22"/>
                <w:lang w:val="fr-FR"/>
              </w:rPr>
              <w:t>A</w:t>
            </w:r>
            <w:r w:rsidRPr="00FE78F4">
              <w:rPr>
                <w:color w:val="000000"/>
                <w:szCs w:val="22"/>
                <w:lang w:val="bg-BG"/>
              </w:rPr>
              <w:t>./</w:t>
            </w:r>
            <w:r>
              <w:rPr>
                <w:color w:val="000000"/>
                <w:szCs w:val="22"/>
                <w:lang w:val="fr-FR"/>
              </w:rPr>
              <w:t>N</w:t>
            </w:r>
            <w:r w:rsidRPr="00FE78F4">
              <w:rPr>
                <w:color w:val="000000"/>
                <w:szCs w:val="22"/>
                <w:lang w:val="bg-BG"/>
              </w:rPr>
              <w:t>.</w:t>
            </w:r>
            <w:r>
              <w:rPr>
                <w:color w:val="000000"/>
                <w:szCs w:val="22"/>
                <w:lang w:val="fr-FR"/>
              </w:rPr>
              <w:t>V</w:t>
            </w:r>
            <w:r w:rsidRPr="00FE78F4">
              <w:rPr>
                <w:color w:val="000000"/>
                <w:szCs w:val="22"/>
                <w:lang w:val="bg-BG"/>
              </w:rPr>
              <w:t>.</w:t>
            </w:r>
          </w:p>
          <w:p w:rsidR="0053453E" w:rsidRDefault="0053453E" w:rsidP="003F1BE1">
            <w:pPr>
              <w:autoSpaceDE w:val="0"/>
              <w:autoSpaceDN w:val="0"/>
              <w:adjustRightInd w:val="0"/>
              <w:rPr>
                <w:color w:val="000000"/>
                <w:szCs w:val="22"/>
              </w:rPr>
            </w:pPr>
            <w:r>
              <w:rPr>
                <w:color w:val="000000"/>
                <w:szCs w:val="22"/>
              </w:rPr>
              <w:t>Tél/Tel: + 32-(0)2 548 84 84</w:t>
            </w:r>
          </w:p>
          <w:p w:rsidR="0053453E" w:rsidRDefault="0053453E" w:rsidP="003F1BE1">
            <w:pPr>
              <w:autoSpaceDE w:val="0"/>
              <w:autoSpaceDN w:val="0"/>
              <w:adjustRightInd w:val="0"/>
              <w:rPr>
                <w:color w:val="000000"/>
                <w:szCs w:val="22"/>
              </w:rPr>
            </w:pPr>
          </w:p>
        </w:tc>
        <w:tc>
          <w:tcPr>
            <w:tcW w:w="4678" w:type="dxa"/>
          </w:tcPr>
          <w:p w:rsidR="0053453E" w:rsidRPr="0028363F" w:rsidRDefault="0053453E" w:rsidP="003F1BE1">
            <w:pPr>
              <w:autoSpaceDE w:val="0"/>
              <w:autoSpaceDN w:val="0"/>
              <w:adjustRightInd w:val="0"/>
              <w:rPr>
                <w:b/>
                <w:bCs/>
                <w:color w:val="000000"/>
                <w:szCs w:val="22"/>
                <w:lang w:val="fi-FI"/>
              </w:rPr>
            </w:pPr>
            <w:r w:rsidRPr="0028363F">
              <w:rPr>
                <w:b/>
                <w:bCs/>
                <w:color w:val="000000"/>
                <w:szCs w:val="22"/>
                <w:lang w:val="fi-FI"/>
              </w:rPr>
              <w:t>Lietuva</w:t>
            </w:r>
          </w:p>
          <w:p w:rsidR="0053453E" w:rsidRPr="0028363F" w:rsidRDefault="0056001A" w:rsidP="003F1BE1">
            <w:pPr>
              <w:autoSpaceDE w:val="0"/>
              <w:autoSpaceDN w:val="0"/>
              <w:adjustRightInd w:val="0"/>
              <w:rPr>
                <w:color w:val="000000"/>
                <w:szCs w:val="22"/>
                <w:lang w:val="fi-FI"/>
              </w:rPr>
            </w:pPr>
            <w:r w:rsidRPr="0028363F">
              <w:rPr>
                <w:color w:val="000000"/>
                <w:szCs w:val="22"/>
                <w:lang w:val="fi-FI"/>
              </w:rPr>
              <w:t>Eli Lilly Lietuva</w:t>
            </w:r>
          </w:p>
          <w:p w:rsidR="0053453E" w:rsidRPr="0028363F" w:rsidRDefault="0053453E" w:rsidP="003F1BE1">
            <w:pPr>
              <w:autoSpaceDE w:val="0"/>
              <w:autoSpaceDN w:val="0"/>
              <w:adjustRightInd w:val="0"/>
              <w:rPr>
                <w:color w:val="000000"/>
                <w:szCs w:val="22"/>
                <w:lang w:val="fi-FI"/>
              </w:rPr>
            </w:pPr>
            <w:r w:rsidRPr="0028363F">
              <w:rPr>
                <w:color w:val="000000"/>
                <w:szCs w:val="22"/>
                <w:lang w:val="fi-FI"/>
              </w:rPr>
              <w:t>Tel. +370 (5) 2649600</w:t>
            </w:r>
          </w:p>
          <w:p w:rsidR="0053453E" w:rsidRPr="0028363F" w:rsidRDefault="0053453E" w:rsidP="003F1BE1">
            <w:pPr>
              <w:autoSpaceDE w:val="0"/>
              <w:autoSpaceDN w:val="0"/>
              <w:adjustRightInd w:val="0"/>
              <w:rPr>
                <w:color w:val="000000"/>
                <w:szCs w:val="22"/>
                <w:lang w:val="fi-FI"/>
              </w:rPr>
            </w:pPr>
          </w:p>
        </w:tc>
      </w:tr>
      <w:tr w:rsidR="0053453E" w:rsidTr="003F1BE1">
        <w:tblPrEx>
          <w:tblCellMar>
            <w:top w:w="0" w:type="dxa"/>
            <w:bottom w:w="0" w:type="dxa"/>
          </w:tblCellMar>
        </w:tblPrEx>
        <w:tc>
          <w:tcPr>
            <w:tcW w:w="4684" w:type="dxa"/>
          </w:tcPr>
          <w:p w:rsidR="0053453E" w:rsidRDefault="0053453E" w:rsidP="003F1BE1">
            <w:pPr>
              <w:autoSpaceDE w:val="0"/>
              <w:autoSpaceDN w:val="0"/>
              <w:adjustRightInd w:val="0"/>
              <w:rPr>
                <w:b/>
                <w:szCs w:val="22"/>
                <w:lang w:val="bg-BG"/>
              </w:rPr>
            </w:pPr>
            <w:r>
              <w:rPr>
                <w:b/>
                <w:szCs w:val="22"/>
                <w:lang w:val="bg-BG"/>
              </w:rPr>
              <w:t>България</w:t>
            </w:r>
          </w:p>
          <w:p w:rsidR="0053453E" w:rsidRDefault="0053453E" w:rsidP="003F1BE1">
            <w:pPr>
              <w:autoSpaceDE w:val="0"/>
              <w:autoSpaceDN w:val="0"/>
              <w:adjustRightInd w:val="0"/>
              <w:rPr>
                <w:szCs w:val="22"/>
                <w:lang w:val="bg-BG"/>
              </w:rPr>
            </w:pPr>
            <w:r>
              <w:rPr>
                <w:szCs w:val="22"/>
                <w:lang w:val="bg-BG"/>
              </w:rPr>
              <w:t>ТП "Ели Лили Недерланд" Б.В. - България</w:t>
            </w:r>
          </w:p>
          <w:p w:rsidR="0053453E" w:rsidRDefault="0053453E" w:rsidP="003F1BE1">
            <w:pPr>
              <w:autoSpaceDE w:val="0"/>
              <w:autoSpaceDN w:val="0"/>
              <w:adjustRightInd w:val="0"/>
              <w:rPr>
                <w:szCs w:val="22"/>
              </w:rPr>
            </w:pPr>
            <w:r>
              <w:rPr>
                <w:szCs w:val="22"/>
                <w:lang w:val="bg-BG"/>
              </w:rPr>
              <w:t>тел. + 359 2 491 41 40</w:t>
            </w:r>
          </w:p>
          <w:p w:rsidR="0053453E" w:rsidRDefault="0053453E" w:rsidP="003F1BE1">
            <w:pPr>
              <w:autoSpaceDE w:val="0"/>
              <w:autoSpaceDN w:val="0"/>
              <w:adjustRightInd w:val="0"/>
              <w:rPr>
                <w:b/>
                <w:bCs/>
                <w:color w:val="000000"/>
                <w:szCs w:val="22"/>
              </w:rPr>
            </w:pPr>
          </w:p>
        </w:tc>
        <w:tc>
          <w:tcPr>
            <w:tcW w:w="4678" w:type="dxa"/>
          </w:tcPr>
          <w:p w:rsidR="0053453E" w:rsidRPr="0028363F" w:rsidRDefault="0053453E" w:rsidP="003F1BE1">
            <w:pPr>
              <w:autoSpaceDE w:val="0"/>
              <w:autoSpaceDN w:val="0"/>
              <w:adjustRightInd w:val="0"/>
              <w:rPr>
                <w:b/>
                <w:bCs/>
                <w:color w:val="000000"/>
                <w:szCs w:val="22"/>
              </w:rPr>
            </w:pPr>
            <w:r w:rsidRPr="0028363F">
              <w:rPr>
                <w:b/>
                <w:bCs/>
                <w:color w:val="000000"/>
                <w:szCs w:val="22"/>
              </w:rPr>
              <w:t>Luxembourg/Luxemburg</w:t>
            </w:r>
          </w:p>
          <w:p w:rsidR="0053453E" w:rsidRPr="0028363F" w:rsidRDefault="0053453E" w:rsidP="003F1BE1">
            <w:pPr>
              <w:autoSpaceDE w:val="0"/>
              <w:autoSpaceDN w:val="0"/>
              <w:adjustRightInd w:val="0"/>
              <w:rPr>
                <w:color w:val="000000"/>
                <w:szCs w:val="22"/>
              </w:rPr>
            </w:pPr>
            <w:r w:rsidRPr="0028363F">
              <w:rPr>
                <w:color w:val="000000"/>
                <w:szCs w:val="22"/>
              </w:rPr>
              <w:t>Eli Lilly Benelux S.A./N.V.</w:t>
            </w:r>
          </w:p>
          <w:p w:rsidR="0053453E" w:rsidRDefault="0053453E" w:rsidP="003F1BE1">
            <w:pPr>
              <w:autoSpaceDE w:val="0"/>
              <w:autoSpaceDN w:val="0"/>
              <w:adjustRightInd w:val="0"/>
              <w:rPr>
                <w:b/>
                <w:bCs/>
                <w:color w:val="000000"/>
                <w:szCs w:val="22"/>
                <w:lang w:val="en-US"/>
              </w:rPr>
            </w:pPr>
            <w:r>
              <w:rPr>
                <w:color w:val="000000"/>
                <w:szCs w:val="22"/>
              </w:rPr>
              <w:t>Tél/Tel: + 32-(0)2 548 84 84</w:t>
            </w:r>
          </w:p>
        </w:tc>
      </w:tr>
      <w:tr w:rsidR="0053453E" w:rsidTr="003F1BE1">
        <w:tblPrEx>
          <w:tblCellMar>
            <w:top w:w="0" w:type="dxa"/>
            <w:bottom w:w="0" w:type="dxa"/>
          </w:tblCellMar>
        </w:tblPrEx>
        <w:tc>
          <w:tcPr>
            <w:tcW w:w="4684" w:type="dxa"/>
          </w:tcPr>
          <w:p w:rsidR="0053453E" w:rsidRPr="0028363F" w:rsidRDefault="0053453E" w:rsidP="003F1BE1">
            <w:pPr>
              <w:autoSpaceDE w:val="0"/>
              <w:autoSpaceDN w:val="0"/>
              <w:adjustRightInd w:val="0"/>
              <w:rPr>
                <w:b/>
                <w:bCs/>
                <w:color w:val="000000"/>
                <w:szCs w:val="22"/>
                <w:lang w:val="sv-SE"/>
              </w:rPr>
            </w:pPr>
            <w:r w:rsidRPr="0028363F">
              <w:rPr>
                <w:b/>
                <w:bCs/>
                <w:color w:val="000000"/>
                <w:szCs w:val="22"/>
                <w:lang w:val="sv-SE"/>
              </w:rPr>
              <w:t>Česká republika</w:t>
            </w:r>
          </w:p>
          <w:p w:rsidR="0053453E" w:rsidRPr="0028363F" w:rsidRDefault="0053453E" w:rsidP="003F1BE1">
            <w:pPr>
              <w:autoSpaceDE w:val="0"/>
              <w:autoSpaceDN w:val="0"/>
              <w:adjustRightInd w:val="0"/>
              <w:rPr>
                <w:color w:val="000000"/>
                <w:szCs w:val="22"/>
                <w:lang w:val="sv-SE"/>
              </w:rPr>
            </w:pPr>
            <w:r w:rsidRPr="0028363F">
              <w:rPr>
                <w:color w:val="000000"/>
                <w:szCs w:val="22"/>
                <w:lang w:val="sv-SE"/>
              </w:rPr>
              <w:t>ELI LILLY ČR, s.r.o.</w:t>
            </w:r>
          </w:p>
          <w:p w:rsidR="0053453E" w:rsidRDefault="0053453E" w:rsidP="003F1BE1">
            <w:pPr>
              <w:autoSpaceDE w:val="0"/>
              <w:autoSpaceDN w:val="0"/>
              <w:adjustRightInd w:val="0"/>
              <w:rPr>
                <w:color w:val="000000"/>
                <w:szCs w:val="22"/>
                <w:lang w:val="en-US"/>
              </w:rPr>
            </w:pPr>
            <w:r>
              <w:rPr>
                <w:color w:val="000000"/>
                <w:szCs w:val="22"/>
                <w:lang w:val="en-US"/>
              </w:rPr>
              <w:t>Tel: + 420 234 664 111</w:t>
            </w:r>
          </w:p>
          <w:p w:rsidR="0053453E" w:rsidRDefault="0053453E" w:rsidP="003F1BE1">
            <w:pPr>
              <w:autoSpaceDE w:val="0"/>
              <w:autoSpaceDN w:val="0"/>
              <w:adjustRightInd w:val="0"/>
              <w:rPr>
                <w:color w:val="000000"/>
                <w:szCs w:val="22"/>
                <w:lang w:val="en-US"/>
              </w:rPr>
            </w:pPr>
          </w:p>
        </w:tc>
        <w:tc>
          <w:tcPr>
            <w:tcW w:w="4678" w:type="dxa"/>
          </w:tcPr>
          <w:p w:rsidR="0053453E" w:rsidRDefault="0053453E" w:rsidP="003F1BE1">
            <w:pPr>
              <w:autoSpaceDE w:val="0"/>
              <w:autoSpaceDN w:val="0"/>
              <w:adjustRightInd w:val="0"/>
              <w:rPr>
                <w:b/>
                <w:bCs/>
                <w:color w:val="000000"/>
                <w:szCs w:val="22"/>
                <w:lang w:val="en-US"/>
              </w:rPr>
            </w:pPr>
            <w:r>
              <w:rPr>
                <w:b/>
                <w:bCs/>
                <w:color w:val="000000"/>
                <w:szCs w:val="22"/>
                <w:lang w:val="en-US"/>
              </w:rPr>
              <w:t>Magyarország</w:t>
            </w:r>
          </w:p>
          <w:p w:rsidR="0053453E" w:rsidRDefault="0053453E" w:rsidP="003F1BE1">
            <w:pPr>
              <w:autoSpaceDE w:val="0"/>
              <w:autoSpaceDN w:val="0"/>
              <w:adjustRightInd w:val="0"/>
              <w:rPr>
                <w:color w:val="000000"/>
                <w:szCs w:val="22"/>
                <w:lang w:val="en-US"/>
              </w:rPr>
            </w:pPr>
            <w:r>
              <w:rPr>
                <w:color w:val="000000"/>
                <w:szCs w:val="22"/>
                <w:lang w:val="en-US"/>
              </w:rPr>
              <w:t>Lilly Hungária Kft.</w:t>
            </w:r>
          </w:p>
          <w:p w:rsidR="0053453E" w:rsidRDefault="0053453E" w:rsidP="003F1BE1">
            <w:pPr>
              <w:autoSpaceDE w:val="0"/>
              <w:autoSpaceDN w:val="0"/>
              <w:adjustRightInd w:val="0"/>
              <w:rPr>
                <w:color w:val="000000"/>
                <w:szCs w:val="22"/>
                <w:lang w:val="en-US"/>
              </w:rPr>
            </w:pPr>
            <w:r>
              <w:rPr>
                <w:color w:val="000000"/>
                <w:szCs w:val="22"/>
                <w:lang w:val="en-US"/>
              </w:rPr>
              <w:t>Tel: + 36 1 328 5100</w:t>
            </w:r>
          </w:p>
        </w:tc>
      </w:tr>
      <w:tr w:rsidR="0053453E" w:rsidTr="003F1BE1">
        <w:tblPrEx>
          <w:tblCellMar>
            <w:top w:w="0" w:type="dxa"/>
            <w:bottom w:w="0" w:type="dxa"/>
          </w:tblCellMar>
        </w:tblPrEx>
        <w:tc>
          <w:tcPr>
            <w:tcW w:w="4684" w:type="dxa"/>
          </w:tcPr>
          <w:p w:rsidR="0053453E" w:rsidRPr="0028363F" w:rsidRDefault="0053453E" w:rsidP="003F1BE1">
            <w:pPr>
              <w:autoSpaceDE w:val="0"/>
              <w:autoSpaceDN w:val="0"/>
              <w:adjustRightInd w:val="0"/>
              <w:rPr>
                <w:b/>
                <w:bCs/>
                <w:color w:val="000000"/>
                <w:szCs w:val="22"/>
                <w:lang w:val="nb-NO"/>
              </w:rPr>
            </w:pPr>
            <w:r w:rsidRPr="0028363F">
              <w:rPr>
                <w:b/>
                <w:bCs/>
                <w:color w:val="000000"/>
                <w:szCs w:val="22"/>
                <w:lang w:val="nb-NO"/>
              </w:rPr>
              <w:t>Danmark</w:t>
            </w:r>
          </w:p>
          <w:p w:rsidR="0053453E" w:rsidRPr="00CC4C57" w:rsidRDefault="0053453E" w:rsidP="003F1BE1">
            <w:pPr>
              <w:autoSpaceDE w:val="0"/>
              <w:autoSpaceDN w:val="0"/>
              <w:adjustRightInd w:val="0"/>
              <w:rPr>
                <w:color w:val="000000"/>
                <w:szCs w:val="22"/>
                <w:lang w:val="bg-BG"/>
              </w:rPr>
            </w:pPr>
            <w:r w:rsidRPr="0028363F">
              <w:rPr>
                <w:color w:val="000000"/>
                <w:szCs w:val="22"/>
                <w:lang w:val="nb-NO"/>
              </w:rPr>
              <w:t>Eli Lilly Danmark A/S</w:t>
            </w:r>
          </w:p>
          <w:p w:rsidR="0053453E" w:rsidRDefault="0053453E" w:rsidP="003F1BE1">
            <w:pPr>
              <w:autoSpaceDE w:val="0"/>
              <w:autoSpaceDN w:val="0"/>
              <w:adjustRightInd w:val="0"/>
              <w:rPr>
                <w:color w:val="000000"/>
                <w:szCs w:val="22"/>
                <w:lang w:val="en-US"/>
              </w:rPr>
            </w:pPr>
            <w:r>
              <w:rPr>
                <w:color w:val="000000"/>
                <w:szCs w:val="22"/>
                <w:lang w:val="en-US"/>
              </w:rPr>
              <w:t>Tlf: +45 45 26 6000</w:t>
            </w:r>
          </w:p>
          <w:p w:rsidR="0053453E" w:rsidRDefault="0053453E" w:rsidP="003F1BE1">
            <w:pPr>
              <w:autoSpaceDE w:val="0"/>
              <w:autoSpaceDN w:val="0"/>
              <w:adjustRightInd w:val="0"/>
              <w:rPr>
                <w:color w:val="000000"/>
                <w:szCs w:val="22"/>
                <w:lang w:val="de-DE"/>
              </w:rPr>
            </w:pPr>
          </w:p>
        </w:tc>
        <w:tc>
          <w:tcPr>
            <w:tcW w:w="4678" w:type="dxa"/>
          </w:tcPr>
          <w:p w:rsidR="0053453E" w:rsidRDefault="0053453E" w:rsidP="003F1BE1">
            <w:pPr>
              <w:autoSpaceDE w:val="0"/>
              <w:autoSpaceDN w:val="0"/>
              <w:adjustRightInd w:val="0"/>
              <w:rPr>
                <w:b/>
                <w:bCs/>
                <w:color w:val="000000"/>
                <w:szCs w:val="22"/>
                <w:lang w:val="es-ES"/>
              </w:rPr>
            </w:pPr>
            <w:r>
              <w:rPr>
                <w:b/>
                <w:bCs/>
                <w:color w:val="000000"/>
                <w:szCs w:val="22"/>
                <w:lang w:val="es-ES"/>
              </w:rPr>
              <w:t>Malta</w:t>
            </w:r>
          </w:p>
          <w:p w:rsidR="0053453E" w:rsidRDefault="0053453E" w:rsidP="003F1BE1">
            <w:pPr>
              <w:autoSpaceDE w:val="0"/>
              <w:autoSpaceDN w:val="0"/>
              <w:adjustRightInd w:val="0"/>
              <w:rPr>
                <w:color w:val="000000"/>
                <w:szCs w:val="22"/>
                <w:lang w:val="es-ES"/>
              </w:rPr>
            </w:pPr>
            <w:r>
              <w:rPr>
                <w:color w:val="000000"/>
                <w:szCs w:val="22"/>
                <w:lang w:val="es-ES"/>
              </w:rPr>
              <w:t>Charles de Giorgio Ltd.</w:t>
            </w:r>
          </w:p>
          <w:p w:rsidR="0053453E" w:rsidRDefault="0053453E" w:rsidP="003F1BE1">
            <w:pPr>
              <w:autoSpaceDE w:val="0"/>
              <w:autoSpaceDN w:val="0"/>
              <w:adjustRightInd w:val="0"/>
              <w:rPr>
                <w:color w:val="000000"/>
                <w:szCs w:val="22"/>
              </w:rPr>
            </w:pPr>
            <w:r>
              <w:rPr>
                <w:color w:val="000000"/>
                <w:szCs w:val="22"/>
              </w:rPr>
              <w:t>Tel: + 356 25600 500</w:t>
            </w:r>
          </w:p>
        </w:tc>
      </w:tr>
      <w:tr w:rsidR="0053453E" w:rsidTr="003F1BE1">
        <w:tblPrEx>
          <w:tblCellMar>
            <w:top w:w="0" w:type="dxa"/>
            <w:bottom w:w="0" w:type="dxa"/>
          </w:tblCellMar>
        </w:tblPrEx>
        <w:tc>
          <w:tcPr>
            <w:tcW w:w="4684" w:type="dxa"/>
          </w:tcPr>
          <w:p w:rsidR="0053453E" w:rsidRDefault="0053453E" w:rsidP="003F1BE1">
            <w:pPr>
              <w:autoSpaceDE w:val="0"/>
              <w:autoSpaceDN w:val="0"/>
              <w:adjustRightInd w:val="0"/>
              <w:rPr>
                <w:b/>
                <w:bCs/>
                <w:color w:val="000000"/>
                <w:szCs w:val="22"/>
                <w:lang w:val="de-DE"/>
              </w:rPr>
            </w:pPr>
            <w:r>
              <w:rPr>
                <w:b/>
                <w:bCs/>
                <w:color w:val="000000"/>
                <w:szCs w:val="22"/>
                <w:lang w:val="de-DE"/>
              </w:rPr>
              <w:t>Deutschland</w:t>
            </w:r>
          </w:p>
          <w:p w:rsidR="0053453E" w:rsidRPr="00212BB0" w:rsidRDefault="0053453E" w:rsidP="003F1BE1">
            <w:pPr>
              <w:autoSpaceDE w:val="0"/>
              <w:autoSpaceDN w:val="0"/>
              <w:adjustRightInd w:val="0"/>
              <w:rPr>
                <w:color w:val="000000"/>
                <w:szCs w:val="22"/>
                <w:lang w:val="de-DE"/>
              </w:rPr>
            </w:pPr>
            <w:r w:rsidRPr="00212BB0">
              <w:rPr>
                <w:color w:val="000000"/>
                <w:szCs w:val="22"/>
                <w:lang w:val="de-DE"/>
              </w:rPr>
              <w:t>Lilly Deutschland GmbH</w:t>
            </w:r>
          </w:p>
          <w:p w:rsidR="0053453E" w:rsidRPr="00212BB0" w:rsidRDefault="0053453E" w:rsidP="003F1BE1">
            <w:pPr>
              <w:autoSpaceDE w:val="0"/>
              <w:autoSpaceDN w:val="0"/>
              <w:adjustRightInd w:val="0"/>
              <w:rPr>
                <w:color w:val="000000"/>
                <w:szCs w:val="22"/>
                <w:lang w:val="de-DE"/>
              </w:rPr>
            </w:pPr>
            <w:r w:rsidRPr="00212BB0">
              <w:rPr>
                <w:color w:val="000000"/>
                <w:szCs w:val="22"/>
                <w:lang w:val="de-DE"/>
              </w:rPr>
              <w:t>Tel. + 49-(0) 6172 273 2222</w:t>
            </w:r>
          </w:p>
          <w:p w:rsidR="0053453E" w:rsidRPr="00F75B7C" w:rsidRDefault="0053453E" w:rsidP="003F1BE1">
            <w:pPr>
              <w:autoSpaceDE w:val="0"/>
              <w:autoSpaceDN w:val="0"/>
              <w:adjustRightInd w:val="0"/>
              <w:rPr>
                <w:color w:val="000000"/>
                <w:szCs w:val="22"/>
                <w:lang w:val="de-DE"/>
              </w:rPr>
            </w:pPr>
          </w:p>
        </w:tc>
        <w:tc>
          <w:tcPr>
            <w:tcW w:w="4678" w:type="dxa"/>
          </w:tcPr>
          <w:p w:rsidR="0053453E" w:rsidRPr="00BB6789" w:rsidRDefault="0053453E" w:rsidP="003F1BE1">
            <w:pPr>
              <w:autoSpaceDE w:val="0"/>
              <w:autoSpaceDN w:val="0"/>
              <w:adjustRightInd w:val="0"/>
              <w:rPr>
                <w:b/>
                <w:bCs/>
                <w:color w:val="000000"/>
                <w:szCs w:val="22"/>
                <w:lang w:val="da-DK"/>
              </w:rPr>
            </w:pPr>
            <w:r w:rsidRPr="00BB6789">
              <w:rPr>
                <w:b/>
                <w:bCs/>
                <w:color w:val="000000"/>
                <w:szCs w:val="22"/>
                <w:lang w:val="da-DK"/>
              </w:rPr>
              <w:t>Nederland</w:t>
            </w:r>
          </w:p>
          <w:p w:rsidR="0053453E" w:rsidRPr="00CC4C57" w:rsidRDefault="0053453E" w:rsidP="003F1BE1">
            <w:pPr>
              <w:autoSpaceDE w:val="0"/>
              <w:autoSpaceDN w:val="0"/>
              <w:adjustRightInd w:val="0"/>
              <w:rPr>
                <w:color w:val="000000"/>
                <w:szCs w:val="22"/>
                <w:lang w:val="bg-BG"/>
              </w:rPr>
            </w:pPr>
            <w:r w:rsidRPr="00BB6789">
              <w:rPr>
                <w:color w:val="000000"/>
                <w:szCs w:val="22"/>
                <w:lang w:val="da-DK"/>
              </w:rPr>
              <w:t>Eli Lilly Nederland B.V.</w:t>
            </w:r>
          </w:p>
          <w:p w:rsidR="0053453E" w:rsidRDefault="0053453E" w:rsidP="003F1BE1">
            <w:pPr>
              <w:autoSpaceDE w:val="0"/>
              <w:autoSpaceDN w:val="0"/>
              <w:adjustRightInd w:val="0"/>
              <w:rPr>
                <w:color w:val="000000"/>
                <w:szCs w:val="22"/>
                <w:lang w:val="en-US"/>
              </w:rPr>
            </w:pPr>
            <w:r>
              <w:rPr>
                <w:color w:val="000000"/>
                <w:szCs w:val="22"/>
                <w:lang w:val="en-US"/>
              </w:rPr>
              <w:t>Tel: + 31-(0) 30 60 25 800</w:t>
            </w:r>
          </w:p>
        </w:tc>
      </w:tr>
      <w:tr w:rsidR="0053453E" w:rsidTr="003F1BE1">
        <w:tblPrEx>
          <w:tblCellMar>
            <w:top w:w="0" w:type="dxa"/>
            <w:bottom w:w="0" w:type="dxa"/>
          </w:tblCellMar>
        </w:tblPrEx>
        <w:tc>
          <w:tcPr>
            <w:tcW w:w="4684" w:type="dxa"/>
          </w:tcPr>
          <w:p w:rsidR="0053453E" w:rsidRPr="0028363F" w:rsidRDefault="0053453E" w:rsidP="003F1BE1">
            <w:pPr>
              <w:keepNext/>
              <w:autoSpaceDE w:val="0"/>
              <w:autoSpaceDN w:val="0"/>
              <w:adjustRightInd w:val="0"/>
              <w:rPr>
                <w:b/>
                <w:bCs/>
                <w:color w:val="000000"/>
                <w:szCs w:val="22"/>
                <w:lang w:val="fi-FI"/>
              </w:rPr>
            </w:pPr>
            <w:r w:rsidRPr="0028363F">
              <w:rPr>
                <w:b/>
                <w:bCs/>
                <w:color w:val="000000"/>
                <w:szCs w:val="22"/>
                <w:lang w:val="fi-FI"/>
              </w:rPr>
              <w:t>Eesti</w:t>
            </w:r>
          </w:p>
          <w:p w:rsidR="0053453E" w:rsidRPr="00CC4C57" w:rsidRDefault="00E553A2" w:rsidP="00C5479C">
            <w:pPr>
              <w:keepNext/>
              <w:autoSpaceDE w:val="0"/>
              <w:autoSpaceDN w:val="0"/>
              <w:adjustRightInd w:val="0"/>
              <w:spacing w:line="240" w:lineRule="auto"/>
              <w:rPr>
                <w:color w:val="000000"/>
                <w:szCs w:val="22"/>
                <w:lang w:val="bg-BG"/>
              </w:rPr>
            </w:pPr>
            <w:r w:rsidRPr="0028363F">
              <w:rPr>
                <w:color w:val="000000"/>
                <w:szCs w:val="22"/>
                <w:lang w:val="fi-FI"/>
              </w:rPr>
              <w:t>Eli Lilly Nederland B.V.</w:t>
            </w:r>
          </w:p>
          <w:p w:rsidR="0053453E" w:rsidRDefault="0053453E" w:rsidP="003F1BE1">
            <w:pPr>
              <w:autoSpaceDE w:val="0"/>
              <w:autoSpaceDN w:val="0"/>
              <w:adjustRightInd w:val="0"/>
              <w:rPr>
                <w:color w:val="000000"/>
                <w:szCs w:val="22"/>
                <w:lang w:val="en-US"/>
              </w:rPr>
            </w:pPr>
            <w:r>
              <w:rPr>
                <w:color w:val="000000"/>
                <w:szCs w:val="22"/>
                <w:lang w:val="en-US"/>
              </w:rPr>
              <w:t xml:space="preserve">Tel: </w:t>
            </w:r>
            <w:r>
              <w:rPr>
                <w:b/>
                <w:bCs/>
                <w:color w:val="000000"/>
                <w:szCs w:val="22"/>
                <w:lang w:val="en-US"/>
              </w:rPr>
              <w:t>+</w:t>
            </w:r>
            <w:r>
              <w:rPr>
                <w:color w:val="000000"/>
                <w:szCs w:val="22"/>
                <w:lang w:val="en-US"/>
              </w:rPr>
              <w:t>372 6817 280</w:t>
            </w:r>
          </w:p>
          <w:p w:rsidR="0053453E" w:rsidRDefault="0053453E" w:rsidP="003F1BE1">
            <w:pPr>
              <w:autoSpaceDE w:val="0"/>
              <w:autoSpaceDN w:val="0"/>
              <w:adjustRightInd w:val="0"/>
              <w:rPr>
                <w:color w:val="000000"/>
                <w:szCs w:val="22"/>
              </w:rPr>
            </w:pPr>
          </w:p>
        </w:tc>
        <w:tc>
          <w:tcPr>
            <w:tcW w:w="4678" w:type="dxa"/>
          </w:tcPr>
          <w:p w:rsidR="0053453E" w:rsidRPr="00CE0FBB" w:rsidRDefault="0053453E" w:rsidP="003F1BE1">
            <w:pPr>
              <w:autoSpaceDE w:val="0"/>
              <w:autoSpaceDN w:val="0"/>
              <w:adjustRightInd w:val="0"/>
              <w:rPr>
                <w:b/>
                <w:bCs/>
                <w:color w:val="000000"/>
                <w:szCs w:val="22"/>
                <w:lang w:val="nb-NO"/>
              </w:rPr>
            </w:pPr>
            <w:r w:rsidRPr="00CE0FBB">
              <w:rPr>
                <w:b/>
                <w:bCs/>
                <w:color w:val="000000"/>
                <w:szCs w:val="22"/>
                <w:lang w:val="nb-NO"/>
              </w:rPr>
              <w:t>Norge</w:t>
            </w:r>
          </w:p>
          <w:p w:rsidR="0053453E" w:rsidRPr="00CC4C57" w:rsidRDefault="0053453E" w:rsidP="003F1BE1">
            <w:pPr>
              <w:autoSpaceDE w:val="0"/>
              <w:autoSpaceDN w:val="0"/>
              <w:adjustRightInd w:val="0"/>
              <w:rPr>
                <w:color w:val="000000"/>
                <w:szCs w:val="22"/>
                <w:lang w:val="bg-BG"/>
              </w:rPr>
            </w:pPr>
            <w:r w:rsidRPr="00CE0FBB">
              <w:rPr>
                <w:color w:val="000000"/>
                <w:szCs w:val="22"/>
                <w:lang w:val="nb-NO"/>
              </w:rPr>
              <w:t>Eli Lilly Norge A.S.</w:t>
            </w:r>
          </w:p>
          <w:p w:rsidR="0053453E" w:rsidRDefault="0053453E" w:rsidP="003F1BE1">
            <w:pPr>
              <w:autoSpaceDE w:val="0"/>
              <w:autoSpaceDN w:val="0"/>
              <w:adjustRightInd w:val="0"/>
              <w:rPr>
                <w:color w:val="000000"/>
                <w:szCs w:val="22"/>
                <w:lang w:val="en-US"/>
              </w:rPr>
            </w:pPr>
            <w:r>
              <w:rPr>
                <w:color w:val="000000"/>
                <w:szCs w:val="22"/>
                <w:lang w:val="en-US"/>
              </w:rPr>
              <w:t>Tlf: + 47 22 88 18 00</w:t>
            </w:r>
          </w:p>
        </w:tc>
      </w:tr>
      <w:tr w:rsidR="0053453E" w:rsidRPr="00FE78F4" w:rsidTr="003F1BE1">
        <w:tblPrEx>
          <w:tblCellMar>
            <w:top w:w="0" w:type="dxa"/>
            <w:bottom w:w="0" w:type="dxa"/>
          </w:tblCellMar>
        </w:tblPrEx>
        <w:tc>
          <w:tcPr>
            <w:tcW w:w="4684" w:type="dxa"/>
          </w:tcPr>
          <w:p w:rsidR="0053453E" w:rsidRPr="0028363F" w:rsidRDefault="0053453E" w:rsidP="003F1BE1">
            <w:pPr>
              <w:autoSpaceDE w:val="0"/>
              <w:autoSpaceDN w:val="0"/>
              <w:adjustRightInd w:val="0"/>
              <w:rPr>
                <w:b/>
                <w:bCs/>
                <w:color w:val="000000"/>
                <w:szCs w:val="22"/>
                <w:lang w:val="el-GR"/>
              </w:rPr>
            </w:pPr>
            <w:r w:rsidRPr="0028363F">
              <w:rPr>
                <w:b/>
                <w:bCs/>
                <w:color w:val="000000"/>
                <w:szCs w:val="22"/>
                <w:lang w:val="el-GR"/>
              </w:rPr>
              <w:t>Ελλάδα</w:t>
            </w:r>
          </w:p>
          <w:p w:rsidR="0053453E" w:rsidRPr="00CC4C57" w:rsidRDefault="0053453E" w:rsidP="003F1BE1">
            <w:pPr>
              <w:autoSpaceDE w:val="0"/>
              <w:autoSpaceDN w:val="0"/>
              <w:adjustRightInd w:val="0"/>
              <w:rPr>
                <w:color w:val="000000"/>
                <w:szCs w:val="22"/>
                <w:lang w:val="bg-BG"/>
              </w:rPr>
            </w:pPr>
            <w:r w:rsidRPr="0028363F">
              <w:rPr>
                <w:color w:val="000000"/>
                <w:szCs w:val="22"/>
                <w:lang w:val="el-GR"/>
              </w:rPr>
              <w:t>ΦΑΡΜΑΣΕΡΒ-ΛΙΛΛΥ Α.Ε.Β.Ε.</w:t>
            </w:r>
          </w:p>
          <w:p w:rsidR="0053453E" w:rsidRDefault="0053453E" w:rsidP="003F1BE1">
            <w:pPr>
              <w:autoSpaceDE w:val="0"/>
              <w:autoSpaceDN w:val="0"/>
              <w:adjustRightInd w:val="0"/>
              <w:rPr>
                <w:color w:val="000000"/>
                <w:szCs w:val="22"/>
              </w:rPr>
            </w:pPr>
            <w:r>
              <w:rPr>
                <w:color w:val="000000"/>
                <w:szCs w:val="22"/>
                <w:lang w:val="en-US"/>
              </w:rPr>
              <w:t>Τηλ</w:t>
            </w:r>
            <w:r>
              <w:rPr>
                <w:color w:val="000000"/>
                <w:szCs w:val="22"/>
              </w:rPr>
              <w:t>: +30 210 629 4600</w:t>
            </w:r>
          </w:p>
          <w:p w:rsidR="0053453E" w:rsidRPr="00323594" w:rsidRDefault="0053453E" w:rsidP="003F1BE1">
            <w:pPr>
              <w:autoSpaceDE w:val="0"/>
              <w:autoSpaceDN w:val="0"/>
              <w:adjustRightInd w:val="0"/>
              <w:rPr>
                <w:color w:val="000000"/>
                <w:szCs w:val="22"/>
                <w:lang w:val="en-US"/>
              </w:rPr>
            </w:pPr>
          </w:p>
        </w:tc>
        <w:tc>
          <w:tcPr>
            <w:tcW w:w="4678" w:type="dxa"/>
          </w:tcPr>
          <w:p w:rsidR="0053453E" w:rsidRPr="0028363F" w:rsidRDefault="0053453E" w:rsidP="003F1BE1">
            <w:pPr>
              <w:autoSpaceDE w:val="0"/>
              <w:autoSpaceDN w:val="0"/>
              <w:adjustRightInd w:val="0"/>
              <w:rPr>
                <w:b/>
                <w:bCs/>
                <w:color w:val="000000"/>
                <w:szCs w:val="22"/>
                <w:lang w:val="en-US"/>
              </w:rPr>
            </w:pPr>
            <w:r w:rsidRPr="0028363F">
              <w:rPr>
                <w:b/>
                <w:bCs/>
                <w:color w:val="000000"/>
                <w:szCs w:val="22"/>
                <w:lang w:val="en-US"/>
              </w:rPr>
              <w:t>Österreich</w:t>
            </w:r>
          </w:p>
          <w:p w:rsidR="0053453E" w:rsidRPr="00CC4C57" w:rsidRDefault="0053453E" w:rsidP="003F1BE1">
            <w:pPr>
              <w:autoSpaceDE w:val="0"/>
              <w:autoSpaceDN w:val="0"/>
              <w:adjustRightInd w:val="0"/>
              <w:rPr>
                <w:color w:val="000000"/>
                <w:szCs w:val="22"/>
                <w:lang w:val="bg-BG"/>
              </w:rPr>
            </w:pPr>
            <w:r w:rsidRPr="0028363F">
              <w:rPr>
                <w:color w:val="000000"/>
                <w:szCs w:val="22"/>
                <w:lang w:val="en-US"/>
              </w:rPr>
              <w:t>Eli Lilly Ges. m.b.H.</w:t>
            </w:r>
          </w:p>
          <w:p w:rsidR="0053453E" w:rsidRPr="00FE78F4" w:rsidRDefault="0053453E" w:rsidP="003F1BE1">
            <w:pPr>
              <w:autoSpaceDE w:val="0"/>
              <w:autoSpaceDN w:val="0"/>
              <w:adjustRightInd w:val="0"/>
              <w:rPr>
                <w:color w:val="000000"/>
                <w:szCs w:val="22"/>
                <w:lang w:val="es-ES"/>
              </w:rPr>
            </w:pPr>
            <w:r w:rsidRPr="00FE78F4">
              <w:rPr>
                <w:color w:val="000000"/>
                <w:szCs w:val="22"/>
                <w:lang w:val="es-ES"/>
              </w:rPr>
              <w:t>Tel: + 43-(0) 1 711 780</w:t>
            </w:r>
          </w:p>
        </w:tc>
      </w:tr>
      <w:tr w:rsidR="0053453E" w:rsidTr="003F1BE1">
        <w:tblPrEx>
          <w:tblCellMar>
            <w:top w:w="0" w:type="dxa"/>
            <w:bottom w:w="0" w:type="dxa"/>
          </w:tblCellMar>
        </w:tblPrEx>
        <w:tc>
          <w:tcPr>
            <w:tcW w:w="4684" w:type="dxa"/>
          </w:tcPr>
          <w:p w:rsidR="0053453E" w:rsidRDefault="0053453E" w:rsidP="003F1BE1">
            <w:pPr>
              <w:autoSpaceDE w:val="0"/>
              <w:autoSpaceDN w:val="0"/>
              <w:adjustRightInd w:val="0"/>
              <w:rPr>
                <w:b/>
                <w:bCs/>
                <w:color w:val="000000"/>
                <w:szCs w:val="22"/>
                <w:lang w:val="es-ES"/>
              </w:rPr>
            </w:pPr>
            <w:r>
              <w:rPr>
                <w:b/>
                <w:bCs/>
                <w:color w:val="000000"/>
                <w:szCs w:val="22"/>
                <w:lang w:val="es-ES"/>
              </w:rPr>
              <w:t>España</w:t>
            </w:r>
          </w:p>
          <w:p w:rsidR="0053453E" w:rsidRDefault="0053453E" w:rsidP="003F1BE1">
            <w:pPr>
              <w:autoSpaceDE w:val="0"/>
              <w:autoSpaceDN w:val="0"/>
              <w:adjustRightInd w:val="0"/>
              <w:rPr>
                <w:color w:val="000000"/>
                <w:szCs w:val="22"/>
                <w:lang w:val="es-ES"/>
              </w:rPr>
            </w:pPr>
            <w:r>
              <w:rPr>
                <w:color w:val="000000"/>
                <w:szCs w:val="22"/>
                <w:lang w:val="es-ES"/>
              </w:rPr>
              <w:t>Lilly S.A.</w:t>
            </w:r>
          </w:p>
          <w:p w:rsidR="0053453E" w:rsidRDefault="0053453E" w:rsidP="003F1BE1">
            <w:pPr>
              <w:autoSpaceDE w:val="0"/>
              <w:autoSpaceDN w:val="0"/>
              <w:adjustRightInd w:val="0"/>
              <w:rPr>
                <w:color w:val="000000"/>
                <w:szCs w:val="22"/>
                <w:lang w:val="es-ES"/>
              </w:rPr>
            </w:pPr>
            <w:r>
              <w:rPr>
                <w:color w:val="000000"/>
                <w:szCs w:val="22"/>
                <w:lang w:val="es-ES"/>
              </w:rPr>
              <w:t>Tel: + 34-91 663 50 00</w:t>
            </w:r>
          </w:p>
          <w:p w:rsidR="0053453E" w:rsidRPr="00FE78F4" w:rsidRDefault="0053453E" w:rsidP="003F1BE1">
            <w:pPr>
              <w:autoSpaceDE w:val="0"/>
              <w:autoSpaceDN w:val="0"/>
              <w:adjustRightInd w:val="0"/>
              <w:rPr>
                <w:color w:val="000000"/>
                <w:szCs w:val="22"/>
                <w:lang w:val="es-ES"/>
              </w:rPr>
            </w:pPr>
          </w:p>
        </w:tc>
        <w:tc>
          <w:tcPr>
            <w:tcW w:w="4678" w:type="dxa"/>
          </w:tcPr>
          <w:p w:rsidR="0053453E" w:rsidRPr="00FE78F4" w:rsidRDefault="0053453E" w:rsidP="003F1BE1">
            <w:pPr>
              <w:keepNext/>
              <w:autoSpaceDE w:val="0"/>
              <w:autoSpaceDN w:val="0"/>
              <w:adjustRightInd w:val="0"/>
              <w:rPr>
                <w:b/>
                <w:bCs/>
                <w:color w:val="000000"/>
                <w:szCs w:val="22"/>
                <w:lang w:val="pl-PL"/>
              </w:rPr>
            </w:pPr>
            <w:r w:rsidRPr="00FE78F4">
              <w:rPr>
                <w:b/>
                <w:bCs/>
                <w:color w:val="000000"/>
                <w:szCs w:val="22"/>
                <w:lang w:val="pl-PL"/>
              </w:rPr>
              <w:t>Polska</w:t>
            </w:r>
          </w:p>
          <w:p w:rsidR="0053453E" w:rsidRPr="00FE78F4" w:rsidRDefault="0053453E" w:rsidP="003F1BE1">
            <w:pPr>
              <w:autoSpaceDE w:val="0"/>
              <w:autoSpaceDN w:val="0"/>
              <w:adjustRightInd w:val="0"/>
              <w:rPr>
                <w:color w:val="000000"/>
                <w:szCs w:val="22"/>
                <w:lang w:val="pl-PL"/>
              </w:rPr>
            </w:pPr>
            <w:r w:rsidRPr="00FE78F4">
              <w:rPr>
                <w:color w:val="000000"/>
                <w:szCs w:val="22"/>
                <w:lang w:val="pl-PL"/>
              </w:rPr>
              <w:t>Eli Lilly Polska Sp. z o.o.</w:t>
            </w:r>
          </w:p>
          <w:p w:rsidR="0053453E" w:rsidRDefault="0053453E" w:rsidP="00DD752B">
            <w:pPr>
              <w:autoSpaceDE w:val="0"/>
              <w:autoSpaceDN w:val="0"/>
              <w:adjustRightInd w:val="0"/>
              <w:rPr>
                <w:color w:val="000000"/>
                <w:szCs w:val="22"/>
                <w:lang w:val="en-US"/>
              </w:rPr>
            </w:pPr>
            <w:r>
              <w:rPr>
                <w:color w:val="000000"/>
                <w:szCs w:val="22"/>
                <w:lang w:val="en-US"/>
              </w:rPr>
              <w:t>Tel: +48 22 440 33 00</w:t>
            </w:r>
          </w:p>
        </w:tc>
      </w:tr>
      <w:tr w:rsidR="0053453E" w:rsidTr="003F1BE1">
        <w:tblPrEx>
          <w:tblCellMar>
            <w:top w:w="0" w:type="dxa"/>
            <w:bottom w:w="0" w:type="dxa"/>
          </w:tblCellMar>
        </w:tblPrEx>
        <w:tc>
          <w:tcPr>
            <w:tcW w:w="4684" w:type="dxa"/>
          </w:tcPr>
          <w:p w:rsidR="0053453E" w:rsidRDefault="0053453E" w:rsidP="003F1BE1">
            <w:pPr>
              <w:autoSpaceDE w:val="0"/>
              <w:autoSpaceDN w:val="0"/>
              <w:adjustRightInd w:val="0"/>
              <w:rPr>
                <w:b/>
                <w:bCs/>
                <w:color w:val="000000"/>
                <w:szCs w:val="22"/>
                <w:lang w:val="fr-FR"/>
              </w:rPr>
            </w:pPr>
            <w:r>
              <w:rPr>
                <w:b/>
                <w:bCs/>
                <w:color w:val="000000"/>
                <w:szCs w:val="22"/>
                <w:lang w:val="fr-FR"/>
              </w:rPr>
              <w:t>France</w:t>
            </w:r>
          </w:p>
          <w:p w:rsidR="0053453E" w:rsidRDefault="0053453E" w:rsidP="003F1BE1">
            <w:pPr>
              <w:autoSpaceDE w:val="0"/>
              <w:autoSpaceDN w:val="0"/>
              <w:adjustRightInd w:val="0"/>
              <w:rPr>
                <w:color w:val="000000"/>
                <w:szCs w:val="22"/>
                <w:lang w:val="fr-FR"/>
              </w:rPr>
            </w:pPr>
            <w:r>
              <w:rPr>
                <w:color w:val="000000"/>
                <w:szCs w:val="22"/>
                <w:lang w:val="fr-FR"/>
              </w:rPr>
              <w:t>Lilly France S.A.S.</w:t>
            </w:r>
          </w:p>
          <w:p w:rsidR="0053453E" w:rsidRDefault="0053453E" w:rsidP="003F1BE1">
            <w:pPr>
              <w:autoSpaceDE w:val="0"/>
              <w:autoSpaceDN w:val="0"/>
              <w:adjustRightInd w:val="0"/>
              <w:rPr>
                <w:color w:val="000000"/>
                <w:szCs w:val="22"/>
                <w:lang w:val="fr-FR"/>
              </w:rPr>
            </w:pPr>
            <w:r>
              <w:rPr>
                <w:color w:val="000000"/>
                <w:szCs w:val="22"/>
                <w:lang w:val="fr-FR"/>
              </w:rPr>
              <w:t>Tél: +33-(0) 1 55 49 34 34</w:t>
            </w:r>
          </w:p>
          <w:p w:rsidR="0053453E" w:rsidRPr="00FE78F4" w:rsidRDefault="0053453E" w:rsidP="003F1BE1">
            <w:pPr>
              <w:autoSpaceDE w:val="0"/>
              <w:autoSpaceDN w:val="0"/>
              <w:adjustRightInd w:val="0"/>
              <w:rPr>
                <w:szCs w:val="22"/>
                <w:lang w:val="fr-FR"/>
              </w:rPr>
            </w:pPr>
          </w:p>
        </w:tc>
        <w:tc>
          <w:tcPr>
            <w:tcW w:w="4678" w:type="dxa"/>
          </w:tcPr>
          <w:p w:rsidR="0053453E" w:rsidRPr="00CE0FBB" w:rsidRDefault="0053453E" w:rsidP="003F1BE1">
            <w:pPr>
              <w:autoSpaceDE w:val="0"/>
              <w:autoSpaceDN w:val="0"/>
              <w:adjustRightInd w:val="0"/>
              <w:rPr>
                <w:b/>
                <w:bCs/>
                <w:color w:val="000000"/>
                <w:szCs w:val="22"/>
                <w:lang w:val="pt-BR"/>
              </w:rPr>
            </w:pPr>
            <w:r w:rsidRPr="00CE0FBB">
              <w:rPr>
                <w:b/>
                <w:bCs/>
                <w:color w:val="000000"/>
                <w:szCs w:val="22"/>
                <w:lang w:val="pt-BR"/>
              </w:rPr>
              <w:t>Portugal</w:t>
            </w:r>
          </w:p>
          <w:p w:rsidR="0053453E" w:rsidRPr="00CE0FBB" w:rsidRDefault="0053453E" w:rsidP="003F1BE1">
            <w:pPr>
              <w:autoSpaceDE w:val="0"/>
              <w:autoSpaceDN w:val="0"/>
              <w:adjustRightInd w:val="0"/>
              <w:rPr>
                <w:color w:val="000000"/>
                <w:szCs w:val="22"/>
                <w:lang w:val="pt-BR"/>
              </w:rPr>
            </w:pPr>
            <w:r w:rsidRPr="00CE0FBB">
              <w:rPr>
                <w:color w:val="000000"/>
                <w:szCs w:val="22"/>
                <w:lang w:val="pt-BR"/>
              </w:rPr>
              <w:t>Lilly Portugal - Produtos Farmacêuticos, Lda</w:t>
            </w:r>
          </w:p>
          <w:p w:rsidR="0053453E" w:rsidRDefault="0053453E" w:rsidP="003F1BE1">
            <w:pPr>
              <w:autoSpaceDE w:val="0"/>
              <w:autoSpaceDN w:val="0"/>
              <w:adjustRightInd w:val="0"/>
              <w:rPr>
                <w:color w:val="000000"/>
                <w:szCs w:val="22"/>
                <w:lang w:val="es-ES"/>
              </w:rPr>
            </w:pPr>
            <w:r>
              <w:rPr>
                <w:color w:val="000000"/>
                <w:szCs w:val="22"/>
                <w:lang w:val="en-US"/>
              </w:rPr>
              <w:t>Tel: + 351-21-4126600</w:t>
            </w:r>
          </w:p>
        </w:tc>
      </w:tr>
      <w:tr w:rsidR="0053453E" w:rsidTr="003F1BE1">
        <w:tblPrEx>
          <w:tblCellMar>
            <w:top w:w="0" w:type="dxa"/>
            <w:bottom w:w="0" w:type="dxa"/>
          </w:tblCellMar>
        </w:tblPrEx>
        <w:tc>
          <w:tcPr>
            <w:tcW w:w="4684" w:type="dxa"/>
          </w:tcPr>
          <w:p w:rsidR="0053453E" w:rsidRPr="00FE78F4" w:rsidRDefault="0053453E" w:rsidP="0053453E">
            <w:pPr>
              <w:rPr>
                <w:b/>
                <w:bCs/>
                <w:lang w:val="sv-SE"/>
              </w:rPr>
            </w:pPr>
            <w:r w:rsidRPr="00FE78F4">
              <w:rPr>
                <w:b/>
                <w:bCs/>
                <w:lang w:val="sv-SE"/>
              </w:rPr>
              <w:t>Hrvatska</w:t>
            </w:r>
          </w:p>
          <w:p w:rsidR="0053453E" w:rsidRPr="00FE78F4" w:rsidRDefault="0053453E" w:rsidP="0053453E">
            <w:pPr>
              <w:autoSpaceDE w:val="0"/>
              <w:autoSpaceDN w:val="0"/>
              <w:rPr>
                <w:lang w:val="sv-SE"/>
              </w:rPr>
            </w:pPr>
            <w:r w:rsidRPr="00FE78F4">
              <w:rPr>
                <w:lang w:val="sv-SE"/>
              </w:rPr>
              <w:t>Eli Lilly Hrvatska d.o.o.</w:t>
            </w:r>
          </w:p>
          <w:p w:rsidR="0053453E" w:rsidRDefault="0053453E" w:rsidP="0053453E">
            <w:pPr>
              <w:autoSpaceDE w:val="0"/>
              <w:autoSpaceDN w:val="0"/>
            </w:pPr>
            <w:r>
              <w:t>Tel: +385 1 2350 999</w:t>
            </w:r>
          </w:p>
          <w:p w:rsidR="0053453E" w:rsidRDefault="0053453E" w:rsidP="0053453E">
            <w:pPr>
              <w:autoSpaceDE w:val="0"/>
              <w:autoSpaceDN w:val="0"/>
              <w:rPr>
                <w:szCs w:val="22"/>
                <w:lang w:val="en-US"/>
              </w:rPr>
            </w:pPr>
          </w:p>
        </w:tc>
        <w:tc>
          <w:tcPr>
            <w:tcW w:w="4678" w:type="dxa"/>
          </w:tcPr>
          <w:p w:rsidR="0053453E" w:rsidRPr="0028363F" w:rsidRDefault="0053453E" w:rsidP="003F1BE1">
            <w:pPr>
              <w:tabs>
                <w:tab w:val="left" w:pos="-720"/>
                <w:tab w:val="left" w:pos="4536"/>
              </w:tabs>
              <w:suppressAutoHyphens/>
              <w:rPr>
                <w:b/>
                <w:noProof/>
                <w:szCs w:val="22"/>
                <w:lang w:val="fi-FI"/>
              </w:rPr>
            </w:pPr>
            <w:r w:rsidRPr="0028363F">
              <w:rPr>
                <w:b/>
                <w:noProof/>
                <w:szCs w:val="22"/>
                <w:lang w:val="fi-FI"/>
              </w:rPr>
              <w:t>România</w:t>
            </w:r>
          </w:p>
          <w:p w:rsidR="0053453E" w:rsidRDefault="0053453E" w:rsidP="003F1BE1">
            <w:pPr>
              <w:tabs>
                <w:tab w:val="left" w:pos="-720"/>
                <w:tab w:val="left" w:pos="4536"/>
              </w:tabs>
              <w:suppressAutoHyphens/>
              <w:rPr>
                <w:noProof/>
                <w:szCs w:val="22"/>
                <w:lang w:val="ro-RO"/>
              </w:rPr>
            </w:pPr>
            <w:r>
              <w:rPr>
                <w:noProof/>
                <w:szCs w:val="22"/>
                <w:lang w:val="ro-RO"/>
              </w:rPr>
              <w:t>Eli Lilly România S.R.L.</w:t>
            </w:r>
          </w:p>
          <w:p w:rsidR="0053453E" w:rsidRDefault="0053453E" w:rsidP="003F1BE1">
            <w:pPr>
              <w:autoSpaceDE w:val="0"/>
              <w:autoSpaceDN w:val="0"/>
              <w:adjustRightInd w:val="0"/>
              <w:rPr>
                <w:szCs w:val="22"/>
                <w:lang w:val="es-ES"/>
              </w:rPr>
            </w:pPr>
            <w:r>
              <w:rPr>
                <w:noProof/>
                <w:szCs w:val="22"/>
                <w:lang w:val="ro-RO"/>
              </w:rPr>
              <w:t>Tel: + 40 21 4023000</w:t>
            </w:r>
          </w:p>
        </w:tc>
      </w:tr>
      <w:tr w:rsidR="0053453E" w:rsidTr="003F1BE1">
        <w:tblPrEx>
          <w:tblCellMar>
            <w:top w:w="0" w:type="dxa"/>
            <w:bottom w:w="0" w:type="dxa"/>
          </w:tblCellMar>
        </w:tblPrEx>
        <w:tc>
          <w:tcPr>
            <w:tcW w:w="4684" w:type="dxa"/>
          </w:tcPr>
          <w:p w:rsidR="0053453E" w:rsidRDefault="0053453E" w:rsidP="003F1BE1">
            <w:pPr>
              <w:autoSpaceDE w:val="0"/>
              <w:autoSpaceDN w:val="0"/>
              <w:adjustRightInd w:val="0"/>
              <w:rPr>
                <w:b/>
                <w:bCs/>
                <w:szCs w:val="22"/>
                <w:lang w:val="en-US"/>
              </w:rPr>
            </w:pPr>
            <w:r>
              <w:rPr>
                <w:b/>
                <w:bCs/>
                <w:szCs w:val="22"/>
                <w:lang w:val="en-US"/>
              </w:rPr>
              <w:t>Ireland</w:t>
            </w:r>
          </w:p>
          <w:p w:rsidR="0053453E" w:rsidRDefault="0053453E" w:rsidP="003F1BE1">
            <w:pPr>
              <w:autoSpaceDE w:val="0"/>
              <w:autoSpaceDN w:val="0"/>
              <w:adjustRightInd w:val="0"/>
              <w:rPr>
                <w:szCs w:val="22"/>
                <w:lang w:val="en-US"/>
              </w:rPr>
            </w:pPr>
            <w:r>
              <w:rPr>
                <w:szCs w:val="22"/>
                <w:lang w:val="en-US"/>
              </w:rPr>
              <w:t>Eli Lilly and Company (</w:t>
            </w:r>
            <w:smartTag w:uri="urn:schemas-microsoft-com:office:smarttags" w:element="place">
              <w:smartTag w:uri="urn:schemas-microsoft-com:office:smarttags" w:element="country-region">
                <w:r>
                  <w:rPr>
                    <w:szCs w:val="22"/>
                    <w:lang w:val="en-US"/>
                  </w:rPr>
                  <w:t>Ireland</w:t>
                </w:r>
              </w:smartTag>
            </w:smartTag>
            <w:r>
              <w:rPr>
                <w:szCs w:val="22"/>
                <w:lang w:val="en-US"/>
              </w:rPr>
              <w:t>) Limited</w:t>
            </w:r>
          </w:p>
          <w:p w:rsidR="0053453E" w:rsidRDefault="0053453E" w:rsidP="003F1BE1">
            <w:pPr>
              <w:autoSpaceDE w:val="0"/>
              <w:autoSpaceDN w:val="0"/>
              <w:adjustRightInd w:val="0"/>
              <w:rPr>
                <w:szCs w:val="22"/>
                <w:lang w:val="en-US"/>
              </w:rPr>
            </w:pPr>
            <w:r>
              <w:rPr>
                <w:szCs w:val="22"/>
                <w:lang w:val="en-US"/>
              </w:rPr>
              <w:t>Tel: + 353-(0) 1 661 4377</w:t>
            </w:r>
          </w:p>
          <w:p w:rsidR="0053453E" w:rsidRDefault="0053453E" w:rsidP="003F1BE1">
            <w:pPr>
              <w:autoSpaceDE w:val="0"/>
              <w:autoSpaceDN w:val="0"/>
              <w:adjustRightInd w:val="0"/>
              <w:rPr>
                <w:color w:val="000000"/>
                <w:szCs w:val="22"/>
                <w:lang w:val="en-US"/>
              </w:rPr>
            </w:pPr>
          </w:p>
        </w:tc>
        <w:tc>
          <w:tcPr>
            <w:tcW w:w="4678" w:type="dxa"/>
          </w:tcPr>
          <w:p w:rsidR="0053453E" w:rsidRPr="0028363F" w:rsidRDefault="0053453E" w:rsidP="003F1BE1">
            <w:pPr>
              <w:autoSpaceDE w:val="0"/>
              <w:autoSpaceDN w:val="0"/>
              <w:adjustRightInd w:val="0"/>
              <w:rPr>
                <w:b/>
                <w:bCs/>
                <w:szCs w:val="22"/>
                <w:lang w:val="en-US"/>
              </w:rPr>
            </w:pPr>
            <w:r w:rsidRPr="0028363F">
              <w:rPr>
                <w:b/>
                <w:bCs/>
                <w:szCs w:val="22"/>
                <w:lang w:val="en-US"/>
              </w:rPr>
              <w:t>Slovenija</w:t>
            </w:r>
          </w:p>
          <w:p w:rsidR="0053453E" w:rsidRPr="0028363F" w:rsidRDefault="0053453E" w:rsidP="003F1BE1">
            <w:pPr>
              <w:autoSpaceDE w:val="0"/>
              <w:autoSpaceDN w:val="0"/>
              <w:adjustRightInd w:val="0"/>
              <w:rPr>
                <w:szCs w:val="22"/>
                <w:lang w:val="en-US"/>
              </w:rPr>
            </w:pPr>
            <w:r w:rsidRPr="0028363F">
              <w:rPr>
                <w:szCs w:val="22"/>
                <w:lang w:val="en-US"/>
              </w:rPr>
              <w:t>Eli Lilly farmacevtska družba, d.o.o.</w:t>
            </w:r>
          </w:p>
          <w:p w:rsidR="0053453E" w:rsidRDefault="0053453E" w:rsidP="003F1BE1">
            <w:pPr>
              <w:autoSpaceDE w:val="0"/>
              <w:autoSpaceDN w:val="0"/>
              <w:adjustRightInd w:val="0"/>
              <w:rPr>
                <w:szCs w:val="22"/>
                <w:lang w:val="es-ES"/>
              </w:rPr>
            </w:pPr>
            <w:r>
              <w:rPr>
                <w:szCs w:val="22"/>
                <w:lang w:val="es-ES"/>
              </w:rPr>
              <w:t>Tel: +386 (0) 1 580 00 10</w:t>
            </w:r>
          </w:p>
          <w:p w:rsidR="0053453E" w:rsidRDefault="0053453E" w:rsidP="003F1BE1">
            <w:pPr>
              <w:autoSpaceDE w:val="0"/>
              <w:autoSpaceDN w:val="0"/>
              <w:adjustRightInd w:val="0"/>
              <w:rPr>
                <w:color w:val="000000"/>
                <w:szCs w:val="22"/>
                <w:lang w:val="en-US"/>
              </w:rPr>
            </w:pPr>
          </w:p>
        </w:tc>
      </w:tr>
      <w:tr w:rsidR="0053453E" w:rsidTr="003F1BE1">
        <w:tblPrEx>
          <w:tblCellMar>
            <w:top w:w="0" w:type="dxa"/>
            <w:bottom w:w="0" w:type="dxa"/>
          </w:tblCellMar>
        </w:tblPrEx>
        <w:tc>
          <w:tcPr>
            <w:tcW w:w="4684" w:type="dxa"/>
          </w:tcPr>
          <w:p w:rsidR="0053453E" w:rsidRDefault="0053453E" w:rsidP="003F1BE1">
            <w:pPr>
              <w:autoSpaceDE w:val="0"/>
              <w:autoSpaceDN w:val="0"/>
              <w:adjustRightInd w:val="0"/>
              <w:rPr>
                <w:b/>
                <w:bCs/>
                <w:color w:val="000000"/>
                <w:szCs w:val="22"/>
                <w:lang w:val="en-US"/>
              </w:rPr>
            </w:pPr>
            <w:r>
              <w:rPr>
                <w:b/>
                <w:bCs/>
                <w:color w:val="000000"/>
                <w:szCs w:val="22"/>
                <w:lang w:val="en-US"/>
              </w:rPr>
              <w:t>Ísland</w:t>
            </w:r>
          </w:p>
          <w:p w:rsidR="0053453E" w:rsidRPr="00CC4C57" w:rsidRDefault="0053453E" w:rsidP="003F1BE1">
            <w:pPr>
              <w:autoSpaceDE w:val="0"/>
              <w:autoSpaceDN w:val="0"/>
              <w:adjustRightInd w:val="0"/>
              <w:rPr>
                <w:color w:val="000000"/>
                <w:szCs w:val="22"/>
                <w:lang w:val="bg-BG"/>
              </w:rPr>
            </w:pPr>
            <w:r>
              <w:rPr>
                <w:color w:val="000000"/>
                <w:szCs w:val="22"/>
                <w:lang w:val="en-US"/>
              </w:rPr>
              <w:t>Icepharma hf.</w:t>
            </w:r>
          </w:p>
          <w:p w:rsidR="0053453E" w:rsidRDefault="0053453E" w:rsidP="003F1BE1">
            <w:pPr>
              <w:autoSpaceDE w:val="0"/>
              <w:autoSpaceDN w:val="0"/>
              <w:adjustRightInd w:val="0"/>
              <w:rPr>
                <w:color w:val="000000"/>
                <w:szCs w:val="22"/>
                <w:lang w:val="en-US"/>
              </w:rPr>
            </w:pPr>
            <w:r>
              <w:rPr>
                <w:color w:val="000000"/>
                <w:szCs w:val="22"/>
                <w:lang w:val="en-US"/>
              </w:rPr>
              <w:t>Sími + 354 540 8000</w:t>
            </w:r>
          </w:p>
          <w:p w:rsidR="0053453E" w:rsidRDefault="0053453E" w:rsidP="003F1BE1">
            <w:pPr>
              <w:autoSpaceDE w:val="0"/>
              <w:autoSpaceDN w:val="0"/>
              <w:adjustRightInd w:val="0"/>
              <w:rPr>
                <w:color w:val="000000"/>
                <w:szCs w:val="22"/>
              </w:rPr>
            </w:pPr>
          </w:p>
        </w:tc>
        <w:tc>
          <w:tcPr>
            <w:tcW w:w="4678" w:type="dxa"/>
          </w:tcPr>
          <w:p w:rsidR="0053453E" w:rsidRPr="0030140D" w:rsidRDefault="0053453E" w:rsidP="003F1BE1">
            <w:pPr>
              <w:autoSpaceDE w:val="0"/>
              <w:autoSpaceDN w:val="0"/>
              <w:adjustRightInd w:val="0"/>
              <w:rPr>
                <w:b/>
                <w:bCs/>
                <w:color w:val="000000"/>
                <w:szCs w:val="22"/>
                <w:lang w:val="en-US"/>
              </w:rPr>
            </w:pPr>
            <w:r w:rsidRPr="0030140D">
              <w:rPr>
                <w:b/>
                <w:bCs/>
                <w:color w:val="000000"/>
                <w:szCs w:val="22"/>
                <w:lang w:val="en-US"/>
              </w:rPr>
              <w:t>Slovenská republika</w:t>
            </w:r>
          </w:p>
          <w:p w:rsidR="0053453E" w:rsidRPr="0030140D" w:rsidRDefault="00E553A2" w:rsidP="00C5479C">
            <w:pPr>
              <w:autoSpaceDE w:val="0"/>
              <w:autoSpaceDN w:val="0"/>
              <w:adjustRightInd w:val="0"/>
              <w:spacing w:line="240" w:lineRule="auto"/>
              <w:rPr>
                <w:color w:val="000000"/>
                <w:szCs w:val="22"/>
                <w:lang w:val="en-US"/>
              </w:rPr>
            </w:pPr>
            <w:r>
              <w:rPr>
                <w:color w:val="000000"/>
                <w:szCs w:val="22"/>
                <w:lang w:val="en-US"/>
              </w:rPr>
              <w:t>Eli Lilly Slovakia s.r.o.</w:t>
            </w:r>
          </w:p>
          <w:p w:rsidR="0053453E" w:rsidRDefault="0053453E" w:rsidP="003F1BE1">
            <w:pPr>
              <w:autoSpaceDE w:val="0"/>
              <w:autoSpaceDN w:val="0"/>
              <w:adjustRightInd w:val="0"/>
              <w:rPr>
                <w:color w:val="000000"/>
                <w:szCs w:val="22"/>
                <w:lang w:val="en-US"/>
              </w:rPr>
            </w:pPr>
            <w:r>
              <w:rPr>
                <w:color w:val="000000"/>
                <w:szCs w:val="22"/>
                <w:lang w:val="en-US"/>
              </w:rPr>
              <w:t>Tel: + 421 220 663 111</w:t>
            </w:r>
          </w:p>
          <w:p w:rsidR="0053453E" w:rsidRDefault="0053453E" w:rsidP="003F1BE1">
            <w:pPr>
              <w:autoSpaceDE w:val="0"/>
              <w:autoSpaceDN w:val="0"/>
              <w:adjustRightInd w:val="0"/>
              <w:rPr>
                <w:color w:val="000000"/>
                <w:szCs w:val="22"/>
                <w:lang w:val="en-US"/>
              </w:rPr>
            </w:pPr>
          </w:p>
        </w:tc>
      </w:tr>
      <w:tr w:rsidR="0053453E" w:rsidRPr="00323594" w:rsidTr="003F1BE1">
        <w:tblPrEx>
          <w:tblCellMar>
            <w:top w:w="0" w:type="dxa"/>
            <w:bottom w:w="0" w:type="dxa"/>
          </w:tblCellMar>
        </w:tblPrEx>
        <w:tc>
          <w:tcPr>
            <w:tcW w:w="4684" w:type="dxa"/>
          </w:tcPr>
          <w:p w:rsidR="0053453E" w:rsidRPr="0028363F" w:rsidRDefault="0053453E" w:rsidP="003F1BE1">
            <w:pPr>
              <w:autoSpaceDE w:val="0"/>
              <w:autoSpaceDN w:val="0"/>
              <w:adjustRightInd w:val="0"/>
              <w:rPr>
                <w:b/>
                <w:bCs/>
                <w:color w:val="000000"/>
                <w:szCs w:val="22"/>
                <w:lang w:val="fi-FI"/>
              </w:rPr>
            </w:pPr>
            <w:r w:rsidRPr="0028363F">
              <w:rPr>
                <w:b/>
                <w:bCs/>
                <w:color w:val="000000"/>
                <w:szCs w:val="22"/>
                <w:lang w:val="fi-FI"/>
              </w:rPr>
              <w:t>Italia</w:t>
            </w:r>
          </w:p>
          <w:p w:rsidR="0053453E" w:rsidRPr="0028363F" w:rsidRDefault="0053453E" w:rsidP="003F1BE1">
            <w:pPr>
              <w:autoSpaceDE w:val="0"/>
              <w:autoSpaceDN w:val="0"/>
              <w:adjustRightInd w:val="0"/>
              <w:rPr>
                <w:color w:val="000000"/>
                <w:szCs w:val="22"/>
                <w:lang w:val="fi-FI"/>
              </w:rPr>
            </w:pPr>
            <w:r w:rsidRPr="0028363F">
              <w:rPr>
                <w:color w:val="000000"/>
                <w:szCs w:val="22"/>
                <w:lang w:val="fi-FI"/>
              </w:rPr>
              <w:t>Eli Lilly Italia S.p.A.</w:t>
            </w:r>
          </w:p>
          <w:p w:rsidR="0053453E" w:rsidRDefault="0053453E" w:rsidP="003F1BE1">
            <w:pPr>
              <w:autoSpaceDE w:val="0"/>
              <w:autoSpaceDN w:val="0"/>
              <w:adjustRightInd w:val="0"/>
              <w:rPr>
                <w:color w:val="000000"/>
                <w:szCs w:val="22"/>
              </w:rPr>
            </w:pPr>
            <w:r>
              <w:rPr>
                <w:color w:val="000000"/>
                <w:szCs w:val="22"/>
              </w:rPr>
              <w:t>Tel: + 39- 055 42571</w:t>
            </w:r>
          </w:p>
          <w:p w:rsidR="0053453E" w:rsidRDefault="0053453E" w:rsidP="003F1BE1">
            <w:pPr>
              <w:autoSpaceDE w:val="0"/>
              <w:autoSpaceDN w:val="0"/>
              <w:adjustRightInd w:val="0"/>
              <w:rPr>
                <w:color w:val="000000"/>
                <w:szCs w:val="22"/>
              </w:rPr>
            </w:pPr>
          </w:p>
        </w:tc>
        <w:tc>
          <w:tcPr>
            <w:tcW w:w="4678" w:type="dxa"/>
          </w:tcPr>
          <w:p w:rsidR="0053453E" w:rsidRPr="00CE0FBB" w:rsidRDefault="0053453E" w:rsidP="003F1BE1">
            <w:pPr>
              <w:autoSpaceDE w:val="0"/>
              <w:autoSpaceDN w:val="0"/>
              <w:adjustRightInd w:val="0"/>
              <w:rPr>
                <w:b/>
                <w:bCs/>
                <w:color w:val="000000"/>
                <w:szCs w:val="22"/>
                <w:lang w:val="sv-SE"/>
              </w:rPr>
            </w:pPr>
            <w:r w:rsidRPr="00CE0FBB">
              <w:rPr>
                <w:b/>
                <w:bCs/>
                <w:color w:val="000000"/>
                <w:szCs w:val="22"/>
                <w:lang w:val="sv-SE"/>
              </w:rPr>
              <w:t>Suomi/Finland</w:t>
            </w:r>
          </w:p>
          <w:p w:rsidR="0053453E" w:rsidRPr="00CC4C57" w:rsidRDefault="0053453E" w:rsidP="003F1BE1">
            <w:pPr>
              <w:autoSpaceDE w:val="0"/>
              <w:autoSpaceDN w:val="0"/>
              <w:adjustRightInd w:val="0"/>
              <w:rPr>
                <w:color w:val="000000"/>
                <w:szCs w:val="22"/>
                <w:lang w:val="bg-BG"/>
              </w:rPr>
            </w:pPr>
            <w:r w:rsidRPr="00CE0FBB">
              <w:rPr>
                <w:color w:val="000000"/>
                <w:szCs w:val="22"/>
                <w:lang w:val="sv-SE"/>
              </w:rPr>
              <w:t>Oy Eli Lilly Finland Ab</w:t>
            </w:r>
          </w:p>
          <w:p w:rsidR="0053453E" w:rsidRDefault="0053453E" w:rsidP="003F1BE1">
            <w:pPr>
              <w:autoSpaceDE w:val="0"/>
              <w:autoSpaceDN w:val="0"/>
              <w:adjustRightInd w:val="0"/>
              <w:rPr>
                <w:color w:val="000000"/>
                <w:szCs w:val="22"/>
                <w:lang w:val="en-US"/>
              </w:rPr>
            </w:pPr>
            <w:r>
              <w:rPr>
                <w:color w:val="000000"/>
                <w:szCs w:val="22"/>
                <w:lang w:val="en-US"/>
              </w:rPr>
              <w:t>Puh/Tel: + 358-(0) 9 85 45 250</w:t>
            </w:r>
          </w:p>
          <w:p w:rsidR="0053453E" w:rsidRPr="00323594" w:rsidRDefault="0053453E" w:rsidP="003F1BE1">
            <w:pPr>
              <w:autoSpaceDE w:val="0"/>
              <w:autoSpaceDN w:val="0"/>
              <w:adjustRightInd w:val="0"/>
              <w:rPr>
                <w:color w:val="000000"/>
                <w:szCs w:val="22"/>
              </w:rPr>
            </w:pPr>
          </w:p>
        </w:tc>
      </w:tr>
      <w:tr w:rsidR="0053453E" w:rsidRPr="00F75B7C" w:rsidTr="003F1BE1">
        <w:tblPrEx>
          <w:tblCellMar>
            <w:top w:w="0" w:type="dxa"/>
            <w:bottom w:w="0" w:type="dxa"/>
          </w:tblCellMar>
        </w:tblPrEx>
        <w:tc>
          <w:tcPr>
            <w:tcW w:w="4684" w:type="dxa"/>
          </w:tcPr>
          <w:p w:rsidR="0053453E" w:rsidRDefault="0053453E" w:rsidP="00CC4C57">
            <w:pPr>
              <w:keepNext/>
              <w:autoSpaceDE w:val="0"/>
              <w:autoSpaceDN w:val="0"/>
              <w:adjustRightInd w:val="0"/>
              <w:rPr>
                <w:b/>
                <w:bCs/>
                <w:color w:val="000000"/>
                <w:szCs w:val="22"/>
                <w:lang w:val="en-US"/>
              </w:rPr>
            </w:pPr>
            <w:r>
              <w:rPr>
                <w:b/>
                <w:bCs/>
                <w:color w:val="000000"/>
                <w:szCs w:val="22"/>
                <w:lang w:val="en-US"/>
              </w:rPr>
              <w:t>Κύπρος</w:t>
            </w:r>
          </w:p>
          <w:p w:rsidR="0053453E" w:rsidRPr="00CC4C57" w:rsidRDefault="0053453E" w:rsidP="003F1BE1">
            <w:pPr>
              <w:autoSpaceDE w:val="0"/>
              <w:autoSpaceDN w:val="0"/>
              <w:adjustRightInd w:val="0"/>
              <w:rPr>
                <w:color w:val="000000"/>
                <w:szCs w:val="22"/>
                <w:lang w:val="bg-BG"/>
              </w:rPr>
            </w:pPr>
            <w:r>
              <w:rPr>
                <w:color w:val="000000"/>
                <w:szCs w:val="22"/>
                <w:lang w:val="en-US"/>
              </w:rPr>
              <w:t>Phadisco Ltd</w:t>
            </w:r>
          </w:p>
          <w:p w:rsidR="0053453E" w:rsidRDefault="0053453E" w:rsidP="003F1BE1">
            <w:pPr>
              <w:autoSpaceDE w:val="0"/>
              <w:autoSpaceDN w:val="0"/>
              <w:adjustRightInd w:val="0"/>
              <w:rPr>
                <w:color w:val="000000"/>
                <w:szCs w:val="22"/>
              </w:rPr>
            </w:pPr>
            <w:r>
              <w:rPr>
                <w:color w:val="000000"/>
                <w:szCs w:val="22"/>
                <w:lang w:val="en-US"/>
              </w:rPr>
              <w:t>Τηλ</w:t>
            </w:r>
            <w:r>
              <w:rPr>
                <w:color w:val="000000"/>
                <w:szCs w:val="22"/>
              </w:rPr>
              <w:t>: +357 22 715000</w:t>
            </w:r>
          </w:p>
          <w:p w:rsidR="0053453E" w:rsidRDefault="0053453E" w:rsidP="003F1BE1">
            <w:pPr>
              <w:autoSpaceDE w:val="0"/>
              <w:autoSpaceDN w:val="0"/>
              <w:adjustRightInd w:val="0"/>
              <w:rPr>
                <w:color w:val="000000"/>
                <w:szCs w:val="22"/>
                <w:lang w:val="en-US"/>
              </w:rPr>
            </w:pPr>
          </w:p>
        </w:tc>
        <w:tc>
          <w:tcPr>
            <w:tcW w:w="4678" w:type="dxa"/>
          </w:tcPr>
          <w:p w:rsidR="0053453E" w:rsidRDefault="0053453E" w:rsidP="003F1BE1">
            <w:pPr>
              <w:autoSpaceDE w:val="0"/>
              <w:autoSpaceDN w:val="0"/>
              <w:adjustRightInd w:val="0"/>
              <w:rPr>
                <w:b/>
                <w:bCs/>
                <w:color w:val="000000"/>
                <w:szCs w:val="22"/>
                <w:lang w:val="de-DE"/>
              </w:rPr>
            </w:pPr>
            <w:r>
              <w:rPr>
                <w:b/>
                <w:bCs/>
                <w:color w:val="000000"/>
                <w:szCs w:val="22"/>
                <w:lang w:val="de-DE"/>
              </w:rPr>
              <w:t>Sverige</w:t>
            </w:r>
          </w:p>
          <w:p w:rsidR="0053453E" w:rsidRDefault="0053453E" w:rsidP="003F1BE1">
            <w:pPr>
              <w:autoSpaceDE w:val="0"/>
              <w:autoSpaceDN w:val="0"/>
              <w:adjustRightInd w:val="0"/>
              <w:rPr>
                <w:color w:val="000000"/>
                <w:szCs w:val="22"/>
                <w:lang w:val="de-DE"/>
              </w:rPr>
            </w:pPr>
            <w:r>
              <w:rPr>
                <w:color w:val="000000"/>
                <w:szCs w:val="22"/>
                <w:lang w:val="de-DE"/>
              </w:rPr>
              <w:t>Eli Lilly Sweden AB</w:t>
            </w:r>
          </w:p>
          <w:p w:rsidR="0053453E" w:rsidRPr="00F75B7C" w:rsidRDefault="0053453E" w:rsidP="003F1BE1">
            <w:pPr>
              <w:autoSpaceDE w:val="0"/>
              <w:autoSpaceDN w:val="0"/>
              <w:adjustRightInd w:val="0"/>
              <w:rPr>
                <w:color w:val="000000"/>
                <w:szCs w:val="22"/>
                <w:lang w:val="de-DE"/>
              </w:rPr>
            </w:pPr>
            <w:r>
              <w:rPr>
                <w:color w:val="000000"/>
                <w:szCs w:val="22"/>
                <w:lang w:val="de-DE"/>
              </w:rPr>
              <w:t>Tel: + 46-(0) 8 7378800</w:t>
            </w:r>
          </w:p>
        </w:tc>
      </w:tr>
      <w:tr w:rsidR="0053453E" w:rsidTr="003F1BE1">
        <w:tblPrEx>
          <w:tblCellMar>
            <w:top w:w="0" w:type="dxa"/>
            <w:bottom w:w="0" w:type="dxa"/>
          </w:tblCellMar>
        </w:tblPrEx>
        <w:tc>
          <w:tcPr>
            <w:tcW w:w="4684" w:type="dxa"/>
          </w:tcPr>
          <w:p w:rsidR="0053453E" w:rsidRPr="00323594" w:rsidRDefault="0053453E" w:rsidP="003F1BE1">
            <w:pPr>
              <w:autoSpaceDE w:val="0"/>
              <w:autoSpaceDN w:val="0"/>
              <w:adjustRightInd w:val="0"/>
              <w:rPr>
                <w:b/>
                <w:bCs/>
                <w:color w:val="000000"/>
                <w:szCs w:val="22"/>
                <w:lang w:val="de-DE"/>
              </w:rPr>
            </w:pPr>
            <w:r w:rsidRPr="00323594">
              <w:rPr>
                <w:b/>
                <w:bCs/>
                <w:color w:val="000000"/>
                <w:szCs w:val="22"/>
                <w:lang w:val="de-DE"/>
              </w:rPr>
              <w:t>Latvija</w:t>
            </w:r>
          </w:p>
          <w:p w:rsidR="0053453E" w:rsidRPr="00323594" w:rsidRDefault="00E553A2" w:rsidP="003F1BE1">
            <w:pPr>
              <w:autoSpaceDE w:val="0"/>
              <w:autoSpaceDN w:val="0"/>
              <w:adjustRightInd w:val="0"/>
              <w:rPr>
                <w:color w:val="000000"/>
                <w:szCs w:val="22"/>
                <w:lang w:val="de-DE"/>
              </w:rPr>
            </w:pPr>
            <w:r w:rsidRPr="0028363F">
              <w:rPr>
                <w:color w:val="000000"/>
                <w:szCs w:val="22"/>
                <w:lang w:val="de-DE"/>
              </w:rPr>
              <w:t>Eli Lilly (Suisse) S.A Pārstāvniecība Latvijā</w:t>
            </w:r>
          </w:p>
          <w:p w:rsidR="0053453E" w:rsidRDefault="0053453E" w:rsidP="003F1BE1">
            <w:pPr>
              <w:autoSpaceDE w:val="0"/>
              <w:autoSpaceDN w:val="0"/>
              <w:adjustRightInd w:val="0"/>
              <w:rPr>
                <w:color w:val="000000"/>
                <w:szCs w:val="22"/>
                <w:lang w:val="en-US"/>
              </w:rPr>
            </w:pPr>
            <w:r>
              <w:rPr>
                <w:color w:val="000000"/>
                <w:szCs w:val="22"/>
                <w:lang w:val="en-US"/>
              </w:rPr>
              <w:t xml:space="preserve">Tel: </w:t>
            </w:r>
            <w:r>
              <w:rPr>
                <w:b/>
                <w:bCs/>
                <w:color w:val="000000"/>
                <w:szCs w:val="22"/>
                <w:lang w:val="en-US"/>
              </w:rPr>
              <w:t>+</w:t>
            </w:r>
            <w:r>
              <w:rPr>
                <w:color w:val="000000"/>
                <w:szCs w:val="22"/>
                <w:lang w:val="en-US"/>
              </w:rPr>
              <w:t>371 67364000</w:t>
            </w:r>
          </w:p>
          <w:p w:rsidR="0053453E" w:rsidRDefault="0053453E" w:rsidP="003F1BE1">
            <w:pPr>
              <w:autoSpaceDE w:val="0"/>
              <w:autoSpaceDN w:val="0"/>
              <w:adjustRightInd w:val="0"/>
              <w:rPr>
                <w:color w:val="000000"/>
                <w:szCs w:val="22"/>
              </w:rPr>
            </w:pPr>
          </w:p>
        </w:tc>
        <w:tc>
          <w:tcPr>
            <w:tcW w:w="4678" w:type="dxa"/>
          </w:tcPr>
          <w:p w:rsidR="0053453E" w:rsidRDefault="0053453E" w:rsidP="003F1BE1">
            <w:pPr>
              <w:autoSpaceDE w:val="0"/>
              <w:autoSpaceDN w:val="0"/>
              <w:adjustRightInd w:val="0"/>
              <w:rPr>
                <w:b/>
                <w:bCs/>
                <w:color w:val="000000"/>
                <w:szCs w:val="22"/>
                <w:lang w:val="en-US"/>
              </w:rPr>
            </w:pPr>
            <w:smartTag w:uri="urn:schemas-microsoft-com:office:smarttags" w:element="place">
              <w:smartTag w:uri="urn:schemas-microsoft-com:office:smarttags" w:element="country-region">
                <w:r>
                  <w:rPr>
                    <w:b/>
                    <w:bCs/>
                    <w:color w:val="000000"/>
                    <w:szCs w:val="22"/>
                    <w:lang w:val="en-US"/>
                  </w:rPr>
                  <w:t>United Kingdom</w:t>
                </w:r>
              </w:smartTag>
            </w:smartTag>
          </w:p>
          <w:p w:rsidR="0053453E" w:rsidRDefault="0053453E" w:rsidP="003F1BE1">
            <w:pPr>
              <w:autoSpaceDE w:val="0"/>
              <w:autoSpaceDN w:val="0"/>
              <w:adjustRightInd w:val="0"/>
              <w:rPr>
                <w:color w:val="000000"/>
                <w:szCs w:val="22"/>
                <w:lang w:val="en-US"/>
              </w:rPr>
            </w:pPr>
            <w:r>
              <w:rPr>
                <w:color w:val="000000"/>
                <w:szCs w:val="22"/>
                <w:lang w:val="en-US"/>
              </w:rPr>
              <w:t>Eli Lilly and Company Limited</w:t>
            </w:r>
          </w:p>
          <w:p w:rsidR="0053453E" w:rsidRDefault="0053453E" w:rsidP="003F1BE1">
            <w:pPr>
              <w:autoSpaceDE w:val="0"/>
              <w:autoSpaceDN w:val="0"/>
              <w:adjustRightInd w:val="0"/>
              <w:rPr>
                <w:color w:val="000000"/>
                <w:szCs w:val="22"/>
              </w:rPr>
            </w:pPr>
            <w:r>
              <w:rPr>
                <w:color w:val="000000"/>
                <w:szCs w:val="22"/>
                <w:lang w:val="en-US"/>
              </w:rPr>
              <w:t>Tel: + 44-(0) 1256 315000</w:t>
            </w:r>
          </w:p>
        </w:tc>
      </w:tr>
    </w:tbl>
    <w:p w:rsidR="006870EB" w:rsidRDefault="006870EB"/>
    <w:p w:rsidR="009127D5" w:rsidRPr="0080507C" w:rsidRDefault="009127D5" w:rsidP="00563C6D">
      <w:pPr>
        <w:numPr>
          <w:ilvl w:val="12"/>
          <w:numId w:val="0"/>
        </w:numPr>
        <w:tabs>
          <w:tab w:val="clear" w:pos="567"/>
        </w:tabs>
        <w:spacing w:line="240" w:lineRule="auto"/>
        <w:ind w:right="-2"/>
        <w:outlineLvl w:val="0"/>
        <w:rPr>
          <w:noProof/>
          <w:szCs w:val="22"/>
          <w:lang w:val="ru-RU"/>
        </w:rPr>
      </w:pPr>
      <w:r>
        <w:rPr>
          <w:b/>
          <w:noProof/>
          <w:szCs w:val="22"/>
          <w:lang w:val="ru-RU"/>
        </w:rPr>
        <w:t>Дата</w:t>
      </w:r>
      <w:r w:rsidRPr="0080507C">
        <w:rPr>
          <w:b/>
          <w:noProof/>
          <w:szCs w:val="22"/>
          <w:lang w:val="ru-RU"/>
        </w:rPr>
        <w:t xml:space="preserve"> </w:t>
      </w:r>
      <w:r>
        <w:rPr>
          <w:b/>
          <w:noProof/>
          <w:szCs w:val="22"/>
          <w:lang w:val="ru-RU"/>
        </w:rPr>
        <w:t>на</w:t>
      </w:r>
      <w:r w:rsidRPr="0080507C">
        <w:rPr>
          <w:b/>
          <w:noProof/>
          <w:szCs w:val="22"/>
          <w:lang w:val="ru-RU"/>
        </w:rPr>
        <w:t xml:space="preserve"> </w:t>
      </w:r>
      <w:r>
        <w:rPr>
          <w:b/>
          <w:noProof/>
          <w:szCs w:val="22"/>
          <w:lang w:val="ru-RU"/>
        </w:rPr>
        <w:t>последно</w:t>
      </w:r>
      <w:r w:rsidRPr="0080507C">
        <w:rPr>
          <w:b/>
          <w:noProof/>
          <w:szCs w:val="22"/>
          <w:lang w:val="ru-RU"/>
        </w:rPr>
        <w:t xml:space="preserve"> </w:t>
      </w:r>
      <w:r w:rsidR="00563C6D" w:rsidRPr="007C7014">
        <w:rPr>
          <w:b/>
          <w:noProof/>
          <w:szCs w:val="22"/>
          <w:lang w:val="ru-RU"/>
        </w:rPr>
        <w:t xml:space="preserve">преразглеждане </w:t>
      </w:r>
      <w:r>
        <w:rPr>
          <w:b/>
          <w:noProof/>
          <w:szCs w:val="22"/>
          <w:lang w:val="ru-RU"/>
        </w:rPr>
        <w:t>на</w:t>
      </w:r>
      <w:r w:rsidRPr="0080507C">
        <w:rPr>
          <w:b/>
          <w:noProof/>
          <w:szCs w:val="22"/>
          <w:lang w:val="ru-RU"/>
        </w:rPr>
        <w:t xml:space="preserve"> </w:t>
      </w:r>
      <w:r>
        <w:rPr>
          <w:b/>
          <w:noProof/>
          <w:szCs w:val="22"/>
          <w:lang w:val="ru-RU"/>
        </w:rPr>
        <w:t>листовката</w:t>
      </w:r>
      <w:r w:rsidRPr="0080507C">
        <w:rPr>
          <w:b/>
          <w:noProof/>
          <w:szCs w:val="22"/>
          <w:lang w:val="ru-RU"/>
        </w:rPr>
        <w:t xml:space="preserve"> </w:t>
      </w:r>
      <w:r w:rsidRPr="0080507C">
        <w:rPr>
          <w:noProof/>
          <w:szCs w:val="22"/>
          <w:lang w:val="ru-RU"/>
        </w:rPr>
        <w:t>{</w:t>
      </w:r>
      <w:r>
        <w:rPr>
          <w:noProof/>
          <w:szCs w:val="22"/>
          <w:lang w:val="bg-BG"/>
        </w:rPr>
        <w:t>ММ</w:t>
      </w:r>
      <w:r w:rsidRPr="0080507C">
        <w:rPr>
          <w:noProof/>
          <w:szCs w:val="22"/>
          <w:lang w:val="ru-RU"/>
        </w:rPr>
        <w:t xml:space="preserve"> /</w:t>
      </w:r>
      <w:r>
        <w:rPr>
          <w:noProof/>
          <w:szCs w:val="22"/>
          <w:lang w:val="bg-BG"/>
        </w:rPr>
        <w:t>ГГГГ</w:t>
      </w:r>
      <w:r w:rsidRPr="0080507C">
        <w:rPr>
          <w:noProof/>
          <w:szCs w:val="22"/>
          <w:lang w:val="ru-RU"/>
        </w:rPr>
        <w:t>}.</w:t>
      </w:r>
    </w:p>
    <w:p w:rsidR="009127D5" w:rsidRPr="0080507C" w:rsidRDefault="009127D5">
      <w:pPr>
        <w:numPr>
          <w:ilvl w:val="12"/>
          <w:numId w:val="0"/>
        </w:numPr>
        <w:tabs>
          <w:tab w:val="clear" w:pos="567"/>
        </w:tabs>
        <w:spacing w:line="240" w:lineRule="auto"/>
        <w:ind w:right="-2"/>
        <w:jc w:val="both"/>
        <w:rPr>
          <w:iCs/>
          <w:noProof/>
          <w:lang w:val="ru-RU"/>
        </w:rPr>
      </w:pPr>
    </w:p>
    <w:p w:rsidR="009127D5" w:rsidRPr="0080507C" w:rsidRDefault="009127D5" w:rsidP="00563C6D">
      <w:pPr>
        <w:tabs>
          <w:tab w:val="clear" w:pos="567"/>
        </w:tabs>
        <w:spacing w:line="240" w:lineRule="auto"/>
        <w:rPr>
          <w:lang w:val="ru-RU"/>
        </w:rPr>
      </w:pPr>
      <w:r>
        <w:rPr>
          <w:noProof/>
          <w:szCs w:val="22"/>
          <w:lang w:val="bg-BG"/>
        </w:rPr>
        <w:t>Подробна информация за то</w:t>
      </w:r>
      <w:r w:rsidR="00563C6D">
        <w:rPr>
          <w:noProof/>
          <w:szCs w:val="22"/>
          <w:lang w:val="bg-BG"/>
        </w:rPr>
        <w:t>ва лекарство</w:t>
      </w:r>
      <w:r>
        <w:rPr>
          <w:noProof/>
          <w:szCs w:val="22"/>
          <w:lang w:val="bg-BG"/>
        </w:rPr>
        <w:t xml:space="preserve"> е </w:t>
      </w:r>
      <w:r w:rsidR="00900075">
        <w:rPr>
          <w:noProof/>
          <w:szCs w:val="22"/>
          <w:lang w:val="bg-BG"/>
        </w:rPr>
        <w:t xml:space="preserve">предоставена </w:t>
      </w:r>
      <w:r>
        <w:rPr>
          <w:noProof/>
          <w:szCs w:val="22"/>
          <w:lang w:val="bg-BG"/>
        </w:rPr>
        <w:t xml:space="preserve">на </w:t>
      </w:r>
      <w:r w:rsidR="00900075">
        <w:rPr>
          <w:noProof/>
          <w:szCs w:val="22"/>
          <w:lang w:val="bg-BG"/>
        </w:rPr>
        <w:t xml:space="preserve">уебсайта </w:t>
      </w:r>
      <w:r>
        <w:rPr>
          <w:noProof/>
          <w:szCs w:val="22"/>
          <w:lang w:val="bg-BG"/>
        </w:rPr>
        <w:t>на Европейската</w:t>
      </w:r>
      <w:r w:rsidRPr="0080507C">
        <w:rPr>
          <w:noProof/>
          <w:szCs w:val="22"/>
          <w:lang w:val="ru-RU"/>
        </w:rPr>
        <w:t xml:space="preserve"> </w:t>
      </w:r>
      <w:r>
        <w:rPr>
          <w:noProof/>
          <w:szCs w:val="22"/>
          <w:lang w:val="bg-BG"/>
        </w:rPr>
        <w:t>агенция</w:t>
      </w:r>
      <w:r w:rsidRPr="0080507C">
        <w:rPr>
          <w:noProof/>
          <w:szCs w:val="22"/>
          <w:lang w:val="ru-RU"/>
        </w:rPr>
        <w:t xml:space="preserve"> </w:t>
      </w:r>
      <w:r>
        <w:rPr>
          <w:noProof/>
          <w:szCs w:val="22"/>
          <w:lang w:val="bg-BG"/>
        </w:rPr>
        <w:t>по</w:t>
      </w:r>
      <w:r w:rsidRPr="0080507C">
        <w:rPr>
          <w:noProof/>
          <w:szCs w:val="22"/>
          <w:lang w:val="ru-RU"/>
        </w:rPr>
        <w:t xml:space="preserve"> </w:t>
      </w:r>
      <w:r>
        <w:rPr>
          <w:noProof/>
          <w:szCs w:val="22"/>
          <w:lang w:val="bg-BG"/>
        </w:rPr>
        <w:t xml:space="preserve">лекарствата </w:t>
      </w:r>
      <w:hyperlink r:id="rId29" w:history="1">
        <w:r w:rsidR="00AA33BC" w:rsidRPr="00330AFC">
          <w:rPr>
            <w:rStyle w:val="Hyperlink"/>
            <w:iCs/>
            <w:noProof/>
          </w:rPr>
          <w:t>http</w:t>
        </w:r>
        <w:r w:rsidR="00AA33BC" w:rsidRPr="00330AFC">
          <w:rPr>
            <w:rStyle w:val="Hyperlink"/>
            <w:iCs/>
            <w:noProof/>
            <w:lang w:val="ru-RU"/>
          </w:rPr>
          <w:t>://</w:t>
        </w:r>
        <w:r w:rsidR="00AA33BC" w:rsidRPr="00330AFC">
          <w:rPr>
            <w:rStyle w:val="Hyperlink"/>
            <w:iCs/>
            <w:noProof/>
          </w:rPr>
          <w:t>www</w:t>
        </w:r>
        <w:r w:rsidR="00AA33BC" w:rsidRPr="00330AFC">
          <w:rPr>
            <w:rStyle w:val="Hyperlink"/>
            <w:iCs/>
            <w:noProof/>
            <w:lang w:val="ru-RU"/>
          </w:rPr>
          <w:t>.</w:t>
        </w:r>
        <w:r w:rsidR="00AA33BC" w:rsidRPr="00330AFC">
          <w:rPr>
            <w:rStyle w:val="Hyperlink"/>
            <w:iCs/>
            <w:noProof/>
          </w:rPr>
          <w:t>ema</w:t>
        </w:r>
        <w:r w:rsidR="00AA33BC" w:rsidRPr="00330AFC">
          <w:rPr>
            <w:rStyle w:val="Hyperlink"/>
            <w:iCs/>
            <w:noProof/>
            <w:lang w:val="ru-RU"/>
          </w:rPr>
          <w:t>.</w:t>
        </w:r>
        <w:r w:rsidR="00AA33BC" w:rsidRPr="00330AFC">
          <w:rPr>
            <w:rStyle w:val="Hyperlink"/>
            <w:iCs/>
            <w:noProof/>
          </w:rPr>
          <w:t>europa</w:t>
        </w:r>
        <w:r w:rsidR="00AA33BC" w:rsidRPr="00330AFC">
          <w:rPr>
            <w:rStyle w:val="Hyperlink"/>
            <w:iCs/>
            <w:noProof/>
            <w:lang w:val="ru-RU"/>
          </w:rPr>
          <w:t>.</w:t>
        </w:r>
        <w:r w:rsidR="00AA33BC" w:rsidRPr="00330AFC">
          <w:rPr>
            <w:rStyle w:val="Hyperlink"/>
            <w:iCs/>
            <w:noProof/>
          </w:rPr>
          <w:t>eu</w:t>
        </w:r>
        <w:r w:rsidR="00AA33BC" w:rsidRPr="00330AFC">
          <w:rPr>
            <w:rStyle w:val="Hyperlink"/>
            <w:iCs/>
            <w:noProof/>
            <w:lang w:val="ru-RU"/>
          </w:rPr>
          <w:t>/</w:t>
        </w:r>
      </w:hyperlink>
      <w:r w:rsidR="00AA33BC">
        <w:rPr>
          <w:iCs/>
          <w:noProof/>
          <w:lang w:val="bg-BG"/>
        </w:rPr>
        <w:t>.</w:t>
      </w:r>
    </w:p>
    <w:p w:rsidR="009127D5" w:rsidRPr="0080507C" w:rsidRDefault="009127D5">
      <w:pPr>
        <w:numPr>
          <w:ilvl w:val="12"/>
          <w:numId w:val="0"/>
        </w:numPr>
        <w:tabs>
          <w:tab w:val="clear" w:pos="567"/>
        </w:tabs>
        <w:spacing w:line="240" w:lineRule="auto"/>
        <w:ind w:right="-2"/>
        <w:rPr>
          <w:noProof/>
          <w:szCs w:val="22"/>
          <w:lang w:val="ru-RU"/>
        </w:rPr>
      </w:pPr>
    </w:p>
    <w:p w:rsidR="009127D5" w:rsidRPr="000E4FEE" w:rsidRDefault="009127D5" w:rsidP="00DD4CBC">
      <w:pPr>
        <w:tabs>
          <w:tab w:val="clear" w:pos="567"/>
        </w:tabs>
        <w:spacing w:line="240" w:lineRule="auto"/>
        <w:ind w:left="567" w:hanging="567"/>
        <w:jc w:val="center"/>
        <w:outlineLvl w:val="0"/>
        <w:rPr>
          <w:b/>
          <w:noProof/>
          <w:szCs w:val="22"/>
          <w:lang w:val="bg-BG"/>
        </w:rPr>
      </w:pPr>
      <w:r w:rsidRPr="0080507C">
        <w:rPr>
          <w:noProof/>
          <w:lang w:val="ru-RU"/>
        </w:rPr>
        <w:br w:type="page"/>
      </w:r>
      <w:r w:rsidR="00DD4CBC" w:rsidRPr="000E4FEE">
        <w:rPr>
          <w:b/>
          <w:noProof/>
          <w:szCs w:val="22"/>
          <w:lang w:val="bg-BG"/>
        </w:rPr>
        <w:t>Листовка: информация за потребителя</w:t>
      </w:r>
    </w:p>
    <w:p w:rsidR="009127D5" w:rsidRPr="00ED079F" w:rsidRDefault="009127D5" w:rsidP="00C12978">
      <w:pPr>
        <w:widowControl w:val="0"/>
        <w:tabs>
          <w:tab w:val="clear" w:pos="567"/>
        </w:tabs>
        <w:spacing w:line="240" w:lineRule="auto"/>
        <w:ind w:left="567" w:hanging="567"/>
        <w:jc w:val="center"/>
        <w:rPr>
          <w:szCs w:val="22"/>
          <w:highlight w:val="yellow"/>
          <w:lang w:val="bg-BG"/>
        </w:rPr>
      </w:pPr>
    </w:p>
    <w:p w:rsidR="009127D5" w:rsidRPr="00B637DA" w:rsidRDefault="009127D5" w:rsidP="00C12978">
      <w:pPr>
        <w:tabs>
          <w:tab w:val="clear" w:pos="567"/>
        </w:tabs>
        <w:spacing w:line="240" w:lineRule="auto"/>
        <w:jc w:val="center"/>
        <w:rPr>
          <w:b/>
          <w:lang w:val="bg-BG"/>
        </w:rPr>
      </w:pPr>
      <w:r w:rsidRPr="00ED079F">
        <w:rPr>
          <w:b/>
        </w:rPr>
        <w:t>Humalog</w:t>
      </w:r>
      <w:r w:rsidRPr="0007201B">
        <w:rPr>
          <w:b/>
          <w:lang w:val="bg-BG"/>
        </w:rPr>
        <w:t xml:space="preserve"> </w:t>
      </w:r>
      <w:r w:rsidRPr="004060B6">
        <w:rPr>
          <w:b/>
        </w:rPr>
        <w:t>Mix</w:t>
      </w:r>
      <w:r w:rsidRPr="009A096E">
        <w:rPr>
          <w:b/>
          <w:lang w:val="bg-BG"/>
        </w:rPr>
        <w:t>25</w:t>
      </w:r>
      <w:r w:rsidRPr="00094101">
        <w:rPr>
          <w:b/>
          <w:lang w:val="bg-BG"/>
        </w:rPr>
        <w:t xml:space="preserve"> 100 </w:t>
      </w:r>
      <w:r w:rsidR="00DD752B" w:rsidRPr="00756C21">
        <w:rPr>
          <w:b/>
          <w:lang w:val="bg-BG"/>
        </w:rPr>
        <w:t>единици</w:t>
      </w:r>
      <w:r w:rsidRPr="002A3534">
        <w:rPr>
          <w:b/>
          <w:lang w:val="bg-BG"/>
        </w:rPr>
        <w:t>/</w:t>
      </w:r>
      <w:r w:rsidRPr="00B93BCD">
        <w:rPr>
          <w:b/>
        </w:rPr>
        <w:t>ml</w:t>
      </w:r>
      <w:r w:rsidRPr="00B637DA">
        <w:rPr>
          <w:b/>
          <w:lang w:val="bg-BG"/>
        </w:rPr>
        <w:t xml:space="preserve"> инжекционна суспензия в патрон</w:t>
      </w:r>
    </w:p>
    <w:p w:rsidR="009127D5" w:rsidRPr="00362055" w:rsidRDefault="009127D5" w:rsidP="00C12978">
      <w:pPr>
        <w:tabs>
          <w:tab w:val="clear" w:pos="567"/>
        </w:tabs>
        <w:spacing w:line="240" w:lineRule="auto"/>
        <w:ind w:left="567" w:hanging="567"/>
        <w:jc w:val="center"/>
        <w:rPr>
          <w:b/>
          <w:noProof/>
          <w:szCs w:val="22"/>
          <w:lang w:val="bg-BG"/>
        </w:rPr>
      </w:pPr>
      <w:r w:rsidRPr="00E10C93">
        <w:rPr>
          <w:b/>
          <w:noProof/>
          <w:szCs w:val="22"/>
          <w:lang w:val="bg-BG"/>
        </w:rPr>
        <w:t>инсулин лиспро</w:t>
      </w:r>
      <w:r w:rsidR="008812DF" w:rsidRPr="008F5DEF">
        <w:rPr>
          <w:b/>
          <w:noProof/>
          <w:szCs w:val="22"/>
          <w:lang w:val="bg-BG"/>
        </w:rPr>
        <w:t xml:space="preserve"> </w:t>
      </w:r>
      <w:r w:rsidR="008812DF" w:rsidRPr="00854DC8">
        <w:rPr>
          <w:b/>
          <w:noProof/>
          <w:szCs w:val="22"/>
          <w:lang w:val="bg-BG"/>
        </w:rPr>
        <w:t>(</w:t>
      </w:r>
      <w:r w:rsidR="008812DF" w:rsidRPr="0091067E">
        <w:rPr>
          <w:b/>
          <w:noProof/>
          <w:szCs w:val="22"/>
        </w:rPr>
        <w:t>insulin</w:t>
      </w:r>
      <w:r w:rsidR="008812DF" w:rsidRPr="00104D8D">
        <w:rPr>
          <w:b/>
          <w:noProof/>
          <w:szCs w:val="22"/>
          <w:lang w:val="bg-BG"/>
        </w:rPr>
        <w:t xml:space="preserve"> </w:t>
      </w:r>
      <w:r w:rsidR="008812DF" w:rsidRPr="00104D8D">
        <w:rPr>
          <w:b/>
          <w:noProof/>
          <w:szCs w:val="22"/>
        </w:rPr>
        <w:t>lisp</w:t>
      </w:r>
      <w:r w:rsidR="008812DF" w:rsidRPr="00BC0AD6">
        <w:rPr>
          <w:b/>
          <w:noProof/>
          <w:szCs w:val="22"/>
        </w:rPr>
        <w:t>ro</w:t>
      </w:r>
      <w:r w:rsidR="008812DF" w:rsidRPr="00C06389">
        <w:rPr>
          <w:b/>
          <w:noProof/>
          <w:szCs w:val="22"/>
          <w:lang w:val="bg-BG"/>
        </w:rPr>
        <w:t>)</w:t>
      </w:r>
    </w:p>
    <w:p w:rsidR="009127D5" w:rsidRDefault="009127D5" w:rsidP="00C12978">
      <w:pPr>
        <w:tabs>
          <w:tab w:val="clear" w:pos="567"/>
        </w:tabs>
        <w:spacing w:line="240" w:lineRule="auto"/>
        <w:ind w:left="567" w:hanging="567"/>
        <w:jc w:val="center"/>
        <w:rPr>
          <w:b/>
          <w:noProof/>
          <w:szCs w:val="22"/>
          <w:lang w:val="bg-BG"/>
        </w:rPr>
      </w:pPr>
    </w:p>
    <w:p w:rsidR="009127D5" w:rsidRDefault="009127D5" w:rsidP="00FE78F4">
      <w:pPr>
        <w:keepNext/>
        <w:tabs>
          <w:tab w:val="clear" w:pos="567"/>
        </w:tabs>
        <w:suppressAutoHyphens/>
        <w:spacing w:line="240" w:lineRule="auto"/>
        <w:rPr>
          <w:noProof/>
          <w:szCs w:val="22"/>
          <w:lang w:val="bg-BG"/>
        </w:rPr>
      </w:pPr>
      <w:r>
        <w:rPr>
          <w:b/>
          <w:noProof/>
          <w:szCs w:val="22"/>
          <w:lang w:val="bg-BG"/>
        </w:rPr>
        <w:t>Прочетете внимателно цялата листовка</w:t>
      </w:r>
      <w:r w:rsidR="00CA04DA">
        <w:rPr>
          <w:b/>
          <w:noProof/>
          <w:szCs w:val="22"/>
          <w:lang w:val="bg-BG"/>
        </w:rPr>
        <w:t>,</w:t>
      </w:r>
      <w:r>
        <w:rPr>
          <w:b/>
          <w:noProof/>
          <w:szCs w:val="22"/>
          <w:lang w:val="bg-BG"/>
        </w:rPr>
        <w:t xml:space="preserve"> преди да започнете да </w:t>
      </w:r>
      <w:r w:rsidR="00DD4CBC" w:rsidRPr="000D3C7C">
        <w:rPr>
          <w:b/>
          <w:szCs w:val="22"/>
          <w:lang w:val="bg-BG"/>
        </w:rPr>
        <w:t>използвате</w:t>
      </w:r>
      <w:r w:rsidR="00DD4CBC" w:rsidDel="00775026">
        <w:rPr>
          <w:b/>
          <w:noProof/>
          <w:szCs w:val="22"/>
          <w:lang w:val="bg-BG"/>
        </w:rPr>
        <w:t xml:space="preserve"> </w:t>
      </w:r>
      <w:r>
        <w:rPr>
          <w:b/>
          <w:noProof/>
          <w:szCs w:val="22"/>
          <w:lang w:val="bg-BG"/>
        </w:rPr>
        <w:t>това лекарство</w:t>
      </w:r>
      <w:r w:rsidR="00DD4CBC" w:rsidRPr="000D3C7C">
        <w:rPr>
          <w:b/>
          <w:noProof/>
          <w:szCs w:val="22"/>
          <w:lang w:val="bg-BG"/>
        </w:rPr>
        <w:t>, тъй като тя съдържа важна за Вас информация</w:t>
      </w:r>
      <w:r>
        <w:rPr>
          <w:b/>
          <w:noProof/>
          <w:szCs w:val="22"/>
          <w:lang w:val="bg-BG"/>
        </w:rPr>
        <w:t>.</w:t>
      </w:r>
    </w:p>
    <w:p w:rsidR="009127D5" w:rsidRDefault="009127D5" w:rsidP="00323594">
      <w:pPr>
        <w:numPr>
          <w:ilvl w:val="0"/>
          <w:numId w:val="3"/>
        </w:numPr>
        <w:tabs>
          <w:tab w:val="clear" w:pos="567"/>
        </w:tabs>
        <w:spacing w:line="240" w:lineRule="auto"/>
        <w:ind w:left="567" w:right="-2" w:hanging="567"/>
        <w:rPr>
          <w:noProof/>
          <w:szCs w:val="22"/>
          <w:lang w:val="bg-BG"/>
        </w:rPr>
      </w:pPr>
      <w:r>
        <w:rPr>
          <w:noProof/>
          <w:szCs w:val="22"/>
          <w:lang w:val="bg-BG"/>
        </w:rPr>
        <w:t xml:space="preserve">Запазете тази листовка. Може да </w:t>
      </w:r>
      <w:r w:rsidR="00CA04DA">
        <w:rPr>
          <w:noProof/>
          <w:szCs w:val="22"/>
          <w:lang w:val="bg-BG"/>
        </w:rPr>
        <w:t>се на наложи</w:t>
      </w:r>
      <w:r>
        <w:rPr>
          <w:noProof/>
          <w:szCs w:val="22"/>
          <w:lang w:val="bg-BG"/>
        </w:rPr>
        <w:t xml:space="preserve"> да я прочетете отново.</w:t>
      </w:r>
    </w:p>
    <w:p w:rsidR="009127D5" w:rsidRDefault="009127D5" w:rsidP="00323594">
      <w:pPr>
        <w:numPr>
          <w:ilvl w:val="0"/>
          <w:numId w:val="3"/>
        </w:numPr>
        <w:tabs>
          <w:tab w:val="clear" w:pos="567"/>
        </w:tabs>
        <w:spacing w:line="240" w:lineRule="auto"/>
        <w:ind w:left="567" w:right="-2" w:hanging="567"/>
        <w:rPr>
          <w:noProof/>
          <w:szCs w:val="22"/>
          <w:lang w:val="bg-BG"/>
        </w:rPr>
      </w:pPr>
      <w:r>
        <w:rPr>
          <w:noProof/>
          <w:szCs w:val="22"/>
          <w:lang w:val="bg-BG"/>
        </w:rPr>
        <w:t>Ако имате някакви допълнителни въпроси, попитайте Вашия лекар или фармацевт.</w:t>
      </w:r>
    </w:p>
    <w:p w:rsidR="009127D5" w:rsidRDefault="009127D5" w:rsidP="00323594">
      <w:pPr>
        <w:numPr>
          <w:ilvl w:val="0"/>
          <w:numId w:val="3"/>
        </w:numPr>
        <w:tabs>
          <w:tab w:val="clear" w:pos="567"/>
        </w:tabs>
        <w:spacing w:line="240" w:lineRule="auto"/>
        <w:ind w:left="567" w:right="-2" w:hanging="567"/>
        <w:rPr>
          <w:noProof/>
          <w:szCs w:val="22"/>
          <w:lang w:val="bg-BG"/>
        </w:rPr>
      </w:pPr>
      <w:r>
        <w:rPr>
          <w:noProof/>
          <w:szCs w:val="22"/>
          <w:lang w:val="bg-BG"/>
        </w:rPr>
        <w:t xml:space="preserve">Това лекарство е предписано лично на Вас. Не го преотстъпвайте на други хора. То може да им навреди, независимо че </w:t>
      </w:r>
      <w:r w:rsidR="00DD4CBC" w:rsidRPr="000D3C7C">
        <w:rPr>
          <w:noProof/>
          <w:szCs w:val="22"/>
          <w:lang w:val="bg-BG"/>
        </w:rPr>
        <w:t>признаците на тяхното заболяване</w:t>
      </w:r>
      <w:r w:rsidR="00DD4CBC">
        <w:rPr>
          <w:noProof/>
          <w:szCs w:val="22"/>
          <w:lang w:val="bg-BG"/>
        </w:rPr>
        <w:t xml:space="preserve"> </w:t>
      </w:r>
      <w:r>
        <w:rPr>
          <w:noProof/>
          <w:szCs w:val="22"/>
          <w:lang w:val="bg-BG"/>
        </w:rPr>
        <w:t>са същите като Вашите.</w:t>
      </w:r>
    </w:p>
    <w:p w:rsidR="009127D5" w:rsidRPr="001E49E8" w:rsidRDefault="009127D5" w:rsidP="00323594">
      <w:pPr>
        <w:numPr>
          <w:ilvl w:val="0"/>
          <w:numId w:val="3"/>
        </w:numPr>
        <w:tabs>
          <w:tab w:val="clear" w:pos="567"/>
        </w:tabs>
        <w:spacing w:line="240" w:lineRule="auto"/>
        <w:ind w:left="567" w:right="-2" w:hanging="567"/>
        <w:rPr>
          <w:noProof/>
          <w:szCs w:val="22"/>
          <w:lang w:val="bg-BG"/>
        </w:rPr>
      </w:pPr>
      <w:r>
        <w:rPr>
          <w:noProof/>
          <w:szCs w:val="22"/>
          <w:lang w:val="bg-BG"/>
        </w:rPr>
        <w:t xml:space="preserve">Ако </w:t>
      </w:r>
      <w:r w:rsidR="00DD4CBC" w:rsidRPr="000D3C7C">
        <w:rPr>
          <w:noProof/>
          <w:szCs w:val="22"/>
          <w:lang w:val="bg-BG"/>
        </w:rPr>
        <w:t xml:space="preserve">получите </w:t>
      </w:r>
      <w:r w:rsidR="00DD4CBC">
        <w:rPr>
          <w:noProof/>
          <w:szCs w:val="22"/>
          <w:lang w:val="bg-BG"/>
        </w:rPr>
        <w:t>някакви</w:t>
      </w:r>
      <w:r>
        <w:rPr>
          <w:noProof/>
          <w:szCs w:val="22"/>
          <w:lang w:val="bg-BG"/>
        </w:rPr>
        <w:t xml:space="preserve"> нежелани реакции</w:t>
      </w:r>
      <w:r w:rsidR="00DD4CBC">
        <w:rPr>
          <w:noProof/>
          <w:szCs w:val="22"/>
          <w:lang w:val="bg-BG"/>
        </w:rPr>
        <w:t>,</w:t>
      </w:r>
      <w:r>
        <w:rPr>
          <w:noProof/>
          <w:szCs w:val="22"/>
          <w:lang w:val="bg-BG"/>
        </w:rPr>
        <w:t xml:space="preserve"> уведомете Вашия лекар или фармацевт.</w:t>
      </w:r>
      <w:r w:rsidR="00DD4CBC" w:rsidRPr="00DD4CBC">
        <w:rPr>
          <w:szCs w:val="22"/>
          <w:lang w:val="bg-BG"/>
        </w:rPr>
        <w:t xml:space="preserve"> </w:t>
      </w:r>
      <w:r w:rsidR="00DD4CBC" w:rsidRPr="000D3C7C">
        <w:rPr>
          <w:szCs w:val="22"/>
          <w:lang w:val="bg-BG"/>
        </w:rPr>
        <w:t xml:space="preserve">Това включва и всички </w:t>
      </w:r>
      <w:r w:rsidR="00DD4CBC" w:rsidRPr="00CA04DA">
        <w:rPr>
          <w:szCs w:val="22"/>
          <w:lang w:val="bg-BG"/>
        </w:rPr>
        <w:t>възможни</w:t>
      </w:r>
      <w:r w:rsidR="00DD4CBC" w:rsidRPr="00176A79">
        <w:rPr>
          <w:szCs w:val="22"/>
          <w:lang w:val="bg-BG"/>
        </w:rPr>
        <w:t xml:space="preserve"> </w:t>
      </w:r>
      <w:r w:rsidR="00DD4CBC" w:rsidRPr="00CA04DA">
        <w:rPr>
          <w:noProof/>
          <w:szCs w:val="22"/>
          <w:lang w:val="bg-BG"/>
        </w:rPr>
        <w:t>нежелани реакции, неописани в тази листовка. Вижте точка</w:t>
      </w:r>
      <w:r w:rsidR="00DD4CBC" w:rsidRPr="00444600">
        <w:rPr>
          <w:noProof/>
          <w:szCs w:val="22"/>
          <w:lang w:val="bg-BG"/>
        </w:rPr>
        <w:t> </w:t>
      </w:r>
      <w:r w:rsidR="00DD4CBC" w:rsidRPr="00E2460C">
        <w:rPr>
          <w:noProof/>
          <w:szCs w:val="22"/>
          <w:lang w:val="bg-BG"/>
        </w:rPr>
        <w:t>4.</w:t>
      </w:r>
    </w:p>
    <w:p w:rsidR="009127D5" w:rsidRDefault="009127D5">
      <w:pPr>
        <w:tabs>
          <w:tab w:val="clear" w:pos="567"/>
        </w:tabs>
        <w:spacing w:line="240" w:lineRule="auto"/>
        <w:ind w:right="-2"/>
        <w:rPr>
          <w:noProof/>
          <w:szCs w:val="22"/>
          <w:lang w:val="ru-RU"/>
        </w:rPr>
      </w:pPr>
    </w:p>
    <w:p w:rsidR="009127D5" w:rsidRDefault="00DD4CBC" w:rsidP="0065613D">
      <w:pPr>
        <w:keepNext/>
        <w:numPr>
          <w:ilvl w:val="12"/>
          <w:numId w:val="0"/>
        </w:numPr>
        <w:tabs>
          <w:tab w:val="clear" w:pos="567"/>
        </w:tabs>
        <w:suppressAutoHyphens/>
        <w:spacing w:line="240" w:lineRule="auto"/>
        <w:ind w:left="567" w:hanging="567"/>
        <w:rPr>
          <w:noProof/>
          <w:szCs w:val="22"/>
          <w:lang w:val="bg-BG"/>
        </w:rPr>
      </w:pPr>
      <w:r w:rsidRPr="000D3C7C">
        <w:rPr>
          <w:b/>
          <w:noProof/>
          <w:szCs w:val="22"/>
          <w:lang w:val="bg-BG"/>
        </w:rPr>
        <w:t>Какво съдържа</w:t>
      </w:r>
      <w:r w:rsidDel="00DD4CBC">
        <w:rPr>
          <w:b/>
          <w:noProof/>
          <w:szCs w:val="22"/>
          <w:lang w:val="bg-BG"/>
        </w:rPr>
        <w:t xml:space="preserve"> </w:t>
      </w:r>
      <w:r w:rsidR="009127D5">
        <w:rPr>
          <w:b/>
          <w:noProof/>
          <w:szCs w:val="22"/>
          <w:lang w:val="bg-BG"/>
        </w:rPr>
        <w:t>тази листовка</w:t>
      </w:r>
    </w:p>
    <w:p w:rsidR="009127D5" w:rsidRDefault="009127D5">
      <w:pPr>
        <w:numPr>
          <w:ilvl w:val="12"/>
          <w:numId w:val="0"/>
        </w:numPr>
        <w:tabs>
          <w:tab w:val="clear" w:pos="567"/>
        </w:tabs>
        <w:spacing w:line="240" w:lineRule="auto"/>
        <w:ind w:left="567" w:right="-29" w:hanging="567"/>
        <w:rPr>
          <w:noProof/>
          <w:szCs w:val="22"/>
          <w:lang w:val="bg-BG"/>
        </w:rPr>
      </w:pPr>
      <w:r>
        <w:rPr>
          <w:noProof/>
          <w:szCs w:val="22"/>
          <w:lang w:val="bg-BG"/>
        </w:rPr>
        <w:t>1.</w:t>
      </w:r>
      <w:r>
        <w:rPr>
          <w:noProof/>
          <w:szCs w:val="22"/>
          <w:lang w:val="bg-BG"/>
        </w:rPr>
        <w:tab/>
        <w:t>Какво представлява</w:t>
      </w:r>
      <w:r>
        <w:rPr>
          <w:szCs w:val="22"/>
          <w:lang w:val="bg-BG"/>
        </w:rPr>
        <w:t xml:space="preserve"> </w:t>
      </w:r>
      <w:r>
        <w:rPr>
          <w:noProof/>
          <w:szCs w:val="22"/>
          <w:lang w:val="bg-BG"/>
        </w:rPr>
        <w:t>Humalog Mix25 и за какво се използва</w:t>
      </w:r>
    </w:p>
    <w:p w:rsidR="009127D5" w:rsidRDefault="009127D5" w:rsidP="00DD4CBC">
      <w:pPr>
        <w:numPr>
          <w:ilvl w:val="12"/>
          <w:numId w:val="0"/>
        </w:numPr>
        <w:tabs>
          <w:tab w:val="clear" w:pos="567"/>
        </w:tabs>
        <w:spacing w:line="240" w:lineRule="auto"/>
        <w:ind w:left="567" w:right="-29" w:hanging="567"/>
        <w:rPr>
          <w:noProof/>
          <w:szCs w:val="22"/>
          <w:lang w:val="bg-BG"/>
        </w:rPr>
      </w:pPr>
      <w:r>
        <w:rPr>
          <w:noProof/>
          <w:szCs w:val="22"/>
          <w:lang w:val="bg-BG"/>
        </w:rPr>
        <w:t>2.</w:t>
      </w:r>
      <w:r>
        <w:rPr>
          <w:noProof/>
          <w:szCs w:val="22"/>
          <w:lang w:val="bg-BG"/>
        </w:rPr>
        <w:tab/>
      </w:r>
      <w:r w:rsidR="00DD4CBC" w:rsidRPr="000D3C7C">
        <w:rPr>
          <w:noProof/>
          <w:szCs w:val="22"/>
          <w:lang w:val="bg-BG"/>
        </w:rPr>
        <w:t>Какво трябва да знаете, п</w:t>
      </w:r>
      <w:r>
        <w:rPr>
          <w:noProof/>
          <w:szCs w:val="22"/>
          <w:lang w:val="bg-BG"/>
        </w:rPr>
        <w:t>реди да използвате Humalog Mix25</w:t>
      </w:r>
    </w:p>
    <w:p w:rsidR="009127D5" w:rsidRDefault="009127D5">
      <w:pPr>
        <w:numPr>
          <w:ilvl w:val="12"/>
          <w:numId w:val="0"/>
        </w:numPr>
        <w:tabs>
          <w:tab w:val="clear" w:pos="567"/>
        </w:tabs>
        <w:spacing w:line="240" w:lineRule="auto"/>
        <w:ind w:left="567" w:right="-29" w:hanging="567"/>
        <w:rPr>
          <w:noProof/>
          <w:szCs w:val="22"/>
          <w:lang w:val="bg-BG"/>
        </w:rPr>
      </w:pPr>
      <w:r>
        <w:rPr>
          <w:noProof/>
          <w:szCs w:val="22"/>
          <w:lang w:val="bg-BG"/>
        </w:rPr>
        <w:t>3.</w:t>
      </w:r>
      <w:r>
        <w:rPr>
          <w:noProof/>
          <w:szCs w:val="22"/>
          <w:lang w:val="bg-BG"/>
        </w:rPr>
        <w:tab/>
        <w:t>Как да използвате Humalog Mix25</w:t>
      </w:r>
    </w:p>
    <w:p w:rsidR="009127D5" w:rsidRDefault="009127D5">
      <w:pPr>
        <w:numPr>
          <w:ilvl w:val="12"/>
          <w:numId w:val="0"/>
        </w:numPr>
        <w:tabs>
          <w:tab w:val="clear" w:pos="567"/>
        </w:tabs>
        <w:spacing w:line="240" w:lineRule="auto"/>
        <w:ind w:left="567" w:right="-29" w:hanging="567"/>
        <w:rPr>
          <w:noProof/>
          <w:szCs w:val="22"/>
          <w:lang w:val="bg-BG"/>
        </w:rPr>
      </w:pPr>
      <w:r>
        <w:rPr>
          <w:noProof/>
          <w:szCs w:val="22"/>
          <w:lang w:val="bg-BG"/>
        </w:rPr>
        <w:t>4.</w:t>
      </w:r>
      <w:r>
        <w:rPr>
          <w:noProof/>
          <w:szCs w:val="22"/>
          <w:lang w:val="bg-BG"/>
        </w:rPr>
        <w:tab/>
        <w:t>Възможни нежелани реакции</w:t>
      </w:r>
    </w:p>
    <w:p w:rsidR="009127D5" w:rsidRDefault="009127D5">
      <w:pPr>
        <w:tabs>
          <w:tab w:val="clear" w:pos="567"/>
        </w:tabs>
        <w:spacing w:line="240" w:lineRule="auto"/>
        <w:ind w:left="567" w:right="-29" w:hanging="567"/>
        <w:rPr>
          <w:noProof/>
          <w:szCs w:val="22"/>
          <w:lang w:val="bg-BG"/>
        </w:rPr>
      </w:pPr>
      <w:r>
        <w:rPr>
          <w:noProof/>
          <w:szCs w:val="22"/>
          <w:lang w:val="bg-BG"/>
        </w:rPr>
        <w:t>5.</w:t>
      </w:r>
      <w:r>
        <w:rPr>
          <w:noProof/>
          <w:szCs w:val="22"/>
          <w:lang w:val="bg-BG"/>
        </w:rPr>
        <w:tab/>
      </w:r>
      <w:r w:rsidR="00150B98">
        <w:rPr>
          <w:noProof/>
          <w:szCs w:val="22"/>
          <w:lang w:val="bg-BG"/>
        </w:rPr>
        <w:t>Как да с</w:t>
      </w:r>
      <w:r>
        <w:rPr>
          <w:noProof/>
          <w:szCs w:val="22"/>
          <w:lang w:val="bg-BG"/>
        </w:rPr>
        <w:t>ъхран</w:t>
      </w:r>
      <w:r w:rsidR="00150B98">
        <w:rPr>
          <w:noProof/>
          <w:szCs w:val="22"/>
          <w:lang w:val="bg-BG"/>
        </w:rPr>
        <w:t>явате</w:t>
      </w:r>
      <w:r>
        <w:rPr>
          <w:noProof/>
          <w:szCs w:val="22"/>
          <w:lang w:val="bg-BG"/>
        </w:rPr>
        <w:t xml:space="preserve"> Humalog Mix25</w:t>
      </w:r>
    </w:p>
    <w:p w:rsidR="009127D5" w:rsidRDefault="009127D5" w:rsidP="004F2183">
      <w:pPr>
        <w:tabs>
          <w:tab w:val="clear" w:pos="567"/>
        </w:tabs>
        <w:spacing w:line="240" w:lineRule="auto"/>
        <w:ind w:left="567" w:right="-29" w:hanging="567"/>
        <w:rPr>
          <w:noProof/>
          <w:szCs w:val="22"/>
          <w:lang w:val="bg-BG"/>
        </w:rPr>
      </w:pPr>
      <w:r>
        <w:rPr>
          <w:noProof/>
          <w:szCs w:val="22"/>
          <w:lang w:val="bg-BG"/>
        </w:rPr>
        <w:t>6.</w:t>
      </w:r>
      <w:r>
        <w:rPr>
          <w:noProof/>
          <w:szCs w:val="22"/>
          <w:lang w:val="bg-BG"/>
        </w:rPr>
        <w:tab/>
      </w:r>
      <w:r w:rsidR="004F2183" w:rsidRPr="000D3C7C">
        <w:rPr>
          <w:noProof/>
          <w:szCs w:val="22"/>
          <w:lang w:val="bg-BG"/>
        </w:rPr>
        <w:t>Съдържание на опаковката и д</w:t>
      </w:r>
      <w:r>
        <w:rPr>
          <w:noProof/>
          <w:szCs w:val="22"/>
          <w:lang w:val="bg-BG"/>
        </w:rPr>
        <w:t>опълнителна информация</w:t>
      </w:r>
    </w:p>
    <w:p w:rsidR="009127D5" w:rsidRDefault="009127D5">
      <w:pPr>
        <w:numPr>
          <w:ilvl w:val="12"/>
          <w:numId w:val="0"/>
        </w:numPr>
        <w:tabs>
          <w:tab w:val="clear" w:pos="567"/>
        </w:tabs>
        <w:spacing w:line="240" w:lineRule="auto"/>
        <w:ind w:left="567" w:hanging="567"/>
        <w:rPr>
          <w:noProof/>
          <w:szCs w:val="22"/>
          <w:lang w:val="bg-BG"/>
        </w:rPr>
      </w:pPr>
    </w:p>
    <w:p w:rsidR="009127D5" w:rsidRDefault="009127D5">
      <w:pPr>
        <w:numPr>
          <w:ilvl w:val="12"/>
          <w:numId w:val="0"/>
        </w:numPr>
        <w:tabs>
          <w:tab w:val="clear" w:pos="567"/>
        </w:tabs>
        <w:spacing w:line="240" w:lineRule="auto"/>
        <w:ind w:left="567" w:hanging="567"/>
        <w:rPr>
          <w:noProof/>
          <w:szCs w:val="22"/>
          <w:lang w:val="bg-BG"/>
        </w:rPr>
      </w:pPr>
    </w:p>
    <w:p w:rsidR="009127D5" w:rsidRDefault="009127D5" w:rsidP="00DD4CBC">
      <w:pPr>
        <w:keepNext/>
        <w:tabs>
          <w:tab w:val="clear" w:pos="567"/>
        </w:tabs>
        <w:suppressAutoHyphens/>
        <w:spacing w:line="240" w:lineRule="auto"/>
        <w:ind w:left="567" w:hanging="567"/>
        <w:rPr>
          <w:b/>
          <w:noProof/>
          <w:szCs w:val="22"/>
          <w:lang w:val="bg-BG"/>
        </w:rPr>
      </w:pPr>
      <w:r>
        <w:rPr>
          <w:b/>
          <w:noProof/>
          <w:szCs w:val="22"/>
          <w:lang w:val="bg-BG"/>
        </w:rPr>
        <w:t>1.</w:t>
      </w:r>
      <w:r>
        <w:rPr>
          <w:b/>
          <w:noProof/>
          <w:szCs w:val="22"/>
          <w:lang w:val="bg-BG"/>
        </w:rPr>
        <w:tab/>
        <w:t>К</w:t>
      </w:r>
      <w:r w:rsidR="00DD4CBC" w:rsidRPr="000D3C7C">
        <w:rPr>
          <w:b/>
          <w:noProof/>
          <w:szCs w:val="22"/>
          <w:lang w:val="bg-BG"/>
        </w:rPr>
        <w:t>акво представлява</w:t>
      </w:r>
      <w:r w:rsidR="00DD4CBC" w:rsidRPr="000D3C7C">
        <w:rPr>
          <w:b/>
          <w:szCs w:val="22"/>
          <w:lang w:val="bg-BG"/>
        </w:rPr>
        <w:t xml:space="preserve"> </w:t>
      </w:r>
      <w:r w:rsidR="00DD4CBC">
        <w:rPr>
          <w:b/>
          <w:lang w:val="bg-BG"/>
        </w:rPr>
        <w:t>Humalog</w:t>
      </w:r>
      <w:r w:rsidR="00DD4CBC">
        <w:rPr>
          <w:b/>
          <w:szCs w:val="22"/>
          <w:lang w:val="bg-BG"/>
        </w:rPr>
        <w:t xml:space="preserve"> </w:t>
      </w:r>
      <w:r w:rsidR="00DD4CBC">
        <w:rPr>
          <w:b/>
        </w:rPr>
        <w:t>Mix</w:t>
      </w:r>
      <w:r w:rsidR="00DD4CBC">
        <w:rPr>
          <w:b/>
          <w:lang w:val="bg-BG"/>
        </w:rPr>
        <w:t xml:space="preserve">25 </w:t>
      </w:r>
      <w:r w:rsidR="00DD4CBC" w:rsidRPr="000D3C7C">
        <w:rPr>
          <w:b/>
          <w:noProof/>
          <w:szCs w:val="22"/>
          <w:lang w:val="bg-BG"/>
        </w:rPr>
        <w:t>и за какво</w:t>
      </w:r>
      <w:r w:rsidR="00DD4CBC" w:rsidRPr="000D3C7C">
        <w:rPr>
          <w:b/>
          <w:szCs w:val="22"/>
          <w:lang w:val="bg-BG"/>
        </w:rPr>
        <w:t xml:space="preserve"> се използва</w:t>
      </w:r>
    </w:p>
    <w:p w:rsidR="009127D5" w:rsidRDefault="009127D5" w:rsidP="0065613D">
      <w:pPr>
        <w:keepNext/>
        <w:numPr>
          <w:ilvl w:val="12"/>
          <w:numId w:val="0"/>
        </w:numPr>
        <w:tabs>
          <w:tab w:val="clear" w:pos="567"/>
        </w:tabs>
        <w:suppressAutoHyphens/>
        <w:spacing w:line="240" w:lineRule="auto"/>
        <w:ind w:left="567" w:hanging="567"/>
        <w:rPr>
          <w:noProof/>
          <w:szCs w:val="22"/>
          <w:lang w:val="bg-BG"/>
        </w:rPr>
      </w:pPr>
    </w:p>
    <w:p w:rsidR="009127D5" w:rsidRDefault="009127D5">
      <w:pPr>
        <w:numPr>
          <w:ilvl w:val="12"/>
          <w:numId w:val="0"/>
        </w:numPr>
        <w:tabs>
          <w:tab w:val="clear" w:pos="567"/>
        </w:tabs>
        <w:spacing w:line="240" w:lineRule="auto"/>
        <w:rPr>
          <w:szCs w:val="22"/>
          <w:lang w:val="bg-BG"/>
        </w:rPr>
      </w:pPr>
      <w:r>
        <w:rPr>
          <w:szCs w:val="22"/>
          <w:lang w:val="bg-BG"/>
        </w:rPr>
        <w:t>Humalog Mix25 се използва за лечение на диабет. Humalog Mix25 е предварително приготвена суспензия. Активното вещество е инсулин лиспро. 25% от инсулин лиспро в Humalog Mix25 са разтворени във вода и действат по-бързо от обикновени</w:t>
      </w:r>
      <w:r w:rsidR="000F2087">
        <w:rPr>
          <w:szCs w:val="22"/>
          <w:lang w:val="bg-BG"/>
        </w:rPr>
        <w:t>я</w:t>
      </w:r>
      <w:r>
        <w:rPr>
          <w:szCs w:val="22"/>
          <w:lang w:val="bg-BG"/>
        </w:rPr>
        <w:t xml:space="preserve"> инсулин, защото молекулата на инсулина е леко променена. 75% от инсулин лиспро в Humalog Mix25 са под формата на суспензия с протамин сулфат, така че неговото действие е удължено.</w:t>
      </w:r>
    </w:p>
    <w:p w:rsidR="009127D5" w:rsidRDefault="009127D5">
      <w:pPr>
        <w:tabs>
          <w:tab w:val="clear" w:pos="567"/>
        </w:tabs>
        <w:spacing w:line="240" w:lineRule="auto"/>
        <w:rPr>
          <w:bCs/>
          <w:highlight w:val="lightGray"/>
          <w:lang w:val="bg-BG"/>
        </w:rPr>
      </w:pPr>
    </w:p>
    <w:p w:rsidR="009127D5" w:rsidRDefault="009127D5">
      <w:pPr>
        <w:numPr>
          <w:ilvl w:val="12"/>
          <w:numId w:val="0"/>
        </w:numPr>
        <w:tabs>
          <w:tab w:val="clear" w:pos="567"/>
        </w:tabs>
        <w:spacing w:line="240" w:lineRule="auto"/>
        <w:rPr>
          <w:szCs w:val="22"/>
          <w:lang w:val="bg-BG"/>
        </w:rPr>
      </w:pPr>
      <w:r>
        <w:rPr>
          <w:szCs w:val="22"/>
          <w:lang w:val="bg-BG"/>
        </w:rPr>
        <w:t>Вие развивате диабет, ако задстомашната Ви жлеза не произвежда достатъчно изсулин, за да контролира нивото на глюкозата в кръвта. Humalog Mix25 заменя Вашия собствен инсулин и се използва за контрол на глюкозата за продължително време. Humalog Mix25 работи по-бързо и по-продължително време в сравнение с разтворимия инсулин. Обикновено Вие трябва да използвате Humalog Mix25 до 15 минути преди хранене.</w:t>
      </w:r>
    </w:p>
    <w:p w:rsidR="009127D5" w:rsidRDefault="009127D5">
      <w:pPr>
        <w:numPr>
          <w:ilvl w:val="12"/>
          <w:numId w:val="0"/>
        </w:numPr>
        <w:tabs>
          <w:tab w:val="clear" w:pos="567"/>
        </w:tabs>
        <w:spacing w:line="240" w:lineRule="auto"/>
        <w:rPr>
          <w:szCs w:val="22"/>
          <w:lang w:val="bg-BG"/>
        </w:rPr>
      </w:pPr>
    </w:p>
    <w:p w:rsidR="009127D5" w:rsidRDefault="009127D5">
      <w:pPr>
        <w:numPr>
          <w:ilvl w:val="12"/>
          <w:numId w:val="0"/>
        </w:numPr>
        <w:tabs>
          <w:tab w:val="clear" w:pos="567"/>
        </w:tabs>
        <w:spacing w:line="240" w:lineRule="auto"/>
        <w:rPr>
          <w:szCs w:val="22"/>
          <w:lang w:val="bg-BG"/>
        </w:rPr>
      </w:pPr>
      <w:r>
        <w:rPr>
          <w:szCs w:val="22"/>
          <w:lang w:val="bg-BG"/>
        </w:rPr>
        <w:t>Вашият лекар може да ви посъветва да използвате Humalog Mix25, както и по-продължително действащ инсулин. Всеки вид инсулин се съпровожда от отделна листовка за пациента, която обяснява неговите свойства. Не сменяйте Вашия инсулин, освен ако Вашия</w:t>
      </w:r>
      <w:r w:rsidR="00072320">
        <w:rPr>
          <w:szCs w:val="22"/>
          <w:lang w:val="bg-BG"/>
        </w:rPr>
        <w:t>т</w:t>
      </w:r>
      <w:r>
        <w:rPr>
          <w:szCs w:val="22"/>
          <w:lang w:val="bg-BG"/>
        </w:rPr>
        <w:t xml:space="preserve"> </w:t>
      </w:r>
      <w:r w:rsidR="00072320">
        <w:rPr>
          <w:szCs w:val="22"/>
          <w:lang w:val="bg-BG"/>
        </w:rPr>
        <w:t xml:space="preserve">лекар </w:t>
      </w:r>
      <w:r>
        <w:rPr>
          <w:szCs w:val="22"/>
          <w:lang w:val="bg-BG"/>
        </w:rPr>
        <w:t>не Ви препоръча това. Бъдете много внимателни, ако сменяте Вашия инсулин.</w:t>
      </w:r>
    </w:p>
    <w:p w:rsidR="009127D5" w:rsidRDefault="009127D5">
      <w:pPr>
        <w:numPr>
          <w:ilvl w:val="12"/>
          <w:numId w:val="0"/>
        </w:numPr>
        <w:tabs>
          <w:tab w:val="clear" w:pos="567"/>
        </w:tabs>
        <w:spacing w:line="240" w:lineRule="auto"/>
        <w:rPr>
          <w:szCs w:val="22"/>
          <w:lang w:val="bg-BG"/>
        </w:rPr>
      </w:pPr>
    </w:p>
    <w:p w:rsidR="009127D5" w:rsidRDefault="009127D5">
      <w:pPr>
        <w:numPr>
          <w:ilvl w:val="12"/>
          <w:numId w:val="0"/>
        </w:numPr>
        <w:tabs>
          <w:tab w:val="clear" w:pos="567"/>
        </w:tabs>
        <w:spacing w:line="240" w:lineRule="auto"/>
        <w:rPr>
          <w:noProof/>
          <w:szCs w:val="22"/>
          <w:lang w:val="bg-BG"/>
        </w:rPr>
      </w:pPr>
    </w:p>
    <w:p w:rsidR="009127D5" w:rsidRDefault="003D2EFA" w:rsidP="00DD4CBC">
      <w:pPr>
        <w:keepNext/>
        <w:tabs>
          <w:tab w:val="clear" w:pos="567"/>
        </w:tabs>
        <w:suppressAutoHyphens/>
        <w:spacing w:line="240" w:lineRule="auto"/>
        <w:ind w:left="567" w:hanging="567"/>
        <w:rPr>
          <w:b/>
          <w:noProof/>
          <w:szCs w:val="22"/>
          <w:lang w:val="bg-BG"/>
        </w:rPr>
      </w:pPr>
      <w:r>
        <w:rPr>
          <w:b/>
          <w:noProof/>
          <w:szCs w:val="22"/>
          <w:lang w:val="bg-BG"/>
        </w:rPr>
        <w:t>2.</w:t>
      </w:r>
      <w:r>
        <w:rPr>
          <w:b/>
          <w:noProof/>
          <w:szCs w:val="22"/>
          <w:lang w:val="bg-BG"/>
        </w:rPr>
        <w:tab/>
      </w:r>
      <w:r w:rsidR="00DD4CBC">
        <w:rPr>
          <w:b/>
          <w:noProof/>
          <w:szCs w:val="22"/>
          <w:lang w:val="bg-BG"/>
        </w:rPr>
        <w:t>К</w:t>
      </w:r>
      <w:r w:rsidR="00DD4CBC" w:rsidRPr="000D3C7C">
        <w:rPr>
          <w:b/>
          <w:noProof/>
          <w:szCs w:val="22"/>
          <w:lang w:val="bg-BG"/>
        </w:rPr>
        <w:t>акво трябва да знаете, преди да използвате</w:t>
      </w:r>
      <w:r w:rsidR="00DD4CBC">
        <w:rPr>
          <w:b/>
          <w:noProof/>
          <w:szCs w:val="22"/>
          <w:lang w:val="bg-BG"/>
        </w:rPr>
        <w:t xml:space="preserve"> </w:t>
      </w:r>
      <w:r w:rsidR="00DD4CBC">
        <w:rPr>
          <w:b/>
          <w:lang w:val="bg-BG"/>
        </w:rPr>
        <w:t xml:space="preserve">Humalog </w:t>
      </w:r>
      <w:r w:rsidR="00DD4CBC">
        <w:rPr>
          <w:b/>
        </w:rPr>
        <w:t>Mix</w:t>
      </w:r>
      <w:r w:rsidR="00DD4CBC">
        <w:rPr>
          <w:b/>
          <w:lang w:val="bg-BG"/>
        </w:rPr>
        <w:t>25</w:t>
      </w:r>
    </w:p>
    <w:p w:rsidR="009127D5" w:rsidRDefault="009127D5" w:rsidP="0065613D">
      <w:pPr>
        <w:keepNext/>
        <w:tabs>
          <w:tab w:val="clear" w:pos="567"/>
        </w:tabs>
        <w:suppressAutoHyphens/>
        <w:spacing w:line="240" w:lineRule="auto"/>
        <w:ind w:left="567" w:hanging="567"/>
        <w:rPr>
          <w:szCs w:val="22"/>
          <w:highlight w:val="yellow"/>
          <w:lang w:val="bg-BG"/>
        </w:rPr>
      </w:pPr>
    </w:p>
    <w:p w:rsidR="009127D5" w:rsidRDefault="009127D5" w:rsidP="00DD4CBC">
      <w:pPr>
        <w:keepNext/>
        <w:numPr>
          <w:ilvl w:val="12"/>
          <w:numId w:val="0"/>
        </w:numPr>
        <w:tabs>
          <w:tab w:val="clear" w:pos="567"/>
        </w:tabs>
        <w:suppressAutoHyphens/>
        <w:spacing w:line="240" w:lineRule="auto"/>
        <w:ind w:left="567" w:hanging="567"/>
        <w:rPr>
          <w:b/>
          <w:szCs w:val="22"/>
          <w:lang w:val="bg-BG"/>
        </w:rPr>
      </w:pPr>
      <w:r>
        <w:rPr>
          <w:b/>
          <w:noProof/>
          <w:szCs w:val="22"/>
          <w:lang w:val="bg-BG"/>
        </w:rPr>
        <w:t>Н</w:t>
      </w:r>
      <w:r w:rsidR="00DD4CBC">
        <w:rPr>
          <w:b/>
          <w:noProof/>
          <w:szCs w:val="22"/>
          <w:lang w:val="bg-BG"/>
        </w:rPr>
        <w:t>Е</w:t>
      </w:r>
      <w:r>
        <w:rPr>
          <w:b/>
          <w:noProof/>
          <w:szCs w:val="22"/>
          <w:lang w:val="bg-BG"/>
        </w:rPr>
        <w:t xml:space="preserve"> използвайте Humalog Mix25</w:t>
      </w:r>
    </w:p>
    <w:p w:rsidR="009127D5" w:rsidRPr="00A76028" w:rsidRDefault="009127D5" w:rsidP="000E4FEE">
      <w:pPr>
        <w:numPr>
          <w:ilvl w:val="12"/>
          <w:numId w:val="0"/>
        </w:numPr>
        <w:tabs>
          <w:tab w:val="clear" w:pos="567"/>
        </w:tabs>
        <w:spacing w:line="240" w:lineRule="auto"/>
        <w:ind w:left="567" w:hanging="567"/>
        <w:outlineLvl w:val="0"/>
        <w:rPr>
          <w:bCs/>
          <w:noProof/>
          <w:szCs w:val="22"/>
          <w:lang w:val="bg-BG"/>
        </w:rPr>
      </w:pPr>
      <w:r>
        <w:rPr>
          <w:b/>
          <w:noProof/>
          <w:szCs w:val="22"/>
          <w:lang w:val="bg-BG"/>
        </w:rPr>
        <w:t>-</w:t>
      </w:r>
      <w:r>
        <w:rPr>
          <w:b/>
          <w:noProof/>
          <w:szCs w:val="22"/>
          <w:lang w:val="bg-BG"/>
        </w:rPr>
        <w:tab/>
      </w:r>
      <w:r w:rsidRPr="00FE78F4">
        <w:rPr>
          <w:bCs/>
          <w:noProof/>
          <w:szCs w:val="22"/>
          <w:lang w:val="bg-BG"/>
        </w:rPr>
        <w:t>ако предполагате, че започва</w:t>
      </w:r>
      <w:r>
        <w:rPr>
          <w:b/>
          <w:noProof/>
          <w:szCs w:val="22"/>
          <w:lang w:val="bg-BG"/>
        </w:rPr>
        <w:t xml:space="preserve"> хипогликемия </w:t>
      </w:r>
      <w:r w:rsidRPr="00FE78F4">
        <w:rPr>
          <w:bCs/>
          <w:noProof/>
          <w:szCs w:val="22"/>
          <w:lang w:val="bg-BG"/>
        </w:rPr>
        <w:t>(ниско ниво на кръвната захар). По-нататък в тази листовка се обяснява какво да правите при умерена хипогликемия</w:t>
      </w:r>
      <w:r w:rsidR="00DD4CBC">
        <w:rPr>
          <w:bCs/>
          <w:noProof/>
          <w:szCs w:val="22"/>
          <w:lang w:val="bg-BG"/>
        </w:rPr>
        <w:t xml:space="preserve"> (вж. точка 3: </w:t>
      </w:r>
      <w:r w:rsidR="00DD4CBC" w:rsidRPr="00775026">
        <w:rPr>
          <w:bCs/>
          <w:noProof/>
          <w:szCs w:val="22"/>
          <w:lang w:val="bg-BG"/>
        </w:rPr>
        <w:t xml:space="preserve">Ако сте приложили повече от необходимата доза </w:t>
      </w:r>
      <w:r w:rsidR="00DD4CBC" w:rsidRPr="00775026">
        <w:rPr>
          <w:bCs/>
          <w:szCs w:val="22"/>
          <w:lang w:val="bg-BG"/>
        </w:rPr>
        <w:t>Humalog</w:t>
      </w:r>
      <w:r w:rsidR="00B907BA" w:rsidRPr="00B907BA">
        <w:rPr>
          <w:noProof/>
          <w:szCs w:val="22"/>
          <w:lang w:val="bg-BG"/>
        </w:rPr>
        <w:t xml:space="preserve"> </w:t>
      </w:r>
      <w:r w:rsidR="00B907BA">
        <w:rPr>
          <w:noProof/>
          <w:szCs w:val="22"/>
          <w:lang w:val="bg-BG"/>
        </w:rPr>
        <w:t>Mix25</w:t>
      </w:r>
      <w:r w:rsidR="00DD4CBC">
        <w:rPr>
          <w:bCs/>
          <w:szCs w:val="22"/>
          <w:lang w:val="bg-BG"/>
        </w:rPr>
        <w:t>)</w:t>
      </w:r>
      <w:r w:rsidRPr="00FE78F4">
        <w:rPr>
          <w:bCs/>
          <w:noProof/>
          <w:szCs w:val="22"/>
          <w:lang w:val="bg-BG"/>
        </w:rPr>
        <w:t>.</w:t>
      </w:r>
    </w:p>
    <w:p w:rsidR="009127D5" w:rsidRDefault="009127D5" w:rsidP="000E4FEE">
      <w:pPr>
        <w:numPr>
          <w:ilvl w:val="12"/>
          <w:numId w:val="0"/>
        </w:numPr>
        <w:tabs>
          <w:tab w:val="clear" w:pos="567"/>
        </w:tabs>
        <w:spacing w:line="240" w:lineRule="auto"/>
        <w:ind w:left="567" w:hanging="567"/>
        <w:rPr>
          <w:noProof/>
          <w:szCs w:val="22"/>
          <w:lang w:val="bg-BG"/>
        </w:rPr>
      </w:pPr>
      <w:r>
        <w:rPr>
          <w:noProof/>
          <w:szCs w:val="22"/>
          <w:lang w:val="bg-BG"/>
        </w:rPr>
        <w:t>-</w:t>
      </w:r>
      <w:r>
        <w:rPr>
          <w:noProof/>
          <w:szCs w:val="22"/>
          <w:lang w:val="bg-BG"/>
        </w:rPr>
        <w:tab/>
        <w:t xml:space="preserve">ако сте </w:t>
      </w:r>
      <w:r w:rsidRPr="00FE78F4">
        <w:rPr>
          <w:b/>
          <w:bCs/>
          <w:noProof/>
          <w:szCs w:val="22"/>
          <w:lang w:val="bg-BG"/>
        </w:rPr>
        <w:t>алергични</w:t>
      </w:r>
      <w:r>
        <w:rPr>
          <w:noProof/>
          <w:szCs w:val="22"/>
          <w:lang w:val="bg-BG"/>
        </w:rPr>
        <w:t xml:space="preserve"> към инсулин лиспро или към някоя от останалите съставки на </w:t>
      </w:r>
      <w:r w:rsidR="002E06E1">
        <w:rPr>
          <w:noProof/>
          <w:szCs w:val="22"/>
          <w:lang w:val="bg-BG"/>
        </w:rPr>
        <w:t>това лекарство (изброени в точка 6)</w:t>
      </w:r>
      <w:r>
        <w:rPr>
          <w:szCs w:val="22"/>
          <w:lang w:val="bg-BG"/>
        </w:rPr>
        <w:t>.</w:t>
      </w:r>
    </w:p>
    <w:p w:rsidR="009127D5" w:rsidRDefault="009127D5">
      <w:pPr>
        <w:numPr>
          <w:ilvl w:val="12"/>
          <w:numId w:val="0"/>
        </w:numPr>
        <w:tabs>
          <w:tab w:val="clear" w:pos="567"/>
        </w:tabs>
        <w:spacing w:line="240" w:lineRule="auto"/>
        <w:ind w:left="567" w:right="-2" w:hanging="567"/>
        <w:rPr>
          <w:noProof/>
          <w:szCs w:val="22"/>
          <w:lang w:val="bg-BG"/>
        </w:rPr>
      </w:pPr>
    </w:p>
    <w:p w:rsidR="009127D5" w:rsidRPr="000E4FEE" w:rsidRDefault="00DD4CBC" w:rsidP="0065613D">
      <w:pPr>
        <w:keepNext/>
        <w:numPr>
          <w:ilvl w:val="12"/>
          <w:numId w:val="0"/>
        </w:numPr>
        <w:tabs>
          <w:tab w:val="clear" w:pos="567"/>
        </w:tabs>
        <w:suppressAutoHyphens/>
        <w:spacing w:line="240" w:lineRule="auto"/>
        <w:ind w:left="567" w:hanging="567"/>
        <w:rPr>
          <w:b/>
          <w:noProof/>
          <w:szCs w:val="22"/>
          <w:lang w:val="bg-BG"/>
        </w:rPr>
      </w:pPr>
      <w:r w:rsidRPr="000D3C7C">
        <w:rPr>
          <w:b/>
          <w:noProof/>
          <w:szCs w:val="22"/>
          <w:lang w:val="bg-BG"/>
        </w:rPr>
        <w:t>Предупреждения и предпазни мерки</w:t>
      </w:r>
    </w:p>
    <w:p w:rsidR="00223159" w:rsidRDefault="00223159" w:rsidP="00223159">
      <w:pPr>
        <w:numPr>
          <w:ilvl w:val="0"/>
          <w:numId w:val="16"/>
        </w:numPr>
        <w:spacing w:line="240" w:lineRule="auto"/>
        <w:ind w:right="-2"/>
        <w:outlineLvl w:val="0"/>
        <w:rPr>
          <w:szCs w:val="22"/>
          <w:lang w:val="bg-BG"/>
        </w:rPr>
      </w:pPr>
      <w:r w:rsidRPr="00223159">
        <w:rPr>
          <w:szCs w:val="22"/>
          <w:lang w:val="bg-BG"/>
        </w:rPr>
        <w:t>Винаги проверявайте опаковката и етикета на патрона за името и вида инсулин, когато го вземете от Вашата аптека. Уверете се, че сте получили точно този Humalog Mix25, който Ви е казал Вашия лекар.</w:t>
      </w:r>
    </w:p>
    <w:p w:rsidR="009127D5" w:rsidRDefault="009127D5" w:rsidP="00323594">
      <w:pPr>
        <w:numPr>
          <w:ilvl w:val="0"/>
          <w:numId w:val="16"/>
        </w:numPr>
        <w:tabs>
          <w:tab w:val="clear" w:pos="567"/>
        </w:tabs>
        <w:spacing w:line="240" w:lineRule="auto"/>
        <w:ind w:left="539" w:right="-2" w:hanging="539"/>
        <w:outlineLvl w:val="0"/>
        <w:rPr>
          <w:szCs w:val="22"/>
          <w:lang w:val="bg-BG"/>
        </w:rPr>
      </w:pPr>
      <w:r>
        <w:rPr>
          <w:noProof/>
          <w:szCs w:val="22"/>
          <w:lang w:val="bg-BG"/>
        </w:rPr>
        <w:t xml:space="preserve">Ако нивата на захарта в кръвта се контролират добре от настоящото лечение с инсулин, Вие може да не чувствате </w:t>
      </w:r>
      <w:r w:rsidR="00085119">
        <w:rPr>
          <w:noProof/>
          <w:szCs w:val="22"/>
          <w:lang w:val="bg-BG"/>
        </w:rPr>
        <w:t>предупредителни</w:t>
      </w:r>
      <w:r>
        <w:rPr>
          <w:noProof/>
          <w:szCs w:val="22"/>
          <w:lang w:val="bg-BG"/>
        </w:rPr>
        <w:t xml:space="preserve"> симптоми, когато нивата на захарта в кръвта спаднат твърде ниско. Предупредителните симптоми са посочени по-нататък в тази листовка. Внимателно трябва да прецените кога да се храните, колко </w:t>
      </w:r>
      <w:r>
        <w:rPr>
          <w:szCs w:val="22"/>
          <w:lang w:val="bg-BG"/>
        </w:rPr>
        <w:t>често и интензивно да спортувате. Внимателно трябва да наблюдавате нивата на Вашата кръвна захар чрез често измерване на кръвната захар.</w:t>
      </w:r>
    </w:p>
    <w:p w:rsidR="009127D5" w:rsidRDefault="009127D5" w:rsidP="00323594">
      <w:pPr>
        <w:numPr>
          <w:ilvl w:val="0"/>
          <w:numId w:val="16"/>
        </w:numPr>
        <w:tabs>
          <w:tab w:val="clear" w:pos="567"/>
        </w:tabs>
        <w:spacing w:line="240" w:lineRule="auto"/>
        <w:ind w:left="539" w:hanging="539"/>
        <w:rPr>
          <w:szCs w:val="22"/>
          <w:lang w:val="bg-BG"/>
        </w:rPr>
      </w:pPr>
      <w:r>
        <w:rPr>
          <w:szCs w:val="22"/>
          <w:lang w:val="bg-BG"/>
        </w:rPr>
        <w:t>Малко хора, които са имали хипогликемия след преминаване от животински на човешки</w:t>
      </w:r>
      <w:r>
        <w:rPr>
          <w:noProof/>
          <w:szCs w:val="22"/>
          <w:lang w:val="bg-BG"/>
        </w:rPr>
        <w:t xml:space="preserve"> инсулин, са докладвали, че ранните </w:t>
      </w:r>
      <w:r w:rsidR="00085119">
        <w:rPr>
          <w:noProof/>
          <w:szCs w:val="22"/>
          <w:lang w:val="bg-BG"/>
        </w:rPr>
        <w:t>предупредителни</w:t>
      </w:r>
      <w:r>
        <w:rPr>
          <w:noProof/>
          <w:szCs w:val="22"/>
          <w:lang w:val="bg-BG"/>
        </w:rPr>
        <w:t xml:space="preserve"> симптоми са по-неясни или </w:t>
      </w:r>
      <w:r>
        <w:rPr>
          <w:szCs w:val="22"/>
          <w:lang w:val="bg-BG"/>
        </w:rPr>
        <w:t>различни. Ако често имате хипогликемия или имате трудности при разпознаването й, моля обсъдете това с Вашия лекар.</w:t>
      </w:r>
    </w:p>
    <w:p w:rsidR="009127D5" w:rsidRDefault="009127D5" w:rsidP="00323594">
      <w:pPr>
        <w:numPr>
          <w:ilvl w:val="0"/>
          <w:numId w:val="16"/>
        </w:numPr>
        <w:tabs>
          <w:tab w:val="clear" w:pos="567"/>
        </w:tabs>
        <w:spacing w:line="240" w:lineRule="auto"/>
        <w:ind w:left="539" w:hanging="539"/>
        <w:rPr>
          <w:szCs w:val="22"/>
          <w:lang w:val="bg-BG"/>
        </w:rPr>
      </w:pPr>
      <w:r>
        <w:rPr>
          <w:szCs w:val="22"/>
          <w:lang w:val="bg-BG"/>
        </w:rPr>
        <w:t>Ако отговорите с ДА на някой от последващите въпроси, кажете на Вашия лекар, фармацевт или диабетна сестра.</w:t>
      </w:r>
    </w:p>
    <w:p w:rsidR="009127D5" w:rsidRDefault="009127D5">
      <w:pPr>
        <w:tabs>
          <w:tab w:val="clear" w:pos="567"/>
        </w:tabs>
        <w:spacing w:line="240" w:lineRule="auto"/>
        <w:ind w:left="1197" w:hanging="539"/>
        <w:rPr>
          <w:szCs w:val="22"/>
          <w:lang w:val="bg-BG"/>
        </w:rPr>
      </w:pPr>
      <w:r>
        <w:rPr>
          <w:szCs w:val="22"/>
          <w:lang w:val="bg-BG"/>
        </w:rPr>
        <w:t>-</w:t>
      </w:r>
      <w:r w:rsidR="00CA04DA">
        <w:rPr>
          <w:szCs w:val="22"/>
          <w:lang w:val="bg-BG"/>
        </w:rPr>
        <w:tab/>
      </w:r>
      <w:r>
        <w:rPr>
          <w:szCs w:val="22"/>
          <w:lang w:val="bg-BG"/>
        </w:rPr>
        <w:t>Били ли сте скоро болен?</w:t>
      </w:r>
    </w:p>
    <w:p w:rsidR="009127D5" w:rsidRDefault="009127D5">
      <w:pPr>
        <w:tabs>
          <w:tab w:val="clear" w:pos="567"/>
        </w:tabs>
        <w:spacing w:line="240" w:lineRule="auto"/>
        <w:ind w:left="1197" w:hanging="539"/>
        <w:rPr>
          <w:szCs w:val="22"/>
          <w:lang w:val="bg-BG"/>
        </w:rPr>
      </w:pPr>
      <w:r>
        <w:rPr>
          <w:szCs w:val="22"/>
          <w:lang w:val="bg-BG"/>
        </w:rPr>
        <w:t>-</w:t>
      </w:r>
      <w:r w:rsidR="00CA04DA">
        <w:rPr>
          <w:szCs w:val="22"/>
          <w:lang w:val="bg-BG"/>
        </w:rPr>
        <w:tab/>
      </w:r>
      <w:r>
        <w:rPr>
          <w:szCs w:val="22"/>
          <w:lang w:val="bg-BG"/>
        </w:rPr>
        <w:t>Имате ли проблеми с Вашите бъбреци или черен дроб?</w:t>
      </w:r>
    </w:p>
    <w:p w:rsidR="009127D5" w:rsidRDefault="009127D5">
      <w:pPr>
        <w:tabs>
          <w:tab w:val="clear" w:pos="567"/>
        </w:tabs>
        <w:spacing w:line="240" w:lineRule="auto"/>
        <w:ind w:left="1197" w:hanging="539"/>
        <w:rPr>
          <w:szCs w:val="22"/>
          <w:lang w:val="bg-BG"/>
        </w:rPr>
      </w:pPr>
      <w:r>
        <w:rPr>
          <w:szCs w:val="22"/>
          <w:lang w:val="bg-BG"/>
        </w:rPr>
        <w:t>-</w:t>
      </w:r>
      <w:r w:rsidR="00CA04DA">
        <w:rPr>
          <w:szCs w:val="22"/>
          <w:lang w:val="bg-BG"/>
        </w:rPr>
        <w:tab/>
      </w:r>
      <w:r>
        <w:rPr>
          <w:szCs w:val="22"/>
          <w:lang w:val="bg-BG"/>
        </w:rPr>
        <w:t>Подложени ли сте на по-голямо физическо натоварване от обикновено.</w:t>
      </w:r>
    </w:p>
    <w:p w:rsidR="009127D5" w:rsidRDefault="009127D5" w:rsidP="00323594">
      <w:pPr>
        <w:numPr>
          <w:ilvl w:val="0"/>
          <w:numId w:val="17"/>
        </w:numPr>
        <w:tabs>
          <w:tab w:val="clear" w:pos="567"/>
        </w:tabs>
        <w:spacing w:line="240" w:lineRule="auto"/>
        <w:ind w:left="539" w:hanging="539"/>
        <w:rPr>
          <w:szCs w:val="22"/>
          <w:lang w:val="bg-BG"/>
        </w:rPr>
      </w:pPr>
      <w:r>
        <w:rPr>
          <w:szCs w:val="22"/>
          <w:lang w:val="bg-BG"/>
        </w:rPr>
        <w:t>Количеството на инсулин, от което имате нужда може да се промени, ако пиете алкохол.</w:t>
      </w:r>
    </w:p>
    <w:p w:rsidR="009127D5" w:rsidRDefault="009127D5" w:rsidP="00323594">
      <w:pPr>
        <w:numPr>
          <w:ilvl w:val="0"/>
          <w:numId w:val="17"/>
        </w:numPr>
        <w:tabs>
          <w:tab w:val="clear" w:pos="567"/>
        </w:tabs>
        <w:spacing w:line="240" w:lineRule="auto"/>
        <w:ind w:left="539" w:hanging="539"/>
        <w:rPr>
          <w:szCs w:val="22"/>
          <w:lang w:val="bg-BG"/>
        </w:rPr>
      </w:pPr>
      <w:r>
        <w:rPr>
          <w:szCs w:val="22"/>
          <w:lang w:val="bg-BG"/>
        </w:rPr>
        <w:t>Трябва също да уведомите Вашия лекар, фармацевт или диабетна сестра, ако Вие планирате да пътувате зад граница. Часовата разлика между страните може да означава, че Вие трябва да се поставяте инжекциите и да се храните в различно време в сравнение с това у дома.</w:t>
      </w:r>
    </w:p>
    <w:p w:rsidR="00D94E3C" w:rsidRPr="00223159" w:rsidRDefault="00D94E3C" w:rsidP="00D94E3C">
      <w:pPr>
        <w:numPr>
          <w:ilvl w:val="0"/>
          <w:numId w:val="17"/>
        </w:numPr>
        <w:spacing w:line="240" w:lineRule="auto"/>
        <w:rPr>
          <w:noProof/>
          <w:lang w:val="bg-BG"/>
        </w:rPr>
      </w:pPr>
      <w:r>
        <w:rPr>
          <w:szCs w:val="22"/>
          <w:lang w:val="bg-BG"/>
        </w:rPr>
        <w:t>Някои пациенти с дългогодишен захарен диабет тип 2 и сърдечно заболяване</w:t>
      </w:r>
      <w:r w:rsidR="002324AC">
        <w:rPr>
          <w:szCs w:val="22"/>
          <w:lang w:val="bg-BG"/>
        </w:rPr>
        <w:t>,</w:t>
      </w:r>
      <w:r>
        <w:rPr>
          <w:szCs w:val="22"/>
          <w:lang w:val="bg-BG"/>
        </w:rPr>
        <w:t xml:space="preserve"> или предходен инсулт, които са лекувани с пиоглитазон и инсулин, </w:t>
      </w:r>
      <w:r w:rsidR="002324AC">
        <w:rPr>
          <w:szCs w:val="22"/>
          <w:lang w:val="bg-BG"/>
        </w:rPr>
        <w:t>са</w:t>
      </w:r>
      <w:r>
        <w:rPr>
          <w:szCs w:val="22"/>
          <w:lang w:val="bg-BG"/>
        </w:rPr>
        <w:t xml:space="preserve"> разви</w:t>
      </w:r>
      <w:r w:rsidR="002324AC">
        <w:rPr>
          <w:szCs w:val="22"/>
          <w:lang w:val="bg-BG"/>
        </w:rPr>
        <w:t>л</w:t>
      </w:r>
      <w:r>
        <w:rPr>
          <w:szCs w:val="22"/>
          <w:lang w:val="bg-BG"/>
        </w:rPr>
        <w:t>и сърдечна недостатъчност</w:t>
      </w:r>
      <w:r w:rsidRPr="00C50BB3">
        <w:rPr>
          <w:szCs w:val="22"/>
          <w:lang w:val="bg-BG"/>
        </w:rPr>
        <w:t xml:space="preserve">. </w:t>
      </w:r>
      <w:r>
        <w:rPr>
          <w:szCs w:val="22"/>
          <w:lang w:val="bg-BG"/>
        </w:rPr>
        <w:t xml:space="preserve">Съобщете на своя лекар колкото се може по-бързо, ако </w:t>
      </w:r>
      <w:r w:rsidR="002324AC">
        <w:rPr>
          <w:szCs w:val="22"/>
          <w:lang w:val="bg-BG"/>
        </w:rPr>
        <w:t>получите признаци</w:t>
      </w:r>
      <w:r>
        <w:rPr>
          <w:szCs w:val="22"/>
          <w:lang w:val="bg-BG"/>
        </w:rPr>
        <w:t xml:space="preserve"> на сърдечна недостатъчност, като необичаен задух</w:t>
      </w:r>
      <w:r w:rsidRPr="00C50BB3">
        <w:rPr>
          <w:szCs w:val="22"/>
          <w:lang w:val="bg-BG"/>
        </w:rPr>
        <w:t xml:space="preserve"> </w:t>
      </w:r>
      <w:r>
        <w:rPr>
          <w:szCs w:val="22"/>
          <w:lang w:val="bg-BG"/>
        </w:rPr>
        <w:t xml:space="preserve">или бързо </w:t>
      </w:r>
      <w:r w:rsidR="002324AC">
        <w:rPr>
          <w:szCs w:val="22"/>
          <w:lang w:val="bg-BG"/>
        </w:rPr>
        <w:t>повишаване</w:t>
      </w:r>
      <w:r>
        <w:rPr>
          <w:szCs w:val="22"/>
          <w:lang w:val="bg-BG"/>
        </w:rPr>
        <w:t xml:space="preserve"> на теглото</w:t>
      </w:r>
      <w:r w:rsidR="002324AC">
        <w:rPr>
          <w:szCs w:val="22"/>
          <w:lang w:val="bg-BG"/>
        </w:rPr>
        <w:t>,</w:t>
      </w:r>
      <w:r>
        <w:rPr>
          <w:szCs w:val="22"/>
          <w:lang w:val="bg-BG"/>
        </w:rPr>
        <w:t xml:space="preserve"> или локализиран </w:t>
      </w:r>
      <w:r w:rsidR="002324AC">
        <w:rPr>
          <w:szCs w:val="22"/>
          <w:lang w:val="bg-BG"/>
        </w:rPr>
        <w:t xml:space="preserve">оток </w:t>
      </w:r>
      <w:r>
        <w:rPr>
          <w:szCs w:val="22"/>
          <w:lang w:val="bg-BG"/>
        </w:rPr>
        <w:t>(</w:t>
      </w:r>
      <w:r w:rsidR="002324AC">
        <w:rPr>
          <w:szCs w:val="22"/>
          <w:lang w:val="bg-BG"/>
        </w:rPr>
        <w:t>едем</w:t>
      </w:r>
      <w:r>
        <w:rPr>
          <w:szCs w:val="22"/>
          <w:lang w:val="bg-BG"/>
        </w:rPr>
        <w:t>)</w:t>
      </w:r>
      <w:r w:rsidRPr="00C50BB3">
        <w:rPr>
          <w:szCs w:val="22"/>
          <w:lang w:val="bg-BG"/>
        </w:rPr>
        <w:t>.</w:t>
      </w:r>
    </w:p>
    <w:p w:rsidR="00223159" w:rsidRPr="00C50BB3" w:rsidRDefault="00223159" w:rsidP="00223159">
      <w:pPr>
        <w:tabs>
          <w:tab w:val="clear" w:pos="567"/>
        </w:tabs>
        <w:spacing w:line="240" w:lineRule="auto"/>
        <w:ind w:left="567"/>
        <w:rPr>
          <w:noProof/>
          <w:lang w:val="bg-BG"/>
        </w:rPr>
      </w:pPr>
    </w:p>
    <w:p w:rsidR="00223159" w:rsidRDefault="00223159" w:rsidP="0065613D">
      <w:pPr>
        <w:keepNext/>
        <w:numPr>
          <w:ilvl w:val="12"/>
          <w:numId w:val="0"/>
        </w:numPr>
        <w:tabs>
          <w:tab w:val="clear" w:pos="567"/>
        </w:tabs>
        <w:suppressAutoHyphens/>
        <w:spacing w:line="240" w:lineRule="auto"/>
        <w:ind w:left="567" w:hanging="567"/>
        <w:rPr>
          <w:b/>
          <w:noProof/>
          <w:szCs w:val="22"/>
          <w:lang w:val="bg-BG"/>
        </w:rPr>
      </w:pPr>
    </w:p>
    <w:p w:rsidR="009127D5" w:rsidRDefault="00DD4CBC" w:rsidP="0065613D">
      <w:pPr>
        <w:keepNext/>
        <w:numPr>
          <w:ilvl w:val="12"/>
          <w:numId w:val="0"/>
        </w:numPr>
        <w:tabs>
          <w:tab w:val="clear" w:pos="567"/>
        </w:tabs>
        <w:suppressAutoHyphens/>
        <w:spacing w:line="240" w:lineRule="auto"/>
        <w:ind w:left="567" w:hanging="567"/>
        <w:rPr>
          <w:noProof/>
          <w:szCs w:val="22"/>
          <w:lang w:val="bg-BG"/>
        </w:rPr>
      </w:pPr>
      <w:r>
        <w:rPr>
          <w:b/>
          <w:noProof/>
          <w:szCs w:val="22"/>
          <w:lang w:val="bg-BG"/>
        </w:rPr>
        <w:t>Д</w:t>
      </w:r>
      <w:r w:rsidR="009127D5">
        <w:rPr>
          <w:b/>
          <w:noProof/>
          <w:szCs w:val="22"/>
          <w:lang w:val="bg-BG"/>
        </w:rPr>
        <w:t xml:space="preserve">руги лекарства </w:t>
      </w:r>
      <w:r>
        <w:rPr>
          <w:b/>
          <w:noProof/>
          <w:szCs w:val="22"/>
          <w:lang w:val="bg-BG"/>
        </w:rPr>
        <w:t xml:space="preserve">и </w:t>
      </w:r>
      <w:r>
        <w:rPr>
          <w:b/>
          <w:lang w:val="bg-BG"/>
        </w:rPr>
        <w:t xml:space="preserve">Humalog </w:t>
      </w:r>
      <w:r>
        <w:rPr>
          <w:b/>
        </w:rPr>
        <w:t>Mix</w:t>
      </w:r>
      <w:r>
        <w:rPr>
          <w:b/>
          <w:lang w:val="bg-BG"/>
        </w:rPr>
        <w:t>25</w:t>
      </w:r>
    </w:p>
    <w:p w:rsidR="00DD4CBC" w:rsidRDefault="009127D5" w:rsidP="00FD5E88">
      <w:pPr>
        <w:rPr>
          <w:noProof/>
          <w:szCs w:val="22"/>
          <w:lang w:val="bg-BG"/>
        </w:rPr>
      </w:pPr>
      <w:r>
        <w:rPr>
          <w:noProof/>
          <w:szCs w:val="22"/>
          <w:lang w:val="bg-BG"/>
        </w:rPr>
        <w:t xml:space="preserve">Вашите </w:t>
      </w:r>
      <w:r w:rsidR="001B2C4F">
        <w:rPr>
          <w:noProof/>
          <w:szCs w:val="22"/>
          <w:lang w:val="bg-BG"/>
        </w:rPr>
        <w:t xml:space="preserve">нужди от </w:t>
      </w:r>
      <w:r>
        <w:rPr>
          <w:noProof/>
          <w:szCs w:val="22"/>
          <w:lang w:val="bg-BG"/>
        </w:rPr>
        <w:t>инсулин могат да се променят, ако приемате</w:t>
      </w:r>
    </w:p>
    <w:p w:rsidR="00DD4CBC" w:rsidRDefault="009127D5" w:rsidP="0028363F">
      <w:pPr>
        <w:numPr>
          <w:ilvl w:val="0"/>
          <w:numId w:val="40"/>
        </w:numPr>
        <w:tabs>
          <w:tab w:val="clear" w:pos="720"/>
          <w:tab w:val="num" w:pos="567"/>
        </w:tabs>
        <w:ind w:left="567" w:hanging="567"/>
        <w:rPr>
          <w:noProof/>
          <w:szCs w:val="22"/>
          <w:lang w:val="bg-BG"/>
        </w:rPr>
      </w:pPr>
      <w:r>
        <w:rPr>
          <w:noProof/>
          <w:szCs w:val="22"/>
          <w:lang w:val="bg-BG"/>
        </w:rPr>
        <w:t xml:space="preserve">противозачатъчни </w:t>
      </w:r>
      <w:r w:rsidR="00F10225">
        <w:rPr>
          <w:noProof/>
          <w:szCs w:val="22"/>
          <w:lang w:val="bg-BG"/>
        </w:rPr>
        <w:t>таблетки</w:t>
      </w:r>
      <w:r>
        <w:rPr>
          <w:noProof/>
          <w:szCs w:val="22"/>
          <w:lang w:val="bg-BG"/>
        </w:rPr>
        <w:t>,</w:t>
      </w:r>
    </w:p>
    <w:p w:rsidR="00DD4CBC" w:rsidRDefault="009127D5" w:rsidP="0028363F">
      <w:pPr>
        <w:numPr>
          <w:ilvl w:val="0"/>
          <w:numId w:val="40"/>
        </w:numPr>
        <w:tabs>
          <w:tab w:val="clear" w:pos="720"/>
          <w:tab w:val="num" w:pos="567"/>
        </w:tabs>
        <w:ind w:left="567" w:hanging="567"/>
        <w:rPr>
          <w:noProof/>
          <w:szCs w:val="22"/>
          <w:lang w:val="bg-BG"/>
        </w:rPr>
      </w:pPr>
      <w:r>
        <w:rPr>
          <w:noProof/>
          <w:szCs w:val="22"/>
          <w:lang w:val="bg-BG"/>
        </w:rPr>
        <w:t>стероиди,</w:t>
      </w:r>
    </w:p>
    <w:p w:rsidR="00DD4CBC" w:rsidRDefault="009127D5" w:rsidP="0028363F">
      <w:pPr>
        <w:numPr>
          <w:ilvl w:val="0"/>
          <w:numId w:val="40"/>
        </w:numPr>
        <w:tabs>
          <w:tab w:val="clear" w:pos="720"/>
          <w:tab w:val="num" w:pos="567"/>
        </w:tabs>
        <w:ind w:left="567" w:hanging="567"/>
        <w:rPr>
          <w:noProof/>
          <w:szCs w:val="22"/>
          <w:lang w:val="bg-BG"/>
        </w:rPr>
      </w:pPr>
      <w:r>
        <w:rPr>
          <w:noProof/>
          <w:szCs w:val="22"/>
          <w:lang w:val="bg-BG"/>
        </w:rPr>
        <w:t>заместително лечение с хормони на щитовидната жлеза,</w:t>
      </w:r>
    </w:p>
    <w:p w:rsidR="00DD4CBC" w:rsidRDefault="009127D5" w:rsidP="0028363F">
      <w:pPr>
        <w:numPr>
          <w:ilvl w:val="0"/>
          <w:numId w:val="40"/>
        </w:numPr>
        <w:tabs>
          <w:tab w:val="clear" w:pos="720"/>
          <w:tab w:val="num" w:pos="567"/>
        </w:tabs>
        <w:ind w:left="567" w:hanging="567"/>
        <w:rPr>
          <w:noProof/>
          <w:szCs w:val="22"/>
          <w:lang w:val="bg-BG"/>
        </w:rPr>
      </w:pPr>
      <w:r>
        <w:rPr>
          <w:noProof/>
          <w:szCs w:val="22"/>
          <w:lang w:val="bg-BG"/>
        </w:rPr>
        <w:t>перорални продукти за намаляване на кръвната захар,</w:t>
      </w:r>
    </w:p>
    <w:p w:rsidR="00DD4CBC" w:rsidRDefault="009127D5" w:rsidP="0028363F">
      <w:pPr>
        <w:numPr>
          <w:ilvl w:val="0"/>
          <w:numId w:val="40"/>
        </w:numPr>
        <w:tabs>
          <w:tab w:val="clear" w:pos="720"/>
          <w:tab w:val="num" w:pos="567"/>
        </w:tabs>
        <w:ind w:left="567" w:hanging="567"/>
        <w:rPr>
          <w:noProof/>
          <w:szCs w:val="22"/>
          <w:lang w:val="bg-BG"/>
        </w:rPr>
      </w:pPr>
      <w:r>
        <w:rPr>
          <w:noProof/>
          <w:szCs w:val="22"/>
          <w:lang w:val="bg-BG"/>
        </w:rPr>
        <w:t>ацетилсалицилова киселина,</w:t>
      </w:r>
    </w:p>
    <w:p w:rsidR="00DD4CBC" w:rsidRDefault="009127D5" w:rsidP="0028363F">
      <w:pPr>
        <w:numPr>
          <w:ilvl w:val="0"/>
          <w:numId w:val="40"/>
        </w:numPr>
        <w:tabs>
          <w:tab w:val="clear" w:pos="720"/>
          <w:tab w:val="num" w:pos="567"/>
        </w:tabs>
        <w:ind w:left="567" w:hanging="567"/>
        <w:rPr>
          <w:noProof/>
          <w:szCs w:val="22"/>
          <w:lang w:val="bg-BG"/>
        </w:rPr>
      </w:pPr>
      <w:r>
        <w:rPr>
          <w:noProof/>
          <w:szCs w:val="22"/>
          <w:lang w:val="bg-BG"/>
        </w:rPr>
        <w:t>антибиотици, съдържащи „сулф</w:t>
      </w:r>
      <w:r w:rsidR="009E4FC1">
        <w:rPr>
          <w:noProof/>
          <w:szCs w:val="22"/>
          <w:lang w:val="bg-BG"/>
        </w:rPr>
        <w:t>о</w:t>
      </w:r>
      <w:r>
        <w:rPr>
          <w:noProof/>
          <w:szCs w:val="22"/>
          <w:lang w:val="bg-BG"/>
        </w:rPr>
        <w:t>” група,</w:t>
      </w:r>
    </w:p>
    <w:p w:rsidR="00DD4CBC" w:rsidRDefault="009127D5" w:rsidP="0028363F">
      <w:pPr>
        <w:numPr>
          <w:ilvl w:val="0"/>
          <w:numId w:val="40"/>
        </w:numPr>
        <w:tabs>
          <w:tab w:val="clear" w:pos="720"/>
          <w:tab w:val="num" w:pos="567"/>
        </w:tabs>
        <w:ind w:left="567" w:hanging="567"/>
        <w:rPr>
          <w:noProof/>
          <w:szCs w:val="22"/>
          <w:lang w:val="bg-BG"/>
        </w:rPr>
      </w:pPr>
      <w:r>
        <w:rPr>
          <w:noProof/>
          <w:szCs w:val="22"/>
          <w:lang w:val="bg-BG"/>
        </w:rPr>
        <w:t>октреотид,</w:t>
      </w:r>
    </w:p>
    <w:p w:rsidR="00DD4CBC" w:rsidRDefault="009127D5" w:rsidP="0028363F">
      <w:pPr>
        <w:numPr>
          <w:ilvl w:val="0"/>
          <w:numId w:val="40"/>
        </w:numPr>
        <w:tabs>
          <w:tab w:val="clear" w:pos="720"/>
          <w:tab w:val="num" w:pos="567"/>
        </w:tabs>
        <w:ind w:left="567" w:hanging="567"/>
        <w:rPr>
          <w:noProof/>
          <w:szCs w:val="22"/>
          <w:lang w:val="bg-BG"/>
        </w:rPr>
      </w:pPr>
      <w:r>
        <w:rPr>
          <w:noProof/>
          <w:szCs w:val="22"/>
          <w:lang w:val="bg-BG"/>
        </w:rPr>
        <w:t>„бета</w:t>
      </w:r>
      <w:r>
        <w:rPr>
          <w:noProof/>
          <w:szCs w:val="22"/>
          <w:vertAlign w:val="subscript"/>
          <w:lang w:val="bg-BG"/>
        </w:rPr>
        <w:t>2</w:t>
      </w:r>
      <w:r>
        <w:rPr>
          <w:noProof/>
          <w:szCs w:val="22"/>
          <w:lang w:val="bg-BG"/>
        </w:rPr>
        <w:t xml:space="preserve"> </w:t>
      </w:r>
      <w:r w:rsidR="00F10225">
        <w:rPr>
          <w:noProof/>
          <w:szCs w:val="22"/>
          <w:lang w:val="bg-BG"/>
        </w:rPr>
        <w:t>агонисти</w:t>
      </w:r>
      <w:r>
        <w:rPr>
          <w:noProof/>
          <w:szCs w:val="22"/>
          <w:lang w:val="bg-BG"/>
        </w:rPr>
        <w:t>”,</w:t>
      </w:r>
      <w:r w:rsidR="00DD4CBC">
        <w:rPr>
          <w:noProof/>
          <w:szCs w:val="22"/>
          <w:lang w:val="bg-BG"/>
        </w:rPr>
        <w:t xml:space="preserve"> </w:t>
      </w:r>
      <w:r>
        <w:rPr>
          <w:noProof/>
          <w:szCs w:val="22"/>
          <w:lang w:val="bg-BG"/>
        </w:rPr>
        <w:t>(например ритодрин, салбутамол или тербуталин),</w:t>
      </w:r>
    </w:p>
    <w:p w:rsidR="00D506C2" w:rsidRPr="00FE78F4" w:rsidRDefault="009127D5" w:rsidP="0028363F">
      <w:pPr>
        <w:numPr>
          <w:ilvl w:val="0"/>
          <w:numId w:val="40"/>
        </w:numPr>
        <w:tabs>
          <w:tab w:val="clear" w:pos="720"/>
          <w:tab w:val="num" w:pos="567"/>
        </w:tabs>
        <w:ind w:left="567" w:hanging="567"/>
        <w:rPr>
          <w:noProof/>
          <w:szCs w:val="22"/>
          <w:lang w:val="ru-RU"/>
        </w:rPr>
      </w:pPr>
      <w:r>
        <w:rPr>
          <w:noProof/>
          <w:szCs w:val="22"/>
          <w:lang w:val="bg-BG"/>
        </w:rPr>
        <w:t>бета</w:t>
      </w:r>
      <w:r>
        <w:rPr>
          <w:noProof/>
          <w:szCs w:val="22"/>
          <w:lang w:val="bg-BG"/>
        </w:rPr>
        <w:noBreakHyphen/>
        <w:t>блокери или</w:t>
      </w:r>
    </w:p>
    <w:p w:rsidR="00D506C2" w:rsidRPr="00FE78F4" w:rsidRDefault="009127D5" w:rsidP="0028363F">
      <w:pPr>
        <w:numPr>
          <w:ilvl w:val="0"/>
          <w:numId w:val="40"/>
        </w:numPr>
        <w:tabs>
          <w:tab w:val="clear" w:pos="720"/>
          <w:tab w:val="num" w:pos="567"/>
        </w:tabs>
        <w:ind w:left="567" w:hanging="567"/>
        <w:rPr>
          <w:noProof/>
          <w:szCs w:val="22"/>
          <w:lang w:val="ru-RU"/>
        </w:rPr>
      </w:pPr>
      <w:r>
        <w:rPr>
          <w:noProof/>
          <w:szCs w:val="22"/>
          <w:lang w:val="bg-BG"/>
        </w:rPr>
        <w:t>някои антидепресанти (инхибитори на моноамин</w:t>
      </w:r>
      <w:r w:rsidR="00F10225">
        <w:rPr>
          <w:noProof/>
          <w:szCs w:val="22"/>
          <w:lang w:val="bg-BG"/>
        </w:rPr>
        <w:t>о</w:t>
      </w:r>
      <w:r>
        <w:rPr>
          <w:noProof/>
          <w:szCs w:val="22"/>
          <w:lang w:val="bg-BG"/>
        </w:rPr>
        <w:t>оксидазата</w:t>
      </w:r>
      <w:r w:rsidR="00FD5E88">
        <w:rPr>
          <w:noProof/>
          <w:szCs w:val="22"/>
          <w:lang w:val="bg-BG"/>
        </w:rPr>
        <w:t xml:space="preserve"> </w:t>
      </w:r>
      <w:r w:rsidR="00FD5E88" w:rsidRPr="00FD5E88">
        <w:rPr>
          <w:noProof/>
          <w:szCs w:val="22"/>
          <w:lang w:val="ru-RU"/>
        </w:rPr>
        <w:t xml:space="preserve">или </w:t>
      </w:r>
      <w:r w:rsidR="00FD5E88" w:rsidRPr="00FD5E88">
        <w:rPr>
          <w:bCs/>
          <w:szCs w:val="22"/>
          <w:lang w:val="ru-RU"/>
        </w:rPr>
        <w:t>селективни инхибитори на обратното захващане на серотонина</w:t>
      </w:r>
      <w:r>
        <w:rPr>
          <w:noProof/>
          <w:szCs w:val="22"/>
          <w:lang w:val="bg-BG"/>
        </w:rPr>
        <w:t>),</w:t>
      </w:r>
    </w:p>
    <w:p w:rsidR="00D506C2" w:rsidRDefault="009127D5" w:rsidP="0028363F">
      <w:pPr>
        <w:numPr>
          <w:ilvl w:val="0"/>
          <w:numId w:val="40"/>
        </w:numPr>
        <w:tabs>
          <w:tab w:val="clear" w:pos="720"/>
          <w:tab w:val="num" w:pos="567"/>
        </w:tabs>
        <w:ind w:left="567" w:hanging="567"/>
        <w:rPr>
          <w:noProof/>
          <w:szCs w:val="22"/>
          <w:lang w:val="en-US"/>
        </w:rPr>
      </w:pPr>
      <w:r>
        <w:rPr>
          <w:noProof/>
          <w:szCs w:val="22"/>
          <w:lang w:val="bg-BG"/>
        </w:rPr>
        <w:t>даназол,</w:t>
      </w:r>
    </w:p>
    <w:p w:rsidR="00D506C2" w:rsidRPr="00FE78F4" w:rsidRDefault="009127D5" w:rsidP="0028363F">
      <w:pPr>
        <w:numPr>
          <w:ilvl w:val="0"/>
          <w:numId w:val="40"/>
        </w:numPr>
        <w:tabs>
          <w:tab w:val="clear" w:pos="720"/>
          <w:tab w:val="num" w:pos="567"/>
        </w:tabs>
        <w:ind w:left="567" w:hanging="567"/>
        <w:rPr>
          <w:noProof/>
          <w:szCs w:val="22"/>
          <w:lang w:val="ru-RU"/>
        </w:rPr>
      </w:pPr>
      <w:r>
        <w:rPr>
          <w:noProof/>
          <w:szCs w:val="22"/>
          <w:lang w:val="bg-BG"/>
        </w:rPr>
        <w:t>някои АСЕ</w:t>
      </w:r>
      <w:r w:rsidR="002E06E1">
        <w:rPr>
          <w:noProof/>
          <w:szCs w:val="22"/>
          <w:lang w:val="bg-BG"/>
        </w:rPr>
        <w:t>-</w:t>
      </w:r>
      <w:r>
        <w:rPr>
          <w:noProof/>
          <w:szCs w:val="22"/>
          <w:lang w:val="bg-BG"/>
        </w:rPr>
        <w:t xml:space="preserve">инхибитори </w:t>
      </w:r>
      <w:r w:rsidR="002E06E1">
        <w:rPr>
          <w:noProof/>
          <w:szCs w:val="22"/>
          <w:lang w:val="bg-BG"/>
        </w:rPr>
        <w:t xml:space="preserve">(инхибитори на ангиотензин конвертиращия ензим) </w:t>
      </w:r>
      <w:r>
        <w:rPr>
          <w:noProof/>
          <w:szCs w:val="22"/>
          <w:lang w:val="bg-BG"/>
        </w:rPr>
        <w:t>(например каптоприл, еналаприл)</w:t>
      </w:r>
      <w:r w:rsidR="003C0437" w:rsidRPr="003C0437">
        <w:rPr>
          <w:noProof/>
          <w:szCs w:val="22"/>
          <w:lang w:val="bg-BG"/>
        </w:rPr>
        <w:t xml:space="preserve"> </w:t>
      </w:r>
      <w:r w:rsidR="003C0437">
        <w:rPr>
          <w:noProof/>
          <w:szCs w:val="22"/>
          <w:lang w:val="bg-BG"/>
        </w:rPr>
        <w:t>и</w:t>
      </w:r>
    </w:p>
    <w:p w:rsidR="009127D5" w:rsidRDefault="003C0437" w:rsidP="0028363F">
      <w:pPr>
        <w:numPr>
          <w:ilvl w:val="0"/>
          <w:numId w:val="40"/>
        </w:numPr>
        <w:tabs>
          <w:tab w:val="clear" w:pos="720"/>
          <w:tab w:val="num" w:pos="567"/>
        </w:tabs>
        <w:ind w:left="567" w:hanging="567"/>
        <w:rPr>
          <w:noProof/>
          <w:szCs w:val="22"/>
          <w:lang w:val="bg-BG"/>
        </w:rPr>
      </w:pPr>
      <w:r>
        <w:rPr>
          <w:noProof/>
          <w:szCs w:val="22"/>
          <w:lang w:val="bg-BG"/>
        </w:rPr>
        <w:t>блокери на ангиотензин ІІ рецепторите</w:t>
      </w:r>
      <w:r w:rsidR="009127D5">
        <w:rPr>
          <w:noProof/>
          <w:szCs w:val="22"/>
          <w:lang w:val="bg-BG"/>
        </w:rPr>
        <w:t>.</w:t>
      </w:r>
    </w:p>
    <w:p w:rsidR="009127D5" w:rsidRDefault="009127D5" w:rsidP="00DD4CBC">
      <w:pPr>
        <w:rPr>
          <w:noProof/>
          <w:szCs w:val="22"/>
          <w:lang w:val="bg-BG"/>
        </w:rPr>
      </w:pPr>
    </w:p>
    <w:p w:rsidR="009127D5" w:rsidRDefault="009127D5" w:rsidP="00D506C2">
      <w:pPr>
        <w:rPr>
          <w:noProof/>
          <w:szCs w:val="22"/>
          <w:lang w:val="bg-BG"/>
        </w:rPr>
      </w:pPr>
      <w:r>
        <w:rPr>
          <w:noProof/>
          <w:szCs w:val="22"/>
          <w:lang w:val="bg-BG"/>
        </w:rPr>
        <w:t>Моля информирайте Вашия лекар, ако приемате</w:t>
      </w:r>
      <w:r w:rsidR="00223159">
        <w:rPr>
          <w:noProof/>
          <w:szCs w:val="22"/>
          <w:lang w:val="bg-BG"/>
        </w:rPr>
        <w:t>,</w:t>
      </w:r>
      <w:r>
        <w:rPr>
          <w:noProof/>
          <w:szCs w:val="22"/>
          <w:lang w:val="bg-BG"/>
        </w:rPr>
        <w:t xml:space="preserve"> наскоро с</w:t>
      </w:r>
      <w:r w:rsidR="00034111">
        <w:rPr>
          <w:noProof/>
          <w:szCs w:val="22"/>
          <w:lang w:val="bg-BG"/>
        </w:rPr>
        <w:t>т</w:t>
      </w:r>
      <w:r>
        <w:rPr>
          <w:noProof/>
          <w:szCs w:val="22"/>
          <w:lang w:val="bg-BG"/>
        </w:rPr>
        <w:t xml:space="preserve">е приемали </w:t>
      </w:r>
      <w:r w:rsidR="00DD2FC9" w:rsidRPr="00DD2FC9">
        <w:rPr>
          <w:noProof/>
          <w:szCs w:val="22"/>
          <w:lang w:val="bg-BG"/>
        </w:rPr>
        <w:t>или е възможно да приемате</w:t>
      </w:r>
      <w:r w:rsidR="00DD2FC9" w:rsidRPr="00DD2FC9" w:rsidDel="00DD2FC9">
        <w:rPr>
          <w:noProof/>
          <w:szCs w:val="22"/>
          <w:lang w:val="bg-BG"/>
        </w:rPr>
        <w:t xml:space="preserve"> </w:t>
      </w:r>
      <w:r>
        <w:rPr>
          <w:noProof/>
          <w:szCs w:val="22"/>
          <w:lang w:val="bg-BG"/>
        </w:rPr>
        <w:t>други лекарства, включително и такива, отпускани без рецепта</w:t>
      </w:r>
      <w:r w:rsidR="00BD7736" w:rsidRPr="00BD7736">
        <w:rPr>
          <w:noProof/>
          <w:szCs w:val="22"/>
          <w:lang w:val="ru-RU"/>
        </w:rPr>
        <w:t xml:space="preserve"> </w:t>
      </w:r>
      <w:r w:rsidR="00BD7736">
        <w:rPr>
          <w:noProof/>
          <w:szCs w:val="22"/>
          <w:lang w:val="bg-BG"/>
        </w:rPr>
        <w:t>(в</w:t>
      </w:r>
      <w:r w:rsidR="00C12978">
        <w:rPr>
          <w:noProof/>
          <w:szCs w:val="22"/>
          <w:lang w:val="bg-BG"/>
        </w:rPr>
        <w:t>и</w:t>
      </w:r>
      <w:r w:rsidR="00BD7736">
        <w:rPr>
          <w:noProof/>
          <w:szCs w:val="22"/>
          <w:lang w:val="bg-BG"/>
        </w:rPr>
        <w:t>ж</w:t>
      </w:r>
      <w:r w:rsidR="00C12978">
        <w:rPr>
          <w:noProof/>
          <w:szCs w:val="22"/>
          <w:lang w:val="bg-BG"/>
        </w:rPr>
        <w:t>те</w:t>
      </w:r>
      <w:r w:rsidR="00BD7736">
        <w:rPr>
          <w:noProof/>
          <w:szCs w:val="22"/>
          <w:lang w:val="bg-BG"/>
        </w:rPr>
        <w:t xml:space="preserve"> раздел „</w:t>
      </w:r>
      <w:r w:rsidR="00D506C2" w:rsidRPr="005E0CB6">
        <w:rPr>
          <w:bCs/>
          <w:noProof/>
          <w:szCs w:val="22"/>
          <w:lang w:val="bg-BG"/>
        </w:rPr>
        <w:t>Предупреждения и предпазни мерки</w:t>
      </w:r>
      <w:r w:rsidR="00BD7736">
        <w:rPr>
          <w:noProof/>
          <w:szCs w:val="22"/>
          <w:lang w:val="bg-BG"/>
        </w:rPr>
        <w:t>”)</w:t>
      </w:r>
      <w:r>
        <w:rPr>
          <w:noProof/>
          <w:szCs w:val="22"/>
          <w:lang w:val="bg-BG"/>
        </w:rPr>
        <w:t>.</w:t>
      </w:r>
    </w:p>
    <w:p w:rsidR="009127D5" w:rsidRDefault="009127D5" w:rsidP="00DD4CBC">
      <w:pPr>
        <w:rPr>
          <w:noProof/>
          <w:szCs w:val="22"/>
          <w:lang w:val="bg-BG"/>
        </w:rPr>
      </w:pPr>
    </w:p>
    <w:p w:rsidR="009127D5" w:rsidRDefault="009127D5" w:rsidP="00DD4CBC">
      <w:pPr>
        <w:keepNext/>
        <w:numPr>
          <w:ilvl w:val="12"/>
          <w:numId w:val="0"/>
        </w:numPr>
        <w:tabs>
          <w:tab w:val="clear" w:pos="567"/>
        </w:tabs>
        <w:suppressAutoHyphens/>
        <w:spacing w:line="240" w:lineRule="auto"/>
        <w:ind w:left="567" w:hanging="567"/>
        <w:rPr>
          <w:b/>
          <w:noProof/>
          <w:szCs w:val="22"/>
          <w:lang w:val="bg-BG"/>
        </w:rPr>
      </w:pPr>
      <w:r>
        <w:rPr>
          <w:b/>
          <w:noProof/>
          <w:szCs w:val="22"/>
          <w:lang w:val="bg-BG"/>
        </w:rPr>
        <w:t>Бременност и кърмене</w:t>
      </w:r>
    </w:p>
    <w:p w:rsidR="009127D5" w:rsidRDefault="009127D5" w:rsidP="0038131F">
      <w:pPr>
        <w:keepNext/>
        <w:numPr>
          <w:ilvl w:val="12"/>
          <w:numId w:val="0"/>
        </w:numPr>
        <w:tabs>
          <w:tab w:val="clear" w:pos="567"/>
        </w:tabs>
        <w:suppressAutoHyphens/>
        <w:spacing w:line="240" w:lineRule="auto"/>
        <w:rPr>
          <w:szCs w:val="22"/>
          <w:lang w:val="bg-BG"/>
        </w:rPr>
      </w:pPr>
      <w:r>
        <w:rPr>
          <w:szCs w:val="22"/>
          <w:lang w:val="bg-BG"/>
        </w:rPr>
        <w:t>Бременна ли сте или мислите за предстояща бременност, или кърмите? Количеството инсулин, от което се нуждаете обикновено намалява по време на първите три месеца от бременността и нараства в оставащите шест месеца. Ако кърмите може да имате нужда от промяна в приема на инсулин или в диетата.</w:t>
      </w:r>
    </w:p>
    <w:p w:rsidR="009127D5" w:rsidRDefault="009127D5" w:rsidP="00DD4CBC">
      <w:pPr>
        <w:keepNext/>
        <w:numPr>
          <w:ilvl w:val="12"/>
          <w:numId w:val="0"/>
        </w:numPr>
        <w:tabs>
          <w:tab w:val="clear" w:pos="567"/>
        </w:tabs>
        <w:suppressAutoHyphens/>
        <w:spacing w:line="240" w:lineRule="auto"/>
        <w:ind w:left="567" w:hanging="567"/>
        <w:rPr>
          <w:b/>
          <w:noProof/>
          <w:szCs w:val="22"/>
          <w:lang w:val="bg-BG"/>
        </w:rPr>
      </w:pPr>
      <w:r>
        <w:rPr>
          <w:noProof/>
          <w:szCs w:val="22"/>
          <w:lang w:val="bg-BG"/>
        </w:rPr>
        <w:t>Посъветвайте се с Вашия лекар.</w:t>
      </w:r>
    </w:p>
    <w:p w:rsidR="009127D5" w:rsidRDefault="009127D5" w:rsidP="00DD4CBC">
      <w:pPr>
        <w:keepNext/>
        <w:numPr>
          <w:ilvl w:val="12"/>
          <w:numId w:val="0"/>
        </w:numPr>
        <w:tabs>
          <w:tab w:val="clear" w:pos="567"/>
        </w:tabs>
        <w:suppressAutoHyphens/>
        <w:spacing w:line="240" w:lineRule="auto"/>
        <w:ind w:left="567" w:hanging="567"/>
        <w:rPr>
          <w:b/>
          <w:noProof/>
          <w:szCs w:val="22"/>
          <w:lang w:val="bg-BG"/>
        </w:rPr>
      </w:pPr>
    </w:p>
    <w:p w:rsidR="009127D5" w:rsidRDefault="009127D5" w:rsidP="00DD4CBC">
      <w:pPr>
        <w:keepNext/>
        <w:numPr>
          <w:ilvl w:val="12"/>
          <w:numId w:val="0"/>
        </w:numPr>
        <w:tabs>
          <w:tab w:val="clear" w:pos="567"/>
        </w:tabs>
        <w:suppressAutoHyphens/>
        <w:spacing w:line="240" w:lineRule="auto"/>
        <w:ind w:left="567" w:hanging="567"/>
        <w:rPr>
          <w:b/>
          <w:noProof/>
          <w:szCs w:val="22"/>
          <w:lang w:val="bg-BG"/>
        </w:rPr>
      </w:pPr>
      <w:r>
        <w:rPr>
          <w:b/>
          <w:noProof/>
          <w:szCs w:val="22"/>
          <w:lang w:val="bg-BG"/>
        </w:rPr>
        <w:t>Шофиране и работа с машини</w:t>
      </w:r>
    </w:p>
    <w:p w:rsidR="009127D5" w:rsidRDefault="009127D5" w:rsidP="00DD4CBC">
      <w:pPr>
        <w:keepNext/>
        <w:numPr>
          <w:ilvl w:val="12"/>
          <w:numId w:val="0"/>
        </w:numPr>
        <w:tabs>
          <w:tab w:val="clear" w:pos="567"/>
        </w:tabs>
        <w:suppressAutoHyphens/>
        <w:spacing w:line="240" w:lineRule="auto"/>
        <w:ind w:left="567" w:hanging="567"/>
        <w:rPr>
          <w:szCs w:val="22"/>
          <w:lang w:val="bg-BG"/>
        </w:rPr>
      </w:pPr>
      <w:r>
        <w:rPr>
          <w:szCs w:val="22"/>
          <w:lang w:val="bg-BG"/>
        </w:rPr>
        <w:t>Способността да се концентрирате и реагирате може да бъде намалена, ако имате хипогликемия. Моля, имайте предвид всичко това при всички ситуации, които могат да изложат Вас и останалите на риск (напр. шофиране или работа с машини). Трябва да се свържете с Вашия лекар относно уместността да шофирате, ако имате:</w:t>
      </w:r>
    </w:p>
    <w:p w:rsidR="009127D5" w:rsidRDefault="009127D5">
      <w:pPr>
        <w:tabs>
          <w:tab w:val="clear" w:pos="567"/>
        </w:tabs>
        <w:spacing w:line="240" w:lineRule="auto"/>
        <w:rPr>
          <w:szCs w:val="22"/>
          <w:lang w:val="bg-BG"/>
        </w:rPr>
      </w:pPr>
      <w:r>
        <w:rPr>
          <w:rFonts w:eastAsia="Arial Unicode MS" w:cs="Arial Unicode MS" w:hint="eastAsia"/>
          <w:szCs w:val="22"/>
          <w:lang w:val="bg-BG"/>
        </w:rPr>
        <w:sym w:font="Symbol" w:char="F0B7"/>
      </w:r>
      <w:r>
        <w:rPr>
          <w:rFonts w:eastAsia="Arial Unicode MS" w:cs="Arial Unicode MS"/>
          <w:szCs w:val="22"/>
          <w:lang w:val="bg-BG"/>
        </w:rPr>
        <w:tab/>
      </w:r>
      <w:r>
        <w:rPr>
          <w:szCs w:val="22"/>
          <w:lang w:val="bg-BG"/>
        </w:rPr>
        <w:t>чести епизоди на хипогликемия</w:t>
      </w:r>
    </w:p>
    <w:p w:rsidR="009127D5" w:rsidRDefault="009127D5">
      <w:pPr>
        <w:tabs>
          <w:tab w:val="clear" w:pos="567"/>
        </w:tabs>
        <w:spacing w:line="240" w:lineRule="auto"/>
        <w:rPr>
          <w:szCs w:val="22"/>
          <w:lang w:val="bg-BG"/>
        </w:rPr>
      </w:pPr>
      <w:r>
        <w:rPr>
          <w:szCs w:val="22"/>
          <w:lang w:val="bg-BG"/>
        </w:rPr>
        <w:sym w:font="Symbol" w:char="F0B7"/>
      </w:r>
      <w:r>
        <w:rPr>
          <w:szCs w:val="22"/>
          <w:lang w:val="bg-BG"/>
        </w:rPr>
        <w:tab/>
        <w:t>отслабени или липса на предупредителни признаци на хипогликемия</w:t>
      </w:r>
    </w:p>
    <w:p w:rsidR="00F3517A" w:rsidRDefault="00F3517A" w:rsidP="00F3517A">
      <w:pPr>
        <w:numPr>
          <w:ilvl w:val="12"/>
          <w:numId w:val="0"/>
        </w:numPr>
        <w:tabs>
          <w:tab w:val="clear" w:pos="567"/>
        </w:tabs>
        <w:spacing w:line="240" w:lineRule="auto"/>
        <w:ind w:right="-2"/>
        <w:rPr>
          <w:b/>
          <w:noProof/>
          <w:lang w:val="bg-BG"/>
        </w:rPr>
      </w:pPr>
    </w:p>
    <w:p w:rsidR="00F3517A" w:rsidRPr="004C2189" w:rsidRDefault="00F3517A" w:rsidP="00F3517A">
      <w:pPr>
        <w:numPr>
          <w:ilvl w:val="12"/>
          <w:numId w:val="0"/>
        </w:numPr>
        <w:tabs>
          <w:tab w:val="clear" w:pos="567"/>
        </w:tabs>
        <w:spacing w:line="240" w:lineRule="auto"/>
        <w:ind w:right="-2"/>
        <w:rPr>
          <w:b/>
          <w:noProof/>
          <w:lang w:val="ru-RU"/>
        </w:rPr>
      </w:pPr>
      <w:r w:rsidRPr="00D54714">
        <w:rPr>
          <w:b/>
          <w:noProof/>
        </w:rPr>
        <w:t>Humalog</w:t>
      </w:r>
      <w:r w:rsidR="00507F08" w:rsidRPr="00507F08">
        <w:rPr>
          <w:b/>
          <w:bCs/>
          <w:noProof/>
          <w:lang w:val="bg-BG"/>
        </w:rPr>
        <w:t xml:space="preserve"> съдържа натрий</w:t>
      </w:r>
    </w:p>
    <w:p w:rsidR="00F3517A" w:rsidRDefault="00F3517A" w:rsidP="00F3517A">
      <w:pPr>
        <w:rPr>
          <w:szCs w:val="22"/>
          <w:lang w:val="bg-BG"/>
        </w:rPr>
      </w:pPr>
      <w:r w:rsidRPr="00B000EF">
        <w:rPr>
          <w:szCs w:val="22"/>
          <w:lang w:val="bg-BG"/>
        </w:rPr>
        <w:t>То</w:t>
      </w:r>
      <w:r>
        <w:rPr>
          <w:szCs w:val="22"/>
          <w:lang w:val="bg-BG"/>
        </w:rPr>
        <w:t>ва</w:t>
      </w:r>
      <w:r w:rsidRPr="00B000EF">
        <w:rPr>
          <w:szCs w:val="22"/>
          <w:lang w:val="bg-BG"/>
        </w:rPr>
        <w:t xml:space="preserve"> лекарств</w:t>
      </w:r>
      <w:r>
        <w:rPr>
          <w:szCs w:val="22"/>
          <w:lang w:val="bg-BG"/>
        </w:rPr>
        <w:t>о</w:t>
      </w:r>
      <w:r w:rsidRPr="00B000EF">
        <w:rPr>
          <w:szCs w:val="22"/>
          <w:lang w:val="bg-BG"/>
        </w:rPr>
        <w:t xml:space="preserve"> съдържа по-малко от 1 mmol натрий (23 mg) на доза, т.е. практически „не съдържа натрий”.</w:t>
      </w:r>
    </w:p>
    <w:p w:rsidR="009127D5" w:rsidRDefault="009127D5" w:rsidP="003D2EFA">
      <w:pPr>
        <w:tabs>
          <w:tab w:val="clear" w:pos="567"/>
        </w:tabs>
        <w:spacing w:line="240" w:lineRule="auto"/>
        <w:rPr>
          <w:szCs w:val="22"/>
          <w:lang w:val="bg-BG"/>
        </w:rPr>
      </w:pPr>
    </w:p>
    <w:p w:rsidR="009127D5" w:rsidRDefault="009127D5">
      <w:pPr>
        <w:numPr>
          <w:ilvl w:val="12"/>
          <w:numId w:val="0"/>
        </w:numPr>
        <w:tabs>
          <w:tab w:val="clear" w:pos="567"/>
        </w:tabs>
        <w:spacing w:line="240" w:lineRule="auto"/>
        <w:ind w:left="567" w:right="-2" w:hanging="567"/>
        <w:outlineLvl w:val="0"/>
        <w:rPr>
          <w:noProof/>
          <w:szCs w:val="22"/>
          <w:lang w:val="bg-BG"/>
        </w:rPr>
      </w:pPr>
    </w:p>
    <w:p w:rsidR="009127D5" w:rsidRDefault="003D2EFA" w:rsidP="00D506C2">
      <w:pPr>
        <w:keepNext/>
        <w:tabs>
          <w:tab w:val="clear" w:pos="567"/>
        </w:tabs>
        <w:suppressAutoHyphens/>
        <w:spacing w:line="240" w:lineRule="auto"/>
        <w:ind w:left="567" w:hanging="567"/>
        <w:rPr>
          <w:b/>
          <w:noProof/>
          <w:szCs w:val="22"/>
          <w:lang w:val="bg-BG"/>
        </w:rPr>
      </w:pPr>
      <w:r>
        <w:rPr>
          <w:b/>
          <w:noProof/>
          <w:szCs w:val="22"/>
          <w:lang w:val="bg-BG"/>
        </w:rPr>
        <w:t>3.</w:t>
      </w:r>
      <w:r>
        <w:rPr>
          <w:b/>
          <w:noProof/>
          <w:szCs w:val="22"/>
          <w:lang w:val="bg-BG"/>
        </w:rPr>
        <w:tab/>
      </w:r>
      <w:r w:rsidR="009127D5">
        <w:rPr>
          <w:b/>
          <w:noProof/>
          <w:szCs w:val="22"/>
          <w:lang w:val="bg-BG"/>
        </w:rPr>
        <w:t>К</w:t>
      </w:r>
      <w:r w:rsidR="00D506C2" w:rsidRPr="002A32DA">
        <w:rPr>
          <w:b/>
          <w:noProof/>
          <w:szCs w:val="22"/>
          <w:lang w:val="ru-RU"/>
        </w:rPr>
        <w:t>ак да</w:t>
      </w:r>
      <w:r w:rsidR="00D506C2">
        <w:rPr>
          <w:b/>
          <w:noProof/>
          <w:szCs w:val="22"/>
          <w:lang w:val="bg-BG"/>
        </w:rPr>
        <w:t xml:space="preserve"> </w:t>
      </w:r>
      <w:r w:rsidR="00D506C2" w:rsidRPr="002A32DA">
        <w:rPr>
          <w:b/>
          <w:noProof/>
          <w:szCs w:val="22"/>
          <w:lang w:val="ru-RU"/>
        </w:rPr>
        <w:t>използвате</w:t>
      </w:r>
      <w:r w:rsidR="00D506C2">
        <w:rPr>
          <w:b/>
          <w:noProof/>
          <w:szCs w:val="22"/>
          <w:lang w:val="bg-BG"/>
        </w:rPr>
        <w:t xml:space="preserve"> </w:t>
      </w:r>
      <w:r w:rsidR="00D506C2">
        <w:rPr>
          <w:b/>
          <w:lang w:val="bg-BG"/>
        </w:rPr>
        <w:t>Humalog</w:t>
      </w:r>
      <w:r w:rsidR="00D506C2" w:rsidRPr="00D506C2">
        <w:rPr>
          <w:b/>
          <w:szCs w:val="22"/>
          <w:lang w:val="bg-BG"/>
        </w:rPr>
        <w:t xml:space="preserve"> </w:t>
      </w:r>
      <w:r w:rsidR="00D506C2">
        <w:rPr>
          <w:b/>
          <w:szCs w:val="22"/>
          <w:lang w:val="bg-BG"/>
        </w:rPr>
        <w:t>Mix25</w:t>
      </w:r>
    </w:p>
    <w:p w:rsidR="009127D5" w:rsidRDefault="009127D5" w:rsidP="0065613D">
      <w:pPr>
        <w:keepNext/>
        <w:tabs>
          <w:tab w:val="clear" w:pos="567"/>
        </w:tabs>
        <w:suppressAutoHyphens/>
        <w:spacing w:line="240" w:lineRule="auto"/>
        <w:ind w:left="567" w:hanging="567"/>
        <w:rPr>
          <w:noProof/>
          <w:szCs w:val="22"/>
          <w:lang w:val="bg-BG"/>
        </w:rPr>
      </w:pPr>
    </w:p>
    <w:p w:rsidR="009127D5" w:rsidRDefault="009127D5" w:rsidP="00F3517A">
      <w:pPr>
        <w:numPr>
          <w:ilvl w:val="12"/>
          <w:numId w:val="0"/>
        </w:numPr>
        <w:tabs>
          <w:tab w:val="clear" w:pos="567"/>
        </w:tabs>
        <w:spacing w:line="240" w:lineRule="auto"/>
        <w:ind w:right="-2"/>
        <w:rPr>
          <w:b/>
          <w:noProof/>
          <w:szCs w:val="22"/>
          <w:lang w:val="bg-BG"/>
        </w:rPr>
      </w:pPr>
      <w:r>
        <w:rPr>
          <w:b/>
          <w:noProof/>
          <w:szCs w:val="22"/>
          <w:lang w:val="bg-BG"/>
        </w:rPr>
        <w:t>Патроните от 3 </w:t>
      </w:r>
      <w:r>
        <w:rPr>
          <w:b/>
          <w:noProof/>
          <w:szCs w:val="22"/>
          <w:lang w:val="en-US"/>
        </w:rPr>
        <w:t>ml</w:t>
      </w:r>
      <w:r>
        <w:rPr>
          <w:b/>
          <w:noProof/>
          <w:szCs w:val="22"/>
          <w:lang w:val="bg-BG"/>
        </w:rPr>
        <w:t xml:space="preserve"> са за употреба само с писалки </w:t>
      </w:r>
      <w:r w:rsidR="00F261FB">
        <w:rPr>
          <w:b/>
          <w:noProof/>
          <w:szCs w:val="22"/>
          <w:lang w:val="bg-BG"/>
        </w:rPr>
        <w:t>по</w:t>
      </w:r>
      <w:r>
        <w:rPr>
          <w:b/>
          <w:noProof/>
          <w:szCs w:val="22"/>
          <w:lang w:val="bg-BG"/>
        </w:rPr>
        <w:t xml:space="preserve"> 3 </w:t>
      </w:r>
      <w:r>
        <w:rPr>
          <w:b/>
          <w:noProof/>
          <w:szCs w:val="22"/>
          <w:lang w:val="en-US"/>
        </w:rPr>
        <w:t>ml</w:t>
      </w:r>
      <w:r w:rsidR="00F3517A" w:rsidRPr="00F3517A">
        <w:rPr>
          <w:b/>
          <w:lang w:val="bg-BG"/>
        </w:rPr>
        <w:t xml:space="preserve"> </w:t>
      </w:r>
      <w:r w:rsidR="00F3517A">
        <w:rPr>
          <w:b/>
          <w:lang w:val="bg-BG"/>
        </w:rPr>
        <w:t xml:space="preserve">на </w:t>
      </w:r>
      <w:r w:rsidR="00F3517A">
        <w:rPr>
          <w:b/>
        </w:rPr>
        <w:t>Lilly</w:t>
      </w:r>
      <w:r>
        <w:rPr>
          <w:b/>
          <w:noProof/>
          <w:szCs w:val="22"/>
          <w:lang w:val="bg-BG"/>
        </w:rPr>
        <w:t xml:space="preserve">. Те не трябва да се използват с писалки </w:t>
      </w:r>
      <w:r w:rsidR="00F261FB">
        <w:rPr>
          <w:b/>
          <w:noProof/>
          <w:szCs w:val="22"/>
          <w:lang w:val="bg-BG"/>
        </w:rPr>
        <w:t>по</w:t>
      </w:r>
      <w:r>
        <w:rPr>
          <w:b/>
          <w:noProof/>
          <w:szCs w:val="22"/>
          <w:lang w:val="bg-BG"/>
        </w:rPr>
        <w:t xml:space="preserve"> 1,5 </w:t>
      </w:r>
      <w:r>
        <w:rPr>
          <w:b/>
          <w:noProof/>
          <w:szCs w:val="22"/>
          <w:lang w:val="en-US"/>
        </w:rPr>
        <w:t>ml</w:t>
      </w:r>
      <w:r>
        <w:rPr>
          <w:b/>
          <w:noProof/>
          <w:szCs w:val="22"/>
          <w:lang w:val="bg-BG"/>
        </w:rPr>
        <w:t>.</w:t>
      </w:r>
    </w:p>
    <w:p w:rsidR="009127D5" w:rsidRDefault="009127D5">
      <w:pPr>
        <w:widowControl w:val="0"/>
        <w:tabs>
          <w:tab w:val="clear" w:pos="567"/>
        </w:tabs>
        <w:spacing w:line="240" w:lineRule="auto"/>
        <w:rPr>
          <w:b/>
          <w:szCs w:val="22"/>
          <w:lang w:val="bg-BG"/>
        </w:rPr>
      </w:pPr>
    </w:p>
    <w:p w:rsidR="009127D5" w:rsidRDefault="009127D5">
      <w:pPr>
        <w:widowControl w:val="0"/>
        <w:tabs>
          <w:tab w:val="clear" w:pos="567"/>
        </w:tabs>
        <w:spacing w:line="240" w:lineRule="auto"/>
        <w:ind w:left="567" w:hanging="567"/>
        <w:rPr>
          <w:szCs w:val="22"/>
          <w:highlight w:val="lightGray"/>
          <w:lang w:val="bg-BG"/>
        </w:rPr>
      </w:pPr>
    </w:p>
    <w:p w:rsidR="009127D5" w:rsidRDefault="009127D5">
      <w:pPr>
        <w:numPr>
          <w:ilvl w:val="12"/>
          <w:numId w:val="0"/>
        </w:numPr>
        <w:tabs>
          <w:tab w:val="clear" w:pos="567"/>
        </w:tabs>
        <w:spacing w:line="240" w:lineRule="auto"/>
        <w:ind w:right="-2"/>
        <w:rPr>
          <w:noProof/>
          <w:szCs w:val="22"/>
          <w:lang w:val="bg-BG"/>
        </w:rPr>
      </w:pPr>
      <w:r>
        <w:rPr>
          <w:noProof/>
          <w:szCs w:val="22"/>
          <w:lang w:val="bg-BG"/>
        </w:rPr>
        <w:t>Винаги използвайте Humalog Mix25 точно както Ви е казал Вашия</w:t>
      </w:r>
      <w:r w:rsidR="00AA33BC">
        <w:rPr>
          <w:noProof/>
          <w:szCs w:val="22"/>
          <w:lang w:val="bg-BG"/>
        </w:rPr>
        <w:t>т</w:t>
      </w:r>
      <w:r>
        <w:rPr>
          <w:noProof/>
          <w:szCs w:val="22"/>
          <w:lang w:val="bg-BG"/>
        </w:rPr>
        <w:t xml:space="preserve"> лекар. Ако не сте сигурни в нещо, попитайте Вашия лекар.</w:t>
      </w:r>
      <w:r w:rsidR="006857B9">
        <w:rPr>
          <w:noProof/>
          <w:szCs w:val="22"/>
          <w:lang w:val="bg-BG"/>
        </w:rPr>
        <w:t xml:space="preserve"> </w:t>
      </w:r>
      <w:r w:rsidR="006857B9" w:rsidRPr="009877BD">
        <w:rPr>
          <w:lang w:val="bg-BG" w:eastAsia="de-DE"/>
        </w:rPr>
        <w:t xml:space="preserve">За да се предотврати възможно пренасяне на болести, всеки патрон трябва да се използва само от </w:t>
      </w:r>
      <w:r w:rsidR="006857B9">
        <w:rPr>
          <w:lang w:val="bg-BG" w:eastAsia="de-DE"/>
        </w:rPr>
        <w:t>Вас</w:t>
      </w:r>
      <w:r w:rsidR="006857B9" w:rsidRPr="009877BD">
        <w:rPr>
          <w:lang w:val="bg-BG" w:eastAsia="de-DE"/>
        </w:rPr>
        <w:t xml:space="preserve">, </w:t>
      </w:r>
      <w:r w:rsidR="005B4585">
        <w:rPr>
          <w:lang w:val="bg-BG" w:eastAsia="de-DE"/>
        </w:rPr>
        <w:t>дори</w:t>
      </w:r>
      <w:r w:rsidR="006857B9" w:rsidRPr="009877BD">
        <w:rPr>
          <w:lang w:val="bg-BG" w:eastAsia="de-DE"/>
        </w:rPr>
        <w:t xml:space="preserve"> </w:t>
      </w:r>
      <w:r w:rsidR="00173D20">
        <w:rPr>
          <w:lang w:val="bg-BG" w:eastAsia="de-DE"/>
        </w:rPr>
        <w:t xml:space="preserve">и </w:t>
      </w:r>
      <w:r w:rsidR="006857B9" w:rsidRPr="009877BD">
        <w:rPr>
          <w:lang w:val="bg-BG" w:eastAsia="de-DE"/>
        </w:rPr>
        <w:t xml:space="preserve">ако иглата на </w:t>
      </w:r>
      <w:r w:rsidR="00FD1C09">
        <w:rPr>
          <w:lang w:val="bg-BG" w:eastAsia="de-DE"/>
        </w:rPr>
        <w:t>инсулиновата писалка</w:t>
      </w:r>
      <w:r w:rsidR="006857B9" w:rsidRPr="009877BD">
        <w:rPr>
          <w:lang w:val="bg-BG" w:eastAsia="de-DE"/>
        </w:rPr>
        <w:t xml:space="preserve"> е сменена.</w:t>
      </w:r>
    </w:p>
    <w:p w:rsidR="009127D5" w:rsidRDefault="009127D5">
      <w:pPr>
        <w:numPr>
          <w:ilvl w:val="12"/>
          <w:numId w:val="0"/>
        </w:numPr>
        <w:tabs>
          <w:tab w:val="clear" w:pos="567"/>
        </w:tabs>
        <w:spacing w:line="240" w:lineRule="auto"/>
        <w:ind w:right="-2"/>
        <w:rPr>
          <w:noProof/>
          <w:szCs w:val="22"/>
          <w:lang w:val="bg-BG"/>
        </w:rPr>
      </w:pPr>
    </w:p>
    <w:p w:rsidR="009127D5" w:rsidRDefault="009127D5" w:rsidP="0065613D">
      <w:pPr>
        <w:keepNext/>
        <w:numPr>
          <w:ilvl w:val="12"/>
          <w:numId w:val="0"/>
        </w:numPr>
        <w:tabs>
          <w:tab w:val="clear" w:pos="567"/>
        </w:tabs>
        <w:suppressAutoHyphens/>
        <w:spacing w:line="240" w:lineRule="auto"/>
        <w:ind w:left="567" w:hanging="567"/>
        <w:rPr>
          <w:b/>
          <w:noProof/>
          <w:szCs w:val="22"/>
          <w:lang w:val="bg-BG"/>
        </w:rPr>
      </w:pPr>
      <w:r>
        <w:rPr>
          <w:b/>
          <w:noProof/>
          <w:szCs w:val="22"/>
          <w:lang w:val="bg-BG"/>
        </w:rPr>
        <w:t>Доз</w:t>
      </w:r>
      <w:r w:rsidR="00C71349">
        <w:rPr>
          <w:b/>
          <w:noProof/>
          <w:szCs w:val="22"/>
          <w:lang w:val="bg-BG"/>
        </w:rPr>
        <w:t>а</w:t>
      </w:r>
    </w:p>
    <w:p w:rsidR="009127D5" w:rsidRDefault="009127D5">
      <w:pPr>
        <w:tabs>
          <w:tab w:val="clear" w:pos="567"/>
        </w:tabs>
        <w:spacing w:line="240" w:lineRule="auto"/>
        <w:ind w:left="540" w:hanging="540"/>
        <w:rPr>
          <w:szCs w:val="22"/>
          <w:lang w:val="bg-BG"/>
        </w:rPr>
      </w:pPr>
      <w:r>
        <w:rPr>
          <w:szCs w:val="22"/>
          <w:lang w:val="bg-BG"/>
        </w:rPr>
        <w:sym w:font="Symbol" w:char="F0B7"/>
      </w:r>
      <w:r>
        <w:rPr>
          <w:szCs w:val="22"/>
          <w:lang w:val="bg-BG"/>
        </w:rPr>
        <w:tab/>
        <w:t>Обикновено трябва да инжектирате Humalog Mix25 15</w:t>
      </w:r>
      <w:r>
        <w:rPr>
          <w:szCs w:val="22"/>
          <w:lang w:val="en-US"/>
        </w:rPr>
        <w:t> </w:t>
      </w:r>
      <w:r>
        <w:rPr>
          <w:szCs w:val="22"/>
          <w:lang w:val="bg-BG"/>
        </w:rPr>
        <w:t>минути преди ядене. Ако е необходимо може да го инжектирате веднага след хранене. Но Вашият лекар ще Ви каже точно колко да прилагате, кога да го прилагате и колко често. Тези указания са само за Вас. Следвайте ги точно и посещавайте Вашата диабетна клиника редовно.</w:t>
      </w:r>
    </w:p>
    <w:p w:rsidR="009127D5" w:rsidRDefault="009127D5">
      <w:pPr>
        <w:tabs>
          <w:tab w:val="clear" w:pos="567"/>
        </w:tabs>
        <w:spacing w:line="240" w:lineRule="auto"/>
        <w:ind w:left="540" w:hanging="540"/>
        <w:rPr>
          <w:szCs w:val="22"/>
          <w:lang w:val="bg-BG"/>
        </w:rPr>
      </w:pPr>
      <w:r>
        <w:rPr>
          <w:szCs w:val="22"/>
          <w:lang w:val="bg-BG"/>
        </w:rPr>
        <w:sym w:font="Symbol" w:char="F0B7"/>
      </w:r>
      <w:r>
        <w:rPr>
          <w:szCs w:val="22"/>
          <w:lang w:val="bg-BG"/>
        </w:rPr>
        <w:tab/>
        <w:t xml:space="preserve">Ако промените вида инсулин, който използвате (например преминаване от човешки или животински инсулин на </w:t>
      </w:r>
      <w:r>
        <w:rPr>
          <w:szCs w:val="22"/>
        </w:rPr>
        <w:t>Humalog</w:t>
      </w:r>
      <w:r>
        <w:rPr>
          <w:szCs w:val="22"/>
          <w:lang w:val="bg-BG"/>
        </w:rPr>
        <w:t>-ов продукт), може би ще трябва да приемате повече или по</w:t>
      </w:r>
      <w:r>
        <w:rPr>
          <w:szCs w:val="22"/>
          <w:lang w:val="bg-BG"/>
        </w:rPr>
        <w:noBreakHyphen/>
        <w:t>малко отколкото преди. Това може да бъде само за първата инжекция или може да бъде постепена промяна за няколко седмици или месеци.</w:t>
      </w:r>
    </w:p>
    <w:p w:rsidR="009127D5" w:rsidRDefault="009127D5">
      <w:pPr>
        <w:numPr>
          <w:ilvl w:val="12"/>
          <w:numId w:val="0"/>
        </w:numPr>
        <w:tabs>
          <w:tab w:val="clear" w:pos="567"/>
        </w:tabs>
        <w:spacing w:line="240" w:lineRule="auto"/>
        <w:ind w:left="567" w:right="113" w:hanging="567"/>
        <w:rPr>
          <w:szCs w:val="22"/>
          <w:lang w:val="bg-BG"/>
        </w:rPr>
      </w:pPr>
      <w:r>
        <w:rPr>
          <w:szCs w:val="22"/>
          <w:lang w:val="bg-BG"/>
        </w:rPr>
        <w:sym w:font="Symbol" w:char="F0B7"/>
      </w:r>
      <w:r>
        <w:rPr>
          <w:szCs w:val="22"/>
          <w:lang w:val="bg-BG"/>
        </w:rPr>
        <w:tab/>
        <w:t>Инжектирайте Humalog Mix25 подкожно. Не трябва да го прилагате по друг начин. При никакви обстоятелства Humalog Mix25 не трябва да се прилага интравенозно.</w:t>
      </w:r>
    </w:p>
    <w:p w:rsidR="009127D5" w:rsidRDefault="009127D5">
      <w:pPr>
        <w:tabs>
          <w:tab w:val="clear" w:pos="567"/>
        </w:tabs>
        <w:spacing w:line="240" w:lineRule="auto"/>
        <w:ind w:right="113"/>
        <w:rPr>
          <w:bCs/>
          <w:szCs w:val="22"/>
          <w:highlight w:val="lightGray"/>
          <w:lang w:val="bg-BG"/>
        </w:rPr>
      </w:pPr>
    </w:p>
    <w:p w:rsidR="009127D5" w:rsidRDefault="009127D5" w:rsidP="0065613D">
      <w:pPr>
        <w:keepNext/>
        <w:numPr>
          <w:ilvl w:val="12"/>
          <w:numId w:val="0"/>
        </w:numPr>
        <w:tabs>
          <w:tab w:val="clear" w:pos="567"/>
        </w:tabs>
        <w:suppressAutoHyphens/>
        <w:spacing w:line="240" w:lineRule="auto"/>
        <w:ind w:left="567" w:hanging="567"/>
        <w:rPr>
          <w:b/>
          <w:szCs w:val="22"/>
          <w:lang w:val="bg-BG"/>
        </w:rPr>
      </w:pPr>
      <w:r>
        <w:rPr>
          <w:b/>
          <w:szCs w:val="22"/>
          <w:lang w:val="bg-BG"/>
        </w:rPr>
        <w:t>Приготвяне на Humalog Mix25</w:t>
      </w:r>
    </w:p>
    <w:p w:rsidR="009127D5" w:rsidRDefault="009127D5" w:rsidP="00323594">
      <w:pPr>
        <w:numPr>
          <w:ilvl w:val="0"/>
          <w:numId w:val="15"/>
        </w:numPr>
        <w:tabs>
          <w:tab w:val="clear" w:pos="567"/>
          <w:tab w:val="clear" w:pos="720"/>
        </w:tabs>
        <w:spacing w:line="240" w:lineRule="auto"/>
        <w:ind w:left="567" w:hanging="567"/>
        <w:rPr>
          <w:szCs w:val="22"/>
          <w:lang w:val="bg-BG"/>
        </w:rPr>
      </w:pPr>
      <w:r>
        <w:rPr>
          <w:szCs w:val="22"/>
          <w:lang w:val="bg-BG"/>
        </w:rPr>
        <w:t>Преди употреба патроните Humalog Mix25 трябва да се потъркалят между дланите на ръцете и да се завъртат на 180</w:t>
      </w:r>
      <w:r>
        <w:rPr>
          <w:szCs w:val="22"/>
          <w:lang w:val="bg-BG"/>
        </w:rPr>
        <w:sym w:font="Symbol" w:char="F0B0"/>
      </w:r>
      <w:r>
        <w:rPr>
          <w:szCs w:val="22"/>
          <w:lang w:val="bg-BG"/>
        </w:rPr>
        <w:t xml:space="preserve"> десет пъти, за да може инсулинът да се размеси така, че да стане равномерно мътен или с цвят на мляко. Ако не стане такъв, повторете по-горната процедура, докато съдържимото не се размеси. Патроните съдържат малко стъклено топче за подпомагане на размесването. Да не се разклаща грубо, тъй като това може да доведе до образуване на пяна, която ще попречи на правилното измерване на дозата. Патроните трябва да се проверяват често и не трябва да се използуват, ако има бучки или ако по стените или дъното им има твърди бели частици, придавайки им вид на заскрежени. Проверявайте всеки път преди да се инжектирате.</w:t>
      </w:r>
    </w:p>
    <w:p w:rsidR="009127D5" w:rsidRDefault="009127D5">
      <w:pPr>
        <w:numPr>
          <w:ilvl w:val="12"/>
          <w:numId w:val="0"/>
        </w:numPr>
        <w:tabs>
          <w:tab w:val="clear" w:pos="567"/>
        </w:tabs>
        <w:spacing w:line="240" w:lineRule="auto"/>
        <w:ind w:left="567" w:right="-2" w:hanging="567"/>
        <w:rPr>
          <w:noProof/>
          <w:szCs w:val="22"/>
          <w:lang w:val="bg-BG"/>
        </w:rPr>
      </w:pPr>
    </w:p>
    <w:p w:rsidR="009127D5" w:rsidRPr="00176A79" w:rsidRDefault="009127D5" w:rsidP="0065613D">
      <w:pPr>
        <w:keepNext/>
        <w:numPr>
          <w:ilvl w:val="12"/>
          <w:numId w:val="0"/>
        </w:numPr>
        <w:tabs>
          <w:tab w:val="clear" w:pos="567"/>
        </w:tabs>
        <w:suppressAutoHyphens/>
        <w:spacing w:line="240" w:lineRule="auto"/>
        <w:ind w:left="567" w:hanging="567"/>
        <w:rPr>
          <w:b/>
          <w:lang w:val="bg-BG"/>
        </w:rPr>
      </w:pPr>
      <w:r w:rsidRPr="00176A79">
        <w:rPr>
          <w:b/>
          <w:lang w:val="bg-BG"/>
        </w:rPr>
        <w:t>Приготвяне на писалката за употреба</w:t>
      </w:r>
    </w:p>
    <w:p w:rsidR="009127D5" w:rsidRDefault="009127D5">
      <w:pPr>
        <w:tabs>
          <w:tab w:val="clear" w:pos="567"/>
        </w:tabs>
        <w:spacing w:line="240" w:lineRule="auto"/>
        <w:ind w:left="540" w:hanging="540"/>
        <w:rPr>
          <w:lang w:val="bg-BG"/>
        </w:rPr>
      </w:pPr>
      <w:r>
        <w:rPr>
          <w:lang w:val="bg-BG"/>
        </w:rPr>
        <w:sym w:font="Symbol" w:char="F0B7"/>
      </w:r>
      <w:r>
        <w:rPr>
          <w:lang w:val="bg-BG"/>
        </w:rPr>
        <w:tab/>
        <w:t>Първо си измийте ръцете. Дезинфекцирайте гумената мембрана на патрона.</w:t>
      </w:r>
    </w:p>
    <w:p w:rsidR="009127D5" w:rsidRDefault="009127D5" w:rsidP="00F3517A">
      <w:pPr>
        <w:tabs>
          <w:tab w:val="clear" w:pos="567"/>
        </w:tabs>
        <w:spacing w:line="240" w:lineRule="auto"/>
        <w:ind w:left="540" w:hanging="540"/>
        <w:rPr>
          <w:b/>
          <w:lang w:val="bg-BG"/>
        </w:rPr>
      </w:pPr>
      <w:r>
        <w:rPr>
          <w:lang w:val="bg-BG"/>
        </w:rPr>
        <w:sym w:font="Symbol" w:char="F0B7"/>
      </w:r>
      <w:r>
        <w:rPr>
          <w:lang w:val="bg-BG"/>
        </w:rPr>
        <w:tab/>
      </w:r>
      <w:r>
        <w:rPr>
          <w:b/>
          <w:lang w:val="bg-BG"/>
        </w:rPr>
        <w:t xml:space="preserve">Трябва да ползвате Humalog Mix25 патрони само </w:t>
      </w:r>
      <w:r w:rsidR="00F3517A">
        <w:rPr>
          <w:b/>
          <w:lang w:val="bg-BG"/>
        </w:rPr>
        <w:t xml:space="preserve">с инсулинови писалки на </w:t>
      </w:r>
      <w:r w:rsidR="00F3517A">
        <w:rPr>
          <w:b/>
        </w:rPr>
        <w:t>Lilly</w:t>
      </w:r>
      <w:r>
        <w:rPr>
          <w:b/>
          <w:lang w:val="bg-BG"/>
        </w:rPr>
        <w:t xml:space="preserve">. Моля Ви, уверете се, че </w:t>
      </w:r>
      <w:r>
        <w:rPr>
          <w:b/>
          <w:lang w:val="en-US"/>
        </w:rPr>
        <w:t>Humalog</w:t>
      </w:r>
      <w:r>
        <w:rPr>
          <w:b/>
          <w:lang w:val="bg-BG"/>
        </w:rPr>
        <w:t xml:space="preserve"> или </w:t>
      </w:r>
      <w:r>
        <w:rPr>
          <w:b/>
        </w:rPr>
        <w:t>Lilly</w:t>
      </w:r>
      <w:r>
        <w:rPr>
          <w:b/>
          <w:lang w:val="bg-BG"/>
        </w:rPr>
        <w:t xml:space="preserve"> патроните са упоменати в листовката, придружаваща Вашата писалка. Патроните от 3 </w:t>
      </w:r>
      <w:r>
        <w:rPr>
          <w:b/>
          <w:lang w:val="en-US"/>
        </w:rPr>
        <w:t>ml</w:t>
      </w:r>
      <w:r>
        <w:rPr>
          <w:b/>
          <w:lang w:val="bg-BG"/>
        </w:rPr>
        <w:t xml:space="preserve"> са пригодни само за писалки </w:t>
      </w:r>
      <w:r w:rsidR="00F261FB">
        <w:rPr>
          <w:b/>
          <w:lang w:val="bg-BG"/>
        </w:rPr>
        <w:t>по</w:t>
      </w:r>
      <w:r>
        <w:rPr>
          <w:b/>
          <w:lang w:val="bg-BG"/>
        </w:rPr>
        <w:t xml:space="preserve"> 3 </w:t>
      </w:r>
      <w:r>
        <w:rPr>
          <w:b/>
          <w:lang w:val="en-US"/>
        </w:rPr>
        <w:t>ml</w:t>
      </w:r>
      <w:r>
        <w:rPr>
          <w:b/>
          <w:lang w:val="bg-BG"/>
        </w:rPr>
        <w:t>.</w:t>
      </w:r>
    </w:p>
    <w:p w:rsidR="009127D5" w:rsidRDefault="009127D5">
      <w:pPr>
        <w:tabs>
          <w:tab w:val="clear" w:pos="567"/>
        </w:tabs>
        <w:spacing w:line="240" w:lineRule="auto"/>
        <w:ind w:left="540" w:hanging="540"/>
        <w:rPr>
          <w:lang w:val="bg-BG"/>
        </w:rPr>
      </w:pPr>
      <w:r>
        <w:rPr>
          <w:lang w:val="bg-BG"/>
        </w:rPr>
        <w:sym w:font="Symbol" w:char="F0B7"/>
      </w:r>
      <w:r>
        <w:rPr>
          <w:lang w:val="bg-BG"/>
        </w:rPr>
        <w:tab/>
        <w:t>Следвайте указанията, които придружават писалката. Поставете патрона в писалката.</w:t>
      </w:r>
    </w:p>
    <w:p w:rsidR="009127D5" w:rsidRDefault="009127D5">
      <w:pPr>
        <w:tabs>
          <w:tab w:val="clear" w:pos="567"/>
        </w:tabs>
        <w:spacing w:line="240" w:lineRule="auto"/>
        <w:ind w:left="540" w:hanging="540"/>
        <w:rPr>
          <w:lang w:val="bg-BG"/>
        </w:rPr>
      </w:pPr>
      <w:r>
        <w:rPr>
          <w:lang w:val="bg-BG"/>
        </w:rPr>
        <w:sym w:font="Symbol" w:char="F0B7"/>
      </w:r>
      <w:r>
        <w:rPr>
          <w:lang w:val="bg-BG"/>
        </w:rPr>
        <w:tab/>
        <w:t>Нагласете дозата на 1 или 2 единици. След това хванете писалката с иглата нагоре и почукайте писалката така, че всякакви мехурчета да изплуват на върха. Като продължавате да държите писалката все още нагоре, натиснете инжекционния механизъм. Правете това, докато не излезе капка Humalog Mix25 от иглата. Може да има все още останали няколко малки въздушни мехурчета в писалката. Те са безвредни, но ако въздушните мехурчета са твърде големи, то това може да направи дозата за инжектиране по</w:t>
      </w:r>
      <w:r>
        <w:rPr>
          <w:lang w:val="bg-BG"/>
        </w:rPr>
        <w:noBreakHyphen/>
        <w:t>малко точна.</w:t>
      </w:r>
    </w:p>
    <w:p w:rsidR="009127D5" w:rsidRDefault="009127D5">
      <w:pPr>
        <w:numPr>
          <w:ilvl w:val="12"/>
          <w:numId w:val="0"/>
        </w:numPr>
        <w:tabs>
          <w:tab w:val="clear" w:pos="567"/>
        </w:tabs>
        <w:spacing w:line="240" w:lineRule="auto"/>
        <w:ind w:right="11"/>
        <w:rPr>
          <w:b/>
          <w:lang w:val="bg-BG"/>
        </w:rPr>
      </w:pPr>
    </w:p>
    <w:p w:rsidR="009127D5" w:rsidRDefault="009127D5" w:rsidP="0065613D">
      <w:pPr>
        <w:keepNext/>
        <w:numPr>
          <w:ilvl w:val="12"/>
          <w:numId w:val="0"/>
        </w:numPr>
        <w:tabs>
          <w:tab w:val="clear" w:pos="567"/>
        </w:tabs>
        <w:suppressAutoHyphens/>
        <w:spacing w:line="240" w:lineRule="auto"/>
        <w:ind w:left="567" w:hanging="567"/>
        <w:rPr>
          <w:b/>
          <w:lang w:val="bg-BG"/>
        </w:rPr>
      </w:pPr>
      <w:r>
        <w:rPr>
          <w:b/>
          <w:lang w:val="bg-BG"/>
        </w:rPr>
        <w:t>Инжектиране на Humalog Mix25</w:t>
      </w:r>
    </w:p>
    <w:p w:rsidR="009127D5" w:rsidRDefault="009127D5">
      <w:pPr>
        <w:numPr>
          <w:ilvl w:val="0"/>
          <w:numId w:val="1"/>
        </w:numPr>
        <w:tabs>
          <w:tab w:val="clear" w:pos="567"/>
        </w:tabs>
        <w:spacing w:line="240" w:lineRule="auto"/>
        <w:ind w:left="567" w:right="11" w:hanging="567"/>
        <w:rPr>
          <w:lang w:val="bg-BG"/>
        </w:rPr>
      </w:pPr>
      <w:r>
        <w:rPr>
          <w:lang w:val="bg-BG"/>
        </w:rPr>
        <w:t>Преди да направите инжекцията, почистете кожата</w:t>
      </w:r>
      <w:r>
        <w:rPr>
          <w:i/>
          <w:lang w:val="bg-BG"/>
        </w:rPr>
        <w:t xml:space="preserve">, </w:t>
      </w:r>
      <w:r>
        <w:rPr>
          <w:lang w:val="bg-BG"/>
        </w:rPr>
        <w:t>както са Ви инструктирали. Инжектирайте подкожно, както Ви е казано. Да не се инжектира директно във вена. След Вашата инжекция оставете иглата в кожата за 5 секунди, за да се уверите, че сте приели цялата доза. Не разтривайте мястото, където току що сте направили инжекцията. Убедете се, че сте се инжектирали на поне на половин инч (1</w:t>
      </w:r>
      <w:r>
        <w:rPr>
          <w:lang w:val="en-US"/>
        </w:rPr>
        <w:t>cm</w:t>
      </w:r>
      <w:r>
        <w:rPr>
          <w:lang w:val="bg-BG"/>
        </w:rPr>
        <w:t xml:space="preserve">) от мястото на последната инжекция, и че </w:t>
      </w:r>
      <w:r w:rsidR="00C71251">
        <w:rPr>
          <w:szCs w:val="22"/>
          <w:lang w:val="bg-BG"/>
        </w:rPr>
        <w:t>„редувате”</w:t>
      </w:r>
      <w:r w:rsidR="00C71251" w:rsidRPr="00225504">
        <w:rPr>
          <w:szCs w:val="22"/>
          <w:lang w:val="bg-BG"/>
        </w:rPr>
        <w:t xml:space="preserve"> </w:t>
      </w:r>
      <w:r>
        <w:rPr>
          <w:lang w:val="bg-BG"/>
        </w:rPr>
        <w:t xml:space="preserve"> местата на инжектиране, така както сте били обучен.</w:t>
      </w:r>
    </w:p>
    <w:p w:rsidR="009127D5" w:rsidRDefault="009127D5">
      <w:pPr>
        <w:numPr>
          <w:ilvl w:val="12"/>
          <w:numId w:val="0"/>
        </w:numPr>
        <w:tabs>
          <w:tab w:val="clear" w:pos="567"/>
        </w:tabs>
        <w:spacing w:line="240" w:lineRule="auto"/>
        <w:ind w:left="567" w:right="-2" w:hanging="567"/>
        <w:rPr>
          <w:noProof/>
          <w:szCs w:val="22"/>
          <w:lang w:val="bg-BG"/>
        </w:rPr>
      </w:pPr>
    </w:p>
    <w:p w:rsidR="009127D5" w:rsidRDefault="009127D5" w:rsidP="0065613D">
      <w:pPr>
        <w:keepNext/>
        <w:tabs>
          <w:tab w:val="clear" w:pos="567"/>
        </w:tabs>
        <w:suppressAutoHyphens/>
        <w:spacing w:line="240" w:lineRule="auto"/>
        <w:ind w:left="567" w:hanging="567"/>
        <w:rPr>
          <w:b/>
          <w:lang w:val="bg-BG"/>
        </w:rPr>
      </w:pPr>
      <w:r>
        <w:rPr>
          <w:b/>
          <w:lang w:val="bg-BG"/>
        </w:rPr>
        <w:t>След инжектиране</w:t>
      </w:r>
    </w:p>
    <w:p w:rsidR="009127D5" w:rsidRPr="00B53DC3" w:rsidRDefault="009127D5" w:rsidP="00FE78F4">
      <w:pPr>
        <w:tabs>
          <w:tab w:val="clear" w:pos="567"/>
        </w:tabs>
        <w:spacing w:line="240" w:lineRule="auto"/>
        <w:ind w:left="540" w:hanging="540"/>
        <w:rPr>
          <w:lang w:val="bg-BG"/>
        </w:rPr>
      </w:pPr>
      <w:r>
        <w:rPr>
          <w:b/>
          <w:lang w:val="bg-BG"/>
        </w:rPr>
        <w:sym w:font="Symbol" w:char="F0B7"/>
      </w:r>
      <w:r>
        <w:rPr>
          <w:b/>
          <w:lang w:val="bg-BG"/>
        </w:rPr>
        <w:tab/>
      </w:r>
      <w:r>
        <w:rPr>
          <w:lang w:val="bg-BG"/>
        </w:rPr>
        <w:t>В момента, в който направите инжекцията извадете иглата от писалката като използвате външната капачка на иглата. Това ще запази Humalog Mix25 стерилен и ще предпази изтичането му. Също така ще възпрепятства влизането на въздух в писалката и запушването на иглата</w:t>
      </w:r>
      <w:r>
        <w:rPr>
          <w:b/>
          <w:lang w:val="bg-BG"/>
        </w:rPr>
        <w:t>. Не предоставяйте Вашите игли на други лица</w:t>
      </w:r>
      <w:r>
        <w:rPr>
          <w:lang w:val="bg-BG"/>
        </w:rPr>
        <w:t xml:space="preserve">. </w:t>
      </w:r>
      <w:r w:rsidRPr="00B907BA">
        <w:rPr>
          <w:u w:val="single"/>
          <w:lang w:val="bg-BG"/>
        </w:rPr>
        <w:t>Не предоставяйте Вашата писалка на други лица</w:t>
      </w:r>
      <w:r>
        <w:rPr>
          <w:lang w:val="bg-BG"/>
        </w:rPr>
        <w:t>. Поставете капачката обратно на Вашата писалка.</w:t>
      </w:r>
      <w:r w:rsidR="00B907BA">
        <w:rPr>
          <w:lang w:val="bg-BG"/>
        </w:rPr>
        <w:t xml:space="preserve"> Оставете патрона в писалката.</w:t>
      </w:r>
    </w:p>
    <w:p w:rsidR="009127D5" w:rsidRDefault="009127D5">
      <w:pPr>
        <w:tabs>
          <w:tab w:val="clear" w:pos="567"/>
        </w:tabs>
        <w:spacing w:line="240" w:lineRule="auto"/>
        <w:jc w:val="both"/>
        <w:rPr>
          <w:b/>
          <w:lang w:val="bg-BG"/>
        </w:rPr>
      </w:pPr>
    </w:p>
    <w:p w:rsidR="009127D5" w:rsidRDefault="009127D5" w:rsidP="0065613D">
      <w:pPr>
        <w:keepNext/>
        <w:tabs>
          <w:tab w:val="clear" w:pos="567"/>
        </w:tabs>
        <w:suppressAutoHyphens/>
        <w:spacing w:line="240" w:lineRule="auto"/>
        <w:ind w:left="567" w:hanging="567"/>
        <w:rPr>
          <w:b/>
          <w:lang w:val="bg-BG"/>
        </w:rPr>
      </w:pPr>
      <w:r>
        <w:rPr>
          <w:b/>
          <w:lang w:val="bg-BG"/>
        </w:rPr>
        <w:t>По</w:t>
      </w:r>
      <w:r>
        <w:rPr>
          <w:b/>
          <w:lang w:val="bg-BG"/>
        </w:rPr>
        <w:noBreakHyphen/>
        <w:t>нататъшни инжекции</w:t>
      </w:r>
    </w:p>
    <w:p w:rsidR="009127D5" w:rsidRPr="000208B3" w:rsidRDefault="009127D5" w:rsidP="00B907BA">
      <w:pPr>
        <w:tabs>
          <w:tab w:val="clear" w:pos="567"/>
        </w:tabs>
        <w:spacing w:line="240" w:lineRule="auto"/>
        <w:ind w:left="540" w:hanging="540"/>
        <w:rPr>
          <w:lang w:val="bg-BG"/>
        </w:rPr>
      </w:pPr>
      <w:r>
        <w:rPr>
          <w:lang w:val="bg-BG"/>
        </w:rPr>
        <w:sym w:font="Symbol" w:char="F0B7"/>
      </w:r>
      <w:r>
        <w:rPr>
          <w:lang w:val="bg-BG"/>
        </w:rPr>
        <w:tab/>
        <w:t xml:space="preserve">Преди всяка инжекция изберете 1 или 2 единици и натиснете бутона като държите писалката нагоре, докато не излезе капка Humalog </w:t>
      </w:r>
      <w:r w:rsidRPr="00EE1C29">
        <w:rPr>
          <w:lang w:val="bg-BG"/>
        </w:rPr>
        <w:t>Mix25</w:t>
      </w:r>
      <w:r w:rsidRPr="00CC4C57">
        <w:rPr>
          <w:szCs w:val="22"/>
          <w:lang w:val="bg-BG"/>
        </w:rPr>
        <w:t xml:space="preserve"> </w:t>
      </w:r>
      <w:r w:rsidRPr="00EE1C29">
        <w:rPr>
          <w:lang w:val="bg-BG"/>
        </w:rPr>
        <w:t>през</w:t>
      </w:r>
      <w:r>
        <w:rPr>
          <w:lang w:val="bg-BG"/>
        </w:rPr>
        <w:t xml:space="preserve"> иглата. Можете да видите колко Humalog остава като погледнете от градуираната страна на патрона. Разстоянието между отделните чертички е около 20 единици. Ако няма достатъчно количество за Вашата доза сменете патрона.</w:t>
      </w:r>
    </w:p>
    <w:p w:rsidR="009127D5" w:rsidRDefault="009127D5">
      <w:pPr>
        <w:tabs>
          <w:tab w:val="clear" w:pos="567"/>
        </w:tabs>
        <w:spacing w:line="240" w:lineRule="auto"/>
        <w:rPr>
          <w:lang w:val="bg-BG"/>
        </w:rPr>
      </w:pPr>
    </w:p>
    <w:p w:rsidR="009127D5" w:rsidRDefault="009127D5">
      <w:pPr>
        <w:tabs>
          <w:tab w:val="clear" w:pos="567"/>
        </w:tabs>
        <w:spacing w:line="240" w:lineRule="auto"/>
        <w:rPr>
          <w:b/>
          <w:lang w:val="bg-BG"/>
        </w:rPr>
      </w:pPr>
      <w:r>
        <w:rPr>
          <w:b/>
          <w:lang w:val="bg-BG"/>
        </w:rPr>
        <w:t>Да не се смесва какъвто и да е друг инсулин в патроните Humalog Mix25. След като патронът се изпразни да не се използва отново.</w:t>
      </w:r>
    </w:p>
    <w:p w:rsidR="009127D5" w:rsidRDefault="009127D5">
      <w:pPr>
        <w:tabs>
          <w:tab w:val="clear" w:pos="567"/>
        </w:tabs>
        <w:spacing w:line="240" w:lineRule="auto"/>
        <w:ind w:left="567" w:hanging="567"/>
        <w:jc w:val="both"/>
        <w:rPr>
          <w:lang w:val="bg-BG"/>
        </w:rPr>
      </w:pPr>
    </w:p>
    <w:p w:rsidR="009127D5" w:rsidRDefault="009127D5" w:rsidP="00D738DD">
      <w:pPr>
        <w:keepNext/>
        <w:numPr>
          <w:ilvl w:val="12"/>
          <w:numId w:val="0"/>
        </w:numPr>
        <w:tabs>
          <w:tab w:val="clear" w:pos="567"/>
        </w:tabs>
        <w:suppressAutoHyphens/>
        <w:spacing w:line="240" w:lineRule="auto"/>
        <w:rPr>
          <w:b/>
          <w:noProof/>
          <w:szCs w:val="22"/>
          <w:lang w:val="bg-BG"/>
        </w:rPr>
      </w:pPr>
      <w:r>
        <w:rPr>
          <w:b/>
          <w:noProof/>
          <w:szCs w:val="22"/>
          <w:lang w:val="bg-BG"/>
        </w:rPr>
        <w:t>Ако сте приложили повече от необходимата доза Humalog Mix25</w:t>
      </w:r>
    </w:p>
    <w:p w:rsidR="009127D5" w:rsidRDefault="009127D5">
      <w:pPr>
        <w:numPr>
          <w:ilvl w:val="12"/>
          <w:numId w:val="0"/>
        </w:numPr>
        <w:tabs>
          <w:tab w:val="clear" w:pos="567"/>
        </w:tabs>
        <w:spacing w:line="240" w:lineRule="auto"/>
        <w:ind w:right="-2"/>
        <w:outlineLvl w:val="0"/>
        <w:rPr>
          <w:noProof/>
          <w:szCs w:val="22"/>
          <w:lang w:val="bg-BG"/>
        </w:rPr>
      </w:pPr>
      <w:r>
        <w:rPr>
          <w:noProof/>
          <w:szCs w:val="22"/>
          <w:lang w:val="bg-BG"/>
        </w:rPr>
        <w:t xml:space="preserve">Ако сте приложили повече </w:t>
      </w:r>
      <w:r w:rsidR="0041548B" w:rsidRPr="0041548B">
        <w:rPr>
          <w:noProof/>
          <w:szCs w:val="22"/>
          <w:lang w:val="bg-BG"/>
        </w:rPr>
        <w:t xml:space="preserve">от необходимата доза </w:t>
      </w:r>
      <w:r>
        <w:rPr>
          <w:noProof/>
          <w:szCs w:val="22"/>
          <w:lang w:val="bg-BG"/>
        </w:rPr>
        <w:t>Humalog Mix25</w:t>
      </w:r>
      <w:r w:rsidR="00507F08" w:rsidRPr="0028363F">
        <w:rPr>
          <w:noProof/>
          <w:szCs w:val="22"/>
          <w:lang w:val="bg-BG"/>
        </w:rPr>
        <w:t xml:space="preserve"> </w:t>
      </w:r>
      <w:r w:rsidR="00507F08" w:rsidRPr="00507F08">
        <w:rPr>
          <w:noProof/>
          <w:szCs w:val="22"/>
          <w:lang w:val="bg-BG"/>
        </w:rPr>
        <w:t xml:space="preserve">или не сте сигурни колко сте инжектирали, </w:t>
      </w:r>
      <w:r w:rsidR="00507F08" w:rsidRPr="00507F08">
        <w:rPr>
          <w:noProof/>
          <w:szCs w:val="22"/>
          <w:lang w:val="ru-RU"/>
        </w:rPr>
        <w:t xml:space="preserve">нивото на кръвната Ви захар </w:t>
      </w:r>
      <w:r w:rsidR="00D133C1">
        <w:rPr>
          <w:noProof/>
          <w:szCs w:val="22"/>
          <w:lang w:val="ru-RU"/>
        </w:rPr>
        <w:t>може да стане ниско</w:t>
      </w:r>
      <w:r>
        <w:rPr>
          <w:noProof/>
          <w:szCs w:val="22"/>
          <w:lang w:val="bg-BG"/>
        </w:rPr>
        <w:t>. Проверете нивото на кръвната си захар.</w:t>
      </w:r>
    </w:p>
    <w:p w:rsidR="00D55C38" w:rsidRDefault="00D55C38" w:rsidP="00D506C2">
      <w:pPr>
        <w:numPr>
          <w:ilvl w:val="12"/>
          <w:numId w:val="0"/>
        </w:numPr>
        <w:tabs>
          <w:tab w:val="clear" w:pos="567"/>
        </w:tabs>
        <w:spacing w:line="240" w:lineRule="auto"/>
        <w:ind w:right="-2"/>
        <w:outlineLvl w:val="0"/>
        <w:rPr>
          <w:lang w:val="bg-BG"/>
        </w:rPr>
      </w:pPr>
    </w:p>
    <w:p w:rsidR="009127D5" w:rsidRDefault="009127D5" w:rsidP="00D506C2">
      <w:pPr>
        <w:numPr>
          <w:ilvl w:val="12"/>
          <w:numId w:val="0"/>
        </w:numPr>
        <w:tabs>
          <w:tab w:val="clear" w:pos="567"/>
        </w:tabs>
        <w:spacing w:line="240" w:lineRule="auto"/>
        <w:ind w:right="-2"/>
        <w:outlineLvl w:val="0"/>
        <w:rPr>
          <w:lang w:val="bg-BG"/>
        </w:rPr>
      </w:pPr>
      <w:r>
        <w:rPr>
          <w:lang w:val="bg-BG"/>
        </w:rPr>
        <w:t>Ако кръвната Ви захар е ниска</w:t>
      </w:r>
      <w:r w:rsidR="00D506C2">
        <w:rPr>
          <w:lang w:val="bg-BG"/>
        </w:rPr>
        <w:t xml:space="preserve"> </w:t>
      </w:r>
      <w:r w:rsidR="00D506C2" w:rsidRPr="004714B9">
        <w:rPr>
          <w:b/>
          <w:bCs/>
          <w:lang w:val="bg-BG"/>
        </w:rPr>
        <w:t>(лека хипогликемия)</w:t>
      </w:r>
      <w:r>
        <w:rPr>
          <w:lang w:val="bg-BG"/>
        </w:rPr>
        <w:t>, вземете таблетки глюкоза, захар или изпийте подсладена напитка. След това яжте плод, бисквити или сандвич, както Ви е препоръчал лекаря и си починете. В повечето случаи това ще Ви помогне да превъзмогнете</w:t>
      </w:r>
      <w:r>
        <w:rPr>
          <w:i/>
          <w:lang w:val="bg-BG"/>
        </w:rPr>
        <w:t xml:space="preserve"> </w:t>
      </w:r>
      <w:r>
        <w:rPr>
          <w:lang w:val="bg-BG"/>
        </w:rPr>
        <w:t>леката хипогликемия или ниска степен на инсулиново предозиране. Ако се почуствате по</w:t>
      </w:r>
      <w:r>
        <w:rPr>
          <w:lang w:val="bg-BG"/>
        </w:rPr>
        <w:noBreakHyphen/>
        <w:t>зле и дишането Ви е повърхностно и кожата Ви става бледа, веднага се обадете на Вашия лекар. Твърде тежка хипогликемия може да се лекува с глюкагонова инжекция. Хапнете глюкоза или захар след глюкагоновата инжекция. Ако няма отговор към глюкагона Вие ще трябва да отидете в болница. Помолете Вашия лекар да Ви разкаже за глюкагона.</w:t>
      </w:r>
    </w:p>
    <w:p w:rsidR="009127D5" w:rsidRDefault="009127D5">
      <w:pPr>
        <w:numPr>
          <w:ilvl w:val="12"/>
          <w:numId w:val="0"/>
        </w:numPr>
        <w:tabs>
          <w:tab w:val="clear" w:pos="567"/>
        </w:tabs>
        <w:spacing w:line="240" w:lineRule="auto"/>
        <w:ind w:right="-2"/>
        <w:outlineLvl w:val="0"/>
        <w:rPr>
          <w:b/>
          <w:noProof/>
          <w:szCs w:val="22"/>
          <w:lang w:val="bg-BG"/>
        </w:rPr>
      </w:pPr>
    </w:p>
    <w:p w:rsidR="009127D5" w:rsidRDefault="009127D5" w:rsidP="00D738DD">
      <w:pPr>
        <w:keepNext/>
        <w:numPr>
          <w:ilvl w:val="12"/>
          <w:numId w:val="0"/>
        </w:numPr>
        <w:tabs>
          <w:tab w:val="clear" w:pos="567"/>
        </w:tabs>
        <w:suppressAutoHyphens/>
        <w:spacing w:line="240" w:lineRule="auto"/>
        <w:rPr>
          <w:b/>
          <w:noProof/>
          <w:szCs w:val="22"/>
          <w:lang w:val="bg-BG"/>
        </w:rPr>
      </w:pPr>
      <w:r>
        <w:rPr>
          <w:b/>
          <w:noProof/>
          <w:szCs w:val="22"/>
          <w:lang w:val="bg-BG"/>
        </w:rPr>
        <w:t>Ако сте пропуснали да приложите Humalog Mix25</w:t>
      </w:r>
    </w:p>
    <w:p w:rsidR="009127D5" w:rsidRDefault="009127D5">
      <w:pPr>
        <w:numPr>
          <w:ilvl w:val="12"/>
          <w:numId w:val="0"/>
        </w:numPr>
        <w:tabs>
          <w:tab w:val="clear" w:pos="567"/>
        </w:tabs>
        <w:spacing w:line="240" w:lineRule="auto"/>
        <w:ind w:right="-2"/>
        <w:outlineLvl w:val="0"/>
        <w:rPr>
          <w:noProof/>
          <w:szCs w:val="22"/>
          <w:lang w:val="bg-BG"/>
        </w:rPr>
      </w:pPr>
      <w:r>
        <w:rPr>
          <w:noProof/>
          <w:szCs w:val="22"/>
          <w:lang w:val="bg-BG"/>
        </w:rPr>
        <w:t xml:space="preserve">Ако сте приложили по-малко </w:t>
      </w:r>
      <w:r w:rsidR="00D55C38" w:rsidRPr="00D078EF">
        <w:rPr>
          <w:noProof/>
          <w:szCs w:val="22"/>
          <w:lang w:val="bg-BG"/>
        </w:rPr>
        <w:t xml:space="preserve">от необходимата доза </w:t>
      </w:r>
      <w:r>
        <w:rPr>
          <w:noProof/>
          <w:szCs w:val="22"/>
          <w:lang w:val="bg-BG"/>
        </w:rPr>
        <w:t>Humalog Mix25</w:t>
      </w:r>
      <w:r w:rsidR="00D55C38" w:rsidRPr="0028363F">
        <w:rPr>
          <w:noProof/>
          <w:szCs w:val="22"/>
          <w:lang w:val="bg-BG"/>
        </w:rPr>
        <w:t xml:space="preserve"> </w:t>
      </w:r>
      <w:r w:rsidR="00D55C38" w:rsidRPr="00D55C38">
        <w:rPr>
          <w:noProof/>
          <w:szCs w:val="22"/>
          <w:lang w:val="bg-BG"/>
        </w:rPr>
        <w:t>или не сте сигурни колко сте инжектирали</w:t>
      </w:r>
      <w:bookmarkStart w:id="20" w:name="_Hlk48253354"/>
      <w:r w:rsidR="00D55C38" w:rsidRPr="00D55C38">
        <w:rPr>
          <w:noProof/>
          <w:szCs w:val="22"/>
          <w:lang w:val="ru-RU"/>
        </w:rPr>
        <w:t xml:space="preserve">нивото на кръвната Ви захар </w:t>
      </w:r>
      <w:bookmarkEnd w:id="20"/>
      <w:r w:rsidR="001A5226">
        <w:rPr>
          <w:noProof/>
          <w:szCs w:val="22"/>
          <w:lang w:val="ru-RU"/>
        </w:rPr>
        <w:t>може значително да се повиши</w:t>
      </w:r>
      <w:r>
        <w:rPr>
          <w:noProof/>
          <w:szCs w:val="22"/>
          <w:lang w:val="bg-BG"/>
        </w:rPr>
        <w:t>. Проверете нивото на кръвната си захар.</w:t>
      </w:r>
    </w:p>
    <w:p w:rsidR="009127D5" w:rsidRDefault="009127D5">
      <w:pPr>
        <w:numPr>
          <w:ilvl w:val="12"/>
          <w:numId w:val="0"/>
        </w:numPr>
        <w:tabs>
          <w:tab w:val="clear" w:pos="567"/>
        </w:tabs>
        <w:spacing w:line="240" w:lineRule="auto"/>
        <w:ind w:right="-2"/>
        <w:outlineLvl w:val="0"/>
        <w:rPr>
          <w:noProof/>
          <w:szCs w:val="22"/>
          <w:lang w:val="bg-BG"/>
        </w:rPr>
      </w:pPr>
    </w:p>
    <w:p w:rsidR="00D506C2" w:rsidRDefault="009127D5" w:rsidP="00B907BA">
      <w:pPr>
        <w:tabs>
          <w:tab w:val="clear" w:pos="567"/>
        </w:tabs>
        <w:spacing w:line="240" w:lineRule="auto"/>
        <w:rPr>
          <w:lang w:val="bg-BG"/>
        </w:rPr>
      </w:pPr>
      <w:r>
        <w:rPr>
          <w:lang w:val="bg-BG"/>
        </w:rPr>
        <w:t>Ако хипогликемията (ниски стойности на кръвна захар) или хипергликемията (високи стойности на кръвна захар) не се лекуват, то те могат да бъдат много сериозни и да предизвикат главоболие, гадене, повръщане, обезводняване, безсъзнание, кома или дори смърт. (вижте А и Б в точка</w:t>
      </w:r>
      <w:r w:rsidR="00B907BA">
        <w:rPr>
          <w:lang w:val="bg-BG"/>
        </w:rPr>
        <w:t> </w:t>
      </w:r>
      <w:r>
        <w:rPr>
          <w:lang w:val="bg-BG"/>
        </w:rPr>
        <w:t>4. „Възможни нежелани реакции”).</w:t>
      </w:r>
    </w:p>
    <w:p w:rsidR="00D506C2" w:rsidRDefault="00D506C2" w:rsidP="00D506C2">
      <w:pPr>
        <w:tabs>
          <w:tab w:val="clear" w:pos="567"/>
        </w:tabs>
        <w:spacing w:line="240" w:lineRule="auto"/>
        <w:rPr>
          <w:lang w:val="bg-BG"/>
        </w:rPr>
      </w:pPr>
    </w:p>
    <w:p w:rsidR="009127D5" w:rsidRDefault="00D506C2" w:rsidP="00D506C2">
      <w:pPr>
        <w:tabs>
          <w:tab w:val="clear" w:pos="567"/>
        </w:tabs>
        <w:spacing w:line="240" w:lineRule="auto"/>
        <w:rPr>
          <w:lang w:val="bg-BG"/>
        </w:rPr>
      </w:pPr>
      <w:r w:rsidRPr="004714B9">
        <w:rPr>
          <w:b/>
          <w:bCs/>
          <w:lang w:val="bg-BG"/>
        </w:rPr>
        <w:t>Три прости стъпки</w:t>
      </w:r>
      <w:r>
        <w:rPr>
          <w:lang w:val="bg-BG"/>
        </w:rPr>
        <w:t xml:space="preserve"> да се избегне хипогликемия или хипергликемия са:</w:t>
      </w:r>
    </w:p>
    <w:p w:rsidR="009127D5" w:rsidRDefault="009127D5">
      <w:pPr>
        <w:numPr>
          <w:ilvl w:val="12"/>
          <w:numId w:val="0"/>
        </w:numPr>
        <w:tabs>
          <w:tab w:val="clear" w:pos="567"/>
        </w:tabs>
        <w:spacing w:line="240" w:lineRule="auto"/>
        <w:ind w:left="540" w:right="-2" w:hanging="540"/>
        <w:rPr>
          <w:noProof/>
          <w:szCs w:val="22"/>
          <w:lang w:val="bg-BG"/>
        </w:rPr>
      </w:pPr>
      <w:r>
        <w:rPr>
          <w:lang w:val="bg-BG"/>
        </w:rPr>
        <w:sym w:font="Symbol" w:char="F0B7"/>
      </w:r>
      <w:r>
        <w:rPr>
          <w:rFonts w:eastAsia="Arial Unicode MS" w:cs="Arial Unicode MS"/>
          <w:noProof/>
          <w:szCs w:val="22"/>
          <w:lang w:val="bg-BG"/>
        </w:rPr>
        <w:tab/>
      </w:r>
      <w:r>
        <w:rPr>
          <w:lang w:val="bg-BG"/>
        </w:rPr>
        <w:t>Винаги пазете резервни спринцовки и резервни флакони с Humalog Mix25, или резервни писалки и патрони в случай, че загубите Вашата писалка или патрони или пък те се повредят.</w:t>
      </w:r>
    </w:p>
    <w:p w:rsidR="009127D5" w:rsidRDefault="009127D5">
      <w:pPr>
        <w:tabs>
          <w:tab w:val="clear" w:pos="567"/>
        </w:tabs>
        <w:spacing w:line="240" w:lineRule="auto"/>
        <w:jc w:val="both"/>
        <w:rPr>
          <w:lang w:val="bg-BG"/>
        </w:rPr>
      </w:pPr>
      <w:r>
        <w:rPr>
          <w:lang w:val="bg-BG"/>
        </w:rPr>
        <w:sym w:font="Symbol" w:char="F0B7"/>
      </w:r>
      <w:r>
        <w:rPr>
          <w:lang w:val="bg-BG"/>
        </w:rPr>
        <w:tab/>
        <w:t>Винаги носете нещо, което да показва, че сте диабетик.</w:t>
      </w:r>
    </w:p>
    <w:p w:rsidR="009127D5" w:rsidRDefault="009127D5">
      <w:pPr>
        <w:tabs>
          <w:tab w:val="clear" w:pos="567"/>
        </w:tabs>
        <w:spacing w:line="240" w:lineRule="auto"/>
        <w:jc w:val="both"/>
        <w:rPr>
          <w:lang w:val="bg-BG"/>
        </w:rPr>
      </w:pPr>
      <w:r>
        <w:rPr>
          <w:lang w:val="bg-BG"/>
        </w:rPr>
        <w:sym w:font="Symbol" w:char="F0B7"/>
      </w:r>
      <w:r>
        <w:rPr>
          <w:lang w:val="bg-BG"/>
        </w:rPr>
        <w:tab/>
        <w:t>Винаги носете захар със себе си.</w:t>
      </w:r>
    </w:p>
    <w:p w:rsidR="009127D5" w:rsidRDefault="009127D5">
      <w:pPr>
        <w:tabs>
          <w:tab w:val="clear" w:pos="567"/>
        </w:tabs>
        <w:spacing w:line="240" w:lineRule="auto"/>
        <w:jc w:val="both"/>
        <w:rPr>
          <w:lang w:val="bg-BG"/>
        </w:rPr>
      </w:pPr>
    </w:p>
    <w:p w:rsidR="009127D5" w:rsidRDefault="009127D5" w:rsidP="0065613D">
      <w:pPr>
        <w:keepNext/>
        <w:numPr>
          <w:ilvl w:val="12"/>
          <w:numId w:val="0"/>
        </w:numPr>
        <w:tabs>
          <w:tab w:val="clear" w:pos="567"/>
        </w:tabs>
        <w:suppressAutoHyphens/>
        <w:spacing w:line="240" w:lineRule="auto"/>
        <w:ind w:left="567" w:hanging="567"/>
        <w:rPr>
          <w:b/>
          <w:noProof/>
          <w:szCs w:val="22"/>
          <w:lang w:val="bg-BG"/>
        </w:rPr>
      </w:pPr>
      <w:r>
        <w:rPr>
          <w:b/>
          <w:noProof/>
          <w:szCs w:val="22"/>
          <w:lang w:val="bg-BG"/>
        </w:rPr>
        <w:t>Ако сте спрели прил</w:t>
      </w:r>
      <w:r w:rsidR="00CA04DA">
        <w:rPr>
          <w:b/>
          <w:noProof/>
          <w:szCs w:val="22"/>
          <w:lang w:val="bg-BG"/>
        </w:rPr>
        <w:t>ожението</w:t>
      </w:r>
      <w:r>
        <w:rPr>
          <w:b/>
          <w:noProof/>
          <w:szCs w:val="22"/>
          <w:lang w:val="bg-BG"/>
        </w:rPr>
        <w:t xml:space="preserve"> на Humalog Mix25</w:t>
      </w:r>
    </w:p>
    <w:p w:rsidR="009127D5" w:rsidRDefault="009127D5">
      <w:pPr>
        <w:numPr>
          <w:ilvl w:val="12"/>
          <w:numId w:val="0"/>
        </w:numPr>
        <w:tabs>
          <w:tab w:val="clear" w:pos="567"/>
        </w:tabs>
        <w:spacing w:line="240" w:lineRule="auto"/>
        <w:ind w:right="-2"/>
        <w:outlineLvl w:val="0"/>
        <w:rPr>
          <w:noProof/>
          <w:szCs w:val="22"/>
          <w:lang w:val="bg-BG"/>
        </w:rPr>
      </w:pPr>
      <w:r>
        <w:rPr>
          <w:noProof/>
          <w:szCs w:val="22"/>
          <w:lang w:val="bg-BG"/>
        </w:rPr>
        <w:t>Ако сте приложили по-малко Humalog Mix25, отколкото Ви е необходимо, може да настъпи повишаване на кръвната захар. Не променяйте инсулина, предназначен за Вас, освен ако не Ви каже Вашия лекар.</w:t>
      </w:r>
    </w:p>
    <w:p w:rsidR="009127D5" w:rsidRDefault="009127D5">
      <w:pPr>
        <w:numPr>
          <w:ilvl w:val="12"/>
          <w:numId w:val="0"/>
        </w:numPr>
        <w:tabs>
          <w:tab w:val="clear" w:pos="567"/>
        </w:tabs>
        <w:spacing w:line="240" w:lineRule="auto"/>
        <w:ind w:left="567" w:right="-2" w:hanging="567"/>
        <w:rPr>
          <w:noProof/>
          <w:szCs w:val="22"/>
          <w:lang w:val="bg-BG"/>
        </w:rPr>
      </w:pPr>
    </w:p>
    <w:p w:rsidR="009127D5" w:rsidRDefault="009127D5" w:rsidP="000650B1">
      <w:pPr>
        <w:numPr>
          <w:ilvl w:val="12"/>
          <w:numId w:val="0"/>
        </w:numPr>
        <w:tabs>
          <w:tab w:val="clear" w:pos="567"/>
        </w:tabs>
        <w:spacing w:line="240" w:lineRule="auto"/>
        <w:ind w:right="-2"/>
        <w:rPr>
          <w:noProof/>
          <w:szCs w:val="22"/>
          <w:lang w:val="bg-BG"/>
        </w:rPr>
      </w:pPr>
      <w:r>
        <w:rPr>
          <w:noProof/>
          <w:szCs w:val="22"/>
          <w:lang w:val="bg-BG"/>
        </w:rPr>
        <w:t xml:space="preserve">Ако имате някакви допълнителни въпроси, свързани с употребата на </w:t>
      </w:r>
      <w:r w:rsidR="00AA33BC">
        <w:rPr>
          <w:noProof/>
          <w:szCs w:val="22"/>
          <w:lang w:val="bg-BG"/>
        </w:rPr>
        <w:t>това лекарство</w:t>
      </w:r>
      <w:r>
        <w:rPr>
          <w:noProof/>
          <w:szCs w:val="22"/>
          <w:lang w:val="bg-BG"/>
        </w:rPr>
        <w:t>, попитайте Вашия лекар или фармацевт.</w:t>
      </w:r>
    </w:p>
    <w:p w:rsidR="009127D5" w:rsidRDefault="009127D5">
      <w:pPr>
        <w:numPr>
          <w:ilvl w:val="12"/>
          <w:numId w:val="0"/>
        </w:numPr>
        <w:tabs>
          <w:tab w:val="clear" w:pos="567"/>
        </w:tabs>
        <w:spacing w:line="240" w:lineRule="auto"/>
        <w:ind w:left="567" w:right="-2" w:hanging="567"/>
        <w:rPr>
          <w:noProof/>
          <w:szCs w:val="22"/>
          <w:lang w:val="bg-BG"/>
        </w:rPr>
      </w:pPr>
    </w:p>
    <w:p w:rsidR="009127D5" w:rsidRDefault="009127D5">
      <w:pPr>
        <w:numPr>
          <w:ilvl w:val="12"/>
          <w:numId w:val="0"/>
        </w:numPr>
        <w:tabs>
          <w:tab w:val="clear" w:pos="567"/>
        </w:tabs>
        <w:spacing w:line="240" w:lineRule="auto"/>
        <w:ind w:left="567" w:right="-2" w:hanging="567"/>
        <w:rPr>
          <w:noProof/>
          <w:szCs w:val="22"/>
          <w:lang w:val="bg-BG"/>
        </w:rPr>
      </w:pPr>
    </w:p>
    <w:p w:rsidR="009127D5" w:rsidRDefault="009127D5" w:rsidP="00D506C2">
      <w:pPr>
        <w:keepNext/>
        <w:numPr>
          <w:ilvl w:val="12"/>
          <w:numId w:val="0"/>
        </w:numPr>
        <w:tabs>
          <w:tab w:val="clear" w:pos="567"/>
        </w:tabs>
        <w:suppressAutoHyphens/>
        <w:spacing w:line="240" w:lineRule="auto"/>
        <w:ind w:left="567" w:hanging="567"/>
        <w:rPr>
          <w:noProof/>
          <w:szCs w:val="22"/>
          <w:lang w:val="bg-BG"/>
        </w:rPr>
      </w:pPr>
      <w:r>
        <w:rPr>
          <w:b/>
          <w:noProof/>
          <w:szCs w:val="22"/>
          <w:lang w:val="bg-BG"/>
        </w:rPr>
        <w:t>4.</w:t>
      </w:r>
      <w:r>
        <w:rPr>
          <w:b/>
          <w:noProof/>
          <w:szCs w:val="22"/>
          <w:lang w:val="bg-BG"/>
        </w:rPr>
        <w:tab/>
        <w:t>В</w:t>
      </w:r>
      <w:r w:rsidR="00D506C2" w:rsidRPr="000D3C7C">
        <w:rPr>
          <w:b/>
          <w:noProof/>
          <w:szCs w:val="22"/>
          <w:lang w:val="bg-BG"/>
        </w:rPr>
        <w:t>ъзможни нежелани реакции</w:t>
      </w:r>
    </w:p>
    <w:p w:rsidR="009127D5" w:rsidRDefault="009127D5" w:rsidP="0065613D">
      <w:pPr>
        <w:keepNext/>
        <w:numPr>
          <w:ilvl w:val="12"/>
          <w:numId w:val="0"/>
        </w:numPr>
        <w:tabs>
          <w:tab w:val="clear" w:pos="567"/>
        </w:tabs>
        <w:suppressAutoHyphens/>
        <w:spacing w:line="240" w:lineRule="auto"/>
        <w:ind w:left="567" w:hanging="567"/>
        <w:rPr>
          <w:noProof/>
          <w:szCs w:val="22"/>
          <w:lang w:val="bg-BG"/>
        </w:rPr>
      </w:pPr>
    </w:p>
    <w:p w:rsidR="009127D5" w:rsidRPr="000208B3" w:rsidRDefault="009127D5">
      <w:pPr>
        <w:numPr>
          <w:ilvl w:val="12"/>
          <w:numId w:val="0"/>
        </w:numPr>
        <w:tabs>
          <w:tab w:val="clear" w:pos="567"/>
        </w:tabs>
        <w:spacing w:line="240" w:lineRule="auto"/>
        <w:ind w:right="-29"/>
        <w:rPr>
          <w:noProof/>
          <w:szCs w:val="22"/>
          <w:lang w:val="bg-BG"/>
        </w:rPr>
      </w:pPr>
      <w:r>
        <w:rPr>
          <w:noProof/>
          <w:szCs w:val="22"/>
          <w:lang w:val="bg-BG"/>
        </w:rPr>
        <w:t xml:space="preserve">Както всички лекарства, </w:t>
      </w:r>
      <w:r w:rsidR="002E1B46">
        <w:rPr>
          <w:noProof/>
          <w:szCs w:val="22"/>
          <w:lang w:val="bg-BG"/>
        </w:rPr>
        <w:t>това лекарство</w:t>
      </w:r>
      <w:r>
        <w:rPr>
          <w:noProof/>
          <w:szCs w:val="22"/>
          <w:lang w:val="bg-BG"/>
        </w:rPr>
        <w:t xml:space="preserve"> може да предизвика нежелани </w:t>
      </w:r>
      <w:r w:rsidR="00CA04DA">
        <w:rPr>
          <w:noProof/>
          <w:szCs w:val="22"/>
          <w:lang w:val="bg-BG"/>
        </w:rPr>
        <w:t>реакции</w:t>
      </w:r>
      <w:r>
        <w:rPr>
          <w:noProof/>
          <w:szCs w:val="22"/>
          <w:lang w:val="bg-BG"/>
        </w:rPr>
        <w:t>, въпреки че не всеки ги получава.</w:t>
      </w:r>
    </w:p>
    <w:p w:rsidR="009127D5" w:rsidRDefault="009127D5">
      <w:pPr>
        <w:numPr>
          <w:ilvl w:val="12"/>
          <w:numId w:val="0"/>
        </w:numPr>
        <w:tabs>
          <w:tab w:val="clear" w:pos="567"/>
        </w:tabs>
        <w:spacing w:line="240" w:lineRule="auto"/>
        <w:ind w:right="-29"/>
        <w:rPr>
          <w:noProof/>
          <w:szCs w:val="22"/>
          <w:lang w:val="bg-BG"/>
        </w:rPr>
      </w:pPr>
    </w:p>
    <w:p w:rsidR="009127D5" w:rsidRDefault="009127D5">
      <w:pPr>
        <w:tabs>
          <w:tab w:val="clear" w:pos="567"/>
        </w:tabs>
        <w:spacing w:line="240" w:lineRule="auto"/>
        <w:jc w:val="both"/>
        <w:rPr>
          <w:lang w:val="bg-BG"/>
        </w:rPr>
      </w:pPr>
      <w:r>
        <w:rPr>
          <w:lang w:val="bg-BG"/>
        </w:rPr>
        <w:t>Системната алергия е рядка (</w:t>
      </w:r>
      <w:r>
        <w:rPr>
          <w:lang w:val="en-US"/>
        </w:rPr>
        <w:sym w:font="Symbol" w:char="F0B3"/>
      </w:r>
      <w:r>
        <w:rPr>
          <w:lang w:val="bg-BG"/>
        </w:rPr>
        <w:t xml:space="preserve"> 1/10 000 до </w:t>
      </w:r>
      <w:r>
        <w:rPr>
          <w:lang w:val="bg-BG"/>
        </w:rPr>
        <w:sym w:font="Symbol" w:char="F03C"/>
      </w:r>
      <w:r>
        <w:rPr>
          <w:lang w:val="bg-BG"/>
        </w:rPr>
        <w:t>1/1 000). Симптомите са следните:</w:t>
      </w:r>
    </w:p>
    <w:p w:rsidR="009127D5" w:rsidRDefault="009127D5" w:rsidP="00323594">
      <w:pPr>
        <w:numPr>
          <w:ilvl w:val="0"/>
          <w:numId w:val="19"/>
        </w:numPr>
        <w:tabs>
          <w:tab w:val="clear" w:pos="567"/>
        </w:tabs>
        <w:spacing w:line="240" w:lineRule="auto"/>
        <w:rPr>
          <w:lang w:val="bg-BG"/>
        </w:rPr>
      </w:pPr>
      <w:r>
        <w:rPr>
          <w:lang w:val="bg-BG"/>
        </w:rPr>
        <w:t>обрив по цялото тяло</w:t>
      </w:r>
      <w:r>
        <w:rPr>
          <w:lang w:val="bg-BG"/>
        </w:rPr>
        <w:tab/>
      </w:r>
      <w:r>
        <w:rPr>
          <w:lang w:val="bg-BG"/>
        </w:rPr>
        <w:tab/>
      </w:r>
      <w:r>
        <w:rPr>
          <w:lang w:val="bg-BG"/>
        </w:rPr>
        <w:tab/>
      </w:r>
      <w:r>
        <w:rPr>
          <w:lang w:val="bg-BG"/>
        </w:rPr>
        <w:sym w:font="Symbol" w:char="F0B7"/>
      </w:r>
      <w:r>
        <w:rPr>
          <w:lang w:val="bg-BG"/>
        </w:rPr>
        <w:tab/>
        <w:t>спадане на кръвното налягане</w:t>
      </w:r>
    </w:p>
    <w:p w:rsidR="009127D5" w:rsidRDefault="009127D5" w:rsidP="00323594">
      <w:pPr>
        <w:numPr>
          <w:ilvl w:val="0"/>
          <w:numId w:val="18"/>
        </w:numPr>
        <w:tabs>
          <w:tab w:val="clear" w:pos="567"/>
        </w:tabs>
        <w:spacing w:line="240" w:lineRule="auto"/>
        <w:rPr>
          <w:lang w:val="bg-BG"/>
        </w:rPr>
      </w:pPr>
      <w:r>
        <w:rPr>
          <w:lang w:val="bg-BG"/>
        </w:rPr>
        <w:t>затруднено дишане</w:t>
      </w:r>
      <w:r>
        <w:rPr>
          <w:lang w:val="bg-BG"/>
        </w:rPr>
        <w:tab/>
      </w:r>
      <w:r>
        <w:rPr>
          <w:lang w:val="bg-BG"/>
        </w:rPr>
        <w:tab/>
      </w:r>
      <w:r>
        <w:rPr>
          <w:lang w:val="bg-BG"/>
        </w:rPr>
        <w:tab/>
      </w:r>
      <w:r>
        <w:rPr>
          <w:lang w:val="bg-BG"/>
        </w:rPr>
        <w:sym w:font="Symbol" w:char="F0B7"/>
      </w:r>
      <w:r>
        <w:rPr>
          <w:lang w:val="bg-BG"/>
        </w:rPr>
        <w:tab/>
        <w:t>ускорена сърдечна дейност</w:t>
      </w:r>
    </w:p>
    <w:p w:rsidR="009127D5" w:rsidRDefault="009127D5" w:rsidP="00323594">
      <w:pPr>
        <w:numPr>
          <w:ilvl w:val="0"/>
          <w:numId w:val="18"/>
        </w:numPr>
        <w:tabs>
          <w:tab w:val="clear" w:pos="567"/>
        </w:tabs>
        <w:spacing w:line="240" w:lineRule="auto"/>
        <w:rPr>
          <w:lang w:val="bg-BG"/>
        </w:rPr>
      </w:pPr>
      <w:r>
        <w:rPr>
          <w:lang w:val="bg-BG"/>
        </w:rPr>
        <w:t>хриптящо дишане</w:t>
      </w:r>
      <w:r>
        <w:rPr>
          <w:lang w:val="bg-BG"/>
        </w:rPr>
        <w:tab/>
      </w:r>
      <w:r>
        <w:rPr>
          <w:lang w:val="bg-BG"/>
        </w:rPr>
        <w:tab/>
      </w:r>
      <w:r>
        <w:tab/>
      </w:r>
      <w:r>
        <w:rPr>
          <w:lang w:val="bg-BG"/>
        </w:rPr>
        <w:sym w:font="Symbol" w:char="F0B7"/>
      </w:r>
      <w:r>
        <w:rPr>
          <w:lang w:val="bg-BG"/>
        </w:rPr>
        <w:tab/>
        <w:t>изпотяване</w:t>
      </w:r>
    </w:p>
    <w:p w:rsidR="009127D5" w:rsidRDefault="009127D5">
      <w:pPr>
        <w:tabs>
          <w:tab w:val="clear" w:pos="567"/>
        </w:tabs>
        <w:spacing w:line="240" w:lineRule="auto"/>
        <w:rPr>
          <w:lang w:val="bg-BG"/>
        </w:rPr>
      </w:pPr>
    </w:p>
    <w:p w:rsidR="009127D5" w:rsidRDefault="009127D5">
      <w:pPr>
        <w:tabs>
          <w:tab w:val="clear" w:pos="567"/>
        </w:tabs>
        <w:spacing w:line="240" w:lineRule="auto"/>
        <w:rPr>
          <w:lang w:val="bg-BG"/>
        </w:rPr>
      </w:pPr>
      <w:r>
        <w:rPr>
          <w:lang w:val="bg-BG"/>
        </w:rPr>
        <w:t xml:space="preserve">Ако смятате, че имате този тип инсулинова алергия с Humalog Mix25, незабавно </w:t>
      </w:r>
      <w:r w:rsidR="002320DC">
        <w:rPr>
          <w:lang w:val="bg-BG"/>
        </w:rPr>
        <w:t>информирайте</w:t>
      </w:r>
      <w:r>
        <w:rPr>
          <w:lang w:val="bg-BG"/>
        </w:rPr>
        <w:t xml:space="preserve"> Вашия лекар.</w:t>
      </w:r>
    </w:p>
    <w:p w:rsidR="002E1B46" w:rsidRDefault="002E1B46">
      <w:pPr>
        <w:tabs>
          <w:tab w:val="clear" w:pos="567"/>
        </w:tabs>
        <w:spacing w:line="240" w:lineRule="auto"/>
        <w:rPr>
          <w:lang w:val="bg-BG"/>
        </w:rPr>
      </w:pPr>
    </w:p>
    <w:p w:rsidR="002E1B46" w:rsidRDefault="002E1B46" w:rsidP="002E1B46">
      <w:pPr>
        <w:tabs>
          <w:tab w:val="clear" w:pos="567"/>
        </w:tabs>
        <w:spacing w:line="240" w:lineRule="auto"/>
        <w:rPr>
          <w:lang w:val="bg-BG"/>
        </w:rPr>
      </w:pPr>
      <w:r>
        <w:rPr>
          <w:lang w:val="bg-BG"/>
        </w:rPr>
        <w:t>Локалната алергия е честа (</w:t>
      </w:r>
      <w:r>
        <w:rPr>
          <w:lang w:val="en-US"/>
        </w:rPr>
        <w:sym w:font="Symbol" w:char="F0B3"/>
      </w:r>
      <w:r>
        <w:rPr>
          <w:lang w:val="bg-BG"/>
        </w:rPr>
        <w:t xml:space="preserve"> 1/100 до </w:t>
      </w:r>
      <w:r>
        <w:rPr>
          <w:lang w:val="bg-BG"/>
        </w:rPr>
        <w:sym w:font="Symbol" w:char="F03C"/>
      </w:r>
      <w:r>
        <w:rPr>
          <w:lang w:val="bg-BG"/>
        </w:rPr>
        <w:t xml:space="preserve">1/10): Някои хора получават зачервяване, подуване или сърбеж около мястото на инжектиране на инсулина. Обикновено това отзвучава за няколко дни до няколко седмици. Ако това Ви се случи, </w:t>
      </w:r>
      <w:r w:rsidR="002320DC">
        <w:rPr>
          <w:lang w:val="bg-BG"/>
        </w:rPr>
        <w:t>информирайте</w:t>
      </w:r>
      <w:r>
        <w:rPr>
          <w:lang w:val="bg-BG"/>
        </w:rPr>
        <w:t xml:space="preserve"> Вашия лекар.</w:t>
      </w:r>
    </w:p>
    <w:p w:rsidR="002E1B46" w:rsidRDefault="002E1B46" w:rsidP="002E1B46">
      <w:pPr>
        <w:numPr>
          <w:ilvl w:val="12"/>
          <w:numId w:val="0"/>
        </w:numPr>
        <w:tabs>
          <w:tab w:val="clear" w:pos="567"/>
        </w:tabs>
        <w:spacing w:line="240" w:lineRule="auto"/>
        <w:ind w:right="-29"/>
        <w:rPr>
          <w:noProof/>
          <w:szCs w:val="22"/>
          <w:lang w:val="bg-BG"/>
        </w:rPr>
      </w:pPr>
    </w:p>
    <w:p w:rsidR="009127D5" w:rsidRDefault="009127D5">
      <w:pPr>
        <w:tabs>
          <w:tab w:val="clear" w:pos="567"/>
        </w:tabs>
        <w:spacing w:line="240" w:lineRule="auto"/>
        <w:rPr>
          <w:lang w:val="bg-BG"/>
        </w:rPr>
      </w:pPr>
      <w:r>
        <w:rPr>
          <w:lang w:val="bg-BG"/>
        </w:rPr>
        <w:t>Липодистрофия (удебеляване или хлътване върху кожата) е нечеста (</w:t>
      </w:r>
      <w:r>
        <w:rPr>
          <w:lang w:val="en-US"/>
        </w:rPr>
        <w:sym w:font="Symbol" w:char="F0B3"/>
      </w:r>
      <w:r>
        <w:rPr>
          <w:lang w:val="bg-BG"/>
        </w:rPr>
        <w:t xml:space="preserve"> 1/1 000 до </w:t>
      </w:r>
      <w:r>
        <w:rPr>
          <w:lang w:val="bg-BG"/>
        </w:rPr>
        <w:sym w:font="Symbol" w:char="F03C"/>
      </w:r>
      <w:r>
        <w:rPr>
          <w:lang w:val="bg-BG"/>
        </w:rPr>
        <w:t>1/100)</w:t>
      </w:r>
    </w:p>
    <w:p w:rsidR="009127D5" w:rsidRDefault="009127D5">
      <w:pPr>
        <w:tabs>
          <w:tab w:val="clear" w:pos="567"/>
        </w:tabs>
        <w:spacing w:line="240" w:lineRule="auto"/>
        <w:rPr>
          <w:lang w:val="bg-BG"/>
        </w:rPr>
      </w:pPr>
      <w:r>
        <w:rPr>
          <w:lang w:val="bg-BG"/>
        </w:rPr>
        <w:t xml:space="preserve">Ако забележите надебеляване или хлътване на мястото на инжектиране, </w:t>
      </w:r>
      <w:r w:rsidR="002320DC">
        <w:rPr>
          <w:lang w:val="bg-BG"/>
        </w:rPr>
        <w:t>информирайте</w:t>
      </w:r>
      <w:r>
        <w:rPr>
          <w:lang w:val="bg-BG"/>
        </w:rPr>
        <w:t xml:space="preserve"> Вашия лекар.</w:t>
      </w:r>
    </w:p>
    <w:p w:rsidR="00BD7736" w:rsidRDefault="00BD7736" w:rsidP="00BD7736">
      <w:pPr>
        <w:rPr>
          <w:szCs w:val="22"/>
          <w:lang w:val="bg-BG" w:eastAsia="de-DE"/>
        </w:rPr>
      </w:pPr>
    </w:p>
    <w:p w:rsidR="00FA11BC" w:rsidRPr="00601C3B" w:rsidRDefault="00C12978" w:rsidP="00FA11BC">
      <w:pPr>
        <w:rPr>
          <w:lang w:val="ru-RU"/>
        </w:rPr>
      </w:pPr>
      <w:r>
        <w:rPr>
          <w:szCs w:val="22"/>
          <w:lang w:val="bg-BG" w:eastAsia="de-DE"/>
        </w:rPr>
        <w:t>Има съобщения за о</w:t>
      </w:r>
      <w:r w:rsidR="00FA11BC">
        <w:rPr>
          <w:szCs w:val="22"/>
          <w:lang w:val="bg-BG" w:eastAsia="de-DE"/>
        </w:rPr>
        <w:t>ток (напр., подуване на ръцете, глезените; задръжка на течности), особено при започването на лечение с инсулин или по време на промяна на лечението с цел подобряване на контрола на кръвната Ви захар.</w:t>
      </w:r>
    </w:p>
    <w:p w:rsidR="00BD7736" w:rsidRPr="00FA11BC" w:rsidRDefault="00BD7736" w:rsidP="00BD7736">
      <w:pPr>
        <w:tabs>
          <w:tab w:val="clear" w:pos="567"/>
        </w:tabs>
        <w:spacing w:line="240" w:lineRule="auto"/>
        <w:rPr>
          <w:lang w:val="ru-RU"/>
        </w:rPr>
      </w:pPr>
    </w:p>
    <w:p w:rsidR="00D506C2" w:rsidRPr="000D3C7C" w:rsidRDefault="00D506C2" w:rsidP="00D506C2">
      <w:pPr>
        <w:numPr>
          <w:ilvl w:val="12"/>
          <w:numId w:val="0"/>
        </w:numPr>
        <w:tabs>
          <w:tab w:val="clear" w:pos="567"/>
          <w:tab w:val="left" w:pos="720"/>
        </w:tabs>
        <w:spacing w:line="240" w:lineRule="auto"/>
        <w:ind w:right="-2"/>
        <w:rPr>
          <w:b/>
          <w:szCs w:val="22"/>
          <w:lang w:val="bg-BG"/>
        </w:rPr>
      </w:pPr>
      <w:r w:rsidRPr="000D3C7C">
        <w:rPr>
          <w:b/>
          <w:szCs w:val="22"/>
          <w:lang w:val="bg-BG"/>
        </w:rPr>
        <w:t>Съобщаване на нежелани реакции</w:t>
      </w:r>
    </w:p>
    <w:p w:rsidR="00D506C2" w:rsidRPr="002A32DA" w:rsidRDefault="00D506C2" w:rsidP="00176A79">
      <w:pPr>
        <w:ind w:right="-2"/>
        <w:rPr>
          <w:szCs w:val="22"/>
          <w:lang w:val="ru-RU"/>
        </w:rPr>
      </w:pPr>
      <w:r w:rsidRPr="000D3C7C">
        <w:rPr>
          <w:szCs w:val="22"/>
          <w:lang w:val="bg-BG"/>
        </w:rPr>
        <w:t xml:space="preserve">Ако </w:t>
      </w:r>
      <w:r w:rsidRPr="000D3C7C">
        <w:rPr>
          <w:noProof/>
          <w:szCs w:val="22"/>
          <w:lang w:val="bg-BG"/>
        </w:rPr>
        <w:t>получите някакви нежелани</w:t>
      </w:r>
      <w:r w:rsidRPr="000D3C7C">
        <w:rPr>
          <w:szCs w:val="22"/>
          <w:lang w:val="bg-BG"/>
        </w:rPr>
        <w:t xml:space="preserve"> лекарствени реакции</w:t>
      </w:r>
      <w:r w:rsidRPr="000D3C7C">
        <w:rPr>
          <w:noProof/>
          <w:szCs w:val="22"/>
          <w:lang w:val="bg-BG"/>
        </w:rPr>
        <w:t xml:space="preserve">, уведомете </w:t>
      </w:r>
      <w:r w:rsidRPr="005A48AB">
        <w:rPr>
          <w:noProof/>
          <w:szCs w:val="22"/>
          <w:lang w:val="bg-BG"/>
        </w:rPr>
        <w:t>Вашия</w:t>
      </w:r>
      <w:r>
        <w:rPr>
          <w:noProof/>
          <w:szCs w:val="22"/>
          <w:lang w:val="bg-BG"/>
        </w:rPr>
        <w:t xml:space="preserve"> </w:t>
      </w:r>
      <w:r w:rsidRPr="005A48AB">
        <w:rPr>
          <w:noProof/>
          <w:szCs w:val="22"/>
          <w:lang w:val="bg-BG"/>
        </w:rPr>
        <w:t>лекар</w:t>
      </w:r>
      <w:r>
        <w:rPr>
          <w:noProof/>
          <w:szCs w:val="22"/>
          <w:lang w:val="bg-BG"/>
        </w:rPr>
        <w:t xml:space="preserve"> </w:t>
      </w:r>
      <w:r w:rsidRPr="005A48AB">
        <w:rPr>
          <w:noProof/>
          <w:szCs w:val="22"/>
          <w:lang w:val="bg-BG"/>
        </w:rPr>
        <w:t>или</w:t>
      </w:r>
      <w:r>
        <w:rPr>
          <w:noProof/>
          <w:szCs w:val="22"/>
          <w:lang w:val="bg-BG"/>
        </w:rPr>
        <w:t xml:space="preserve"> </w:t>
      </w:r>
      <w:r w:rsidRPr="005A48AB">
        <w:rPr>
          <w:noProof/>
          <w:szCs w:val="22"/>
          <w:lang w:val="bg-BG"/>
        </w:rPr>
        <w:t>фармацевт</w:t>
      </w:r>
      <w:r w:rsidRPr="000D3C7C">
        <w:rPr>
          <w:noProof/>
          <w:szCs w:val="22"/>
          <w:lang w:val="bg-BG"/>
        </w:rPr>
        <w:t xml:space="preserve">. </w:t>
      </w:r>
      <w:r w:rsidRPr="000D3C7C">
        <w:rPr>
          <w:szCs w:val="22"/>
          <w:lang w:val="bg-BG"/>
        </w:rPr>
        <w:t xml:space="preserve">Това включва всички </w:t>
      </w:r>
      <w:r w:rsidRPr="00CA04DA">
        <w:rPr>
          <w:szCs w:val="22"/>
          <w:lang w:val="bg-BG"/>
        </w:rPr>
        <w:t>възможни</w:t>
      </w:r>
      <w:r w:rsidRPr="00176A79">
        <w:rPr>
          <w:szCs w:val="22"/>
          <w:lang w:val="bg-BG"/>
        </w:rPr>
        <w:t xml:space="preserve"> </w:t>
      </w:r>
      <w:r w:rsidRPr="00CA04DA">
        <w:rPr>
          <w:szCs w:val="22"/>
          <w:lang w:val="bg-BG"/>
        </w:rPr>
        <w:t>неописани в тази листовка нежелани реакции</w:t>
      </w:r>
      <w:r w:rsidRPr="00CA04DA">
        <w:rPr>
          <w:noProof/>
          <w:szCs w:val="22"/>
          <w:lang w:val="bg-BG"/>
        </w:rPr>
        <w:t xml:space="preserve">. Можете също да съобщите нежелани реакции </w:t>
      </w:r>
      <w:r w:rsidRPr="00444600">
        <w:rPr>
          <w:szCs w:val="22"/>
          <w:lang w:val="bg-BG"/>
        </w:rPr>
        <w:t>директно</w:t>
      </w:r>
      <w:r>
        <w:rPr>
          <w:szCs w:val="22"/>
          <w:lang w:val="bg-BG"/>
        </w:rPr>
        <w:t xml:space="preserve"> чрез </w:t>
      </w:r>
      <w:r w:rsidR="00746C6E" w:rsidRPr="00CA20B9">
        <w:rPr>
          <w:noProof/>
          <w:szCs w:val="22"/>
          <w:highlight w:val="lightGray"/>
          <w:lang w:val="bg-BG"/>
        </w:rPr>
        <w:t xml:space="preserve">националната система за съобщаване, посочена в </w:t>
      </w:r>
      <w:hyperlink r:id="rId30" w:history="1">
        <w:r w:rsidR="00746C6E" w:rsidRPr="00CA20B9">
          <w:rPr>
            <w:rStyle w:val="Hyperlink"/>
            <w:noProof/>
            <w:szCs w:val="22"/>
            <w:highlight w:val="lightGray"/>
            <w:lang w:val="bg-BG"/>
          </w:rPr>
          <w:t>Приложение V</w:t>
        </w:r>
      </w:hyperlink>
      <w:r w:rsidR="00746C6E" w:rsidRPr="00CA20B9">
        <w:rPr>
          <w:noProof/>
          <w:szCs w:val="22"/>
          <w:lang w:val="bg-BG"/>
        </w:rPr>
        <w:t xml:space="preserve">. </w:t>
      </w:r>
      <w:r w:rsidR="00A453D0" w:rsidRPr="000D3C7C">
        <w:rPr>
          <w:szCs w:val="22"/>
          <w:lang w:val="bg-BG"/>
        </w:rPr>
        <w:t>Като съобщавате нежелани реакции, можете да дадете своя принос за получаване на повече информация относно безопасността на това лекарство.</w:t>
      </w:r>
    </w:p>
    <w:p w:rsidR="009127D5" w:rsidRDefault="009127D5">
      <w:pPr>
        <w:numPr>
          <w:ilvl w:val="12"/>
          <w:numId w:val="0"/>
        </w:numPr>
        <w:tabs>
          <w:tab w:val="clear" w:pos="567"/>
        </w:tabs>
        <w:spacing w:line="240" w:lineRule="auto"/>
        <w:ind w:left="567" w:right="-2" w:hanging="567"/>
        <w:rPr>
          <w:noProof/>
          <w:szCs w:val="22"/>
          <w:lang w:val="bg-BG"/>
        </w:rPr>
      </w:pPr>
    </w:p>
    <w:p w:rsidR="009127D5" w:rsidRDefault="009127D5" w:rsidP="0065613D">
      <w:pPr>
        <w:keepNext/>
        <w:tabs>
          <w:tab w:val="clear" w:pos="567"/>
        </w:tabs>
        <w:suppressAutoHyphens/>
        <w:spacing w:line="240" w:lineRule="auto"/>
        <w:ind w:left="567" w:hanging="567"/>
        <w:rPr>
          <w:b/>
          <w:lang w:val="bg-BG"/>
        </w:rPr>
      </w:pPr>
      <w:r>
        <w:rPr>
          <w:b/>
          <w:lang w:val="bg-BG"/>
        </w:rPr>
        <w:t>Основни проблеми на диабета</w:t>
      </w:r>
    </w:p>
    <w:p w:rsidR="009127D5" w:rsidRDefault="009127D5" w:rsidP="0065613D">
      <w:pPr>
        <w:keepNext/>
        <w:tabs>
          <w:tab w:val="clear" w:pos="567"/>
        </w:tabs>
        <w:suppressAutoHyphens/>
        <w:spacing w:line="240" w:lineRule="auto"/>
        <w:ind w:left="567" w:hanging="567"/>
        <w:rPr>
          <w:lang w:val="bg-BG"/>
        </w:rPr>
      </w:pPr>
    </w:p>
    <w:p w:rsidR="009127D5" w:rsidRDefault="009127D5" w:rsidP="0065613D">
      <w:pPr>
        <w:keepNext/>
        <w:tabs>
          <w:tab w:val="clear" w:pos="567"/>
        </w:tabs>
        <w:suppressAutoHyphens/>
        <w:spacing w:line="240" w:lineRule="auto"/>
        <w:ind w:left="567" w:hanging="567"/>
        <w:rPr>
          <w:b/>
          <w:lang w:val="bg-BG"/>
        </w:rPr>
      </w:pPr>
      <w:r>
        <w:rPr>
          <w:b/>
          <w:lang w:val="bg-BG"/>
        </w:rPr>
        <w:t xml:space="preserve">А. </w:t>
      </w:r>
      <w:r>
        <w:rPr>
          <w:b/>
          <w:lang w:val="bg-BG"/>
        </w:rPr>
        <w:tab/>
        <w:t>Хипогликемия</w:t>
      </w:r>
    </w:p>
    <w:p w:rsidR="009127D5" w:rsidRDefault="009127D5">
      <w:pPr>
        <w:tabs>
          <w:tab w:val="clear" w:pos="567"/>
        </w:tabs>
        <w:spacing w:line="240" w:lineRule="auto"/>
        <w:rPr>
          <w:lang w:val="bg-BG"/>
        </w:rPr>
      </w:pPr>
      <w:r>
        <w:rPr>
          <w:lang w:val="bg-BG"/>
        </w:rPr>
        <w:t>Хипогликемия (ниска кръвна захар) означава, че няма достатъчно захар в кръвта. Тя може да бъде предизвикана ако:</w:t>
      </w:r>
    </w:p>
    <w:p w:rsidR="009127D5" w:rsidRDefault="009127D5" w:rsidP="00323594">
      <w:pPr>
        <w:numPr>
          <w:ilvl w:val="0"/>
          <w:numId w:val="19"/>
        </w:numPr>
        <w:tabs>
          <w:tab w:val="clear" w:pos="567"/>
        </w:tabs>
        <w:spacing w:line="240" w:lineRule="auto"/>
        <w:rPr>
          <w:lang w:val="bg-BG"/>
        </w:rPr>
      </w:pPr>
      <w:r>
        <w:rPr>
          <w:lang w:val="bg-BG"/>
        </w:rPr>
        <w:t>взимате твърде много Humalog Mix25 или друг инсулин;</w:t>
      </w:r>
    </w:p>
    <w:p w:rsidR="009127D5" w:rsidRDefault="009127D5" w:rsidP="00323594">
      <w:pPr>
        <w:numPr>
          <w:ilvl w:val="0"/>
          <w:numId w:val="19"/>
        </w:numPr>
        <w:tabs>
          <w:tab w:val="clear" w:pos="567"/>
        </w:tabs>
        <w:spacing w:line="240" w:lineRule="auto"/>
        <w:rPr>
          <w:lang w:val="bg-BG"/>
        </w:rPr>
      </w:pPr>
      <w:r>
        <w:rPr>
          <w:lang w:val="bg-BG"/>
        </w:rPr>
        <w:t>изпуснете или забавите храненето или промените Вашата диета;</w:t>
      </w:r>
    </w:p>
    <w:p w:rsidR="009127D5" w:rsidRDefault="009127D5" w:rsidP="00323594">
      <w:pPr>
        <w:numPr>
          <w:ilvl w:val="0"/>
          <w:numId w:val="19"/>
        </w:numPr>
        <w:tabs>
          <w:tab w:val="clear" w:pos="567"/>
        </w:tabs>
        <w:spacing w:line="240" w:lineRule="auto"/>
        <w:rPr>
          <w:lang w:val="bg-BG"/>
        </w:rPr>
      </w:pPr>
      <w:r>
        <w:rPr>
          <w:lang w:val="bg-BG"/>
        </w:rPr>
        <w:t>извършвате физическо натоварване или работите твърде много непосредствено преди или след ядене;</w:t>
      </w:r>
    </w:p>
    <w:p w:rsidR="009127D5" w:rsidRDefault="009127D5" w:rsidP="00323594">
      <w:pPr>
        <w:numPr>
          <w:ilvl w:val="0"/>
          <w:numId w:val="19"/>
        </w:numPr>
        <w:tabs>
          <w:tab w:val="clear" w:pos="567"/>
        </w:tabs>
        <w:spacing w:line="240" w:lineRule="auto"/>
        <w:rPr>
          <w:lang w:val="bg-BG"/>
        </w:rPr>
      </w:pPr>
      <w:r>
        <w:rPr>
          <w:lang w:val="bg-BG"/>
        </w:rPr>
        <w:t>имате инфекция или заболяване (особено диария или повръщане);</w:t>
      </w:r>
    </w:p>
    <w:p w:rsidR="009127D5" w:rsidRDefault="009127D5" w:rsidP="00323594">
      <w:pPr>
        <w:numPr>
          <w:ilvl w:val="0"/>
          <w:numId w:val="19"/>
        </w:numPr>
        <w:tabs>
          <w:tab w:val="clear" w:pos="567"/>
        </w:tabs>
        <w:spacing w:line="240" w:lineRule="auto"/>
        <w:rPr>
          <w:lang w:val="bg-BG"/>
        </w:rPr>
      </w:pPr>
      <w:r>
        <w:rPr>
          <w:lang w:val="bg-BG"/>
        </w:rPr>
        <w:t>има промени в нуждите Ви от инсулин; или</w:t>
      </w:r>
    </w:p>
    <w:p w:rsidR="009127D5" w:rsidRDefault="009127D5" w:rsidP="00323594">
      <w:pPr>
        <w:numPr>
          <w:ilvl w:val="0"/>
          <w:numId w:val="19"/>
        </w:numPr>
        <w:tabs>
          <w:tab w:val="clear" w:pos="567"/>
        </w:tabs>
        <w:spacing w:line="240" w:lineRule="auto"/>
        <w:rPr>
          <w:lang w:val="bg-BG"/>
        </w:rPr>
      </w:pPr>
      <w:r>
        <w:rPr>
          <w:lang w:val="bg-BG"/>
        </w:rPr>
        <w:t>имате проблем с бъбреците или черния дроб, чието състояние се влошава.</w:t>
      </w:r>
    </w:p>
    <w:p w:rsidR="009127D5" w:rsidRDefault="009127D5">
      <w:pPr>
        <w:tabs>
          <w:tab w:val="clear" w:pos="567"/>
        </w:tabs>
        <w:spacing w:line="240" w:lineRule="auto"/>
        <w:rPr>
          <w:lang w:val="bg-BG"/>
        </w:rPr>
      </w:pPr>
    </w:p>
    <w:p w:rsidR="009127D5" w:rsidRDefault="009127D5">
      <w:pPr>
        <w:tabs>
          <w:tab w:val="clear" w:pos="567"/>
        </w:tabs>
        <w:spacing w:line="240" w:lineRule="auto"/>
        <w:rPr>
          <w:lang w:val="bg-BG"/>
        </w:rPr>
      </w:pPr>
      <w:r>
        <w:rPr>
          <w:lang w:val="bg-BG"/>
        </w:rPr>
        <w:t>Алкохолът и някои лекарства могат да повлияят нивата на Вашата кръвна захар.</w:t>
      </w:r>
    </w:p>
    <w:p w:rsidR="009127D5" w:rsidRDefault="009127D5">
      <w:pPr>
        <w:tabs>
          <w:tab w:val="clear" w:pos="567"/>
        </w:tabs>
        <w:spacing w:line="240" w:lineRule="auto"/>
        <w:rPr>
          <w:lang w:val="bg-BG"/>
        </w:rPr>
      </w:pPr>
    </w:p>
    <w:p w:rsidR="009127D5" w:rsidRDefault="009127D5">
      <w:pPr>
        <w:tabs>
          <w:tab w:val="clear" w:pos="567"/>
        </w:tabs>
        <w:spacing w:line="240" w:lineRule="auto"/>
        <w:rPr>
          <w:lang w:val="bg-BG"/>
        </w:rPr>
      </w:pPr>
      <w:r>
        <w:rPr>
          <w:lang w:val="bg-BG"/>
        </w:rPr>
        <w:t>Първите симптоми на ниска кръвна захар обикновенно се появяват бързо и включват следното:</w:t>
      </w:r>
    </w:p>
    <w:p w:rsidR="009127D5" w:rsidRDefault="009127D5" w:rsidP="00323594">
      <w:pPr>
        <w:numPr>
          <w:ilvl w:val="0"/>
          <w:numId w:val="20"/>
        </w:numPr>
        <w:tabs>
          <w:tab w:val="clear" w:pos="567"/>
        </w:tabs>
        <w:spacing w:line="240" w:lineRule="auto"/>
        <w:rPr>
          <w:lang w:val="bg-BG"/>
        </w:rPr>
      </w:pPr>
      <w:r>
        <w:rPr>
          <w:lang w:val="bg-BG"/>
        </w:rPr>
        <w:t>отпадналост</w:t>
      </w:r>
      <w:r>
        <w:rPr>
          <w:lang w:val="bg-BG"/>
        </w:rPr>
        <w:tab/>
      </w:r>
      <w:r>
        <w:rPr>
          <w:lang w:val="bg-BG"/>
        </w:rPr>
        <w:tab/>
      </w:r>
      <w:r>
        <w:rPr>
          <w:lang w:val="bg-BG"/>
        </w:rPr>
        <w:tab/>
      </w:r>
      <w:r>
        <w:rPr>
          <w:lang w:val="bg-BG"/>
        </w:rPr>
        <w:tab/>
      </w:r>
      <w:r>
        <w:rPr>
          <w:lang w:val="bg-BG"/>
        </w:rPr>
        <w:sym w:font="Symbol" w:char="F0B7"/>
      </w:r>
      <w:r>
        <w:rPr>
          <w:lang w:val="bg-BG"/>
        </w:rPr>
        <w:tab/>
        <w:t>ускорена сърдечна дейност</w:t>
      </w:r>
    </w:p>
    <w:p w:rsidR="009127D5" w:rsidRDefault="009127D5" w:rsidP="00323594">
      <w:pPr>
        <w:numPr>
          <w:ilvl w:val="0"/>
          <w:numId w:val="20"/>
        </w:numPr>
        <w:tabs>
          <w:tab w:val="clear" w:pos="567"/>
        </w:tabs>
        <w:spacing w:line="240" w:lineRule="auto"/>
        <w:rPr>
          <w:lang w:val="bg-BG"/>
        </w:rPr>
      </w:pPr>
      <w:r>
        <w:rPr>
          <w:lang w:val="bg-BG"/>
        </w:rPr>
        <w:t>нервност или треперене</w:t>
      </w:r>
      <w:r>
        <w:rPr>
          <w:lang w:val="bg-BG"/>
        </w:rPr>
        <w:tab/>
      </w:r>
      <w:r>
        <w:rPr>
          <w:lang w:val="bg-BG"/>
        </w:rPr>
        <w:tab/>
      </w:r>
      <w:r>
        <w:rPr>
          <w:lang w:val="bg-BG"/>
        </w:rPr>
        <w:tab/>
      </w:r>
      <w:r>
        <w:rPr>
          <w:lang w:val="bg-BG"/>
        </w:rPr>
        <w:sym w:font="Symbol" w:char="F0B7"/>
      </w:r>
      <w:r>
        <w:rPr>
          <w:lang w:val="bg-BG"/>
        </w:rPr>
        <w:tab/>
        <w:t>позиви за повръщане</w:t>
      </w:r>
    </w:p>
    <w:p w:rsidR="009127D5" w:rsidRDefault="009127D5" w:rsidP="00323594">
      <w:pPr>
        <w:numPr>
          <w:ilvl w:val="0"/>
          <w:numId w:val="20"/>
        </w:numPr>
        <w:tabs>
          <w:tab w:val="clear" w:pos="567"/>
        </w:tabs>
        <w:spacing w:line="240" w:lineRule="auto"/>
        <w:rPr>
          <w:lang w:val="bg-BG"/>
        </w:rPr>
      </w:pPr>
      <w:r>
        <w:rPr>
          <w:lang w:val="bg-BG"/>
        </w:rPr>
        <w:t>главоболие</w:t>
      </w:r>
      <w:r>
        <w:rPr>
          <w:lang w:val="bg-BG"/>
        </w:rPr>
        <w:tab/>
      </w:r>
      <w:r>
        <w:rPr>
          <w:lang w:val="bg-BG"/>
        </w:rPr>
        <w:tab/>
      </w:r>
      <w:r>
        <w:rPr>
          <w:lang w:val="bg-BG"/>
        </w:rPr>
        <w:tab/>
      </w:r>
      <w:r>
        <w:tab/>
      </w:r>
      <w:r>
        <w:rPr>
          <w:lang w:val="bg-BG"/>
        </w:rPr>
        <w:sym w:font="Symbol" w:char="F0B7"/>
      </w:r>
      <w:r>
        <w:rPr>
          <w:lang w:val="bg-BG"/>
        </w:rPr>
        <w:tab/>
        <w:t>студена пот</w:t>
      </w:r>
    </w:p>
    <w:p w:rsidR="009127D5" w:rsidRDefault="009127D5">
      <w:pPr>
        <w:tabs>
          <w:tab w:val="clear" w:pos="567"/>
        </w:tabs>
        <w:spacing w:line="240" w:lineRule="auto"/>
      </w:pPr>
    </w:p>
    <w:p w:rsidR="009127D5" w:rsidRDefault="009127D5">
      <w:pPr>
        <w:tabs>
          <w:tab w:val="clear" w:pos="567"/>
        </w:tabs>
        <w:spacing w:line="240" w:lineRule="auto"/>
        <w:rPr>
          <w:lang w:val="bg-BG"/>
        </w:rPr>
      </w:pPr>
      <w:r>
        <w:rPr>
          <w:lang w:val="bg-BG"/>
        </w:rPr>
        <w:t>Докато не сте уверени, че можете да разпознавате Вашите предупредителни симптоми, избягвайте ситуации като шофиране например, в които Вие и другите ще бъдете изложени на риск, вследствие на хипогликемията.</w:t>
      </w:r>
    </w:p>
    <w:p w:rsidR="009127D5" w:rsidRDefault="009127D5">
      <w:pPr>
        <w:tabs>
          <w:tab w:val="clear" w:pos="567"/>
        </w:tabs>
        <w:spacing w:line="240" w:lineRule="auto"/>
        <w:rPr>
          <w:lang w:val="bg-BG"/>
        </w:rPr>
      </w:pPr>
    </w:p>
    <w:p w:rsidR="009127D5" w:rsidRDefault="009127D5" w:rsidP="0065613D">
      <w:pPr>
        <w:keepNext/>
        <w:tabs>
          <w:tab w:val="clear" w:pos="567"/>
        </w:tabs>
        <w:suppressAutoHyphens/>
        <w:spacing w:line="240" w:lineRule="auto"/>
        <w:ind w:left="567" w:hanging="567"/>
        <w:rPr>
          <w:b/>
          <w:lang w:val="bg-BG"/>
        </w:rPr>
      </w:pPr>
      <w:r>
        <w:rPr>
          <w:b/>
          <w:lang w:val="bg-BG"/>
        </w:rPr>
        <w:t xml:space="preserve">Б. </w:t>
      </w:r>
      <w:r>
        <w:rPr>
          <w:b/>
          <w:lang w:val="bg-BG"/>
        </w:rPr>
        <w:tab/>
        <w:t>Хипергликемия и диабетна кетоацидоза</w:t>
      </w:r>
    </w:p>
    <w:p w:rsidR="009127D5" w:rsidRDefault="009127D5">
      <w:pPr>
        <w:tabs>
          <w:tab w:val="clear" w:pos="567"/>
        </w:tabs>
        <w:spacing w:line="240" w:lineRule="auto"/>
        <w:jc w:val="both"/>
        <w:rPr>
          <w:lang w:val="bg-BG"/>
        </w:rPr>
      </w:pPr>
      <w:r>
        <w:rPr>
          <w:lang w:val="bg-BG"/>
        </w:rPr>
        <w:t>Хипергликемия (твърде много захар в кръвта) означава, че Вашият организъм няма достатъчно инсулин. Хипергликемията може да бъде предизвикана от това, че :</w:t>
      </w:r>
    </w:p>
    <w:p w:rsidR="009127D5" w:rsidRDefault="009127D5">
      <w:pPr>
        <w:tabs>
          <w:tab w:val="clear" w:pos="567"/>
        </w:tabs>
        <w:spacing w:line="240" w:lineRule="auto"/>
        <w:jc w:val="both"/>
        <w:rPr>
          <w:lang w:val="bg-BG"/>
        </w:rPr>
      </w:pPr>
      <w:r>
        <w:rPr>
          <w:lang w:val="bg-BG"/>
        </w:rPr>
        <w:sym w:font="Symbol" w:char="F0B7"/>
      </w:r>
      <w:r>
        <w:rPr>
          <w:lang w:val="bg-BG"/>
        </w:rPr>
        <w:tab/>
        <w:t xml:space="preserve">не взимате </w:t>
      </w:r>
      <w:r>
        <w:rPr>
          <w:szCs w:val="22"/>
          <w:lang w:val="en-US"/>
        </w:rPr>
        <w:t>Humalog</w:t>
      </w:r>
      <w:r>
        <w:rPr>
          <w:szCs w:val="22"/>
          <w:lang w:val="bg-BG"/>
        </w:rPr>
        <w:t>, предназначен за Вас</w:t>
      </w:r>
      <w:r>
        <w:rPr>
          <w:lang w:val="bg-BG"/>
        </w:rPr>
        <w:t xml:space="preserve"> или друг инсулин;</w:t>
      </w:r>
    </w:p>
    <w:p w:rsidR="009127D5" w:rsidRDefault="009127D5">
      <w:pPr>
        <w:tabs>
          <w:tab w:val="clear" w:pos="567"/>
        </w:tabs>
        <w:spacing w:line="240" w:lineRule="auto"/>
        <w:jc w:val="both"/>
        <w:rPr>
          <w:lang w:val="bg-BG"/>
        </w:rPr>
      </w:pPr>
      <w:r>
        <w:rPr>
          <w:lang w:val="bg-BG"/>
        </w:rPr>
        <w:sym w:font="Symbol" w:char="F0B7"/>
      </w:r>
      <w:r>
        <w:rPr>
          <w:lang w:val="bg-BG"/>
        </w:rPr>
        <w:tab/>
        <w:t>взимате по</w:t>
      </w:r>
      <w:r>
        <w:rPr>
          <w:lang w:val="bg-BG"/>
        </w:rPr>
        <w:noBreakHyphen/>
        <w:t>малко инсулин, отколкото Ви е казал Вашият лекар;</w:t>
      </w:r>
    </w:p>
    <w:p w:rsidR="009127D5" w:rsidRDefault="009127D5">
      <w:pPr>
        <w:tabs>
          <w:tab w:val="clear" w:pos="567"/>
        </w:tabs>
        <w:spacing w:line="240" w:lineRule="auto"/>
        <w:jc w:val="both"/>
        <w:rPr>
          <w:lang w:val="bg-BG"/>
        </w:rPr>
      </w:pPr>
      <w:r>
        <w:rPr>
          <w:lang w:val="bg-BG"/>
        </w:rPr>
        <w:sym w:font="Symbol" w:char="F0B7"/>
      </w:r>
      <w:r>
        <w:rPr>
          <w:lang w:val="bg-BG"/>
        </w:rPr>
        <w:tab/>
        <w:t>храните се много повече, отколкото диетата Ви позволява; или</w:t>
      </w:r>
    </w:p>
    <w:p w:rsidR="009127D5" w:rsidRDefault="009127D5">
      <w:pPr>
        <w:tabs>
          <w:tab w:val="clear" w:pos="567"/>
        </w:tabs>
        <w:spacing w:line="240" w:lineRule="auto"/>
        <w:jc w:val="both"/>
        <w:rPr>
          <w:lang w:val="bg-BG"/>
        </w:rPr>
      </w:pPr>
      <w:r>
        <w:rPr>
          <w:lang w:val="bg-BG"/>
        </w:rPr>
        <w:sym w:font="Symbol" w:char="F0B7"/>
      </w:r>
      <w:r>
        <w:rPr>
          <w:lang w:val="bg-BG"/>
        </w:rPr>
        <w:tab/>
        <w:t>имате температура, инфекция или емоционален стрес.</w:t>
      </w:r>
    </w:p>
    <w:p w:rsidR="009127D5" w:rsidRDefault="009127D5">
      <w:pPr>
        <w:tabs>
          <w:tab w:val="clear" w:pos="567"/>
        </w:tabs>
        <w:spacing w:line="240" w:lineRule="auto"/>
        <w:jc w:val="both"/>
        <w:rPr>
          <w:lang w:val="bg-BG"/>
        </w:rPr>
      </w:pPr>
    </w:p>
    <w:p w:rsidR="009127D5" w:rsidRDefault="009127D5">
      <w:pPr>
        <w:tabs>
          <w:tab w:val="clear" w:pos="567"/>
        </w:tabs>
        <w:spacing w:line="240" w:lineRule="auto"/>
        <w:jc w:val="both"/>
        <w:rPr>
          <w:lang w:val="bg-BG"/>
        </w:rPr>
      </w:pPr>
      <w:r>
        <w:rPr>
          <w:lang w:val="bg-BG"/>
        </w:rPr>
        <w:t>Хипергликемията може да доведе до диабетна кетоацидоза. Първите симптоми се появяват бавно след много часове или дни. Симптомите включват следното:</w:t>
      </w:r>
    </w:p>
    <w:p w:rsidR="009127D5" w:rsidRDefault="009127D5" w:rsidP="00323594">
      <w:pPr>
        <w:numPr>
          <w:ilvl w:val="0"/>
          <w:numId w:val="21"/>
        </w:numPr>
        <w:tabs>
          <w:tab w:val="clear" w:pos="567"/>
        </w:tabs>
        <w:spacing w:line="240" w:lineRule="auto"/>
        <w:rPr>
          <w:lang w:val="bg-BG"/>
        </w:rPr>
      </w:pPr>
      <w:r>
        <w:rPr>
          <w:lang w:val="bg-BG"/>
        </w:rPr>
        <w:t>сънливост</w:t>
      </w:r>
      <w:r>
        <w:tab/>
      </w:r>
      <w:r>
        <w:tab/>
      </w:r>
      <w:r>
        <w:tab/>
      </w:r>
      <w:r>
        <w:tab/>
      </w:r>
      <w:r>
        <w:tab/>
      </w:r>
      <w:r>
        <w:rPr>
          <w:lang w:val="bg-BG"/>
        </w:rPr>
        <w:sym w:font="Symbol" w:char="F0B7"/>
      </w:r>
      <w:r>
        <w:rPr>
          <w:lang w:val="bg-BG"/>
        </w:rPr>
        <w:tab/>
        <w:t>липса на апетит</w:t>
      </w:r>
    </w:p>
    <w:p w:rsidR="009127D5" w:rsidRDefault="009127D5" w:rsidP="00323594">
      <w:pPr>
        <w:numPr>
          <w:ilvl w:val="0"/>
          <w:numId w:val="21"/>
        </w:numPr>
        <w:tabs>
          <w:tab w:val="clear" w:pos="567"/>
        </w:tabs>
        <w:spacing w:line="240" w:lineRule="auto"/>
        <w:rPr>
          <w:lang w:val="bg-BG"/>
        </w:rPr>
      </w:pPr>
      <w:r>
        <w:rPr>
          <w:lang w:val="bg-BG"/>
        </w:rPr>
        <w:t>зачервено лице</w:t>
      </w:r>
      <w:r>
        <w:rPr>
          <w:lang w:val="bg-BG"/>
        </w:rPr>
        <w:tab/>
      </w:r>
      <w:r>
        <w:rPr>
          <w:lang w:val="bg-BG"/>
        </w:rPr>
        <w:tab/>
      </w:r>
      <w:r>
        <w:rPr>
          <w:lang w:val="bg-BG"/>
        </w:rPr>
        <w:tab/>
      </w:r>
      <w:r>
        <w:rPr>
          <w:lang w:val="bg-BG"/>
        </w:rPr>
        <w:tab/>
      </w:r>
      <w:r>
        <w:rPr>
          <w:lang w:val="bg-BG"/>
        </w:rPr>
        <w:sym w:font="Symbol" w:char="F0B7"/>
      </w:r>
      <w:r>
        <w:rPr>
          <w:lang w:val="bg-BG"/>
        </w:rPr>
        <w:tab/>
        <w:t>дъх с мирис на плодове</w:t>
      </w:r>
    </w:p>
    <w:p w:rsidR="009127D5" w:rsidRDefault="009127D5" w:rsidP="00323594">
      <w:pPr>
        <w:numPr>
          <w:ilvl w:val="0"/>
          <w:numId w:val="21"/>
        </w:numPr>
        <w:tabs>
          <w:tab w:val="clear" w:pos="567"/>
        </w:tabs>
        <w:spacing w:line="240" w:lineRule="auto"/>
        <w:rPr>
          <w:lang w:val="bg-BG"/>
        </w:rPr>
      </w:pPr>
      <w:r>
        <w:rPr>
          <w:lang w:val="bg-BG"/>
        </w:rPr>
        <w:t>жажда</w:t>
      </w:r>
      <w:r>
        <w:rPr>
          <w:lang w:val="bg-BG"/>
        </w:rPr>
        <w:tab/>
      </w:r>
      <w:r>
        <w:rPr>
          <w:lang w:val="bg-BG"/>
        </w:rPr>
        <w:tab/>
      </w:r>
      <w:r>
        <w:rPr>
          <w:lang w:val="bg-BG"/>
        </w:rPr>
        <w:tab/>
      </w:r>
      <w:r>
        <w:rPr>
          <w:lang w:val="bg-BG"/>
        </w:rPr>
        <w:tab/>
      </w:r>
      <w:r>
        <w:rPr>
          <w:lang w:val="bg-BG"/>
        </w:rPr>
        <w:tab/>
      </w:r>
      <w:r>
        <w:rPr>
          <w:lang w:val="bg-BG"/>
        </w:rPr>
        <w:sym w:font="Symbol" w:char="F0B7"/>
      </w:r>
      <w:r>
        <w:rPr>
          <w:lang w:val="bg-BG"/>
        </w:rPr>
        <w:tab/>
        <w:t>позиви за повръщане или повръщане</w:t>
      </w:r>
    </w:p>
    <w:p w:rsidR="009127D5" w:rsidRDefault="009127D5">
      <w:pPr>
        <w:tabs>
          <w:tab w:val="clear" w:pos="567"/>
        </w:tabs>
        <w:spacing w:line="240" w:lineRule="auto"/>
        <w:rPr>
          <w:lang w:val="bg-BG"/>
        </w:rPr>
      </w:pPr>
    </w:p>
    <w:p w:rsidR="009127D5" w:rsidRDefault="009127D5">
      <w:pPr>
        <w:tabs>
          <w:tab w:val="clear" w:pos="567"/>
        </w:tabs>
        <w:spacing w:line="240" w:lineRule="auto"/>
        <w:rPr>
          <w:b/>
          <w:bCs/>
          <w:lang w:val="bg-BG"/>
        </w:rPr>
      </w:pPr>
      <w:r>
        <w:rPr>
          <w:lang w:val="bg-BG"/>
        </w:rPr>
        <w:t xml:space="preserve">Тежките симптоми са тежко дишане и ускорен пулс. </w:t>
      </w:r>
      <w:r>
        <w:rPr>
          <w:b/>
          <w:bCs/>
          <w:lang w:val="bg-BG"/>
        </w:rPr>
        <w:t>Потърсете медицинска помощ незабавно.</w:t>
      </w:r>
    </w:p>
    <w:p w:rsidR="009127D5" w:rsidRDefault="009127D5">
      <w:pPr>
        <w:numPr>
          <w:ilvl w:val="12"/>
          <w:numId w:val="0"/>
        </w:numPr>
        <w:tabs>
          <w:tab w:val="clear" w:pos="567"/>
        </w:tabs>
        <w:spacing w:line="240" w:lineRule="auto"/>
        <w:ind w:left="567" w:right="-2" w:hanging="567"/>
        <w:rPr>
          <w:noProof/>
          <w:szCs w:val="22"/>
          <w:lang w:val="bg-BG"/>
        </w:rPr>
      </w:pPr>
    </w:p>
    <w:p w:rsidR="009127D5" w:rsidRDefault="009127D5" w:rsidP="0065613D">
      <w:pPr>
        <w:keepNext/>
        <w:tabs>
          <w:tab w:val="clear" w:pos="567"/>
        </w:tabs>
        <w:suppressAutoHyphens/>
        <w:spacing w:line="240" w:lineRule="auto"/>
        <w:ind w:left="567" w:hanging="567"/>
        <w:rPr>
          <w:b/>
          <w:lang w:val="bg-BG"/>
        </w:rPr>
      </w:pPr>
      <w:r>
        <w:rPr>
          <w:b/>
          <w:lang w:val="bg-BG"/>
        </w:rPr>
        <w:t>В.</w:t>
      </w:r>
      <w:r>
        <w:rPr>
          <w:b/>
          <w:lang w:val="bg-BG"/>
        </w:rPr>
        <w:tab/>
        <w:t>Заболяване</w:t>
      </w:r>
    </w:p>
    <w:p w:rsidR="009127D5" w:rsidRDefault="009127D5" w:rsidP="00FE78F4">
      <w:pPr>
        <w:tabs>
          <w:tab w:val="clear" w:pos="567"/>
        </w:tabs>
        <w:spacing w:line="240" w:lineRule="auto"/>
        <w:rPr>
          <w:lang w:val="bg-BG"/>
        </w:rPr>
      </w:pPr>
      <w:r>
        <w:rPr>
          <w:lang w:val="bg-BG"/>
        </w:rPr>
        <w:t xml:space="preserve">Ако сте болен/на, особено ако се чувствате или сте отпаднал/а, то количеството инсулин от което се нуждаете може да се промени. </w:t>
      </w:r>
      <w:r>
        <w:rPr>
          <w:b/>
          <w:lang w:val="bg-BG"/>
        </w:rPr>
        <w:t>Дори когато не се храните нормално Вие се нуждаете от инсулин.</w:t>
      </w:r>
      <w:r>
        <w:rPr>
          <w:lang w:val="bg-BG"/>
        </w:rPr>
        <w:t xml:space="preserve"> Изследвайте си урината и</w:t>
      </w:r>
      <w:r w:rsidR="00DD13D6">
        <w:rPr>
          <w:lang w:val="bg-BG"/>
        </w:rPr>
        <w:t>ли</w:t>
      </w:r>
      <w:r>
        <w:rPr>
          <w:lang w:val="bg-BG"/>
        </w:rPr>
        <w:t xml:space="preserve"> кръвта, следвайте Вашите „правила на заболяването” и </w:t>
      </w:r>
      <w:r w:rsidR="002320DC">
        <w:rPr>
          <w:lang w:val="bg-BG"/>
        </w:rPr>
        <w:t>информирайте</w:t>
      </w:r>
      <w:r>
        <w:rPr>
          <w:lang w:val="bg-BG"/>
        </w:rPr>
        <w:t xml:space="preserve"> Вашия лекар.</w:t>
      </w:r>
    </w:p>
    <w:p w:rsidR="009127D5" w:rsidRDefault="009127D5">
      <w:pPr>
        <w:numPr>
          <w:ilvl w:val="12"/>
          <w:numId w:val="0"/>
        </w:numPr>
        <w:tabs>
          <w:tab w:val="clear" w:pos="567"/>
        </w:tabs>
        <w:spacing w:line="240" w:lineRule="auto"/>
        <w:ind w:left="567" w:right="-2" w:hanging="567"/>
        <w:rPr>
          <w:noProof/>
          <w:szCs w:val="22"/>
          <w:lang w:val="bg-BG"/>
        </w:rPr>
      </w:pPr>
    </w:p>
    <w:p w:rsidR="009127D5" w:rsidRDefault="009127D5">
      <w:pPr>
        <w:numPr>
          <w:ilvl w:val="12"/>
          <w:numId w:val="0"/>
        </w:numPr>
        <w:tabs>
          <w:tab w:val="clear" w:pos="567"/>
        </w:tabs>
        <w:spacing w:line="240" w:lineRule="auto"/>
        <w:ind w:left="567" w:right="-2" w:hanging="567"/>
        <w:rPr>
          <w:noProof/>
          <w:szCs w:val="22"/>
          <w:lang w:val="bg-BG"/>
        </w:rPr>
      </w:pPr>
    </w:p>
    <w:p w:rsidR="009127D5" w:rsidRDefault="009127D5" w:rsidP="00D506C2">
      <w:pPr>
        <w:keepNext/>
        <w:numPr>
          <w:ilvl w:val="12"/>
          <w:numId w:val="0"/>
        </w:numPr>
        <w:tabs>
          <w:tab w:val="clear" w:pos="567"/>
        </w:tabs>
        <w:suppressAutoHyphens/>
        <w:spacing w:line="240" w:lineRule="auto"/>
        <w:ind w:left="567" w:hanging="567"/>
        <w:rPr>
          <w:noProof/>
          <w:szCs w:val="22"/>
          <w:lang w:val="bg-BG"/>
        </w:rPr>
      </w:pPr>
      <w:r>
        <w:rPr>
          <w:b/>
          <w:noProof/>
          <w:szCs w:val="22"/>
          <w:lang w:val="bg-BG"/>
        </w:rPr>
        <w:t>5.</w:t>
      </w:r>
      <w:r>
        <w:rPr>
          <w:b/>
          <w:noProof/>
          <w:szCs w:val="22"/>
          <w:lang w:val="bg-BG"/>
        </w:rPr>
        <w:tab/>
      </w:r>
      <w:r w:rsidR="00150B98">
        <w:rPr>
          <w:b/>
          <w:noProof/>
          <w:szCs w:val="22"/>
          <w:lang w:val="bg-BG"/>
        </w:rPr>
        <w:t>К</w:t>
      </w:r>
      <w:r w:rsidR="00D506C2" w:rsidRPr="000D3C7C">
        <w:rPr>
          <w:b/>
          <w:noProof/>
          <w:szCs w:val="22"/>
          <w:lang w:val="bg-BG"/>
        </w:rPr>
        <w:t>ак да съхранявате</w:t>
      </w:r>
      <w:r w:rsidR="00D506C2" w:rsidRPr="002A32DA">
        <w:rPr>
          <w:b/>
          <w:szCs w:val="22"/>
          <w:lang w:val="bg-BG"/>
        </w:rPr>
        <w:t xml:space="preserve"> </w:t>
      </w:r>
      <w:r w:rsidR="00D506C2">
        <w:rPr>
          <w:b/>
          <w:szCs w:val="22"/>
          <w:lang w:val="bg-BG"/>
        </w:rPr>
        <w:t>Humalog</w:t>
      </w:r>
      <w:r w:rsidR="00D506C2" w:rsidRPr="00D506C2">
        <w:rPr>
          <w:b/>
          <w:noProof/>
          <w:szCs w:val="22"/>
          <w:lang w:val="bg-BG"/>
        </w:rPr>
        <w:t xml:space="preserve"> </w:t>
      </w:r>
      <w:r w:rsidR="00D506C2">
        <w:rPr>
          <w:b/>
          <w:noProof/>
          <w:szCs w:val="22"/>
          <w:lang w:val="bg-BG"/>
        </w:rPr>
        <w:t>Mix25</w:t>
      </w:r>
    </w:p>
    <w:p w:rsidR="009127D5" w:rsidRDefault="009127D5" w:rsidP="0065613D">
      <w:pPr>
        <w:keepNext/>
        <w:tabs>
          <w:tab w:val="clear" w:pos="567"/>
        </w:tabs>
        <w:suppressAutoHyphens/>
        <w:spacing w:line="240" w:lineRule="auto"/>
        <w:ind w:left="567" w:hanging="567"/>
        <w:rPr>
          <w:i/>
          <w:noProof/>
          <w:szCs w:val="22"/>
          <w:lang w:val="bg-BG"/>
        </w:rPr>
      </w:pPr>
    </w:p>
    <w:p w:rsidR="00393C44" w:rsidRPr="00176A79" w:rsidRDefault="009127D5" w:rsidP="00754937">
      <w:pPr>
        <w:rPr>
          <w:lang w:val="bg-BG"/>
        </w:rPr>
      </w:pPr>
      <w:r>
        <w:rPr>
          <w:noProof/>
          <w:szCs w:val="22"/>
          <w:lang w:val="bg-BG"/>
        </w:rPr>
        <w:t>Преди употреба съхранявайте Humalog Mix25, предназначен за Вас</w:t>
      </w:r>
      <w:r w:rsidR="00150B98">
        <w:rPr>
          <w:noProof/>
          <w:szCs w:val="22"/>
          <w:lang w:val="bg-BG"/>
        </w:rPr>
        <w:t>,</w:t>
      </w:r>
      <w:r>
        <w:rPr>
          <w:noProof/>
          <w:szCs w:val="22"/>
          <w:lang w:val="bg-BG"/>
        </w:rPr>
        <w:t xml:space="preserve"> в хладилник (2°С</w:t>
      </w:r>
      <w:r>
        <w:rPr>
          <w:lang w:val="bg-BG"/>
        </w:rPr>
        <w:t xml:space="preserve"> – </w:t>
      </w:r>
      <w:r>
        <w:rPr>
          <w:noProof/>
          <w:szCs w:val="22"/>
          <w:lang w:val="bg-BG"/>
        </w:rPr>
        <w:t>8°С).</w:t>
      </w:r>
      <w:r>
        <w:rPr>
          <w:lang w:val="bg-BG"/>
        </w:rPr>
        <w:t xml:space="preserve"> Не замразявайте.</w:t>
      </w:r>
    </w:p>
    <w:p w:rsidR="00393C44" w:rsidRPr="00176A79" w:rsidRDefault="00393C44" w:rsidP="00754937">
      <w:pPr>
        <w:rPr>
          <w:lang w:val="bg-BG"/>
        </w:rPr>
      </w:pPr>
    </w:p>
    <w:p w:rsidR="009127D5" w:rsidRDefault="00754937" w:rsidP="00754937">
      <w:pPr>
        <w:rPr>
          <w:lang w:val="ru-RU"/>
        </w:rPr>
      </w:pPr>
      <w:r w:rsidRPr="00754937">
        <w:rPr>
          <w:szCs w:val="22"/>
          <w:lang w:val="ru-RU"/>
        </w:rPr>
        <w:t xml:space="preserve">Съхранявайте </w:t>
      </w:r>
      <w:r>
        <w:rPr>
          <w:szCs w:val="22"/>
          <w:lang w:val="ru-RU"/>
        </w:rPr>
        <w:t>патрон</w:t>
      </w:r>
      <w:r w:rsidR="00150B98">
        <w:rPr>
          <w:szCs w:val="22"/>
          <w:lang w:val="ru-RU"/>
        </w:rPr>
        <w:t>а</w:t>
      </w:r>
      <w:r w:rsidRPr="00754937">
        <w:rPr>
          <w:szCs w:val="22"/>
          <w:lang w:val="ru-RU"/>
        </w:rPr>
        <w:t xml:space="preserve"> в период</w:t>
      </w:r>
      <w:r w:rsidR="008A37EE">
        <w:rPr>
          <w:szCs w:val="22"/>
          <w:lang w:val="ru-RU"/>
        </w:rPr>
        <w:t>а</w:t>
      </w:r>
      <w:r w:rsidRPr="00754937">
        <w:rPr>
          <w:szCs w:val="22"/>
          <w:lang w:val="ru-RU"/>
        </w:rPr>
        <w:t xml:space="preserve"> на използване при стайна температура </w:t>
      </w:r>
      <w:r>
        <w:rPr>
          <w:szCs w:val="22"/>
          <w:lang w:val="ru-RU"/>
        </w:rPr>
        <w:t>(</w:t>
      </w:r>
      <w:r w:rsidR="00C71251">
        <w:rPr>
          <w:szCs w:val="22"/>
          <w:lang w:val="ru-RU"/>
        </w:rPr>
        <w:t>под</w:t>
      </w:r>
      <w:r>
        <w:rPr>
          <w:szCs w:val="22"/>
          <w:lang w:val="ru-RU"/>
        </w:rPr>
        <w:t> </w:t>
      </w:r>
      <w:r w:rsidRPr="00754937">
        <w:rPr>
          <w:szCs w:val="22"/>
          <w:lang w:val="ru-RU"/>
        </w:rPr>
        <w:t>30</w:t>
      </w:r>
      <w:r w:rsidRPr="00754937">
        <w:rPr>
          <w:bCs/>
          <w:szCs w:val="22"/>
          <w:lang w:val="ru-RU"/>
        </w:rPr>
        <w:t>°</w:t>
      </w:r>
      <w:r w:rsidRPr="00754937">
        <w:rPr>
          <w:szCs w:val="22"/>
          <w:lang w:val="ru-RU"/>
        </w:rPr>
        <w:t>С</w:t>
      </w:r>
      <w:r>
        <w:rPr>
          <w:szCs w:val="22"/>
          <w:lang w:val="ru-RU"/>
        </w:rPr>
        <w:t>)</w:t>
      </w:r>
      <w:r w:rsidRPr="00754937">
        <w:rPr>
          <w:szCs w:val="22"/>
          <w:lang w:val="ru-RU"/>
        </w:rPr>
        <w:t xml:space="preserve"> и г</w:t>
      </w:r>
      <w:r w:rsidR="00150B98">
        <w:rPr>
          <w:szCs w:val="22"/>
          <w:lang w:val="ru-RU"/>
        </w:rPr>
        <w:t>о</w:t>
      </w:r>
      <w:r w:rsidRPr="00754937">
        <w:rPr>
          <w:szCs w:val="22"/>
          <w:lang w:val="ru-RU"/>
        </w:rPr>
        <w:t xml:space="preserve"> изхвърлете след 28 дни.</w:t>
      </w:r>
      <w:r>
        <w:rPr>
          <w:szCs w:val="22"/>
          <w:lang w:val="ru-RU"/>
        </w:rPr>
        <w:t xml:space="preserve"> </w:t>
      </w:r>
      <w:r w:rsidR="009127D5">
        <w:rPr>
          <w:lang w:val="bg-BG"/>
        </w:rPr>
        <w:t xml:space="preserve">Не </w:t>
      </w:r>
      <w:r w:rsidR="00150B98">
        <w:rPr>
          <w:lang w:val="bg-BG"/>
        </w:rPr>
        <w:t xml:space="preserve">го </w:t>
      </w:r>
      <w:r w:rsidR="005B6EC7">
        <w:rPr>
          <w:lang w:val="bg-BG"/>
        </w:rPr>
        <w:t>оставяйте</w:t>
      </w:r>
      <w:r w:rsidR="009127D5" w:rsidRPr="009C3EA0">
        <w:rPr>
          <w:lang w:val="bg-BG"/>
        </w:rPr>
        <w:t xml:space="preserve"> близко до</w:t>
      </w:r>
      <w:r w:rsidR="009127D5">
        <w:rPr>
          <w:lang w:val="bg-BG"/>
        </w:rPr>
        <w:t xml:space="preserve"> източници на топлина и светлина.</w:t>
      </w:r>
      <w:r w:rsidRPr="00754937">
        <w:rPr>
          <w:szCs w:val="22"/>
          <w:lang w:val="ru-RU"/>
        </w:rPr>
        <w:t xml:space="preserve"> </w:t>
      </w:r>
      <w:r w:rsidRPr="00AE4ECD">
        <w:rPr>
          <w:lang w:val="ru-RU"/>
        </w:rPr>
        <w:t xml:space="preserve">Не съхранявайте писалката </w:t>
      </w:r>
      <w:r>
        <w:rPr>
          <w:lang w:val="ru-RU"/>
        </w:rPr>
        <w:t>ил</w:t>
      </w:r>
      <w:r w:rsidRPr="00AE4ECD">
        <w:rPr>
          <w:lang w:val="ru-RU"/>
        </w:rPr>
        <w:t>и патроните, които използват</w:t>
      </w:r>
      <w:r>
        <w:rPr>
          <w:lang w:val="ru-RU"/>
        </w:rPr>
        <w:t>е</w:t>
      </w:r>
      <w:r w:rsidRPr="00AE4ECD">
        <w:rPr>
          <w:lang w:val="ru-RU"/>
        </w:rPr>
        <w:t xml:space="preserve">, в хладилник. Писалката </w:t>
      </w:r>
      <w:r w:rsidR="008A37EE">
        <w:rPr>
          <w:lang w:val="ru-RU"/>
        </w:rPr>
        <w:t>с поставен</w:t>
      </w:r>
      <w:r w:rsidRPr="00AE4ECD">
        <w:rPr>
          <w:lang w:val="ru-RU"/>
        </w:rPr>
        <w:t xml:space="preserve"> патрон не трябва да се съхранява с прикрепена игла.</w:t>
      </w:r>
    </w:p>
    <w:p w:rsidR="00754937" w:rsidRDefault="00754937" w:rsidP="00754937">
      <w:pPr>
        <w:tabs>
          <w:tab w:val="clear" w:pos="567"/>
        </w:tabs>
        <w:spacing w:line="240" w:lineRule="auto"/>
        <w:ind w:left="567" w:hanging="567"/>
        <w:rPr>
          <w:noProof/>
          <w:szCs w:val="22"/>
          <w:lang w:val="bg-BG"/>
        </w:rPr>
      </w:pPr>
    </w:p>
    <w:p w:rsidR="009127D5" w:rsidRDefault="00034111">
      <w:pPr>
        <w:numPr>
          <w:ilvl w:val="12"/>
          <w:numId w:val="0"/>
        </w:numPr>
        <w:tabs>
          <w:tab w:val="clear" w:pos="567"/>
        </w:tabs>
        <w:spacing w:line="240" w:lineRule="auto"/>
        <w:ind w:left="567" w:right="-2" w:hanging="567"/>
        <w:rPr>
          <w:noProof/>
          <w:szCs w:val="22"/>
          <w:lang w:val="bg-BG"/>
        </w:rPr>
      </w:pPr>
      <w:r>
        <w:rPr>
          <w:noProof/>
          <w:szCs w:val="22"/>
          <w:lang w:val="bg-BG"/>
        </w:rPr>
        <w:t>Да се с</w:t>
      </w:r>
      <w:r w:rsidR="009127D5">
        <w:rPr>
          <w:noProof/>
          <w:szCs w:val="22"/>
          <w:lang w:val="bg-BG"/>
        </w:rPr>
        <w:t>ъхранява на място</w:t>
      </w:r>
      <w:r w:rsidR="00CA04DA">
        <w:rPr>
          <w:noProof/>
          <w:szCs w:val="22"/>
          <w:lang w:val="bg-BG"/>
        </w:rPr>
        <w:t>,</w:t>
      </w:r>
      <w:r w:rsidR="009127D5">
        <w:rPr>
          <w:noProof/>
          <w:szCs w:val="22"/>
          <w:lang w:val="bg-BG"/>
        </w:rPr>
        <w:t xml:space="preserve"> недостъпно за деца.</w:t>
      </w:r>
    </w:p>
    <w:p w:rsidR="009127D5" w:rsidRDefault="009127D5">
      <w:pPr>
        <w:numPr>
          <w:ilvl w:val="12"/>
          <w:numId w:val="0"/>
        </w:numPr>
        <w:tabs>
          <w:tab w:val="clear" w:pos="567"/>
        </w:tabs>
        <w:spacing w:line="240" w:lineRule="auto"/>
        <w:ind w:left="567" w:right="-2" w:hanging="567"/>
        <w:rPr>
          <w:noProof/>
          <w:szCs w:val="22"/>
          <w:lang w:val="bg-BG"/>
        </w:rPr>
      </w:pPr>
    </w:p>
    <w:p w:rsidR="009127D5" w:rsidRDefault="009127D5">
      <w:pPr>
        <w:tabs>
          <w:tab w:val="clear" w:pos="567"/>
        </w:tabs>
        <w:spacing w:line="240" w:lineRule="auto"/>
        <w:rPr>
          <w:noProof/>
          <w:szCs w:val="22"/>
          <w:lang w:val="bg-BG"/>
        </w:rPr>
      </w:pPr>
      <w:r>
        <w:rPr>
          <w:noProof/>
          <w:szCs w:val="22"/>
          <w:lang w:val="bg-BG"/>
        </w:rPr>
        <w:t xml:space="preserve">Не използвайте </w:t>
      </w:r>
      <w:r w:rsidR="002E1B46">
        <w:rPr>
          <w:noProof/>
          <w:szCs w:val="22"/>
          <w:lang w:val="bg-BG"/>
        </w:rPr>
        <w:t>това лекарство</w:t>
      </w:r>
      <w:r>
        <w:rPr>
          <w:noProof/>
          <w:szCs w:val="22"/>
          <w:lang w:val="bg-BG"/>
        </w:rPr>
        <w:t xml:space="preserve"> след срока на годност</w:t>
      </w:r>
      <w:r w:rsidR="00CA04DA">
        <w:rPr>
          <w:noProof/>
          <w:szCs w:val="22"/>
          <w:lang w:val="bg-BG"/>
        </w:rPr>
        <w:t>,</w:t>
      </w:r>
      <w:r>
        <w:rPr>
          <w:noProof/>
          <w:szCs w:val="22"/>
          <w:lang w:val="bg-BG"/>
        </w:rPr>
        <w:t xml:space="preserve"> отбелязан върху етикета и картонената опаковка. Срок</w:t>
      </w:r>
      <w:r w:rsidR="00EA1875">
        <w:rPr>
          <w:noProof/>
          <w:szCs w:val="22"/>
          <w:lang w:val="bg-BG"/>
        </w:rPr>
        <w:t>ът</w:t>
      </w:r>
      <w:r>
        <w:rPr>
          <w:noProof/>
          <w:szCs w:val="22"/>
          <w:lang w:val="bg-BG"/>
        </w:rPr>
        <w:t xml:space="preserve"> на годност отговаря на последния ден от посочения месец.</w:t>
      </w:r>
    </w:p>
    <w:p w:rsidR="009127D5" w:rsidRDefault="009127D5">
      <w:pPr>
        <w:tabs>
          <w:tab w:val="clear" w:pos="567"/>
        </w:tabs>
        <w:spacing w:line="240" w:lineRule="auto"/>
        <w:rPr>
          <w:noProof/>
          <w:szCs w:val="22"/>
          <w:lang w:val="bg-BG"/>
        </w:rPr>
      </w:pPr>
    </w:p>
    <w:p w:rsidR="009127D5" w:rsidRDefault="009127D5">
      <w:pPr>
        <w:tabs>
          <w:tab w:val="clear" w:pos="567"/>
        </w:tabs>
        <w:spacing w:line="240" w:lineRule="auto"/>
        <w:rPr>
          <w:szCs w:val="22"/>
          <w:lang w:val="bg-BG"/>
        </w:rPr>
      </w:pPr>
      <w:r>
        <w:rPr>
          <w:szCs w:val="22"/>
          <w:lang w:val="bg-BG"/>
        </w:rPr>
        <w:t xml:space="preserve">Не използвайте </w:t>
      </w:r>
      <w:r w:rsidR="002E1B46">
        <w:rPr>
          <w:noProof/>
          <w:szCs w:val="22"/>
          <w:lang w:val="bg-BG"/>
        </w:rPr>
        <w:t>това лекарство</w:t>
      </w:r>
      <w:r>
        <w:rPr>
          <w:szCs w:val="22"/>
          <w:lang w:val="bg-BG"/>
        </w:rPr>
        <w:t xml:space="preserve">, ако </w:t>
      </w:r>
      <w:r w:rsidR="005E5443">
        <w:rPr>
          <w:szCs w:val="22"/>
          <w:lang w:val="bg-BG"/>
        </w:rPr>
        <w:t xml:space="preserve">забележите </w:t>
      </w:r>
      <w:r>
        <w:rPr>
          <w:szCs w:val="22"/>
          <w:lang w:val="bg-BG"/>
        </w:rPr>
        <w:t>„парцали” или има твърди бели частици по повърхността или ако стената на патрона изглежда заскрежена. Проверявайте това всеки път преди да се инжектирате.</w:t>
      </w:r>
    </w:p>
    <w:p w:rsidR="009127D5" w:rsidRDefault="009127D5">
      <w:pPr>
        <w:tabs>
          <w:tab w:val="clear" w:pos="567"/>
        </w:tabs>
        <w:spacing w:line="240" w:lineRule="auto"/>
        <w:rPr>
          <w:noProof/>
          <w:szCs w:val="22"/>
          <w:lang w:val="bg-BG"/>
        </w:rPr>
      </w:pPr>
    </w:p>
    <w:p w:rsidR="009127D5" w:rsidRDefault="00034111">
      <w:pPr>
        <w:numPr>
          <w:ilvl w:val="12"/>
          <w:numId w:val="0"/>
        </w:numPr>
        <w:tabs>
          <w:tab w:val="clear" w:pos="567"/>
        </w:tabs>
        <w:spacing w:line="240" w:lineRule="auto"/>
        <w:ind w:right="-2"/>
        <w:rPr>
          <w:noProof/>
          <w:szCs w:val="22"/>
          <w:lang w:val="bg-BG"/>
        </w:rPr>
      </w:pPr>
      <w:r>
        <w:rPr>
          <w:noProof/>
          <w:szCs w:val="22"/>
          <w:lang w:val="bg-BG"/>
        </w:rPr>
        <w:t>Не изхвърляйте л</w:t>
      </w:r>
      <w:r w:rsidR="009127D5">
        <w:rPr>
          <w:noProof/>
          <w:szCs w:val="22"/>
          <w:lang w:val="bg-BG"/>
        </w:rPr>
        <w:t xml:space="preserve">екарствата в канализацията или в контейнера за домашни отпадъци. Попитайте Вашия фармацевт как да </w:t>
      </w:r>
      <w:r>
        <w:rPr>
          <w:noProof/>
          <w:szCs w:val="22"/>
          <w:lang w:val="bg-BG"/>
        </w:rPr>
        <w:t>изхвърляте</w:t>
      </w:r>
      <w:r w:rsidR="009127D5">
        <w:rPr>
          <w:noProof/>
          <w:szCs w:val="22"/>
          <w:lang w:val="bg-BG"/>
        </w:rPr>
        <w:t xml:space="preserve"> лекарства</w:t>
      </w:r>
      <w:r>
        <w:rPr>
          <w:noProof/>
          <w:szCs w:val="22"/>
          <w:lang w:val="bg-BG"/>
        </w:rPr>
        <w:t>та, които вече не използвате</w:t>
      </w:r>
      <w:r w:rsidR="009127D5">
        <w:rPr>
          <w:noProof/>
          <w:szCs w:val="22"/>
          <w:lang w:val="bg-BG"/>
        </w:rPr>
        <w:t>. Тези мерки ще спомогнат за опазване на околната среда.</w:t>
      </w:r>
    </w:p>
    <w:p w:rsidR="009127D5" w:rsidRDefault="009127D5">
      <w:pPr>
        <w:numPr>
          <w:ilvl w:val="12"/>
          <w:numId w:val="0"/>
        </w:numPr>
        <w:tabs>
          <w:tab w:val="clear" w:pos="567"/>
        </w:tabs>
        <w:spacing w:line="240" w:lineRule="auto"/>
        <w:ind w:left="567" w:right="-2" w:hanging="567"/>
        <w:rPr>
          <w:noProof/>
          <w:szCs w:val="22"/>
          <w:lang w:val="bg-BG"/>
        </w:rPr>
      </w:pPr>
    </w:p>
    <w:p w:rsidR="009127D5" w:rsidRDefault="009127D5">
      <w:pPr>
        <w:numPr>
          <w:ilvl w:val="12"/>
          <w:numId w:val="0"/>
        </w:numPr>
        <w:tabs>
          <w:tab w:val="clear" w:pos="567"/>
        </w:tabs>
        <w:spacing w:line="240" w:lineRule="auto"/>
        <w:ind w:left="567" w:right="-2" w:hanging="567"/>
        <w:rPr>
          <w:noProof/>
          <w:szCs w:val="22"/>
          <w:lang w:val="bg-BG"/>
        </w:rPr>
      </w:pPr>
    </w:p>
    <w:p w:rsidR="009127D5" w:rsidRDefault="009127D5" w:rsidP="00D506C2">
      <w:pPr>
        <w:keepNext/>
        <w:tabs>
          <w:tab w:val="clear" w:pos="567"/>
        </w:tabs>
        <w:suppressAutoHyphens/>
        <w:spacing w:line="240" w:lineRule="auto"/>
        <w:ind w:left="567" w:hanging="567"/>
        <w:rPr>
          <w:b/>
          <w:noProof/>
          <w:szCs w:val="22"/>
          <w:lang w:val="bg-BG"/>
        </w:rPr>
      </w:pPr>
      <w:r>
        <w:rPr>
          <w:b/>
          <w:noProof/>
          <w:szCs w:val="22"/>
          <w:lang w:val="bg-BG"/>
        </w:rPr>
        <w:t>6.</w:t>
      </w:r>
      <w:r>
        <w:rPr>
          <w:b/>
          <w:noProof/>
          <w:szCs w:val="22"/>
          <w:lang w:val="bg-BG"/>
        </w:rPr>
        <w:tab/>
      </w:r>
      <w:r w:rsidR="00D506C2" w:rsidRPr="000D3C7C">
        <w:rPr>
          <w:b/>
          <w:noProof/>
          <w:szCs w:val="22"/>
          <w:lang w:val="bg-BG"/>
        </w:rPr>
        <w:t>Съдържание на опаковката и допълнителна информаци</w:t>
      </w:r>
      <w:r w:rsidR="00D506C2">
        <w:rPr>
          <w:b/>
          <w:noProof/>
          <w:szCs w:val="22"/>
          <w:lang w:val="bg-BG"/>
        </w:rPr>
        <w:t>я</w:t>
      </w:r>
    </w:p>
    <w:p w:rsidR="009127D5" w:rsidRDefault="009127D5" w:rsidP="0065613D">
      <w:pPr>
        <w:keepNext/>
        <w:tabs>
          <w:tab w:val="clear" w:pos="567"/>
        </w:tabs>
        <w:suppressAutoHyphens/>
        <w:spacing w:line="240" w:lineRule="auto"/>
        <w:ind w:left="567" w:hanging="567"/>
        <w:rPr>
          <w:b/>
          <w:noProof/>
          <w:szCs w:val="22"/>
          <w:lang w:val="bg-BG"/>
        </w:rPr>
      </w:pPr>
    </w:p>
    <w:p w:rsidR="009127D5" w:rsidRDefault="009127D5" w:rsidP="0065613D">
      <w:pPr>
        <w:keepNext/>
        <w:tabs>
          <w:tab w:val="clear" w:pos="567"/>
        </w:tabs>
        <w:suppressAutoHyphens/>
        <w:spacing w:line="240" w:lineRule="auto"/>
        <w:ind w:left="567" w:hanging="567"/>
        <w:rPr>
          <w:b/>
          <w:noProof/>
          <w:szCs w:val="22"/>
          <w:lang w:val="bg-BG"/>
        </w:rPr>
      </w:pPr>
      <w:r>
        <w:rPr>
          <w:b/>
          <w:noProof/>
          <w:szCs w:val="22"/>
          <w:lang w:val="bg-BG"/>
        </w:rPr>
        <w:t>Какво съдържа Humalog Mix25 100 </w:t>
      </w:r>
      <w:r w:rsidR="00DD752B">
        <w:rPr>
          <w:b/>
          <w:noProof/>
          <w:szCs w:val="22"/>
          <w:lang w:val="bg-BG"/>
        </w:rPr>
        <w:t>единици</w:t>
      </w:r>
      <w:r>
        <w:rPr>
          <w:b/>
          <w:noProof/>
          <w:szCs w:val="22"/>
          <w:lang w:val="bg-BG"/>
        </w:rPr>
        <w:t>/ml инжекционна суспензия в патрон</w:t>
      </w:r>
    </w:p>
    <w:p w:rsidR="009127D5" w:rsidRDefault="009127D5">
      <w:pPr>
        <w:tabs>
          <w:tab w:val="clear" w:pos="567"/>
        </w:tabs>
        <w:spacing w:line="240" w:lineRule="auto"/>
        <w:ind w:left="540" w:hanging="540"/>
        <w:rPr>
          <w:lang w:val="bg-BG"/>
        </w:rPr>
      </w:pPr>
      <w:r>
        <w:rPr>
          <w:noProof/>
          <w:szCs w:val="22"/>
          <w:lang w:val="bg-BG"/>
        </w:rPr>
        <w:t>-</w:t>
      </w:r>
      <w:r>
        <w:rPr>
          <w:noProof/>
          <w:szCs w:val="22"/>
          <w:lang w:val="bg-BG"/>
        </w:rPr>
        <w:tab/>
        <w:t>Активн</w:t>
      </w:r>
      <w:r w:rsidR="00AA33BC">
        <w:rPr>
          <w:noProof/>
          <w:szCs w:val="22"/>
          <w:lang w:val="bg-BG"/>
        </w:rPr>
        <w:t>ото вещество</w:t>
      </w:r>
      <w:r>
        <w:rPr>
          <w:noProof/>
          <w:szCs w:val="22"/>
          <w:lang w:val="bg-BG"/>
        </w:rPr>
        <w:t xml:space="preserve"> е инсулин лиспро. Инсулин лиспро </w:t>
      </w:r>
      <w:r>
        <w:rPr>
          <w:noProof/>
          <w:szCs w:val="22"/>
          <w:lang w:val="en-US"/>
        </w:rPr>
        <w:t>ce</w:t>
      </w:r>
      <w:r>
        <w:rPr>
          <w:noProof/>
          <w:szCs w:val="22"/>
          <w:lang w:val="bg-BG"/>
        </w:rPr>
        <w:t xml:space="preserve"> </w:t>
      </w:r>
      <w:r>
        <w:rPr>
          <w:lang w:val="bg-BG"/>
        </w:rPr>
        <w:t>произвежда в лаборатория чрез „рекомбинантен ДНК технологичен” процес. Това е променена форма на човешки инсулин и поради това е различен от другите човешки и животински инсулини. И</w:t>
      </w:r>
      <w:r>
        <w:rPr>
          <w:noProof/>
          <w:szCs w:val="22"/>
          <w:lang w:val="bg-BG"/>
        </w:rPr>
        <w:t xml:space="preserve">нсулин лиспро </w:t>
      </w:r>
      <w:r>
        <w:rPr>
          <w:lang w:val="bg-BG"/>
        </w:rPr>
        <w:t>се доближава много до човешкия инсулин, който е естествен хормон произвеждан от панкреаса.</w:t>
      </w:r>
    </w:p>
    <w:p w:rsidR="009127D5" w:rsidRDefault="009127D5">
      <w:pPr>
        <w:tabs>
          <w:tab w:val="clear" w:pos="567"/>
        </w:tabs>
        <w:spacing w:line="240" w:lineRule="auto"/>
        <w:ind w:left="540" w:right="-2" w:hanging="540"/>
        <w:rPr>
          <w:noProof/>
          <w:szCs w:val="22"/>
          <w:lang w:val="bg-BG"/>
        </w:rPr>
      </w:pPr>
      <w:r>
        <w:rPr>
          <w:noProof/>
          <w:szCs w:val="22"/>
          <w:lang w:val="bg-BG"/>
        </w:rPr>
        <w:t>-</w:t>
      </w:r>
      <w:r>
        <w:rPr>
          <w:noProof/>
          <w:szCs w:val="22"/>
          <w:lang w:val="bg-BG"/>
        </w:rPr>
        <w:tab/>
        <w:t xml:space="preserve">Другите съставки са протамин сулфат, </w:t>
      </w:r>
      <w:r w:rsidRPr="00CC4C57">
        <w:rPr>
          <w:i/>
          <w:lang w:val="en-US"/>
        </w:rPr>
        <w:t>m</w:t>
      </w:r>
      <w:r>
        <w:rPr>
          <w:lang w:val="bg-BG"/>
        </w:rPr>
        <w:t xml:space="preserve">-крезол, фенол, глицерол, </w:t>
      </w:r>
      <w:r w:rsidR="00B974FE" w:rsidRPr="00CC4C57">
        <w:rPr>
          <w:noProof/>
          <w:szCs w:val="22"/>
          <w:lang w:val="bg-BG"/>
        </w:rPr>
        <w:t>д</w:t>
      </w:r>
      <w:r w:rsidR="00B974FE" w:rsidRPr="00CC4C57">
        <w:rPr>
          <w:noProof/>
          <w:lang w:val="bg-BG"/>
        </w:rPr>
        <w:t xml:space="preserve">вуосновен натриев </w:t>
      </w:r>
      <w:r w:rsidRPr="003961A5">
        <w:rPr>
          <w:lang w:val="bg-BG"/>
        </w:rPr>
        <w:t>фосфат</w:t>
      </w:r>
      <w:r w:rsidR="00B974FE" w:rsidRPr="003961A5">
        <w:rPr>
          <w:lang w:val="en-US"/>
        </w:rPr>
        <w:t> </w:t>
      </w:r>
      <w:r w:rsidRPr="00AE7410">
        <w:rPr>
          <w:lang w:val="bg-BG"/>
        </w:rPr>
        <w:t>7</w:t>
      </w:r>
      <w:r w:rsidRPr="00AE7410">
        <w:t>H</w:t>
      </w:r>
      <w:r w:rsidRPr="0076398D">
        <w:rPr>
          <w:szCs w:val="22"/>
          <w:vertAlign w:val="subscript"/>
          <w:lang w:val="bg-BG"/>
        </w:rPr>
        <w:t>2</w:t>
      </w:r>
      <w:r w:rsidRPr="002544EB">
        <w:t>O</w:t>
      </w:r>
      <w:r>
        <w:rPr>
          <w:lang w:val="bg-BG"/>
        </w:rPr>
        <w:t>, цинков окис и вода за инжектиране. Натриев хидроксид или хлороводородна киселина могат да са използвани за корекция на киселиността.</w:t>
      </w:r>
    </w:p>
    <w:p w:rsidR="009127D5" w:rsidRDefault="009127D5">
      <w:pPr>
        <w:tabs>
          <w:tab w:val="clear" w:pos="567"/>
        </w:tabs>
        <w:spacing w:line="240" w:lineRule="auto"/>
        <w:ind w:left="540" w:right="-2" w:hanging="540"/>
        <w:rPr>
          <w:noProof/>
          <w:szCs w:val="22"/>
          <w:lang w:val="bg-BG"/>
        </w:rPr>
      </w:pPr>
    </w:p>
    <w:p w:rsidR="009127D5" w:rsidRPr="000208B3" w:rsidRDefault="009127D5" w:rsidP="0065613D">
      <w:pPr>
        <w:keepNext/>
        <w:numPr>
          <w:ilvl w:val="12"/>
          <w:numId w:val="0"/>
        </w:numPr>
        <w:tabs>
          <w:tab w:val="clear" w:pos="567"/>
        </w:tabs>
        <w:spacing w:line="240" w:lineRule="auto"/>
        <w:rPr>
          <w:b/>
          <w:noProof/>
          <w:szCs w:val="22"/>
          <w:lang w:val="bg-BG"/>
        </w:rPr>
      </w:pPr>
      <w:r>
        <w:rPr>
          <w:b/>
          <w:noProof/>
          <w:szCs w:val="22"/>
          <w:lang w:val="bg-BG"/>
        </w:rPr>
        <w:t xml:space="preserve">Как изглежда </w:t>
      </w:r>
      <w:r>
        <w:rPr>
          <w:b/>
        </w:rPr>
        <w:t>Humalog</w:t>
      </w:r>
      <w:r>
        <w:rPr>
          <w:b/>
          <w:lang w:val="bg-BG"/>
        </w:rPr>
        <w:t xml:space="preserve"> </w:t>
      </w:r>
      <w:r>
        <w:rPr>
          <w:b/>
        </w:rPr>
        <w:t>Mix</w:t>
      </w:r>
      <w:r>
        <w:rPr>
          <w:b/>
          <w:lang w:val="bg-BG"/>
        </w:rPr>
        <w:t>25 100 </w:t>
      </w:r>
      <w:r w:rsidR="00DD752B">
        <w:rPr>
          <w:b/>
          <w:lang w:val="bg-BG"/>
        </w:rPr>
        <w:t>единици</w:t>
      </w:r>
      <w:r>
        <w:rPr>
          <w:b/>
          <w:lang w:val="bg-BG"/>
        </w:rPr>
        <w:t>/</w:t>
      </w:r>
      <w:r>
        <w:rPr>
          <w:b/>
        </w:rPr>
        <w:t>ml</w:t>
      </w:r>
      <w:r>
        <w:rPr>
          <w:b/>
          <w:lang w:val="bg-BG"/>
        </w:rPr>
        <w:t>, инжекционна суспензия в патрон</w:t>
      </w:r>
      <w:r>
        <w:rPr>
          <w:b/>
          <w:bCs/>
          <w:noProof/>
          <w:lang w:val="bg-BG"/>
        </w:rPr>
        <w:t xml:space="preserve"> </w:t>
      </w:r>
      <w:r>
        <w:rPr>
          <w:b/>
          <w:noProof/>
          <w:szCs w:val="22"/>
          <w:lang w:val="bg-BG"/>
        </w:rPr>
        <w:t>и какво съдържа опаковката</w:t>
      </w:r>
    </w:p>
    <w:p w:rsidR="009127D5" w:rsidRDefault="009127D5">
      <w:pPr>
        <w:numPr>
          <w:ilvl w:val="12"/>
          <w:numId w:val="0"/>
        </w:numPr>
        <w:tabs>
          <w:tab w:val="clear" w:pos="567"/>
        </w:tabs>
        <w:spacing w:line="240" w:lineRule="auto"/>
        <w:ind w:right="-2"/>
        <w:rPr>
          <w:szCs w:val="22"/>
          <w:lang w:val="bg-BG"/>
        </w:rPr>
      </w:pPr>
      <w:r>
        <w:rPr>
          <w:bCs/>
          <w:lang w:val="bg-BG"/>
        </w:rPr>
        <w:t xml:space="preserve">Humalog Mix25 </w:t>
      </w:r>
      <w:r>
        <w:rPr>
          <w:szCs w:val="22"/>
          <w:lang w:val="bg-BG"/>
        </w:rPr>
        <w:t>100</w:t>
      </w:r>
      <w:r>
        <w:rPr>
          <w:szCs w:val="22"/>
        </w:rPr>
        <w:t> </w:t>
      </w:r>
      <w:r w:rsidR="00DD752B">
        <w:rPr>
          <w:szCs w:val="22"/>
          <w:lang w:val="bg-BG"/>
        </w:rPr>
        <w:t>единици</w:t>
      </w:r>
      <w:r>
        <w:rPr>
          <w:szCs w:val="22"/>
          <w:lang w:val="bg-BG"/>
        </w:rPr>
        <w:t>/</w:t>
      </w:r>
      <w:r>
        <w:rPr>
          <w:szCs w:val="22"/>
        </w:rPr>
        <w:t>ml</w:t>
      </w:r>
      <w:r>
        <w:rPr>
          <w:szCs w:val="22"/>
          <w:lang w:val="bg-BG"/>
        </w:rPr>
        <w:t xml:space="preserve">, инжекционна суспензия </w:t>
      </w:r>
      <w:r>
        <w:rPr>
          <w:szCs w:val="22"/>
          <w:lang w:val="en-US"/>
        </w:rPr>
        <w:t>e</w:t>
      </w:r>
      <w:r>
        <w:rPr>
          <w:szCs w:val="22"/>
          <w:lang w:val="bg-BG"/>
        </w:rPr>
        <w:t xml:space="preserve"> бяла стерилна суспензия и съдържа 100 единици инсулин лиспро във всеки милилитър (100 </w:t>
      </w:r>
      <w:r w:rsidR="00DD752B">
        <w:rPr>
          <w:szCs w:val="22"/>
          <w:lang w:val="bg-BG"/>
        </w:rPr>
        <w:t>единици</w:t>
      </w:r>
      <w:r>
        <w:rPr>
          <w:szCs w:val="22"/>
          <w:lang w:val="bg-BG"/>
        </w:rPr>
        <w:t>/</w:t>
      </w:r>
      <w:r>
        <w:rPr>
          <w:szCs w:val="22"/>
          <w:lang w:val="en-US"/>
        </w:rPr>
        <w:t>ml</w:t>
      </w:r>
      <w:r>
        <w:rPr>
          <w:szCs w:val="22"/>
          <w:lang w:val="bg-BG"/>
        </w:rPr>
        <w:t xml:space="preserve">) инжекционна суспензия. </w:t>
      </w:r>
      <w:r>
        <w:rPr>
          <w:lang w:val="bg-BG"/>
        </w:rPr>
        <w:t xml:space="preserve">25% от инсулин лиспро в </w:t>
      </w:r>
      <w:r>
        <w:rPr>
          <w:bCs/>
          <w:lang w:val="bg-BG"/>
        </w:rPr>
        <w:t xml:space="preserve">Humalog Mix25 </w:t>
      </w:r>
      <w:r>
        <w:rPr>
          <w:lang w:val="bg-BG"/>
        </w:rPr>
        <w:t xml:space="preserve">е разтворен във вода. 75% от инсулин лиспро в </w:t>
      </w:r>
      <w:r>
        <w:rPr>
          <w:bCs/>
          <w:lang w:val="bg-BG"/>
        </w:rPr>
        <w:t>Humalog Mix25</w:t>
      </w:r>
      <w:r>
        <w:rPr>
          <w:lang w:val="bg-BG"/>
        </w:rPr>
        <w:t xml:space="preserve"> е под формата на суспензия с протамин сулфат.</w:t>
      </w:r>
      <w:r w:rsidR="008972BC">
        <w:rPr>
          <w:lang w:val="bg-BG"/>
        </w:rPr>
        <w:t xml:space="preserve"> </w:t>
      </w:r>
      <w:r>
        <w:rPr>
          <w:szCs w:val="22"/>
          <w:lang w:val="bg-BG"/>
        </w:rPr>
        <w:t xml:space="preserve">Всеки патрон съдържа 300 единици (3 милилитра). Патроните се предлагат в опаковки от по 5 </w:t>
      </w:r>
      <w:r w:rsidR="00230E9F">
        <w:rPr>
          <w:szCs w:val="22"/>
          <w:lang w:val="bg-BG"/>
        </w:rPr>
        <w:t>или 10</w:t>
      </w:r>
      <w:r>
        <w:rPr>
          <w:szCs w:val="22"/>
          <w:lang w:val="bg-BG"/>
        </w:rPr>
        <w:t xml:space="preserve"> патрона. Не всички видове опаковки могат да бъдат</w:t>
      </w:r>
      <w:r w:rsidR="00210DA6" w:rsidRPr="00210DA6">
        <w:rPr>
          <w:lang w:val="bg-BG"/>
        </w:rPr>
        <w:t xml:space="preserve"> </w:t>
      </w:r>
      <w:r w:rsidR="00210DA6">
        <w:rPr>
          <w:lang w:val="bg-BG"/>
        </w:rPr>
        <w:t>пуснати</w:t>
      </w:r>
      <w:r>
        <w:rPr>
          <w:szCs w:val="22"/>
          <w:lang w:val="bg-BG"/>
        </w:rPr>
        <w:t xml:space="preserve"> на пазара.</w:t>
      </w:r>
    </w:p>
    <w:p w:rsidR="009127D5" w:rsidRDefault="009127D5">
      <w:pPr>
        <w:numPr>
          <w:ilvl w:val="12"/>
          <w:numId w:val="0"/>
        </w:numPr>
        <w:tabs>
          <w:tab w:val="clear" w:pos="567"/>
        </w:tabs>
        <w:spacing w:line="240" w:lineRule="auto"/>
        <w:ind w:left="567" w:right="-2" w:hanging="567"/>
        <w:rPr>
          <w:b/>
          <w:noProof/>
          <w:szCs w:val="22"/>
          <w:lang w:val="bg-BG"/>
        </w:rPr>
      </w:pPr>
    </w:p>
    <w:p w:rsidR="009127D5" w:rsidRDefault="009127D5" w:rsidP="0065613D">
      <w:pPr>
        <w:keepNext/>
        <w:numPr>
          <w:ilvl w:val="12"/>
          <w:numId w:val="0"/>
        </w:numPr>
        <w:tabs>
          <w:tab w:val="clear" w:pos="567"/>
        </w:tabs>
        <w:spacing w:line="240" w:lineRule="auto"/>
        <w:rPr>
          <w:b/>
          <w:noProof/>
          <w:szCs w:val="22"/>
          <w:lang w:val="bg-BG"/>
        </w:rPr>
      </w:pPr>
      <w:r>
        <w:rPr>
          <w:b/>
          <w:noProof/>
          <w:szCs w:val="22"/>
          <w:lang w:val="bg-BG"/>
        </w:rPr>
        <w:t>Притежател на разрешението за употреба и производител</w:t>
      </w:r>
    </w:p>
    <w:p w:rsidR="009127D5" w:rsidRDefault="009127D5">
      <w:pPr>
        <w:numPr>
          <w:ilvl w:val="12"/>
          <w:numId w:val="0"/>
        </w:numPr>
        <w:tabs>
          <w:tab w:val="clear" w:pos="567"/>
        </w:tabs>
        <w:spacing w:line="240" w:lineRule="auto"/>
        <w:ind w:left="567" w:right="-2" w:hanging="567"/>
        <w:rPr>
          <w:b/>
          <w:noProof/>
          <w:szCs w:val="22"/>
          <w:lang w:val="bg-BG"/>
        </w:rPr>
      </w:pPr>
      <w:r>
        <w:rPr>
          <w:bCs/>
        </w:rPr>
        <w:t>Humalog</w:t>
      </w:r>
      <w:r>
        <w:rPr>
          <w:bCs/>
          <w:lang w:val="bg-BG"/>
        </w:rPr>
        <w:t xml:space="preserve"> </w:t>
      </w:r>
      <w:r>
        <w:rPr>
          <w:bCs/>
        </w:rPr>
        <w:t>Mix</w:t>
      </w:r>
      <w:r>
        <w:rPr>
          <w:bCs/>
          <w:lang w:val="bg-BG"/>
        </w:rPr>
        <w:t>25 100</w:t>
      </w:r>
      <w:r w:rsidR="00DD752B">
        <w:rPr>
          <w:bCs/>
          <w:lang w:val="bg-BG"/>
        </w:rPr>
        <w:t> единици</w:t>
      </w:r>
      <w:r>
        <w:rPr>
          <w:bCs/>
          <w:lang w:val="bg-BG"/>
        </w:rPr>
        <w:t>/</w:t>
      </w:r>
      <w:r>
        <w:rPr>
          <w:bCs/>
        </w:rPr>
        <w:t>ml</w:t>
      </w:r>
      <w:r>
        <w:rPr>
          <w:bCs/>
          <w:lang w:val="bg-BG"/>
        </w:rPr>
        <w:t xml:space="preserve"> инжекционна суспензия в патрон </w:t>
      </w:r>
      <w:r>
        <w:rPr>
          <w:lang w:val="bg-BG"/>
        </w:rPr>
        <w:t>се произвежда от:</w:t>
      </w:r>
    </w:p>
    <w:p w:rsidR="009127D5" w:rsidRDefault="009127D5">
      <w:pPr>
        <w:numPr>
          <w:ilvl w:val="0"/>
          <w:numId w:val="1"/>
        </w:numPr>
        <w:tabs>
          <w:tab w:val="clear" w:pos="567"/>
        </w:tabs>
        <w:spacing w:line="240" w:lineRule="auto"/>
        <w:ind w:left="567" w:right="11" w:hanging="567"/>
      </w:pPr>
      <w:r>
        <w:t xml:space="preserve">Lilly France S.A.S., Rue du Colonel Lilly, 67640 Fegersheim, </w:t>
      </w:r>
      <w:r>
        <w:rPr>
          <w:lang w:val="bg-BG"/>
        </w:rPr>
        <w:t>Франция</w:t>
      </w:r>
      <w:r>
        <w:t>,</w:t>
      </w:r>
    </w:p>
    <w:p w:rsidR="00BB29EE" w:rsidRPr="0028363F" w:rsidRDefault="00BB29EE" w:rsidP="00BB29EE">
      <w:pPr>
        <w:numPr>
          <w:ilvl w:val="0"/>
          <w:numId w:val="1"/>
        </w:numPr>
        <w:tabs>
          <w:tab w:val="clear" w:pos="567"/>
        </w:tabs>
        <w:spacing w:line="240" w:lineRule="auto"/>
        <w:ind w:left="567" w:right="11" w:hanging="567"/>
        <w:rPr>
          <w:lang w:val="it-IT"/>
        </w:rPr>
      </w:pPr>
      <w:r w:rsidRPr="0028363F">
        <w:rPr>
          <w:lang w:val="it-IT"/>
        </w:rPr>
        <w:t xml:space="preserve">Eli Lilly Italia S.p.A., Via Gramsci 731-733, 50019 Sesto Fiorentino, </w:t>
      </w:r>
      <w:r w:rsidR="00DD752B" w:rsidRPr="0028363F">
        <w:rPr>
          <w:lang w:val="it-IT"/>
        </w:rPr>
        <w:t>(</w:t>
      </w:r>
      <w:r w:rsidRPr="0028363F">
        <w:rPr>
          <w:lang w:val="it-IT"/>
        </w:rPr>
        <w:t>F</w:t>
      </w:r>
      <w:r w:rsidR="00DD752B" w:rsidRPr="0028363F">
        <w:rPr>
          <w:lang w:val="it-IT"/>
        </w:rPr>
        <w:t>I)</w:t>
      </w:r>
      <w:r w:rsidRPr="0028363F">
        <w:rPr>
          <w:lang w:val="it-IT"/>
        </w:rPr>
        <w:t xml:space="preserve">, </w:t>
      </w:r>
      <w:r>
        <w:rPr>
          <w:lang w:val="bg-BG"/>
        </w:rPr>
        <w:t>Италия</w:t>
      </w:r>
      <w:r w:rsidRPr="0028363F">
        <w:rPr>
          <w:lang w:val="it-IT"/>
        </w:rPr>
        <w:t>.</w:t>
      </w:r>
    </w:p>
    <w:p w:rsidR="009127D5" w:rsidRPr="0028363F" w:rsidRDefault="009127D5">
      <w:pPr>
        <w:numPr>
          <w:ilvl w:val="12"/>
          <w:numId w:val="0"/>
        </w:numPr>
        <w:tabs>
          <w:tab w:val="clear" w:pos="567"/>
        </w:tabs>
        <w:spacing w:line="240" w:lineRule="auto"/>
        <w:ind w:left="567" w:right="-2" w:hanging="567"/>
        <w:rPr>
          <w:noProof/>
          <w:szCs w:val="22"/>
          <w:lang w:val="it-IT"/>
        </w:rPr>
      </w:pPr>
    </w:p>
    <w:p w:rsidR="009127D5" w:rsidRDefault="009127D5">
      <w:pPr>
        <w:tabs>
          <w:tab w:val="clear" w:pos="567"/>
        </w:tabs>
        <w:spacing w:line="240" w:lineRule="auto"/>
        <w:jc w:val="both"/>
        <w:rPr>
          <w:b/>
          <w:noProof/>
          <w:lang w:val="bg-BG"/>
        </w:rPr>
      </w:pPr>
      <w:r>
        <w:rPr>
          <w:noProof/>
          <w:szCs w:val="22"/>
          <w:lang w:val="bg-BG"/>
        </w:rPr>
        <w:t xml:space="preserve">Разрешението за употреба е притежание на </w:t>
      </w:r>
      <w:r w:rsidRPr="0028363F">
        <w:rPr>
          <w:lang w:val="it-IT"/>
        </w:rPr>
        <w:t>Eli</w:t>
      </w:r>
      <w:r>
        <w:rPr>
          <w:lang w:val="bg-BG"/>
        </w:rPr>
        <w:t xml:space="preserve"> </w:t>
      </w:r>
      <w:r w:rsidRPr="0028363F">
        <w:rPr>
          <w:lang w:val="it-IT"/>
        </w:rPr>
        <w:t>Lilly</w:t>
      </w:r>
      <w:r>
        <w:rPr>
          <w:lang w:val="bg-BG"/>
        </w:rPr>
        <w:t xml:space="preserve"> </w:t>
      </w:r>
      <w:r w:rsidRPr="0028363F">
        <w:rPr>
          <w:lang w:val="it-IT"/>
        </w:rPr>
        <w:t>Nederland</w:t>
      </w:r>
      <w:r>
        <w:rPr>
          <w:lang w:val="bg-BG"/>
        </w:rPr>
        <w:t xml:space="preserve"> </w:t>
      </w:r>
      <w:r w:rsidRPr="0028363F">
        <w:rPr>
          <w:lang w:val="it-IT"/>
        </w:rPr>
        <w:t>B</w:t>
      </w:r>
      <w:r>
        <w:rPr>
          <w:lang w:val="bg-BG"/>
        </w:rPr>
        <w:t>.</w:t>
      </w:r>
      <w:r w:rsidRPr="0028363F">
        <w:rPr>
          <w:lang w:val="it-IT"/>
        </w:rPr>
        <w:t>V</w:t>
      </w:r>
      <w:r>
        <w:rPr>
          <w:lang w:val="bg-BG"/>
        </w:rPr>
        <w:t xml:space="preserve">., </w:t>
      </w:r>
      <w:r w:rsidR="00523342" w:rsidRPr="0028363F">
        <w:rPr>
          <w:lang w:val="it-IT"/>
        </w:rPr>
        <w:t>Papendorpseweg 83, 3528 BJ Utrecht</w:t>
      </w:r>
      <w:r>
        <w:rPr>
          <w:lang w:val="bg-BG"/>
        </w:rPr>
        <w:t xml:space="preserve">, </w:t>
      </w:r>
      <w:r w:rsidR="00B14F74">
        <w:rPr>
          <w:lang w:val="bg-BG"/>
        </w:rPr>
        <w:t>Нидерландия</w:t>
      </w:r>
      <w:r>
        <w:rPr>
          <w:lang w:val="bg-BG"/>
        </w:rPr>
        <w:t>.</w:t>
      </w:r>
    </w:p>
    <w:p w:rsidR="009127D5" w:rsidRDefault="009127D5">
      <w:pPr>
        <w:numPr>
          <w:ilvl w:val="12"/>
          <w:numId w:val="0"/>
        </w:numPr>
        <w:tabs>
          <w:tab w:val="clear" w:pos="567"/>
        </w:tabs>
        <w:spacing w:line="240" w:lineRule="auto"/>
        <w:ind w:left="567" w:right="-2" w:hanging="567"/>
        <w:rPr>
          <w:noProof/>
          <w:szCs w:val="22"/>
          <w:lang w:val="bg-BG"/>
        </w:rPr>
      </w:pPr>
    </w:p>
    <w:p w:rsidR="009127D5" w:rsidRDefault="009127D5" w:rsidP="00D506C2">
      <w:pPr>
        <w:keepNext/>
        <w:numPr>
          <w:ilvl w:val="12"/>
          <w:numId w:val="0"/>
        </w:numPr>
        <w:tabs>
          <w:tab w:val="clear" w:pos="567"/>
        </w:tabs>
        <w:spacing w:line="240" w:lineRule="auto"/>
        <w:rPr>
          <w:noProof/>
          <w:szCs w:val="22"/>
          <w:lang w:val="bg-BG"/>
        </w:rPr>
      </w:pPr>
      <w:r>
        <w:rPr>
          <w:noProof/>
          <w:szCs w:val="22"/>
          <w:lang w:val="bg-BG"/>
        </w:rPr>
        <w:t>За допълнителна информация относно то</w:t>
      </w:r>
      <w:r w:rsidR="00D506C2">
        <w:rPr>
          <w:noProof/>
          <w:szCs w:val="22"/>
          <w:lang w:val="bg-BG"/>
        </w:rPr>
        <w:t>ва лекарство</w:t>
      </w:r>
      <w:r>
        <w:rPr>
          <w:noProof/>
          <w:szCs w:val="22"/>
          <w:lang w:val="bg-BG"/>
        </w:rPr>
        <w:t>, моля свържете се с локалния представител на притежателя на разрешението за употреба:</w:t>
      </w:r>
    </w:p>
    <w:p w:rsidR="009127D5" w:rsidRDefault="009127D5" w:rsidP="0065613D">
      <w:pPr>
        <w:keepNext/>
        <w:tabs>
          <w:tab w:val="clear" w:pos="567"/>
        </w:tabs>
        <w:spacing w:line="240" w:lineRule="auto"/>
        <w:rPr>
          <w:noProof/>
          <w:lang w:val="ru-RU"/>
        </w:rPr>
      </w:pPr>
    </w:p>
    <w:tbl>
      <w:tblPr>
        <w:tblW w:w="9362" w:type="dxa"/>
        <w:tblInd w:w="-34" w:type="dxa"/>
        <w:tblLayout w:type="fixed"/>
        <w:tblCellMar>
          <w:left w:w="40" w:type="dxa"/>
          <w:right w:w="40" w:type="dxa"/>
        </w:tblCellMar>
        <w:tblLook w:val="0000" w:firstRow="0" w:lastRow="0" w:firstColumn="0" w:lastColumn="0" w:noHBand="0" w:noVBand="0"/>
      </w:tblPr>
      <w:tblGrid>
        <w:gridCol w:w="4684"/>
        <w:gridCol w:w="4678"/>
      </w:tblGrid>
      <w:tr w:rsidR="00F55EB4" w:rsidTr="003F1BE1">
        <w:tblPrEx>
          <w:tblCellMar>
            <w:top w:w="0" w:type="dxa"/>
            <w:bottom w:w="0" w:type="dxa"/>
          </w:tblCellMar>
        </w:tblPrEx>
        <w:tc>
          <w:tcPr>
            <w:tcW w:w="4684" w:type="dxa"/>
          </w:tcPr>
          <w:p w:rsidR="00F55EB4" w:rsidRPr="0028363F" w:rsidRDefault="00F55EB4" w:rsidP="003F1BE1">
            <w:pPr>
              <w:autoSpaceDE w:val="0"/>
              <w:autoSpaceDN w:val="0"/>
              <w:adjustRightInd w:val="0"/>
              <w:rPr>
                <w:b/>
                <w:bCs/>
                <w:color w:val="000000"/>
                <w:szCs w:val="22"/>
                <w:lang w:val="ru-RU"/>
              </w:rPr>
            </w:pPr>
            <w:r>
              <w:rPr>
                <w:b/>
                <w:bCs/>
                <w:color w:val="000000"/>
                <w:szCs w:val="22"/>
                <w:lang w:val="fr-FR"/>
              </w:rPr>
              <w:t>Belgique</w:t>
            </w:r>
            <w:r w:rsidRPr="0028363F">
              <w:rPr>
                <w:b/>
                <w:bCs/>
                <w:color w:val="000000"/>
                <w:szCs w:val="22"/>
                <w:lang w:val="ru-RU"/>
              </w:rPr>
              <w:t>/</w:t>
            </w:r>
            <w:r>
              <w:rPr>
                <w:b/>
                <w:bCs/>
                <w:color w:val="000000"/>
                <w:szCs w:val="22"/>
                <w:lang w:val="fr-FR"/>
              </w:rPr>
              <w:t>Belgi</w:t>
            </w:r>
            <w:r w:rsidRPr="0028363F">
              <w:rPr>
                <w:b/>
                <w:bCs/>
                <w:color w:val="000000"/>
                <w:szCs w:val="22"/>
                <w:lang w:val="ru-RU"/>
              </w:rPr>
              <w:t>ë/</w:t>
            </w:r>
            <w:r>
              <w:rPr>
                <w:b/>
                <w:bCs/>
                <w:color w:val="000000"/>
                <w:szCs w:val="22"/>
                <w:lang w:val="fr-FR"/>
              </w:rPr>
              <w:t>Belgien</w:t>
            </w:r>
          </w:p>
          <w:p w:rsidR="00F55EB4" w:rsidRPr="0028363F" w:rsidRDefault="00F55EB4" w:rsidP="003F1BE1">
            <w:pPr>
              <w:autoSpaceDE w:val="0"/>
              <w:autoSpaceDN w:val="0"/>
              <w:adjustRightInd w:val="0"/>
              <w:rPr>
                <w:color w:val="000000"/>
                <w:szCs w:val="22"/>
                <w:lang w:val="ru-RU"/>
              </w:rPr>
            </w:pPr>
            <w:r>
              <w:rPr>
                <w:color w:val="000000"/>
                <w:szCs w:val="22"/>
                <w:lang w:val="fr-FR"/>
              </w:rPr>
              <w:t>Eli</w:t>
            </w:r>
            <w:r w:rsidRPr="0028363F">
              <w:rPr>
                <w:color w:val="000000"/>
                <w:szCs w:val="22"/>
                <w:lang w:val="ru-RU"/>
              </w:rPr>
              <w:t xml:space="preserve"> </w:t>
            </w:r>
            <w:r>
              <w:rPr>
                <w:color w:val="000000"/>
                <w:szCs w:val="22"/>
                <w:lang w:val="fr-FR"/>
              </w:rPr>
              <w:t>Lilly</w:t>
            </w:r>
            <w:r w:rsidRPr="0028363F">
              <w:rPr>
                <w:color w:val="000000"/>
                <w:szCs w:val="22"/>
                <w:lang w:val="ru-RU"/>
              </w:rPr>
              <w:t xml:space="preserve"> </w:t>
            </w:r>
            <w:r>
              <w:rPr>
                <w:color w:val="000000"/>
                <w:szCs w:val="22"/>
                <w:lang w:val="fr-FR"/>
              </w:rPr>
              <w:t>Benelux</w:t>
            </w:r>
            <w:r w:rsidRPr="0028363F">
              <w:rPr>
                <w:color w:val="000000"/>
                <w:szCs w:val="22"/>
                <w:lang w:val="ru-RU"/>
              </w:rPr>
              <w:t xml:space="preserve"> </w:t>
            </w:r>
            <w:r>
              <w:rPr>
                <w:color w:val="000000"/>
                <w:szCs w:val="22"/>
                <w:lang w:val="fr-FR"/>
              </w:rPr>
              <w:t>S</w:t>
            </w:r>
            <w:r w:rsidRPr="0028363F">
              <w:rPr>
                <w:color w:val="000000"/>
                <w:szCs w:val="22"/>
                <w:lang w:val="ru-RU"/>
              </w:rPr>
              <w:t>.</w:t>
            </w:r>
            <w:r>
              <w:rPr>
                <w:color w:val="000000"/>
                <w:szCs w:val="22"/>
                <w:lang w:val="fr-FR"/>
              </w:rPr>
              <w:t>A</w:t>
            </w:r>
            <w:r w:rsidRPr="0028363F">
              <w:rPr>
                <w:color w:val="000000"/>
                <w:szCs w:val="22"/>
                <w:lang w:val="ru-RU"/>
              </w:rPr>
              <w:t>./</w:t>
            </w:r>
            <w:r>
              <w:rPr>
                <w:color w:val="000000"/>
                <w:szCs w:val="22"/>
                <w:lang w:val="fr-FR"/>
              </w:rPr>
              <w:t>N</w:t>
            </w:r>
            <w:r w:rsidRPr="0028363F">
              <w:rPr>
                <w:color w:val="000000"/>
                <w:szCs w:val="22"/>
                <w:lang w:val="ru-RU"/>
              </w:rPr>
              <w:t>.</w:t>
            </w:r>
            <w:r>
              <w:rPr>
                <w:color w:val="000000"/>
                <w:szCs w:val="22"/>
                <w:lang w:val="fr-FR"/>
              </w:rPr>
              <w:t>V</w:t>
            </w:r>
            <w:r w:rsidRPr="0028363F">
              <w:rPr>
                <w:color w:val="000000"/>
                <w:szCs w:val="22"/>
                <w:lang w:val="ru-RU"/>
              </w:rPr>
              <w:t>.</w:t>
            </w:r>
          </w:p>
          <w:p w:rsidR="00F55EB4" w:rsidRDefault="00F55EB4" w:rsidP="003F1BE1">
            <w:pPr>
              <w:autoSpaceDE w:val="0"/>
              <w:autoSpaceDN w:val="0"/>
              <w:adjustRightInd w:val="0"/>
              <w:rPr>
                <w:color w:val="000000"/>
                <w:szCs w:val="22"/>
              </w:rPr>
            </w:pPr>
            <w:r>
              <w:rPr>
                <w:color w:val="000000"/>
                <w:szCs w:val="22"/>
              </w:rPr>
              <w:t>Tél/Tel: + 32-(0)2 548 84 84</w:t>
            </w:r>
          </w:p>
          <w:p w:rsidR="00F55EB4" w:rsidRDefault="00F55EB4" w:rsidP="003F1BE1">
            <w:pPr>
              <w:autoSpaceDE w:val="0"/>
              <w:autoSpaceDN w:val="0"/>
              <w:adjustRightInd w:val="0"/>
              <w:rPr>
                <w:color w:val="000000"/>
                <w:szCs w:val="22"/>
              </w:rPr>
            </w:pPr>
          </w:p>
        </w:tc>
        <w:tc>
          <w:tcPr>
            <w:tcW w:w="4678" w:type="dxa"/>
          </w:tcPr>
          <w:p w:rsidR="00F55EB4" w:rsidRDefault="00F55EB4" w:rsidP="003F1BE1">
            <w:pPr>
              <w:autoSpaceDE w:val="0"/>
              <w:autoSpaceDN w:val="0"/>
              <w:adjustRightInd w:val="0"/>
              <w:rPr>
                <w:b/>
                <w:bCs/>
                <w:color w:val="000000"/>
                <w:szCs w:val="22"/>
                <w:lang w:val="en-US"/>
              </w:rPr>
            </w:pPr>
            <w:r>
              <w:rPr>
                <w:b/>
                <w:bCs/>
                <w:color w:val="000000"/>
                <w:szCs w:val="22"/>
                <w:lang w:val="en-US"/>
              </w:rPr>
              <w:t>Lietuva</w:t>
            </w:r>
          </w:p>
          <w:p w:rsidR="00F55EB4" w:rsidRDefault="00E553A2" w:rsidP="003F1BE1">
            <w:pPr>
              <w:autoSpaceDE w:val="0"/>
              <w:autoSpaceDN w:val="0"/>
              <w:adjustRightInd w:val="0"/>
              <w:rPr>
                <w:color w:val="000000"/>
                <w:szCs w:val="22"/>
              </w:rPr>
            </w:pPr>
            <w:r>
              <w:rPr>
                <w:color w:val="000000"/>
                <w:szCs w:val="22"/>
                <w:lang w:val="en-US"/>
              </w:rPr>
              <w:t>Eli Lilly Lietuva</w:t>
            </w:r>
            <w:r w:rsidR="00F55EB4">
              <w:rPr>
                <w:color w:val="000000"/>
                <w:szCs w:val="22"/>
              </w:rPr>
              <w:t>Tel. +370 (5) 2649600</w:t>
            </w:r>
          </w:p>
          <w:p w:rsidR="00F55EB4" w:rsidRDefault="00F55EB4" w:rsidP="003F1BE1">
            <w:pPr>
              <w:autoSpaceDE w:val="0"/>
              <w:autoSpaceDN w:val="0"/>
              <w:adjustRightInd w:val="0"/>
              <w:rPr>
                <w:color w:val="000000"/>
                <w:szCs w:val="22"/>
              </w:rPr>
            </w:pPr>
          </w:p>
        </w:tc>
      </w:tr>
      <w:tr w:rsidR="00F55EB4" w:rsidTr="003F1BE1">
        <w:tblPrEx>
          <w:tblCellMar>
            <w:top w:w="0" w:type="dxa"/>
            <w:bottom w:w="0" w:type="dxa"/>
          </w:tblCellMar>
        </w:tblPrEx>
        <w:tc>
          <w:tcPr>
            <w:tcW w:w="4684" w:type="dxa"/>
          </w:tcPr>
          <w:p w:rsidR="00F55EB4" w:rsidRDefault="00F55EB4" w:rsidP="00176A79">
            <w:pPr>
              <w:keepNext/>
              <w:autoSpaceDE w:val="0"/>
              <w:autoSpaceDN w:val="0"/>
              <w:adjustRightInd w:val="0"/>
              <w:rPr>
                <w:b/>
                <w:szCs w:val="22"/>
                <w:lang w:val="bg-BG"/>
              </w:rPr>
            </w:pPr>
            <w:r>
              <w:rPr>
                <w:b/>
                <w:szCs w:val="22"/>
                <w:lang w:val="bg-BG"/>
              </w:rPr>
              <w:t>България</w:t>
            </w:r>
          </w:p>
          <w:p w:rsidR="00F55EB4" w:rsidRDefault="00F55EB4" w:rsidP="00176A79">
            <w:pPr>
              <w:keepNext/>
              <w:autoSpaceDE w:val="0"/>
              <w:autoSpaceDN w:val="0"/>
              <w:adjustRightInd w:val="0"/>
              <w:rPr>
                <w:szCs w:val="22"/>
                <w:lang w:val="bg-BG"/>
              </w:rPr>
            </w:pPr>
            <w:r>
              <w:rPr>
                <w:szCs w:val="22"/>
                <w:lang w:val="bg-BG"/>
              </w:rPr>
              <w:t>ТП "Ели Лили Недерланд" Б.В. - България</w:t>
            </w:r>
          </w:p>
          <w:p w:rsidR="00F55EB4" w:rsidRDefault="00F55EB4" w:rsidP="00176A79">
            <w:pPr>
              <w:keepNext/>
              <w:autoSpaceDE w:val="0"/>
              <w:autoSpaceDN w:val="0"/>
              <w:adjustRightInd w:val="0"/>
              <w:rPr>
                <w:szCs w:val="22"/>
              </w:rPr>
            </w:pPr>
            <w:r>
              <w:rPr>
                <w:szCs w:val="22"/>
                <w:lang w:val="bg-BG"/>
              </w:rPr>
              <w:t>тел. + 359 2 491 41 40</w:t>
            </w:r>
          </w:p>
          <w:p w:rsidR="00F55EB4" w:rsidRDefault="00F55EB4" w:rsidP="00176A79">
            <w:pPr>
              <w:keepNext/>
              <w:autoSpaceDE w:val="0"/>
              <w:autoSpaceDN w:val="0"/>
              <w:adjustRightInd w:val="0"/>
              <w:rPr>
                <w:b/>
                <w:bCs/>
                <w:color w:val="000000"/>
                <w:szCs w:val="22"/>
              </w:rPr>
            </w:pPr>
          </w:p>
        </w:tc>
        <w:tc>
          <w:tcPr>
            <w:tcW w:w="4678" w:type="dxa"/>
          </w:tcPr>
          <w:p w:rsidR="00F55EB4" w:rsidRPr="0028363F" w:rsidRDefault="00F55EB4" w:rsidP="00176A79">
            <w:pPr>
              <w:keepNext/>
              <w:autoSpaceDE w:val="0"/>
              <w:autoSpaceDN w:val="0"/>
              <w:adjustRightInd w:val="0"/>
              <w:rPr>
                <w:b/>
                <w:bCs/>
                <w:color w:val="000000"/>
                <w:szCs w:val="22"/>
              </w:rPr>
            </w:pPr>
            <w:r w:rsidRPr="0028363F">
              <w:rPr>
                <w:b/>
                <w:bCs/>
                <w:color w:val="000000"/>
                <w:szCs w:val="22"/>
              </w:rPr>
              <w:t>Luxembourg/Luxemburg</w:t>
            </w:r>
          </w:p>
          <w:p w:rsidR="00F55EB4" w:rsidRPr="0028363F" w:rsidRDefault="00F55EB4" w:rsidP="00176A79">
            <w:pPr>
              <w:keepNext/>
              <w:autoSpaceDE w:val="0"/>
              <w:autoSpaceDN w:val="0"/>
              <w:adjustRightInd w:val="0"/>
              <w:rPr>
                <w:color w:val="000000"/>
                <w:szCs w:val="22"/>
              </w:rPr>
            </w:pPr>
            <w:r w:rsidRPr="0028363F">
              <w:rPr>
                <w:color w:val="000000"/>
                <w:szCs w:val="22"/>
              </w:rPr>
              <w:t>Eli Lilly Benelux S.A./N.V.</w:t>
            </w:r>
          </w:p>
          <w:p w:rsidR="00F55EB4" w:rsidRDefault="00F55EB4" w:rsidP="00176A79">
            <w:pPr>
              <w:keepNext/>
              <w:autoSpaceDE w:val="0"/>
              <w:autoSpaceDN w:val="0"/>
              <w:adjustRightInd w:val="0"/>
              <w:rPr>
                <w:b/>
                <w:bCs/>
                <w:color w:val="000000"/>
                <w:szCs w:val="22"/>
                <w:lang w:val="en-US"/>
              </w:rPr>
            </w:pPr>
            <w:r>
              <w:rPr>
                <w:color w:val="000000"/>
                <w:szCs w:val="22"/>
              </w:rPr>
              <w:t>Tél/Tel: + 32-(0)2 548 84 84</w:t>
            </w:r>
          </w:p>
        </w:tc>
      </w:tr>
      <w:tr w:rsidR="00F55EB4" w:rsidTr="003F1BE1">
        <w:tblPrEx>
          <w:tblCellMar>
            <w:top w:w="0" w:type="dxa"/>
            <w:bottom w:w="0" w:type="dxa"/>
          </w:tblCellMar>
        </w:tblPrEx>
        <w:tc>
          <w:tcPr>
            <w:tcW w:w="4684" w:type="dxa"/>
          </w:tcPr>
          <w:p w:rsidR="00F55EB4" w:rsidRPr="0028363F" w:rsidRDefault="00F55EB4" w:rsidP="003F1BE1">
            <w:pPr>
              <w:autoSpaceDE w:val="0"/>
              <w:autoSpaceDN w:val="0"/>
              <w:adjustRightInd w:val="0"/>
              <w:rPr>
                <w:b/>
                <w:bCs/>
                <w:color w:val="000000"/>
                <w:szCs w:val="22"/>
                <w:lang w:val="sv-SE"/>
              </w:rPr>
            </w:pPr>
            <w:r w:rsidRPr="0028363F">
              <w:rPr>
                <w:b/>
                <w:bCs/>
                <w:color w:val="000000"/>
                <w:szCs w:val="22"/>
                <w:lang w:val="sv-SE"/>
              </w:rPr>
              <w:t>Česká republika</w:t>
            </w:r>
          </w:p>
          <w:p w:rsidR="00F55EB4" w:rsidRPr="0028363F" w:rsidRDefault="00F55EB4" w:rsidP="003F1BE1">
            <w:pPr>
              <w:autoSpaceDE w:val="0"/>
              <w:autoSpaceDN w:val="0"/>
              <w:adjustRightInd w:val="0"/>
              <w:rPr>
                <w:color w:val="000000"/>
                <w:szCs w:val="22"/>
                <w:lang w:val="sv-SE"/>
              </w:rPr>
            </w:pPr>
            <w:r w:rsidRPr="0028363F">
              <w:rPr>
                <w:color w:val="000000"/>
                <w:szCs w:val="22"/>
                <w:lang w:val="sv-SE"/>
              </w:rPr>
              <w:t>ELI LILLY ČR, s.r.o.</w:t>
            </w:r>
          </w:p>
          <w:p w:rsidR="00F55EB4" w:rsidRDefault="00F55EB4" w:rsidP="003F1BE1">
            <w:pPr>
              <w:autoSpaceDE w:val="0"/>
              <w:autoSpaceDN w:val="0"/>
              <w:adjustRightInd w:val="0"/>
              <w:rPr>
                <w:color w:val="000000"/>
                <w:szCs w:val="22"/>
                <w:lang w:val="en-US"/>
              </w:rPr>
            </w:pPr>
            <w:r>
              <w:rPr>
                <w:color w:val="000000"/>
                <w:szCs w:val="22"/>
                <w:lang w:val="en-US"/>
              </w:rPr>
              <w:t>Tel: + 420 234 664 111</w:t>
            </w:r>
          </w:p>
          <w:p w:rsidR="00F55EB4" w:rsidRDefault="00F55EB4" w:rsidP="003F1BE1">
            <w:pPr>
              <w:autoSpaceDE w:val="0"/>
              <w:autoSpaceDN w:val="0"/>
              <w:adjustRightInd w:val="0"/>
              <w:rPr>
                <w:color w:val="000000"/>
                <w:szCs w:val="22"/>
                <w:lang w:val="en-US"/>
              </w:rPr>
            </w:pPr>
          </w:p>
        </w:tc>
        <w:tc>
          <w:tcPr>
            <w:tcW w:w="4678" w:type="dxa"/>
          </w:tcPr>
          <w:p w:rsidR="00F55EB4" w:rsidRDefault="00F55EB4" w:rsidP="003F1BE1">
            <w:pPr>
              <w:autoSpaceDE w:val="0"/>
              <w:autoSpaceDN w:val="0"/>
              <w:adjustRightInd w:val="0"/>
              <w:rPr>
                <w:b/>
                <w:bCs/>
                <w:color w:val="000000"/>
                <w:szCs w:val="22"/>
                <w:lang w:val="en-US"/>
              </w:rPr>
            </w:pPr>
            <w:r>
              <w:rPr>
                <w:b/>
                <w:bCs/>
                <w:color w:val="000000"/>
                <w:szCs w:val="22"/>
                <w:lang w:val="en-US"/>
              </w:rPr>
              <w:t>Magyarország</w:t>
            </w:r>
          </w:p>
          <w:p w:rsidR="00F55EB4" w:rsidRDefault="00F55EB4" w:rsidP="003F1BE1">
            <w:pPr>
              <w:autoSpaceDE w:val="0"/>
              <w:autoSpaceDN w:val="0"/>
              <w:adjustRightInd w:val="0"/>
              <w:rPr>
                <w:color w:val="000000"/>
                <w:szCs w:val="22"/>
                <w:lang w:val="en-US"/>
              </w:rPr>
            </w:pPr>
            <w:r>
              <w:rPr>
                <w:color w:val="000000"/>
                <w:szCs w:val="22"/>
                <w:lang w:val="en-US"/>
              </w:rPr>
              <w:t>Lilly Hungária Kft.</w:t>
            </w:r>
          </w:p>
          <w:p w:rsidR="00F55EB4" w:rsidRDefault="00F55EB4" w:rsidP="003F1BE1">
            <w:pPr>
              <w:autoSpaceDE w:val="0"/>
              <w:autoSpaceDN w:val="0"/>
              <w:adjustRightInd w:val="0"/>
              <w:rPr>
                <w:color w:val="000000"/>
                <w:szCs w:val="22"/>
                <w:lang w:val="en-US"/>
              </w:rPr>
            </w:pPr>
            <w:r>
              <w:rPr>
                <w:color w:val="000000"/>
                <w:szCs w:val="22"/>
                <w:lang w:val="en-US"/>
              </w:rPr>
              <w:t>Tel: + 36 1 328 5100</w:t>
            </w:r>
          </w:p>
        </w:tc>
      </w:tr>
      <w:tr w:rsidR="00F55EB4" w:rsidTr="003F1BE1">
        <w:tblPrEx>
          <w:tblCellMar>
            <w:top w:w="0" w:type="dxa"/>
            <w:bottom w:w="0" w:type="dxa"/>
          </w:tblCellMar>
        </w:tblPrEx>
        <w:tc>
          <w:tcPr>
            <w:tcW w:w="4684" w:type="dxa"/>
          </w:tcPr>
          <w:p w:rsidR="00F55EB4" w:rsidRPr="0028363F" w:rsidRDefault="00F55EB4" w:rsidP="003F1BE1">
            <w:pPr>
              <w:autoSpaceDE w:val="0"/>
              <w:autoSpaceDN w:val="0"/>
              <w:adjustRightInd w:val="0"/>
              <w:rPr>
                <w:b/>
                <w:bCs/>
                <w:color w:val="000000"/>
                <w:szCs w:val="22"/>
                <w:lang w:val="nb-NO"/>
              </w:rPr>
            </w:pPr>
            <w:r w:rsidRPr="0028363F">
              <w:rPr>
                <w:b/>
                <w:bCs/>
                <w:color w:val="000000"/>
                <w:szCs w:val="22"/>
                <w:lang w:val="nb-NO"/>
              </w:rPr>
              <w:t>Danmark</w:t>
            </w:r>
          </w:p>
          <w:p w:rsidR="00F55EB4" w:rsidRPr="00CC4C57" w:rsidRDefault="00F55EB4" w:rsidP="003F1BE1">
            <w:pPr>
              <w:autoSpaceDE w:val="0"/>
              <w:autoSpaceDN w:val="0"/>
              <w:adjustRightInd w:val="0"/>
              <w:rPr>
                <w:color w:val="000000"/>
                <w:szCs w:val="22"/>
                <w:lang w:val="bg-BG"/>
              </w:rPr>
            </w:pPr>
            <w:r w:rsidRPr="0028363F">
              <w:rPr>
                <w:color w:val="000000"/>
                <w:szCs w:val="22"/>
                <w:lang w:val="nb-NO"/>
              </w:rPr>
              <w:t>Eli Lilly Danmark A/S</w:t>
            </w:r>
          </w:p>
          <w:p w:rsidR="00F55EB4" w:rsidRDefault="00F55EB4" w:rsidP="003F1BE1">
            <w:pPr>
              <w:autoSpaceDE w:val="0"/>
              <w:autoSpaceDN w:val="0"/>
              <w:adjustRightInd w:val="0"/>
              <w:rPr>
                <w:color w:val="000000"/>
                <w:szCs w:val="22"/>
                <w:lang w:val="en-US"/>
              </w:rPr>
            </w:pPr>
            <w:r>
              <w:rPr>
                <w:color w:val="000000"/>
                <w:szCs w:val="22"/>
                <w:lang w:val="en-US"/>
              </w:rPr>
              <w:t>Tlf: +45 45 26 6000</w:t>
            </w:r>
          </w:p>
          <w:p w:rsidR="00F55EB4" w:rsidRDefault="00F55EB4" w:rsidP="003F1BE1">
            <w:pPr>
              <w:autoSpaceDE w:val="0"/>
              <w:autoSpaceDN w:val="0"/>
              <w:adjustRightInd w:val="0"/>
              <w:rPr>
                <w:color w:val="000000"/>
                <w:szCs w:val="22"/>
                <w:lang w:val="de-DE"/>
              </w:rPr>
            </w:pPr>
          </w:p>
        </w:tc>
        <w:tc>
          <w:tcPr>
            <w:tcW w:w="4678" w:type="dxa"/>
          </w:tcPr>
          <w:p w:rsidR="00F55EB4" w:rsidRDefault="00F55EB4" w:rsidP="003F1BE1">
            <w:pPr>
              <w:autoSpaceDE w:val="0"/>
              <w:autoSpaceDN w:val="0"/>
              <w:adjustRightInd w:val="0"/>
              <w:rPr>
                <w:b/>
                <w:bCs/>
                <w:color w:val="000000"/>
                <w:szCs w:val="22"/>
                <w:lang w:val="es-ES"/>
              </w:rPr>
            </w:pPr>
            <w:r>
              <w:rPr>
                <w:b/>
                <w:bCs/>
                <w:color w:val="000000"/>
                <w:szCs w:val="22"/>
                <w:lang w:val="es-ES"/>
              </w:rPr>
              <w:t>Malta</w:t>
            </w:r>
          </w:p>
          <w:p w:rsidR="00F55EB4" w:rsidRDefault="00F55EB4" w:rsidP="003F1BE1">
            <w:pPr>
              <w:autoSpaceDE w:val="0"/>
              <w:autoSpaceDN w:val="0"/>
              <w:adjustRightInd w:val="0"/>
              <w:rPr>
                <w:color w:val="000000"/>
                <w:szCs w:val="22"/>
                <w:lang w:val="es-ES"/>
              </w:rPr>
            </w:pPr>
            <w:r>
              <w:rPr>
                <w:color w:val="000000"/>
                <w:szCs w:val="22"/>
                <w:lang w:val="es-ES"/>
              </w:rPr>
              <w:t>Charles de Giorgio Ltd.</w:t>
            </w:r>
          </w:p>
          <w:p w:rsidR="00F55EB4" w:rsidRDefault="00F55EB4" w:rsidP="003F1BE1">
            <w:pPr>
              <w:autoSpaceDE w:val="0"/>
              <w:autoSpaceDN w:val="0"/>
              <w:adjustRightInd w:val="0"/>
              <w:rPr>
                <w:color w:val="000000"/>
                <w:szCs w:val="22"/>
              </w:rPr>
            </w:pPr>
            <w:r>
              <w:rPr>
                <w:color w:val="000000"/>
                <w:szCs w:val="22"/>
              </w:rPr>
              <w:t>Tel: + 356 25600 500</w:t>
            </w:r>
          </w:p>
        </w:tc>
      </w:tr>
      <w:tr w:rsidR="00F55EB4" w:rsidTr="003F1BE1">
        <w:tblPrEx>
          <w:tblCellMar>
            <w:top w:w="0" w:type="dxa"/>
            <w:bottom w:w="0" w:type="dxa"/>
          </w:tblCellMar>
        </w:tblPrEx>
        <w:tc>
          <w:tcPr>
            <w:tcW w:w="4684" w:type="dxa"/>
          </w:tcPr>
          <w:p w:rsidR="00F55EB4" w:rsidRDefault="00F55EB4" w:rsidP="003F1BE1">
            <w:pPr>
              <w:autoSpaceDE w:val="0"/>
              <w:autoSpaceDN w:val="0"/>
              <w:adjustRightInd w:val="0"/>
              <w:rPr>
                <w:b/>
                <w:bCs/>
                <w:color w:val="000000"/>
                <w:szCs w:val="22"/>
                <w:lang w:val="de-DE"/>
              </w:rPr>
            </w:pPr>
            <w:r>
              <w:rPr>
                <w:b/>
                <w:bCs/>
                <w:color w:val="000000"/>
                <w:szCs w:val="22"/>
                <w:lang w:val="de-DE"/>
              </w:rPr>
              <w:t>Deutschland</w:t>
            </w:r>
          </w:p>
          <w:p w:rsidR="00F55EB4" w:rsidRPr="00212BB0" w:rsidRDefault="00F55EB4" w:rsidP="003F1BE1">
            <w:pPr>
              <w:autoSpaceDE w:val="0"/>
              <w:autoSpaceDN w:val="0"/>
              <w:adjustRightInd w:val="0"/>
              <w:rPr>
                <w:color w:val="000000"/>
                <w:szCs w:val="22"/>
                <w:lang w:val="de-DE"/>
              </w:rPr>
            </w:pPr>
            <w:r w:rsidRPr="00212BB0">
              <w:rPr>
                <w:color w:val="000000"/>
                <w:szCs w:val="22"/>
                <w:lang w:val="de-DE"/>
              </w:rPr>
              <w:t>Lilly Deutschland GmbH</w:t>
            </w:r>
          </w:p>
          <w:p w:rsidR="00F55EB4" w:rsidRPr="00212BB0" w:rsidRDefault="00F55EB4" w:rsidP="003F1BE1">
            <w:pPr>
              <w:autoSpaceDE w:val="0"/>
              <w:autoSpaceDN w:val="0"/>
              <w:adjustRightInd w:val="0"/>
              <w:rPr>
                <w:color w:val="000000"/>
                <w:szCs w:val="22"/>
                <w:lang w:val="de-DE"/>
              </w:rPr>
            </w:pPr>
            <w:r w:rsidRPr="00212BB0">
              <w:rPr>
                <w:color w:val="000000"/>
                <w:szCs w:val="22"/>
                <w:lang w:val="de-DE"/>
              </w:rPr>
              <w:t>Tel. + 49-(0) 6172 273 2222</w:t>
            </w:r>
          </w:p>
          <w:p w:rsidR="00F55EB4" w:rsidRPr="00F75B7C" w:rsidRDefault="00F55EB4" w:rsidP="003F1BE1">
            <w:pPr>
              <w:autoSpaceDE w:val="0"/>
              <w:autoSpaceDN w:val="0"/>
              <w:adjustRightInd w:val="0"/>
              <w:rPr>
                <w:color w:val="000000"/>
                <w:szCs w:val="22"/>
                <w:lang w:val="de-DE"/>
              </w:rPr>
            </w:pPr>
          </w:p>
        </w:tc>
        <w:tc>
          <w:tcPr>
            <w:tcW w:w="4678" w:type="dxa"/>
          </w:tcPr>
          <w:p w:rsidR="00F55EB4" w:rsidRPr="00BB6789" w:rsidRDefault="00F55EB4" w:rsidP="003F1BE1">
            <w:pPr>
              <w:autoSpaceDE w:val="0"/>
              <w:autoSpaceDN w:val="0"/>
              <w:adjustRightInd w:val="0"/>
              <w:rPr>
                <w:b/>
                <w:bCs/>
                <w:color w:val="000000"/>
                <w:szCs w:val="22"/>
                <w:lang w:val="da-DK"/>
              </w:rPr>
            </w:pPr>
            <w:r w:rsidRPr="00BB6789">
              <w:rPr>
                <w:b/>
                <w:bCs/>
                <w:color w:val="000000"/>
                <w:szCs w:val="22"/>
                <w:lang w:val="da-DK"/>
              </w:rPr>
              <w:t>Nederland</w:t>
            </w:r>
          </w:p>
          <w:p w:rsidR="00F55EB4" w:rsidRPr="00CC4C57" w:rsidRDefault="00F55EB4" w:rsidP="003F1BE1">
            <w:pPr>
              <w:autoSpaceDE w:val="0"/>
              <w:autoSpaceDN w:val="0"/>
              <w:adjustRightInd w:val="0"/>
              <w:rPr>
                <w:color w:val="000000"/>
                <w:szCs w:val="22"/>
                <w:lang w:val="bg-BG"/>
              </w:rPr>
            </w:pPr>
            <w:r w:rsidRPr="00BB6789">
              <w:rPr>
                <w:color w:val="000000"/>
                <w:szCs w:val="22"/>
                <w:lang w:val="da-DK"/>
              </w:rPr>
              <w:t>Eli Lilly Nederland B.V.</w:t>
            </w:r>
          </w:p>
          <w:p w:rsidR="00F55EB4" w:rsidRDefault="00F55EB4" w:rsidP="003F1BE1">
            <w:pPr>
              <w:autoSpaceDE w:val="0"/>
              <w:autoSpaceDN w:val="0"/>
              <w:adjustRightInd w:val="0"/>
              <w:rPr>
                <w:color w:val="000000"/>
                <w:szCs w:val="22"/>
                <w:lang w:val="en-US"/>
              </w:rPr>
            </w:pPr>
            <w:r>
              <w:rPr>
                <w:color w:val="000000"/>
                <w:szCs w:val="22"/>
                <w:lang w:val="en-US"/>
              </w:rPr>
              <w:t>Tel: + 31-(0) 30 60 25 800</w:t>
            </w:r>
          </w:p>
        </w:tc>
      </w:tr>
      <w:tr w:rsidR="00F55EB4" w:rsidTr="003F1BE1">
        <w:tblPrEx>
          <w:tblCellMar>
            <w:top w:w="0" w:type="dxa"/>
            <w:bottom w:w="0" w:type="dxa"/>
          </w:tblCellMar>
        </w:tblPrEx>
        <w:tc>
          <w:tcPr>
            <w:tcW w:w="4684" w:type="dxa"/>
          </w:tcPr>
          <w:p w:rsidR="00F55EB4" w:rsidRPr="0028363F" w:rsidRDefault="00F55EB4" w:rsidP="003F1BE1">
            <w:pPr>
              <w:keepNext/>
              <w:autoSpaceDE w:val="0"/>
              <w:autoSpaceDN w:val="0"/>
              <w:adjustRightInd w:val="0"/>
              <w:rPr>
                <w:b/>
                <w:bCs/>
                <w:color w:val="000000"/>
                <w:szCs w:val="22"/>
                <w:lang w:val="fi-FI"/>
              </w:rPr>
            </w:pPr>
            <w:r w:rsidRPr="0028363F">
              <w:rPr>
                <w:b/>
                <w:bCs/>
                <w:color w:val="000000"/>
                <w:szCs w:val="22"/>
                <w:lang w:val="fi-FI"/>
              </w:rPr>
              <w:t>Eesti</w:t>
            </w:r>
          </w:p>
          <w:p w:rsidR="00F55EB4" w:rsidRPr="00CC4C57" w:rsidRDefault="00E553A2" w:rsidP="003F1BE1">
            <w:pPr>
              <w:keepNext/>
              <w:autoSpaceDE w:val="0"/>
              <w:autoSpaceDN w:val="0"/>
              <w:adjustRightInd w:val="0"/>
              <w:rPr>
                <w:color w:val="000000"/>
                <w:szCs w:val="22"/>
                <w:lang w:val="bg-BG"/>
              </w:rPr>
            </w:pPr>
            <w:r w:rsidRPr="0028363F">
              <w:rPr>
                <w:color w:val="000000"/>
                <w:szCs w:val="22"/>
                <w:lang w:val="fi-FI"/>
              </w:rPr>
              <w:t>Eli Lilly Nederland B.V.</w:t>
            </w:r>
          </w:p>
          <w:p w:rsidR="00F55EB4" w:rsidRDefault="00F55EB4" w:rsidP="003F1BE1">
            <w:pPr>
              <w:autoSpaceDE w:val="0"/>
              <w:autoSpaceDN w:val="0"/>
              <w:adjustRightInd w:val="0"/>
              <w:rPr>
                <w:color w:val="000000"/>
                <w:szCs w:val="22"/>
                <w:lang w:val="en-US"/>
              </w:rPr>
            </w:pPr>
            <w:r>
              <w:rPr>
                <w:color w:val="000000"/>
                <w:szCs w:val="22"/>
                <w:lang w:val="en-US"/>
              </w:rPr>
              <w:t xml:space="preserve">Tel: </w:t>
            </w:r>
            <w:r>
              <w:rPr>
                <w:b/>
                <w:bCs/>
                <w:color w:val="000000"/>
                <w:szCs w:val="22"/>
                <w:lang w:val="en-US"/>
              </w:rPr>
              <w:t>+</w:t>
            </w:r>
            <w:r>
              <w:rPr>
                <w:color w:val="000000"/>
                <w:szCs w:val="22"/>
                <w:lang w:val="en-US"/>
              </w:rPr>
              <w:t>372 6817 280</w:t>
            </w:r>
          </w:p>
          <w:p w:rsidR="00F55EB4" w:rsidRDefault="00F55EB4" w:rsidP="003F1BE1">
            <w:pPr>
              <w:autoSpaceDE w:val="0"/>
              <w:autoSpaceDN w:val="0"/>
              <w:adjustRightInd w:val="0"/>
              <w:rPr>
                <w:color w:val="000000"/>
                <w:szCs w:val="22"/>
              </w:rPr>
            </w:pPr>
          </w:p>
        </w:tc>
        <w:tc>
          <w:tcPr>
            <w:tcW w:w="4678" w:type="dxa"/>
          </w:tcPr>
          <w:p w:rsidR="00F55EB4" w:rsidRPr="00CE0FBB" w:rsidRDefault="00F55EB4" w:rsidP="003F1BE1">
            <w:pPr>
              <w:autoSpaceDE w:val="0"/>
              <w:autoSpaceDN w:val="0"/>
              <w:adjustRightInd w:val="0"/>
              <w:rPr>
                <w:b/>
                <w:bCs/>
                <w:color w:val="000000"/>
                <w:szCs w:val="22"/>
                <w:lang w:val="nb-NO"/>
              </w:rPr>
            </w:pPr>
            <w:r w:rsidRPr="00CE0FBB">
              <w:rPr>
                <w:b/>
                <w:bCs/>
                <w:color w:val="000000"/>
                <w:szCs w:val="22"/>
                <w:lang w:val="nb-NO"/>
              </w:rPr>
              <w:t>Norge</w:t>
            </w:r>
          </w:p>
          <w:p w:rsidR="00F55EB4" w:rsidRPr="00CC4C57" w:rsidRDefault="00F55EB4" w:rsidP="003F1BE1">
            <w:pPr>
              <w:autoSpaceDE w:val="0"/>
              <w:autoSpaceDN w:val="0"/>
              <w:adjustRightInd w:val="0"/>
              <w:rPr>
                <w:color w:val="000000"/>
                <w:szCs w:val="22"/>
                <w:lang w:val="bg-BG"/>
              </w:rPr>
            </w:pPr>
            <w:r w:rsidRPr="00CE0FBB">
              <w:rPr>
                <w:color w:val="000000"/>
                <w:szCs w:val="22"/>
                <w:lang w:val="nb-NO"/>
              </w:rPr>
              <w:t>Eli Lilly Norge A.S.</w:t>
            </w:r>
          </w:p>
          <w:p w:rsidR="00F55EB4" w:rsidRDefault="00F55EB4" w:rsidP="003F1BE1">
            <w:pPr>
              <w:autoSpaceDE w:val="0"/>
              <w:autoSpaceDN w:val="0"/>
              <w:adjustRightInd w:val="0"/>
              <w:rPr>
                <w:color w:val="000000"/>
                <w:szCs w:val="22"/>
                <w:lang w:val="en-US"/>
              </w:rPr>
            </w:pPr>
            <w:r>
              <w:rPr>
                <w:color w:val="000000"/>
                <w:szCs w:val="22"/>
                <w:lang w:val="en-US"/>
              </w:rPr>
              <w:t>Tlf: + 47 22 88 18 00</w:t>
            </w:r>
          </w:p>
        </w:tc>
      </w:tr>
      <w:tr w:rsidR="00F55EB4" w:rsidRPr="00FE78F4" w:rsidTr="003F1BE1">
        <w:tblPrEx>
          <w:tblCellMar>
            <w:top w:w="0" w:type="dxa"/>
            <w:bottom w:w="0" w:type="dxa"/>
          </w:tblCellMar>
        </w:tblPrEx>
        <w:tc>
          <w:tcPr>
            <w:tcW w:w="4684" w:type="dxa"/>
          </w:tcPr>
          <w:p w:rsidR="00F55EB4" w:rsidRPr="0028363F" w:rsidRDefault="00F55EB4" w:rsidP="003F1BE1">
            <w:pPr>
              <w:autoSpaceDE w:val="0"/>
              <w:autoSpaceDN w:val="0"/>
              <w:adjustRightInd w:val="0"/>
              <w:rPr>
                <w:b/>
                <w:bCs/>
                <w:color w:val="000000"/>
                <w:szCs w:val="22"/>
                <w:lang w:val="el-GR"/>
              </w:rPr>
            </w:pPr>
            <w:r w:rsidRPr="0028363F">
              <w:rPr>
                <w:b/>
                <w:bCs/>
                <w:color w:val="000000"/>
                <w:szCs w:val="22"/>
                <w:lang w:val="el-GR"/>
              </w:rPr>
              <w:t>Ελλάδα</w:t>
            </w:r>
          </w:p>
          <w:p w:rsidR="00F55EB4" w:rsidRPr="00CC4C57" w:rsidRDefault="00F55EB4" w:rsidP="003F1BE1">
            <w:pPr>
              <w:autoSpaceDE w:val="0"/>
              <w:autoSpaceDN w:val="0"/>
              <w:adjustRightInd w:val="0"/>
              <w:rPr>
                <w:color w:val="000000"/>
                <w:szCs w:val="22"/>
                <w:lang w:val="bg-BG"/>
              </w:rPr>
            </w:pPr>
            <w:r w:rsidRPr="0028363F">
              <w:rPr>
                <w:color w:val="000000"/>
                <w:szCs w:val="22"/>
                <w:lang w:val="el-GR"/>
              </w:rPr>
              <w:t>ΦΑΡΜΑΣΕΡΒ-ΛΙΛΛΥ Α.Ε.Β.Ε.</w:t>
            </w:r>
          </w:p>
          <w:p w:rsidR="00F55EB4" w:rsidRDefault="00F55EB4" w:rsidP="003F1BE1">
            <w:pPr>
              <w:autoSpaceDE w:val="0"/>
              <w:autoSpaceDN w:val="0"/>
              <w:adjustRightInd w:val="0"/>
              <w:rPr>
                <w:color w:val="000000"/>
                <w:szCs w:val="22"/>
              </w:rPr>
            </w:pPr>
            <w:r>
              <w:rPr>
                <w:color w:val="000000"/>
                <w:szCs w:val="22"/>
                <w:lang w:val="en-US"/>
              </w:rPr>
              <w:t>Τηλ</w:t>
            </w:r>
            <w:r>
              <w:rPr>
                <w:color w:val="000000"/>
                <w:szCs w:val="22"/>
              </w:rPr>
              <w:t>: +30 210 629 4600</w:t>
            </w:r>
          </w:p>
          <w:p w:rsidR="00F55EB4" w:rsidRPr="00323594" w:rsidRDefault="00F55EB4" w:rsidP="003F1BE1">
            <w:pPr>
              <w:autoSpaceDE w:val="0"/>
              <w:autoSpaceDN w:val="0"/>
              <w:adjustRightInd w:val="0"/>
              <w:rPr>
                <w:color w:val="000000"/>
                <w:szCs w:val="22"/>
                <w:lang w:val="en-US"/>
              </w:rPr>
            </w:pPr>
          </w:p>
        </w:tc>
        <w:tc>
          <w:tcPr>
            <w:tcW w:w="4678" w:type="dxa"/>
          </w:tcPr>
          <w:p w:rsidR="00F55EB4" w:rsidRPr="0028363F" w:rsidRDefault="00F55EB4" w:rsidP="003F1BE1">
            <w:pPr>
              <w:autoSpaceDE w:val="0"/>
              <w:autoSpaceDN w:val="0"/>
              <w:adjustRightInd w:val="0"/>
              <w:rPr>
                <w:b/>
                <w:bCs/>
                <w:color w:val="000000"/>
                <w:szCs w:val="22"/>
                <w:lang w:val="en-US"/>
              </w:rPr>
            </w:pPr>
            <w:r w:rsidRPr="0028363F">
              <w:rPr>
                <w:b/>
                <w:bCs/>
                <w:color w:val="000000"/>
                <w:szCs w:val="22"/>
                <w:lang w:val="en-US"/>
              </w:rPr>
              <w:t>Österreich</w:t>
            </w:r>
          </w:p>
          <w:p w:rsidR="00F55EB4" w:rsidRPr="00CC4C57" w:rsidRDefault="00F55EB4" w:rsidP="003F1BE1">
            <w:pPr>
              <w:autoSpaceDE w:val="0"/>
              <w:autoSpaceDN w:val="0"/>
              <w:adjustRightInd w:val="0"/>
              <w:rPr>
                <w:color w:val="000000"/>
                <w:szCs w:val="22"/>
                <w:lang w:val="bg-BG"/>
              </w:rPr>
            </w:pPr>
            <w:r w:rsidRPr="0028363F">
              <w:rPr>
                <w:color w:val="000000"/>
                <w:szCs w:val="22"/>
                <w:lang w:val="en-US"/>
              </w:rPr>
              <w:t>Eli Lilly Ges. m.b.H.</w:t>
            </w:r>
          </w:p>
          <w:p w:rsidR="00F55EB4" w:rsidRPr="00FE78F4" w:rsidRDefault="00F55EB4" w:rsidP="003F1BE1">
            <w:pPr>
              <w:autoSpaceDE w:val="0"/>
              <w:autoSpaceDN w:val="0"/>
              <w:adjustRightInd w:val="0"/>
              <w:rPr>
                <w:color w:val="000000"/>
                <w:szCs w:val="22"/>
                <w:lang w:val="es-ES"/>
              </w:rPr>
            </w:pPr>
            <w:r w:rsidRPr="00FE78F4">
              <w:rPr>
                <w:color w:val="000000"/>
                <w:szCs w:val="22"/>
                <w:lang w:val="es-ES"/>
              </w:rPr>
              <w:t>Tel: + 43-(0) 1 711 780</w:t>
            </w:r>
          </w:p>
        </w:tc>
      </w:tr>
      <w:tr w:rsidR="00F55EB4" w:rsidTr="003F1BE1">
        <w:tblPrEx>
          <w:tblCellMar>
            <w:top w:w="0" w:type="dxa"/>
            <w:bottom w:w="0" w:type="dxa"/>
          </w:tblCellMar>
        </w:tblPrEx>
        <w:tc>
          <w:tcPr>
            <w:tcW w:w="4684" w:type="dxa"/>
          </w:tcPr>
          <w:p w:rsidR="00F55EB4" w:rsidRDefault="00F55EB4" w:rsidP="003F1BE1">
            <w:pPr>
              <w:autoSpaceDE w:val="0"/>
              <w:autoSpaceDN w:val="0"/>
              <w:adjustRightInd w:val="0"/>
              <w:rPr>
                <w:b/>
                <w:bCs/>
                <w:color w:val="000000"/>
                <w:szCs w:val="22"/>
                <w:lang w:val="es-ES"/>
              </w:rPr>
            </w:pPr>
            <w:r>
              <w:rPr>
                <w:b/>
                <w:bCs/>
                <w:color w:val="000000"/>
                <w:szCs w:val="22"/>
                <w:lang w:val="es-ES"/>
              </w:rPr>
              <w:t>España</w:t>
            </w:r>
          </w:p>
          <w:p w:rsidR="00F55EB4" w:rsidRDefault="00F55EB4" w:rsidP="003F1BE1">
            <w:pPr>
              <w:autoSpaceDE w:val="0"/>
              <w:autoSpaceDN w:val="0"/>
              <w:adjustRightInd w:val="0"/>
              <w:rPr>
                <w:color w:val="000000"/>
                <w:szCs w:val="22"/>
                <w:lang w:val="es-ES"/>
              </w:rPr>
            </w:pPr>
            <w:r>
              <w:rPr>
                <w:color w:val="000000"/>
                <w:szCs w:val="22"/>
                <w:lang w:val="es-ES"/>
              </w:rPr>
              <w:t>Lilly S.A.</w:t>
            </w:r>
          </w:p>
          <w:p w:rsidR="00F55EB4" w:rsidRDefault="00F55EB4" w:rsidP="003F1BE1">
            <w:pPr>
              <w:autoSpaceDE w:val="0"/>
              <w:autoSpaceDN w:val="0"/>
              <w:adjustRightInd w:val="0"/>
              <w:rPr>
                <w:color w:val="000000"/>
                <w:szCs w:val="22"/>
                <w:lang w:val="es-ES"/>
              </w:rPr>
            </w:pPr>
            <w:r>
              <w:rPr>
                <w:color w:val="000000"/>
                <w:szCs w:val="22"/>
                <w:lang w:val="es-ES"/>
              </w:rPr>
              <w:t>Tel: + 34-91 663 50 00</w:t>
            </w:r>
          </w:p>
          <w:p w:rsidR="00F55EB4" w:rsidRPr="00FE78F4" w:rsidRDefault="00F55EB4" w:rsidP="003F1BE1">
            <w:pPr>
              <w:autoSpaceDE w:val="0"/>
              <w:autoSpaceDN w:val="0"/>
              <w:adjustRightInd w:val="0"/>
              <w:rPr>
                <w:color w:val="000000"/>
                <w:szCs w:val="22"/>
                <w:lang w:val="es-ES"/>
              </w:rPr>
            </w:pPr>
          </w:p>
        </w:tc>
        <w:tc>
          <w:tcPr>
            <w:tcW w:w="4678" w:type="dxa"/>
          </w:tcPr>
          <w:p w:rsidR="00F55EB4" w:rsidRPr="00FE78F4" w:rsidRDefault="00F55EB4" w:rsidP="003F1BE1">
            <w:pPr>
              <w:keepNext/>
              <w:autoSpaceDE w:val="0"/>
              <w:autoSpaceDN w:val="0"/>
              <w:adjustRightInd w:val="0"/>
              <w:rPr>
                <w:b/>
                <w:bCs/>
                <w:color w:val="000000"/>
                <w:szCs w:val="22"/>
                <w:lang w:val="pl-PL"/>
              </w:rPr>
            </w:pPr>
            <w:r w:rsidRPr="00FE78F4">
              <w:rPr>
                <w:b/>
                <w:bCs/>
                <w:color w:val="000000"/>
                <w:szCs w:val="22"/>
                <w:lang w:val="pl-PL"/>
              </w:rPr>
              <w:t>Polska</w:t>
            </w:r>
          </w:p>
          <w:p w:rsidR="00F55EB4" w:rsidRPr="00FE78F4" w:rsidRDefault="00F55EB4" w:rsidP="003F1BE1">
            <w:pPr>
              <w:autoSpaceDE w:val="0"/>
              <w:autoSpaceDN w:val="0"/>
              <w:adjustRightInd w:val="0"/>
              <w:rPr>
                <w:color w:val="000000"/>
                <w:szCs w:val="22"/>
                <w:lang w:val="pl-PL"/>
              </w:rPr>
            </w:pPr>
            <w:r w:rsidRPr="00FE78F4">
              <w:rPr>
                <w:color w:val="000000"/>
                <w:szCs w:val="22"/>
                <w:lang w:val="pl-PL"/>
              </w:rPr>
              <w:t>Eli Lilly Polska Sp. z o.o.</w:t>
            </w:r>
          </w:p>
          <w:p w:rsidR="00F55EB4" w:rsidRDefault="00F55EB4" w:rsidP="00DD752B">
            <w:pPr>
              <w:autoSpaceDE w:val="0"/>
              <w:autoSpaceDN w:val="0"/>
              <w:adjustRightInd w:val="0"/>
              <w:rPr>
                <w:color w:val="000000"/>
                <w:szCs w:val="22"/>
                <w:lang w:val="en-US"/>
              </w:rPr>
            </w:pPr>
            <w:r>
              <w:rPr>
                <w:color w:val="000000"/>
                <w:szCs w:val="22"/>
                <w:lang w:val="en-US"/>
              </w:rPr>
              <w:t>Tel: +48 22 440 33 00</w:t>
            </w:r>
          </w:p>
        </w:tc>
      </w:tr>
      <w:tr w:rsidR="00F55EB4" w:rsidTr="003F1BE1">
        <w:tblPrEx>
          <w:tblCellMar>
            <w:top w:w="0" w:type="dxa"/>
            <w:bottom w:w="0" w:type="dxa"/>
          </w:tblCellMar>
        </w:tblPrEx>
        <w:tc>
          <w:tcPr>
            <w:tcW w:w="4684" w:type="dxa"/>
          </w:tcPr>
          <w:p w:rsidR="00F55EB4" w:rsidRDefault="00F55EB4" w:rsidP="003F1BE1">
            <w:pPr>
              <w:autoSpaceDE w:val="0"/>
              <w:autoSpaceDN w:val="0"/>
              <w:adjustRightInd w:val="0"/>
              <w:rPr>
                <w:b/>
                <w:bCs/>
                <w:color w:val="000000"/>
                <w:szCs w:val="22"/>
                <w:lang w:val="fr-FR"/>
              </w:rPr>
            </w:pPr>
            <w:r>
              <w:rPr>
                <w:b/>
                <w:bCs/>
                <w:color w:val="000000"/>
                <w:szCs w:val="22"/>
                <w:lang w:val="fr-FR"/>
              </w:rPr>
              <w:t>France</w:t>
            </w:r>
          </w:p>
          <w:p w:rsidR="00F55EB4" w:rsidRDefault="00F55EB4" w:rsidP="003F1BE1">
            <w:pPr>
              <w:autoSpaceDE w:val="0"/>
              <w:autoSpaceDN w:val="0"/>
              <w:adjustRightInd w:val="0"/>
              <w:rPr>
                <w:color w:val="000000"/>
                <w:szCs w:val="22"/>
                <w:lang w:val="fr-FR"/>
              </w:rPr>
            </w:pPr>
            <w:r>
              <w:rPr>
                <w:color w:val="000000"/>
                <w:szCs w:val="22"/>
                <w:lang w:val="fr-FR"/>
              </w:rPr>
              <w:t>Lilly France S.A.S.</w:t>
            </w:r>
          </w:p>
          <w:p w:rsidR="00F55EB4" w:rsidRDefault="00F55EB4" w:rsidP="003F1BE1">
            <w:pPr>
              <w:autoSpaceDE w:val="0"/>
              <w:autoSpaceDN w:val="0"/>
              <w:adjustRightInd w:val="0"/>
              <w:rPr>
                <w:color w:val="000000"/>
                <w:szCs w:val="22"/>
                <w:lang w:val="fr-FR"/>
              </w:rPr>
            </w:pPr>
            <w:r>
              <w:rPr>
                <w:color w:val="000000"/>
                <w:szCs w:val="22"/>
                <w:lang w:val="fr-FR"/>
              </w:rPr>
              <w:t>Tél: +33-(0) 1 55 49 34 34</w:t>
            </w:r>
          </w:p>
          <w:p w:rsidR="00F55EB4" w:rsidRPr="00FE78F4" w:rsidRDefault="00F55EB4" w:rsidP="003F1BE1">
            <w:pPr>
              <w:autoSpaceDE w:val="0"/>
              <w:autoSpaceDN w:val="0"/>
              <w:adjustRightInd w:val="0"/>
              <w:rPr>
                <w:szCs w:val="22"/>
                <w:lang w:val="fr-FR"/>
              </w:rPr>
            </w:pPr>
          </w:p>
        </w:tc>
        <w:tc>
          <w:tcPr>
            <w:tcW w:w="4678" w:type="dxa"/>
          </w:tcPr>
          <w:p w:rsidR="00F55EB4" w:rsidRPr="00CE0FBB" w:rsidRDefault="00F55EB4" w:rsidP="003F1BE1">
            <w:pPr>
              <w:autoSpaceDE w:val="0"/>
              <w:autoSpaceDN w:val="0"/>
              <w:adjustRightInd w:val="0"/>
              <w:rPr>
                <w:b/>
                <w:bCs/>
                <w:color w:val="000000"/>
                <w:szCs w:val="22"/>
                <w:lang w:val="pt-BR"/>
              </w:rPr>
            </w:pPr>
            <w:r w:rsidRPr="00CE0FBB">
              <w:rPr>
                <w:b/>
                <w:bCs/>
                <w:color w:val="000000"/>
                <w:szCs w:val="22"/>
                <w:lang w:val="pt-BR"/>
              </w:rPr>
              <w:t>Portugal</w:t>
            </w:r>
          </w:p>
          <w:p w:rsidR="00F55EB4" w:rsidRPr="00CE0FBB" w:rsidRDefault="00F55EB4" w:rsidP="003F1BE1">
            <w:pPr>
              <w:autoSpaceDE w:val="0"/>
              <w:autoSpaceDN w:val="0"/>
              <w:adjustRightInd w:val="0"/>
              <w:rPr>
                <w:color w:val="000000"/>
                <w:szCs w:val="22"/>
                <w:lang w:val="pt-BR"/>
              </w:rPr>
            </w:pPr>
            <w:r w:rsidRPr="00CE0FBB">
              <w:rPr>
                <w:color w:val="000000"/>
                <w:szCs w:val="22"/>
                <w:lang w:val="pt-BR"/>
              </w:rPr>
              <w:t>Lilly Portugal - Produtos Farmacêuticos, Lda</w:t>
            </w:r>
          </w:p>
          <w:p w:rsidR="00F55EB4" w:rsidRDefault="00F55EB4" w:rsidP="003F1BE1">
            <w:pPr>
              <w:autoSpaceDE w:val="0"/>
              <w:autoSpaceDN w:val="0"/>
              <w:adjustRightInd w:val="0"/>
              <w:rPr>
                <w:color w:val="000000"/>
                <w:szCs w:val="22"/>
                <w:lang w:val="es-ES"/>
              </w:rPr>
            </w:pPr>
            <w:r>
              <w:rPr>
                <w:color w:val="000000"/>
                <w:szCs w:val="22"/>
                <w:lang w:val="en-US"/>
              </w:rPr>
              <w:t>Tel: + 351-21-4126600</w:t>
            </w:r>
          </w:p>
        </w:tc>
      </w:tr>
      <w:tr w:rsidR="00F55EB4" w:rsidTr="003F1BE1">
        <w:tblPrEx>
          <w:tblCellMar>
            <w:top w:w="0" w:type="dxa"/>
            <w:bottom w:w="0" w:type="dxa"/>
          </w:tblCellMar>
        </w:tblPrEx>
        <w:tc>
          <w:tcPr>
            <w:tcW w:w="4684" w:type="dxa"/>
          </w:tcPr>
          <w:p w:rsidR="00F55EB4" w:rsidRPr="00FE78F4" w:rsidRDefault="00F55EB4" w:rsidP="00F55EB4">
            <w:pPr>
              <w:rPr>
                <w:b/>
                <w:bCs/>
                <w:lang w:val="sv-SE"/>
              </w:rPr>
            </w:pPr>
            <w:r w:rsidRPr="00FE78F4">
              <w:rPr>
                <w:b/>
                <w:bCs/>
                <w:lang w:val="sv-SE"/>
              </w:rPr>
              <w:t>Hrvatska</w:t>
            </w:r>
          </w:p>
          <w:p w:rsidR="00F55EB4" w:rsidRPr="00FE78F4" w:rsidRDefault="00F55EB4" w:rsidP="00F55EB4">
            <w:pPr>
              <w:autoSpaceDE w:val="0"/>
              <w:autoSpaceDN w:val="0"/>
              <w:rPr>
                <w:lang w:val="sv-SE"/>
              </w:rPr>
            </w:pPr>
            <w:r w:rsidRPr="00FE78F4">
              <w:rPr>
                <w:lang w:val="sv-SE"/>
              </w:rPr>
              <w:t>Eli Lilly Hrvatska d.o.o.</w:t>
            </w:r>
          </w:p>
          <w:p w:rsidR="00F55EB4" w:rsidRDefault="00F55EB4" w:rsidP="00F55EB4">
            <w:pPr>
              <w:autoSpaceDE w:val="0"/>
              <w:autoSpaceDN w:val="0"/>
            </w:pPr>
            <w:r>
              <w:t>Tel: +385 1 2350 999</w:t>
            </w:r>
          </w:p>
          <w:p w:rsidR="00F55EB4" w:rsidRDefault="00F55EB4" w:rsidP="00F55EB4">
            <w:pPr>
              <w:autoSpaceDE w:val="0"/>
              <w:autoSpaceDN w:val="0"/>
              <w:rPr>
                <w:szCs w:val="22"/>
                <w:lang w:val="en-US"/>
              </w:rPr>
            </w:pPr>
          </w:p>
        </w:tc>
        <w:tc>
          <w:tcPr>
            <w:tcW w:w="4678" w:type="dxa"/>
          </w:tcPr>
          <w:p w:rsidR="00F55EB4" w:rsidRPr="0028363F" w:rsidRDefault="00F55EB4" w:rsidP="003F1BE1">
            <w:pPr>
              <w:tabs>
                <w:tab w:val="left" w:pos="-720"/>
                <w:tab w:val="left" w:pos="4536"/>
              </w:tabs>
              <w:suppressAutoHyphens/>
              <w:rPr>
                <w:b/>
                <w:noProof/>
                <w:szCs w:val="22"/>
                <w:lang w:val="fi-FI"/>
              </w:rPr>
            </w:pPr>
            <w:r w:rsidRPr="0028363F">
              <w:rPr>
                <w:b/>
                <w:noProof/>
                <w:szCs w:val="22"/>
                <w:lang w:val="fi-FI"/>
              </w:rPr>
              <w:t>România</w:t>
            </w:r>
          </w:p>
          <w:p w:rsidR="00F55EB4" w:rsidRDefault="00F55EB4" w:rsidP="003F1BE1">
            <w:pPr>
              <w:tabs>
                <w:tab w:val="left" w:pos="-720"/>
                <w:tab w:val="left" w:pos="4536"/>
              </w:tabs>
              <w:suppressAutoHyphens/>
              <w:rPr>
                <w:noProof/>
                <w:szCs w:val="22"/>
                <w:lang w:val="ro-RO"/>
              </w:rPr>
            </w:pPr>
            <w:r>
              <w:rPr>
                <w:noProof/>
                <w:szCs w:val="22"/>
                <w:lang w:val="ro-RO"/>
              </w:rPr>
              <w:t>Eli Lilly România S.R.L.</w:t>
            </w:r>
          </w:p>
          <w:p w:rsidR="00F55EB4" w:rsidRDefault="00F55EB4" w:rsidP="003F1BE1">
            <w:pPr>
              <w:autoSpaceDE w:val="0"/>
              <w:autoSpaceDN w:val="0"/>
              <w:adjustRightInd w:val="0"/>
              <w:rPr>
                <w:szCs w:val="22"/>
                <w:lang w:val="es-ES"/>
              </w:rPr>
            </w:pPr>
            <w:r>
              <w:rPr>
                <w:noProof/>
                <w:szCs w:val="22"/>
                <w:lang w:val="ro-RO"/>
              </w:rPr>
              <w:t>Tel: + 40 21 4023000</w:t>
            </w:r>
          </w:p>
        </w:tc>
      </w:tr>
      <w:tr w:rsidR="00F55EB4" w:rsidTr="003F1BE1">
        <w:tblPrEx>
          <w:tblCellMar>
            <w:top w:w="0" w:type="dxa"/>
            <w:bottom w:w="0" w:type="dxa"/>
          </w:tblCellMar>
        </w:tblPrEx>
        <w:tc>
          <w:tcPr>
            <w:tcW w:w="4684" w:type="dxa"/>
          </w:tcPr>
          <w:p w:rsidR="00F55EB4" w:rsidRDefault="00F55EB4" w:rsidP="003F1BE1">
            <w:pPr>
              <w:autoSpaceDE w:val="0"/>
              <w:autoSpaceDN w:val="0"/>
              <w:adjustRightInd w:val="0"/>
              <w:rPr>
                <w:b/>
                <w:bCs/>
                <w:szCs w:val="22"/>
                <w:lang w:val="en-US"/>
              </w:rPr>
            </w:pPr>
            <w:r>
              <w:rPr>
                <w:b/>
                <w:bCs/>
                <w:szCs w:val="22"/>
                <w:lang w:val="en-US"/>
              </w:rPr>
              <w:t>Ireland</w:t>
            </w:r>
          </w:p>
          <w:p w:rsidR="00F55EB4" w:rsidRDefault="00F55EB4" w:rsidP="003F1BE1">
            <w:pPr>
              <w:autoSpaceDE w:val="0"/>
              <w:autoSpaceDN w:val="0"/>
              <w:adjustRightInd w:val="0"/>
              <w:rPr>
                <w:szCs w:val="22"/>
                <w:lang w:val="en-US"/>
              </w:rPr>
            </w:pPr>
            <w:r>
              <w:rPr>
                <w:szCs w:val="22"/>
                <w:lang w:val="en-US"/>
              </w:rPr>
              <w:t>Eli Lilly and Company (</w:t>
            </w:r>
            <w:smartTag w:uri="urn:schemas-microsoft-com:office:smarttags" w:element="place">
              <w:smartTag w:uri="urn:schemas-microsoft-com:office:smarttags" w:element="country-region">
                <w:r>
                  <w:rPr>
                    <w:szCs w:val="22"/>
                    <w:lang w:val="en-US"/>
                  </w:rPr>
                  <w:t>Ireland</w:t>
                </w:r>
              </w:smartTag>
            </w:smartTag>
            <w:r>
              <w:rPr>
                <w:szCs w:val="22"/>
                <w:lang w:val="en-US"/>
              </w:rPr>
              <w:t>) Limited</w:t>
            </w:r>
          </w:p>
          <w:p w:rsidR="00F55EB4" w:rsidRDefault="00F55EB4" w:rsidP="003F1BE1">
            <w:pPr>
              <w:autoSpaceDE w:val="0"/>
              <w:autoSpaceDN w:val="0"/>
              <w:adjustRightInd w:val="0"/>
              <w:rPr>
                <w:szCs w:val="22"/>
                <w:lang w:val="en-US"/>
              </w:rPr>
            </w:pPr>
            <w:r>
              <w:rPr>
                <w:szCs w:val="22"/>
                <w:lang w:val="en-US"/>
              </w:rPr>
              <w:t>Tel: + 353-(0) 1 661 4377</w:t>
            </w:r>
          </w:p>
          <w:p w:rsidR="00F55EB4" w:rsidRDefault="00F55EB4" w:rsidP="003F1BE1">
            <w:pPr>
              <w:autoSpaceDE w:val="0"/>
              <w:autoSpaceDN w:val="0"/>
              <w:adjustRightInd w:val="0"/>
              <w:rPr>
                <w:color w:val="000000"/>
                <w:szCs w:val="22"/>
                <w:lang w:val="en-US"/>
              </w:rPr>
            </w:pPr>
          </w:p>
        </w:tc>
        <w:tc>
          <w:tcPr>
            <w:tcW w:w="4678" w:type="dxa"/>
          </w:tcPr>
          <w:p w:rsidR="00F55EB4" w:rsidRPr="0028363F" w:rsidRDefault="00F55EB4" w:rsidP="003F1BE1">
            <w:pPr>
              <w:autoSpaceDE w:val="0"/>
              <w:autoSpaceDN w:val="0"/>
              <w:adjustRightInd w:val="0"/>
              <w:rPr>
                <w:b/>
                <w:bCs/>
                <w:szCs w:val="22"/>
                <w:lang w:val="en-US"/>
              </w:rPr>
            </w:pPr>
            <w:r w:rsidRPr="0028363F">
              <w:rPr>
                <w:b/>
                <w:bCs/>
                <w:szCs w:val="22"/>
                <w:lang w:val="en-US"/>
              </w:rPr>
              <w:t>Slovenija</w:t>
            </w:r>
          </w:p>
          <w:p w:rsidR="00F55EB4" w:rsidRPr="0028363F" w:rsidRDefault="00F55EB4" w:rsidP="003F1BE1">
            <w:pPr>
              <w:autoSpaceDE w:val="0"/>
              <w:autoSpaceDN w:val="0"/>
              <w:adjustRightInd w:val="0"/>
              <w:rPr>
                <w:szCs w:val="22"/>
                <w:lang w:val="en-US"/>
              </w:rPr>
            </w:pPr>
            <w:r w:rsidRPr="0028363F">
              <w:rPr>
                <w:szCs w:val="22"/>
                <w:lang w:val="en-US"/>
              </w:rPr>
              <w:t>Eli Lilly farmacevtska družba, d.o.o.</w:t>
            </w:r>
          </w:p>
          <w:p w:rsidR="00F55EB4" w:rsidRDefault="00F55EB4" w:rsidP="003F1BE1">
            <w:pPr>
              <w:autoSpaceDE w:val="0"/>
              <w:autoSpaceDN w:val="0"/>
              <w:adjustRightInd w:val="0"/>
              <w:rPr>
                <w:szCs w:val="22"/>
                <w:lang w:val="es-ES"/>
              </w:rPr>
            </w:pPr>
            <w:r>
              <w:rPr>
                <w:szCs w:val="22"/>
                <w:lang w:val="es-ES"/>
              </w:rPr>
              <w:t>Tel: +386 (0) 1 580 00 10</w:t>
            </w:r>
          </w:p>
          <w:p w:rsidR="00F55EB4" w:rsidRDefault="00F55EB4" w:rsidP="003F1BE1">
            <w:pPr>
              <w:autoSpaceDE w:val="0"/>
              <w:autoSpaceDN w:val="0"/>
              <w:adjustRightInd w:val="0"/>
              <w:rPr>
                <w:color w:val="000000"/>
                <w:szCs w:val="22"/>
                <w:lang w:val="en-US"/>
              </w:rPr>
            </w:pPr>
          </w:p>
        </w:tc>
      </w:tr>
      <w:tr w:rsidR="00F55EB4" w:rsidTr="003F1BE1">
        <w:tblPrEx>
          <w:tblCellMar>
            <w:top w:w="0" w:type="dxa"/>
            <w:bottom w:w="0" w:type="dxa"/>
          </w:tblCellMar>
        </w:tblPrEx>
        <w:tc>
          <w:tcPr>
            <w:tcW w:w="4684" w:type="dxa"/>
          </w:tcPr>
          <w:p w:rsidR="00F55EB4" w:rsidRDefault="00F55EB4" w:rsidP="003F1BE1">
            <w:pPr>
              <w:autoSpaceDE w:val="0"/>
              <w:autoSpaceDN w:val="0"/>
              <w:adjustRightInd w:val="0"/>
              <w:rPr>
                <w:b/>
                <w:bCs/>
                <w:color w:val="000000"/>
                <w:szCs w:val="22"/>
                <w:lang w:val="en-US"/>
              </w:rPr>
            </w:pPr>
            <w:r>
              <w:rPr>
                <w:b/>
                <w:bCs/>
                <w:color w:val="000000"/>
                <w:szCs w:val="22"/>
                <w:lang w:val="en-US"/>
              </w:rPr>
              <w:t>Ísland</w:t>
            </w:r>
          </w:p>
          <w:p w:rsidR="00F55EB4" w:rsidRPr="00CC4C57" w:rsidRDefault="00F55EB4" w:rsidP="003F1BE1">
            <w:pPr>
              <w:autoSpaceDE w:val="0"/>
              <w:autoSpaceDN w:val="0"/>
              <w:adjustRightInd w:val="0"/>
              <w:rPr>
                <w:color w:val="000000"/>
                <w:szCs w:val="22"/>
                <w:lang w:val="bg-BG"/>
              </w:rPr>
            </w:pPr>
            <w:r>
              <w:rPr>
                <w:color w:val="000000"/>
                <w:szCs w:val="22"/>
                <w:lang w:val="en-US"/>
              </w:rPr>
              <w:t>Icepharma hf.</w:t>
            </w:r>
          </w:p>
          <w:p w:rsidR="00F55EB4" w:rsidRDefault="00F55EB4" w:rsidP="003F1BE1">
            <w:pPr>
              <w:autoSpaceDE w:val="0"/>
              <w:autoSpaceDN w:val="0"/>
              <w:adjustRightInd w:val="0"/>
              <w:rPr>
                <w:color w:val="000000"/>
                <w:szCs w:val="22"/>
                <w:lang w:val="en-US"/>
              </w:rPr>
            </w:pPr>
            <w:r>
              <w:rPr>
                <w:color w:val="000000"/>
                <w:szCs w:val="22"/>
                <w:lang w:val="en-US"/>
              </w:rPr>
              <w:t>Sími + 354 540 8000</w:t>
            </w:r>
          </w:p>
          <w:p w:rsidR="00F55EB4" w:rsidRDefault="00F55EB4" w:rsidP="003F1BE1">
            <w:pPr>
              <w:autoSpaceDE w:val="0"/>
              <w:autoSpaceDN w:val="0"/>
              <w:adjustRightInd w:val="0"/>
              <w:rPr>
                <w:color w:val="000000"/>
                <w:szCs w:val="22"/>
              </w:rPr>
            </w:pPr>
          </w:p>
        </w:tc>
        <w:tc>
          <w:tcPr>
            <w:tcW w:w="4678" w:type="dxa"/>
          </w:tcPr>
          <w:p w:rsidR="00F55EB4" w:rsidRPr="0030140D" w:rsidRDefault="00F55EB4" w:rsidP="003F1BE1">
            <w:pPr>
              <w:autoSpaceDE w:val="0"/>
              <w:autoSpaceDN w:val="0"/>
              <w:adjustRightInd w:val="0"/>
              <w:rPr>
                <w:b/>
                <w:bCs/>
                <w:color w:val="000000"/>
                <w:szCs w:val="22"/>
                <w:lang w:val="en-US"/>
              </w:rPr>
            </w:pPr>
            <w:r w:rsidRPr="0030140D">
              <w:rPr>
                <w:b/>
                <w:bCs/>
                <w:color w:val="000000"/>
                <w:szCs w:val="22"/>
                <w:lang w:val="en-US"/>
              </w:rPr>
              <w:t>Slovenská republika</w:t>
            </w:r>
          </w:p>
          <w:p w:rsidR="00F55EB4" w:rsidRPr="0030140D" w:rsidRDefault="00E553A2" w:rsidP="003F1BE1">
            <w:pPr>
              <w:autoSpaceDE w:val="0"/>
              <w:autoSpaceDN w:val="0"/>
              <w:adjustRightInd w:val="0"/>
              <w:rPr>
                <w:color w:val="000000"/>
                <w:szCs w:val="22"/>
                <w:lang w:val="en-US"/>
              </w:rPr>
            </w:pPr>
            <w:r>
              <w:rPr>
                <w:color w:val="000000"/>
                <w:szCs w:val="22"/>
                <w:lang w:val="en-US"/>
              </w:rPr>
              <w:t>Eli Lilly Slovakia s.r.o.</w:t>
            </w:r>
          </w:p>
          <w:p w:rsidR="00F55EB4" w:rsidRDefault="00F55EB4" w:rsidP="003F1BE1">
            <w:pPr>
              <w:autoSpaceDE w:val="0"/>
              <w:autoSpaceDN w:val="0"/>
              <w:adjustRightInd w:val="0"/>
              <w:rPr>
                <w:color w:val="000000"/>
                <w:szCs w:val="22"/>
                <w:lang w:val="en-US"/>
              </w:rPr>
            </w:pPr>
            <w:r>
              <w:rPr>
                <w:color w:val="000000"/>
                <w:szCs w:val="22"/>
                <w:lang w:val="en-US"/>
              </w:rPr>
              <w:t>Tel: + 421 220 663 111</w:t>
            </w:r>
          </w:p>
          <w:p w:rsidR="00F55EB4" w:rsidRDefault="00F55EB4" w:rsidP="003F1BE1">
            <w:pPr>
              <w:autoSpaceDE w:val="0"/>
              <w:autoSpaceDN w:val="0"/>
              <w:adjustRightInd w:val="0"/>
              <w:rPr>
                <w:color w:val="000000"/>
                <w:szCs w:val="22"/>
                <w:lang w:val="en-US"/>
              </w:rPr>
            </w:pPr>
          </w:p>
        </w:tc>
      </w:tr>
      <w:tr w:rsidR="00F55EB4" w:rsidRPr="00323594" w:rsidTr="003F1BE1">
        <w:tblPrEx>
          <w:tblCellMar>
            <w:top w:w="0" w:type="dxa"/>
            <w:bottom w:w="0" w:type="dxa"/>
          </w:tblCellMar>
        </w:tblPrEx>
        <w:tc>
          <w:tcPr>
            <w:tcW w:w="4684" w:type="dxa"/>
          </w:tcPr>
          <w:p w:rsidR="00F55EB4" w:rsidRPr="0028363F" w:rsidRDefault="00F55EB4" w:rsidP="003F1BE1">
            <w:pPr>
              <w:autoSpaceDE w:val="0"/>
              <w:autoSpaceDN w:val="0"/>
              <w:adjustRightInd w:val="0"/>
              <w:rPr>
                <w:b/>
                <w:bCs/>
                <w:color w:val="000000"/>
                <w:szCs w:val="22"/>
                <w:lang w:val="fi-FI"/>
              </w:rPr>
            </w:pPr>
            <w:r w:rsidRPr="0028363F">
              <w:rPr>
                <w:b/>
                <w:bCs/>
                <w:color w:val="000000"/>
                <w:szCs w:val="22"/>
                <w:lang w:val="fi-FI"/>
              </w:rPr>
              <w:t>Italia</w:t>
            </w:r>
          </w:p>
          <w:p w:rsidR="00F55EB4" w:rsidRPr="0028363F" w:rsidRDefault="00F55EB4" w:rsidP="003F1BE1">
            <w:pPr>
              <w:autoSpaceDE w:val="0"/>
              <w:autoSpaceDN w:val="0"/>
              <w:adjustRightInd w:val="0"/>
              <w:rPr>
                <w:color w:val="000000"/>
                <w:szCs w:val="22"/>
                <w:lang w:val="fi-FI"/>
              </w:rPr>
            </w:pPr>
            <w:r w:rsidRPr="0028363F">
              <w:rPr>
                <w:color w:val="000000"/>
                <w:szCs w:val="22"/>
                <w:lang w:val="fi-FI"/>
              </w:rPr>
              <w:t>Eli Lilly Italia S.p.A.</w:t>
            </w:r>
          </w:p>
          <w:p w:rsidR="00F55EB4" w:rsidRDefault="00F55EB4" w:rsidP="003F1BE1">
            <w:pPr>
              <w:autoSpaceDE w:val="0"/>
              <w:autoSpaceDN w:val="0"/>
              <w:adjustRightInd w:val="0"/>
              <w:rPr>
                <w:color w:val="000000"/>
                <w:szCs w:val="22"/>
              </w:rPr>
            </w:pPr>
            <w:r>
              <w:rPr>
                <w:color w:val="000000"/>
                <w:szCs w:val="22"/>
              </w:rPr>
              <w:t>Tel: + 39- 055 42571</w:t>
            </w:r>
          </w:p>
          <w:p w:rsidR="00F55EB4" w:rsidRDefault="00F55EB4" w:rsidP="003F1BE1">
            <w:pPr>
              <w:autoSpaceDE w:val="0"/>
              <w:autoSpaceDN w:val="0"/>
              <w:adjustRightInd w:val="0"/>
              <w:rPr>
                <w:color w:val="000000"/>
                <w:szCs w:val="22"/>
              </w:rPr>
            </w:pPr>
          </w:p>
        </w:tc>
        <w:tc>
          <w:tcPr>
            <w:tcW w:w="4678" w:type="dxa"/>
          </w:tcPr>
          <w:p w:rsidR="00F55EB4" w:rsidRPr="00CE0FBB" w:rsidRDefault="00F55EB4" w:rsidP="003F1BE1">
            <w:pPr>
              <w:autoSpaceDE w:val="0"/>
              <w:autoSpaceDN w:val="0"/>
              <w:adjustRightInd w:val="0"/>
              <w:rPr>
                <w:b/>
                <w:bCs/>
                <w:color w:val="000000"/>
                <w:szCs w:val="22"/>
                <w:lang w:val="sv-SE"/>
              </w:rPr>
            </w:pPr>
            <w:r w:rsidRPr="00CE0FBB">
              <w:rPr>
                <w:b/>
                <w:bCs/>
                <w:color w:val="000000"/>
                <w:szCs w:val="22"/>
                <w:lang w:val="sv-SE"/>
              </w:rPr>
              <w:t>Suomi/Finland</w:t>
            </w:r>
          </w:p>
          <w:p w:rsidR="00F55EB4" w:rsidRPr="00CC4C57" w:rsidRDefault="00F55EB4" w:rsidP="003F1BE1">
            <w:pPr>
              <w:autoSpaceDE w:val="0"/>
              <w:autoSpaceDN w:val="0"/>
              <w:adjustRightInd w:val="0"/>
              <w:rPr>
                <w:color w:val="000000"/>
                <w:szCs w:val="22"/>
                <w:lang w:val="bg-BG"/>
              </w:rPr>
            </w:pPr>
            <w:r w:rsidRPr="00CE0FBB">
              <w:rPr>
                <w:color w:val="000000"/>
                <w:szCs w:val="22"/>
                <w:lang w:val="sv-SE"/>
              </w:rPr>
              <w:t>Oy Eli Lilly Finland Ab</w:t>
            </w:r>
          </w:p>
          <w:p w:rsidR="00F55EB4" w:rsidRDefault="00F55EB4" w:rsidP="003F1BE1">
            <w:pPr>
              <w:autoSpaceDE w:val="0"/>
              <w:autoSpaceDN w:val="0"/>
              <w:adjustRightInd w:val="0"/>
              <w:rPr>
                <w:color w:val="000000"/>
                <w:szCs w:val="22"/>
                <w:lang w:val="en-US"/>
              </w:rPr>
            </w:pPr>
            <w:r>
              <w:rPr>
                <w:color w:val="000000"/>
                <w:szCs w:val="22"/>
                <w:lang w:val="en-US"/>
              </w:rPr>
              <w:t>Puh/Tel: + 358-(0) 9 85 45 250</w:t>
            </w:r>
          </w:p>
          <w:p w:rsidR="00F55EB4" w:rsidRPr="00323594" w:rsidRDefault="00F55EB4" w:rsidP="003F1BE1">
            <w:pPr>
              <w:autoSpaceDE w:val="0"/>
              <w:autoSpaceDN w:val="0"/>
              <w:adjustRightInd w:val="0"/>
              <w:rPr>
                <w:color w:val="000000"/>
                <w:szCs w:val="22"/>
              </w:rPr>
            </w:pPr>
          </w:p>
        </w:tc>
      </w:tr>
      <w:tr w:rsidR="00F55EB4" w:rsidRPr="00F75B7C" w:rsidTr="003F1BE1">
        <w:tblPrEx>
          <w:tblCellMar>
            <w:top w:w="0" w:type="dxa"/>
            <w:bottom w:w="0" w:type="dxa"/>
          </w:tblCellMar>
        </w:tblPrEx>
        <w:tc>
          <w:tcPr>
            <w:tcW w:w="4684" w:type="dxa"/>
          </w:tcPr>
          <w:p w:rsidR="00F55EB4" w:rsidRDefault="00F55EB4" w:rsidP="003F1BE1">
            <w:pPr>
              <w:autoSpaceDE w:val="0"/>
              <w:autoSpaceDN w:val="0"/>
              <w:adjustRightInd w:val="0"/>
              <w:rPr>
                <w:b/>
                <w:bCs/>
                <w:color w:val="000000"/>
                <w:szCs w:val="22"/>
                <w:lang w:val="en-US"/>
              </w:rPr>
            </w:pPr>
            <w:r>
              <w:rPr>
                <w:b/>
                <w:bCs/>
                <w:color w:val="000000"/>
                <w:szCs w:val="22"/>
                <w:lang w:val="en-US"/>
              </w:rPr>
              <w:t>Κύπρος</w:t>
            </w:r>
          </w:p>
          <w:p w:rsidR="00F55EB4" w:rsidRDefault="00F55EB4" w:rsidP="003F1BE1">
            <w:pPr>
              <w:autoSpaceDE w:val="0"/>
              <w:autoSpaceDN w:val="0"/>
              <w:adjustRightInd w:val="0"/>
              <w:rPr>
                <w:color w:val="000000"/>
                <w:szCs w:val="22"/>
                <w:lang w:val="en-US"/>
              </w:rPr>
            </w:pPr>
            <w:r>
              <w:rPr>
                <w:color w:val="000000"/>
                <w:szCs w:val="22"/>
                <w:lang w:val="en-US"/>
              </w:rPr>
              <w:t xml:space="preserve">Phadisco Ltd </w:t>
            </w:r>
          </w:p>
          <w:p w:rsidR="00F55EB4" w:rsidRDefault="00F55EB4" w:rsidP="003F1BE1">
            <w:pPr>
              <w:autoSpaceDE w:val="0"/>
              <w:autoSpaceDN w:val="0"/>
              <w:adjustRightInd w:val="0"/>
              <w:rPr>
                <w:color w:val="000000"/>
                <w:szCs w:val="22"/>
              </w:rPr>
            </w:pPr>
            <w:r>
              <w:rPr>
                <w:color w:val="000000"/>
                <w:szCs w:val="22"/>
                <w:lang w:val="en-US"/>
              </w:rPr>
              <w:t>Τηλ</w:t>
            </w:r>
            <w:r>
              <w:rPr>
                <w:color w:val="000000"/>
                <w:szCs w:val="22"/>
              </w:rPr>
              <w:t>: +357 22 715000</w:t>
            </w:r>
          </w:p>
          <w:p w:rsidR="00F55EB4" w:rsidRDefault="00F55EB4" w:rsidP="003F1BE1">
            <w:pPr>
              <w:autoSpaceDE w:val="0"/>
              <w:autoSpaceDN w:val="0"/>
              <w:adjustRightInd w:val="0"/>
              <w:rPr>
                <w:color w:val="000000"/>
                <w:szCs w:val="22"/>
                <w:lang w:val="en-US"/>
              </w:rPr>
            </w:pPr>
          </w:p>
        </w:tc>
        <w:tc>
          <w:tcPr>
            <w:tcW w:w="4678" w:type="dxa"/>
          </w:tcPr>
          <w:p w:rsidR="00F55EB4" w:rsidRDefault="00F55EB4" w:rsidP="003F1BE1">
            <w:pPr>
              <w:autoSpaceDE w:val="0"/>
              <w:autoSpaceDN w:val="0"/>
              <w:adjustRightInd w:val="0"/>
              <w:rPr>
                <w:b/>
                <w:bCs/>
                <w:color w:val="000000"/>
                <w:szCs w:val="22"/>
                <w:lang w:val="de-DE"/>
              </w:rPr>
            </w:pPr>
            <w:r>
              <w:rPr>
                <w:b/>
                <w:bCs/>
                <w:color w:val="000000"/>
                <w:szCs w:val="22"/>
                <w:lang w:val="de-DE"/>
              </w:rPr>
              <w:t>Sverige</w:t>
            </w:r>
          </w:p>
          <w:p w:rsidR="00F55EB4" w:rsidRDefault="00F55EB4" w:rsidP="003F1BE1">
            <w:pPr>
              <w:autoSpaceDE w:val="0"/>
              <w:autoSpaceDN w:val="0"/>
              <w:adjustRightInd w:val="0"/>
              <w:rPr>
                <w:color w:val="000000"/>
                <w:szCs w:val="22"/>
                <w:lang w:val="de-DE"/>
              </w:rPr>
            </w:pPr>
            <w:r>
              <w:rPr>
                <w:color w:val="000000"/>
                <w:szCs w:val="22"/>
                <w:lang w:val="de-DE"/>
              </w:rPr>
              <w:t>Eli Lilly Sweden AB</w:t>
            </w:r>
          </w:p>
          <w:p w:rsidR="00F55EB4" w:rsidRPr="00F75B7C" w:rsidRDefault="00F55EB4" w:rsidP="003F1BE1">
            <w:pPr>
              <w:autoSpaceDE w:val="0"/>
              <w:autoSpaceDN w:val="0"/>
              <w:adjustRightInd w:val="0"/>
              <w:rPr>
                <w:color w:val="000000"/>
                <w:szCs w:val="22"/>
                <w:lang w:val="de-DE"/>
              </w:rPr>
            </w:pPr>
            <w:r>
              <w:rPr>
                <w:color w:val="000000"/>
                <w:szCs w:val="22"/>
                <w:lang w:val="de-DE"/>
              </w:rPr>
              <w:t>Tel: + 46-(0) 8 7378800</w:t>
            </w:r>
          </w:p>
        </w:tc>
      </w:tr>
      <w:tr w:rsidR="00F55EB4" w:rsidTr="003F1BE1">
        <w:tblPrEx>
          <w:tblCellMar>
            <w:top w:w="0" w:type="dxa"/>
            <w:bottom w:w="0" w:type="dxa"/>
          </w:tblCellMar>
        </w:tblPrEx>
        <w:tc>
          <w:tcPr>
            <w:tcW w:w="4684" w:type="dxa"/>
          </w:tcPr>
          <w:p w:rsidR="00F55EB4" w:rsidRPr="00323594" w:rsidRDefault="00F55EB4" w:rsidP="00C5479C">
            <w:pPr>
              <w:keepNext/>
              <w:autoSpaceDE w:val="0"/>
              <w:autoSpaceDN w:val="0"/>
              <w:adjustRightInd w:val="0"/>
              <w:rPr>
                <w:b/>
                <w:bCs/>
                <w:color w:val="000000"/>
                <w:szCs w:val="22"/>
                <w:lang w:val="de-DE"/>
              </w:rPr>
            </w:pPr>
            <w:r w:rsidRPr="00323594">
              <w:rPr>
                <w:b/>
                <w:bCs/>
                <w:color w:val="000000"/>
                <w:szCs w:val="22"/>
                <w:lang w:val="de-DE"/>
              </w:rPr>
              <w:t>Latvija</w:t>
            </w:r>
          </w:p>
          <w:p w:rsidR="00F55EB4" w:rsidRPr="00323594" w:rsidRDefault="00E553A2" w:rsidP="003F1BE1">
            <w:pPr>
              <w:autoSpaceDE w:val="0"/>
              <w:autoSpaceDN w:val="0"/>
              <w:adjustRightInd w:val="0"/>
              <w:rPr>
                <w:color w:val="000000"/>
                <w:szCs w:val="22"/>
                <w:lang w:val="de-DE"/>
              </w:rPr>
            </w:pPr>
            <w:r w:rsidRPr="00C5479C">
              <w:rPr>
                <w:color w:val="000000"/>
                <w:szCs w:val="22"/>
                <w:lang w:val="de-DE"/>
              </w:rPr>
              <w:t>Eli Lilly (Suisse) S.A Pārstāvniecība Latvijā</w:t>
            </w:r>
          </w:p>
          <w:p w:rsidR="00F55EB4" w:rsidRDefault="00F55EB4" w:rsidP="003F1BE1">
            <w:pPr>
              <w:autoSpaceDE w:val="0"/>
              <w:autoSpaceDN w:val="0"/>
              <w:adjustRightInd w:val="0"/>
              <w:rPr>
                <w:color w:val="000000"/>
                <w:szCs w:val="22"/>
                <w:lang w:val="en-US"/>
              </w:rPr>
            </w:pPr>
            <w:r>
              <w:rPr>
                <w:color w:val="000000"/>
                <w:szCs w:val="22"/>
                <w:lang w:val="en-US"/>
              </w:rPr>
              <w:t xml:space="preserve">Tel: </w:t>
            </w:r>
            <w:r>
              <w:rPr>
                <w:b/>
                <w:bCs/>
                <w:color w:val="000000"/>
                <w:szCs w:val="22"/>
                <w:lang w:val="en-US"/>
              </w:rPr>
              <w:t>+</w:t>
            </w:r>
            <w:r>
              <w:rPr>
                <w:color w:val="000000"/>
                <w:szCs w:val="22"/>
                <w:lang w:val="en-US"/>
              </w:rPr>
              <w:t>371 67364000</w:t>
            </w:r>
          </w:p>
          <w:p w:rsidR="00F55EB4" w:rsidRDefault="00F55EB4" w:rsidP="003F1BE1">
            <w:pPr>
              <w:autoSpaceDE w:val="0"/>
              <w:autoSpaceDN w:val="0"/>
              <w:adjustRightInd w:val="0"/>
              <w:rPr>
                <w:color w:val="000000"/>
                <w:szCs w:val="22"/>
              </w:rPr>
            </w:pPr>
          </w:p>
        </w:tc>
        <w:tc>
          <w:tcPr>
            <w:tcW w:w="4678" w:type="dxa"/>
          </w:tcPr>
          <w:p w:rsidR="00F55EB4" w:rsidRDefault="00F55EB4" w:rsidP="003F1BE1">
            <w:pPr>
              <w:autoSpaceDE w:val="0"/>
              <w:autoSpaceDN w:val="0"/>
              <w:adjustRightInd w:val="0"/>
              <w:rPr>
                <w:b/>
                <w:bCs/>
                <w:color w:val="000000"/>
                <w:szCs w:val="22"/>
                <w:lang w:val="en-US"/>
              </w:rPr>
            </w:pPr>
            <w:smartTag w:uri="urn:schemas-microsoft-com:office:smarttags" w:element="place">
              <w:smartTag w:uri="urn:schemas-microsoft-com:office:smarttags" w:element="country-region">
                <w:r>
                  <w:rPr>
                    <w:b/>
                    <w:bCs/>
                    <w:color w:val="000000"/>
                    <w:szCs w:val="22"/>
                    <w:lang w:val="en-US"/>
                  </w:rPr>
                  <w:t>United Kingdom</w:t>
                </w:r>
              </w:smartTag>
            </w:smartTag>
          </w:p>
          <w:p w:rsidR="00F55EB4" w:rsidRDefault="00F55EB4" w:rsidP="003F1BE1">
            <w:pPr>
              <w:autoSpaceDE w:val="0"/>
              <w:autoSpaceDN w:val="0"/>
              <w:adjustRightInd w:val="0"/>
              <w:rPr>
                <w:color w:val="000000"/>
                <w:szCs w:val="22"/>
                <w:lang w:val="en-US"/>
              </w:rPr>
            </w:pPr>
            <w:r>
              <w:rPr>
                <w:color w:val="000000"/>
                <w:szCs w:val="22"/>
                <w:lang w:val="en-US"/>
              </w:rPr>
              <w:t>Eli Lilly and Company Limited</w:t>
            </w:r>
          </w:p>
          <w:p w:rsidR="00F55EB4" w:rsidRDefault="00F55EB4" w:rsidP="003F1BE1">
            <w:pPr>
              <w:autoSpaceDE w:val="0"/>
              <w:autoSpaceDN w:val="0"/>
              <w:adjustRightInd w:val="0"/>
              <w:rPr>
                <w:color w:val="000000"/>
                <w:szCs w:val="22"/>
              </w:rPr>
            </w:pPr>
            <w:r>
              <w:rPr>
                <w:color w:val="000000"/>
                <w:szCs w:val="22"/>
                <w:lang w:val="en-US"/>
              </w:rPr>
              <w:t>Tel: + 44-(0) 1256 315000</w:t>
            </w:r>
          </w:p>
        </w:tc>
      </w:tr>
    </w:tbl>
    <w:p w:rsidR="006870EB" w:rsidRPr="00EA70D7" w:rsidRDefault="006870EB">
      <w:pPr>
        <w:rPr>
          <w:lang w:val="es-ES"/>
        </w:rPr>
      </w:pPr>
    </w:p>
    <w:p w:rsidR="009127D5" w:rsidRPr="00BB29EE" w:rsidRDefault="009127D5" w:rsidP="00D506C2">
      <w:pPr>
        <w:numPr>
          <w:ilvl w:val="12"/>
          <w:numId w:val="0"/>
        </w:numPr>
        <w:tabs>
          <w:tab w:val="clear" w:pos="567"/>
        </w:tabs>
        <w:spacing w:line="240" w:lineRule="auto"/>
        <w:ind w:right="-2"/>
        <w:outlineLvl w:val="0"/>
        <w:rPr>
          <w:noProof/>
          <w:szCs w:val="22"/>
          <w:lang w:val="ru-RU"/>
        </w:rPr>
      </w:pPr>
      <w:r>
        <w:rPr>
          <w:b/>
          <w:noProof/>
          <w:szCs w:val="22"/>
          <w:lang w:val="ru-RU"/>
        </w:rPr>
        <w:t>Дата</w:t>
      </w:r>
      <w:r w:rsidRPr="00BB29EE">
        <w:rPr>
          <w:b/>
          <w:noProof/>
          <w:szCs w:val="22"/>
          <w:lang w:val="ru-RU"/>
        </w:rPr>
        <w:t xml:space="preserve"> </w:t>
      </w:r>
      <w:r>
        <w:rPr>
          <w:b/>
          <w:noProof/>
          <w:szCs w:val="22"/>
          <w:lang w:val="ru-RU"/>
        </w:rPr>
        <w:t>на</w:t>
      </w:r>
      <w:r w:rsidRPr="00BB29EE">
        <w:rPr>
          <w:b/>
          <w:noProof/>
          <w:szCs w:val="22"/>
          <w:lang w:val="ru-RU"/>
        </w:rPr>
        <w:t xml:space="preserve"> </w:t>
      </w:r>
      <w:r>
        <w:rPr>
          <w:b/>
          <w:noProof/>
          <w:szCs w:val="22"/>
          <w:lang w:val="ru-RU"/>
        </w:rPr>
        <w:t>последно</w:t>
      </w:r>
      <w:r w:rsidRPr="00BB29EE">
        <w:rPr>
          <w:b/>
          <w:noProof/>
          <w:szCs w:val="22"/>
          <w:lang w:val="ru-RU"/>
        </w:rPr>
        <w:t xml:space="preserve"> </w:t>
      </w:r>
      <w:r w:rsidR="00D506C2" w:rsidRPr="007C7014">
        <w:rPr>
          <w:b/>
          <w:noProof/>
          <w:szCs w:val="22"/>
          <w:lang w:val="ru-RU"/>
        </w:rPr>
        <w:t xml:space="preserve">преразглеждане </w:t>
      </w:r>
      <w:r>
        <w:rPr>
          <w:b/>
          <w:noProof/>
          <w:szCs w:val="22"/>
          <w:lang w:val="ru-RU"/>
        </w:rPr>
        <w:t>на</w:t>
      </w:r>
      <w:r w:rsidRPr="00BB29EE">
        <w:rPr>
          <w:b/>
          <w:noProof/>
          <w:szCs w:val="22"/>
          <w:lang w:val="ru-RU"/>
        </w:rPr>
        <w:t xml:space="preserve"> </w:t>
      </w:r>
      <w:r>
        <w:rPr>
          <w:b/>
          <w:noProof/>
          <w:szCs w:val="22"/>
          <w:lang w:val="ru-RU"/>
        </w:rPr>
        <w:t>листовката</w:t>
      </w:r>
      <w:r w:rsidRPr="00BB29EE">
        <w:rPr>
          <w:b/>
          <w:noProof/>
          <w:szCs w:val="22"/>
          <w:lang w:val="ru-RU"/>
        </w:rPr>
        <w:t xml:space="preserve"> </w:t>
      </w:r>
      <w:r w:rsidRPr="00BB29EE">
        <w:rPr>
          <w:noProof/>
          <w:szCs w:val="22"/>
          <w:lang w:val="ru-RU"/>
        </w:rPr>
        <w:t>{</w:t>
      </w:r>
      <w:r>
        <w:rPr>
          <w:noProof/>
          <w:szCs w:val="22"/>
          <w:lang w:val="bg-BG"/>
        </w:rPr>
        <w:t>ММ</w:t>
      </w:r>
      <w:r w:rsidRPr="00BB29EE">
        <w:rPr>
          <w:noProof/>
          <w:szCs w:val="22"/>
          <w:lang w:val="ru-RU"/>
        </w:rPr>
        <w:t>/</w:t>
      </w:r>
      <w:r>
        <w:rPr>
          <w:noProof/>
          <w:szCs w:val="22"/>
          <w:lang w:val="bg-BG"/>
        </w:rPr>
        <w:t>ГГГГ</w:t>
      </w:r>
      <w:r w:rsidRPr="00BB29EE">
        <w:rPr>
          <w:noProof/>
          <w:szCs w:val="22"/>
          <w:lang w:val="ru-RU"/>
        </w:rPr>
        <w:t>}.</w:t>
      </w:r>
    </w:p>
    <w:p w:rsidR="009127D5" w:rsidRPr="00BB29EE" w:rsidRDefault="009127D5">
      <w:pPr>
        <w:numPr>
          <w:ilvl w:val="12"/>
          <w:numId w:val="0"/>
        </w:numPr>
        <w:tabs>
          <w:tab w:val="clear" w:pos="567"/>
        </w:tabs>
        <w:spacing w:line="240" w:lineRule="auto"/>
        <w:ind w:right="-2"/>
        <w:jc w:val="both"/>
        <w:rPr>
          <w:iCs/>
          <w:noProof/>
          <w:lang w:val="ru-RU"/>
        </w:rPr>
      </w:pPr>
    </w:p>
    <w:p w:rsidR="009127D5" w:rsidRPr="0080507C" w:rsidRDefault="009127D5" w:rsidP="002E06E1">
      <w:pPr>
        <w:tabs>
          <w:tab w:val="clear" w:pos="567"/>
        </w:tabs>
        <w:spacing w:line="240" w:lineRule="auto"/>
        <w:rPr>
          <w:noProof/>
          <w:lang w:val="ru-RU"/>
        </w:rPr>
      </w:pPr>
      <w:r>
        <w:rPr>
          <w:noProof/>
          <w:szCs w:val="22"/>
          <w:lang w:val="bg-BG"/>
        </w:rPr>
        <w:t>Подробна информация за то</w:t>
      </w:r>
      <w:r w:rsidR="00D506C2">
        <w:rPr>
          <w:noProof/>
          <w:szCs w:val="22"/>
          <w:lang w:val="bg-BG"/>
        </w:rPr>
        <w:t>ва лекарство</w:t>
      </w:r>
      <w:r>
        <w:rPr>
          <w:noProof/>
          <w:szCs w:val="22"/>
          <w:lang w:val="bg-BG"/>
        </w:rPr>
        <w:t xml:space="preserve"> е </w:t>
      </w:r>
      <w:r w:rsidR="00CA04DA">
        <w:rPr>
          <w:noProof/>
          <w:szCs w:val="22"/>
          <w:lang w:val="bg-BG"/>
        </w:rPr>
        <w:t>предоставена на уебсайта</w:t>
      </w:r>
      <w:r w:rsidR="00CA04DA" w:rsidDel="00CA04DA">
        <w:rPr>
          <w:noProof/>
          <w:szCs w:val="22"/>
          <w:lang w:val="bg-BG"/>
        </w:rPr>
        <w:t xml:space="preserve"> </w:t>
      </w:r>
      <w:r>
        <w:rPr>
          <w:noProof/>
          <w:szCs w:val="22"/>
          <w:lang w:val="bg-BG"/>
        </w:rPr>
        <w:t>на Европейската</w:t>
      </w:r>
      <w:r w:rsidRPr="0080507C">
        <w:rPr>
          <w:noProof/>
          <w:szCs w:val="22"/>
          <w:lang w:val="ru-RU"/>
        </w:rPr>
        <w:t xml:space="preserve"> </w:t>
      </w:r>
      <w:r>
        <w:rPr>
          <w:noProof/>
          <w:szCs w:val="22"/>
          <w:lang w:val="bg-BG"/>
        </w:rPr>
        <w:t>агенция</w:t>
      </w:r>
      <w:r w:rsidRPr="0080507C">
        <w:rPr>
          <w:noProof/>
          <w:szCs w:val="22"/>
          <w:lang w:val="ru-RU"/>
        </w:rPr>
        <w:t xml:space="preserve"> </w:t>
      </w:r>
      <w:r>
        <w:rPr>
          <w:noProof/>
          <w:szCs w:val="22"/>
          <w:lang w:val="bg-BG"/>
        </w:rPr>
        <w:t>по</w:t>
      </w:r>
      <w:r w:rsidRPr="0080507C">
        <w:rPr>
          <w:noProof/>
          <w:szCs w:val="22"/>
          <w:lang w:val="ru-RU"/>
        </w:rPr>
        <w:t xml:space="preserve"> </w:t>
      </w:r>
      <w:r>
        <w:rPr>
          <w:noProof/>
          <w:szCs w:val="22"/>
          <w:lang w:val="bg-BG"/>
        </w:rPr>
        <w:t>лекарствата</w:t>
      </w:r>
      <w:r w:rsidR="00AA33BC">
        <w:rPr>
          <w:noProof/>
          <w:szCs w:val="22"/>
          <w:lang w:val="bg-BG"/>
        </w:rPr>
        <w:t xml:space="preserve"> </w:t>
      </w:r>
      <w:hyperlink r:id="rId31" w:history="1">
        <w:r w:rsidR="00AA33BC" w:rsidRPr="00BB11BD">
          <w:rPr>
            <w:rStyle w:val="Hyperlink"/>
            <w:noProof/>
            <w:szCs w:val="22"/>
          </w:rPr>
          <w:t>http</w:t>
        </w:r>
        <w:r w:rsidR="00AA33BC" w:rsidRPr="003564B1">
          <w:rPr>
            <w:rStyle w:val="Hyperlink"/>
            <w:noProof/>
            <w:szCs w:val="22"/>
            <w:lang w:val="ru-RU"/>
          </w:rPr>
          <w:t>://</w:t>
        </w:r>
        <w:r w:rsidR="00AA33BC" w:rsidRPr="00BB11BD">
          <w:rPr>
            <w:rStyle w:val="Hyperlink"/>
            <w:noProof/>
            <w:szCs w:val="22"/>
          </w:rPr>
          <w:t>www</w:t>
        </w:r>
        <w:r w:rsidR="00AA33BC" w:rsidRPr="003564B1">
          <w:rPr>
            <w:rStyle w:val="Hyperlink"/>
            <w:noProof/>
            <w:szCs w:val="22"/>
            <w:lang w:val="ru-RU"/>
          </w:rPr>
          <w:t>.</w:t>
        </w:r>
        <w:r w:rsidR="00AA33BC" w:rsidRPr="00BB11BD">
          <w:rPr>
            <w:rStyle w:val="Hyperlink"/>
            <w:noProof/>
            <w:szCs w:val="22"/>
          </w:rPr>
          <w:t>ema</w:t>
        </w:r>
        <w:r w:rsidR="00AA33BC" w:rsidRPr="003564B1">
          <w:rPr>
            <w:rStyle w:val="Hyperlink"/>
            <w:noProof/>
            <w:szCs w:val="22"/>
            <w:lang w:val="ru-RU"/>
          </w:rPr>
          <w:t>.</w:t>
        </w:r>
        <w:r w:rsidR="00AA33BC" w:rsidRPr="00BB11BD">
          <w:rPr>
            <w:rStyle w:val="Hyperlink"/>
            <w:noProof/>
            <w:szCs w:val="22"/>
          </w:rPr>
          <w:t>europa</w:t>
        </w:r>
        <w:r w:rsidR="00AA33BC" w:rsidRPr="003564B1">
          <w:rPr>
            <w:rStyle w:val="Hyperlink"/>
            <w:noProof/>
            <w:szCs w:val="22"/>
            <w:lang w:val="ru-RU"/>
          </w:rPr>
          <w:t>.</w:t>
        </w:r>
        <w:r w:rsidR="00AA33BC" w:rsidRPr="00BB11BD">
          <w:rPr>
            <w:rStyle w:val="Hyperlink"/>
            <w:noProof/>
            <w:szCs w:val="22"/>
          </w:rPr>
          <w:t>eu</w:t>
        </w:r>
      </w:hyperlink>
      <w:r w:rsidR="00AA33BC">
        <w:rPr>
          <w:rStyle w:val="Hyperlink"/>
          <w:noProof/>
          <w:szCs w:val="22"/>
          <w:lang w:val="bg-BG"/>
        </w:rPr>
        <w:t>.</w:t>
      </w:r>
    </w:p>
    <w:p w:rsidR="009127D5" w:rsidRDefault="009127D5" w:rsidP="00EA2766">
      <w:pPr>
        <w:tabs>
          <w:tab w:val="clear" w:pos="567"/>
        </w:tabs>
        <w:spacing w:line="240" w:lineRule="auto"/>
        <w:jc w:val="center"/>
        <w:rPr>
          <w:b/>
          <w:noProof/>
          <w:szCs w:val="22"/>
          <w:lang w:val="bg-BG"/>
        </w:rPr>
      </w:pPr>
      <w:r w:rsidRPr="00BB29EE">
        <w:rPr>
          <w:noProof/>
          <w:lang w:val="ru-RU"/>
        </w:rPr>
        <w:br w:type="page"/>
      </w:r>
      <w:r w:rsidR="00B23A44" w:rsidRPr="000D3C7C">
        <w:rPr>
          <w:b/>
          <w:noProof/>
          <w:szCs w:val="22"/>
          <w:lang w:val="bg-BG"/>
        </w:rPr>
        <w:t>Листовка: информация за потребителя</w:t>
      </w:r>
    </w:p>
    <w:p w:rsidR="009127D5" w:rsidRDefault="009127D5" w:rsidP="00C12978">
      <w:pPr>
        <w:widowControl w:val="0"/>
        <w:tabs>
          <w:tab w:val="clear" w:pos="567"/>
        </w:tabs>
        <w:spacing w:line="240" w:lineRule="auto"/>
        <w:ind w:left="567" w:hanging="567"/>
        <w:jc w:val="center"/>
        <w:rPr>
          <w:szCs w:val="22"/>
          <w:highlight w:val="yellow"/>
          <w:lang w:val="bg-BG"/>
        </w:rPr>
      </w:pPr>
    </w:p>
    <w:p w:rsidR="009127D5" w:rsidRDefault="009127D5" w:rsidP="00C12978">
      <w:pPr>
        <w:tabs>
          <w:tab w:val="clear" w:pos="567"/>
        </w:tabs>
        <w:spacing w:line="240" w:lineRule="auto"/>
        <w:jc w:val="center"/>
        <w:rPr>
          <w:b/>
          <w:lang w:val="bg-BG"/>
        </w:rPr>
      </w:pPr>
      <w:r>
        <w:rPr>
          <w:b/>
        </w:rPr>
        <w:t>Humalog</w:t>
      </w:r>
      <w:r>
        <w:rPr>
          <w:b/>
          <w:lang w:val="bg-BG"/>
        </w:rPr>
        <w:t xml:space="preserve"> </w:t>
      </w:r>
      <w:r>
        <w:rPr>
          <w:b/>
        </w:rPr>
        <w:t>Mix</w:t>
      </w:r>
      <w:r>
        <w:rPr>
          <w:b/>
          <w:lang w:val="bg-BG"/>
        </w:rPr>
        <w:t>50 100 </w:t>
      </w:r>
      <w:r w:rsidR="00E96D73">
        <w:rPr>
          <w:b/>
          <w:lang w:val="bg-BG"/>
        </w:rPr>
        <w:t>единици</w:t>
      </w:r>
      <w:r>
        <w:rPr>
          <w:b/>
          <w:lang w:val="bg-BG"/>
        </w:rPr>
        <w:t>/</w:t>
      </w:r>
      <w:r>
        <w:rPr>
          <w:b/>
        </w:rPr>
        <w:t>ml</w:t>
      </w:r>
      <w:r>
        <w:rPr>
          <w:b/>
          <w:lang w:val="bg-BG"/>
        </w:rPr>
        <w:t xml:space="preserve"> инжекционна суспензия в патрон</w:t>
      </w:r>
    </w:p>
    <w:p w:rsidR="009127D5" w:rsidRDefault="009127D5" w:rsidP="00C12978">
      <w:pPr>
        <w:tabs>
          <w:tab w:val="clear" w:pos="567"/>
        </w:tabs>
        <w:spacing w:line="240" w:lineRule="auto"/>
        <w:ind w:left="567" w:hanging="567"/>
        <w:jc w:val="center"/>
        <w:rPr>
          <w:b/>
          <w:noProof/>
          <w:szCs w:val="22"/>
          <w:lang w:val="bg-BG"/>
        </w:rPr>
      </w:pPr>
      <w:r>
        <w:rPr>
          <w:b/>
          <w:noProof/>
          <w:szCs w:val="22"/>
          <w:lang w:val="bg-BG"/>
        </w:rPr>
        <w:t>инсулин лиспро</w:t>
      </w:r>
      <w:r w:rsidR="008812DF" w:rsidRPr="00BE1E4F">
        <w:rPr>
          <w:b/>
          <w:noProof/>
          <w:szCs w:val="22"/>
          <w:lang w:val="bg-BG"/>
        </w:rPr>
        <w:t xml:space="preserve"> </w:t>
      </w:r>
      <w:r w:rsidR="008812DF">
        <w:rPr>
          <w:b/>
          <w:noProof/>
          <w:szCs w:val="22"/>
          <w:lang w:val="bg-BG"/>
        </w:rPr>
        <w:t>(</w:t>
      </w:r>
      <w:r w:rsidR="008812DF">
        <w:rPr>
          <w:b/>
          <w:noProof/>
          <w:szCs w:val="22"/>
        </w:rPr>
        <w:t>insulin</w:t>
      </w:r>
      <w:r w:rsidR="008812DF">
        <w:rPr>
          <w:b/>
          <w:noProof/>
          <w:szCs w:val="22"/>
          <w:lang w:val="bg-BG"/>
        </w:rPr>
        <w:t xml:space="preserve"> </w:t>
      </w:r>
      <w:r w:rsidR="008812DF">
        <w:rPr>
          <w:b/>
          <w:noProof/>
          <w:szCs w:val="22"/>
        </w:rPr>
        <w:t>lispro</w:t>
      </w:r>
      <w:r w:rsidR="008812DF">
        <w:rPr>
          <w:b/>
          <w:noProof/>
          <w:szCs w:val="22"/>
          <w:lang w:val="bg-BG"/>
        </w:rPr>
        <w:t>)</w:t>
      </w:r>
    </w:p>
    <w:p w:rsidR="009127D5" w:rsidRDefault="009127D5" w:rsidP="00C12978">
      <w:pPr>
        <w:tabs>
          <w:tab w:val="clear" w:pos="567"/>
        </w:tabs>
        <w:spacing w:line="240" w:lineRule="auto"/>
        <w:ind w:left="567" w:hanging="567"/>
        <w:jc w:val="center"/>
        <w:rPr>
          <w:b/>
          <w:noProof/>
          <w:szCs w:val="22"/>
          <w:lang w:val="bg-BG"/>
        </w:rPr>
      </w:pPr>
    </w:p>
    <w:p w:rsidR="009127D5" w:rsidRDefault="009127D5" w:rsidP="00B23A44">
      <w:pPr>
        <w:keepNext/>
        <w:tabs>
          <w:tab w:val="clear" w:pos="567"/>
        </w:tabs>
        <w:spacing w:line="240" w:lineRule="auto"/>
        <w:rPr>
          <w:noProof/>
          <w:szCs w:val="22"/>
          <w:lang w:val="bg-BG"/>
        </w:rPr>
      </w:pPr>
      <w:r>
        <w:rPr>
          <w:b/>
          <w:noProof/>
          <w:szCs w:val="22"/>
          <w:lang w:val="bg-BG"/>
        </w:rPr>
        <w:t>Прочетете внимателно цялата листовка</w:t>
      </w:r>
      <w:r w:rsidR="00CA04DA">
        <w:rPr>
          <w:b/>
          <w:noProof/>
          <w:szCs w:val="22"/>
          <w:lang w:val="bg-BG"/>
        </w:rPr>
        <w:t>,</w:t>
      </w:r>
      <w:r>
        <w:rPr>
          <w:b/>
          <w:noProof/>
          <w:szCs w:val="22"/>
          <w:lang w:val="bg-BG"/>
        </w:rPr>
        <w:t xml:space="preserve"> преди да започнете да </w:t>
      </w:r>
      <w:r w:rsidR="00B23A44" w:rsidRPr="000D3C7C">
        <w:rPr>
          <w:b/>
          <w:szCs w:val="22"/>
          <w:lang w:val="bg-BG"/>
        </w:rPr>
        <w:t>използвате</w:t>
      </w:r>
      <w:r w:rsidR="00B23A44" w:rsidDel="00775026">
        <w:rPr>
          <w:b/>
          <w:noProof/>
          <w:szCs w:val="22"/>
          <w:lang w:val="bg-BG"/>
        </w:rPr>
        <w:t xml:space="preserve"> </w:t>
      </w:r>
      <w:r>
        <w:rPr>
          <w:b/>
          <w:noProof/>
          <w:szCs w:val="22"/>
          <w:lang w:val="bg-BG"/>
        </w:rPr>
        <w:t>това лекарство</w:t>
      </w:r>
      <w:r w:rsidR="00B23A44" w:rsidRPr="000D3C7C">
        <w:rPr>
          <w:b/>
          <w:noProof/>
          <w:szCs w:val="22"/>
          <w:lang w:val="bg-BG"/>
        </w:rPr>
        <w:t>, тъй като тя съдържа важна за Вас информация</w:t>
      </w:r>
      <w:r>
        <w:rPr>
          <w:b/>
          <w:noProof/>
          <w:szCs w:val="22"/>
          <w:lang w:val="bg-BG"/>
        </w:rPr>
        <w:t>.</w:t>
      </w:r>
    </w:p>
    <w:p w:rsidR="009127D5" w:rsidRDefault="009127D5" w:rsidP="00323594">
      <w:pPr>
        <w:numPr>
          <w:ilvl w:val="0"/>
          <w:numId w:val="3"/>
        </w:numPr>
        <w:tabs>
          <w:tab w:val="clear" w:pos="567"/>
        </w:tabs>
        <w:spacing w:line="240" w:lineRule="auto"/>
        <w:ind w:left="567" w:right="-2" w:hanging="567"/>
        <w:rPr>
          <w:noProof/>
          <w:szCs w:val="22"/>
          <w:lang w:val="bg-BG"/>
        </w:rPr>
      </w:pPr>
      <w:r>
        <w:rPr>
          <w:noProof/>
          <w:szCs w:val="22"/>
          <w:lang w:val="bg-BG"/>
        </w:rPr>
        <w:t xml:space="preserve">Запазете тази листовка. Може да </w:t>
      </w:r>
      <w:r w:rsidR="00CA04DA">
        <w:rPr>
          <w:noProof/>
          <w:szCs w:val="22"/>
          <w:lang w:val="bg-BG"/>
        </w:rPr>
        <w:t>се наложи</w:t>
      </w:r>
      <w:r>
        <w:rPr>
          <w:noProof/>
          <w:szCs w:val="22"/>
          <w:lang w:val="bg-BG"/>
        </w:rPr>
        <w:t xml:space="preserve"> да я прочетете отново.</w:t>
      </w:r>
    </w:p>
    <w:p w:rsidR="009127D5" w:rsidRDefault="009127D5" w:rsidP="00323594">
      <w:pPr>
        <w:numPr>
          <w:ilvl w:val="0"/>
          <w:numId w:val="3"/>
        </w:numPr>
        <w:tabs>
          <w:tab w:val="clear" w:pos="567"/>
        </w:tabs>
        <w:spacing w:line="240" w:lineRule="auto"/>
        <w:ind w:left="567" w:right="-2" w:hanging="567"/>
        <w:rPr>
          <w:noProof/>
          <w:szCs w:val="22"/>
          <w:lang w:val="bg-BG"/>
        </w:rPr>
      </w:pPr>
      <w:r>
        <w:rPr>
          <w:noProof/>
          <w:szCs w:val="22"/>
          <w:lang w:val="bg-BG"/>
        </w:rPr>
        <w:t>Ако имате някакви допълнителни въпроси, попитайте Вашия лекар или фармацевт.</w:t>
      </w:r>
    </w:p>
    <w:p w:rsidR="009127D5" w:rsidRPr="00CA04DA" w:rsidRDefault="009127D5" w:rsidP="00323594">
      <w:pPr>
        <w:numPr>
          <w:ilvl w:val="0"/>
          <w:numId w:val="3"/>
        </w:numPr>
        <w:tabs>
          <w:tab w:val="clear" w:pos="567"/>
        </w:tabs>
        <w:spacing w:line="240" w:lineRule="auto"/>
        <w:ind w:left="567" w:right="-2" w:hanging="567"/>
        <w:rPr>
          <w:noProof/>
          <w:szCs w:val="22"/>
          <w:lang w:val="bg-BG"/>
        </w:rPr>
      </w:pPr>
      <w:r>
        <w:rPr>
          <w:noProof/>
          <w:szCs w:val="22"/>
          <w:lang w:val="bg-BG"/>
        </w:rPr>
        <w:t xml:space="preserve">Това лекарство е предписано лично на Вас. Не го преотстъпвайте на други хора. То може да им навреди, независимо че </w:t>
      </w:r>
      <w:r w:rsidR="00B23A44" w:rsidRPr="000D3C7C">
        <w:rPr>
          <w:noProof/>
          <w:szCs w:val="22"/>
          <w:lang w:val="bg-BG"/>
        </w:rPr>
        <w:t xml:space="preserve">признаците </w:t>
      </w:r>
      <w:r w:rsidR="00B23A44" w:rsidRPr="00CA04DA">
        <w:rPr>
          <w:noProof/>
          <w:szCs w:val="22"/>
          <w:lang w:val="bg-BG"/>
        </w:rPr>
        <w:t>на тяхното заболяване</w:t>
      </w:r>
      <w:r w:rsidRPr="00CA04DA">
        <w:rPr>
          <w:noProof/>
          <w:szCs w:val="22"/>
          <w:lang w:val="bg-BG"/>
        </w:rPr>
        <w:t xml:space="preserve"> са същите като Вашите.</w:t>
      </w:r>
    </w:p>
    <w:p w:rsidR="009127D5" w:rsidRDefault="009127D5" w:rsidP="00323594">
      <w:pPr>
        <w:numPr>
          <w:ilvl w:val="0"/>
          <w:numId w:val="3"/>
        </w:numPr>
        <w:tabs>
          <w:tab w:val="clear" w:pos="567"/>
        </w:tabs>
        <w:spacing w:line="240" w:lineRule="auto"/>
        <w:ind w:left="567" w:right="-2" w:hanging="567"/>
        <w:rPr>
          <w:noProof/>
          <w:szCs w:val="22"/>
          <w:lang w:val="bg-BG"/>
        </w:rPr>
      </w:pPr>
      <w:r w:rsidRPr="00444600">
        <w:rPr>
          <w:noProof/>
          <w:szCs w:val="22"/>
          <w:lang w:val="bg-BG"/>
        </w:rPr>
        <w:t xml:space="preserve">Ако </w:t>
      </w:r>
      <w:r w:rsidR="00B23A44" w:rsidRPr="00E2460C">
        <w:rPr>
          <w:noProof/>
          <w:szCs w:val="22"/>
          <w:lang w:val="bg-BG"/>
        </w:rPr>
        <w:t xml:space="preserve">получите </w:t>
      </w:r>
      <w:r w:rsidRPr="001E49E8">
        <w:rPr>
          <w:noProof/>
          <w:szCs w:val="22"/>
          <w:lang w:val="bg-BG"/>
        </w:rPr>
        <w:t>няк</w:t>
      </w:r>
      <w:r w:rsidR="00B23A44" w:rsidRPr="009F1AFC">
        <w:rPr>
          <w:noProof/>
          <w:szCs w:val="22"/>
          <w:lang w:val="bg-BG"/>
        </w:rPr>
        <w:t>акви</w:t>
      </w:r>
      <w:r w:rsidRPr="008B5352">
        <w:rPr>
          <w:noProof/>
          <w:szCs w:val="22"/>
          <w:lang w:val="bg-BG"/>
        </w:rPr>
        <w:t xml:space="preserve"> нежелани </w:t>
      </w:r>
      <w:r w:rsidRPr="00765F10">
        <w:rPr>
          <w:noProof/>
          <w:szCs w:val="22"/>
          <w:lang w:val="bg-BG"/>
        </w:rPr>
        <w:t>реакции</w:t>
      </w:r>
      <w:r w:rsidR="00B23A44" w:rsidRPr="00E04B29">
        <w:rPr>
          <w:noProof/>
          <w:szCs w:val="22"/>
          <w:lang w:val="bg-BG"/>
        </w:rPr>
        <w:t>,</w:t>
      </w:r>
      <w:r w:rsidRPr="00E04B29">
        <w:rPr>
          <w:noProof/>
          <w:szCs w:val="22"/>
          <w:lang w:val="bg-BG"/>
        </w:rPr>
        <w:t xml:space="preserve"> уведомете Вашия лекар или фармацевт.</w:t>
      </w:r>
      <w:r w:rsidR="00B23A44" w:rsidRPr="00E04B29">
        <w:rPr>
          <w:szCs w:val="22"/>
          <w:lang w:val="bg-BG"/>
        </w:rPr>
        <w:t xml:space="preserve"> </w:t>
      </w:r>
      <w:r w:rsidR="00B23A44" w:rsidRPr="00F620F4">
        <w:rPr>
          <w:szCs w:val="22"/>
          <w:lang w:val="bg-BG"/>
        </w:rPr>
        <w:t>Това включва и всички възможни</w:t>
      </w:r>
      <w:r w:rsidR="00B23A44" w:rsidRPr="00176A79">
        <w:rPr>
          <w:szCs w:val="22"/>
          <w:lang w:val="bg-BG"/>
        </w:rPr>
        <w:t xml:space="preserve"> </w:t>
      </w:r>
      <w:r w:rsidR="00B23A44" w:rsidRPr="00CA04DA">
        <w:rPr>
          <w:noProof/>
          <w:szCs w:val="22"/>
          <w:lang w:val="bg-BG"/>
        </w:rPr>
        <w:t>нежелани</w:t>
      </w:r>
      <w:r w:rsidR="00B23A44" w:rsidRPr="000D3C7C">
        <w:rPr>
          <w:noProof/>
          <w:szCs w:val="22"/>
          <w:lang w:val="bg-BG"/>
        </w:rPr>
        <w:t xml:space="preserve"> реакции, неописани в тази листовка. Вижте точка</w:t>
      </w:r>
      <w:r w:rsidR="00B23A44">
        <w:rPr>
          <w:noProof/>
          <w:szCs w:val="22"/>
          <w:lang w:val="bg-BG"/>
        </w:rPr>
        <w:t> </w:t>
      </w:r>
      <w:r w:rsidR="00B23A44" w:rsidRPr="000D3C7C">
        <w:rPr>
          <w:noProof/>
          <w:szCs w:val="22"/>
          <w:lang w:val="bg-BG"/>
        </w:rPr>
        <w:t>4.</w:t>
      </w:r>
    </w:p>
    <w:p w:rsidR="009127D5" w:rsidRDefault="009127D5">
      <w:pPr>
        <w:tabs>
          <w:tab w:val="clear" w:pos="567"/>
        </w:tabs>
        <w:spacing w:line="240" w:lineRule="auto"/>
        <w:ind w:left="567" w:right="-2" w:hanging="567"/>
        <w:rPr>
          <w:noProof/>
          <w:szCs w:val="22"/>
          <w:lang w:val="bg-BG"/>
        </w:rPr>
      </w:pPr>
    </w:p>
    <w:p w:rsidR="009127D5" w:rsidRDefault="009127D5">
      <w:pPr>
        <w:tabs>
          <w:tab w:val="clear" w:pos="567"/>
        </w:tabs>
        <w:spacing w:line="240" w:lineRule="auto"/>
        <w:ind w:left="567" w:right="-2" w:hanging="567"/>
        <w:rPr>
          <w:noProof/>
          <w:szCs w:val="22"/>
          <w:lang w:val="bg-BG"/>
        </w:rPr>
      </w:pPr>
    </w:p>
    <w:p w:rsidR="009127D5" w:rsidRDefault="00B23A44" w:rsidP="0065613D">
      <w:pPr>
        <w:keepNext/>
        <w:numPr>
          <w:ilvl w:val="12"/>
          <w:numId w:val="0"/>
        </w:numPr>
        <w:tabs>
          <w:tab w:val="clear" w:pos="567"/>
        </w:tabs>
        <w:spacing w:line="240" w:lineRule="auto"/>
        <w:rPr>
          <w:noProof/>
          <w:szCs w:val="22"/>
          <w:lang w:val="bg-BG"/>
        </w:rPr>
      </w:pPr>
      <w:r w:rsidRPr="000D3C7C">
        <w:rPr>
          <w:b/>
          <w:noProof/>
          <w:szCs w:val="22"/>
          <w:lang w:val="bg-BG"/>
        </w:rPr>
        <w:t>Какво съдържа</w:t>
      </w:r>
      <w:r w:rsidDel="00B23A44">
        <w:rPr>
          <w:b/>
          <w:noProof/>
          <w:szCs w:val="22"/>
          <w:lang w:val="bg-BG"/>
        </w:rPr>
        <w:t xml:space="preserve"> </w:t>
      </w:r>
      <w:r w:rsidR="009127D5">
        <w:rPr>
          <w:b/>
          <w:noProof/>
          <w:szCs w:val="22"/>
          <w:lang w:val="bg-BG"/>
        </w:rPr>
        <w:t>тази листовка</w:t>
      </w:r>
    </w:p>
    <w:p w:rsidR="009127D5" w:rsidRDefault="009127D5">
      <w:pPr>
        <w:numPr>
          <w:ilvl w:val="12"/>
          <w:numId w:val="0"/>
        </w:numPr>
        <w:tabs>
          <w:tab w:val="clear" w:pos="567"/>
        </w:tabs>
        <w:spacing w:line="240" w:lineRule="auto"/>
        <w:ind w:left="567" w:right="-29" w:hanging="567"/>
        <w:rPr>
          <w:noProof/>
          <w:szCs w:val="22"/>
          <w:lang w:val="bg-BG"/>
        </w:rPr>
      </w:pPr>
      <w:r>
        <w:rPr>
          <w:noProof/>
          <w:szCs w:val="22"/>
          <w:lang w:val="bg-BG"/>
        </w:rPr>
        <w:t>1.</w:t>
      </w:r>
      <w:r>
        <w:rPr>
          <w:noProof/>
          <w:szCs w:val="22"/>
          <w:lang w:val="bg-BG"/>
        </w:rPr>
        <w:tab/>
        <w:t>Какво представлява</w:t>
      </w:r>
      <w:r>
        <w:rPr>
          <w:szCs w:val="22"/>
          <w:lang w:val="bg-BG"/>
        </w:rPr>
        <w:t xml:space="preserve"> </w:t>
      </w:r>
      <w:r>
        <w:rPr>
          <w:noProof/>
          <w:szCs w:val="22"/>
          <w:lang w:val="bg-BG"/>
        </w:rPr>
        <w:t>Humalog Mix50 и за какво се използва</w:t>
      </w:r>
    </w:p>
    <w:p w:rsidR="009127D5" w:rsidRDefault="009127D5" w:rsidP="00B23A44">
      <w:pPr>
        <w:numPr>
          <w:ilvl w:val="12"/>
          <w:numId w:val="0"/>
        </w:numPr>
        <w:tabs>
          <w:tab w:val="clear" w:pos="567"/>
        </w:tabs>
        <w:spacing w:line="240" w:lineRule="auto"/>
        <w:ind w:left="567" w:right="-29" w:hanging="567"/>
        <w:rPr>
          <w:noProof/>
          <w:szCs w:val="22"/>
          <w:lang w:val="bg-BG"/>
        </w:rPr>
      </w:pPr>
      <w:r>
        <w:rPr>
          <w:noProof/>
          <w:szCs w:val="22"/>
          <w:lang w:val="bg-BG"/>
        </w:rPr>
        <w:t>2.</w:t>
      </w:r>
      <w:r>
        <w:rPr>
          <w:noProof/>
          <w:szCs w:val="22"/>
          <w:lang w:val="bg-BG"/>
        </w:rPr>
        <w:tab/>
      </w:r>
      <w:r w:rsidR="00B23A44" w:rsidRPr="000D3C7C">
        <w:rPr>
          <w:noProof/>
          <w:szCs w:val="22"/>
          <w:lang w:val="bg-BG"/>
        </w:rPr>
        <w:t>Какво трябва да знаете, п</w:t>
      </w:r>
      <w:r>
        <w:rPr>
          <w:noProof/>
          <w:szCs w:val="22"/>
          <w:lang w:val="bg-BG"/>
        </w:rPr>
        <w:t>реди да използвате Humalog Mix50</w:t>
      </w:r>
    </w:p>
    <w:p w:rsidR="009127D5" w:rsidRDefault="009127D5">
      <w:pPr>
        <w:numPr>
          <w:ilvl w:val="12"/>
          <w:numId w:val="0"/>
        </w:numPr>
        <w:tabs>
          <w:tab w:val="clear" w:pos="567"/>
        </w:tabs>
        <w:spacing w:line="240" w:lineRule="auto"/>
        <w:ind w:left="567" w:right="-29" w:hanging="567"/>
        <w:rPr>
          <w:noProof/>
          <w:szCs w:val="22"/>
          <w:lang w:val="bg-BG"/>
        </w:rPr>
      </w:pPr>
      <w:r>
        <w:rPr>
          <w:noProof/>
          <w:szCs w:val="22"/>
          <w:lang w:val="bg-BG"/>
        </w:rPr>
        <w:t>3.</w:t>
      </w:r>
      <w:r>
        <w:rPr>
          <w:noProof/>
          <w:szCs w:val="22"/>
          <w:lang w:val="bg-BG"/>
        </w:rPr>
        <w:tab/>
        <w:t>Как да използвате Humalog Mix50</w:t>
      </w:r>
    </w:p>
    <w:p w:rsidR="009127D5" w:rsidRDefault="009127D5">
      <w:pPr>
        <w:numPr>
          <w:ilvl w:val="12"/>
          <w:numId w:val="0"/>
        </w:numPr>
        <w:tabs>
          <w:tab w:val="clear" w:pos="567"/>
        </w:tabs>
        <w:spacing w:line="240" w:lineRule="auto"/>
        <w:ind w:left="567" w:right="-29" w:hanging="567"/>
        <w:rPr>
          <w:noProof/>
          <w:szCs w:val="22"/>
          <w:lang w:val="bg-BG"/>
        </w:rPr>
      </w:pPr>
      <w:r>
        <w:rPr>
          <w:noProof/>
          <w:szCs w:val="22"/>
          <w:lang w:val="bg-BG"/>
        </w:rPr>
        <w:t>4.</w:t>
      </w:r>
      <w:r>
        <w:rPr>
          <w:noProof/>
          <w:szCs w:val="22"/>
          <w:lang w:val="bg-BG"/>
        </w:rPr>
        <w:tab/>
        <w:t>Възможни нежелани реакции</w:t>
      </w:r>
    </w:p>
    <w:p w:rsidR="009127D5" w:rsidRDefault="009127D5">
      <w:pPr>
        <w:tabs>
          <w:tab w:val="clear" w:pos="567"/>
        </w:tabs>
        <w:spacing w:line="240" w:lineRule="auto"/>
        <w:ind w:left="567" w:right="-29" w:hanging="567"/>
        <w:rPr>
          <w:noProof/>
          <w:szCs w:val="22"/>
          <w:lang w:val="bg-BG"/>
        </w:rPr>
      </w:pPr>
      <w:r>
        <w:rPr>
          <w:noProof/>
          <w:szCs w:val="22"/>
          <w:lang w:val="bg-BG"/>
        </w:rPr>
        <w:t>5.</w:t>
      </w:r>
      <w:r>
        <w:rPr>
          <w:noProof/>
          <w:szCs w:val="22"/>
          <w:lang w:val="bg-BG"/>
        </w:rPr>
        <w:tab/>
      </w:r>
      <w:r w:rsidR="007356FA">
        <w:rPr>
          <w:noProof/>
          <w:szCs w:val="22"/>
          <w:lang w:val="bg-BG"/>
        </w:rPr>
        <w:t>Как да с</w:t>
      </w:r>
      <w:r>
        <w:rPr>
          <w:noProof/>
          <w:szCs w:val="22"/>
          <w:lang w:val="bg-BG"/>
        </w:rPr>
        <w:t>ъхран</w:t>
      </w:r>
      <w:r w:rsidR="007356FA">
        <w:rPr>
          <w:noProof/>
          <w:szCs w:val="22"/>
          <w:lang w:val="bg-BG"/>
        </w:rPr>
        <w:t>явате</w:t>
      </w:r>
      <w:r>
        <w:rPr>
          <w:noProof/>
          <w:szCs w:val="22"/>
          <w:lang w:val="bg-BG"/>
        </w:rPr>
        <w:t xml:space="preserve"> Humalog Mix50</w:t>
      </w:r>
    </w:p>
    <w:p w:rsidR="009127D5" w:rsidRDefault="009127D5" w:rsidP="00B23A44">
      <w:pPr>
        <w:tabs>
          <w:tab w:val="clear" w:pos="567"/>
        </w:tabs>
        <w:spacing w:line="240" w:lineRule="auto"/>
        <w:ind w:left="567" w:right="-29" w:hanging="567"/>
        <w:rPr>
          <w:noProof/>
          <w:szCs w:val="22"/>
          <w:lang w:val="bg-BG"/>
        </w:rPr>
      </w:pPr>
      <w:r>
        <w:rPr>
          <w:noProof/>
          <w:szCs w:val="22"/>
          <w:lang w:val="bg-BG"/>
        </w:rPr>
        <w:t>6.</w:t>
      </w:r>
      <w:r>
        <w:rPr>
          <w:noProof/>
          <w:szCs w:val="22"/>
          <w:lang w:val="bg-BG"/>
        </w:rPr>
        <w:tab/>
      </w:r>
      <w:r w:rsidR="00B23A44" w:rsidRPr="000D3C7C">
        <w:rPr>
          <w:noProof/>
          <w:szCs w:val="22"/>
          <w:lang w:val="bg-BG"/>
        </w:rPr>
        <w:t>Съдържание на опаковката и д</w:t>
      </w:r>
      <w:r>
        <w:rPr>
          <w:noProof/>
          <w:szCs w:val="22"/>
          <w:lang w:val="bg-BG"/>
        </w:rPr>
        <w:t>опълнителна информация</w:t>
      </w:r>
    </w:p>
    <w:p w:rsidR="009127D5" w:rsidRDefault="009127D5">
      <w:pPr>
        <w:numPr>
          <w:ilvl w:val="12"/>
          <w:numId w:val="0"/>
        </w:numPr>
        <w:tabs>
          <w:tab w:val="clear" w:pos="567"/>
        </w:tabs>
        <w:spacing w:line="240" w:lineRule="auto"/>
        <w:ind w:left="567" w:hanging="567"/>
        <w:rPr>
          <w:noProof/>
          <w:szCs w:val="22"/>
          <w:lang w:val="bg-BG"/>
        </w:rPr>
      </w:pPr>
    </w:p>
    <w:p w:rsidR="009127D5" w:rsidRDefault="009127D5">
      <w:pPr>
        <w:numPr>
          <w:ilvl w:val="12"/>
          <w:numId w:val="0"/>
        </w:numPr>
        <w:tabs>
          <w:tab w:val="clear" w:pos="567"/>
        </w:tabs>
        <w:spacing w:line="240" w:lineRule="auto"/>
        <w:ind w:left="567" w:hanging="567"/>
        <w:rPr>
          <w:noProof/>
          <w:szCs w:val="22"/>
          <w:lang w:val="bg-BG"/>
        </w:rPr>
      </w:pPr>
    </w:p>
    <w:p w:rsidR="009127D5" w:rsidRDefault="009127D5" w:rsidP="00B23A44">
      <w:pPr>
        <w:keepNext/>
        <w:tabs>
          <w:tab w:val="clear" w:pos="567"/>
        </w:tabs>
        <w:spacing w:line="240" w:lineRule="auto"/>
        <w:rPr>
          <w:b/>
          <w:noProof/>
          <w:szCs w:val="22"/>
          <w:lang w:val="bg-BG"/>
        </w:rPr>
      </w:pPr>
      <w:r>
        <w:rPr>
          <w:b/>
          <w:noProof/>
          <w:szCs w:val="22"/>
          <w:lang w:val="bg-BG"/>
        </w:rPr>
        <w:t>1.</w:t>
      </w:r>
      <w:r>
        <w:rPr>
          <w:b/>
          <w:noProof/>
          <w:szCs w:val="22"/>
          <w:lang w:val="bg-BG"/>
        </w:rPr>
        <w:tab/>
        <w:t>К</w:t>
      </w:r>
      <w:r w:rsidR="00B23A44" w:rsidRPr="000D3C7C">
        <w:rPr>
          <w:b/>
          <w:noProof/>
          <w:szCs w:val="22"/>
          <w:lang w:val="bg-BG"/>
        </w:rPr>
        <w:t>акво представлява</w:t>
      </w:r>
      <w:r w:rsidR="00B23A44" w:rsidRPr="000D3C7C">
        <w:rPr>
          <w:b/>
          <w:szCs w:val="22"/>
          <w:lang w:val="bg-BG"/>
        </w:rPr>
        <w:t xml:space="preserve"> </w:t>
      </w:r>
      <w:r w:rsidR="00B23A44">
        <w:rPr>
          <w:b/>
          <w:lang w:val="bg-BG"/>
        </w:rPr>
        <w:t>Humalog</w:t>
      </w:r>
      <w:r w:rsidR="00B23A44">
        <w:rPr>
          <w:b/>
          <w:szCs w:val="22"/>
          <w:lang w:val="bg-BG"/>
        </w:rPr>
        <w:t xml:space="preserve"> </w:t>
      </w:r>
      <w:r w:rsidR="00B23A44">
        <w:rPr>
          <w:b/>
        </w:rPr>
        <w:t>Mix</w:t>
      </w:r>
      <w:r w:rsidR="00B23A44">
        <w:rPr>
          <w:b/>
          <w:lang w:val="bg-BG"/>
        </w:rPr>
        <w:t xml:space="preserve">50 </w:t>
      </w:r>
      <w:r w:rsidR="00B23A44" w:rsidRPr="000D3C7C">
        <w:rPr>
          <w:b/>
          <w:noProof/>
          <w:szCs w:val="22"/>
          <w:lang w:val="bg-BG"/>
        </w:rPr>
        <w:t>и за какво</w:t>
      </w:r>
      <w:r w:rsidR="00B23A44" w:rsidRPr="000D3C7C">
        <w:rPr>
          <w:b/>
          <w:szCs w:val="22"/>
          <w:lang w:val="bg-BG"/>
        </w:rPr>
        <w:t xml:space="preserve"> се използва</w:t>
      </w:r>
    </w:p>
    <w:p w:rsidR="009127D5" w:rsidRDefault="009127D5" w:rsidP="0065613D">
      <w:pPr>
        <w:keepNext/>
        <w:numPr>
          <w:ilvl w:val="12"/>
          <w:numId w:val="0"/>
        </w:numPr>
        <w:tabs>
          <w:tab w:val="clear" w:pos="567"/>
        </w:tabs>
        <w:spacing w:line="240" w:lineRule="auto"/>
        <w:rPr>
          <w:noProof/>
          <w:szCs w:val="22"/>
          <w:lang w:val="bg-BG"/>
        </w:rPr>
      </w:pPr>
    </w:p>
    <w:p w:rsidR="009127D5" w:rsidRDefault="009127D5">
      <w:pPr>
        <w:numPr>
          <w:ilvl w:val="12"/>
          <w:numId w:val="0"/>
        </w:numPr>
        <w:tabs>
          <w:tab w:val="clear" w:pos="567"/>
        </w:tabs>
        <w:spacing w:line="240" w:lineRule="auto"/>
        <w:rPr>
          <w:szCs w:val="22"/>
          <w:lang w:val="bg-BG"/>
        </w:rPr>
      </w:pPr>
      <w:r>
        <w:rPr>
          <w:lang w:val="fr-FR"/>
        </w:rPr>
        <w:t>Humalog</w:t>
      </w:r>
      <w:r>
        <w:rPr>
          <w:lang w:val="bg-BG"/>
        </w:rPr>
        <w:t xml:space="preserve"> </w:t>
      </w:r>
      <w:r>
        <w:rPr>
          <w:lang w:val="fr-FR"/>
        </w:rPr>
        <w:t>Mix</w:t>
      </w:r>
      <w:r>
        <w:rPr>
          <w:lang w:val="bg-BG"/>
        </w:rPr>
        <w:t xml:space="preserve">50 </w:t>
      </w:r>
      <w:r>
        <w:rPr>
          <w:szCs w:val="22"/>
          <w:lang w:val="bg-BG"/>
        </w:rPr>
        <w:t>се използва за лечение на диабет. Humalog Mix50 е предварително приготвена суспензия. Активното вещество е инсулин лиспро. 50% от инсулин лиспро в Humalog Mix50 са разтворени във вода и действат по-бързо от обикновени</w:t>
      </w:r>
      <w:r w:rsidR="00F26BC6">
        <w:rPr>
          <w:szCs w:val="22"/>
          <w:lang w:val="bg-BG"/>
        </w:rPr>
        <w:t>я</w:t>
      </w:r>
      <w:r>
        <w:rPr>
          <w:szCs w:val="22"/>
          <w:lang w:val="bg-BG"/>
        </w:rPr>
        <w:t xml:space="preserve"> инсулин, защото молекулата на инсулина е леко променена. 50% от инсулин лиспро в Humalog Mix50 са под формата на суспензия с протамин сулфат, така че неговото действие е удължено.</w:t>
      </w:r>
    </w:p>
    <w:p w:rsidR="009127D5" w:rsidRDefault="009127D5">
      <w:pPr>
        <w:numPr>
          <w:ilvl w:val="12"/>
          <w:numId w:val="0"/>
        </w:numPr>
        <w:tabs>
          <w:tab w:val="clear" w:pos="567"/>
        </w:tabs>
        <w:spacing w:line="240" w:lineRule="auto"/>
        <w:rPr>
          <w:szCs w:val="22"/>
          <w:lang w:val="bg-BG"/>
        </w:rPr>
      </w:pPr>
    </w:p>
    <w:p w:rsidR="009127D5" w:rsidRDefault="009127D5">
      <w:pPr>
        <w:numPr>
          <w:ilvl w:val="12"/>
          <w:numId w:val="0"/>
        </w:numPr>
        <w:tabs>
          <w:tab w:val="clear" w:pos="567"/>
        </w:tabs>
        <w:spacing w:line="240" w:lineRule="auto"/>
        <w:rPr>
          <w:szCs w:val="22"/>
          <w:lang w:val="bg-BG"/>
        </w:rPr>
      </w:pPr>
      <w:r>
        <w:rPr>
          <w:szCs w:val="22"/>
          <w:lang w:val="bg-BG"/>
        </w:rPr>
        <w:t>Вие развивате диабет, ако задстомашната Ви жлеза не произвежда достатъчно изсулин, за да контролира нивото на глюкозата в кръвта. Humalog Mix50 заменя Вашия собствен инсулин и се използва за контрол на глюкозата за продължително време. Humalog Mix50 работи по-бързо и по-продължително време в сравнение с разтворимия инсулин. Обикновено Вие трябва да използвате Humalog Mix50 до 15 минути преди хранене.</w:t>
      </w:r>
    </w:p>
    <w:p w:rsidR="009127D5" w:rsidRDefault="009127D5">
      <w:pPr>
        <w:numPr>
          <w:ilvl w:val="12"/>
          <w:numId w:val="0"/>
        </w:numPr>
        <w:tabs>
          <w:tab w:val="clear" w:pos="567"/>
        </w:tabs>
        <w:spacing w:line="240" w:lineRule="auto"/>
        <w:rPr>
          <w:szCs w:val="22"/>
          <w:lang w:val="bg-BG"/>
        </w:rPr>
      </w:pPr>
    </w:p>
    <w:p w:rsidR="009127D5" w:rsidRDefault="009127D5">
      <w:pPr>
        <w:numPr>
          <w:ilvl w:val="12"/>
          <w:numId w:val="0"/>
        </w:numPr>
        <w:tabs>
          <w:tab w:val="clear" w:pos="567"/>
        </w:tabs>
        <w:spacing w:line="240" w:lineRule="auto"/>
        <w:rPr>
          <w:szCs w:val="22"/>
          <w:lang w:val="bg-BG"/>
        </w:rPr>
      </w:pPr>
      <w:r>
        <w:rPr>
          <w:szCs w:val="22"/>
          <w:lang w:val="bg-BG"/>
        </w:rPr>
        <w:t>Вашият лекар може да ви посъветва да използвате Humalog Mix50, както и по-продължително действащ инсулин. Всеки вид инсулин се съпровожда от отделна листовка за пациента, която обяснява неговите свойства. Не сменяйте Вашия инсулин, освен ако Вашия</w:t>
      </w:r>
      <w:r w:rsidR="00072320">
        <w:rPr>
          <w:szCs w:val="22"/>
          <w:lang w:val="bg-BG"/>
        </w:rPr>
        <w:t>т</w:t>
      </w:r>
      <w:r>
        <w:rPr>
          <w:szCs w:val="22"/>
          <w:lang w:val="bg-BG"/>
        </w:rPr>
        <w:t xml:space="preserve"> </w:t>
      </w:r>
      <w:r w:rsidR="00072320">
        <w:rPr>
          <w:szCs w:val="22"/>
          <w:lang w:val="bg-BG"/>
        </w:rPr>
        <w:t xml:space="preserve">лекар </w:t>
      </w:r>
      <w:r>
        <w:rPr>
          <w:szCs w:val="22"/>
          <w:lang w:val="bg-BG"/>
        </w:rPr>
        <w:t>не Ви препоръча това. Бъдете много внимателни, ако сменяте Вашия инсулин.</w:t>
      </w:r>
    </w:p>
    <w:p w:rsidR="009127D5" w:rsidRDefault="009127D5">
      <w:pPr>
        <w:numPr>
          <w:ilvl w:val="12"/>
          <w:numId w:val="0"/>
        </w:numPr>
        <w:tabs>
          <w:tab w:val="clear" w:pos="567"/>
        </w:tabs>
        <w:spacing w:line="240" w:lineRule="auto"/>
        <w:rPr>
          <w:szCs w:val="22"/>
          <w:lang w:val="bg-BG"/>
        </w:rPr>
      </w:pPr>
    </w:p>
    <w:p w:rsidR="009127D5" w:rsidRDefault="009127D5">
      <w:pPr>
        <w:numPr>
          <w:ilvl w:val="12"/>
          <w:numId w:val="0"/>
        </w:numPr>
        <w:tabs>
          <w:tab w:val="clear" w:pos="567"/>
        </w:tabs>
        <w:spacing w:line="240" w:lineRule="auto"/>
        <w:rPr>
          <w:noProof/>
          <w:szCs w:val="22"/>
          <w:lang w:val="bg-BG"/>
        </w:rPr>
      </w:pPr>
    </w:p>
    <w:p w:rsidR="009127D5" w:rsidRDefault="003D2EFA" w:rsidP="00B23A44">
      <w:pPr>
        <w:keepNext/>
        <w:tabs>
          <w:tab w:val="clear" w:pos="567"/>
        </w:tabs>
        <w:spacing w:line="240" w:lineRule="auto"/>
        <w:rPr>
          <w:b/>
          <w:noProof/>
          <w:szCs w:val="22"/>
          <w:lang w:val="bg-BG"/>
        </w:rPr>
      </w:pPr>
      <w:r>
        <w:rPr>
          <w:b/>
          <w:noProof/>
          <w:szCs w:val="22"/>
          <w:lang w:val="bg-BG"/>
        </w:rPr>
        <w:t>2.</w:t>
      </w:r>
      <w:r>
        <w:rPr>
          <w:b/>
          <w:noProof/>
          <w:szCs w:val="22"/>
          <w:lang w:val="bg-BG"/>
        </w:rPr>
        <w:tab/>
      </w:r>
      <w:r w:rsidR="00B23A44">
        <w:rPr>
          <w:b/>
          <w:noProof/>
          <w:szCs w:val="22"/>
          <w:lang w:val="bg-BG"/>
        </w:rPr>
        <w:t>К</w:t>
      </w:r>
      <w:r w:rsidR="00B23A44" w:rsidRPr="000D3C7C">
        <w:rPr>
          <w:b/>
          <w:noProof/>
          <w:szCs w:val="22"/>
          <w:lang w:val="bg-BG"/>
        </w:rPr>
        <w:t>акво трябва да знаете, преди да използвате</w:t>
      </w:r>
      <w:r w:rsidR="00B23A44">
        <w:rPr>
          <w:b/>
          <w:noProof/>
          <w:szCs w:val="22"/>
          <w:lang w:val="bg-BG"/>
        </w:rPr>
        <w:t xml:space="preserve"> </w:t>
      </w:r>
      <w:r w:rsidR="00B23A44">
        <w:rPr>
          <w:b/>
          <w:lang w:val="bg-BG"/>
        </w:rPr>
        <w:t>Humalog</w:t>
      </w:r>
      <w:r w:rsidR="00B23A44" w:rsidRPr="00B23A44">
        <w:rPr>
          <w:b/>
          <w:lang w:val="ru-RU"/>
        </w:rPr>
        <w:t xml:space="preserve"> </w:t>
      </w:r>
      <w:r w:rsidR="00B23A44">
        <w:rPr>
          <w:b/>
        </w:rPr>
        <w:t>Mix</w:t>
      </w:r>
      <w:r w:rsidR="00B23A44">
        <w:rPr>
          <w:b/>
          <w:lang w:val="bg-BG"/>
        </w:rPr>
        <w:t>50</w:t>
      </w:r>
    </w:p>
    <w:p w:rsidR="009127D5" w:rsidRDefault="009127D5" w:rsidP="0065613D">
      <w:pPr>
        <w:keepNext/>
        <w:tabs>
          <w:tab w:val="clear" w:pos="567"/>
        </w:tabs>
        <w:spacing w:line="240" w:lineRule="auto"/>
        <w:rPr>
          <w:szCs w:val="22"/>
          <w:highlight w:val="yellow"/>
          <w:lang w:val="bg-BG"/>
        </w:rPr>
      </w:pPr>
    </w:p>
    <w:p w:rsidR="009127D5" w:rsidRDefault="009127D5" w:rsidP="0065613D">
      <w:pPr>
        <w:keepNext/>
        <w:numPr>
          <w:ilvl w:val="12"/>
          <w:numId w:val="0"/>
        </w:numPr>
        <w:tabs>
          <w:tab w:val="clear" w:pos="567"/>
        </w:tabs>
        <w:spacing w:line="240" w:lineRule="auto"/>
        <w:rPr>
          <w:b/>
          <w:noProof/>
          <w:szCs w:val="22"/>
          <w:lang w:val="bg-BG"/>
        </w:rPr>
      </w:pPr>
      <w:r>
        <w:rPr>
          <w:b/>
          <w:noProof/>
          <w:szCs w:val="22"/>
          <w:lang w:val="bg-BG"/>
        </w:rPr>
        <w:t>Н</w:t>
      </w:r>
      <w:r w:rsidR="00B23A44">
        <w:rPr>
          <w:b/>
          <w:noProof/>
          <w:szCs w:val="22"/>
          <w:lang w:val="bg-BG"/>
        </w:rPr>
        <w:t>Е</w:t>
      </w:r>
      <w:r>
        <w:rPr>
          <w:b/>
          <w:noProof/>
          <w:szCs w:val="22"/>
          <w:lang w:val="bg-BG"/>
        </w:rPr>
        <w:t xml:space="preserve"> използвайте Humalog Mix50 </w:t>
      </w:r>
    </w:p>
    <w:p w:rsidR="009127D5" w:rsidRPr="00A76028" w:rsidRDefault="009127D5" w:rsidP="00B23A44">
      <w:pPr>
        <w:numPr>
          <w:ilvl w:val="12"/>
          <w:numId w:val="0"/>
        </w:numPr>
        <w:tabs>
          <w:tab w:val="clear" w:pos="567"/>
        </w:tabs>
        <w:spacing w:line="240" w:lineRule="auto"/>
        <w:ind w:left="720" w:hanging="720"/>
        <w:outlineLvl w:val="0"/>
        <w:rPr>
          <w:bCs/>
          <w:noProof/>
          <w:szCs w:val="22"/>
          <w:lang w:val="bg-BG"/>
        </w:rPr>
      </w:pPr>
      <w:r>
        <w:rPr>
          <w:b/>
          <w:noProof/>
          <w:szCs w:val="22"/>
          <w:lang w:val="bg-BG"/>
        </w:rPr>
        <w:t>-</w:t>
      </w:r>
      <w:r>
        <w:rPr>
          <w:b/>
          <w:noProof/>
          <w:szCs w:val="22"/>
          <w:lang w:val="bg-BG"/>
        </w:rPr>
        <w:tab/>
      </w:r>
      <w:r w:rsidRPr="00FE78F4">
        <w:rPr>
          <w:bCs/>
          <w:noProof/>
          <w:szCs w:val="22"/>
          <w:lang w:val="bg-BG"/>
        </w:rPr>
        <w:t xml:space="preserve">ако предполагате, че започва </w:t>
      </w:r>
      <w:r>
        <w:rPr>
          <w:b/>
          <w:noProof/>
          <w:szCs w:val="22"/>
          <w:lang w:val="bg-BG"/>
        </w:rPr>
        <w:t xml:space="preserve">хипогликемия </w:t>
      </w:r>
      <w:r w:rsidRPr="00FE78F4">
        <w:rPr>
          <w:bCs/>
          <w:noProof/>
          <w:szCs w:val="22"/>
          <w:lang w:val="bg-BG"/>
        </w:rPr>
        <w:t>(ниско ниво на кръвната захар). По-нататък в тази листовка се обяснява какво да правите при умерена хипогликемия</w:t>
      </w:r>
      <w:r w:rsidR="00B23A44">
        <w:rPr>
          <w:bCs/>
          <w:noProof/>
          <w:szCs w:val="22"/>
          <w:lang w:val="bg-BG"/>
        </w:rPr>
        <w:t xml:space="preserve"> (вж. точка 3: </w:t>
      </w:r>
      <w:r w:rsidR="00B23A44" w:rsidRPr="00775026">
        <w:rPr>
          <w:bCs/>
          <w:noProof/>
          <w:szCs w:val="22"/>
          <w:lang w:val="bg-BG"/>
        </w:rPr>
        <w:t xml:space="preserve">Ако сте приложили повече от необходимата доза </w:t>
      </w:r>
      <w:r w:rsidR="00B23A44" w:rsidRPr="00B907BA">
        <w:rPr>
          <w:bCs/>
          <w:szCs w:val="22"/>
          <w:lang w:val="bg-BG"/>
        </w:rPr>
        <w:t>Humalog</w:t>
      </w:r>
      <w:r w:rsidR="00B907BA" w:rsidRPr="00B907BA">
        <w:rPr>
          <w:noProof/>
          <w:szCs w:val="22"/>
          <w:lang w:val="bg-BG"/>
        </w:rPr>
        <w:t xml:space="preserve"> </w:t>
      </w:r>
      <w:r w:rsidR="00B907BA">
        <w:rPr>
          <w:noProof/>
          <w:szCs w:val="22"/>
          <w:lang w:val="bg-BG"/>
        </w:rPr>
        <w:t>Mix50</w:t>
      </w:r>
      <w:r w:rsidR="00B23A44">
        <w:rPr>
          <w:bCs/>
          <w:szCs w:val="22"/>
          <w:lang w:val="bg-BG"/>
        </w:rPr>
        <w:t>)</w:t>
      </w:r>
    </w:p>
    <w:p w:rsidR="009127D5" w:rsidRDefault="009127D5" w:rsidP="002E06E1">
      <w:pPr>
        <w:numPr>
          <w:ilvl w:val="12"/>
          <w:numId w:val="0"/>
        </w:numPr>
        <w:tabs>
          <w:tab w:val="clear" w:pos="567"/>
        </w:tabs>
        <w:spacing w:line="240" w:lineRule="auto"/>
        <w:ind w:left="720" w:hanging="720"/>
        <w:rPr>
          <w:noProof/>
          <w:szCs w:val="22"/>
          <w:lang w:val="bg-BG"/>
        </w:rPr>
      </w:pPr>
      <w:r>
        <w:rPr>
          <w:noProof/>
          <w:szCs w:val="22"/>
          <w:lang w:val="bg-BG"/>
        </w:rPr>
        <w:t>-</w:t>
      </w:r>
      <w:r>
        <w:rPr>
          <w:noProof/>
          <w:szCs w:val="22"/>
          <w:lang w:val="bg-BG"/>
        </w:rPr>
        <w:tab/>
        <w:t xml:space="preserve">ако сте </w:t>
      </w:r>
      <w:r w:rsidRPr="00FE78F4">
        <w:rPr>
          <w:b/>
          <w:bCs/>
          <w:noProof/>
          <w:szCs w:val="22"/>
          <w:lang w:val="bg-BG"/>
        </w:rPr>
        <w:t>алергични</w:t>
      </w:r>
      <w:r>
        <w:rPr>
          <w:noProof/>
          <w:szCs w:val="22"/>
          <w:lang w:val="bg-BG"/>
        </w:rPr>
        <w:t xml:space="preserve"> към инсулин лиспро или към някоя от останалите съставки на</w:t>
      </w:r>
      <w:r w:rsidR="002E06E1" w:rsidRPr="002E06E1">
        <w:rPr>
          <w:noProof/>
          <w:szCs w:val="22"/>
          <w:lang w:val="bg-BG"/>
        </w:rPr>
        <w:t xml:space="preserve"> </w:t>
      </w:r>
      <w:r w:rsidR="002E06E1">
        <w:rPr>
          <w:noProof/>
          <w:szCs w:val="22"/>
          <w:lang w:val="bg-BG"/>
        </w:rPr>
        <w:t>това лекарство (изброени в точка 6)</w:t>
      </w:r>
      <w:r>
        <w:rPr>
          <w:szCs w:val="22"/>
          <w:lang w:val="bg-BG"/>
        </w:rPr>
        <w:t>.</w:t>
      </w:r>
    </w:p>
    <w:p w:rsidR="009127D5" w:rsidRDefault="009127D5">
      <w:pPr>
        <w:numPr>
          <w:ilvl w:val="12"/>
          <w:numId w:val="0"/>
        </w:numPr>
        <w:tabs>
          <w:tab w:val="clear" w:pos="567"/>
        </w:tabs>
        <w:spacing w:line="240" w:lineRule="auto"/>
        <w:ind w:left="567" w:right="-2" w:hanging="567"/>
        <w:rPr>
          <w:noProof/>
          <w:szCs w:val="22"/>
          <w:lang w:val="bg-BG"/>
        </w:rPr>
      </w:pPr>
    </w:p>
    <w:p w:rsidR="009127D5" w:rsidRDefault="00B23A44" w:rsidP="00B23A44">
      <w:pPr>
        <w:keepNext/>
        <w:numPr>
          <w:ilvl w:val="12"/>
          <w:numId w:val="0"/>
        </w:numPr>
        <w:tabs>
          <w:tab w:val="clear" w:pos="567"/>
        </w:tabs>
        <w:spacing w:line="240" w:lineRule="auto"/>
        <w:rPr>
          <w:szCs w:val="22"/>
          <w:lang w:val="bg-BG"/>
        </w:rPr>
      </w:pPr>
      <w:r w:rsidRPr="000D3C7C">
        <w:rPr>
          <w:b/>
          <w:noProof/>
          <w:szCs w:val="22"/>
          <w:lang w:val="bg-BG"/>
        </w:rPr>
        <w:t>Предупреждения и предпазни мерки</w:t>
      </w:r>
    </w:p>
    <w:p w:rsidR="0041548B" w:rsidRDefault="0041548B" w:rsidP="0041548B">
      <w:pPr>
        <w:numPr>
          <w:ilvl w:val="0"/>
          <w:numId w:val="16"/>
        </w:numPr>
        <w:spacing w:line="240" w:lineRule="auto"/>
        <w:ind w:right="-2"/>
        <w:outlineLvl w:val="0"/>
        <w:rPr>
          <w:szCs w:val="22"/>
          <w:lang w:val="bg-BG"/>
        </w:rPr>
      </w:pPr>
      <w:r w:rsidRPr="0041548B">
        <w:rPr>
          <w:szCs w:val="22"/>
          <w:lang w:val="bg-BG"/>
        </w:rPr>
        <w:t>Винаги проверявайте опаковката и етикета на патрона за името и вида инсулин, когато го вземете от Вашата аптека. Уверете се, че сте получили точно този Humalog Mix50, който Ви е казал Вашия лекар.</w:t>
      </w:r>
    </w:p>
    <w:p w:rsidR="009127D5" w:rsidRDefault="009127D5" w:rsidP="00323594">
      <w:pPr>
        <w:numPr>
          <w:ilvl w:val="0"/>
          <w:numId w:val="16"/>
        </w:numPr>
        <w:tabs>
          <w:tab w:val="clear" w:pos="567"/>
        </w:tabs>
        <w:spacing w:line="240" w:lineRule="auto"/>
        <w:ind w:left="539" w:right="-2" w:hanging="539"/>
        <w:outlineLvl w:val="0"/>
        <w:rPr>
          <w:szCs w:val="22"/>
          <w:lang w:val="bg-BG"/>
        </w:rPr>
      </w:pPr>
      <w:r>
        <w:rPr>
          <w:noProof/>
          <w:szCs w:val="22"/>
          <w:lang w:val="bg-BG"/>
        </w:rPr>
        <w:t xml:space="preserve">Ако нивата на захарта в кръвта се контролират добре от настоящото лечение с инсулин, Вие може да не чувствате </w:t>
      </w:r>
      <w:r w:rsidR="00085119">
        <w:rPr>
          <w:noProof/>
          <w:szCs w:val="22"/>
          <w:lang w:val="bg-BG"/>
        </w:rPr>
        <w:t>предупредителни</w:t>
      </w:r>
      <w:r>
        <w:rPr>
          <w:noProof/>
          <w:szCs w:val="22"/>
          <w:lang w:val="bg-BG"/>
        </w:rPr>
        <w:t xml:space="preserve"> симптоми, когато нивата на захарта в кръвта спаднат твърде ниско. Предупредителните симптоми са посочени по-нататък в тази листовка. Внимателно трябва да прецените кога да се храните, колко </w:t>
      </w:r>
      <w:r>
        <w:rPr>
          <w:szCs w:val="22"/>
          <w:lang w:val="bg-BG"/>
        </w:rPr>
        <w:t>често и интензивно да спортувате. Внимателно трябва да наблюдавате нивата на Вашата кръвна захар чрез често измерване на кръвната захар.</w:t>
      </w:r>
    </w:p>
    <w:p w:rsidR="009127D5" w:rsidRDefault="009127D5" w:rsidP="00323594">
      <w:pPr>
        <w:numPr>
          <w:ilvl w:val="0"/>
          <w:numId w:val="16"/>
        </w:numPr>
        <w:tabs>
          <w:tab w:val="clear" w:pos="567"/>
        </w:tabs>
        <w:spacing w:line="240" w:lineRule="auto"/>
        <w:ind w:left="539" w:hanging="539"/>
        <w:rPr>
          <w:szCs w:val="22"/>
          <w:lang w:val="bg-BG"/>
        </w:rPr>
      </w:pPr>
      <w:r>
        <w:rPr>
          <w:szCs w:val="22"/>
          <w:lang w:val="bg-BG"/>
        </w:rPr>
        <w:t>Малко хора, които са имали хипогликемия след преминаване от животински на човешки</w:t>
      </w:r>
      <w:r>
        <w:rPr>
          <w:noProof/>
          <w:szCs w:val="22"/>
          <w:lang w:val="bg-BG"/>
        </w:rPr>
        <w:t xml:space="preserve"> инсулин, са докладвали, че ранните </w:t>
      </w:r>
      <w:r w:rsidR="00085119">
        <w:rPr>
          <w:noProof/>
          <w:szCs w:val="22"/>
          <w:lang w:val="bg-BG"/>
        </w:rPr>
        <w:t>предупредителни</w:t>
      </w:r>
      <w:r>
        <w:rPr>
          <w:noProof/>
          <w:szCs w:val="22"/>
          <w:lang w:val="bg-BG"/>
        </w:rPr>
        <w:t xml:space="preserve"> симптоми са по-неясни или </w:t>
      </w:r>
      <w:r>
        <w:rPr>
          <w:szCs w:val="22"/>
          <w:lang w:val="bg-BG"/>
        </w:rPr>
        <w:t>различни. Ако често имате хипогликемия или имате трудности при разпознаването й, моля обсъдете това с Вашия лекар.</w:t>
      </w:r>
    </w:p>
    <w:p w:rsidR="009127D5" w:rsidRDefault="009127D5" w:rsidP="00323594">
      <w:pPr>
        <w:numPr>
          <w:ilvl w:val="0"/>
          <w:numId w:val="16"/>
        </w:numPr>
        <w:tabs>
          <w:tab w:val="clear" w:pos="567"/>
        </w:tabs>
        <w:spacing w:line="240" w:lineRule="auto"/>
        <w:ind w:left="539" w:hanging="539"/>
        <w:rPr>
          <w:szCs w:val="22"/>
          <w:lang w:val="bg-BG"/>
        </w:rPr>
      </w:pPr>
      <w:r>
        <w:rPr>
          <w:szCs w:val="22"/>
          <w:lang w:val="bg-BG"/>
        </w:rPr>
        <w:t>Ако отговорите с ДА на някой от последващите въпроси, кажете на Вашия лекар, фармацевт или диабетна сестра.</w:t>
      </w:r>
    </w:p>
    <w:p w:rsidR="009127D5" w:rsidRDefault="009127D5">
      <w:pPr>
        <w:tabs>
          <w:tab w:val="clear" w:pos="567"/>
        </w:tabs>
        <w:spacing w:line="240" w:lineRule="auto"/>
        <w:ind w:left="1197" w:hanging="539"/>
        <w:rPr>
          <w:szCs w:val="22"/>
          <w:lang w:val="bg-BG"/>
        </w:rPr>
      </w:pPr>
      <w:r>
        <w:rPr>
          <w:szCs w:val="22"/>
          <w:lang w:val="bg-BG"/>
        </w:rPr>
        <w:t>-</w:t>
      </w:r>
      <w:r w:rsidR="00CA04DA">
        <w:rPr>
          <w:szCs w:val="22"/>
          <w:lang w:val="bg-BG"/>
        </w:rPr>
        <w:tab/>
      </w:r>
      <w:r>
        <w:rPr>
          <w:szCs w:val="22"/>
          <w:lang w:val="bg-BG"/>
        </w:rPr>
        <w:t>Били ли сте скоро болен?</w:t>
      </w:r>
    </w:p>
    <w:p w:rsidR="009127D5" w:rsidRDefault="009127D5">
      <w:pPr>
        <w:tabs>
          <w:tab w:val="clear" w:pos="567"/>
        </w:tabs>
        <w:spacing w:line="240" w:lineRule="auto"/>
        <w:ind w:left="1197" w:hanging="539"/>
        <w:rPr>
          <w:szCs w:val="22"/>
          <w:lang w:val="bg-BG"/>
        </w:rPr>
      </w:pPr>
      <w:r>
        <w:rPr>
          <w:szCs w:val="22"/>
          <w:lang w:val="bg-BG"/>
        </w:rPr>
        <w:t>-</w:t>
      </w:r>
      <w:r w:rsidR="00CA04DA">
        <w:rPr>
          <w:szCs w:val="22"/>
          <w:lang w:val="bg-BG"/>
        </w:rPr>
        <w:tab/>
      </w:r>
      <w:r>
        <w:rPr>
          <w:szCs w:val="22"/>
          <w:lang w:val="bg-BG"/>
        </w:rPr>
        <w:t>Имате ли проблеми с Вашите бъбреци или черен дроб?</w:t>
      </w:r>
    </w:p>
    <w:p w:rsidR="009127D5" w:rsidRDefault="009127D5">
      <w:pPr>
        <w:tabs>
          <w:tab w:val="clear" w:pos="567"/>
        </w:tabs>
        <w:spacing w:line="240" w:lineRule="auto"/>
        <w:ind w:left="1197" w:hanging="539"/>
        <w:rPr>
          <w:szCs w:val="22"/>
          <w:lang w:val="bg-BG"/>
        </w:rPr>
      </w:pPr>
      <w:r>
        <w:rPr>
          <w:szCs w:val="22"/>
          <w:lang w:val="bg-BG"/>
        </w:rPr>
        <w:t>-</w:t>
      </w:r>
      <w:r w:rsidR="00CA04DA">
        <w:rPr>
          <w:szCs w:val="22"/>
          <w:lang w:val="bg-BG"/>
        </w:rPr>
        <w:tab/>
      </w:r>
      <w:r>
        <w:rPr>
          <w:szCs w:val="22"/>
          <w:lang w:val="bg-BG"/>
        </w:rPr>
        <w:t>Подложени ли сте на по-голямо физическо натоварване от обикновено.</w:t>
      </w:r>
    </w:p>
    <w:p w:rsidR="009127D5" w:rsidRDefault="009127D5" w:rsidP="00323594">
      <w:pPr>
        <w:numPr>
          <w:ilvl w:val="0"/>
          <w:numId w:val="17"/>
        </w:numPr>
        <w:tabs>
          <w:tab w:val="clear" w:pos="567"/>
        </w:tabs>
        <w:spacing w:line="240" w:lineRule="auto"/>
        <w:ind w:left="539" w:hanging="539"/>
        <w:rPr>
          <w:szCs w:val="22"/>
          <w:lang w:val="bg-BG"/>
        </w:rPr>
      </w:pPr>
      <w:r>
        <w:rPr>
          <w:szCs w:val="22"/>
          <w:lang w:val="bg-BG"/>
        </w:rPr>
        <w:t>Количеството на инсулин, от което имате нужда може да се промени, ако пиете алкохол.</w:t>
      </w:r>
    </w:p>
    <w:p w:rsidR="009127D5" w:rsidRDefault="009127D5" w:rsidP="00323594">
      <w:pPr>
        <w:numPr>
          <w:ilvl w:val="0"/>
          <w:numId w:val="17"/>
        </w:numPr>
        <w:tabs>
          <w:tab w:val="clear" w:pos="567"/>
        </w:tabs>
        <w:spacing w:line="240" w:lineRule="auto"/>
        <w:ind w:left="539" w:hanging="539"/>
        <w:rPr>
          <w:szCs w:val="22"/>
          <w:lang w:val="bg-BG"/>
        </w:rPr>
      </w:pPr>
      <w:r>
        <w:rPr>
          <w:szCs w:val="22"/>
          <w:lang w:val="bg-BG"/>
        </w:rPr>
        <w:t>Трябва също да уведомите Вашия лекар, фармацевт или диабетна сестра, ако Вие планирате да пътувате зад граница. Часовата разлика между страните може да означава, че Вие трябва да се поставяте инжекциите и да се храните в различно време в сравнение с това у дома.</w:t>
      </w:r>
    </w:p>
    <w:p w:rsidR="00D94E3C" w:rsidRPr="00C50BB3" w:rsidRDefault="00D94E3C" w:rsidP="00D94E3C">
      <w:pPr>
        <w:numPr>
          <w:ilvl w:val="0"/>
          <w:numId w:val="17"/>
        </w:numPr>
        <w:spacing w:line="240" w:lineRule="auto"/>
        <w:rPr>
          <w:noProof/>
          <w:lang w:val="bg-BG"/>
        </w:rPr>
      </w:pPr>
      <w:r>
        <w:rPr>
          <w:szCs w:val="22"/>
          <w:lang w:val="bg-BG"/>
        </w:rPr>
        <w:t>Някои пациенти с дългогодишен захарен диабет тип 2 и сърдечно заболяване</w:t>
      </w:r>
      <w:r w:rsidR="00D25772">
        <w:rPr>
          <w:szCs w:val="22"/>
          <w:lang w:val="bg-BG"/>
        </w:rPr>
        <w:t>,</w:t>
      </w:r>
      <w:r>
        <w:rPr>
          <w:szCs w:val="22"/>
          <w:lang w:val="bg-BG"/>
        </w:rPr>
        <w:t xml:space="preserve"> или предходен инсулт, които са лекувани с пиоглитазон и инсулин, </w:t>
      </w:r>
      <w:r w:rsidR="00D25772">
        <w:rPr>
          <w:szCs w:val="22"/>
          <w:lang w:val="bg-BG"/>
        </w:rPr>
        <w:t>са</w:t>
      </w:r>
      <w:r>
        <w:rPr>
          <w:szCs w:val="22"/>
          <w:lang w:val="bg-BG"/>
        </w:rPr>
        <w:t xml:space="preserve"> разви</w:t>
      </w:r>
      <w:r w:rsidR="00D25772">
        <w:rPr>
          <w:szCs w:val="22"/>
          <w:lang w:val="bg-BG"/>
        </w:rPr>
        <w:t>ли</w:t>
      </w:r>
      <w:r>
        <w:rPr>
          <w:szCs w:val="22"/>
          <w:lang w:val="bg-BG"/>
        </w:rPr>
        <w:t xml:space="preserve"> на сърдечна недостатъчност</w:t>
      </w:r>
      <w:r w:rsidRPr="00C50BB3">
        <w:rPr>
          <w:szCs w:val="22"/>
          <w:lang w:val="bg-BG"/>
        </w:rPr>
        <w:t xml:space="preserve">. </w:t>
      </w:r>
      <w:r>
        <w:rPr>
          <w:szCs w:val="22"/>
          <w:lang w:val="bg-BG"/>
        </w:rPr>
        <w:t xml:space="preserve">Съобщете на своя лекар колкото се може по-бързо, ако </w:t>
      </w:r>
      <w:r w:rsidR="00D25772">
        <w:rPr>
          <w:szCs w:val="22"/>
          <w:lang w:val="bg-BG"/>
        </w:rPr>
        <w:t>получите признаци</w:t>
      </w:r>
      <w:r>
        <w:rPr>
          <w:szCs w:val="22"/>
          <w:lang w:val="bg-BG"/>
        </w:rPr>
        <w:t xml:space="preserve"> на сърдечна недостатъчност, като необичаен задух</w:t>
      </w:r>
      <w:r w:rsidRPr="00C50BB3">
        <w:rPr>
          <w:szCs w:val="22"/>
          <w:lang w:val="bg-BG"/>
        </w:rPr>
        <w:t xml:space="preserve"> </w:t>
      </w:r>
      <w:r>
        <w:rPr>
          <w:szCs w:val="22"/>
          <w:lang w:val="bg-BG"/>
        </w:rPr>
        <w:t xml:space="preserve">или бързо </w:t>
      </w:r>
      <w:r w:rsidR="00D25772">
        <w:rPr>
          <w:szCs w:val="22"/>
          <w:lang w:val="bg-BG"/>
        </w:rPr>
        <w:t>повишаване</w:t>
      </w:r>
      <w:r>
        <w:rPr>
          <w:szCs w:val="22"/>
          <w:lang w:val="bg-BG"/>
        </w:rPr>
        <w:t xml:space="preserve"> на теглото</w:t>
      </w:r>
      <w:r w:rsidR="00D25772">
        <w:rPr>
          <w:szCs w:val="22"/>
          <w:lang w:val="bg-BG"/>
        </w:rPr>
        <w:t>,</w:t>
      </w:r>
      <w:r>
        <w:rPr>
          <w:szCs w:val="22"/>
          <w:lang w:val="bg-BG"/>
        </w:rPr>
        <w:t xml:space="preserve"> или локализиран </w:t>
      </w:r>
      <w:r w:rsidR="00D25772">
        <w:rPr>
          <w:szCs w:val="22"/>
          <w:lang w:val="bg-BG"/>
        </w:rPr>
        <w:t xml:space="preserve">оток </w:t>
      </w:r>
      <w:r>
        <w:rPr>
          <w:szCs w:val="22"/>
          <w:lang w:val="bg-BG"/>
        </w:rPr>
        <w:t>(</w:t>
      </w:r>
      <w:r w:rsidR="00D25772">
        <w:rPr>
          <w:szCs w:val="22"/>
          <w:lang w:val="bg-BG"/>
        </w:rPr>
        <w:t>едем</w:t>
      </w:r>
      <w:r>
        <w:rPr>
          <w:szCs w:val="22"/>
          <w:lang w:val="bg-BG"/>
        </w:rPr>
        <w:t>)</w:t>
      </w:r>
      <w:r w:rsidRPr="00C50BB3">
        <w:rPr>
          <w:szCs w:val="22"/>
          <w:lang w:val="bg-BG"/>
        </w:rPr>
        <w:t>.</w:t>
      </w:r>
    </w:p>
    <w:p w:rsidR="009127D5" w:rsidRDefault="009127D5">
      <w:pPr>
        <w:tabs>
          <w:tab w:val="clear" w:pos="567"/>
        </w:tabs>
        <w:spacing w:line="240" w:lineRule="auto"/>
        <w:ind w:left="567"/>
        <w:rPr>
          <w:noProof/>
          <w:szCs w:val="22"/>
          <w:lang w:val="bg-BG"/>
        </w:rPr>
      </w:pPr>
    </w:p>
    <w:p w:rsidR="009127D5" w:rsidRDefault="00B23A44" w:rsidP="0065613D">
      <w:pPr>
        <w:keepNext/>
        <w:numPr>
          <w:ilvl w:val="12"/>
          <w:numId w:val="0"/>
        </w:numPr>
        <w:tabs>
          <w:tab w:val="clear" w:pos="567"/>
        </w:tabs>
        <w:spacing w:line="240" w:lineRule="auto"/>
        <w:rPr>
          <w:noProof/>
          <w:szCs w:val="22"/>
          <w:lang w:val="bg-BG"/>
        </w:rPr>
      </w:pPr>
      <w:r>
        <w:rPr>
          <w:b/>
          <w:noProof/>
          <w:szCs w:val="22"/>
          <w:lang w:val="bg-BG"/>
        </w:rPr>
        <w:t>Д</w:t>
      </w:r>
      <w:r w:rsidR="009127D5">
        <w:rPr>
          <w:b/>
          <w:noProof/>
          <w:szCs w:val="22"/>
          <w:lang w:val="bg-BG"/>
        </w:rPr>
        <w:t xml:space="preserve">руги лекарства </w:t>
      </w:r>
      <w:r>
        <w:rPr>
          <w:b/>
          <w:noProof/>
          <w:szCs w:val="22"/>
          <w:lang w:val="bg-BG"/>
        </w:rPr>
        <w:t xml:space="preserve">и </w:t>
      </w:r>
      <w:r>
        <w:rPr>
          <w:b/>
          <w:lang w:val="bg-BG"/>
        </w:rPr>
        <w:t>Humalog</w:t>
      </w:r>
      <w:r w:rsidRPr="00B23A44">
        <w:rPr>
          <w:b/>
          <w:lang w:val="ru-RU"/>
        </w:rPr>
        <w:t xml:space="preserve"> </w:t>
      </w:r>
      <w:r>
        <w:rPr>
          <w:b/>
        </w:rPr>
        <w:t>Mix</w:t>
      </w:r>
      <w:r>
        <w:rPr>
          <w:b/>
          <w:lang w:val="bg-BG"/>
        </w:rPr>
        <w:t>50</w:t>
      </w:r>
    </w:p>
    <w:p w:rsidR="00B23A44" w:rsidRDefault="009127D5" w:rsidP="004D6B39">
      <w:pPr>
        <w:rPr>
          <w:noProof/>
          <w:szCs w:val="22"/>
          <w:lang w:val="bg-BG"/>
        </w:rPr>
      </w:pPr>
      <w:r>
        <w:rPr>
          <w:noProof/>
          <w:szCs w:val="22"/>
          <w:lang w:val="bg-BG"/>
        </w:rPr>
        <w:t xml:space="preserve">Вашите </w:t>
      </w:r>
      <w:r w:rsidR="001B2C4F">
        <w:rPr>
          <w:noProof/>
          <w:szCs w:val="22"/>
          <w:lang w:val="bg-BG"/>
        </w:rPr>
        <w:t xml:space="preserve">нужди от </w:t>
      </w:r>
      <w:r>
        <w:rPr>
          <w:noProof/>
          <w:szCs w:val="22"/>
          <w:lang w:val="bg-BG"/>
        </w:rPr>
        <w:t>инсулин могат да се променят, ако приемате</w:t>
      </w:r>
    </w:p>
    <w:p w:rsidR="00B23A44" w:rsidRDefault="009127D5" w:rsidP="0028363F">
      <w:pPr>
        <w:numPr>
          <w:ilvl w:val="0"/>
          <w:numId w:val="38"/>
        </w:numPr>
        <w:tabs>
          <w:tab w:val="clear" w:pos="720"/>
          <w:tab w:val="num" w:pos="513"/>
        </w:tabs>
        <w:ind w:hanging="720"/>
        <w:rPr>
          <w:noProof/>
          <w:szCs w:val="22"/>
          <w:lang w:val="bg-BG"/>
        </w:rPr>
      </w:pPr>
      <w:r>
        <w:rPr>
          <w:noProof/>
          <w:szCs w:val="22"/>
          <w:lang w:val="bg-BG"/>
        </w:rPr>
        <w:t xml:space="preserve">противозачатъчни </w:t>
      </w:r>
      <w:r w:rsidR="00F10225">
        <w:rPr>
          <w:noProof/>
          <w:szCs w:val="22"/>
          <w:lang w:val="bg-BG"/>
        </w:rPr>
        <w:t>таблетки</w:t>
      </w:r>
      <w:r>
        <w:rPr>
          <w:noProof/>
          <w:szCs w:val="22"/>
          <w:lang w:val="bg-BG"/>
        </w:rPr>
        <w:t>,</w:t>
      </w:r>
    </w:p>
    <w:p w:rsidR="00B23A44" w:rsidRDefault="009127D5" w:rsidP="0028363F">
      <w:pPr>
        <w:numPr>
          <w:ilvl w:val="0"/>
          <w:numId w:val="38"/>
        </w:numPr>
        <w:tabs>
          <w:tab w:val="clear" w:pos="720"/>
          <w:tab w:val="num" w:pos="513"/>
        </w:tabs>
        <w:ind w:hanging="720"/>
        <w:rPr>
          <w:noProof/>
          <w:szCs w:val="22"/>
          <w:lang w:val="bg-BG"/>
        </w:rPr>
      </w:pPr>
      <w:r>
        <w:rPr>
          <w:noProof/>
          <w:szCs w:val="22"/>
          <w:lang w:val="bg-BG"/>
        </w:rPr>
        <w:t>стероиди,</w:t>
      </w:r>
    </w:p>
    <w:p w:rsidR="00B23A44" w:rsidRDefault="009127D5" w:rsidP="0028363F">
      <w:pPr>
        <w:numPr>
          <w:ilvl w:val="0"/>
          <w:numId w:val="38"/>
        </w:numPr>
        <w:tabs>
          <w:tab w:val="clear" w:pos="720"/>
          <w:tab w:val="num" w:pos="513"/>
        </w:tabs>
        <w:ind w:hanging="720"/>
        <w:rPr>
          <w:noProof/>
          <w:szCs w:val="22"/>
          <w:lang w:val="bg-BG"/>
        </w:rPr>
      </w:pPr>
      <w:r>
        <w:rPr>
          <w:noProof/>
          <w:szCs w:val="22"/>
          <w:lang w:val="bg-BG"/>
        </w:rPr>
        <w:t>заместително лечение с хормони на щитовидната жлеза,</w:t>
      </w:r>
    </w:p>
    <w:p w:rsidR="00B23A44" w:rsidRDefault="009127D5" w:rsidP="0028363F">
      <w:pPr>
        <w:numPr>
          <w:ilvl w:val="0"/>
          <w:numId w:val="38"/>
        </w:numPr>
        <w:tabs>
          <w:tab w:val="clear" w:pos="720"/>
          <w:tab w:val="num" w:pos="513"/>
        </w:tabs>
        <w:ind w:hanging="720"/>
        <w:rPr>
          <w:noProof/>
          <w:szCs w:val="22"/>
          <w:lang w:val="bg-BG"/>
        </w:rPr>
      </w:pPr>
      <w:r>
        <w:rPr>
          <w:noProof/>
          <w:szCs w:val="22"/>
          <w:lang w:val="bg-BG"/>
        </w:rPr>
        <w:t>перорални продукти за намаляване на кръвната захар,</w:t>
      </w:r>
    </w:p>
    <w:p w:rsidR="00B23A44" w:rsidRDefault="009127D5" w:rsidP="0028363F">
      <w:pPr>
        <w:numPr>
          <w:ilvl w:val="0"/>
          <w:numId w:val="38"/>
        </w:numPr>
        <w:tabs>
          <w:tab w:val="clear" w:pos="720"/>
          <w:tab w:val="num" w:pos="513"/>
        </w:tabs>
        <w:ind w:hanging="720"/>
        <w:rPr>
          <w:noProof/>
          <w:szCs w:val="22"/>
          <w:lang w:val="bg-BG"/>
        </w:rPr>
      </w:pPr>
      <w:r>
        <w:rPr>
          <w:noProof/>
          <w:szCs w:val="22"/>
          <w:lang w:val="bg-BG"/>
        </w:rPr>
        <w:t>ацетилсалицилова киселина,</w:t>
      </w:r>
    </w:p>
    <w:p w:rsidR="00B23A44" w:rsidRDefault="009127D5" w:rsidP="0028363F">
      <w:pPr>
        <w:numPr>
          <w:ilvl w:val="0"/>
          <w:numId w:val="38"/>
        </w:numPr>
        <w:tabs>
          <w:tab w:val="clear" w:pos="720"/>
          <w:tab w:val="num" w:pos="513"/>
        </w:tabs>
        <w:ind w:hanging="720"/>
        <w:rPr>
          <w:noProof/>
          <w:szCs w:val="22"/>
          <w:lang w:val="bg-BG"/>
        </w:rPr>
      </w:pPr>
      <w:r>
        <w:rPr>
          <w:noProof/>
          <w:szCs w:val="22"/>
          <w:lang w:val="bg-BG"/>
        </w:rPr>
        <w:t>антибиотици, съдържащи „сулф</w:t>
      </w:r>
      <w:r w:rsidR="009E4FC1">
        <w:rPr>
          <w:noProof/>
          <w:szCs w:val="22"/>
          <w:lang w:val="bg-BG"/>
        </w:rPr>
        <w:t>о</w:t>
      </w:r>
      <w:r>
        <w:rPr>
          <w:noProof/>
          <w:szCs w:val="22"/>
          <w:lang w:val="bg-BG"/>
        </w:rPr>
        <w:t>” група,</w:t>
      </w:r>
    </w:p>
    <w:p w:rsidR="00B23A44" w:rsidRDefault="009127D5" w:rsidP="0028363F">
      <w:pPr>
        <w:numPr>
          <w:ilvl w:val="0"/>
          <w:numId w:val="38"/>
        </w:numPr>
        <w:tabs>
          <w:tab w:val="clear" w:pos="720"/>
          <w:tab w:val="num" w:pos="513"/>
        </w:tabs>
        <w:ind w:hanging="720"/>
        <w:rPr>
          <w:noProof/>
          <w:szCs w:val="22"/>
          <w:lang w:val="bg-BG"/>
        </w:rPr>
      </w:pPr>
      <w:r>
        <w:rPr>
          <w:noProof/>
          <w:szCs w:val="22"/>
          <w:lang w:val="bg-BG"/>
        </w:rPr>
        <w:t>октреотид,</w:t>
      </w:r>
    </w:p>
    <w:p w:rsidR="00B23A44" w:rsidRDefault="009127D5" w:rsidP="0028363F">
      <w:pPr>
        <w:numPr>
          <w:ilvl w:val="0"/>
          <w:numId w:val="38"/>
        </w:numPr>
        <w:tabs>
          <w:tab w:val="clear" w:pos="720"/>
          <w:tab w:val="num" w:pos="513"/>
        </w:tabs>
        <w:ind w:hanging="720"/>
        <w:rPr>
          <w:noProof/>
          <w:szCs w:val="22"/>
          <w:lang w:val="bg-BG"/>
        </w:rPr>
      </w:pPr>
      <w:r>
        <w:rPr>
          <w:noProof/>
          <w:szCs w:val="22"/>
          <w:lang w:val="bg-BG"/>
        </w:rPr>
        <w:t>„бета</w:t>
      </w:r>
      <w:r>
        <w:rPr>
          <w:noProof/>
          <w:szCs w:val="22"/>
          <w:vertAlign w:val="subscript"/>
          <w:lang w:val="bg-BG"/>
        </w:rPr>
        <w:t>2</w:t>
      </w:r>
      <w:r>
        <w:rPr>
          <w:noProof/>
          <w:szCs w:val="22"/>
          <w:lang w:val="bg-BG"/>
        </w:rPr>
        <w:t xml:space="preserve"> </w:t>
      </w:r>
      <w:r w:rsidR="00F10225">
        <w:rPr>
          <w:noProof/>
          <w:szCs w:val="22"/>
          <w:lang w:val="bg-BG"/>
        </w:rPr>
        <w:t>агонисти</w:t>
      </w:r>
      <w:r>
        <w:rPr>
          <w:noProof/>
          <w:szCs w:val="22"/>
          <w:lang w:val="bg-BG"/>
        </w:rPr>
        <w:t>”, (например ритодрин, салбутамол или тербуталин),</w:t>
      </w:r>
    </w:p>
    <w:p w:rsidR="00B23A44" w:rsidRDefault="009127D5" w:rsidP="0028363F">
      <w:pPr>
        <w:numPr>
          <w:ilvl w:val="0"/>
          <w:numId w:val="38"/>
        </w:numPr>
        <w:tabs>
          <w:tab w:val="clear" w:pos="720"/>
          <w:tab w:val="num" w:pos="513"/>
        </w:tabs>
        <w:ind w:hanging="720"/>
        <w:rPr>
          <w:noProof/>
          <w:szCs w:val="22"/>
          <w:lang w:val="bg-BG"/>
        </w:rPr>
      </w:pPr>
      <w:r>
        <w:rPr>
          <w:noProof/>
          <w:szCs w:val="22"/>
          <w:lang w:val="bg-BG"/>
        </w:rPr>
        <w:t>бета</w:t>
      </w:r>
      <w:r>
        <w:rPr>
          <w:noProof/>
          <w:szCs w:val="22"/>
          <w:lang w:val="bg-BG"/>
        </w:rPr>
        <w:noBreakHyphen/>
        <w:t>блокери или</w:t>
      </w:r>
    </w:p>
    <w:p w:rsidR="00B23A44" w:rsidRDefault="009127D5" w:rsidP="0028363F">
      <w:pPr>
        <w:numPr>
          <w:ilvl w:val="0"/>
          <w:numId w:val="38"/>
        </w:numPr>
        <w:tabs>
          <w:tab w:val="clear" w:pos="720"/>
          <w:tab w:val="num" w:pos="513"/>
        </w:tabs>
        <w:ind w:left="513" w:hanging="513"/>
        <w:rPr>
          <w:noProof/>
          <w:szCs w:val="22"/>
          <w:lang w:val="bg-BG"/>
        </w:rPr>
      </w:pPr>
      <w:r>
        <w:rPr>
          <w:noProof/>
          <w:szCs w:val="22"/>
          <w:lang w:val="bg-BG"/>
        </w:rPr>
        <w:t>някои антидепресанти (инхибитори на моноамин</w:t>
      </w:r>
      <w:r w:rsidR="00F10225">
        <w:rPr>
          <w:noProof/>
          <w:szCs w:val="22"/>
          <w:lang w:val="bg-BG"/>
        </w:rPr>
        <w:t>о</w:t>
      </w:r>
      <w:r>
        <w:rPr>
          <w:noProof/>
          <w:szCs w:val="22"/>
          <w:lang w:val="bg-BG"/>
        </w:rPr>
        <w:t>оксидазата</w:t>
      </w:r>
      <w:r w:rsidR="004D6B39" w:rsidRPr="004D6B39">
        <w:rPr>
          <w:noProof/>
          <w:szCs w:val="22"/>
          <w:lang w:val="ru-RU"/>
        </w:rPr>
        <w:t xml:space="preserve"> или </w:t>
      </w:r>
      <w:r w:rsidR="004D6B39" w:rsidRPr="004D6B39">
        <w:rPr>
          <w:bCs/>
          <w:szCs w:val="22"/>
          <w:lang w:val="ru-RU"/>
        </w:rPr>
        <w:t>селективни инхибитори на об</w:t>
      </w:r>
      <w:r w:rsidR="004D6B39">
        <w:rPr>
          <w:bCs/>
          <w:szCs w:val="22"/>
          <w:lang w:val="ru-RU"/>
        </w:rPr>
        <w:t>ратното захващане на серотонина</w:t>
      </w:r>
      <w:r>
        <w:rPr>
          <w:noProof/>
          <w:szCs w:val="22"/>
          <w:lang w:val="bg-BG"/>
        </w:rPr>
        <w:t>),</w:t>
      </w:r>
    </w:p>
    <w:p w:rsidR="00B23A44" w:rsidRDefault="009127D5" w:rsidP="0028363F">
      <w:pPr>
        <w:numPr>
          <w:ilvl w:val="0"/>
          <w:numId w:val="38"/>
        </w:numPr>
        <w:tabs>
          <w:tab w:val="clear" w:pos="720"/>
          <w:tab w:val="num" w:pos="513"/>
        </w:tabs>
        <w:ind w:hanging="720"/>
        <w:rPr>
          <w:noProof/>
          <w:szCs w:val="22"/>
          <w:lang w:val="bg-BG"/>
        </w:rPr>
      </w:pPr>
      <w:r>
        <w:rPr>
          <w:noProof/>
          <w:szCs w:val="22"/>
          <w:lang w:val="bg-BG"/>
        </w:rPr>
        <w:t>даназол,</w:t>
      </w:r>
    </w:p>
    <w:p w:rsidR="00B23A44" w:rsidRDefault="009127D5" w:rsidP="0028363F">
      <w:pPr>
        <w:numPr>
          <w:ilvl w:val="0"/>
          <w:numId w:val="38"/>
        </w:numPr>
        <w:tabs>
          <w:tab w:val="clear" w:pos="567"/>
          <w:tab w:val="clear" w:pos="720"/>
          <w:tab w:val="left" w:pos="513"/>
        </w:tabs>
        <w:ind w:left="513" w:hanging="513"/>
        <w:rPr>
          <w:noProof/>
          <w:szCs w:val="22"/>
          <w:lang w:val="bg-BG"/>
        </w:rPr>
      </w:pPr>
      <w:r>
        <w:rPr>
          <w:noProof/>
          <w:szCs w:val="22"/>
          <w:lang w:val="bg-BG"/>
        </w:rPr>
        <w:t>някои</w:t>
      </w:r>
      <w:r w:rsidR="002E06E1">
        <w:rPr>
          <w:noProof/>
          <w:szCs w:val="22"/>
          <w:lang w:val="bg-BG"/>
        </w:rPr>
        <w:t xml:space="preserve"> </w:t>
      </w:r>
      <w:r>
        <w:rPr>
          <w:noProof/>
          <w:szCs w:val="22"/>
          <w:lang w:val="bg-BG"/>
        </w:rPr>
        <w:t>АСЕ</w:t>
      </w:r>
      <w:r w:rsidR="002E06E1">
        <w:rPr>
          <w:noProof/>
          <w:szCs w:val="22"/>
          <w:lang w:val="bg-BG"/>
        </w:rPr>
        <w:t>-</w:t>
      </w:r>
      <w:r>
        <w:rPr>
          <w:noProof/>
          <w:szCs w:val="22"/>
          <w:lang w:val="bg-BG"/>
        </w:rPr>
        <w:t xml:space="preserve">инхибитори </w:t>
      </w:r>
      <w:r w:rsidR="002E06E1">
        <w:rPr>
          <w:noProof/>
          <w:szCs w:val="22"/>
          <w:lang w:val="bg-BG"/>
        </w:rPr>
        <w:t xml:space="preserve">(инхибитори на ангиотензин конвертиращия ензим) </w:t>
      </w:r>
      <w:r>
        <w:rPr>
          <w:noProof/>
          <w:szCs w:val="22"/>
          <w:lang w:val="bg-BG"/>
        </w:rPr>
        <w:t>(например каптоприл, еналаприл)</w:t>
      </w:r>
      <w:r w:rsidR="003C0437" w:rsidRPr="003C0437">
        <w:rPr>
          <w:noProof/>
          <w:szCs w:val="22"/>
          <w:lang w:val="bg-BG"/>
        </w:rPr>
        <w:t xml:space="preserve"> </w:t>
      </w:r>
      <w:r w:rsidR="003C0437">
        <w:rPr>
          <w:noProof/>
          <w:szCs w:val="22"/>
          <w:lang w:val="bg-BG"/>
        </w:rPr>
        <w:t>и</w:t>
      </w:r>
    </w:p>
    <w:p w:rsidR="009127D5" w:rsidRPr="004D6B39" w:rsidRDefault="003C0437" w:rsidP="0028363F">
      <w:pPr>
        <w:numPr>
          <w:ilvl w:val="0"/>
          <w:numId w:val="38"/>
        </w:numPr>
        <w:tabs>
          <w:tab w:val="clear" w:pos="720"/>
          <w:tab w:val="num" w:pos="513"/>
        </w:tabs>
        <w:ind w:hanging="720"/>
        <w:rPr>
          <w:bCs/>
          <w:szCs w:val="22"/>
          <w:lang w:val="ru-RU"/>
        </w:rPr>
      </w:pPr>
      <w:r>
        <w:rPr>
          <w:noProof/>
          <w:szCs w:val="22"/>
          <w:lang w:val="bg-BG"/>
        </w:rPr>
        <w:t>блокери на ангиотензин ІІ рецепторите</w:t>
      </w:r>
      <w:r w:rsidR="009127D5">
        <w:rPr>
          <w:noProof/>
          <w:szCs w:val="22"/>
          <w:lang w:val="bg-BG"/>
        </w:rPr>
        <w:t>.</w:t>
      </w:r>
    </w:p>
    <w:p w:rsidR="009127D5" w:rsidRDefault="009127D5">
      <w:pPr>
        <w:numPr>
          <w:ilvl w:val="12"/>
          <w:numId w:val="0"/>
        </w:numPr>
        <w:tabs>
          <w:tab w:val="clear" w:pos="567"/>
        </w:tabs>
        <w:spacing w:line="240" w:lineRule="auto"/>
        <w:ind w:left="567" w:right="-2" w:hanging="567"/>
        <w:rPr>
          <w:noProof/>
          <w:szCs w:val="22"/>
          <w:lang w:val="bg-BG"/>
        </w:rPr>
      </w:pPr>
    </w:p>
    <w:p w:rsidR="009127D5" w:rsidRDefault="009127D5" w:rsidP="00952701">
      <w:pPr>
        <w:rPr>
          <w:noProof/>
          <w:szCs w:val="22"/>
          <w:lang w:val="bg-BG"/>
        </w:rPr>
      </w:pPr>
      <w:r>
        <w:rPr>
          <w:noProof/>
          <w:szCs w:val="22"/>
          <w:lang w:val="bg-BG"/>
        </w:rPr>
        <w:t>Моля информирайте Вашия лекар, ако приемате</w:t>
      </w:r>
      <w:r w:rsidR="003E7CF4">
        <w:rPr>
          <w:noProof/>
          <w:szCs w:val="22"/>
          <w:lang w:val="bg-BG"/>
        </w:rPr>
        <w:t>,</w:t>
      </w:r>
      <w:r>
        <w:rPr>
          <w:noProof/>
          <w:szCs w:val="22"/>
          <w:lang w:val="bg-BG"/>
        </w:rPr>
        <w:t xml:space="preserve"> наскоро с</w:t>
      </w:r>
      <w:r w:rsidR="00034111">
        <w:rPr>
          <w:noProof/>
          <w:szCs w:val="22"/>
          <w:lang w:val="bg-BG"/>
        </w:rPr>
        <w:t>т</w:t>
      </w:r>
      <w:r>
        <w:rPr>
          <w:noProof/>
          <w:szCs w:val="22"/>
          <w:lang w:val="bg-BG"/>
        </w:rPr>
        <w:t xml:space="preserve">е приемали </w:t>
      </w:r>
      <w:bookmarkStart w:id="21" w:name="_Hlk48253533"/>
      <w:r w:rsidR="00AE72E6" w:rsidRPr="00AE72E6">
        <w:rPr>
          <w:noProof/>
          <w:szCs w:val="22"/>
          <w:lang w:val="bg-BG"/>
        </w:rPr>
        <w:t>или е възможно да приемате</w:t>
      </w:r>
      <w:bookmarkEnd w:id="21"/>
      <w:r w:rsidR="003E7CF4">
        <w:rPr>
          <w:noProof/>
          <w:szCs w:val="22"/>
          <w:lang w:val="bg-BG"/>
        </w:rPr>
        <w:t xml:space="preserve"> </w:t>
      </w:r>
      <w:r>
        <w:rPr>
          <w:noProof/>
          <w:szCs w:val="22"/>
          <w:lang w:val="bg-BG"/>
        </w:rPr>
        <w:t>други лекарства, включително и такива, отпускани без рецепта</w:t>
      </w:r>
      <w:r w:rsidR="000723F9" w:rsidRPr="000723F9">
        <w:rPr>
          <w:noProof/>
          <w:szCs w:val="22"/>
          <w:lang w:val="ru-RU"/>
        </w:rPr>
        <w:t xml:space="preserve"> </w:t>
      </w:r>
      <w:r w:rsidR="000723F9">
        <w:rPr>
          <w:noProof/>
          <w:szCs w:val="22"/>
          <w:lang w:val="bg-BG"/>
        </w:rPr>
        <w:t>(в</w:t>
      </w:r>
      <w:r w:rsidR="00CF1F51">
        <w:rPr>
          <w:noProof/>
          <w:szCs w:val="22"/>
          <w:lang w:val="bg-BG"/>
        </w:rPr>
        <w:t>и</w:t>
      </w:r>
      <w:r w:rsidR="000723F9">
        <w:rPr>
          <w:noProof/>
          <w:szCs w:val="22"/>
          <w:lang w:val="bg-BG"/>
        </w:rPr>
        <w:t>ж</w:t>
      </w:r>
      <w:r w:rsidR="00CF1F51">
        <w:rPr>
          <w:noProof/>
          <w:szCs w:val="22"/>
          <w:lang w:val="bg-BG"/>
        </w:rPr>
        <w:t>те</w:t>
      </w:r>
      <w:r w:rsidR="000723F9">
        <w:rPr>
          <w:noProof/>
          <w:szCs w:val="22"/>
          <w:lang w:val="bg-BG"/>
        </w:rPr>
        <w:t xml:space="preserve"> раздел „</w:t>
      </w:r>
      <w:r w:rsidR="00952701" w:rsidRPr="005E0CB6">
        <w:rPr>
          <w:bCs/>
          <w:noProof/>
          <w:szCs w:val="22"/>
          <w:lang w:val="bg-BG"/>
        </w:rPr>
        <w:t>Предупреждения и предпазни мерки</w:t>
      </w:r>
      <w:r w:rsidR="000723F9">
        <w:rPr>
          <w:noProof/>
          <w:szCs w:val="22"/>
          <w:lang w:val="bg-BG"/>
        </w:rPr>
        <w:t>”)</w:t>
      </w:r>
      <w:r>
        <w:rPr>
          <w:noProof/>
          <w:szCs w:val="22"/>
          <w:lang w:val="bg-BG"/>
        </w:rPr>
        <w:t>.</w:t>
      </w:r>
    </w:p>
    <w:p w:rsidR="009127D5" w:rsidRDefault="009127D5">
      <w:pPr>
        <w:numPr>
          <w:ilvl w:val="12"/>
          <w:numId w:val="0"/>
        </w:numPr>
        <w:tabs>
          <w:tab w:val="clear" w:pos="567"/>
        </w:tabs>
        <w:spacing w:line="240" w:lineRule="auto"/>
        <w:ind w:left="567" w:right="-2" w:hanging="567"/>
        <w:rPr>
          <w:noProof/>
          <w:szCs w:val="22"/>
          <w:lang w:val="bg-BG"/>
        </w:rPr>
      </w:pPr>
    </w:p>
    <w:p w:rsidR="009127D5" w:rsidRDefault="009127D5" w:rsidP="0065613D">
      <w:pPr>
        <w:keepNext/>
        <w:numPr>
          <w:ilvl w:val="12"/>
          <w:numId w:val="0"/>
        </w:numPr>
        <w:tabs>
          <w:tab w:val="clear" w:pos="567"/>
        </w:tabs>
        <w:spacing w:line="240" w:lineRule="auto"/>
        <w:rPr>
          <w:b/>
          <w:noProof/>
          <w:szCs w:val="22"/>
          <w:lang w:val="bg-BG"/>
        </w:rPr>
      </w:pPr>
      <w:r>
        <w:rPr>
          <w:b/>
          <w:noProof/>
          <w:szCs w:val="22"/>
          <w:lang w:val="bg-BG"/>
        </w:rPr>
        <w:t>Бременност и кърмене</w:t>
      </w:r>
    </w:p>
    <w:p w:rsidR="009127D5" w:rsidRDefault="009127D5" w:rsidP="0038131F">
      <w:pPr>
        <w:tabs>
          <w:tab w:val="clear" w:pos="567"/>
        </w:tabs>
        <w:spacing w:line="240" w:lineRule="auto"/>
        <w:rPr>
          <w:szCs w:val="22"/>
          <w:lang w:val="bg-BG"/>
        </w:rPr>
      </w:pPr>
      <w:r>
        <w:rPr>
          <w:szCs w:val="22"/>
          <w:lang w:val="bg-BG"/>
        </w:rPr>
        <w:t>Бременна ли сте или мислите за предстояща бременност, или кърмите? Количеството инсулин, от което се нуждаете обикновено намалява по време на първите три месеца от бременността и нараства в оставащите шест месеца. Ако кърмите може да имате нужда от промяна в приема на инсулин или в диетата.</w:t>
      </w:r>
    </w:p>
    <w:p w:rsidR="009127D5" w:rsidRDefault="009127D5">
      <w:pPr>
        <w:numPr>
          <w:ilvl w:val="12"/>
          <w:numId w:val="0"/>
        </w:numPr>
        <w:tabs>
          <w:tab w:val="clear" w:pos="567"/>
        </w:tabs>
        <w:spacing w:line="240" w:lineRule="auto"/>
        <w:ind w:left="567" w:right="-2" w:hanging="567"/>
        <w:outlineLvl w:val="0"/>
        <w:rPr>
          <w:b/>
          <w:noProof/>
          <w:szCs w:val="22"/>
          <w:lang w:val="bg-BG"/>
        </w:rPr>
      </w:pPr>
      <w:r>
        <w:rPr>
          <w:noProof/>
          <w:szCs w:val="22"/>
          <w:lang w:val="bg-BG"/>
        </w:rPr>
        <w:t>Посъветвайте се с Вашия лекар.</w:t>
      </w:r>
    </w:p>
    <w:p w:rsidR="009127D5" w:rsidRDefault="009127D5">
      <w:pPr>
        <w:numPr>
          <w:ilvl w:val="12"/>
          <w:numId w:val="0"/>
        </w:numPr>
        <w:tabs>
          <w:tab w:val="clear" w:pos="567"/>
        </w:tabs>
        <w:spacing w:line="240" w:lineRule="auto"/>
        <w:ind w:left="567" w:right="-2" w:hanging="567"/>
        <w:outlineLvl w:val="0"/>
        <w:rPr>
          <w:b/>
          <w:noProof/>
          <w:szCs w:val="22"/>
          <w:lang w:val="bg-BG"/>
        </w:rPr>
      </w:pPr>
    </w:p>
    <w:p w:rsidR="009127D5" w:rsidRDefault="009127D5" w:rsidP="0065613D">
      <w:pPr>
        <w:keepNext/>
        <w:numPr>
          <w:ilvl w:val="12"/>
          <w:numId w:val="0"/>
        </w:numPr>
        <w:tabs>
          <w:tab w:val="clear" w:pos="567"/>
        </w:tabs>
        <w:spacing w:line="240" w:lineRule="auto"/>
        <w:rPr>
          <w:b/>
          <w:noProof/>
          <w:szCs w:val="22"/>
          <w:lang w:val="bg-BG"/>
        </w:rPr>
      </w:pPr>
      <w:r>
        <w:rPr>
          <w:b/>
          <w:noProof/>
          <w:szCs w:val="22"/>
          <w:lang w:val="bg-BG"/>
        </w:rPr>
        <w:t>Шофиране и работа с машини</w:t>
      </w:r>
    </w:p>
    <w:p w:rsidR="009127D5" w:rsidRDefault="009127D5">
      <w:pPr>
        <w:tabs>
          <w:tab w:val="clear" w:pos="567"/>
        </w:tabs>
        <w:spacing w:line="240" w:lineRule="auto"/>
        <w:rPr>
          <w:szCs w:val="22"/>
          <w:lang w:val="bg-BG"/>
        </w:rPr>
      </w:pPr>
      <w:r>
        <w:rPr>
          <w:szCs w:val="22"/>
          <w:lang w:val="bg-BG"/>
        </w:rPr>
        <w:t>Способността да се концентрирате и реагирате може да бъде намалена, ако имате хипогликемия. Моля, имайте предвид всичко това при всички ситуации, които могат да изложат Вас и останалите на риск (напр. шофиране или работа с машини). Трябва да се свържете с Вашия лекар относно уместността да шофирате, ако имате:</w:t>
      </w:r>
    </w:p>
    <w:p w:rsidR="009127D5" w:rsidRDefault="009127D5">
      <w:pPr>
        <w:tabs>
          <w:tab w:val="clear" w:pos="567"/>
        </w:tabs>
        <w:spacing w:line="240" w:lineRule="auto"/>
        <w:rPr>
          <w:szCs w:val="22"/>
          <w:lang w:val="bg-BG"/>
        </w:rPr>
      </w:pPr>
      <w:r>
        <w:rPr>
          <w:rFonts w:eastAsia="Arial Unicode MS" w:cs="Arial Unicode MS" w:hint="eastAsia"/>
          <w:szCs w:val="22"/>
          <w:lang w:val="bg-BG"/>
        </w:rPr>
        <w:sym w:font="Symbol" w:char="F0B7"/>
      </w:r>
      <w:r>
        <w:rPr>
          <w:rFonts w:eastAsia="Arial Unicode MS" w:cs="Arial Unicode MS"/>
          <w:szCs w:val="22"/>
          <w:lang w:val="bg-BG"/>
        </w:rPr>
        <w:tab/>
      </w:r>
      <w:r>
        <w:rPr>
          <w:szCs w:val="22"/>
          <w:lang w:val="bg-BG"/>
        </w:rPr>
        <w:t>чести епизоди на хипогликемия</w:t>
      </w:r>
    </w:p>
    <w:p w:rsidR="009127D5" w:rsidRDefault="009127D5">
      <w:pPr>
        <w:tabs>
          <w:tab w:val="clear" w:pos="567"/>
        </w:tabs>
        <w:spacing w:line="240" w:lineRule="auto"/>
        <w:rPr>
          <w:szCs w:val="22"/>
          <w:lang w:val="bg-BG"/>
        </w:rPr>
      </w:pPr>
      <w:r>
        <w:rPr>
          <w:szCs w:val="22"/>
          <w:lang w:val="bg-BG"/>
        </w:rPr>
        <w:sym w:font="Symbol" w:char="F0B7"/>
      </w:r>
      <w:r>
        <w:rPr>
          <w:szCs w:val="22"/>
          <w:lang w:val="bg-BG"/>
        </w:rPr>
        <w:tab/>
        <w:t>отслабени или липса на предупредителни признаци на хипогликемия</w:t>
      </w:r>
    </w:p>
    <w:p w:rsidR="009127D5" w:rsidRDefault="009127D5" w:rsidP="003D2EFA">
      <w:pPr>
        <w:tabs>
          <w:tab w:val="clear" w:pos="567"/>
        </w:tabs>
        <w:spacing w:line="240" w:lineRule="auto"/>
        <w:rPr>
          <w:szCs w:val="22"/>
          <w:lang w:val="bg-BG"/>
        </w:rPr>
      </w:pPr>
    </w:p>
    <w:p w:rsidR="00F3517A" w:rsidRPr="004C2189" w:rsidRDefault="00F3517A" w:rsidP="00F3517A">
      <w:pPr>
        <w:numPr>
          <w:ilvl w:val="12"/>
          <w:numId w:val="0"/>
        </w:numPr>
        <w:tabs>
          <w:tab w:val="clear" w:pos="567"/>
        </w:tabs>
        <w:spacing w:line="240" w:lineRule="auto"/>
        <w:ind w:right="-2"/>
        <w:rPr>
          <w:b/>
          <w:noProof/>
          <w:lang w:val="ru-RU"/>
        </w:rPr>
      </w:pPr>
      <w:r w:rsidRPr="00D54714">
        <w:rPr>
          <w:b/>
          <w:noProof/>
        </w:rPr>
        <w:t>Humalog</w:t>
      </w:r>
      <w:r w:rsidR="00A35FBB" w:rsidRPr="0028363F">
        <w:rPr>
          <w:b/>
          <w:noProof/>
          <w:lang w:val="bg-BG"/>
        </w:rPr>
        <w:t xml:space="preserve"> </w:t>
      </w:r>
      <w:bookmarkStart w:id="22" w:name="_Hlk48253587"/>
      <w:r w:rsidR="00A35FBB" w:rsidRPr="008B7D3E">
        <w:rPr>
          <w:b/>
          <w:bCs/>
          <w:noProof/>
          <w:lang w:val="bg-BG"/>
        </w:rPr>
        <w:t>съдържа натрий</w:t>
      </w:r>
      <w:bookmarkEnd w:id="22"/>
    </w:p>
    <w:p w:rsidR="00F3517A" w:rsidRDefault="00F3517A" w:rsidP="00F3517A">
      <w:pPr>
        <w:rPr>
          <w:szCs w:val="22"/>
          <w:lang w:val="bg-BG"/>
        </w:rPr>
      </w:pPr>
      <w:r w:rsidRPr="00B000EF">
        <w:rPr>
          <w:szCs w:val="22"/>
          <w:lang w:val="bg-BG"/>
        </w:rPr>
        <w:t>То</w:t>
      </w:r>
      <w:r>
        <w:rPr>
          <w:szCs w:val="22"/>
          <w:lang w:val="bg-BG"/>
        </w:rPr>
        <w:t>ва</w:t>
      </w:r>
      <w:r w:rsidRPr="00B000EF">
        <w:rPr>
          <w:szCs w:val="22"/>
          <w:lang w:val="bg-BG"/>
        </w:rPr>
        <w:t xml:space="preserve"> лекарств</w:t>
      </w:r>
      <w:r>
        <w:rPr>
          <w:szCs w:val="22"/>
          <w:lang w:val="bg-BG"/>
        </w:rPr>
        <w:t>о</w:t>
      </w:r>
      <w:r w:rsidRPr="00B000EF">
        <w:rPr>
          <w:szCs w:val="22"/>
          <w:lang w:val="bg-BG"/>
        </w:rPr>
        <w:t xml:space="preserve"> съдържа по-малко от 1 mmol натрий (23 mg) на доза, т.е. практически „не съдържа натрий”.</w:t>
      </w:r>
    </w:p>
    <w:p w:rsidR="009127D5" w:rsidRDefault="009127D5">
      <w:pPr>
        <w:numPr>
          <w:ilvl w:val="12"/>
          <w:numId w:val="0"/>
        </w:numPr>
        <w:tabs>
          <w:tab w:val="clear" w:pos="567"/>
        </w:tabs>
        <w:spacing w:line="240" w:lineRule="auto"/>
        <w:ind w:left="567" w:right="-2" w:hanging="567"/>
        <w:outlineLvl w:val="0"/>
        <w:rPr>
          <w:noProof/>
          <w:szCs w:val="22"/>
          <w:lang w:val="bg-BG"/>
        </w:rPr>
      </w:pPr>
    </w:p>
    <w:p w:rsidR="00F3517A" w:rsidRDefault="00F3517A">
      <w:pPr>
        <w:numPr>
          <w:ilvl w:val="12"/>
          <w:numId w:val="0"/>
        </w:numPr>
        <w:tabs>
          <w:tab w:val="clear" w:pos="567"/>
        </w:tabs>
        <w:spacing w:line="240" w:lineRule="auto"/>
        <w:ind w:left="567" w:right="-2" w:hanging="567"/>
        <w:outlineLvl w:val="0"/>
        <w:rPr>
          <w:noProof/>
          <w:szCs w:val="22"/>
          <w:lang w:val="bg-BG"/>
        </w:rPr>
      </w:pPr>
    </w:p>
    <w:p w:rsidR="009127D5" w:rsidRDefault="003D2EFA" w:rsidP="00952701">
      <w:pPr>
        <w:keepNext/>
        <w:tabs>
          <w:tab w:val="clear" w:pos="567"/>
        </w:tabs>
        <w:spacing w:line="240" w:lineRule="auto"/>
        <w:rPr>
          <w:b/>
          <w:noProof/>
          <w:szCs w:val="22"/>
          <w:lang w:val="bg-BG"/>
        </w:rPr>
      </w:pPr>
      <w:r>
        <w:rPr>
          <w:b/>
          <w:noProof/>
          <w:szCs w:val="22"/>
          <w:lang w:val="bg-BG"/>
        </w:rPr>
        <w:t>3.</w:t>
      </w:r>
      <w:r>
        <w:rPr>
          <w:b/>
          <w:noProof/>
          <w:szCs w:val="22"/>
          <w:lang w:val="bg-BG"/>
        </w:rPr>
        <w:tab/>
      </w:r>
      <w:r w:rsidR="009127D5">
        <w:rPr>
          <w:b/>
          <w:noProof/>
          <w:szCs w:val="22"/>
          <w:lang w:val="bg-BG"/>
        </w:rPr>
        <w:t>К</w:t>
      </w:r>
      <w:r w:rsidR="00952701" w:rsidRPr="002A32DA">
        <w:rPr>
          <w:b/>
          <w:noProof/>
          <w:szCs w:val="22"/>
          <w:lang w:val="ru-RU"/>
        </w:rPr>
        <w:t>ак да</w:t>
      </w:r>
      <w:r w:rsidR="00952701">
        <w:rPr>
          <w:b/>
          <w:noProof/>
          <w:szCs w:val="22"/>
          <w:lang w:val="bg-BG"/>
        </w:rPr>
        <w:t xml:space="preserve"> </w:t>
      </w:r>
      <w:r w:rsidR="00952701" w:rsidRPr="002A32DA">
        <w:rPr>
          <w:b/>
          <w:noProof/>
          <w:szCs w:val="22"/>
          <w:lang w:val="ru-RU"/>
        </w:rPr>
        <w:t>използвате</w:t>
      </w:r>
      <w:r w:rsidR="00952701">
        <w:rPr>
          <w:b/>
          <w:noProof/>
          <w:szCs w:val="22"/>
          <w:lang w:val="bg-BG"/>
        </w:rPr>
        <w:t xml:space="preserve"> </w:t>
      </w:r>
      <w:r w:rsidR="00952701">
        <w:rPr>
          <w:b/>
          <w:lang w:val="bg-BG"/>
        </w:rPr>
        <w:t xml:space="preserve">Humalog </w:t>
      </w:r>
      <w:r w:rsidR="00952701">
        <w:rPr>
          <w:b/>
          <w:szCs w:val="22"/>
          <w:lang w:val="bg-BG"/>
        </w:rPr>
        <w:t>Mix50</w:t>
      </w:r>
    </w:p>
    <w:p w:rsidR="009127D5" w:rsidRDefault="009127D5" w:rsidP="0065613D">
      <w:pPr>
        <w:keepNext/>
        <w:tabs>
          <w:tab w:val="clear" w:pos="567"/>
        </w:tabs>
        <w:spacing w:line="240" w:lineRule="auto"/>
        <w:rPr>
          <w:noProof/>
          <w:szCs w:val="22"/>
          <w:lang w:val="bg-BG"/>
        </w:rPr>
      </w:pPr>
    </w:p>
    <w:p w:rsidR="009127D5" w:rsidRDefault="009127D5">
      <w:pPr>
        <w:numPr>
          <w:ilvl w:val="12"/>
          <w:numId w:val="0"/>
        </w:numPr>
        <w:tabs>
          <w:tab w:val="clear" w:pos="567"/>
        </w:tabs>
        <w:spacing w:line="240" w:lineRule="auto"/>
        <w:ind w:right="-2"/>
        <w:rPr>
          <w:b/>
          <w:noProof/>
          <w:szCs w:val="22"/>
          <w:lang w:val="bg-BG"/>
        </w:rPr>
      </w:pPr>
      <w:r>
        <w:rPr>
          <w:b/>
          <w:noProof/>
          <w:szCs w:val="22"/>
          <w:lang w:val="bg-BG"/>
        </w:rPr>
        <w:t>Патроните от 3 </w:t>
      </w:r>
      <w:r>
        <w:rPr>
          <w:b/>
          <w:noProof/>
          <w:szCs w:val="22"/>
          <w:lang w:val="en-US"/>
        </w:rPr>
        <w:t>ml</w:t>
      </w:r>
      <w:r>
        <w:rPr>
          <w:b/>
          <w:noProof/>
          <w:szCs w:val="22"/>
          <w:lang w:val="bg-BG"/>
        </w:rPr>
        <w:t xml:space="preserve"> са за употреба само с писалки </w:t>
      </w:r>
      <w:r w:rsidR="00F261FB">
        <w:rPr>
          <w:b/>
          <w:noProof/>
          <w:szCs w:val="22"/>
          <w:lang w:val="bg-BG"/>
        </w:rPr>
        <w:t>по</w:t>
      </w:r>
      <w:r>
        <w:rPr>
          <w:b/>
          <w:noProof/>
          <w:szCs w:val="22"/>
          <w:lang w:val="bg-BG"/>
        </w:rPr>
        <w:t xml:space="preserve"> 3 </w:t>
      </w:r>
      <w:r>
        <w:rPr>
          <w:b/>
          <w:noProof/>
          <w:szCs w:val="22"/>
          <w:lang w:val="en-US"/>
        </w:rPr>
        <w:t>ml</w:t>
      </w:r>
      <w:r w:rsidR="00A058DB" w:rsidRPr="00A058DB">
        <w:rPr>
          <w:b/>
          <w:lang w:val="bg-BG"/>
        </w:rPr>
        <w:t xml:space="preserve"> </w:t>
      </w:r>
      <w:r w:rsidR="00A058DB">
        <w:rPr>
          <w:b/>
          <w:lang w:val="bg-BG"/>
        </w:rPr>
        <w:t xml:space="preserve">на </w:t>
      </w:r>
      <w:r w:rsidR="00A058DB">
        <w:rPr>
          <w:b/>
        </w:rPr>
        <w:t>Lilly</w:t>
      </w:r>
      <w:r>
        <w:rPr>
          <w:b/>
          <w:noProof/>
          <w:szCs w:val="22"/>
          <w:lang w:val="bg-BG"/>
        </w:rPr>
        <w:t xml:space="preserve">. Те не трябва да се използват с писалки </w:t>
      </w:r>
      <w:r w:rsidR="00F261FB">
        <w:rPr>
          <w:b/>
          <w:noProof/>
          <w:szCs w:val="22"/>
          <w:lang w:val="bg-BG"/>
        </w:rPr>
        <w:t>по</w:t>
      </w:r>
      <w:r>
        <w:rPr>
          <w:b/>
          <w:noProof/>
          <w:szCs w:val="22"/>
          <w:lang w:val="bg-BG"/>
        </w:rPr>
        <w:t xml:space="preserve"> 1,5 </w:t>
      </w:r>
      <w:r>
        <w:rPr>
          <w:b/>
          <w:noProof/>
          <w:szCs w:val="22"/>
          <w:lang w:val="en-US"/>
        </w:rPr>
        <w:t>ml</w:t>
      </w:r>
      <w:r>
        <w:rPr>
          <w:b/>
          <w:noProof/>
          <w:szCs w:val="22"/>
          <w:lang w:val="bg-BG"/>
        </w:rPr>
        <w:t>.</w:t>
      </w:r>
    </w:p>
    <w:p w:rsidR="009127D5" w:rsidRDefault="009127D5">
      <w:pPr>
        <w:widowControl w:val="0"/>
        <w:tabs>
          <w:tab w:val="clear" w:pos="567"/>
        </w:tabs>
        <w:spacing w:line="240" w:lineRule="auto"/>
        <w:ind w:left="567" w:hanging="567"/>
        <w:rPr>
          <w:szCs w:val="22"/>
          <w:highlight w:val="lightGray"/>
          <w:lang w:val="bg-BG"/>
        </w:rPr>
      </w:pPr>
    </w:p>
    <w:p w:rsidR="009127D5" w:rsidRDefault="009127D5">
      <w:pPr>
        <w:numPr>
          <w:ilvl w:val="12"/>
          <w:numId w:val="0"/>
        </w:numPr>
        <w:tabs>
          <w:tab w:val="clear" w:pos="567"/>
        </w:tabs>
        <w:spacing w:line="240" w:lineRule="auto"/>
        <w:ind w:right="-2"/>
        <w:rPr>
          <w:noProof/>
          <w:szCs w:val="22"/>
          <w:lang w:val="bg-BG"/>
        </w:rPr>
      </w:pPr>
      <w:r>
        <w:rPr>
          <w:noProof/>
          <w:szCs w:val="22"/>
          <w:lang w:val="bg-BG"/>
        </w:rPr>
        <w:t>Винаги използвайте Humalog Mix50 точно както Ви е казал Вашия</w:t>
      </w:r>
      <w:r w:rsidR="0006441D">
        <w:rPr>
          <w:noProof/>
          <w:szCs w:val="22"/>
          <w:lang w:val="bg-BG"/>
        </w:rPr>
        <w:t>т</w:t>
      </w:r>
      <w:r>
        <w:rPr>
          <w:noProof/>
          <w:szCs w:val="22"/>
          <w:lang w:val="bg-BG"/>
        </w:rPr>
        <w:t xml:space="preserve"> лекар. Ако не сте сигурни в нещо, попитайте Вашия лекар.</w:t>
      </w:r>
      <w:r w:rsidR="006857B9">
        <w:rPr>
          <w:noProof/>
          <w:szCs w:val="22"/>
          <w:lang w:val="bg-BG"/>
        </w:rPr>
        <w:t xml:space="preserve"> </w:t>
      </w:r>
      <w:r w:rsidR="006857B9" w:rsidRPr="009877BD">
        <w:rPr>
          <w:lang w:val="bg-BG" w:eastAsia="de-DE"/>
        </w:rPr>
        <w:t xml:space="preserve">За да се предотврати възможно пренасяне на болести, всеки патрон трябва да се използва само от </w:t>
      </w:r>
      <w:r w:rsidR="006857B9">
        <w:rPr>
          <w:lang w:val="bg-BG" w:eastAsia="de-DE"/>
        </w:rPr>
        <w:t>Вас</w:t>
      </w:r>
      <w:r w:rsidR="006857B9" w:rsidRPr="009877BD">
        <w:rPr>
          <w:lang w:val="bg-BG" w:eastAsia="de-DE"/>
        </w:rPr>
        <w:t xml:space="preserve">, </w:t>
      </w:r>
      <w:r w:rsidR="005B4585">
        <w:rPr>
          <w:lang w:val="bg-BG" w:eastAsia="de-DE"/>
        </w:rPr>
        <w:t>дори</w:t>
      </w:r>
      <w:r w:rsidR="003961A5">
        <w:rPr>
          <w:lang w:val="bg-BG" w:eastAsia="de-DE"/>
        </w:rPr>
        <w:t xml:space="preserve"> и</w:t>
      </w:r>
      <w:r w:rsidR="006857B9" w:rsidRPr="009877BD">
        <w:rPr>
          <w:lang w:val="bg-BG" w:eastAsia="de-DE"/>
        </w:rPr>
        <w:t xml:space="preserve"> ако иглата на </w:t>
      </w:r>
      <w:r w:rsidR="00CF10BF">
        <w:rPr>
          <w:lang w:val="bg-BG" w:eastAsia="de-DE"/>
        </w:rPr>
        <w:t>инсулиновата писалка</w:t>
      </w:r>
      <w:r w:rsidR="006857B9" w:rsidRPr="009877BD">
        <w:rPr>
          <w:lang w:val="bg-BG" w:eastAsia="de-DE"/>
        </w:rPr>
        <w:t xml:space="preserve"> е сменена.</w:t>
      </w:r>
    </w:p>
    <w:p w:rsidR="009127D5" w:rsidRDefault="009127D5">
      <w:pPr>
        <w:numPr>
          <w:ilvl w:val="12"/>
          <w:numId w:val="0"/>
        </w:numPr>
        <w:tabs>
          <w:tab w:val="clear" w:pos="567"/>
        </w:tabs>
        <w:spacing w:line="240" w:lineRule="auto"/>
        <w:ind w:right="-2"/>
        <w:rPr>
          <w:noProof/>
          <w:szCs w:val="22"/>
          <w:lang w:val="bg-BG"/>
        </w:rPr>
      </w:pPr>
    </w:p>
    <w:p w:rsidR="009127D5" w:rsidRDefault="009127D5" w:rsidP="0065613D">
      <w:pPr>
        <w:keepNext/>
        <w:numPr>
          <w:ilvl w:val="12"/>
          <w:numId w:val="0"/>
        </w:numPr>
        <w:tabs>
          <w:tab w:val="clear" w:pos="567"/>
        </w:tabs>
        <w:spacing w:line="240" w:lineRule="auto"/>
        <w:rPr>
          <w:b/>
          <w:noProof/>
          <w:szCs w:val="22"/>
          <w:lang w:val="bg-BG"/>
        </w:rPr>
      </w:pPr>
      <w:r>
        <w:rPr>
          <w:b/>
          <w:noProof/>
          <w:szCs w:val="22"/>
          <w:lang w:val="bg-BG"/>
        </w:rPr>
        <w:t>Доз</w:t>
      </w:r>
      <w:r w:rsidR="003E7CF4">
        <w:rPr>
          <w:b/>
          <w:noProof/>
          <w:szCs w:val="22"/>
          <w:lang w:val="bg-BG"/>
        </w:rPr>
        <w:t>а</w:t>
      </w:r>
    </w:p>
    <w:p w:rsidR="009127D5" w:rsidRDefault="009127D5">
      <w:pPr>
        <w:tabs>
          <w:tab w:val="clear" w:pos="567"/>
        </w:tabs>
        <w:spacing w:line="240" w:lineRule="auto"/>
        <w:ind w:left="540" w:hanging="540"/>
        <w:rPr>
          <w:szCs w:val="22"/>
          <w:lang w:val="bg-BG"/>
        </w:rPr>
      </w:pPr>
      <w:r>
        <w:rPr>
          <w:szCs w:val="22"/>
          <w:lang w:val="bg-BG"/>
        </w:rPr>
        <w:sym w:font="Symbol" w:char="F0B7"/>
      </w:r>
      <w:r>
        <w:rPr>
          <w:szCs w:val="22"/>
          <w:lang w:val="bg-BG"/>
        </w:rPr>
        <w:tab/>
        <w:t>Обикновено трябва да инжектирате Humalog Mix50 15</w:t>
      </w:r>
      <w:r>
        <w:rPr>
          <w:szCs w:val="22"/>
          <w:lang w:val="en-US"/>
        </w:rPr>
        <w:t> </w:t>
      </w:r>
      <w:r>
        <w:rPr>
          <w:szCs w:val="22"/>
          <w:lang w:val="bg-BG"/>
        </w:rPr>
        <w:t>минути преди ядене. Ако е необходимо може да го инжектирате веднага след хранене. Но Вашият лекар ще Ви каже точно колко да прилагате, кога да го прилагате и колко често. Тези указания са само за Вас. Следвайте ги точно и посещавайте Вашата диабетна клиника редовно.</w:t>
      </w:r>
    </w:p>
    <w:p w:rsidR="009127D5" w:rsidRDefault="009127D5">
      <w:pPr>
        <w:tabs>
          <w:tab w:val="clear" w:pos="567"/>
        </w:tabs>
        <w:spacing w:line="240" w:lineRule="auto"/>
        <w:ind w:left="540" w:hanging="540"/>
        <w:rPr>
          <w:szCs w:val="22"/>
          <w:lang w:val="bg-BG"/>
        </w:rPr>
      </w:pPr>
      <w:r>
        <w:rPr>
          <w:szCs w:val="22"/>
          <w:lang w:val="bg-BG"/>
        </w:rPr>
        <w:sym w:font="Symbol" w:char="F0B7"/>
      </w:r>
      <w:r>
        <w:rPr>
          <w:szCs w:val="22"/>
          <w:lang w:val="bg-BG"/>
        </w:rPr>
        <w:tab/>
        <w:t xml:space="preserve">Ако промените вида инсулин, който използвате (например преминаване от човешки или животински инсулин на </w:t>
      </w:r>
      <w:r>
        <w:rPr>
          <w:szCs w:val="22"/>
        </w:rPr>
        <w:t>Humalog</w:t>
      </w:r>
      <w:r>
        <w:rPr>
          <w:szCs w:val="22"/>
          <w:lang w:val="bg-BG"/>
        </w:rPr>
        <w:t>-ов продукт), може би ще трябва да приемате повече или по</w:t>
      </w:r>
      <w:r>
        <w:rPr>
          <w:szCs w:val="22"/>
          <w:lang w:val="bg-BG"/>
        </w:rPr>
        <w:noBreakHyphen/>
        <w:t>малко отколкото преди. Това може да бъде само за първата инжекция или може да бъде постепена промяна за няколко седмици или месеци.</w:t>
      </w:r>
    </w:p>
    <w:p w:rsidR="009127D5" w:rsidRDefault="009127D5">
      <w:pPr>
        <w:numPr>
          <w:ilvl w:val="12"/>
          <w:numId w:val="0"/>
        </w:numPr>
        <w:tabs>
          <w:tab w:val="clear" w:pos="567"/>
        </w:tabs>
        <w:spacing w:line="240" w:lineRule="auto"/>
        <w:ind w:left="567" w:right="113" w:hanging="567"/>
        <w:rPr>
          <w:szCs w:val="22"/>
          <w:lang w:val="bg-BG"/>
        </w:rPr>
      </w:pPr>
      <w:r>
        <w:rPr>
          <w:szCs w:val="22"/>
          <w:lang w:val="bg-BG"/>
        </w:rPr>
        <w:sym w:font="Symbol" w:char="F0B7"/>
      </w:r>
      <w:r>
        <w:rPr>
          <w:szCs w:val="22"/>
          <w:lang w:val="bg-BG"/>
        </w:rPr>
        <w:tab/>
        <w:t>Инжектирайте Humalog Mix50 подкожно. Не трябва да го прилагате по друг начин. При никакви обстоятелства Humalog Mix50 не трябва да се прилага интравенозно.</w:t>
      </w:r>
    </w:p>
    <w:p w:rsidR="009127D5" w:rsidRDefault="009127D5">
      <w:pPr>
        <w:tabs>
          <w:tab w:val="clear" w:pos="567"/>
        </w:tabs>
        <w:spacing w:line="240" w:lineRule="auto"/>
        <w:ind w:right="113"/>
        <w:rPr>
          <w:bCs/>
          <w:szCs w:val="22"/>
          <w:highlight w:val="lightGray"/>
          <w:lang w:val="bg-BG"/>
        </w:rPr>
      </w:pPr>
    </w:p>
    <w:p w:rsidR="009127D5" w:rsidRDefault="009127D5" w:rsidP="0065613D">
      <w:pPr>
        <w:keepNext/>
        <w:numPr>
          <w:ilvl w:val="12"/>
          <w:numId w:val="0"/>
        </w:numPr>
        <w:tabs>
          <w:tab w:val="clear" w:pos="567"/>
        </w:tabs>
        <w:spacing w:line="240" w:lineRule="auto"/>
        <w:rPr>
          <w:b/>
          <w:szCs w:val="22"/>
          <w:lang w:val="bg-BG"/>
        </w:rPr>
      </w:pPr>
      <w:r>
        <w:rPr>
          <w:b/>
          <w:szCs w:val="22"/>
          <w:lang w:val="bg-BG"/>
        </w:rPr>
        <w:t>Приготвяне на Humalog Mix50</w:t>
      </w:r>
    </w:p>
    <w:p w:rsidR="009127D5" w:rsidRDefault="009127D5" w:rsidP="00323594">
      <w:pPr>
        <w:numPr>
          <w:ilvl w:val="0"/>
          <w:numId w:val="15"/>
        </w:numPr>
        <w:tabs>
          <w:tab w:val="clear" w:pos="567"/>
          <w:tab w:val="clear" w:pos="720"/>
        </w:tabs>
        <w:spacing w:line="240" w:lineRule="auto"/>
        <w:ind w:left="567" w:hanging="567"/>
        <w:rPr>
          <w:szCs w:val="22"/>
          <w:lang w:val="bg-BG"/>
        </w:rPr>
      </w:pPr>
      <w:r>
        <w:rPr>
          <w:szCs w:val="22"/>
          <w:lang w:val="bg-BG"/>
        </w:rPr>
        <w:t>Преди употреба патроните Humalog Mix50 трябва да се потъркалят между дланите на ръцете и да се завъртат на 180</w:t>
      </w:r>
      <w:r>
        <w:rPr>
          <w:szCs w:val="22"/>
          <w:lang w:val="bg-BG"/>
        </w:rPr>
        <w:sym w:font="Symbol" w:char="F0B0"/>
      </w:r>
      <w:r>
        <w:rPr>
          <w:szCs w:val="22"/>
          <w:lang w:val="bg-BG"/>
        </w:rPr>
        <w:t xml:space="preserve"> десет пъти, за да може инсулинът да се размеси така, че да стане равномерно мътен или с цвят на мляко. Ако не стане такъв, повторете по-горната процедура, докато съдържимото не се размеси. Патроните съдържат малко стъклено топче за подпомагане на размесването. Да не се разклаща грубо, тъй като това може да доведе до образуване на пяна, която ще попречи на правилното измерване на дозата. Патроните трябва да се проверяват често и не трябва да се използуват, ако има бучки или ако по стените или дъното им има твърди бели частици, придавайки им вид на заскрежени. Проверявайте всеки път преди да се инжектирате.</w:t>
      </w:r>
    </w:p>
    <w:p w:rsidR="009127D5" w:rsidRDefault="009127D5">
      <w:pPr>
        <w:numPr>
          <w:ilvl w:val="12"/>
          <w:numId w:val="0"/>
        </w:numPr>
        <w:tabs>
          <w:tab w:val="clear" w:pos="567"/>
        </w:tabs>
        <w:spacing w:line="240" w:lineRule="auto"/>
        <w:ind w:left="567" w:right="-2" w:hanging="567"/>
        <w:rPr>
          <w:noProof/>
          <w:szCs w:val="22"/>
          <w:lang w:val="bg-BG"/>
        </w:rPr>
      </w:pPr>
    </w:p>
    <w:p w:rsidR="009127D5" w:rsidRPr="00FE78F4" w:rsidRDefault="009127D5" w:rsidP="0065613D">
      <w:pPr>
        <w:keepNext/>
        <w:numPr>
          <w:ilvl w:val="12"/>
          <w:numId w:val="0"/>
        </w:numPr>
        <w:tabs>
          <w:tab w:val="clear" w:pos="567"/>
        </w:tabs>
        <w:spacing w:line="240" w:lineRule="auto"/>
        <w:rPr>
          <w:b/>
          <w:lang w:val="bg-BG"/>
        </w:rPr>
      </w:pPr>
      <w:r>
        <w:rPr>
          <w:b/>
        </w:rPr>
        <w:t>Приготвяне на писалката за употреба</w:t>
      </w:r>
    </w:p>
    <w:p w:rsidR="009127D5" w:rsidRDefault="009127D5">
      <w:pPr>
        <w:tabs>
          <w:tab w:val="clear" w:pos="567"/>
        </w:tabs>
        <w:spacing w:line="240" w:lineRule="auto"/>
        <w:ind w:left="540" w:hanging="540"/>
        <w:rPr>
          <w:lang w:val="bg-BG"/>
        </w:rPr>
      </w:pPr>
      <w:r>
        <w:rPr>
          <w:lang w:val="bg-BG"/>
        </w:rPr>
        <w:sym w:font="Symbol" w:char="F0B7"/>
      </w:r>
      <w:r>
        <w:rPr>
          <w:lang w:val="bg-BG"/>
        </w:rPr>
        <w:tab/>
        <w:t>Първо си измийте ръцете. Дезинфекцирайте гумената мембрана на патрона.</w:t>
      </w:r>
    </w:p>
    <w:p w:rsidR="009127D5" w:rsidRDefault="009127D5">
      <w:pPr>
        <w:tabs>
          <w:tab w:val="clear" w:pos="567"/>
        </w:tabs>
        <w:spacing w:line="240" w:lineRule="auto"/>
        <w:ind w:left="540" w:hanging="540"/>
        <w:rPr>
          <w:b/>
          <w:lang w:val="bg-BG"/>
        </w:rPr>
      </w:pPr>
      <w:r>
        <w:rPr>
          <w:lang w:val="bg-BG"/>
        </w:rPr>
        <w:sym w:font="Symbol" w:char="F0B7"/>
      </w:r>
      <w:r>
        <w:rPr>
          <w:lang w:val="bg-BG"/>
        </w:rPr>
        <w:tab/>
      </w:r>
      <w:r>
        <w:rPr>
          <w:b/>
          <w:lang w:val="bg-BG"/>
        </w:rPr>
        <w:t xml:space="preserve">Трябва да ползвате Humalog Mix50 патрони само </w:t>
      </w:r>
      <w:r w:rsidR="00A058DB">
        <w:rPr>
          <w:b/>
          <w:lang w:val="bg-BG"/>
        </w:rPr>
        <w:t xml:space="preserve">с инсулинови писалки на </w:t>
      </w:r>
      <w:r w:rsidR="00A058DB">
        <w:rPr>
          <w:b/>
        </w:rPr>
        <w:t>Lilly</w:t>
      </w:r>
      <w:r>
        <w:rPr>
          <w:b/>
          <w:lang w:val="bg-BG"/>
        </w:rPr>
        <w:t xml:space="preserve">. Моля Ви, уверете се, че </w:t>
      </w:r>
      <w:r>
        <w:rPr>
          <w:b/>
          <w:lang w:val="en-US"/>
        </w:rPr>
        <w:t>Humalog</w:t>
      </w:r>
      <w:r>
        <w:rPr>
          <w:b/>
          <w:lang w:val="bg-BG"/>
        </w:rPr>
        <w:t xml:space="preserve"> или </w:t>
      </w:r>
      <w:r>
        <w:rPr>
          <w:b/>
        </w:rPr>
        <w:t>Lilly</w:t>
      </w:r>
      <w:r>
        <w:rPr>
          <w:b/>
          <w:lang w:val="bg-BG"/>
        </w:rPr>
        <w:t xml:space="preserve"> патроните са упоменати в листовката, придружаваща Вашата писалка. Патроните от 3 </w:t>
      </w:r>
      <w:r>
        <w:rPr>
          <w:b/>
          <w:lang w:val="en-US"/>
        </w:rPr>
        <w:t>ml</w:t>
      </w:r>
      <w:r>
        <w:rPr>
          <w:b/>
          <w:lang w:val="bg-BG"/>
        </w:rPr>
        <w:t xml:space="preserve"> са пригодни само за писалки </w:t>
      </w:r>
      <w:r w:rsidR="00F261FB">
        <w:rPr>
          <w:b/>
          <w:lang w:val="bg-BG"/>
        </w:rPr>
        <w:t>по</w:t>
      </w:r>
      <w:r>
        <w:rPr>
          <w:b/>
          <w:lang w:val="bg-BG"/>
        </w:rPr>
        <w:t xml:space="preserve"> 3 </w:t>
      </w:r>
      <w:r>
        <w:rPr>
          <w:b/>
          <w:lang w:val="en-US"/>
        </w:rPr>
        <w:t>ml</w:t>
      </w:r>
      <w:r>
        <w:rPr>
          <w:b/>
          <w:lang w:val="bg-BG"/>
        </w:rPr>
        <w:t>.</w:t>
      </w:r>
    </w:p>
    <w:p w:rsidR="009127D5" w:rsidRDefault="009127D5">
      <w:pPr>
        <w:tabs>
          <w:tab w:val="clear" w:pos="567"/>
        </w:tabs>
        <w:spacing w:line="240" w:lineRule="auto"/>
        <w:ind w:left="540" w:hanging="540"/>
        <w:rPr>
          <w:lang w:val="bg-BG"/>
        </w:rPr>
      </w:pPr>
      <w:r>
        <w:rPr>
          <w:lang w:val="bg-BG"/>
        </w:rPr>
        <w:sym w:font="Symbol" w:char="F0B7"/>
      </w:r>
      <w:r>
        <w:rPr>
          <w:lang w:val="bg-BG"/>
        </w:rPr>
        <w:tab/>
        <w:t>Следвайте указанията, които придружават писалката. Поставете патрона в писалката.</w:t>
      </w:r>
    </w:p>
    <w:p w:rsidR="009127D5" w:rsidRDefault="009127D5">
      <w:pPr>
        <w:tabs>
          <w:tab w:val="clear" w:pos="567"/>
        </w:tabs>
        <w:spacing w:line="240" w:lineRule="auto"/>
        <w:ind w:left="540" w:hanging="540"/>
        <w:rPr>
          <w:lang w:val="bg-BG"/>
        </w:rPr>
      </w:pPr>
      <w:r>
        <w:rPr>
          <w:lang w:val="bg-BG"/>
        </w:rPr>
        <w:sym w:font="Symbol" w:char="F0B7"/>
      </w:r>
      <w:r>
        <w:rPr>
          <w:lang w:val="bg-BG"/>
        </w:rPr>
        <w:tab/>
        <w:t>Нагласете дозата на 1 или 2 единици. След това хванете писалката с иглата нагоре и почукайте писалката така, че всякакви мехурчета да изплуват на върха. Като продължавате да държите писалката все още нагоре, натиснете инжекционния механизъм. Правете това, докато не излезе капка Humalog Mix50 от иглата. Може да има все още останали няколко малки въздушни мехурчета в писалката. Те са безвредни, но ако въздушните мехурчета са твърде големи, то това може да направи дозата за инжектиране по</w:t>
      </w:r>
      <w:r>
        <w:rPr>
          <w:lang w:val="bg-BG"/>
        </w:rPr>
        <w:noBreakHyphen/>
        <w:t>малко точна.</w:t>
      </w:r>
    </w:p>
    <w:p w:rsidR="009127D5" w:rsidRDefault="009127D5">
      <w:pPr>
        <w:numPr>
          <w:ilvl w:val="12"/>
          <w:numId w:val="0"/>
        </w:numPr>
        <w:tabs>
          <w:tab w:val="clear" w:pos="567"/>
        </w:tabs>
        <w:spacing w:line="240" w:lineRule="auto"/>
        <w:ind w:right="11"/>
        <w:rPr>
          <w:b/>
          <w:lang w:val="bg-BG"/>
        </w:rPr>
      </w:pPr>
    </w:p>
    <w:p w:rsidR="009127D5" w:rsidRDefault="009127D5" w:rsidP="0065613D">
      <w:pPr>
        <w:keepNext/>
        <w:numPr>
          <w:ilvl w:val="12"/>
          <w:numId w:val="0"/>
        </w:numPr>
        <w:tabs>
          <w:tab w:val="clear" w:pos="567"/>
        </w:tabs>
        <w:spacing w:line="240" w:lineRule="auto"/>
        <w:rPr>
          <w:b/>
          <w:lang w:val="bg-BG"/>
        </w:rPr>
      </w:pPr>
      <w:r>
        <w:rPr>
          <w:b/>
          <w:lang w:val="bg-BG"/>
        </w:rPr>
        <w:t>Инжектиране на Humalog Mix50</w:t>
      </w:r>
    </w:p>
    <w:p w:rsidR="009127D5" w:rsidRPr="00404B7E" w:rsidRDefault="009127D5" w:rsidP="00827B59">
      <w:pPr>
        <w:numPr>
          <w:ilvl w:val="0"/>
          <w:numId w:val="1"/>
        </w:numPr>
        <w:tabs>
          <w:tab w:val="clear" w:pos="567"/>
        </w:tabs>
        <w:spacing w:line="240" w:lineRule="auto"/>
        <w:ind w:left="567" w:right="11" w:hanging="567"/>
        <w:rPr>
          <w:lang w:val="bg-BG"/>
        </w:rPr>
      </w:pPr>
      <w:r w:rsidRPr="00827B59">
        <w:rPr>
          <w:lang w:val="bg-BG"/>
        </w:rPr>
        <w:t xml:space="preserve">Преди да направите инжекцията, почистете кожата </w:t>
      </w:r>
      <w:r w:rsidRPr="00827B59">
        <w:rPr>
          <w:i/>
          <w:lang w:val="bg-BG"/>
        </w:rPr>
        <w:t xml:space="preserve">, </w:t>
      </w:r>
      <w:r w:rsidRPr="00827B59">
        <w:rPr>
          <w:lang w:val="bg-BG"/>
        </w:rPr>
        <w:t>както са Ви инструктирали. Инжектирайте подкожно, както Ви е казано. Да не се инжектира директно във вена. След Вашата инжекция оставете иглата в кожата за 5 секунди, за</w:t>
      </w:r>
      <w:r w:rsidRPr="00DD13D6">
        <w:rPr>
          <w:lang w:val="bg-BG"/>
        </w:rPr>
        <w:t xml:space="preserve"> да се уверите, че сте приели цялата доза. Не разтривайте мястото, където току що сте направили инжекцията. Убедете се, че сте се инжектирали на поне на половин инч (1</w:t>
      </w:r>
      <w:r w:rsidRPr="004D6732">
        <w:rPr>
          <w:lang w:val="en-US"/>
        </w:rPr>
        <w:t>cm</w:t>
      </w:r>
      <w:r w:rsidRPr="004D6732">
        <w:rPr>
          <w:lang w:val="bg-BG"/>
        </w:rPr>
        <w:t>) от мястото на последната инжекция, и че</w:t>
      </w:r>
      <w:r w:rsidRPr="00404B7E">
        <w:rPr>
          <w:lang w:val="bg-BG"/>
        </w:rPr>
        <w:t xml:space="preserve"> </w:t>
      </w:r>
      <w:r w:rsidR="00936F1A">
        <w:rPr>
          <w:szCs w:val="22"/>
          <w:lang w:val="bg-BG"/>
        </w:rPr>
        <w:t>„редувате”</w:t>
      </w:r>
      <w:r w:rsidR="00936F1A" w:rsidRPr="00225504">
        <w:rPr>
          <w:szCs w:val="22"/>
          <w:lang w:val="bg-BG"/>
        </w:rPr>
        <w:t xml:space="preserve"> </w:t>
      </w:r>
      <w:r w:rsidRPr="00404B7E">
        <w:rPr>
          <w:lang w:val="bg-BG"/>
        </w:rPr>
        <w:t xml:space="preserve"> местата на инжектиране, така както сте били обучен.</w:t>
      </w:r>
    </w:p>
    <w:p w:rsidR="009127D5" w:rsidRDefault="009127D5">
      <w:pPr>
        <w:numPr>
          <w:ilvl w:val="12"/>
          <w:numId w:val="0"/>
        </w:numPr>
        <w:tabs>
          <w:tab w:val="clear" w:pos="567"/>
        </w:tabs>
        <w:spacing w:line="240" w:lineRule="auto"/>
        <w:ind w:left="567" w:right="-2" w:hanging="567"/>
        <w:rPr>
          <w:noProof/>
          <w:szCs w:val="22"/>
          <w:lang w:val="bg-BG"/>
        </w:rPr>
      </w:pPr>
    </w:p>
    <w:p w:rsidR="009127D5" w:rsidRDefault="009127D5" w:rsidP="0065613D">
      <w:pPr>
        <w:keepNext/>
        <w:tabs>
          <w:tab w:val="clear" w:pos="567"/>
        </w:tabs>
        <w:spacing w:line="240" w:lineRule="auto"/>
        <w:rPr>
          <w:b/>
          <w:lang w:val="bg-BG"/>
        </w:rPr>
      </w:pPr>
      <w:r>
        <w:rPr>
          <w:b/>
          <w:lang w:val="bg-BG"/>
        </w:rPr>
        <w:t>След инжектиране</w:t>
      </w:r>
    </w:p>
    <w:p w:rsidR="009127D5" w:rsidRDefault="009127D5" w:rsidP="00FE78F4">
      <w:pPr>
        <w:tabs>
          <w:tab w:val="clear" w:pos="567"/>
        </w:tabs>
        <w:spacing w:line="240" w:lineRule="auto"/>
        <w:ind w:left="540" w:hanging="540"/>
        <w:rPr>
          <w:lang w:val="bg-BG"/>
        </w:rPr>
      </w:pPr>
      <w:r>
        <w:rPr>
          <w:b/>
          <w:lang w:val="bg-BG"/>
        </w:rPr>
        <w:sym w:font="Symbol" w:char="F0B7"/>
      </w:r>
      <w:r>
        <w:rPr>
          <w:b/>
          <w:lang w:val="bg-BG"/>
        </w:rPr>
        <w:tab/>
      </w:r>
      <w:r>
        <w:rPr>
          <w:lang w:val="bg-BG"/>
        </w:rPr>
        <w:t>В момента, в който направите инжекцията извадете иглата от писалката като използвате външната капачка на иглата. Това ще запази Humalog Mix50 стерилен и ще предпази изтичането му. Също така ще възпрепятства влизането на въздух в писалката и запушването на иглата</w:t>
      </w:r>
      <w:r>
        <w:rPr>
          <w:b/>
          <w:lang w:val="bg-BG"/>
        </w:rPr>
        <w:t>. Не предоставяйте Вашите игли на други лица</w:t>
      </w:r>
      <w:r>
        <w:rPr>
          <w:lang w:val="bg-BG"/>
        </w:rPr>
        <w:t xml:space="preserve">. </w:t>
      </w:r>
      <w:r>
        <w:rPr>
          <w:u w:val="single"/>
          <w:lang w:val="bg-BG"/>
        </w:rPr>
        <w:t>Не предоставяйте Вашата писалка на други лица</w:t>
      </w:r>
      <w:r>
        <w:rPr>
          <w:lang w:val="bg-BG"/>
        </w:rPr>
        <w:t>. Поставете капачката обратно на Вашата писалка.</w:t>
      </w:r>
      <w:r w:rsidR="00AA12EB" w:rsidRPr="00AA12EB">
        <w:rPr>
          <w:lang w:val="bg-BG"/>
        </w:rPr>
        <w:t xml:space="preserve"> </w:t>
      </w:r>
      <w:r w:rsidR="00AA12EB">
        <w:rPr>
          <w:lang w:val="bg-BG"/>
        </w:rPr>
        <w:t>Оставете патрона в писалката.</w:t>
      </w:r>
    </w:p>
    <w:p w:rsidR="009127D5" w:rsidRDefault="009127D5">
      <w:pPr>
        <w:tabs>
          <w:tab w:val="clear" w:pos="567"/>
        </w:tabs>
        <w:spacing w:line="240" w:lineRule="auto"/>
        <w:jc w:val="both"/>
        <w:rPr>
          <w:b/>
          <w:lang w:val="bg-BG"/>
        </w:rPr>
      </w:pPr>
    </w:p>
    <w:p w:rsidR="009127D5" w:rsidRDefault="009127D5" w:rsidP="0065613D">
      <w:pPr>
        <w:keepNext/>
        <w:tabs>
          <w:tab w:val="clear" w:pos="567"/>
        </w:tabs>
        <w:spacing w:line="240" w:lineRule="auto"/>
        <w:rPr>
          <w:b/>
          <w:lang w:val="bg-BG"/>
        </w:rPr>
      </w:pPr>
      <w:r>
        <w:rPr>
          <w:b/>
          <w:lang w:val="bg-BG"/>
        </w:rPr>
        <w:t>По</w:t>
      </w:r>
      <w:r>
        <w:rPr>
          <w:b/>
          <w:lang w:val="bg-BG"/>
        </w:rPr>
        <w:noBreakHyphen/>
        <w:t>нататъшни инжекции</w:t>
      </w:r>
    </w:p>
    <w:p w:rsidR="009127D5" w:rsidRDefault="009127D5" w:rsidP="00AA12EB">
      <w:pPr>
        <w:tabs>
          <w:tab w:val="clear" w:pos="567"/>
        </w:tabs>
        <w:spacing w:line="240" w:lineRule="auto"/>
        <w:ind w:left="540" w:hanging="540"/>
        <w:rPr>
          <w:lang w:val="bg-BG"/>
        </w:rPr>
      </w:pPr>
      <w:r>
        <w:rPr>
          <w:lang w:val="bg-BG"/>
        </w:rPr>
        <w:sym w:font="Symbol" w:char="F0B7"/>
      </w:r>
      <w:r>
        <w:rPr>
          <w:lang w:val="bg-BG"/>
        </w:rPr>
        <w:tab/>
        <w:t>Преди всяка инжекция изберете 1 или 2 единици и натиснете бутона като държите писалката нагоре, докато не излезе капка Humalog Mix50</w:t>
      </w:r>
      <w:r>
        <w:rPr>
          <w:szCs w:val="22"/>
          <w:highlight w:val="lightGray"/>
          <w:lang w:val="bg-BG"/>
        </w:rPr>
        <w:t xml:space="preserve"> </w:t>
      </w:r>
      <w:r>
        <w:rPr>
          <w:lang w:val="bg-BG"/>
        </w:rPr>
        <w:t xml:space="preserve">през иглата. Можете да видите колко Humalog остава като погледнете от градуираната страна на патрона. Разстоянието между отделните чертички е около 20 единици. Ако няма достатъчно количество за Вашата доза сменете патрона. </w:t>
      </w:r>
    </w:p>
    <w:p w:rsidR="009127D5" w:rsidRDefault="009127D5">
      <w:pPr>
        <w:tabs>
          <w:tab w:val="clear" w:pos="567"/>
        </w:tabs>
        <w:spacing w:line="240" w:lineRule="auto"/>
        <w:rPr>
          <w:lang w:val="bg-BG"/>
        </w:rPr>
      </w:pPr>
    </w:p>
    <w:p w:rsidR="009127D5" w:rsidRDefault="009127D5">
      <w:pPr>
        <w:tabs>
          <w:tab w:val="clear" w:pos="567"/>
        </w:tabs>
        <w:spacing w:line="240" w:lineRule="auto"/>
        <w:rPr>
          <w:b/>
          <w:lang w:val="bg-BG"/>
        </w:rPr>
      </w:pPr>
      <w:r>
        <w:rPr>
          <w:b/>
          <w:lang w:val="bg-BG"/>
        </w:rPr>
        <w:t>Да не се смесва какъвто и да е друг инсулин в патроните Humalog Mix50. След като патронът се изпразни да не се използва отново.</w:t>
      </w:r>
    </w:p>
    <w:p w:rsidR="009127D5" w:rsidRDefault="009127D5">
      <w:pPr>
        <w:tabs>
          <w:tab w:val="clear" w:pos="567"/>
        </w:tabs>
        <w:spacing w:line="240" w:lineRule="auto"/>
        <w:ind w:left="567" w:hanging="567"/>
        <w:jc w:val="both"/>
        <w:rPr>
          <w:lang w:val="bg-BG"/>
        </w:rPr>
      </w:pPr>
    </w:p>
    <w:p w:rsidR="009127D5" w:rsidRDefault="009127D5" w:rsidP="0065613D">
      <w:pPr>
        <w:keepNext/>
        <w:numPr>
          <w:ilvl w:val="12"/>
          <w:numId w:val="0"/>
        </w:numPr>
        <w:tabs>
          <w:tab w:val="clear" w:pos="567"/>
        </w:tabs>
        <w:spacing w:line="240" w:lineRule="auto"/>
        <w:rPr>
          <w:b/>
          <w:noProof/>
          <w:szCs w:val="22"/>
          <w:lang w:val="bg-BG"/>
        </w:rPr>
      </w:pPr>
      <w:r>
        <w:rPr>
          <w:b/>
          <w:noProof/>
          <w:szCs w:val="22"/>
          <w:lang w:val="bg-BG"/>
        </w:rPr>
        <w:t>Ако сте приложили повече от необходимата доза Humalog Mix50</w:t>
      </w:r>
    </w:p>
    <w:p w:rsidR="009127D5" w:rsidRDefault="009127D5">
      <w:pPr>
        <w:numPr>
          <w:ilvl w:val="12"/>
          <w:numId w:val="0"/>
        </w:numPr>
        <w:tabs>
          <w:tab w:val="clear" w:pos="567"/>
        </w:tabs>
        <w:spacing w:line="240" w:lineRule="auto"/>
        <w:ind w:right="-2"/>
        <w:outlineLvl w:val="0"/>
        <w:rPr>
          <w:noProof/>
          <w:szCs w:val="22"/>
          <w:lang w:val="bg-BG"/>
        </w:rPr>
      </w:pPr>
      <w:r>
        <w:rPr>
          <w:noProof/>
          <w:szCs w:val="22"/>
          <w:lang w:val="bg-BG"/>
        </w:rPr>
        <w:t xml:space="preserve">Ако сте приложили повече </w:t>
      </w:r>
      <w:r w:rsidR="0041548B" w:rsidRPr="0041548B">
        <w:rPr>
          <w:noProof/>
          <w:szCs w:val="22"/>
          <w:lang w:val="bg-BG"/>
        </w:rPr>
        <w:t xml:space="preserve">от необходимата доза </w:t>
      </w:r>
      <w:r>
        <w:rPr>
          <w:noProof/>
          <w:szCs w:val="22"/>
          <w:lang w:val="bg-BG"/>
        </w:rPr>
        <w:t xml:space="preserve">Humalog Mix50 </w:t>
      </w:r>
      <w:bookmarkStart w:id="23" w:name="_Hlk48253693"/>
      <w:r w:rsidR="009847B0" w:rsidRPr="009847B0">
        <w:rPr>
          <w:noProof/>
          <w:szCs w:val="22"/>
          <w:lang w:val="bg-BG"/>
        </w:rPr>
        <w:t xml:space="preserve">или не сте сигурни колко сте инжектирали, </w:t>
      </w:r>
      <w:r w:rsidR="009847B0" w:rsidRPr="009847B0">
        <w:rPr>
          <w:noProof/>
          <w:szCs w:val="22"/>
          <w:lang w:val="ru-RU"/>
        </w:rPr>
        <w:t xml:space="preserve">нивото на кръвната Ви захар </w:t>
      </w:r>
      <w:bookmarkEnd w:id="23"/>
      <w:r w:rsidR="00D133C1">
        <w:rPr>
          <w:noProof/>
          <w:szCs w:val="22"/>
          <w:lang w:val="ru-RU"/>
        </w:rPr>
        <w:t>може да стане ниско</w:t>
      </w:r>
      <w:r w:rsidR="009847B0" w:rsidRPr="0028363F">
        <w:rPr>
          <w:noProof/>
          <w:szCs w:val="22"/>
          <w:lang w:val="bg-BG"/>
        </w:rPr>
        <w:t xml:space="preserve"> </w:t>
      </w:r>
      <w:r>
        <w:rPr>
          <w:noProof/>
          <w:szCs w:val="22"/>
          <w:lang w:val="bg-BG"/>
        </w:rPr>
        <w:t>Проверете нивото на кръвната си захар.</w:t>
      </w:r>
    </w:p>
    <w:p w:rsidR="00084BAD" w:rsidRDefault="00084BAD">
      <w:pPr>
        <w:numPr>
          <w:ilvl w:val="12"/>
          <w:numId w:val="0"/>
        </w:numPr>
        <w:tabs>
          <w:tab w:val="clear" w:pos="567"/>
        </w:tabs>
        <w:spacing w:line="240" w:lineRule="auto"/>
        <w:ind w:right="-2"/>
        <w:outlineLvl w:val="0"/>
        <w:rPr>
          <w:lang w:val="bg-BG"/>
        </w:rPr>
      </w:pPr>
    </w:p>
    <w:p w:rsidR="009127D5" w:rsidRDefault="009127D5">
      <w:pPr>
        <w:numPr>
          <w:ilvl w:val="12"/>
          <w:numId w:val="0"/>
        </w:numPr>
        <w:tabs>
          <w:tab w:val="clear" w:pos="567"/>
        </w:tabs>
        <w:spacing w:line="240" w:lineRule="auto"/>
        <w:ind w:right="-2"/>
        <w:outlineLvl w:val="0"/>
        <w:rPr>
          <w:lang w:val="bg-BG"/>
        </w:rPr>
      </w:pPr>
      <w:r>
        <w:rPr>
          <w:lang w:val="bg-BG"/>
        </w:rPr>
        <w:t>Ако кръвната Ви захар е ниска</w:t>
      </w:r>
      <w:r w:rsidR="00952701">
        <w:rPr>
          <w:lang w:val="bg-BG"/>
        </w:rPr>
        <w:t xml:space="preserve"> </w:t>
      </w:r>
      <w:r w:rsidR="00952701" w:rsidRPr="004714B9">
        <w:rPr>
          <w:b/>
          <w:bCs/>
          <w:lang w:val="bg-BG"/>
        </w:rPr>
        <w:t>(лека хипогликемия)</w:t>
      </w:r>
      <w:r>
        <w:rPr>
          <w:lang w:val="bg-BG"/>
        </w:rPr>
        <w:t>, вземете таблетки глюкоза, захар или изпийте подсладена напитка. След това яжте плод, бисквити или сандвич, както Ви е препоръчал лекаря и си починете. В повечето случаи това ще Ви помогне да превъзмогнете</w:t>
      </w:r>
      <w:r>
        <w:rPr>
          <w:i/>
          <w:lang w:val="bg-BG"/>
        </w:rPr>
        <w:t xml:space="preserve"> </w:t>
      </w:r>
      <w:r>
        <w:rPr>
          <w:lang w:val="bg-BG"/>
        </w:rPr>
        <w:t>леката хипогликемия или ниска степен на инсулиново предозиране. Ако се почуствате по</w:t>
      </w:r>
      <w:r>
        <w:rPr>
          <w:lang w:val="bg-BG"/>
        </w:rPr>
        <w:noBreakHyphen/>
        <w:t>зле и дишането Ви е повърхностно и кожата Ви става бледа, веднага се обадете на Вашия лекар. Твърде тежка хипогликемия може да се лекува с глюкагонова инжекция. Хапнете глюкоза или захар след глюкагоновата инжекция. Ако няма отговор към глюкагона Вие ще трябва да отидете в болница. Помолете Вашия лекар да Ви разкаже за глюкагона.</w:t>
      </w:r>
    </w:p>
    <w:p w:rsidR="009127D5" w:rsidRDefault="009127D5">
      <w:pPr>
        <w:numPr>
          <w:ilvl w:val="12"/>
          <w:numId w:val="0"/>
        </w:numPr>
        <w:tabs>
          <w:tab w:val="clear" w:pos="567"/>
        </w:tabs>
        <w:spacing w:line="240" w:lineRule="auto"/>
        <w:ind w:right="-2"/>
        <w:outlineLvl w:val="0"/>
        <w:rPr>
          <w:b/>
          <w:noProof/>
          <w:szCs w:val="22"/>
          <w:lang w:val="bg-BG"/>
        </w:rPr>
      </w:pPr>
    </w:p>
    <w:p w:rsidR="009127D5" w:rsidRDefault="009127D5" w:rsidP="0065613D">
      <w:pPr>
        <w:keepNext/>
        <w:numPr>
          <w:ilvl w:val="12"/>
          <w:numId w:val="0"/>
        </w:numPr>
        <w:tabs>
          <w:tab w:val="clear" w:pos="567"/>
        </w:tabs>
        <w:spacing w:line="240" w:lineRule="auto"/>
        <w:rPr>
          <w:b/>
          <w:noProof/>
          <w:szCs w:val="22"/>
          <w:lang w:val="bg-BG"/>
        </w:rPr>
      </w:pPr>
      <w:r>
        <w:rPr>
          <w:b/>
          <w:noProof/>
          <w:szCs w:val="22"/>
          <w:lang w:val="bg-BG"/>
        </w:rPr>
        <w:t>Ако сте пропуснали да приложите Humalog Mix50</w:t>
      </w:r>
    </w:p>
    <w:p w:rsidR="009127D5" w:rsidRDefault="009127D5">
      <w:pPr>
        <w:numPr>
          <w:ilvl w:val="12"/>
          <w:numId w:val="0"/>
        </w:numPr>
        <w:tabs>
          <w:tab w:val="clear" w:pos="567"/>
        </w:tabs>
        <w:spacing w:line="240" w:lineRule="auto"/>
        <w:ind w:right="-2"/>
        <w:outlineLvl w:val="0"/>
        <w:rPr>
          <w:noProof/>
          <w:szCs w:val="22"/>
          <w:lang w:val="bg-BG"/>
        </w:rPr>
      </w:pPr>
      <w:r>
        <w:rPr>
          <w:noProof/>
          <w:szCs w:val="22"/>
          <w:lang w:val="bg-BG"/>
        </w:rPr>
        <w:t xml:space="preserve">Ако сте приложили по-малко </w:t>
      </w:r>
      <w:bookmarkStart w:id="24" w:name="_Hlk48253799"/>
      <w:r w:rsidR="00084BAD" w:rsidRPr="00D078EF">
        <w:rPr>
          <w:noProof/>
          <w:szCs w:val="22"/>
          <w:lang w:val="bg-BG"/>
        </w:rPr>
        <w:t>от необходимата доза</w:t>
      </w:r>
      <w:bookmarkEnd w:id="24"/>
      <w:r w:rsidR="00084BAD" w:rsidRPr="00D078EF">
        <w:rPr>
          <w:noProof/>
          <w:szCs w:val="22"/>
          <w:lang w:val="bg-BG"/>
        </w:rPr>
        <w:t xml:space="preserve"> </w:t>
      </w:r>
      <w:r>
        <w:rPr>
          <w:noProof/>
          <w:szCs w:val="22"/>
          <w:lang w:val="bg-BG"/>
        </w:rPr>
        <w:t>Humalog Mix50</w:t>
      </w:r>
      <w:r w:rsidR="00084BAD" w:rsidRPr="0028363F">
        <w:rPr>
          <w:noProof/>
          <w:szCs w:val="22"/>
          <w:lang w:val="bg-BG"/>
        </w:rPr>
        <w:t xml:space="preserve"> </w:t>
      </w:r>
      <w:r w:rsidR="00084BAD" w:rsidRPr="00D078EF">
        <w:rPr>
          <w:noProof/>
          <w:szCs w:val="22"/>
          <w:lang w:val="bg-BG"/>
        </w:rPr>
        <w:t>или не сте сигурни колко сте инжектирали</w:t>
      </w:r>
      <w:r w:rsidR="00084BAD" w:rsidRPr="00D078EF">
        <w:rPr>
          <w:noProof/>
          <w:szCs w:val="22"/>
          <w:lang w:val="ru-RU"/>
        </w:rPr>
        <w:t xml:space="preserve">нивото на кръвната Ви захар </w:t>
      </w:r>
      <w:r w:rsidR="001A5226">
        <w:rPr>
          <w:noProof/>
          <w:szCs w:val="22"/>
          <w:lang w:val="ru-RU"/>
        </w:rPr>
        <w:t>може значително да се повиши</w:t>
      </w:r>
      <w:r>
        <w:rPr>
          <w:noProof/>
          <w:szCs w:val="22"/>
          <w:lang w:val="bg-BG"/>
        </w:rPr>
        <w:t>. Проверете нивото на кръвната си захар.</w:t>
      </w:r>
    </w:p>
    <w:p w:rsidR="009127D5" w:rsidRDefault="009127D5">
      <w:pPr>
        <w:numPr>
          <w:ilvl w:val="12"/>
          <w:numId w:val="0"/>
        </w:numPr>
        <w:tabs>
          <w:tab w:val="clear" w:pos="567"/>
        </w:tabs>
        <w:spacing w:line="240" w:lineRule="auto"/>
        <w:ind w:right="-2"/>
        <w:outlineLvl w:val="0"/>
        <w:rPr>
          <w:noProof/>
          <w:szCs w:val="22"/>
          <w:lang w:val="bg-BG"/>
        </w:rPr>
      </w:pPr>
    </w:p>
    <w:p w:rsidR="009127D5" w:rsidRDefault="009127D5" w:rsidP="00952701">
      <w:pPr>
        <w:tabs>
          <w:tab w:val="clear" w:pos="567"/>
        </w:tabs>
        <w:spacing w:line="240" w:lineRule="auto"/>
        <w:rPr>
          <w:lang w:val="bg-BG"/>
        </w:rPr>
      </w:pPr>
      <w:r>
        <w:rPr>
          <w:lang w:val="bg-BG"/>
        </w:rPr>
        <w:t>Ако хипогликемията (ниски стойности на кръвна захар) или хипергликемията (високи стойности на кръвна захар) не се лекуват, то те могат да бъдат много сериозни и да предизвикат главоболие, гадене, повръщане, обезводняване, безсъзнание, кома или дори смърт. (вижте А и Б в точка</w:t>
      </w:r>
      <w:r w:rsidR="00952701">
        <w:rPr>
          <w:lang w:val="bg-BG"/>
        </w:rPr>
        <w:t> </w:t>
      </w:r>
      <w:r>
        <w:rPr>
          <w:lang w:val="bg-BG"/>
        </w:rPr>
        <w:t>4. „Възможни нежелани реакции”).</w:t>
      </w:r>
    </w:p>
    <w:p w:rsidR="00952701" w:rsidRDefault="00952701" w:rsidP="00952701">
      <w:pPr>
        <w:tabs>
          <w:tab w:val="clear" w:pos="567"/>
        </w:tabs>
        <w:spacing w:line="240" w:lineRule="auto"/>
        <w:rPr>
          <w:lang w:val="bg-BG"/>
        </w:rPr>
      </w:pPr>
    </w:p>
    <w:p w:rsidR="00952701" w:rsidRDefault="00952701" w:rsidP="00176A79">
      <w:pPr>
        <w:keepNext/>
        <w:tabs>
          <w:tab w:val="clear" w:pos="567"/>
        </w:tabs>
        <w:spacing w:line="240" w:lineRule="auto"/>
        <w:rPr>
          <w:lang w:val="bg-BG"/>
        </w:rPr>
      </w:pPr>
      <w:r w:rsidRPr="004714B9">
        <w:rPr>
          <w:b/>
          <w:bCs/>
          <w:lang w:val="bg-BG"/>
        </w:rPr>
        <w:t>Три прости стъпки</w:t>
      </w:r>
      <w:r>
        <w:rPr>
          <w:lang w:val="bg-BG"/>
        </w:rPr>
        <w:t xml:space="preserve"> да се избегне хипогликемия или хипергликемия са:</w:t>
      </w:r>
    </w:p>
    <w:p w:rsidR="009127D5" w:rsidRDefault="009127D5">
      <w:pPr>
        <w:numPr>
          <w:ilvl w:val="12"/>
          <w:numId w:val="0"/>
        </w:numPr>
        <w:tabs>
          <w:tab w:val="clear" w:pos="567"/>
        </w:tabs>
        <w:spacing w:line="240" w:lineRule="auto"/>
        <w:ind w:left="540" w:right="-2" w:hanging="540"/>
        <w:rPr>
          <w:noProof/>
          <w:szCs w:val="22"/>
          <w:lang w:val="bg-BG"/>
        </w:rPr>
      </w:pPr>
      <w:r>
        <w:rPr>
          <w:lang w:val="bg-BG"/>
        </w:rPr>
        <w:sym w:font="Symbol" w:char="F0B7"/>
      </w:r>
      <w:r>
        <w:rPr>
          <w:rFonts w:eastAsia="Arial Unicode MS" w:cs="Arial Unicode MS"/>
          <w:noProof/>
          <w:szCs w:val="22"/>
          <w:lang w:val="bg-BG"/>
        </w:rPr>
        <w:tab/>
      </w:r>
      <w:r>
        <w:rPr>
          <w:lang w:val="bg-BG"/>
        </w:rPr>
        <w:t>Винаги пазете резервни писалки и патрони в случай, че загубите Вашата писалка или патрони или пък те се повредят.</w:t>
      </w:r>
    </w:p>
    <w:p w:rsidR="009127D5" w:rsidRDefault="009127D5">
      <w:pPr>
        <w:tabs>
          <w:tab w:val="clear" w:pos="567"/>
        </w:tabs>
        <w:spacing w:line="240" w:lineRule="auto"/>
        <w:jc w:val="both"/>
        <w:rPr>
          <w:lang w:val="bg-BG"/>
        </w:rPr>
      </w:pPr>
      <w:r>
        <w:rPr>
          <w:lang w:val="bg-BG"/>
        </w:rPr>
        <w:sym w:font="Symbol" w:char="F0B7"/>
      </w:r>
      <w:r>
        <w:rPr>
          <w:lang w:val="bg-BG"/>
        </w:rPr>
        <w:tab/>
        <w:t>Винаги носете нещо, което да показва, че сте диабетик.</w:t>
      </w:r>
    </w:p>
    <w:p w:rsidR="009127D5" w:rsidRDefault="009127D5">
      <w:pPr>
        <w:tabs>
          <w:tab w:val="clear" w:pos="567"/>
        </w:tabs>
        <w:spacing w:line="240" w:lineRule="auto"/>
        <w:jc w:val="both"/>
        <w:rPr>
          <w:lang w:val="bg-BG"/>
        </w:rPr>
      </w:pPr>
      <w:r>
        <w:rPr>
          <w:lang w:val="bg-BG"/>
        </w:rPr>
        <w:sym w:font="Symbol" w:char="F0B7"/>
      </w:r>
      <w:r>
        <w:rPr>
          <w:lang w:val="bg-BG"/>
        </w:rPr>
        <w:tab/>
        <w:t>Винаги носете захар със себе си.</w:t>
      </w:r>
    </w:p>
    <w:p w:rsidR="009127D5" w:rsidRDefault="009127D5">
      <w:pPr>
        <w:tabs>
          <w:tab w:val="clear" w:pos="567"/>
        </w:tabs>
        <w:spacing w:line="240" w:lineRule="auto"/>
        <w:jc w:val="both"/>
        <w:rPr>
          <w:lang w:val="bg-BG"/>
        </w:rPr>
      </w:pPr>
    </w:p>
    <w:p w:rsidR="009127D5" w:rsidRDefault="009127D5" w:rsidP="0065613D">
      <w:pPr>
        <w:keepNext/>
        <w:numPr>
          <w:ilvl w:val="12"/>
          <w:numId w:val="0"/>
        </w:numPr>
        <w:tabs>
          <w:tab w:val="clear" w:pos="567"/>
        </w:tabs>
        <w:spacing w:line="240" w:lineRule="auto"/>
        <w:rPr>
          <w:b/>
          <w:noProof/>
          <w:szCs w:val="22"/>
          <w:lang w:val="bg-BG"/>
        </w:rPr>
      </w:pPr>
      <w:r>
        <w:rPr>
          <w:b/>
          <w:noProof/>
          <w:szCs w:val="22"/>
          <w:lang w:val="bg-BG"/>
        </w:rPr>
        <w:t>Ако сте спрели прил</w:t>
      </w:r>
      <w:r w:rsidR="00CA04DA">
        <w:rPr>
          <w:b/>
          <w:noProof/>
          <w:szCs w:val="22"/>
          <w:lang w:val="bg-BG"/>
        </w:rPr>
        <w:t>ожението</w:t>
      </w:r>
      <w:r>
        <w:rPr>
          <w:b/>
          <w:noProof/>
          <w:szCs w:val="22"/>
          <w:lang w:val="bg-BG"/>
        </w:rPr>
        <w:t xml:space="preserve"> на Humalog Mix50</w:t>
      </w:r>
    </w:p>
    <w:p w:rsidR="009127D5" w:rsidRDefault="009127D5">
      <w:pPr>
        <w:numPr>
          <w:ilvl w:val="12"/>
          <w:numId w:val="0"/>
        </w:numPr>
        <w:tabs>
          <w:tab w:val="clear" w:pos="567"/>
        </w:tabs>
        <w:spacing w:line="240" w:lineRule="auto"/>
        <w:ind w:right="-2"/>
        <w:outlineLvl w:val="0"/>
        <w:rPr>
          <w:noProof/>
          <w:szCs w:val="22"/>
          <w:lang w:val="bg-BG"/>
        </w:rPr>
      </w:pPr>
      <w:r>
        <w:rPr>
          <w:noProof/>
          <w:szCs w:val="22"/>
          <w:lang w:val="bg-BG"/>
        </w:rPr>
        <w:t>Ако сте приложили по-малко Humalog Mix50, отколкото Ви е необходимо, може да настъпи повишаване на кръвната захар. Не променяйте инсулина</w:t>
      </w:r>
      <w:r>
        <w:rPr>
          <w:szCs w:val="22"/>
          <w:lang w:val="bg-BG"/>
        </w:rPr>
        <w:t>, предназначен за Вас</w:t>
      </w:r>
      <w:r>
        <w:rPr>
          <w:noProof/>
          <w:szCs w:val="22"/>
          <w:lang w:val="bg-BG"/>
        </w:rPr>
        <w:t>, освен ако не Ви каже Вашия лекар.</w:t>
      </w:r>
    </w:p>
    <w:p w:rsidR="009127D5" w:rsidRDefault="009127D5">
      <w:pPr>
        <w:numPr>
          <w:ilvl w:val="12"/>
          <w:numId w:val="0"/>
        </w:numPr>
        <w:tabs>
          <w:tab w:val="clear" w:pos="567"/>
        </w:tabs>
        <w:spacing w:line="240" w:lineRule="auto"/>
        <w:ind w:left="567" w:right="-2" w:hanging="567"/>
        <w:rPr>
          <w:noProof/>
          <w:szCs w:val="22"/>
          <w:lang w:val="bg-BG"/>
        </w:rPr>
      </w:pPr>
    </w:p>
    <w:p w:rsidR="009127D5" w:rsidRDefault="009127D5" w:rsidP="000650B1">
      <w:pPr>
        <w:numPr>
          <w:ilvl w:val="12"/>
          <w:numId w:val="0"/>
        </w:numPr>
        <w:tabs>
          <w:tab w:val="clear" w:pos="567"/>
        </w:tabs>
        <w:spacing w:line="240" w:lineRule="auto"/>
        <w:ind w:right="-2"/>
        <w:rPr>
          <w:noProof/>
          <w:szCs w:val="22"/>
          <w:lang w:val="bg-BG"/>
        </w:rPr>
      </w:pPr>
      <w:r>
        <w:rPr>
          <w:noProof/>
          <w:szCs w:val="22"/>
          <w:lang w:val="bg-BG"/>
        </w:rPr>
        <w:t xml:space="preserve">Ако имате някакви допълнителни въпроси, свързани с употребата на </w:t>
      </w:r>
      <w:r w:rsidR="0006441D">
        <w:rPr>
          <w:noProof/>
          <w:szCs w:val="22"/>
          <w:lang w:val="bg-BG"/>
        </w:rPr>
        <w:t>това лекарство</w:t>
      </w:r>
      <w:r>
        <w:rPr>
          <w:noProof/>
          <w:szCs w:val="22"/>
          <w:lang w:val="bg-BG"/>
        </w:rPr>
        <w:t>, попитайте Вашия лекар или фармацевт.</w:t>
      </w:r>
    </w:p>
    <w:p w:rsidR="009127D5" w:rsidRDefault="009127D5">
      <w:pPr>
        <w:numPr>
          <w:ilvl w:val="12"/>
          <w:numId w:val="0"/>
        </w:numPr>
        <w:tabs>
          <w:tab w:val="clear" w:pos="567"/>
        </w:tabs>
        <w:spacing w:line="240" w:lineRule="auto"/>
        <w:ind w:left="567" w:right="-2" w:hanging="567"/>
        <w:rPr>
          <w:noProof/>
          <w:szCs w:val="22"/>
          <w:lang w:val="bg-BG"/>
        </w:rPr>
      </w:pPr>
    </w:p>
    <w:p w:rsidR="009127D5" w:rsidRDefault="009127D5">
      <w:pPr>
        <w:numPr>
          <w:ilvl w:val="12"/>
          <w:numId w:val="0"/>
        </w:numPr>
        <w:tabs>
          <w:tab w:val="clear" w:pos="567"/>
        </w:tabs>
        <w:spacing w:line="240" w:lineRule="auto"/>
        <w:ind w:left="567" w:right="-2" w:hanging="567"/>
        <w:rPr>
          <w:noProof/>
          <w:szCs w:val="22"/>
          <w:lang w:val="bg-BG"/>
        </w:rPr>
      </w:pPr>
    </w:p>
    <w:p w:rsidR="009127D5" w:rsidRDefault="009127D5" w:rsidP="00952701">
      <w:pPr>
        <w:keepNext/>
        <w:numPr>
          <w:ilvl w:val="12"/>
          <w:numId w:val="0"/>
        </w:numPr>
        <w:tabs>
          <w:tab w:val="clear" w:pos="567"/>
        </w:tabs>
        <w:spacing w:line="240" w:lineRule="auto"/>
        <w:rPr>
          <w:noProof/>
          <w:szCs w:val="22"/>
          <w:lang w:val="bg-BG"/>
        </w:rPr>
      </w:pPr>
      <w:r>
        <w:rPr>
          <w:b/>
          <w:noProof/>
          <w:szCs w:val="22"/>
          <w:lang w:val="bg-BG"/>
        </w:rPr>
        <w:t>4.</w:t>
      </w:r>
      <w:r>
        <w:rPr>
          <w:b/>
          <w:noProof/>
          <w:szCs w:val="22"/>
          <w:lang w:val="bg-BG"/>
        </w:rPr>
        <w:tab/>
        <w:t>В</w:t>
      </w:r>
      <w:r w:rsidR="00952701" w:rsidRPr="000D3C7C">
        <w:rPr>
          <w:b/>
          <w:noProof/>
          <w:szCs w:val="22"/>
          <w:lang w:val="bg-BG"/>
        </w:rPr>
        <w:t>ъзможни нежелани реакции</w:t>
      </w:r>
    </w:p>
    <w:p w:rsidR="009127D5" w:rsidRDefault="009127D5" w:rsidP="0065613D">
      <w:pPr>
        <w:keepNext/>
        <w:numPr>
          <w:ilvl w:val="12"/>
          <w:numId w:val="0"/>
        </w:numPr>
        <w:tabs>
          <w:tab w:val="clear" w:pos="567"/>
        </w:tabs>
        <w:spacing w:line="240" w:lineRule="auto"/>
        <w:rPr>
          <w:noProof/>
          <w:szCs w:val="22"/>
          <w:lang w:val="bg-BG"/>
        </w:rPr>
      </w:pPr>
    </w:p>
    <w:p w:rsidR="009127D5" w:rsidRDefault="009127D5">
      <w:pPr>
        <w:numPr>
          <w:ilvl w:val="12"/>
          <w:numId w:val="0"/>
        </w:numPr>
        <w:tabs>
          <w:tab w:val="clear" w:pos="567"/>
        </w:tabs>
        <w:spacing w:line="240" w:lineRule="auto"/>
        <w:ind w:right="-29"/>
        <w:rPr>
          <w:noProof/>
          <w:szCs w:val="22"/>
          <w:lang w:val="bg-BG"/>
        </w:rPr>
      </w:pPr>
      <w:r>
        <w:rPr>
          <w:noProof/>
          <w:szCs w:val="22"/>
          <w:lang w:val="bg-BG"/>
        </w:rPr>
        <w:t xml:space="preserve">Както всички лекарства, </w:t>
      </w:r>
      <w:r w:rsidR="00D54F80" w:rsidRPr="00D54F80">
        <w:rPr>
          <w:noProof/>
          <w:szCs w:val="22"/>
          <w:lang w:val="bg-BG"/>
        </w:rPr>
        <w:t>това лекарство</w:t>
      </w:r>
      <w:r>
        <w:rPr>
          <w:noProof/>
          <w:szCs w:val="22"/>
          <w:lang w:val="bg-BG"/>
        </w:rPr>
        <w:t xml:space="preserve"> може да предизвика нежелани </w:t>
      </w:r>
      <w:r w:rsidR="00CA04DA">
        <w:rPr>
          <w:noProof/>
          <w:szCs w:val="22"/>
          <w:lang w:val="bg-BG"/>
        </w:rPr>
        <w:t>реакции</w:t>
      </w:r>
      <w:r>
        <w:rPr>
          <w:noProof/>
          <w:szCs w:val="22"/>
          <w:lang w:val="bg-BG"/>
        </w:rPr>
        <w:t xml:space="preserve">, въпреки че не всеки ги получава. </w:t>
      </w:r>
    </w:p>
    <w:p w:rsidR="009127D5" w:rsidRDefault="009127D5">
      <w:pPr>
        <w:numPr>
          <w:ilvl w:val="12"/>
          <w:numId w:val="0"/>
        </w:numPr>
        <w:tabs>
          <w:tab w:val="clear" w:pos="567"/>
        </w:tabs>
        <w:spacing w:line="240" w:lineRule="auto"/>
        <w:ind w:right="-29"/>
        <w:rPr>
          <w:noProof/>
          <w:szCs w:val="22"/>
          <w:lang w:val="bg-BG"/>
        </w:rPr>
      </w:pPr>
    </w:p>
    <w:p w:rsidR="009127D5" w:rsidRDefault="009127D5">
      <w:pPr>
        <w:tabs>
          <w:tab w:val="clear" w:pos="567"/>
        </w:tabs>
        <w:spacing w:line="240" w:lineRule="auto"/>
        <w:jc w:val="both"/>
        <w:rPr>
          <w:lang w:val="bg-BG"/>
        </w:rPr>
      </w:pPr>
      <w:r>
        <w:rPr>
          <w:lang w:val="bg-BG"/>
        </w:rPr>
        <w:t>Системната алергия е рядка (</w:t>
      </w:r>
      <w:r>
        <w:rPr>
          <w:lang w:val="en-US"/>
        </w:rPr>
        <w:sym w:font="Symbol" w:char="F0B3"/>
      </w:r>
      <w:r>
        <w:rPr>
          <w:lang w:val="bg-BG"/>
        </w:rPr>
        <w:t xml:space="preserve"> 1/10 000 до </w:t>
      </w:r>
      <w:r>
        <w:rPr>
          <w:lang w:val="bg-BG"/>
        </w:rPr>
        <w:sym w:font="Symbol" w:char="F03C"/>
      </w:r>
      <w:r>
        <w:rPr>
          <w:lang w:val="bg-BG"/>
        </w:rPr>
        <w:t>1/1 000). Симптомите са следните:</w:t>
      </w:r>
    </w:p>
    <w:p w:rsidR="009127D5" w:rsidRDefault="009127D5" w:rsidP="00323594">
      <w:pPr>
        <w:numPr>
          <w:ilvl w:val="0"/>
          <w:numId w:val="19"/>
        </w:numPr>
        <w:tabs>
          <w:tab w:val="clear" w:pos="567"/>
        </w:tabs>
        <w:spacing w:line="240" w:lineRule="auto"/>
        <w:rPr>
          <w:lang w:val="bg-BG"/>
        </w:rPr>
      </w:pPr>
      <w:r>
        <w:rPr>
          <w:lang w:val="bg-BG"/>
        </w:rPr>
        <w:t>обрив по цялото тяло</w:t>
      </w:r>
      <w:r>
        <w:rPr>
          <w:lang w:val="bg-BG"/>
        </w:rPr>
        <w:tab/>
      </w:r>
      <w:r>
        <w:rPr>
          <w:lang w:val="bg-BG"/>
        </w:rPr>
        <w:tab/>
      </w:r>
      <w:r>
        <w:rPr>
          <w:lang w:val="bg-BG"/>
        </w:rPr>
        <w:tab/>
      </w:r>
      <w:r>
        <w:rPr>
          <w:lang w:val="bg-BG"/>
        </w:rPr>
        <w:sym w:font="Symbol" w:char="F0B7"/>
      </w:r>
      <w:r>
        <w:rPr>
          <w:lang w:val="bg-BG"/>
        </w:rPr>
        <w:tab/>
        <w:t>спадане на кръвното налягане</w:t>
      </w:r>
    </w:p>
    <w:p w:rsidR="009127D5" w:rsidRDefault="009127D5" w:rsidP="00323594">
      <w:pPr>
        <w:numPr>
          <w:ilvl w:val="0"/>
          <w:numId w:val="18"/>
        </w:numPr>
        <w:tabs>
          <w:tab w:val="clear" w:pos="567"/>
        </w:tabs>
        <w:spacing w:line="240" w:lineRule="auto"/>
        <w:rPr>
          <w:lang w:val="bg-BG"/>
        </w:rPr>
      </w:pPr>
      <w:r>
        <w:rPr>
          <w:lang w:val="bg-BG"/>
        </w:rPr>
        <w:t>затруднено дишане</w:t>
      </w:r>
      <w:r>
        <w:rPr>
          <w:lang w:val="bg-BG"/>
        </w:rPr>
        <w:tab/>
      </w:r>
      <w:r>
        <w:rPr>
          <w:lang w:val="bg-BG"/>
        </w:rPr>
        <w:tab/>
      </w:r>
      <w:r>
        <w:rPr>
          <w:lang w:val="bg-BG"/>
        </w:rPr>
        <w:tab/>
      </w:r>
      <w:r>
        <w:rPr>
          <w:lang w:val="bg-BG"/>
        </w:rPr>
        <w:sym w:font="Symbol" w:char="F0B7"/>
      </w:r>
      <w:r>
        <w:rPr>
          <w:lang w:val="bg-BG"/>
        </w:rPr>
        <w:tab/>
        <w:t>ускорена сърдечна дейност</w:t>
      </w:r>
    </w:p>
    <w:p w:rsidR="009127D5" w:rsidRDefault="009127D5" w:rsidP="00323594">
      <w:pPr>
        <w:numPr>
          <w:ilvl w:val="0"/>
          <w:numId w:val="18"/>
        </w:numPr>
        <w:tabs>
          <w:tab w:val="clear" w:pos="567"/>
        </w:tabs>
        <w:spacing w:line="240" w:lineRule="auto"/>
        <w:rPr>
          <w:lang w:val="bg-BG"/>
        </w:rPr>
      </w:pPr>
      <w:r>
        <w:rPr>
          <w:lang w:val="bg-BG"/>
        </w:rPr>
        <w:t>хриптящо дишане</w:t>
      </w:r>
      <w:r>
        <w:rPr>
          <w:lang w:val="bg-BG"/>
        </w:rPr>
        <w:tab/>
      </w:r>
      <w:r>
        <w:rPr>
          <w:lang w:val="bg-BG"/>
        </w:rPr>
        <w:tab/>
      </w:r>
      <w:r>
        <w:tab/>
      </w:r>
      <w:r>
        <w:rPr>
          <w:lang w:val="bg-BG"/>
        </w:rPr>
        <w:sym w:font="Symbol" w:char="F0B7"/>
      </w:r>
      <w:r>
        <w:rPr>
          <w:lang w:val="bg-BG"/>
        </w:rPr>
        <w:tab/>
        <w:t>изпотяване</w:t>
      </w:r>
    </w:p>
    <w:p w:rsidR="009127D5" w:rsidRDefault="009127D5">
      <w:pPr>
        <w:tabs>
          <w:tab w:val="clear" w:pos="567"/>
        </w:tabs>
        <w:spacing w:line="240" w:lineRule="auto"/>
        <w:rPr>
          <w:lang w:val="bg-BG"/>
        </w:rPr>
      </w:pPr>
    </w:p>
    <w:p w:rsidR="009127D5" w:rsidRDefault="009127D5">
      <w:pPr>
        <w:tabs>
          <w:tab w:val="clear" w:pos="567"/>
        </w:tabs>
        <w:spacing w:line="240" w:lineRule="auto"/>
        <w:rPr>
          <w:lang w:val="bg-BG"/>
        </w:rPr>
      </w:pPr>
      <w:r>
        <w:rPr>
          <w:lang w:val="bg-BG"/>
        </w:rPr>
        <w:t xml:space="preserve">Ако смятате, че имате този тип инсулинова алергия с Humalog Mix50, незабавно </w:t>
      </w:r>
      <w:r w:rsidR="002320DC">
        <w:rPr>
          <w:lang w:val="bg-BG"/>
        </w:rPr>
        <w:t>информирайте</w:t>
      </w:r>
      <w:r>
        <w:rPr>
          <w:lang w:val="bg-BG"/>
        </w:rPr>
        <w:t xml:space="preserve"> Вашия лекар.</w:t>
      </w:r>
    </w:p>
    <w:p w:rsidR="009127D5" w:rsidRDefault="009127D5">
      <w:pPr>
        <w:numPr>
          <w:ilvl w:val="12"/>
          <w:numId w:val="0"/>
        </w:numPr>
        <w:tabs>
          <w:tab w:val="clear" w:pos="567"/>
        </w:tabs>
        <w:spacing w:line="240" w:lineRule="auto"/>
        <w:ind w:right="-29"/>
        <w:rPr>
          <w:noProof/>
          <w:szCs w:val="22"/>
          <w:lang w:val="bg-BG"/>
        </w:rPr>
      </w:pPr>
    </w:p>
    <w:p w:rsidR="00180897" w:rsidRDefault="00180897" w:rsidP="00180897">
      <w:pPr>
        <w:tabs>
          <w:tab w:val="clear" w:pos="567"/>
        </w:tabs>
        <w:spacing w:line="240" w:lineRule="auto"/>
        <w:rPr>
          <w:lang w:val="bg-BG"/>
        </w:rPr>
      </w:pPr>
      <w:r>
        <w:rPr>
          <w:lang w:val="bg-BG"/>
        </w:rPr>
        <w:t>Локалната алергия е честа (</w:t>
      </w:r>
      <w:r>
        <w:rPr>
          <w:lang w:val="en-US"/>
        </w:rPr>
        <w:sym w:font="Symbol" w:char="F0B3"/>
      </w:r>
      <w:r>
        <w:rPr>
          <w:lang w:val="bg-BG"/>
        </w:rPr>
        <w:t xml:space="preserve"> 1/100 до </w:t>
      </w:r>
      <w:r>
        <w:rPr>
          <w:lang w:val="bg-BG"/>
        </w:rPr>
        <w:sym w:font="Symbol" w:char="F03C"/>
      </w:r>
      <w:r>
        <w:rPr>
          <w:lang w:val="bg-BG"/>
        </w:rPr>
        <w:t xml:space="preserve">1/10): Някои хора получават зачервяване, подуване или сърбеж около мястото на инжектиране на инсулина. Обикновено това отзвучава за няколко дни до няколко седмици. Ако това Ви се случи, </w:t>
      </w:r>
      <w:r w:rsidR="002320DC">
        <w:rPr>
          <w:lang w:val="bg-BG"/>
        </w:rPr>
        <w:t>информирайте</w:t>
      </w:r>
      <w:r>
        <w:rPr>
          <w:lang w:val="bg-BG"/>
        </w:rPr>
        <w:t xml:space="preserve"> Вашия лекар.</w:t>
      </w:r>
    </w:p>
    <w:p w:rsidR="00180897" w:rsidRDefault="00180897" w:rsidP="00180897">
      <w:pPr>
        <w:numPr>
          <w:ilvl w:val="12"/>
          <w:numId w:val="0"/>
        </w:numPr>
        <w:tabs>
          <w:tab w:val="clear" w:pos="567"/>
        </w:tabs>
        <w:spacing w:line="240" w:lineRule="auto"/>
        <w:ind w:right="-29"/>
        <w:rPr>
          <w:noProof/>
          <w:szCs w:val="22"/>
          <w:lang w:val="bg-BG"/>
        </w:rPr>
      </w:pPr>
    </w:p>
    <w:p w:rsidR="009127D5" w:rsidRDefault="009127D5">
      <w:pPr>
        <w:tabs>
          <w:tab w:val="clear" w:pos="567"/>
        </w:tabs>
        <w:spacing w:line="240" w:lineRule="auto"/>
        <w:rPr>
          <w:lang w:val="bg-BG"/>
        </w:rPr>
      </w:pPr>
      <w:r>
        <w:rPr>
          <w:lang w:val="bg-BG"/>
        </w:rPr>
        <w:t>Липодистрофия (удебеляване или хлътване върху кожата) е нечеста (</w:t>
      </w:r>
      <w:r>
        <w:rPr>
          <w:lang w:val="en-US"/>
        </w:rPr>
        <w:sym w:font="Symbol" w:char="F0B3"/>
      </w:r>
      <w:r>
        <w:rPr>
          <w:lang w:val="bg-BG"/>
        </w:rPr>
        <w:t xml:space="preserve"> 1/1 000 до </w:t>
      </w:r>
      <w:r>
        <w:rPr>
          <w:lang w:val="bg-BG"/>
        </w:rPr>
        <w:sym w:font="Symbol" w:char="F03C"/>
      </w:r>
      <w:r>
        <w:rPr>
          <w:lang w:val="bg-BG"/>
        </w:rPr>
        <w:t>1/100)</w:t>
      </w:r>
    </w:p>
    <w:p w:rsidR="009127D5" w:rsidRDefault="009127D5">
      <w:pPr>
        <w:tabs>
          <w:tab w:val="clear" w:pos="567"/>
        </w:tabs>
        <w:spacing w:line="240" w:lineRule="auto"/>
        <w:rPr>
          <w:lang w:val="bg-BG"/>
        </w:rPr>
      </w:pPr>
      <w:r>
        <w:rPr>
          <w:lang w:val="bg-BG"/>
        </w:rPr>
        <w:t xml:space="preserve">Ако забележите надебеляване или хлътване на мястото на инжектиране, </w:t>
      </w:r>
      <w:r w:rsidR="002320DC">
        <w:rPr>
          <w:lang w:val="bg-BG"/>
        </w:rPr>
        <w:t>информирайте</w:t>
      </w:r>
      <w:r>
        <w:rPr>
          <w:lang w:val="bg-BG"/>
        </w:rPr>
        <w:t xml:space="preserve"> Вашия лекар.</w:t>
      </w:r>
    </w:p>
    <w:p w:rsidR="009127D5" w:rsidRDefault="009127D5">
      <w:pPr>
        <w:tabs>
          <w:tab w:val="clear" w:pos="567"/>
        </w:tabs>
        <w:spacing w:line="240" w:lineRule="auto"/>
        <w:rPr>
          <w:lang w:val="bg-BG"/>
        </w:rPr>
      </w:pPr>
    </w:p>
    <w:p w:rsidR="00FA11BC" w:rsidRPr="00601C3B" w:rsidRDefault="00CF1F51" w:rsidP="00FA11BC">
      <w:pPr>
        <w:rPr>
          <w:lang w:val="ru-RU"/>
        </w:rPr>
      </w:pPr>
      <w:r>
        <w:rPr>
          <w:szCs w:val="22"/>
          <w:lang w:val="bg-BG" w:eastAsia="de-DE"/>
        </w:rPr>
        <w:t>Има съобщения за о</w:t>
      </w:r>
      <w:r w:rsidR="00FA11BC">
        <w:rPr>
          <w:szCs w:val="22"/>
          <w:lang w:val="bg-BG" w:eastAsia="de-DE"/>
        </w:rPr>
        <w:t>ток (напр., подуване на ръцете, гл</w:t>
      </w:r>
      <w:r>
        <w:rPr>
          <w:szCs w:val="22"/>
          <w:lang w:val="bg-BG" w:eastAsia="de-DE"/>
        </w:rPr>
        <w:t>езените; задръжка на течности)</w:t>
      </w:r>
      <w:r w:rsidR="00FA11BC">
        <w:rPr>
          <w:szCs w:val="22"/>
          <w:lang w:val="bg-BG" w:eastAsia="de-DE"/>
        </w:rPr>
        <w:t>, особено при започването на лечение с инсулин или по време на промяна на лечението с цел подобряване на контрола на кръвната Ви захар.</w:t>
      </w:r>
    </w:p>
    <w:p w:rsidR="000723F9" w:rsidRPr="00FA11BC" w:rsidRDefault="000723F9" w:rsidP="000723F9">
      <w:pPr>
        <w:tabs>
          <w:tab w:val="clear" w:pos="567"/>
        </w:tabs>
        <w:spacing w:line="240" w:lineRule="auto"/>
        <w:ind w:right="-2"/>
        <w:rPr>
          <w:szCs w:val="22"/>
          <w:lang w:val="ru-RU" w:eastAsia="de-DE"/>
        </w:rPr>
      </w:pPr>
    </w:p>
    <w:p w:rsidR="00952701" w:rsidRPr="000D3C7C" w:rsidRDefault="00952701" w:rsidP="00952701">
      <w:pPr>
        <w:numPr>
          <w:ilvl w:val="12"/>
          <w:numId w:val="0"/>
        </w:numPr>
        <w:tabs>
          <w:tab w:val="clear" w:pos="567"/>
          <w:tab w:val="left" w:pos="720"/>
        </w:tabs>
        <w:spacing w:line="240" w:lineRule="auto"/>
        <w:ind w:right="-2"/>
        <w:rPr>
          <w:b/>
          <w:szCs w:val="22"/>
          <w:lang w:val="bg-BG"/>
        </w:rPr>
      </w:pPr>
      <w:r w:rsidRPr="000D3C7C">
        <w:rPr>
          <w:b/>
          <w:szCs w:val="22"/>
          <w:lang w:val="bg-BG"/>
        </w:rPr>
        <w:t>Съобщаване на нежелани реакции</w:t>
      </w:r>
    </w:p>
    <w:p w:rsidR="00A453D0" w:rsidRPr="002A32DA" w:rsidRDefault="00952701" w:rsidP="00176A79">
      <w:pPr>
        <w:ind w:right="-2"/>
        <w:rPr>
          <w:szCs w:val="22"/>
          <w:lang w:val="ru-RU"/>
        </w:rPr>
      </w:pPr>
      <w:r w:rsidRPr="000D3C7C">
        <w:rPr>
          <w:szCs w:val="22"/>
          <w:lang w:val="bg-BG"/>
        </w:rPr>
        <w:t xml:space="preserve">Ако </w:t>
      </w:r>
      <w:r w:rsidRPr="000D3C7C">
        <w:rPr>
          <w:noProof/>
          <w:szCs w:val="22"/>
          <w:lang w:val="bg-BG"/>
        </w:rPr>
        <w:t xml:space="preserve">получите някакви </w:t>
      </w:r>
      <w:r w:rsidRPr="00CA04DA">
        <w:rPr>
          <w:noProof/>
          <w:szCs w:val="22"/>
          <w:lang w:val="bg-BG"/>
        </w:rPr>
        <w:t>нежелани</w:t>
      </w:r>
      <w:r w:rsidRPr="00CA04DA">
        <w:rPr>
          <w:szCs w:val="22"/>
          <w:lang w:val="bg-BG"/>
        </w:rPr>
        <w:t xml:space="preserve"> лекарствени реакции</w:t>
      </w:r>
      <w:r w:rsidRPr="00CA04DA">
        <w:rPr>
          <w:noProof/>
          <w:szCs w:val="22"/>
          <w:lang w:val="bg-BG"/>
        </w:rPr>
        <w:t xml:space="preserve">, уведомете </w:t>
      </w:r>
      <w:r w:rsidRPr="000642CE">
        <w:rPr>
          <w:noProof/>
          <w:szCs w:val="22"/>
          <w:lang w:val="bg-BG"/>
        </w:rPr>
        <w:t xml:space="preserve">Вашия лекар </w:t>
      </w:r>
      <w:r w:rsidRPr="00444600">
        <w:rPr>
          <w:noProof/>
          <w:szCs w:val="22"/>
          <w:lang w:val="bg-BG"/>
        </w:rPr>
        <w:t>или</w:t>
      </w:r>
      <w:r w:rsidRPr="00E2460C">
        <w:rPr>
          <w:noProof/>
          <w:szCs w:val="22"/>
          <w:lang w:val="bg-BG"/>
        </w:rPr>
        <w:t xml:space="preserve"> </w:t>
      </w:r>
      <w:r w:rsidRPr="001E49E8">
        <w:rPr>
          <w:noProof/>
          <w:szCs w:val="22"/>
          <w:lang w:val="bg-BG"/>
        </w:rPr>
        <w:t>фармацевт</w:t>
      </w:r>
      <w:r w:rsidRPr="009F1AFC">
        <w:rPr>
          <w:noProof/>
          <w:szCs w:val="22"/>
          <w:lang w:val="bg-BG"/>
        </w:rPr>
        <w:t xml:space="preserve">. </w:t>
      </w:r>
      <w:r w:rsidRPr="008B5352">
        <w:rPr>
          <w:szCs w:val="22"/>
          <w:lang w:val="bg-BG"/>
        </w:rPr>
        <w:t>Това включва всички възможни</w:t>
      </w:r>
      <w:r w:rsidRPr="00176A79">
        <w:rPr>
          <w:szCs w:val="22"/>
          <w:lang w:val="bg-BG"/>
        </w:rPr>
        <w:t xml:space="preserve"> </w:t>
      </w:r>
      <w:r w:rsidRPr="00CA04DA">
        <w:rPr>
          <w:szCs w:val="22"/>
          <w:lang w:val="bg-BG"/>
        </w:rPr>
        <w:t>неописани в тази листовка нежелани реакции</w:t>
      </w:r>
      <w:r w:rsidRPr="00CA04DA">
        <w:rPr>
          <w:noProof/>
          <w:szCs w:val="22"/>
          <w:lang w:val="bg-BG"/>
        </w:rPr>
        <w:t xml:space="preserve">. Можете също да съобщите нежелани реакции </w:t>
      </w:r>
      <w:r w:rsidRPr="00444600">
        <w:rPr>
          <w:szCs w:val="22"/>
          <w:lang w:val="bg-BG"/>
        </w:rPr>
        <w:t>директно</w:t>
      </w:r>
      <w:r>
        <w:rPr>
          <w:szCs w:val="22"/>
          <w:lang w:val="bg-BG"/>
        </w:rPr>
        <w:t xml:space="preserve"> чрез </w:t>
      </w:r>
      <w:r w:rsidR="00C95498" w:rsidRPr="00CA20B9">
        <w:rPr>
          <w:noProof/>
          <w:szCs w:val="22"/>
          <w:highlight w:val="lightGray"/>
          <w:lang w:val="bg-BG"/>
        </w:rPr>
        <w:t xml:space="preserve">националната система за съобщаване, посочена в </w:t>
      </w:r>
      <w:hyperlink r:id="rId32" w:history="1">
        <w:r w:rsidR="00C95498" w:rsidRPr="00CA20B9">
          <w:rPr>
            <w:rStyle w:val="Hyperlink"/>
            <w:noProof/>
            <w:szCs w:val="22"/>
            <w:highlight w:val="lightGray"/>
            <w:lang w:val="bg-BG"/>
          </w:rPr>
          <w:t>Приложение V</w:t>
        </w:r>
      </w:hyperlink>
      <w:r w:rsidR="00C95498" w:rsidRPr="00CA20B9">
        <w:rPr>
          <w:noProof/>
          <w:szCs w:val="22"/>
          <w:lang w:val="bg-BG"/>
        </w:rPr>
        <w:t xml:space="preserve">. </w:t>
      </w:r>
      <w:r w:rsidR="00A453D0" w:rsidRPr="000D3C7C">
        <w:rPr>
          <w:szCs w:val="22"/>
          <w:lang w:val="bg-BG"/>
        </w:rPr>
        <w:t>Като съобщавате нежелани реакции, можете да дадете своя принос за получаване на повече информация относно безопасността на това лекарство.</w:t>
      </w:r>
    </w:p>
    <w:p w:rsidR="009127D5" w:rsidRDefault="009127D5">
      <w:pPr>
        <w:numPr>
          <w:ilvl w:val="12"/>
          <w:numId w:val="0"/>
        </w:numPr>
        <w:tabs>
          <w:tab w:val="clear" w:pos="567"/>
        </w:tabs>
        <w:spacing w:line="240" w:lineRule="auto"/>
        <w:ind w:left="567" w:right="-2" w:hanging="567"/>
        <w:rPr>
          <w:noProof/>
          <w:szCs w:val="22"/>
          <w:lang w:val="bg-BG"/>
        </w:rPr>
      </w:pPr>
    </w:p>
    <w:p w:rsidR="009127D5" w:rsidRDefault="009127D5" w:rsidP="0065613D">
      <w:pPr>
        <w:keepNext/>
        <w:tabs>
          <w:tab w:val="clear" w:pos="567"/>
        </w:tabs>
        <w:spacing w:line="240" w:lineRule="auto"/>
        <w:rPr>
          <w:b/>
          <w:lang w:val="bg-BG"/>
        </w:rPr>
      </w:pPr>
      <w:r>
        <w:rPr>
          <w:b/>
          <w:lang w:val="bg-BG"/>
        </w:rPr>
        <w:t>Основни проблеми на диабета</w:t>
      </w:r>
    </w:p>
    <w:p w:rsidR="009127D5" w:rsidRDefault="009127D5" w:rsidP="0065613D">
      <w:pPr>
        <w:keepNext/>
        <w:tabs>
          <w:tab w:val="clear" w:pos="567"/>
        </w:tabs>
        <w:spacing w:line="240" w:lineRule="auto"/>
        <w:rPr>
          <w:lang w:val="bg-BG"/>
        </w:rPr>
      </w:pPr>
    </w:p>
    <w:p w:rsidR="009127D5" w:rsidRDefault="009127D5" w:rsidP="0065613D">
      <w:pPr>
        <w:keepNext/>
        <w:tabs>
          <w:tab w:val="clear" w:pos="567"/>
        </w:tabs>
        <w:spacing w:line="240" w:lineRule="auto"/>
        <w:rPr>
          <w:b/>
          <w:lang w:val="bg-BG"/>
        </w:rPr>
      </w:pPr>
      <w:r>
        <w:rPr>
          <w:b/>
          <w:lang w:val="bg-BG"/>
        </w:rPr>
        <w:t>А.</w:t>
      </w:r>
      <w:r>
        <w:rPr>
          <w:b/>
          <w:lang w:val="bg-BG"/>
        </w:rPr>
        <w:tab/>
        <w:t>Хипогликемия</w:t>
      </w:r>
    </w:p>
    <w:p w:rsidR="009127D5" w:rsidRDefault="009127D5">
      <w:pPr>
        <w:tabs>
          <w:tab w:val="clear" w:pos="567"/>
        </w:tabs>
        <w:spacing w:line="240" w:lineRule="auto"/>
        <w:rPr>
          <w:lang w:val="bg-BG"/>
        </w:rPr>
      </w:pPr>
      <w:r>
        <w:rPr>
          <w:lang w:val="bg-BG"/>
        </w:rPr>
        <w:t>Хипогликемия (ниска кръвна захар) означава, че няма достатъчно захар в кръвта. Тя може да бъде предизвикана ако:</w:t>
      </w:r>
    </w:p>
    <w:p w:rsidR="009127D5" w:rsidRDefault="009127D5" w:rsidP="00323594">
      <w:pPr>
        <w:numPr>
          <w:ilvl w:val="0"/>
          <w:numId w:val="19"/>
        </w:numPr>
        <w:tabs>
          <w:tab w:val="clear" w:pos="567"/>
        </w:tabs>
        <w:spacing w:line="240" w:lineRule="auto"/>
        <w:rPr>
          <w:lang w:val="bg-BG"/>
        </w:rPr>
      </w:pPr>
      <w:r>
        <w:rPr>
          <w:lang w:val="bg-BG"/>
        </w:rPr>
        <w:t>взимате твърде много Humalog Mix50 или друг инсулин;</w:t>
      </w:r>
    </w:p>
    <w:p w:rsidR="009127D5" w:rsidRDefault="009127D5" w:rsidP="00323594">
      <w:pPr>
        <w:numPr>
          <w:ilvl w:val="0"/>
          <w:numId w:val="19"/>
        </w:numPr>
        <w:tabs>
          <w:tab w:val="clear" w:pos="567"/>
        </w:tabs>
        <w:spacing w:line="240" w:lineRule="auto"/>
        <w:rPr>
          <w:lang w:val="bg-BG"/>
        </w:rPr>
      </w:pPr>
      <w:r>
        <w:rPr>
          <w:lang w:val="bg-BG"/>
        </w:rPr>
        <w:t>изпуснете или забавите храненето или промените Вашата диета;</w:t>
      </w:r>
    </w:p>
    <w:p w:rsidR="009127D5" w:rsidRDefault="009127D5" w:rsidP="00323594">
      <w:pPr>
        <w:numPr>
          <w:ilvl w:val="0"/>
          <w:numId w:val="19"/>
        </w:numPr>
        <w:tabs>
          <w:tab w:val="clear" w:pos="567"/>
        </w:tabs>
        <w:spacing w:line="240" w:lineRule="auto"/>
        <w:rPr>
          <w:lang w:val="bg-BG"/>
        </w:rPr>
      </w:pPr>
      <w:r>
        <w:rPr>
          <w:lang w:val="bg-BG"/>
        </w:rPr>
        <w:t>извършвате физическо натоварване или работите твърде много непосредствено преди или след ядене;</w:t>
      </w:r>
    </w:p>
    <w:p w:rsidR="009127D5" w:rsidRDefault="009127D5" w:rsidP="00323594">
      <w:pPr>
        <w:numPr>
          <w:ilvl w:val="0"/>
          <w:numId w:val="19"/>
        </w:numPr>
        <w:tabs>
          <w:tab w:val="clear" w:pos="567"/>
        </w:tabs>
        <w:spacing w:line="240" w:lineRule="auto"/>
        <w:rPr>
          <w:lang w:val="bg-BG"/>
        </w:rPr>
      </w:pPr>
      <w:r>
        <w:rPr>
          <w:lang w:val="bg-BG"/>
        </w:rPr>
        <w:t>имате инфекция или заболяване (особено диария или повръщане);</w:t>
      </w:r>
    </w:p>
    <w:p w:rsidR="009127D5" w:rsidRDefault="009127D5" w:rsidP="00323594">
      <w:pPr>
        <w:numPr>
          <w:ilvl w:val="0"/>
          <w:numId w:val="19"/>
        </w:numPr>
        <w:tabs>
          <w:tab w:val="clear" w:pos="567"/>
        </w:tabs>
        <w:spacing w:line="240" w:lineRule="auto"/>
        <w:rPr>
          <w:lang w:val="bg-BG"/>
        </w:rPr>
      </w:pPr>
      <w:r>
        <w:rPr>
          <w:lang w:val="bg-BG"/>
        </w:rPr>
        <w:t>има промени в нуждите Ви от инсулин; или</w:t>
      </w:r>
    </w:p>
    <w:p w:rsidR="009127D5" w:rsidRDefault="009127D5" w:rsidP="00323594">
      <w:pPr>
        <w:numPr>
          <w:ilvl w:val="0"/>
          <w:numId w:val="19"/>
        </w:numPr>
        <w:tabs>
          <w:tab w:val="clear" w:pos="567"/>
        </w:tabs>
        <w:spacing w:line="240" w:lineRule="auto"/>
        <w:rPr>
          <w:lang w:val="bg-BG"/>
        </w:rPr>
      </w:pPr>
      <w:r>
        <w:rPr>
          <w:lang w:val="bg-BG"/>
        </w:rPr>
        <w:t>имате проблем с бъбреците или черния дроб, чието състояние се влошава.</w:t>
      </w:r>
    </w:p>
    <w:p w:rsidR="009127D5" w:rsidRDefault="009127D5">
      <w:pPr>
        <w:tabs>
          <w:tab w:val="clear" w:pos="567"/>
        </w:tabs>
        <w:spacing w:line="240" w:lineRule="auto"/>
        <w:rPr>
          <w:lang w:val="bg-BG"/>
        </w:rPr>
      </w:pPr>
    </w:p>
    <w:p w:rsidR="009127D5" w:rsidRDefault="009127D5">
      <w:pPr>
        <w:tabs>
          <w:tab w:val="clear" w:pos="567"/>
        </w:tabs>
        <w:spacing w:line="240" w:lineRule="auto"/>
        <w:rPr>
          <w:lang w:val="bg-BG"/>
        </w:rPr>
      </w:pPr>
      <w:r>
        <w:rPr>
          <w:lang w:val="bg-BG"/>
        </w:rPr>
        <w:t>Алкохолът и някои лекарства могат да повлияят нивата на Вашата кръвна захар.</w:t>
      </w:r>
    </w:p>
    <w:p w:rsidR="009127D5" w:rsidRDefault="009127D5">
      <w:pPr>
        <w:tabs>
          <w:tab w:val="clear" w:pos="567"/>
        </w:tabs>
        <w:spacing w:line="240" w:lineRule="auto"/>
        <w:rPr>
          <w:lang w:val="bg-BG"/>
        </w:rPr>
      </w:pPr>
    </w:p>
    <w:p w:rsidR="009127D5" w:rsidRDefault="009127D5">
      <w:pPr>
        <w:tabs>
          <w:tab w:val="clear" w:pos="567"/>
        </w:tabs>
        <w:spacing w:line="240" w:lineRule="auto"/>
        <w:rPr>
          <w:lang w:val="bg-BG"/>
        </w:rPr>
      </w:pPr>
      <w:r>
        <w:rPr>
          <w:lang w:val="bg-BG"/>
        </w:rPr>
        <w:t>Първите симптоми на ниска кръвна захар обикновенно се появяват бързо и включват следното:</w:t>
      </w:r>
    </w:p>
    <w:p w:rsidR="009127D5" w:rsidRDefault="009127D5" w:rsidP="00323594">
      <w:pPr>
        <w:numPr>
          <w:ilvl w:val="0"/>
          <w:numId w:val="20"/>
        </w:numPr>
        <w:tabs>
          <w:tab w:val="clear" w:pos="567"/>
        </w:tabs>
        <w:spacing w:line="240" w:lineRule="auto"/>
        <w:rPr>
          <w:lang w:val="bg-BG"/>
        </w:rPr>
      </w:pPr>
      <w:r>
        <w:rPr>
          <w:lang w:val="bg-BG"/>
        </w:rPr>
        <w:t>отпадналост</w:t>
      </w:r>
      <w:r>
        <w:rPr>
          <w:lang w:val="bg-BG"/>
        </w:rPr>
        <w:tab/>
      </w:r>
      <w:r>
        <w:rPr>
          <w:lang w:val="bg-BG"/>
        </w:rPr>
        <w:tab/>
      </w:r>
      <w:r>
        <w:rPr>
          <w:lang w:val="bg-BG"/>
        </w:rPr>
        <w:tab/>
      </w:r>
      <w:r>
        <w:rPr>
          <w:lang w:val="bg-BG"/>
        </w:rPr>
        <w:tab/>
      </w:r>
      <w:r>
        <w:rPr>
          <w:lang w:val="bg-BG"/>
        </w:rPr>
        <w:sym w:font="Symbol" w:char="F0B7"/>
      </w:r>
      <w:r>
        <w:rPr>
          <w:lang w:val="bg-BG"/>
        </w:rPr>
        <w:tab/>
        <w:t>ускорена сърдечна дейност</w:t>
      </w:r>
    </w:p>
    <w:p w:rsidR="009127D5" w:rsidRDefault="009127D5" w:rsidP="00323594">
      <w:pPr>
        <w:numPr>
          <w:ilvl w:val="0"/>
          <w:numId w:val="20"/>
        </w:numPr>
        <w:tabs>
          <w:tab w:val="clear" w:pos="567"/>
        </w:tabs>
        <w:spacing w:line="240" w:lineRule="auto"/>
        <w:rPr>
          <w:lang w:val="bg-BG"/>
        </w:rPr>
      </w:pPr>
      <w:r>
        <w:rPr>
          <w:lang w:val="bg-BG"/>
        </w:rPr>
        <w:t>нервност или треперене</w:t>
      </w:r>
      <w:r>
        <w:rPr>
          <w:lang w:val="bg-BG"/>
        </w:rPr>
        <w:tab/>
      </w:r>
      <w:r>
        <w:rPr>
          <w:lang w:val="bg-BG"/>
        </w:rPr>
        <w:tab/>
      </w:r>
      <w:r>
        <w:rPr>
          <w:lang w:val="bg-BG"/>
        </w:rPr>
        <w:tab/>
      </w:r>
      <w:r>
        <w:rPr>
          <w:lang w:val="bg-BG"/>
        </w:rPr>
        <w:sym w:font="Symbol" w:char="F0B7"/>
      </w:r>
      <w:r>
        <w:rPr>
          <w:lang w:val="bg-BG"/>
        </w:rPr>
        <w:tab/>
        <w:t>позиви за повръщане</w:t>
      </w:r>
    </w:p>
    <w:p w:rsidR="009127D5" w:rsidRDefault="009127D5" w:rsidP="00323594">
      <w:pPr>
        <w:numPr>
          <w:ilvl w:val="0"/>
          <w:numId w:val="20"/>
        </w:numPr>
        <w:tabs>
          <w:tab w:val="clear" w:pos="567"/>
        </w:tabs>
        <w:spacing w:line="240" w:lineRule="auto"/>
        <w:rPr>
          <w:lang w:val="bg-BG"/>
        </w:rPr>
      </w:pPr>
      <w:r>
        <w:rPr>
          <w:lang w:val="bg-BG"/>
        </w:rPr>
        <w:t xml:space="preserve">главоболие </w:t>
      </w:r>
      <w:r>
        <w:rPr>
          <w:lang w:val="bg-BG"/>
        </w:rPr>
        <w:tab/>
      </w:r>
      <w:r>
        <w:rPr>
          <w:lang w:val="bg-BG"/>
        </w:rPr>
        <w:tab/>
      </w:r>
      <w:r>
        <w:rPr>
          <w:lang w:val="bg-BG"/>
        </w:rPr>
        <w:tab/>
      </w:r>
      <w:r>
        <w:rPr>
          <w:lang w:val="bg-BG"/>
        </w:rPr>
        <w:tab/>
      </w:r>
      <w:r>
        <w:tab/>
      </w:r>
      <w:r>
        <w:rPr>
          <w:lang w:val="bg-BG"/>
        </w:rPr>
        <w:sym w:font="Symbol" w:char="F0B7"/>
      </w:r>
      <w:r>
        <w:rPr>
          <w:lang w:val="bg-BG"/>
        </w:rPr>
        <w:tab/>
        <w:t>студена пот</w:t>
      </w:r>
    </w:p>
    <w:p w:rsidR="009127D5" w:rsidRDefault="009127D5">
      <w:pPr>
        <w:tabs>
          <w:tab w:val="clear" w:pos="567"/>
        </w:tabs>
        <w:spacing w:line="240" w:lineRule="auto"/>
      </w:pPr>
    </w:p>
    <w:p w:rsidR="009127D5" w:rsidRDefault="009127D5">
      <w:pPr>
        <w:tabs>
          <w:tab w:val="clear" w:pos="567"/>
        </w:tabs>
        <w:spacing w:line="240" w:lineRule="auto"/>
        <w:rPr>
          <w:lang w:val="bg-BG"/>
        </w:rPr>
      </w:pPr>
      <w:r>
        <w:rPr>
          <w:lang w:val="bg-BG"/>
        </w:rPr>
        <w:t>Докато не сте уверени, че можете да разпознавате Вашите предупредителни симптоми, избягвайте ситуации като шофиране например, в които Вие и другите ще бъдете изложени на риск, вследствие на хипогликемията.</w:t>
      </w:r>
    </w:p>
    <w:p w:rsidR="009127D5" w:rsidRDefault="009127D5">
      <w:pPr>
        <w:tabs>
          <w:tab w:val="clear" w:pos="567"/>
        </w:tabs>
        <w:spacing w:line="240" w:lineRule="auto"/>
        <w:rPr>
          <w:lang w:val="bg-BG"/>
        </w:rPr>
      </w:pPr>
    </w:p>
    <w:p w:rsidR="009127D5" w:rsidRDefault="009127D5" w:rsidP="0065613D">
      <w:pPr>
        <w:keepNext/>
        <w:tabs>
          <w:tab w:val="clear" w:pos="567"/>
        </w:tabs>
        <w:spacing w:line="240" w:lineRule="auto"/>
        <w:rPr>
          <w:b/>
          <w:lang w:val="bg-BG"/>
        </w:rPr>
      </w:pPr>
      <w:r>
        <w:rPr>
          <w:b/>
          <w:lang w:val="bg-BG"/>
        </w:rPr>
        <w:t>Б.</w:t>
      </w:r>
      <w:r>
        <w:rPr>
          <w:b/>
          <w:lang w:val="bg-BG"/>
        </w:rPr>
        <w:tab/>
        <w:t>Хипергликемия и диабетна кетоацидоза</w:t>
      </w:r>
    </w:p>
    <w:p w:rsidR="009127D5" w:rsidRDefault="009127D5">
      <w:pPr>
        <w:tabs>
          <w:tab w:val="clear" w:pos="567"/>
        </w:tabs>
        <w:spacing w:line="240" w:lineRule="auto"/>
        <w:jc w:val="both"/>
        <w:rPr>
          <w:lang w:val="bg-BG"/>
        </w:rPr>
      </w:pPr>
      <w:r>
        <w:rPr>
          <w:lang w:val="bg-BG"/>
        </w:rPr>
        <w:t>Хипергликемия (твърде много захар в кръвта) означава, че Вашият организъм няма достатъчно инсулин. Хипергликемията може да бъде предизвикана от това, че :</w:t>
      </w:r>
    </w:p>
    <w:p w:rsidR="009127D5" w:rsidRDefault="009127D5">
      <w:pPr>
        <w:tabs>
          <w:tab w:val="clear" w:pos="567"/>
        </w:tabs>
        <w:spacing w:line="240" w:lineRule="auto"/>
        <w:jc w:val="both"/>
        <w:rPr>
          <w:lang w:val="bg-BG"/>
        </w:rPr>
      </w:pPr>
      <w:r>
        <w:rPr>
          <w:lang w:val="bg-BG"/>
        </w:rPr>
        <w:sym w:font="Symbol" w:char="F0B7"/>
      </w:r>
      <w:r>
        <w:rPr>
          <w:lang w:val="bg-BG"/>
        </w:rPr>
        <w:tab/>
        <w:t xml:space="preserve">не взимате </w:t>
      </w:r>
      <w:r>
        <w:rPr>
          <w:szCs w:val="22"/>
          <w:lang w:val="en-US"/>
        </w:rPr>
        <w:t>Humalog</w:t>
      </w:r>
      <w:r>
        <w:rPr>
          <w:szCs w:val="22"/>
          <w:lang w:val="bg-BG"/>
        </w:rPr>
        <w:t>, предназначен за Вас</w:t>
      </w:r>
      <w:r>
        <w:rPr>
          <w:lang w:val="bg-BG"/>
        </w:rPr>
        <w:t xml:space="preserve"> или друг инсулин;</w:t>
      </w:r>
    </w:p>
    <w:p w:rsidR="009127D5" w:rsidRDefault="009127D5">
      <w:pPr>
        <w:tabs>
          <w:tab w:val="clear" w:pos="567"/>
        </w:tabs>
        <w:spacing w:line="240" w:lineRule="auto"/>
        <w:jc w:val="both"/>
        <w:rPr>
          <w:lang w:val="bg-BG"/>
        </w:rPr>
      </w:pPr>
      <w:r>
        <w:rPr>
          <w:lang w:val="bg-BG"/>
        </w:rPr>
        <w:sym w:font="Symbol" w:char="F0B7"/>
      </w:r>
      <w:r>
        <w:rPr>
          <w:lang w:val="bg-BG"/>
        </w:rPr>
        <w:tab/>
        <w:t>взимате по</w:t>
      </w:r>
      <w:r>
        <w:rPr>
          <w:lang w:val="bg-BG"/>
        </w:rPr>
        <w:noBreakHyphen/>
        <w:t>малко инсулин, отколкото Ви е казал Вашият лекар;</w:t>
      </w:r>
    </w:p>
    <w:p w:rsidR="009127D5" w:rsidRDefault="009127D5">
      <w:pPr>
        <w:tabs>
          <w:tab w:val="clear" w:pos="567"/>
        </w:tabs>
        <w:spacing w:line="240" w:lineRule="auto"/>
        <w:jc w:val="both"/>
        <w:rPr>
          <w:lang w:val="bg-BG"/>
        </w:rPr>
      </w:pPr>
      <w:r>
        <w:rPr>
          <w:lang w:val="bg-BG"/>
        </w:rPr>
        <w:sym w:font="Symbol" w:char="F0B7"/>
      </w:r>
      <w:r>
        <w:rPr>
          <w:lang w:val="bg-BG"/>
        </w:rPr>
        <w:tab/>
        <w:t>храните се много повече, отколкото диетата Ви позволява; или</w:t>
      </w:r>
    </w:p>
    <w:p w:rsidR="009127D5" w:rsidRDefault="009127D5">
      <w:pPr>
        <w:tabs>
          <w:tab w:val="clear" w:pos="567"/>
        </w:tabs>
        <w:spacing w:line="240" w:lineRule="auto"/>
        <w:jc w:val="both"/>
        <w:rPr>
          <w:lang w:val="bg-BG"/>
        </w:rPr>
      </w:pPr>
      <w:r>
        <w:rPr>
          <w:lang w:val="bg-BG"/>
        </w:rPr>
        <w:sym w:font="Symbol" w:char="F0B7"/>
      </w:r>
      <w:r>
        <w:rPr>
          <w:lang w:val="bg-BG"/>
        </w:rPr>
        <w:tab/>
        <w:t>имате температура, инфекция или емоционален стрес.</w:t>
      </w:r>
    </w:p>
    <w:p w:rsidR="009127D5" w:rsidRDefault="009127D5">
      <w:pPr>
        <w:tabs>
          <w:tab w:val="clear" w:pos="567"/>
        </w:tabs>
        <w:spacing w:line="240" w:lineRule="auto"/>
        <w:jc w:val="both"/>
        <w:rPr>
          <w:lang w:val="bg-BG"/>
        </w:rPr>
      </w:pPr>
    </w:p>
    <w:p w:rsidR="009127D5" w:rsidRDefault="009127D5">
      <w:pPr>
        <w:tabs>
          <w:tab w:val="clear" w:pos="567"/>
        </w:tabs>
        <w:spacing w:line="240" w:lineRule="auto"/>
        <w:jc w:val="both"/>
        <w:rPr>
          <w:lang w:val="bg-BG"/>
        </w:rPr>
      </w:pPr>
      <w:r>
        <w:rPr>
          <w:lang w:val="bg-BG"/>
        </w:rPr>
        <w:t>Хипергликемията може да доведе до диабетна кетоацидоза. Първите симптоми се появяват бавно след много часове или дни. Симптомите включват следното:</w:t>
      </w:r>
    </w:p>
    <w:p w:rsidR="009127D5" w:rsidRDefault="009127D5" w:rsidP="00323594">
      <w:pPr>
        <w:numPr>
          <w:ilvl w:val="0"/>
          <w:numId w:val="21"/>
        </w:numPr>
        <w:tabs>
          <w:tab w:val="clear" w:pos="567"/>
        </w:tabs>
        <w:spacing w:line="240" w:lineRule="auto"/>
        <w:rPr>
          <w:lang w:val="bg-BG"/>
        </w:rPr>
      </w:pPr>
      <w:r>
        <w:rPr>
          <w:lang w:val="bg-BG"/>
        </w:rPr>
        <w:t>сънливост</w:t>
      </w:r>
      <w:r>
        <w:tab/>
      </w:r>
      <w:r>
        <w:tab/>
      </w:r>
      <w:r>
        <w:tab/>
      </w:r>
      <w:r>
        <w:tab/>
      </w:r>
      <w:r>
        <w:tab/>
      </w:r>
      <w:r>
        <w:rPr>
          <w:lang w:val="bg-BG"/>
        </w:rPr>
        <w:sym w:font="Symbol" w:char="F0B7"/>
      </w:r>
      <w:r>
        <w:rPr>
          <w:lang w:val="bg-BG"/>
        </w:rPr>
        <w:tab/>
        <w:t>липса на апетит</w:t>
      </w:r>
    </w:p>
    <w:p w:rsidR="009127D5" w:rsidRDefault="009127D5" w:rsidP="00323594">
      <w:pPr>
        <w:numPr>
          <w:ilvl w:val="0"/>
          <w:numId w:val="21"/>
        </w:numPr>
        <w:tabs>
          <w:tab w:val="clear" w:pos="567"/>
        </w:tabs>
        <w:spacing w:line="240" w:lineRule="auto"/>
        <w:rPr>
          <w:lang w:val="bg-BG"/>
        </w:rPr>
      </w:pPr>
      <w:r>
        <w:rPr>
          <w:lang w:val="bg-BG"/>
        </w:rPr>
        <w:t>зачервено лице</w:t>
      </w:r>
      <w:r>
        <w:rPr>
          <w:lang w:val="bg-BG"/>
        </w:rPr>
        <w:tab/>
      </w:r>
      <w:r>
        <w:rPr>
          <w:lang w:val="bg-BG"/>
        </w:rPr>
        <w:tab/>
      </w:r>
      <w:r>
        <w:rPr>
          <w:lang w:val="bg-BG"/>
        </w:rPr>
        <w:tab/>
      </w:r>
      <w:r>
        <w:rPr>
          <w:lang w:val="bg-BG"/>
        </w:rPr>
        <w:tab/>
      </w:r>
      <w:r>
        <w:rPr>
          <w:lang w:val="bg-BG"/>
        </w:rPr>
        <w:sym w:font="Symbol" w:char="F0B7"/>
      </w:r>
      <w:r>
        <w:rPr>
          <w:lang w:val="bg-BG"/>
        </w:rPr>
        <w:tab/>
        <w:t>дъх с мирис на плодове</w:t>
      </w:r>
    </w:p>
    <w:p w:rsidR="009127D5" w:rsidRDefault="009127D5" w:rsidP="00323594">
      <w:pPr>
        <w:numPr>
          <w:ilvl w:val="0"/>
          <w:numId w:val="21"/>
        </w:numPr>
        <w:tabs>
          <w:tab w:val="clear" w:pos="567"/>
        </w:tabs>
        <w:spacing w:line="240" w:lineRule="auto"/>
        <w:rPr>
          <w:lang w:val="bg-BG"/>
        </w:rPr>
      </w:pPr>
      <w:r>
        <w:rPr>
          <w:lang w:val="bg-BG"/>
        </w:rPr>
        <w:t>жажда</w:t>
      </w:r>
      <w:r>
        <w:rPr>
          <w:lang w:val="bg-BG"/>
        </w:rPr>
        <w:tab/>
      </w:r>
      <w:r>
        <w:rPr>
          <w:lang w:val="bg-BG"/>
        </w:rPr>
        <w:tab/>
      </w:r>
      <w:r>
        <w:rPr>
          <w:lang w:val="bg-BG"/>
        </w:rPr>
        <w:tab/>
      </w:r>
      <w:r>
        <w:rPr>
          <w:lang w:val="bg-BG"/>
        </w:rPr>
        <w:tab/>
      </w:r>
      <w:r>
        <w:rPr>
          <w:lang w:val="bg-BG"/>
        </w:rPr>
        <w:tab/>
      </w:r>
      <w:r>
        <w:rPr>
          <w:lang w:val="bg-BG"/>
        </w:rPr>
        <w:sym w:font="Symbol" w:char="F0B7"/>
      </w:r>
      <w:r>
        <w:rPr>
          <w:lang w:val="bg-BG"/>
        </w:rPr>
        <w:tab/>
        <w:t>позиви за повръщане или повръщане</w:t>
      </w:r>
    </w:p>
    <w:p w:rsidR="009127D5" w:rsidRDefault="009127D5">
      <w:pPr>
        <w:tabs>
          <w:tab w:val="clear" w:pos="567"/>
        </w:tabs>
        <w:spacing w:line="240" w:lineRule="auto"/>
        <w:rPr>
          <w:lang w:val="bg-BG"/>
        </w:rPr>
      </w:pPr>
    </w:p>
    <w:p w:rsidR="009127D5" w:rsidRDefault="009127D5">
      <w:pPr>
        <w:tabs>
          <w:tab w:val="clear" w:pos="567"/>
        </w:tabs>
        <w:spacing w:line="240" w:lineRule="auto"/>
        <w:rPr>
          <w:b/>
          <w:bCs/>
          <w:lang w:val="bg-BG"/>
        </w:rPr>
      </w:pPr>
      <w:r>
        <w:rPr>
          <w:lang w:val="bg-BG"/>
        </w:rPr>
        <w:t xml:space="preserve">Тежките симптоми са тежко дишане и ускорен пулс. </w:t>
      </w:r>
      <w:r>
        <w:rPr>
          <w:b/>
          <w:bCs/>
          <w:lang w:val="bg-BG"/>
        </w:rPr>
        <w:t>Потърсете медицинска помощ незабавно.</w:t>
      </w:r>
    </w:p>
    <w:p w:rsidR="009127D5" w:rsidRDefault="009127D5">
      <w:pPr>
        <w:numPr>
          <w:ilvl w:val="12"/>
          <w:numId w:val="0"/>
        </w:numPr>
        <w:tabs>
          <w:tab w:val="clear" w:pos="567"/>
        </w:tabs>
        <w:spacing w:line="240" w:lineRule="auto"/>
        <w:ind w:left="567" w:right="-2" w:hanging="567"/>
        <w:rPr>
          <w:noProof/>
          <w:szCs w:val="22"/>
          <w:lang w:val="bg-BG"/>
        </w:rPr>
      </w:pPr>
    </w:p>
    <w:p w:rsidR="009127D5" w:rsidRDefault="009127D5" w:rsidP="0065613D">
      <w:pPr>
        <w:keepNext/>
        <w:tabs>
          <w:tab w:val="clear" w:pos="567"/>
        </w:tabs>
        <w:spacing w:line="240" w:lineRule="auto"/>
        <w:rPr>
          <w:b/>
          <w:lang w:val="bg-BG"/>
        </w:rPr>
      </w:pPr>
      <w:r>
        <w:rPr>
          <w:b/>
          <w:lang w:val="bg-BG"/>
        </w:rPr>
        <w:t>В.</w:t>
      </w:r>
      <w:r>
        <w:rPr>
          <w:b/>
          <w:lang w:val="bg-BG"/>
        </w:rPr>
        <w:tab/>
        <w:t>Заболяване</w:t>
      </w:r>
    </w:p>
    <w:p w:rsidR="009127D5" w:rsidRDefault="009127D5" w:rsidP="00FE78F4">
      <w:pPr>
        <w:tabs>
          <w:tab w:val="clear" w:pos="567"/>
        </w:tabs>
        <w:spacing w:line="240" w:lineRule="auto"/>
        <w:rPr>
          <w:lang w:val="bg-BG"/>
        </w:rPr>
      </w:pPr>
      <w:r>
        <w:rPr>
          <w:lang w:val="bg-BG"/>
        </w:rPr>
        <w:t xml:space="preserve">Ако сте болен/на, особено ако се чувствате или сте отпаднал/а, то количеството инсулин от което се нуждаете може да се промени. </w:t>
      </w:r>
      <w:r>
        <w:rPr>
          <w:b/>
          <w:lang w:val="bg-BG"/>
        </w:rPr>
        <w:t>Дори когато не се храните нормално Вие се нуждаете от инсулин.</w:t>
      </w:r>
      <w:r>
        <w:rPr>
          <w:lang w:val="bg-BG"/>
        </w:rPr>
        <w:t xml:space="preserve"> Изследвайте си урината и</w:t>
      </w:r>
      <w:r w:rsidR="00DD13D6">
        <w:rPr>
          <w:lang w:val="bg-BG"/>
        </w:rPr>
        <w:t>ли</w:t>
      </w:r>
      <w:r>
        <w:rPr>
          <w:lang w:val="bg-BG"/>
        </w:rPr>
        <w:t xml:space="preserve"> кръвта, следвайте Вашите „правила на заболяването” и </w:t>
      </w:r>
      <w:r w:rsidR="002320DC">
        <w:rPr>
          <w:lang w:val="bg-BG"/>
        </w:rPr>
        <w:t>информирайте</w:t>
      </w:r>
      <w:r>
        <w:rPr>
          <w:lang w:val="bg-BG"/>
        </w:rPr>
        <w:t xml:space="preserve"> Вашия лекар.</w:t>
      </w:r>
    </w:p>
    <w:p w:rsidR="009127D5" w:rsidRDefault="009127D5">
      <w:pPr>
        <w:numPr>
          <w:ilvl w:val="12"/>
          <w:numId w:val="0"/>
        </w:numPr>
        <w:tabs>
          <w:tab w:val="clear" w:pos="567"/>
        </w:tabs>
        <w:spacing w:line="240" w:lineRule="auto"/>
        <w:ind w:left="567" w:right="-2" w:hanging="567"/>
        <w:rPr>
          <w:noProof/>
          <w:szCs w:val="22"/>
          <w:lang w:val="bg-BG"/>
        </w:rPr>
      </w:pPr>
    </w:p>
    <w:p w:rsidR="009127D5" w:rsidRDefault="009127D5">
      <w:pPr>
        <w:numPr>
          <w:ilvl w:val="12"/>
          <w:numId w:val="0"/>
        </w:numPr>
        <w:tabs>
          <w:tab w:val="clear" w:pos="567"/>
        </w:tabs>
        <w:spacing w:line="240" w:lineRule="auto"/>
        <w:ind w:left="567" w:right="-2" w:hanging="567"/>
        <w:rPr>
          <w:noProof/>
          <w:szCs w:val="22"/>
          <w:lang w:val="bg-BG"/>
        </w:rPr>
      </w:pPr>
    </w:p>
    <w:p w:rsidR="009127D5" w:rsidRDefault="009127D5" w:rsidP="00952701">
      <w:pPr>
        <w:keepNext/>
        <w:numPr>
          <w:ilvl w:val="12"/>
          <w:numId w:val="0"/>
        </w:numPr>
        <w:tabs>
          <w:tab w:val="clear" w:pos="567"/>
        </w:tabs>
        <w:spacing w:line="240" w:lineRule="auto"/>
        <w:rPr>
          <w:noProof/>
          <w:szCs w:val="22"/>
          <w:lang w:val="bg-BG"/>
        </w:rPr>
      </w:pPr>
      <w:r>
        <w:rPr>
          <w:b/>
          <w:noProof/>
          <w:szCs w:val="22"/>
          <w:lang w:val="bg-BG"/>
        </w:rPr>
        <w:t>5.</w:t>
      </w:r>
      <w:r>
        <w:rPr>
          <w:b/>
          <w:noProof/>
          <w:szCs w:val="22"/>
          <w:lang w:val="bg-BG"/>
        </w:rPr>
        <w:tab/>
      </w:r>
      <w:r w:rsidR="007356FA">
        <w:rPr>
          <w:b/>
          <w:noProof/>
          <w:szCs w:val="22"/>
          <w:lang w:val="bg-BG"/>
        </w:rPr>
        <w:t>К</w:t>
      </w:r>
      <w:r w:rsidR="00952701" w:rsidRPr="000D3C7C">
        <w:rPr>
          <w:b/>
          <w:noProof/>
          <w:szCs w:val="22"/>
          <w:lang w:val="bg-BG"/>
        </w:rPr>
        <w:t>ак да съхранявате</w:t>
      </w:r>
      <w:r w:rsidR="00952701" w:rsidRPr="002A32DA">
        <w:rPr>
          <w:b/>
          <w:szCs w:val="22"/>
          <w:lang w:val="bg-BG"/>
        </w:rPr>
        <w:t xml:space="preserve"> </w:t>
      </w:r>
      <w:r w:rsidR="00952701">
        <w:rPr>
          <w:b/>
          <w:szCs w:val="22"/>
          <w:lang w:val="bg-BG"/>
        </w:rPr>
        <w:t>Humalog</w:t>
      </w:r>
      <w:r w:rsidR="00952701" w:rsidRPr="00952701">
        <w:rPr>
          <w:b/>
          <w:noProof/>
          <w:szCs w:val="22"/>
          <w:lang w:val="bg-BG"/>
        </w:rPr>
        <w:t xml:space="preserve"> </w:t>
      </w:r>
      <w:r w:rsidR="00952701">
        <w:rPr>
          <w:b/>
          <w:noProof/>
          <w:szCs w:val="22"/>
          <w:lang w:val="bg-BG"/>
        </w:rPr>
        <w:t>Mix50</w:t>
      </w:r>
    </w:p>
    <w:p w:rsidR="009127D5" w:rsidRDefault="009127D5" w:rsidP="0065613D">
      <w:pPr>
        <w:keepNext/>
        <w:tabs>
          <w:tab w:val="clear" w:pos="567"/>
        </w:tabs>
        <w:spacing w:line="240" w:lineRule="auto"/>
        <w:rPr>
          <w:i/>
          <w:noProof/>
          <w:szCs w:val="22"/>
          <w:lang w:val="bg-BG"/>
        </w:rPr>
      </w:pPr>
    </w:p>
    <w:p w:rsidR="0007201B" w:rsidRPr="00176A79" w:rsidRDefault="009127D5" w:rsidP="004D6B39">
      <w:pPr>
        <w:rPr>
          <w:lang w:val="bg-BG"/>
        </w:rPr>
      </w:pPr>
      <w:r>
        <w:rPr>
          <w:noProof/>
          <w:szCs w:val="22"/>
          <w:lang w:val="bg-BG"/>
        </w:rPr>
        <w:t>Преди употреба съхранявайте Humalog Mix50</w:t>
      </w:r>
      <w:r>
        <w:rPr>
          <w:szCs w:val="22"/>
          <w:lang w:val="bg-BG"/>
        </w:rPr>
        <w:t>, предназначен за Вас</w:t>
      </w:r>
      <w:r w:rsidR="007356FA">
        <w:rPr>
          <w:szCs w:val="22"/>
          <w:lang w:val="bg-BG"/>
        </w:rPr>
        <w:t>,</w:t>
      </w:r>
      <w:r>
        <w:rPr>
          <w:noProof/>
          <w:szCs w:val="22"/>
          <w:lang w:val="bg-BG"/>
        </w:rPr>
        <w:t xml:space="preserve"> в хладилник (2°С</w:t>
      </w:r>
      <w:r>
        <w:rPr>
          <w:lang w:val="bg-BG"/>
        </w:rPr>
        <w:t xml:space="preserve"> – </w:t>
      </w:r>
      <w:r>
        <w:rPr>
          <w:noProof/>
          <w:szCs w:val="22"/>
          <w:lang w:val="bg-BG"/>
        </w:rPr>
        <w:t>8°С).</w:t>
      </w:r>
      <w:r>
        <w:rPr>
          <w:lang w:val="bg-BG"/>
        </w:rPr>
        <w:t xml:space="preserve"> Не замразявайте.</w:t>
      </w:r>
    </w:p>
    <w:p w:rsidR="0007201B" w:rsidRPr="00176A79" w:rsidRDefault="0007201B" w:rsidP="004D6B39">
      <w:pPr>
        <w:rPr>
          <w:lang w:val="bg-BG"/>
        </w:rPr>
      </w:pPr>
    </w:p>
    <w:p w:rsidR="009127D5" w:rsidRDefault="004D6B39" w:rsidP="004D6B39">
      <w:pPr>
        <w:rPr>
          <w:szCs w:val="22"/>
          <w:lang w:val="ru-RU"/>
        </w:rPr>
      </w:pPr>
      <w:r w:rsidRPr="004D6B39">
        <w:rPr>
          <w:szCs w:val="22"/>
          <w:lang w:val="ru-RU"/>
        </w:rPr>
        <w:t>Съхранявайте патрон</w:t>
      </w:r>
      <w:r>
        <w:rPr>
          <w:szCs w:val="22"/>
          <w:lang w:val="ru-RU"/>
        </w:rPr>
        <w:t>а</w:t>
      </w:r>
      <w:r w:rsidRPr="004D6B39">
        <w:rPr>
          <w:szCs w:val="22"/>
          <w:lang w:val="ru-RU"/>
        </w:rPr>
        <w:t xml:space="preserve"> в период</w:t>
      </w:r>
      <w:r w:rsidR="00E47C33">
        <w:rPr>
          <w:szCs w:val="22"/>
          <w:lang w:val="ru-RU"/>
        </w:rPr>
        <w:t>а</w:t>
      </w:r>
      <w:r w:rsidRPr="004D6B39">
        <w:rPr>
          <w:szCs w:val="22"/>
          <w:lang w:val="ru-RU"/>
        </w:rPr>
        <w:t xml:space="preserve"> на използване при стайна температура (</w:t>
      </w:r>
      <w:r w:rsidR="003E7CF4">
        <w:rPr>
          <w:szCs w:val="22"/>
          <w:lang w:val="ru-RU"/>
        </w:rPr>
        <w:t>под</w:t>
      </w:r>
      <w:r>
        <w:rPr>
          <w:szCs w:val="22"/>
          <w:lang w:val="ru-RU"/>
        </w:rPr>
        <w:t> </w:t>
      </w:r>
      <w:r w:rsidRPr="004D6B39">
        <w:rPr>
          <w:szCs w:val="22"/>
          <w:lang w:val="ru-RU"/>
        </w:rPr>
        <w:t>30</w:t>
      </w:r>
      <w:r w:rsidRPr="004D6B39">
        <w:rPr>
          <w:bCs/>
          <w:szCs w:val="22"/>
          <w:lang w:val="ru-RU"/>
        </w:rPr>
        <w:t>°</w:t>
      </w:r>
      <w:r w:rsidRPr="004D6B39">
        <w:rPr>
          <w:szCs w:val="22"/>
          <w:lang w:val="ru-RU"/>
        </w:rPr>
        <w:t>С) и г</w:t>
      </w:r>
      <w:r>
        <w:rPr>
          <w:szCs w:val="22"/>
          <w:lang w:val="ru-RU"/>
        </w:rPr>
        <w:t>о</w:t>
      </w:r>
      <w:r w:rsidRPr="004D6B39">
        <w:rPr>
          <w:szCs w:val="22"/>
          <w:lang w:val="ru-RU"/>
        </w:rPr>
        <w:t xml:space="preserve"> изхвърлете след 28 дни.</w:t>
      </w:r>
      <w:r w:rsidRPr="004D6B39">
        <w:rPr>
          <w:lang w:val="ru-RU"/>
        </w:rPr>
        <w:t xml:space="preserve"> </w:t>
      </w:r>
      <w:r w:rsidR="009127D5">
        <w:rPr>
          <w:lang w:val="bg-BG"/>
        </w:rPr>
        <w:t xml:space="preserve">Не </w:t>
      </w:r>
      <w:r w:rsidR="007356FA" w:rsidRPr="009C3EA0">
        <w:rPr>
          <w:lang w:val="bg-BG"/>
        </w:rPr>
        <w:t xml:space="preserve">го </w:t>
      </w:r>
      <w:r w:rsidR="005B6EC7">
        <w:rPr>
          <w:lang w:val="bg-BG"/>
        </w:rPr>
        <w:t>оставяйте</w:t>
      </w:r>
      <w:r w:rsidR="009127D5" w:rsidRPr="009C3EA0">
        <w:rPr>
          <w:lang w:val="bg-BG"/>
        </w:rPr>
        <w:t xml:space="preserve"> близко до източници на топлина и светлина.</w:t>
      </w:r>
      <w:r w:rsidR="00E47C33" w:rsidRPr="00CF06EC">
        <w:rPr>
          <w:szCs w:val="22"/>
          <w:lang w:val="bg-BG"/>
        </w:rPr>
        <w:t xml:space="preserve"> </w:t>
      </w:r>
      <w:r w:rsidRPr="00895BF2">
        <w:rPr>
          <w:szCs w:val="22"/>
          <w:lang w:val="ru-RU"/>
        </w:rPr>
        <w:t>Не с</w:t>
      </w:r>
      <w:r w:rsidRPr="003279E6">
        <w:rPr>
          <w:szCs w:val="22"/>
          <w:lang w:val="ru-RU"/>
        </w:rPr>
        <w:t xml:space="preserve">ъхранявайте писалката </w:t>
      </w:r>
      <w:r w:rsidRPr="00F14938">
        <w:rPr>
          <w:szCs w:val="22"/>
          <w:lang w:val="ru-RU"/>
        </w:rPr>
        <w:t>ил</w:t>
      </w:r>
      <w:r w:rsidRPr="00DF5F77">
        <w:rPr>
          <w:szCs w:val="22"/>
          <w:lang w:val="ru-RU"/>
        </w:rPr>
        <w:t>и патроните, които използвате</w:t>
      </w:r>
      <w:r w:rsidRPr="00AE4ECD">
        <w:rPr>
          <w:szCs w:val="22"/>
          <w:lang w:val="ru-RU"/>
        </w:rPr>
        <w:t xml:space="preserve">, в хладилник. Писалката </w:t>
      </w:r>
      <w:r w:rsidR="00E47C33">
        <w:rPr>
          <w:lang w:val="ru-RU"/>
        </w:rPr>
        <w:t>с поставен</w:t>
      </w:r>
      <w:r w:rsidR="00E47C33" w:rsidRPr="00AE4ECD">
        <w:rPr>
          <w:szCs w:val="22"/>
          <w:lang w:val="ru-RU"/>
        </w:rPr>
        <w:t xml:space="preserve"> </w:t>
      </w:r>
      <w:r w:rsidRPr="00AE4ECD">
        <w:rPr>
          <w:szCs w:val="22"/>
          <w:lang w:val="ru-RU"/>
        </w:rPr>
        <w:t>патрон не трябва да се съхранява с прикрепена игла.</w:t>
      </w:r>
    </w:p>
    <w:p w:rsidR="004D6B39" w:rsidRDefault="004D6B39" w:rsidP="004D6B39">
      <w:pPr>
        <w:rPr>
          <w:noProof/>
          <w:szCs w:val="22"/>
          <w:lang w:val="bg-BG"/>
        </w:rPr>
      </w:pPr>
    </w:p>
    <w:p w:rsidR="009127D5" w:rsidRDefault="0092401F" w:rsidP="004D6B39">
      <w:pPr>
        <w:rPr>
          <w:noProof/>
          <w:szCs w:val="22"/>
          <w:lang w:val="bg-BG"/>
        </w:rPr>
      </w:pPr>
      <w:r>
        <w:rPr>
          <w:noProof/>
          <w:szCs w:val="22"/>
          <w:lang w:val="bg-BG"/>
        </w:rPr>
        <w:t>Да с</w:t>
      </w:r>
      <w:r w:rsidR="00034111">
        <w:rPr>
          <w:noProof/>
          <w:szCs w:val="22"/>
          <w:lang w:val="bg-BG"/>
        </w:rPr>
        <w:t xml:space="preserve">е </w:t>
      </w:r>
      <w:r>
        <w:rPr>
          <w:noProof/>
          <w:szCs w:val="22"/>
          <w:lang w:val="bg-BG"/>
        </w:rPr>
        <w:t>с</w:t>
      </w:r>
      <w:r w:rsidR="009127D5">
        <w:rPr>
          <w:noProof/>
          <w:szCs w:val="22"/>
          <w:lang w:val="bg-BG"/>
        </w:rPr>
        <w:t>ъхранява на място</w:t>
      </w:r>
      <w:r w:rsidR="00CA04DA">
        <w:rPr>
          <w:noProof/>
          <w:szCs w:val="22"/>
          <w:lang w:val="bg-BG"/>
        </w:rPr>
        <w:t>,</w:t>
      </w:r>
      <w:r w:rsidR="009127D5">
        <w:rPr>
          <w:noProof/>
          <w:szCs w:val="22"/>
          <w:lang w:val="bg-BG"/>
        </w:rPr>
        <w:t xml:space="preserve"> недостъпно за деца. </w:t>
      </w:r>
    </w:p>
    <w:p w:rsidR="009127D5" w:rsidRDefault="009127D5">
      <w:pPr>
        <w:numPr>
          <w:ilvl w:val="12"/>
          <w:numId w:val="0"/>
        </w:numPr>
        <w:tabs>
          <w:tab w:val="clear" w:pos="567"/>
        </w:tabs>
        <w:spacing w:line="240" w:lineRule="auto"/>
        <w:ind w:left="567" w:right="-2" w:hanging="567"/>
        <w:rPr>
          <w:noProof/>
          <w:szCs w:val="22"/>
          <w:lang w:val="bg-BG"/>
        </w:rPr>
      </w:pPr>
    </w:p>
    <w:p w:rsidR="009127D5" w:rsidRDefault="009127D5" w:rsidP="008535D1">
      <w:pPr>
        <w:rPr>
          <w:noProof/>
          <w:szCs w:val="22"/>
          <w:lang w:val="bg-BG"/>
        </w:rPr>
      </w:pPr>
      <w:r>
        <w:rPr>
          <w:noProof/>
          <w:szCs w:val="22"/>
          <w:lang w:val="bg-BG"/>
        </w:rPr>
        <w:t xml:space="preserve">Не използвайте </w:t>
      </w:r>
      <w:r w:rsidR="00953774">
        <w:rPr>
          <w:noProof/>
          <w:szCs w:val="22"/>
          <w:lang w:val="bg-BG"/>
        </w:rPr>
        <w:t>това лекарство</w:t>
      </w:r>
      <w:r>
        <w:rPr>
          <w:noProof/>
          <w:szCs w:val="22"/>
          <w:lang w:val="bg-BG"/>
        </w:rPr>
        <w:t xml:space="preserve"> след срока на годност</w:t>
      </w:r>
      <w:r w:rsidR="00CA04DA">
        <w:rPr>
          <w:noProof/>
          <w:szCs w:val="22"/>
          <w:lang w:val="bg-BG"/>
        </w:rPr>
        <w:t>,</w:t>
      </w:r>
      <w:r>
        <w:rPr>
          <w:noProof/>
          <w:szCs w:val="22"/>
          <w:lang w:val="bg-BG"/>
        </w:rPr>
        <w:t xml:space="preserve"> отбелязан върху етикета и картонената опаковка. Срок</w:t>
      </w:r>
      <w:r w:rsidR="00EA1875">
        <w:rPr>
          <w:noProof/>
          <w:szCs w:val="22"/>
          <w:lang w:val="bg-BG"/>
        </w:rPr>
        <w:t>ът</w:t>
      </w:r>
      <w:r>
        <w:rPr>
          <w:noProof/>
          <w:szCs w:val="22"/>
          <w:lang w:val="bg-BG"/>
        </w:rPr>
        <w:t xml:space="preserve"> на годност отговаря на последния ден от посочения месец.</w:t>
      </w:r>
    </w:p>
    <w:p w:rsidR="009127D5" w:rsidRDefault="009127D5">
      <w:pPr>
        <w:tabs>
          <w:tab w:val="clear" w:pos="567"/>
        </w:tabs>
        <w:spacing w:line="240" w:lineRule="auto"/>
        <w:rPr>
          <w:noProof/>
          <w:szCs w:val="22"/>
          <w:lang w:val="bg-BG"/>
        </w:rPr>
      </w:pPr>
    </w:p>
    <w:p w:rsidR="009127D5" w:rsidRDefault="009127D5" w:rsidP="008535D1">
      <w:pPr>
        <w:rPr>
          <w:szCs w:val="22"/>
          <w:lang w:val="bg-BG"/>
        </w:rPr>
      </w:pPr>
      <w:r>
        <w:rPr>
          <w:noProof/>
          <w:szCs w:val="22"/>
          <w:lang w:val="bg-BG"/>
        </w:rPr>
        <w:t xml:space="preserve">Не използвайте </w:t>
      </w:r>
      <w:r w:rsidR="00953774">
        <w:rPr>
          <w:noProof/>
          <w:szCs w:val="22"/>
          <w:lang w:val="bg-BG"/>
        </w:rPr>
        <w:t>това лекарство</w:t>
      </w:r>
      <w:r>
        <w:rPr>
          <w:noProof/>
          <w:szCs w:val="22"/>
          <w:lang w:val="bg-BG"/>
        </w:rPr>
        <w:t xml:space="preserve">, ако </w:t>
      </w:r>
      <w:r w:rsidR="00395F83">
        <w:rPr>
          <w:noProof/>
          <w:szCs w:val="22"/>
          <w:lang w:val="bg-BG"/>
        </w:rPr>
        <w:t xml:space="preserve">забележите </w:t>
      </w:r>
      <w:r>
        <w:rPr>
          <w:noProof/>
          <w:szCs w:val="22"/>
          <w:lang w:val="bg-BG"/>
        </w:rPr>
        <w:t>„парцали” или има твърди бели частици по повърхността или ако стената на патрона изглежда заскрежена. Проверявайте това всеки път преди да се инжектирате</w:t>
      </w:r>
      <w:r>
        <w:rPr>
          <w:szCs w:val="22"/>
          <w:lang w:val="bg-BG"/>
        </w:rPr>
        <w:t>.</w:t>
      </w:r>
    </w:p>
    <w:p w:rsidR="009127D5" w:rsidRDefault="009127D5">
      <w:pPr>
        <w:tabs>
          <w:tab w:val="clear" w:pos="567"/>
        </w:tabs>
        <w:spacing w:line="240" w:lineRule="auto"/>
        <w:rPr>
          <w:noProof/>
          <w:szCs w:val="22"/>
          <w:lang w:val="bg-BG"/>
        </w:rPr>
      </w:pPr>
    </w:p>
    <w:p w:rsidR="009127D5" w:rsidRDefault="0092401F">
      <w:pPr>
        <w:numPr>
          <w:ilvl w:val="12"/>
          <w:numId w:val="0"/>
        </w:numPr>
        <w:tabs>
          <w:tab w:val="clear" w:pos="567"/>
        </w:tabs>
        <w:spacing w:line="240" w:lineRule="auto"/>
        <w:ind w:right="-2"/>
        <w:rPr>
          <w:noProof/>
          <w:szCs w:val="22"/>
          <w:lang w:val="bg-BG"/>
        </w:rPr>
      </w:pPr>
      <w:r>
        <w:rPr>
          <w:noProof/>
          <w:szCs w:val="22"/>
          <w:lang w:val="bg-BG"/>
        </w:rPr>
        <w:t>Не изхвърляйте л</w:t>
      </w:r>
      <w:r w:rsidR="009127D5">
        <w:rPr>
          <w:noProof/>
          <w:szCs w:val="22"/>
          <w:lang w:val="bg-BG"/>
        </w:rPr>
        <w:t xml:space="preserve">екарствата в канализацията или в контейнера за домашни отпадъци. Попитайте Вашия фармацевт как да </w:t>
      </w:r>
      <w:r>
        <w:rPr>
          <w:noProof/>
          <w:szCs w:val="22"/>
          <w:lang w:val="bg-BG"/>
        </w:rPr>
        <w:t>изхвърляте</w:t>
      </w:r>
      <w:r w:rsidR="009127D5">
        <w:rPr>
          <w:noProof/>
          <w:szCs w:val="22"/>
          <w:lang w:val="bg-BG"/>
        </w:rPr>
        <w:t xml:space="preserve"> лекарства</w:t>
      </w:r>
      <w:r>
        <w:rPr>
          <w:noProof/>
          <w:szCs w:val="22"/>
          <w:lang w:val="bg-BG"/>
        </w:rPr>
        <w:t>та, които вече не използвате</w:t>
      </w:r>
      <w:r w:rsidR="009127D5">
        <w:rPr>
          <w:noProof/>
          <w:szCs w:val="22"/>
          <w:lang w:val="bg-BG"/>
        </w:rPr>
        <w:t>. Тези мерки ще спомогнат за опазване на околната среда.</w:t>
      </w:r>
    </w:p>
    <w:p w:rsidR="009127D5" w:rsidRDefault="009127D5">
      <w:pPr>
        <w:numPr>
          <w:ilvl w:val="12"/>
          <w:numId w:val="0"/>
        </w:numPr>
        <w:tabs>
          <w:tab w:val="clear" w:pos="567"/>
        </w:tabs>
        <w:spacing w:line="240" w:lineRule="auto"/>
        <w:ind w:left="567" w:right="-2" w:hanging="567"/>
        <w:rPr>
          <w:noProof/>
          <w:szCs w:val="22"/>
          <w:lang w:val="bg-BG"/>
        </w:rPr>
      </w:pPr>
    </w:p>
    <w:p w:rsidR="009127D5" w:rsidRDefault="009127D5">
      <w:pPr>
        <w:numPr>
          <w:ilvl w:val="12"/>
          <w:numId w:val="0"/>
        </w:numPr>
        <w:tabs>
          <w:tab w:val="clear" w:pos="567"/>
        </w:tabs>
        <w:spacing w:line="240" w:lineRule="auto"/>
        <w:ind w:left="567" w:right="-2" w:hanging="567"/>
        <w:rPr>
          <w:noProof/>
          <w:szCs w:val="22"/>
          <w:lang w:val="bg-BG"/>
        </w:rPr>
      </w:pPr>
    </w:p>
    <w:p w:rsidR="009127D5" w:rsidRDefault="009127D5" w:rsidP="00952701">
      <w:pPr>
        <w:keepNext/>
        <w:tabs>
          <w:tab w:val="clear" w:pos="567"/>
        </w:tabs>
        <w:spacing w:line="240" w:lineRule="auto"/>
        <w:rPr>
          <w:b/>
          <w:noProof/>
          <w:szCs w:val="22"/>
          <w:lang w:val="bg-BG"/>
        </w:rPr>
      </w:pPr>
      <w:r>
        <w:rPr>
          <w:b/>
          <w:noProof/>
          <w:szCs w:val="22"/>
          <w:lang w:val="ru-RU"/>
        </w:rPr>
        <w:t>6.</w:t>
      </w:r>
      <w:r>
        <w:rPr>
          <w:b/>
          <w:noProof/>
          <w:szCs w:val="22"/>
          <w:lang w:val="ru-RU"/>
        </w:rPr>
        <w:tab/>
      </w:r>
      <w:r w:rsidR="00952701" w:rsidRPr="000D3C7C">
        <w:rPr>
          <w:b/>
          <w:noProof/>
          <w:szCs w:val="22"/>
          <w:lang w:val="bg-BG"/>
        </w:rPr>
        <w:t>Съдържание на опаковката и допълнителна информаци</w:t>
      </w:r>
      <w:r w:rsidR="00952701">
        <w:rPr>
          <w:b/>
          <w:noProof/>
          <w:szCs w:val="22"/>
          <w:lang w:val="bg-BG"/>
        </w:rPr>
        <w:t>я</w:t>
      </w:r>
    </w:p>
    <w:p w:rsidR="009127D5" w:rsidRDefault="009127D5" w:rsidP="0065613D">
      <w:pPr>
        <w:keepNext/>
        <w:tabs>
          <w:tab w:val="clear" w:pos="567"/>
        </w:tabs>
        <w:spacing w:line="240" w:lineRule="auto"/>
        <w:rPr>
          <w:b/>
          <w:noProof/>
          <w:szCs w:val="22"/>
          <w:lang w:val="bg-BG"/>
        </w:rPr>
      </w:pPr>
    </w:p>
    <w:p w:rsidR="009127D5" w:rsidRDefault="009127D5" w:rsidP="0065613D">
      <w:pPr>
        <w:keepNext/>
        <w:tabs>
          <w:tab w:val="clear" w:pos="567"/>
        </w:tabs>
        <w:spacing w:line="240" w:lineRule="auto"/>
        <w:rPr>
          <w:b/>
          <w:noProof/>
          <w:szCs w:val="22"/>
          <w:lang w:val="bg-BG"/>
        </w:rPr>
      </w:pPr>
      <w:r>
        <w:rPr>
          <w:b/>
          <w:noProof/>
          <w:szCs w:val="22"/>
          <w:lang w:val="bg-BG"/>
        </w:rPr>
        <w:t>Какво съдържа Humalog Mix50 100 </w:t>
      </w:r>
      <w:r w:rsidR="00E96D73">
        <w:rPr>
          <w:b/>
          <w:noProof/>
          <w:szCs w:val="22"/>
          <w:lang w:val="bg-BG"/>
        </w:rPr>
        <w:t>единици</w:t>
      </w:r>
      <w:r>
        <w:rPr>
          <w:b/>
          <w:noProof/>
          <w:szCs w:val="22"/>
          <w:lang w:val="bg-BG"/>
        </w:rPr>
        <w:t>/ml инжекционна суспензия в патрон</w:t>
      </w:r>
    </w:p>
    <w:p w:rsidR="009127D5" w:rsidRDefault="009127D5">
      <w:pPr>
        <w:tabs>
          <w:tab w:val="clear" w:pos="567"/>
        </w:tabs>
        <w:spacing w:line="240" w:lineRule="auto"/>
        <w:ind w:left="540" w:hanging="540"/>
        <w:rPr>
          <w:lang w:val="bg-BG"/>
        </w:rPr>
      </w:pPr>
      <w:r>
        <w:rPr>
          <w:noProof/>
          <w:szCs w:val="22"/>
          <w:lang w:val="bg-BG"/>
        </w:rPr>
        <w:t>-</w:t>
      </w:r>
      <w:r>
        <w:rPr>
          <w:noProof/>
          <w:szCs w:val="22"/>
          <w:lang w:val="bg-BG"/>
        </w:rPr>
        <w:tab/>
        <w:t>Активн</w:t>
      </w:r>
      <w:r w:rsidR="0006441D">
        <w:rPr>
          <w:noProof/>
          <w:szCs w:val="22"/>
          <w:lang w:val="bg-BG"/>
        </w:rPr>
        <w:t>ото вещество</w:t>
      </w:r>
      <w:r>
        <w:rPr>
          <w:noProof/>
          <w:szCs w:val="22"/>
          <w:lang w:val="bg-BG"/>
        </w:rPr>
        <w:t xml:space="preserve"> е инсулин лиспро. Инсулин лиспро </w:t>
      </w:r>
      <w:r>
        <w:rPr>
          <w:noProof/>
          <w:szCs w:val="22"/>
          <w:lang w:val="en-US"/>
        </w:rPr>
        <w:t>ce</w:t>
      </w:r>
      <w:r>
        <w:rPr>
          <w:noProof/>
          <w:szCs w:val="22"/>
          <w:lang w:val="bg-BG"/>
        </w:rPr>
        <w:t xml:space="preserve"> </w:t>
      </w:r>
      <w:r>
        <w:rPr>
          <w:lang w:val="bg-BG"/>
        </w:rPr>
        <w:t>произвежда в лаборатория чрез „рекомбинантен ДНК технологичен” процес. Това е променена форма на човешки инсулин и поради това е различен от другите човешки и животински инсулини. И</w:t>
      </w:r>
      <w:r>
        <w:rPr>
          <w:noProof/>
          <w:szCs w:val="22"/>
          <w:lang w:val="bg-BG"/>
        </w:rPr>
        <w:t xml:space="preserve">нсулин лиспро </w:t>
      </w:r>
      <w:r>
        <w:rPr>
          <w:lang w:val="bg-BG"/>
        </w:rPr>
        <w:t>се доближава много до човешкия инсулин, който е естествен хормон произвеждан от панкреаса.</w:t>
      </w:r>
    </w:p>
    <w:p w:rsidR="009127D5" w:rsidRDefault="009127D5">
      <w:pPr>
        <w:tabs>
          <w:tab w:val="clear" w:pos="567"/>
        </w:tabs>
        <w:spacing w:line="240" w:lineRule="auto"/>
        <w:ind w:left="540" w:right="-2" w:hanging="540"/>
        <w:rPr>
          <w:noProof/>
          <w:szCs w:val="22"/>
          <w:lang w:val="bg-BG"/>
        </w:rPr>
      </w:pPr>
      <w:r>
        <w:rPr>
          <w:noProof/>
          <w:szCs w:val="22"/>
          <w:lang w:val="bg-BG"/>
        </w:rPr>
        <w:t>-</w:t>
      </w:r>
      <w:r>
        <w:rPr>
          <w:noProof/>
          <w:szCs w:val="22"/>
          <w:lang w:val="bg-BG"/>
        </w:rPr>
        <w:tab/>
        <w:t xml:space="preserve">Другите съставки са протамин сулфат, </w:t>
      </w:r>
      <w:r w:rsidRPr="00CC4C57">
        <w:rPr>
          <w:i/>
          <w:lang w:val="en-US"/>
        </w:rPr>
        <w:t>m</w:t>
      </w:r>
      <w:r>
        <w:rPr>
          <w:lang w:val="bg-BG"/>
        </w:rPr>
        <w:t xml:space="preserve">-крезол, фенол, глицерол, </w:t>
      </w:r>
      <w:r w:rsidR="00B974FE" w:rsidRPr="00CC4C57">
        <w:rPr>
          <w:noProof/>
          <w:szCs w:val="22"/>
          <w:lang w:val="bg-BG"/>
        </w:rPr>
        <w:t>д</w:t>
      </w:r>
      <w:r w:rsidR="00B974FE" w:rsidRPr="00CC4C57">
        <w:rPr>
          <w:noProof/>
          <w:lang w:val="bg-BG"/>
        </w:rPr>
        <w:t xml:space="preserve">вуосновен натриев </w:t>
      </w:r>
      <w:r w:rsidRPr="003961A5">
        <w:rPr>
          <w:lang w:val="bg-BG"/>
        </w:rPr>
        <w:t>фосфат</w:t>
      </w:r>
      <w:r w:rsidR="00B974FE">
        <w:rPr>
          <w:lang w:val="en-US"/>
        </w:rPr>
        <w:t> </w:t>
      </w:r>
      <w:r>
        <w:rPr>
          <w:lang w:val="bg-BG"/>
        </w:rPr>
        <w:t>7</w:t>
      </w:r>
      <w:r>
        <w:t>H</w:t>
      </w:r>
      <w:r>
        <w:rPr>
          <w:szCs w:val="22"/>
          <w:vertAlign w:val="subscript"/>
          <w:lang w:val="bg-BG"/>
        </w:rPr>
        <w:t>2</w:t>
      </w:r>
      <w:r>
        <w:t>O</w:t>
      </w:r>
      <w:r>
        <w:rPr>
          <w:lang w:val="bg-BG"/>
        </w:rPr>
        <w:t>, цинков окис и вода за инжектиране. Натриев хидроксид или хлороводородна киселина могат да са използвани за корекция на киселиността.</w:t>
      </w:r>
    </w:p>
    <w:p w:rsidR="009127D5" w:rsidRDefault="009127D5">
      <w:pPr>
        <w:tabs>
          <w:tab w:val="clear" w:pos="567"/>
        </w:tabs>
        <w:spacing w:line="240" w:lineRule="auto"/>
        <w:ind w:left="540" w:right="-2" w:hanging="540"/>
        <w:rPr>
          <w:noProof/>
          <w:szCs w:val="22"/>
          <w:lang w:val="bg-BG"/>
        </w:rPr>
      </w:pPr>
    </w:p>
    <w:p w:rsidR="009127D5" w:rsidRDefault="009127D5" w:rsidP="0065613D">
      <w:pPr>
        <w:keepNext/>
        <w:numPr>
          <w:ilvl w:val="12"/>
          <w:numId w:val="0"/>
        </w:numPr>
        <w:tabs>
          <w:tab w:val="clear" w:pos="567"/>
        </w:tabs>
        <w:spacing w:line="240" w:lineRule="auto"/>
        <w:rPr>
          <w:b/>
          <w:noProof/>
          <w:szCs w:val="22"/>
          <w:lang w:val="bg-BG"/>
        </w:rPr>
      </w:pPr>
      <w:r>
        <w:rPr>
          <w:b/>
          <w:noProof/>
          <w:szCs w:val="22"/>
          <w:lang w:val="bg-BG"/>
        </w:rPr>
        <w:t xml:space="preserve">Как изглежда </w:t>
      </w:r>
      <w:r>
        <w:rPr>
          <w:b/>
        </w:rPr>
        <w:t>Humalog</w:t>
      </w:r>
      <w:r>
        <w:rPr>
          <w:b/>
          <w:lang w:val="bg-BG"/>
        </w:rPr>
        <w:t xml:space="preserve"> </w:t>
      </w:r>
      <w:r>
        <w:rPr>
          <w:b/>
        </w:rPr>
        <w:t>Mix</w:t>
      </w:r>
      <w:r>
        <w:rPr>
          <w:b/>
          <w:lang w:val="bg-BG"/>
        </w:rPr>
        <w:t>50 100 </w:t>
      </w:r>
      <w:r w:rsidR="00E96D73">
        <w:rPr>
          <w:b/>
          <w:lang w:val="bg-BG"/>
        </w:rPr>
        <w:t>единици</w:t>
      </w:r>
      <w:r>
        <w:rPr>
          <w:b/>
          <w:lang w:val="bg-BG"/>
        </w:rPr>
        <w:t>/</w:t>
      </w:r>
      <w:r>
        <w:rPr>
          <w:b/>
        </w:rPr>
        <w:t>ml</w:t>
      </w:r>
      <w:r>
        <w:rPr>
          <w:b/>
          <w:lang w:val="bg-BG"/>
        </w:rPr>
        <w:t>, инжекционна суспензия в патрон</w:t>
      </w:r>
      <w:r>
        <w:rPr>
          <w:b/>
          <w:bCs/>
          <w:noProof/>
          <w:lang w:val="bg-BG"/>
        </w:rPr>
        <w:t xml:space="preserve"> </w:t>
      </w:r>
      <w:r>
        <w:rPr>
          <w:b/>
          <w:noProof/>
          <w:szCs w:val="22"/>
          <w:lang w:val="bg-BG"/>
        </w:rPr>
        <w:t xml:space="preserve">и какво съдържа опаковката </w:t>
      </w:r>
    </w:p>
    <w:p w:rsidR="009127D5" w:rsidRDefault="009127D5">
      <w:pPr>
        <w:numPr>
          <w:ilvl w:val="12"/>
          <w:numId w:val="0"/>
        </w:numPr>
        <w:tabs>
          <w:tab w:val="clear" w:pos="567"/>
        </w:tabs>
        <w:spacing w:line="240" w:lineRule="auto"/>
        <w:ind w:right="-2"/>
        <w:rPr>
          <w:szCs w:val="22"/>
          <w:lang w:val="bg-BG"/>
        </w:rPr>
      </w:pPr>
      <w:r>
        <w:rPr>
          <w:bCs/>
          <w:lang w:val="bg-BG"/>
        </w:rPr>
        <w:t xml:space="preserve">Humalog Mix50 </w:t>
      </w:r>
      <w:r>
        <w:rPr>
          <w:szCs w:val="22"/>
          <w:lang w:val="bg-BG"/>
        </w:rPr>
        <w:t>100</w:t>
      </w:r>
      <w:r>
        <w:rPr>
          <w:szCs w:val="22"/>
        </w:rPr>
        <w:t> </w:t>
      </w:r>
      <w:r w:rsidR="00E96D73">
        <w:rPr>
          <w:szCs w:val="22"/>
          <w:lang w:val="bg-BG"/>
        </w:rPr>
        <w:t>единици</w:t>
      </w:r>
      <w:r>
        <w:rPr>
          <w:szCs w:val="22"/>
          <w:lang w:val="bg-BG"/>
        </w:rPr>
        <w:t>/</w:t>
      </w:r>
      <w:r>
        <w:rPr>
          <w:szCs w:val="22"/>
        </w:rPr>
        <w:t>ml</w:t>
      </w:r>
      <w:r>
        <w:rPr>
          <w:szCs w:val="22"/>
          <w:lang w:val="bg-BG"/>
        </w:rPr>
        <w:t xml:space="preserve">, инжекционна суспензия </w:t>
      </w:r>
      <w:r>
        <w:rPr>
          <w:szCs w:val="22"/>
          <w:lang w:val="en-US"/>
        </w:rPr>
        <w:t>e</w:t>
      </w:r>
      <w:r>
        <w:rPr>
          <w:szCs w:val="22"/>
          <w:lang w:val="bg-BG"/>
        </w:rPr>
        <w:t xml:space="preserve"> бяла стерилна суспензия и съдържа 100 единици инсулин лиспро във всеки милилитър (100 </w:t>
      </w:r>
      <w:r w:rsidR="00E96D73">
        <w:rPr>
          <w:szCs w:val="22"/>
          <w:lang w:val="bg-BG"/>
        </w:rPr>
        <w:t>единици</w:t>
      </w:r>
      <w:r>
        <w:rPr>
          <w:szCs w:val="22"/>
          <w:lang w:val="bg-BG"/>
        </w:rPr>
        <w:t>/</w:t>
      </w:r>
      <w:r>
        <w:rPr>
          <w:szCs w:val="22"/>
          <w:lang w:val="en-US"/>
        </w:rPr>
        <w:t>ml</w:t>
      </w:r>
      <w:r>
        <w:rPr>
          <w:szCs w:val="22"/>
          <w:lang w:val="bg-BG"/>
        </w:rPr>
        <w:t xml:space="preserve">) инжекционна суспензия. </w:t>
      </w:r>
      <w:r>
        <w:rPr>
          <w:lang w:val="bg-BG"/>
        </w:rPr>
        <w:t xml:space="preserve">50% от инсулин лиспро в </w:t>
      </w:r>
      <w:r>
        <w:rPr>
          <w:bCs/>
          <w:lang w:val="bg-BG"/>
        </w:rPr>
        <w:t xml:space="preserve">Humalog Mix50 </w:t>
      </w:r>
      <w:r>
        <w:rPr>
          <w:lang w:val="bg-BG"/>
        </w:rPr>
        <w:t xml:space="preserve">е разтворен с вода. 50% от инсулин лиспро в </w:t>
      </w:r>
      <w:r>
        <w:rPr>
          <w:bCs/>
          <w:lang w:val="bg-BG"/>
        </w:rPr>
        <w:t>Humalog Mix50</w:t>
      </w:r>
      <w:r>
        <w:rPr>
          <w:lang w:val="bg-BG"/>
        </w:rPr>
        <w:t xml:space="preserve"> е под формата на суспензия с протамин сулфат.</w:t>
      </w:r>
      <w:r w:rsidR="002662E3">
        <w:rPr>
          <w:lang w:val="bg-BG"/>
        </w:rPr>
        <w:t xml:space="preserve"> </w:t>
      </w:r>
      <w:r>
        <w:rPr>
          <w:szCs w:val="22"/>
          <w:lang w:val="bg-BG"/>
        </w:rPr>
        <w:t>Всеки патрон съдържа 300 единици (3 милилитра). Патроните се предлагат в опаковки от по 5 </w:t>
      </w:r>
      <w:r w:rsidR="00230E9F">
        <w:rPr>
          <w:szCs w:val="22"/>
          <w:lang w:val="bg-BG"/>
        </w:rPr>
        <w:t xml:space="preserve"> или 10 </w:t>
      </w:r>
      <w:r>
        <w:rPr>
          <w:szCs w:val="22"/>
          <w:lang w:val="bg-BG"/>
        </w:rPr>
        <w:t xml:space="preserve">патрона. Не всички видове опаковки могат да бъдат </w:t>
      </w:r>
      <w:r w:rsidR="00210DA6">
        <w:rPr>
          <w:lang w:val="bg-BG"/>
        </w:rPr>
        <w:t xml:space="preserve">пуснати </w:t>
      </w:r>
      <w:r>
        <w:rPr>
          <w:szCs w:val="22"/>
          <w:lang w:val="bg-BG"/>
        </w:rPr>
        <w:t>на пазара.</w:t>
      </w:r>
    </w:p>
    <w:p w:rsidR="009127D5" w:rsidRDefault="009127D5">
      <w:pPr>
        <w:tabs>
          <w:tab w:val="clear" w:pos="567"/>
        </w:tabs>
        <w:spacing w:line="240" w:lineRule="auto"/>
        <w:rPr>
          <w:highlight w:val="lightGray"/>
          <w:lang w:val="bg-BG"/>
        </w:rPr>
      </w:pPr>
    </w:p>
    <w:p w:rsidR="009127D5" w:rsidRDefault="009127D5" w:rsidP="0065613D">
      <w:pPr>
        <w:keepNext/>
        <w:numPr>
          <w:ilvl w:val="12"/>
          <w:numId w:val="0"/>
        </w:numPr>
        <w:tabs>
          <w:tab w:val="clear" w:pos="567"/>
        </w:tabs>
        <w:spacing w:line="240" w:lineRule="auto"/>
        <w:rPr>
          <w:b/>
          <w:noProof/>
          <w:szCs w:val="22"/>
          <w:lang w:val="bg-BG"/>
        </w:rPr>
      </w:pPr>
      <w:r>
        <w:rPr>
          <w:b/>
          <w:noProof/>
          <w:szCs w:val="22"/>
          <w:lang w:val="bg-BG"/>
        </w:rPr>
        <w:t>Притежател на разрешението за употреба и производител</w:t>
      </w:r>
    </w:p>
    <w:p w:rsidR="009127D5" w:rsidRDefault="009127D5">
      <w:pPr>
        <w:numPr>
          <w:ilvl w:val="12"/>
          <w:numId w:val="0"/>
        </w:numPr>
        <w:tabs>
          <w:tab w:val="clear" w:pos="567"/>
        </w:tabs>
        <w:spacing w:line="240" w:lineRule="auto"/>
        <w:ind w:right="11"/>
        <w:rPr>
          <w:b/>
          <w:noProof/>
          <w:szCs w:val="22"/>
          <w:lang w:val="bg-BG"/>
        </w:rPr>
      </w:pPr>
      <w:r>
        <w:rPr>
          <w:bCs/>
          <w:lang w:val="bg-BG"/>
        </w:rPr>
        <w:t>Humalog Mix50 100 </w:t>
      </w:r>
      <w:r w:rsidR="00E96D73">
        <w:rPr>
          <w:bCs/>
          <w:lang w:val="bg-BG"/>
        </w:rPr>
        <w:t>единици</w:t>
      </w:r>
      <w:r>
        <w:rPr>
          <w:bCs/>
          <w:lang w:val="bg-BG"/>
        </w:rPr>
        <w:t>/ml, инжекционна суспензия в патрон се произвежда от:</w:t>
      </w:r>
    </w:p>
    <w:p w:rsidR="009127D5" w:rsidRDefault="009127D5">
      <w:pPr>
        <w:numPr>
          <w:ilvl w:val="0"/>
          <w:numId w:val="1"/>
        </w:numPr>
        <w:tabs>
          <w:tab w:val="clear" w:pos="567"/>
        </w:tabs>
        <w:spacing w:line="240" w:lineRule="auto"/>
        <w:ind w:left="567" w:right="11" w:hanging="567"/>
      </w:pPr>
      <w:r>
        <w:t xml:space="preserve">Lilly France S.A.S., Rue du Colonel Lilly, 67640 Fegersheim, </w:t>
      </w:r>
      <w:r>
        <w:rPr>
          <w:lang w:val="bg-BG"/>
        </w:rPr>
        <w:t>Франция</w:t>
      </w:r>
      <w:r>
        <w:t>,</w:t>
      </w:r>
    </w:p>
    <w:p w:rsidR="00BB29EE" w:rsidRPr="0028363F" w:rsidRDefault="00BB29EE" w:rsidP="00BB29EE">
      <w:pPr>
        <w:numPr>
          <w:ilvl w:val="0"/>
          <w:numId w:val="1"/>
        </w:numPr>
        <w:tabs>
          <w:tab w:val="clear" w:pos="567"/>
        </w:tabs>
        <w:spacing w:line="240" w:lineRule="auto"/>
        <w:ind w:left="567" w:right="11" w:hanging="567"/>
        <w:rPr>
          <w:lang w:val="it-IT"/>
        </w:rPr>
      </w:pPr>
      <w:r w:rsidRPr="0028363F">
        <w:rPr>
          <w:lang w:val="it-IT"/>
        </w:rPr>
        <w:t xml:space="preserve">Eli Lilly Italia S.p.A., Via Gramsci 731-733, 50019 Sesto Fiorentino, </w:t>
      </w:r>
      <w:r w:rsidR="00E96D73" w:rsidRPr="0028363F">
        <w:rPr>
          <w:lang w:val="it-IT"/>
        </w:rPr>
        <w:t>(</w:t>
      </w:r>
      <w:r w:rsidRPr="0028363F">
        <w:rPr>
          <w:lang w:val="it-IT"/>
        </w:rPr>
        <w:t>F</w:t>
      </w:r>
      <w:r w:rsidR="00E96D73" w:rsidRPr="0028363F">
        <w:rPr>
          <w:lang w:val="it-IT"/>
        </w:rPr>
        <w:t>I)</w:t>
      </w:r>
      <w:r w:rsidRPr="0028363F">
        <w:rPr>
          <w:lang w:val="it-IT"/>
        </w:rPr>
        <w:t xml:space="preserve">, </w:t>
      </w:r>
      <w:r>
        <w:rPr>
          <w:lang w:val="bg-BG"/>
        </w:rPr>
        <w:t>Италия</w:t>
      </w:r>
      <w:r w:rsidRPr="0028363F">
        <w:rPr>
          <w:lang w:val="it-IT"/>
        </w:rPr>
        <w:t>.</w:t>
      </w:r>
    </w:p>
    <w:p w:rsidR="009127D5" w:rsidRPr="0028363F" w:rsidRDefault="009127D5">
      <w:pPr>
        <w:numPr>
          <w:ilvl w:val="12"/>
          <w:numId w:val="0"/>
        </w:numPr>
        <w:tabs>
          <w:tab w:val="clear" w:pos="567"/>
        </w:tabs>
        <w:spacing w:line="240" w:lineRule="auto"/>
        <w:ind w:left="567" w:right="-2" w:hanging="567"/>
        <w:rPr>
          <w:noProof/>
          <w:szCs w:val="22"/>
          <w:lang w:val="it-IT"/>
        </w:rPr>
      </w:pPr>
    </w:p>
    <w:p w:rsidR="009127D5" w:rsidRDefault="009127D5">
      <w:pPr>
        <w:tabs>
          <w:tab w:val="clear" w:pos="567"/>
        </w:tabs>
        <w:spacing w:line="240" w:lineRule="auto"/>
        <w:jc w:val="both"/>
        <w:rPr>
          <w:b/>
          <w:noProof/>
          <w:lang w:val="bg-BG"/>
        </w:rPr>
      </w:pPr>
      <w:r>
        <w:rPr>
          <w:noProof/>
          <w:szCs w:val="22"/>
          <w:lang w:val="bg-BG"/>
        </w:rPr>
        <w:t xml:space="preserve">Разрешението за употреба е притежание на </w:t>
      </w:r>
      <w:r w:rsidRPr="0028363F">
        <w:rPr>
          <w:lang w:val="it-IT"/>
        </w:rPr>
        <w:t>Eli</w:t>
      </w:r>
      <w:r>
        <w:rPr>
          <w:lang w:val="bg-BG"/>
        </w:rPr>
        <w:t xml:space="preserve"> </w:t>
      </w:r>
      <w:r w:rsidRPr="0028363F">
        <w:rPr>
          <w:lang w:val="it-IT"/>
        </w:rPr>
        <w:t>Lilly</w:t>
      </w:r>
      <w:r>
        <w:rPr>
          <w:lang w:val="bg-BG"/>
        </w:rPr>
        <w:t xml:space="preserve"> </w:t>
      </w:r>
      <w:r w:rsidRPr="0028363F">
        <w:rPr>
          <w:lang w:val="it-IT"/>
        </w:rPr>
        <w:t>Nederland</w:t>
      </w:r>
      <w:r>
        <w:rPr>
          <w:lang w:val="bg-BG"/>
        </w:rPr>
        <w:t xml:space="preserve"> </w:t>
      </w:r>
      <w:r w:rsidRPr="0028363F">
        <w:rPr>
          <w:lang w:val="it-IT"/>
        </w:rPr>
        <w:t>B</w:t>
      </w:r>
      <w:r>
        <w:rPr>
          <w:lang w:val="bg-BG"/>
        </w:rPr>
        <w:t>.</w:t>
      </w:r>
      <w:r w:rsidRPr="0028363F">
        <w:rPr>
          <w:lang w:val="it-IT"/>
        </w:rPr>
        <w:t>V</w:t>
      </w:r>
      <w:r>
        <w:rPr>
          <w:lang w:val="bg-BG"/>
        </w:rPr>
        <w:t xml:space="preserve">., </w:t>
      </w:r>
      <w:r w:rsidR="00523342" w:rsidRPr="0028363F">
        <w:rPr>
          <w:lang w:val="it-IT"/>
        </w:rPr>
        <w:t>Papendorpseweg 83, 3528 BJ Utrecht</w:t>
      </w:r>
      <w:r>
        <w:rPr>
          <w:lang w:val="bg-BG"/>
        </w:rPr>
        <w:t xml:space="preserve">, </w:t>
      </w:r>
      <w:r w:rsidR="00B14F74">
        <w:rPr>
          <w:lang w:val="bg-BG"/>
        </w:rPr>
        <w:t>Нидерландия</w:t>
      </w:r>
      <w:r>
        <w:rPr>
          <w:lang w:val="bg-BG"/>
        </w:rPr>
        <w:t>.</w:t>
      </w:r>
    </w:p>
    <w:p w:rsidR="009127D5" w:rsidRDefault="009127D5">
      <w:pPr>
        <w:numPr>
          <w:ilvl w:val="12"/>
          <w:numId w:val="0"/>
        </w:numPr>
        <w:tabs>
          <w:tab w:val="clear" w:pos="567"/>
        </w:tabs>
        <w:spacing w:line="240" w:lineRule="auto"/>
        <w:ind w:left="567" w:right="-2" w:hanging="567"/>
        <w:rPr>
          <w:noProof/>
          <w:szCs w:val="22"/>
          <w:lang w:val="bg-BG"/>
        </w:rPr>
      </w:pPr>
    </w:p>
    <w:p w:rsidR="009127D5" w:rsidRDefault="009127D5" w:rsidP="00952701">
      <w:pPr>
        <w:keepNext/>
        <w:numPr>
          <w:ilvl w:val="12"/>
          <w:numId w:val="0"/>
        </w:numPr>
        <w:tabs>
          <w:tab w:val="clear" w:pos="567"/>
        </w:tabs>
        <w:spacing w:line="240" w:lineRule="auto"/>
        <w:rPr>
          <w:noProof/>
          <w:szCs w:val="22"/>
          <w:lang w:val="bg-BG"/>
        </w:rPr>
      </w:pPr>
      <w:r>
        <w:rPr>
          <w:noProof/>
          <w:szCs w:val="22"/>
          <w:lang w:val="bg-BG"/>
        </w:rPr>
        <w:t>За допълнителна информация относно то</w:t>
      </w:r>
      <w:r w:rsidR="00952701">
        <w:rPr>
          <w:noProof/>
          <w:szCs w:val="22"/>
          <w:lang w:val="bg-BG"/>
        </w:rPr>
        <w:t>ва лекарство</w:t>
      </w:r>
      <w:r>
        <w:rPr>
          <w:noProof/>
          <w:szCs w:val="22"/>
          <w:lang w:val="bg-BG"/>
        </w:rPr>
        <w:t>, моля свържете се с локалния представител на притежателя на разрешението за употреба:</w:t>
      </w:r>
    </w:p>
    <w:p w:rsidR="009127D5" w:rsidRDefault="009127D5" w:rsidP="0065613D">
      <w:pPr>
        <w:keepNext/>
        <w:tabs>
          <w:tab w:val="clear" w:pos="567"/>
        </w:tabs>
        <w:spacing w:line="240" w:lineRule="auto"/>
        <w:rPr>
          <w:noProof/>
          <w:lang w:val="bg-BG"/>
        </w:rPr>
      </w:pPr>
    </w:p>
    <w:tbl>
      <w:tblPr>
        <w:tblW w:w="9362" w:type="dxa"/>
        <w:tblInd w:w="-34" w:type="dxa"/>
        <w:tblLayout w:type="fixed"/>
        <w:tblCellMar>
          <w:left w:w="40" w:type="dxa"/>
          <w:right w:w="40" w:type="dxa"/>
        </w:tblCellMar>
        <w:tblLook w:val="0000" w:firstRow="0" w:lastRow="0" w:firstColumn="0" w:lastColumn="0" w:noHBand="0" w:noVBand="0"/>
      </w:tblPr>
      <w:tblGrid>
        <w:gridCol w:w="4684"/>
        <w:gridCol w:w="4678"/>
      </w:tblGrid>
      <w:tr w:rsidR="00C20BA9" w:rsidRPr="0028363F" w:rsidTr="003F1BE1">
        <w:tblPrEx>
          <w:tblCellMar>
            <w:top w:w="0" w:type="dxa"/>
            <w:bottom w:w="0" w:type="dxa"/>
          </w:tblCellMar>
        </w:tblPrEx>
        <w:tc>
          <w:tcPr>
            <w:tcW w:w="4684" w:type="dxa"/>
          </w:tcPr>
          <w:p w:rsidR="00C20BA9" w:rsidRPr="00FE78F4" w:rsidRDefault="00C20BA9" w:rsidP="003F1BE1">
            <w:pPr>
              <w:autoSpaceDE w:val="0"/>
              <w:autoSpaceDN w:val="0"/>
              <w:adjustRightInd w:val="0"/>
              <w:rPr>
                <w:b/>
                <w:bCs/>
                <w:color w:val="000000"/>
                <w:szCs w:val="22"/>
                <w:lang w:val="bg-BG"/>
              </w:rPr>
            </w:pPr>
            <w:r>
              <w:rPr>
                <w:b/>
                <w:bCs/>
                <w:color w:val="000000"/>
                <w:szCs w:val="22"/>
                <w:lang w:val="fr-FR"/>
              </w:rPr>
              <w:t>Belgique</w:t>
            </w:r>
            <w:r w:rsidRPr="00FE78F4">
              <w:rPr>
                <w:b/>
                <w:bCs/>
                <w:color w:val="000000"/>
                <w:szCs w:val="22"/>
                <w:lang w:val="bg-BG"/>
              </w:rPr>
              <w:t>/</w:t>
            </w:r>
            <w:r>
              <w:rPr>
                <w:b/>
                <w:bCs/>
                <w:color w:val="000000"/>
                <w:szCs w:val="22"/>
                <w:lang w:val="fr-FR"/>
              </w:rPr>
              <w:t>Belgi</w:t>
            </w:r>
            <w:r w:rsidRPr="00FE78F4">
              <w:rPr>
                <w:b/>
                <w:bCs/>
                <w:color w:val="000000"/>
                <w:szCs w:val="22"/>
                <w:lang w:val="bg-BG"/>
              </w:rPr>
              <w:t>ë/</w:t>
            </w:r>
            <w:r>
              <w:rPr>
                <w:b/>
                <w:bCs/>
                <w:color w:val="000000"/>
                <w:szCs w:val="22"/>
                <w:lang w:val="fr-FR"/>
              </w:rPr>
              <w:t>Belgien</w:t>
            </w:r>
          </w:p>
          <w:p w:rsidR="00C20BA9" w:rsidRPr="00FE78F4" w:rsidRDefault="00C20BA9" w:rsidP="003F1BE1">
            <w:pPr>
              <w:autoSpaceDE w:val="0"/>
              <w:autoSpaceDN w:val="0"/>
              <w:adjustRightInd w:val="0"/>
              <w:rPr>
                <w:color w:val="000000"/>
                <w:szCs w:val="22"/>
                <w:lang w:val="bg-BG"/>
              </w:rPr>
            </w:pPr>
            <w:r>
              <w:rPr>
                <w:color w:val="000000"/>
                <w:szCs w:val="22"/>
                <w:lang w:val="fr-FR"/>
              </w:rPr>
              <w:t>Eli</w:t>
            </w:r>
            <w:r w:rsidRPr="00FE78F4">
              <w:rPr>
                <w:color w:val="000000"/>
                <w:szCs w:val="22"/>
                <w:lang w:val="bg-BG"/>
              </w:rPr>
              <w:t xml:space="preserve"> </w:t>
            </w:r>
            <w:r>
              <w:rPr>
                <w:color w:val="000000"/>
                <w:szCs w:val="22"/>
                <w:lang w:val="fr-FR"/>
              </w:rPr>
              <w:t>Lilly</w:t>
            </w:r>
            <w:r w:rsidRPr="00FE78F4">
              <w:rPr>
                <w:color w:val="000000"/>
                <w:szCs w:val="22"/>
                <w:lang w:val="bg-BG"/>
              </w:rPr>
              <w:t xml:space="preserve"> </w:t>
            </w:r>
            <w:r>
              <w:rPr>
                <w:color w:val="000000"/>
                <w:szCs w:val="22"/>
                <w:lang w:val="fr-FR"/>
              </w:rPr>
              <w:t>Benelux</w:t>
            </w:r>
            <w:r w:rsidRPr="00FE78F4">
              <w:rPr>
                <w:color w:val="000000"/>
                <w:szCs w:val="22"/>
                <w:lang w:val="bg-BG"/>
              </w:rPr>
              <w:t xml:space="preserve"> </w:t>
            </w:r>
            <w:r>
              <w:rPr>
                <w:color w:val="000000"/>
                <w:szCs w:val="22"/>
                <w:lang w:val="fr-FR"/>
              </w:rPr>
              <w:t>S</w:t>
            </w:r>
            <w:r w:rsidRPr="00FE78F4">
              <w:rPr>
                <w:color w:val="000000"/>
                <w:szCs w:val="22"/>
                <w:lang w:val="bg-BG"/>
              </w:rPr>
              <w:t>.</w:t>
            </w:r>
            <w:r>
              <w:rPr>
                <w:color w:val="000000"/>
                <w:szCs w:val="22"/>
                <w:lang w:val="fr-FR"/>
              </w:rPr>
              <w:t>A</w:t>
            </w:r>
            <w:r w:rsidRPr="00FE78F4">
              <w:rPr>
                <w:color w:val="000000"/>
                <w:szCs w:val="22"/>
                <w:lang w:val="bg-BG"/>
              </w:rPr>
              <w:t>./</w:t>
            </w:r>
            <w:r>
              <w:rPr>
                <w:color w:val="000000"/>
                <w:szCs w:val="22"/>
                <w:lang w:val="fr-FR"/>
              </w:rPr>
              <w:t>N</w:t>
            </w:r>
            <w:r w:rsidRPr="00FE78F4">
              <w:rPr>
                <w:color w:val="000000"/>
                <w:szCs w:val="22"/>
                <w:lang w:val="bg-BG"/>
              </w:rPr>
              <w:t>.</w:t>
            </w:r>
            <w:r>
              <w:rPr>
                <w:color w:val="000000"/>
                <w:szCs w:val="22"/>
                <w:lang w:val="fr-FR"/>
              </w:rPr>
              <w:t>V</w:t>
            </w:r>
            <w:r w:rsidRPr="00FE78F4">
              <w:rPr>
                <w:color w:val="000000"/>
                <w:szCs w:val="22"/>
                <w:lang w:val="bg-BG"/>
              </w:rPr>
              <w:t>.</w:t>
            </w:r>
          </w:p>
          <w:p w:rsidR="00C20BA9" w:rsidRDefault="00C20BA9" w:rsidP="003F1BE1">
            <w:pPr>
              <w:autoSpaceDE w:val="0"/>
              <w:autoSpaceDN w:val="0"/>
              <w:adjustRightInd w:val="0"/>
              <w:rPr>
                <w:color w:val="000000"/>
                <w:szCs w:val="22"/>
              </w:rPr>
            </w:pPr>
            <w:r>
              <w:rPr>
                <w:color w:val="000000"/>
                <w:szCs w:val="22"/>
              </w:rPr>
              <w:t>Tél/Tel: + 32-(0)2 548 84 84</w:t>
            </w:r>
          </w:p>
          <w:p w:rsidR="00C20BA9" w:rsidRDefault="00C20BA9" w:rsidP="003F1BE1">
            <w:pPr>
              <w:autoSpaceDE w:val="0"/>
              <w:autoSpaceDN w:val="0"/>
              <w:adjustRightInd w:val="0"/>
              <w:rPr>
                <w:color w:val="000000"/>
                <w:szCs w:val="22"/>
              </w:rPr>
            </w:pPr>
          </w:p>
        </w:tc>
        <w:tc>
          <w:tcPr>
            <w:tcW w:w="4678" w:type="dxa"/>
          </w:tcPr>
          <w:p w:rsidR="00C20BA9" w:rsidRPr="0028363F" w:rsidRDefault="00C20BA9" w:rsidP="003F1BE1">
            <w:pPr>
              <w:autoSpaceDE w:val="0"/>
              <w:autoSpaceDN w:val="0"/>
              <w:adjustRightInd w:val="0"/>
              <w:rPr>
                <w:b/>
                <w:bCs/>
                <w:color w:val="000000"/>
                <w:szCs w:val="22"/>
                <w:lang w:val="fi-FI"/>
              </w:rPr>
            </w:pPr>
            <w:r w:rsidRPr="0028363F">
              <w:rPr>
                <w:b/>
                <w:bCs/>
                <w:color w:val="000000"/>
                <w:szCs w:val="22"/>
                <w:lang w:val="fi-FI"/>
              </w:rPr>
              <w:t>Lietuva</w:t>
            </w:r>
          </w:p>
          <w:p w:rsidR="00C20BA9" w:rsidRPr="0028363F" w:rsidRDefault="005E0DD2" w:rsidP="003F1BE1">
            <w:pPr>
              <w:autoSpaceDE w:val="0"/>
              <w:autoSpaceDN w:val="0"/>
              <w:adjustRightInd w:val="0"/>
              <w:rPr>
                <w:color w:val="000000"/>
                <w:szCs w:val="22"/>
                <w:lang w:val="fi-FI"/>
              </w:rPr>
            </w:pPr>
            <w:r w:rsidRPr="0028363F">
              <w:rPr>
                <w:color w:val="000000"/>
                <w:szCs w:val="22"/>
                <w:lang w:val="fi-FI"/>
              </w:rPr>
              <w:t>Eli Lilly Lietuva</w:t>
            </w:r>
          </w:p>
          <w:p w:rsidR="00C20BA9" w:rsidRPr="0028363F" w:rsidRDefault="00C20BA9" w:rsidP="003F1BE1">
            <w:pPr>
              <w:autoSpaceDE w:val="0"/>
              <w:autoSpaceDN w:val="0"/>
              <w:adjustRightInd w:val="0"/>
              <w:rPr>
                <w:color w:val="000000"/>
                <w:szCs w:val="22"/>
                <w:lang w:val="fi-FI"/>
              </w:rPr>
            </w:pPr>
            <w:r w:rsidRPr="0028363F">
              <w:rPr>
                <w:color w:val="000000"/>
                <w:szCs w:val="22"/>
                <w:lang w:val="fi-FI"/>
              </w:rPr>
              <w:t>Tel. +370 (5) 2649600</w:t>
            </w:r>
          </w:p>
          <w:p w:rsidR="00C20BA9" w:rsidRPr="0028363F" w:rsidRDefault="00C20BA9" w:rsidP="003F1BE1">
            <w:pPr>
              <w:autoSpaceDE w:val="0"/>
              <w:autoSpaceDN w:val="0"/>
              <w:adjustRightInd w:val="0"/>
              <w:rPr>
                <w:color w:val="000000"/>
                <w:szCs w:val="22"/>
                <w:lang w:val="fi-FI"/>
              </w:rPr>
            </w:pPr>
          </w:p>
        </w:tc>
      </w:tr>
      <w:tr w:rsidR="00C20BA9" w:rsidTr="003F1BE1">
        <w:tblPrEx>
          <w:tblCellMar>
            <w:top w:w="0" w:type="dxa"/>
            <w:bottom w:w="0" w:type="dxa"/>
          </w:tblCellMar>
        </w:tblPrEx>
        <w:tc>
          <w:tcPr>
            <w:tcW w:w="4684" w:type="dxa"/>
          </w:tcPr>
          <w:p w:rsidR="00C20BA9" w:rsidRDefault="00C20BA9" w:rsidP="003F1BE1">
            <w:pPr>
              <w:autoSpaceDE w:val="0"/>
              <w:autoSpaceDN w:val="0"/>
              <w:adjustRightInd w:val="0"/>
              <w:rPr>
                <w:b/>
                <w:szCs w:val="22"/>
                <w:lang w:val="bg-BG"/>
              </w:rPr>
            </w:pPr>
            <w:r>
              <w:rPr>
                <w:b/>
                <w:szCs w:val="22"/>
                <w:lang w:val="bg-BG"/>
              </w:rPr>
              <w:t>България</w:t>
            </w:r>
          </w:p>
          <w:p w:rsidR="00C20BA9" w:rsidRDefault="00C20BA9" w:rsidP="003F1BE1">
            <w:pPr>
              <w:autoSpaceDE w:val="0"/>
              <w:autoSpaceDN w:val="0"/>
              <w:adjustRightInd w:val="0"/>
              <w:rPr>
                <w:szCs w:val="22"/>
                <w:lang w:val="bg-BG"/>
              </w:rPr>
            </w:pPr>
            <w:r>
              <w:rPr>
                <w:szCs w:val="22"/>
                <w:lang w:val="bg-BG"/>
              </w:rPr>
              <w:t>ТП "Ели Лили Недерланд" Б.В. - България</w:t>
            </w:r>
          </w:p>
          <w:p w:rsidR="00C20BA9" w:rsidRDefault="00C20BA9" w:rsidP="003F1BE1">
            <w:pPr>
              <w:autoSpaceDE w:val="0"/>
              <w:autoSpaceDN w:val="0"/>
              <w:adjustRightInd w:val="0"/>
              <w:rPr>
                <w:szCs w:val="22"/>
              </w:rPr>
            </w:pPr>
            <w:r>
              <w:rPr>
                <w:szCs w:val="22"/>
                <w:lang w:val="bg-BG"/>
              </w:rPr>
              <w:t>тел. + 359 2 491 41 40</w:t>
            </w:r>
          </w:p>
          <w:p w:rsidR="00C20BA9" w:rsidRDefault="00C20BA9" w:rsidP="003F1BE1">
            <w:pPr>
              <w:autoSpaceDE w:val="0"/>
              <w:autoSpaceDN w:val="0"/>
              <w:adjustRightInd w:val="0"/>
              <w:rPr>
                <w:b/>
                <w:bCs/>
                <w:color w:val="000000"/>
                <w:szCs w:val="22"/>
              </w:rPr>
            </w:pPr>
          </w:p>
        </w:tc>
        <w:tc>
          <w:tcPr>
            <w:tcW w:w="4678" w:type="dxa"/>
          </w:tcPr>
          <w:p w:rsidR="00C20BA9" w:rsidRPr="0028363F" w:rsidRDefault="00C20BA9" w:rsidP="003F1BE1">
            <w:pPr>
              <w:autoSpaceDE w:val="0"/>
              <w:autoSpaceDN w:val="0"/>
              <w:adjustRightInd w:val="0"/>
              <w:rPr>
                <w:b/>
                <w:bCs/>
                <w:color w:val="000000"/>
                <w:szCs w:val="22"/>
              </w:rPr>
            </w:pPr>
            <w:r w:rsidRPr="0028363F">
              <w:rPr>
                <w:b/>
                <w:bCs/>
                <w:color w:val="000000"/>
                <w:szCs w:val="22"/>
              </w:rPr>
              <w:t>Luxembourg/Luxemburg</w:t>
            </w:r>
          </w:p>
          <w:p w:rsidR="00C20BA9" w:rsidRPr="0028363F" w:rsidRDefault="00C20BA9" w:rsidP="003F1BE1">
            <w:pPr>
              <w:autoSpaceDE w:val="0"/>
              <w:autoSpaceDN w:val="0"/>
              <w:adjustRightInd w:val="0"/>
              <w:rPr>
                <w:color w:val="000000"/>
                <w:szCs w:val="22"/>
              </w:rPr>
            </w:pPr>
            <w:r w:rsidRPr="0028363F">
              <w:rPr>
                <w:color w:val="000000"/>
                <w:szCs w:val="22"/>
              </w:rPr>
              <w:t>Eli Lilly Benelux S.A./N.V.</w:t>
            </w:r>
          </w:p>
          <w:p w:rsidR="00C20BA9" w:rsidRDefault="00C20BA9" w:rsidP="003F1BE1">
            <w:pPr>
              <w:autoSpaceDE w:val="0"/>
              <w:autoSpaceDN w:val="0"/>
              <w:adjustRightInd w:val="0"/>
              <w:rPr>
                <w:b/>
                <w:bCs/>
                <w:color w:val="000000"/>
                <w:szCs w:val="22"/>
                <w:lang w:val="en-US"/>
              </w:rPr>
            </w:pPr>
            <w:r>
              <w:rPr>
                <w:color w:val="000000"/>
                <w:szCs w:val="22"/>
              </w:rPr>
              <w:t>Tél/Tel: + 32-(0)2 548 84 84</w:t>
            </w:r>
          </w:p>
        </w:tc>
      </w:tr>
      <w:tr w:rsidR="00C20BA9" w:rsidTr="003F1BE1">
        <w:tblPrEx>
          <w:tblCellMar>
            <w:top w:w="0" w:type="dxa"/>
            <w:bottom w:w="0" w:type="dxa"/>
          </w:tblCellMar>
        </w:tblPrEx>
        <w:tc>
          <w:tcPr>
            <w:tcW w:w="4684" w:type="dxa"/>
          </w:tcPr>
          <w:p w:rsidR="00C20BA9" w:rsidRPr="0028363F" w:rsidRDefault="00C20BA9" w:rsidP="003F1BE1">
            <w:pPr>
              <w:autoSpaceDE w:val="0"/>
              <w:autoSpaceDN w:val="0"/>
              <w:adjustRightInd w:val="0"/>
              <w:rPr>
                <w:b/>
                <w:bCs/>
                <w:color w:val="000000"/>
                <w:szCs w:val="22"/>
                <w:lang w:val="sv-SE"/>
              </w:rPr>
            </w:pPr>
            <w:r w:rsidRPr="0028363F">
              <w:rPr>
                <w:b/>
                <w:bCs/>
                <w:color w:val="000000"/>
                <w:szCs w:val="22"/>
                <w:lang w:val="sv-SE"/>
              </w:rPr>
              <w:t>Česká republika</w:t>
            </w:r>
          </w:p>
          <w:p w:rsidR="00C20BA9" w:rsidRPr="0028363F" w:rsidRDefault="00C20BA9" w:rsidP="003F1BE1">
            <w:pPr>
              <w:autoSpaceDE w:val="0"/>
              <w:autoSpaceDN w:val="0"/>
              <w:adjustRightInd w:val="0"/>
              <w:rPr>
                <w:color w:val="000000"/>
                <w:szCs w:val="22"/>
                <w:lang w:val="sv-SE"/>
              </w:rPr>
            </w:pPr>
            <w:r w:rsidRPr="0028363F">
              <w:rPr>
                <w:color w:val="000000"/>
                <w:szCs w:val="22"/>
                <w:lang w:val="sv-SE"/>
              </w:rPr>
              <w:t>ELI LILLY ČR, s.r.o.</w:t>
            </w:r>
          </w:p>
          <w:p w:rsidR="00C20BA9" w:rsidRDefault="00C20BA9" w:rsidP="003F1BE1">
            <w:pPr>
              <w:autoSpaceDE w:val="0"/>
              <w:autoSpaceDN w:val="0"/>
              <w:adjustRightInd w:val="0"/>
              <w:rPr>
                <w:color w:val="000000"/>
                <w:szCs w:val="22"/>
                <w:lang w:val="en-US"/>
              </w:rPr>
            </w:pPr>
            <w:r>
              <w:rPr>
                <w:color w:val="000000"/>
                <w:szCs w:val="22"/>
                <w:lang w:val="en-US"/>
              </w:rPr>
              <w:t>Tel: + 420 234 664 111</w:t>
            </w:r>
          </w:p>
          <w:p w:rsidR="00C20BA9" w:rsidRDefault="00C20BA9" w:rsidP="003F1BE1">
            <w:pPr>
              <w:autoSpaceDE w:val="0"/>
              <w:autoSpaceDN w:val="0"/>
              <w:adjustRightInd w:val="0"/>
              <w:rPr>
                <w:color w:val="000000"/>
                <w:szCs w:val="22"/>
                <w:lang w:val="en-US"/>
              </w:rPr>
            </w:pPr>
          </w:p>
        </w:tc>
        <w:tc>
          <w:tcPr>
            <w:tcW w:w="4678" w:type="dxa"/>
          </w:tcPr>
          <w:p w:rsidR="00C20BA9" w:rsidRDefault="00C20BA9" w:rsidP="003F1BE1">
            <w:pPr>
              <w:autoSpaceDE w:val="0"/>
              <w:autoSpaceDN w:val="0"/>
              <w:adjustRightInd w:val="0"/>
              <w:rPr>
                <w:b/>
                <w:bCs/>
                <w:color w:val="000000"/>
                <w:szCs w:val="22"/>
                <w:lang w:val="en-US"/>
              </w:rPr>
            </w:pPr>
            <w:r>
              <w:rPr>
                <w:b/>
                <w:bCs/>
                <w:color w:val="000000"/>
                <w:szCs w:val="22"/>
                <w:lang w:val="en-US"/>
              </w:rPr>
              <w:t>Magyarország</w:t>
            </w:r>
          </w:p>
          <w:p w:rsidR="00C20BA9" w:rsidRDefault="00C20BA9" w:rsidP="003F1BE1">
            <w:pPr>
              <w:autoSpaceDE w:val="0"/>
              <w:autoSpaceDN w:val="0"/>
              <w:adjustRightInd w:val="0"/>
              <w:rPr>
                <w:color w:val="000000"/>
                <w:szCs w:val="22"/>
                <w:lang w:val="en-US"/>
              </w:rPr>
            </w:pPr>
            <w:r>
              <w:rPr>
                <w:color w:val="000000"/>
                <w:szCs w:val="22"/>
                <w:lang w:val="en-US"/>
              </w:rPr>
              <w:t>Lilly Hungária Kft.</w:t>
            </w:r>
          </w:p>
          <w:p w:rsidR="00C20BA9" w:rsidRDefault="00C20BA9" w:rsidP="003F1BE1">
            <w:pPr>
              <w:autoSpaceDE w:val="0"/>
              <w:autoSpaceDN w:val="0"/>
              <w:adjustRightInd w:val="0"/>
              <w:rPr>
                <w:color w:val="000000"/>
                <w:szCs w:val="22"/>
                <w:lang w:val="en-US"/>
              </w:rPr>
            </w:pPr>
            <w:r>
              <w:rPr>
                <w:color w:val="000000"/>
                <w:szCs w:val="22"/>
                <w:lang w:val="en-US"/>
              </w:rPr>
              <w:t>Tel: + 36 1 328 5100</w:t>
            </w:r>
          </w:p>
        </w:tc>
      </w:tr>
      <w:tr w:rsidR="00C20BA9" w:rsidTr="003F1BE1">
        <w:tblPrEx>
          <w:tblCellMar>
            <w:top w:w="0" w:type="dxa"/>
            <w:bottom w:w="0" w:type="dxa"/>
          </w:tblCellMar>
        </w:tblPrEx>
        <w:tc>
          <w:tcPr>
            <w:tcW w:w="4684" w:type="dxa"/>
          </w:tcPr>
          <w:p w:rsidR="00C20BA9" w:rsidRPr="0028363F" w:rsidRDefault="00C20BA9" w:rsidP="00176A79">
            <w:pPr>
              <w:keepNext/>
              <w:autoSpaceDE w:val="0"/>
              <w:autoSpaceDN w:val="0"/>
              <w:adjustRightInd w:val="0"/>
              <w:rPr>
                <w:b/>
                <w:bCs/>
                <w:color w:val="000000"/>
                <w:szCs w:val="22"/>
                <w:lang w:val="nb-NO"/>
              </w:rPr>
            </w:pPr>
            <w:r w:rsidRPr="0028363F">
              <w:rPr>
                <w:b/>
                <w:bCs/>
                <w:color w:val="000000"/>
                <w:szCs w:val="22"/>
                <w:lang w:val="nb-NO"/>
              </w:rPr>
              <w:t>Danmark</w:t>
            </w:r>
          </w:p>
          <w:p w:rsidR="00C20BA9" w:rsidRPr="00CC4C57" w:rsidRDefault="00C20BA9" w:rsidP="00176A79">
            <w:pPr>
              <w:keepNext/>
              <w:autoSpaceDE w:val="0"/>
              <w:autoSpaceDN w:val="0"/>
              <w:adjustRightInd w:val="0"/>
              <w:rPr>
                <w:color w:val="000000"/>
                <w:szCs w:val="22"/>
                <w:lang w:val="bg-BG"/>
              </w:rPr>
            </w:pPr>
            <w:r w:rsidRPr="0028363F">
              <w:rPr>
                <w:color w:val="000000"/>
                <w:szCs w:val="22"/>
                <w:lang w:val="nb-NO"/>
              </w:rPr>
              <w:t>Eli Lilly Danmark A/S</w:t>
            </w:r>
          </w:p>
          <w:p w:rsidR="00C20BA9" w:rsidRDefault="00C20BA9" w:rsidP="00176A79">
            <w:pPr>
              <w:keepNext/>
              <w:autoSpaceDE w:val="0"/>
              <w:autoSpaceDN w:val="0"/>
              <w:adjustRightInd w:val="0"/>
              <w:rPr>
                <w:color w:val="000000"/>
                <w:szCs w:val="22"/>
                <w:lang w:val="en-US"/>
              </w:rPr>
            </w:pPr>
            <w:r>
              <w:rPr>
                <w:color w:val="000000"/>
                <w:szCs w:val="22"/>
                <w:lang w:val="en-US"/>
              </w:rPr>
              <w:t>Tlf: +45 45 26 6000</w:t>
            </w:r>
          </w:p>
          <w:p w:rsidR="00C20BA9" w:rsidRDefault="00C20BA9" w:rsidP="00176A79">
            <w:pPr>
              <w:keepNext/>
              <w:autoSpaceDE w:val="0"/>
              <w:autoSpaceDN w:val="0"/>
              <w:adjustRightInd w:val="0"/>
              <w:rPr>
                <w:color w:val="000000"/>
                <w:szCs w:val="22"/>
                <w:lang w:val="de-DE"/>
              </w:rPr>
            </w:pPr>
          </w:p>
        </w:tc>
        <w:tc>
          <w:tcPr>
            <w:tcW w:w="4678" w:type="dxa"/>
          </w:tcPr>
          <w:p w:rsidR="00C20BA9" w:rsidRDefault="00C20BA9" w:rsidP="00176A79">
            <w:pPr>
              <w:keepNext/>
              <w:autoSpaceDE w:val="0"/>
              <w:autoSpaceDN w:val="0"/>
              <w:adjustRightInd w:val="0"/>
              <w:rPr>
                <w:b/>
                <w:bCs/>
                <w:color w:val="000000"/>
                <w:szCs w:val="22"/>
                <w:lang w:val="es-ES"/>
              </w:rPr>
            </w:pPr>
            <w:r>
              <w:rPr>
                <w:b/>
                <w:bCs/>
                <w:color w:val="000000"/>
                <w:szCs w:val="22"/>
                <w:lang w:val="es-ES"/>
              </w:rPr>
              <w:t>Malta</w:t>
            </w:r>
          </w:p>
          <w:p w:rsidR="00C20BA9" w:rsidRDefault="00C20BA9" w:rsidP="00176A79">
            <w:pPr>
              <w:keepNext/>
              <w:autoSpaceDE w:val="0"/>
              <w:autoSpaceDN w:val="0"/>
              <w:adjustRightInd w:val="0"/>
              <w:rPr>
                <w:color w:val="000000"/>
                <w:szCs w:val="22"/>
                <w:lang w:val="es-ES"/>
              </w:rPr>
            </w:pPr>
            <w:r>
              <w:rPr>
                <w:color w:val="000000"/>
                <w:szCs w:val="22"/>
                <w:lang w:val="es-ES"/>
              </w:rPr>
              <w:t>Charles de Giorgio Ltd.</w:t>
            </w:r>
          </w:p>
          <w:p w:rsidR="00C20BA9" w:rsidRDefault="00C20BA9" w:rsidP="00176A79">
            <w:pPr>
              <w:keepNext/>
              <w:autoSpaceDE w:val="0"/>
              <w:autoSpaceDN w:val="0"/>
              <w:adjustRightInd w:val="0"/>
              <w:rPr>
                <w:color w:val="000000"/>
                <w:szCs w:val="22"/>
              </w:rPr>
            </w:pPr>
            <w:r>
              <w:rPr>
                <w:color w:val="000000"/>
                <w:szCs w:val="22"/>
              </w:rPr>
              <w:t>Tel: + 356 25600 500</w:t>
            </w:r>
          </w:p>
        </w:tc>
      </w:tr>
      <w:tr w:rsidR="00C20BA9" w:rsidTr="003F1BE1">
        <w:tblPrEx>
          <w:tblCellMar>
            <w:top w:w="0" w:type="dxa"/>
            <w:bottom w:w="0" w:type="dxa"/>
          </w:tblCellMar>
        </w:tblPrEx>
        <w:tc>
          <w:tcPr>
            <w:tcW w:w="4684" w:type="dxa"/>
          </w:tcPr>
          <w:p w:rsidR="00C20BA9" w:rsidRDefault="00C20BA9" w:rsidP="003F1BE1">
            <w:pPr>
              <w:autoSpaceDE w:val="0"/>
              <w:autoSpaceDN w:val="0"/>
              <w:adjustRightInd w:val="0"/>
              <w:rPr>
                <w:b/>
                <w:bCs/>
                <w:color w:val="000000"/>
                <w:szCs w:val="22"/>
                <w:lang w:val="de-DE"/>
              </w:rPr>
            </w:pPr>
            <w:r>
              <w:rPr>
                <w:b/>
                <w:bCs/>
                <w:color w:val="000000"/>
                <w:szCs w:val="22"/>
                <w:lang w:val="de-DE"/>
              </w:rPr>
              <w:t>Deutschland</w:t>
            </w:r>
          </w:p>
          <w:p w:rsidR="00C20BA9" w:rsidRPr="00212BB0" w:rsidRDefault="00C20BA9" w:rsidP="003F1BE1">
            <w:pPr>
              <w:autoSpaceDE w:val="0"/>
              <w:autoSpaceDN w:val="0"/>
              <w:adjustRightInd w:val="0"/>
              <w:rPr>
                <w:color w:val="000000"/>
                <w:szCs w:val="22"/>
                <w:lang w:val="de-DE"/>
              </w:rPr>
            </w:pPr>
            <w:r w:rsidRPr="00212BB0">
              <w:rPr>
                <w:color w:val="000000"/>
                <w:szCs w:val="22"/>
                <w:lang w:val="de-DE"/>
              </w:rPr>
              <w:t>Lilly Deutschland GmbH</w:t>
            </w:r>
          </w:p>
          <w:p w:rsidR="00C20BA9" w:rsidRPr="00212BB0" w:rsidRDefault="00C20BA9" w:rsidP="003F1BE1">
            <w:pPr>
              <w:autoSpaceDE w:val="0"/>
              <w:autoSpaceDN w:val="0"/>
              <w:adjustRightInd w:val="0"/>
              <w:rPr>
                <w:color w:val="000000"/>
                <w:szCs w:val="22"/>
                <w:lang w:val="de-DE"/>
              </w:rPr>
            </w:pPr>
            <w:r w:rsidRPr="00212BB0">
              <w:rPr>
                <w:color w:val="000000"/>
                <w:szCs w:val="22"/>
                <w:lang w:val="de-DE"/>
              </w:rPr>
              <w:t>Tel. + 49-(0) 6172 273 2222</w:t>
            </w:r>
          </w:p>
          <w:p w:rsidR="00C20BA9" w:rsidRPr="00F75B7C" w:rsidRDefault="00C20BA9" w:rsidP="003F1BE1">
            <w:pPr>
              <w:autoSpaceDE w:val="0"/>
              <w:autoSpaceDN w:val="0"/>
              <w:adjustRightInd w:val="0"/>
              <w:rPr>
                <w:color w:val="000000"/>
                <w:szCs w:val="22"/>
                <w:lang w:val="de-DE"/>
              </w:rPr>
            </w:pPr>
          </w:p>
        </w:tc>
        <w:tc>
          <w:tcPr>
            <w:tcW w:w="4678" w:type="dxa"/>
          </w:tcPr>
          <w:p w:rsidR="00C20BA9" w:rsidRPr="00BB6789" w:rsidRDefault="00C20BA9" w:rsidP="003F1BE1">
            <w:pPr>
              <w:autoSpaceDE w:val="0"/>
              <w:autoSpaceDN w:val="0"/>
              <w:adjustRightInd w:val="0"/>
              <w:rPr>
                <w:b/>
                <w:bCs/>
                <w:color w:val="000000"/>
                <w:szCs w:val="22"/>
                <w:lang w:val="da-DK"/>
              </w:rPr>
            </w:pPr>
            <w:r w:rsidRPr="00BB6789">
              <w:rPr>
                <w:b/>
                <w:bCs/>
                <w:color w:val="000000"/>
                <w:szCs w:val="22"/>
                <w:lang w:val="da-DK"/>
              </w:rPr>
              <w:t>Nederland</w:t>
            </w:r>
          </w:p>
          <w:p w:rsidR="00C20BA9" w:rsidRPr="00CC4C57" w:rsidRDefault="00C20BA9" w:rsidP="003F1BE1">
            <w:pPr>
              <w:autoSpaceDE w:val="0"/>
              <w:autoSpaceDN w:val="0"/>
              <w:adjustRightInd w:val="0"/>
              <w:rPr>
                <w:color w:val="000000"/>
                <w:szCs w:val="22"/>
                <w:lang w:val="bg-BG"/>
              </w:rPr>
            </w:pPr>
            <w:r w:rsidRPr="00BB6789">
              <w:rPr>
                <w:color w:val="000000"/>
                <w:szCs w:val="22"/>
                <w:lang w:val="da-DK"/>
              </w:rPr>
              <w:t>Eli Lilly Nederland B.V.</w:t>
            </w:r>
          </w:p>
          <w:p w:rsidR="00C20BA9" w:rsidRDefault="00C20BA9" w:rsidP="003F1BE1">
            <w:pPr>
              <w:autoSpaceDE w:val="0"/>
              <w:autoSpaceDN w:val="0"/>
              <w:adjustRightInd w:val="0"/>
              <w:rPr>
                <w:color w:val="000000"/>
                <w:szCs w:val="22"/>
                <w:lang w:val="en-US"/>
              </w:rPr>
            </w:pPr>
            <w:r>
              <w:rPr>
                <w:color w:val="000000"/>
                <w:szCs w:val="22"/>
                <w:lang w:val="en-US"/>
              </w:rPr>
              <w:t>Tel: + 31-(0) 30 60 25 800</w:t>
            </w:r>
          </w:p>
        </w:tc>
      </w:tr>
      <w:tr w:rsidR="00C20BA9" w:rsidTr="003F1BE1">
        <w:tblPrEx>
          <w:tblCellMar>
            <w:top w:w="0" w:type="dxa"/>
            <w:bottom w:w="0" w:type="dxa"/>
          </w:tblCellMar>
        </w:tblPrEx>
        <w:tc>
          <w:tcPr>
            <w:tcW w:w="4684" w:type="dxa"/>
          </w:tcPr>
          <w:p w:rsidR="00C20BA9" w:rsidRPr="0028363F" w:rsidRDefault="00C20BA9" w:rsidP="003F1BE1">
            <w:pPr>
              <w:keepNext/>
              <w:autoSpaceDE w:val="0"/>
              <w:autoSpaceDN w:val="0"/>
              <w:adjustRightInd w:val="0"/>
              <w:rPr>
                <w:b/>
                <w:bCs/>
                <w:color w:val="000000"/>
                <w:szCs w:val="22"/>
                <w:lang w:val="fi-FI"/>
              </w:rPr>
            </w:pPr>
            <w:r w:rsidRPr="0028363F">
              <w:rPr>
                <w:b/>
                <w:bCs/>
                <w:color w:val="000000"/>
                <w:szCs w:val="22"/>
                <w:lang w:val="fi-FI"/>
              </w:rPr>
              <w:t>Eesti</w:t>
            </w:r>
          </w:p>
          <w:p w:rsidR="00C20BA9" w:rsidRPr="00CC4C57" w:rsidRDefault="005E0DD2" w:rsidP="003F1BE1">
            <w:pPr>
              <w:keepNext/>
              <w:autoSpaceDE w:val="0"/>
              <w:autoSpaceDN w:val="0"/>
              <w:adjustRightInd w:val="0"/>
              <w:rPr>
                <w:color w:val="000000"/>
                <w:szCs w:val="22"/>
                <w:lang w:val="bg-BG"/>
              </w:rPr>
            </w:pPr>
            <w:r w:rsidRPr="0028363F">
              <w:rPr>
                <w:color w:val="000000"/>
                <w:szCs w:val="22"/>
                <w:lang w:val="fi-FI"/>
              </w:rPr>
              <w:t>Eli Lilly Nederland B.V.</w:t>
            </w:r>
          </w:p>
          <w:p w:rsidR="00C20BA9" w:rsidRDefault="00C20BA9" w:rsidP="003F1BE1">
            <w:pPr>
              <w:autoSpaceDE w:val="0"/>
              <w:autoSpaceDN w:val="0"/>
              <w:adjustRightInd w:val="0"/>
              <w:rPr>
                <w:color w:val="000000"/>
                <w:szCs w:val="22"/>
                <w:lang w:val="en-US"/>
              </w:rPr>
            </w:pPr>
            <w:r>
              <w:rPr>
                <w:color w:val="000000"/>
                <w:szCs w:val="22"/>
                <w:lang w:val="en-US"/>
              </w:rPr>
              <w:t xml:space="preserve">Tel: </w:t>
            </w:r>
            <w:r>
              <w:rPr>
                <w:b/>
                <w:bCs/>
                <w:color w:val="000000"/>
                <w:szCs w:val="22"/>
                <w:lang w:val="en-US"/>
              </w:rPr>
              <w:t>+</w:t>
            </w:r>
            <w:r>
              <w:rPr>
                <w:color w:val="000000"/>
                <w:szCs w:val="22"/>
                <w:lang w:val="en-US"/>
              </w:rPr>
              <w:t>372 6817 280</w:t>
            </w:r>
          </w:p>
          <w:p w:rsidR="00C20BA9" w:rsidRDefault="00C20BA9" w:rsidP="003F1BE1">
            <w:pPr>
              <w:autoSpaceDE w:val="0"/>
              <w:autoSpaceDN w:val="0"/>
              <w:adjustRightInd w:val="0"/>
              <w:rPr>
                <w:color w:val="000000"/>
                <w:szCs w:val="22"/>
              </w:rPr>
            </w:pPr>
          </w:p>
        </w:tc>
        <w:tc>
          <w:tcPr>
            <w:tcW w:w="4678" w:type="dxa"/>
          </w:tcPr>
          <w:p w:rsidR="00C20BA9" w:rsidRPr="00CE0FBB" w:rsidRDefault="00C20BA9" w:rsidP="003F1BE1">
            <w:pPr>
              <w:autoSpaceDE w:val="0"/>
              <w:autoSpaceDN w:val="0"/>
              <w:adjustRightInd w:val="0"/>
              <w:rPr>
                <w:b/>
                <w:bCs/>
                <w:color w:val="000000"/>
                <w:szCs w:val="22"/>
                <w:lang w:val="nb-NO"/>
              </w:rPr>
            </w:pPr>
            <w:r w:rsidRPr="00CE0FBB">
              <w:rPr>
                <w:b/>
                <w:bCs/>
                <w:color w:val="000000"/>
                <w:szCs w:val="22"/>
                <w:lang w:val="nb-NO"/>
              </w:rPr>
              <w:t>Norge</w:t>
            </w:r>
          </w:p>
          <w:p w:rsidR="00C20BA9" w:rsidRPr="00CC4C57" w:rsidRDefault="00C20BA9" w:rsidP="003F1BE1">
            <w:pPr>
              <w:autoSpaceDE w:val="0"/>
              <w:autoSpaceDN w:val="0"/>
              <w:adjustRightInd w:val="0"/>
              <w:rPr>
                <w:color w:val="000000"/>
                <w:szCs w:val="22"/>
                <w:lang w:val="bg-BG"/>
              </w:rPr>
            </w:pPr>
            <w:r w:rsidRPr="00CE0FBB">
              <w:rPr>
                <w:color w:val="000000"/>
                <w:szCs w:val="22"/>
                <w:lang w:val="nb-NO"/>
              </w:rPr>
              <w:t>Eli Lilly Norge A.S.</w:t>
            </w:r>
          </w:p>
          <w:p w:rsidR="00C20BA9" w:rsidRDefault="00C20BA9" w:rsidP="003F1BE1">
            <w:pPr>
              <w:autoSpaceDE w:val="0"/>
              <w:autoSpaceDN w:val="0"/>
              <w:adjustRightInd w:val="0"/>
              <w:rPr>
                <w:color w:val="000000"/>
                <w:szCs w:val="22"/>
                <w:lang w:val="en-US"/>
              </w:rPr>
            </w:pPr>
            <w:r>
              <w:rPr>
                <w:color w:val="000000"/>
                <w:szCs w:val="22"/>
                <w:lang w:val="en-US"/>
              </w:rPr>
              <w:t>Tlf: + 47 22 88 18 00</w:t>
            </w:r>
          </w:p>
        </w:tc>
      </w:tr>
      <w:tr w:rsidR="00C20BA9" w:rsidRPr="00FE78F4" w:rsidTr="003F1BE1">
        <w:tblPrEx>
          <w:tblCellMar>
            <w:top w:w="0" w:type="dxa"/>
            <w:bottom w:w="0" w:type="dxa"/>
          </w:tblCellMar>
        </w:tblPrEx>
        <w:tc>
          <w:tcPr>
            <w:tcW w:w="4684" w:type="dxa"/>
          </w:tcPr>
          <w:p w:rsidR="00C20BA9" w:rsidRPr="0028363F" w:rsidRDefault="00C20BA9" w:rsidP="003F1BE1">
            <w:pPr>
              <w:autoSpaceDE w:val="0"/>
              <w:autoSpaceDN w:val="0"/>
              <w:adjustRightInd w:val="0"/>
              <w:rPr>
                <w:b/>
                <w:bCs/>
                <w:color w:val="000000"/>
                <w:szCs w:val="22"/>
                <w:lang w:val="el-GR"/>
              </w:rPr>
            </w:pPr>
            <w:r w:rsidRPr="0028363F">
              <w:rPr>
                <w:b/>
                <w:bCs/>
                <w:color w:val="000000"/>
                <w:szCs w:val="22"/>
                <w:lang w:val="el-GR"/>
              </w:rPr>
              <w:t>Ελλάδα</w:t>
            </w:r>
          </w:p>
          <w:p w:rsidR="00C20BA9" w:rsidRPr="00CC4C57" w:rsidRDefault="00C20BA9" w:rsidP="003F1BE1">
            <w:pPr>
              <w:autoSpaceDE w:val="0"/>
              <w:autoSpaceDN w:val="0"/>
              <w:adjustRightInd w:val="0"/>
              <w:rPr>
                <w:color w:val="000000"/>
                <w:szCs w:val="22"/>
                <w:lang w:val="bg-BG"/>
              </w:rPr>
            </w:pPr>
            <w:r w:rsidRPr="0028363F">
              <w:rPr>
                <w:color w:val="000000"/>
                <w:szCs w:val="22"/>
                <w:lang w:val="el-GR"/>
              </w:rPr>
              <w:t>ΦΑΡΜΑΣΕΡΒ-ΛΙΛΛΥ Α.Ε.Β.Ε.</w:t>
            </w:r>
          </w:p>
          <w:p w:rsidR="00C20BA9" w:rsidRDefault="00C20BA9" w:rsidP="003F1BE1">
            <w:pPr>
              <w:autoSpaceDE w:val="0"/>
              <w:autoSpaceDN w:val="0"/>
              <w:adjustRightInd w:val="0"/>
              <w:rPr>
                <w:color w:val="000000"/>
                <w:szCs w:val="22"/>
              </w:rPr>
            </w:pPr>
            <w:r>
              <w:rPr>
                <w:color w:val="000000"/>
                <w:szCs w:val="22"/>
                <w:lang w:val="en-US"/>
              </w:rPr>
              <w:t>Τηλ</w:t>
            </w:r>
            <w:r>
              <w:rPr>
                <w:color w:val="000000"/>
                <w:szCs w:val="22"/>
              </w:rPr>
              <w:t>: +30 210 629 4600</w:t>
            </w:r>
          </w:p>
          <w:p w:rsidR="00C20BA9" w:rsidRPr="00323594" w:rsidRDefault="00C20BA9" w:rsidP="003F1BE1">
            <w:pPr>
              <w:autoSpaceDE w:val="0"/>
              <w:autoSpaceDN w:val="0"/>
              <w:adjustRightInd w:val="0"/>
              <w:rPr>
                <w:color w:val="000000"/>
                <w:szCs w:val="22"/>
                <w:lang w:val="en-US"/>
              </w:rPr>
            </w:pPr>
          </w:p>
        </w:tc>
        <w:tc>
          <w:tcPr>
            <w:tcW w:w="4678" w:type="dxa"/>
          </w:tcPr>
          <w:p w:rsidR="00C20BA9" w:rsidRPr="0028363F" w:rsidRDefault="00C20BA9" w:rsidP="003F1BE1">
            <w:pPr>
              <w:autoSpaceDE w:val="0"/>
              <w:autoSpaceDN w:val="0"/>
              <w:adjustRightInd w:val="0"/>
              <w:rPr>
                <w:b/>
                <w:bCs/>
                <w:color w:val="000000"/>
                <w:szCs w:val="22"/>
                <w:lang w:val="en-US"/>
              </w:rPr>
            </w:pPr>
            <w:r w:rsidRPr="0028363F">
              <w:rPr>
                <w:b/>
                <w:bCs/>
                <w:color w:val="000000"/>
                <w:szCs w:val="22"/>
                <w:lang w:val="en-US"/>
              </w:rPr>
              <w:t>Österreich</w:t>
            </w:r>
          </w:p>
          <w:p w:rsidR="00C20BA9" w:rsidRPr="00CC4C57" w:rsidRDefault="00C20BA9" w:rsidP="003F1BE1">
            <w:pPr>
              <w:autoSpaceDE w:val="0"/>
              <w:autoSpaceDN w:val="0"/>
              <w:adjustRightInd w:val="0"/>
              <w:rPr>
                <w:color w:val="000000"/>
                <w:szCs w:val="22"/>
                <w:lang w:val="bg-BG"/>
              </w:rPr>
            </w:pPr>
            <w:r w:rsidRPr="0028363F">
              <w:rPr>
                <w:color w:val="000000"/>
                <w:szCs w:val="22"/>
                <w:lang w:val="en-US"/>
              </w:rPr>
              <w:t>Eli Lilly Ges. m.b.H.</w:t>
            </w:r>
          </w:p>
          <w:p w:rsidR="00C20BA9" w:rsidRPr="00FE78F4" w:rsidRDefault="00C20BA9" w:rsidP="003F1BE1">
            <w:pPr>
              <w:autoSpaceDE w:val="0"/>
              <w:autoSpaceDN w:val="0"/>
              <w:adjustRightInd w:val="0"/>
              <w:rPr>
                <w:color w:val="000000"/>
                <w:szCs w:val="22"/>
                <w:lang w:val="es-ES"/>
              </w:rPr>
            </w:pPr>
            <w:r w:rsidRPr="00FE78F4">
              <w:rPr>
                <w:color w:val="000000"/>
                <w:szCs w:val="22"/>
                <w:lang w:val="es-ES"/>
              </w:rPr>
              <w:t>Tel: + 43-(0) 1 711 780</w:t>
            </w:r>
          </w:p>
        </w:tc>
      </w:tr>
      <w:tr w:rsidR="00C20BA9" w:rsidTr="003F1BE1">
        <w:tblPrEx>
          <w:tblCellMar>
            <w:top w:w="0" w:type="dxa"/>
            <w:bottom w:w="0" w:type="dxa"/>
          </w:tblCellMar>
        </w:tblPrEx>
        <w:tc>
          <w:tcPr>
            <w:tcW w:w="4684" w:type="dxa"/>
          </w:tcPr>
          <w:p w:rsidR="00C20BA9" w:rsidRDefault="00C20BA9" w:rsidP="003F1BE1">
            <w:pPr>
              <w:autoSpaceDE w:val="0"/>
              <w:autoSpaceDN w:val="0"/>
              <w:adjustRightInd w:val="0"/>
              <w:rPr>
                <w:b/>
                <w:bCs/>
                <w:color w:val="000000"/>
                <w:szCs w:val="22"/>
                <w:lang w:val="es-ES"/>
              </w:rPr>
            </w:pPr>
            <w:r>
              <w:rPr>
                <w:b/>
                <w:bCs/>
                <w:color w:val="000000"/>
                <w:szCs w:val="22"/>
                <w:lang w:val="es-ES"/>
              </w:rPr>
              <w:t>España</w:t>
            </w:r>
          </w:p>
          <w:p w:rsidR="00C20BA9" w:rsidRDefault="00C20BA9" w:rsidP="003F1BE1">
            <w:pPr>
              <w:autoSpaceDE w:val="0"/>
              <w:autoSpaceDN w:val="0"/>
              <w:adjustRightInd w:val="0"/>
              <w:rPr>
                <w:color w:val="000000"/>
                <w:szCs w:val="22"/>
                <w:lang w:val="es-ES"/>
              </w:rPr>
            </w:pPr>
            <w:r>
              <w:rPr>
                <w:color w:val="000000"/>
                <w:szCs w:val="22"/>
                <w:lang w:val="es-ES"/>
              </w:rPr>
              <w:t>Lilly S.A.</w:t>
            </w:r>
          </w:p>
          <w:p w:rsidR="00C20BA9" w:rsidRDefault="00C20BA9" w:rsidP="003F1BE1">
            <w:pPr>
              <w:autoSpaceDE w:val="0"/>
              <w:autoSpaceDN w:val="0"/>
              <w:adjustRightInd w:val="0"/>
              <w:rPr>
                <w:color w:val="000000"/>
                <w:szCs w:val="22"/>
                <w:lang w:val="es-ES"/>
              </w:rPr>
            </w:pPr>
            <w:r>
              <w:rPr>
                <w:color w:val="000000"/>
                <w:szCs w:val="22"/>
                <w:lang w:val="es-ES"/>
              </w:rPr>
              <w:t>Tel: + 34-91 663 50 00</w:t>
            </w:r>
          </w:p>
          <w:p w:rsidR="00C20BA9" w:rsidRPr="00FE78F4" w:rsidRDefault="00C20BA9" w:rsidP="003F1BE1">
            <w:pPr>
              <w:autoSpaceDE w:val="0"/>
              <w:autoSpaceDN w:val="0"/>
              <w:adjustRightInd w:val="0"/>
              <w:rPr>
                <w:color w:val="000000"/>
                <w:szCs w:val="22"/>
                <w:lang w:val="es-ES"/>
              </w:rPr>
            </w:pPr>
          </w:p>
        </w:tc>
        <w:tc>
          <w:tcPr>
            <w:tcW w:w="4678" w:type="dxa"/>
          </w:tcPr>
          <w:p w:rsidR="00C20BA9" w:rsidRPr="00FE78F4" w:rsidRDefault="00C20BA9" w:rsidP="003F1BE1">
            <w:pPr>
              <w:keepNext/>
              <w:autoSpaceDE w:val="0"/>
              <w:autoSpaceDN w:val="0"/>
              <w:adjustRightInd w:val="0"/>
              <w:rPr>
                <w:b/>
                <w:bCs/>
                <w:color w:val="000000"/>
                <w:szCs w:val="22"/>
                <w:lang w:val="pl-PL"/>
              </w:rPr>
            </w:pPr>
            <w:r w:rsidRPr="00FE78F4">
              <w:rPr>
                <w:b/>
                <w:bCs/>
                <w:color w:val="000000"/>
                <w:szCs w:val="22"/>
                <w:lang w:val="pl-PL"/>
              </w:rPr>
              <w:t>Polska</w:t>
            </w:r>
          </w:p>
          <w:p w:rsidR="00C20BA9" w:rsidRPr="00FE78F4" w:rsidRDefault="00C20BA9" w:rsidP="003F1BE1">
            <w:pPr>
              <w:autoSpaceDE w:val="0"/>
              <w:autoSpaceDN w:val="0"/>
              <w:adjustRightInd w:val="0"/>
              <w:rPr>
                <w:color w:val="000000"/>
                <w:szCs w:val="22"/>
                <w:lang w:val="pl-PL"/>
              </w:rPr>
            </w:pPr>
            <w:r w:rsidRPr="00FE78F4">
              <w:rPr>
                <w:color w:val="000000"/>
                <w:szCs w:val="22"/>
                <w:lang w:val="pl-PL"/>
              </w:rPr>
              <w:t>Eli Lilly Polska Sp. z o.o.</w:t>
            </w:r>
          </w:p>
          <w:p w:rsidR="00C20BA9" w:rsidRDefault="00C20BA9" w:rsidP="001A0378">
            <w:pPr>
              <w:autoSpaceDE w:val="0"/>
              <w:autoSpaceDN w:val="0"/>
              <w:adjustRightInd w:val="0"/>
              <w:rPr>
                <w:color w:val="000000"/>
                <w:szCs w:val="22"/>
                <w:lang w:val="en-US"/>
              </w:rPr>
            </w:pPr>
            <w:r>
              <w:rPr>
                <w:color w:val="000000"/>
                <w:szCs w:val="22"/>
                <w:lang w:val="en-US"/>
              </w:rPr>
              <w:t>Tel: +48 22 440 33 00</w:t>
            </w:r>
          </w:p>
        </w:tc>
      </w:tr>
      <w:tr w:rsidR="00C20BA9" w:rsidTr="003F1BE1">
        <w:tblPrEx>
          <w:tblCellMar>
            <w:top w:w="0" w:type="dxa"/>
            <w:bottom w:w="0" w:type="dxa"/>
          </w:tblCellMar>
        </w:tblPrEx>
        <w:tc>
          <w:tcPr>
            <w:tcW w:w="4684" w:type="dxa"/>
          </w:tcPr>
          <w:p w:rsidR="00C20BA9" w:rsidRDefault="00C20BA9" w:rsidP="003F1BE1">
            <w:pPr>
              <w:autoSpaceDE w:val="0"/>
              <w:autoSpaceDN w:val="0"/>
              <w:adjustRightInd w:val="0"/>
              <w:rPr>
                <w:b/>
                <w:bCs/>
                <w:color w:val="000000"/>
                <w:szCs w:val="22"/>
                <w:lang w:val="fr-FR"/>
              </w:rPr>
            </w:pPr>
            <w:r>
              <w:rPr>
                <w:b/>
                <w:bCs/>
                <w:color w:val="000000"/>
                <w:szCs w:val="22"/>
                <w:lang w:val="fr-FR"/>
              </w:rPr>
              <w:t>France</w:t>
            </w:r>
          </w:p>
          <w:p w:rsidR="00C20BA9" w:rsidRDefault="00C20BA9" w:rsidP="003F1BE1">
            <w:pPr>
              <w:autoSpaceDE w:val="0"/>
              <w:autoSpaceDN w:val="0"/>
              <w:adjustRightInd w:val="0"/>
              <w:rPr>
                <w:color w:val="000000"/>
                <w:szCs w:val="22"/>
                <w:lang w:val="fr-FR"/>
              </w:rPr>
            </w:pPr>
            <w:r>
              <w:rPr>
                <w:color w:val="000000"/>
                <w:szCs w:val="22"/>
                <w:lang w:val="fr-FR"/>
              </w:rPr>
              <w:t>Lilly France S.A.S.</w:t>
            </w:r>
          </w:p>
          <w:p w:rsidR="00C20BA9" w:rsidRDefault="00C20BA9" w:rsidP="003F1BE1">
            <w:pPr>
              <w:autoSpaceDE w:val="0"/>
              <w:autoSpaceDN w:val="0"/>
              <w:adjustRightInd w:val="0"/>
              <w:rPr>
                <w:color w:val="000000"/>
                <w:szCs w:val="22"/>
                <w:lang w:val="fr-FR"/>
              </w:rPr>
            </w:pPr>
            <w:r>
              <w:rPr>
                <w:color w:val="000000"/>
                <w:szCs w:val="22"/>
                <w:lang w:val="fr-FR"/>
              </w:rPr>
              <w:t>Tél: +33-(0) 1 55 49 34 34</w:t>
            </w:r>
          </w:p>
          <w:p w:rsidR="00C20BA9" w:rsidRPr="00FE78F4" w:rsidRDefault="00C20BA9" w:rsidP="003F1BE1">
            <w:pPr>
              <w:autoSpaceDE w:val="0"/>
              <w:autoSpaceDN w:val="0"/>
              <w:adjustRightInd w:val="0"/>
              <w:rPr>
                <w:szCs w:val="22"/>
                <w:lang w:val="fr-FR"/>
              </w:rPr>
            </w:pPr>
          </w:p>
        </w:tc>
        <w:tc>
          <w:tcPr>
            <w:tcW w:w="4678" w:type="dxa"/>
          </w:tcPr>
          <w:p w:rsidR="00C20BA9" w:rsidRPr="00CE0FBB" w:rsidRDefault="00C20BA9" w:rsidP="003F1BE1">
            <w:pPr>
              <w:autoSpaceDE w:val="0"/>
              <w:autoSpaceDN w:val="0"/>
              <w:adjustRightInd w:val="0"/>
              <w:rPr>
                <w:b/>
                <w:bCs/>
                <w:color w:val="000000"/>
                <w:szCs w:val="22"/>
                <w:lang w:val="pt-BR"/>
              </w:rPr>
            </w:pPr>
            <w:r w:rsidRPr="00CE0FBB">
              <w:rPr>
                <w:b/>
                <w:bCs/>
                <w:color w:val="000000"/>
                <w:szCs w:val="22"/>
                <w:lang w:val="pt-BR"/>
              </w:rPr>
              <w:t>Portugal</w:t>
            </w:r>
          </w:p>
          <w:p w:rsidR="00C20BA9" w:rsidRPr="00CE0FBB" w:rsidRDefault="00C20BA9" w:rsidP="003F1BE1">
            <w:pPr>
              <w:autoSpaceDE w:val="0"/>
              <w:autoSpaceDN w:val="0"/>
              <w:adjustRightInd w:val="0"/>
              <w:rPr>
                <w:color w:val="000000"/>
                <w:szCs w:val="22"/>
                <w:lang w:val="pt-BR"/>
              </w:rPr>
            </w:pPr>
            <w:r w:rsidRPr="00CE0FBB">
              <w:rPr>
                <w:color w:val="000000"/>
                <w:szCs w:val="22"/>
                <w:lang w:val="pt-BR"/>
              </w:rPr>
              <w:t>Lilly Portugal - Produtos Farmacêuticos, Lda</w:t>
            </w:r>
          </w:p>
          <w:p w:rsidR="00C20BA9" w:rsidRDefault="00C20BA9" w:rsidP="003F1BE1">
            <w:pPr>
              <w:autoSpaceDE w:val="0"/>
              <w:autoSpaceDN w:val="0"/>
              <w:adjustRightInd w:val="0"/>
              <w:rPr>
                <w:color w:val="000000"/>
                <w:szCs w:val="22"/>
                <w:lang w:val="es-ES"/>
              </w:rPr>
            </w:pPr>
            <w:r>
              <w:rPr>
                <w:color w:val="000000"/>
                <w:szCs w:val="22"/>
                <w:lang w:val="en-US"/>
              </w:rPr>
              <w:t>Tel: + 351-21-4126600</w:t>
            </w:r>
          </w:p>
        </w:tc>
      </w:tr>
      <w:tr w:rsidR="00C20BA9" w:rsidTr="003F1BE1">
        <w:tblPrEx>
          <w:tblCellMar>
            <w:top w:w="0" w:type="dxa"/>
            <w:bottom w:w="0" w:type="dxa"/>
          </w:tblCellMar>
        </w:tblPrEx>
        <w:tc>
          <w:tcPr>
            <w:tcW w:w="4684" w:type="dxa"/>
          </w:tcPr>
          <w:p w:rsidR="00C20BA9" w:rsidRPr="00FE78F4" w:rsidRDefault="00C20BA9" w:rsidP="00C20BA9">
            <w:pPr>
              <w:rPr>
                <w:b/>
                <w:bCs/>
                <w:lang w:val="sv-SE"/>
              </w:rPr>
            </w:pPr>
            <w:r w:rsidRPr="00FE78F4">
              <w:rPr>
                <w:b/>
                <w:bCs/>
                <w:lang w:val="sv-SE"/>
              </w:rPr>
              <w:t>Hrvatska</w:t>
            </w:r>
          </w:p>
          <w:p w:rsidR="00C20BA9" w:rsidRPr="00FE78F4" w:rsidRDefault="00C20BA9" w:rsidP="00C20BA9">
            <w:pPr>
              <w:autoSpaceDE w:val="0"/>
              <w:autoSpaceDN w:val="0"/>
              <w:rPr>
                <w:lang w:val="sv-SE"/>
              </w:rPr>
            </w:pPr>
            <w:r w:rsidRPr="00FE78F4">
              <w:rPr>
                <w:lang w:val="sv-SE"/>
              </w:rPr>
              <w:t>Eli Lilly Hrvatska d.o.o.</w:t>
            </w:r>
          </w:p>
          <w:p w:rsidR="00C20BA9" w:rsidRDefault="00C20BA9" w:rsidP="00C20BA9">
            <w:pPr>
              <w:autoSpaceDE w:val="0"/>
              <w:autoSpaceDN w:val="0"/>
            </w:pPr>
            <w:r>
              <w:t>Tel: +385 1 2350 999</w:t>
            </w:r>
          </w:p>
          <w:p w:rsidR="00C20BA9" w:rsidRDefault="00C20BA9" w:rsidP="00C20BA9">
            <w:pPr>
              <w:autoSpaceDE w:val="0"/>
              <w:autoSpaceDN w:val="0"/>
              <w:rPr>
                <w:szCs w:val="22"/>
                <w:lang w:val="en-US"/>
              </w:rPr>
            </w:pPr>
          </w:p>
        </w:tc>
        <w:tc>
          <w:tcPr>
            <w:tcW w:w="4678" w:type="dxa"/>
          </w:tcPr>
          <w:p w:rsidR="00C20BA9" w:rsidRPr="0028363F" w:rsidRDefault="00C20BA9" w:rsidP="003F1BE1">
            <w:pPr>
              <w:tabs>
                <w:tab w:val="left" w:pos="-720"/>
                <w:tab w:val="left" w:pos="4536"/>
              </w:tabs>
              <w:suppressAutoHyphens/>
              <w:rPr>
                <w:b/>
                <w:noProof/>
                <w:szCs w:val="22"/>
                <w:lang w:val="fi-FI"/>
              </w:rPr>
            </w:pPr>
            <w:r w:rsidRPr="0028363F">
              <w:rPr>
                <w:b/>
                <w:noProof/>
                <w:szCs w:val="22"/>
                <w:lang w:val="fi-FI"/>
              </w:rPr>
              <w:t>România</w:t>
            </w:r>
          </w:p>
          <w:p w:rsidR="00C20BA9" w:rsidRDefault="00C20BA9" w:rsidP="003F1BE1">
            <w:pPr>
              <w:tabs>
                <w:tab w:val="left" w:pos="-720"/>
                <w:tab w:val="left" w:pos="4536"/>
              </w:tabs>
              <w:suppressAutoHyphens/>
              <w:rPr>
                <w:noProof/>
                <w:szCs w:val="22"/>
                <w:lang w:val="ro-RO"/>
              </w:rPr>
            </w:pPr>
            <w:r>
              <w:rPr>
                <w:noProof/>
                <w:szCs w:val="22"/>
                <w:lang w:val="ro-RO"/>
              </w:rPr>
              <w:t>Eli Lilly România S.R.L.</w:t>
            </w:r>
          </w:p>
          <w:p w:rsidR="00C20BA9" w:rsidRDefault="00C20BA9" w:rsidP="003F1BE1">
            <w:pPr>
              <w:autoSpaceDE w:val="0"/>
              <w:autoSpaceDN w:val="0"/>
              <w:adjustRightInd w:val="0"/>
              <w:rPr>
                <w:szCs w:val="22"/>
                <w:lang w:val="es-ES"/>
              </w:rPr>
            </w:pPr>
            <w:r>
              <w:rPr>
                <w:noProof/>
                <w:szCs w:val="22"/>
                <w:lang w:val="ro-RO"/>
              </w:rPr>
              <w:t>Tel: + 40 21 4023000</w:t>
            </w:r>
          </w:p>
        </w:tc>
      </w:tr>
      <w:tr w:rsidR="00C20BA9" w:rsidTr="003F1BE1">
        <w:tblPrEx>
          <w:tblCellMar>
            <w:top w:w="0" w:type="dxa"/>
            <w:bottom w:w="0" w:type="dxa"/>
          </w:tblCellMar>
        </w:tblPrEx>
        <w:tc>
          <w:tcPr>
            <w:tcW w:w="4684" w:type="dxa"/>
          </w:tcPr>
          <w:p w:rsidR="00C20BA9" w:rsidRDefault="00C20BA9" w:rsidP="003F1BE1">
            <w:pPr>
              <w:autoSpaceDE w:val="0"/>
              <w:autoSpaceDN w:val="0"/>
              <w:adjustRightInd w:val="0"/>
              <w:rPr>
                <w:b/>
                <w:bCs/>
                <w:szCs w:val="22"/>
                <w:lang w:val="en-US"/>
              </w:rPr>
            </w:pPr>
            <w:r>
              <w:rPr>
                <w:b/>
                <w:bCs/>
                <w:szCs w:val="22"/>
                <w:lang w:val="en-US"/>
              </w:rPr>
              <w:t>Ireland</w:t>
            </w:r>
          </w:p>
          <w:p w:rsidR="00C20BA9" w:rsidRDefault="00C20BA9" w:rsidP="003F1BE1">
            <w:pPr>
              <w:autoSpaceDE w:val="0"/>
              <w:autoSpaceDN w:val="0"/>
              <w:adjustRightInd w:val="0"/>
              <w:rPr>
                <w:szCs w:val="22"/>
                <w:lang w:val="en-US"/>
              </w:rPr>
            </w:pPr>
            <w:r>
              <w:rPr>
                <w:szCs w:val="22"/>
                <w:lang w:val="en-US"/>
              </w:rPr>
              <w:t>Eli Lilly and Company (</w:t>
            </w:r>
            <w:smartTag w:uri="urn:schemas-microsoft-com:office:smarttags" w:element="place">
              <w:smartTag w:uri="urn:schemas-microsoft-com:office:smarttags" w:element="country-region">
                <w:r>
                  <w:rPr>
                    <w:szCs w:val="22"/>
                    <w:lang w:val="en-US"/>
                  </w:rPr>
                  <w:t>Ireland</w:t>
                </w:r>
              </w:smartTag>
            </w:smartTag>
            <w:r>
              <w:rPr>
                <w:szCs w:val="22"/>
                <w:lang w:val="en-US"/>
              </w:rPr>
              <w:t>) Limited</w:t>
            </w:r>
          </w:p>
          <w:p w:rsidR="00C20BA9" w:rsidRDefault="00C20BA9" w:rsidP="003F1BE1">
            <w:pPr>
              <w:autoSpaceDE w:val="0"/>
              <w:autoSpaceDN w:val="0"/>
              <w:adjustRightInd w:val="0"/>
              <w:rPr>
                <w:szCs w:val="22"/>
                <w:lang w:val="en-US"/>
              </w:rPr>
            </w:pPr>
            <w:r>
              <w:rPr>
                <w:szCs w:val="22"/>
                <w:lang w:val="en-US"/>
              </w:rPr>
              <w:t>Tel: + 353-(0) 1 661 4377</w:t>
            </w:r>
          </w:p>
          <w:p w:rsidR="00C20BA9" w:rsidRDefault="00C20BA9" w:rsidP="003F1BE1">
            <w:pPr>
              <w:autoSpaceDE w:val="0"/>
              <w:autoSpaceDN w:val="0"/>
              <w:adjustRightInd w:val="0"/>
              <w:rPr>
                <w:color w:val="000000"/>
                <w:szCs w:val="22"/>
                <w:lang w:val="en-US"/>
              </w:rPr>
            </w:pPr>
          </w:p>
        </w:tc>
        <w:tc>
          <w:tcPr>
            <w:tcW w:w="4678" w:type="dxa"/>
          </w:tcPr>
          <w:p w:rsidR="00C20BA9" w:rsidRPr="0028363F" w:rsidRDefault="00C20BA9" w:rsidP="003F1BE1">
            <w:pPr>
              <w:autoSpaceDE w:val="0"/>
              <w:autoSpaceDN w:val="0"/>
              <w:adjustRightInd w:val="0"/>
              <w:rPr>
                <w:b/>
                <w:bCs/>
                <w:szCs w:val="22"/>
                <w:lang w:val="en-US"/>
              </w:rPr>
            </w:pPr>
            <w:r w:rsidRPr="0028363F">
              <w:rPr>
                <w:b/>
                <w:bCs/>
                <w:szCs w:val="22"/>
                <w:lang w:val="en-US"/>
              </w:rPr>
              <w:t>Slovenija</w:t>
            </w:r>
          </w:p>
          <w:p w:rsidR="00C20BA9" w:rsidRPr="0028363F" w:rsidRDefault="00C20BA9" w:rsidP="003F1BE1">
            <w:pPr>
              <w:autoSpaceDE w:val="0"/>
              <w:autoSpaceDN w:val="0"/>
              <w:adjustRightInd w:val="0"/>
              <w:rPr>
                <w:szCs w:val="22"/>
                <w:lang w:val="en-US"/>
              </w:rPr>
            </w:pPr>
            <w:r w:rsidRPr="0028363F">
              <w:rPr>
                <w:szCs w:val="22"/>
                <w:lang w:val="en-US"/>
              </w:rPr>
              <w:t>Eli Lilly farmacevtska družba, d.o.o.</w:t>
            </w:r>
          </w:p>
          <w:p w:rsidR="00C20BA9" w:rsidRDefault="00C20BA9" w:rsidP="003F1BE1">
            <w:pPr>
              <w:autoSpaceDE w:val="0"/>
              <w:autoSpaceDN w:val="0"/>
              <w:adjustRightInd w:val="0"/>
              <w:rPr>
                <w:szCs w:val="22"/>
                <w:lang w:val="es-ES"/>
              </w:rPr>
            </w:pPr>
            <w:r>
              <w:rPr>
                <w:szCs w:val="22"/>
                <w:lang w:val="es-ES"/>
              </w:rPr>
              <w:t>Tel: +386 (0) 1 580 00 10</w:t>
            </w:r>
          </w:p>
          <w:p w:rsidR="00C20BA9" w:rsidRDefault="00C20BA9" w:rsidP="003F1BE1">
            <w:pPr>
              <w:autoSpaceDE w:val="0"/>
              <w:autoSpaceDN w:val="0"/>
              <w:adjustRightInd w:val="0"/>
              <w:rPr>
                <w:color w:val="000000"/>
                <w:szCs w:val="22"/>
                <w:lang w:val="en-US"/>
              </w:rPr>
            </w:pPr>
          </w:p>
        </w:tc>
      </w:tr>
      <w:tr w:rsidR="00C20BA9" w:rsidTr="003F1BE1">
        <w:tblPrEx>
          <w:tblCellMar>
            <w:top w:w="0" w:type="dxa"/>
            <w:bottom w:w="0" w:type="dxa"/>
          </w:tblCellMar>
        </w:tblPrEx>
        <w:tc>
          <w:tcPr>
            <w:tcW w:w="4684" w:type="dxa"/>
          </w:tcPr>
          <w:p w:rsidR="00C20BA9" w:rsidRDefault="00C20BA9" w:rsidP="003F1BE1">
            <w:pPr>
              <w:autoSpaceDE w:val="0"/>
              <w:autoSpaceDN w:val="0"/>
              <w:adjustRightInd w:val="0"/>
              <w:rPr>
                <w:b/>
                <w:bCs/>
                <w:color w:val="000000"/>
                <w:szCs w:val="22"/>
                <w:lang w:val="en-US"/>
              </w:rPr>
            </w:pPr>
            <w:r>
              <w:rPr>
                <w:b/>
                <w:bCs/>
                <w:color w:val="000000"/>
                <w:szCs w:val="22"/>
                <w:lang w:val="en-US"/>
              </w:rPr>
              <w:t>Ísland</w:t>
            </w:r>
          </w:p>
          <w:p w:rsidR="00C20BA9" w:rsidRPr="00CC4C57" w:rsidRDefault="00C20BA9" w:rsidP="003F1BE1">
            <w:pPr>
              <w:autoSpaceDE w:val="0"/>
              <w:autoSpaceDN w:val="0"/>
              <w:adjustRightInd w:val="0"/>
              <w:rPr>
                <w:color w:val="000000"/>
                <w:szCs w:val="22"/>
                <w:lang w:val="bg-BG"/>
              </w:rPr>
            </w:pPr>
            <w:r>
              <w:rPr>
                <w:color w:val="000000"/>
                <w:szCs w:val="22"/>
                <w:lang w:val="en-US"/>
              </w:rPr>
              <w:t>Icepharma hf.</w:t>
            </w:r>
          </w:p>
          <w:p w:rsidR="00C20BA9" w:rsidRDefault="00C20BA9" w:rsidP="003F1BE1">
            <w:pPr>
              <w:autoSpaceDE w:val="0"/>
              <w:autoSpaceDN w:val="0"/>
              <w:adjustRightInd w:val="0"/>
              <w:rPr>
                <w:color w:val="000000"/>
                <w:szCs w:val="22"/>
                <w:lang w:val="en-US"/>
              </w:rPr>
            </w:pPr>
            <w:r>
              <w:rPr>
                <w:color w:val="000000"/>
                <w:szCs w:val="22"/>
                <w:lang w:val="en-US"/>
              </w:rPr>
              <w:t>Sími + 354 540 8000</w:t>
            </w:r>
          </w:p>
          <w:p w:rsidR="00C20BA9" w:rsidRDefault="00C20BA9" w:rsidP="003F1BE1">
            <w:pPr>
              <w:autoSpaceDE w:val="0"/>
              <w:autoSpaceDN w:val="0"/>
              <w:adjustRightInd w:val="0"/>
              <w:rPr>
                <w:color w:val="000000"/>
                <w:szCs w:val="22"/>
              </w:rPr>
            </w:pPr>
          </w:p>
        </w:tc>
        <w:tc>
          <w:tcPr>
            <w:tcW w:w="4678" w:type="dxa"/>
          </w:tcPr>
          <w:p w:rsidR="00C20BA9" w:rsidRPr="0030140D" w:rsidRDefault="00C20BA9" w:rsidP="003F1BE1">
            <w:pPr>
              <w:autoSpaceDE w:val="0"/>
              <w:autoSpaceDN w:val="0"/>
              <w:adjustRightInd w:val="0"/>
              <w:rPr>
                <w:b/>
                <w:bCs/>
                <w:color w:val="000000"/>
                <w:szCs w:val="22"/>
                <w:lang w:val="en-US"/>
              </w:rPr>
            </w:pPr>
            <w:r w:rsidRPr="0030140D">
              <w:rPr>
                <w:b/>
                <w:bCs/>
                <w:color w:val="000000"/>
                <w:szCs w:val="22"/>
                <w:lang w:val="en-US"/>
              </w:rPr>
              <w:t>Slovenská republika</w:t>
            </w:r>
          </w:p>
          <w:p w:rsidR="00C20BA9" w:rsidRPr="005E0DD2" w:rsidRDefault="005E0DD2" w:rsidP="00C5479C">
            <w:pPr>
              <w:autoSpaceDE w:val="0"/>
              <w:autoSpaceDN w:val="0"/>
              <w:adjustRightInd w:val="0"/>
              <w:spacing w:line="240" w:lineRule="auto"/>
              <w:rPr>
                <w:color w:val="000000"/>
                <w:szCs w:val="22"/>
                <w:lang w:val="en-US"/>
              </w:rPr>
            </w:pPr>
            <w:r>
              <w:rPr>
                <w:color w:val="000000"/>
                <w:szCs w:val="22"/>
                <w:lang w:val="en-US"/>
              </w:rPr>
              <w:t>Eli Lilly Slovakia s.r.o.</w:t>
            </w:r>
          </w:p>
          <w:p w:rsidR="00C20BA9" w:rsidRDefault="00C20BA9" w:rsidP="003F1BE1">
            <w:pPr>
              <w:autoSpaceDE w:val="0"/>
              <w:autoSpaceDN w:val="0"/>
              <w:adjustRightInd w:val="0"/>
              <w:rPr>
                <w:color w:val="000000"/>
                <w:szCs w:val="22"/>
                <w:lang w:val="en-US"/>
              </w:rPr>
            </w:pPr>
            <w:r>
              <w:rPr>
                <w:color w:val="000000"/>
                <w:szCs w:val="22"/>
                <w:lang w:val="en-US"/>
              </w:rPr>
              <w:t>Tel: + 421 220 663 111</w:t>
            </w:r>
          </w:p>
          <w:p w:rsidR="00C20BA9" w:rsidRDefault="00C20BA9" w:rsidP="003F1BE1">
            <w:pPr>
              <w:autoSpaceDE w:val="0"/>
              <w:autoSpaceDN w:val="0"/>
              <w:adjustRightInd w:val="0"/>
              <w:rPr>
                <w:color w:val="000000"/>
                <w:szCs w:val="22"/>
                <w:lang w:val="en-US"/>
              </w:rPr>
            </w:pPr>
          </w:p>
        </w:tc>
      </w:tr>
      <w:tr w:rsidR="00C20BA9" w:rsidRPr="00323594" w:rsidTr="003F1BE1">
        <w:tblPrEx>
          <w:tblCellMar>
            <w:top w:w="0" w:type="dxa"/>
            <w:bottom w:w="0" w:type="dxa"/>
          </w:tblCellMar>
        </w:tblPrEx>
        <w:tc>
          <w:tcPr>
            <w:tcW w:w="4684" w:type="dxa"/>
          </w:tcPr>
          <w:p w:rsidR="00C20BA9" w:rsidRPr="0028363F" w:rsidRDefault="00C20BA9" w:rsidP="003F1BE1">
            <w:pPr>
              <w:autoSpaceDE w:val="0"/>
              <w:autoSpaceDN w:val="0"/>
              <w:adjustRightInd w:val="0"/>
              <w:rPr>
                <w:b/>
                <w:bCs/>
                <w:color w:val="000000"/>
                <w:szCs w:val="22"/>
                <w:lang w:val="fi-FI"/>
              </w:rPr>
            </w:pPr>
            <w:r w:rsidRPr="0028363F">
              <w:rPr>
                <w:b/>
                <w:bCs/>
                <w:color w:val="000000"/>
                <w:szCs w:val="22"/>
                <w:lang w:val="fi-FI"/>
              </w:rPr>
              <w:t>Italia</w:t>
            </w:r>
          </w:p>
          <w:p w:rsidR="00C20BA9" w:rsidRPr="0028363F" w:rsidRDefault="00C20BA9" w:rsidP="003F1BE1">
            <w:pPr>
              <w:autoSpaceDE w:val="0"/>
              <w:autoSpaceDN w:val="0"/>
              <w:adjustRightInd w:val="0"/>
              <w:rPr>
                <w:color w:val="000000"/>
                <w:szCs w:val="22"/>
                <w:lang w:val="fi-FI"/>
              </w:rPr>
            </w:pPr>
            <w:r w:rsidRPr="0028363F">
              <w:rPr>
                <w:color w:val="000000"/>
                <w:szCs w:val="22"/>
                <w:lang w:val="fi-FI"/>
              </w:rPr>
              <w:t>Eli Lilly Italia S.p.A.</w:t>
            </w:r>
          </w:p>
          <w:p w:rsidR="00C20BA9" w:rsidRDefault="00C20BA9" w:rsidP="003F1BE1">
            <w:pPr>
              <w:autoSpaceDE w:val="0"/>
              <w:autoSpaceDN w:val="0"/>
              <w:adjustRightInd w:val="0"/>
              <w:rPr>
                <w:color w:val="000000"/>
                <w:szCs w:val="22"/>
              </w:rPr>
            </w:pPr>
            <w:r>
              <w:rPr>
                <w:color w:val="000000"/>
                <w:szCs w:val="22"/>
              </w:rPr>
              <w:t>Tel: + 39- 055 42571</w:t>
            </w:r>
          </w:p>
          <w:p w:rsidR="00C20BA9" w:rsidRDefault="00C20BA9" w:rsidP="003F1BE1">
            <w:pPr>
              <w:autoSpaceDE w:val="0"/>
              <w:autoSpaceDN w:val="0"/>
              <w:adjustRightInd w:val="0"/>
              <w:rPr>
                <w:color w:val="000000"/>
                <w:szCs w:val="22"/>
              </w:rPr>
            </w:pPr>
          </w:p>
        </w:tc>
        <w:tc>
          <w:tcPr>
            <w:tcW w:w="4678" w:type="dxa"/>
          </w:tcPr>
          <w:p w:rsidR="00C20BA9" w:rsidRPr="00CE0FBB" w:rsidRDefault="00C20BA9" w:rsidP="003F1BE1">
            <w:pPr>
              <w:autoSpaceDE w:val="0"/>
              <w:autoSpaceDN w:val="0"/>
              <w:adjustRightInd w:val="0"/>
              <w:rPr>
                <w:b/>
                <w:bCs/>
                <w:color w:val="000000"/>
                <w:szCs w:val="22"/>
                <w:lang w:val="sv-SE"/>
              </w:rPr>
            </w:pPr>
            <w:r w:rsidRPr="00CE0FBB">
              <w:rPr>
                <w:b/>
                <w:bCs/>
                <w:color w:val="000000"/>
                <w:szCs w:val="22"/>
                <w:lang w:val="sv-SE"/>
              </w:rPr>
              <w:t>Suomi/Finland</w:t>
            </w:r>
          </w:p>
          <w:p w:rsidR="00C20BA9" w:rsidRPr="00CC4C57" w:rsidRDefault="00C20BA9" w:rsidP="003F1BE1">
            <w:pPr>
              <w:autoSpaceDE w:val="0"/>
              <w:autoSpaceDN w:val="0"/>
              <w:adjustRightInd w:val="0"/>
              <w:rPr>
                <w:color w:val="000000"/>
                <w:szCs w:val="22"/>
                <w:lang w:val="bg-BG"/>
              </w:rPr>
            </w:pPr>
            <w:r w:rsidRPr="00CE0FBB">
              <w:rPr>
                <w:color w:val="000000"/>
                <w:szCs w:val="22"/>
                <w:lang w:val="sv-SE"/>
              </w:rPr>
              <w:t>Oy Eli Lilly Finland Ab</w:t>
            </w:r>
          </w:p>
          <w:p w:rsidR="00C20BA9" w:rsidRDefault="00C20BA9" w:rsidP="003F1BE1">
            <w:pPr>
              <w:autoSpaceDE w:val="0"/>
              <w:autoSpaceDN w:val="0"/>
              <w:adjustRightInd w:val="0"/>
              <w:rPr>
                <w:color w:val="000000"/>
                <w:szCs w:val="22"/>
                <w:lang w:val="en-US"/>
              </w:rPr>
            </w:pPr>
            <w:r>
              <w:rPr>
                <w:color w:val="000000"/>
                <w:szCs w:val="22"/>
                <w:lang w:val="en-US"/>
              </w:rPr>
              <w:t>Puh/Tel: + 358-(0) 9 85 45 250</w:t>
            </w:r>
          </w:p>
          <w:p w:rsidR="00C20BA9" w:rsidRPr="00323594" w:rsidRDefault="00C20BA9" w:rsidP="003F1BE1">
            <w:pPr>
              <w:autoSpaceDE w:val="0"/>
              <w:autoSpaceDN w:val="0"/>
              <w:adjustRightInd w:val="0"/>
              <w:rPr>
                <w:color w:val="000000"/>
                <w:szCs w:val="22"/>
              </w:rPr>
            </w:pPr>
          </w:p>
        </w:tc>
      </w:tr>
      <w:tr w:rsidR="00C20BA9" w:rsidRPr="00F75B7C" w:rsidTr="003F1BE1">
        <w:tblPrEx>
          <w:tblCellMar>
            <w:top w:w="0" w:type="dxa"/>
            <w:bottom w:w="0" w:type="dxa"/>
          </w:tblCellMar>
        </w:tblPrEx>
        <w:tc>
          <w:tcPr>
            <w:tcW w:w="4684" w:type="dxa"/>
          </w:tcPr>
          <w:p w:rsidR="00C20BA9" w:rsidRDefault="00C20BA9" w:rsidP="003F1BE1">
            <w:pPr>
              <w:autoSpaceDE w:val="0"/>
              <w:autoSpaceDN w:val="0"/>
              <w:adjustRightInd w:val="0"/>
              <w:rPr>
                <w:b/>
                <w:bCs/>
                <w:color w:val="000000"/>
                <w:szCs w:val="22"/>
                <w:lang w:val="en-US"/>
              </w:rPr>
            </w:pPr>
            <w:r>
              <w:rPr>
                <w:b/>
                <w:bCs/>
                <w:color w:val="000000"/>
                <w:szCs w:val="22"/>
                <w:lang w:val="en-US"/>
              </w:rPr>
              <w:t>Κύπρος</w:t>
            </w:r>
          </w:p>
          <w:p w:rsidR="00C20BA9" w:rsidRPr="00CC4C57" w:rsidRDefault="00C20BA9" w:rsidP="003F1BE1">
            <w:pPr>
              <w:autoSpaceDE w:val="0"/>
              <w:autoSpaceDN w:val="0"/>
              <w:adjustRightInd w:val="0"/>
              <w:rPr>
                <w:color w:val="000000"/>
                <w:szCs w:val="22"/>
                <w:lang w:val="bg-BG"/>
              </w:rPr>
            </w:pPr>
            <w:r>
              <w:rPr>
                <w:color w:val="000000"/>
                <w:szCs w:val="22"/>
                <w:lang w:val="en-US"/>
              </w:rPr>
              <w:t>Phadisco Ltd</w:t>
            </w:r>
          </w:p>
          <w:p w:rsidR="00C20BA9" w:rsidRDefault="00C20BA9" w:rsidP="003F1BE1">
            <w:pPr>
              <w:autoSpaceDE w:val="0"/>
              <w:autoSpaceDN w:val="0"/>
              <w:adjustRightInd w:val="0"/>
              <w:rPr>
                <w:color w:val="000000"/>
                <w:szCs w:val="22"/>
              </w:rPr>
            </w:pPr>
            <w:r>
              <w:rPr>
                <w:color w:val="000000"/>
                <w:szCs w:val="22"/>
                <w:lang w:val="en-US"/>
              </w:rPr>
              <w:t>Τηλ</w:t>
            </w:r>
            <w:r>
              <w:rPr>
                <w:color w:val="000000"/>
                <w:szCs w:val="22"/>
              </w:rPr>
              <w:t>: +357 22 715000</w:t>
            </w:r>
          </w:p>
          <w:p w:rsidR="00C20BA9" w:rsidRDefault="00C20BA9" w:rsidP="003F1BE1">
            <w:pPr>
              <w:autoSpaceDE w:val="0"/>
              <w:autoSpaceDN w:val="0"/>
              <w:adjustRightInd w:val="0"/>
              <w:rPr>
                <w:color w:val="000000"/>
                <w:szCs w:val="22"/>
                <w:lang w:val="en-US"/>
              </w:rPr>
            </w:pPr>
          </w:p>
        </w:tc>
        <w:tc>
          <w:tcPr>
            <w:tcW w:w="4678" w:type="dxa"/>
          </w:tcPr>
          <w:p w:rsidR="00C20BA9" w:rsidRDefault="00C20BA9" w:rsidP="003F1BE1">
            <w:pPr>
              <w:autoSpaceDE w:val="0"/>
              <w:autoSpaceDN w:val="0"/>
              <w:adjustRightInd w:val="0"/>
              <w:rPr>
                <w:b/>
                <w:bCs/>
                <w:color w:val="000000"/>
                <w:szCs w:val="22"/>
                <w:lang w:val="de-DE"/>
              </w:rPr>
            </w:pPr>
            <w:r>
              <w:rPr>
                <w:b/>
                <w:bCs/>
                <w:color w:val="000000"/>
                <w:szCs w:val="22"/>
                <w:lang w:val="de-DE"/>
              </w:rPr>
              <w:t>Sverige</w:t>
            </w:r>
          </w:p>
          <w:p w:rsidR="00C20BA9" w:rsidRDefault="00C20BA9" w:rsidP="003F1BE1">
            <w:pPr>
              <w:autoSpaceDE w:val="0"/>
              <w:autoSpaceDN w:val="0"/>
              <w:adjustRightInd w:val="0"/>
              <w:rPr>
                <w:color w:val="000000"/>
                <w:szCs w:val="22"/>
                <w:lang w:val="de-DE"/>
              </w:rPr>
            </w:pPr>
            <w:r>
              <w:rPr>
                <w:color w:val="000000"/>
                <w:szCs w:val="22"/>
                <w:lang w:val="de-DE"/>
              </w:rPr>
              <w:t>Eli Lilly Sweden AB</w:t>
            </w:r>
          </w:p>
          <w:p w:rsidR="00C20BA9" w:rsidRPr="00F75B7C" w:rsidRDefault="00C20BA9" w:rsidP="003F1BE1">
            <w:pPr>
              <w:autoSpaceDE w:val="0"/>
              <w:autoSpaceDN w:val="0"/>
              <w:adjustRightInd w:val="0"/>
              <w:rPr>
                <w:color w:val="000000"/>
                <w:szCs w:val="22"/>
                <w:lang w:val="de-DE"/>
              </w:rPr>
            </w:pPr>
            <w:r>
              <w:rPr>
                <w:color w:val="000000"/>
                <w:szCs w:val="22"/>
                <w:lang w:val="de-DE"/>
              </w:rPr>
              <w:t>Tel: + 46-(0) 8 7378800</w:t>
            </w:r>
          </w:p>
        </w:tc>
      </w:tr>
      <w:tr w:rsidR="00C20BA9" w:rsidTr="003F1BE1">
        <w:tblPrEx>
          <w:tblCellMar>
            <w:top w:w="0" w:type="dxa"/>
            <w:bottom w:w="0" w:type="dxa"/>
          </w:tblCellMar>
        </w:tblPrEx>
        <w:tc>
          <w:tcPr>
            <w:tcW w:w="4684" w:type="dxa"/>
          </w:tcPr>
          <w:p w:rsidR="00C20BA9" w:rsidRPr="00323594" w:rsidRDefault="00C20BA9" w:rsidP="003F1BE1">
            <w:pPr>
              <w:autoSpaceDE w:val="0"/>
              <w:autoSpaceDN w:val="0"/>
              <w:adjustRightInd w:val="0"/>
              <w:rPr>
                <w:b/>
                <w:bCs/>
                <w:color w:val="000000"/>
                <w:szCs w:val="22"/>
                <w:lang w:val="de-DE"/>
              </w:rPr>
            </w:pPr>
            <w:r w:rsidRPr="00323594">
              <w:rPr>
                <w:b/>
                <w:bCs/>
                <w:color w:val="000000"/>
                <w:szCs w:val="22"/>
                <w:lang w:val="de-DE"/>
              </w:rPr>
              <w:t>Latvija</w:t>
            </w:r>
          </w:p>
          <w:p w:rsidR="00C20BA9" w:rsidRPr="00323594" w:rsidRDefault="005E0DD2" w:rsidP="003F1BE1">
            <w:pPr>
              <w:autoSpaceDE w:val="0"/>
              <w:autoSpaceDN w:val="0"/>
              <w:adjustRightInd w:val="0"/>
              <w:rPr>
                <w:color w:val="000000"/>
                <w:szCs w:val="22"/>
                <w:lang w:val="de-DE"/>
              </w:rPr>
            </w:pPr>
            <w:r w:rsidRPr="0028363F">
              <w:rPr>
                <w:color w:val="000000"/>
                <w:szCs w:val="22"/>
                <w:lang w:val="de-DE"/>
              </w:rPr>
              <w:t>Eli Lilly (Suisse) S.A Pārstāvniecība Latvijā</w:t>
            </w:r>
          </w:p>
          <w:p w:rsidR="00C20BA9" w:rsidRDefault="00C20BA9" w:rsidP="003F1BE1">
            <w:pPr>
              <w:autoSpaceDE w:val="0"/>
              <w:autoSpaceDN w:val="0"/>
              <w:adjustRightInd w:val="0"/>
              <w:rPr>
                <w:color w:val="000000"/>
                <w:szCs w:val="22"/>
                <w:lang w:val="en-US"/>
              </w:rPr>
            </w:pPr>
            <w:r>
              <w:rPr>
                <w:color w:val="000000"/>
                <w:szCs w:val="22"/>
                <w:lang w:val="en-US"/>
              </w:rPr>
              <w:t xml:space="preserve">Tel: </w:t>
            </w:r>
            <w:r>
              <w:rPr>
                <w:b/>
                <w:bCs/>
                <w:color w:val="000000"/>
                <w:szCs w:val="22"/>
                <w:lang w:val="en-US"/>
              </w:rPr>
              <w:t>+</w:t>
            </w:r>
            <w:r>
              <w:rPr>
                <w:color w:val="000000"/>
                <w:szCs w:val="22"/>
                <w:lang w:val="en-US"/>
              </w:rPr>
              <w:t>371 67364000</w:t>
            </w:r>
          </w:p>
          <w:p w:rsidR="00C20BA9" w:rsidRDefault="00C20BA9" w:rsidP="003F1BE1">
            <w:pPr>
              <w:autoSpaceDE w:val="0"/>
              <w:autoSpaceDN w:val="0"/>
              <w:adjustRightInd w:val="0"/>
              <w:rPr>
                <w:color w:val="000000"/>
                <w:szCs w:val="22"/>
              </w:rPr>
            </w:pPr>
          </w:p>
        </w:tc>
        <w:tc>
          <w:tcPr>
            <w:tcW w:w="4678" w:type="dxa"/>
          </w:tcPr>
          <w:p w:rsidR="00C20BA9" w:rsidRDefault="00C20BA9" w:rsidP="003F1BE1">
            <w:pPr>
              <w:autoSpaceDE w:val="0"/>
              <w:autoSpaceDN w:val="0"/>
              <w:adjustRightInd w:val="0"/>
              <w:rPr>
                <w:b/>
                <w:bCs/>
                <w:color w:val="000000"/>
                <w:szCs w:val="22"/>
                <w:lang w:val="en-US"/>
              </w:rPr>
            </w:pPr>
            <w:smartTag w:uri="urn:schemas-microsoft-com:office:smarttags" w:element="place">
              <w:smartTag w:uri="urn:schemas-microsoft-com:office:smarttags" w:element="country-region">
                <w:r>
                  <w:rPr>
                    <w:b/>
                    <w:bCs/>
                    <w:color w:val="000000"/>
                    <w:szCs w:val="22"/>
                    <w:lang w:val="en-US"/>
                  </w:rPr>
                  <w:t>United Kingdom</w:t>
                </w:r>
              </w:smartTag>
            </w:smartTag>
          </w:p>
          <w:p w:rsidR="00C20BA9" w:rsidRDefault="00C20BA9" w:rsidP="003F1BE1">
            <w:pPr>
              <w:autoSpaceDE w:val="0"/>
              <w:autoSpaceDN w:val="0"/>
              <w:adjustRightInd w:val="0"/>
              <w:rPr>
                <w:color w:val="000000"/>
                <w:szCs w:val="22"/>
                <w:lang w:val="en-US"/>
              </w:rPr>
            </w:pPr>
            <w:r>
              <w:rPr>
                <w:color w:val="000000"/>
                <w:szCs w:val="22"/>
                <w:lang w:val="en-US"/>
              </w:rPr>
              <w:t>Eli Lilly and Company Limited</w:t>
            </w:r>
          </w:p>
          <w:p w:rsidR="00C20BA9" w:rsidRDefault="00C20BA9" w:rsidP="003F1BE1">
            <w:pPr>
              <w:autoSpaceDE w:val="0"/>
              <w:autoSpaceDN w:val="0"/>
              <w:adjustRightInd w:val="0"/>
              <w:rPr>
                <w:color w:val="000000"/>
                <w:szCs w:val="22"/>
              </w:rPr>
            </w:pPr>
            <w:r>
              <w:rPr>
                <w:color w:val="000000"/>
                <w:szCs w:val="22"/>
                <w:lang w:val="en-US"/>
              </w:rPr>
              <w:t>Tel: + 44-(0) 1256 315000</w:t>
            </w:r>
          </w:p>
        </w:tc>
      </w:tr>
    </w:tbl>
    <w:p w:rsidR="0025786B" w:rsidRDefault="0025786B"/>
    <w:p w:rsidR="009127D5" w:rsidRPr="0080507C" w:rsidRDefault="009127D5" w:rsidP="00C5479C">
      <w:pPr>
        <w:keepNext/>
        <w:numPr>
          <w:ilvl w:val="12"/>
          <w:numId w:val="0"/>
        </w:numPr>
        <w:tabs>
          <w:tab w:val="clear" w:pos="567"/>
        </w:tabs>
        <w:spacing w:line="240" w:lineRule="auto"/>
        <w:outlineLvl w:val="0"/>
        <w:rPr>
          <w:noProof/>
          <w:szCs w:val="22"/>
          <w:lang w:val="ru-RU"/>
        </w:rPr>
      </w:pPr>
      <w:r>
        <w:rPr>
          <w:b/>
          <w:noProof/>
          <w:szCs w:val="22"/>
          <w:lang w:val="ru-RU"/>
        </w:rPr>
        <w:t>Дата</w:t>
      </w:r>
      <w:r w:rsidRPr="0080507C">
        <w:rPr>
          <w:b/>
          <w:noProof/>
          <w:szCs w:val="22"/>
          <w:lang w:val="ru-RU"/>
        </w:rPr>
        <w:t xml:space="preserve"> </w:t>
      </w:r>
      <w:r>
        <w:rPr>
          <w:b/>
          <w:noProof/>
          <w:szCs w:val="22"/>
          <w:lang w:val="ru-RU"/>
        </w:rPr>
        <w:t>на</w:t>
      </w:r>
      <w:r w:rsidRPr="0080507C">
        <w:rPr>
          <w:b/>
          <w:noProof/>
          <w:szCs w:val="22"/>
          <w:lang w:val="ru-RU"/>
        </w:rPr>
        <w:t xml:space="preserve"> </w:t>
      </w:r>
      <w:r>
        <w:rPr>
          <w:b/>
          <w:noProof/>
          <w:szCs w:val="22"/>
          <w:lang w:val="ru-RU"/>
        </w:rPr>
        <w:t>последно</w:t>
      </w:r>
      <w:r w:rsidRPr="0080507C">
        <w:rPr>
          <w:b/>
          <w:noProof/>
          <w:szCs w:val="22"/>
          <w:lang w:val="ru-RU"/>
        </w:rPr>
        <w:t xml:space="preserve"> </w:t>
      </w:r>
      <w:r w:rsidR="00952701" w:rsidRPr="007C7014">
        <w:rPr>
          <w:b/>
          <w:noProof/>
          <w:szCs w:val="22"/>
          <w:lang w:val="ru-RU"/>
        </w:rPr>
        <w:t xml:space="preserve">преразглеждане </w:t>
      </w:r>
      <w:r>
        <w:rPr>
          <w:b/>
          <w:noProof/>
          <w:szCs w:val="22"/>
          <w:lang w:val="ru-RU"/>
        </w:rPr>
        <w:t>на</w:t>
      </w:r>
      <w:r w:rsidRPr="0080507C">
        <w:rPr>
          <w:b/>
          <w:noProof/>
          <w:szCs w:val="22"/>
          <w:lang w:val="ru-RU"/>
        </w:rPr>
        <w:t xml:space="preserve"> </w:t>
      </w:r>
      <w:r>
        <w:rPr>
          <w:b/>
          <w:noProof/>
          <w:szCs w:val="22"/>
          <w:lang w:val="ru-RU"/>
        </w:rPr>
        <w:t>листовката</w:t>
      </w:r>
      <w:r w:rsidRPr="0080507C">
        <w:rPr>
          <w:b/>
          <w:noProof/>
          <w:szCs w:val="22"/>
          <w:lang w:val="ru-RU"/>
        </w:rPr>
        <w:t xml:space="preserve"> </w:t>
      </w:r>
      <w:r w:rsidRPr="0080507C">
        <w:rPr>
          <w:noProof/>
          <w:szCs w:val="22"/>
          <w:lang w:val="ru-RU"/>
        </w:rPr>
        <w:t>{</w:t>
      </w:r>
      <w:r>
        <w:rPr>
          <w:noProof/>
          <w:szCs w:val="22"/>
          <w:lang w:val="bg-BG"/>
        </w:rPr>
        <w:t>ММ</w:t>
      </w:r>
      <w:r w:rsidRPr="0080507C">
        <w:rPr>
          <w:noProof/>
          <w:szCs w:val="22"/>
          <w:lang w:val="ru-RU"/>
        </w:rPr>
        <w:t>/</w:t>
      </w:r>
      <w:r>
        <w:rPr>
          <w:noProof/>
          <w:szCs w:val="22"/>
          <w:lang w:val="bg-BG"/>
        </w:rPr>
        <w:t>ГГГГ</w:t>
      </w:r>
      <w:r w:rsidRPr="0080507C">
        <w:rPr>
          <w:noProof/>
          <w:szCs w:val="22"/>
          <w:lang w:val="ru-RU"/>
        </w:rPr>
        <w:t>}.</w:t>
      </w:r>
    </w:p>
    <w:p w:rsidR="009127D5" w:rsidRPr="0080507C" w:rsidRDefault="009127D5" w:rsidP="00C5479C">
      <w:pPr>
        <w:keepNext/>
        <w:numPr>
          <w:ilvl w:val="12"/>
          <w:numId w:val="0"/>
        </w:numPr>
        <w:tabs>
          <w:tab w:val="clear" w:pos="567"/>
        </w:tabs>
        <w:spacing w:line="240" w:lineRule="auto"/>
        <w:jc w:val="both"/>
        <w:rPr>
          <w:iCs/>
          <w:noProof/>
          <w:lang w:val="ru-RU"/>
        </w:rPr>
      </w:pPr>
    </w:p>
    <w:p w:rsidR="009127D5" w:rsidRPr="0080507C" w:rsidRDefault="009127D5" w:rsidP="00952701">
      <w:pPr>
        <w:tabs>
          <w:tab w:val="clear" w:pos="567"/>
        </w:tabs>
        <w:spacing w:line="240" w:lineRule="auto"/>
        <w:rPr>
          <w:lang w:val="ru-RU"/>
        </w:rPr>
      </w:pPr>
      <w:r>
        <w:rPr>
          <w:noProof/>
          <w:szCs w:val="22"/>
          <w:lang w:val="bg-BG"/>
        </w:rPr>
        <w:t>Подробна информация за то</w:t>
      </w:r>
      <w:r w:rsidR="00952701">
        <w:rPr>
          <w:noProof/>
          <w:szCs w:val="22"/>
          <w:lang w:val="bg-BG"/>
        </w:rPr>
        <w:t>ва лекарство</w:t>
      </w:r>
      <w:r>
        <w:rPr>
          <w:noProof/>
          <w:szCs w:val="22"/>
          <w:lang w:val="bg-BG"/>
        </w:rPr>
        <w:t xml:space="preserve"> е </w:t>
      </w:r>
      <w:r w:rsidR="000642CE">
        <w:rPr>
          <w:noProof/>
          <w:szCs w:val="22"/>
          <w:lang w:val="bg-BG"/>
        </w:rPr>
        <w:t>предоставена на уебсайта</w:t>
      </w:r>
      <w:r w:rsidR="000642CE" w:rsidDel="000642CE">
        <w:rPr>
          <w:noProof/>
          <w:szCs w:val="22"/>
          <w:lang w:val="bg-BG"/>
        </w:rPr>
        <w:t xml:space="preserve"> </w:t>
      </w:r>
      <w:r>
        <w:rPr>
          <w:noProof/>
          <w:szCs w:val="22"/>
          <w:lang w:val="bg-BG"/>
        </w:rPr>
        <w:t>на Европейската</w:t>
      </w:r>
      <w:r w:rsidRPr="0080507C">
        <w:rPr>
          <w:noProof/>
          <w:szCs w:val="22"/>
          <w:lang w:val="ru-RU"/>
        </w:rPr>
        <w:t xml:space="preserve"> </w:t>
      </w:r>
      <w:r>
        <w:rPr>
          <w:noProof/>
          <w:szCs w:val="22"/>
          <w:lang w:val="bg-BG"/>
        </w:rPr>
        <w:t>агенция</w:t>
      </w:r>
      <w:r w:rsidRPr="0080507C">
        <w:rPr>
          <w:noProof/>
          <w:szCs w:val="22"/>
          <w:lang w:val="ru-RU"/>
        </w:rPr>
        <w:t xml:space="preserve"> </w:t>
      </w:r>
      <w:r>
        <w:rPr>
          <w:noProof/>
          <w:szCs w:val="22"/>
          <w:lang w:val="bg-BG"/>
        </w:rPr>
        <w:t>по</w:t>
      </w:r>
      <w:r w:rsidRPr="0080507C">
        <w:rPr>
          <w:noProof/>
          <w:szCs w:val="22"/>
          <w:lang w:val="ru-RU"/>
        </w:rPr>
        <w:t xml:space="preserve"> </w:t>
      </w:r>
      <w:r>
        <w:rPr>
          <w:noProof/>
          <w:szCs w:val="22"/>
          <w:lang w:val="bg-BG"/>
        </w:rPr>
        <w:t xml:space="preserve">лекарствата </w:t>
      </w:r>
      <w:hyperlink r:id="rId33" w:history="1">
        <w:r w:rsidR="0006441D" w:rsidRPr="00330AFC">
          <w:rPr>
            <w:rStyle w:val="Hyperlink"/>
            <w:iCs/>
            <w:noProof/>
          </w:rPr>
          <w:t>http</w:t>
        </w:r>
        <w:r w:rsidR="0006441D" w:rsidRPr="00330AFC">
          <w:rPr>
            <w:rStyle w:val="Hyperlink"/>
            <w:iCs/>
            <w:noProof/>
            <w:lang w:val="ru-RU"/>
          </w:rPr>
          <w:t>://</w:t>
        </w:r>
        <w:r w:rsidR="0006441D" w:rsidRPr="00330AFC">
          <w:rPr>
            <w:rStyle w:val="Hyperlink"/>
            <w:iCs/>
            <w:noProof/>
          </w:rPr>
          <w:t>www</w:t>
        </w:r>
        <w:r w:rsidR="0006441D" w:rsidRPr="00330AFC">
          <w:rPr>
            <w:rStyle w:val="Hyperlink"/>
            <w:iCs/>
            <w:noProof/>
            <w:lang w:val="ru-RU"/>
          </w:rPr>
          <w:t>.</w:t>
        </w:r>
        <w:r w:rsidR="0006441D" w:rsidRPr="00330AFC">
          <w:rPr>
            <w:rStyle w:val="Hyperlink"/>
            <w:iCs/>
            <w:noProof/>
          </w:rPr>
          <w:t>ema</w:t>
        </w:r>
        <w:r w:rsidR="0006441D" w:rsidRPr="00330AFC">
          <w:rPr>
            <w:rStyle w:val="Hyperlink"/>
            <w:iCs/>
            <w:noProof/>
            <w:lang w:val="ru-RU"/>
          </w:rPr>
          <w:t>.</w:t>
        </w:r>
        <w:r w:rsidR="0006441D" w:rsidRPr="00330AFC">
          <w:rPr>
            <w:rStyle w:val="Hyperlink"/>
            <w:iCs/>
            <w:noProof/>
          </w:rPr>
          <w:t>europa</w:t>
        </w:r>
        <w:r w:rsidR="0006441D" w:rsidRPr="00330AFC">
          <w:rPr>
            <w:rStyle w:val="Hyperlink"/>
            <w:iCs/>
            <w:noProof/>
            <w:lang w:val="ru-RU"/>
          </w:rPr>
          <w:t>.</w:t>
        </w:r>
        <w:r w:rsidR="0006441D" w:rsidRPr="00330AFC">
          <w:rPr>
            <w:rStyle w:val="Hyperlink"/>
            <w:iCs/>
            <w:noProof/>
          </w:rPr>
          <w:t>eu</w:t>
        </w:r>
        <w:r w:rsidR="0006441D" w:rsidRPr="00330AFC">
          <w:rPr>
            <w:rStyle w:val="Hyperlink"/>
            <w:iCs/>
            <w:noProof/>
            <w:lang w:val="ru-RU"/>
          </w:rPr>
          <w:t>/</w:t>
        </w:r>
      </w:hyperlink>
      <w:r w:rsidR="0006441D">
        <w:rPr>
          <w:iCs/>
          <w:noProof/>
          <w:lang w:val="bg-BG"/>
        </w:rPr>
        <w:t>.</w:t>
      </w:r>
    </w:p>
    <w:p w:rsidR="009127D5" w:rsidRDefault="009127D5">
      <w:pPr>
        <w:numPr>
          <w:ilvl w:val="12"/>
          <w:numId w:val="0"/>
        </w:numPr>
        <w:tabs>
          <w:tab w:val="clear" w:pos="567"/>
        </w:tabs>
        <w:spacing w:line="240" w:lineRule="auto"/>
        <w:ind w:right="-2"/>
        <w:jc w:val="both"/>
        <w:rPr>
          <w:noProof/>
          <w:lang w:val="bg-BG"/>
        </w:rPr>
      </w:pPr>
    </w:p>
    <w:p w:rsidR="007301DC" w:rsidRDefault="009127D5" w:rsidP="008535D1">
      <w:pPr>
        <w:tabs>
          <w:tab w:val="clear" w:pos="567"/>
        </w:tabs>
        <w:spacing w:line="240" w:lineRule="auto"/>
        <w:jc w:val="center"/>
        <w:outlineLvl w:val="0"/>
        <w:rPr>
          <w:b/>
          <w:noProof/>
          <w:szCs w:val="22"/>
          <w:lang w:val="bg-BG"/>
        </w:rPr>
      </w:pPr>
      <w:r w:rsidRPr="009E1FF1">
        <w:rPr>
          <w:noProof/>
          <w:lang w:val="bg-BG"/>
        </w:rPr>
        <w:br w:type="page"/>
      </w:r>
      <w:r w:rsidR="009A208E" w:rsidRPr="000D3C7C">
        <w:rPr>
          <w:b/>
          <w:noProof/>
          <w:szCs w:val="22"/>
          <w:lang w:val="bg-BG"/>
        </w:rPr>
        <w:t>Листовка: информация за потребителя</w:t>
      </w:r>
    </w:p>
    <w:p w:rsidR="007301DC" w:rsidRDefault="007301DC" w:rsidP="00CF1F51">
      <w:pPr>
        <w:widowControl w:val="0"/>
        <w:tabs>
          <w:tab w:val="clear" w:pos="567"/>
        </w:tabs>
        <w:spacing w:line="240" w:lineRule="auto"/>
        <w:ind w:left="567" w:hanging="567"/>
        <w:jc w:val="center"/>
        <w:rPr>
          <w:szCs w:val="22"/>
          <w:highlight w:val="yellow"/>
          <w:lang w:val="bg-BG"/>
        </w:rPr>
      </w:pPr>
    </w:p>
    <w:p w:rsidR="007301DC" w:rsidRDefault="007301DC" w:rsidP="00CF1F51">
      <w:pPr>
        <w:widowControl w:val="0"/>
        <w:tabs>
          <w:tab w:val="clear" w:pos="567"/>
        </w:tabs>
        <w:spacing w:line="240" w:lineRule="auto"/>
        <w:ind w:left="567" w:hanging="567"/>
        <w:jc w:val="center"/>
        <w:rPr>
          <w:b/>
          <w:szCs w:val="22"/>
          <w:lang w:val="bg-BG"/>
        </w:rPr>
      </w:pPr>
      <w:r>
        <w:rPr>
          <w:b/>
          <w:szCs w:val="22"/>
        </w:rPr>
        <w:t>Humalog</w:t>
      </w:r>
      <w:r>
        <w:rPr>
          <w:b/>
          <w:szCs w:val="22"/>
          <w:lang w:val="bg-BG"/>
        </w:rPr>
        <w:t xml:space="preserve"> 100</w:t>
      </w:r>
      <w:r>
        <w:rPr>
          <w:b/>
          <w:szCs w:val="22"/>
        </w:rPr>
        <w:t> </w:t>
      </w:r>
      <w:r w:rsidR="001A0378">
        <w:rPr>
          <w:b/>
          <w:szCs w:val="22"/>
          <w:lang w:val="bg-BG"/>
        </w:rPr>
        <w:t>единици</w:t>
      </w:r>
      <w:r>
        <w:rPr>
          <w:b/>
          <w:szCs w:val="22"/>
          <w:lang w:val="bg-BG"/>
        </w:rPr>
        <w:t>/</w:t>
      </w:r>
      <w:r>
        <w:rPr>
          <w:b/>
          <w:szCs w:val="22"/>
        </w:rPr>
        <w:t>ml</w:t>
      </w:r>
      <w:r w:rsidR="005A42C1">
        <w:rPr>
          <w:b/>
          <w:szCs w:val="22"/>
          <w:lang w:val="bg-BG"/>
        </w:rPr>
        <w:t xml:space="preserve"> </w:t>
      </w:r>
      <w:r w:rsidR="005A42C1" w:rsidRPr="002D7F30">
        <w:rPr>
          <w:b/>
        </w:rPr>
        <w:t>KwikPen</w:t>
      </w:r>
      <w:r>
        <w:rPr>
          <w:szCs w:val="22"/>
          <w:lang w:val="bg-BG"/>
        </w:rPr>
        <w:t xml:space="preserve"> </w:t>
      </w:r>
      <w:r>
        <w:rPr>
          <w:b/>
          <w:szCs w:val="22"/>
          <w:lang w:val="bg-BG"/>
        </w:rPr>
        <w:t>инжекционен разтвор</w:t>
      </w:r>
      <w:r w:rsidR="008E2019">
        <w:rPr>
          <w:b/>
          <w:szCs w:val="22"/>
          <w:lang w:val="bg-BG"/>
        </w:rPr>
        <w:t xml:space="preserve"> в предварително напълнена писалка</w:t>
      </w:r>
    </w:p>
    <w:p w:rsidR="007301DC" w:rsidRDefault="007301DC" w:rsidP="00CF1F51">
      <w:pPr>
        <w:tabs>
          <w:tab w:val="clear" w:pos="567"/>
        </w:tabs>
        <w:spacing w:line="240" w:lineRule="auto"/>
        <w:ind w:left="567" w:hanging="567"/>
        <w:jc w:val="center"/>
        <w:rPr>
          <w:b/>
          <w:noProof/>
          <w:szCs w:val="22"/>
          <w:lang w:val="bg-BG"/>
        </w:rPr>
      </w:pPr>
      <w:r>
        <w:rPr>
          <w:b/>
          <w:noProof/>
          <w:szCs w:val="22"/>
          <w:lang w:val="bg-BG"/>
        </w:rPr>
        <w:t>инсулин лиспро</w:t>
      </w:r>
      <w:r w:rsidR="00404635" w:rsidRPr="009E1FF1">
        <w:rPr>
          <w:b/>
          <w:noProof/>
          <w:szCs w:val="22"/>
          <w:lang w:val="bg-BG"/>
        </w:rPr>
        <w:t xml:space="preserve"> </w:t>
      </w:r>
      <w:r w:rsidR="00404635">
        <w:rPr>
          <w:b/>
          <w:noProof/>
          <w:szCs w:val="22"/>
          <w:lang w:val="bg-BG"/>
        </w:rPr>
        <w:t>(</w:t>
      </w:r>
      <w:r w:rsidR="00404635">
        <w:rPr>
          <w:b/>
          <w:noProof/>
          <w:szCs w:val="22"/>
        </w:rPr>
        <w:t>insulin</w:t>
      </w:r>
      <w:r w:rsidR="00404635">
        <w:rPr>
          <w:b/>
          <w:noProof/>
          <w:szCs w:val="22"/>
          <w:lang w:val="bg-BG"/>
        </w:rPr>
        <w:t xml:space="preserve"> </w:t>
      </w:r>
      <w:r w:rsidR="00404635">
        <w:rPr>
          <w:b/>
          <w:noProof/>
          <w:szCs w:val="22"/>
        </w:rPr>
        <w:t>lispro</w:t>
      </w:r>
      <w:r>
        <w:rPr>
          <w:b/>
          <w:noProof/>
          <w:szCs w:val="22"/>
          <w:lang w:val="bg-BG"/>
        </w:rPr>
        <w:t>)</w:t>
      </w:r>
    </w:p>
    <w:p w:rsidR="007301DC" w:rsidRDefault="007B3C8B" w:rsidP="00CC4C57">
      <w:pPr>
        <w:tabs>
          <w:tab w:val="clear" w:pos="567"/>
        </w:tabs>
        <w:spacing w:line="240" w:lineRule="auto"/>
        <w:jc w:val="center"/>
        <w:rPr>
          <w:b/>
          <w:noProof/>
          <w:szCs w:val="22"/>
          <w:lang w:val="bg-BG"/>
        </w:rPr>
      </w:pPr>
      <w:r w:rsidRPr="00410671">
        <w:rPr>
          <w:b/>
          <w:szCs w:val="22"/>
          <w:lang w:val="bg-BG"/>
        </w:rPr>
        <w:t xml:space="preserve">Всяка писалка </w:t>
      </w:r>
      <w:r w:rsidRPr="00410671">
        <w:rPr>
          <w:b/>
          <w:lang w:val="bg-BG"/>
        </w:rPr>
        <w:t>KwikPen доставя 1</w:t>
      </w:r>
      <w:r>
        <w:rPr>
          <w:b/>
          <w:lang w:val="bg-BG"/>
        </w:rPr>
        <w:t> </w:t>
      </w:r>
      <w:r w:rsidRPr="00410671">
        <w:rPr>
          <w:b/>
          <w:lang w:val="bg-BG"/>
        </w:rPr>
        <w:t>-</w:t>
      </w:r>
      <w:r>
        <w:rPr>
          <w:b/>
          <w:lang w:val="bg-BG"/>
        </w:rPr>
        <w:t> </w:t>
      </w:r>
      <w:r w:rsidRPr="00410671">
        <w:rPr>
          <w:b/>
          <w:lang w:val="bg-BG"/>
        </w:rPr>
        <w:t xml:space="preserve">60 единици </w:t>
      </w:r>
      <w:r w:rsidR="00B84280">
        <w:rPr>
          <w:b/>
          <w:lang w:val="bg-BG"/>
        </w:rPr>
        <w:t>на</w:t>
      </w:r>
      <w:r w:rsidRPr="00410671">
        <w:rPr>
          <w:b/>
          <w:lang w:val="bg-BG"/>
        </w:rPr>
        <w:t xml:space="preserve"> стъпки по 1 единица.</w:t>
      </w:r>
    </w:p>
    <w:p w:rsidR="007B3C8B" w:rsidRDefault="007B3C8B" w:rsidP="00CF1F51">
      <w:pPr>
        <w:tabs>
          <w:tab w:val="clear" w:pos="567"/>
        </w:tabs>
        <w:suppressAutoHyphens/>
        <w:spacing w:line="240" w:lineRule="auto"/>
        <w:ind w:left="567" w:hanging="567"/>
        <w:jc w:val="center"/>
        <w:rPr>
          <w:b/>
          <w:noProof/>
          <w:szCs w:val="22"/>
          <w:lang w:val="bg-BG"/>
        </w:rPr>
      </w:pPr>
    </w:p>
    <w:p w:rsidR="007301DC" w:rsidRDefault="007301DC" w:rsidP="00FE78F4">
      <w:pPr>
        <w:keepNext/>
        <w:tabs>
          <w:tab w:val="clear" w:pos="567"/>
        </w:tabs>
        <w:spacing w:line="240" w:lineRule="auto"/>
        <w:outlineLvl w:val="0"/>
        <w:rPr>
          <w:noProof/>
          <w:szCs w:val="22"/>
          <w:lang w:val="bg-BG"/>
        </w:rPr>
      </w:pPr>
      <w:r>
        <w:rPr>
          <w:b/>
          <w:noProof/>
          <w:szCs w:val="22"/>
          <w:lang w:val="bg-BG"/>
        </w:rPr>
        <w:t>Прочетете внимателно цялата листовка</w:t>
      </w:r>
      <w:r w:rsidR="00444600">
        <w:rPr>
          <w:b/>
          <w:noProof/>
          <w:szCs w:val="22"/>
          <w:lang w:val="bg-BG"/>
        </w:rPr>
        <w:t>,</w:t>
      </w:r>
      <w:r>
        <w:rPr>
          <w:b/>
          <w:noProof/>
          <w:szCs w:val="22"/>
          <w:lang w:val="bg-BG"/>
        </w:rPr>
        <w:t xml:space="preserve"> преди да започнете да </w:t>
      </w:r>
      <w:r w:rsidR="009A208E" w:rsidRPr="000D3C7C">
        <w:rPr>
          <w:b/>
          <w:szCs w:val="22"/>
          <w:lang w:val="bg-BG"/>
        </w:rPr>
        <w:t>използвате</w:t>
      </w:r>
      <w:r w:rsidR="009A208E" w:rsidDel="00775026">
        <w:rPr>
          <w:b/>
          <w:noProof/>
          <w:szCs w:val="22"/>
          <w:lang w:val="bg-BG"/>
        </w:rPr>
        <w:t xml:space="preserve"> </w:t>
      </w:r>
      <w:r>
        <w:rPr>
          <w:b/>
          <w:noProof/>
          <w:szCs w:val="22"/>
          <w:lang w:val="bg-BG"/>
        </w:rPr>
        <w:t>това лекарство</w:t>
      </w:r>
      <w:r w:rsidR="009A208E" w:rsidRPr="000D3C7C">
        <w:rPr>
          <w:b/>
          <w:noProof/>
          <w:szCs w:val="22"/>
          <w:lang w:val="bg-BG"/>
        </w:rPr>
        <w:t>, тъй като тя съдържа важна за Вас информация</w:t>
      </w:r>
      <w:r>
        <w:rPr>
          <w:b/>
          <w:noProof/>
          <w:szCs w:val="22"/>
          <w:lang w:val="bg-BG"/>
        </w:rPr>
        <w:t>.</w:t>
      </w:r>
    </w:p>
    <w:p w:rsidR="007301DC" w:rsidRDefault="007301DC" w:rsidP="00323594">
      <w:pPr>
        <w:numPr>
          <w:ilvl w:val="0"/>
          <w:numId w:val="3"/>
        </w:numPr>
        <w:tabs>
          <w:tab w:val="clear" w:pos="567"/>
        </w:tabs>
        <w:spacing w:line="240" w:lineRule="auto"/>
        <w:ind w:left="567" w:right="-2" w:hanging="567"/>
        <w:rPr>
          <w:noProof/>
          <w:szCs w:val="22"/>
          <w:lang w:val="bg-BG"/>
        </w:rPr>
      </w:pPr>
      <w:r>
        <w:rPr>
          <w:noProof/>
          <w:szCs w:val="22"/>
          <w:lang w:val="bg-BG"/>
        </w:rPr>
        <w:t xml:space="preserve">Запазете тази листовка. Може да </w:t>
      </w:r>
      <w:r w:rsidR="00070CA5">
        <w:rPr>
          <w:noProof/>
          <w:szCs w:val="22"/>
          <w:lang w:val="bg-BG"/>
        </w:rPr>
        <w:t>се наложи</w:t>
      </w:r>
      <w:r>
        <w:rPr>
          <w:noProof/>
          <w:szCs w:val="22"/>
          <w:lang w:val="bg-BG"/>
        </w:rPr>
        <w:t xml:space="preserve"> да я прочетете отново.</w:t>
      </w:r>
    </w:p>
    <w:p w:rsidR="007301DC" w:rsidRDefault="007301DC" w:rsidP="00323594">
      <w:pPr>
        <w:numPr>
          <w:ilvl w:val="0"/>
          <w:numId w:val="3"/>
        </w:numPr>
        <w:tabs>
          <w:tab w:val="clear" w:pos="567"/>
        </w:tabs>
        <w:spacing w:line="240" w:lineRule="auto"/>
        <w:ind w:left="567" w:right="-2" w:hanging="567"/>
        <w:rPr>
          <w:noProof/>
          <w:szCs w:val="22"/>
          <w:lang w:val="bg-BG"/>
        </w:rPr>
      </w:pPr>
      <w:r>
        <w:rPr>
          <w:noProof/>
          <w:szCs w:val="22"/>
          <w:lang w:val="bg-BG"/>
        </w:rPr>
        <w:t>Ако имате някакви допълнителни въпроси, попитайте Вашия лекар или фармацевт.</w:t>
      </w:r>
    </w:p>
    <w:p w:rsidR="007301DC" w:rsidRDefault="007301DC" w:rsidP="00323594">
      <w:pPr>
        <w:numPr>
          <w:ilvl w:val="0"/>
          <w:numId w:val="3"/>
        </w:numPr>
        <w:tabs>
          <w:tab w:val="clear" w:pos="567"/>
        </w:tabs>
        <w:spacing w:line="240" w:lineRule="auto"/>
        <w:ind w:left="567" w:right="-2" w:hanging="567"/>
        <w:rPr>
          <w:noProof/>
          <w:szCs w:val="22"/>
          <w:lang w:val="bg-BG"/>
        </w:rPr>
      </w:pPr>
      <w:r>
        <w:rPr>
          <w:noProof/>
          <w:szCs w:val="22"/>
          <w:lang w:val="bg-BG"/>
        </w:rPr>
        <w:t xml:space="preserve">Това лекарство е предписано лично на Вас. Не го преотстъпвайте на други хора. То може да им навреди, независимо че </w:t>
      </w:r>
      <w:r w:rsidR="009A208E" w:rsidRPr="000D3C7C">
        <w:rPr>
          <w:noProof/>
          <w:szCs w:val="22"/>
          <w:lang w:val="bg-BG"/>
        </w:rPr>
        <w:t>признаците на тяхното заболяване</w:t>
      </w:r>
      <w:r>
        <w:rPr>
          <w:noProof/>
          <w:szCs w:val="22"/>
          <w:lang w:val="bg-BG"/>
        </w:rPr>
        <w:t xml:space="preserve"> са същите като Вашите.</w:t>
      </w:r>
    </w:p>
    <w:p w:rsidR="007301DC" w:rsidRDefault="007301DC" w:rsidP="00323594">
      <w:pPr>
        <w:numPr>
          <w:ilvl w:val="0"/>
          <w:numId w:val="3"/>
        </w:numPr>
        <w:tabs>
          <w:tab w:val="clear" w:pos="567"/>
        </w:tabs>
        <w:spacing w:line="240" w:lineRule="auto"/>
        <w:ind w:left="567" w:right="-2" w:hanging="567"/>
        <w:rPr>
          <w:noProof/>
          <w:szCs w:val="22"/>
          <w:lang w:val="bg-BG"/>
        </w:rPr>
      </w:pPr>
      <w:r>
        <w:rPr>
          <w:noProof/>
          <w:szCs w:val="22"/>
          <w:lang w:val="bg-BG"/>
        </w:rPr>
        <w:t xml:space="preserve">Ако </w:t>
      </w:r>
      <w:r w:rsidR="009A208E">
        <w:rPr>
          <w:noProof/>
          <w:szCs w:val="22"/>
          <w:lang w:val="bg-BG"/>
        </w:rPr>
        <w:t xml:space="preserve">получите </w:t>
      </w:r>
      <w:r>
        <w:rPr>
          <w:noProof/>
          <w:szCs w:val="22"/>
          <w:lang w:val="bg-BG"/>
        </w:rPr>
        <w:t>няк</w:t>
      </w:r>
      <w:r w:rsidR="009A208E">
        <w:rPr>
          <w:noProof/>
          <w:szCs w:val="22"/>
          <w:lang w:val="bg-BG"/>
        </w:rPr>
        <w:t>акви</w:t>
      </w:r>
      <w:r>
        <w:rPr>
          <w:noProof/>
          <w:szCs w:val="22"/>
          <w:lang w:val="bg-BG"/>
        </w:rPr>
        <w:t xml:space="preserve"> нежелани </w:t>
      </w:r>
      <w:r w:rsidRPr="00E2460C">
        <w:rPr>
          <w:noProof/>
          <w:szCs w:val="22"/>
          <w:lang w:val="bg-BG"/>
        </w:rPr>
        <w:t>реакции</w:t>
      </w:r>
      <w:r w:rsidR="009A208E" w:rsidRPr="001E49E8">
        <w:rPr>
          <w:noProof/>
          <w:szCs w:val="22"/>
          <w:lang w:val="bg-BG"/>
        </w:rPr>
        <w:t>,</w:t>
      </w:r>
      <w:r w:rsidRPr="009F1AFC">
        <w:rPr>
          <w:noProof/>
          <w:szCs w:val="22"/>
          <w:lang w:val="bg-BG"/>
        </w:rPr>
        <w:t xml:space="preserve"> уведомете Вашия лекар или фармацевт.</w:t>
      </w:r>
      <w:r w:rsidR="009A208E" w:rsidRPr="008B5352">
        <w:rPr>
          <w:noProof/>
          <w:szCs w:val="22"/>
          <w:lang w:val="bg-BG"/>
        </w:rPr>
        <w:t xml:space="preserve"> </w:t>
      </w:r>
      <w:r w:rsidR="009A208E" w:rsidRPr="00DB6918">
        <w:rPr>
          <w:szCs w:val="22"/>
          <w:lang w:val="bg-BG"/>
        </w:rPr>
        <w:t>Това включва и всички възможни</w:t>
      </w:r>
      <w:r w:rsidR="009A208E" w:rsidRPr="00176A79">
        <w:rPr>
          <w:szCs w:val="22"/>
          <w:lang w:val="bg-BG"/>
        </w:rPr>
        <w:t xml:space="preserve"> </w:t>
      </w:r>
      <w:r w:rsidR="009A208E" w:rsidRPr="00444600">
        <w:rPr>
          <w:noProof/>
          <w:szCs w:val="22"/>
          <w:lang w:val="bg-BG"/>
        </w:rPr>
        <w:t>нежелани</w:t>
      </w:r>
      <w:r w:rsidR="009A208E" w:rsidRPr="000D3C7C">
        <w:rPr>
          <w:noProof/>
          <w:szCs w:val="22"/>
          <w:lang w:val="bg-BG"/>
        </w:rPr>
        <w:t xml:space="preserve"> реакции, неописани в тази листовка. Вижте точка</w:t>
      </w:r>
      <w:r w:rsidR="009A208E">
        <w:rPr>
          <w:noProof/>
          <w:szCs w:val="22"/>
          <w:lang w:val="bg-BG"/>
        </w:rPr>
        <w:t> </w:t>
      </w:r>
      <w:r w:rsidR="009A208E" w:rsidRPr="000D3C7C">
        <w:rPr>
          <w:noProof/>
          <w:szCs w:val="22"/>
          <w:lang w:val="bg-BG"/>
        </w:rPr>
        <w:t>4.</w:t>
      </w:r>
    </w:p>
    <w:p w:rsidR="007301DC" w:rsidRDefault="007301DC" w:rsidP="007301DC">
      <w:pPr>
        <w:tabs>
          <w:tab w:val="clear" w:pos="567"/>
        </w:tabs>
        <w:spacing w:line="240" w:lineRule="auto"/>
        <w:ind w:left="567" w:right="-2" w:hanging="567"/>
        <w:rPr>
          <w:noProof/>
          <w:szCs w:val="22"/>
          <w:lang w:val="bg-BG"/>
        </w:rPr>
      </w:pPr>
    </w:p>
    <w:p w:rsidR="007301DC" w:rsidRDefault="009A208E" w:rsidP="009A208E">
      <w:pPr>
        <w:keepNext/>
        <w:numPr>
          <w:ilvl w:val="12"/>
          <w:numId w:val="0"/>
        </w:numPr>
        <w:tabs>
          <w:tab w:val="clear" w:pos="567"/>
        </w:tabs>
        <w:spacing w:line="240" w:lineRule="auto"/>
        <w:ind w:left="567" w:hanging="567"/>
        <w:outlineLvl w:val="0"/>
        <w:rPr>
          <w:noProof/>
          <w:szCs w:val="22"/>
          <w:lang w:val="bg-BG"/>
        </w:rPr>
      </w:pPr>
      <w:r w:rsidRPr="000D3C7C">
        <w:rPr>
          <w:b/>
          <w:noProof/>
          <w:szCs w:val="22"/>
          <w:lang w:val="bg-BG"/>
        </w:rPr>
        <w:t>Какво съдържа</w:t>
      </w:r>
      <w:r>
        <w:rPr>
          <w:b/>
          <w:noProof/>
          <w:szCs w:val="22"/>
          <w:lang w:val="bg-BG"/>
        </w:rPr>
        <w:t xml:space="preserve"> </w:t>
      </w:r>
      <w:r w:rsidR="007301DC">
        <w:rPr>
          <w:b/>
          <w:noProof/>
          <w:szCs w:val="22"/>
          <w:lang w:val="bg-BG"/>
        </w:rPr>
        <w:t>тази листовка</w:t>
      </w:r>
    </w:p>
    <w:p w:rsidR="007301DC" w:rsidRDefault="007301DC" w:rsidP="007301DC">
      <w:pPr>
        <w:numPr>
          <w:ilvl w:val="12"/>
          <w:numId w:val="0"/>
        </w:numPr>
        <w:tabs>
          <w:tab w:val="clear" w:pos="567"/>
        </w:tabs>
        <w:spacing w:line="240" w:lineRule="auto"/>
        <w:ind w:left="567" w:right="-29" w:hanging="567"/>
        <w:rPr>
          <w:noProof/>
          <w:szCs w:val="22"/>
          <w:lang w:val="bg-BG"/>
        </w:rPr>
      </w:pPr>
      <w:r>
        <w:rPr>
          <w:noProof/>
          <w:szCs w:val="22"/>
          <w:lang w:val="bg-BG"/>
        </w:rPr>
        <w:t>1.</w:t>
      </w:r>
      <w:r>
        <w:rPr>
          <w:noProof/>
          <w:szCs w:val="22"/>
          <w:lang w:val="bg-BG"/>
        </w:rPr>
        <w:tab/>
        <w:t>Какво представлява</w:t>
      </w:r>
      <w:r>
        <w:rPr>
          <w:szCs w:val="22"/>
          <w:lang w:val="bg-BG"/>
        </w:rPr>
        <w:t xml:space="preserve"> </w:t>
      </w:r>
      <w:r>
        <w:rPr>
          <w:noProof/>
          <w:szCs w:val="22"/>
          <w:lang w:val="bg-BG"/>
        </w:rPr>
        <w:t xml:space="preserve">Humalog </w:t>
      </w:r>
      <w:r w:rsidR="007B4CF2">
        <w:rPr>
          <w:noProof/>
        </w:rPr>
        <w:t>Kwik</w:t>
      </w:r>
      <w:r>
        <w:rPr>
          <w:noProof/>
          <w:szCs w:val="22"/>
          <w:lang w:val="bg-BG"/>
        </w:rPr>
        <w:t>Pen и за какво се използва</w:t>
      </w:r>
    </w:p>
    <w:p w:rsidR="007301DC" w:rsidRDefault="007301DC" w:rsidP="009A208E">
      <w:pPr>
        <w:numPr>
          <w:ilvl w:val="12"/>
          <w:numId w:val="0"/>
        </w:numPr>
        <w:tabs>
          <w:tab w:val="clear" w:pos="567"/>
        </w:tabs>
        <w:spacing w:line="240" w:lineRule="auto"/>
        <w:ind w:left="567" w:right="-29" w:hanging="567"/>
        <w:rPr>
          <w:noProof/>
          <w:szCs w:val="22"/>
          <w:lang w:val="bg-BG"/>
        </w:rPr>
      </w:pPr>
      <w:r>
        <w:rPr>
          <w:noProof/>
          <w:szCs w:val="22"/>
          <w:lang w:val="bg-BG"/>
        </w:rPr>
        <w:t>2.</w:t>
      </w:r>
      <w:r>
        <w:rPr>
          <w:noProof/>
          <w:szCs w:val="22"/>
          <w:lang w:val="bg-BG"/>
        </w:rPr>
        <w:tab/>
      </w:r>
      <w:r w:rsidR="009A208E" w:rsidRPr="000D3C7C">
        <w:rPr>
          <w:noProof/>
          <w:szCs w:val="22"/>
          <w:lang w:val="bg-BG"/>
        </w:rPr>
        <w:t>Какво трябва да знаете, п</w:t>
      </w:r>
      <w:r>
        <w:rPr>
          <w:noProof/>
          <w:szCs w:val="22"/>
          <w:lang w:val="bg-BG"/>
        </w:rPr>
        <w:t xml:space="preserve">реди да използвате Humalog </w:t>
      </w:r>
      <w:r w:rsidR="007B4CF2">
        <w:rPr>
          <w:noProof/>
        </w:rPr>
        <w:t>Kwik</w:t>
      </w:r>
      <w:r>
        <w:rPr>
          <w:noProof/>
          <w:szCs w:val="22"/>
          <w:lang w:val="bg-BG"/>
        </w:rPr>
        <w:t>Pen</w:t>
      </w:r>
    </w:p>
    <w:p w:rsidR="007301DC" w:rsidRPr="00EA70D7" w:rsidRDefault="007301DC" w:rsidP="007301DC">
      <w:pPr>
        <w:numPr>
          <w:ilvl w:val="12"/>
          <w:numId w:val="0"/>
        </w:numPr>
        <w:tabs>
          <w:tab w:val="clear" w:pos="567"/>
        </w:tabs>
        <w:spacing w:line="240" w:lineRule="auto"/>
        <w:ind w:left="567" w:right="-29" w:hanging="567"/>
        <w:rPr>
          <w:noProof/>
          <w:szCs w:val="22"/>
          <w:lang w:val="bg-BG"/>
        </w:rPr>
      </w:pPr>
      <w:r>
        <w:rPr>
          <w:noProof/>
          <w:szCs w:val="22"/>
          <w:lang w:val="bg-BG"/>
        </w:rPr>
        <w:t>3.</w:t>
      </w:r>
      <w:r>
        <w:rPr>
          <w:noProof/>
          <w:szCs w:val="22"/>
          <w:lang w:val="bg-BG"/>
        </w:rPr>
        <w:tab/>
        <w:t xml:space="preserve">Как да използвате Humalog </w:t>
      </w:r>
      <w:r w:rsidR="007B4CF2">
        <w:rPr>
          <w:noProof/>
        </w:rPr>
        <w:t>Kwik</w:t>
      </w:r>
      <w:r>
        <w:rPr>
          <w:noProof/>
          <w:szCs w:val="22"/>
          <w:lang w:val="bg-BG"/>
        </w:rPr>
        <w:t>Pen</w:t>
      </w:r>
    </w:p>
    <w:p w:rsidR="007301DC" w:rsidRDefault="007301DC" w:rsidP="007301DC">
      <w:pPr>
        <w:numPr>
          <w:ilvl w:val="12"/>
          <w:numId w:val="0"/>
        </w:numPr>
        <w:tabs>
          <w:tab w:val="clear" w:pos="567"/>
        </w:tabs>
        <w:spacing w:line="240" w:lineRule="auto"/>
        <w:ind w:left="567" w:right="-29" w:hanging="567"/>
        <w:rPr>
          <w:noProof/>
          <w:szCs w:val="22"/>
          <w:lang w:val="bg-BG"/>
        </w:rPr>
      </w:pPr>
      <w:r>
        <w:rPr>
          <w:noProof/>
          <w:szCs w:val="22"/>
          <w:lang w:val="bg-BG"/>
        </w:rPr>
        <w:t>4.</w:t>
      </w:r>
      <w:r>
        <w:rPr>
          <w:noProof/>
          <w:szCs w:val="22"/>
          <w:lang w:val="bg-BG"/>
        </w:rPr>
        <w:tab/>
        <w:t>Възможни нежелани реакции</w:t>
      </w:r>
    </w:p>
    <w:p w:rsidR="007301DC" w:rsidRPr="00EA70D7" w:rsidRDefault="007301DC" w:rsidP="007301DC">
      <w:pPr>
        <w:tabs>
          <w:tab w:val="clear" w:pos="567"/>
        </w:tabs>
        <w:spacing w:line="240" w:lineRule="auto"/>
        <w:ind w:left="567" w:right="-29" w:hanging="567"/>
        <w:rPr>
          <w:noProof/>
          <w:szCs w:val="22"/>
          <w:lang w:val="ru-RU"/>
        </w:rPr>
      </w:pPr>
      <w:r>
        <w:rPr>
          <w:noProof/>
          <w:szCs w:val="22"/>
          <w:lang w:val="bg-BG"/>
        </w:rPr>
        <w:t>5.</w:t>
      </w:r>
      <w:r>
        <w:rPr>
          <w:noProof/>
          <w:szCs w:val="22"/>
          <w:lang w:val="bg-BG"/>
        </w:rPr>
        <w:tab/>
      </w:r>
      <w:r w:rsidR="00736209">
        <w:rPr>
          <w:noProof/>
          <w:szCs w:val="22"/>
          <w:lang w:val="bg-BG"/>
        </w:rPr>
        <w:t>Как да съхранявате</w:t>
      </w:r>
      <w:r>
        <w:rPr>
          <w:noProof/>
          <w:szCs w:val="22"/>
          <w:lang w:val="bg-BG"/>
        </w:rPr>
        <w:t xml:space="preserve"> Humalog </w:t>
      </w:r>
      <w:r w:rsidR="007B4CF2">
        <w:rPr>
          <w:noProof/>
        </w:rPr>
        <w:t>Kwik</w:t>
      </w:r>
      <w:r>
        <w:rPr>
          <w:noProof/>
          <w:szCs w:val="22"/>
          <w:lang w:val="bg-BG"/>
        </w:rPr>
        <w:t>Pen</w:t>
      </w:r>
    </w:p>
    <w:p w:rsidR="007301DC" w:rsidRDefault="007301DC" w:rsidP="009A208E">
      <w:pPr>
        <w:tabs>
          <w:tab w:val="clear" w:pos="567"/>
        </w:tabs>
        <w:spacing w:line="240" w:lineRule="auto"/>
        <w:ind w:left="567" w:right="-29" w:hanging="567"/>
        <w:rPr>
          <w:noProof/>
          <w:szCs w:val="22"/>
          <w:lang w:val="bg-BG"/>
        </w:rPr>
      </w:pPr>
      <w:r>
        <w:rPr>
          <w:noProof/>
          <w:szCs w:val="22"/>
          <w:lang w:val="bg-BG"/>
        </w:rPr>
        <w:t>6.</w:t>
      </w:r>
      <w:r>
        <w:rPr>
          <w:noProof/>
          <w:szCs w:val="22"/>
          <w:lang w:val="bg-BG"/>
        </w:rPr>
        <w:tab/>
      </w:r>
      <w:r w:rsidR="009A208E" w:rsidRPr="000D3C7C">
        <w:rPr>
          <w:noProof/>
          <w:szCs w:val="22"/>
          <w:lang w:val="bg-BG"/>
        </w:rPr>
        <w:t>Съдържание на опаковката и д</w:t>
      </w:r>
      <w:r>
        <w:rPr>
          <w:noProof/>
          <w:szCs w:val="22"/>
          <w:lang w:val="bg-BG"/>
        </w:rPr>
        <w:t>опълнителна информация</w:t>
      </w:r>
    </w:p>
    <w:p w:rsidR="007301DC" w:rsidRDefault="007301DC" w:rsidP="007301DC">
      <w:pPr>
        <w:numPr>
          <w:ilvl w:val="12"/>
          <w:numId w:val="0"/>
        </w:numPr>
        <w:tabs>
          <w:tab w:val="clear" w:pos="567"/>
        </w:tabs>
        <w:spacing w:line="240" w:lineRule="auto"/>
        <w:ind w:left="567" w:hanging="567"/>
        <w:rPr>
          <w:noProof/>
          <w:szCs w:val="22"/>
          <w:lang w:val="bg-BG"/>
        </w:rPr>
      </w:pPr>
    </w:p>
    <w:p w:rsidR="007301DC" w:rsidRDefault="007301DC" w:rsidP="007301DC">
      <w:pPr>
        <w:numPr>
          <w:ilvl w:val="12"/>
          <w:numId w:val="0"/>
        </w:numPr>
        <w:tabs>
          <w:tab w:val="clear" w:pos="567"/>
        </w:tabs>
        <w:spacing w:line="240" w:lineRule="auto"/>
        <w:ind w:left="567" w:hanging="567"/>
        <w:rPr>
          <w:noProof/>
          <w:szCs w:val="22"/>
          <w:lang w:val="bg-BG"/>
        </w:rPr>
      </w:pPr>
    </w:p>
    <w:p w:rsidR="007301DC" w:rsidRDefault="007301DC" w:rsidP="00E26532">
      <w:pPr>
        <w:keepNext/>
        <w:tabs>
          <w:tab w:val="clear" w:pos="567"/>
        </w:tabs>
        <w:spacing w:line="240" w:lineRule="auto"/>
        <w:ind w:left="567" w:hanging="567"/>
        <w:outlineLvl w:val="0"/>
        <w:rPr>
          <w:b/>
          <w:noProof/>
          <w:szCs w:val="22"/>
          <w:lang w:val="bg-BG"/>
        </w:rPr>
      </w:pPr>
      <w:r>
        <w:rPr>
          <w:b/>
          <w:noProof/>
          <w:szCs w:val="22"/>
          <w:lang w:val="bg-BG"/>
        </w:rPr>
        <w:t>1.</w:t>
      </w:r>
      <w:r>
        <w:rPr>
          <w:b/>
          <w:noProof/>
          <w:szCs w:val="22"/>
          <w:lang w:val="bg-BG"/>
        </w:rPr>
        <w:tab/>
        <w:t>К</w:t>
      </w:r>
      <w:r w:rsidR="009A208E" w:rsidRPr="000D3C7C">
        <w:rPr>
          <w:b/>
          <w:noProof/>
          <w:szCs w:val="22"/>
          <w:lang w:val="bg-BG"/>
        </w:rPr>
        <w:t>акво представлява</w:t>
      </w:r>
      <w:r w:rsidR="009A208E" w:rsidRPr="000D3C7C">
        <w:rPr>
          <w:b/>
          <w:szCs w:val="22"/>
          <w:lang w:val="bg-BG"/>
        </w:rPr>
        <w:t xml:space="preserve"> </w:t>
      </w:r>
      <w:r w:rsidR="009A208E">
        <w:rPr>
          <w:b/>
          <w:lang w:val="bg-BG"/>
        </w:rPr>
        <w:t>Humalog</w:t>
      </w:r>
      <w:r w:rsidR="009A208E">
        <w:rPr>
          <w:b/>
          <w:szCs w:val="22"/>
          <w:lang w:val="bg-BG"/>
        </w:rPr>
        <w:t xml:space="preserve"> </w:t>
      </w:r>
      <w:r w:rsidR="00E26532" w:rsidRPr="002D7F30">
        <w:rPr>
          <w:b/>
        </w:rPr>
        <w:t>KwikPen</w:t>
      </w:r>
      <w:r w:rsidR="00E26532" w:rsidRPr="000D3C7C">
        <w:rPr>
          <w:b/>
          <w:noProof/>
          <w:szCs w:val="22"/>
          <w:lang w:val="bg-BG"/>
        </w:rPr>
        <w:t xml:space="preserve"> </w:t>
      </w:r>
      <w:r w:rsidR="009A208E" w:rsidRPr="000D3C7C">
        <w:rPr>
          <w:b/>
          <w:noProof/>
          <w:szCs w:val="22"/>
          <w:lang w:val="bg-BG"/>
        </w:rPr>
        <w:t>и за какво</w:t>
      </w:r>
      <w:r w:rsidR="009A208E" w:rsidRPr="000D3C7C">
        <w:rPr>
          <w:b/>
          <w:szCs w:val="22"/>
          <w:lang w:val="bg-BG"/>
        </w:rPr>
        <w:t xml:space="preserve"> се използва</w:t>
      </w:r>
    </w:p>
    <w:p w:rsidR="007301DC" w:rsidRDefault="007301DC" w:rsidP="0065613D">
      <w:pPr>
        <w:keepNext/>
        <w:numPr>
          <w:ilvl w:val="12"/>
          <w:numId w:val="0"/>
        </w:numPr>
        <w:tabs>
          <w:tab w:val="clear" w:pos="567"/>
        </w:tabs>
        <w:spacing w:line="240" w:lineRule="auto"/>
        <w:ind w:left="567" w:hanging="567"/>
        <w:outlineLvl w:val="0"/>
        <w:rPr>
          <w:noProof/>
          <w:szCs w:val="22"/>
          <w:lang w:val="bg-BG"/>
        </w:rPr>
      </w:pPr>
    </w:p>
    <w:p w:rsidR="007301DC" w:rsidRDefault="007301DC" w:rsidP="007301DC">
      <w:pPr>
        <w:numPr>
          <w:ilvl w:val="12"/>
          <w:numId w:val="0"/>
        </w:numPr>
        <w:tabs>
          <w:tab w:val="clear" w:pos="567"/>
        </w:tabs>
        <w:spacing w:line="240" w:lineRule="auto"/>
        <w:rPr>
          <w:szCs w:val="22"/>
          <w:lang w:val="bg-BG"/>
        </w:rPr>
      </w:pPr>
      <w:r>
        <w:rPr>
          <w:szCs w:val="22"/>
          <w:lang w:val="bg-BG"/>
        </w:rPr>
        <w:t xml:space="preserve">Humalog </w:t>
      </w:r>
      <w:r w:rsidR="007B4CF2">
        <w:t>KwikPen</w:t>
      </w:r>
      <w:r w:rsidR="007B4CF2" w:rsidRPr="007B4CF2">
        <w:rPr>
          <w:lang w:val="ru-RU"/>
        </w:rPr>
        <w:t xml:space="preserve"> </w:t>
      </w:r>
      <w:r>
        <w:rPr>
          <w:szCs w:val="22"/>
          <w:lang w:val="bg-BG"/>
        </w:rPr>
        <w:t>се използва за лечение на диабет. Той действа по-бързо от обикновения инсулин, защото молекулата на инсулина е леко изменена.</w:t>
      </w:r>
    </w:p>
    <w:p w:rsidR="007301DC" w:rsidRDefault="007301DC" w:rsidP="007301DC">
      <w:pPr>
        <w:numPr>
          <w:ilvl w:val="12"/>
          <w:numId w:val="0"/>
        </w:numPr>
        <w:tabs>
          <w:tab w:val="clear" w:pos="567"/>
        </w:tabs>
        <w:spacing w:line="240" w:lineRule="auto"/>
        <w:rPr>
          <w:szCs w:val="22"/>
          <w:lang w:val="bg-BG"/>
        </w:rPr>
      </w:pPr>
    </w:p>
    <w:p w:rsidR="007301DC" w:rsidRDefault="007301DC" w:rsidP="007301DC">
      <w:pPr>
        <w:numPr>
          <w:ilvl w:val="12"/>
          <w:numId w:val="0"/>
        </w:numPr>
        <w:tabs>
          <w:tab w:val="clear" w:pos="567"/>
        </w:tabs>
        <w:spacing w:line="240" w:lineRule="auto"/>
        <w:rPr>
          <w:szCs w:val="22"/>
          <w:lang w:val="bg-BG"/>
        </w:rPr>
      </w:pPr>
      <w:r>
        <w:rPr>
          <w:szCs w:val="22"/>
          <w:lang w:val="bg-BG"/>
        </w:rPr>
        <w:t>Вие развивате диабет, ако задстомашната Ви жлеза не произвежда достатъчно инсулин, за да контролира нивото на глюкозата в кръвта. Humalog заменя Вашия собствен инсулин и се използва за контрол на глюкозата за продължително време. Той работи много бързо и действието му е по-кратко време в сравнение с разтворимия инсулин (2 до 5 часа). Обикновено трябва да използвате Humalog до 15 минути преди хранене.</w:t>
      </w:r>
    </w:p>
    <w:p w:rsidR="007301DC" w:rsidRDefault="007301DC" w:rsidP="007301DC">
      <w:pPr>
        <w:numPr>
          <w:ilvl w:val="12"/>
          <w:numId w:val="0"/>
        </w:numPr>
        <w:tabs>
          <w:tab w:val="clear" w:pos="567"/>
        </w:tabs>
        <w:spacing w:line="240" w:lineRule="auto"/>
        <w:rPr>
          <w:szCs w:val="22"/>
          <w:lang w:val="bg-BG"/>
        </w:rPr>
      </w:pPr>
    </w:p>
    <w:p w:rsidR="007301DC" w:rsidRDefault="007301DC" w:rsidP="007301DC">
      <w:pPr>
        <w:numPr>
          <w:ilvl w:val="12"/>
          <w:numId w:val="0"/>
        </w:numPr>
        <w:tabs>
          <w:tab w:val="clear" w:pos="567"/>
        </w:tabs>
        <w:spacing w:line="240" w:lineRule="auto"/>
        <w:rPr>
          <w:szCs w:val="22"/>
          <w:lang w:val="bg-BG"/>
        </w:rPr>
      </w:pPr>
      <w:r>
        <w:rPr>
          <w:szCs w:val="22"/>
          <w:lang w:val="bg-BG"/>
        </w:rPr>
        <w:t xml:space="preserve">Вашият лекар може да ви посъветва да използвате Humalog </w:t>
      </w:r>
      <w:r w:rsidR="007B4CF2">
        <w:t>KwikPen</w:t>
      </w:r>
      <w:r>
        <w:rPr>
          <w:szCs w:val="22"/>
          <w:lang w:val="bg-BG"/>
        </w:rPr>
        <w:t>, както и по-продължително действащ инсулин. Всеки вид инсулин се съпровожда от отделна листовка за пациента, която обяснява неговите свойства. Не сменяйте Вашия инсулин, освен ако Вашия</w:t>
      </w:r>
      <w:r w:rsidR="00072320">
        <w:rPr>
          <w:szCs w:val="22"/>
          <w:lang w:val="bg-BG"/>
        </w:rPr>
        <w:t>т</w:t>
      </w:r>
      <w:r>
        <w:rPr>
          <w:szCs w:val="22"/>
          <w:lang w:val="bg-BG"/>
        </w:rPr>
        <w:t xml:space="preserve"> </w:t>
      </w:r>
      <w:r w:rsidR="00072320">
        <w:rPr>
          <w:szCs w:val="22"/>
          <w:lang w:val="bg-BG"/>
        </w:rPr>
        <w:t xml:space="preserve">лекар </w:t>
      </w:r>
      <w:r>
        <w:rPr>
          <w:szCs w:val="22"/>
          <w:lang w:val="bg-BG"/>
        </w:rPr>
        <w:t>не Ви препоръча това. Бъдете много внимателни, ако сменяте Вашия инсулин.</w:t>
      </w:r>
    </w:p>
    <w:p w:rsidR="007301DC" w:rsidRDefault="007301DC" w:rsidP="007301DC">
      <w:pPr>
        <w:numPr>
          <w:ilvl w:val="12"/>
          <w:numId w:val="0"/>
        </w:numPr>
        <w:tabs>
          <w:tab w:val="clear" w:pos="567"/>
        </w:tabs>
        <w:spacing w:line="240" w:lineRule="auto"/>
        <w:rPr>
          <w:szCs w:val="22"/>
          <w:lang w:val="bg-BG"/>
        </w:rPr>
      </w:pPr>
    </w:p>
    <w:p w:rsidR="00214B13" w:rsidRDefault="007301DC" w:rsidP="007301DC">
      <w:pPr>
        <w:numPr>
          <w:ilvl w:val="12"/>
          <w:numId w:val="0"/>
        </w:numPr>
        <w:tabs>
          <w:tab w:val="clear" w:pos="567"/>
        </w:tabs>
        <w:spacing w:line="240" w:lineRule="auto"/>
        <w:rPr>
          <w:szCs w:val="22"/>
          <w:lang w:val="bg-BG"/>
        </w:rPr>
      </w:pPr>
      <w:r>
        <w:rPr>
          <w:szCs w:val="22"/>
          <w:lang w:val="bg-BG"/>
        </w:rPr>
        <w:t>Humalog е подходящ за приложение при възрастни и деца.</w:t>
      </w:r>
    </w:p>
    <w:p w:rsidR="00882A93" w:rsidRPr="00214B13" w:rsidRDefault="00214B13" w:rsidP="00214B13">
      <w:pPr>
        <w:numPr>
          <w:ilvl w:val="12"/>
          <w:numId w:val="0"/>
        </w:numPr>
        <w:tabs>
          <w:tab w:val="clear" w:pos="567"/>
        </w:tabs>
        <w:spacing w:line="240" w:lineRule="auto"/>
        <w:rPr>
          <w:noProof/>
          <w:szCs w:val="22"/>
          <w:lang w:val="bg-BG"/>
        </w:rPr>
      </w:pPr>
      <w:r w:rsidRPr="00C13827">
        <w:rPr>
          <w:lang w:val="bg-BG"/>
        </w:rPr>
        <w:t xml:space="preserve">KwikPen е предварително напълнена писалка за еднократна употреба, която съдържа 3 ml (300 единици, 100 единици/ml) инсулин лиспро. Една писалка KwikPen съдържа много дози инсулин. Писалката KwikPen измерва по 1 единица наведнъж. </w:t>
      </w:r>
      <w:r w:rsidR="00B23B55" w:rsidRPr="00234E5C">
        <w:rPr>
          <w:b/>
          <w:szCs w:val="22"/>
          <w:lang w:val="bg-BG"/>
        </w:rPr>
        <w:t>Броят на единиците е показан в дозаторното прозорче</w:t>
      </w:r>
      <w:r w:rsidR="00B23B55">
        <w:rPr>
          <w:b/>
          <w:szCs w:val="22"/>
          <w:lang w:val="bg-BG"/>
        </w:rPr>
        <w:t>, винаги проверявайте това преди Вашата инжекция.</w:t>
      </w:r>
      <w:r w:rsidR="00B23B55" w:rsidRPr="00234E5C">
        <w:rPr>
          <w:b/>
          <w:szCs w:val="22"/>
          <w:lang w:val="bg-BG"/>
        </w:rPr>
        <w:t xml:space="preserve"> </w:t>
      </w:r>
      <w:r w:rsidRPr="00C13827">
        <w:rPr>
          <w:color w:val="000000"/>
          <w:szCs w:val="22"/>
          <w:lang w:val="bg-BG"/>
        </w:rPr>
        <w:t xml:space="preserve">Можете да инжектирате от 1 до 60 единици с една инжекция. </w:t>
      </w:r>
      <w:r w:rsidRPr="00C13827">
        <w:rPr>
          <w:b/>
          <w:szCs w:val="22"/>
          <w:lang w:val="bg-BG"/>
        </w:rPr>
        <w:t>Ако Вашата доза е по-голяма от 60 единици, ще трябва да си направите повече от една инжекция.</w:t>
      </w:r>
    </w:p>
    <w:p w:rsidR="007301DC" w:rsidRDefault="007301DC" w:rsidP="007301DC">
      <w:pPr>
        <w:numPr>
          <w:ilvl w:val="12"/>
          <w:numId w:val="0"/>
        </w:numPr>
        <w:tabs>
          <w:tab w:val="clear" w:pos="567"/>
        </w:tabs>
        <w:spacing w:line="240" w:lineRule="auto"/>
        <w:rPr>
          <w:noProof/>
          <w:szCs w:val="22"/>
          <w:lang w:val="bg-BG"/>
        </w:rPr>
      </w:pPr>
    </w:p>
    <w:p w:rsidR="007301DC" w:rsidRDefault="007301DC" w:rsidP="00E26532">
      <w:pPr>
        <w:keepNext/>
        <w:tabs>
          <w:tab w:val="clear" w:pos="567"/>
        </w:tabs>
        <w:spacing w:line="240" w:lineRule="auto"/>
        <w:ind w:left="567" w:hanging="567"/>
        <w:outlineLvl w:val="0"/>
        <w:rPr>
          <w:b/>
          <w:noProof/>
          <w:szCs w:val="22"/>
          <w:lang w:val="bg-BG"/>
        </w:rPr>
      </w:pPr>
      <w:r>
        <w:rPr>
          <w:b/>
          <w:noProof/>
          <w:szCs w:val="22"/>
          <w:lang w:val="bg-BG"/>
        </w:rPr>
        <w:t>2.</w:t>
      </w:r>
      <w:r>
        <w:rPr>
          <w:b/>
          <w:noProof/>
          <w:szCs w:val="22"/>
          <w:lang w:val="bg-BG"/>
        </w:rPr>
        <w:tab/>
      </w:r>
      <w:r w:rsidR="00E26532">
        <w:rPr>
          <w:b/>
          <w:noProof/>
          <w:szCs w:val="22"/>
          <w:lang w:val="bg-BG"/>
        </w:rPr>
        <w:t>К</w:t>
      </w:r>
      <w:r w:rsidR="00E26532" w:rsidRPr="000D3C7C">
        <w:rPr>
          <w:b/>
          <w:noProof/>
          <w:szCs w:val="22"/>
          <w:lang w:val="bg-BG"/>
        </w:rPr>
        <w:t>акво трябва да знаете, преди да използвате</w:t>
      </w:r>
      <w:r w:rsidR="00E26532">
        <w:rPr>
          <w:b/>
          <w:noProof/>
          <w:szCs w:val="22"/>
          <w:lang w:val="bg-BG"/>
        </w:rPr>
        <w:t xml:space="preserve"> </w:t>
      </w:r>
      <w:r w:rsidR="00E26532">
        <w:rPr>
          <w:b/>
          <w:lang w:val="bg-BG"/>
        </w:rPr>
        <w:t>Humalog</w:t>
      </w:r>
      <w:r w:rsidR="00E26532" w:rsidRPr="00E26532">
        <w:rPr>
          <w:b/>
          <w:lang w:val="ru-RU"/>
        </w:rPr>
        <w:t xml:space="preserve"> </w:t>
      </w:r>
      <w:r w:rsidR="00E26532" w:rsidRPr="002D7F30">
        <w:rPr>
          <w:b/>
        </w:rPr>
        <w:t>KwikPen</w:t>
      </w:r>
    </w:p>
    <w:p w:rsidR="007301DC" w:rsidRDefault="007301DC" w:rsidP="0065613D">
      <w:pPr>
        <w:keepNext/>
        <w:tabs>
          <w:tab w:val="clear" w:pos="567"/>
        </w:tabs>
        <w:spacing w:line="240" w:lineRule="auto"/>
        <w:ind w:left="567" w:hanging="567"/>
        <w:outlineLvl w:val="0"/>
        <w:rPr>
          <w:szCs w:val="22"/>
          <w:highlight w:val="yellow"/>
          <w:lang w:val="bg-BG"/>
        </w:rPr>
      </w:pPr>
    </w:p>
    <w:p w:rsidR="007301DC" w:rsidRDefault="007301DC" w:rsidP="00E26532">
      <w:pPr>
        <w:keepNext/>
        <w:numPr>
          <w:ilvl w:val="12"/>
          <w:numId w:val="0"/>
        </w:numPr>
        <w:tabs>
          <w:tab w:val="clear" w:pos="567"/>
        </w:tabs>
        <w:spacing w:line="240" w:lineRule="auto"/>
        <w:ind w:left="567" w:hanging="567"/>
        <w:outlineLvl w:val="0"/>
        <w:rPr>
          <w:b/>
          <w:noProof/>
          <w:szCs w:val="22"/>
          <w:lang w:val="bg-BG"/>
        </w:rPr>
      </w:pPr>
      <w:r>
        <w:rPr>
          <w:b/>
          <w:noProof/>
          <w:szCs w:val="22"/>
          <w:lang w:val="bg-BG"/>
        </w:rPr>
        <w:t>Н</w:t>
      </w:r>
      <w:r w:rsidR="00E26532">
        <w:rPr>
          <w:b/>
          <w:noProof/>
          <w:szCs w:val="22"/>
          <w:lang w:val="bg-BG"/>
        </w:rPr>
        <w:t>Е</w:t>
      </w:r>
      <w:r>
        <w:rPr>
          <w:b/>
          <w:noProof/>
          <w:szCs w:val="22"/>
          <w:lang w:val="bg-BG"/>
        </w:rPr>
        <w:t xml:space="preserve"> използвайте Humalog </w:t>
      </w:r>
      <w:r w:rsidR="007B4CF2">
        <w:rPr>
          <w:b/>
          <w:noProof/>
        </w:rPr>
        <w:t>KwikPen</w:t>
      </w:r>
    </w:p>
    <w:p w:rsidR="007301DC" w:rsidRPr="00A76028" w:rsidRDefault="007301DC" w:rsidP="007301DC">
      <w:pPr>
        <w:numPr>
          <w:ilvl w:val="12"/>
          <w:numId w:val="0"/>
        </w:numPr>
        <w:tabs>
          <w:tab w:val="clear" w:pos="567"/>
        </w:tabs>
        <w:spacing w:line="240" w:lineRule="auto"/>
        <w:ind w:left="539" w:hanging="539"/>
        <w:outlineLvl w:val="0"/>
        <w:rPr>
          <w:bCs/>
          <w:noProof/>
          <w:szCs w:val="22"/>
          <w:lang w:val="bg-BG"/>
        </w:rPr>
      </w:pPr>
      <w:r>
        <w:rPr>
          <w:b/>
          <w:noProof/>
          <w:szCs w:val="22"/>
          <w:lang w:val="bg-BG"/>
        </w:rPr>
        <w:t>-</w:t>
      </w:r>
      <w:r>
        <w:rPr>
          <w:b/>
          <w:noProof/>
          <w:szCs w:val="22"/>
          <w:lang w:val="bg-BG"/>
        </w:rPr>
        <w:tab/>
      </w:r>
      <w:r w:rsidRPr="00FE78F4">
        <w:rPr>
          <w:bCs/>
          <w:noProof/>
          <w:szCs w:val="22"/>
          <w:lang w:val="bg-BG"/>
        </w:rPr>
        <w:t>ако предполагате, че започва</w:t>
      </w:r>
      <w:r>
        <w:rPr>
          <w:b/>
          <w:noProof/>
          <w:szCs w:val="22"/>
          <w:lang w:val="bg-BG"/>
        </w:rPr>
        <w:t xml:space="preserve"> хипогликемия </w:t>
      </w:r>
      <w:r w:rsidRPr="00FE78F4">
        <w:rPr>
          <w:bCs/>
          <w:noProof/>
          <w:szCs w:val="22"/>
          <w:lang w:val="bg-BG"/>
        </w:rPr>
        <w:t>(ниско ниво на кръвната захар). По-нататък в тази листовка се обяснява какво да правите при умерена хипогликемия</w:t>
      </w:r>
      <w:r w:rsidR="00E26532" w:rsidRPr="00707998">
        <w:rPr>
          <w:bCs/>
          <w:noProof/>
          <w:szCs w:val="22"/>
          <w:lang w:val="bg-BG"/>
        </w:rPr>
        <w:t xml:space="preserve"> </w:t>
      </w:r>
      <w:r w:rsidR="00E26532">
        <w:rPr>
          <w:bCs/>
          <w:noProof/>
          <w:szCs w:val="22"/>
          <w:lang w:val="bg-BG"/>
        </w:rPr>
        <w:t xml:space="preserve">(вж. точка 3: </w:t>
      </w:r>
      <w:r w:rsidR="00E26532" w:rsidRPr="00775026">
        <w:rPr>
          <w:bCs/>
          <w:noProof/>
          <w:szCs w:val="22"/>
          <w:lang w:val="bg-BG"/>
        </w:rPr>
        <w:t xml:space="preserve">Ако сте приложили повече от необходимата доза </w:t>
      </w:r>
      <w:r w:rsidR="00E26532" w:rsidRPr="00707998">
        <w:rPr>
          <w:bCs/>
          <w:szCs w:val="22"/>
          <w:lang w:val="bg-BG"/>
        </w:rPr>
        <w:t>Humalog</w:t>
      </w:r>
      <w:r w:rsidR="00E26532">
        <w:rPr>
          <w:bCs/>
          <w:szCs w:val="22"/>
          <w:lang w:val="bg-BG"/>
        </w:rPr>
        <w:t>)</w:t>
      </w:r>
      <w:r w:rsidRPr="00707998">
        <w:rPr>
          <w:b/>
          <w:noProof/>
          <w:szCs w:val="22"/>
          <w:lang w:val="bg-BG"/>
        </w:rPr>
        <w:t>.</w:t>
      </w:r>
    </w:p>
    <w:p w:rsidR="007301DC" w:rsidRDefault="007301DC" w:rsidP="00062098">
      <w:pPr>
        <w:numPr>
          <w:ilvl w:val="12"/>
          <w:numId w:val="0"/>
        </w:numPr>
        <w:tabs>
          <w:tab w:val="clear" w:pos="567"/>
        </w:tabs>
        <w:spacing w:line="240" w:lineRule="auto"/>
        <w:ind w:left="539" w:hanging="539"/>
        <w:rPr>
          <w:noProof/>
          <w:szCs w:val="22"/>
          <w:lang w:val="bg-BG"/>
        </w:rPr>
      </w:pPr>
      <w:r>
        <w:rPr>
          <w:noProof/>
          <w:szCs w:val="22"/>
          <w:lang w:val="bg-BG"/>
        </w:rPr>
        <w:t>-</w:t>
      </w:r>
      <w:r>
        <w:rPr>
          <w:noProof/>
          <w:szCs w:val="22"/>
          <w:lang w:val="bg-BG"/>
        </w:rPr>
        <w:tab/>
        <w:t xml:space="preserve">ако сте </w:t>
      </w:r>
      <w:r w:rsidRPr="00FE78F4">
        <w:rPr>
          <w:b/>
          <w:bCs/>
          <w:noProof/>
          <w:szCs w:val="22"/>
          <w:lang w:val="bg-BG"/>
        </w:rPr>
        <w:t>алергични</w:t>
      </w:r>
      <w:r>
        <w:rPr>
          <w:noProof/>
          <w:szCs w:val="22"/>
          <w:lang w:val="bg-BG"/>
        </w:rPr>
        <w:t xml:space="preserve"> към инсулин лиспро или към някоя от останалите съставки на </w:t>
      </w:r>
      <w:r w:rsidR="00062098">
        <w:rPr>
          <w:noProof/>
          <w:szCs w:val="22"/>
          <w:lang w:val="bg-BG"/>
        </w:rPr>
        <w:t>това лекарство (изброени в точка 6)</w:t>
      </w:r>
      <w:r>
        <w:rPr>
          <w:szCs w:val="22"/>
          <w:lang w:val="bg-BG"/>
        </w:rPr>
        <w:t>.</w:t>
      </w:r>
    </w:p>
    <w:p w:rsidR="007301DC" w:rsidRDefault="007301DC" w:rsidP="007301DC">
      <w:pPr>
        <w:numPr>
          <w:ilvl w:val="12"/>
          <w:numId w:val="0"/>
        </w:numPr>
        <w:tabs>
          <w:tab w:val="clear" w:pos="567"/>
        </w:tabs>
        <w:spacing w:line="240" w:lineRule="auto"/>
        <w:ind w:left="567" w:right="-2" w:hanging="567"/>
        <w:rPr>
          <w:noProof/>
          <w:szCs w:val="22"/>
          <w:lang w:val="bg-BG"/>
        </w:rPr>
      </w:pPr>
    </w:p>
    <w:p w:rsidR="007301DC" w:rsidRDefault="00E26532" w:rsidP="00E26532">
      <w:pPr>
        <w:keepNext/>
        <w:numPr>
          <w:ilvl w:val="12"/>
          <w:numId w:val="0"/>
        </w:numPr>
        <w:tabs>
          <w:tab w:val="clear" w:pos="567"/>
        </w:tabs>
        <w:spacing w:line="240" w:lineRule="auto"/>
        <w:ind w:left="567" w:hanging="567"/>
        <w:outlineLvl w:val="0"/>
        <w:rPr>
          <w:b/>
          <w:noProof/>
          <w:szCs w:val="22"/>
          <w:lang w:val="bg-BG"/>
        </w:rPr>
      </w:pPr>
      <w:r w:rsidRPr="000D3C7C">
        <w:rPr>
          <w:b/>
          <w:noProof/>
          <w:szCs w:val="22"/>
          <w:lang w:val="bg-BG"/>
        </w:rPr>
        <w:t>Предупреждения и предпазни мерки</w:t>
      </w:r>
    </w:p>
    <w:p w:rsidR="003C12B7" w:rsidRPr="003C12B7" w:rsidRDefault="003C12B7" w:rsidP="003C12B7">
      <w:pPr>
        <w:numPr>
          <w:ilvl w:val="0"/>
          <w:numId w:val="9"/>
        </w:numPr>
        <w:tabs>
          <w:tab w:val="clear" w:pos="567"/>
        </w:tabs>
        <w:spacing w:line="240" w:lineRule="auto"/>
        <w:ind w:left="539" w:hanging="539"/>
        <w:rPr>
          <w:noProof/>
          <w:szCs w:val="22"/>
          <w:lang w:val="bg-BG"/>
        </w:rPr>
      </w:pPr>
      <w:r w:rsidRPr="003C12B7">
        <w:rPr>
          <w:noProof/>
          <w:szCs w:val="22"/>
          <w:lang w:val="bg-BG"/>
        </w:rPr>
        <w:t>Винаги проверявайте опаковката и етикета на предварително напълнената писалка за името и вида инсулин, когато го вземете от Вашата аптека. Уверете се, че сте получили точно този Humalog KwikPen, който Ви е казал Вашия лекар.</w:t>
      </w:r>
    </w:p>
    <w:p w:rsidR="007301DC" w:rsidRDefault="007301DC" w:rsidP="00323594">
      <w:pPr>
        <w:numPr>
          <w:ilvl w:val="0"/>
          <w:numId w:val="9"/>
        </w:numPr>
        <w:tabs>
          <w:tab w:val="clear" w:pos="567"/>
        </w:tabs>
        <w:spacing w:line="240" w:lineRule="auto"/>
        <w:ind w:left="539" w:hanging="539"/>
        <w:rPr>
          <w:noProof/>
          <w:szCs w:val="22"/>
          <w:lang w:val="bg-BG"/>
        </w:rPr>
      </w:pPr>
      <w:r>
        <w:rPr>
          <w:lang w:val="bg-BG"/>
        </w:rPr>
        <w:t>Ако нивата на захарта в кръвта се контролират добре от настоящото лечение с</w:t>
      </w:r>
      <w:r>
        <w:rPr>
          <w:noProof/>
          <w:szCs w:val="22"/>
          <w:lang w:val="bg-BG"/>
        </w:rPr>
        <w:t xml:space="preserve"> инсулин, Вие може да не чувствате </w:t>
      </w:r>
      <w:r w:rsidR="00085119">
        <w:rPr>
          <w:noProof/>
          <w:szCs w:val="22"/>
          <w:lang w:val="bg-BG"/>
        </w:rPr>
        <w:t>предупредителни</w:t>
      </w:r>
      <w:r>
        <w:rPr>
          <w:noProof/>
          <w:szCs w:val="22"/>
          <w:lang w:val="bg-BG"/>
        </w:rPr>
        <w:t xml:space="preserve"> симптоми, когато нивата на захарта в кръвта спаднат твърде ниско. Предупредителните симптоми са посочени по-нататък в тази листовка. Внимателно трябва да прецените кога да се храните, колко често и интензивно да спортувате. Внимателно трябва да наблюдавате нивата на Вашата кръвна захар чрез често измерване на кръвната захар.</w:t>
      </w:r>
    </w:p>
    <w:p w:rsidR="007301DC" w:rsidRDefault="007301DC" w:rsidP="00323594">
      <w:pPr>
        <w:numPr>
          <w:ilvl w:val="0"/>
          <w:numId w:val="9"/>
        </w:numPr>
        <w:tabs>
          <w:tab w:val="clear" w:pos="567"/>
        </w:tabs>
        <w:spacing w:line="240" w:lineRule="auto"/>
        <w:ind w:left="539" w:hanging="539"/>
        <w:rPr>
          <w:lang w:val="bg-BG"/>
        </w:rPr>
      </w:pPr>
      <w:r>
        <w:rPr>
          <w:lang w:val="bg-BG"/>
        </w:rPr>
        <w:t xml:space="preserve">Малко хора, които са имали хипогликемия след преминаване от животински на човешки инсулин, са докладвали, че ранните </w:t>
      </w:r>
      <w:r w:rsidR="00085119">
        <w:rPr>
          <w:lang w:val="bg-BG"/>
        </w:rPr>
        <w:t>предупредителни</w:t>
      </w:r>
      <w:r>
        <w:rPr>
          <w:lang w:val="bg-BG"/>
        </w:rPr>
        <w:t xml:space="preserve"> симптоми са по-неясни или различни. Ако често имате хипогликемия или имате трудности при разпознаването й, моля обсъдете това с Вашия лекар.</w:t>
      </w:r>
    </w:p>
    <w:p w:rsidR="007301DC" w:rsidRDefault="007301DC" w:rsidP="00323594">
      <w:pPr>
        <w:numPr>
          <w:ilvl w:val="0"/>
          <w:numId w:val="9"/>
        </w:numPr>
        <w:tabs>
          <w:tab w:val="clear" w:pos="567"/>
        </w:tabs>
        <w:spacing w:line="240" w:lineRule="auto"/>
        <w:ind w:left="539" w:hanging="539"/>
        <w:rPr>
          <w:lang w:val="bg-BG"/>
        </w:rPr>
      </w:pPr>
      <w:r>
        <w:rPr>
          <w:lang w:val="bg-BG"/>
        </w:rPr>
        <w:t>Ако отговорите с ДА на някой от последващите въпроси, кажете на Вашия лекар, фармацевт или диабетна сестра.</w:t>
      </w:r>
    </w:p>
    <w:p w:rsidR="007301DC" w:rsidRDefault="007301DC" w:rsidP="007301DC">
      <w:pPr>
        <w:numPr>
          <w:ilvl w:val="12"/>
          <w:numId w:val="0"/>
        </w:numPr>
        <w:tabs>
          <w:tab w:val="clear" w:pos="567"/>
        </w:tabs>
        <w:spacing w:line="240" w:lineRule="auto"/>
        <w:ind w:left="1197" w:hanging="539"/>
        <w:rPr>
          <w:noProof/>
          <w:szCs w:val="22"/>
          <w:lang w:val="bg-BG"/>
        </w:rPr>
      </w:pPr>
      <w:r>
        <w:rPr>
          <w:noProof/>
          <w:szCs w:val="22"/>
          <w:lang w:val="bg-BG"/>
        </w:rPr>
        <w:t>-</w:t>
      </w:r>
      <w:r w:rsidR="00444600">
        <w:rPr>
          <w:noProof/>
          <w:szCs w:val="22"/>
          <w:lang w:val="bg-BG"/>
        </w:rPr>
        <w:tab/>
      </w:r>
      <w:r>
        <w:rPr>
          <w:noProof/>
          <w:szCs w:val="22"/>
          <w:lang w:val="bg-BG"/>
        </w:rPr>
        <w:t>Били ли сте скоро болен?</w:t>
      </w:r>
    </w:p>
    <w:p w:rsidR="007301DC" w:rsidRDefault="007301DC" w:rsidP="007301DC">
      <w:pPr>
        <w:numPr>
          <w:ilvl w:val="12"/>
          <w:numId w:val="0"/>
        </w:numPr>
        <w:tabs>
          <w:tab w:val="clear" w:pos="567"/>
        </w:tabs>
        <w:spacing w:line="240" w:lineRule="auto"/>
        <w:ind w:left="1197" w:hanging="539"/>
        <w:rPr>
          <w:noProof/>
          <w:szCs w:val="22"/>
          <w:lang w:val="bg-BG"/>
        </w:rPr>
      </w:pPr>
      <w:r>
        <w:rPr>
          <w:noProof/>
          <w:szCs w:val="22"/>
          <w:lang w:val="bg-BG"/>
        </w:rPr>
        <w:t>-</w:t>
      </w:r>
      <w:r w:rsidR="00444600">
        <w:rPr>
          <w:noProof/>
          <w:szCs w:val="22"/>
          <w:lang w:val="bg-BG"/>
        </w:rPr>
        <w:tab/>
      </w:r>
      <w:r>
        <w:rPr>
          <w:noProof/>
          <w:szCs w:val="22"/>
          <w:lang w:val="bg-BG"/>
        </w:rPr>
        <w:t>Имате ли проблеми с Вашите бъбреци или черен дроб?</w:t>
      </w:r>
    </w:p>
    <w:p w:rsidR="007301DC" w:rsidRDefault="007301DC" w:rsidP="007301DC">
      <w:pPr>
        <w:numPr>
          <w:ilvl w:val="12"/>
          <w:numId w:val="0"/>
        </w:numPr>
        <w:tabs>
          <w:tab w:val="clear" w:pos="567"/>
        </w:tabs>
        <w:spacing w:line="240" w:lineRule="auto"/>
        <w:ind w:left="1197" w:hanging="539"/>
        <w:rPr>
          <w:noProof/>
          <w:szCs w:val="22"/>
          <w:lang w:val="bg-BG"/>
        </w:rPr>
      </w:pPr>
      <w:r>
        <w:rPr>
          <w:noProof/>
          <w:szCs w:val="22"/>
          <w:lang w:val="bg-BG"/>
        </w:rPr>
        <w:t>-</w:t>
      </w:r>
      <w:r w:rsidR="00444600">
        <w:rPr>
          <w:noProof/>
          <w:szCs w:val="22"/>
          <w:lang w:val="bg-BG"/>
        </w:rPr>
        <w:tab/>
      </w:r>
      <w:r>
        <w:rPr>
          <w:noProof/>
          <w:szCs w:val="22"/>
          <w:lang w:val="bg-BG"/>
        </w:rPr>
        <w:t>Подложени ли сте на по-голямо физическо натоварване от обикновено?</w:t>
      </w:r>
    </w:p>
    <w:p w:rsidR="007301DC" w:rsidRDefault="007301DC" w:rsidP="00323594">
      <w:pPr>
        <w:numPr>
          <w:ilvl w:val="0"/>
          <w:numId w:val="9"/>
        </w:numPr>
        <w:tabs>
          <w:tab w:val="clear" w:pos="567"/>
        </w:tabs>
        <w:spacing w:line="240" w:lineRule="auto"/>
        <w:ind w:left="539" w:hanging="539"/>
        <w:rPr>
          <w:lang w:val="bg-BG"/>
        </w:rPr>
      </w:pPr>
      <w:r>
        <w:rPr>
          <w:lang w:val="bg-BG"/>
        </w:rPr>
        <w:t>Количеството на инсулин, от което имате нужда може да се промени, ако пиете алкохол.</w:t>
      </w:r>
    </w:p>
    <w:p w:rsidR="007301DC" w:rsidRDefault="007301DC" w:rsidP="00323594">
      <w:pPr>
        <w:numPr>
          <w:ilvl w:val="0"/>
          <w:numId w:val="9"/>
        </w:numPr>
        <w:tabs>
          <w:tab w:val="clear" w:pos="567"/>
        </w:tabs>
        <w:spacing w:line="240" w:lineRule="auto"/>
        <w:ind w:left="539" w:hanging="539"/>
        <w:rPr>
          <w:noProof/>
          <w:szCs w:val="22"/>
          <w:lang w:val="bg-BG"/>
        </w:rPr>
      </w:pPr>
      <w:r>
        <w:rPr>
          <w:lang w:val="bg-BG"/>
        </w:rPr>
        <w:t xml:space="preserve">Трябва също да уведомите Вашия лекар, фармацевт или диабетна сестра, ако планирате да пътувате зад граница. </w:t>
      </w:r>
      <w:r>
        <w:rPr>
          <w:noProof/>
          <w:szCs w:val="22"/>
          <w:lang w:val="bg-BG"/>
        </w:rPr>
        <w:t>Часовата разлика между страните може да означава, че трябва да се поставяте инжекциите и да се храните в различно време в сравнение с това у дома.</w:t>
      </w:r>
    </w:p>
    <w:p w:rsidR="006849D9" w:rsidRPr="00CC4C57" w:rsidRDefault="004E454B" w:rsidP="00CC4C57">
      <w:pPr>
        <w:numPr>
          <w:ilvl w:val="0"/>
          <w:numId w:val="9"/>
        </w:numPr>
        <w:autoSpaceDE w:val="0"/>
        <w:autoSpaceDN w:val="0"/>
        <w:adjustRightInd w:val="0"/>
        <w:spacing w:line="240" w:lineRule="auto"/>
        <w:ind w:hanging="567"/>
        <w:rPr>
          <w:rFonts w:eastAsia="TimesNewRoman,Italic"/>
          <w:szCs w:val="22"/>
          <w:lang w:val="bg-BG"/>
        </w:rPr>
      </w:pPr>
      <w:r w:rsidRPr="006849D9">
        <w:rPr>
          <w:szCs w:val="22"/>
          <w:lang w:val="bg-BG"/>
        </w:rPr>
        <w:t>Някои пациенти с дългогодишен захарен диабет тип 2 и сърдечно заболяване</w:t>
      </w:r>
      <w:r w:rsidR="003F2394" w:rsidRPr="006849D9">
        <w:rPr>
          <w:szCs w:val="22"/>
          <w:lang w:val="bg-BG"/>
        </w:rPr>
        <w:t>,</w:t>
      </w:r>
      <w:r w:rsidRPr="006849D9">
        <w:rPr>
          <w:szCs w:val="22"/>
          <w:lang w:val="bg-BG"/>
        </w:rPr>
        <w:t xml:space="preserve"> или предходен инсулт, които са лекувани с пиоглитазон и инсулин, </w:t>
      </w:r>
      <w:r w:rsidR="003F2394" w:rsidRPr="006849D9">
        <w:rPr>
          <w:szCs w:val="22"/>
          <w:lang w:val="bg-BG"/>
        </w:rPr>
        <w:t>са</w:t>
      </w:r>
      <w:r w:rsidRPr="006849D9">
        <w:rPr>
          <w:szCs w:val="22"/>
          <w:lang w:val="bg-BG"/>
        </w:rPr>
        <w:t xml:space="preserve"> разви</w:t>
      </w:r>
      <w:r w:rsidR="003F2394" w:rsidRPr="006849D9">
        <w:rPr>
          <w:szCs w:val="22"/>
          <w:lang w:val="bg-BG"/>
        </w:rPr>
        <w:t xml:space="preserve">ли </w:t>
      </w:r>
      <w:r w:rsidRPr="006849D9">
        <w:rPr>
          <w:szCs w:val="22"/>
          <w:lang w:val="bg-BG"/>
        </w:rPr>
        <w:t>сърдечна недостатъчност</w:t>
      </w:r>
      <w:r w:rsidRPr="00C20D6D">
        <w:rPr>
          <w:szCs w:val="22"/>
          <w:lang w:val="bg-BG"/>
        </w:rPr>
        <w:t xml:space="preserve">. Съобщете на своя лекар колкото се може по-бързо, ако </w:t>
      </w:r>
      <w:r w:rsidR="003F2394" w:rsidRPr="00C20D6D">
        <w:rPr>
          <w:szCs w:val="22"/>
          <w:lang w:val="bg-BG"/>
        </w:rPr>
        <w:t>получите признаци</w:t>
      </w:r>
      <w:r w:rsidRPr="00042BD3">
        <w:rPr>
          <w:szCs w:val="22"/>
          <w:lang w:val="bg-BG"/>
        </w:rPr>
        <w:t xml:space="preserve"> на сърдечна недостатъчност, като необичаен задух</w:t>
      </w:r>
      <w:r w:rsidRPr="00987274">
        <w:rPr>
          <w:szCs w:val="22"/>
          <w:lang w:val="bg-BG"/>
        </w:rPr>
        <w:t xml:space="preserve"> или бързо </w:t>
      </w:r>
      <w:r w:rsidR="003F2394" w:rsidRPr="00987274">
        <w:rPr>
          <w:szCs w:val="22"/>
          <w:lang w:val="bg-BG"/>
        </w:rPr>
        <w:t>повишаване</w:t>
      </w:r>
      <w:r w:rsidRPr="006B1354">
        <w:rPr>
          <w:szCs w:val="22"/>
          <w:lang w:val="bg-BG"/>
        </w:rPr>
        <w:t xml:space="preserve"> на теглото</w:t>
      </w:r>
      <w:r w:rsidR="003F2394" w:rsidRPr="00DD4526">
        <w:rPr>
          <w:szCs w:val="22"/>
          <w:lang w:val="bg-BG"/>
        </w:rPr>
        <w:t>,</w:t>
      </w:r>
      <w:r w:rsidRPr="00AA1B4E">
        <w:rPr>
          <w:szCs w:val="22"/>
          <w:lang w:val="bg-BG"/>
        </w:rPr>
        <w:t xml:space="preserve"> или локализиран</w:t>
      </w:r>
      <w:r w:rsidR="003F2394" w:rsidRPr="00AA1B4E">
        <w:rPr>
          <w:szCs w:val="22"/>
          <w:lang w:val="bg-BG"/>
        </w:rPr>
        <w:t xml:space="preserve"> оток </w:t>
      </w:r>
      <w:r w:rsidRPr="00200A97">
        <w:rPr>
          <w:szCs w:val="22"/>
          <w:lang w:val="bg-BG"/>
        </w:rPr>
        <w:t>(</w:t>
      </w:r>
      <w:r w:rsidR="003F2394" w:rsidRPr="009645B8">
        <w:rPr>
          <w:szCs w:val="22"/>
          <w:lang w:val="bg-BG"/>
        </w:rPr>
        <w:t>едем</w:t>
      </w:r>
      <w:r w:rsidRPr="004F64DD">
        <w:rPr>
          <w:szCs w:val="22"/>
          <w:lang w:val="bg-BG"/>
        </w:rPr>
        <w:t>)</w:t>
      </w:r>
      <w:r w:rsidRPr="00D8698A">
        <w:rPr>
          <w:szCs w:val="22"/>
          <w:lang w:val="bg-BG"/>
        </w:rPr>
        <w:t>.</w:t>
      </w:r>
    </w:p>
    <w:p w:rsidR="006849D9" w:rsidRPr="00F36186" w:rsidRDefault="006849D9" w:rsidP="00CC4C57">
      <w:pPr>
        <w:numPr>
          <w:ilvl w:val="0"/>
          <w:numId w:val="9"/>
        </w:numPr>
        <w:autoSpaceDE w:val="0"/>
        <w:autoSpaceDN w:val="0"/>
        <w:adjustRightInd w:val="0"/>
        <w:spacing w:line="240" w:lineRule="auto"/>
        <w:ind w:hanging="567"/>
        <w:rPr>
          <w:noProof/>
          <w:lang w:val="bg-BG"/>
        </w:rPr>
      </w:pPr>
      <w:r w:rsidRPr="00CC4C57">
        <w:rPr>
          <w:noProof/>
          <w:lang w:val="bg-BG"/>
        </w:rPr>
        <w:t xml:space="preserve">Тази писалка не се препоръчва за употреба от </w:t>
      </w:r>
      <w:r w:rsidRPr="00CC4C57">
        <w:rPr>
          <w:szCs w:val="22"/>
          <w:lang w:val="bg-BG"/>
        </w:rPr>
        <w:t>слепи хора или хора с увредено зрение</w:t>
      </w:r>
      <w:r w:rsidR="00C456E4" w:rsidRPr="00CC4C57">
        <w:rPr>
          <w:szCs w:val="22"/>
          <w:lang w:val="ru-RU"/>
        </w:rPr>
        <w:t>,</w:t>
      </w:r>
      <w:r w:rsidRPr="00C456E4">
        <w:rPr>
          <w:szCs w:val="22"/>
          <w:lang w:val="bg-BG"/>
        </w:rPr>
        <w:t xml:space="preserve"> без помощ от лице, обучено да използва писалката.</w:t>
      </w:r>
    </w:p>
    <w:p w:rsidR="007301DC" w:rsidRDefault="007301DC" w:rsidP="007301DC">
      <w:pPr>
        <w:tabs>
          <w:tab w:val="clear" w:pos="567"/>
        </w:tabs>
        <w:spacing w:line="240" w:lineRule="auto"/>
        <w:ind w:left="567"/>
        <w:rPr>
          <w:noProof/>
          <w:szCs w:val="22"/>
          <w:lang w:val="bg-BG"/>
        </w:rPr>
      </w:pPr>
    </w:p>
    <w:p w:rsidR="007301DC" w:rsidRDefault="00E26532" w:rsidP="00E26532">
      <w:pPr>
        <w:keepNext/>
        <w:numPr>
          <w:ilvl w:val="12"/>
          <w:numId w:val="0"/>
        </w:numPr>
        <w:tabs>
          <w:tab w:val="clear" w:pos="567"/>
        </w:tabs>
        <w:spacing w:line="240" w:lineRule="auto"/>
        <w:ind w:left="567" w:hanging="567"/>
        <w:outlineLvl w:val="0"/>
        <w:rPr>
          <w:noProof/>
          <w:szCs w:val="22"/>
          <w:lang w:val="bg-BG"/>
        </w:rPr>
      </w:pPr>
      <w:r>
        <w:rPr>
          <w:b/>
          <w:noProof/>
          <w:szCs w:val="22"/>
          <w:lang w:val="bg-BG"/>
        </w:rPr>
        <w:t>Д</w:t>
      </w:r>
      <w:r w:rsidR="007301DC">
        <w:rPr>
          <w:b/>
          <w:noProof/>
          <w:szCs w:val="22"/>
          <w:lang w:val="bg-BG"/>
        </w:rPr>
        <w:t>руги лекарства</w:t>
      </w:r>
      <w:r>
        <w:rPr>
          <w:b/>
          <w:noProof/>
          <w:szCs w:val="22"/>
          <w:lang w:val="bg-BG"/>
        </w:rPr>
        <w:t xml:space="preserve"> и </w:t>
      </w:r>
      <w:r>
        <w:rPr>
          <w:b/>
          <w:lang w:val="bg-BG"/>
        </w:rPr>
        <w:t>Humalog</w:t>
      </w:r>
      <w:r w:rsidRPr="00E26532">
        <w:rPr>
          <w:b/>
          <w:lang w:val="ru-RU"/>
        </w:rPr>
        <w:t xml:space="preserve"> </w:t>
      </w:r>
      <w:r w:rsidRPr="002D7F30">
        <w:rPr>
          <w:b/>
        </w:rPr>
        <w:t>KwikPen</w:t>
      </w:r>
    </w:p>
    <w:p w:rsidR="00E26532" w:rsidRDefault="007301DC" w:rsidP="00D22A7F">
      <w:pPr>
        <w:rPr>
          <w:noProof/>
          <w:szCs w:val="22"/>
          <w:lang w:val="bg-BG"/>
        </w:rPr>
      </w:pPr>
      <w:r>
        <w:rPr>
          <w:noProof/>
          <w:szCs w:val="22"/>
          <w:lang w:val="bg-BG"/>
        </w:rPr>
        <w:t xml:space="preserve">Вашите </w:t>
      </w:r>
      <w:r w:rsidR="001B2C4F">
        <w:rPr>
          <w:noProof/>
          <w:szCs w:val="22"/>
          <w:lang w:val="bg-BG"/>
        </w:rPr>
        <w:t xml:space="preserve">нужди от </w:t>
      </w:r>
      <w:r>
        <w:rPr>
          <w:noProof/>
          <w:szCs w:val="22"/>
          <w:lang w:val="bg-BG"/>
        </w:rPr>
        <w:t>инсулин могат да се променят, ако приемате</w:t>
      </w:r>
    </w:p>
    <w:p w:rsidR="00E26532" w:rsidRDefault="007301DC" w:rsidP="00323594">
      <w:pPr>
        <w:numPr>
          <w:ilvl w:val="0"/>
          <w:numId w:val="8"/>
        </w:numPr>
        <w:tabs>
          <w:tab w:val="clear" w:pos="567"/>
          <w:tab w:val="clear" w:pos="720"/>
          <w:tab w:val="num" w:pos="513"/>
        </w:tabs>
        <w:ind w:left="513" w:hanging="513"/>
        <w:rPr>
          <w:noProof/>
          <w:szCs w:val="22"/>
          <w:lang w:val="bg-BG"/>
        </w:rPr>
      </w:pPr>
      <w:r>
        <w:rPr>
          <w:noProof/>
          <w:szCs w:val="22"/>
          <w:lang w:val="bg-BG"/>
        </w:rPr>
        <w:t xml:space="preserve">противозачатъчни </w:t>
      </w:r>
      <w:r w:rsidR="00F10225">
        <w:rPr>
          <w:noProof/>
          <w:szCs w:val="22"/>
          <w:lang w:val="bg-BG"/>
        </w:rPr>
        <w:t>таблетки</w:t>
      </w:r>
      <w:r>
        <w:rPr>
          <w:noProof/>
          <w:szCs w:val="22"/>
          <w:lang w:val="bg-BG"/>
        </w:rPr>
        <w:t>,</w:t>
      </w:r>
    </w:p>
    <w:p w:rsidR="00E26532" w:rsidRDefault="007301DC" w:rsidP="00323594">
      <w:pPr>
        <w:numPr>
          <w:ilvl w:val="0"/>
          <w:numId w:val="8"/>
        </w:numPr>
        <w:tabs>
          <w:tab w:val="clear" w:pos="567"/>
          <w:tab w:val="clear" w:pos="720"/>
          <w:tab w:val="num" w:pos="513"/>
        </w:tabs>
        <w:ind w:left="513" w:hanging="513"/>
        <w:rPr>
          <w:noProof/>
          <w:szCs w:val="22"/>
          <w:lang w:val="bg-BG"/>
        </w:rPr>
      </w:pPr>
      <w:r>
        <w:rPr>
          <w:noProof/>
          <w:szCs w:val="22"/>
          <w:lang w:val="bg-BG"/>
        </w:rPr>
        <w:t>стероиди,</w:t>
      </w:r>
    </w:p>
    <w:p w:rsidR="00E26532" w:rsidRDefault="007301DC" w:rsidP="00323594">
      <w:pPr>
        <w:numPr>
          <w:ilvl w:val="0"/>
          <w:numId w:val="8"/>
        </w:numPr>
        <w:tabs>
          <w:tab w:val="clear" w:pos="567"/>
          <w:tab w:val="clear" w:pos="720"/>
          <w:tab w:val="num" w:pos="513"/>
        </w:tabs>
        <w:ind w:left="513" w:hanging="513"/>
        <w:rPr>
          <w:noProof/>
          <w:szCs w:val="22"/>
          <w:lang w:val="bg-BG"/>
        </w:rPr>
      </w:pPr>
      <w:r>
        <w:rPr>
          <w:noProof/>
          <w:szCs w:val="22"/>
          <w:lang w:val="bg-BG"/>
        </w:rPr>
        <w:t>заместително лечение с хормони на щитовидната жлеза,</w:t>
      </w:r>
    </w:p>
    <w:p w:rsidR="00E26532" w:rsidRDefault="007301DC" w:rsidP="00323594">
      <w:pPr>
        <w:numPr>
          <w:ilvl w:val="0"/>
          <w:numId w:val="8"/>
        </w:numPr>
        <w:tabs>
          <w:tab w:val="clear" w:pos="567"/>
          <w:tab w:val="clear" w:pos="720"/>
          <w:tab w:val="num" w:pos="513"/>
        </w:tabs>
        <w:ind w:left="513" w:hanging="513"/>
        <w:rPr>
          <w:noProof/>
          <w:szCs w:val="22"/>
          <w:lang w:val="bg-BG"/>
        </w:rPr>
      </w:pPr>
      <w:r>
        <w:rPr>
          <w:noProof/>
          <w:szCs w:val="22"/>
          <w:lang w:val="bg-BG"/>
        </w:rPr>
        <w:t>перорални продукти за намаляване на кръвната захар,</w:t>
      </w:r>
    </w:p>
    <w:p w:rsidR="00E26532" w:rsidRDefault="007301DC" w:rsidP="00323594">
      <w:pPr>
        <w:numPr>
          <w:ilvl w:val="0"/>
          <w:numId w:val="8"/>
        </w:numPr>
        <w:tabs>
          <w:tab w:val="clear" w:pos="567"/>
          <w:tab w:val="clear" w:pos="720"/>
          <w:tab w:val="num" w:pos="513"/>
        </w:tabs>
        <w:ind w:left="513" w:hanging="513"/>
        <w:rPr>
          <w:noProof/>
          <w:szCs w:val="22"/>
          <w:lang w:val="bg-BG"/>
        </w:rPr>
      </w:pPr>
      <w:r>
        <w:rPr>
          <w:noProof/>
          <w:szCs w:val="22"/>
          <w:lang w:val="bg-BG"/>
        </w:rPr>
        <w:t>ацетилсалицилова киселина,</w:t>
      </w:r>
    </w:p>
    <w:p w:rsidR="00E26532" w:rsidRDefault="007301DC" w:rsidP="00323594">
      <w:pPr>
        <w:numPr>
          <w:ilvl w:val="0"/>
          <w:numId w:val="8"/>
        </w:numPr>
        <w:tabs>
          <w:tab w:val="clear" w:pos="567"/>
          <w:tab w:val="clear" w:pos="720"/>
          <w:tab w:val="num" w:pos="513"/>
        </w:tabs>
        <w:ind w:left="513" w:hanging="513"/>
        <w:rPr>
          <w:noProof/>
          <w:szCs w:val="22"/>
          <w:lang w:val="bg-BG"/>
        </w:rPr>
      </w:pPr>
      <w:r>
        <w:rPr>
          <w:noProof/>
          <w:szCs w:val="22"/>
          <w:lang w:val="bg-BG"/>
        </w:rPr>
        <w:t>антибиотици, съдържащи „сулф</w:t>
      </w:r>
      <w:r w:rsidR="009E4FC1">
        <w:rPr>
          <w:noProof/>
          <w:szCs w:val="22"/>
          <w:lang w:val="bg-BG"/>
        </w:rPr>
        <w:t>о</w:t>
      </w:r>
      <w:r>
        <w:rPr>
          <w:noProof/>
          <w:szCs w:val="22"/>
          <w:lang w:val="bg-BG"/>
        </w:rPr>
        <w:t>” група,</w:t>
      </w:r>
    </w:p>
    <w:p w:rsidR="00E26532" w:rsidRDefault="007301DC" w:rsidP="00323594">
      <w:pPr>
        <w:numPr>
          <w:ilvl w:val="0"/>
          <w:numId w:val="8"/>
        </w:numPr>
        <w:tabs>
          <w:tab w:val="clear" w:pos="567"/>
          <w:tab w:val="clear" w:pos="720"/>
          <w:tab w:val="num" w:pos="513"/>
        </w:tabs>
        <w:ind w:left="513" w:hanging="513"/>
        <w:rPr>
          <w:noProof/>
          <w:szCs w:val="22"/>
          <w:lang w:val="bg-BG"/>
        </w:rPr>
      </w:pPr>
      <w:r>
        <w:rPr>
          <w:noProof/>
          <w:szCs w:val="22"/>
          <w:lang w:val="bg-BG"/>
        </w:rPr>
        <w:t>октреотид,</w:t>
      </w:r>
    </w:p>
    <w:p w:rsidR="00E26532" w:rsidRDefault="007301DC" w:rsidP="00323594">
      <w:pPr>
        <w:numPr>
          <w:ilvl w:val="0"/>
          <w:numId w:val="8"/>
        </w:numPr>
        <w:tabs>
          <w:tab w:val="clear" w:pos="567"/>
          <w:tab w:val="clear" w:pos="720"/>
          <w:tab w:val="num" w:pos="513"/>
        </w:tabs>
        <w:ind w:left="513" w:hanging="513"/>
        <w:rPr>
          <w:noProof/>
          <w:szCs w:val="22"/>
          <w:lang w:val="bg-BG"/>
        </w:rPr>
      </w:pPr>
      <w:r>
        <w:rPr>
          <w:noProof/>
          <w:szCs w:val="22"/>
          <w:lang w:val="bg-BG"/>
        </w:rPr>
        <w:t>„бета</w:t>
      </w:r>
      <w:r>
        <w:rPr>
          <w:noProof/>
          <w:szCs w:val="22"/>
          <w:vertAlign w:val="subscript"/>
          <w:lang w:val="bg-BG"/>
        </w:rPr>
        <w:t>2</w:t>
      </w:r>
      <w:r>
        <w:rPr>
          <w:noProof/>
          <w:szCs w:val="22"/>
          <w:lang w:val="bg-BG"/>
        </w:rPr>
        <w:t xml:space="preserve"> </w:t>
      </w:r>
      <w:r w:rsidR="00F10225">
        <w:rPr>
          <w:noProof/>
          <w:szCs w:val="22"/>
          <w:lang w:val="bg-BG"/>
        </w:rPr>
        <w:t>агонисти</w:t>
      </w:r>
      <w:r>
        <w:rPr>
          <w:noProof/>
          <w:szCs w:val="22"/>
          <w:lang w:val="bg-BG"/>
        </w:rPr>
        <w:t>”,</w:t>
      </w:r>
      <w:r w:rsidR="00E26532">
        <w:rPr>
          <w:noProof/>
          <w:szCs w:val="22"/>
          <w:lang w:val="bg-BG"/>
        </w:rPr>
        <w:t xml:space="preserve"> </w:t>
      </w:r>
      <w:r>
        <w:rPr>
          <w:noProof/>
          <w:szCs w:val="22"/>
          <w:lang w:val="bg-BG"/>
        </w:rPr>
        <w:t>(например ритодрин, салбутамол или тербуталин),</w:t>
      </w:r>
    </w:p>
    <w:p w:rsidR="00E26532" w:rsidRDefault="007301DC" w:rsidP="00323594">
      <w:pPr>
        <w:numPr>
          <w:ilvl w:val="0"/>
          <w:numId w:val="8"/>
        </w:numPr>
        <w:tabs>
          <w:tab w:val="clear" w:pos="567"/>
          <w:tab w:val="clear" w:pos="720"/>
          <w:tab w:val="num" w:pos="513"/>
        </w:tabs>
        <w:ind w:left="513" w:hanging="513"/>
        <w:rPr>
          <w:noProof/>
          <w:szCs w:val="22"/>
          <w:lang w:val="bg-BG"/>
        </w:rPr>
      </w:pPr>
      <w:r>
        <w:rPr>
          <w:noProof/>
          <w:szCs w:val="22"/>
          <w:lang w:val="bg-BG"/>
        </w:rPr>
        <w:t>бета</w:t>
      </w:r>
      <w:r>
        <w:rPr>
          <w:noProof/>
          <w:szCs w:val="22"/>
          <w:lang w:val="bg-BG"/>
        </w:rPr>
        <w:noBreakHyphen/>
        <w:t>блокери или</w:t>
      </w:r>
    </w:p>
    <w:p w:rsidR="00E26532" w:rsidRDefault="007301DC" w:rsidP="00323594">
      <w:pPr>
        <w:numPr>
          <w:ilvl w:val="0"/>
          <w:numId w:val="8"/>
        </w:numPr>
        <w:tabs>
          <w:tab w:val="clear" w:pos="567"/>
          <w:tab w:val="clear" w:pos="720"/>
          <w:tab w:val="num" w:pos="513"/>
        </w:tabs>
        <w:ind w:left="513" w:hanging="513"/>
        <w:rPr>
          <w:noProof/>
          <w:szCs w:val="22"/>
          <w:lang w:val="bg-BG"/>
        </w:rPr>
      </w:pPr>
      <w:r>
        <w:rPr>
          <w:noProof/>
          <w:szCs w:val="22"/>
          <w:lang w:val="bg-BG"/>
        </w:rPr>
        <w:t>някои антидепресанти (инхибитори на моноамино</w:t>
      </w:r>
      <w:r w:rsidR="00F10225">
        <w:rPr>
          <w:noProof/>
          <w:szCs w:val="22"/>
          <w:lang w:val="bg-BG"/>
        </w:rPr>
        <w:t>о</w:t>
      </w:r>
      <w:r>
        <w:rPr>
          <w:noProof/>
          <w:szCs w:val="22"/>
          <w:lang w:val="bg-BG"/>
        </w:rPr>
        <w:t>ксидазата</w:t>
      </w:r>
      <w:r w:rsidR="00D22A7F" w:rsidRPr="00D22A7F">
        <w:rPr>
          <w:noProof/>
          <w:szCs w:val="22"/>
          <w:lang w:val="ru-RU"/>
        </w:rPr>
        <w:t xml:space="preserve"> или </w:t>
      </w:r>
      <w:r w:rsidR="00D22A7F" w:rsidRPr="00D22A7F">
        <w:rPr>
          <w:bCs/>
          <w:szCs w:val="22"/>
          <w:lang w:val="ru-RU"/>
        </w:rPr>
        <w:t>селективни инхибитори на обратното захващане на серотонин</w:t>
      </w:r>
      <w:r w:rsidR="00D22A7F">
        <w:rPr>
          <w:bCs/>
          <w:szCs w:val="22"/>
          <w:lang w:val="ru-RU"/>
        </w:rPr>
        <w:t>а</w:t>
      </w:r>
      <w:r>
        <w:rPr>
          <w:noProof/>
          <w:szCs w:val="22"/>
          <w:lang w:val="bg-BG"/>
        </w:rPr>
        <w:t>),</w:t>
      </w:r>
    </w:p>
    <w:p w:rsidR="00E26532" w:rsidRDefault="007301DC" w:rsidP="00323594">
      <w:pPr>
        <w:numPr>
          <w:ilvl w:val="0"/>
          <w:numId w:val="8"/>
        </w:numPr>
        <w:tabs>
          <w:tab w:val="clear" w:pos="567"/>
          <w:tab w:val="clear" w:pos="720"/>
          <w:tab w:val="num" w:pos="513"/>
        </w:tabs>
        <w:ind w:left="513" w:hanging="513"/>
        <w:rPr>
          <w:noProof/>
          <w:szCs w:val="22"/>
          <w:lang w:val="bg-BG"/>
        </w:rPr>
      </w:pPr>
      <w:r>
        <w:rPr>
          <w:noProof/>
          <w:szCs w:val="22"/>
          <w:lang w:val="bg-BG"/>
        </w:rPr>
        <w:t>даназол,</w:t>
      </w:r>
    </w:p>
    <w:p w:rsidR="00E26532" w:rsidRDefault="007301DC" w:rsidP="00323594">
      <w:pPr>
        <w:numPr>
          <w:ilvl w:val="0"/>
          <w:numId w:val="8"/>
        </w:numPr>
        <w:tabs>
          <w:tab w:val="clear" w:pos="567"/>
          <w:tab w:val="clear" w:pos="720"/>
          <w:tab w:val="num" w:pos="513"/>
        </w:tabs>
        <w:ind w:left="513" w:hanging="513"/>
        <w:rPr>
          <w:noProof/>
          <w:szCs w:val="22"/>
          <w:lang w:val="bg-BG"/>
        </w:rPr>
      </w:pPr>
      <w:r>
        <w:rPr>
          <w:noProof/>
          <w:szCs w:val="22"/>
          <w:lang w:val="bg-BG"/>
        </w:rPr>
        <w:t>някои АСЕ</w:t>
      </w:r>
      <w:r w:rsidR="00062098">
        <w:rPr>
          <w:noProof/>
          <w:szCs w:val="22"/>
          <w:lang w:val="bg-BG"/>
        </w:rPr>
        <w:t>-</w:t>
      </w:r>
      <w:r>
        <w:rPr>
          <w:noProof/>
          <w:szCs w:val="22"/>
          <w:lang w:val="bg-BG"/>
        </w:rPr>
        <w:t>инхибитори</w:t>
      </w:r>
      <w:r w:rsidR="00062098">
        <w:rPr>
          <w:noProof/>
          <w:szCs w:val="22"/>
          <w:lang w:val="bg-BG"/>
        </w:rPr>
        <w:t xml:space="preserve"> (инхибитори на ангиотензин конвертиращия ензим)</w:t>
      </w:r>
      <w:r>
        <w:rPr>
          <w:noProof/>
          <w:szCs w:val="22"/>
          <w:lang w:val="bg-BG"/>
        </w:rPr>
        <w:t xml:space="preserve"> (например каптоприл, еналаприл)</w:t>
      </w:r>
      <w:r w:rsidRPr="00832A71">
        <w:rPr>
          <w:noProof/>
          <w:szCs w:val="22"/>
          <w:lang w:val="bg-BG"/>
        </w:rPr>
        <w:t xml:space="preserve"> </w:t>
      </w:r>
      <w:r>
        <w:rPr>
          <w:noProof/>
          <w:szCs w:val="22"/>
          <w:lang w:val="bg-BG"/>
        </w:rPr>
        <w:t>и</w:t>
      </w:r>
    </w:p>
    <w:p w:rsidR="007301DC" w:rsidRPr="00D22A7F" w:rsidRDefault="007301DC" w:rsidP="00323594">
      <w:pPr>
        <w:numPr>
          <w:ilvl w:val="0"/>
          <w:numId w:val="8"/>
        </w:numPr>
        <w:tabs>
          <w:tab w:val="clear" w:pos="567"/>
          <w:tab w:val="clear" w:pos="720"/>
          <w:tab w:val="num" w:pos="513"/>
        </w:tabs>
        <w:ind w:left="513" w:hanging="513"/>
        <w:rPr>
          <w:bCs/>
          <w:szCs w:val="22"/>
          <w:lang w:val="ru-RU"/>
        </w:rPr>
      </w:pPr>
      <w:r>
        <w:rPr>
          <w:noProof/>
          <w:szCs w:val="22"/>
          <w:lang w:val="bg-BG"/>
        </w:rPr>
        <w:t>блокери на ангиотензин ІІ рецепторите.</w:t>
      </w:r>
    </w:p>
    <w:p w:rsidR="007301DC" w:rsidRDefault="007301DC" w:rsidP="007301DC">
      <w:pPr>
        <w:numPr>
          <w:ilvl w:val="12"/>
          <w:numId w:val="0"/>
        </w:numPr>
        <w:tabs>
          <w:tab w:val="clear" w:pos="567"/>
        </w:tabs>
        <w:spacing w:line="240" w:lineRule="auto"/>
        <w:ind w:left="567" w:right="-2" w:hanging="567"/>
        <w:rPr>
          <w:noProof/>
          <w:szCs w:val="22"/>
          <w:lang w:val="bg-BG"/>
        </w:rPr>
      </w:pPr>
    </w:p>
    <w:p w:rsidR="007301DC" w:rsidRDefault="007301DC" w:rsidP="00E26532">
      <w:pPr>
        <w:rPr>
          <w:noProof/>
          <w:szCs w:val="22"/>
          <w:lang w:val="bg-BG"/>
        </w:rPr>
      </w:pPr>
      <w:r>
        <w:rPr>
          <w:noProof/>
          <w:szCs w:val="22"/>
          <w:lang w:val="bg-BG"/>
        </w:rPr>
        <w:t>Моля информирайте Вашия лекар, ако приемате</w:t>
      </w:r>
      <w:r w:rsidR="00936F1A">
        <w:rPr>
          <w:noProof/>
          <w:szCs w:val="22"/>
          <w:lang w:val="bg-BG"/>
        </w:rPr>
        <w:t>,</w:t>
      </w:r>
      <w:r>
        <w:rPr>
          <w:noProof/>
          <w:szCs w:val="22"/>
          <w:lang w:val="bg-BG"/>
        </w:rPr>
        <w:t xml:space="preserve"> наскоро с</w:t>
      </w:r>
      <w:r w:rsidR="00E45B15">
        <w:rPr>
          <w:noProof/>
          <w:szCs w:val="22"/>
          <w:lang w:val="bg-BG"/>
        </w:rPr>
        <w:t>т</w:t>
      </w:r>
      <w:r>
        <w:rPr>
          <w:noProof/>
          <w:szCs w:val="22"/>
          <w:lang w:val="bg-BG"/>
        </w:rPr>
        <w:t>е приемали</w:t>
      </w:r>
      <w:r w:rsidR="00936F1A">
        <w:rPr>
          <w:noProof/>
          <w:szCs w:val="22"/>
          <w:lang w:val="bg-BG"/>
        </w:rPr>
        <w:t xml:space="preserve"> </w:t>
      </w:r>
      <w:r w:rsidR="00ED750D" w:rsidRPr="00ED750D">
        <w:rPr>
          <w:noProof/>
          <w:szCs w:val="22"/>
          <w:lang w:val="bg-BG"/>
        </w:rPr>
        <w:t>или е възможно да приемате</w:t>
      </w:r>
      <w:r w:rsidR="00ED750D" w:rsidRPr="00ED750D" w:rsidDel="00ED750D">
        <w:rPr>
          <w:noProof/>
          <w:szCs w:val="22"/>
          <w:lang w:val="bg-BG"/>
        </w:rPr>
        <w:t xml:space="preserve"> </w:t>
      </w:r>
      <w:r>
        <w:rPr>
          <w:noProof/>
          <w:szCs w:val="22"/>
          <w:lang w:val="bg-BG"/>
        </w:rPr>
        <w:t>други лекарства, включително и такива, отпускани без рецепта</w:t>
      </w:r>
      <w:r w:rsidR="005C5A2B" w:rsidRPr="005C5A2B">
        <w:rPr>
          <w:noProof/>
          <w:szCs w:val="22"/>
          <w:lang w:val="ru-RU"/>
        </w:rPr>
        <w:t xml:space="preserve"> </w:t>
      </w:r>
      <w:r w:rsidR="005C5A2B">
        <w:rPr>
          <w:noProof/>
          <w:szCs w:val="22"/>
          <w:lang w:val="bg-BG"/>
        </w:rPr>
        <w:t>(в</w:t>
      </w:r>
      <w:r w:rsidR="00CF1F51">
        <w:rPr>
          <w:noProof/>
          <w:szCs w:val="22"/>
          <w:lang w:val="bg-BG"/>
        </w:rPr>
        <w:t>и</w:t>
      </w:r>
      <w:r w:rsidR="005C5A2B">
        <w:rPr>
          <w:noProof/>
          <w:szCs w:val="22"/>
          <w:lang w:val="bg-BG"/>
        </w:rPr>
        <w:t>ж</w:t>
      </w:r>
      <w:r w:rsidR="00CF1F51">
        <w:rPr>
          <w:noProof/>
          <w:szCs w:val="22"/>
          <w:lang w:val="bg-BG"/>
        </w:rPr>
        <w:t>те</w:t>
      </w:r>
      <w:r w:rsidR="005C5A2B">
        <w:rPr>
          <w:noProof/>
          <w:szCs w:val="22"/>
          <w:lang w:val="bg-BG"/>
        </w:rPr>
        <w:t xml:space="preserve"> раздел „</w:t>
      </w:r>
      <w:r w:rsidR="00E26532" w:rsidRPr="005E0CB6">
        <w:rPr>
          <w:bCs/>
          <w:noProof/>
          <w:szCs w:val="22"/>
          <w:lang w:val="bg-BG"/>
        </w:rPr>
        <w:t>Предупреждения и предпазни мерки</w:t>
      </w:r>
      <w:r w:rsidR="005C5A2B">
        <w:rPr>
          <w:noProof/>
          <w:szCs w:val="22"/>
          <w:lang w:val="bg-BG"/>
        </w:rPr>
        <w:t>”)</w:t>
      </w:r>
      <w:r>
        <w:rPr>
          <w:noProof/>
          <w:szCs w:val="22"/>
          <w:lang w:val="bg-BG"/>
        </w:rPr>
        <w:t>.</w:t>
      </w:r>
    </w:p>
    <w:p w:rsidR="007301DC" w:rsidRDefault="007301DC" w:rsidP="007301DC">
      <w:pPr>
        <w:numPr>
          <w:ilvl w:val="12"/>
          <w:numId w:val="0"/>
        </w:numPr>
        <w:tabs>
          <w:tab w:val="clear" w:pos="567"/>
        </w:tabs>
        <w:spacing w:line="240" w:lineRule="auto"/>
        <w:ind w:left="567" w:right="-2" w:hanging="567"/>
        <w:rPr>
          <w:noProof/>
          <w:szCs w:val="22"/>
          <w:lang w:val="bg-BG"/>
        </w:rPr>
      </w:pPr>
    </w:p>
    <w:p w:rsidR="007301DC" w:rsidRDefault="007301DC" w:rsidP="0065613D">
      <w:pPr>
        <w:keepNext/>
        <w:numPr>
          <w:ilvl w:val="12"/>
          <w:numId w:val="0"/>
        </w:numPr>
        <w:tabs>
          <w:tab w:val="clear" w:pos="567"/>
        </w:tabs>
        <w:spacing w:line="240" w:lineRule="auto"/>
        <w:ind w:left="567" w:hanging="567"/>
        <w:outlineLvl w:val="0"/>
        <w:rPr>
          <w:b/>
          <w:noProof/>
          <w:szCs w:val="22"/>
          <w:lang w:val="bg-BG"/>
        </w:rPr>
      </w:pPr>
      <w:r>
        <w:rPr>
          <w:b/>
          <w:noProof/>
          <w:szCs w:val="22"/>
          <w:lang w:val="bg-BG"/>
        </w:rPr>
        <w:t>Бременност и кърмене</w:t>
      </w:r>
    </w:p>
    <w:p w:rsidR="007301DC" w:rsidRDefault="007301DC" w:rsidP="002E4A43">
      <w:pPr>
        <w:tabs>
          <w:tab w:val="clear" w:pos="567"/>
        </w:tabs>
        <w:spacing w:line="240" w:lineRule="auto"/>
        <w:rPr>
          <w:lang w:val="bg-BG"/>
        </w:rPr>
      </w:pPr>
      <w:r>
        <w:rPr>
          <w:lang w:val="bg-BG"/>
        </w:rPr>
        <w:t>Бременна ли сте или мислите за предстояща бременност, или кърмите? Количеството инсулин, от което се нуждаете обикновено намалява по време на първите три месеца от бременността и нараства в оставащите шест месеца. Ако кърмите може да имате нужда от промяна в приема на инсулин или в диетата.</w:t>
      </w:r>
    </w:p>
    <w:p w:rsidR="007301DC" w:rsidRDefault="007301DC" w:rsidP="007301DC">
      <w:pPr>
        <w:numPr>
          <w:ilvl w:val="12"/>
          <w:numId w:val="0"/>
        </w:numPr>
        <w:tabs>
          <w:tab w:val="clear" w:pos="567"/>
        </w:tabs>
        <w:spacing w:line="240" w:lineRule="auto"/>
        <w:ind w:left="567" w:right="-2" w:hanging="567"/>
        <w:outlineLvl w:val="0"/>
        <w:rPr>
          <w:b/>
          <w:noProof/>
          <w:szCs w:val="22"/>
          <w:lang w:val="bg-BG"/>
        </w:rPr>
      </w:pPr>
      <w:r>
        <w:rPr>
          <w:noProof/>
          <w:szCs w:val="22"/>
          <w:lang w:val="bg-BG"/>
        </w:rPr>
        <w:t>Посъветвайте се с Вашия лекар.</w:t>
      </w:r>
    </w:p>
    <w:p w:rsidR="007301DC" w:rsidRDefault="007301DC" w:rsidP="007301DC">
      <w:pPr>
        <w:numPr>
          <w:ilvl w:val="12"/>
          <w:numId w:val="0"/>
        </w:numPr>
        <w:tabs>
          <w:tab w:val="clear" w:pos="567"/>
        </w:tabs>
        <w:spacing w:line="240" w:lineRule="auto"/>
        <w:ind w:left="567" w:right="-2" w:hanging="567"/>
        <w:outlineLvl w:val="0"/>
        <w:rPr>
          <w:b/>
          <w:noProof/>
          <w:szCs w:val="22"/>
          <w:lang w:val="bg-BG"/>
        </w:rPr>
      </w:pPr>
    </w:p>
    <w:p w:rsidR="007301DC" w:rsidRDefault="007301DC" w:rsidP="0065613D">
      <w:pPr>
        <w:keepNext/>
        <w:numPr>
          <w:ilvl w:val="12"/>
          <w:numId w:val="0"/>
        </w:numPr>
        <w:tabs>
          <w:tab w:val="clear" w:pos="567"/>
        </w:tabs>
        <w:spacing w:line="240" w:lineRule="auto"/>
        <w:ind w:left="567" w:hanging="567"/>
        <w:outlineLvl w:val="0"/>
        <w:rPr>
          <w:b/>
          <w:noProof/>
          <w:szCs w:val="22"/>
          <w:lang w:val="bg-BG"/>
        </w:rPr>
      </w:pPr>
      <w:r>
        <w:rPr>
          <w:b/>
          <w:noProof/>
          <w:szCs w:val="22"/>
          <w:lang w:val="bg-BG"/>
        </w:rPr>
        <w:t>Шофиране и работа с машини</w:t>
      </w:r>
    </w:p>
    <w:p w:rsidR="007301DC" w:rsidRDefault="007301DC" w:rsidP="007301DC">
      <w:pPr>
        <w:tabs>
          <w:tab w:val="clear" w:pos="567"/>
        </w:tabs>
        <w:spacing w:line="240" w:lineRule="auto"/>
        <w:rPr>
          <w:lang w:val="bg-BG"/>
        </w:rPr>
      </w:pPr>
      <w:r>
        <w:rPr>
          <w:lang w:val="bg-BG"/>
        </w:rPr>
        <w:t>Способността да се концентрирате и реагирате може да бъде намалена, ако имате хипогликемия. Моля, имайте предвид всичко това при всички ситуации, които могат да изложат Вас и останалите на риск (напр. шофиране или работа с машини). Трябва да се свържете с Вашия лекар относно уместността да шофирате, ако имате:</w:t>
      </w:r>
    </w:p>
    <w:p w:rsidR="007301DC" w:rsidRDefault="007301DC" w:rsidP="007301DC">
      <w:pPr>
        <w:tabs>
          <w:tab w:val="clear" w:pos="567"/>
        </w:tabs>
        <w:spacing w:line="240" w:lineRule="auto"/>
        <w:rPr>
          <w:lang w:val="bg-BG"/>
        </w:rPr>
      </w:pPr>
      <w:r>
        <w:rPr>
          <w:rFonts w:eastAsia="Arial Unicode MS" w:cs="Arial Unicode MS" w:hint="eastAsia"/>
          <w:lang w:val="bg-BG"/>
        </w:rPr>
        <w:sym w:font="Symbol" w:char="F0B7"/>
      </w:r>
      <w:r>
        <w:rPr>
          <w:rFonts w:eastAsia="Arial Unicode MS" w:cs="Arial Unicode MS"/>
          <w:lang w:val="bg-BG"/>
        </w:rPr>
        <w:tab/>
      </w:r>
      <w:r>
        <w:rPr>
          <w:lang w:val="bg-BG"/>
        </w:rPr>
        <w:t>чести епизоди на хипогликемия</w:t>
      </w:r>
    </w:p>
    <w:p w:rsidR="007301DC" w:rsidRDefault="007301DC" w:rsidP="007301DC">
      <w:pPr>
        <w:tabs>
          <w:tab w:val="clear" w:pos="567"/>
        </w:tabs>
        <w:spacing w:line="240" w:lineRule="auto"/>
        <w:rPr>
          <w:lang w:val="bg-BG"/>
        </w:rPr>
      </w:pPr>
      <w:r>
        <w:rPr>
          <w:lang w:val="bg-BG"/>
        </w:rPr>
        <w:sym w:font="Symbol" w:char="F0B7"/>
      </w:r>
      <w:r>
        <w:rPr>
          <w:lang w:val="bg-BG"/>
        </w:rPr>
        <w:tab/>
        <w:t>отслабени или липса на предупредителни признаци на хипогликемия</w:t>
      </w:r>
    </w:p>
    <w:p w:rsidR="007301DC" w:rsidRDefault="007301DC" w:rsidP="007301DC">
      <w:pPr>
        <w:tabs>
          <w:tab w:val="clear" w:pos="567"/>
        </w:tabs>
        <w:spacing w:line="240" w:lineRule="auto"/>
        <w:ind w:firstLine="851"/>
        <w:rPr>
          <w:lang w:val="bg-BG"/>
        </w:rPr>
      </w:pPr>
    </w:p>
    <w:p w:rsidR="00A058DB" w:rsidRPr="004C2189" w:rsidRDefault="00A058DB" w:rsidP="00A058DB">
      <w:pPr>
        <w:numPr>
          <w:ilvl w:val="12"/>
          <w:numId w:val="0"/>
        </w:numPr>
        <w:tabs>
          <w:tab w:val="clear" w:pos="567"/>
        </w:tabs>
        <w:spacing w:line="240" w:lineRule="auto"/>
        <w:ind w:right="-2"/>
        <w:rPr>
          <w:b/>
          <w:noProof/>
          <w:lang w:val="ru-RU"/>
        </w:rPr>
      </w:pPr>
      <w:r>
        <w:rPr>
          <w:b/>
          <w:noProof/>
          <w:lang w:val="bg-BG"/>
        </w:rPr>
        <w:t xml:space="preserve">Важна информация относно някои от съставките на </w:t>
      </w:r>
      <w:r w:rsidRPr="00D54714">
        <w:rPr>
          <w:b/>
          <w:noProof/>
        </w:rPr>
        <w:t>Humalog</w:t>
      </w:r>
    </w:p>
    <w:p w:rsidR="00A058DB" w:rsidRDefault="00A058DB" w:rsidP="00A058DB">
      <w:pPr>
        <w:rPr>
          <w:szCs w:val="22"/>
          <w:lang w:val="bg-BG"/>
        </w:rPr>
      </w:pPr>
      <w:r w:rsidRPr="00B000EF">
        <w:rPr>
          <w:szCs w:val="22"/>
          <w:lang w:val="bg-BG"/>
        </w:rPr>
        <w:t>То</w:t>
      </w:r>
      <w:r>
        <w:rPr>
          <w:szCs w:val="22"/>
          <w:lang w:val="bg-BG"/>
        </w:rPr>
        <w:t>ва</w:t>
      </w:r>
      <w:r w:rsidRPr="00B000EF">
        <w:rPr>
          <w:szCs w:val="22"/>
          <w:lang w:val="bg-BG"/>
        </w:rPr>
        <w:t xml:space="preserve"> лекарств</w:t>
      </w:r>
      <w:r>
        <w:rPr>
          <w:szCs w:val="22"/>
          <w:lang w:val="bg-BG"/>
        </w:rPr>
        <w:t>о</w:t>
      </w:r>
      <w:r w:rsidRPr="00B000EF">
        <w:rPr>
          <w:szCs w:val="22"/>
          <w:lang w:val="bg-BG"/>
        </w:rPr>
        <w:t xml:space="preserve"> съдържа по-малко от 1 mmol натрий (23 mg) на доза, т.е. практически „не съдържа натрий”.</w:t>
      </w:r>
    </w:p>
    <w:p w:rsidR="007301DC" w:rsidRDefault="007301DC" w:rsidP="007301DC">
      <w:pPr>
        <w:numPr>
          <w:ilvl w:val="12"/>
          <w:numId w:val="0"/>
        </w:numPr>
        <w:tabs>
          <w:tab w:val="clear" w:pos="567"/>
        </w:tabs>
        <w:spacing w:line="240" w:lineRule="auto"/>
        <w:ind w:left="567" w:right="-2" w:hanging="567"/>
        <w:outlineLvl w:val="0"/>
        <w:rPr>
          <w:noProof/>
          <w:szCs w:val="22"/>
          <w:lang w:val="bg-BG"/>
        </w:rPr>
      </w:pPr>
    </w:p>
    <w:p w:rsidR="00A058DB" w:rsidRDefault="00A058DB" w:rsidP="007301DC">
      <w:pPr>
        <w:numPr>
          <w:ilvl w:val="12"/>
          <w:numId w:val="0"/>
        </w:numPr>
        <w:tabs>
          <w:tab w:val="clear" w:pos="567"/>
        </w:tabs>
        <w:spacing w:line="240" w:lineRule="auto"/>
        <w:ind w:left="567" w:right="-2" w:hanging="567"/>
        <w:outlineLvl w:val="0"/>
        <w:rPr>
          <w:noProof/>
          <w:szCs w:val="22"/>
          <w:lang w:val="bg-BG"/>
        </w:rPr>
      </w:pPr>
    </w:p>
    <w:p w:rsidR="007301DC" w:rsidRDefault="007301DC" w:rsidP="002E4A43">
      <w:pPr>
        <w:keepNext/>
        <w:tabs>
          <w:tab w:val="clear" w:pos="567"/>
        </w:tabs>
        <w:spacing w:line="240" w:lineRule="auto"/>
        <w:ind w:left="567" w:hanging="567"/>
        <w:outlineLvl w:val="0"/>
        <w:rPr>
          <w:b/>
          <w:noProof/>
          <w:szCs w:val="22"/>
          <w:lang w:val="bg-BG"/>
        </w:rPr>
      </w:pPr>
      <w:r>
        <w:rPr>
          <w:b/>
          <w:noProof/>
          <w:szCs w:val="22"/>
          <w:lang w:val="bg-BG"/>
        </w:rPr>
        <w:t>3.</w:t>
      </w:r>
      <w:r>
        <w:rPr>
          <w:b/>
          <w:noProof/>
          <w:szCs w:val="22"/>
          <w:lang w:val="bg-BG"/>
        </w:rPr>
        <w:tab/>
        <w:t>К</w:t>
      </w:r>
      <w:r w:rsidR="002E4A43" w:rsidRPr="002A32DA">
        <w:rPr>
          <w:b/>
          <w:noProof/>
          <w:szCs w:val="22"/>
          <w:lang w:val="ru-RU"/>
        </w:rPr>
        <w:t>ак да</w:t>
      </w:r>
      <w:r w:rsidR="002E4A43">
        <w:rPr>
          <w:b/>
          <w:noProof/>
          <w:szCs w:val="22"/>
          <w:lang w:val="bg-BG"/>
        </w:rPr>
        <w:t xml:space="preserve"> </w:t>
      </w:r>
      <w:r w:rsidR="002E4A43" w:rsidRPr="002A32DA">
        <w:rPr>
          <w:b/>
          <w:noProof/>
          <w:szCs w:val="22"/>
          <w:lang w:val="ru-RU"/>
        </w:rPr>
        <w:t>използвате</w:t>
      </w:r>
      <w:r w:rsidR="002E4A43">
        <w:rPr>
          <w:b/>
          <w:noProof/>
          <w:szCs w:val="22"/>
          <w:lang w:val="bg-BG"/>
        </w:rPr>
        <w:t xml:space="preserve"> </w:t>
      </w:r>
      <w:r w:rsidR="002E4A43">
        <w:rPr>
          <w:b/>
          <w:lang w:val="bg-BG"/>
        </w:rPr>
        <w:t>Humalog</w:t>
      </w:r>
      <w:r w:rsidR="002E4A43" w:rsidRPr="002E4A43">
        <w:rPr>
          <w:b/>
          <w:lang w:val="ru-RU"/>
        </w:rPr>
        <w:t xml:space="preserve"> </w:t>
      </w:r>
      <w:r w:rsidR="002E4A43">
        <w:rPr>
          <w:b/>
        </w:rPr>
        <w:t>KwikPen</w:t>
      </w:r>
    </w:p>
    <w:p w:rsidR="007301DC" w:rsidRDefault="007301DC" w:rsidP="0065613D">
      <w:pPr>
        <w:keepNext/>
        <w:tabs>
          <w:tab w:val="clear" w:pos="567"/>
        </w:tabs>
        <w:spacing w:line="240" w:lineRule="auto"/>
        <w:ind w:left="567" w:hanging="567"/>
        <w:outlineLvl w:val="0"/>
        <w:rPr>
          <w:noProof/>
          <w:szCs w:val="22"/>
          <w:lang w:val="bg-BG"/>
        </w:rPr>
      </w:pPr>
    </w:p>
    <w:p w:rsidR="00A33C4C" w:rsidRDefault="007301DC" w:rsidP="00A33C4C">
      <w:pPr>
        <w:numPr>
          <w:ilvl w:val="12"/>
          <w:numId w:val="0"/>
        </w:numPr>
        <w:tabs>
          <w:tab w:val="clear" w:pos="567"/>
        </w:tabs>
        <w:spacing w:line="240" w:lineRule="auto"/>
        <w:ind w:right="-2"/>
        <w:rPr>
          <w:noProof/>
          <w:szCs w:val="22"/>
          <w:lang w:val="bg-BG"/>
        </w:rPr>
      </w:pPr>
      <w:r>
        <w:rPr>
          <w:noProof/>
          <w:szCs w:val="22"/>
          <w:lang w:val="bg-BG"/>
        </w:rPr>
        <w:t xml:space="preserve">Винаги използвайте Humalog </w:t>
      </w:r>
      <w:r w:rsidR="007B4CF2">
        <w:rPr>
          <w:noProof/>
        </w:rPr>
        <w:t>KwikPen</w:t>
      </w:r>
      <w:r w:rsidR="007B4CF2" w:rsidRPr="007B4CF2">
        <w:rPr>
          <w:noProof/>
          <w:lang w:val="ru-RU"/>
        </w:rPr>
        <w:t xml:space="preserve"> </w:t>
      </w:r>
      <w:r>
        <w:rPr>
          <w:noProof/>
          <w:szCs w:val="22"/>
          <w:lang w:val="bg-BG"/>
        </w:rPr>
        <w:t>точно както Ви е казал Вашия</w:t>
      </w:r>
      <w:r w:rsidR="007E0683">
        <w:rPr>
          <w:noProof/>
          <w:szCs w:val="22"/>
          <w:lang w:val="bg-BG"/>
        </w:rPr>
        <w:t>т</w:t>
      </w:r>
      <w:r>
        <w:rPr>
          <w:noProof/>
          <w:szCs w:val="22"/>
          <w:lang w:val="bg-BG"/>
        </w:rPr>
        <w:t xml:space="preserve"> лекар. Ако не сте сигурни в нещо, попитайте Вашия лекар.</w:t>
      </w:r>
      <w:r w:rsidR="006857B9">
        <w:rPr>
          <w:noProof/>
          <w:szCs w:val="22"/>
          <w:lang w:val="bg-BG"/>
        </w:rPr>
        <w:t xml:space="preserve"> </w:t>
      </w:r>
      <w:r w:rsidR="00A33C4C" w:rsidRPr="009877BD">
        <w:rPr>
          <w:lang w:val="bg-BG" w:eastAsia="de-DE"/>
        </w:rPr>
        <w:t xml:space="preserve">За да се предотврати възможно пренасяне на болести, </w:t>
      </w:r>
      <w:r w:rsidR="00A33C4C">
        <w:rPr>
          <w:lang w:val="bg-BG" w:eastAsia="de-DE"/>
        </w:rPr>
        <w:t>всяка писалка</w:t>
      </w:r>
      <w:r w:rsidR="00A33C4C" w:rsidRPr="009877BD">
        <w:rPr>
          <w:lang w:val="bg-BG" w:eastAsia="de-DE"/>
        </w:rPr>
        <w:t xml:space="preserve"> трябва да се използва само от </w:t>
      </w:r>
      <w:r w:rsidR="00A33C4C">
        <w:rPr>
          <w:lang w:val="bg-BG" w:eastAsia="de-DE"/>
        </w:rPr>
        <w:t>Вас</w:t>
      </w:r>
      <w:r w:rsidR="00A33C4C" w:rsidRPr="009877BD">
        <w:rPr>
          <w:lang w:val="bg-BG" w:eastAsia="de-DE"/>
        </w:rPr>
        <w:t xml:space="preserve">, </w:t>
      </w:r>
      <w:r w:rsidR="005B4585">
        <w:rPr>
          <w:lang w:val="bg-BG" w:eastAsia="de-DE"/>
        </w:rPr>
        <w:t>дори</w:t>
      </w:r>
      <w:r w:rsidR="00A33C4C" w:rsidRPr="009877BD">
        <w:rPr>
          <w:lang w:val="bg-BG" w:eastAsia="de-DE"/>
        </w:rPr>
        <w:t xml:space="preserve"> </w:t>
      </w:r>
      <w:r w:rsidR="00AE7410">
        <w:rPr>
          <w:lang w:val="bg-BG" w:eastAsia="de-DE"/>
        </w:rPr>
        <w:t xml:space="preserve">и </w:t>
      </w:r>
      <w:r w:rsidR="00A33C4C" w:rsidRPr="009877BD">
        <w:rPr>
          <w:lang w:val="bg-BG" w:eastAsia="de-DE"/>
        </w:rPr>
        <w:t>ако иглата е сменена.</w:t>
      </w:r>
    </w:p>
    <w:p w:rsidR="007301DC" w:rsidRPr="00176A79" w:rsidRDefault="007301DC" w:rsidP="007301DC">
      <w:pPr>
        <w:numPr>
          <w:ilvl w:val="12"/>
          <w:numId w:val="0"/>
        </w:numPr>
        <w:tabs>
          <w:tab w:val="clear" w:pos="567"/>
        </w:tabs>
        <w:spacing w:line="240" w:lineRule="auto"/>
        <w:ind w:right="-2"/>
        <w:rPr>
          <w:noProof/>
          <w:szCs w:val="22"/>
          <w:lang w:val="ru-RU"/>
        </w:rPr>
      </w:pPr>
    </w:p>
    <w:p w:rsidR="007301DC" w:rsidRDefault="007301DC" w:rsidP="0065613D">
      <w:pPr>
        <w:keepNext/>
        <w:numPr>
          <w:ilvl w:val="12"/>
          <w:numId w:val="0"/>
        </w:numPr>
        <w:tabs>
          <w:tab w:val="clear" w:pos="567"/>
        </w:tabs>
        <w:spacing w:line="240" w:lineRule="auto"/>
        <w:ind w:left="567" w:hanging="567"/>
        <w:outlineLvl w:val="0"/>
        <w:rPr>
          <w:b/>
          <w:noProof/>
          <w:szCs w:val="22"/>
          <w:lang w:val="bg-BG"/>
        </w:rPr>
      </w:pPr>
      <w:r>
        <w:rPr>
          <w:b/>
          <w:noProof/>
          <w:szCs w:val="22"/>
          <w:lang w:val="bg-BG"/>
        </w:rPr>
        <w:t>Доз</w:t>
      </w:r>
      <w:r w:rsidR="00936F1A">
        <w:rPr>
          <w:b/>
          <w:noProof/>
          <w:szCs w:val="22"/>
          <w:lang w:val="bg-BG"/>
        </w:rPr>
        <w:t>а</w:t>
      </w:r>
    </w:p>
    <w:p w:rsidR="007301DC" w:rsidRDefault="007301DC" w:rsidP="007301DC">
      <w:pPr>
        <w:tabs>
          <w:tab w:val="clear" w:pos="567"/>
        </w:tabs>
        <w:spacing w:line="240" w:lineRule="auto"/>
        <w:ind w:left="540" w:hanging="540"/>
        <w:rPr>
          <w:lang w:val="bg-BG"/>
        </w:rPr>
      </w:pPr>
      <w:r>
        <w:rPr>
          <w:lang w:val="bg-BG"/>
        </w:rPr>
        <w:sym w:font="Symbol" w:char="F0B7"/>
      </w:r>
      <w:r>
        <w:rPr>
          <w:lang w:val="bg-BG"/>
        </w:rPr>
        <w:tab/>
        <w:t>Обикновено трябва да инжектирате Humalog 15 минути преди ядене. Ако е необходимо може да го инжектирате веднага след хранене. Но Вашият лекар ще Ви каже точно колко да прилагате, кога да го прилагате и колко често. Тези указания са само за Вас. Следвайте ги точно и посещавайте Вашата диабетна клиника редовно.</w:t>
      </w:r>
    </w:p>
    <w:p w:rsidR="007301DC" w:rsidRDefault="007301DC" w:rsidP="007301DC">
      <w:pPr>
        <w:tabs>
          <w:tab w:val="clear" w:pos="567"/>
        </w:tabs>
        <w:spacing w:line="240" w:lineRule="auto"/>
        <w:ind w:left="540" w:hanging="540"/>
        <w:rPr>
          <w:lang w:val="bg-BG"/>
        </w:rPr>
      </w:pPr>
      <w:r>
        <w:rPr>
          <w:lang w:val="bg-BG"/>
        </w:rPr>
        <w:sym w:font="Symbol" w:char="F0B7"/>
      </w:r>
      <w:r>
        <w:rPr>
          <w:lang w:val="bg-BG"/>
        </w:rPr>
        <w:tab/>
        <w:t xml:space="preserve">Ако промените вида инсулин, който използвате (например преминаване от човешки или животински инсулин на </w:t>
      </w:r>
      <w:r>
        <w:t>Humalog</w:t>
      </w:r>
      <w:r>
        <w:rPr>
          <w:lang w:val="bg-BG"/>
        </w:rPr>
        <w:t>-ов продукт), може би ще трябва да приемате повече или по</w:t>
      </w:r>
      <w:r>
        <w:rPr>
          <w:lang w:val="bg-BG"/>
        </w:rPr>
        <w:noBreakHyphen/>
        <w:t>малко отколкото преди. Това може да бъде само за първата инжекция или може да бъде постепена промяна за няколко седмици или месеци.</w:t>
      </w:r>
    </w:p>
    <w:p w:rsidR="007301DC" w:rsidRDefault="007301DC" w:rsidP="007301DC">
      <w:pPr>
        <w:tabs>
          <w:tab w:val="clear" w:pos="567"/>
        </w:tabs>
        <w:spacing w:line="240" w:lineRule="auto"/>
        <w:ind w:left="540" w:hanging="540"/>
        <w:rPr>
          <w:lang w:val="bg-BG"/>
        </w:rPr>
      </w:pPr>
      <w:r>
        <w:rPr>
          <w:lang w:val="bg-BG"/>
        </w:rPr>
        <w:sym w:font="Symbol" w:char="F0B7"/>
      </w:r>
      <w:r>
        <w:rPr>
          <w:lang w:val="bg-BG"/>
        </w:rPr>
        <w:tab/>
        <w:t xml:space="preserve">Humalog </w:t>
      </w:r>
      <w:r w:rsidR="00BD333C">
        <w:rPr>
          <w:noProof/>
        </w:rPr>
        <w:t>KwikPen</w:t>
      </w:r>
      <w:r w:rsidR="00BD333C">
        <w:rPr>
          <w:lang w:val="bg-BG"/>
        </w:rPr>
        <w:t xml:space="preserve">  е подходящ само за инжектиране под кожата. Говорете с Вашия лекар, ак</w:t>
      </w:r>
      <w:r w:rsidR="00522DFA">
        <w:rPr>
          <w:lang w:val="bg-BG"/>
        </w:rPr>
        <w:t>о</w:t>
      </w:r>
      <w:r w:rsidR="00BD333C">
        <w:rPr>
          <w:lang w:val="bg-BG"/>
        </w:rPr>
        <w:t xml:space="preserve"> трябва да инжектирате Вашия инсулин по друг начин.</w:t>
      </w:r>
    </w:p>
    <w:p w:rsidR="007301DC" w:rsidRDefault="007301DC" w:rsidP="007301DC">
      <w:pPr>
        <w:numPr>
          <w:ilvl w:val="12"/>
          <w:numId w:val="0"/>
        </w:numPr>
        <w:tabs>
          <w:tab w:val="clear" w:pos="567"/>
        </w:tabs>
        <w:spacing w:line="240" w:lineRule="auto"/>
        <w:ind w:left="720" w:right="-2" w:hanging="720"/>
        <w:rPr>
          <w:b/>
          <w:noProof/>
          <w:szCs w:val="22"/>
          <w:lang w:val="bg-BG"/>
        </w:rPr>
      </w:pPr>
    </w:p>
    <w:p w:rsidR="007301DC" w:rsidRDefault="007301DC" w:rsidP="0065613D">
      <w:pPr>
        <w:keepNext/>
        <w:tabs>
          <w:tab w:val="clear" w:pos="567"/>
        </w:tabs>
        <w:spacing w:line="240" w:lineRule="auto"/>
        <w:ind w:left="567" w:hanging="567"/>
        <w:outlineLvl w:val="0"/>
        <w:rPr>
          <w:b/>
          <w:lang w:val="bg-BG"/>
        </w:rPr>
      </w:pPr>
      <w:r>
        <w:rPr>
          <w:b/>
          <w:lang w:val="bg-BG"/>
        </w:rPr>
        <w:t xml:space="preserve">Приготвяне на Humalog </w:t>
      </w:r>
      <w:r w:rsidR="007B4CF2">
        <w:rPr>
          <w:b/>
        </w:rPr>
        <w:t>KwikPen</w:t>
      </w:r>
    </w:p>
    <w:p w:rsidR="007301DC" w:rsidRDefault="007301DC" w:rsidP="007301DC">
      <w:pPr>
        <w:tabs>
          <w:tab w:val="clear" w:pos="567"/>
        </w:tabs>
        <w:spacing w:line="240" w:lineRule="auto"/>
        <w:ind w:left="540" w:hanging="540"/>
        <w:rPr>
          <w:lang w:val="bg-BG"/>
        </w:rPr>
      </w:pPr>
      <w:r>
        <w:rPr>
          <w:lang w:val="bg-BG"/>
        </w:rPr>
        <w:sym w:font="Symbol" w:char="F0B7"/>
      </w:r>
      <w:r>
        <w:rPr>
          <w:lang w:val="bg-BG"/>
        </w:rPr>
        <w:tab/>
        <w:t xml:space="preserve">Humalog е разтворен предварително във вода, така че не е необходимо да го </w:t>
      </w:r>
      <w:r w:rsidR="00EC11DA">
        <w:rPr>
          <w:lang w:val="bg-BG"/>
        </w:rPr>
        <w:t>с</w:t>
      </w:r>
      <w:r>
        <w:rPr>
          <w:lang w:val="bg-BG"/>
        </w:rPr>
        <w:t xml:space="preserve">месвате. Но Вие трябва да го използвате </w:t>
      </w:r>
      <w:r>
        <w:rPr>
          <w:b/>
          <w:lang w:val="bg-BG"/>
        </w:rPr>
        <w:t>само</w:t>
      </w:r>
      <w:r>
        <w:rPr>
          <w:lang w:val="bg-BG"/>
        </w:rPr>
        <w:t>, ако изглежда като вода. Той трябва да е бистър, без цвят и без твърди частици в него. Проверявайте за това всеки път, когато го инжектирате.</w:t>
      </w:r>
    </w:p>
    <w:p w:rsidR="007301DC" w:rsidRDefault="007301DC" w:rsidP="007301DC">
      <w:pPr>
        <w:numPr>
          <w:ilvl w:val="12"/>
          <w:numId w:val="0"/>
        </w:numPr>
        <w:tabs>
          <w:tab w:val="clear" w:pos="567"/>
        </w:tabs>
        <w:spacing w:line="240" w:lineRule="auto"/>
        <w:ind w:left="567" w:right="-2" w:hanging="567"/>
        <w:rPr>
          <w:noProof/>
          <w:szCs w:val="22"/>
          <w:lang w:val="bg-BG"/>
        </w:rPr>
      </w:pPr>
    </w:p>
    <w:p w:rsidR="007301DC" w:rsidRDefault="007301DC" w:rsidP="0065613D">
      <w:pPr>
        <w:keepNext/>
        <w:numPr>
          <w:ilvl w:val="12"/>
          <w:numId w:val="0"/>
        </w:numPr>
        <w:tabs>
          <w:tab w:val="clear" w:pos="567"/>
        </w:tabs>
        <w:spacing w:line="240" w:lineRule="auto"/>
        <w:ind w:left="567" w:hanging="567"/>
        <w:outlineLvl w:val="0"/>
        <w:rPr>
          <w:b/>
          <w:lang w:val="bg-BG"/>
        </w:rPr>
      </w:pPr>
      <w:r>
        <w:rPr>
          <w:b/>
          <w:lang w:val="bg-BG"/>
        </w:rPr>
        <w:t xml:space="preserve">Приготвяне на </w:t>
      </w:r>
      <w:r w:rsidR="007B4CF2">
        <w:rPr>
          <w:b/>
        </w:rPr>
        <w:t>KwikPen</w:t>
      </w:r>
      <w:r w:rsidR="007B4CF2" w:rsidRPr="006902C0">
        <w:rPr>
          <w:b/>
          <w:lang w:val="ru-RU"/>
        </w:rPr>
        <w:t xml:space="preserve"> </w:t>
      </w:r>
      <w:r w:rsidR="007B4CF2">
        <w:rPr>
          <w:b/>
          <w:lang w:val="bg-BG"/>
        </w:rPr>
        <w:t>(Квик</w:t>
      </w:r>
      <w:r w:rsidR="007B4CF2">
        <w:rPr>
          <w:b/>
          <w:lang w:val="bg-BG"/>
        </w:rPr>
        <w:noBreakHyphen/>
        <w:t xml:space="preserve">писалката) </w:t>
      </w:r>
      <w:r>
        <w:rPr>
          <w:b/>
          <w:lang w:val="bg-BG"/>
        </w:rPr>
        <w:t>за употреба (вж ръководството за употреба)</w:t>
      </w:r>
    </w:p>
    <w:p w:rsidR="007301DC" w:rsidRDefault="007301DC" w:rsidP="007301DC">
      <w:pPr>
        <w:tabs>
          <w:tab w:val="clear" w:pos="567"/>
        </w:tabs>
        <w:spacing w:line="240" w:lineRule="auto"/>
        <w:ind w:left="540" w:hanging="540"/>
        <w:rPr>
          <w:lang w:val="bg-BG"/>
        </w:rPr>
      </w:pPr>
      <w:r>
        <w:rPr>
          <w:lang w:val="bg-BG"/>
        </w:rPr>
        <w:sym w:font="Symbol" w:char="F0B7"/>
      </w:r>
      <w:r>
        <w:rPr>
          <w:lang w:val="bg-BG"/>
        </w:rPr>
        <w:tab/>
        <w:t xml:space="preserve">Първо си измийте ръцете. </w:t>
      </w:r>
    </w:p>
    <w:p w:rsidR="007301DC" w:rsidRDefault="007301DC" w:rsidP="007301DC">
      <w:pPr>
        <w:tabs>
          <w:tab w:val="clear" w:pos="567"/>
        </w:tabs>
        <w:spacing w:line="240" w:lineRule="auto"/>
        <w:ind w:left="540" w:hanging="540"/>
        <w:rPr>
          <w:lang w:val="bg-BG"/>
        </w:rPr>
      </w:pPr>
      <w:r>
        <w:rPr>
          <w:lang w:val="bg-BG"/>
        </w:rPr>
        <w:sym w:font="Symbol" w:char="F0B7"/>
      </w:r>
      <w:r>
        <w:rPr>
          <w:lang w:val="bg-BG"/>
        </w:rPr>
        <w:tab/>
        <w:t>Прочетете указанията как да използвате предварително напълнените инсулинови писалки. Моля внимателно следвайте инструкциите. Там има някои напомняния.</w:t>
      </w:r>
    </w:p>
    <w:p w:rsidR="007301DC" w:rsidRDefault="007301DC" w:rsidP="007301DC">
      <w:pPr>
        <w:tabs>
          <w:tab w:val="clear" w:pos="567"/>
        </w:tabs>
        <w:spacing w:line="240" w:lineRule="auto"/>
        <w:ind w:left="540" w:hanging="540"/>
        <w:rPr>
          <w:lang w:val="bg-BG"/>
        </w:rPr>
      </w:pPr>
      <w:r>
        <w:rPr>
          <w:lang w:val="bg-BG"/>
        </w:rPr>
        <w:sym w:font="Symbol" w:char="F0B7"/>
      </w:r>
      <w:r>
        <w:rPr>
          <w:lang w:val="bg-BG"/>
        </w:rPr>
        <w:tab/>
        <w:t>Използвайте чиста игла. (Иглите не са включени).</w:t>
      </w:r>
    </w:p>
    <w:p w:rsidR="007301DC" w:rsidRDefault="007301DC" w:rsidP="007301DC">
      <w:pPr>
        <w:tabs>
          <w:tab w:val="clear" w:pos="567"/>
        </w:tabs>
        <w:spacing w:line="240" w:lineRule="auto"/>
        <w:ind w:left="540" w:hanging="540"/>
        <w:rPr>
          <w:lang w:val="bg-BG"/>
        </w:rPr>
      </w:pPr>
      <w:r>
        <w:rPr>
          <w:lang w:val="bg-BG"/>
        </w:rPr>
        <w:sym w:font="Symbol" w:char="F0B7"/>
      </w:r>
      <w:r>
        <w:rPr>
          <w:lang w:val="bg-BG"/>
        </w:rPr>
        <w:tab/>
        <w:t xml:space="preserve">Подготвяйте Вашата </w:t>
      </w:r>
      <w:r w:rsidR="006902C0">
        <w:t>KwikPen</w:t>
      </w:r>
      <w:r w:rsidR="006902C0" w:rsidRPr="006902C0">
        <w:rPr>
          <w:lang w:val="ru-RU"/>
        </w:rPr>
        <w:t xml:space="preserve"> </w:t>
      </w:r>
      <w:r w:rsidR="006902C0">
        <w:rPr>
          <w:lang w:val="bg-BG"/>
        </w:rPr>
        <w:t>(Квик</w:t>
      </w:r>
      <w:r w:rsidR="006902C0">
        <w:rPr>
          <w:lang w:val="bg-BG"/>
        </w:rPr>
        <w:noBreakHyphen/>
      </w:r>
      <w:r>
        <w:rPr>
          <w:lang w:val="bg-BG"/>
        </w:rPr>
        <w:t>писалка</w:t>
      </w:r>
      <w:r w:rsidR="006902C0">
        <w:rPr>
          <w:lang w:val="bg-BG"/>
        </w:rPr>
        <w:t>)</w:t>
      </w:r>
      <w:r>
        <w:rPr>
          <w:lang w:val="bg-BG"/>
        </w:rPr>
        <w:t xml:space="preserve"> преди всяка употреба. Така проверявате, че инсулина излиза навън и изчиствате въздушните мехурчета от Вашата </w:t>
      </w:r>
      <w:r w:rsidR="006902C0">
        <w:t>KwikPen</w:t>
      </w:r>
      <w:r w:rsidR="006902C0" w:rsidRPr="006902C0">
        <w:rPr>
          <w:lang w:val="ru-RU"/>
        </w:rPr>
        <w:t xml:space="preserve"> </w:t>
      </w:r>
      <w:r w:rsidR="006902C0">
        <w:rPr>
          <w:lang w:val="bg-BG"/>
        </w:rPr>
        <w:t>(Квик</w:t>
      </w:r>
      <w:r w:rsidR="006902C0">
        <w:rPr>
          <w:lang w:val="bg-BG"/>
        </w:rPr>
        <w:noBreakHyphen/>
      </w:r>
      <w:r>
        <w:rPr>
          <w:lang w:val="bg-BG"/>
        </w:rPr>
        <w:t>писалка</w:t>
      </w:r>
      <w:r w:rsidR="006902C0">
        <w:rPr>
          <w:lang w:val="bg-BG"/>
        </w:rPr>
        <w:t>)</w:t>
      </w:r>
      <w:r>
        <w:rPr>
          <w:lang w:val="bg-BG"/>
        </w:rPr>
        <w:t xml:space="preserve">. Може да има все още останали няколко малки въздушни мехурчета в </w:t>
      </w:r>
      <w:r w:rsidR="006902C0">
        <w:rPr>
          <w:lang w:val="bg-BG"/>
        </w:rPr>
        <w:t>писалката</w:t>
      </w:r>
      <w:r>
        <w:rPr>
          <w:lang w:val="bg-BG"/>
        </w:rPr>
        <w:t xml:space="preserve"> - те са безвредни. Ако въздушните мехурчета са твърде големи, то това може да повлияе на дозата инсулин.</w:t>
      </w:r>
    </w:p>
    <w:p w:rsidR="007301DC" w:rsidRDefault="007301DC" w:rsidP="007301DC">
      <w:pPr>
        <w:tabs>
          <w:tab w:val="clear" w:pos="567"/>
        </w:tabs>
        <w:spacing w:line="240" w:lineRule="auto"/>
        <w:ind w:left="567" w:hanging="567"/>
        <w:rPr>
          <w:lang w:val="bg-BG"/>
        </w:rPr>
      </w:pPr>
    </w:p>
    <w:p w:rsidR="007301DC" w:rsidRDefault="007301DC" w:rsidP="0065613D">
      <w:pPr>
        <w:keepNext/>
        <w:tabs>
          <w:tab w:val="clear" w:pos="567"/>
        </w:tabs>
        <w:spacing w:line="240" w:lineRule="auto"/>
        <w:ind w:left="567" w:hanging="567"/>
        <w:outlineLvl w:val="0"/>
        <w:rPr>
          <w:b/>
          <w:lang w:val="bg-BG"/>
        </w:rPr>
      </w:pPr>
      <w:r>
        <w:rPr>
          <w:b/>
          <w:lang w:val="bg-BG"/>
        </w:rPr>
        <w:t>Инжектиране на Humalog</w:t>
      </w:r>
    </w:p>
    <w:p w:rsidR="007301DC" w:rsidRDefault="007301DC" w:rsidP="007301DC">
      <w:pPr>
        <w:tabs>
          <w:tab w:val="clear" w:pos="567"/>
        </w:tabs>
        <w:spacing w:line="240" w:lineRule="auto"/>
        <w:ind w:left="540" w:hanging="540"/>
        <w:rPr>
          <w:lang w:val="bg-BG"/>
        </w:rPr>
      </w:pPr>
      <w:r>
        <w:rPr>
          <w:lang w:val="bg-BG"/>
        </w:rPr>
        <w:sym w:font="Symbol" w:char="F0B7"/>
      </w:r>
      <w:r>
        <w:rPr>
          <w:lang w:val="bg-BG"/>
        </w:rPr>
        <w:tab/>
        <w:t>Преди да направите инжекцията, почистете кожата</w:t>
      </w:r>
      <w:r>
        <w:rPr>
          <w:i/>
          <w:lang w:val="bg-BG"/>
        </w:rPr>
        <w:t xml:space="preserve">, </w:t>
      </w:r>
      <w:r>
        <w:rPr>
          <w:lang w:val="bg-BG"/>
        </w:rPr>
        <w:t>както са Ви инструктирали. Инжектирайте подкожно, както сте били обучени. Да не се инжектира директно във вена. След поставената Ви инжекция оставете иглата в кожата за пет секунди, за да сте сигурен/на, че сте приели цялата доза. Не разтривайте мястото, където току що сте направили инжекцията. Убедете се, че сте се инжектирали на поне на половин инч (1</w:t>
      </w:r>
      <w:r>
        <w:rPr>
          <w:lang w:val="en-US"/>
        </w:rPr>
        <w:t>cm</w:t>
      </w:r>
      <w:r>
        <w:rPr>
          <w:lang w:val="bg-BG"/>
        </w:rPr>
        <w:t xml:space="preserve">) от мястото на последната инжекция, и че </w:t>
      </w:r>
      <w:r w:rsidR="00936F1A">
        <w:rPr>
          <w:szCs w:val="22"/>
          <w:lang w:val="bg-BG"/>
        </w:rPr>
        <w:t>„редувате”</w:t>
      </w:r>
      <w:r w:rsidR="00936F1A" w:rsidRPr="00225504">
        <w:rPr>
          <w:szCs w:val="22"/>
          <w:lang w:val="bg-BG"/>
        </w:rPr>
        <w:t xml:space="preserve"> </w:t>
      </w:r>
      <w:r>
        <w:rPr>
          <w:lang w:val="bg-BG"/>
        </w:rPr>
        <w:t xml:space="preserve"> местата на инжектиране, така както сте били обучен. Няма значение къде се инжектирате, в горната част на ръката, бедрото, седалището или корема, Вашата инжекция Humalog ще действа по</w:t>
      </w:r>
      <w:r>
        <w:rPr>
          <w:lang w:val="bg-BG"/>
        </w:rPr>
        <w:noBreakHyphen/>
        <w:t>бързо в сравнение с разтворим инсулин</w:t>
      </w:r>
    </w:p>
    <w:p w:rsidR="007301DC" w:rsidRDefault="007301DC" w:rsidP="007301DC">
      <w:pPr>
        <w:tabs>
          <w:tab w:val="clear" w:pos="567"/>
        </w:tabs>
        <w:spacing w:line="240" w:lineRule="auto"/>
        <w:ind w:left="540" w:hanging="540"/>
        <w:rPr>
          <w:lang w:val="bg-BG"/>
        </w:rPr>
      </w:pPr>
      <w:r>
        <w:rPr>
          <w:lang w:val="bg-BG"/>
        </w:rPr>
        <w:sym w:font="Symbol" w:char="F0B7"/>
      </w:r>
      <w:r>
        <w:rPr>
          <w:lang w:val="bg-BG"/>
        </w:rPr>
        <w:tab/>
        <w:t>Вие не трябва да прилагате Humalog интравенозно. Инжектирайте Humalog само както Вашаят лекар или сестра са Ви препоръчали. Само Вашият лекар може да прилага интравенозно Humalog. Той ще направи това само при специални условия като например операция или ако Вие сте болен и Вашите нива на глюкоза са твърде високи.</w:t>
      </w:r>
    </w:p>
    <w:p w:rsidR="007301DC" w:rsidRDefault="007301DC" w:rsidP="007301DC">
      <w:pPr>
        <w:numPr>
          <w:ilvl w:val="12"/>
          <w:numId w:val="0"/>
        </w:numPr>
        <w:tabs>
          <w:tab w:val="clear" w:pos="567"/>
        </w:tabs>
        <w:spacing w:line="240" w:lineRule="auto"/>
        <w:ind w:left="567" w:right="-2" w:hanging="567"/>
        <w:rPr>
          <w:noProof/>
          <w:szCs w:val="22"/>
          <w:lang w:val="bg-BG"/>
        </w:rPr>
      </w:pPr>
    </w:p>
    <w:p w:rsidR="007301DC" w:rsidRDefault="007301DC" w:rsidP="0065613D">
      <w:pPr>
        <w:keepNext/>
        <w:tabs>
          <w:tab w:val="clear" w:pos="567"/>
        </w:tabs>
        <w:spacing w:line="240" w:lineRule="auto"/>
        <w:ind w:left="567" w:hanging="567"/>
        <w:outlineLvl w:val="0"/>
        <w:rPr>
          <w:b/>
          <w:lang w:val="bg-BG"/>
        </w:rPr>
      </w:pPr>
      <w:r>
        <w:rPr>
          <w:b/>
          <w:lang w:val="bg-BG"/>
        </w:rPr>
        <w:t>След инжектиране</w:t>
      </w:r>
    </w:p>
    <w:p w:rsidR="007301DC" w:rsidRDefault="007301DC" w:rsidP="006902C0">
      <w:pPr>
        <w:tabs>
          <w:tab w:val="clear" w:pos="567"/>
        </w:tabs>
        <w:spacing w:line="240" w:lineRule="auto"/>
        <w:ind w:left="540" w:hanging="540"/>
        <w:rPr>
          <w:lang w:val="bg-BG"/>
        </w:rPr>
      </w:pPr>
      <w:r>
        <w:rPr>
          <w:rFonts w:eastAsia="Arial Unicode MS" w:cs="Arial Unicode MS"/>
          <w:b/>
          <w:lang w:val="bg-BG"/>
        </w:rPr>
        <w:sym w:font="Symbol" w:char="F0B7"/>
      </w:r>
      <w:r>
        <w:rPr>
          <w:rFonts w:eastAsia="Arial Unicode MS" w:cs="Arial Unicode MS"/>
          <w:b/>
          <w:lang w:val="bg-BG"/>
        </w:rPr>
        <w:tab/>
      </w:r>
      <w:r>
        <w:rPr>
          <w:lang w:val="bg-BG"/>
        </w:rPr>
        <w:t xml:space="preserve">В момента, в който направите инжекцията извадете иглата от </w:t>
      </w:r>
      <w:r w:rsidR="006902C0">
        <w:t>KwikPen</w:t>
      </w:r>
      <w:r w:rsidR="006902C0">
        <w:rPr>
          <w:lang w:val="bg-BG"/>
        </w:rPr>
        <w:t xml:space="preserve"> </w:t>
      </w:r>
      <w:r>
        <w:rPr>
          <w:lang w:val="bg-BG"/>
        </w:rPr>
        <w:t>(</w:t>
      </w:r>
      <w:r w:rsidR="006902C0">
        <w:rPr>
          <w:lang w:val="bg-BG"/>
        </w:rPr>
        <w:t>Квик</w:t>
      </w:r>
      <w:r w:rsidR="006902C0">
        <w:rPr>
          <w:lang w:val="bg-BG"/>
        </w:rPr>
        <w:noBreakHyphen/>
      </w:r>
      <w:r>
        <w:rPr>
          <w:lang w:val="bg-BG"/>
        </w:rPr>
        <w:t>писалката) като използвате външната капачка на иглата. Това ще запази Humalog стерилен и ще предпази изтичането му. Също така ще възпрепятства връщането на въздух в писалката и запушването на иглата</w:t>
      </w:r>
      <w:r>
        <w:rPr>
          <w:b/>
          <w:lang w:val="bg-BG"/>
        </w:rPr>
        <w:t>. Не предоставяйте Вашите игли на други лица</w:t>
      </w:r>
      <w:r>
        <w:rPr>
          <w:lang w:val="bg-BG"/>
        </w:rPr>
        <w:t xml:space="preserve">. </w:t>
      </w:r>
      <w:r w:rsidRPr="00707998">
        <w:rPr>
          <w:u w:val="single"/>
          <w:lang w:val="bg-BG"/>
        </w:rPr>
        <w:t>Не предоставяйте Вашата писалка на други лица</w:t>
      </w:r>
      <w:r>
        <w:rPr>
          <w:lang w:val="bg-BG"/>
        </w:rPr>
        <w:t>. Поставете капачката обратно на Вашата писалка.</w:t>
      </w:r>
    </w:p>
    <w:p w:rsidR="007301DC" w:rsidRDefault="007301DC" w:rsidP="007301DC">
      <w:pPr>
        <w:tabs>
          <w:tab w:val="clear" w:pos="567"/>
        </w:tabs>
        <w:spacing w:line="240" w:lineRule="auto"/>
        <w:jc w:val="both"/>
        <w:rPr>
          <w:b/>
          <w:lang w:val="bg-BG"/>
        </w:rPr>
      </w:pPr>
    </w:p>
    <w:p w:rsidR="007301DC" w:rsidRDefault="007301DC" w:rsidP="0065613D">
      <w:pPr>
        <w:keepNext/>
        <w:tabs>
          <w:tab w:val="clear" w:pos="567"/>
        </w:tabs>
        <w:spacing w:line="240" w:lineRule="auto"/>
        <w:rPr>
          <w:b/>
          <w:lang w:val="bg-BG"/>
        </w:rPr>
      </w:pPr>
      <w:r>
        <w:rPr>
          <w:b/>
          <w:lang w:val="bg-BG"/>
        </w:rPr>
        <w:t>По</w:t>
      </w:r>
      <w:r>
        <w:rPr>
          <w:b/>
          <w:lang w:val="bg-BG"/>
        </w:rPr>
        <w:noBreakHyphen/>
        <w:t>нататъшни инжекции</w:t>
      </w:r>
    </w:p>
    <w:p w:rsidR="007301DC" w:rsidRDefault="007301DC" w:rsidP="007301DC">
      <w:pPr>
        <w:tabs>
          <w:tab w:val="clear" w:pos="567"/>
        </w:tabs>
        <w:spacing w:line="240" w:lineRule="auto"/>
        <w:ind w:left="540" w:hanging="540"/>
        <w:rPr>
          <w:lang w:val="bg-BG"/>
        </w:rPr>
      </w:pPr>
      <w:r>
        <w:rPr>
          <w:lang w:val="bg-BG"/>
        </w:rPr>
        <w:sym w:font="Symbol" w:char="F0B7"/>
      </w:r>
      <w:r>
        <w:rPr>
          <w:lang w:val="bg-BG"/>
        </w:rPr>
        <w:tab/>
        <w:t xml:space="preserve">Всеки път когато използвате </w:t>
      </w:r>
      <w:r w:rsidR="00065E5B">
        <w:t>KwikPen</w:t>
      </w:r>
      <w:r w:rsidR="00065E5B" w:rsidRPr="00065E5B">
        <w:rPr>
          <w:lang w:val="ru-RU"/>
        </w:rPr>
        <w:t xml:space="preserve"> </w:t>
      </w:r>
      <w:r>
        <w:rPr>
          <w:lang w:val="bg-BG"/>
        </w:rPr>
        <w:t>(</w:t>
      </w:r>
      <w:r w:rsidR="00065E5B">
        <w:rPr>
          <w:lang w:val="bg-BG"/>
        </w:rPr>
        <w:t>Квик</w:t>
      </w:r>
      <w:r w:rsidR="00065E5B">
        <w:rPr>
          <w:lang w:val="bg-BG"/>
        </w:rPr>
        <w:noBreakHyphen/>
      </w:r>
      <w:r>
        <w:rPr>
          <w:lang w:val="bg-BG"/>
        </w:rPr>
        <w:t>писалката) вие трябва да използвате нова игла. Преди всяка инжекция из</w:t>
      </w:r>
      <w:r w:rsidR="00827B59">
        <w:rPr>
          <w:lang w:val="bg-BG"/>
        </w:rPr>
        <w:t>гонете</w:t>
      </w:r>
      <w:r>
        <w:rPr>
          <w:lang w:val="bg-BG"/>
        </w:rPr>
        <w:t xml:space="preserve"> въздушните мехурчета. Можете да видите колко инсулин остава като задържите </w:t>
      </w:r>
      <w:r w:rsidR="00065E5B">
        <w:t>KwikPen</w:t>
      </w:r>
      <w:r w:rsidR="00065E5B" w:rsidRPr="00065E5B">
        <w:rPr>
          <w:lang w:val="ru-RU"/>
        </w:rPr>
        <w:t xml:space="preserve"> </w:t>
      </w:r>
      <w:r>
        <w:rPr>
          <w:lang w:val="bg-BG"/>
        </w:rPr>
        <w:t>(</w:t>
      </w:r>
      <w:r w:rsidR="00065E5B">
        <w:rPr>
          <w:lang w:val="bg-BG"/>
        </w:rPr>
        <w:t>Квик</w:t>
      </w:r>
      <w:r w:rsidR="00065E5B">
        <w:rPr>
          <w:lang w:val="bg-BG"/>
        </w:rPr>
        <w:noBreakHyphen/>
      </w:r>
      <w:r>
        <w:rPr>
          <w:lang w:val="bg-BG"/>
        </w:rPr>
        <w:t>писалката) с игла насочена нагоре. Градуираната скала на патрона показва колко единици инсулин остават.</w:t>
      </w:r>
    </w:p>
    <w:p w:rsidR="007301DC" w:rsidRDefault="007301DC" w:rsidP="007301DC">
      <w:pPr>
        <w:tabs>
          <w:tab w:val="clear" w:pos="567"/>
        </w:tabs>
        <w:spacing w:line="240" w:lineRule="auto"/>
        <w:ind w:left="540" w:hanging="540"/>
        <w:rPr>
          <w:lang w:val="bg-BG"/>
        </w:rPr>
      </w:pPr>
      <w:r>
        <w:rPr>
          <w:lang w:val="bg-BG"/>
        </w:rPr>
        <w:sym w:font="Symbol" w:char="F0B7"/>
      </w:r>
      <w:r>
        <w:rPr>
          <w:lang w:val="bg-BG"/>
        </w:rPr>
        <w:tab/>
        <w:t>Да не се смесва с какъвто и да е друг инсулин в Ваш</w:t>
      </w:r>
      <w:r w:rsidR="00065E5B">
        <w:rPr>
          <w:lang w:val="bg-BG"/>
        </w:rPr>
        <w:t>ата</w:t>
      </w:r>
      <w:r>
        <w:rPr>
          <w:lang w:val="bg-BG"/>
        </w:rPr>
        <w:t xml:space="preserve"> еднократн</w:t>
      </w:r>
      <w:r w:rsidR="00065E5B">
        <w:rPr>
          <w:lang w:val="bg-BG"/>
        </w:rPr>
        <w:t>а писалка</w:t>
      </w:r>
      <w:r>
        <w:rPr>
          <w:lang w:val="bg-BG"/>
        </w:rPr>
        <w:t xml:space="preserve">. След като </w:t>
      </w:r>
      <w:r w:rsidR="00065E5B">
        <w:t>KwikPen</w:t>
      </w:r>
      <w:r w:rsidR="00065E5B" w:rsidRPr="000A5099">
        <w:rPr>
          <w:lang w:val="ru-RU"/>
        </w:rPr>
        <w:t xml:space="preserve"> </w:t>
      </w:r>
      <w:r>
        <w:rPr>
          <w:lang w:val="bg-BG"/>
        </w:rPr>
        <w:t>(</w:t>
      </w:r>
      <w:r w:rsidR="00065E5B">
        <w:rPr>
          <w:lang w:val="bg-BG"/>
        </w:rPr>
        <w:t>Квик</w:t>
      </w:r>
      <w:r w:rsidR="00065E5B">
        <w:rPr>
          <w:lang w:val="bg-BG"/>
        </w:rPr>
        <w:noBreakHyphen/>
      </w:r>
      <w:r>
        <w:rPr>
          <w:lang w:val="bg-BG"/>
        </w:rPr>
        <w:t>писалката) се изпразни да не се използва отново. Моля изхвърлете я грижливо – Вашият фармацевт или диабетна сестра ще Ви кажат как да направите това.</w:t>
      </w:r>
    </w:p>
    <w:p w:rsidR="007301DC" w:rsidRDefault="007301DC" w:rsidP="007301DC">
      <w:pPr>
        <w:numPr>
          <w:ilvl w:val="12"/>
          <w:numId w:val="0"/>
        </w:numPr>
        <w:tabs>
          <w:tab w:val="clear" w:pos="567"/>
        </w:tabs>
        <w:spacing w:line="240" w:lineRule="auto"/>
        <w:ind w:left="567" w:right="-2" w:hanging="567"/>
        <w:rPr>
          <w:noProof/>
          <w:szCs w:val="22"/>
          <w:lang w:val="bg-BG"/>
        </w:rPr>
      </w:pPr>
    </w:p>
    <w:p w:rsidR="007301DC" w:rsidRDefault="007301DC" w:rsidP="0065613D">
      <w:pPr>
        <w:keepNext/>
        <w:tabs>
          <w:tab w:val="clear" w:pos="567"/>
        </w:tabs>
        <w:spacing w:line="240" w:lineRule="auto"/>
        <w:rPr>
          <w:b/>
          <w:lang w:val="bg-BG"/>
        </w:rPr>
      </w:pPr>
      <w:r>
        <w:rPr>
          <w:b/>
          <w:lang w:val="bg-BG"/>
        </w:rPr>
        <w:t xml:space="preserve">Използване на </w:t>
      </w:r>
      <w:r>
        <w:rPr>
          <w:b/>
          <w:szCs w:val="22"/>
          <w:lang w:val="bg-BG"/>
        </w:rPr>
        <w:t>Humalog</w:t>
      </w:r>
      <w:r>
        <w:rPr>
          <w:szCs w:val="22"/>
          <w:lang w:val="bg-BG"/>
        </w:rPr>
        <w:t xml:space="preserve"> </w:t>
      </w:r>
      <w:r>
        <w:rPr>
          <w:b/>
          <w:lang w:val="bg-BG"/>
        </w:rPr>
        <w:t>в инфузионна помпа</w:t>
      </w:r>
    </w:p>
    <w:p w:rsidR="006849D9" w:rsidRPr="004E5AFA" w:rsidRDefault="004E5AFA" w:rsidP="004E5AFA">
      <w:pPr>
        <w:pStyle w:val="BodytextAgency"/>
        <w:numPr>
          <w:ilvl w:val="0"/>
          <w:numId w:val="1"/>
        </w:numPr>
        <w:spacing w:line="240" w:lineRule="auto"/>
        <w:ind w:left="567" w:hanging="567"/>
        <w:rPr>
          <w:lang w:val="bg-BG"/>
        </w:rPr>
      </w:pPr>
      <w:r w:rsidRPr="00035E74">
        <w:rPr>
          <w:rFonts w:ascii="Times New Roman" w:hAnsi="Times New Roman"/>
          <w:sz w:val="22"/>
          <w:szCs w:val="22"/>
          <w:lang w:val="bg-BG"/>
        </w:rPr>
        <w:t xml:space="preserve">Писалката </w:t>
      </w:r>
      <w:r w:rsidRPr="00035E74">
        <w:rPr>
          <w:rFonts w:ascii="Times New Roman" w:eastAsia="Times New Roman" w:hAnsi="Times New Roman"/>
          <w:sz w:val="22"/>
          <w:szCs w:val="20"/>
          <w:lang w:val="bg-BG" w:eastAsia="en-US"/>
        </w:rPr>
        <w:t>KwikPen е подходяща за инжектиране само под кожата. Не използвайте писалката, за да приложите Humalog по р</w:t>
      </w:r>
      <w:r w:rsidRPr="00035E74">
        <w:rPr>
          <w:lang w:val="bg-BG"/>
        </w:rPr>
        <w:t>а</w:t>
      </w:r>
      <w:r w:rsidRPr="00035E74">
        <w:rPr>
          <w:rFonts w:ascii="Times New Roman" w:eastAsia="Times New Roman" w:hAnsi="Times New Roman"/>
          <w:sz w:val="22"/>
          <w:szCs w:val="20"/>
          <w:lang w:val="bg-BG" w:eastAsia="en-US"/>
        </w:rPr>
        <w:t xml:space="preserve">зличен начин. Ако това е необходимо, са налични други </w:t>
      </w:r>
      <w:r w:rsidR="00F36186">
        <w:rPr>
          <w:rFonts w:ascii="Times New Roman" w:eastAsia="Times New Roman" w:hAnsi="Times New Roman"/>
          <w:sz w:val="22"/>
          <w:szCs w:val="20"/>
          <w:lang w:val="bg-BG" w:eastAsia="en-US"/>
        </w:rPr>
        <w:t>видове опаковки</w:t>
      </w:r>
      <w:r w:rsidRPr="00035E74">
        <w:rPr>
          <w:rFonts w:ascii="Times New Roman" w:eastAsia="Times New Roman" w:hAnsi="Times New Roman"/>
          <w:sz w:val="22"/>
          <w:szCs w:val="20"/>
          <w:lang w:val="bg-BG" w:eastAsia="en-US"/>
        </w:rPr>
        <w:t xml:space="preserve"> Humalog </w:t>
      </w:r>
      <w:r w:rsidRPr="00035E74">
        <w:rPr>
          <w:rFonts w:ascii="Times New Roman" w:hAnsi="Times New Roman"/>
          <w:sz w:val="22"/>
          <w:szCs w:val="22"/>
          <w:lang w:val="bg-BG"/>
        </w:rPr>
        <w:t>100 единици</w:t>
      </w:r>
      <w:r w:rsidRPr="00035E74">
        <w:rPr>
          <w:rFonts w:ascii="Times New Roman" w:eastAsia="Times New Roman" w:hAnsi="Times New Roman"/>
          <w:sz w:val="22"/>
          <w:szCs w:val="20"/>
          <w:lang w:val="bg-BG" w:eastAsia="en-US"/>
        </w:rPr>
        <w:t>/ml. Говорете с Вашия лекар, ако това се отнася до Вас</w:t>
      </w:r>
      <w:r w:rsidRPr="004E5AFA">
        <w:rPr>
          <w:rFonts w:ascii="Times New Roman" w:eastAsia="Times New Roman" w:hAnsi="Times New Roman"/>
          <w:sz w:val="22"/>
          <w:szCs w:val="20"/>
          <w:lang w:val="ru-RU" w:eastAsia="en-US"/>
        </w:rPr>
        <w:t>.</w:t>
      </w:r>
    </w:p>
    <w:p w:rsidR="007301DC" w:rsidRDefault="007301DC" w:rsidP="007301DC">
      <w:pPr>
        <w:numPr>
          <w:ilvl w:val="12"/>
          <w:numId w:val="0"/>
        </w:numPr>
        <w:tabs>
          <w:tab w:val="clear" w:pos="567"/>
        </w:tabs>
        <w:spacing w:line="240" w:lineRule="auto"/>
        <w:ind w:right="-2"/>
        <w:rPr>
          <w:noProof/>
          <w:szCs w:val="22"/>
          <w:lang w:val="bg-BG"/>
        </w:rPr>
      </w:pPr>
    </w:p>
    <w:p w:rsidR="007301DC" w:rsidRDefault="007301DC" w:rsidP="0065613D">
      <w:pPr>
        <w:keepNext/>
        <w:numPr>
          <w:ilvl w:val="12"/>
          <w:numId w:val="0"/>
        </w:numPr>
        <w:tabs>
          <w:tab w:val="clear" w:pos="567"/>
        </w:tabs>
        <w:spacing w:line="240" w:lineRule="auto"/>
        <w:rPr>
          <w:b/>
          <w:noProof/>
          <w:szCs w:val="22"/>
          <w:lang w:val="bg-BG"/>
        </w:rPr>
      </w:pPr>
      <w:r>
        <w:rPr>
          <w:b/>
          <w:noProof/>
          <w:szCs w:val="22"/>
          <w:lang w:val="bg-BG"/>
        </w:rPr>
        <w:t xml:space="preserve">Ако сте приложили повече от необходимата доза </w:t>
      </w:r>
      <w:r>
        <w:rPr>
          <w:b/>
          <w:szCs w:val="22"/>
          <w:lang w:val="bg-BG"/>
        </w:rPr>
        <w:t>Humalog</w:t>
      </w:r>
    </w:p>
    <w:p w:rsidR="007301DC" w:rsidRDefault="007301DC" w:rsidP="007301DC">
      <w:pPr>
        <w:numPr>
          <w:ilvl w:val="12"/>
          <w:numId w:val="0"/>
        </w:numPr>
        <w:tabs>
          <w:tab w:val="clear" w:pos="567"/>
        </w:tabs>
        <w:spacing w:line="240" w:lineRule="auto"/>
        <w:ind w:right="-2"/>
        <w:outlineLvl w:val="0"/>
        <w:rPr>
          <w:noProof/>
          <w:szCs w:val="22"/>
          <w:lang w:val="bg-BG"/>
        </w:rPr>
      </w:pPr>
      <w:r>
        <w:rPr>
          <w:noProof/>
          <w:szCs w:val="22"/>
          <w:lang w:val="bg-BG"/>
        </w:rPr>
        <w:t xml:space="preserve">Ако сте приложили повече </w:t>
      </w:r>
      <w:r w:rsidR="00936F1A" w:rsidRPr="00936F1A">
        <w:rPr>
          <w:noProof/>
          <w:szCs w:val="22"/>
          <w:lang w:val="bg-BG"/>
        </w:rPr>
        <w:t xml:space="preserve">от необходимата доза </w:t>
      </w:r>
      <w:r>
        <w:rPr>
          <w:noProof/>
          <w:szCs w:val="22"/>
          <w:lang w:val="bg-BG"/>
        </w:rPr>
        <w:t>Humalog</w:t>
      </w:r>
      <w:r w:rsidR="000C26E9" w:rsidRPr="0028363F">
        <w:rPr>
          <w:noProof/>
          <w:szCs w:val="22"/>
          <w:lang w:val="bg-BG"/>
        </w:rPr>
        <w:t xml:space="preserve"> </w:t>
      </w:r>
      <w:r w:rsidR="000C26E9" w:rsidRPr="000C26E9">
        <w:rPr>
          <w:noProof/>
          <w:szCs w:val="22"/>
          <w:lang w:val="bg-BG"/>
        </w:rPr>
        <w:t xml:space="preserve">или не сте сигурни колко сте инжектирали, </w:t>
      </w:r>
      <w:r w:rsidR="000C26E9" w:rsidRPr="000C26E9">
        <w:rPr>
          <w:noProof/>
          <w:szCs w:val="22"/>
          <w:lang w:val="ru-RU"/>
        </w:rPr>
        <w:t xml:space="preserve">нивото на кръвната Ви захар </w:t>
      </w:r>
      <w:r w:rsidR="00D133C1">
        <w:rPr>
          <w:noProof/>
          <w:szCs w:val="22"/>
          <w:lang w:val="ru-RU"/>
        </w:rPr>
        <w:t>може да стане ниско</w:t>
      </w:r>
      <w:r>
        <w:rPr>
          <w:noProof/>
          <w:szCs w:val="22"/>
          <w:lang w:val="bg-BG"/>
        </w:rPr>
        <w:t>. Проверете нивото на кръвната си захар.</w:t>
      </w:r>
    </w:p>
    <w:p w:rsidR="000C26E9" w:rsidRDefault="000C26E9" w:rsidP="007301DC">
      <w:pPr>
        <w:numPr>
          <w:ilvl w:val="12"/>
          <w:numId w:val="0"/>
        </w:numPr>
        <w:tabs>
          <w:tab w:val="clear" w:pos="567"/>
        </w:tabs>
        <w:spacing w:line="240" w:lineRule="auto"/>
        <w:ind w:right="-2"/>
        <w:outlineLvl w:val="0"/>
        <w:rPr>
          <w:lang w:val="bg-BG"/>
        </w:rPr>
      </w:pPr>
    </w:p>
    <w:p w:rsidR="007301DC" w:rsidRDefault="007301DC" w:rsidP="007301DC">
      <w:pPr>
        <w:numPr>
          <w:ilvl w:val="12"/>
          <w:numId w:val="0"/>
        </w:numPr>
        <w:tabs>
          <w:tab w:val="clear" w:pos="567"/>
        </w:tabs>
        <w:spacing w:line="240" w:lineRule="auto"/>
        <w:ind w:right="-2"/>
        <w:outlineLvl w:val="0"/>
        <w:rPr>
          <w:lang w:val="bg-BG"/>
        </w:rPr>
      </w:pPr>
      <w:r>
        <w:rPr>
          <w:lang w:val="bg-BG"/>
        </w:rPr>
        <w:t>Ако кръвната Ви захар е ниска</w:t>
      </w:r>
      <w:r w:rsidR="004F474A">
        <w:rPr>
          <w:lang w:val="bg-BG"/>
        </w:rPr>
        <w:t xml:space="preserve"> </w:t>
      </w:r>
      <w:r w:rsidR="004F474A" w:rsidRPr="004714B9">
        <w:rPr>
          <w:b/>
          <w:bCs/>
          <w:lang w:val="bg-BG"/>
        </w:rPr>
        <w:t>(лека хипогликемия)</w:t>
      </w:r>
      <w:r>
        <w:rPr>
          <w:lang w:val="bg-BG"/>
        </w:rPr>
        <w:t>, вземете таблетки глюкоза, захар или изпийте подсладена напитка. След това яжте плод, бисквити или сандвич, както Ви е препоръчал лекаря и си починете. В повечето случаи това ще Ви помогне да превъзмогнете</w:t>
      </w:r>
      <w:r>
        <w:rPr>
          <w:i/>
          <w:lang w:val="bg-BG"/>
        </w:rPr>
        <w:t xml:space="preserve"> </w:t>
      </w:r>
      <w:r>
        <w:rPr>
          <w:lang w:val="bg-BG"/>
        </w:rPr>
        <w:t>леката хипогликемия или ниска степен на инсулиново предозиране. Ако се почуствате по</w:t>
      </w:r>
      <w:r>
        <w:rPr>
          <w:lang w:val="bg-BG"/>
        </w:rPr>
        <w:noBreakHyphen/>
        <w:t>зле и дишането Ви е повърхностно и кожата Ви става бледа, веднага се обадете на Вашия лекар. Твърде тежка хипогликемия може да се лекува с глюкагонова инжекция. Хапнете глюкоза или захар след глюкагоновата инжекция. Ако няма отговор към глюкагона Вие ще трябва да отидете в болница. Помолете Вашия лекар да Ви разкаже за глюкагона.</w:t>
      </w:r>
    </w:p>
    <w:p w:rsidR="007301DC" w:rsidRDefault="007301DC" w:rsidP="007301DC">
      <w:pPr>
        <w:numPr>
          <w:ilvl w:val="12"/>
          <w:numId w:val="0"/>
        </w:numPr>
        <w:tabs>
          <w:tab w:val="clear" w:pos="567"/>
        </w:tabs>
        <w:spacing w:line="240" w:lineRule="auto"/>
        <w:ind w:right="-2"/>
        <w:outlineLvl w:val="0"/>
        <w:rPr>
          <w:b/>
          <w:noProof/>
          <w:szCs w:val="22"/>
          <w:lang w:val="bg-BG"/>
        </w:rPr>
      </w:pPr>
    </w:p>
    <w:p w:rsidR="007301DC" w:rsidRDefault="007301DC" w:rsidP="0065613D">
      <w:pPr>
        <w:keepNext/>
        <w:numPr>
          <w:ilvl w:val="12"/>
          <w:numId w:val="0"/>
        </w:numPr>
        <w:tabs>
          <w:tab w:val="clear" w:pos="567"/>
        </w:tabs>
        <w:spacing w:line="240" w:lineRule="auto"/>
        <w:rPr>
          <w:b/>
          <w:noProof/>
          <w:szCs w:val="22"/>
          <w:lang w:val="bg-BG"/>
        </w:rPr>
      </w:pPr>
      <w:r>
        <w:rPr>
          <w:b/>
          <w:noProof/>
          <w:szCs w:val="22"/>
          <w:lang w:val="bg-BG"/>
        </w:rPr>
        <w:t xml:space="preserve">Ако сте пропуснали да приложите </w:t>
      </w:r>
      <w:r>
        <w:rPr>
          <w:b/>
          <w:szCs w:val="22"/>
          <w:lang w:val="bg-BG"/>
        </w:rPr>
        <w:t>Humalog</w:t>
      </w:r>
    </w:p>
    <w:p w:rsidR="007301DC" w:rsidRDefault="007301DC" w:rsidP="007301DC">
      <w:pPr>
        <w:numPr>
          <w:ilvl w:val="12"/>
          <w:numId w:val="0"/>
        </w:numPr>
        <w:tabs>
          <w:tab w:val="clear" w:pos="567"/>
        </w:tabs>
        <w:spacing w:line="240" w:lineRule="auto"/>
        <w:ind w:right="-2"/>
        <w:outlineLvl w:val="0"/>
        <w:rPr>
          <w:noProof/>
          <w:szCs w:val="22"/>
          <w:lang w:val="bg-BG"/>
        </w:rPr>
      </w:pPr>
      <w:r>
        <w:rPr>
          <w:noProof/>
          <w:szCs w:val="22"/>
          <w:lang w:val="bg-BG"/>
        </w:rPr>
        <w:t xml:space="preserve">Ако сте приложили по-малко </w:t>
      </w:r>
      <w:r w:rsidR="00254D68" w:rsidRPr="00D078EF">
        <w:rPr>
          <w:noProof/>
          <w:szCs w:val="22"/>
          <w:lang w:val="bg-BG"/>
        </w:rPr>
        <w:t xml:space="preserve">от необходимата доза </w:t>
      </w:r>
      <w:r w:rsidR="00254D68">
        <w:rPr>
          <w:noProof/>
          <w:szCs w:val="22"/>
          <w:lang w:val="bg-BG"/>
        </w:rPr>
        <w:t xml:space="preserve">Humalog </w:t>
      </w:r>
      <w:bookmarkStart w:id="25" w:name="_Hlk48254153"/>
      <w:r w:rsidR="00254D68" w:rsidRPr="00D078EF">
        <w:rPr>
          <w:noProof/>
          <w:szCs w:val="22"/>
          <w:lang w:val="bg-BG"/>
        </w:rPr>
        <w:t>или не сте сигурни колко сте инжектирали</w:t>
      </w:r>
      <w:r w:rsidR="00254D68" w:rsidRPr="0028363F">
        <w:rPr>
          <w:noProof/>
          <w:szCs w:val="22"/>
          <w:lang w:val="bg-BG"/>
        </w:rPr>
        <w:t xml:space="preserve"> </w:t>
      </w:r>
      <w:r w:rsidR="00254D68" w:rsidRPr="00D078EF">
        <w:rPr>
          <w:noProof/>
          <w:szCs w:val="22"/>
          <w:lang w:val="ru-RU"/>
        </w:rPr>
        <w:t xml:space="preserve">нивото на кръвната Ви захар </w:t>
      </w:r>
      <w:bookmarkEnd w:id="25"/>
      <w:r w:rsidR="001A5226">
        <w:rPr>
          <w:noProof/>
          <w:szCs w:val="22"/>
          <w:lang w:val="ru-RU"/>
        </w:rPr>
        <w:t>може значително да се повиши</w:t>
      </w:r>
      <w:r>
        <w:rPr>
          <w:noProof/>
          <w:szCs w:val="22"/>
          <w:lang w:val="bg-BG"/>
        </w:rPr>
        <w:t>. Проверете нивото на кръвната си захар.</w:t>
      </w:r>
    </w:p>
    <w:p w:rsidR="007301DC" w:rsidRDefault="007301DC" w:rsidP="007301DC">
      <w:pPr>
        <w:numPr>
          <w:ilvl w:val="12"/>
          <w:numId w:val="0"/>
        </w:numPr>
        <w:tabs>
          <w:tab w:val="clear" w:pos="567"/>
        </w:tabs>
        <w:spacing w:line="240" w:lineRule="auto"/>
        <w:ind w:right="-2"/>
        <w:outlineLvl w:val="0"/>
        <w:rPr>
          <w:noProof/>
          <w:szCs w:val="22"/>
          <w:lang w:val="bg-BG"/>
        </w:rPr>
      </w:pPr>
    </w:p>
    <w:p w:rsidR="007301DC" w:rsidRDefault="007301DC" w:rsidP="004F474A">
      <w:pPr>
        <w:tabs>
          <w:tab w:val="clear" w:pos="567"/>
        </w:tabs>
        <w:spacing w:line="240" w:lineRule="auto"/>
        <w:rPr>
          <w:lang w:val="bg-BG"/>
        </w:rPr>
      </w:pPr>
      <w:r>
        <w:rPr>
          <w:lang w:val="bg-BG"/>
        </w:rPr>
        <w:t>Ако хипоглкемията (ниски стойности на кръвна захар) или хипергликемията (високи стойности на кръвна захар) не се лекуват, то те могат да бъдат много сериозни и да предизвикат главоболие, гадене, повръщане, обезводняване, безсъзнание, кома или дори смърт. (вижте А и Б в точка</w:t>
      </w:r>
      <w:r w:rsidR="004F474A">
        <w:rPr>
          <w:lang w:val="bg-BG"/>
        </w:rPr>
        <w:t> </w:t>
      </w:r>
      <w:r>
        <w:rPr>
          <w:lang w:val="bg-BG"/>
        </w:rPr>
        <w:t xml:space="preserve">4. „Възможни нежелани </w:t>
      </w:r>
      <w:r w:rsidR="004F474A">
        <w:rPr>
          <w:lang w:val="bg-BG"/>
        </w:rPr>
        <w:t>реакции</w:t>
      </w:r>
      <w:r>
        <w:rPr>
          <w:lang w:val="bg-BG"/>
        </w:rPr>
        <w:t>”).</w:t>
      </w:r>
    </w:p>
    <w:p w:rsidR="004F474A" w:rsidRDefault="004F474A" w:rsidP="004F474A">
      <w:pPr>
        <w:tabs>
          <w:tab w:val="clear" w:pos="567"/>
        </w:tabs>
        <w:spacing w:line="240" w:lineRule="auto"/>
        <w:rPr>
          <w:lang w:val="bg-BG"/>
        </w:rPr>
      </w:pPr>
    </w:p>
    <w:p w:rsidR="004F474A" w:rsidRDefault="004F474A" w:rsidP="004F474A">
      <w:pPr>
        <w:tabs>
          <w:tab w:val="clear" w:pos="567"/>
        </w:tabs>
        <w:spacing w:line="240" w:lineRule="auto"/>
        <w:rPr>
          <w:lang w:val="bg-BG"/>
        </w:rPr>
      </w:pPr>
      <w:r w:rsidRPr="004714B9">
        <w:rPr>
          <w:b/>
          <w:bCs/>
          <w:lang w:val="bg-BG"/>
        </w:rPr>
        <w:t>Три прости стъпки</w:t>
      </w:r>
      <w:r>
        <w:rPr>
          <w:lang w:val="bg-BG"/>
        </w:rPr>
        <w:t xml:space="preserve"> да се избегне хипогликемия или хипергликемия са:</w:t>
      </w:r>
    </w:p>
    <w:p w:rsidR="007301DC" w:rsidRDefault="007301DC" w:rsidP="007301DC">
      <w:pPr>
        <w:numPr>
          <w:ilvl w:val="12"/>
          <w:numId w:val="0"/>
        </w:numPr>
        <w:tabs>
          <w:tab w:val="clear" w:pos="567"/>
        </w:tabs>
        <w:spacing w:line="240" w:lineRule="auto"/>
        <w:ind w:left="540" w:right="-2" w:hanging="540"/>
        <w:rPr>
          <w:noProof/>
          <w:szCs w:val="22"/>
          <w:lang w:val="bg-BG"/>
        </w:rPr>
      </w:pPr>
      <w:r>
        <w:rPr>
          <w:lang w:val="bg-BG"/>
        </w:rPr>
        <w:sym w:font="Symbol" w:char="F0B7"/>
      </w:r>
      <w:r>
        <w:rPr>
          <w:rFonts w:eastAsia="Arial Unicode MS" w:cs="Arial Unicode MS"/>
          <w:noProof/>
          <w:szCs w:val="22"/>
          <w:lang w:val="bg-BG"/>
        </w:rPr>
        <w:tab/>
      </w:r>
      <w:r>
        <w:rPr>
          <w:lang w:val="bg-BG"/>
        </w:rPr>
        <w:t xml:space="preserve">Винаги пазете резервни спринцовки и резервни флакони с </w:t>
      </w:r>
      <w:r>
        <w:rPr>
          <w:szCs w:val="22"/>
          <w:lang w:val="bg-BG"/>
        </w:rPr>
        <w:t>Humalog</w:t>
      </w:r>
      <w:r>
        <w:rPr>
          <w:lang w:val="bg-BG"/>
        </w:rPr>
        <w:t xml:space="preserve">, или резервни писалки и патрони в случай, че загубите Вашата </w:t>
      </w:r>
      <w:r w:rsidR="000A5099">
        <w:t>KwikPen</w:t>
      </w:r>
      <w:r w:rsidR="000A5099" w:rsidRPr="000A5099">
        <w:rPr>
          <w:lang w:val="ru-RU"/>
        </w:rPr>
        <w:t xml:space="preserve"> </w:t>
      </w:r>
      <w:r>
        <w:rPr>
          <w:lang w:val="bg-BG"/>
        </w:rPr>
        <w:t>(</w:t>
      </w:r>
      <w:r w:rsidR="000A5099">
        <w:rPr>
          <w:lang w:val="bg-BG"/>
        </w:rPr>
        <w:t>Квик</w:t>
      </w:r>
      <w:r w:rsidR="000A5099">
        <w:rPr>
          <w:lang w:val="bg-BG"/>
        </w:rPr>
        <w:noBreakHyphen/>
      </w:r>
      <w:r>
        <w:rPr>
          <w:lang w:val="bg-BG"/>
        </w:rPr>
        <w:t>писалка) или пък тя се повреди.</w:t>
      </w:r>
    </w:p>
    <w:p w:rsidR="007301DC" w:rsidRDefault="007301DC" w:rsidP="007301DC">
      <w:pPr>
        <w:tabs>
          <w:tab w:val="clear" w:pos="567"/>
        </w:tabs>
        <w:spacing w:line="240" w:lineRule="auto"/>
        <w:jc w:val="both"/>
        <w:rPr>
          <w:lang w:val="bg-BG"/>
        </w:rPr>
      </w:pPr>
      <w:r>
        <w:rPr>
          <w:lang w:val="bg-BG"/>
        </w:rPr>
        <w:sym w:font="Symbol" w:char="F0B7"/>
      </w:r>
      <w:r>
        <w:rPr>
          <w:lang w:val="bg-BG"/>
        </w:rPr>
        <w:tab/>
        <w:t>Винаги носете нещо, което да показва, че сте диабетик.</w:t>
      </w:r>
    </w:p>
    <w:p w:rsidR="007301DC" w:rsidRDefault="007301DC" w:rsidP="007301DC">
      <w:pPr>
        <w:tabs>
          <w:tab w:val="clear" w:pos="567"/>
        </w:tabs>
        <w:spacing w:line="240" w:lineRule="auto"/>
        <w:jc w:val="both"/>
        <w:rPr>
          <w:lang w:val="bg-BG"/>
        </w:rPr>
      </w:pPr>
      <w:r>
        <w:rPr>
          <w:lang w:val="bg-BG"/>
        </w:rPr>
        <w:sym w:font="Symbol" w:char="F0B7"/>
      </w:r>
      <w:r>
        <w:rPr>
          <w:lang w:val="bg-BG"/>
        </w:rPr>
        <w:tab/>
        <w:t>Винаги носете захар със себе си.</w:t>
      </w:r>
    </w:p>
    <w:p w:rsidR="007301DC" w:rsidRDefault="007301DC" w:rsidP="007301DC">
      <w:pPr>
        <w:tabs>
          <w:tab w:val="clear" w:pos="567"/>
        </w:tabs>
        <w:spacing w:line="240" w:lineRule="auto"/>
        <w:jc w:val="both"/>
        <w:rPr>
          <w:lang w:val="bg-BG"/>
        </w:rPr>
      </w:pPr>
    </w:p>
    <w:p w:rsidR="007301DC" w:rsidRDefault="007301DC" w:rsidP="0065613D">
      <w:pPr>
        <w:keepNext/>
        <w:numPr>
          <w:ilvl w:val="12"/>
          <w:numId w:val="0"/>
        </w:numPr>
        <w:tabs>
          <w:tab w:val="clear" w:pos="567"/>
        </w:tabs>
        <w:spacing w:line="240" w:lineRule="auto"/>
        <w:rPr>
          <w:b/>
          <w:noProof/>
          <w:szCs w:val="22"/>
          <w:lang w:val="bg-BG"/>
        </w:rPr>
      </w:pPr>
      <w:r>
        <w:rPr>
          <w:b/>
          <w:noProof/>
          <w:szCs w:val="22"/>
          <w:lang w:val="bg-BG"/>
        </w:rPr>
        <w:t>Ако сте спрели прил</w:t>
      </w:r>
      <w:r w:rsidR="001E49E8">
        <w:rPr>
          <w:b/>
          <w:noProof/>
          <w:szCs w:val="22"/>
          <w:lang w:val="bg-BG"/>
        </w:rPr>
        <w:t>ожението</w:t>
      </w:r>
      <w:r>
        <w:rPr>
          <w:b/>
          <w:noProof/>
          <w:szCs w:val="22"/>
          <w:lang w:val="bg-BG"/>
        </w:rPr>
        <w:t xml:space="preserve"> на Humalog</w:t>
      </w:r>
    </w:p>
    <w:p w:rsidR="007301DC" w:rsidRDefault="007301DC" w:rsidP="007301DC">
      <w:pPr>
        <w:numPr>
          <w:ilvl w:val="12"/>
          <w:numId w:val="0"/>
        </w:numPr>
        <w:tabs>
          <w:tab w:val="clear" w:pos="567"/>
        </w:tabs>
        <w:spacing w:line="240" w:lineRule="auto"/>
        <w:ind w:right="-2"/>
        <w:outlineLvl w:val="0"/>
        <w:rPr>
          <w:noProof/>
          <w:szCs w:val="22"/>
          <w:lang w:val="bg-BG"/>
        </w:rPr>
      </w:pPr>
      <w:r>
        <w:rPr>
          <w:noProof/>
          <w:szCs w:val="22"/>
          <w:lang w:val="bg-BG"/>
        </w:rPr>
        <w:t>Ако сте приложили по-малко Humalog, отколкото Ви е необходимо, може да настъпи повишаване на кръвната захар. Не променяйте инсулина</w:t>
      </w:r>
      <w:r>
        <w:rPr>
          <w:szCs w:val="22"/>
          <w:lang w:val="bg-BG"/>
        </w:rPr>
        <w:t>, предназначен за Вас</w:t>
      </w:r>
      <w:r>
        <w:rPr>
          <w:noProof/>
          <w:szCs w:val="22"/>
          <w:lang w:val="bg-BG"/>
        </w:rPr>
        <w:t>, освен ако не Ви каже Вашия лекар.</w:t>
      </w:r>
    </w:p>
    <w:p w:rsidR="007301DC" w:rsidRDefault="007301DC" w:rsidP="007301DC">
      <w:pPr>
        <w:numPr>
          <w:ilvl w:val="12"/>
          <w:numId w:val="0"/>
        </w:numPr>
        <w:tabs>
          <w:tab w:val="clear" w:pos="567"/>
        </w:tabs>
        <w:spacing w:line="240" w:lineRule="auto"/>
        <w:ind w:left="567" w:right="-2" w:hanging="567"/>
        <w:rPr>
          <w:noProof/>
          <w:szCs w:val="22"/>
          <w:lang w:val="bg-BG"/>
        </w:rPr>
      </w:pPr>
    </w:p>
    <w:p w:rsidR="007301DC" w:rsidRDefault="007301DC" w:rsidP="000650B1">
      <w:pPr>
        <w:numPr>
          <w:ilvl w:val="12"/>
          <w:numId w:val="0"/>
        </w:numPr>
        <w:tabs>
          <w:tab w:val="clear" w:pos="567"/>
        </w:tabs>
        <w:spacing w:line="240" w:lineRule="auto"/>
        <w:ind w:right="-2"/>
        <w:rPr>
          <w:noProof/>
          <w:szCs w:val="22"/>
          <w:lang w:val="bg-BG"/>
        </w:rPr>
      </w:pPr>
      <w:r>
        <w:rPr>
          <w:noProof/>
          <w:szCs w:val="22"/>
          <w:lang w:val="bg-BG"/>
        </w:rPr>
        <w:t xml:space="preserve">Ако имате някакви допълнителни въпроси, свързани с употребата на </w:t>
      </w:r>
      <w:r w:rsidR="007E0683">
        <w:rPr>
          <w:noProof/>
          <w:szCs w:val="22"/>
          <w:lang w:val="bg-BG"/>
        </w:rPr>
        <w:t>това лекарство</w:t>
      </w:r>
      <w:r>
        <w:rPr>
          <w:noProof/>
          <w:szCs w:val="22"/>
          <w:lang w:val="bg-BG"/>
        </w:rPr>
        <w:t>, попитайте Вашия лекар или фармацевт.</w:t>
      </w:r>
    </w:p>
    <w:p w:rsidR="007301DC" w:rsidRDefault="007301DC" w:rsidP="007301DC">
      <w:pPr>
        <w:numPr>
          <w:ilvl w:val="12"/>
          <w:numId w:val="0"/>
        </w:numPr>
        <w:tabs>
          <w:tab w:val="clear" w:pos="567"/>
        </w:tabs>
        <w:spacing w:line="240" w:lineRule="auto"/>
        <w:ind w:left="567" w:right="-2" w:hanging="567"/>
        <w:rPr>
          <w:noProof/>
          <w:szCs w:val="22"/>
          <w:lang w:val="bg-BG"/>
        </w:rPr>
      </w:pPr>
    </w:p>
    <w:p w:rsidR="007301DC" w:rsidRDefault="007301DC" w:rsidP="007301DC">
      <w:pPr>
        <w:numPr>
          <w:ilvl w:val="12"/>
          <w:numId w:val="0"/>
        </w:numPr>
        <w:tabs>
          <w:tab w:val="clear" w:pos="567"/>
        </w:tabs>
        <w:spacing w:line="240" w:lineRule="auto"/>
        <w:ind w:left="567" w:right="-2" w:hanging="567"/>
        <w:rPr>
          <w:noProof/>
          <w:szCs w:val="22"/>
          <w:lang w:val="bg-BG"/>
        </w:rPr>
      </w:pPr>
    </w:p>
    <w:p w:rsidR="007301DC" w:rsidRDefault="007301DC" w:rsidP="004F474A">
      <w:pPr>
        <w:numPr>
          <w:ilvl w:val="12"/>
          <w:numId w:val="0"/>
        </w:numPr>
        <w:tabs>
          <w:tab w:val="clear" w:pos="567"/>
        </w:tabs>
        <w:spacing w:line="240" w:lineRule="auto"/>
        <w:ind w:left="567" w:right="-2" w:hanging="567"/>
        <w:rPr>
          <w:noProof/>
          <w:szCs w:val="22"/>
          <w:lang w:val="bg-BG"/>
        </w:rPr>
      </w:pPr>
      <w:r>
        <w:rPr>
          <w:b/>
          <w:noProof/>
          <w:szCs w:val="22"/>
          <w:lang w:val="bg-BG"/>
        </w:rPr>
        <w:t>4.</w:t>
      </w:r>
      <w:r>
        <w:rPr>
          <w:b/>
          <w:noProof/>
          <w:szCs w:val="22"/>
          <w:lang w:val="bg-BG"/>
        </w:rPr>
        <w:tab/>
        <w:t>В</w:t>
      </w:r>
      <w:r w:rsidR="004F474A" w:rsidRPr="000D3C7C">
        <w:rPr>
          <w:b/>
          <w:noProof/>
          <w:szCs w:val="22"/>
          <w:lang w:val="bg-BG"/>
        </w:rPr>
        <w:t>ъзможни нежелани реакции</w:t>
      </w:r>
    </w:p>
    <w:p w:rsidR="007301DC" w:rsidRDefault="007301DC" w:rsidP="007301DC">
      <w:pPr>
        <w:numPr>
          <w:ilvl w:val="12"/>
          <w:numId w:val="0"/>
        </w:numPr>
        <w:tabs>
          <w:tab w:val="clear" w:pos="567"/>
        </w:tabs>
        <w:spacing w:line="240" w:lineRule="auto"/>
        <w:ind w:left="567" w:right="-2" w:hanging="567"/>
        <w:rPr>
          <w:noProof/>
          <w:szCs w:val="22"/>
          <w:lang w:val="bg-BG"/>
        </w:rPr>
      </w:pPr>
    </w:p>
    <w:p w:rsidR="007301DC" w:rsidRDefault="007301DC" w:rsidP="007301DC">
      <w:pPr>
        <w:numPr>
          <w:ilvl w:val="12"/>
          <w:numId w:val="0"/>
        </w:numPr>
        <w:tabs>
          <w:tab w:val="clear" w:pos="567"/>
        </w:tabs>
        <w:spacing w:line="240" w:lineRule="auto"/>
        <w:ind w:right="-29"/>
        <w:rPr>
          <w:noProof/>
          <w:szCs w:val="22"/>
          <w:lang w:val="bg-BG"/>
        </w:rPr>
      </w:pPr>
      <w:r>
        <w:rPr>
          <w:noProof/>
          <w:szCs w:val="22"/>
          <w:lang w:val="bg-BG"/>
        </w:rPr>
        <w:t xml:space="preserve">Както всички лекарства, </w:t>
      </w:r>
      <w:r w:rsidR="00522DFA">
        <w:rPr>
          <w:noProof/>
          <w:szCs w:val="22"/>
          <w:lang w:val="bg-BG"/>
        </w:rPr>
        <w:t xml:space="preserve">това лекарство </w:t>
      </w:r>
      <w:r>
        <w:rPr>
          <w:noProof/>
          <w:szCs w:val="22"/>
          <w:lang w:val="bg-BG"/>
        </w:rPr>
        <w:t xml:space="preserve">може да предизвика нежелани </w:t>
      </w:r>
      <w:r w:rsidR="00094101">
        <w:rPr>
          <w:noProof/>
          <w:szCs w:val="22"/>
          <w:lang w:val="bg-BG"/>
        </w:rPr>
        <w:t>реакции</w:t>
      </w:r>
      <w:r>
        <w:rPr>
          <w:noProof/>
          <w:szCs w:val="22"/>
          <w:lang w:val="bg-BG"/>
        </w:rPr>
        <w:t xml:space="preserve">, въпреки че не всеки ги получава. </w:t>
      </w:r>
    </w:p>
    <w:p w:rsidR="007301DC" w:rsidRDefault="007301DC" w:rsidP="007301DC">
      <w:pPr>
        <w:numPr>
          <w:ilvl w:val="12"/>
          <w:numId w:val="0"/>
        </w:numPr>
        <w:tabs>
          <w:tab w:val="clear" w:pos="567"/>
        </w:tabs>
        <w:spacing w:line="240" w:lineRule="auto"/>
        <w:ind w:right="-29"/>
        <w:rPr>
          <w:noProof/>
          <w:szCs w:val="22"/>
          <w:lang w:val="bg-BG"/>
        </w:rPr>
      </w:pPr>
    </w:p>
    <w:p w:rsidR="007301DC" w:rsidRDefault="007301DC" w:rsidP="007301DC">
      <w:pPr>
        <w:tabs>
          <w:tab w:val="clear" w:pos="567"/>
        </w:tabs>
        <w:spacing w:line="240" w:lineRule="auto"/>
        <w:jc w:val="both"/>
        <w:rPr>
          <w:lang w:val="bg-BG"/>
        </w:rPr>
      </w:pPr>
      <w:r>
        <w:rPr>
          <w:lang w:val="bg-BG"/>
        </w:rPr>
        <w:t>Системната алергия е рядка (</w:t>
      </w:r>
      <w:r>
        <w:rPr>
          <w:lang w:val="en-US"/>
        </w:rPr>
        <w:sym w:font="Symbol" w:char="F0B3"/>
      </w:r>
      <w:r>
        <w:rPr>
          <w:lang w:val="bg-BG"/>
        </w:rPr>
        <w:t xml:space="preserve"> 1/10 000 до </w:t>
      </w:r>
      <w:r>
        <w:rPr>
          <w:lang w:val="bg-BG"/>
        </w:rPr>
        <w:sym w:font="Symbol" w:char="F03C"/>
      </w:r>
      <w:r>
        <w:rPr>
          <w:lang w:val="bg-BG"/>
        </w:rPr>
        <w:t>1/1 000). Симптомите са следните:</w:t>
      </w:r>
    </w:p>
    <w:p w:rsidR="007301DC" w:rsidRDefault="007301DC" w:rsidP="00323594">
      <w:pPr>
        <w:numPr>
          <w:ilvl w:val="0"/>
          <w:numId w:val="11"/>
        </w:numPr>
        <w:tabs>
          <w:tab w:val="clear" w:pos="567"/>
        </w:tabs>
        <w:spacing w:line="240" w:lineRule="auto"/>
        <w:ind w:right="11"/>
        <w:rPr>
          <w:lang w:val="bg-BG"/>
        </w:rPr>
      </w:pPr>
      <w:r>
        <w:rPr>
          <w:lang w:val="bg-BG"/>
        </w:rPr>
        <w:t>обрив по цялото тяло</w:t>
      </w:r>
      <w:r>
        <w:rPr>
          <w:lang w:val="bg-BG"/>
        </w:rPr>
        <w:tab/>
      </w:r>
      <w:r>
        <w:rPr>
          <w:lang w:val="bg-BG"/>
        </w:rPr>
        <w:tab/>
      </w:r>
      <w:r>
        <w:rPr>
          <w:lang w:val="bg-BG"/>
        </w:rPr>
        <w:tab/>
      </w:r>
      <w:r>
        <w:rPr>
          <w:lang w:val="bg-BG"/>
        </w:rPr>
        <w:sym w:font="Symbol" w:char="F0B7"/>
      </w:r>
      <w:r>
        <w:rPr>
          <w:lang w:val="bg-BG"/>
        </w:rPr>
        <w:tab/>
        <w:t>спадане на кръвното налягане</w:t>
      </w:r>
    </w:p>
    <w:p w:rsidR="007301DC" w:rsidRDefault="007301DC" w:rsidP="00323594">
      <w:pPr>
        <w:numPr>
          <w:ilvl w:val="0"/>
          <w:numId w:val="10"/>
        </w:numPr>
        <w:tabs>
          <w:tab w:val="clear" w:pos="567"/>
        </w:tabs>
        <w:spacing w:line="240" w:lineRule="auto"/>
        <w:ind w:right="11"/>
      </w:pPr>
      <w:r>
        <w:rPr>
          <w:lang w:val="bg-BG"/>
        </w:rPr>
        <w:t xml:space="preserve">затруднено дишане </w:t>
      </w:r>
      <w:r>
        <w:tab/>
      </w:r>
      <w:r>
        <w:tab/>
      </w:r>
      <w:r>
        <w:tab/>
      </w:r>
      <w:r>
        <w:rPr>
          <w:lang w:val="bg-BG"/>
        </w:rPr>
        <w:sym w:font="Symbol" w:char="F0B7"/>
      </w:r>
      <w:r>
        <w:tab/>
      </w:r>
      <w:r>
        <w:rPr>
          <w:lang w:val="bg-BG"/>
        </w:rPr>
        <w:t>ускорена сърдечна дейност</w:t>
      </w:r>
    </w:p>
    <w:p w:rsidR="007301DC" w:rsidRDefault="007301DC" w:rsidP="00323594">
      <w:pPr>
        <w:numPr>
          <w:ilvl w:val="0"/>
          <w:numId w:val="10"/>
        </w:numPr>
        <w:tabs>
          <w:tab w:val="clear" w:pos="567"/>
        </w:tabs>
        <w:spacing w:line="240" w:lineRule="auto"/>
        <w:ind w:right="11"/>
      </w:pPr>
      <w:r>
        <w:rPr>
          <w:lang w:val="bg-BG"/>
        </w:rPr>
        <w:t>хриптящо дишане</w:t>
      </w:r>
      <w:r>
        <w:tab/>
      </w:r>
      <w:r>
        <w:tab/>
      </w:r>
      <w:r>
        <w:tab/>
      </w:r>
      <w:r>
        <w:rPr>
          <w:lang w:val="bg-BG"/>
        </w:rPr>
        <w:sym w:font="Symbol" w:char="F0B7"/>
      </w:r>
      <w:r>
        <w:tab/>
      </w:r>
      <w:r>
        <w:rPr>
          <w:lang w:val="bg-BG"/>
        </w:rPr>
        <w:t>изпотяване</w:t>
      </w:r>
    </w:p>
    <w:p w:rsidR="00522DFA" w:rsidRDefault="00522DFA" w:rsidP="007301DC">
      <w:pPr>
        <w:tabs>
          <w:tab w:val="clear" w:pos="567"/>
        </w:tabs>
        <w:spacing w:line="240" w:lineRule="auto"/>
        <w:rPr>
          <w:lang w:val="bg-BG"/>
        </w:rPr>
      </w:pPr>
    </w:p>
    <w:p w:rsidR="007301DC" w:rsidRDefault="007301DC" w:rsidP="007301DC">
      <w:pPr>
        <w:tabs>
          <w:tab w:val="clear" w:pos="567"/>
        </w:tabs>
        <w:spacing w:line="240" w:lineRule="auto"/>
        <w:rPr>
          <w:lang w:val="bg-BG"/>
        </w:rPr>
      </w:pPr>
      <w:r>
        <w:rPr>
          <w:lang w:val="bg-BG"/>
        </w:rPr>
        <w:t xml:space="preserve">Ако смятате, че имате този тип инсулинова алергия с </w:t>
      </w:r>
      <w:r>
        <w:rPr>
          <w:szCs w:val="22"/>
          <w:lang w:val="bg-BG"/>
        </w:rPr>
        <w:t>Humalog</w:t>
      </w:r>
      <w:r>
        <w:rPr>
          <w:lang w:val="bg-BG"/>
        </w:rPr>
        <w:t xml:space="preserve">, незабавно </w:t>
      </w:r>
      <w:r w:rsidR="002320DC">
        <w:rPr>
          <w:lang w:val="bg-BG"/>
        </w:rPr>
        <w:t>информирайте</w:t>
      </w:r>
      <w:r>
        <w:rPr>
          <w:lang w:val="bg-BG"/>
        </w:rPr>
        <w:t xml:space="preserve"> Вашия лекар.</w:t>
      </w:r>
    </w:p>
    <w:p w:rsidR="007301DC" w:rsidRDefault="007301DC" w:rsidP="007301DC">
      <w:pPr>
        <w:numPr>
          <w:ilvl w:val="12"/>
          <w:numId w:val="0"/>
        </w:numPr>
        <w:tabs>
          <w:tab w:val="clear" w:pos="567"/>
        </w:tabs>
        <w:spacing w:line="240" w:lineRule="auto"/>
        <w:ind w:right="-29"/>
        <w:rPr>
          <w:noProof/>
          <w:szCs w:val="22"/>
          <w:lang w:val="bg-BG"/>
        </w:rPr>
      </w:pPr>
    </w:p>
    <w:p w:rsidR="00522DFA" w:rsidRDefault="00522DFA" w:rsidP="00522DFA">
      <w:pPr>
        <w:tabs>
          <w:tab w:val="clear" w:pos="567"/>
        </w:tabs>
        <w:spacing w:line="240" w:lineRule="auto"/>
        <w:rPr>
          <w:lang w:val="bg-BG"/>
        </w:rPr>
      </w:pPr>
      <w:r>
        <w:rPr>
          <w:lang w:val="bg-BG"/>
        </w:rPr>
        <w:t>Локалната алергия е честа (</w:t>
      </w:r>
      <w:r>
        <w:rPr>
          <w:lang w:val="en-US"/>
        </w:rPr>
        <w:sym w:font="Symbol" w:char="F0B3"/>
      </w:r>
      <w:r>
        <w:rPr>
          <w:lang w:val="bg-BG"/>
        </w:rPr>
        <w:t xml:space="preserve"> 1/100 до </w:t>
      </w:r>
      <w:r>
        <w:rPr>
          <w:lang w:val="bg-BG"/>
        </w:rPr>
        <w:sym w:font="Symbol" w:char="F03C"/>
      </w:r>
      <w:r>
        <w:rPr>
          <w:lang w:val="bg-BG"/>
        </w:rPr>
        <w:t xml:space="preserve">1/10): Някои хора получават зачервяване, подуване или сърбеж около мястото на инжектиране на инсулина. Обикновено това отзвучава за няколко дни до няколко седмици. Ако това Ви се случи, </w:t>
      </w:r>
      <w:r w:rsidR="002320DC">
        <w:rPr>
          <w:lang w:val="bg-BG"/>
        </w:rPr>
        <w:t>информирайте</w:t>
      </w:r>
      <w:r>
        <w:rPr>
          <w:lang w:val="bg-BG"/>
        </w:rPr>
        <w:t xml:space="preserve"> Вашия лекар.</w:t>
      </w:r>
    </w:p>
    <w:p w:rsidR="00522DFA" w:rsidRDefault="00522DFA" w:rsidP="00522DFA">
      <w:pPr>
        <w:numPr>
          <w:ilvl w:val="12"/>
          <w:numId w:val="0"/>
        </w:numPr>
        <w:tabs>
          <w:tab w:val="clear" w:pos="567"/>
        </w:tabs>
        <w:spacing w:line="240" w:lineRule="auto"/>
        <w:ind w:right="-29"/>
        <w:rPr>
          <w:noProof/>
          <w:szCs w:val="22"/>
          <w:lang w:val="bg-BG"/>
        </w:rPr>
      </w:pPr>
    </w:p>
    <w:p w:rsidR="007301DC" w:rsidRDefault="007301DC" w:rsidP="007301DC">
      <w:pPr>
        <w:tabs>
          <w:tab w:val="clear" w:pos="567"/>
        </w:tabs>
        <w:spacing w:line="240" w:lineRule="auto"/>
        <w:rPr>
          <w:lang w:val="bg-BG"/>
        </w:rPr>
      </w:pPr>
      <w:r>
        <w:rPr>
          <w:lang w:val="bg-BG"/>
        </w:rPr>
        <w:t>Липодистрофия (удебеляване или хлътване върху кожата) е нечеста (</w:t>
      </w:r>
      <w:r>
        <w:rPr>
          <w:lang w:val="en-US"/>
        </w:rPr>
        <w:sym w:font="Symbol" w:char="F0B3"/>
      </w:r>
      <w:r>
        <w:rPr>
          <w:lang w:val="bg-BG"/>
        </w:rPr>
        <w:t xml:space="preserve"> 1/1 000 до </w:t>
      </w:r>
      <w:r>
        <w:rPr>
          <w:lang w:val="bg-BG"/>
        </w:rPr>
        <w:sym w:font="Symbol" w:char="F03C"/>
      </w:r>
      <w:r>
        <w:rPr>
          <w:lang w:val="bg-BG"/>
        </w:rPr>
        <w:t>1/100)</w:t>
      </w:r>
    </w:p>
    <w:p w:rsidR="007301DC" w:rsidRDefault="007301DC" w:rsidP="007301DC">
      <w:pPr>
        <w:tabs>
          <w:tab w:val="clear" w:pos="567"/>
        </w:tabs>
        <w:spacing w:line="240" w:lineRule="auto"/>
        <w:rPr>
          <w:lang w:val="bg-BG"/>
        </w:rPr>
      </w:pPr>
      <w:r>
        <w:rPr>
          <w:lang w:val="bg-BG"/>
        </w:rPr>
        <w:t xml:space="preserve">Ако забележите надебеляване или хлътване на мястото на инжектиране, </w:t>
      </w:r>
      <w:r w:rsidR="002320DC">
        <w:rPr>
          <w:lang w:val="bg-BG"/>
        </w:rPr>
        <w:t>информирайте</w:t>
      </w:r>
      <w:r>
        <w:rPr>
          <w:lang w:val="bg-BG"/>
        </w:rPr>
        <w:t xml:space="preserve"> Вашия лекар.</w:t>
      </w:r>
    </w:p>
    <w:p w:rsidR="007301DC" w:rsidRDefault="007301DC" w:rsidP="007301DC">
      <w:pPr>
        <w:tabs>
          <w:tab w:val="clear" w:pos="567"/>
        </w:tabs>
        <w:spacing w:line="240" w:lineRule="auto"/>
        <w:rPr>
          <w:lang w:val="bg-BG"/>
        </w:rPr>
      </w:pPr>
    </w:p>
    <w:p w:rsidR="00FA11BC" w:rsidRPr="00601C3B" w:rsidRDefault="00CF1F51" w:rsidP="00FA11BC">
      <w:pPr>
        <w:rPr>
          <w:lang w:val="ru-RU"/>
        </w:rPr>
      </w:pPr>
      <w:r>
        <w:rPr>
          <w:szCs w:val="22"/>
          <w:lang w:val="bg-BG" w:eastAsia="de-DE"/>
        </w:rPr>
        <w:t>Има съобщения за о</w:t>
      </w:r>
      <w:r w:rsidR="00FA11BC">
        <w:rPr>
          <w:szCs w:val="22"/>
          <w:lang w:val="bg-BG" w:eastAsia="de-DE"/>
        </w:rPr>
        <w:t>ток (напр., подуване на ръцете, глезените; задръжка на течности), особено при започването на лечение с инсулин или по време на промяна на лечението с цел подобряване на контрола на кръвната Ви захар.</w:t>
      </w:r>
    </w:p>
    <w:p w:rsidR="005C5A2B" w:rsidRPr="005C5A2B" w:rsidRDefault="005C5A2B" w:rsidP="007301DC">
      <w:pPr>
        <w:tabs>
          <w:tab w:val="clear" w:pos="567"/>
        </w:tabs>
        <w:spacing w:line="240" w:lineRule="auto"/>
        <w:ind w:right="-2"/>
        <w:rPr>
          <w:noProof/>
          <w:szCs w:val="22"/>
          <w:lang w:val="ru-RU"/>
        </w:rPr>
      </w:pPr>
    </w:p>
    <w:p w:rsidR="004F474A" w:rsidRPr="000D3C7C" w:rsidRDefault="004F474A" w:rsidP="00C5479C">
      <w:pPr>
        <w:keepNext/>
        <w:numPr>
          <w:ilvl w:val="12"/>
          <w:numId w:val="0"/>
        </w:numPr>
        <w:tabs>
          <w:tab w:val="clear" w:pos="567"/>
          <w:tab w:val="left" w:pos="720"/>
        </w:tabs>
        <w:spacing w:line="240" w:lineRule="auto"/>
        <w:rPr>
          <w:b/>
          <w:szCs w:val="22"/>
          <w:lang w:val="bg-BG"/>
        </w:rPr>
      </w:pPr>
      <w:r w:rsidRPr="000D3C7C">
        <w:rPr>
          <w:b/>
          <w:szCs w:val="22"/>
          <w:lang w:val="bg-BG"/>
        </w:rPr>
        <w:t>Съобщаване на нежелани реакции</w:t>
      </w:r>
    </w:p>
    <w:p w:rsidR="00A453D0" w:rsidRPr="002A32DA" w:rsidRDefault="004F474A" w:rsidP="00176A79">
      <w:pPr>
        <w:ind w:right="-2"/>
        <w:rPr>
          <w:szCs w:val="22"/>
          <w:lang w:val="ru-RU"/>
        </w:rPr>
      </w:pPr>
      <w:r w:rsidRPr="000D3C7C">
        <w:rPr>
          <w:szCs w:val="22"/>
          <w:lang w:val="bg-BG"/>
        </w:rPr>
        <w:t xml:space="preserve">Ако </w:t>
      </w:r>
      <w:r w:rsidRPr="000D3C7C">
        <w:rPr>
          <w:noProof/>
          <w:szCs w:val="22"/>
          <w:lang w:val="bg-BG"/>
        </w:rPr>
        <w:t>получите някакви нежелани</w:t>
      </w:r>
      <w:r w:rsidRPr="000D3C7C">
        <w:rPr>
          <w:szCs w:val="22"/>
          <w:lang w:val="bg-BG"/>
        </w:rPr>
        <w:t xml:space="preserve"> лекарствени реакции</w:t>
      </w:r>
      <w:r w:rsidRPr="000D3C7C">
        <w:rPr>
          <w:noProof/>
          <w:szCs w:val="22"/>
          <w:lang w:val="bg-BG"/>
        </w:rPr>
        <w:t xml:space="preserve">, уведомете </w:t>
      </w:r>
      <w:r w:rsidRPr="005A48AB">
        <w:rPr>
          <w:noProof/>
          <w:szCs w:val="22"/>
          <w:lang w:val="bg-BG"/>
        </w:rPr>
        <w:t>Вашия</w:t>
      </w:r>
      <w:r>
        <w:rPr>
          <w:noProof/>
          <w:szCs w:val="22"/>
          <w:lang w:val="bg-BG"/>
        </w:rPr>
        <w:t xml:space="preserve"> </w:t>
      </w:r>
      <w:r w:rsidRPr="005A48AB">
        <w:rPr>
          <w:noProof/>
          <w:szCs w:val="22"/>
          <w:lang w:val="bg-BG"/>
        </w:rPr>
        <w:t>лекар</w:t>
      </w:r>
      <w:r>
        <w:rPr>
          <w:noProof/>
          <w:szCs w:val="22"/>
          <w:lang w:val="bg-BG"/>
        </w:rPr>
        <w:t xml:space="preserve"> </w:t>
      </w:r>
      <w:r w:rsidRPr="005A48AB">
        <w:rPr>
          <w:noProof/>
          <w:szCs w:val="22"/>
          <w:lang w:val="bg-BG"/>
        </w:rPr>
        <w:t>или</w:t>
      </w:r>
      <w:r>
        <w:rPr>
          <w:noProof/>
          <w:szCs w:val="22"/>
          <w:lang w:val="bg-BG"/>
        </w:rPr>
        <w:t xml:space="preserve"> </w:t>
      </w:r>
      <w:r w:rsidRPr="005A48AB">
        <w:rPr>
          <w:noProof/>
          <w:szCs w:val="22"/>
          <w:lang w:val="bg-BG"/>
        </w:rPr>
        <w:t>фармацевт</w:t>
      </w:r>
      <w:r w:rsidRPr="000D3C7C">
        <w:rPr>
          <w:noProof/>
          <w:szCs w:val="22"/>
          <w:lang w:val="bg-BG"/>
        </w:rPr>
        <w:t xml:space="preserve">. </w:t>
      </w:r>
      <w:r w:rsidRPr="000D3C7C">
        <w:rPr>
          <w:szCs w:val="22"/>
          <w:lang w:val="bg-BG"/>
        </w:rPr>
        <w:t xml:space="preserve">Това включва всички </w:t>
      </w:r>
      <w:r w:rsidRPr="001E49E8">
        <w:rPr>
          <w:szCs w:val="22"/>
          <w:lang w:val="bg-BG"/>
        </w:rPr>
        <w:t>възможни</w:t>
      </w:r>
      <w:r w:rsidRPr="00176A79">
        <w:rPr>
          <w:szCs w:val="22"/>
          <w:lang w:val="bg-BG"/>
        </w:rPr>
        <w:t xml:space="preserve"> </w:t>
      </w:r>
      <w:r w:rsidRPr="001E49E8">
        <w:rPr>
          <w:szCs w:val="22"/>
          <w:lang w:val="bg-BG"/>
        </w:rPr>
        <w:t>неописани</w:t>
      </w:r>
      <w:r w:rsidRPr="000D3C7C">
        <w:rPr>
          <w:szCs w:val="22"/>
          <w:lang w:val="bg-BG"/>
        </w:rPr>
        <w:t xml:space="preserve"> в тази листовка нежелани реакции</w:t>
      </w:r>
      <w:r w:rsidRPr="000D3C7C">
        <w:rPr>
          <w:noProof/>
          <w:szCs w:val="22"/>
          <w:lang w:val="bg-BG"/>
        </w:rPr>
        <w:t>. Можете</w:t>
      </w:r>
      <w:r>
        <w:rPr>
          <w:noProof/>
          <w:szCs w:val="22"/>
          <w:lang w:val="bg-BG"/>
        </w:rPr>
        <w:t xml:space="preserve"> също </w:t>
      </w:r>
      <w:r w:rsidRPr="000D3C7C">
        <w:rPr>
          <w:noProof/>
          <w:szCs w:val="22"/>
          <w:lang w:val="bg-BG"/>
        </w:rPr>
        <w:t xml:space="preserve">да съобщите нежелани реакции </w:t>
      </w:r>
      <w:r w:rsidRPr="000D3C7C">
        <w:rPr>
          <w:szCs w:val="22"/>
          <w:lang w:val="bg-BG"/>
        </w:rPr>
        <w:t>директно</w:t>
      </w:r>
      <w:r>
        <w:rPr>
          <w:szCs w:val="22"/>
          <w:lang w:val="bg-BG"/>
        </w:rPr>
        <w:t xml:space="preserve"> чрез </w:t>
      </w:r>
      <w:r w:rsidR="0076683A" w:rsidRPr="00CA20B9">
        <w:rPr>
          <w:noProof/>
          <w:szCs w:val="22"/>
          <w:highlight w:val="lightGray"/>
          <w:lang w:val="bg-BG"/>
        </w:rPr>
        <w:t xml:space="preserve">националната система за съобщаване, посочена в </w:t>
      </w:r>
      <w:hyperlink r:id="rId34" w:history="1">
        <w:r w:rsidR="0076683A" w:rsidRPr="00CA20B9">
          <w:rPr>
            <w:rStyle w:val="Hyperlink"/>
            <w:noProof/>
            <w:szCs w:val="22"/>
            <w:highlight w:val="lightGray"/>
            <w:lang w:val="bg-BG"/>
          </w:rPr>
          <w:t>Приложение V</w:t>
        </w:r>
      </w:hyperlink>
      <w:r w:rsidR="0076683A" w:rsidRPr="00CA20B9">
        <w:rPr>
          <w:noProof/>
          <w:szCs w:val="22"/>
          <w:lang w:val="bg-BG"/>
        </w:rPr>
        <w:t xml:space="preserve">. </w:t>
      </w:r>
      <w:r w:rsidR="00A453D0" w:rsidRPr="000D3C7C">
        <w:rPr>
          <w:szCs w:val="22"/>
          <w:lang w:val="bg-BG"/>
        </w:rPr>
        <w:t>Като съобщавате нежелани реакции, можете да дадете своя принос за получаване на повече информация относно безопасността на това лекарство.</w:t>
      </w:r>
    </w:p>
    <w:p w:rsidR="007301DC" w:rsidRDefault="007301DC" w:rsidP="007301DC">
      <w:pPr>
        <w:numPr>
          <w:ilvl w:val="12"/>
          <w:numId w:val="0"/>
        </w:numPr>
        <w:tabs>
          <w:tab w:val="clear" w:pos="567"/>
        </w:tabs>
        <w:spacing w:line="240" w:lineRule="auto"/>
        <w:ind w:left="567" w:right="-2" w:hanging="567"/>
        <w:rPr>
          <w:noProof/>
          <w:szCs w:val="22"/>
          <w:lang w:val="bg-BG"/>
        </w:rPr>
      </w:pPr>
    </w:p>
    <w:p w:rsidR="007301DC" w:rsidRDefault="007301DC" w:rsidP="0065613D">
      <w:pPr>
        <w:keepNext/>
        <w:tabs>
          <w:tab w:val="clear" w:pos="567"/>
        </w:tabs>
        <w:spacing w:line="240" w:lineRule="auto"/>
        <w:rPr>
          <w:b/>
          <w:lang w:val="bg-BG"/>
        </w:rPr>
      </w:pPr>
      <w:r>
        <w:rPr>
          <w:b/>
          <w:lang w:val="bg-BG"/>
        </w:rPr>
        <w:t>Основни проблеми на диабета</w:t>
      </w:r>
    </w:p>
    <w:p w:rsidR="007301DC" w:rsidRDefault="007301DC" w:rsidP="0065613D">
      <w:pPr>
        <w:keepNext/>
        <w:tabs>
          <w:tab w:val="clear" w:pos="567"/>
        </w:tabs>
        <w:spacing w:line="240" w:lineRule="auto"/>
        <w:rPr>
          <w:lang w:val="bg-BG"/>
        </w:rPr>
      </w:pPr>
    </w:p>
    <w:p w:rsidR="007301DC" w:rsidRDefault="007301DC" w:rsidP="0065613D">
      <w:pPr>
        <w:keepNext/>
        <w:tabs>
          <w:tab w:val="clear" w:pos="567"/>
        </w:tabs>
        <w:spacing w:line="240" w:lineRule="auto"/>
        <w:rPr>
          <w:b/>
          <w:lang w:val="bg-BG"/>
        </w:rPr>
      </w:pPr>
      <w:r>
        <w:rPr>
          <w:b/>
          <w:lang w:val="bg-BG"/>
        </w:rPr>
        <w:t>А.</w:t>
      </w:r>
      <w:r>
        <w:rPr>
          <w:b/>
          <w:lang w:val="bg-BG"/>
        </w:rPr>
        <w:tab/>
        <w:t>Хипогликемия</w:t>
      </w:r>
    </w:p>
    <w:p w:rsidR="007301DC" w:rsidRDefault="007301DC" w:rsidP="007301DC">
      <w:pPr>
        <w:tabs>
          <w:tab w:val="clear" w:pos="567"/>
        </w:tabs>
        <w:spacing w:line="240" w:lineRule="auto"/>
        <w:rPr>
          <w:lang w:val="bg-BG"/>
        </w:rPr>
      </w:pPr>
      <w:r>
        <w:rPr>
          <w:lang w:val="bg-BG"/>
        </w:rPr>
        <w:t>Хипогликемия (ниска кръвна захар) означава, че няма достатъчно захар в кръвта. Тя може да бъде предизвикана ако:</w:t>
      </w:r>
    </w:p>
    <w:p w:rsidR="007301DC" w:rsidRDefault="007301DC" w:rsidP="00323594">
      <w:pPr>
        <w:numPr>
          <w:ilvl w:val="0"/>
          <w:numId w:val="12"/>
        </w:numPr>
        <w:tabs>
          <w:tab w:val="clear" w:pos="567"/>
        </w:tabs>
        <w:spacing w:line="240" w:lineRule="auto"/>
        <w:rPr>
          <w:lang w:val="bg-BG"/>
        </w:rPr>
      </w:pPr>
      <w:r>
        <w:rPr>
          <w:lang w:val="bg-BG"/>
        </w:rPr>
        <w:t xml:space="preserve">взимате твърде много </w:t>
      </w:r>
      <w:r>
        <w:rPr>
          <w:szCs w:val="22"/>
          <w:lang w:val="bg-BG"/>
        </w:rPr>
        <w:t>Humalog</w:t>
      </w:r>
      <w:r>
        <w:rPr>
          <w:b/>
          <w:szCs w:val="22"/>
          <w:lang w:val="bg-BG"/>
        </w:rPr>
        <w:t xml:space="preserve"> </w:t>
      </w:r>
      <w:r>
        <w:rPr>
          <w:lang w:val="bg-BG"/>
        </w:rPr>
        <w:t>или друг инсулин;</w:t>
      </w:r>
    </w:p>
    <w:p w:rsidR="007301DC" w:rsidRDefault="007301DC" w:rsidP="00323594">
      <w:pPr>
        <w:numPr>
          <w:ilvl w:val="0"/>
          <w:numId w:val="12"/>
        </w:numPr>
        <w:tabs>
          <w:tab w:val="clear" w:pos="567"/>
        </w:tabs>
        <w:spacing w:line="240" w:lineRule="auto"/>
        <w:rPr>
          <w:lang w:val="bg-BG"/>
        </w:rPr>
      </w:pPr>
      <w:r>
        <w:rPr>
          <w:lang w:val="bg-BG"/>
        </w:rPr>
        <w:t>изпуснете или забавите храненето или промените Вашата диета;</w:t>
      </w:r>
    </w:p>
    <w:p w:rsidR="007301DC" w:rsidRDefault="007301DC" w:rsidP="00323594">
      <w:pPr>
        <w:numPr>
          <w:ilvl w:val="0"/>
          <w:numId w:val="12"/>
        </w:numPr>
        <w:tabs>
          <w:tab w:val="clear" w:pos="567"/>
        </w:tabs>
        <w:spacing w:line="240" w:lineRule="auto"/>
        <w:rPr>
          <w:lang w:val="bg-BG"/>
        </w:rPr>
      </w:pPr>
      <w:r>
        <w:rPr>
          <w:lang w:val="bg-BG"/>
        </w:rPr>
        <w:t>извършвате физическо натоварване или работите твърде много непосредствено преди или след ядене;</w:t>
      </w:r>
    </w:p>
    <w:p w:rsidR="007301DC" w:rsidRDefault="007301DC" w:rsidP="00323594">
      <w:pPr>
        <w:numPr>
          <w:ilvl w:val="0"/>
          <w:numId w:val="12"/>
        </w:numPr>
        <w:tabs>
          <w:tab w:val="clear" w:pos="567"/>
        </w:tabs>
        <w:spacing w:line="240" w:lineRule="auto"/>
        <w:rPr>
          <w:lang w:val="bg-BG"/>
        </w:rPr>
      </w:pPr>
      <w:r>
        <w:rPr>
          <w:lang w:val="bg-BG"/>
        </w:rPr>
        <w:t>имате инфекция или заболяване (особенно диария или повръщане);</w:t>
      </w:r>
    </w:p>
    <w:p w:rsidR="007301DC" w:rsidRDefault="007301DC" w:rsidP="00323594">
      <w:pPr>
        <w:numPr>
          <w:ilvl w:val="0"/>
          <w:numId w:val="12"/>
        </w:numPr>
        <w:tabs>
          <w:tab w:val="clear" w:pos="567"/>
        </w:tabs>
        <w:spacing w:line="240" w:lineRule="auto"/>
        <w:rPr>
          <w:lang w:val="bg-BG"/>
        </w:rPr>
      </w:pPr>
      <w:r>
        <w:rPr>
          <w:lang w:val="bg-BG"/>
        </w:rPr>
        <w:t>има промени в нуждите Ви от инсулин; или</w:t>
      </w:r>
    </w:p>
    <w:p w:rsidR="007301DC" w:rsidRDefault="007301DC" w:rsidP="00323594">
      <w:pPr>
        <w:numPr>
          <w:ilvl w:val="0"/>
          <w:numId w:val="12"/>
        </w:numPr>
        <w:tabs>
          <w:tab w:val="clear" w:pos="567"/>
        </w:tabs>
        <w:spacing w:line="240" w:lineRule="auto"/>
        <w:rPr>
          <w:lang w:val="bg-BG"/>
        </w:rPr>
      </w:pPr>
      <w:r>
        <w:rPr>
          <w:lang w:val="bg-BG"/>
        </w:rPr>
        <w:t>имате проблем с бъбреците или черния дроб, чието състояние се влошава.</w:t>
      </w:r>
    </w:p>
    <w:p w:rsidR="007301DC" w:rsidRDefault="007301DC" w:rsidP="007301DC">
      <w:pPr>
        <w:tabs>
          <w:tab w:val="clear" w:pos="567"/>
        </w:tabs>
        <w:spacing w:line="240" w:lineRule="auto"/>
        <w:rPr>
          <w:lang w:val="bg-BG"/>
        </w:rPr>
      </w:pPr>
    </w:p>
    <w:p w:rsidR="007301DC" w:rsidRDefault="007301DC" w:rsidP="007301DC">
      <w:pPr>
        <w:tabs>
          <w:tab w:val="clear" w:pos="567"/>
        </w:tabs>
        <w:spacing w:line="240" w:lineRule="auto"/>
        <w:rPr>
          <w:lang w:val="bg-BG"/>
        </w:rPr>
      </w:pPr>
      <w:r>
        <w:rPr>
          <w:lang w:val="bg-BG"/>
        </w:rPr>
        <w:t>Алкохолът и някои лекарства могат да повлияят нивата на Вашата кръвна захар.</w:t>
      </w:r>
    </w:p>
    <w:p w:rsidR="007301DC" w:rsidRDefault="007301DC" w:rsidP="007301DC">
      <w:pPr>
        <w:tabs>
          <w:tab w:val="clear" w:pos="567"/>
        </w:tabs>
        <w:spacing w:line="240" w:lineRule="auto"/>
        <w:rPr>
          <w:lang w:val="bg-BG"/>
        </w:rPr>
      </w:pPr>
    </w:p>
    <w:p w:rsidR="007301DC" w:rsidRDefault="007301DC" w:rsidP="007301DC">
      <w:pPr>
        <w:tabs>
          <w:tab w:val="clear" w:pos="567"/>
        </w:tabs>
        <w:spacing w:line="240" w:lineRule="auto"/>
        <w:rPr>
          <w:lang w:val="bg-BG"/>
        </w:rPr>
      </w:pPr>
      <w:r>
        <w:rPr>
          <w:lang w:val="bg-BG"/>
        </w:rPr>
        <w:t>Първите симптоми на ниска кръвна захар обикновенно се появяват бързо и включват следното:</w:t>
      </w:r>
    </w:p>
    <w:p w:rsidR="007301DC" w:rsidRDefault="007301DC" w:rsidP="00323594">
      <w:pPr>
        <w:numPr>
          <w:ilvl w:val="0"/>
          <w:numId w:val="13"/>
        </w:numPr>
        <w:tabs>
          <w:tab w:val="clear" w:pos="567"/>
        </w:tabs>
        <w:spacing w:line="240" w:lineRule="auto"/>
      </w:pPr>
      <w:r>
        <w:rPr>
          <w:lang w:val="bg-BG"/>
        </w:rPr>
        <w:t>отпадналост</w:t>
      </w:r>
      <w:r>
        <w:tab/>
      </w:r>
      <w:r>
        <w:tab/>
      </w:r>
      <w:r>
        <w:tab/>
      </w:r>
      <w:r>
        <w:rPr>
          <w:lang w:val="bg-BG"/>
        </w:rPr>
        <w:sym w:font="Symbol" w:char="F0B7"/>
      </w:r>
      <w:r>
        <w:tab/>
      </w:r>
      <w:r>
        <w:rPr>
          <w:lang w:val="bg-BG"/>
        </w:rPr>
        <w:t>ускорена сърдечна дейност</w:t>
      </w:r>
    </w:p>
    <w:p w:rsidR="007301DC" w:rsidRDefault="007301DC" w:rsidP="00323594">
      <w:pPr>
        <w:numPr>
          <w:ilvl w:val="0"/>
          <w:numId w:val="13"/>
        </w:numPr>
        <w:tabs>
          <w:tab w:val="clear" w:pos="567"/>
        </w:tabs>
        <w:spacing w:line="240" w:lineRule="auto"/>
        <w:rPr>
          <w:lang w:val="ru-RU"/>
        </w:rPr>
      </w:pPr>
      <w:r>
        <w:rPr>
          <w:lang w:val="bg-BG"/>
        </w:rPr>
        <w:t>нервност или треперене</w:t>
      </w:r>
      <w:r>
        <w:rPr>
          <w:lang w:val="ru-RU"/>
        </w:rPr>
        <w:tab/>
      </w:r>
      <w:r>
        <w:rPr>
          <w:lang w:val="ru-RU"/>
        </w:rPr>
        <w:tab/>
      </w:r>
      <w:r>
        <w:rPr>
          <w:lang w:val="bg-BG"/>
        </w:rPr>
        <w:sym w:font="Symbol" w:char="F0B7"/>
      </w:r>
      <w:r>
        <w:rPr>
          <w:lang w:val="ru-RU"/>
        </w:rPr>
        <w:tab/>
      </w:r>
      <w:r>
        <w:rPr>
          <w:lang w:val="bg-BG"/>
        </w:rPr>
        <w:t>позиви за повръщане</w:t>
      </w:r>
    </w:p>
    <w:p w:rsidR="007301DC" w:rsidRDefault="007301DC" w:rsidP="00323594">
      <w:pPr>
        <w:numPr>
          <w:ilvl w:val="0"/>
          <w:numId w:val="13"/>
        </w:numPr>
        <w:tabs>
          <w:tab w:val="clear" w:pos="567"/>
        </w:tabs>
        <w:spacing w:line="240" w:lineRule="auto"/>
      </w:pPr>
      <w:r>
        <w:rPr>
          <w:lang w:val="bg-BG"/>
        </w:rPr>
        <w:t>главоболие</w:t>
      </w:r>
      <w:r>
        <w:tab/>
      </w:r>
      <w:r>
        <w:tab/>
      </w:r>
      <w:r>
        <w:tab/>
      </w:r>
      <w:r>
        <w:tab/>
      </w:r>
      <w:r>
        <w:rPr>
          <w:lang w:val="bg-BG"/>
        </w:rPr>
        <w:sym w:font="Symbol" w:char="F0B7"/>
      </w:r>
      <w:r>
        <w:tab/>
      </w:r>
      <w:r>
        <w:rPr>
          <w:lang w:val="bg-BG"/>
        </w:rPr>
        <w:t>студена пот</w:t>
      </w:r>
    </w:p>
    <w:p w:rsidR="007301DC" w:rsidRDefault="007301DC" w:rsidP="007301DC">
      <w:pPr>
        <w:tabs>
          <w:tab w:val="clear" w:pos="567"/>
        </w:tabs>
        <w:spacing w:line="240" w:lineRule="auto"/>
      </w:pPr>
    </w:p>
    <w:p w:rsidR="007301DC" w:rsidRDefault="007301DC" w:rsidP="007301DC">
      <w:pPr>
        <w:tabs>
          <w:tab w:val="clear" w:pos="567"/>
        </w:tabs>
        <w:spacing w:line="240" w:lineRule="auto"/>
        <w:rPr>
          <w:lang w:val="bg-BG"/>
        </w:rPr>
      </w:pPr>
      <w:r>
        <w:rPr>
          <w:lang w:val="bg-BG"/>
        </w:rPr>
        <w:t>Докато не сте уверени, че можете да разпознавате Вашите предупредителни симптоми, избягвайте ситуации като шофиране например, в които Вие и другите ще бъдете изложени на риск, вследствие на хипогликемията.</w:t>
      </w:r>
    </w:p>
    <w:p w:rsidR="007301DC" w:rsidRDefault="007301DC" w:rsidP="007301DC">
      <w:pPr>
        <w:tabs>
          <w:tab w:val="clear" w:pos="567"/>
        </w:tabs>
        <w:spacing w:line="240" w:lineRule="auto"/>
        <w:rPr>
          <w:lang w:val="bg-BG"/>
        </w:rPr>
      </w:pPr>
    </w:p>
    <w:p w:rsidR="007301DC" w:rsidRDefault="007301DC" w:rsidP="0065613D">
      <w:pPr>
        <w:keepNext/>
        <w:tabs>
          <w:tab w:val="clear" w:pos="567"/>
        </w:tabs>
        <w:spacing w:line="240" w:lineRule="auto"/>
        <w:rPr>
          <w:b/>
          <w:lang w:val="bg-BG"/>
        </w:rPr>
      </w:pPr>
      <w:r>
        <w:rPr>
          <w:b/>
          <w:lang w:val="bg-BG"/>
        </w:rPr>
        <w:t>Б.</w:t>
      </w:r>
      <w:r>
        <w:rPr>
          <w:b/>
          <w:lang w:val="bg-BG"/>
        </w:rPr>
        <w:tab/>
        <w:t>Хипергликемия и диабетна кетоацидоза</w:t>
      </w:r>
    </w:p>
    <w:p w:rsidR="007301DC" w:rsidRDefault="007301DC" w:rsidP="007301DC">
      <w:pPr>
        <w:tabs>
          <w:tab w:val="clear" w:pos="567"/>
        </w:tabs>
        <w:spacing w:line="240" w:lineRule="auto"/>
        <w:jc w:val="both"/>
        <w:rPr>
          <w:lang w:val="bg-BG"/>
        </w:rPr>
      </w:pPr>
      <w:r>
        <w:rPr>
          <w:lang w:val="bg-BG"/>
        </w:rPr>
        <w:t>Хипергликемия (твърде много захар в кръвта) означава, че Вашият организъм няма достатъчно инсулин. Хипергликемията може да бъде предизвикана от това, че :</w:t>
      </w:r>
    </w:p>
    <w:p w:rsidR="007301DC" w:rsidRDefault="007301DC" w:rsidP="007301DC">
      <w:pPr>
        <w:tabs>
          <w:tab w:val="clear" w:pos="567"/>
        </w:tabs>
        <w:spacing w:line="240" w:lineRule="auto"/>
        <w:jc w:val="both"/>
        <w:rPr>
          <w:lang w:val="bg-BG"/>
        </w:rPr>
      </w:pPr>
      <w:r>
        <w:rPr>
          <w:lang w:val="bg-BG"/>
        </w:rPr>
        <w:sym w:font="Symbol" w:char="F0B7"/>
      </w:r>
      <w:r>
        <w:rPr>
          <w:lang w:val="bg-BG"/>
        </w:rPr>
        <w:tab/>
        <w:t xml:space="preserve">не взимате </w:t>
      </w:r>
      <w:r>
        <w:rPr>
          <w:szCs w:val="22"/>
          <w:lang w:val="bg-BG"/>
        </w:rPr>
        <w:t>Humalog, предназначен за Вас</w:t>
      </w:r>
      <w:r>
        <w:rPr>
          <w:lang w:val="bg-BG"/>
        </w:rPr>
        <w:t xml:space="preserve"> или друг инсулин;</w:t>
      </w:r>
    </w:p>
    <w:p w:rsidR="007301DC" w:rsidRDefault="007301DC" w:rsidP="007301DC">
      <w:pPr>
        <w:tabs>
          <w:tab w:val="clear" w:pos="567"/>
        </w:tabs>
        <w:spacing w:line="240" w:lineRule="auto"/>
        <w:jc w:val="both"/>
        <w:rPr>
          <w:lang w:val="bg-BG"/>
        </w:rPr>
      </w:pPr>
      <w:r>
        <w:rPr>
          <w:lang w:val="bg-BG"/>
        </w:rPr>
        <w:sym w:font="Symbol" w:char="F0B7"/>
      </w:r>
      <w:r>
        <w:rPr>
          <w:lang w:val="bg-BG"/>
        </w:rPr>
        <w:tab/>
        <w:t>взимате по</w:t>
      </w:r>
      <w:r>
        <w:rPr>
          <w:lang w:val="bg-BG"/>
        </w:rPr>
        <w:noBreakHyphen/>
        <w:t>малко инсулин, отколкото Ви е казал Вашият лекар;</w:t>
      </w:r>
    </w:p>
    <w:p w:rsidR="007301DC" w:rsidRDefault="007301DC" w:rsidP="007301DC">
      <w:pPr>
        <w:tabs>
          <w:tab w:val="clear" w:pos="567"/>
        </w:tabs>
        <w:spacing w:line="240" w:lineRule="auto"/>
        <w:jc w:val="both"/>
        <w:rPr>
          <w:lang w:val="bg-BG"/>
        </w:rPr>
      </w:pPr>
      <w:r>
        <w:rPr>
          <w:lang w:val="bg-BG"/>
        </w:rPr>
        <w:sym w:font="Symbol" w:char="F0B7"/>
      </w:r>
      <w:r>
        <w:rPr>
          <w:lang w:val="bg-BG"/>
        </w:rPr>
        <w:tab/>
        <w:t>храните се много повече, отколкото диетата Ви позволява; или</w:t>
      </w:r>
    </w:p>
    <w:p w:rsidR="007301DC" w:rsidRDefault="007301DC" w:rsidP="007301DC">
      <w:pPr>
        <w:tabs>
          <w:tab w:val="clear" w:pos="567"/>
        </w:tabs>
        <w:spacing w:line="240" w:lineRule="auto"/>
        <w:jc w:val="both"/>
        <w:rPr>
          <w:lang w:val="bg-BG"/>
        </w:rPr>
      </w:pPr>
      <w:r>
        <w:rPr>
          <w:lang w:val="bg-BG"/>
        </w:rPr>
        <w:sym w:font="Symbol" w:char="F0B7"/>
      </w:r>
      <w:r>
        <w:rPr>
          <w:lang w:val="bg-BG"/>
        </w:rPr>
        <w:tab/>
        <w:t>имате температура, инфекция или емоционален стрес.</w:t>
      </w:r>
    </w:p>
    <w:p w:rsidR="007301DC" w:rsidRDefault="007301DC" w:rsidP="007301DC">
      <w:pPr>
        <w:tabs>
          <w:tab w:val="clear" w:pos="567"/>
        </w:tabs>
        <w:spacing w:line="240" w:lineRule="auto"/>
        <w:jc w:val="both"/>
        <w:rPr>
          <w:lang w:val="bg-BG"/>
        </w:rPr>
      </w:pPr>
    </w:p>
    <w:p w:rsidR="007301DC" w:rsidRDefault="007301DC" w:rsidP="007301DC">
      <w:pPr>
        <w:tabs>
          <w:tab w:val="clear" w:pos="567"/>
        </w:tabs>
        <w:spacing w:line="240" w:lineRule="auto"/>
        <w:jc w:val="both"/>
        <w:rPr>
          <w:lang w:val="bg-BG"/>
        </w:rPr>
      </w:pPr>
      <w:r>
        <w:rPr>
          <w:lang w:val="bg-BG"/>
        </w:rPr>
        <w:t>Хипергликемията може да доведе до диабетна кетоацидоза. Първите симптоми се появяват бавно след много часове или дни. Симптомите включват следното:</w:t>
      </w:r>
    </w:p>
    <w:p w:rsidR="007301DC" w:rsidRDefault="007301DC" w:rsidP="00323594">
      <w:pPr>
        <w:numPr>
          <w:ilvl w:val="0"/>
          <w:numId w:val="14"/>
        </w:numPr>
        <w:tabs>
          <w:tab w:val="clear" w:pos="567"/>
        </w:tabs>
        <w:spacing w:line="240" w:lineRule="auto"/>
      </w:pPr>
      <w:r>
        <w:rPr>
          <w:lang w:val="bg-BG"/>
        </w:rPr>
        <w:t>сънливост</w:t>
      </w:r>
      <w:r>
        <w:tab/>
      </w:r>
      <w:r>
        <w:tab/>
      </w:r>
      <w:r>
        <w:tab/>
      </w:r>
      <w:r>
        <w:tab/>
      </w:r>
      <w:r>
        <w:rPr>
          <w:lang w:val="bg-BG"/>
        </w:rPr>
        <w:sym w:font="Symbol" w:char="F0B7"/>
      </w:r>
      <w:r>
        <w:tab/>
      </w:r>
      <w:r>
        <w:rPr>
          <w:lang w:val="bg-BG"/>
        </w:rPr>
        <w:t>липса на апетит</w:t>
      </w:r>
    </w:p>
    <w:p w:rsidR="007301DC" w:rsidRDefault="007301DC" w:rsidP="00323594">
      <w:pPr>
        <w:numPr>
          <w:ilvl w:val="0"/>
          <w:numId w:val="14"/>
        </w:numPr>
        <w:tabs>
          <w:tab w:val="clear" w:pos="567"/>
        </w:tabs>
        <w:spacing w:line="240" w:lineRule="auto"/>
        <w:rPr>
          <w:lang w:val="ru-RU"/>
        </w:rPr>
      </w:pPr>
      <w:r>
        <w:rPr>
          <w:lang w:val="bg-BG"/>
        </w:rPr>
        <w:t>зачервено лице</w:t>
      </w:r>
      <w:r>
        <w:rPr>
          <w:lang w:val="ru-RU"/>
        </w:rPr>
        <w:tab/>
      </w:r>
      <w:r>
        <w:rPr>
          <w:lang w:val="ru-RU"/>
        </w:rPr>
        <w:tab/>
      </w:r>
      <w:r>
        <w:rPr>
          <w:lang w:val="ru-RU"/>
        </w:rPr>
        <w:tab/>
      </w:r>
      <w:r>
        <w:rPr>
          <w:lang w:val="bg-BG"/>
        </w:rPr>
        <w:sym w:font="Symbol" w:char="F0B7"/>
      </w:r>
      <w:r>
        <w:rPr>
          <w:lang w:val="ru-RU"/>
        </w:rPr>
        <w:tab/>
      </w:r>
      <w:r>
        <w:rPr>
          <w:lang w:val="bg-BG"/>
        </w:rPr>
        <w:t>дъх с мирис на плодове</w:t>
      </w:r>
    </w:p>
    <w:p w:rsidR="007301DC" w:rsidRDefault="007301DC" w:rsidP="00323594">
      <w:pPr>
        <w:numPr>
          <w:ilvl w:val="0"/>
          <w:numId w:val="14"/>
        </w:numPr>
        <w:tabs>
          <w:tab w:val="clear" w:pos="567"/>
        </w:tabs>
        <w:spacing w:line="240" w:lineRule="auto"/>
        <w:rPr>
          <w:lang w:val="ru-RU"/>
        </w:rPr>
      </w:pPr>
      <w:r>
        <w:rPr>
          <w:lang w:val="bg-BG"/>
        </w:rPr>
        <w:t>жажда</w:t>
      </w:r>
      <w:r>
        <w:rPr>
          <w:lang w:val="ru-RU"/>
        </w:rPr>
        <w:tab/>
      </w:r>
      <w:r>
        <w:rPr>
          <w:lang w:val="ru-RU"/>
        </w:rPr>
        <w:tab/>
      </w:r>
      <w:r>
        <w:rPr>
          <w:lang w:val="ru-RU"/>
        </w:rPr>
        <w:tab/>
      </w:r>
      <w:r>
        <w:rPr>
          <w:lang w:val="ru-RU"/>
        </w:rPr>
        <w:tab/>
      </w:r>
      <w:r>
        <w:rPr>
          <w:lang w:val="bg-BG"/>
        </w:rPr>
        <w:sym w:font="Symbol" w:char="F0B7"/>
      </w:r>
      <w:r>
        <w:rPr>
          <w:lang w:val="ru-RU"/>
        </w:rPr>
        <w:tab/>
      </w:r>
      <w:r>
        <w:rPr>
          <w:lang w:val="bg-BG"/>
        </w:rPr>
        <w:t>позиви за повръщане или повръщане</w:t>
      </w:r>
    </w:p>
    <w:p w:rsidR="007301DC" w:rsidRDefault="007301DC" w:rsidP="007301DC">
      <w:pPr>
        <w:tabs>
          <w:tab w:val="clear" w:pos="567"/>
        </w:tabs>
        <w:spacing w:line="240" w:lineRule="auto"/>
        <w:rPr>
          <w:lang w:val="ru-RU"/>
        </w:rPr>
      </w:pPr>
    </w:p>
    <w:p w:rsidR="007301DC" w:rsidRDefault="007301DC" w:rsidP="007301DC">
      <w:pPr>
        <w:tabs>
          <w:tab w:val="clear" w:pos="567"/>
        </w:tabs>
        <w:spacing w:line="240" w:lineRule="auto"/>
        <w:rPr>
          <w:b/>
          <w:bCs/>
          <w:lang w:val="bg-BG"/>
        </w:rPr>
      </w:pPr>
      <w:r>
        <w:rPr>
          <w:lang w:val="bg-BG"/>
        </w:rPr>
        <w:t xml:space="preserve">Тежките симптоми са тежко дишане и ускорен пулс. </w:t>
      </w:r>
      <w:r>
        <w:rPr>
          <w:b/>
          <w:bCs/>
          <w:lang w:val="bg-BG"/>
        </w:rPr>
        <w:t>Потърсете медицинска помощ незабавно.</w:t>
      </w:r>
    </w:p>
    <w:p w:rsidR="007301DC" w:rsidRDefault="007301DC" w:rsidP="007301DC">
      <w:pPr>
        <w:numPr>
          <w:ilvl w:val="12"/>
          <w:numId w:val="0"/>
        </w:numPr>
        <w:tabs>
          <w:tab w:val="clear" w:pos="567"/>
        </w:tabs>
        <w:spacing w:line="240" w:lineRule="auto"/>
        <w:ind w:left="567" w:right="-2" w:hanging="567"/>
        <w:rPr>
          <w:noProof/>
          <w:szCs w:val="22"/>
          <w:lang w:val="bg-BG"/>
        </w:rPr>
      </w:pPr>
    </w:p>
    <w:p w:rsidR="007301DC" w:rsidRDefault="007301DC" w:rsidP="0065613D">
      <w:pPr>
        <w:keepNext/>
        <w:tabs>
          <w:tab w:val="clear" w:pos="567"/>
        </w:tabs>
        <w:spacing w:line="240" w:lineRule="auto"/>
        <w:rPr>
          <w:b/>
          <w:lang w:val="bg-BG"/>
        </w:rPr>
      </w:pPr>
      <w:r>
        <w:rPr>
          <w:b/>
          <w:lang w:val="bg-BG"/>
        </w:rPr>
        <w:t>В.</w:t>
      </w:r>
      <w:r>
        <w:rPr>
          <w:b/>
          <w:lang w:val="bg-BG"/>
        </w:rPr>
        <w:tab/>
        <w:t>Заболяване</w:t>
      </w:r>
    </w:p>
    <w:p w:rsidR="007301DC" w:rsidRDefault="007301DC" w:rsidP="00FE78F4">
      <w:pPr>
        <w:tabs>
          <w:tab w:val="clear" w:pos="567"/>
        </w:tabs>
        <w:spacing w:line="240" w:lineRule="auto"/>
        <w:rPr>
          <w:lang w:val="bg-BG"/>
        </w:rPr>
      </w:pPr>
      <w:r>
        <w:rPr>
          <w:lang w:val="bg-BG"/>
        </w:rPr>
        <w:t xml:space="preserve">Ако сте болен/на, особено ако се чувствате или сте отпаднал/а, то количеството инсулин от което се нуждаете може да се промени. </w:t>
      </w:r>
      <w:r>
        <w:rPr>
          <w:b/>
          <w:lang w:val="bg-BG"/>
        </w:rPr>
        <w:t>Дори когато не се храните нормално Вие се нуждаете от инсулин.</w:t>
      </w:r>
      <w:r>
        <w:rPr>
          <w:lang w:val="bg-BG"/>
        </w:rPr>
        <w:t xml:space="preserve"> Изследвайте си урината и</w:t>
      </w:r>
      <w:r w:rsidR="00DD13D6">
        <w:rPr>
          <w:lang w:val="bg-BG"/>
        </w:rPr>
        <w:t>ли</w:t>
      </w:r>
      <w:r>
        <w:rPr>
          <w:lang w:val="bg-BG"/>
        </w:rPr>
        <w:t xml:space="preserve"> кръвта, следвайте Вашите „правила на заболяването” и </w:t>
      </w:r>
      <w:r w:rsidR="002320DC">
        <w:rPr>
          <w:lang w:val="bg-BG"/>
        </w:rPr>
        <w:t>информирайте</w:t>
      </w:r>
      <w:r>
        <w:rPr>
          <w:lang w:val="bg-BG"/>
        </w:rPr>
        <w:t xml:space="preserve"> Вашия лекар.</w:t>
      </w:r>
    </w:p>
    <w:p w:rsidR="007301DC" w:rsidRDefault="007301DC" w:rsidP="007301DC">
      <w:pPr>
        <w:numPr>
          <w:ilvl w:val="12"/>
          <w:numId w:val="0"/>
        </w:numPr>
        <w:tabs>
          <w:tab w:val="clear" w:pos="567"/>
        </w:tabs>
        <w:spacing w:line="240" w:lineRule="auto"/>
        <w:ind w:left="567" w:right="-2" w:hanging="567"/>
        <w:rPr>
          <w:noProof/>
          <w:szCs w:val="22"/>
          <w:lang w:val="bg-BG"/>
        </w:rPr>
      </w:pPr>
    </w:p>
    <w:p w:rsidR="007301DC" w:rsidRDefault="007301DC" w:rsidP="007301DC">
      <w:pPr>
        <w:numPr>
          <w:ilvl w:val="12"/>
          <w:numId w:val="0"/>
        </w:numPr>
        <w:tabs>
          <w:tab w:val="clear" w:pos="567"/>
        </w:tabs>
        <w:spacing w:line="240" w:lineRule="auto"/>
        <w:ind w:left="567" w:right="-2" w:hanging="567"/>
        <w:rPr>
          <w:noProof/>
          <w:szCs w:val="22"/>
          <w:lang w:val="bg-BG"/>
        </w:rPr>
      </w:pPr>
    </w:p>
    <w:p w:rsidR="007301DC" w:rsidRDefault="007301DC" w:rsidP="004F474A">
      <w:pPr>
        <w:keepNext/>
        <w:numPr>
          <w:ilvl w:val="12"/>
          <w:numId w:val="0"/>
        </w:numPr>
        <w:tabs>
          <w:tab w:val="clear" w:pos="567"/>
        </w:tabs>
        <w:spacing w:line="240" w:lineRule="auto"/>
        <w:rPr>
          <w:b/>
          <w:noProof/>
          <w:szCs w:val="22"/>
          <w:lang w:val="bg-BG"/>
        </w:rPr>
      </w:pPr>
      <w:r>
        <w:rPr>
          <w:b/>
          <w:noProof/>
          <w:szCs w:val="22"/>
          <w:lang w:val="bg-BG"/>
        </w:rPr>
        <w:t>5.</w:t>
      </w:r>
      <w:r>
        <w:rPr>
          <w:b/>
          <w:noProof/>
          <w:szCs w:val="22"/>
          <w:lang w:val="bg-BG"/>
        </w:rPr>
        <w:tab/>
      </w:r>
      <w:r w:rsidR="00372E2F">
        <w:rPr>
          <w:b/>
          <w:noProof/>
          <w:szCs w:val="22"/>
          <w:lang w:val="bg-BG"/>
        </w:rPr>
        <w:t>К</w:t>
      </w:r>
      <w:r w:rsidR="004F474A" w:rsidRPr="000D3C7C">
        <w:rPr>
          <w:b/>
          <w:noProof/>
          <w:szCs w:val="22"/>
          <w:lang w:val="bg-BG"/>
        </w:rPr>
        <w:t>ак да съхранявате</w:t>
      </w:r>
      <w:r w:rsidR="004F474A" w:rsidRPr="002A32DA">
        <w:rPr>
          <w:b/>
          <w:szCs w:val="22"/>
          <w:lang w:val="bg-BG"/>
        </w:rPr>
        <w:t xml:space="preserve"> </w:t>
      </w:r>
      <w:r w:rsidR="004F474A">
        <w:rPr>
          <w:b/>
          <w:szCs w:val="22"/>
          <w:lang w:val="bg-BG"/>
        </w:rPr>
        <w:t xml:space="preserve">Humalog </w:t>
      </w:r>
      <w:r w:rsidR="004F474A">
        <w:rPr>
          <w:b/>
        </w:rPr>
        <w:t>KwikPen</w:t>
      </w:r>
    </w:p>
    <w:p w:rsidR="007301DC" w:rsidRDefault="007301DC" w:rsidP="0065613D">
      <w:pPr>
        <w:keepNext/>
        <w:numPr>
          <w:ilvl w:val="12"/>
          <w:numId w:val="0"/>
        </w:numPr>
        <w:tabs>
          <w:tab w:val="clear" w:pos="567"/>
        </w:tabs>
        <w:spacing w:line="240" w:lineRule="auto"/>
        <w:rPr>
          <w:b/>
          <w:noProof/>
          <w:szCs w:val="22"/>
          <w:lang w:val="bg-BG"/>
        </w:rPr>
      </w:pPr>
    </w:p>
    <w:p w:rsidR="00BE70F5" w:rsidRDefault="007301DC" w:rsidP="00BE70F5">
      <w:pPr>
        <w:tabs>
          <w:tab w:val="clear" w:pos="567"/>
        </w:tabs>
        <w:spacing w:line="240" w:lineRule="auto"/>
        <w:rPr>
          <w:lang w:val="bg-BG"/>
        </w:rPr>
      </w:pPr>
      <w:r>
        <w:rPr>
          <w:noProof/>
          <w:szCs w:val="22"/>
          <w:lang w:val="bg-BG"/>
        </w:rPr>
        <w:t>Преди употреба съхранявайте Humalog</w:t>
      </w:r>
      <w:r>
        <w:rPr>
          <w:szCs w:val="22"/>
          <w:lang w:val="bg-BG"/>
        </w:rPr>
        <w:t xml:space="preserve"> </w:t>
      </w:r>
      <w:r w:rsidR="000A5099">
        <w:t>KwikPen</w:t>
      </w:r>
      <w:r>
        <w:rPr>
          <w:szCs w:val="22"/>
          <w:lang w:val="bg-BG"/>
        </w:rPr>
        <w:t>, предназначен за Вас</w:t>
      </w:r>
      <w:r w:rsidR="007356FA">
        <w:rPr>
          <w:szCs w:val="22"/>
          <w:lang w:val="bg-BG"/>
        </w:rPr>
        <w:t>,</w:t>
      </w:r>
      <w:r>
        <w:rPr>
          <w:noProof/>
          <w:szCs w:val="22"/>
          <w:lang w:val="bg-BG"/>
        </w:rPr>
        <w:t xml:space="preserve"> в хладилник (</w:t>
      </w:r>
      <w:r>
        <w:rPr>
          <w:lang w:val="bg-BG"/>
        </w:rPr>
        <w:t>2</w:t>
      </w:r>
      <w:r>
        <w:sym w:font="Symbol" w:char="F0B0"/>
      </w:r>
      <w:r>
        <w:t>C</w:t>
      </w:r>
      <w:r>
        <w:rPr>
          <w:lang w:val="bg-BG"/>
        </w:rPr>
        <w:t xml:space="preserve"> – 8</w:t>
      </w:r>
      <w:r>
        <w:sym w:font="Symbol" w:char="F0B0"/>
      </w:r>
      <w:r>
        <w:t>C</w:t>
      </w:r>
      <w:r>
        <w:rPr>
          <w:noProof/>
          <w:szCs w:val="22"/>
          <w:lang w:val="bg-BG"/>
        </w:rPr>
        <w:t>).</w:t>
      </w:r>
      <w:r>
        <w:rPr>
          <w:lang w:val="bg-BG"/>
        </w:rPr>
        <w:t xml:space="preserve"> Не замразявайте.</w:t>
      </w:r>
    </w:p>
    <w:p w:rsidR="00BE70F5" w:rsidRDefault="00BE70F5" w:rsidP="00BE70F5">
      <w:pPr>
        <w:tabs>
          <w:tab w:val="clear" w:pos="567"/>
        </w:tabs>
        <w:spacing w:line="240" w:lineRule="auto"/>
        <w:rPr>
          <w:lang w:val="bg-BG"/>
        </w:rPr>
      </w:pPr>
    </w:p>
    <w:p w:rsidR="00D22A7F" w:rsidRDefault="00D22A7F" w:rsidP="00BE70F5">
      <w:pPr>
        <w:tabs>
          <w:tab w:val="clear" w:pos="567"/>
        </w:tabs>
        <w:spacing w:line="240" w:lineRule="auto"/>
        <w:rPr>
          <w:lang w:val="ru-RU"/>
        </w:rPr>
      </w:pPr>
      <w:r w:rsidRPr="00D22A7F">
        <w:rPr>
          <w:szCs w:val="22"/>
          <w:lang w:val="ru-RU"/>
        </w:rPr>
        <w:t xml:space="preserve">Съхранявайте </w:t>
      </w:r>
      <w:r w:rsidR="007301DC">
        <w:rPr>
          <w:noProof/>
          <w:szCs w:val="22"/>
          <w:lang w:val="bg-BG"/>
        </w:rPr>
        <w:t>Ваш</w:t>
      </w:r>
      <w:r w:rsidR="007356FA">
        <w:rPr>
          <w:noProof/>
          <w:szCs w:val="22"/>
          <w:lang w:val="bg-BG"/>
        </w:rPr>
        <w:t>ата</w:t>
      </w:r>
      <w:r w:rsidR="007301DC">
        <w:rPr>
          <w:noProof/>
          <w:szCs w:val="22"/>
          <w:lang w:val="bg-BG"/>
        </w:rPr>
        <w:t xml:space="preserve"> Humalog </w:t>
      </w:r>
      <w:r w:rsidR="000A5099">
        <w:t>KwikPen</w:t>
      </w:r>
      <w:r w:rsidRPr="00D22A7F">
        <w:rPr>
          <w:szCs w:val="22"/>
          <w:lang w:val="ru-RU"/>
        </w:rPr>
        <w:t xml:space="preserve"> в период</w:t>
      </w:r>
      <w:r w:rsidR="00BE70F5">
        <w:rPr>
          <w:szCs w:val="22"/>
          <w:lang w:val="ru-RU"/>
        </w:rPr>
        <w:t>а</w:t>
      </w:r>
      <w:r w:rsidRPr="00D22A7F">
        <w:rPr>
          <w:szCs w:val="22"/>
          <w:lang w:val="ru-RU"/>
        </w:rPr>
        <w:t xml:space="preserve"> на използване</w:t>
      </w:r>
      <w:r w:rsidR="007301DC">
        <w:rPr>
          <w:lang w:val="bg-BG"/>
        </w:rPr>
        <w:t xml:space="preserve"> при стайна температура (</w:t>
      </w:r>
      <w:r w:rsidR="00936F1A">
        <w:rPr>
          <w:szCs w:val="22"/>
          <w:lang w:val="ru-RU"/>
        </w:rPr>
        <w:t>под</w:t>
      </w:r>
      <w:r w:rsidR="007301DC">
        <w:rPr>
          <w:lang w:val="bg-BG"/>
        </w:rPr>
        <w:t xml:space="preserve"> 30°С) </w:t>
      </w:r>
      <w:r w:rsidR="008443B4" w:rsidRPr="00D22A7F">
        <w:rPr>
          <w:szCs w:val="22"/>
          <w:lang w:val="ru-RU"/>
        </w:rPr>
        <w:t xml:space="preserve">и </w:t>
      </w:r>
      <w:r w:rsidR="008443B4">
        <w:rPr>
          <w:szCs w:val="22"/>
          <w:lang w:val="ru-RU"/>
        </w:rPr>
        <w:t>я</w:t>
      </w:r>
      <w:r w:rsidR="008443B4" w:rsidRPr="00D22A7F">
        <w:rPr>
          <w:szCs w:val="22"/>
          <w:lang w:val="ru-RU"/>
        </w:rPr>
        <w:t xml:space="preserve"> изхвърлете</w:t>
      </w:r>
      <w:r w:rsidR="008443B4">
        <w:rPr>
          <w:lang w:val="bg-BG"/>
        </w:rPr>
        <w:t xml:space="preserve"> </w:t>
      </w:r>
      <w:r w:rsidR="007301DC">
        <w:rPr>
          <w:lang w:val="bg-BG"/>
        </w:rPr>
        <w:t xml:space="preserve">до 28 дни. Не </w:t>
      </w:r>
      <w:r w:rsidR="007356FA" w:rsidRPr="009C3EA0">
        <w:rPr>
          <w:lang w:val="bg-BG"/>
        </w:rPr>
        <w:t xml:space="preserve">я </w:t>
      </w:r>
      <w:r w:rsidR="005B6EC7">
        <w:rPr>
          <w:lang w:val="bg-BG"/>
        </w:rPr>
        <w:t>оставяйте</w:t>
      </w:r>
      <w:r w:rsidR="007301DC" w:rsidRPr="009C3EA0">
        <w:rPr>
          <w:lang w:val="bg-BG"/>
        </w:rPr>
        <w:t xml:space="preserve"> близко до</w:t>
      </w:r>
      <w:r w:rsidR="007301DC">
        <w:rPr>
          <w:lang w:val="bg-BG"/>
        </w:rPr>
        <w:t xml:space="preserve"> източници на топлина и светлина.</w:t>
      </w:r>
      <w:r w:rsidR="00BE70F5" w:rsidDel="00BE70F5">
        <w:rPr>
          <w:noProof/>
          <w:szCs w:val="22"/>
          <w:lang w:val="bg-BG"/>
        </w:rPr>
        <w:t xml:space="preserve"> </w:t>
      </w:r>
      <w:r w:rsidRPr="00AE4ECD">
        <w:rPr>
          <w:lang w:val="ru-RU"/>
        </w:rPr>
        <w:t xml:space="preserve">Не съхранявайте </w:t>
      </w:r>
      <w:r>
        <w:rPr>
          <w:lang w:val="ru-RU"/>
        </w:rPr>
        <w:t xml:space="preserve">предварително напълнената </w:t>
      </w:r>
      <w:r w:rsidRPr="00AE4ECD">
        <w:rPr>
          <w:lang w:val="ru-RU"/>
        </w:rPr>
        <w:t>писалка, ко</w:t>
      </w:r>
      <w:r>
        <w:rPr>
          <w:lang w:val="ru-RU"/>
        </w:rPr>
        <w:t xml:space="preserve">ято </w:t>
      </w:r>
      <w:r w:rsidRPr="00AE4ECD">
        <w:rPr>
          <w:lang w:val="ru-RU"/>
        </w:rPr>
        <w:t>използват</w:t>
      </w:r>
      <w:r>
        <w:rPr>
          <w:lang w:val="ru-RU"/>
        </w:rPr>
        <w:t>е</w:t>
      </w:r>
      <w:r w:rsidRPr="00AE4ECD">
        <w:rPr>
          <w:lang w:val="ru-RU"/>
        </w:rPr>
        <w:t xml:space="preserve">, в хладилник. </w:t>
      </w:r>
      <w:r w:rsidR="00BE70F5">
        <w:rPr>
          <w:lang w:val="ru-RU"/>
        </w:rPr>
        <w:t>Предварително</w:t>
      </w:r>
      <w:r w:rsidR="00BE70F5" w:rsidRPr="00AE4ECD">
        <w:rPr>
          <w:lang w:val="ru-RU"/>
        </w:rPr>
        <w:t xml:space="preserve"> </w:t>
      </w:r>
      <w:r w:rsidR="00BE70F5">
        <w:rPr>
          <w:lang w:val="ru-RU"/>
        </w:rPr>
        <w:t>напълнената п</w:t>
      </w:r>
      <w:r w:rsidRPr="00AE4ECD">
        <w:rPr>
          <w:lang w:val="ru-RU"/>
        </w:rPr>
        <w:t>исалка не трябва да се съхранява с прикрепена игла.</w:t>
      </w:r>
    </w:p>
    <w:p w:rsidR="00D22A7F" w:rsidRDefault="00D22A7F" w:rsidP="007301DC">
      <w:pPr>
        <w:numPr>
          <w:ilvl w:val="12"/>
          <w:numId w:val="0"/>
        </w:numPr>
        <w:tabs>
          <w:tab w:val="clear" w:pos="567"/>
        </w:tabs>
        <w:spacing w:line="240" w:lineRule="auto"/>
        <w:ind w:left="567" w:right="-2" w:hanging="567"/>
        <w:rPr>
          <w:noProof/>
          <w:szCs w:val="22"/>
          <w:lang w:val="bg-BG"/>
        </w:rPr>
      </w:pPr>
    </w:p>
    <w:p w:rsidR="007301DC" w:rsidRDefault="00E45B15" w:rsidP="007301DC">
      <w:pPr>
        <w:numPr>
          <w:ilvl w:val="12"/>
          <w:numId w:val="0"/>
        </w:numPr>
        <w:tabs>
          <w:tab w:val="clear" w:pos="567"/>
        </w:tabs>
        <w:spacing w:line="240" w:lineRule="auto"/>
        <w:ind w:left="567" w:right="-2" w:hanging="567"/>
        <w:rPr>
          <w:noProof/>
          <w:szCs w:val="22"/>
          <w:lang w:val="bg-BG"/>
        </w:rPr>
      </w:pPr>
      <w:r>
        <w:rPr>
          <w:noProof/>
          <w:szCs w:val="22"/>
          <w:lang w:val="bg-BG"/>
        </w:rPr>
        <w:t>Да се с</w:t>
      </w:r>
      <w:r w:rsidR="007301DC">
        <w:rPr>
          <w:noProof/>
          <w:szCs w:val="22"/>
          <w:lang w:val="bg-BG"/>
        </w:rPr>
        <w:t>ъхранява на място</w:t>
      </w:r>
      <w:r w:rsidR="001E49E8">
        <w:rPr>
          <w:noProof/>
          <w:szCs w:val="22"/>
          <w:lang w:val="bg-BG"/>
        </w:rPr>
        <w:t>,</w:t>
      </w:r>
      <w:r w:rsidR="007301DC">
        <w:rPr>
          <w:noProof/>
          <w:szCs w:val="22"/>
          <w:lang w:val="bg-BG"/>
        </w:rPr>
        <w:t xml:space="preserve"> недостъпно за деца.</w:t>
      </w:r>
    </w:p>
    <w:p w:rsidR="007301DC" w:rsidRDefault="007301DC" w:rsidP="007301DC">
      <w:pPr>
        <w:numPr>
          <w:ilvl w:val="12"/>
          <w:numId w:val="0"/>
        </w:numPr>
        <w:tabs>
          <w:tab w:val="clear" w:pos="567"/>
        </w:tabs>
        <w:spacing w:line="240" w:lineRule="auto"/>
        <w:ind w:left="567" w:right="-2" w:hanging="567"/>
        <w:rPr>
          <w:noProof/>
          <w:szCs w:val="22"/>
          <w:lang w:val="bg-BG"/>
        </w:rPr>
      </w:pPr>
    </w:p>
    <w:p w:rsidR="007301DC" w:rsidRDefault="007301DC" w:rsidP="007301DC">
      <w:pPr>
        <w:tabs>
          <w:tab w:val="clear" w:pos="567"/>
        </w:tabs>
        <w:spacing w:line="240" w:lineRule="auto"/>
        <w:rPr>
          <w:noProof/>
          <w:szCs w:val="22"/>
          <w:lang w:val="bg-BG"/>
        </w:rPr>
      </w:pPr>
      <w:r>
        <w:rPr>
          <w:noProof/>
          <w:szCs w:val="22"/>
          <w:lang w:val="bg-BG"/>
        </w:rPr>
        <w:t xml:space="preserve">Не използвайте </w:t>
      </w:r>
      <w:r w:rsidR="00522DFA">
        <w:rPr>
          <w:noProof/>
          <w:szCs w:val="22"/>
          <w:lang w:val="bg-BG"/>
        </w:rPr>
        <w:t>това лекарство</w:t>
      </w:r>
      <w:r w:rsidR="000A5099" w:rsidRPr="000A5099">
        <w:rPr>
          <w:lang w:val="ru-RU"/>
        </w:rPr>
        <w:t xml:space="preserve"> </w:t>
      </w:r>
      <w:r>
        <w:rPr>
          <w:noProof/>
          <w:szCs w:val="22"/>
          <w:lang w:val="bg-BG"/>
        </w:rPr>
        <w:t>след срока на годност</w:t>
      </w:r>
      <w:r w:rsidR="001E49E8">
        <w:rPr>
          <w:noProof/>
          <w:szCs w:val="22"/>
          <w:lang w:val="bg-BG"/>
        </w:rPr>
        <w:t>,</w:t>
      </w:r>
      <w:r>
        <w:rPr>
          <w:noProof/>
          <w:szCs w:val="22"/>
          <w:lang w:val="bg-BG"/>
        </w:rPr>
        <w:t xml:space="preserve"> отбелязан върху етикета и картонената опаковка. Срок</w:t>
      </w:r>
      <w:r w:rsidR="00AA2B3A">
        <w:rPr>
          <w:noProof/>
          <w:szCs w:val="22"/>
          <w:lang w:val="bg-BG"/>
        </w:rPr>
        <w:t>ът</w:t>
      </w:r>
      <w:r>
        <w:rPr>
          <w:noProof/>
          <w:szCs w:val="22"/>
          <w:lang w:val="bg-BG"/>
        </w:rPr>
        <w:t xml:space="preserve"> на годност отговаря на последния ден от посочения месец.</w:t>
      </w:r>
    </w:p>
    <w:p w:rsidR="007301DC" w:rsidRDefault="007301DC" w:rsidP="007301DC">
      <w:pPr>
        <w:tabs>
          <w:tab w:val="clear" w:pos="567"/>
        </w:tabs>
        <w:spacing w:line="240" w:lineRule="auto"/>
        <w:rPr>
          <w:noProof/>
          <w:szCs w:val="22"/>
          <w:lang w:val="bg-BG"/>
        </w:rPr>
      </w:pPr>
    </w:p>
    <w:p w:rsidR="007301DC" w:rsidRDefault="007301DC" w:rsidP="007301DC">
      <w:pPr>
        <w:tabs>
          <w:tab w:val="clear" w:pos="567"/>
        </w:tabs>
        <w:spacing w:line="240" w:lineRule="auto"/>
        <w:rPr>
          <w:szCs w:val="22"/>
          <w:lang w:val="bg-BG"/>
        </w:rPr>
      </w:pPr>
      <w:r>
        <w:rPr>
          <w:noProof/>
          <w:szCs w:val="22"/>
          <w:lang w:val="bg-BG"/>
        </w:rPr>
        <w:t xml:space="preserve">Не използвайте </w:t>
      </w:r>
      <w:r w:rsidR="00522DFA">
        <w:rPr>
          <w:noProof/>
          <w:szCs w:val="22"/>
          <w:lang w:val="bg-BG"/>
        </w:rPr>
        <w:t>това лекарство</w:t>
      </w:r>
      <w:r>
        <w:rPr>
          <w:noProof/>
          <w:szCs w:val="22"/>
          <w:lang w:val="bg-BG"/>
        </w:rPr>
        <w:t xml:space="preserve">, ако </w:t>
      </w:r>
      <w:r w:rsidR="00522DFA">
        <w:rPr>
          <w:noProof/>
          <w:szCs w:val="22"/>
          <w:lang w:val="bg-BG"/>
        </w:rPr>
        <w:t xml:space="preserve">забележите, че разтворът </w:t>
      </w:r>
      <w:r>
        <w:rPr>
          <w:noProof/>
          <w:szCs w:val="22"/>
          <w:lang w:val="bg-BG"/>
        </w:rPr>
        <w:t>е оцветен или има твърди частици в него. Вие можете да го</w:t>
      </w:r>
      <w:r>
        <w:rPr>
          <w:szCs w:val="22"/>
          <w:lang w:val="bg-BG"/>
        </w:rPr>
        <w:t xml:space="preserve"> използвате </w:t>
      </w:r>
      <w:r>
        <w:rPr>
          <w:b/>
          <w:szCs w:val="22"/>
          <w:lang w:val="bg-BG"/>
        </w:rPr>
        <w:t>само</w:t>
      </w:r>
      <w:r>
        <w:rPr>
          <w:szCs w:val="22"/>
          <w:lang w:val="bg-BG"/>
        </w:rPr>
        <w:t>, ако изглежда като вода. Проверявайте това всеки път преди да се инжектирате.</w:t>
      </w:r>
    </w:p>
    <w:p w:rsidR="007301DC" w:rsidRDefault="007301DC" w:rsidP="007301DC">
      <w:pPr>
        <w:tabs>
          <w:tab w:val="clear" w:pos="567"/>
        </w:tabs>
        <w:spacing w:line="240" w:lineRule="auto"/>
        <w:ind w:left="567" w:hanging="567"/>
        <w:rPr>
          <w:noProof/>
          <w:szCs w:val="22"/>
          <w:lang w:val="bg-BG"/>
        </w:rPr>
      </w:pPr>
    </w:p>
    <w:p w:rsidR="007301DC" w:rsidRDefault="00E45B15" w:rsidP="007301DC">
      <w:pPr>
        <w:numPr>
          <w:ilvl w:val="12"/>
          <w:numId w:val="0"/>
        </w:numPr>
        <w:tabs>
          <w:tab w:val="clear" w:pos="567"/>
        </w:tabs>
        <w:spacing w:line="240" w:lineRule="auto"/>
        <w:ind w:right="-2"/>
        <w:rPr>
          <w:noProof/>
          <w:szCs w:val="22"/>
          <w:lang w:val="bg-BG"/>
        </w:rPr>
      </w:pPr>
      <w:r>
        <w:rPr>
          <w:noProof/>
          <w:szCs w:val="22"/>
          <w:lang w:val="bg-BG"/>
        </w:rPr>
        <w:t>Не изхвърляйте л</w:t>
      </w:r>
      <w:r w:rsidR="007301DC">
        <w:rPr>
          <w:noProof/>
          <w:szCs w:val="22"/>
          <w:lang w:val="bg-BG"/>
        </w:rPr>
        <w:t xml:space="preserve">екарствата в канализацията или в контейнера за домашни отпадъци. Попитайте Вашия фармацевт как да </w:t>
      </w:r>
      <w:r>
        <w:rPr>
          <w:noProof/>
          <w:szCs w:val="22"/>
          <w:lang w:val="bg-BG"/>
        </w:rPr>
        <w:t>изхвърляте</w:t>
      </w:r>
      <w:r w:rsidR="007301DC">
        <w:rPr>
          <w:noProof/>
          <w:szCs w:val="22"/>
          <w:lang w:val="bg-BG"/>
        </w:rPr>
        <w:t xml:space="preserve"> лекарства</w:t>
      </w:r>
      <w:r>
        <w:rPr>
          <w:noProof/>
          <w:szCs w:val="22"/>
          <w:lang w:val="bg-BG"/>
        </w:rPr>
        <w:t>та, които вече не използвате</w:t>
      </w:r>
      <w:r w:rsidR="007301DC">
        <w:rPr>
          <w:noProof/>
          <w:szCs w:val="22"/>
          <w:lang w:val="bg-BG"/>
        </w:rPr>
        <w:t>. Тези мерки ще спомогнат за опазване на околната среда.</w:t>
      </w:r>
    </w:p>
    <w:p w:rsidR="007301DC" w:rsidRDefault="007301DC" w:rsidP="007301DC">
      <w:pPr>
        <w:numPr>
          <w:ilvl w:val="12"/>
          <w:numId w:val="0"/>
        </w:numPr>
        <w:tabs>
          <w:tab w:val="clear" w:pos="567"/>
        </w:tabs>
        <w:spacing w:line="240" w:lineRule="auto"/>
        <w:ind w:left="567" w:right="-2" w:hanging="567"/>
        <w:rPr>
          <w:noProof/>
          <w:szCs w:val="22"/>
          <w:lang w:val="bg-BG"/>
        </w:rPr>
      </w:pPr>
    </w:p>
    <w:p w:rsidR="007301DC" w:rsidRDefault="007301DC" w:rsidP="007301DC">
      <w:pPr>
        <w:numPr>
          <w:ilvl w:val="12"/>
          <w:numId w:val="0"/>
        </w:numPr>
        <w:tabs>
          <w:tab w:val="clear" w:pos="567"/>
        </w:tabs>
        <w:spacing w:line="240" w:lineRule="auto"/>
        <w:ind w:left="567" w:right="-2" w:hanging="567"/>
        <w:rPr>
          <w:noProof/>
          <w:szCs w:val="22"/>
          <w:lang w:val="bg-BG"/>
        </w:rPr>
      </w:pPr>
    </w:p>
    <w:p w:rsidR="007301DC" w:rsidRPr="00EA70D7" w:rsidRDefault="007301DC" w:rsidP="004F474A">
      <w:pPr>
        <w:keepNext/>
        <w:tabs>
          <w:tab w:val="clear" w:pos="567"/>
        </w:tabs>
        <w:spacing w:line="240" w:lineRule="auto"/>
        <w:rPr>
          <w:b/>
          <w:noProof/>
          <w:szCs w:val="22"/>
          <w:lang w:val="bg-BG"/>
        </w:rPr>
      </w:pPr>
      <w:r>
        <w:rPr>
          <w:b/>
          <w:noProof/>
          <w:szCs w:val="22"/>
          <w:lang w:val="bg-BG"/>
        </w:rPr>
        <w:t>6.</w:t>
      </w:r>
      <w:r>
        <w:rPr>
          <w:b/>
          <w:noProof/>
          <w:szCs w:val="22"/>
          <w:lang w:val="bg-BG"/>
        </w:rPr>
        <w:tab/>
      </w:r>
      <w:r w:rsidR="004F474A" w:rsidRPr="000D3C7C">
        <w:rPr>
          <w:b/>
          <w:noProof/>
          <w:szCs w:val="22"/>
          <w:lang w:val="bg-BG"/>
        </w:rPr>
        <w:t>Съдържание на опаковката и допълнителна информаци</w:t>
      </w:r>
      <w:r w:rsidR="004F474A">
        <w:rPr>
          <w:b/>
          <w:noProof/>
          <w:szCs w:val="22"/>
          <w:lang w:val="bg-BG"/>
        </w:rPr>
        <w:t>я</w:t>
      </w:r>
    </w:p>
    <w:p w:rsidR="007301DC" w:rsidRPr="00EA70D7" w:rsidRDefault="007301DC" w:rsidP="0065613D">
      <w:pPr>
        <w:keepNext/>
        <w:tabs>
          <w:tab w:val="clear" w:pos="567"/>
        </w:tabs>
        <w:spacing w:line="240" w:lineRule="auto"/>
        <w:rPr>
          <w:b/>
          <w:noProof/>
          <w:szCs w:val="22"/>
          <w:lang w:val="bg-BG"/>
        </w:rPr>
      </w:pPr>
    </w:p>
    <w:p w:rsidR="007301DC" w:rsidRPr="00EA70D7" w:rsidRDefault="007301DC" w:rsidP="0065613D">
      <w:pPr>
        <w:keepNext/>
        <w:tabs>
          <w:tab w:val="clear" w:pos="567"/>
        </w:tabs>
        <w:spacing w:line="240" w:lineRule="auto"/>
        <w:rPr>
          <w:b/>
          <w:noProof/>
          <w:szCs w:val="22"/>
          <w:lang w:val="bg-BG"/>
        </w:rPr>
      </w:pPr>
      <w:r w:rsidRPr="00EA70D7">
        <w:rPr>
          <w:b/>
          <w:noProof/>
          <w:szCs w:val="22"/>
          <w:lang w:val="bg-BG"/>
        </w:rPr>
        <w:t xml:space="preserve">Какво съдържа </w:t>
      </w:r>
      <w:r>
        <w:rPr>
          <w:b/>
          <w:noProof/>
          <w:szCs w:val="22"/>
        </w:rPr>
        <w:t>Humalog</w:t>
      </w:r>
      <w:r w:rsidRPr="00EA70D7">
        <w:rPr>
          <w:b/>
          <w:noProof/>
          <w:szCs w:val="22"/>
          <w:lang w:val="bg-BG"/>
        </w:rPr>
        <w:t xml:space="preserve"> </w:t>
      </w:r>
      <w:r w:rsidR="000A5099">
        <w:rPr>
          <w:b/>
        </w:rPr>
        <w:t>KwikPen</w:t>
      </w:r>
      <w:r w:rsidR="000A5099" w:rsidRPr="00EA70D7">
        <w:rPr>
          <w:b/>
          <w:lang w:val="bg-BG"/>
        </w:rPr>
        <w:t xml:space="preserve"> </w:t>
      </w:r>
      <w:r w:rsidRPr="00EA70D7">
        <w:rPr>
          <w:b/>
          <w:noProof/>
          <w:szCs w:val="22"/>
          <w:lang w:val="bg-BG"/>
        </w:rPr>
        <w:t>100</w:t>
      </w:r>
      <w:r>
        <w:rPr>
          <w:b/>
          <w:noProof/>
          <w:szCs w:val="22"/>
        </w:rPr>
        <w:t> </w:t>
      </w:r>
      <w:r w:rsidR="001A0378">
        <w:rPr>
          <w:b/>
          <w:noProof/>
          <w:szCs w:val="22"/>
          <w:lang w:val="bg-BG"/>
        </w:rPr>
        <w:t>единици</w:t>
      </w:r>
      <w:r w:rsidRPr="00EA70D7">
        <w:rPr>
          <w:b/>
          <w:noProof/>
          <w:szCs w:val="22"/>
          <w:lang w:val="bg-BG"/>
        </w:rPr>
        <w:t>/</w:t>
      </w:r>
      <w:r>
        <w:rPr>
          <w:b/>
          <w:noProof/>
          <w:szCs w:val="22"/>
        </w:rPr>
        <w:t>ml</w:t>
      </w:r>
      <w:r w:rsidRPr="00EA70D7">
        <w:rPr>
          <w:b/>
          <w:noProof/>
          <w:szCs w:val="22"/>
          <w:lang w:val="bg-BG"/>
        </w:rPr>
        <w:t>, инжекционен разтвор</w:t>
      </w:r>
    </w:p>
    <w:p w:rsidR="007301DC" w:rsidRDefault="007301DC" w:rsidP="007301DC">
      <w:pPr>
        <w:tabs>
          <w:tab w:val="clear" w:pos="567"/>
        </w:tabs>
        <w:spacing w:line="240" w:lineRule="auto"/>
        <w:ind w:left="540" w:hanging="540"/>
        <w:rPr>
          <w:lang w:val="bg-BG"/>
        </w:rPr>
      </w:pPr>
      <w:r>
        <w:rPr>
          <w:noProof/>
          <w:szCs w:val="22"/>
          <w:lang w:val="bg-BG"/>
        </w:rPr>
        <w:t>-</w:t>
      </w:r>
      <w:r>
        <w:rPr>
          <w:noProof/>
          <w:szCs w:val="22"/>
          <w:lang w:val="bg-BG"/>
        </w:rPr>
        <w:tab/>
      </w:r>
      <w:r>
        <w:rPr>
          <w:noProof/>
          <w:szCs w:val="22"/>
          <w:lang w:val="ru-RU"/>
        </w:rPr>
        <w:t>Активн</w:t>
      </w:r>
      <w:r w:rsidR="00304F9A">
        <w:rPr>
          <w:noProof/>
          <w:szCs w:val="22"/>
          <w:lang w:val="ru-RU"/>
        </w:rPr>
        <w:t>о</w:t>
      </w:r>
      <w:r>
        <w:rPr>
          <w:noProof/>
          <w:szCs w:val="22"/>
          <w:lang w:val="ru-RU"/>
        </w:rPr>
        <w:t>т</w:t>
      </w:r>
      <w:r w:rsidR="00304F9A">
        <w:rPr>
          <w:noProof/>
          <w:szCs w:val="22"/>
          <w:lang w:val="ru-RU"/>
        </w:rPr>
        <w:t>о</w:t>
      </w:r>
      <w:r>
        <w:rPr>
          <w:noProof/>
          <w:szCs w:val="22"/>
          <w:lang w:val="ru-RU"/>
        </w:rPr>
        <w:t xml:space="preserve"> </w:t>
      </w:r>
      <w:r w:rsidR="00304F9A">
        <w:rPr>
          <w:noProof/>
          <w:szCs w:val="22"/>
          <w:lang w:val="ru-RU"/>
        </w:rPr>
        <w:t>вещество</w:t>
      </w:r>
      <w:r>
        <w:rPr>
          <w:noProof/>
          <w:szCs w:val="22"/>
          <w:lang w:val="ru-RU"/>
        </w:rPr>
        <w:t xml:space="preserve"> е </w:t>
      </w:r>
      <w:r>
        <w:rPr>
          <w:noProof/>
          <w:szCs w:val="22"/>
          <w:lang w:val="bg-BG"/>
        </w:rPr>
        <w:t xml:space="preserve">инсулин лиспро. Инсулин лиспро </w:t>
      </w:r>
      <w:r>
        <w:rPr>
          <w:noProof/>
          <w:szCs w:val="22"/>
          <w:lang w:val="en-US"/>
        </w:rPr>
        <w:t>ce</w:t>
      </w:r>
      <w:r>
        <w:rPr>
          <w:noProof/>
          <w:szCs w:val="22"/>
          <w:lang w:val="bg-BG"/>
        </w:rPr>
        <w:t xml:space="preserve"> </w:t>
      </w:r>
      <w:r>
        <w:rPr>
          <w:lang w:val="bg-BG"/>
        </w:rPr>
        <w:t>произвежда в лаборатория чрез „рекомбинантен ДНК технологичен” процес. Това е променена форма на човешки инсулин и поради това е различен от другите човешки и животински инсулини. И</w:t>
      </w:r>
      <w:r>
        <w:rPr>
          <w:noProof/>
          <w:szCs w:val="22"/>
          <w:lang w:val="bg-BG"/>
        </w:rPr>
        <w:t xml:space="preserve">нсулин лиспро </w:t>
      </w:r>
      <w:r>
        <w:rPr>
          <w:lang w:val="bg-BG"/>
        </w:rPr>
        <w:t>се доближава много до човешкия инсулин, който е естествен хормон произвеждан от панкреаса.</w:t>
      </w:r>
    </w:p>
    <w:p w:rsidR="007301DC" w:rsidRDefault="007301DC" w:rsidP="007301DC">
      <w:pPr>
        <w:tabs>
          <w:tab w:val="clear" w:pos="567"/>
        </w:tabs>
        <w:spacing w:line="240" w:lineRule="auto"/>
        <w:ind w:left="540" w:right="-2" w:hanging="540"/>
        <w:rPr>
          <w:noProof/>
          <w:szCs w:val="22"/>
          <w:lang w:val="bg-BG"/>
        </w:rPr>
      </w:pPr>
      <w:r>
        <w:rPr>
          <w:noProof/>
          <w:szCs w:val="22"/>
          <w:lang w:val="bg-BG"/>
        </w:rPr>
        <w:t>-</w:t>
      </w:r>
      <w:r>
        <w:rPr>
          <w:noProof/>
          <w:szCs w:val="22"/>
          <w:lang w:val="bg-BG"/>
        </w:rPr>
        <w:tab/>
        <w:t xml:space="preserve">Другите съставки са </w:t>
      </w:r>
      <w:r w:rsidRPr="00CC4C57">
        <w:rPr>
          <w:i/>
          <w:lang w:val="en-US"/>
        </w:rPr>
        <w:t>m</w:t>
      </w:r>
      <w:r>
        <w:rPr>
          <w:lang w:val="bg-BG"/>
        </w:rPr>
        <w:noBreakHyphen/>
        <w:t xml:space="preserve">крезол, глицерол, </w:t>
      </w:r>
      <w:r w:rsidR="00B974FE" w:rsidRPr="00CC4C57">
        <w:rPr>
          <w:noProof/>
          <w:szCs w:val="22"/>
          <w:lang w:val="bg-BG"/>
        </w:rPr>
        <w:t>д</w:t>
      </w:r>
      <w:r w:rsidR="00B974FE" w:rsidRPr="00CC4C57">
        <w:rPr>
          <w:noProof/>
          <w:lang w:val="bg-BG"/>
        </w:rPr>
        <w:t xml:space="preserve">вуосновен натриев </w:t>
      </w:r>
      <w:r>
        <w:rPr>
          <w:lang w:val="bg-BG"/>
        </w:rPr>
        <w:t>фосфат</w:t>
      </w:r>
      <w:r w:rsidR="00B974FE">
        <w:rPr>
          <w:lang w:val="en-US"/>
        </w:rPr>
        <w:t> </w:t>
      </w:r>
      <w:r>
        <w:rPr>
          <w:lang w:val="bg-BG"/>
        </w:rPr>
        <w:t>7</w:t>
      </w:r>
      <w:r>
        <w:t>H</w:t>
      </w:r>
      <w:r>
        <w:rPr>
          <w:szCs w:val="22"/>
          <w:vertAlign w:val="subscript"/>
          <w:lang w:val="bg-BG"/>
        </w:rPr>
        <w:t>2</w:t>
      </w:r>
      <w:r>
        <w:t>O</w:t>
      </w:r>
      <w:r>
        <w:rPr>
          <w:lang w:val="bg-BG"/>
        </w:rPr>
        <w:t>, цинков окис и вода за инжектиране. Натриев хидроокис или хлороводородна киселина могат да са използвани за корекция на киселиността.</w:t>
      </w:r>
    </w:p>
    <w:p w:rsidR="007301DC" w:rsidRDefault="007301DC" w:rsidP="007301DC">
      <w:pPr>
        <w:tabs>
          <w:tab w:val="clear" w:pos="567"/>
        </w:tabs>
        <w:spacing w:line="240" w:lineRule="auto"/>
        <w:ind w:left="540" w:right="-2" w:hanging="540"/>
        <w:rPr>
          <w:noProof/>
          <w:szCs w:val="22"/>
          <w:lang w:val="bg-BG"/>
        </w:rPr>
      </w:pPr>
    </w:p>
    <w:p w:rsidR="007301DC" w:rsidRDefault="007301DC" w:rsidP="0065613D">
      <w:pPr>
        <w:keepNext/>
        <w:numPr>
          <w:ilvl w:val="12"/>
          <w:numId w:val="0"/>
        </w:numPr>
        <w:tabs>
          <w:tab w:val="clear" w:pos="567"/>
        </w:tabs>
        <w:spacing w:line="240" w:lineRule="auto"/>
        <w:rPr>
          <w:b/>
          <w:noProof/>
          <w:szCs w:val="22"/>
          <w:lang w:val="bg-BG"/>
        </w:rPr>
      </w:pPr>
      <w:r>
        <w:rPr>
          <w:b/>
          <w:noProof/>
          <w:szCs w:val="22"/>
          <w:lang w:val="bg-BG"/>
        </w:rPr>
        <w:t xml:space="preserve">Как изглежда </w:t>
      </w:r>
      <w:r>
        <w:rPr>
          <w:b/>
          <w:szCs w:val="22"/>
          <w:lang w:val="bg-BG"/>
        </w:rPr>
        <w:t xml:space="preserve">Humalog </w:t>
      </w:r>
      <w:r w:rsidR="000A5099">
        <w:rPr>
          <w:b/>
        </w:rPr>
        <w:t>KwikPen</w:t>
      </w:r>
      <w:r w:rsidR="000A5099" w:rsidRPr="000A5099">
        <w:rPr>
          <w:b/>
          <w:lang w:val="ru-RU"/>
        </w:rPr>
        <w:t xml:space="preserve"> </w:t>
      </w:r>
      <w:r>
        <w:rPr>
          <w:b/>
          <w:noProof/>
          <w:szCs w:val="22"/>
          <w:lang w:val="bg-BG"/>
        </w:rPr>
        <w:t>и какво съдържа опаковката</w:t>
      </w:r>
    </w:p>
    <w:p w:rsidR="007301DC" w:rsidRDefault="007301DC" w:rsidP="007301DC">
      <w:pPr>
        <w:numPr>
          <w:ilvl w:val="12"/>
          <w:numId w:val="0"/>
        </w:numPr>
        <w:tabs>
          <w:tab w:val="clear" w:pos="567"/>
        </w:tabs>
        <w:spacing w:line="240" w:lineRule="auto"/>
        <w:ind w:right="-2"/>
        <w:rPr>
          <w:szCs w:val="22"/>
          <w:lang w:val="bg-BG"/>
        </w:rPr>
      </w:pPr>
      <w:r>
        <w:rPr>
          <w:szCs w:val="22"/>
          <w:lang w:val="bg-BG"/>
        </w:rPr>
        <w:t>Humalog 100</w:t>
      </w:r>
      <w:r>
        <w:rPr>
          <w:szCs w:val="22"/>
        </w:rPr>
        <w:t> </w:t>
      </w:r>
      <w:r w:rsidR="001A0378">
        <w:rPr>
          <w:szCs w:val="22"/>
          <w:lang w:val="bg-BG"/>
        </w:rPr>
        <w:t>единици</w:t>
      </w:r>
      <w:r>
        <w:rPr>
          <w:szCs w:val="22"/>
          <w:lang w:val="bg-BG"/>
        </w:rPr>
        <w:t>/</w:t>
      </w:r>
      <w:r>
        <w:rPr>
          <w:szCs w:val="22"/>
        </w:rPr>
        <w:t>ml</w:t>
      </w:r>
      <w:r w:rsidR="000A5099">
        <w:rPr>
          <w:szCs w:val="22"/>
          <w:lang w:val="bg-BG"/>
        </w:rPr>
        <w:t xml:space="preserve"> </w:t>
      </w:r>
      <w:r w:rsidR="000A5099">
        <w:t>KwikPen</w:t>
      </w:r>
      <w:r>
        <w:rPr>
          <w:szCs w:val="22"/>
          <w:lang w:val="bg-BG"/>
        </w:rPr>
        <w:t>, инжекционен разтвор е стерилен, безцветен водоподобен разтвор и съдържа 100 единици инсулин лиспро във всеки милилитър (100 </w:t>
      </w:r>
      <w:r w:rsidR="001A0378">
        <w:rPr>
          <w:szCs w:val="22"/>
          <w:lang w:val="bg-BG"/>
        </w:rPr>
        <w:t>единици</w:t>
      </w:r>
      <w:r>
        <w:rPr>
          <w:szCs w:val="22"/>
          <w:lang w:val="bg-BG"/>
        </w:rPr>
        <w:t>/</w:t>
      </w:r>
      <w:r>
        <w:rPr>
          <w:szCs w:val="22"/>
          <w:lang w:val="en-US"/>
        </w:rPr>
        <w:t>ml</w:t>
      </w:r>
      <w:r>
        <w:rPr>
          <w:szCs w:val="22"/>
          <w:lang w:val="bg-BG"/>
        </w:rPr>
        <w:t xml:space="preserve">) инжекционен разтвор. Всеки </w:t>
      </w:r>
      <w:r>
        <w:t>Humalog</w:t>
      </w:r>
      <w:r>
        <w:rPr>
          <w:lang w:val="ru-RU"/>
        </w:rPr>
        <w:t xml:space="preserve"> </w:t>
      </w:r>
      <w:r w:rsidR="000A5099">
        <w:t>KwikPen</w:t>
      </w:r>
      <w:r w:rsidR="000A5099">
        <w:rPr>
          <w:szCs w:val="22"/>
          <w:lang w:val="bg-BG"/>
        </w:rPr>
        <w:t xml:space="preserve"> </w:t>
      </w:r>
      <w:r>
        <w:rPr>
          <w:szCs w:val="22"/>
          <w:lang w:val="bg-BG"/>
        </w:rPr>
        <w:t xml:space="preserve">съдържа 300 едници (3 милилитра). Humalog </w:t>
      </w:r>
      <w:r w:rsidR="000A5099">
        <w:t>KwikPen</w:t>
      </w:r>
      <w:r w:rsidR="000A5099">
        <w:rPr>
          <w:szCs w:val="22"/>
          <w:lang w:val="bg-BG"/>
        </w:rPr>
        <w:t xml:space="preserve"> </w:t>
      </w:r>
      <w:r>
        <w:rPr>
          <w:szCs w:val="22"/>
          <w:lang w:val="bg-BG"/>
        </w:rPr>
        <w:t xml:space="preserve">се предлага в опаковка по 5 предварително напълнени писалки или в </w:t>
      </w:r>
      <w:r w:rsidR="004945FC">
        <w:rPr>
          <w:szCs w:val="22"/>
          <w:lang w:val="bg-BG"/>
        </w:rPr>
        <w:t xml:space="preserve">групова </w:t>
      </w:r>
      <w:r>
        <w:rPr>
          <w:szCs w:val="22"/>
          <w:lang w:val="bg-BG"/>
        </w:rPr>
        <w:t xml:space="preserve">опаковка </w:t>
      </w:r>
      <w:r w:rsidR="002A2D7D">
        <w:rPr>
          <w:szCs w:val="22"/>
          <w:lang w:val="bg-BG"/>
        </w:rPr>
        <w:t xml:space="preserve">по </w:t>
      </w:r>
      <w:r>
        <w:rPr>
          <w:szCs w:val="22"/>
          <w:lang w:val="bg-BG"/>
        </w:rPr>
        <w:t xml:space="preserve">2 х 5 предварително напълнени писалки. Не всички опаковки може да са на пазара. Humalog </w:t>
      </w:r>
      <w:r w:rsidR="00786274">
        <w:rPr>
          <w:szCs w:val="22"/>
          <w:lang w:val="bg-BG"/>
        </w:rPr>
        <w:t>100</w:t>
      </w:r>
      <w:r w:rsidR="00786274">
        <w:rPr>
          <w:szCs w:val="22"/>
        </w:rPr>
        <w:t> </w:t>
      </w:r>
      <w:r w:rsidR="00786274">
        <w:rPr>
          <w:szCs w:val="22"/>
          <w:lang w:val="bg-BG"/>
        </w:rPr>
        <w:t>единици/</w:t>
      </w:r>
      <w:r w:rsidR="00786274">
        <w:rPr>
          <w:szCs w:val="22"/>
        </w:rPr>
        <w:t>ml</w:t>
      </w:r>
      <w:r w:rsidR="00786274">
        <w:rPr>
          <w:szCs w:val="22"/>
          <w:lang w:val="bg-BG"/>
        </w:rPr>
        <w:t xml:space="preserve"> </w:t>
      </w:r>
      <w:r>
        <w:rPr>
          <w:szCs w:val="22"/>
          <w:lang w:val="bg-BG"/>
        </w:rPr>
        <w:t xml:space="preserve">във </w:t>
      </w:r>
      <w:r w:rsidR="00253400">
        <w:rPr>
          <w:szCs w:val="22"/>
          <w:lang w:val="bg-BG"/>
        </w:rPr>
        <w:t>В</w:t>
      </w:r>
      <w:r>
        <w:rPr>
          <w:szCs w:val="22"/>
          <w:lang w:val="bg-BG"/>
        </w:rPr>
        <w:t>ашата предварително напълнена писалка е същия Humalog</w:t>
      </w:r>
      <w:r w:rsidR="00786274" w:rsidRPr="0028363F">
        <w:rPr>
          <w:szCs w:val="22"/>
          <w:lang w:val="bg-BG"/>
        </w:rPr>
        <w:t xml:space="preserve"> </w:t>
      </w:r>
      <w:r w:rsidR="00786274">
        <w:rPr>
          <w:szCs w:val="22"/>
          <w:lang w:val="bg-BG"/>
        </w:rPr>
        <w:t>100</w:t>
      </w:r>
      <w:r w:rsidR="00786274">
        <w:rPr>
          <w:szCs w:val="22"/>
        </w:rPr>
        <w:t> </w:t>
      </w:r>
      <w:r w:rsidR="00786274">
        <w:rPr>
          <w:szCs w:val="22"/>
          <w:lang w:val="bg-BG"/>
        </w:rPr>
        <w:t>единици/</w:t>
      </w:r>
      <w:r w:rsidR="00786274">
        <w:rPr>
          <w:szCs w:val="22"/>
        </w:rPr>
        <w:t>ml</w:t>
      </w:r>
      <w:r>
        <w:rPr>
          <w:szCs w:val="22"/>
          <w:lang w:val="bg-BG"/>
        </w:rPr>
        <w:t xml:space="preserve">, който се предлага отделно като Humalog </w:t>
      </w:r>
      <w:r w:rsidR="00786274">
        <w:rPr>
          <w:szCs w:val="22"/>
          <w:lang w:val="bg-BG"/>
        </w:rPr>
        <w:t>100</w:t>
      </w:r>
      <w:r w:rsidR="00786274">
        <w:rPr>
          <w:szCs w:val="22"/>
        </w:rPr>
        <w:t> </w:t>
      </w:r>
      <w:r w:rsidR="00786274">
        <w:rPr>
          <w:szCs w:val="22"/>
          <w:lang w:val="bg-BG"/>
        </w:rPr>
        <w:t>единици/</w:t>
      </w:r>
      <w:r w:rsidR="00786274">
        <w:rPr>
          <w:szCs w:val="22"/>
        </w:rPr>
        <w:t>ml</w:t>
      </w:r>
      <w:r w:rsidR="00786274">
        <w:rPr>
          <w:szCs w:val="22"/>
          <w:lang w:val="bg-BG"/>
        </w:rPr>
        <w:t xml:space="preserve"> </w:t>
      </w:r>
      <w:r>
        <w:rPr>
          <w:szCs w:val="22"/>
          <w:lang w:val="bg-BG"/>
        </w:rPr>
        <w:t xml:space="preserve">патрони. </w:t>
      </w:r>
      <w:r w:rsidR="000A5099">
        <w:t>KwikPen</w:t>
      </w:r>
      <w:r w:rsidR="000A5099">
        <w:rPr>
          <w:szCs w:val="22"/>
          <w:lang w:val="bg-BG"/>
        </w:rPr>
        <w:t xml:space="preserve"> </w:t>
      </w:r>
      <w:r>
        <w:rPr>
          <w:szCs w:val="22"/>
          <w:lang w:val="bg-BG"/>
        </w:rPr>
        <w:t>просто има вграден патрон. Когато предварително напълнената писалка свърши, тя не може да бъде използвана отново.</w:t>
      </w:r>
    </w:p>
    <w:p w:rsidR="007301DC" w:rsidRDefault="007301DC" w:rsidP="007301DC">
      <w:pPr>
        <w:numPr>
          <w:ilvl w:val="12"/>
          <w:numId w:val="0"/>
        </w:numPr>
        <w:tabs>
          <w:tab w:val="clear" w:pos="567"/>
        </w:tabs>
        <w:spacing w:line="240" w:lineRule="auto"/>
        <w:ind w:left="567" w:right="-2" w:hanging="567"/>
        <w:rPr>
          <w:noProof/>
          <w:szCs w:val="22"/>
          <w:lang w:val="bg-BG"/>
        </w:rPr>
      </w:pPr>
    </w:p>
    <w:p w:rsidR="007301DC" w:rsidRDefault="007301DC" w:rsidP="0065613D">
      <w:pPr>
        <w:keepNext/>
        <w:numPr>
          <w:ilvl w:val="12"/>
          <w:numId w:val="0"/>
        </w:numPr>
        <w:tabs>
          <w:tab w:val="clear" w:pos="567"/>
        </w:tabs>
        <w:spacing w:line="240" w:lineRule="auto"/>
        <w:rPr>
          <w:b/>
          <w:noProof/>
          <w:szCs w:val="22"/>
          <w:lang w:val="bg-BG"/>
        </w:rPr>
      </w:pPr>
      <w:r>
        <w:rPr>
          <w:b/>
          <w:noProof/>
          <w:szCs w:val="22"/>
          <w:lang w:val="bg-BG"/>
        </w:rPr>
        <w:t>Притежател на разрешението за употреба и производител</w:t>
      </w:r>
    </w:p>
    <w:p w:rsidR="007301DC" w:rsidRDefault="007301DC" w:rsidP="007301DC">
      <w:pPr>
        <w:numPr>
          <w:ilvl w:val="12"/>
          <w:numId w:val="0"/>
        </w:numPr>
        <w:tabs>
          <w:tab w:val="clear" w:pos="567"/>
        </w:tabs>
        <w:spacing w:line="240" w:lineRule="auto"/>
        <w:ind w:left="567" w:right="-2" w:hanging="567"/>
        <w:rPr>
          <w:b/>
          <w:noProof/>
          <w:szCs w:val="22"/>
          <w:lang w:val="bg-BG"/>
        </w:rPr>
      </w:pPr>
      <w:r>
        <w:rPr>
          <w:szCs w:val="22"/>
          <w:lang w:val="bg-BG"/>
        </w:rPr>
        <w:t>Humalog 100 </w:t>
      </w:r>
      <w:r w:rsidR="001A0378">
        <w:rPr>
          <w:szCs w:val="22"/>
          <w:lang w:val="bg-BG"/>
        </w:rPr>
        <w:t>единици</w:t>
      </w:r>
      <w:r>
        <w:rPr>
          <w:szCs w:val="22"/>
          <w:lang w:val="bg-BG"/>
        </w:rPr>
        <w:t>/</w:t>
      </w:r>
      <w:r>
        <w:rPr>
          <w:szCs w:val="22"/>
        </w:rPr>
        <w:t>ml</w:t>
      </w:r>
      <w:r w:rsidR="000A5099">
        <w:rPr>
          <w:szCs w:val="22"/>
          <w:lang w:val="bg-BG"/>
        </w:rPr>
        <w:t xml:space="preserve"> </w:t>
      </w:r>
      <w:r w:rsidR="000A5099">
        <w:t>KwikPen</w:t>
      </w:r>
      <w:r>
        <w:rPr>
          <w:szCs w:val="22"/>
          <w:lang w:val="bg-BG"/>
        </w:rPr>
        <w:t xml:space="preserve"> инжекционен разтвор се произвежда от:</w:t>
      </w:r>
    </w:p>
    <w:p w:rsidR="005260B7" w:rsidRDefault="007301DC" w:rsidP="00323594">
      <w:pPr>
        <w:numPr>
          <w:ilvl w:val="0"/>
          <w:numId w:val="8"/>
        </w:numPr>
        <w:tabs>
          <w:tab w:val="clear" w:pos="567"/>
          <w:tab w:val="clear" w:pos="720"/>
        </w:tabs>
        <w:spacing w:line="240" w:lineRule="auto"/>
        <w:ind w:left="540" w:hanging="540"/>
        <w:rPr>
          <w:szCs w:val="22"/>
          <w:lang w:val="en-US"/>
        </w:rPr>
      </w:pPr>
      <w:r>
        <w:rPr>
          <w:szCs w:val="22"/>
          <w:lang w:val="en-US"/>
        </w:rPr>
        <w:t>Lilly France S.A.S., Rue du Colonel Lilly, 67640 Fegersheim, Франция,</w:t>
      </w:r>
    </w:p>
    <w:p w:rsidR="006347EF" w:rsidRPr="0028363F" w:rsidRDefault="00D77A45" w:rsidP="00B77F25">
      <w:pPr>
        <w:numPr>
          <w:ilvl w:val="0"/>
          <w:numId w:val="8"/>
        </w:numPr>
        <w:tabs>
          <w:tab w:val="clear" w:pos="567"/>
          <w:tab w:val="clear" w:pos="720"/>
        </w:tabs>
        <w:spacing w:line="240" w:lineRule="auto"/>
        <w:ind w:left="540" w:hanging="540"/>
        <w:rPr>
          <w:szCs w:val="22"/>
          <w:lang w:val="it-IT"/>
        </w:rPr>
      </w:pPr>
      <w:r w:rsidRPr="0028363F">
        <w:rPr>
          <w:lang w:val="it-IT"/>
        </w:rPr>
        <w:t xml:space="preserve">Eli Lilly Italia S.p.A., Via Gramsci 731-733, 50019 Sesto Fiorentino, </w:t>
      </w:r>
      <w:r w:rsidR="001A0378" w:rsidRPr="0028363F">
        <w:rPr>
          <w:lang w:val="it-IT"/>
        </w:rPr>
        <w:t>(</w:t>
      </w:r>
      <w:r w:rsidRPr="0028363F">
        <w:rPr>
          <w:lang w:val="it-IT"/>
        </w:rPr>
        <w:t>F</w:t>
      </w:r>
      <w:r w:rsidR="001A0378" w:rsidRPr="0028363F">
        <w:rPr>
          <w:lang w:val="it-IT"/>
        </w:rPr>
        <w:t>I)</w:t>
      </w:r>
      <w:r w:rsidRPr="0028363F">
        <w:rPr>
          <w:lang w:val="it-IT"/>
        </w:rPr>
        <w:t xml:space="preserve">, </w:t>
      </w:r>
      <w:r w:rsidRPr="005260B7">
        <w:rPr>
          <w:lang w:val="bg-BG"/>
        </w:rPr>
        <w:t>Италия</w:t>
      </w:r>
      <w:r w:rsidR="00A33C4C">
        <w:rPr>
          <w:lang w:val="bg-BG"/>
        </w:rPr>
        <w:t>.</w:t>
      </w:r>
    </w:p>
    <w:p w:rsidR="00A33C4C" w:rsidRPr="0028363F" w:rsidRDefault="00A33C4C" w:rsidP="00617DBF">
      <w:pPr>
        <w:tabs>
          <w:tab w:val="clear" w:pos="567"/>
        </w:tabs>
        <w:spacing w:line="240" w:lineRule="auto"/>
        <w:ind w:left="540"/>
        <w:rPr>
          <w:szCs w:val="22"/>
          <w:lang w:val="it-IT"/>
        </w:rPr>
      </w:pPr>
    </w:p>
    <w:p w:rsidR="00A53653" w:rsidRDefault="00A53653" w:rsidP="00A53653">
      <w:pPr>
        <w:tabs>
          <w:tab w:val="clear" w:pos="567"/>
        </w:tabs>
        <w:spacing w:line="240" w:lineRule="auto"/>
        <w:rPr>
          <w:noProof/>
          <w:szCs w:val="22"/>
          <w:lang w:val="bg-BG"/>
        </w:rPr>
      </w:pPr>
    </w:p>
    <w:p w:rsidR="007301DC" w:rsidRDefault="007301DC" w:rsidP="007301DC">
      <w:pPr>
        <w:tabs>
          <w:tab w:val="clear" w:pos="567"/>
        </w:tabs>
        <w:spacing w:line="240" w:lineRule="auto"/>
        <w:jc w:val="both"/>
        <w:rPr>
          <w:b/>
          <w:noProof/>
          <w:lang w:val="bg-BG"/>
        </w:rPr>
      </w:pPr>
      <w:r>
        <w:rPr>
          <w:noProof/>
          <w:szCs w:val="22"/>
          <w:lang w:val="bg-BG"/>
        </w:rPr>
        <w:t xml:space="preserve">Разрешението за употреба е притежание на: </w:t>
      </w:r>
      <w:r>
        <w:t>Eli</w:t>
      </w:r>
      <w:r>
        <w:rPr>
          <w:lang w:val="bg-BG"/>
        </w:rPr>
        <w:t xml:space="preserve"> </w:t>
      </w:r>
      <w:r>
        <w:t>Lilly</w:t>
      </w:r>
      <w:r>
        <w:rPr>
          <w:lang w:val="bg-BG"/>
        </w:rPr>
        <w:t xml:space="preserve"> </w:t>
      </w:r>
      <w:r>
        <w:t>Nederland</w:t>
      </w:r>
      <w:r>
        <w:rPr>
          <w:lang w:val="bg-BG"/>
        </w:rPr>
        <w:t xml:space="preserve"> </w:t>
      </w:r>
      <w:r>
        <w:t>B</w:t>
      </w:r>
      <w:r>
        <w:rPr>
          <w:lang w:val="bg-BG"/>
        </w:rPr>
        <w:t>.</w:t>
      </w:r>
      <w:r>
        <w:t>V</w:t>
      </w:r>
      <w:r>
        <w:rPr>
          <w:lang w:val="bg-BG"/>
        </w:rPr>
        <w:t xml:space="preserve">., </w:t>
      </w:r>
      <w:r w:rsidR="00523342">
        <w:t>Papendorpseweg</w:t>
      </w:r>
      <w:r w:rsidR="00523342" w:rsidRPr="00176A79">
        <w:rPr>
          <w:lang w:val="bg-BG"/>
        </w:rPr>
        <w:t xml:space="preserve"> 83, 3528 </w:t>
      </w:r>
      <w:r w:rsidR="00523342">
        <w:t>BJ</w:t>
      </w:r>
      <w:r w:rsidR="00523342" w:rsidRPr="00176A79">
        <w:rPr>
          <w:lang w:val="bg-BG"/>
        </w:rPr>
        <w:t xml:space="preserve"> </w:t>
      </w:r>
      <w:r w:rsidR="00523342">
        <w:t>Utrecht</w:t>
      </w:r>
      <w:r>
        <w:rPr>
          <w:lang w:val="bg-BG"/>
        </w:rPr>
        <w:t xml:space="preserve">, </w:t>
      </w:r>
      <w:r w:rsidR="00B14F74">
        <w:rPr>
          <w:lang w:val="bg-BG"/>
        </w:rPr>
        <w:t>Нидерландия</w:t>
      </w:r>
      <w:r>
        <w:rPr>
          <w:lang w:val="bg-BG"/>
        </w:rPr>
        <w:t>.</w:t>
      </w:r>
    </w:p>
    <w:p w:rsidR="007301DC" w:rsidRDefault="007301DC" w:rsidP="007301DC">
      <w:pPr>
        <w:numPr>
          <w:ilvl w:val="12"/>
          <w:numId w:val="0"/>
        </w:numPr>
        <w:tabs>
          <w:tab w:val="clear" w:pos="567"/>
        </w:tabs>
        <w:spacing w:line="240" w:lineRule="auto"/>
        <w:ind w:left="567" w:right="-2" w:hanging="567"/>
        <w:rPr>
          <w:noProof/>
          <w:szCs w:val="22"/>
          <w:lang w:val="bg-BG"/>
        </w:rPr>
      </w:pPr>
    </w:p>
    <w:p w:rsidR="007301DC" w:rsidRDefault="007301DC" w:rsidP="004F474A">
      <w:pPr>
        <w:keepNext/>
        <w:numPr>
          <w:ilvl w:val="12"/>
          <w:numId w:val="0"/>
        </w:numPr>
        <w:tabs>
          <w:tab w:val="clear" w:pos="567"/>
        </w:tabs>
        <w:spacing w:line="240" w:lineRule="auto"/>
        <w:rPr>
          <w:noProof/>
          <w:szCs w:val="22"/>
          <w:lang w:val="bg-BG"/>
        </w:rPr>
      </w:pPr>
      <w:r>
        <w:rPr>
          <w:noProof/>
          <w:szCs w:val="22"/>
          <w:lang w:val="bg-BG"/>
        </w:rPr>
        <w:t>За допълнителна информация относно то</w:t>
      </w:r>
      <w:r w:rsidR="004F474A">
        <w:rPr>
          <w:noProof/>
          <w:szCs w:val="22"/>
          <w:lang w:val="bg-BG"/>
        </w:rPr>
        <w:t>ва лекарство</w:t>
      </w:r>
      <w:r>
        <w:rPr>
          <w:noProof/>
          <w:szCs w:val="22"/>
          <w:lang w:val="bg-BG"/>
        </w:rPr>
        <w:t>, моля свържете се с локалния представител на притежателя на разрешението за употреба:</w:t>
      </w:r>
    </w:p>
    <w:p w:rsidR="007301DC" w:rsidRDefault="007301DC" w:rsidP="0065613D">
      <w:pPr>
        <w:keepNext/>
        <w:tabs>
          <w:tab w:val="clear" w:pos="567"/>
        </w:tabs>
        <w:spacing w:line="240" w:lineRule="auto"/>
        <w:rPr>
          <w:noProof/>
          <w:lang w:val="bg-BG"/>
        </w:rPr>
      </w:pPr>
    </w:p>
    <w:tbl>
      <w:tblPr>
        <w:tblW w:w="9362" w:type="dxa"/>
        <w:tblInd w:w="-34" w:type="dxa"/>
        <w:tblLayout w:type="fixed"/>
        <w:tblCellMar>
          <w:left w:w="40" w:type="dxa"/>
          <w:right w:w="40" w:type="dxa"/>
        </w:tblCellMar>
        <w:tblLook w:val="0000" w:firstRow="0" w:lastRow="0" w:firstColumn="0" w:lastColumn="0" w:noHBand="0" w:noVBand="0"/>
      </w:tblPr>
      <w:tblGrid>
        <w:gridCol w:w="4684"/>
        <w:gridCol w:w="4678"/>
      </w:tblGrid>
      <w:tr w:rsidR="00B477D2" w:rsidRPr="0028363F" w:rsidTr="003F1BE1">
        <w:tblPrEx>
          <w:tblCellMar>
            <w:top w:w="0" w:type="dxa"/>
            <w:bottom w:w="0" w:type="dxa"/>
          </w:tblCellMar>
        </w:tblPrEx>
        <w:tc>
          <w:tcPr>
            <w:tcW w:w="4684" w:type="dxa"/>
          </w:tcPr>
          <w:p w:rsidR="00B477D2" w:rsidRPr="00FE78F4" w:rsidRDefault="00B477D2" w:rsidP="003F1BE1">
            <w:pPr>
              <w:autoSpaceDE w:val="0"/>
              <w:autoSpaceDN w:val="0"/>
              <w:adjustRightInd w:val="0"/>
              <w:rPr>
                <w:b/>
                <w:bCs/>
                <w:color w:val="000000"/>
                <w:szCs w:val="22"/>
                <w:lang w:val="bg-BG"/>
              </w:rPr>
            </w:pPr>
            <w:r>
              <w:rPr>
                <w:b/>
                <w:bCs/>
                <w:color w:val="000000"/>
                <w:szCs w:val="22"/>
                <w:lang w:val="fr-FR"/>
              </w:rPr>
              <w:t>Belgique</w:t>
            </w:r>
            <w:r w:rsidRPr="00FE78F4">
              <w:rPr>
                <w:b/>
                <w:bCs/>
                <w:color w:val="000000"/>
                <w:szCs w:val="22"/>
                <w:lang w:val="bg-BG"/>
              </w:rPr>
              <w:t>/</w:t>
            </w:r>
            <w:r>
              <w:rPr>
                <w:b/>
                <w:bCs/>
                <w:color w:val="000000"/>
                <w:szCs w:val="22"/>
                <w:lang w:val="fr-FR"/>
              </w:rPr>
              <w:t>Belgi</w:t>
            </w:r>
            <w:r w:rsidRPr="00FE78F4">
              <w:rPr>
                <w:b/>
                <w:bCs/>
                <w:color w:val="000000"/>
                <w:szCs w:val="22"/>
                <w:lang w:val="bg-BG"/>
              </w:rPr>
              <w:t>ë/</w:t>
            </w:r>
            <w:r>
              <w:rPr>
                <w:b/>
                <w:bCs/>
                <w:color w:val="000000"/>
                <w:szCs w:val="22"/>
                <w:lang w:val="fr-FR"/>
              </w:rPr>
              <w:t>Belgien</w:t>
            </w:r>
          </w:p>
          <w:p w:rsidR="00B477D2" w:rsidRPr="00FE78F4" w:rsidRDefault="00B477D2" w:rsidP="003F1BE1">
            <w:pPr>
              <w:autoSpaceDE w:val="0"/>
              <w:autoSpaceDN w:val="0"/>
              <w:adjustRightInd w:val="0"/>
              <w:rPr>
                <w:color w:val="000000"/>
                <w:szCs w:val="22"/>
                <w:lang w:val="bg-BG"/>
              </w:rPr>
            </w:pPr>
            <w:r>
              <w:rPr>
                <w:color w:val="000000"/>
                <w:szCs w:val="22"/>
                <w:lang w:val="fr-FR"/>
              </w:rPr>
              <w:t>Eli</w:t>
            </w:r>
            <w:r w:rsidRPr="00FE78F4">
              <w:rPr>
                <w:color w:val="000000"/>
                <w:szCs w:val="22"/>
                <w:lang w:val="bg-BG"/>
              </w:rPr>
              <w:t xml:space="preserve"> </w:t>
            </w:r>
            <w:r>
              <w:rPr>
                <w:color w:val="000000"/>
                <w:szCs w:val="22"/>
                <w:lang w:val="fr-FR"/>
              </w:rPr>
              <w:t>Lilly</w:t>
            </w:r>
            <w:r w:rsidRPr="00FE78F4">
              <w:rPr>
                <w:color w:val="000000"/>
                <w:szCs w:val="22"/>
                <w:lang w:val="bg-BG"/>
              </w:rPr>
              <w:t xml:space="preserve"> </w:t>
            </w:r>
            <w:r>
              <w:rPr>
                <w:color w:val="000000"/>
                <w:szCs w:val="22"/>
                <w:lang w:val="fr-FR"/>
              </w:rPr>
              <w:t>Benelux</w:t>
            </w:r>
            <w:r w:rsidRPr="00FE78F4">
              <w:rPr>
                <w:color w:val="000000"/>
                <w:szCs w:val="22"/>
                <w:lang w:val="bg-BG"/>
              </w:rPr>
              <w:t xml:space="preserve"> </w:t>
            </w:r>
            <w:r>
              <w:rPr>
                <w:color w:val="000000"/>
                <w:szCs w:val="22"/>
                <w:lang w:val="fr-FR"/>
              </w:rPr>
              <w:t>S</w:t>
            </w:r>
            <w:r w:rsidRPr="00FE78F4">
              <w:rPr>
                <w:color w:val="000000"/>
                <w:szCs w:val="22"/>
                <w:lang w:val="bg-BG"/>
              </w:rPr>
              <w:t>.</w:t>
            </w:r>
            <w:r>
              <w:rPr>
                <w:color w:val="000000"/>
                <w:szCs w:val="22"/>
                <w:lang w:val="fr-FR"/>
              </w:rPr>
              <w:t>A</w:t>
            </w:r>
            <w:r w:rsidRPr="00FE78F4">
              <w:rPr>
                <w:color w:val="000000"/>
                <w:szCs w:val="22"/>
                <w:lang w:val="bg-BG"/>
              </w:rPr>
              <w:t>./</w:t>
            </w:r>
            <w:r>
              <w:rPr>
                <w:color w:val="000000"/>
                <w:szCs w:val="22"/>
                <w:lang w:val="fr-FR"/>
              </w:rPr>
              <w:t>N</w:t>
            </w:r>
            <w:r w:rsidRPr="00FE78F4">
              <w:rPr>
                <w:color w:val="000000"/>
                <w:szCs w:val="22"/>
                <w:lang w:val="bg-BG"/>
              </w:rPr>
              <w:t>.</w:t>
            </w:r>
            <w:r>
              <w:rPr>
                <w:color w:val="000000"/>
                <w:szCs w:val="22"/>
                <w:lang w:val="fr-FR"/>
              </w:rPr>
              <w:t>V</w:t>
            </w:r>
            <w:r w:rsidRPr="00FE78F4">
              <w:rPr>
                <w:color w:val="000000"/>
                <w:szCs w:val="22"/>
                <w:lang w:val="bg-BG"/>
              </w:rPr>
              <w:t>.</w:t>
            </w:r>
          </w:p>
          <w:p w:rsidR="00B477D2" w:rsidRDefault="00B477D2" w:rsidP="003F1BE1">
            <w:pPr>
              <w:autoSpaceDE w:val="0"/>
              <w:autoSpaceDN w:val="0"/>
              <w:adjustRightInd w:val="0"/>
              <w:rPr>
                <w:color w:val="000000"/>
                <w:szCs w:val="22"/>
              </w:rPr>
            </w:pPr>
            <w:r>
              <w:rPr>
                <w:color w:val="000000"/>
                <w:szCs w:val="22"/>
              </w:rPr>
              <w:t>Tél/Tel: + 32-(0)2 548 84 84</w:t>
            </w:r>
          </w:p>
          <w:p w:rsidR="00B477D2" w:rsidRDefault="00B477D2" w:rsidP="003F1BE1">
            <w:pPr>
              <w:autoSpaceDE w:val="0"/>
              <w:autoSpaceDN w:val="0"/>
              <w:adjustRightInd w:val="0"/>
              <w:rPr>
                <w:color w:val="000000"/>
                <w:szCs w:val="22"/>
              </w:rPr>
            </w:pPr>
          </w:p>
        </w:tc>
        <w:tc>
          <w:tcPr>
            <w:tcW w:w="4678" w:type="dxa"/>
          </w:tcPr>
          <w:p w:rsidR="00B477D2" w:rsidRPr="0028363F" w:rsidRDefault="00B477D2" w:rsidP="003F1BE1">
            <w:pPr>
              <w:autoSpaceDE w:val="0"/>
              <w:autoSpaceDN w:val="0"/>
              <w:adjustRightInd w:val="0"/>
              <w:rPr>
                <w:b/>
                <w:bCs/>
                <w:color w:val="000000"/>
                <w:szCs w:val="22"/>
                <w:lang w:val="fi-FI"/>
              </w:rPr>
            </w:pPr>
            <w:r w:rsidRPr="0028363F">
              <w:rPr>
                <w:b/>
                <w:bCs/>
                <w:color w:val="000000"/>
                <w:szCs w:val="22"/>
                <w:lang w:val="fi-FI"/>
              </w:rPr>
              <w:t>Lietuva</w:t>
            </w:r>
          </w:p>
          <w:p w:rsidR="00B477D2" w:rsidRPr="0028363F" w:rsidRDefault="005E0DD2" w:rsidP="003F1BE1">
            <w:pPr>
              <w:autoSpaceDE w:val="0"/>
              <w:autoSpaceDN w:val="0"/>
              <w:adjustRightInd w:val="0"/>
              <w:rPr>
                <w:color w:val="000000"/>
                <w:szCs w:val="22"/>
                <w:lang w:val="fi-FI"/>
              </w:rPr>
            </w:pPr>
            <w:r w:rsidRPr="0028363F">
              <w:rPr>
                <w:color w:val="000000"/>
                <w:szCs w:val="22"/>
                <w:lang w:val="fi-FI"/>
              </w:rPr>
              <w:t>Eli Lilly Lietuva</w:t>
            </w:r>
          </w:p>
          <w:p w:rsidR="00B477D2" w:rsidRPr="0028363F" w:rsidRDefault="00B477D2" w:rsidP="003F1BE1">
            <w:pPr>
              <w:autoSpaceDE w:val="0"/>
              <w:autoSpaceDN w:val="0"/>
              <w:adjustRightInd w:val="0"/>
              <w:rPr>
                <w:color w:val="000000"/>
                <w:szCs w:val="22"/>
                <w:lang w:val="fi-FI"/>
              </w:rPr>
            </w:pPr>
            <w:r w:rsidRPr="0028363F">
              <w:rPr>
                <w:color w:val="000000"/>
                <w:szCs w:val="22"/>
                <w:lang w:val="fi-FI"/>
              </w:rPr>
              <w:t>Tel. +370 (5) 2649600</w:t>
            </w:r>
          </w:p>
          <w:p w:rsidR="00B477D2" w:rsidRPr="0028363F" w:rsidRDefault="00B477D2" w:rsidP="003F1BE1">
            <w:pPr>
              <w:autoSpaceDE w:val="0"/>
              <w:autoSpaceDN w:val="0"/>
              <w:adjustRightInd w:val="0"/>
              <w:rPr>
                <w:color w:val="000000"/>
                <w:szCs w:val="22"/>
                <w:lang w:val="fi-FI"/>
              </w:rPr>
            </w:pPr>
          </w:p>
        </w:tc>
      </w:tr>
      <w:tr w:rsidR="00B477D2" w:rsidTr="003F1BE1">
        <w:tblPrEx>
          <w:tblCellMar>
            <w:top w:w="0" w:type="dxa"/>
            <w:bottom w:w="0" w:type="dxa"/>
          </w:tblCellMar>
        </w:tblPrEx>
        <w:tc>
          <w:tcPr>
            <w:tcW w:w="4684" w:type="dxa"/>
          </w:tcPr>
          <w:p w:rsidR="00B477D2" w:rsidRDefault="00B477D2" w:rsidP="003F1BE1">
            <w:pPr>
              <w:autoSpaceDE w:val="0"/>
              <w:autoSpaceDN w:val="0"/>
              <w:adjustRightInd w:val="0"/>
              <w:rPr>
                <w:b/>
                <w:szCs w:val="22"/>
                <w:lang w:val="bg-BG"/>
              </w:rPr>
            </w:pPr>
            <w:r>
              <w:rPr>
                <w:b/>
                <w:szCs w:val="22"/>
                <w:lang w:val="bg-BG"/>
              </w:rPr>
              <w:t>България</w:t>
            </w:r>
          </w:p>
          <w:p w:rsidR="00B477D2" w:rsidRDefault="00B477D2" w:rsidP="003F1BE1">
            <w:pPr>
              <w:autoSpaceDE w:val="0"/>
              <w:autoSpaceDN w:val="0"/>
              <w:adjustRightInd w:val="0"/>
              <w:rPr>
                <w:szCs w:val="22"/>
                <w:lang w:val="bg-BG"/>
              </w:rPr>
            </w:pPr>
            <w:r>
              <w:rPr>
                <w:szCs w:val="22"/>
                <w:lang w:val="bg-BG"/>
              </w:rPr>
              <w:t>ТП "Ели Лили Недерланд" Б.В. - България</w:t>
            </w:r>
          </w:p>
          <w:p w:rsidR="00B477D2" w:rsidRDefault="00B477D2" w:rsidP="003F1BE1">
            <w:pPr>
              <w:autoSpaceDE w:val="0"/>
              <w:autoSpaceDN w:val="0"/>
              <w:adjustRightInd w:val="0"/>
              <w:rPr>
                <w:szCs w:val="22"/>
              </w:rPr>
            </w:pPr>
            <w:r>
              <w:rPr>
                <w:szCs w:val="22"/>
                <w:lang w:val="bg-BG"/>
              </w:rPr>
              <w:t>тел. + 359 2 491 41 40</w:t>
            </w:r>
          </w:p>
          <w:p w:rsidR="00B477D2" w:rsidRDefault="00B477D2" w:rsidP="003F1BE1">
            <w:pPr>
              <w:autoSpaceDE w:val="0"/>
              <w:autoSpaceDN w:val="0"/>
              <w:adjustRightInd w:val="0"/>
              <w:rPr>
                <w:b/>
                <w:bCs/>
                <w:color w:val="000000"/>
                <w:szCs w:val="22"/>
              </w:rPr>
            </w:pPr>
          </w:p>
        </w:tc>
        <w:tc>
          <w:tcPr>
            <w:tcW w:w="4678" w:type="dxa"/>
          </w:tcPr>
          <w:p w:rsidR="00B477D2" w:rsidRPr="0028363F" w:rsidRDefault="00B477D2" w:rsidP="003F1BE1">
            <w:pPr>
              <w:autoSpaceDE w:val="0"/>
              <w:autoSpaceDN w:val="0"/>
              <w:adjustRightInd w:val="0"/>
              <w:rPr>
                <w:b/>
                <w:bCs/>
                <w:color w:val="000000"/>
                <w:szCs w:val="22"/>
              </w:rPr>
            </w:pPr>
            <w:r w:rsidRPr="0028363F">
              <w:rPr>
                <w:b/>
                <w:bCs/>
                <w:color w:val="000000"/>
                <w:szCs w:val="22"/>
              </w:rPr>
              <w:t>Luxembourg/Luxemburg</w:t>
            </w:r>
          </w:p>
          <w:p w:rsidR="00B477D2" w:rsidRPr="0028363F" w:rsidRDefault="00B477D2" w:rsidP="003F1BE1">
            <w:pPr>
              <w:autoSpaceDE w:val="0"/>
              <w:autoSpaceDN w:val="0"/>
              <w:adjustRightInd w:val="0"/>
              <w:rPr>
                <w:color w:val="000000"/>
                <w:szCs w:val="22"/>
              </w:rPr>
            </w:pPr>
            <w:r w:rsidRPr="0028363F">
              <w:rPr>
                <w:color w:val="000000"/>
                <w:szCs w:val="22"/>
              </w:rPr>
              <w:t>Eli Lilly Benelux S.A./N.V.</w:t>
            </w:r>
          </w:p>
          <w:p w:rsidR="00B477D2" w:rsidRDefault="00B477D2" w:rsidP="003F1BE1">
            <w:pPr>
              <w:autoSpaceDE w:val="0"/>
              <w:autoSpaceDN w:val="0"/>
              <w:adjustRightInd w:val="0"/>
              <w:rPr>
                <w:b/>
                <w:bCs/>
                <w:color w:val="000000"/>
                <w:szCs w:val="22"/>
                <w:lang w:val="en-US"/>
              </w:rPr>
            </w:pPr>
            <w:r>
              <w:rPr>
                <w:color w:val="000000"/>
                <w:szCs w:val="22"/>
              </w:rPr>
              <w:t>Tél/Tel: + 32-(0)2 548 84 84</w:t>
            </w:r>
          </w:p>
        </w:tc>
      </w:tr>
      <w:tr w:rsidR="00B477D2" w:rsidTr="003F1BE1">
        <w:tblPrEx>
          <w:tblCellMar>
            <w:top w:w="0" w:type="dxa"/>
            <w:bottom w:w="0" w:type="dxa"/>
          </w:tblCellMar>
        </w:tblPrEx>
        <w:tc>
          <w:tcPr>
            <w:tcW w:w="4684" w:type="dxa"/>
          </w:tcPr>
          <w:p w:rsidR="00B477D2" w:rsidRPr="0028363F" w:rsidRDefault="00B477D2" w:rsidP="003F1BE1">
            <w:pPr>
              <w:autoSpaceDE w:val="0"/>
              <w:autoSpaceDN w:val="0"/>
              <w:adjustRightInd w:val="0"/>
              <w:rPr>
                <w:b/>
                <w:bCs/>
                <w:color w:val="000000"/>
                <w:szCs w:val="22"/>
                <w:lang w:val="sv-SE"/>
              </w:rPr>
            </w:pPr>
            <w:r w:rsidRPr="0028363F">
              <w:rPr>
                <w:b/>
                <w:bCs/>
                <w:color w:val="000000"/>
                <w:szCs w:val="22"/>
                <w:lang w:val="sv-SE"/>
              </w:rPr>
              <w:t>Česká republika</w:t>
            </w:r>
          </w:p>
          <w:p w:rsidR="00B477D2" w:rsidRPr="0028363F" w:rsidRDefault="00B477D2" w:rsidP="003F1BE1">
            <w:pPr>
              <w:autoSpaceDE w:val="0"/>
              <w:autoSpaceDN w:val="0"/>
              <w:adjustRightInd w:val="0"/>
              <w:rPr>
                <w:color w:val="000000"/>
                <w:szCs w:val="22"/>
                <w:lang w:val="sv-SE"/>
              </w:rPr>
            </w:pPr>
            <w:r w:rsidRPr="0028363F">
              <w:rPr>
                <w:color w:val="000000"/>
                <w:szCs w:val="22"/>
                <w:lang w:val="sv-SE"/>
              </w:rPr>
              <w:t>ELI LILLY ČR, s.r.o.</w:t>
            </w:r>
          </w:p>
          <w:p w:rsidR="00B477D2" w:rsidRDefault="00B477D2" w:rsidP="003F1BE1">
            <w:pPr>
              <w:autoSpaceDE w:val="0"/>
              <w:autoSpaceDN w:val="0"/>
              <w:adjustRightInd w:val="0"/>
              <w:rPr>
                <w:color w:val="000000"/>
                <w:szCs w:val="22"/>
                <w:lang w:val="en-US"/>
              </w:rPr>
            </w:pPr>
            <w:r>
              <w:rPr>
                <w:color w:val="000000"/>
                <w:szCs w:val="22"/>
                <w:lang w:val="en-US"/>
              </w:rPr>
              <w:t>Tel: + 420 234 664 111</w:t>
            </w:r>
          </w:p>
          <w:p w:rsidR="00B477D2" w:rsidRDefault="00B477D2" w:rsidP="003F1BE1">
            <w:pPr>
              <w:autoSpaceDE w:val="0"/>
              <w:autoSpaceDN w:val="0"/>
              <w:adjustRightInd w:val="0"/>
              <w:rPr>
                <w:color w:val="000000"/>
                <w:szCs w:val="22"/>
                <w:lang w:val="en-US"/>
              </w:rPr>
            </w:pPr>
          </w:p>
        </w:tc>
        <w:tc>
          <w:tcPr>
            <w:tcW w:w="4678" w:type="dxa"/>
          </w:tcPr>
          <w:p w:rsidR="00B477D2" w:rsidRDefault="00B477D2" w:rsidP="003F1BE1">
            <w:pPr>
              <w:autoSpaceDE w:val="0"/>
              <w:autoSpaceDN w:val="0"/>
              <w:adjustRightInd w:val="0"/>
              <w:rPr>
                <w:b/>
                <w:bCs/>
                <w:color w:val="000000"/>
                <w:szCs w:val="22"/>
                <w:lang w:val="en-US"/>
              </w:rPr>
            </w:pPr>
            <w:r>
              <w:rPr>
                <w:b/>
                <w:bCs/>
                <w:color w:val="000000"/>
                <w:szCs w:val="22"/>
                <w:lang w:val="en-US"/>
              </w:rPr>
              <w:t>Magyarország</w:t>
            </w:r>
          </w:p>
          <w:p w:rsidR="00B477D2" w:rsidRDefault="00B477D2" w:rsidP="003F1BE1">
            <w:pPr>
              <w:autoSpaceDE w:val="0"/>
              <w:autoSpaceDN w:val="0"/>
              <w:adjustRightInd w:val="0"/>
              <w:rPr>
                <w:color w:val="000000"/>
                <w:szCs w:val="22"/>
                <w:lang w:val="en-US"/>
              </w:rPr>
            </w:pPr>
            <w:r>
              <w:rPr>
                <w:color w:val="000000"/>
                <w:szCs w:val="22"/>
                <w:lang w:val="en-US"/>
              </w:rPr>
              <w:t>Lilly Hungária Kft.</w:t>
            </w:r>
          </w:p>
          <w:p w:rsidR="00B477D2" w:rsidRDefault="00B477D2" w:rsidP="003F1BE1">
            <w:pPr>
              <w:autoSpaceDE w:val="0"/>
              <w:autoSpaceDN w:val="0"/>
              <w:adjustRightInd w:val="0"/>
              <w:rPr>
                <w:color w:val="000000"/>
                <w:szCs w:val="22"/>
                <w:lang w:val="en-US"/>
              </w:rPr>
            </w:pPr>
            <w:r>
              <w:rPr>
                <w:color w:val="000000"/>
                <w:szCs w:val="22"/>
                <w:lang w:val="en-US"/>
              </w:rPr>
              <w:t>Tel: + 36 1 328 5100</w:t>
            </w:r>
          </w:p>
        </w:tc>
      </w:tr>
      <w:tr w:rsidR="00B477D2" w:rsidTr="003F1BE1">
        <w:tblPrEx>
          <w:tblCellMar>
            <w:top w:w="0" w:type="dxa"/>
            <w:bottom w:w="0" w:type="dxa"/>
          </w:tblCellMar>
        </w:tblPrEx>
        <w:tc>
          <w:tcPr>
            <w:tcW w:w="4684" w:type="dxa"/>
          </w:tcPr>
          <w:p w:rsidR="00B477D2" w:rsidRPr="0028363F" w:rsidRDefault="00B477D2" w:rsidP="003F1BE1">
            <w:pPr>
              <w:autoSpaceDE w:val="0"/>
              <w:autoSpaceDN w:val="0"/>
              <w:adjustRightInd w:val="0"/>
              <w:rPr>
                <w:b/>
                <w:bCs/>
                <w:color w:val="000000"/>
                <w:szCs w:val="22"/>
                <w:lang w:val="nb-NO"/>
              </w:rPr>
            </w:pPr>
            <w:r w:rsidRPr="0028363F">
              <w:rPr>
                <w:b/>
                <w:bCs/>
                <w:color w:val="000000"/>
                <w:szCs w:val="22"/>
                <w:lang w:val="nb-NO"/>
              </w:rPr>
              <w:t>Danmark</w:t>
            </w:r>
          </w:p>
          <w:p w:rsidR="00B477D2" w:rsidRPr="00CC4C57" w:rsidRDefault="00B477D2" w:rsidP="003F1BE1">
            <w:pPr>
              <w:autoSpaceDE w:val="0"/>
              <w:autoSpaceDN w:val="0"/>
              <w:adjustRightInd w:val="0"/>
              <w:rPr>
                <w:color w:val="000000"/>
                <w:szCs w:val="22"/>
                <w:lang w:val="bg-BG"/>
              </w:rPr>
            </w:pPr>
            <w:r w:rsidRPr="0028363F">
              <w:rPr>
                <w:color w:val="000000"/>
                <w:szCs w:val="22"/>
                <w:lang w:val="nb-NO"/>
              </w:rPr>
              <w:t>Eli Lilly Danmark A/S</w:t>
            </w:r>
          </w:p>
          <w:p w:rsidR="00B477D2" w:rsidRDefault="00B477D2" w:rsidP="003F1BE1">
            <w:pPr>
              <w:autoSpaceDE w:val="0"/>
              <w:autoSpaceDN w:val="0"/>
              <w:adjustRightInd w:val="0"/>
              <w:rPr>
                <w:color w:val="000000"/>
                <w:szCs w:val="22"/>
                <w:lang w:val="en-US"/>
              </w:rPr>
            </w:pPr>
            <w:r>
              <w:rPr>
                <w:color w:val="000000"/>
                <w:szCs w:val="22"/>
                <w:lang w:val="en-US"/>
              </w:rPr>
              <w:t>Tlf: +45 45 26 6000</w:t>
            </w:r>
          </w:p>
          <w:p w:rsidR="00B477D2" w:rsidRDefault="00B477D2" w:rsidP="003F1BE1">
            <w:pPr>
              <w:autoSpaceDE w:val="0"/>
              <w:autoSpaceDN w:val="0"/>
              <w:adjustRightInd w:val="0"/>
              <w:rPr>
                <w:color w:val="000000"/>
                <w:szCs w:val="22"/>
                <w:lang w:val="de-DE"/>
              </w:rPr>
            </w:pPr>
          </w:p>
        </w:tc>
        <w:tc>
          <w:tcPr>
            <w:tcW w:w="4678" w:type="dxa"/>
          </w:tcPr>
          <w:p w:rsidR="00B477D2" w:rsidRDefault="00B477D2" w:rsidP="003F1BE1">
            <w:pPr>
              <w:autoSpaceDE w:val="0"/>
              <w:autoSpaceDN w:val="0"/>
              <w:adjustRightInd w:val="0"/>
              <w:rPr>
                <w:b/>
                <w:bCs/>
                <w:color w:val="000000"/>
                <w:szCs w:val="22"/>
                <w:lang w:val="es-ES"/>
              </w:rPr>
            </w:pPr>
            <w:r>
              <w:rPr>
                <w:b/>
                <w:bCs/>
                <w:color w:val="000000"/>
                <w:szCs w:val="22"/>
                <w:lang w:val="es-ES"/>
              </w:rPr>
              <w:t>Malta</w:t>
            </w:r>
          </w:p>
          <w:p w:rsidR="00B477D2" w:rsidRDefault="00B477D2" w:rsidP="003F1BE1">
            <w:pPr>
              <w:autoSpaceDE w:val="0"/>
              <w:autoSpaceDN w:val="0"/>
              <w:adjustRightInd w:val="0"/>
              <w:rPr>
                <w:color w:val="000000"/>
                <w:szCs w:val="22"/>
                <w:lang w:val="es-ES"/>
              </w:rPr>
            </w:pPr>
            <w:r>
              <w:rPr>
                <w:color w:val="000000"/>
                <w:szCs w:val="22"/>
                <w:lang w:val="es-ES"/>
              </w:rPr>
              <w:t>Charles de Giorgio Ltd.</w:t>
            </w:r>
          </w:p>
          <w:p w:rsidR="00B477D2" w:rsidRDefault="00B477D2" w:rsidP="003F1BE1">
            <w:pPr>
              <w:autoSpaceDE w:val="0"/>
              <w:autoSpaceDN w:val="0"/>
              <w:adjustRightInd w:val="0"/>
              <w:rPr>
                <w:color w:val="000000"/>
                <w:szCs w:val="22"/>
              </w:rPr>
            </w:pPr>
            <w:r>
              <w:rPr>
                <w:color w:val="000000"/>
                <w:szCs w:val="22"/>
              </w:rPr>
              <w:t>Tel: + 356 25600 500</w:t>
            </w:r>
          </w:p>
        </w:tc>
      </w:tr>
      <w:tr w:rsidR="00B477D2" w:rsidTr="003F1BE1">
        <w:tblPrEx>
          <w:tblCellMar>
            <w:top w:w="0" w:type="dxa"/>
            <w:bottom w:w="0" w:type="dxa"/>
          </w:tblCellMar>
        </w:tblPrEx>
        <w:tc>
          <w:tcPr>
            <w:tcW w:w="4684" w:type="dxa"/>
          </w:tcPr>
          <w:p w:rsidR="00B477D2" w:rsidRDefault="00B477D2" w:rsidP="003F1BE1">
            <w:pPr>
              <w:autoSpaceDE w:val="0"/>
              <w:autoSpaceDN w:val="0"/>
              <w:adjustRightInd w:val="0"/>
              <w:rPr>
                <w:b/>
                <w:bCs/>
                <w:color w:val="000000"/>
                <w:szCs w:val="22"/>
                <w:lang w:val="de-DE"/>
              </w:rPr>
            </w:pPr>
            <w:r>
              <w:rPr>
                <w:b/>
                <w:bCs/>
                <w:color w:val="000000"/>
                <w:szCs w:val="22"/>
                <w:lang w:val="de-DE"/>
              </w:rPr>
              <w:t>Deutschland</w:t>
            </w:r>
          </w:p>
          <w:p w:rsidR="00B477D2" w:rsidRPr="00212BB0" w:rsidRDefault="00B477D2" w:rsidP="003F1BE1">
            <w:pPr>
              <w:autoSpaceDE w:val="0"/>
              <w:autoSpaceDN w:val="0"/>
              <w:adjustRightInd w:val="0"/>
              <w:rPr>
                <w:color w:val="000000"/>
                <w:szCs w:val="22"/>
                <w:lang w:val="de-DE"/>
              </w:rPr>
            </w:pPr>
            <w:r w:rsidRPr="00212BB0">
              <w:rPr>
                <w:color w:val="000000"/>
                <w:szCs w:val="22"/>
                <w:lang w:val="de-DE"/>
              </w:rPr>
              <w:t>Lilly Deutschland GmbH</w:t>
            </w:r>
          </w:p>
          <w:p w:rsidR="00B477D2" w:rsidRPr="00212BB0" w:rsidRDefault="00B477D2" w:rsidP="003F1BE1">
            <w:pPr>
              <w:autoSpaceDE w:val="0"/>
              <w:autoSpaceDN w:val="0"/>
              <w:adjustRightInd w:val="0"/>
              <w:rPr>
                <w:color w:val="000000"/>
                <w:szCs w:val="22"/>
                <w:lang w:val="de-DE"/>
              </w:rPr>
            </w:pPr>
            <w:r w:rsidRPr="00212BB0">
              <w:rPr>
                <w:color w:val="000000"/>
                <w:szCs w:val="22"/>
                <w:lang w:val="de-DE"/>
              </w:rPr>
              <w:t>Tel. + 49-(0) 6172 273 2222</w:t>
            </w:r>
          </w:p>
          <w:p w:rsidR="00B477D2" w:rsidRPr="00F75B7C" w:rsidRDefault="00B477D2" w:rsidP="003F1BE1">
            <w:pPr>
              <w:autoSpaceDE w:val="0"/>
              <w:autoSpaceDN w:val="0"/>
              <w:adjustRightInd w:val="0"/>
              <w:rPr>
                <w:color w:val="000000"/>
                <w:szCs w:val="22"/>
                <w:lang w:val="de-DE"/>
              </w:rPr>
            </w:pPr>
          </w:p>
        </w:tc>
        <w:tc>
          <w:tcPr>
            <w:tcW w:w="4678" w:type="dxa"/>
          </w:tcPr>
          <w:p w:rsidR="00B477D2" w:rsidRPr="00BB6789" w:rsidRDefault="00B477D2" w:rsidP="003F1BE1">
            <w:pPr>
              <w:autoSpaceDE w:val="0"/>
              <w:autoSpaceDN w:val="0"/>
              <w:adjustRightInd w:val="0"/>
              <w:rPr>
                <w:b/>
                <w:bCs/>
                <w:color w:val="000000"/>
                <w:szCs w:val="22"/>
                <w:lang w:val="da-DK"/>
              </w:rPr>
            </w:pPr>
            <w:r w:rsidRPr="00BB6789">
              <w:rPr>
                <w:b/>
                <w:bCs/>
                <w:color w:val="000000"/>
                <w:szCs w:val="22"/>
                <w:lang w:val="da-DK"/>
              </w:rPr>
              <w:t>Nederland</w:t>
            </w:r>
          </w:p>
          <w:p w:rsidR="00B477D2" w:rsidRPr="00CC4C57" w:rsidRDefault="00B477D2" w:rsidP="003F1BE1">
            <w:pPr>
              <w:autoSpaceDE w:val="0"/>
              <w:autoSpaceDN w:val="0"/>
              <w:adjustRightInd w:val="0"/>
              <w:rPr>
                <w:color w:val="000000"/>
                <w:szCs w:val="22"/>
                <w:lang w:val="bg-BG"/>
              </w:rPr>
            </w:pPr>
            <w:r w:rsidRPr="00BB6789">
              <w:rPr>
                <w:color w:val="000000"/>
                <w:szCs w:val="22"/>
                <w:lang w:val="da-DK"/>
              </w:rPr>
              <w:t>Eli Lilly Nederland B.V.</w:t>
            </w:r>
          </w:p>
          <w:p w:rsidR="00B477D2" w:rsidRDefault="00B477D2" w:rsidP="003F1BE1">
            <w:pPr>
              <w:autoSpaceDE w:val="0"/>
              <w:autoSpaceDN w:val="0"/>
              <w:adjustRightInd w:val="0"/>
              <w:rPr>
                <w:color w:val="000000"/>
                <w:szCs w:val="22"/>
                <w:lang w:val="en-US"/>
              </w:rPr>
            </w:pPr>
            <w:r>
              <w:rPr>
                <w:color w:val="000000"/>
                <w:szCs w:val="22"/>
                <w:lang w:val="en-US"/>
              </w:rPr>
              <w:t>Tel: + 31-(0) 30 60 25 800</w:t>
            </w:r>
          </w:p>
        </w:tc>
      </w:tr>
      <w:tr w:rsidR="00B477D2" w:rsidTr="003F1BE1">
        <w:tblPrEx>
          <w:tblCellMar>
            <w:top w:w="0" w:type="dxa"/>
            <w:bottom w:w="0" w:type="dxa"/>
          </w:tblCellMar>
        </w:tblPrEx>
        <w:tc>
          <w:tcPr>
            <w:tcW w:w="4684" w:type="dxa"/>
          </w:tcPr>
          <w:p w:rsidR="00B477D2" w:rsidRPr="0028363F" w:rsidRDefault="00B477D2" w:rsidP="003F1BE1">
            <w:pPr>
              <w:keepNext/>
              <w:autoSpaceDE w:val="0"/>
              <w:autoSpaceDN w:val="0"/>
              <w:adjustRightInd w:val="0"/>
              <w:rPr>
                <w:b/>
                <w:bCs/>
                <w:color w:val="000000"/>
                <w:szCs w:val="22"/>
                <w:lang w:val="fi-FI"/>
              </w:rPr>
            </w:pPr>
            <w:r w:rsidRPr="0028363F">
              <w:rPr>
                <w:b/>
                <w:bCs/>
                <w:color w:val="000000"/>
                <w:szCs w:val="22"/>
                <w:lang w:val="fi-FI"/>
              </w:rPr>
              <w:t>Eesti</w:t>
            </w:r>
          </w:p>
          <w:p w:rsidR="00B477D2" w:rsidRPr="00CC4C57" w:rsidRDefault="005E0DD2" w:rsidP="003F1BE1">
            <w:pPr>
              <w:keepNext/>
              <w:autoSpaceDE w:val="0"/>
              <w:autoSpaceDN w:val="0"/>
              <w:adjustRightInd w:val="0"/>
              <w:rPr>
                <w:color w:val="000000"/>
                <w:szCs w:val="22"/>
                <w:lang w:val="bg-BG"/>
              </w:rPr>
            </w:pPr>
            <w:r w:rsidRPr="0028363F">
              <w:rPr>
                <w:color w:val="000000"/>
                <w:szCs w:val="22"/>
                <w:lang w:val="fi-FI"/>
              </w:rPr>
              <w:t>Eli Lilly Nederland B.V.</w:t>
            </w:r>
          </w:p>
          <w:p w:rsidR="00B477D2" w:rsidRDefault="00B477D2" w:rsidP="003F1BE1">
            <w:pPr>
              <w:autoSpaceDE w:val="0"/>
              <w:autoSpaceDN w:val="0"/>
              <w:adjustRightInd w:val="0"/>
              <w:rPr>
                <w:color w:val="000000"/>
                <w:szCs w:val="22"/>
                <w:lang w:val="en-US"/>
              </w:rPr>
            </w:pPr>
            <w:r>
              <w:rPr>
                <w:color w:val="000000"/>
                <w:szCs w:val="22"/>
                <w:lang w:val="en-US"/>
              </w:rPr>
              <w:t xml:space="preserve">Tel: </w:t>
            </w:r>
            <w:r>
              <w:rPr>
                <w:b/>
                <w:bCs/>
                <w:color w:val="000000"/>
                <w:szCs w:val="22"/>
                <w:lang w:val="en-US"/>
              </w:rPr>
              <w:t>+</w:t>
            </w:r>
            <w:r>
              <w:rPr>
                <w:color w:val="000000"/>
                <w:szCs w:val="22"/>
                <w:lang w:val="en-US"/>
              </w:rPr>
              <w:t>372 6817 280</w:t>
            </w:r>
          </w:p>
          <w:p w:rsidR="00B477D2" w:rsidRDefault="00B477D2" w:rsidP="003F1BE1">
            <w:pPr>
              <w:autoSpaceDE w:val="0"/>
              <w:autoSpaceDN w:val="0"/>
              <w:adjustRightInd w:val="0"/>
              <w:rPr>
                <w:color w:val="000000"/>
                <w:szCs w:val="22"/>
              </w:rPr>
            </w:pPr>
          </w:p>
        </w:tc>
        <w:tc>
          <w:tcPr>
            <w:tcW w:w="4678" w:type="dxa"/>
          </w:tcPr>
          <w:p w:rsidR="00B477D2" w:rsidRPr="00CE0FBB" w:rsidRDefault="00B477D2" w:rsidP="003F1BE1">
            <w:pPr>
              <w:autoSpaceDE w:val="0"/>
              <w:autoSpaceDN w:val="0"/>
              <w:adjustRightInd w:val="0"/>
              <w:rPr>
                <w:b/>
                <w:bCs/>
                <w:color w:val="000000"/>
                <w:szCs w:val="22"/>
                <w:lang w:val="nb-NO"/>
              </w:rPr>
            </w:pPr>
            <w:r w:rsidRPr="00CE0FBB">
              <w:rPr>
                <w:b/>
                <w:bCs/>
                <w:color w:val="000000"/>
                <w:szCs w:val="22"/>
                <w:lang w:val="nb-NO"/>
              </w:rPr>
              <w:t>Norge</w:t>
            </w:r>
          </w:p>
          <w:p w:rsidR="00B477D2" w:rsidRPr="00CC4C57" w:rsidRDefault="00B477D2" w:rsidP="003F1BE1">
            <w:pPr>
              <w:autoSpaceDE w:val="0"/>
              <w:autoSpaceDN w:val="0"/>
              <w:adjustRightInd w:val="0"/>
              <w:rPr>
                <w:color w:val="000000"/>
                <w:szCs w:val="22"/>
                <w:lang w:val="bg-BG"/>
              </w:rPr>
            </w:pPr>
            <w:r w:rsidRPr="00CE0FBB">
              <w:rPr>
                <w:color w:val="000000"/>
                <w:szCs w:val="22"/>
                <w:lang w:val="nb-NO"/>
              </w:rPr>
              <w:t>Eli Lilly Norge A.S.</w:t>
            </w:r>
          </w:p>
          <w:p w:rsidR="00B477D2" w:rsidRDefault="00B477D2" w:rsidP="003F1BE1">
            <w:pPr>
              <w:autoSpaceDE w:val="0"/>
              <w:autoSpaceDN w:val="0"/>
              <w:adjustRightInd w:val="0"/>
              <w:rPr>
                <w:color w:val="000000"/>
                <w:szCs w:val="22"/>
                <w:lang w:val="en-US"/>
              </w:rPr>
            </w:pPr>
            <w:r>
              <w:rPr>
                <w:color w:val="000000"/>
                <w:szCs w:val="22"/>
                <w:lang w:val="en-US"/>
              </w:rPr>
              <w:t>Tlf: + 47 22 88 18 00</w:t>
            </w:r>
          </w:p>
        </w:tc>
      </w:tr>
      <w:tr w:rsidR="00B477D2" w:rsidRPr="00FE78F4" w:rsidTr="003F1BE1">
        <w:tblPrEx>
          <w:tblCellMar>
            <w:top w:w="0" w:type="dxa"/>
            <w:bottom w:w="0" w:type="dxa"/>
          </w:tblCellMar>
        </w:tblPrEx>
        <w:tc>
          <w:tcPr>
            <w:tcW w:w="4684" w:type="dxa"/>
          </w:tcPr>
          <w:p w:rsidR="00B477D2" w:rsidRPr="0028363F" w:rsidRDefault="00B477D2" w:rsidP="003F1BE1">
            <w:pPr>
              <w:autoSpaceDE w:val="0"/>
              <w:autoSpaceDN w:val="0"/>
              <w:adjustRightInd w:val="0"/>
              <w:rPr>
                <w:b/>
                <w:bCs/>
                <w:color w:val="000000"/>
                <w:szCs w:val="22"/>
                <w:lang w:val="el-GR"/>
              </w:rPr>
            </w:pPr>
            <w:r w:rsidRPr="0028363F">
              <w:rPr>
                <w:b/>
                <w:bCs/>
                <w:color w:val="000000"/>
                <w:szCs w:val="22"/>
                <w:lang w:val="el-GR"/>
              </w:rPr>
              <w:t>Ελλάδα</w:t>
            </w:r>
          </w:p>
          <w:p w:rsidR="00B477D2" w:rsidRPr="00CC4C57" w:rsidRDefault="00B477D2" w:rsidP="003F1BE1">
            <w:pPr>
              <w:autoSpaceDE w:val="0"/>
              <w:autoSpaceDN w:val="0"/>
              <w:adjustRightInd w:val="0"/>
              <w:rPr>
                <w:color w:val="000000"/>
                <w:szCs w:val="22"/>
                <w:lang w:val="bg-BG"/>
              </w:rPr>
            </w:pPr>
            <w:r w:rsidRPr="0028363F">
              <w:rPr>
                <w:color w:val="000000"/>
                <w:szCs w:val="22"/>
                <w:lang w:val="el-GR"/>
              </w:rPr>
              <w:t>ΦΑΡΜΑΣΕΡΒ-ΛΙΛΛΥ Α.Ε.Β.Ε.</w:t>
            </w:r>
          </w:p>
          <w:p w:rsidR="00B477D2" w:rsidRDefault="00B477D2" w:rsidP="003F1BE1">
            <w:pPr>
              <w:autoSpaceDE w:val="0"/>
              <w:autoSpaceDN w:val="0"/>
              <w:adjustRightInd w:val="0"/>
              <w:rPr>
                <w:color w:val="000000"/>
                <w:szCs w:val="22"/>
              </w:rPr>
            </w:pPr>
            <w:r>
              <w:rPr>
                <w:color w:val="000000"/>
                <w:szCs w:val="22"/>
                <w:lang w:val="en-US"/>
              </w:rPr>
              <w:t>Τηλ</w:t>
            </w:r>
            <w:r>
              <w:rPr>
                <w:color w:val="000000"/>
                <w:szCs w:val="22"/>
              </w:rPr>
              <w:t>: +30 210 629 4600</w:t>
            </w:r>
          </w:p>
          <w:p w:rsidR="00B477D2" w:rsidRPr="00323594" w:rsidRDefault="00B477D2" w:rsidP="003F1BE1">
            <w:pPr>
              <w:autoSpaceDE w:val="0"/>
              <w:autoSpaceDN w:val="0"/>
              <w:adjustRightInd w:val="0"/>
              <w:rPr>
                <w:color w:val="000000"/>
                <w:szCs w:val="22"/>
                <w:lang w:val="en-US"/>
              </w:rPr>
            </w:pPr>
          </w:p>
        </w:tc>
        <w:tc>
          <w:tcPr>
            <w:tcW w:w="4678" w:type="dxa"/>
          </w:tcPr>
          <w:p w:rsidR="00B477D2" w:rsidRPr="0028363F" w:rsidRDefault="00B477D2" w:rsidP="003F1BE1">
            <w:pPr>
              <w:autoSpaceDE w:val="0"/>
              <w:autoSpaceDN w:val="0"/>
              <w:adjustRightInd w:val="0"/>
              <w:rPr>
                <w:b/>
                <w:bCs/>
                <w:color w:val="000000"/>
                <w:szCs w:val="22"/>
                <w:lang w:val="en-US"/>
              </w:rPr>
            </w:pPr>
            <w:r w:rsidRPr="0028363F">
              <w:rPr>
                <w:b/>
                <w:bCs/>
                <w:color w:val="000000"/>
                <w:szCs w:val="22"/>
                <w:lang w:val="en-US"/>
              </w:rPr>
              <w:t>Österreich</w:t>
            </w:r>
          </w:p>
          <w:p w:rsidR="00B477D2" w:rsidRPr="00CC4C57" w:rsidRDefault="00B477D2" w:rsidP="003F1BE1">
            <w:pPr>
              <w:autoSpaceDE w:val="0"/>
              <w:autoSpaceDN w:val="0"/>
              <w:adjustRightInd w:val="0"/>
              <w:rPr>
                <w:color w:val="000000"/>
                <w:szCs w:val="22"/>
                <w:lang w:val="bg-BG"/>
              </w:rPr>
            </w:pPr>
            <w:r w:rsidRPr="0028363F">
              <w:rPr>
                <w:color w:val="000000"/>
                <w:szCs w:val="22"/>
                <w:lang w:val="en-US"/>
              </w:rPr>
              <w:t>Eli Lilly Ges. m.b.H.</w:t>
            </w:r>
          </w:p>
          <w:p w:rsidR="00B477D2" w:rsidRPr="00FE78F4" w:rsidRDefault="00B477D2" w:rsidP="003F1BE1">
            <w:pPr>
              <w:autoSpaceDE w:val="0"/>
              <w:autoSpaceDN w:val="0"/>
              <w:adjustRightInd w:val="0"/>
              <w:rPr>
                <w:color w:val="000000"/>
                <w:szCs w:val="22"/>
                <w:lang w:val="es-ES"/>
              </w:rPr>
            </w:pPr>
            <w:r w:rsidRPr="00FE78F4">
              <w:rPr>
                <w:color w:val="000000"/>
                <w:szCs w:val="22"/>
                <w:lang w:val="es-ES"/>
              </w:rPr>
              <w:t>Tel: + 43-(0) 1 711 780</w:t>
            </w:r>
          </w:p>
        </w:tc>
      </w:tr>
      <w:tr w:rsidR="00B477D2" w:rsidTr="003F1BE1">
        <w:tblPrEx>
          <w:tblCellMar>
            <w:top w:w="0" w:type="dxa"/>
            <w:bottom w:w="0" w:type="dxa"/>
          </w:tblCellMar>
        </w:tblPrEx>
        <w:tc>
          <w:tcPr>
            <w:tcW w:w="4684" w:type="dxa"/>
          </w:tcPr>
          <w:p w:rsidR="00B477D2" w:rsidRDefault="00B477D2" w:rsidP="003F1BE1">
            <w:pPr>
              <w:autoSpaceDE w:val="0"/>
              <w:autoSpaceDN w:val="0"/>
              <w:adjustRightInd w:val="0"/>
              <w:rPr>
                <w:b/>
                <w:bCs/>
                <w:color w:val="000000"/>
                <w:szCs w:val="22"/>
                <w:lang w:val="es-ES"/>
              </w:rPr>
            </w:pPr>
            <w:r>
              <w:rPr>
                <w:b/>
                <w:bCs/>
                <w:color w:val="000000"/>
                <w:szCs w:val="22"/>
                <w:lang w:val="es-ES"/>
              </w:rPr>
              <w:t>España</w:t>
            </w:r>
          </w:p>
          <w:p w:rsidR="00B477D2" w:rsidRDefault="00B477D2" w:rsidP="003F1BE1">
            <w:pPr>
              <w:autoSpaceDE w:val="0"/>
              <w:autoSpaceDN w:val="0"/>
              <w:adjustRightInd w:val="0"/>
              <w:rPr>
                <w:color w:val="000000"/>
                <w:szCs w:val="22"/>
                <w:lang w:val="es-ES"/>
              </w:rPr>
            </w:pPr>
            <w:r>
              <w:rPr>
                <w:color w:val="000000"/>
                <w:szCs w:val="22"/>
                <w:lang w:val="es-ES"/>
              </w:rPr>
              <w:t>Lilly S.A.</w:t>
            </w:r>
          </w:p>
          <w:p w:rsidR="00B477D2" w:rsidRDefault="00B477D2" w:rsidP="003F1BE1">
            <w:pPr>
              <w:autoSpaceDE w:val="0"/>
              <w:autoSpaceDN w:val="0"/>
              <w:adjustRightInd w:val="0"/>
              <w:rPr>
                <w:color w:val="000000"/>
                <w:szCs w:val="22"/>
                <w:lang w:val="es-ES"/>
              </w:rPr>
            </w:pPr>
            <w:r>
              <w:rPr>
                <w:color w:val="000000"/>
                <w:szCs w:val="22"/>
                <w:lang w:val="es-ES"/>
              </w:rPr>
              <w:t>Tel: + 34-91 663 50 00</w:t>
            </w:r>
          </w:p>
          <w:p w:rsidR="00B477D2" w:rsidRPr="00FE78F4" w:rsidRDefault="00B477D2" w:rsidP="003F1BE1">
            <w:pPr>
              <w:autoSpaceDE w:val="0"/>
              <w:autoSpaceDN w:val="0"/>
              <w:adjustRightInd w:val="0"/>
              <w:rPr>
                <w:color w:val="000000"/>
                <w:szCs w:val="22"/>
                <w:lang w:val="es-ES"/>
              </w:rPr>
            </w:pPr>
          </w:p>
        </w:tc>
        <w:tc>
          <w:tcPr>
            <w:tcW w:w="4678" w:type="dxa"/>
          </w:tcPr>
          <w:p w:rsidR="00B477D2" w:rsidRPr="00FE78F4" w:rsidRDefault="00B477D2" w:rsidP="003F1BE1">
            <w:pPr>
              <w:keepNext/>
              <w:autoSpaceDE w:val="0"/>
              <w:autoSpaceDN w:val="0"/>
              <w:adjustRightInd w:val="0"/>
              <w:rPr>
                <w:b/>
                <w:bCs/>
                <w:color w:val="000000"/>
                <w:szCs w:val="22"/>
                <w:lang w:val="pl-PL"/>
              </w:rPr>
            </w:pPr>
            <w:r w:rsidRPr="00FE78F4">
              <w:rPr>
                <w:b/>
                <w:bCs/>
                <w:color w:val="000000"/>
                <w:szCs w:val="22"/>
                <w:lang w:val="pl-PL"/>
              </w:rPr>
              <w:t>Polska</w:t>
            </w:r>
          </w:p>
          <w:p w:rsidR="00B477D2" w:rsidRPr="00FE78F4" w:rsidRDefault="00B477D2" w:rsidP="003F1BE1">
            <w:pPr>
              <w:autoSpaceDE w:val="0"/>
              <w:autoSpaceDN w:val="0"/>
              <w:adjustRightInd w:val="0"/>
              <w:rPr>
                <w:color w:val="000000"/>
                <w:szCs w:val="22"/>
                <w:lang w:val="pl-PL"/>
              </w:rPr>
            </w:pPr>
            <w:r w:rsidRPr="00FE78F4">
              <w:rPr>
                <w:color w:val="000000"/>
                <w:szCs w:val="22"/>
                <w:lang w:val="pl-PL"/>
              </w:rPr>
              <w:t>Eli Lilly Polska Sp. z o.o.</w:t>
            </w:r>
          </w:p>
          <w:p w:rsidR="00B477D2" w:rsidRDefault="00B477D2" w:rsidP="001A0378">
            <w:pPr>
              <w:autoSpaceDE w:val="0"/>
              <w:autoSpaceDN w:val="0"/>
              <w:adjustRightInd w:val="0"/>
              <w:rPr>
                <w:color w:val="000000"/>
                <w:szCs w:val="22"/>
                <w:lang w:val="en-US"/>
              </w:rPr>
            </w:pPr>
            <w:r>
              <w:rPr>
                <w:color w:val="000000"/>
                <w:szCs w:val="22"/>
                <w:lang w:val="en-US"/>
              </w:rPr>
              <w:t>Tel: +48 22 440 33 00</w:t>
            </w:r>
          </w:p>
        </w:tc>
      </w:tr>
      <w:tr w:rsidR="00B477D2" w:rsidTr="003F1BE1">
        <w:tblPrEx>
          <w:tblCellMar>
            <w:top w:w="0" w:type="dxa"/>
            <w:bottom w:w="0" w:type="dxa"/>
          </w:tblCellMar>
        </w:tblPrEx>
        <w:tc>
          <w:tcPr>
            <w:tcW w:w="4684" w:type="dxa"/>
          </w:tcPr>
          <w:p w:rsidR="00B477D2" w:rsidRDefault="00B477D2" w:rsidP="003F1BE1">
            <w:pPr>
              <w:autoSpaceDE w:val="0"/>
              <w:autoSpaceDN w:val="0"/>
              <w:adjustRightInd w:val="0"/>
              <w:rPr>
                <w:b/>
                <w:bCs/>
                <w:color w:val="000000"/>
                <w:szCs w:val="22"/>
                <w:lang w:val="fr-FR"/>
              </w:rPr>
            </w:pPr>
            <w:r>
              <w:rPr>
                <w:b/>
                <w:bCs/>
                <w:color w:val="000000"/>
                <w:szCs w:val="22"/>
                <w:lang w:val="fr-FR"/>
              </w:rPr>
              <w:t>France</w:t>
            </w:r>
          </w:p>
          <w:p w:rsidR="00B477D2" w:rsidRDefault="00B477D2" w:rsidP="003F1BE1">
            <w:pPr>
              <w:autoSpaceDE w:val="0"/>
              <w:autoSpaceDN w:val="0"/>
              <w:adjustRightInd w:val="0"/>
              <w:rPr>
                <w:color w:val="000000"/>
                <w:szCs w:val="22"/>
                <w:lang w:val="fr-FR"/>
              </w:rPr>
            </w:pPr>
            <w:r>
              <w:rPr>
                <w:color w:val="000000"/>
                <w:szCs w:val="22"/>
                <w:lang w:val="fr-FR"/>
              </w:rPr>
              <w:t>Lilly France S.A.S.</w:t>
            </w:r>
          </w:p>
          <w:p w:rsidR="00B477D2" w:rsidRDefault="00B477D2" w:rsidP="003F1BE1">
            <w:pPr>
              <w:autoSpaceDE w:val="0"/>
              <w:autoSpaceDN w:val="0"/>
              <w:adjustRightInd w:val="0"/>
              <w:rPr>
                <w:color w:val="000000"/>
                <w:szCs w:val="22"/>
                <w:lang w:val="fr-FR"/>
              </w:rPr>
            </w:pPr>
            <w:r>
              <w:rPr>
                <w:color w:val="000000"/>
                <w:szCs w:val="22"/>
                <w:lang w:val="fr-FR"/>
              </w:rPr>
              <w:t>Tél: +33-(0) 1 55 49 34 34</w:t>
            </w:r>
          </w:p>
          <w:p w:rsidR="00B477D2" w:rsidRPr="00FE78F4" w:rsidRDefault="00B477D2" w:rsidP="003F1BE1">
            <w:pPr>
              <w:autoSpaceDE w:val="0"/>
              <w:autoSpaceDN w:val="0"/>
              <w:adjustRightInd w:val="0"/>
              <w:rPr>
                <w:szCs w:val="22"/>
                <w:lang w:val="fr-FR"/>
              </w:rPr>
            </w:pPr>
          </w:p>
        </w:tc>
        <w:tc>
          <w:tcPr>
            <w:tcW w:w="4678" w:type="dxa"/>
          </w:tcPr>
          <w:p w:rsidR="00B477D2" w:rsidRPr="00CE0FBB" w:rsidRDefault="00B477D2" w:rsidP="003F1BE1">
            <w:pPr>
              <w:autoSpaceDE w:val="0"/>
              <w:autoSpaceDN w:val="0"/>
              <w:adjustRightInd w:val="0"/>
              <w:rPr>
                <w:b/>
                <w:bCs/>
                <w:color w:val="000000"/>
                <w:szCs w:val="22"/>
                <w:lang w:val="pt-BR"/>
              </w:rPr>
            </w:pPr>
            <w:r w:rsidRPr="00CE0FBB">
              <w:rPr>
                <w:b/>
                <w:bCs/>
                <w:color w:val="000000"/>
                <w:szCs w:val="22"/>
                <w:lang w:val="pt-BR"/>
              </w:rPr>
              <w:t>Portugal</w:t>
            </w:r>
          </w:p>
          <w:p w:rsidR="00B477D2" w:rsidRPr="00CE0FBB" w:rsidRDefault="00B477D2" w:rsidP="003F1BE1">
            <w:pPr>
              <w:autoSpaceDE w:val="0"/>
              <w:autoSpaceDN w:val="0"/>
              <w:adjustRightInd w:val="0"/>
              <w:rPr>
                <w:color w:val="000000"/>
                <w:szCs w:val="22"/>
                <w:lang w:val="pt-BR"/>
              </w:rPr>
            </w:pPr>
            <w:r w:rsidRPr="00CE0FBB">
              <w:rPr>
                <w:color w:val="000000"/>
                <w:szCs w:val="22"/>
                <w:lang w:val="pt-BR"/>
              </w:rPr>
              <w:t>Lilly Portugal - Produtos Farmacêuticos, Lda</w:t>
            </w:r>
          </w:p>
          <w:p w:rsidR="00B477D2" w:rsidRDefault="00B477D2" w:rsidP="003F1BE1">
            <w:pPr>
              <w:autoSpaceDE w:val="0"/>
              <w:autoSpaceDN w:val="0"/>
              <w:adjustRightInd w:val="0"/>
              <w:rPr>
                <w:color w:val="000000"/>
                <w:szCs w:val="22"/>
                <w:lang w:val="es-ES"/>
              </w:rPr>
            </w:pPr>
            <w:r>
              <w:rPr>
                <w:color w:val="000000"/>
                <w:szCs w:val="22"/>
                <w:lang w:val="en-US"/>
              </w:rPr>
              <w:t>Tel: + 351-21-4126600</w:t>
            </w:r>
          </w:p>
        </w:tc>
      </w:tr>
      <w:tr w:rsidR="00B477D2" w:rsidTr="003F1BE1">
        <w:tblPrEx>
          <w:tblCellMar>
            <w:top w:w="0" w:type="dxa"/>
            <w:bottom w:w="0" w:type="dxa"/>
          </w:tblCellMar>
        </w:tblPrEx>
        <w:tc>
          <w:tcPr>
            <w:tcW w:w="4684" w:type="dxa"/>
          </w:tcPr>
          <w:p w:rsidR="00B477D2" w:rsidRPr="00FE78F4" w:rsidRDefault="00B477D2" w:rsidP="00B477D2">
            <w:pPr>
              <w:rPr>
                <w:b/>
                <w:bCs/>
                <w:lang w:val="sv-SE"/>
              </w:rPr>
            </w:pPr>
            <w:r w:rsidRPr="00FE78F4">
              <w:rPr>
                <w:b/>
                <w:bCs/>
                <w:lang w:val="sv-SE"/>
              </w:rPr>
              <w:t>Hrvatska</w:t>
            </w:r>
          </w:p>
          <w:p w:rsidR="00B477D2" w:rsidRPr="00FE78F4" w:rsidRDefault="00B477D2" w:rsidP="00B477D2">
            <w:pPr>
              <w:autoSpaceDE w:val="0"/>
              <w:autoSpaceDN w:val="0"/>
              <w:rPr>
                <w:lang w:val="sv-SE"/>
              </w:rPr>
            </w:pPr>
            <w:r w:rsidRPr="00FE78F4">
              <w:rPr>
                <w:lang w:val="sv-SE"/>
              </w:rPr>
              <w:t>Eli Lilly Hrvatska d.o.o.</w:t>
            </w:r>
          </w:p>
          <w:p w:rsidR="00B477D2" w:rsidRDefault="00B477D2" w:rsidP="00B477D2">
            <w:pPr>
              <w:autoSpaceDE w:val="0"/>
              <w:autoSpaceDN w:val="0"/>
            </w:pPr>
            <w:r>
              <w:t>Tel: +385 1 2350 999</w:t>
            </w:r>
          </w:p>
          <w:p w:rsidR="00B477D2" w:rsidRDefault="00B477D2" w:rsidP="00B477D2">
            <w:pPr>
              <w:autoSpaceDE w:val="0"/>
              <w:autoSpaceDN w:val="0"/>
              <w:rPr>
                <w:szCs w:val="22"/>
                <w:lang w:val="en-US"/>
              </w:rPr>
            </w:pPr>
          </w:p>
        </w:tc>
        <w:tc>
          <w:tcPr>
            <w:tcW w:w="4678" w:type="dxa"/>
          </w:tcPr>
          <w:p w:rsidR="00B477D2" w:rsidRPr="0028363F" w:rsidRDefault="00B477D2" w:rsidP="003F1BE1">
            <w:pPr>
              <w:tabs>
                <w:tab w:val="left" w:pos="-720"/>
                <w:tab w:val="left" w:pos="4536"/>
              </w:tabs>
              <w:suppressAutoHyphens/>
              <w:rPr>
                <w:b/>
                <w:noProof/>
                <w:szCs w:val="22"/>
                <w:lang w:val="fi-FI"/>
              </w:rPr>
            </w:pPr>
            <w:r w:rsidRPr="0028363F">
              <w:rPr>
                <w:b/>
                <w:noProof/>
                <w:szCs w:val="22"/>
                <w:lang w:val="fi-FI"/>
              </w:rPr>
              <w:t>România</w:t>
            </w:r>
          </w:p>
          <w:p w:rsidR="00B477D2" w:rsidRDefault="00B477D2" w:rsidP="003F1BE1">
            <w:pPr>
              <w:tabs>
                <w:tab w:val="left" w:pos="-720"/>
                <w:tab w:val="left" w:pos="4536"/>
              </w:tabs>
              <w:suppressAutoHyphens/>
              <w:rPr>
                <w:noProof/>
                <w:szCs w:val="22"/>
                <w:lang w:val="ro-RO"/>
              </w:rPr>
            </w:pPr>
            <w:r>
              <w:rPr>
                <w:noProof/>
                <w:szCs w:val="22"/>
                <w:lang w:val="ro-RO"/>
              </w:rPr>
              <w:t>Eli Lilly România S.R.L.</w:t>
            </w:r>
          </w:p>
          <w:p w:rsidR="00B477D2" w:rsidRDefault="00B477D2" w:rsidP="003F1BE1">
            <w:pPr>
              <w:autoSpaceDE w:val="0"/>
              <w:autoSpaceDN w:val="0"/>
              <w:adjustRightInd w:val="0"/>
              <w:rPr>
                <w:szCs w:val="22"/>
                <w:lang w:val="es-ES"/>
              </w:rPr>
            </w:pPr>
            <w:r>
              <w:rPr>
                <w:noProof/>
                <w:szCs w:val="22"/>
                <w:lang w:val="ro-RO"/>
              </w:rPr>
              <w:t>Tel: + 40 21 4023000</w:t>
            </w:r>
          </w:p>
        </w:tc>
      </w:tr>
      <w:tr w:rsidR="00B477D2" w:rsidTr="003F1BE1">
        <w:tblPrEx>
          <w:tblCellMar>
            <w:top w:w="0" w:type="dxa"/>
            <w:bottom w:w="0" w:type="dxa"/>
          </w:tblCellMar>
        </w:tblPrEx>
        <w:tc>
          <w:tcPr>
            <w:tcW w:w="4684" w:type="dxa"/>
          </w:tcPr>
          <w:p w:rsidR="00B477D2" w:rsidRDefault="00B477D2" w:rsidP="003F1BE1">
            <w:pPr>
              <w:autoSpaceDE w:val="0"/>
              <w:autoSpaceDN w:val="0"/>
              <w:adjustRightInd w:val="0"/>
              <w:rPr>
                <w:b/>
                <w:bCs/>
                <w:szCs w:val="22"/>
                <w:lang w:val="en-US"/>
              </w:rPr>
            </w:pPr>
            <w:r>
              <w:rPr>
                <w:b/>
                <w:bCs/>
                <w:szCs w:val="22"/>
                <w:lang w:val="en-US"/>
              </w:rPr>
              <w:t>Ireland</w:t>
            </w:r>
          </w:p>
          <w:p w:rsidR="00B477D2" w:rsidRDefault="00B477D2" w:rsidP="003F1BE1">
            <w:pPr>
              <w:autoSpaceDE w:val="0"/>
              <w:autoSpaceDN w:val="0"/>
              <w:adjustRightInd w:val="0"/>
              <w:rPr>
                <w:szCs w:val="22"/>
                <w:lang w:val="en-US"/>
              </w:rPr>
            </w:pPr>
            <w:r>
              <w:rPr>
                <w:szCs w:val="22"/>
                <w:lang w:val="en-US"/>
              </w:rPr>
              <w:t>Eli Lilly and Company (</w:t>
            </w:r>
            <w:smartTag w:uri="urn:schemas-microsoft-com:office:smarttags" w:element="place">
              <w:smartTag w:uri="urn:schemas-microsoft-com:office:smarttags" w:element="country-region">
                <w:r>
                  <w:rPr>
                    <w:szCs w:val="22"/>
                    <w:lang w:val="en-US"/>
                  </w:rPr>
                  <w:t>Ireland</w:t>
                </w:r>
              </w:smartTag>
            </w:smartTag>
            <w:r>
              <w:rPr>
                <w:szCs w:val="22"/>
                <w:lang w:val="en-US"/>
              </w:rPr>
              <w:t>) Limited</w:t>
            </w:r>
          </w:p>
          <w:p w:rsidR="00B477D2" w:rsidRDefault="00B477D2" w:rsidP="003F1BE1">
            <w:pPr>
              <w:autoSpaceDE w:val="0"/>
              <w:autoSpaceDN w:val="0"/>
              <w:adjustRightInd w:val="0"/>
              <w:rPr>
                <w:szCs w:val="22"/>
                <w:lang w:val="en-US"/>
              </w:rPr>
            </w:pPr>
            <w:r>
              <w:rPr>
                <w:szCs w:val="22"/>
                <w:lang w:val="en-US"/>
              </w:rPr>
              <w:t>Tel: + 353-(0) 1 661 4377</w:t>
            </w:r>
          </w:p>
          <w:p w:rsidR="00B477D2" w:rsidRDefault="00B477D2" w:rsidP="003F1BE1">
            <w:pPr>
              <w:autoSpaceDE w:val="0"/>
              <w:autoSpaceDN w:val="0"/>
              <w:rPr>
                <w:color w:val="000000"/>
                <w:szCs w:val="22"/>
                <w:lang w:val="en-US"/>
              </w:rPr>
            </w:pPr>
          </w:p>
        </w:tc>
        <w:tc>
          <w:tcPr>
            <w:tcW w:w="4678" w:type="dxa"/>
          </w:tcPr>
          <w:p w:rsidR="00B477D2" w:rsidRPr="0028363F" w:rsidRDefault="00B477D2" w:rsidP="003F1BE1">
            <w:pPr>
              <w:autoSpaceDE w:val="0"/>
              <w:autoSpaceDN w:val="0"/>
              <w:adjustRightInd w:val="0"/>
              <w:rPr>
                <w:b/>
                <w:bCs/>
                <w:szCs w:val="22"/>
                <w:lang w:val="en-US"/>
              </w:rPr>
            </w:pPr>
            <w:r w:rsidRPr="0028363F">
              <w:rPr>
                <w:b/>
                <w:bCs/>
                <w:szCs w:val="22"/>
                <w:lang w:val="en-US"/>
              </w:rPr>
              <w:t>Slovenija</w:t>
            </w:r>
          </w:p>
          <w:p w:rsidR="00B477D2" w:rsidRPr="0028363F" w:rsidRDefault="00B477D2" w:rsidP="003F1BE1">
            <w:pPr>
              <w:autoSpaceDE w:val="0"/>
              <w:autoSpaceDN w:val="0"/>
              <w:adjustRightInd w:val="0"/>
              <w:rPr>
                <w:szCs w:val="22"/>
                <w:lang w:val="en-US"/>
              </w:rPr>
            </w:pPr>
            <w:r w:rsidRPr="0028363F">
              <w:rPr>
                <w:szCs w:val="22"/>
                <w:lang w:val="en-US"/>
              </w:rPr>
              <w:t>Eli Lilly farmacevtska družba, d.o.o.</w:t>
            </w:r>
          </w:p>
          <w:p w:rsidR="00B477D2" w:rsidRDefault="00B477D2" w:rsidP="003F1BE1">
            <w:pPr>
              <w:autoSpaceDE w:val="0"/>
              <w:autoSpaceDN w:val="0"/>
              <w:adjustRightInd w:val="0"/>
              <w:rPr>
                <w:szCs w:val="22"/>
                <w:lang w:val="es-ES"/>
              </w:rPr>
            </w:pPr>
            <w:r>
              <w:rPr>
                <w:szCs w:val="22"/>
                <w:lang w:val="es-ES"/>
              </w:rPr>
              <w:t>Tel: +386 (0) 1 580 00 10</w:t>
            </w:r>
          </w:p>
          <w:p w:rsidR="00B477D2" w:rsidRDefault="00B477D2" w:rsidP="003F1BE1">
            <w:pPr>
              <w:autoSpaceDE w:val="0"/>
              <w:autoSpaceDN w:val="0"/>
              <w:adjustRightInd w:val="0"/>
              <w:rPr>
                <w:color w:val="000000"/>
                <w:szCs w:val="22"/>
                <w:lang w:val="en-US"/>
              </w:rPr>
            </w:pPr>
          </w:p>
        </w:tc>
      </w:tr>
      <w:tr w:rsidR="00B477D2" w:rsidTr="003F1BE1">
        <w:tblPrEx>
          <w:tblCellMar>
            <w:top w:w="0" w:type="dxa"/>
            <w:bottom w:w="0" w:type="dxa"/>
          </w:tblCellMar>
        </w:tblPrEx>
        <w:tc>
          <w:tcPr>
            <w:tcW w:w="4684" w:type="dxa"/>
          </w:tcPr>
          <w:p w:rsidR="00B477D2" w:rsidRDefault="00B477D2" w:rsidP="00CC4C57">
            <w:pPr>
              <w:keepNext/>
              <w:autoSpaceDE w:val="0"/>
              <w:autoSpaceDN w:val="0"/>
              <w:adjustRightInd w:val="0"/>
              <w:rPr>
                <w:b/>
                <w:bCs/>
                <w:color w:val="000000"/>
                <w:szCs w:val="22"/>
                <w:lang w:val="en-US"/>
              </w:rPr>
            </w:pPr>
            <w:r>
              <w:rPr>
                <w:b/>
                <w:bCs/>
                <w:color w:val="000000"/>
                <w:szCs w:val="22"/>
                <w:lang w:val="en-US"/>
              </w:rPr>
              <w:t>Ísland</w:t>
            </w:r>
          </w:p>
          <w:p w:rsidR="00B477D2" w:rsidRPr="00CC4C57" w:rsidRDefault="00B477D2" w:rsidP="003F1BE1">
            <w:pPr>
              <w:autoSpaceDE w:val="0"/>
              <w:autoSpaceDN w:val="0"/>
              <w:adjustRightInd w:val="0"/>
              <w:rPr>
                <w:color w:val="000000"/>
                <w:szCs w:val="22"/>
                <w:lang w:val="bg-BG"/>
              </w:rPr>
            </w:pPr>
            <w:r>
              <w:rPr>
                <w:color w:val="000000"/>
                <w:szCs w:val="22"/>
                <w:lang w:val="en-US"/>
              </w:rPr>
              <w:t>Icepharma hf.</w:t>
            </w:r>
          </w:p>
          <w:p w:rsidR="00B477D2" w:rsidRDefault="00B477D2" w:rsidP="003F1BE1">
            <w:pPr>
              <w:autoSpaceDE w:val="0"/>
              <w:autoSpaceDN w:val="0"/>
              <w:adjustRightInd w:val="0"/>
              <w:rPr>
                <w:color w:val="000000"/>
                <w:szCs w:val="22"/>
                <w:lang w:val="en-US"/>
              </w:rPr>
            </w:pPr>
            <w:r>
              <w:rPr>
                <w:color w:val="000000"/>
                <w:szCs w:val="22"/>
                <w:lang w:val="en-US"/>
              </w:rPr>
              <w:t>Sími + 354 540 8000</w:t>
            </w:r>
          </w:p>
          <w:p w:rsidR="00B477D2" w:rsidRDefault="00B477D2" w:rsidP="003F1BE1">
            <w:pPr>
              <w:autoSpaceDE w:val="0"/>
              <w:autoSpaceDN w:val="0"/>
              <w:adjustRightInd w:val="0"/>
              <w:rPr>
                <w:color w:val="000000"/>
                <w:szCs w:val="22"/>
              </w:rPr>
            </w:pPr>
          </w:p>
        </w:tc>
        <w:tc>
          <w:tcPr>
            <w:tcW w:w="4678" w:type="dxa"/>
          </w:tcPr>
          <w:p w:rsidR="00B477D2" w:rsidRPr="0030140D" w:rsidRDefault="00B477D2" w:rsidP="003F1BE1">
            <w:pPr>
              <w:autoSpaceDE w:val="0"/>
              <w:autoSpaceDN w:val="0"/>
              <w:adjustRightInd w:val="0"/>
              <w:rPr>
                <w:b/>
                <w:bCs/>
                <w:color w:val="000000"/>
                <w:szCs w:val="22"/>
                <w:lang w:val="en-US"/>
              </w:rPr>
            </w:pPr>
            <w:r w:rsidRPr="0030140D">
              <w:rPr>
                <w:b/>
                <w:bCs/>
                <w:color w:val="000000"/>
                <w:szCs w:val="22"/>
                <w:lang w:val="en-US"/>
              </w:rPr>
              <w:t>Slovenská republika</w:t>
            </w:r>
          </w:p>
          <w:p w:rsidR="00B477D2" w:rsidRPr="0030140D" w:rsidRDefault="005E0DD2" w:rsidP="003F1BE1">
            <w:pPr>
              <w:autoSpaceDE w:val="0"/>
              <w:autoSpaceDN w:val="0"/>
              <w:adjustRightInd w:val="0"/>
              <w:rPr>
                <w:color w:val="000000"/>
                <w:szCs w:val="22"/>
                <w:lang w:val="en-US"/>
              </w:rPr>
            </w:pPr>
            <w:r>
              <w:rPr>
                <w:color w:val="000000"/>
                <w:szCs w:val="22"/>
                <w:lang w:val="en-US"/>
              </w:rPr>
              <w:t>Eli Lilly Slovakia s.r.o.</w:t>
            </w:r>
          </w:p>
          <w:p w:rsidR="00B477D2" w:rsidRDefault="00B477D2" w:rsidP="003F1BE1">
            <w:pPr>
              <w:autoSpaceDE w:val="0"/>
              <w:autoSpaceDN w:val="0"/>
              <w:adjustRightInd w:val="0"/>
              <w:rPr>
                <w:color w:val="000000"/>
                <w:szCs w:val="22"/>
                <w:lang w:val="en-US"/>
              </w:rPr>
            </w:pPr>
            <w:r>
              <w:rPr>
                <w:color w:val="000000"/>
                <w:szCs w:val="22"/>
                <w:lang w:val="en-US"/>
              </w:rPr>
              <w:t>Tel: + 421 220 663 111</w:t>
            </w:r>
          </w:p>
          <w:p w:rsidR="00B477D2" w:rsidRDefault="00B477D2" w:rsidP="003F1BE1">
            <w:pPr>
              <w:autoSpaceDE w:val="0"/>
              <w:autoSpaceDN w:val="0"/>
              <w:adjustRightInd w:val="0"/>
              <w:rPr>
                <w:color w:val="000000"/>
                <w:szCs w:val="22"/>
                <w:lang w:val="en-US"/>
              </w:rPr>
            </w:pPr>
          </w:p>
        </w:tc>
      </w:tr>
      <w:tr w:rsidR="00B477D2" w:rsidRPr="00323594" w:rsidTr="003F1BE1">
        <w:tblPrEx>
          <w:tblCellMar>
            <w:top w:w="0" w:type="dxa"/>
            <w:bottom w:w="0" w:type="dxa"/>
          </w:tblCellMar>
        </w:tblPrEx>
        <w:tc>
          <w:tcPr>
            <w:tcW w:w="4684" w:type="dxa"/>
          </w:tcPr>
          <w:p w:rsidR="00B477D2" w:rsidRPr="0028363F" w:rsidRDefault="00B477D2" w:rsidP="00176A79">
            <w:pPr>
              <w:keepNext/>
              <w:autoSpaceDE w:val="0"/>
              <w:autoSpaceDN w:val="0"/>
              <w:adjustRightInd w:val="0"/>
              <w:rPr>
                <w:b/>
                <w:bCs/>
                <w:color w:val="000000"/>
                <w:szCs w:val="22"/>
                <w:lang w:val="fi-FI"/>
              </w:rPr>
            </w:pPr>
            <w:r w:rsidRPr="0028363F">
              <w:rPr>
                <w:b/>
                <w:bCs/>
                <w:color w:val="000000"/>
                <w:szCs w:val="22"/>
                <w:lang w:val="fi-FI"/>
              </w:rPr>
              <w:t>Italia</w:t>
            </w:r>
          </w:p>
          <w:p w:rsidR="00B477D2" w:rsidRPr="0028363F" w:rsidRDefault="00B477D2" w:rsidP="00176A79">
            <w:pPr>
              <w:keepNext/>
              <w:autoSpaceDE w:val="0"/>
              <w:autoSpaceDN w:val="0"/>
              <w:adjustRightInd w:val="0"/>
              <w:rPr>
                <w:color w:val="000000"/>
                <w:szCs w:val="22"/>
                <w:lang w:val="fi-FI"/>
              </w:rPr>
            </w:pPr>
            <w:r w:rsidRPr="0028363F">
              <w:rPr>
                <w:color w:val="000000"/>
                <w:szCs w:val="22"/>
                <w:lang w:val="fi-FI"/>
              </w:rPr>
              <w:t>Eli Lilly Italia S.p.A.</w:t>
            </w:r>
          </w:p>
          <w:p w:rsidR="00B477D2" w:rsidRDefault="00B477D2" w:rsidP="00176A79">
            <w:pPr>
              <w:keepNext/>
              <w:autoSpaceDE w:val="0"/>
              <w:autoSpaceDN w:val="0"/>
              <w:adjustRightInd w:val="0"/>
              <w:rPr>
                <w:color w:val="000000"/>
                <w:szCs w:val="22"/>
              </w:rPr>
            </w:pPr>
            <w:r>
              <w:rPr>
                <w:color w:val="000000"/>
                <w:szCs w:val="22"/>
              </w:rPr>
              <w:t>Tel: + 39- 055 42571</w:t>
            </w:r>
          </w:p>
          <w:p w:rsidR="00B477D2" w:rsidRDefault="00B477D2" w:rsidP="00176A79">
            <w:pPr>
              <w:keepNext/>
              <w:autoSpaceDE w:val="0"/>
              <w:autoSpaceDN w:val="0"/>
              <w:adjustRightInd w:val="0"/>
              <w:rPr>
                <w:color w:val="000000"/>
                <w:szCs w:val="22"/>
              </w:rPr>
            </w:pPr>
          </w:p>
        </w:tc>
        <w:tc>
          <w:tcPr>
            <w:tcW w:w="4678" w:type="dxa"/>
          </w:tcPr>
          <w:p w:rsidR="00B477D2" w:rsidRPr="00CE0FBB" w:rsidRDefault="00B477D2" w:rsidP="00176A79">
            <w:pPr>
              <w:keepNext/>
              <w:autoSpaceDE w:val="0"/>
              <w:autoSpaceDN w:val="0"/>
              <w:adjustRightInd w:val="0"/>
              <w:rPr>
                <w:b/>
                <w:bCs/>
                <w:color w:val="000000"/>
                <w:szCs w:val="22"/>
                <w:lang w:val="sv-SE"/>
              </w:rPr>
            </w:pPr>
            <w:r w:rsidRPr="00CE0FBB">
              <w:rPr>
                <w:b/>
                <w:bCs/>
                <w:color w:val="000000"/>
                <w:szCs w:val="22"/>
                <w:lang w:val="sv-SE"/>
              </w:rPr>
              <w:t>Suomi/Finland</w:t>
            </w:r>
          </w:p>
          <w:p w:rsidR="00B477D2" w:rsidRPr="00CC4C57" w:rsidRDefault="00B477D2" w:rsidP="00176A79">
            <w:pPr>
              <w:keepNext/>
              <w:autoSpaceDE w:val="0"/>
              <w:autoSpaceDN w:val="0"/>
              <w:adjustRightInd w:val="0"/>
              <w:rPr>
                <w:color w:val="000000"/>
                <w:szCs w:val="22"/>
                <w:lang w:val="bg-BG"/>
              </w:rPr>
            </w:pPr>
            <w:r w:rsidRPr="00CE0FBB">
              <w:rPr>
                <w:color w:val="000000"/>
                <w:szCs w:val="22"/>
                <w:lang w:val="sv-SE"/>
              </w:rPr>
              <w:t>Oy Eli Lilly Finland Ab</w:t>
            </w:r>
          </w:p>
          <w:p w:rsidR="00B477D2" w:rsidRDefault="00B477D2" w:rsidP="00176A79">
            <w:pPr>
              <w:keepNext/>
              <w:autoSpaceDE w:val="0"/>
              <w:autoSpaceDN w:val="0"/>
              <w:adjustRightInd w:val="0"/>
              <w:rPr>
                <w:color w:val="000000"/>
                <w:szCs w:val="22"/>
                <w:lang w:val="en-US"/>
              </w:rPr>
            </w:pPr>
            <w:r>
              <w:rPr>
                <w:color w:val="000000"/>
                <w:szCs w:val="22"/>
                <w:lang w:val="en-US"/>
              </w:rPr>
              <w:t>Puh/Tel: + 358-(0) 9 85 45 250</w:t>
            </w:r>
          </w:p>
          <w:p w:rsidR="00B477D2" w:rsidRPr="00323594" w:rsidRDefault="00B477D2" w:rsidP="00176A79">
            <w:pPr>
              <w:keepNext/>
              <w:autoSpaceDE w:val="0"/>
              <w:autoSpaceDN w:val="0"/>
              <w:adjustRightInd w:val="0"/>
              <w:rPr>
                <w:color w:val="000000"/>
                <w:szCs w:val="22"/>
              </w:rPr>
            </w:pPr>
          </w:p>
        </w:tc>
      </w:tr>
      <w:tr w:rsidR="00B477D2" w:rsidRPr="00F75B7C" w:rsidTr="003F1BE1">
        <w:tblPrEx>
          <w:tblCellMar>
            <w:top w:w="0" w:type="dxa"/>
            <w:bottom w:w="0" w:type="dxa"/>
          </w:tblCellMar>
        </w:tblPrEx>
        <w:tc>
          <w:tcPr>
            <w:tcW w:w="4684" w:type="dxa"/>
          </w:tcPr>
          <w:p w:rsidR="00B477D2" w:rsidRDefault="00B477D2" w:rsidP="003F1BE1">
            <w:pPr>
              <w:autoSpaceDE w:val="0"/>
              <w:autoSpaceDN w:val="0"/>
              <w:adjustRightInd w:val="0"/>
              <w:rPr>
                <w:b/>
                <w:bCs/>
                <w:color w:val="000000"/>
                <w:szCs w:val="22"/>
                <w:lang w:val="en-US"/>
              </w:rPr>
            </w:pPr>
            <w:r>
              <w:rPr>
                <w:b/>
                <w:bCs/>
                <w:color w:val="000000"/>
                <w:szCs w:val="22"/>
                <w:lang w:val="en-US"/>
              </w:rPr>
              <w:t>Κύπρος</w:t>
            </w:r>
          </w:p>
          <w:p w:rsidR="00B477D2" w:rsidRDefault="00B477D2" w:rsidP="003F1BE1">
            <w:pPr>
              <w:autoSpaceDE w:val="0"/>
              <w:autoSpaceDN w:val="0"/>
              <w:adjustRightInd w:val="0"/>
              <w:rPr>
                <w:color w:val="000000"/>
                <w:szCs w:val="22"/>
                <w:lang w:val="en-US"/>
              </w:rPr>
            </w:pPr>
            <w:r>
              <w:rPr>
                <w:color w:val="000000"/>
                <w:szCs w:val="22"/>
                <w:lang w:val="en-US"/>
              </w:rPr>
              <w:t xml:space="preserve">Phadisco Ltd </w:t>
            </w:r>
          </w:p>
          <w:p w:rsidR="00B477D2" w:rsidRDefault="00B477D2" w:rsidP="003F1BE1">
            <w:pPr>
              <w:autoSpaceDE w:val="0"/>
              <w:autoSpaceDN w:val="0"/>
              <w:adjustRightInd w:val="0"/>
              <w:rPr>
                <w:color w:val="000000"/>
                <w:szCs w:val="22"/>
              </w:rPr>
            </w:pPr>
            <w:r>
              <w:rPr>
                <w:color w:val="000000"/>
                <w:szCs w:val="22"/>
                <w:lang w:val="en-US"/>
              </w:rPr>
              <w:t>Τηλ</w:t>
            </w:r>
            <w:r>
              <w:rPr>
                <w:color w:val="000000"/>
                <w:szCs w:val="22"/>
              </w:rPr>
              <w:t>: +357 22 715000</w:t>
            </w:r>
          </w:p>
          <w:p w:rsidR="00B477D2" w:rsidRDefault="00B477D2" w:rsidP="003F1BE1">
            <w:pPr>
              <w:autoSpaceDE w:val="0"/>
              <w:autoSpaceDN w:val="0"/>
              <w:adjustRightInd w:val="0"/>
              <w:rPr>
                <w:color w:val="000000"/>
                <w:szCs w:val="22"/>
                <w:lang w:val="en-US"/>
              </w:rPr>
            </w:pPr>
          </w:p>
        </w:tc>
        <w:tc>
          <w:tcPr>
            <w:tcW w:w="4678" w:type="dxa"/>
          </w:tcPr>
          <w:p w:rsidR="00B477D2" w:rsidRDefault="00B477D2" w:rsidP="003F1BE1">
            <w:pPr>
              <w:autoSpaceDE w:val="0"/>
              <w:autoSpaceDN w:val="0"/>
              <w:adjustRightInd w:val="0"/>
              <w:rPr>
                <w:b/>
                <w:bCs/>
                <w:color w:val="000000"/>
                <w:szCs w:val="22"/>
                <w:lang w:val="de-DE"/>
              </w:rPr>
            </w:pPr>
            <w:r>
              <w:rPr>
                <w:b/>
                <w:bCs/>
                <w:color w:val="000000"/>
                <w:szCs w:val="22"/>
                <w:lang w:val="de-DE"/>
              </w:rPr>
              <w:t>Sverige</w:t>
            </w:r>
          </w:p>
          <w:p w:rsidR="00B477D2" w:rsidRDefault="00B477D2" w:rsidP="003F1BE1">
            <w:pPr>
              <w:autoSpaceDE w:val="0"/>
              <w:autoSpaceDN w:val="0"/>
              <w:adjustRightInd w:val="0"/>
              <w:rPr>
                <w:color w:val="000000"/>
                <w:szCs w:val="22"/>
                <w:lang w:val="de-DE"/>
              </w:rPr>
            </w:pPr>
            <w:r>
              <w:rPr>
                <w:color w:val="000000"/>
                <w:szCs w:val="22"/>
                <w:lang w:val="de-DE"/>
              </w:rPr>
              <w:t>Eli Lilly Sweden AB</w:t>
            </w:r>
          </w:p>
          <w:p w:rsidR="00B477D2" w:rsidRPr="00F75B7C" w:rsidRDefault="00B477D2" w:rsidP="003F1BE1">
            <w:pPr>
              <w:autoSpaceDE w:val="0"/>
              <w:autoSpaceDN w:val="0"/>
              <w:adjustRightInd w:val="0"/>
              <w:rPr>
                <w:color w:val="000000"/>
                <w:szCs w:val="22"/>
                <w:lang w:val="de-DE"/>
              </w:rPr>
            </w:pPr>
            <w:r>
              <w:rPr>
                <w:color w:val="000000"/>
                <w:szCs w:val="22"/>
                <w:lang w:val="de-DE"/>
              </w:rPr>
              <w:t>Tel: + 46-(0) 8 7378800</w:t>
            </w:r>
          </w:p>
        </w:tc>
      </w:tr>
      <w:tr w:rsidR="00B477D2" w:rsidTr="003F1BE1">
        <w:tblPrEx>
          <w:tblCellMar>
            <w:top w:w="0" w:type="dxa"/>
            <w:bottom w:w="0" w:type="dxa"/>
          </w:tblCellMar>
        </w:tblPrEx>
        <w:tc>
          <w:tcPr>
            <w:tcW w:w="4684" w:type="dxa"/>
          </w:tcPr>
          <w:p w:rsidR="00B477D2" w:rsidRPr="00323594" w:rsidRDefault="00B477D2" w:rsidP="003F1BE1">
            <w:pPr>
              <w:autoSpaceDE w:val="0"/>
              <w:autoSpaceDN w:val="0"/>
              <w:adjustRightInd w:val="0"/>
              <w:rPr>
                <w:b/>
                <w:bCs/>
                <w:color w:val="000000"/>
                <w:szCs w:val="22"/>
                <w:lang w:val="de-DE"/>
              </w:rPr>
            </w:pPr>
            <w:r w:rsidRPr="00323594">
              <w:rPr>
                <w:b/>
                <w:bCs/>
                <w:color w:val="000000"/>
                <w:szCs w:val="22"/>
                <w:lang w:val="de-DE"/>
              </w:rPr>
              <w:t>Latvija</w:t>
            </w:r>
          </w:p>
          <w:p w:rsidR="00B477D2" w:rsidRPr="00323594" w:rsidRDefault="005E0DD2" w:rsidP="003F1BE1">
            <w:pPr>
              <w:autoSpaceDE w:val="0"/>
              <w:autoSpaceDN w:val="0"/>
              <w:adjustRightInd w:val="0"/>
              <w:rPr>
                <w:color w:val="000000"/>
                <w:szCs w:val="22"/>
                <w:lang w:val="de-DE"/>
              </w:rPr>
            </w:pPr>
            <w:r w:rsidRPr="0028363F">
              <w:rPr>
                <w:color w:val="000000"/>
                <w:szCs w:val="22"/>
                <w:lang w:val="de-DE"/>
              </w:rPr>
              <w:t>Eli Lilly (Suisse) S.A Pārstāvniecība Latvijā</w:t>
            </w:r>
          </w:p>
          <w:p w:rsidR="00B477D2" w:rsidRDefault="00B477D2" w:rsidP="003F1BE1">
            <w:pPr>
              <w:autoSpaceDE w:val="0"/>
              <w:autoSpaceDN w:val="0"/>
              <w:adjustRightInd w:val="0"/>
              <w:rPr>
                <w:color w:val="000000"/>
                <w:szCs w:val="22"/>
                <w:lang w:val="en-US"/>
              </w:rPr>
            </w:pPr>
            <w:r>
              <w:rPr>
                <w:color w:val="000000"/>
                <w:szCs w:val="22"/>
                <w:lang w:val="en-US"/>
              </w:rPr>
              <w:t xml:space="preserve">Tel: </w:t>
            </w:r>
            <w:r>
              <w:rPr>
                <w:b/>
                <w:bCs/>
                <w:color w:val="000000"/>
                <w:szCs w:val="22"/>
                <w:lang w:val="en-US"/>
              </w:rPr>
              <w:t>+</w:t>
            </w:r>
            <w:r>
              <w:rPr>
                <w:color w:val="000000"/>
                <w:szCs w:val="22"/>
                <w:lang w:val="en-US"/>
              </w:rPr>
              <w:t>371 67364000</w:t>
            </w:r>
          </w:p>
          <w:p w:rsidR="00B477D2" w:rsidRDefault="00B477D2" w:rsidP="003F1BE1">
            <w:pPr>
              <w:autoSpaceDE w:val="0"/>
              <w:autoSpaceDN w:val="0"/>
              <w:adjustRightInd w:val="0"/>
              <w:rPr>
                <w:color w:val="000000"/>
                <w:szCs w:val="22"/>
              </w:rPr>
            </w:pPr>
          </w:p>
        </w:tc>
        <w:tc>
          <w:tcPr>
            <w:tcW w:w="4678" w:type="dxa"/>
          </w:tcPr>
          <w:p w:rsidR="00B477D2" w:rsidRDefault="00B477D2" w:rsidP="003F1BE1">
            <w:pPr>
              <w:autoSpaceDE w:val="0"/>
              <w:autoSpaceDN w:val="0"/>
              <w:adjustRightInd w:val="0"/>
              <w:rPr>
                <w:b/>
                <w:bCs/>
                <w:color w:val="000000"/>
                <w:szCs w:val="22"/>
                <w:lang w:val="en-US"/>
              </w:rPr>
            </w:pPr>
            <w:smartTag w:uri="urn:schemas-microsoft-com:office:smarttags" w:element="place">
              <w:smartTag w:uri="urn:schemas-microsoft-com:office:smarttags" w:element="country-region">
                <w:r>
                  <w:rPr>
                    <w:b/>
                    <w:bCs/>
                    <w:color w:val="000000"/>
                    <w:szCs w:val="22"/>
                    <w:lang w:val="en-US"/>
                  </w:rPr>
                  <w:t>United Kingdom</w:t>
                </w:r>
              </w:smartTag>
            </w:smartTag>
          </w:p>
          <w:p w:rsidR="00B477D2" w:rsidRDefault="00B477D2" w:rsidP="003F1BE1">
            <w:pPr>
              <w:autoSpaceDE w:val="0"/>
              <w:autoSpaceDN w:val="0"/>
              <w:adjustRightInd w:val="0"/>
              <w:rPr>
                <w:color w:val="000000"/>
                <w:szCs w:val="22"/>
                <w:lang w:val="en-US"/>
              </w:rPr>
            </w:pPr>
            <w:r>
              <w:rPr>
                <w:color w:val="000000"/>
                <w:szCs w:val="22"/>
                <w:lang w:val="en-US"/>
              </w:rPr>
              <w:t>Eli Lilly and Company Limited</w:t>
            </w:r>
          </w:p>
          <w:p w:rsidR="00B477D2" w:rsidRDefault="00B477D2" w:rsidP="003F1BE1">
            <w:pPr>
              <w:autoSpaceDE w:val="0"/>
              <w:autoSpaceDN w:val="0"/>
              <w:adjustRightInd w:val="0"/>
              <w:rPr>
                <w:color w:val="000000"/>
                <w:szCs w:val="22"/>
              </w:rPr>
            </w:pPr>
            <w:r>
              <w:rPr>
                <w:color w:val="000000"/>
                <w:szCs w:val="22"/>
                <w:lang w:val="en-US"/>
              </w:rPr>
              <w:t>Tel: + 44-(0) 1256 315000</w:t>
            </w:r>
          </w:p>
        </w:tc>
      </w:tr>
    </w:tbl>
    <w:p w:rsidR="007301DC" w:rsidRDefault="007301DC" w:rsidP="007301DC"/>
    <w:p w:rsidR="007301DC" w:rsidRPr="00A50E9C" w:rsidRDefault="007301DC" w:rsidP="004F474A">
      <w:pPr>
        <w:numPr>
          <w:ilvl w:val="12"/>
          <w:numId w:val="0"/>
        </w:numPr>
        <w:tabs>
          <w:tab w:val="clear" w:pos="567"/>
        </w:tabs>
        <w:spacing w:line="240" w:lineRule="auto"/>
        <w:ind w:right="-2"/>
        <w:outlineLvl w:val="0"/>
        <w:rPr>
          <w:noProof/>
          <w:szCs w:val="22"/>
          <w:lang w:val="ru-RU"/>
        </w:rPr>
      </w:pPr>
      <w:r>
        <w:rPr>
          <w:b/>
          <w:noProof/>
          <w:szCs w:val="22"/>
          <w:lang w:val="ru-RU"/>
        </w:rPr>
        <w:t>Дата</w:t>
      </w:r>
      <w:r w:rsidRPr="00A50E9C">
        <w:rPr>
          <w:b/>
          <w:noProof/>
          <w:szCs w:val="22"/>
          <w:lang w:val="ru-RU"/>
        </w:rPr>
        <w:t xml:space="preserve"> </w:t>
      </w:r>
      <w:r>
        <w:rPr>
          <w:b/>
          <w:noProof/>
          <w:szCs w:val="22"/>
          <w:lang w:val="ru-RU"/>
        </w:rPr>
        <w:t>на</w:t>
      </w:r>
      <w:r w:rsidRPr="00A50E9C">
        <w:rPr>
          <w:b/>
          <w:noProof/>
          <w:szCs w:val="22"/>
          <w:lang w:val="ru-RU"/>
        </w:rPr>
        <w:t xml:space="preserve"> </w:t>
      </w:r>
      <w:r>
        <w:rPr>
          <w:b/>
          <w:noProof/>
          <w:szCs w:val="22"/>
          <w:lang w:val="ru-RU"/>
        </w:rPr>
        <w:t>последно</w:t>
      </w:r>
      <w:r w:rsidRPr="00A50E9C">
        <w:rPr>
          <w:b/>
          <w:noProof/>
          <w:szCs w:val="22"/>
          <w:lang w:val="ru-RU"/>
        </w:rPr>
        <w:t xml:space="preserve"> </w:t>
      </w:r>
      <w:r w:rsidR="004F474A" w:rsidRPr="007C7014">
        <w:rPr>
          <w:b/>
          <w:noProof/>
          <w:szCs w:val="22"/>
          <w:lang w:val="ru-RU"/>
        </w:rPr>
        <w:t xml:space="preserve">преразглеждане </w:t>
      </w:r>
      <w:r>
        <w:rPr>
          <w:b/>
          <w:noProof/>
          <w:szCs w:val="22"/>
          <w:lang w:val="ru-RU"/>
        </w:rPr>
        <w:t>на</w:t>
      </w:r>
      <w:r w:rsidRPr="00A50E9C">
        <w:rPr>
          <w:b/>
          <w:noProof/>
          <w:szCs w:val="22"/>
          <w:lang w:val="ru-RU"/>
        </w:rPr>
        <w:t xml:space="preserve"> </w:t>
      </w:r>
      <w:r>
        <w:rPr>
          <w:b/>
          <w:noProof/>
          <w:szCs w:val="22"/>
          <w:lang w:val="ru-RU"/>
        </w:rPr>
        <w:t>листовката</w:t>
      </w:r>
      <w:r w:rsidRPr="00A50E9C">
        <w:rPr>
          <w:b/>
          <w:noProof/>
          <w:szCs w:val="22"/>
          <w:lang w:val="ru-RU"/>
        </w:rPr>
        <w:t xml:space="preserve"> </w:t>
      </w:r>
      <w:r w:rsidRPr="00A50E9C">
        <w:rPr>
          <w:noProof/>
          <w:szCs w:val="22"/>
          <w:lang w:val="ru-RU"/>
        </w:rPr>
        <w:t>{</w:t>
      </w:r>
      <w:r w:rsidR="00A53653">
        <w:rPr>
          <w:noProof/>
          <w:szCs w:val="22"/>
          <w:lang w:val="bg-BG"/>
        </w:rPr>
        <w:t>ММ</w:t>
      </w:r>
      <w:r w:rsidRPr="00A50E9C">
        <w:rPr>
          <w:noProof/>
          <w:szCs w:val="22"/>
          <w:lang w:val="ru-RU"/>
        </w:rPr>
        <w:t>/</w:t>
      </w:r>
      <w:r w:rsidR="00A53653">
        <w:rPr>
          <w:noProof/>
          <w:szCs w:val="22"/>
          <w:lang w:val="bg-BG"/>
        </w:rPr>
        <w:t>ГГГГ</w:t>
      </w:r>
      <w:r w:rsidRPr="00A50E9C">
        <w:rPr>
          <w:noProof/>
          <w:szCs w:val="22"/>
          <w:lang w:val="ru-RU"/>
        </w:rPr>
        <w:t>}.</w:t>
      </w:r>
    </w:p>
    <w:p w:rsidR="007301DC" w:rsidRPr="00A50E9C" w:rsidRDefault="007301DC" w:rsidP="007301DC">
      <w:pPr>
        <w:tabs>
          <w:tab w:val="clear" w:pos="567"/>
        </w:tabs>
        <w:spacing w:line="240" w:lineRule="auto"/>
        <w:ind w:right="-45"/>
        <w:rPr>
          <w:lang w:val="ru-RU"/>
        </w:rPr>
      </w:pPr>
    </w:p>
    <w:p w:rsidR="007301DC" w:rsidRDefault="007301DC" w:rsidP="007301DC">
      <w:pPr>
        <w:numPr>
          <w:ilvl w:val="12"/>
          <w:numId w:val="0"/>
        </w:numPr>
        <w:tabs>
          <w:tab w:val="clear" w:pos="567"/>
        </w:tabs>
        <w:spacing w:line="240" w:lineRule="auto"/>
        <w:ind w:right="-2"/>
        <w:rPr>
          <w:noProof/>
          <w:szCs w:val="22"/>
          <w:lang w:val="bg-BG"/>
        </w:rPr>
      </w:pPr>
      <w:r>
        <w:rPr>
          <w:noProof/>
          <w:szCs w:val="22"/>
          <w:lang w:val="bg-BG"/>
        </w:rPr>
        <w:t>РЪКОВОДСТВО ЗА УПОТРЕБА</w:t>
      </w:r>
    </w:p>
    <w:p w:rsidR="007301DC" w:rsidRDefault="007301DC" w:rsidP="007301DC">
      <w:pPr>
        <w:numPr>
          <w:ilvl w:val="12"/>
          <w:numId w:val="0"/>
        </w:numPr>
        <w:tabs>
          <w:tab w:val="clear" w:pos="567"/>
        </w:tabs>
        <w:spacing w:line="240" w:lineRule="auto"/>
        <w:ind w:right="-2"/>
        <w:rPr>
          <w:noProof/>
          <w:szCs w:val="22"/>
          <w:lang w:val="bg-BG"/>
        </w:rPr>
      </w:pPr>
    </w:p>
    <w:p w:rsidR="007301DC" w:rsidRDefault="007301DC" w:rsidP="007301DC">
      <w:pPr>
        <w:numPr>
          <w:ilvl w:val="12"/>
          <w:numId w:val="0"/>
        </w:numPr>
        <w:tabs>
          <w:tab w:val="clear" w:pos="567"/>
        </w:tabs>
        <w:spacing w:line="240" w:lineRule="auto"/>
        <w:ind w:right="-2"/>
        <w:rPr>
          <w:noProof/>
          <w:szCs w:val="22"/>
          <w:lang w:val="bg-BG"/>
        </w:rPr>
      </w:pPr>
      <w:r>
        <w:rPr>
          <w:noProof/>
          <w:szCs w:val="22"/>
          <w:lang w:val="bg-BG"/>
        </w:rPr>
        <w:t xml:space="preserve">Моля </w:t>
      </w:r>
      <w:r w:rsidR="00C200AA">
        <w:rPr>
          <w:noProof/>
          <w:szCs w:val="22"/>
          <w:lang w:val="bg-BG"/>
        </w:rPr>
        <w:t>вижте</w:t>
      </w:r>
      <w:r>
        <w:rPr>
          <w:noProof/>
          <w:szCs w:val="22"/>
          <w:lang w:val="bg-BG"/>
        </w:rPr>
        <w:t xml:space="preserve"> текста на ръководството, който следва.</w:t>
      </w:r>
    </w:p>
    <w:p w:rsidR="007301DC" w:rsidRDefault="007301DC" w:rsidP="007301DC">
      <w:pPr>
        <w:numPr>
          <w:ilvl w:val="12"/>
          <w:numId w:val="0"/>
        </w:numPr>
        <w:tabs>
          <w:tab w:val="clear" w:pos="567"/>
        </w:tabs>
        <w:spacing w:line="240" w:lineRule="auto"/>
        <w:ind w:right="-2"/>
        <w:jc w:val="both"/>
        <w:rPr>
          <w:iCs/>
          <w:noProof/>
          <w:lang w:val="bg-BG"/>
        </w:rPr>
      </w:pPr>
    </w:p>
    <w:p w:rsidR="007301DC" w:rsidRDefault="007301DC" w:rsidP="007301DC">
      <w:pPr>
        <w:tabs>
          <w:tab w:val="clear" w:pos="567"/>
        </w:tabs>
        <w:spacing w:line="240" w:lineRule="auto"/>
        <w:rPr>
          <w:lang w:val="bg-BG"/>
        </w:rPr>
      </w:pPr>
      <w:r>
        <w:rPr>
          <w:noProof/>
          <w:szCs w:val="22"/>
          <w:lang w:val="bg-BG"/>
        </w:rPr>
        <w:t>Подробна информация за то</w:t>
      </w:r>
      <w:r w:rsidR="00E43FEE">
        <w:rPr>
          <w:noProof/>
          <w:szCs w:val="22"/>
          <w:lang w:val="bg-BG"/>
        </w:rPr>
        <w:t>ва</w:t>
      </w:r>
      <w:r>
        <w:rPr>
          <w:noProof/>
          <w:szCs w:val="22"/>
          <w:lang w:val="bg-BG"/>
        </w:rPr>
        <w:t xml:space="preserve"> </w:t>
      </w:r>
      <w:r w:rsidR="00DF6F4F">
        <w:rPr>
          <w:noProof/>
          <w:szCs w:val="22"/>
          <w:lang w:val="bg-BG"/>
        </w:rPr>
        <w:t>лекарств</w:t>
      </w:r>
      <w:r w:rsidR="00E43FEE">
        <w:rPr>
          <w:noProof/>
          <w:szCs w:val="22"/>
          <w:lang w:val="bg-BG"/>
        </w:rPr>
        <w:t>о</w:t>
      </w:r>
      <w:r w:rsidR="00DF6F4F">
        <w:rPr>
          <w:noProof/>
          <w:szCs w:val="22"/>
          <w:lang w:val="bg-BG"/>
        </w:rPr>
        <w:t xml:space="preserve"> </w:t>
      </w:r>
      <w:r>
        <w:rPr>
          <w:noProof/>
          <w:szCs w:val="22"/>
          <w:lang w:val="bg-BG"/>
        </w:rPr>
        <w:t xml:space="preserve">е </w:t>
      </w:r>
      <w:r w:rsidR="0093614F">
        <w:rPr>
          <w:noProof/>
          <w:szCs w:val="22"/>
          <w:lang w:val="bg-BG"/>
        </w:rPr>
        <w:t>предоставена</w:t>
      </w:r>
      <w:r>
        <w:rPr>
          <w:noProof/>
          <w:szCs w:val="22"/>
          <w:lang w:val="bg-BG"/>
        </w:rPr>
        <w:t xml:space="preserve"> на </w:t>
      </w:r>
      <w:r w:rsidR="0093614F">
        <w:rPr>
          <w:noProof/>
          <w:szCs w:val="22"/>
          <w:lang w:val="bg-BG"/>
        </w:rPr>
        <w:t>уебсайта</w:t>
      </w:r>
      <w:r>
        <w:rPr>
          <w:noProof/>
          <w:szCs w:val="22"/>
          <w:lang w:val="bg-BG"/>
        </w:rPr>
        <w:t xml:space="preserve"> на Европейската</w:t>
      </w:r>
      <w:r w:rsidRPr="00605322">
        <w:rPr>
          <w:noProof/>
          <w:szCs w:val="22"/>
          <w:lang w:val="bg-BG"/>
        </w:rPr>
        <w:t xml:space="preserve"> </w:t>
      </w:r>
      <w:r>
        <w:rPr>
          <w:noProof/>
          <w:szCs w:val="22"/>
          <w:lang w:val="bg-BG"/>
        </w:rPr>
        <w:t>агенция</w:t>
      </w:r>
      <w:r w:rsidRPr="00605322">
        <w:rPr>
          <w:noProof/>
          <w:szCs w:val="22"/>
          <w:lang w:val="bg-BG"/>
        </w:rPr>
        <w:t xml:space="preserve"> </w:t>
      </w:r>
      <w:r>
        <w:rPr>
          <w:noProof/>
          <w:szCs w:val="22"/>
          <w:lang w:val="bg-BG"/>
        </w:rPr>
        <w:t>по</w:t>
      </w:r>
      <w:r w:rsidRPr="00605322">
        <w:rPr>
          <w:noProof/>
          <w:szCs w:val="22"/>
          <w:lang w:val="bg-BG"/>
        </w:rPr>
        <w:t xml:space="preserve"> </w:t>
      </w:r>
      <w:r>
        <w:rPr>
          <w:noProof/>
          <w:szCs w:val="22"/>
          <w:lang w:val="bg-BG"/>
        </w:rPr>
        <w:t xml:space="preserve">лекарствата </w:t>
      </w:r>
      <w:hyperlink r:id="rId35" w:history="1">
        <w:r w:rsidR="007E0683" w:rsidRPr="00330AFC">
          <w:rPr>
            <w:rStyle w:val="Hyperlink"/>
            <w:iCs/>
            <w:noProof/>
          </w:rPr>
          <w:t>http</w:t>
        </w:r>
        <w:r w:rsidR="007E0683" w:rsidRPr="00330AFC">
          <w:rPr>
            <w:rStyle w:val="Hyperlink"/>
            <w:iCs/>
            <w:noProof/>
            <w:lang w:val="ru-RU"/>
          </w:rPr>
          <w:t>://</w:t>
        </w:r>
        <w:r w:rsidR="007E0683" w:rsidRPr="00330AFC">
          <w:rPr>
            <w:rStyle w:val="Hyperlink"/>
            <w:iCs/>
            <w:noProof/>
          </w:rPr>
          <w:t>www</w:t>
        </w:r>
        <w:r w:rsidR="007E0683" w:rsidRPr="00330AFC">
          <w:rPr>
            <w:rStyle w:val="Hyperlink"/>
            <w:iCs/>
            <w:noProof/>
            <w:lang w:val="ru-RU"/>
          </w:rPr>
          <w:t>.</w:t>
        </w:r>
        <w:r w:rsidR="007E0683" w:rsidRPr="00330AFC">
          <w:rPr>
            <w:rStyle w:val="Hyperlink"/>
            <w:iCs/>
            <w:noProof/>
          </w:rPr>
          <w:t>ema</w:t>
        </w:r>
        <w:r w:rsidR="007E0683" w:rsidRPr="00330AFC">
          <w:rPr>
            <w:rStyle w:val="Hyperlink"/>
            <w:iCs/>
            <w:noProof/>
            <w:lang w:val="ru-RU"/>
          </w:rPr>
          <w:t>.</w:t>
        </w:r>
        <w:r w:rsidR="007E0683" w:rsidRPr="00330AFC">
          <w:rPr>
            <w:rStyle w:val="Hyperlink"/>
            <w:iCs/>
            <w:noProof/>
          </w:rPr>
          <w:t>europa</w:t>
        </w:r>
        <w:r w:rsidR="007E0683" w:rsidRPr="00330AFC">
          <w:rPr>
            <w:rStyle w:val="Hyperlink"/>
            <w:iCs/>
            <w:noProof/>
            <w:lang w:val="ru-RU"/>
          </w:rPr>
          <w:t>.</w:t>
        </w:r>
        <w:r w:rsidR="007E0683" w:rsidRPr="00330AFC">
          <w:rPr>
            <w:rStyle w:val="Hyperlink"/>
            <w:iCs/>
            <w:noProof/>
          </w:rPr>
          <w:t>eu</w:t>
        </w:r>
        <w:r w:rsidR="007E0683" w:rsidRPr="00330AFC">
          <w:rPr>
            <w:rStyle w:val="Hyperlink"/>
            <w:iCs/>
            <w:noProof/>
            <w:lang w:val="ru-RU"/>
          </w:rPr>
          <w:t>/</w:t>
        </w:r>
      </w:hyperlink>
      <w:r w:rsidR="007E0683">
        <w:rPr>
          <w:iCs/>
          <w:noProof/>
          <w:lang w:val="bg-BG"/>
        </w:rPr>
        <w:t>.</w:t>
      </w:r>
    </w:p>
    <w:p w:rsidR="007301DC" w:rsidRDefault="007301DC" w:rsidP="004F474A">
      <w:pPr>
        <w:tabs>
          <w:tab w:val="clear" w:pos="567"/>
        </w:tabs>
        <w:spacing w:line="240" w:lineRule="auto"/>
        <w:ind w:left="567" w:hanging="567"/>
        <w:jc w:val="center"/>
        <w:outlineLvl w:val="0"/>
        <w:rPr>
          <w:b/>
          <w:noProof/>
          <w:szCs w:val="22"/>
          <w:lang w:val="bg-BG"/>
        </w:rPr>
      </w:pPr>
      <w:r>
        <w:rPr>
          <w:noProof/>
          <w:lang w:val="bg-BG"/>
        </w:rPr>
        <w:br w:type="page"/>
      </w:r>
      <w:r w:rsidR="004F474A" w:rsidRPr="000D3C7C">
        <w:rPr>
          <w:b/>
          <w:noProof/>
          <w:szCs w:val="22"/>
          <w:lang w:val="bg-BG"/>
        </w:rPr>
        <w:t>Листовка: информация за потребителя</w:t>
      </w:r>
    </w:p>
    <w:p w:rsidR="007301DC" w:rsidRDefault="007301DC" w:rsidP="00CF1F51">
      <w:pPr>
        <w:widowControl w:val="0"/>
        <w:tabs>
          <w:tab w:val="clear" w:pos="567"/>
        </w:tabs>
        <w:spacing w:line="240" w:lineRule="auto"/>
        <w:ind w:left="567" w:hanging="567"/>
        <w:jc w:val="center"/>
        <w:rPr>
          <w:szCs w:val="22"/>
          <w:highlight w:val="yellow"/>
          <w:lang w:val="bg-BG"/>
        </w:rPr>
      </w:pPr>
    </w:p>
    <w:p w:rsidR="007301DC" w:rsidRDefault="007301DC" w:rsidP="00CF1F51">
      <w:pPr>
        <w:pStyle w:val="EndnoteText"/>
        <w:tabs>
          <w:tab w:val="clear" w:pos="567"/>
        </w:tabs>
        <w:jc w:val="center"/>
        <w:rPr>
          <w:b/>
          <w:szCs w:val="24"/>
          <w:lang w:val="bg-BG"/>
        </w:rPr>
      </w:pPr>
      <w:r>
        <w:rPr>
          <w:b/>
          <w:lang w:val="fr-FR"/>
        </w:rPr>
        <w:t>Humalog</w:t>
      </w:r>
      <w:r>
        <w:rPr>
          <w:b/>
          <w:lang w:val="bg-BG"/>
        </w:rPr>
        <w:t xml:space="preserve"> </w:t>
      </w:r>
      <w:r>
        <w:rPr>
          <w:b/>
          <w:lang w:val="fr-FR"/>
        </w:rPr>
        <w:t>Mix</w:t>
      </w:r>
      <w:r>
        <w:rPr>
          <w:b/>
          <w:lang w:val="bg-BG"/>
        </w:rPr>
        <w:t xml:space="preserve">25 </w:t>
      </w:r>
      <w:r>
        <w:rPr>
          <w:b/>
          <w:szCs w:val="24"/>
          <w:lang w:val="bg-BG"/>
        </w:rPr>
        <w:t>100 </w:t>
      </w:r>
      <w:r w:rsidR="001A0378">
        <w:rPr>
          <w:b/>
          <w:szCs w:val="24"/>
          <w:lang w:val="bg-BG"/>
        </w:rPr>
        <w:t>единици</w:t>
      </w:r>
      <w:r>
        <w:rPr>
          <w:b/>
          <w:szCs w:val="24"/>
          <w:lang w:val="bg-BG"/>
        </w:rPr>
        <w:t>/</w:t>
      </w:r>
      <w:r>
        <w:rPr>
          <w:b/>
          <w:szCs w:val="24"/>
          <w:lang w:val="fr-FR"/>
        </w:rPr>
        <w:t>ml</w:t>
      </w:r>
      <w:r>
        <w:rPr>
          <w:b/>
          <w:szCs w:val="24"/>
          <w:lang w:val="bg-BG"/>
        </w:rPr>
        <w:t xml:space="preserve"> </w:t>
      </w:r>
      <w:r w:rsidR="00A53653">
        <w:rPr>
          <w:b/>
        </w:rPr>
        <w:t>KwikPen</w:t>
      </w:r>
      <w:r w:rsidR="00A53653">
        <w:rPr>
          <w:b/>
          <w:lang w:val="bg-BG"/>
        </w:rPr>
        <w:t xml:space="preserve"> </w:t>
      </w:r>
      <w:r>
        <w:rPr>
          <w:b/>
          <w:lang w:val="bg-BG"/>
        </w:rPr>
        <w:t>инжекционна суспензия</w:t>
      </w:r>
      <w:r w:rsidR="00C20D6D">
        <w:rPr>
          <w:b/>
          <w:lang w:val="bg-BG"/>
        </w:rPr>
        <w:t xml:space="preserve"> </w:t>
      </w:r>
      <w:r w:rsidR="00C20D6D" w:rsidRPr="00035E74">
        <w:rPr>
          <w:b/>
          <w:szCs w:val="22"/>
          <w:lang w:val="bg-BG"/>
        </w:rPr>
        <w:t>в предварително напълнена писалка</w:t>
      </w:r>
    </w:p>
    <w:p w:rsidR="007301DC" w:rsidRDefault="007301DC" w:rsidP="00CF1F51">
      <w:pPr>
        <w:tabs>
          <w:tab w:val="clear" w:pos="567"/>
        </w:tabs>
        <w:spacing w:line="240" w:lineRule="auto"/>
        <w:ind w:left="567" w:hanging="567"/>
        <w:jc w:val="center"/>
        <w:rPr>
          <w:b/>
          <w:noProof/>
          <w:szCs w:val="22"/>
          <w:lang w:val="bg-BG"/>
        </w:rPr>
      </w:pPr>
      <w:r>
        <w:rPr>
          <w:b/>
          <w:noProof/>
          <w:szCs w:val="22"/>
          <w:lang w:val="bg-BG"/>
        </w:rPr>
        <w:t>инсулин лиспро</w:t>
      </w:r>
      <w:r w:rsidR="00605322" w:rsidRPr="00A50E9C">
        <w:rPr>
          <w:b/>
          <w:noProof/>
          <w:szCs w:val="22"/>
          <w:lang w:val="bg-BG"/>
        </w:rPr>
        <w:t xml:space="preserve"> (</w:t>
      </w:r>
      <w:r w:rsidR="00605322">
        <w:rPr>
          <w:b/>
          <w:noProof/>
          <w:szCs w:val="22"/>
        </w:rPr>
        <w:t>insulin</w:t>
      </w:r>
      <w:r w:rsidR="00605322">
        <w:rPr>
          <w:b/>
          <w:noProof/>
          <w:szCs w:val="22"/>
          <w:lang w:val="bg-BG"/>
        </w:rPr>
        <w:t xml:space="preserve"> </w:t>
      </w:r>
      <w:r w:rsidR="00605322">
        <w:rPr>
          <w:b/>
          <w:noProof/>
          <w:szCs w:val="22"/>
        </w:rPr>
        <w:t>lispro</w:t>
      </w:r>
      <w:r>
        <w:rPr>
          <w:b/>
          <w:noProof/>
          <w:szCs w:val="22"/>
          <w:lang w:val="bg-BG"/>
        </w:rPr>
        <w:t>)</w:t>
      </w:r>
    </w:p>
    <w:p w:rsidR="007B3C8B" w:rsidRDefault="007B3C8B" w:rsidP="007B3C8B">
      <w:pPr>
        <w:tabs>
          <w:tab w:val="clear" w:pos="567"/>
        </w:tabs>
        <w:spacing w:line="240" w:lineRule="auto"/>
        <w:jc w:val="center"/>
        <w:rPr>
          <w:b/>
          <w:noProof/>
          <w:szCs w:val="22"/>
          <w:lang w:val="bg-BG"/>
        </w:rPr>
      </w:pPr>
      <w:r w:rsidRPr="00410671">
        <w:rPr>
          <w:b/>
          <w:szCs w:val="22"/>
          <w:lang w:val="bg-BG"/>
        </w:rPr>
        <w:t xml:space="preserve">Всяка писалка </w:t>
      </w:r>
      <w:r w:rsidRPr="00410671">
        <w:rPr>
          <w:b/>
          <w:lang w:val="bg-BG"/>
        </w:rPr>
        <w:t>KwikPen доставя 1</w:t>
      </w:r>
      <w:r>
        <w:rPr>
          <w:b/>
          <w:lang w:val="bg-BG"/>
        </w:rPr>
        <w:t> </w:t>
      </w:r>
      <w:r w:rsidRPr="00410671">
        <w:rPr>
          <w:b/>
          <w:lang w:val="bg-BG"/>
        </w:rPr>
        <w:t>-</w:t>
      </w:r>
      <w:r>
        <w:rPr>
          <w:b/>
          <w:lang w:val="bg-BG"/>
        </w:rPr>
        <w:t> </w:t>
      </w:r>
      <w:r w:rsidRPr="00410671">
        <w:rPr>
          <w:b/>
          <w:lang w:val="bg-BG"/>
        </w:rPr>
        <w:t xml:space="preserve">60 единици </w:t>
      </w:r>
      <w:r w:rsidR="00F36186">
        <w:rPr>
          <w:b/>
          <w:lang w:val="bg-BG"/>
        </w:rPr>
        <w:t>на</w:t>
      </w:r>
      <w:r w:rsidRPr="00410671">
        <w:rPr>
          <w:b/>
          <w:lang w:val="bg-BG"/>
        </w:rPr>
        <w:t xml:space="preserve"> стъпки по 1 единица.</w:t>
      </w:r>
    </w:p>
    <w:p w:rsidR="007301DC" w:rsidRDefault="007301DC" w:rsidP="00CF1F51">
      <w:pPr>
        <w:tabs>
          <w:tab w:val="clear" w:pos="567"/>
        </w:tabs>
        <w:spacing w:line="240" w:lineRule="auto"/>
        <w:ind w:left="567" w:hanging="567"/>
        <w:jc w:val="center"/>
        <w:rPr>
          <w:b/>
          <w:noProof/>
          <w:szCs w:val="22"/>
          <w:lang w:val="bg-BG"/>
        </w:rPr>
      </w:pPr>
    </w:p>
    <w:p w:rsidR="007301DC" w:rsidRDefault="007301DC" w:rsidP="004F474A">
      <w:pPr>
        <w:keepNext/>
        <w:tabs>
          <w:tab w:val="clear" w:pos="567"/>
        </w:tabs>
        <w:spacing w:line="240" w:lineRule="auto"/>
        <w:rPr>
          <w:noProof/>
          <w:szCs w:val="22"/>
          <w:lang w:val="bg-BG"/>
        </w:rPr>
      </w:pPr>
      <w:r>
        <w:rPr>
          <w:b/>
          <w:noProof/>
          <w:szCs w:val="22"/>
          <w:lang w:val="bg-BG"/>
        </w:rPr>
        <w:t>Прочетете внимателно цялата листовка</w:t>
      </w:r>
      <w:r w:rsidR="009F1AFC">
        <w:rPr>
          <w:b/>
          <w:noProof/>
          <w:szCs w:val="22"/>
          <w:lang w:val="bg-BG"/>
        </w:rPr>
        <w:t>,</w:t>
      </w:r>
      <w:r>
        <w:rPr>
          <w:b/>
          <w:noProof/>
          <w:szCs w:val="22"/>
          <w:lang w:val="bg-BG"/>
        </w:rPr>
        <w:t xml:space="preserve"> преди да започнете да </w:t>
      </w:r>
      <w:r w:rsidR="004F474A" w:rsidRPr="000D3C7C">
        <w:rPr>
          <w:b/>
          <w:szCs w:val="22"/>
          <w:lang w:val="bg-BG"/>
        </w:rPr>
        <w:t>използвате</w:t>
      </w:r>
      <w:r w:rsidR="004F474A" w:rsidDel="00775026">
        <w:rPr>
          <w:b/>
          <w:noProof/>
          <w:szCs w:val="22"/>
          <w:lang w:val="bg-BG"/>
        </w:rPr>
        <w:t xml:space="preserve"> </w:t>
      </w:r>
      <w:r>
        <w:rPr>
          <w:b/>
          <w:noProof/>
          <w:szCs w:val="22"/>
          <w:lang w:val="bg-BG"/>
        </w:rPr>
        <w:t>това лекарство</w:t>
      </w:r>
      <w:r w:rsidR="004F474A" w:rsidRPr="000D3C7C">
        <w:rPr>
          <w:b/>
          <w:noProof/>
          <w:szCs w:val="22"/>
          <w:lang w:val="bg-BG"/>
        </w:rPr>
        <w:t>, тъй като тя съдържа важна за Вас информация</w:t>
      </w:r>
      <w:r>
        <w:rPr>
          <w:b/>
          <w:noProof/>
          <w:szCs w:val="22"/>
          <w:lang w:val="bg-BG"/>
        </w:rPr>
        <w:t>.</w:t>
      </w:r>
    </w:p>
    <w:p w:rsidR="007301DC" w:rsidRDefault="007301DC" w:rsidP="00323594">
      <w:pPr>
        <w:numPr>
          <w:ilvl w:val="0"/>
          <w:numId w:val="3"/>
        </w:numPr>
        <w:tabs>
          <w:tab w:val="clear" w:pos="567"/>
        </w:tabs>
        <w:spacing w:line="240" w:lineRule="auto"/>
        <w:ind w:left="567" w:right="-2" w:hanging="567"/>
        <w:rPr>
          <w:noProof/>
          <w:szCs w:val="22"/>
          <w:lang w:val="bg-BG"/>
        </w:rPr>
      </w:pPr>
      <w:r>
        <w:rPr>
          <w:noProof/>
          <w:szCs w:val="22"/>
          <w:lang w:val="bg-BG"/>
        </w:rPr>
        <w:t xml:space="preserve">Запазете тази листовка. Може да </w:t>
      </w:r>
      <w:r w:rsidR="00605322">
        <w:rPr>
          <w:noProof/>
          <w:szCs w:val="22"/>
          <w:lang w:val="bg-BG"/>
        </w:rPr>
        <w:t>се наложи</w:t>
      </w:r>
      <w:r>
        <w:rPr>
          <w:noProof/>
          <w:szCs w:val="22"/>
          <w:lang w:val="bg-BG"/>
        </w:rPr>
        <w:t xml:space="preserve"> да я прочетете отново.</w:t>
      </w:r>
    </w:p>
    <w:p w:rsidR="007301DC" w:rsidRDefault="007301DC" w:rsidP="00323594">
      <w:pPr>
        <w:numPr>
          <w:ilvl w:val="0"/>
          <w:numId w:val="3"/>
        </w:numPr>
        <w:tabs>
          <w:tab w:val="clear" w:pos="567"/>
        </w:tabs>
        <w:spacing w:line="240" w:lineRule="auto"/>
        <w:ind w:left="567" w:right="-2" w:hanging="567"/>
        <w:rPr>
          <w:noProof/>
          <w:szCs w:val="22"/>
          <w:lang w:val="bg-BG"/>
        </w:rPr>
      </w:pPr>
      <w:r>
        <w:rPr>
          <w:noProof/>
          <w:szCs w:val="22"/>
          <w:lang w:val="bg-BG"/>
        </w:rPr>
        <w:t>Ако имате някакви допълнителни въпроси, попитайте Вашия лекар или фармацевт.</w:t>
      </w:r>
    </w:p>
    <w:p w:rsidR="007301DC" w:rsidRDefault="007301DC" w:rsidP="00323594">
      <w:pPr>
        <w:numPr>
          <w:ilvl w:val="0"/>
          <w:numId w:val="3"/>
        </w:numPr>
        <w:tabs>
          <w:tab w:val="clear" w:pos="567"/>
        </w:tabs>
        <w:spacing w:line="240" w:lineRule="auto"/>
        <w:ind w:left="567" w:right="-2" w:hanging="567"/>
        <w:rPr>
          <w:noProof/>
          <w:szCs w:val="22"/>
          <w:lang w:val="bg-BG"/>
        </w:rPr>
      </w:pPr>
      <w:r>
        <w:rPr>
          <w:noProof/>
          <w:szCs w:val="22"/>
          <w:lang w:val="bg-BG"/>
        </w:rPr>
        <w:t xml:space="preserve">Това лекарство е предписано лично на Вас. Не го преотстъпвайте на други хора. То може да им навреди, независимо че </w:t>
      </w:r>
      <w:r w:rsidR="004F474A" w:rsidRPr="000D3C7C">
        <w:rPr>
          <w:noProof/>
          <w:szCs w:val="22"/>
          <w:lang w:val="bg-BG"/>
        </w:rPr>
        <w:t>признаците на тяхното заболяване</w:t>
      </w:r>
      <w:r>
        <w:rPr>
          <w:noProof/>
          <w:szCs w:val="22"/>
          <w:lang w:val="bg-BG"/>
        </w:rPr>
        <w:t xml:space="preserve"> са същите като Вашите.</w:t>
      </w:r>
    </w:p>
    <w:p w:rsidR="007301DC" w:rsidRDefault="007301DC" w:rsidP="00323594">
      <w:pPr>
        <w:numPr>
          <w:ilvl w:val="0"/>
          <w:numId w:val="3"/>
        </w:numPr>
        <w:tabs>
          <w:tab w:val="clear" w:pos="567"/>
        </w:tabs>
        <w:spacing w:line="240" w:lineRule="auto"/>
        <w:ind w:left="567" w:right="-2" w:hanging="567"/>
        <w:rPr>
          <w:noProof/>
          <w:szCs w:val="22"/>
          <w:lang w:val="bg-BG"/>
        </w:rPr>
      </w:pPr>
      <w:r>
        <w:rPr>
          <w:noProof/>
          <w:szCs w:val="22"/>
          <w:lang w:val="bg-BG"/>
        </w:rPr>
        <w:t xml:space="preserve">Ако </w:t>
      </w:r>
      <w:r w:rsidR="004F474A" w:rsidRPr="000D3C7C">
        <w:rPr>
          <w:noProof/>
          <w:szCs w:val="22"/>
          <w:lang w:val="bg-BG"/>
        </w:rPr>
        <w:t xml:space="preserve">получите </w:t>
      </w:r>
      <w:r>
        <w:rPr>
          <w:noProof/>
          <w:szCs w:val="22"/>
          <w:lang w:val="bg-BG"/>
        </w:rPr>
        <w:t>няк</w:t>
      </w:r>
      <w:r w:rsidR="004F474A">
        <w:rPr>
          <w:noProof/>
          <w:szCs w:val="22"/>
          <w:lang w:val="bg-BG"/>
        </w:rPr>
        <w:t>акви</w:t>
      </w:r>
      <w:r>
        <w:rPr>
          <w:noProof/>
          <w:szCs w:val="22"/>
          <w:lang w:val="bg-BG"/>
        </w:rPr>
        <w:t xml:space="preserve"> нежелани реакции</w:t>
      </w:r>
      <w:r w:rsidR="004F474A">
        <w:rPr>
          <w:noProof/>
          <w:szCs w:val="22"/>
          <w:lang w:val="bg-BG"/>
        </w:rPr>
        <w:t>,</w:t>
      </w:r>
      <w:r>
        <w:rPr>
          <w:noProof/>
          <w:szCs w:val="22"/>
          <w:lang w:val="bg-BG"/>
        </w:rPr>
        <w:t xml:space="preserve"> уведомете Вашия лекар или фармацевт.</w:t>
      </w:r>
      <w:r w:rsidR="004F474A" w:rsidRPr="004F474A">
        <w:rPr>
          <w:szCs w:val="22"/>
          <w:lang w:val="bg-BG"/>
        </w:rPr>
        <w:t xml:space="preserve"> </w:t>
      </w:r>
      <w:r w:rsidR="004F474A" w:rsidRPr="000D3C7C">
        <w:rPr>
          <w:szCs w:val="22"/>
          <w:lang w:val="bg-BG"/>
        </w:rPr>
        <w:t xml:space="preserve">Това включва и всички </w:t>
      </w:r>
      <w:r w:rsidR="004F474A" w:rsidRPr="009F1AFC">
        <w:rPr>
          <w:szCs w:val="22"/>
          <w:lang w:val="bg-BG"/>
        </w:rPr>
        <w:t>възможни</w:t>
      </w:r>
      <w:r w:rsidR="004F474A" w:rsidRPr="00176A79">
        <w:rPr>
          <w:szCs w:val="22"/>
          <w:lang w:val="bg-BG"/>
        </w:rPr>
        <w:t xml:space="preserve"> </w:t>
      </w:r>
      <w:r w:rsidR="004F474A" w:rsidRPr="009F1AFC">
        <w:rPr>
          <w:noProof/>
          <w:szCs w:val="22"/>
          <w:lang w:val="bg-BG"/>
        </w:rPr>
        <w:t>нежелани</w:t>
      </w:r>
      <w:r w:rsidR="004F474A" w:rsidRPr="000D3C7C">
        <w:rPr>
          <w:noProof/>
          <w:szCs w:val="22"/>
          <w:lang w:val="bg-BG"/>
        </w:rPr>
        <w:t xml:space="preserve"> реакции, неописани в тази листовка. Вижте точка</w:t>
      </w:r>
      <w:r w:rsidR="004F474A">
        <w:rPr>
          <w:noProof/>
          <w:szCs w:val="22"/>
          <w:lang w:val="bg-BG"/>
        </w:rPr>
        <w:t> </w:t>
      </w:r>
      <w:r w:rsidR="004F474A" w:rsidRPr="000D3C7C">
        <w:rPr>
          <w:noProof/>
          <w:szCs w:val="22"/>
          <w:lang w:val="bg-BG"/>
        </w:rPr>
        <w:t>4.</w:t>
      </w:r>
    </w:p>
    <w:p w:rsidR="007301DC" w:rsidRDefault="007301DC" w:rsidP="007301DC">
      <w:pPr>
        <w:tabs>
          <w:tab w:val="clear" w:pos="567"/>
        </w:tabs>
        <w:spacing w:line="240" w:lineRule="auto"/>
        <w:ind w:right="-2"/>
        <w:rPr>
          <w:noProof/>
          <w:szCs w:val="22"/>
          <w:lang w:val="ru-RU"/>
        </w:rPr>
      </w:pPr>
    </w:p>
    <w:p w:rsidR="007301DC" w:rsidRDefault="004F474A" w:rsidP="0065613D">
      <w:pPr>
        <w:keepNext/>
        <w:numPr>
          <w:ilvl w:val="12"/>
          <w:numId w:val="0"/>
        </w:numPr>
        <w:tabs>
          <w:tab w:val="clear" w:pos="567"/>
        </w:tabs>
        <w:spacing w:line="240" w:lineRule="auto"/>
        <w:rPr>
          <w:noProof/>
          <w:szCs w:val="22"/>
          <w:lang w:val="bg-BG"/>
        </w:rPr>
      </w:pPr>
      <w:r w:rsidRPr="000D3C7C">
        <w:rPr>
          <w:b/>
          <w:noProof/>
          <w:szCs w:val="22"/>
          <w:lang w:val="bg-BG"/>
        </w:rPr>
        <w:t>Какво съдържа</w:t>
      </w:r>
      <w:r w:rsidDel="004F474A">
        <w:rPr>
          <w:b/>
          <w:noProof/>
          <w:szCs w:val="22"/>
          <w:lang w:val="bg-BG"/>
        </w:rPr>
        <w:t xml:space="preserve"> </w:t>
      </w:r>
      <w:r w:rsidR="007301DC">
        <w:rPr>
          <w:b/>
          <w:noProof/>
          <w:szCs w:val="22"/>
          <w:lang w:val="bg-BG"/>
        </w:rPr>
        <w:t>тази листовка</w:t>
      </w:r>
    </w:p>
    <w:p w:rsidR="007301DC" w:rsidRDefault="007301DC" w:rsidP="007301DC">
      <w:pPr>
        <w:numPr>
          <w:ilvl w:val="12"/>
          <w:numId w:val="0"/>
        </w:numPr>
        <w:tabs>
          <w:tab w:val="clear" w:pos="567"/>
        </w:tabs>
        <w:spacing w:line="240" w:lineRule="auto"/>
        <w:ind w:left="567" w:right="-29" w:hanging="567"/>
        <w:rPr>
          <w:noProof/>
          <w:szCs w:val="22"/>
          <w:lang w:val="bg-BG"/>
        </w:rPr>
      </w:pPr>
      <w:r>
        <w:rPr>
          <w:noProof/>
          <w:szCs w:val="22"/>
          <w:lang w:val="bg-BG"/>
        </w:rPr>
        <w:t>1.</w:t>
      </w:r>
      <w:r>
        <w:rPr>
          <w:noProof/>
          <w:szCs w:val="22"/>
          <w:lang w:val="bg-BG"/>
        </w:rPr>
        <w:tab/>
        <w:t>Какво представлява</w:t>
      </w:r>
      <w:r>
        <w:rPr>
          <w:szCs w:val="22"/>
          <w:lang w:val="bg-BG"/>
        </w:rPr>
        <w:t xml:space="preserve"> </w:t>
      </w:r>
      <w:r>
        <w:rPr>
          <w:noProof/>
          <w:szCs w:val="22"/>
          <w:lang w:val="bg-BG"/>
        </w:rPr>
        <w:t xml:space="preserve">Humalog Mix25 </w:t>
      </w:r>
      <w:r w:rsidR="00A53653">
        <w:rPr>
          <w:noProof/>
        </w:rPr>
        <w:t>KwikPen</w:t>
      </w:r>
      <w:r w:rsidR="00A53653" w:rsidRPr="00A53653">
        <w:rPr>
          <w:noProof/>
          <w:lang w:val="ru-RU"/>
        </w:rPr>
        <w:t xml:space="preserve"> </w:t>
      </w:r>
      <w:r>
        <w:rPr>
          <w:noProof/>
          <w:szCs w:val="22"/>
          <w:lang w:val="bg-BG"/>
        </w:rPr>
        <w:t>и за какво се използва</w:t>
      </w:r>
    </w:p>
    <w:p w:rsidR="007301DC" w:rsidRDefault="007301DC" w:rsidP="004F474A">
      <w:pPr>
        <w:numPr>
          <w:ilvl w:val="12"/>
          <w:numId w:val="0"/>
        </w:numPr>
        <w:tabs>
          <w:tab w:val="clear" w:pos="567"/>
        </w:tabs>
        <w:spacing w:line="240" w:lineRule="auto"/>
        <w:ind w:left="567" w:right="-29" w:hanging="567"/>
        <w:rPr>
          <w:noProof/>
          <w:szCs w:val="22"/>
          <w:lang w:val="bg-BG"/>
        </w:rPr>
      </w:pPr>
      <w:r>
        <w:rPr>
          <w:noProof/>
          <w:szCs w:val="22"/>
          <w:lang w:val="bg-BG"/>
        </w:rPr>
        <w:t>2.</w:t>
      </w:r>
      <w:r>
        <w:rPr>
          <w:noProof/>
          <w:szCs w:val="22"/>
          <w:lang w:val="bg-BG"/>
        </w:rPr>
        <w:tab/>
      </w:r>
      <w:r w:rsidR="004F474A" w:rsidRPr="000D3C7C">
        <w:rPr>
          <w:noProof/>
          <w:szCs w:val="22"/>
          <w:lang w:val="bg-BG"/>
        </w:rPr>
        <w:t>Какво трябва да знаете, п</w:t>
      </w:r>
      <w:r>
        <w:rPr>
          <w:noProof/>
          <w:szCs w:val="22"/>
          <w:lang w:val="bg-BG"/>
        </w:rPr>
        <w:t xml:space="preserve">реди да използвате Humalog Mix25 </w:t>
      </w:r>
      <w:r w:rsidR="00A53653">
        <w:rPr>
          <w:noProof/>
        </w:rPr>
        <w:t>KwikPen</w:t>
      </w:r>
    </w:p>
    <w:p w:rsidR="007301DC" w:rsidRDefault="007301DC" w:rsidP="007301DC">
      <w:pPr>
        <w:numPr>
          <w:ilvl w:val="12"/>
          <w:numId w:val="0"/>
        </w:numPr>
        <w:tabs>
          <w:tab w:val="clear" w:pos="567"/>
        </w:tabs>
        <w:spacing w:line="240" w:lineRule="auto"/>
        <w:ind w:left="567" w:right="-29" w:hanging="567"/>
        <w:rPr>
          <w:noProof/>
          <w:szCs w:val="22"/>
          <w:lang w:val="bg-BG"/>
        </w:rPr>
      </w:pPr>
      <w:r>
        <w:rPr>
          <w:noProof/>
          <w:szCs w:val="22"/>
          <w:lang w:val="bg-BG"/>
        </w:rPr>
        <w:t>3.</w:t>
      </w:r>
      <w:r>
        <w:rPr>
          <w:noProof/>
          <w:szCs w:val="22"/>
          <w:lang w:val="bg-BG"/>
        </w:rPr>
        <w:tab/>
        <w:t xml:space="preserve">Как да използвате Humalog Mix25 </w:t>
      </w:r>
      <w:r w:rsidR="00A53653">
        <w:rPr>
          <w:noProof/>
        </w:rPr>
        <w:t>KwikPen</w:t>
      </w:r>
    </w:p>
    <w:p w:rsidR="007301DC" w:rsidRDefault="007301DC" w:rsidP="007301DC">
      <w:pPr>
        <w:numPr>
          <w:ilvl w:val="12"/>
          <w:numId w:val="0"/>
        </w:numPr>
        <w:tabs>
          <w:tab w:val="clear" w:pos="567"/>
        </w:tabs>
        <w:spacing w:line="240" w:lineRule="auto"/>
        <w:ind w:left="567" w:right="-29" w:hanging="567"/>
        <w:rPr>
          <w:noProof/>
          <w:szCs w:val="22"/>
          <w:lang w:val="bg-BG"/>
        </w:rPr>
      </w:pPr>
      <w:r>
        <w:rPr>
          <w:noProof/>
          <w:szCs w:val="22"/>
          <w:lang w:val="bg-BG"/>
        </w:rPr>
        <w:t>4.</w:t>
      </w:r>
      <w:r>
        <w:rPr>
          <w:noProof/>
          <w:szCs w:val="22"/>
          <w:lang w:val="bg-BG"/>
        </w:rPr>
        <w:tab/>
        <w:t>Възможни нежелани реакции</w:t>
      </w:r>
    </w:p>
    <w:p w:rsidR="007301DC" w:rsidRDefault="007301DC" w:rsidP="007301DC">
      <w:pPr>
        <w:tabs>
          <w:tab w:val="clear" w:pos="567"/>
        </w:tabs>
        <w:spacing w:line="240" w:lineRule="auto"/>
        <w:ind w:left="567" w:right="-29" w:hanging="567"/>
        <w:rPr>
          <w:noProof/>
          <w:szCs w:val="22"/>
          <w:lang w:val="bg-BG"/>
        </w:rPr>
      </w:pPr>
      <w:r>
        <w:rPr>
          <w:noProof/>
          <w:szCs w:val="22"/>
          <w:lang w:val="bg-BG"/>
        </w:rPr>
        <w:t>5.</w:t>
      </w:r>
      <w:r>
        <w:rPr>
          <w:noProof/>
          <w:szCs w:val="22"/>
          <w:lang w:val="bg-BG"/>
        </w:rPr>
        <w:tab/>
      </w:r>
      <w:r w:rsidR="00605322">
        <w:rPr>
          <w:noProof/>
          <w:szCs w:val="22"/>
          <w:lang w:val="bg-BG"/>
        </w:rPr>
        <w:t>Как да съхранявате</w:t>
      </w:r>
      <w:r>
        <w:rPr>
          <w:noProof/>
          <w:szCs w:val="22"/>
          <w:lang w:val="bg-BG"/>
        </w:rPr>
        <w:t xml:space="preserve"> Humalog Mix25 </w:t>
      </w:r>
      <w:r w:rsidR="00A53653">
        <w:rPr>
          <w:noProof/>
        </w:rPr>
        <w:t>KwikPen</w:t>
      </w:r>
    </w:p>
    <w:p w:rsidR="007301DC" w:rsidRDefault="007301DC" w:rsidP="004F474A">
      <w:pPr>
        <w:tabs>
          <w:tab w:val="clear" w:pos="567"/>
        </w:tabs>
        <w:spacing w:line="240" w:lineRule="auto"/>
        <w:ind w:left="567" w:right="-29" w:hanging="567"/>
        <w:rPr>
          <w:noProof/>
          <w:szCs w:val="22"/>
          <w:lang w:val="bg-BG"/>
        </w:rPr>
      </w:pPr>
      <w:r>
        <w:rPr>
          <w:noProof/>
          <w:szCs w:val="22"/>
          <w:lang w:val="bg-BG"/>
        </w:rPr>
        <w:t>6.</w:t>
      </w:r>
      <w:r>
        <w:rPr>
          <w:noProof/>
          <w:szCs w:val="22"/>
          <w:lang w:val="bg-BG"/>
        </w:rPr>
        <w:tab/>
      </w:r>
      <w:r w:rsidR="004F474A" w:rsidRPr="000D3C7C">
        <w:rPr>
          <w:noProof/>
          <w:szCs w:val="22"/>
          <w:lang w:val="bg-BG"/>
        </w:rPr>
        <w:t>Съдържание на опаковката и д</w:t>
      </w:r>
      <w:r>
        <w:rPr>
          <w:noProof/>
          <w:szCs w:val="22"/>
          <w:lang w:val="bg-BG"/>
        </w:rPr>
        <w:t>опълнителна информация</w:t>
      </w:r>
    </w:p>
    <w:p w:rsidR="007301DC" w:rsidRDefault="007301DC" w:rsidP="007301DC">
      <w:pPr>
        <w:numPr>
          <w:ilvl w:val="12"/>
          <w:numId w:val="0"/>
        </w:numPr>
        <w:tabs>
          <w:tab w:val="clear" w:pos="567"/>
        </w:tabs>
        <w:spacing w:line="240" w:lineRule="auto"/>
        <w:ind w:left="567" w:hanging="567"/>
        <w:rPr>
          <w:noProof/>
          <w:szCs w:val="22"/>
          <w:lang w:val="bg-BG"/>
        </w:rPr>
      </w:pPr>
    </w:p>
    <w:p w:rsidR="007301DC" w:rsidRDefault="007301DC" w:rsidP="007301DC">
      <w:pPr>
        <w:numPr>
          <w:ilvl w:val="12"/>
          <w:numId w:val="0"/>
        </w:numPr>
        <w:tabs>
          <w:tab w:val="clear" w:pos="567"/>
        </w:tabs>
        <w:spacing w:line="240" w:lineRule="auto"/>
        <w:ind w:left="567" w:hanging="567"/>
        <w:rPr>
          <w:noProof/>
          <w:szCs w:val="22"/>
          <w:lang w:val="bg-BG"/>
        </w:rPr>
      </w:pPr>
    </w:p>
    <w:p w:rsidR="007301DC" w:rsidRDefault="007301DC" w:rsidP="004F474A">
      <w:pPr>
        <w:keepNext/>
        <w:tabs>
          <w:tab w:val="clear" w:pos="567"/>
        </w:tabs>
        <w:spacing w:line="240" w:lineRule="auto"/>
        <w:ind w:left="567" w:right="-2" w:hanging="567"/>
        <w:rPr>
          <w:b/>
          <w:noProof/>
          <w:szCs w:val="22"/>
          <w:lang w:val="bg-BG"/>
        </w:rPr>
      </w:pPr>
      <w:r>
        <w:rPr>
          <w:b/>
          <w:noProof/>
          <w:szCs w:val="22"/>
          <w:lang w:val="bg-BG"/>
        </w:rPr>
        <w:t>1.</w:t>
      </w:r>
      <w:r>
        <w:rPr>
          <w:b/>
          <w:noProof/>
          <w:szCs w:val="22"/>
          <w:lang w:val="bg-BG"/>
        </w:rPr>
        <w:tab/>
        <w:t>К</w:t>
      </w:r>
      <w:r w:rsidR="004F474A" w:rsidRPr="000D3C7C">
        <w:rPr>
          <w:b/>
          <w:noProof/>
          <w:szCs w:val="22"/>
          <w:lang w:val="bg-BG"/>
        </w:rPr>
        <w:t>акво представлява</w:t>
      </w:r>
      <w:r w:rsidR="004F474A" w:rsidRPr="000D3C7C">
        <w:rPr>
          <w:b/>
          <w:szCs w:val="22"/>
          <w:lang w:val="bg-BG"/>
        </w:rPr>
        <w:t xml:space="preserve"> </w:t>
      </w:r>
      <w:r w:rsidR="004F474A">
        <w:rPr>
          <w:b/>
          <w:lang w:val="bg-BG"/>
        </w:rPr>
        <w:t>Humalog</w:t>
      </w:r>
      <w:r w:rsidR="004F474A">
        <w:rPr>
          <w:b/>
          <w:szCs w:val="22"/>
          <w:lang w:val="bg-BG"/>
        </w:rPr>
        <w:t xml:space="preserve"> </w:t>
      </w:r>
      <w:r w:rsidR="004F474A">
        <w:rPr>
          <w:b/>
          <w:lang w:val="fr-FR"/>
        </w:rPr>
        <w:t>Mix</w:t>
      </w:r>
      <w:r w:rsidR="004F474A">
        <w:rPr>
          <w:b/>
          <w:lang w:val="bg-BG"/>
        </w:rPr>
        <w:t xml:space="preserve">25 </w:t>
      </w:r>
      <w:r w:rsidR="004F474A">
        <w:rPr>
          <w:b/>
        </w:rPr>
        <w:t>KwikPen</w:t>
      </w:r>
      <w:r w:rsidR="004F474A" w:rsidRPr="000D3C7C">
        <w:rPr>
          <w:b/>
          <w:noProof/>
          <w:szCs w:val="22"/>
          <w:lang w:val="bg-BG"/>
        </w:rPr>
        <w:t xml:space="preserve"> и за какво</w:t>
      </w:r>
      <w:r w:rsidR="004F474A" w:rsidRPr="000D3C7C">
        <w:rPr>
          <w:b/>
          <w:szCs w:val="22"/>
          <w:lang w:val="bg-BG"/>
        </w:rPr>
        <w:t xml:space="preserve"> се използва</w:t>
      </w:r>
    </w:p>
    <w:p w:rsidR="007301DC" w:rsidRDefault="007301DC" w:rsidP="0065613D">
      <w:pPr>
        <w:keepNext/>
        <w:numPr>
          <w:ilvl w:val="12"/>
          <w:numId w:val="0"/>
        </w:numPr>
        <w:tabs>
          <w:tab w:val="clear" w:pos="567"/>
        </w:tabs>
        <w:spacing w:line="240" w:lineRule="auto"/>
        <w:ind w:left="567" w:hanging="567"/>
        <w:rPr>
          <w:noProof/>
          <w:szCs w:val="22"/>
          <w:lang w:val="bg-BG"/>
        </w:rPr>
      </w:pPr>
    </w:p>
    <w:p w:rsidR="007301DC" w:rsidRDefault="007301DC" w:rsidP="007301DC">
      <w:pPr>
        <w:numPr>
          <w:ilvl w:val="12"/>
          <w:numId w:val="0"/>
        </w:numPr>
        <w:tabs>
          <w:tab w:val="clear" w:pos="567"/>
        </w:tabs>
        <w:spacing w:line="240" w:lineRule="auto"/>
        <w:rPr>
          <w:szCs w:val="22"/>
          <w:lang w:val="bg-BG"/>
        </w:rPr>
      </w:pPr>
      <w:r>
        <w:rPr>
          <w:szCs w:val="22"/>
          <w:lang w:val="bg-BG"/>
        </w:rPr>
        <w:t xml:space="preserve">Humalog Mix25 </w:t>
      </w:r>
      <w:r w:rsidR="00A53653">
        <w:t>KwikPen</w:t>
      </w:r>
      <w:r w:rsidR="00A53653" w:rsidRPr="00A53653">
        <w:rPr>
          <w:lang w:val="ru-RU"/>
        </w:rPr>
        <w:t xml:space="preserve"> </w:t>
      </w:r>
      <w:r>
        <w:rPr>
          <w:szCs w:val="22"/>
          <w:lang w:val="bg-BG"/>
        </w:rPr>
        <w:t xml:space="preserve">се използва за лечение на диабет. Той е предварително приготвена суспензия. Активното вещество е инсулин лиспро. 25% от инсулин лиспро в Humalog Mix25 </w:t>
      </w:r>
      <w:r w:rsidR="00A53653">
        <w:t>KwikPen</w:t>
      </w:r>
      <w:r w:rsidR="00A53653" w:rsidRPr="00A53653">
        <w:rPr>
          <w:lang w:val="ru-RU"/>
        </w:rPr>
        <w:t xml:space="preserve"> </w:t>
      </w:r>
      <w:r>
        <w:rPr>
          <w:szCs w:val="22"/>
          <w:lang w:val="bg-BG"/>
        </w:rPr>
        <w:t>са разтворени във вода и действат по-бързо от обикновени</w:t>
      </w:r>
      <w:r w:rsidR="00B02335">
        <w:rPr>
          <w:szCs w:val="22"/>
          <w:lang w:val="bg-BG"/>
        </w:rPr>
        <w:t>я</w:t>
      </w:r>
      <w:r>
        <w:rPr>
          <w:szCs w:val="22"/>
          <w:lang w:val="bg-BG"/>
        </w:rPr>
        <w:t xml:space="preserve"> инсулин, защото молекулата на инсулина е леко променена. 75% от инсулин лиспро в Humalog Mix25 </w:t>
      </w:r>
      <w:r w:rsidR="00A53653">
        <w:t>KwikPen</w:t>
      </w:r>
      <w:r w:rsidR="00A53653" w:rsidRPr="00A53653">
        <w:rPr>
          <w:lang w:val="ru-RU"/>
        </w:rPr>
        <w:t xml:space="preserve"> </w:t>
      </w:r>
      <w:r>
        <w:rPr>
          <w:szCs w:val="22"/>
          <w:lang w:val="bg-BG"/>
        </w:rPr>
        <w:t>са под формата на суспензия с протамин сулфат, така че неговото действие е удължено.</w:t>
      </w:r>
    </w:p>
    <w:p w:rsidR="007301DC" w:rsidRDefault="007301DC" w:rsidP="007301DC">
      <w:pPr>
        <w:numPr>
          <w:ilvl w:val="12"/>
          <w:numId w:val="0"/>
        </w:numPr>
        <w:tabs>
          <w:tab w:val="clear" w:pos="567"/>
        </w:tabs>
        <w:spacing w:line="240" w:lineRule="auto"/>
        <w:rPr>
          <w:szCs w:val="22"/>
          <w:lang w:val="bg-BG"/>
        </w:rPr>
      </w:pPr>
    </w:p>
    <w:p w:rsidR="007301DC" w:rsidRDefault="007301DC" w:rsidP="007301DC">
      <w:pPr>
        <w:numPr>
          <w:ilvl w:val="12"/>
          <w:numId w:val="0"/>
        </w:numPr>
        <w:tabs>
          <w:tab w:val="clear" w:pos="567"/>
        </w:tabs>
        <w:spacing w:line="240" w:lineRule="auto"/>
        <w:rPr>
          <w:szCs w:val="22"/>
          <w:lang w:val="bg-BG"/>
        </w:rPr>
      </w:pPr>
      <w:r>
        <w:rPr>
          <w:szCs w:val="22"/>
          <w:lang w:val="bg-BG"/>
        </w:rPr>
        <w:t>Вие развивате диабет, ако задстомашната Ви жлеза не произвежда достатъчно изсулин, за да контролира нивото на глюкозата в кръвта. Humalog Mix25 заменя Вашия собствен инсулин и се използва за контрол на глюкозата за продължително време. Humalog Mix25 работи по-бързо и по-продължително време в сравнение с разтворимия инсулин. Обикновено трябва да използвате Humalog Mix25 до 15 минути преди хранене.</w:t>
      </w:r>
    </w:p>
    <w:p w:rsidR="007301DC" w:rsidRDefault="007301DC" w:rsidP="007301DC">
      <w:pPr>
        <w:numPr>
          <w:ilvl w:val="12"/>
          <w:numId w:val="0"/>
        </w:numPr>
        <w:tabs>
          <w:tab w:val="clear" w:pos="567"/>
        </w:tabs>
        <w:spacing w:line="240" w:lineRule="auto"/>
        <w:rPr>
          <w:szCs w:val="22"/>
          <w:lang w:val="bg-BG"/>
        </w:rPr>
      </w:pPr>
    </w:p>
    <w:p w:rsidR="007301DC" w:rsidRDefault="007301DC" w:rsidP="007301DC">
      <w:pPr>
        <w:numPr>
          <w:ilvl w:val="12"/>
          <w:numId w:val="0"/>
        </w:numPr>
        <w:tabs>
          <w:tab w:val="clear" w:pos="567"/>
        </w:tabs>
        <w:spacing w:line="240" w:lineRule="auto"/>
        <w:rPr>
          <w:szCs w:val="22"/>
          <w:lang w:val="bg-BG"/>
        </w:rPr>
      </w:pPr>
      <w:r>
        <w:rPr>
          <w:szCs w:val="22"/>
          <w:lang w:val="bg-BG"/>
        </w:rPr>
        <w:t xml:space="preserve">Вашият лекар може да ви посъветва да използвате Humalog Mix25 </w:t>
      </w:r>
      <w:r w:rsidR="00A53653">
        <w:t>KwikPen</w:t>
      </w:r>
      <w:r>
        <w:rPr>
          <w:szCs w:val="22"/>
          <w:lang w:val="bg-BG"/>
        </w:rPr>
        <w:t>, както и по-продължително действащ инсулин. Всеки вид инсулин се съпровожда от отделна листовка за пациента, която обяснява неговите свойства. Не сменяйте Вашия инсулин, освен ако Вашия</w:t>
      </w:r>
      <w:r w:rsidR="00072320">
        <w:rPr>
          <w:szCs w:val="22"/>
          <w:lang w:val="bg-BG"/>
        </w:rPr>
        <w:t>т</w:t>
      </w:r>
      <w:r>
        <w:rPr>
          <w:szCs w:val="22"/>
          <w:lang w:val="bg-BG"/>
        </w:rPr>
        <w:t xml:space="preserve"> </w:t>
      </w:r>
      <w:r w:rsidR="00072320">
        <w:rPr>
          <w:szCs w:val="22"/>
          <w:lang w:val="bg-BG"/>
        </w:rPr>
        <w:t xml:space="preserve">лекар </w:t>
      </w:r>
      <w:r>
        <w:rPr>
          <w:szCs w:val="22"/>
          <w:lang w:val="bg-BG"/>
        </w:rPr>
        <w:t>не Ви препоръча това. Бъдете много внимателни, ако сменяте Вашия инсулин.</w:t>
      </w:r>
    </w:p>
    <w:p w:rsidR="007301DC" w:rsidRDefault="007301DC" w:rsidP="007301DC">
      <w:pPr>
        <w:numPr>
          <w:ilvl w:val="12"/>
          <w:numId w:val="0"/>
        </w:numPr>
        <w:tabs>
          <w:tab w:val="clear" w:pos="567"/>
        </w:tabs>
        <w:spacing w:line="240" w:lineRule="auto"/>
        <w:rPr>
          <w:szCs w:val="22"/>
          <w:lang w:val="bg-BG"/>
        </w:rPr>
      </w:pPr>
    </w:p>
    <w:p w:rsidR="003905A2" w:rsidRPr="00C13827" w:rsidRDefault="003905A2" w:rsidP="003905A2">
      <w:pPr>
        <w:rPr>
          <w:lang w:val="bg-BG"/>
        </w:rPr>
      </w:pPr>
      <w:r w:rsidRPr="00C13827">
        <w:rPr>
          <w:lang w:val="bg-BG"/>
        </w:rPr>
        <w:t xml:space="preserve">KwikPen е предварително напълнена писалка за еднократна употреба, която съдържа 3 ml (300 единици, 100 единици/ml) инсулин лиспро. Една писалка KwikPen съдържа много дози инсулин. Писалката KwikPen измерва по 1 единица наведнъж. </w:t>
      </w:r>
      <w:r w:rsidR="00C20D6D" w:rsidRPr="00035E74">
        <w:rPr>
          <w:b/>
          <w:szCs w:val="22"/>
          <w:lang w:val="bg-BG"/>
        </w:rPr>
        <w:t>Броят на единиците е показан в дозаторното прозорче, винаги проверявайте това преди Вашата инжекция.</w:t>
      </w:r>
      <w:r w:rsidR="00C20D6D">
        <w:rPr>
          <w:b/>
          <w:szCs w:val="22"/>
          <w:lang w:val="bg-BG"/>
        </w:rPr>
        <w:t xml:space="preserve"> </w:t>
      </w:r>
      <w:r w:rsidRPr="00C13827">
        <w:rPr>
          <w:color w:val="000000"/>
          <w:szCs w:val="22"/>
          <w:lang w:val="bg-BG"/>
        </w:rPr>
        <w:t xml:space="preserve">Можете да инжектирате от 1 до 60 единици с една инжекция. </w:t>
      </w:r>
      <w:r w:rsidRPr="00C13827">
        <w:rPr>
          <w:b/>
          <w:szCs w:val="22"/>
          <w:lang w:val="bg-BG"/>
        </w:rPr>
        <w:t>Ако Вашата доза е по-голяма от 60 единици, ще трябва да си направите повече от една инжекция.</w:t>
      </w:r>
    </w:p>
    <w:p w:rsidR="003905A2" w:rsidRDefault="003905A2" w:rsidP="007301DC">
      <w:pPr>
        <w:numPr>
          <w:ilvl w:val="12"/>
          <w:numId w:val="0"/>
        </w:numPr>
        <w:tabs>
          <w:tab w:val="clear" w:pos="567"/>
        </w:tabs>
        <w:spacing w:line="240" w:lineRule="auto"/>
        <w:rPr>
          <w:szCs w:val="22"/>
          <w:lang w:val="bg-BG"/>
        </w:rPr>
      </w:pPr>
    </w:p>
    <w:p w:rsidR="007301DC" w:rsidRDefault="007301DC" w:rsidP="007301DC">
      <w:pPr>
        <w:numPr>
          <w:ilvl w:val="12"/>
          <w:numId w:val="0"/>
        </w:numPr>
        <w:tabs>
          <w:tab w:val="clear" w:pos="567"/>
        </w:tabs>
        <w:spacing w:line="240" w:lineRule="auto"/>
        <w:rPr>
          <w:noProof/>
          <w:szCs w:val="22"/>
          <w:lang w:val="bg-BG"/>
        </w:rPr>
      </w:pPr>
    </w:p>
    <w:p w:rsidR="007301DC" w:rsidRDefault="007301DC" w:rsidP="004327C1">
      <w:pPr>
        <w:keepNext/>
        <w:tabs>
          <w:tab w:val="clear" w:pos="567"/>
        </w:tabs>
        <w:spacing w:line="240" w:lineRule="auto"/>
        <w:ind w:left="567" w:right="-2" w:hanging="567"/>
        <w:rPr>
          <w:b/>
          <w:noProof/>
          <w:szCs w:val="22"/>
          <w:lang w:val="bg-BG"/>
        </w:rPr>
      </w:pPr>
      <w:r>
        <w:rPr>
          <w:b/>
          <w:noProof/>
          <w:szCs w:val="22"/>
          <w:lang w:val="bg-BG"/>
        </w:rPr>
        <w:t>2.</w:t>
      </w:r>
      <w:r>
        <w:rPr>
          <w:b/>
          <w:noProof/>
          <w:szCs w:val="22"/>
          <w:lang w:val="bg-BG"/>
        </w:rPr>
        <w:tab/>
      </w:r>
      <w:r w:rsidR="004F474A">
        <w:rPr>
          <w:b/>
          <w:noProof/>
          <w:szCs w:val="22"/>
          <w:lang w:val="bg-BG"/>
        </w:rPr>
        <w:t>К</w:t>
      </w:r>
      <w:r w:rsidR="004F474A" w:rsidRPr="000D3C7C">
        <w:rPr>
          <w:b/>
          <w:noProof/>
          <w:szCs w:val="22"/>
          <w:lang w:val="bg-BG"/>
        </w:rPr>
        <w:t>акво трябва да знаете, преди да използвате</w:t>
      </w:r>
      <w:r w:rsidR="004F474A" w:rsidRPr="004F474A">
        <w:rPr>
          <w:b/>
          <w:lang w:val="bg-BG"/>
        </w:rPr>
        <w:t xml:space="preserve"> </w:t>
      </w:r>
      <w:r w:rsidR="004F474A">
        <w:rPr>
          <w:b/>
          <w:lang w:val="bg-BG"/>
        </w:rPr>
        <w:t>Humalog</w:t>
      </w:r>
      <w:r w:rsidR="004F474A">
        <w:rPr>
          <w:b/>
          <w:szCs w:val="22"/>
          <w:lang w:val="bg-BG"/>
        </w:rPr>
        <w:t xml:space="preserve"> </w:t>
      </w:r>
      <w:r w:rsidR="004F474A">
        <w:rPr>
          <w:b/>
          <w:lang w:val="fr-FR"/>
        </w:rPr>
        <w:t>Mix</w:t>
      </w:r>
      <w:r w:rsidR="004F474A">
        <w:rPr>
          <w:b/>
          <w:lang w:val="bg-BG"/>
        </w:rPr>
        <w:t xml:space="preserve">25 </w:t>
      </w:r>
      <w:r w:rsidR="004F474A">
        <w:rPr>
          <w:b/>
        </w:rPr>
        <w:t>KwikPen</w:t>
      </w:r>
    </w:p>
    <w:p w:rsidR="007301DC" w:rsidRDefault="007301DC" w:rsidP="0065613D">
      <w:pPr>
        <w:keepNext/>
        <w:tabs>
          <w:tab w:val="clear" w:pos="567"/>
        </w:tabs>
        <w:spacing w:line="240" w:lineRule="auto"/>
        <w:ind w:left="567" w:hanging="567"/>
        <w:rPr>
          <w:szCs w:val="22"/>
          <w:highlight w:val="yellow"/>
          <w:lang w:val="bg-BG"/>
        </w:rPr>
      </w:pPr>
    </w:p>
    <w:p w:rsidR="007301DC" w:rsidRDefault="007301DC" w:rsidP="004F474A">
      <w:pPr>
        <w:keepNext/>
        <w:numPr>
          <w:ilvl w:val="12"/>
          <w:numId w:val="0"/>
        </w:numPr>
        <w:tabs>
          <w:tab w:val="clear" w:pos="567"/>
        </w:tabs>
        <w:spacing w:line="240" w:lineRule="auto"/>
        <w:ind w:left="567" w:hanging="567"/>
        <w:rPr>
          <w:b/>
          <w:noProof/>
          <w:szCs w:val="22"/>
          <w:lang w:val="bg-BG"/>
        </w:rPr>
      </w:pPr>
      <w:r>
        <w:rPr>
          <w:b/>
          <w:noProof/>
          <w:szCs w:val="22"/>
          <w:lang w:val="bg-BG"/>
        </w:rPr>
        <w:t>Н</w:t>
      </w:r>
      <w:r w:rsidR="004F474A">
        <w:rPr>
          <w:b/>
          <w:noProof/>
          <w:szCs w:val="22"/>
          <w:lang w:val="bg-BG"/>
        </w:rPr>
        <w:t>Е</w:t>
      </w:r>
      <w:r>
        <w:rPr>
          <w:b/>
          <w:noProof/>
          <w:szCs w:val="22"/>
          <w:lang w:val="bg-BG"/>
        </w:rPr>
        <w:t xml:space="preserve"> използвайте Humalog Mix25 </w:t>
      </w:r>
      <w:r w:rsidR="00A53653">
        <w:rPr>
          <w:b/>
          <w:noProof/>
        </w:rPr>
        <w:t>KwikPen</w:t>
      </w:r>
    </w:p>
    <w:p w:rsidR="007301DC" w:rsidRPr="00A76028" w:rsidRDefault="007301DC" w:rsidP="007301DC">
      <w:pPr>
        <w:numPr>
          <w:ilvl w:val="12"/>
          <w:numId w:val="0"/>
        </w:numPr>
        <w:tabs>
          <w:tab w:val="clear" w:pos="567"/>
        </w:tabs>
        <w:spacing w:line="240" w:lineRule="auto"/>
        <w:ind w:left="720" w:hanging="720"/>
        <w:outlineLvl w:val="0"/>
        <w:rPr>
          <w:bCs/>
          <w:noProof/>
          <w:szCs w:val="22"/>
          <w:lang w:val="bg-BG"/>
        </w:rPr>
      </w:pPr>
      <w:r>
        <w:rPr>
          <w:b/>
          <w:noProof/>
          <w:szCs w:val="22"/>
          <w:lang w:val="bg-BG"/>
        </w:rPr>
        <w:t>-</w:t>
      </w:r>
      <w:r>
        <w:rPr>
          <w:b/>
          <w:noProof/>
          <w:szCs w:val="22"/>
          <w:lang w:val="bg-BG"/>
        </w:rPr>
        <w:tab/>
      </w:r>
      <w:r w:rsidRPr="00FE78F4">
        <w:rPr>
          <w:bCs/>
          <w:noProof/>
          <w:szCs w:val="22"/>
          <w:lang w:val="bg-BG"/>
        </w:rPr>
        <w:t>ако предполагате, че започва</w:t>
      </w:r>
      <w:r>
        <w:rPr>
          <w:b/>
          <w:noProof/>
          <w:szCs w:val="22"/>
          <w:lang w:val="bg-BG"/>
        </w:rPr>
        <w:t xml:space="preserve"> хипогликемия </w:t>
      </w:r>
      <w:r w:rsidRPr="00FE78F4">
        <w:rPr>
          <w:bCs/>
          <w:noProof/>
          <w:szCs w:val="22"/>
          <w:lang w:val="bg-BG"/>
        </w:rPr>
        <w:t>(ниско ниво на кръвната захар). По-нататък в тази листовка се обяснява какво да правите при умерена хипогликемия</w:t>
      </w:r>
      <w:r w:rsidR="004F474A">
        <w:rPr>
          <w:bCs/>
          <w:noProof/>
          <w:szCs w:val="22"/>
          <w:lang w:val="bg-BG"/>
        </w:rPr>
        <w:t xml:space="preserve"> (вж. точка 3: </w:t>
      </w:r>
      <w:r w:rsidR="004F474A" w:rsidRPr="00775026">
        <w:rPr>
          <w:bCs/>
          <w:noProof/>
          <w:szCs w:val="22"/>
          <w:lang w:val="bg-BG"/>
        </w:rPr>
        <w:t xml:space="preserve">Ако сте приложили повече от необходимата доза </w:t>
      </w:r>
      <w:r w:rsidR="004F474A" w:rsidRPr="00775026">
        <w:rPr>
          <w:bCs/>
          <w:szCs w:val="22"/>
          <w:lang w:val="bg-BG"/>
        </w:rPr>
        <w:t>Humalog</w:t>
      </w:r>
      <w:r w:rsidR="00707998" w:rsidRPr="00FE78F4">
        <w:rPr>
          <w:lang w:val="ru-RU"/>
        </w:rPr>
        <w:t xml:space="preserve"> </w:t>
      </w:r>
      <w:r w:rsidR="00707998">
        <w:t>Mix</w:t>
      </w:r>
      <w:r w:rsidR="00707998" w:rsidRPr="00FE78F4">
        <w:rPr>
          <w:lang w:val="ru-RU"/>
        </w:rPr>
        <w:t>25</w:t>
      </w:r>
      <w:r w:rsidR="004F474A">
        <w:rPr>
          <w:bCs/>
          <w:szCs w:val="22"/>
          <w:lang w:val="bg-BG"/>
        </w:rPr>
        <w:t>)</w:t>
      </w:r>
      <w:r w:rsidRPr="00FE78F4">
        <w:rPr>
          <w:bCs/>
          <w:noProof/>
          <w:szCs w:val="22"/>
          <w:lang w:val="bg-BG"/>
        </w:rPr>
        <w:t>.</w:t>
      </w:r>
    </w:p>
    <w:p w:rsidR="007301DC" w:rsidRDefault="007301DC" w:rsidP="00062098">
      <w:pPr>
        <w:numPr>
          <w:ilvl w:val="12"/>
          <w:numId w:val="0"/>
        </w:numPr>
        <w:tabs>
          <w:tab w:val="clear" w:pos="567"/>
        </w:tabs>
        <w:spacing w:line="240" w:lineRule="auto"/>
        <w:ind w:left="720" w:hanging="720"/>
        <w:rPr>
          <w:noProof/>
          <w:szCs w:val="22"/>
          <w:lang w:val="bg-BG"/>
        </w:rPr>
      </w:pPr>
      <w:r>
        <w:rPr>
          <w:noProof/>
          <w:szCs w:val="22"/>
          <w:lang w:val="bg-BG"/>
        </w:rPr>
        <w:t>-</w:t>
      </w:r>
      <w:r>
        <w:rPr>
          <w:noProof/>
          <w:szCs w:val="22"/>
          <w:lang w:val="bg-BG"/>
        </w:rPr>
        <w:tab/>
        <w:t xml:space="preserve">ако сте </w:t>
      </w:r>
      <w:r w:rsidRPr="00FE78F4">
        <w:rPr>
          <w:b/>
          <w:bCs/>
          <w:noProof/>
          <w:szCs w:val="22"/>
          <w:lang w:val="bg-BG"/>
        </w:rPr>
        <w:t>алергични</w:t>
      </w:r>
      <w:r>
        <w:rPr>
          <w:noProof/>
          <w:szCs w:val="22"/>
          <w:lang w:val="bg-BG"/>
        </w:rPr>
        <w:t xml:space="preserve"> към инсулин лиспро или към някоя от останалите съставки на </w:t>
      </w:r>
      <w:r w:rsidR="00062098">
        <w:rPr>
          <w:noProof/>
          <w:szCs w:val="22"/>
          <w:lang w:val="bg-BG"/>
        </w:rPr>
        <w:t>това лекарство (изброени в точка 6)</w:t>
      </w:r>
      <w:r>
        <w:rPr>
          <w:szCs w:val="22"/>
          <w:lang w:val="bg-BG"/>
        </w:rPr>
        <w:t>.</w:t>
      </w:r>
    </w:p>
    <w:p w:rsidR="007301DC" w:rsidRDefault="007301DC" w:rsidP="007301DC">
      <w:pPr>
        <w:numPr>
          <w:ilvl w:val="12"/>
          <w:numId w:val="0"/>
        </w:numPr>
        <w:tabs>
          <w:tab w:val="clear" w:pos="567"/>
        </w:tabs>
        <w:spacing w:line="240" w:lineRule="auto"/>
        <w:ind w:left="567" w:right="-2" w:hanging="567"/>
        <w:rPr>
          <w:noProof/>
          <w:szCs w:val="22"/>
          <w:lang w:val="bg-BG"/>
        </w:rPr>
      </w:pPr>
    </w:p>
    <w:p w:rsidR="007301DC" w:rsidRDefault="004F474A" w:rsidP="0065613D">
      <w:pPr>
        <w:keepNext/>
        <w:numPr>
          <w:ilvl w:val="12"/>
          <w:numId w:val="0"/>
        </w:numPr>
        <w:tabs>
          <w:tab w:val="clear" w:pos="567"/>
        </w:tabs>
        <w:spacing w:line="240" w:lineRule="auto"/>
        <w:ind w:left="567" w:right="-2" w:hanging="567"/>
        <w:rPr>
          <w:b/>
          <w:noProof/>
          <w:szCs w:val="22"/>
          <w:lang w:val="bg-BG"/>
        </w:rPr>
      </w:pPr>
      <w:r w:rsidRPr="000D3C7C">
        <w:rPr>
          <w:b/>
          <w:noProof/>
          <w:szCs w:val="22"/>
          <w:lang w:val="bg-BG"/>
        </w:rPr>
        <w:t>Предупреждения и предпазни мерки</w:t>
      </w:r>
    </w:p>
    <w:p w:rsidR="003B53FF" w:rsidRDefault="002647E0" w:rsidP="002647E0">
      <w:pPr>
        <w:numPr>
          <w:ilvl w:val="0"/>
          <w:numId w:val="16"/>
        </w:numPr>
        <w:spacing w:line="240" w:lineRule="auto"/>
        <w:rPr>
          <w:szCs w:val="22"/>
          <w:lang w:val="bg-BG"/>
        </w:rPr>
      </w:pPr>
      <w:r w:rsidRPr="002647E0">
        <w:rPr>
          <w:szCs w:val="22"/>
          <w:lang w:val="bg-BG"/>
        </w:rPr>
        <w:t>Винаги проверявайте опаковката и етикета на предварително напълнената писалка за името и вида инсулин, когато го вземете от Вашата аптека. Уверете се, че сте получили точно Humalog Mix25 KwikPen, който Ви е казал Вашия лекар.</w:t>
      </w:r>
    </w:p>
    <w:p w:rsidR="007301DC" w:rsidRDefault="007301DC" w:rsidP="00323594">
      <w:pPr>
        <w:numPr>
          <w:ilvl w:val="0"/>
          <w:numId w:val="16"/>
        </w:numPr>
        <w:tabs>
          <w:tab w:val="clear" w:pos="567"/>
        </w:tabs>
        <w:spacing w:line="240" w:lineRule="auto"/>
        <w:ind w:left="539" w:hanging="539"/>
        <w:rPr>
          <w:szCs w:val="22"/>
          <w:lang w:val="bg-BG"/>
        </w:rPr>
      </w:pPr>
      <w:r>
        <w:rPr>
          <w:szCs w:val="22"/>
          <w:lang w:val="bg-BG"/>
        </w:rPr>
        <w:t xml:space="preserve">Ако нивата на захарта в кръвта се контролират добре от настоящото лечение с инсулин, Вие може да не чувствате </w:t>
      </w:r>
      <w:r w:rsidR="00085119">
        <w:rPr>
          <w:szCs w:val="22"/>
          <w:lang w:val="bg-BG"/>
        </w:rPr>
        <w:t>предупредителни</w:t>
      </w:r>
      <w:r>
        <w:rPr>
          <w:szCs w:val="22"/>
          <w:lang w:val="bg-BG"/>
        </w:rPr>
        <w:t xml:space="preserve"> симптоми, когато нивата на захарта в кръвта спаднат твърде ниско. Предупредителните симптоми са посочени по-нататък в тази листовка. Внимателно трябва да прецените кога да се храните, колко често и интензивно да спортувате. Внимателно трябва да наблюдавате нивата на Вашата кръвна захар чрез често измерване на кръвната захар.</w:t>
      </w:r>
    </w:p>
    <w:p w:rsidR="007301DC" w:rsidRDefault="007301DC" w:rsidP="00323594">
      <w:pPr>
        <w:numPr>
          <w:ilvl w:val="0"/>
          <w:numId w:val="16"/>
        </w:numPr>
        <w:tabs>
          <w:tab w:val="clear" w:pos="567"/>
        </w:tabs>
        <w:spacing w:line="240" w:lineRule="auto"/>
        <w:ind w:left="539" w:hanging="539"/>
        <w:rPr>
          <w:szCs w:val="22"/>
          <w:lang w:val="bg-BG"/>
        </w:rPr>
      </w:pPr>
      <w:r>
        <w:rPr>
          <w:szCs w:val="22"/>
          <w:lang w:val="bg-BG"/>
        </w:rPr>
        <w:t>Малко хора, които са имали хипогликемия след преминаване от животински на човешки</w:t>
      </w:r>
      <w:r>
        <w:rPr>
          <w:noProof/>
          <w:szCs w:val="22"/>
          <w:lang w:val="bg-BG"/>
        </w:rPr>
        <w:t xml:space="preserve"> инсулин, са докладвали, че ранните </w:t>
      </w:r>
      <w:r w:rsidR="00085119">
        <w:rPr>
          <w:noProof/>
          <w:szCs w:val="22"/>
          <w:lang w:val="bg-BG"/>
        </w:rPr>
        <w:t>предупредителни</w:t>
      </w:r>
      <w:r>
        <w:rPr>
          <w:noProof/>
          <w:szCs w:val="22"/>
          <w:lang w:val="bg-BG"/>
        </w:rPr>
        <w:t xml:space="preserve"> симптоми са по-неясни или </w:t>
      </w:r>
      <w:r>
        <w:rPr>
          <w:szCs w:val="22"/>
          <w:lang w:val="bg-BG"/>
        </w:rPr>
        <w:t>различни. Ако често имате хипогликемия или имате трудности при разпознаването й, моля обсъдете това с Вашия лекар.</w:t>
      </w:r>
    </w:p>
    <w:p w:rsidR="007301DC" w:rsidRDefault="007301DC" w:rsidP="00323594">
      <w:pPr>
        <w:numPr>
          <w:ilvl w:val="0"/>
          <w:numId w:val="16"/>
        </w:numPr>
        <w:tabs>
          <w:tab w:val="clear" w:pos="567"/>
        </w:tabs>
        <w:spacing w:line="240" w:lineRule="auto"/>
        <w:ind w:left="539" w:hanging="539"/>
        <w:rPr>
          <w:szCs w:val="22"/>
          <w:lang w:val="bg-BG"/>
        </w:rPr>
      </w:pPr>
      <w:r>
        <w:rPr>
          <w:szCs w:val="22"/>
          <w:lang w:val="bg-BG"/>
        </w:rPr>
        <w:t>Ако отговорите с ДА на някой от последващите въпроси, кажете на Вашия лекар, фармацевт или диабетна сестра.</w:t>
      </w:r>
    </w:p>
    <w:p w:rsidR="007301DC" w:rsidRDefault="007301DC" w:rsidP="007301DC">
      <w:pPr>
        <w:tabs>
          <w:tab w:val="clear" w:pos="567"/>
        </w:tabs>
        <w:spacing w:line="240" w:lineRule="auto"/>
        <w:ind w:left="1197" w:hanging="539"/>
        <w:rPr>
          <w:szCs w:val="22"/>
          <w:lang w:val="bg-BG"/>
        </w:rPr>
      </w:pPr>
      <w:r>
        <w:rPr>
          <w:szCs w:val="22"/>
          <w:lang w:val="bg-BG"/>
        </w:rPr>
        <w:t>-</w:t>
      </w:r>
      <w:r w:rsidR="009F1AFC">
        <w:rPr>
          <w:szCs w:val="22"/>
          <w:lang w:val="bg-BG"/>
        </w:rPr>
        <w:tab/>
      </w:r>
      <w:r>
        <w:rPr>
          <w:szCs w:val="22"/>
          <w:lang w:val="bg-BG"/>
        </w:rPr>
        <w:t>Били ли сте скоро болен?</w:t>
      </w:r>
    </w:p>
    <w:p w:rsidR="007301DC" w:rsidRDefault="007301DC" w:rsidP="007301DC">
      <w:pPr>
        <w:tabs>
          <w:tab w:val="clear" w:pos="567"/>
        </w:tabs>
        <w:spacing w:line="240" w:lineRule="auto"/>
        <w:ind w:left="1197" w:hanging="539"/>
        <w:rPr>
          <w:szCs w:val="22"/>
          <w:lang w:val="bg-BG"/>
        </w:rPr>
      </w:pPr>
      <w:r>
        <w:rPr>
          <w:szCs w:val="22"/>
          <w:lang w:val="bg-BG"/>
        </w:rPr>
        <w:t>-</w:t>
      </w:r>
      <w:r w:rsidR="009F1AFC">
        <w:rPr>
          <w:szCs w:val="22"/>
          <w:lang w:val="bg-BG"/>
        </w:rPr>
        <w:tab/>
      </w:r>
      <w:r>
        <w:rPr>
          <w:szCs w:val="22"/>
          <w:lang w:val="bg-BG"/>
        </w:rPr>
        <w:t>Имате ли проблеми с Вашите бъбреци или черен дроб?</w:t>
      </w:r>
    </w:p>
    <w:p w:rsidR="007301DC" w:rsidRDefault="007301DC" w:rsidP="007301DC">
      <w:pPr>
        <w:tabs>
          <w:tab w:val="clear" w:pos="567"/>
        </w:tabs>
        <w:spacing w:line="240" w:lineRule="auto"/>
        <w:ind w:left="1197" w:hanging="539"/>
        <w:rPr>
          <w:szCs w:val="22"/>
          <w:lang w:val="bg-BG"/>
        </w:rPr>
      </w:pPr>
      <w:r>
        <w:rPr>
          <w:szCs w:val="22"/>
          <w:lang w:val="bg-BG"/>
        </w:rPr>
        <w:t>-</w:t>
      </w:r>
      <w:r w:rsidR="009F1AFC">
        <w:rPr>
          <w:szCs w:val="22"/>
          <w:lang w:val="bg-BG"/>
        </w:rPr>
        <w:tab/>
      </w:r>
      <w:r>
        <w:rPr>
          <w:szCs w:val="22"/>
          <w:lang w:val="bg-BG"/>
        </w:rPr>
        <w:t>Подложени ли сте на по-голямо физическо натоварване от обикновено.</w:t>
      </w:r>
    </w:p>
    <w:p w:rsidR="007301DC" w:rsidRDefault="007301DC" w:rsidP="00323594">
      <w:pPr>
        <w:numPr>
          <w:ilvl w:val="0"/>
          <w:numId w:val="17"/>
        </w:numPr>
        <w:tabs>
          <w:tab w:val="clear" w:pos="567"/>
        </w:tabs>
        <w:spacing w:line="240" w:lineRule="auto"/>
        <w:ind w:left="539" w:hanging="539"/>
        <w:rPr>
          <w:szCs w:val="22"/>
          <w:lang w:val="bg-BG"/>
        </w:rPr>
      </w:pPr>
      <w:r>
        <w:rPr>
          <w:szCs w:val="22"/>
          <w:lang w:val="bg-BG"/>
        </w:rPr>
        <w:t>Количеството на инсулин, от което имате нужда може да се промени, ако пиете алкохол.</w:t>
      </w:r>
    </w:p>
    <w:p w:rsidR="007301DC" w:rsidRDefault="007301DC" w:rsidP="00323594">
      <w:pPr>
        <w:numPr>
          <w:ilvl w:val="0"/>
          <w:numId w:val="17"/>
        </w:numPr>
        <w:tabs>
          <w:tab w:val="clear" w:pos="567"/>
        </w:tabs>
        <w:spacing w:line="240" w:lineRule="auto"/>
        <w:ind w:left="539" w:hanging="539"/>
        <w:rPr>
          <w:szCs w:val="22"/>
          <w:lang w:val="bg-BG"/>
        </w:rPr>
      </w:pPr>
      <w:r>
        <w:rPr>
          <w:szCs w:val="22"/>
          <w:lang w:val="bg-BG"/>
        </w:rPr>
        <w:t>Трябва също да уведомите Вашия лекар, фармацевт или диабетна сестра, ако планирате да пътувате зад граница. Часовата разлика между страните може да означава, че трябва да се поставяте инжекциите и да се храните в различно време в сравнение с това у дома.</w:t>
      </w:r>
    </w:p>
    <w:p w:rsidR="004E454B" w:rsidRPr="00CC4C57" w:rsidRDefault="004E454B" w:rsidP="004E454B">
      <w:pPr>
        <w:numPr>
          <w:ilvl w:val="0"/>
          <w:numId w:val="17"/>
        </w:numPr>
        <w:spacing w:line="240" w:lineRule="auto"/>
        <w:rPr>
          <w:noProof/>
          <w:lang w:val="bg-BG"/>
        </w:rPr>
      </w:pPr>
      <w:r>
        <w:rPr>
          <w:szCs w:val="22"/>
          <w:lang w:val="bg-BG"/>
        </w:rPr>
        <w:t>Някои пациенти с дългогодишен захарен диабет тип 2 и сърдечно заболяване</w:t>
      </w:r>
      <w:r w:rsidR="003F2394">
        <w:rPr>
          <w:szCs w:val="22"/>
          <w:lang w:val="bg-BG"/>
        </w:rPr>
        <w:t>,</w:t>
      </w:r>
      <w:r>
        <w:rPr>
          <w:szCs w:val="22"/>
          <w:lang w:val="bg-BG"/>
        </w:rPr>
        <w:t xml:space="preserve"> или предходен инсулт, които са лекувани с пиоглитазон и инсулин, </w:t>
      </w:r>
      <w:r w:rsidR="003F2394">
        <w:rPr>
          <w:szCs w:val="22"/>
          <w:lang w:val="bg-BG"/>
        </w:rPr>
        <w:t>са</w:t>
      </w:r>
      <w:r>
        <w:rPr>
          <w:szCs w:val="22"/>
          <w:lang w:val="bg-BG"/>
        </w:rPr>
        <w:t xml:space="preserve"> разви</w:t>
      </w:r>
      <w:r w:rsidR="003F2394">
        <w:rPr>
          <w:szCs w:val="22"/>
          <w:lang w:val="bg-BG"/>
        </w:rPr>
        <w:t>ли</w:t>
      </w:r>
      <w:r>
        <w:rPr>
          <w:szCs w:val="22"/>
          <w:lang w:val="bg-BG"/>
        </w:rPr>
        <w:t xml:space="preserve"> сърдечна недостатъчност</w:t>
      </w:r>
      <w:r w:rsidRPr="00C50BB3">
        <w:rPr>
          <w:szCs w:val="22"/>
          <w:lang w:val="bg-BG"/>
        </w:rPr>
        <w:t xml:space="preserve">. </w:t>
      </w:r>
      <w:r>
        <w:rPr>
          <w:szCs w:val="22"/>
          <w:lang w:val="bg-BG"/>
        </w:rPr>
        <w:t xml:space="preserve">Съобщете на своя лекар колкото се може по-бързо, ако </w:t>
      </w:r>
      <w:r w:rsidR="003F2394">
        <w:rPr>
          <w:szCs w:val="22"/>
          <w:lang w:val="bg-BG"/>
        </w:rPr>
        <w:t>получите признаци</w:t>
      </w:r>
      <w:r>
        <w:rPr>
          <w:szCs w:val="22"/>
          <w:lang w:val="bg-BG"/>
        </w:rPr>
        <w:t xml:space="preserve"> на сърдечна недостатъчност, като необичаен задух</w:t>
      </w:r>
      <w:r w:rsidRPr="00C50BB3">
        <w:rPr>
          <w:szCs w:val="22"/>
          <w:lang w:val="bg-BG"/>
        </w:rPr>
        <w:t xml:space="preserve"> </w:t>
      </w:r>
      <w:r>
        <w:rPr>
          <w:szCs w:val="22"/>
          <w:lang w:val="bg-BG"/>
        </w:rPr>
        <w:t xml:space="preserve">или бързо </w:t>
      </w:r>
      <w:r w:rsidR="003F2394">
        <w:rPr>
          <w:szCs w:val="22"/>
          <w:lang w:val="bg-BG"/>
        </w:rPr>
        <w:t>повиша</w:t>
      </w:r>
      <w:r>
        <w:rPr>
          <w:szCs w:val="22"/>
          <w:lang w:val="bg-BG"/>
        </w:rPr>
        <w:t>ване на теглото</w:t>
      </w:r>
      <w:r w:rsidR="003F2394">
        <w:rPr>
          <w:szCs w:val="22"/>
          <w:lang w:val="bg-BG"/>
        </w:rPr>
        <w:t>,</w:t>
      </w:r>
      <w:r>
        <w:rPr>
          <w:szCs w:val="22"/>
          <w:lang w:val="bg-BG"/>
        </w:rPr>
        <w:t xml:space="preserve"> или локализиран</w:t>
      </w:r>
      <w:r w:rsidR="003F2394">
        <w:rPr>
          <w:szCs w:val="22"/>
          <w:lang w:val="bg-BG"/>
        </w:rPr>
        <w:t xml:space="preserve"> оток</w:t>
      </w:r>
      <w:r>
        <w:rPr>
          <w:szCs w:val="22"/>
          <w:lang w:val="bg-BG"/>
        </w:rPr>
        <w:t xml:space="preserve"> (</w:t>
      </w:r>
      <w:r w:rsidR="003F2394">
        <w:rPr>
          <w:szCs w:val="22"/>
          <w:lang w:val="bg-BG"/>
        </w:rPr>
        <w:t>едем</w:t>
      </w:r>
      <w:r>
        <w:rPr>
          <w:szCs w:val="22"/>
          <w:lang w:val="bg-BG"/>
        </w:rPr>
        <w:t>)</w:t>
      </w:r>
      <w:r w:rsidRPr="00C50BB3">
        <w:rPr>
          <w:szCs w:val="22"/>
          <w:lang w:val="bg-BG"/>
        </w:rPr>
        <w:t>.</w:t>
      </w:r>
    </w:p>
    <w:p w:rsidR="00C20D6D" w:rsidRPr="00591194" w:rsidRDefault="00C20D6D" w:rsidP="00CC4C57">
      <w:pPr>
        <w:numPr>
          <w:ilvl w:val="0"/>
          <w:numId w:val="17"/>
        </w:numPr>
        <w:autoSpaceDE w:val="0"/>
        <w:autoSpaceDN w:val="0"/>
        <w:adjustRightInd w:val="0"/>
        <w:spacing w:line="240" w:lineRule="auto"/>
        <w:rPr>
          <w:noProof/>
          <w:lang w:val="bg-BG"/>
        </w:rPr>
      </w:pPr>
      <w:r w:rsidRPr="00CC4C57">
        <w:rPr>
          <w:noProof/>
          <w:lang w:val="bg-BG"/>
        </w:rPr>
        <w:t xml:space="preserve">Тази писалка не се препоръчва за употреба от </w:t>
      </w:r>
      <w:r w:rsidRPr="00CC4C57">
        <w:rPr>
          <w:szCs w:val="22"/>
          <w:lang w:val="bg-BG"/>
        </w:rPr>
        <w:t>слепи хора или хора с увредено зрение</w:t>
      </w:r>
      <w:r w:rsidR="00B84280">
        <w:rPr>
          <w:szCs w:val="22"/>
          <w:lang w:val="bg-BG"/>
        </w:rPr>
        <w:t>,</w:t>
      </w:r>
      <w:r w:rsidRPr="00B84280">
        <w:rPr>
          <w:szCs w:val="22"/>
          <w:lang w:val="bg-BG"/>
        </w:rPr>
        <w:t xml:space="preserve"> без помощ от лице, обучено да използва писалката.</w:t>
      </w:r>
    </w:p>
    <w:p w:rsidR="004F3E53" w:rsidRDefault="004F3E53" w:rsidP="007301DC">
      <w:pPr>
        <w:tabs>
          <w:tab w:val="clear" w:pos="567"/>
        </w:tabs>
        <w:spacing w:line="240" w:lineRule="auto"/>
        <w:rPr>
          <w:noProof/>
          <w:szCs w:val="22"/>
          <w:lang w:val="bg-BG"/>
        </w:rPr>
      </w:pPr>
    </w:p>
    <w:p w:rsidR="007301DC" w:rsidRDefault="004F474A" w:rsidP="0065613D">
      <w:pPr>
        <w:keepNext/>
        <w:numPr>
          <w:ilvl w:val="12"/>
          <w:numId w:val="0"/>
        </w:numPr>
        <w:tabs>
          <w:tab w:val="clear" w:pos="567"/>
        </w:tabs>
        <w:spacing w:line="240" w:lineRule="auto"/>
        <w:ind w:left="567" w:right="-2" w:hanging="567"/>
        <w:rPr>
          <w:noProof/>
          <w:szCs w:val="22"/>
          <w:lang w:val="bg-BG"/>
        </w:rPr>
      </w:pPr>
      <w:r>
        <w:rPr>
          <w:b/>
          <w:noProof/>
          <w:szCs w:val="22"/>
          <w:lang w:val="bg-BG"/>
        </w:rPr>
        <w:t>Д</w:t>
      </w:r>
      <w:r w:rsidR="007301DC">
        <w:rPr>
          <w:b/>
          <w:noProof/>
          <w:szCs w:val="22"/>
          <w:lang w:val="bg-BG"/>
        </w:rPr>
        <w:t xml:space="preserve">руги лекарства </w:t>
      </w:r>
      <w:r>
        <w:rPr>
          <w:b/>
          <w:noProof/>
          <w:szCs w:val="22"/>
          <w:lang w:val="bg-BG"/>
        </w:rPr>
        <w:t xml:space="preserve">и </w:t>
      </w:r>
      <w:r>
        <w:rPr>
          <w:b/>
          <w:lang w:val="bg-BG"/>
        </w:rPr>
        <w:t>Humalog</w:t>
      </w:r>
      <w:r>
        <w:rPr>
          <w:b/>
          <w:szCs w:val="22"/>
          <w:lang w:val="bg-BG"/>
        </w:rPr>
        <w:t xml:space="preserve"> </w:t>
      </w:r>
      <w:r>
        <w:rPr>
          <w:b/>
          <w:lang w:val="fr-FR"/>
        </w:rPr>
        <w:t>Mix</w:t>
      </w:r>
      <w:r>
        <w:rPr>
          <w:b/>
          <w:lang w:val="bg-BG"/>
        </w:rPr>
        <w:t xml:space="preserve">25 </w:t>
      </w:r>
      <w:r>
        <w:rPr>
          <w:b/>
        </w:rPr>
        <w:t>KwikPen</w:t>
      </w:r>
    </w:p>
    <w:p w:rsidR="004F474A" w:rsidRDefault="007301DC" w:rsidP="00F55BEA">
      <w:pPr>
        <w:rPr>
          <w:noProof/>
          <w:szCs w:val="22"/>
          <w:lang w:val="bg-BG"/>
        </w:rPr>
      </w:pPr>
      <w:r>
        <w:rPr>
          <w:noProof/>
          <w:szCs w:val="22"/>
          <w:lang w:val="bg-BG"/>
        </w:rPr>
        <w:t xml:space="preserve">Вашите </w:t>
      </w:r>
      <w:r w:rsidR="001B2C4F">
        <w:rPr>
          <w:noProof/>
          <w:szCs w:val="22"/>
          <w:lang w:val="bg-BG"/>
        </w:rPr>
        <w:t xml:space="preserve">нужди от </w:t>
      </w:r>
      <w:r>
        <w:rPr>
          <w:noProof/>
          <w:szCs w:val="22"/>
          <w:lang w:val="bg-BG"/>
        </w:rPr>
        <w:t>инсулин могат да се променят, ако приемате</w:t>
      </w:r>
    </w:p>
    <w:p w:rsidR="004F474A" w:rsidRDefault="007301DC" w:rsidP="0028363F">
      <w:pPr>
        <w:numPr>
          <w:ilvl w:val="0"/>
          <w:numId w:val="41"/>
        </w:numPr>
        <w:tabs>
          <w:tab w:val="clear" w:pos="567"/>
          <w:tab w:val="clear" w:pos="720"/>
          <w:tab w:val="num" w:pos="513"/>
          <w:tab w:val="left" w:pos="684"/>
        </w:tabs>
        <w:ind w:hanging="720"/>
        <w:rPr>
          <w:noProof/>
          <w:szCs w:val="22"/>
          <w:lang w:val="bg-BG"/>
        </w:rPr>
      </w:pPr>
      <w:r>
        <w:rPr>
          <w:noProof/>
          <w:szCs w:val="22"/>
          <w:lang w:val="bg-BG"/>
        </w:rPr>
        <w:t xml:space="preserve">противозачатъчни </w:t>
      </w:r>
      <w:r w:rsidR="00F10225">
        <w:rPr>
          <w:noProof/>
          <w:szCs w:val="22"/>
          <w:lang w:val="bg-BG"/>
        </w:rPr>
        <w:t>таблетки</w:t>
      </w:r>
      <w:r>
        <w:rPr>
          <w:noProof/>
          <w:szCs w:val="22"/>
          <w:lang w:val="bg-BG"/>
        </w:rPr>
        <w:t>,</w:t>
      </w:r>
    </w:p>
    <w:p w:rsidR="004F474A" w:rsidRDefault="007301DC" w:rsidP="0028363F">
      <w:pPr>
        <w:numPr>
          <w:ilvl w:val="0"/>
          <w:numId w:val="41"/>
        </w:numPr>
        <w:tabs>
          <w:tab w:val="clear" w:pos="567"/>
          <w:tab w:val="clear" w:pos="720"/>
          <w:tab w:val="num" w:pos="513"/>
          <w:tab w:val="left" w:pos="684"/>
        </w:tabs>
        <w:ind w:hanging="720"/>
        <w:rPr>
          <w:noProof/>
          <w:szCs w:val="22"/>
          <w:lang w:val="bg-BG"/>
        </w:rPr>
      </w:pPr>
      <w:r>
        <w:rPr>
          <w:noProof/>
          <w:szCs w:val="22"/>
          <w:lang w:val="bg-BG"/>
        </w:rPr>
        <w:t>стероиди,</w:t>
      </w:r>
    </w:p>
    <w:p w:rsidR="004F474A" w:rsidRDefault="007301DC" w:rsidP="0028363F">
      <w:pPr>
        <w:numPr>
          <w:ilvl w:val="0"/>
          <w:numId w:val="41"/>
        </w:numPr>
        <w:tabs>
          <w:tab w:val="clear" w:pos="567"/>
          <w:tab w:val="clear" w:pos="720"/>
          <w:tab w:val="num" w:pos="513"/>
          <w:tab w:val="left" w:pos="684"/>
        </w:tabs>
        <w:ind w:hanging="720"/>
        <w:rPr>
          <w:noProof/>
          <w:szCs w:val="22"/>
          <w:lang w:val="bg-BG"/>
        </w:rPr>
      </w:pPr>
      <w:r>
        <w:rPr>
          <w:noProof/>
          <w:szCs w:val="22"/>
          <w:lang w:val="bg-BG"/>
        </w:rPr>
        <w:t>заместително лечение с хормони на щитовидната жлеза,</w:t>
      </w:r>
    </w:p>
    <w:p w:rsidR="004F474A" w:rsidRDefault="007301DC" w:rsidP="0028363F">
      <w:pPr>
        <w:numPr>
          <w:ilvl w:val="0"/>
          <w:numId w:val="41"/>
        </w:numPr>
        <w:tabs>
          <w:tab w:val="clear" w:pos="567"/>
          <w:tab w:val="clear" w:pos="720"/>
          <w:tab w:val="num" w:pos="513"/>
          <w:tab w:val="left" w:pos="684"/>
        </w:tabs>
        <w:ind w:hanging="720"/>
        <w:rPr>
          <w:noProof/>
          <w:szCs w:val="22"/>
          <w:lang w:val="bg-BG"/>
        </w:rPr>
      </w:pPr>
      <w:r>
        <w:rPr>
          <w:noProof/>
          <w:szCs w:val="22"/>
          <w:lang w:val="bg-BG"/>
        </w:rPr>
        <w:t>перорални продукти за намаляване на кръвната захар,</w:t>
      </w:r>
    </w:p>
    <w:p w:rsidR="004F474A" w:rsidRDefault="007301DC" w:rsidP="0028363F">
      <w:pPr>
        <w:numPr>
          <w:ilvl w:val="0"/>
          <w:numId w:val="41"/>
        </w:numPr>
        <w:tabs>
          <w:tab w:val="clear" w:pos="567"/>
          <w:tab w:val="clear" w:pos="720"/>
          <w:tab w:val="num" w:pos="513"/>
          <w:tab w:val="left" w:pos="684"/>
        </w:tabs>
        <w:ind w:hanging="720"/>
        <w:rPr>
          <w:noProof/>
          <w:szCs w:val="22"/>
          <w:lang w:val="bg-BG"/>
        </w:rPr>
      </w:pPr>
      <w:r>
        <w:rPr>
          <w:noProof/>
          <w:szCs w:val="22"/>
          <w:lang w:val="bg-BG"/>
        </w:rPr>
        <w:t>ацетилсалицилова киселина,</w:t>
      </w:r>
    </w:p>
    <w:p w:rsidR="004F474A" w:rsidRDefault="007301DC" w:rsidP="0028363F">
      <w:pPr>
        <w:numPr>
          <w:ilvl w:val="0"/>
          <w:numId w:val="41"/>
        </w:numPr>
        <w:tabs>
          <w:tab w:val="clear" w:pos="567"/>
          <w:tab w:val="clear" w:pos="720"/>
          <w:tab w:val="num" w:pos="513"/>
          <w:tab w:val="left" w:pos="684"/>
        </w:tabs>
        <w:ind w:hanging="720"/>
        <w:rPr>
          <w:noProof/>
          <w:szCs w:val="22"/>
          <w:lang w:val="bg-BG"/>
        </w:rPr>
      </w:pPr>
      <w:r>
        <w:rPr>
          <w:noProof/>
          <w:szCs w:val="22"/>
          <w:lang w:val="bg-BG"/>
        </w:rPr>
        <w:t>антибиотици, съдържащи „сулф</w:t>
      </w:r>
      <w:r w:rsidR="009E4FC1">
        <w:rPr>
          <w:noProof/>
          <w:szCs w:val="22"/>
          <w:lang w:val="bg-BG"/>
        </w:rPr>
        <w:t>о</w:t>
      </w:r>
      <w:r>
        <w:rPr>
          <w:noProof/>
          <w:szCs w:val="22"/>
          <w:lang w:val="bg-BG"/>
        </w:rPr>
        <w:t>” група,</w:t>
      </w:r>
    </w:p>
    <w:p w:rsidR="004F474A" w:rsidRDefault="007301DC" w:rsidP="0028363F">
      <w:pPr>
        <w:numPr>
          <w:ilvl w:val="0"/>
          <w:numId w:val="41"/>
        </w:numPr>
        <w:tabs>
          <w:tab w:val="clear" w:pos="567"/>
          <w:tab w:val="clear" w:pos="720"/>
          <w:tab w:val="num" w:pos="513"/>
          <w:tab w:val="left" w:pos="684"/>
        </w:tabs>
        <w:ind w:hanging="720"/>
        <w:rPr>
          <w:noProof/>
          <w:szCs w:val="22"/>
          <w:lang w:val="bg-BG"/>
        </w:rPr>
      </w:pPr>
      <w:r>
        <w:rPr>
          <w:noProof/>
          <w:szCs w:val="22"/>
          <w:lang w:val="bg-BG"/>
        </w:rPr>
        <w:t>октреотид,</w:t>
      </w:r>
    </w:p>
    <w:p w:rsidR="004F474A" w:rsidRDefault="007301DC" w:rsidP="0028363F">
      <w:pPr>
        <w:numPr>
          <w:ilvl w:val="0"/>
          <w:numId w:val="41"/>
        </w:numPr>
        <w:tabs>
          <w:tab w:val="clear" w:pos="567"/>
          <w:tab w:val="clear" w:pos="720"/>
          <w:tab w:val="num" w:pos="513"/>
          <w:tab w:val="left" w:pos="684"/>
        </w:tabs>
        <w:ind w:hanging="720"/>
        <w:rPr>
          <w:noProof/>
          <w:szCs w:val="22"/>
          <w:lang w:val="bg-BG"/>
        </w:rPr>
      </w:pPr>
      <w:r>
        <w:rPr>
          <w:noProof/>
          <w:szCs w:val="22"/>
          <w:lang w:val="bg-BG"/>
        </w:rPr>
        <w:t>„бета</w:t>
      </w:r>
      <w:r>
        <w:rPr>
          <w:noProof/>
          <w:szCs w:val="22"/>
          <w:vertAlign w:val="subscript"/>
          <w:lang w:val="bg-BG"/>
        </w:rPr>
        <w:t>2</w:t>
      </w:r>
      <w:r>
        <w:rPr>
          <w:noProof/>
          <w:szCs w:val="22"/>
          <w:lang w:val="bg-BG"/>
        </w:rPr>
        <w:t xml:space="preserve"> </w:t>
      </w:r>
      <w:r w:rsidR="00F10225">
        <w:rPr>
          <w:noProof/>
          <w:szCs w:val="22"/>
          <w:lang w:val="bg-BG"/>
        </w:rPr>
        <w:t>агонисти</w:t>
      </w:r>
      <w:r>
        <w:rPr>
          <w:noProof/>
          <w:szCs w:val="22"/>
          <w:lang w:val="bg-BG"/>
        </w:rPr>
        <w:t>”,</w:t>
      </w:r>
      <w:r w:rsidR="004F474A">
        <w:rPr>
          <w:noProof/>
          <w:szCs w:val="22"/>
          <w:lang w:val="bg-BG"/>
        </w:rPr>
        <w:t xml:space="preserve"> </w:t>
      </w:r>
      <w:r>
        <w:rPr>
          <w:noProof/>
          <w:szCs w:val="22"/>
          <w:lang w:val="bg-BG"/>
        </w:rPr>
        <w:t>(например ритодрин, салбутамол или тербуталин),</w:t>
      </w:r>
    </w:p>
    <w:p w:rsidR="004F474A" w:rsidRDefault="007301DC" w:rsidP="0028363F">
      <w:pPr>
        <w:numPr>
          <w:ilvl w:val="0"/>
          <w:numId w:val="41"/>
        </w:numPr>
        <w:tabs>
          <w:tab w:val="clear" w:pos="567"/>
          <w:tab w:val="clear" w:pos="720"/>
          <w:tab w:val="num" w:pos="513"/>
          <w:tab w:val="left" w:pos="684"/>
        </w:tabs>
        <w:ind w:hanging="720"/>
        <w:rPr>
          <w:noProof/>
          <w:szCs w:val="22"/>
          <w:lang w:val="bg-BG"/>
        </w:rPr>
      </w:pPr>
      <w:r>
        <w:rPr>
          <w:noProof/>
          <w:szCs w:val="22"/>
          <w:lang w:val="bg-BG"/>
        </w:rPr>
        <w:t>бета</w:t>
      </w:r>
      <w:r>
        <w:rPr>
          <w:noProof/>
          <w:szCs w:val="22"/>
          <w:lang w:val="bg-BG"/>
        </w:rPr>
        <w:noBreakHyphen/>
        <w:t>блокери или</w:t>
      </w:r>
    </w:p>
    <w:p w:rsidR="004F474A" w:rsidRDefault="007301DC" w:rsidP="0028363F">
      <w:pPr>
        <w:numPr>
          <w:ilvl w:val="0"/>
          <w:numId w:val="41"/>
        </w:numPr>
        <w:tabs>
          <w:tab w:val="clear" w:pos="567"/>
          <w:tab w:val="clear" w:pos="720"/>
          <w:tab w:val="left" w:pos="513"/>
        </w:tabs>
        <w:ind w:left="513" w:hanging="513"/>
        <w:rPr>
          <w:noProof/>
          <w:szCs w:val="22"/>
          <w:lang w:val="bg-BG"/>
        </w:rPr>
      </w:pPr>
      <w:r>
        <w:rPr>
          <w:noProof/>
          <w:szCs w:val="22"/>
          <w:lang w:val="bg-BG"/>
        </w:rPr>
        <w:t>някои антидепресанти (инхибитори на моноамин</w:t>
      </w:r>
      <w:r w:rsidR="00F10225">
        <w:rPr>
          <w:noProof/>
          <w:szCs w:val="22"/>
          <w:lang w:val="bg-BG"/>
        </w:rPr>
        <w:t>о</w:t>
      </w:r>
      <w:r>
        <w:rPr>
          <w:noProof/>
          <w:szCs w:val="22"/>
          <w:lang w:val="bg-BG"/>
        </w:rPr>
        <w:t>оксидазата</w:t>
      </w:r>
      <w:r w:rsidR="00F55BEA" w:rsidRPr="00F55BEA">
        <w:rPr>
          <w:noProof/>
          <w:szCs w:val="22"/>
          <w:lang w:val="ru-RU"/>
        </w:rPr>
        <w:t xml:space="preserve"> или </w:t>
      </w:r>
      <w:r w:rsidR="00F55BEA" w:rsidRPr="00F55BEA">
        <w:rPr>
          <w:bCs/>
          <w:szCs w:val="22"/>
          <w:lang w:val="ru-RU"/>
        </w:rPr>
        <w:t>селективни инхибитори на обратното захващане на серотонин</w:t>
      </w:r>
      <w:r w:rsidR="00F55BEA">
        <w:rPr>
          <w:bCs/>
          <w:szCs w:val="22"/>
          <w:lang w:val="ru-RU"/>
        </w:rPr>
        <w:t>а</w:t>
      </w:r>
      <w:r>
        <w:rPr>
          <w:noProof/>
          <w:szCs w:val="22"/>
          <w:lang w:val="bg-BG"/>
        </w:rPr>
        <w:t>),</w:t>
      </w:r>
    </w:p>
    <w:p w:rsidR="004F474A" w:rsidRDefault="007301DC" w:rsidP="0028363F">
      <w:pPr>
        <w:numPr>
          <w:ilvl w:val="0"/>
          <w:numId w:val="41"/>
        </w:numPr>
        <w:tabs>
          <w:tab w:val="clear" w:pos="567"/>
          <w:tab w:val="clear" w:pos="720"/>
          <w:tab w:val="num" w:pos="513"/>
          <w:tab w:val="left" w:pos="684"/>
        </w:tabs>
        <w:ind w:hanging="720"/>
        <w:rPr>
          <w:noProof/>
          <w:szCs w:val="22"/>
          <w:lang w:val="bg-BG"/>
        </w:rPr>
      </w:pPr>
      <w:r>
        <w:rPr>
          <w:noProof/>
          <w:szCs w:val="22"/>
          <w:lang w:val="bg-BG"/>
        </w:rPr>
        <w:t>даназол,</w:t>
      </w:r>
    </w:p>
    <w:p w:rsidR="004F474A" w:rsidRDefault="007301DC" w:rsidP="0028363F">
      <w:pPr>
        <w:numPr>
          <w:ilvl w:val="0"/>
          <w:numId w:val="41"/>
        </w:numPr>
        <w:tabs>
          <w:tab w:val="clear" w:pos="567"/>
          <w:tab w:val="clear" w:pos="720"/>
          <w:tab w:val="left" w:pos="513"/>
        </w:tabs>
        <w:ind w:left="513" w:hanging="513"/>
        <w:rPr>
          <w:noProof/>
          <w:szCs w:val="22"/>
          <w:lang w:val="bg-BG"/>
        </w:rPr>
      </w:pPr>
      <w:r>
        <w:rPr>
          <w:noProof/>
          <w:szCs w:val="22"/>
          <w:lang w:val="bg-BG"/>
        </w:rPr>
        <w:t>някои АСЕ</w:t>
      </w:r>
      <w:r w:rsidR="00062098">
        <w:rPr>
          <w:noProof/>
          <w:szCs w:val="22"/>
          <w:lang w:val="bg-BG"/>
        </w:rPr>
        <w:t>-</w:t>
      </w:r>
      <w:r>
        <w:rPr>
          <w:noProof/>
          <w:szCs w:val="22"/>
          <w:lang w:val="bg-BG"/>
        </w:rPr>
        <w:t>инхибитори</w:t>
      </w:r>
      <w:r w:rsidR="00062098">
        <w:rPr>
          <w:noProof/>
          <w:szCs w:val="22"/>
          <w:lang w:val="bg-BG"/>
        </w:rPr>
        <w:t xml:space="preserve"> (инхибитори на ангиотензин конвертиращия ензим)</w:t>
      </w:r>
      <w:r>
        <w:rPr>
          <w:noProof/>
          <w:szCs w:val="22"/>
          <w:lang w:val="bg-BG"/>
        </w:rPr>
        <w:t xml:space="preserve"> (например каптоприл, еналаприл)</w:t>
      </w:r>
      <w:r w:rsidRPr="00832A71">
        <w:rPr>
          <w:noProof/>
          <w:szCs w:val="22"/>
          <w:lang w:val="bg-BG"/>
        </w:rPr>
        <w:t xml:space="preserve"> </w:t>
      </w:r>
      <w:r>
        <w:rPr>
          <w:noProof/>
          <w:szCs w:val="22"/>
          <w:lang w:val="bg-BG"/>
        </w:rPr>
        <w:t>и</w:t>
      </w:r>
    </w:p>
    <w:p w:rsidR="007301DC" w:rsidRPr="00F55BEA" w:rsidRDefault="007301DC" w:rsidP="0028363F">
      <w:pPr>
        <w:numPr>
          <w:ilvl w:val="0"/>
          <w:numId w:val="41"/>
        </w:numPr>
        <w:tabs>
          <w:tab w:val="clear" w:pos="567"/>
          <w:tab w:val="clear" w:pos="720"/>
          <w:tab w:val="num" w:pos="513"/>
          <w:tab w:val="left" w:pos="684"/>
        </w:tabs>
        <w:ind w:hanging="720"/>
        <w:rPr>
          <w:bCs/>
          <w:szCs w:val="22"/>
          <w:lang w:val="ru-RU"/>
        </w:rPr>
      </w:pPr>
      <w:r>
        <w:rPr>
          <w:noProof/>
          <w:szCs w:val="22"/>
          <w:lang w:val="bg-BG"/>
        </w:rPr>
        <w:t>блокери на ангиотензин ІІ рецепторите.</w:t>
      </w:r>
    </w:p>
    <w:p w:rsidR="007301DC" w:rsidRDefault="007301DC" w:rsidP="007301DC">
      <w:pPr>
        <w:numPr>
          <w:ilvl w:val="12"/>
          <w:numId w:val="0"/>
        </w:numPr>
        <w:tabs>
          <w:tab w:val="clear" w:pos="567"/>
        </w:tabs>
        <w:spacing w:line="240" w:lineRule="auto"/>
        <w:ind w:left="567" w:right="-2" w:hanging="567"/>
        <w:rPr>
          <w:noProof/>
          <w:szCs w:val="22"/>
          <w:lang w:val="bg-BG"/>
        </w:rPr>
      </w:pPr>
    </w:p>
    <w:p w:rsidR="007301DC" w:rsidRDefault="007301DC" w:rsidP="004F474A">
      <w:pPr>
        <w:rPr>
          <w:noProof/>
          <w:szCs w:val="22"/>
          <w:lang w:val="bg-BG"/>
        </w:rPr>
      </w:pPr>
      <w:r>
        <w:rPr>
          <w:noProof/>
          <w:szCs w:val="22"/>
          <w:lang w:val="bg-BG"/>
        </w:rPr>
        <w:t>Моля информирайте Вашия лекар, ако приемате</w:t>
      </w:r>
      <w:r w:rsidR="00192F1B" w:rsidRPr="0028363F">
        <w:rPr>
          <w:noProof/>
          <w:szCs w:val="22"/>
          <w:lang w:val="bg-BG"/>
        </w:rPr>
        <w:t>,</w:t>
      </w:r>
      <w:r>
        <w:rPr>
          <w:noProof/>
          <w:szCs w:val="22"/>
          <w:lang w:val="bg-BG"/>
        </w:rPr>
        <w:t xml:space="preserve"> наскоро с</w:t>
      </w:r>
      <w:r w:rsidR="00E45B15">
        <w:rPr>
          <w:noProof/>
          <w:szCs w:val="22"/>
          <w:lang w:val="bg-BG"/>
        </w:rPr>
        <w:t>т</w:t>
      </w:r>
      <w:r>
        <w:rPr>
          <w:noProof/>
          <w:szCs w:val="22"/>
          <w:lang w:val="bg-BG"/>
        </w:rPr>
        <w:t xml:space="preserve">е приемали </w:t>
      </w:r>
      <w:r w:rsidR="00192F1B" w:rsidRPr="00C76C50">
        <w:rPr>
          <w:noProof/>
          <w:szCs w:val="22"/>
          <w:lang w:val="bg-BG"/>
        </w:rPr>
        <w:t>или е възможно да приемате</w:t>
      </w:r>
      <w:r w:rsidR="00192F1B">
        <w:rPr>
          <w:noProof/>
          <w:szCs w:val="22"/>
          <w:lang w:val="bg-BG"/>
        </w:rPr>
        <w:t xml:space="preserve"> </w:t>
      </w:r>
      <w:r>
        <w:rPr>
          <w:noProof/>
          <w:szCs w:val="22"/>
          <w:lang w:val="bg-BG"/>
        </w:rPr>
        <w:t>други лекарства, включително и такива, отпускани без рецепта</w:t>
      </w:r>
      <w:r w:rsidR="002B7E11" w:rsidRPr="002B7E11">
        <w:rPr>
          <w:noProof/>
          <w:szCs w:val="22"/>
          <w:lang w:val="ru-RU"/>
        </w:rPr>
        <w:t xml:space="preserve"> </w:t>
      </w:r>
      <w:r w:rsidR="002B7E11">
        <w:rPr>
          <w:noProof/>
          <w:szCs w:val="22"/>
          <w:lang w:val="bg-BG"/>
        </w:rPr>
        <w:t>(в</w:t>
      </w:r>
      <w:r w:rsidR="00CF1F51">
        <w:rPr>
          <w:noProof/>
          <w:szCs w:val="22"/>
          <w:lang w:val="bg-BG"/>
        </w:rPr>
        <w:t>и</w:t>
      </w:r>
      <w:r w:rsidR="002B7E11">
        <w:rPr>
          <w:noProof/>
          <w:szCs w:val="22"/>
          <w:lang w:val="bg-BG"/>
        </w:rPr>
        <w:t>ж</w:t>
      </w:r>
      <w:r w:rsidR="00CF1F51">
        <w:rPr>
          <w:noProof/>
          <w:szCs w:val="22"/>
          <w:lang w:val="bg-BG"/>
        </w:rPr>
        <w:t>те</w:t>
      </w:r>
      <w:r w:rsidR="002B7E11">
        <w:rPr>
          <w:noProof/>
          <w:szCs w:val="22"/>
          <w:lang w:val="bg-BG"/>
        </w:rPr>
        <w:t xml:space="preserve"> раздел „</w:t>
      </w:r>
      <w:r w:rsidR="004F474A" w:rsidRPr="005E0CB6">
        <w:rPr>
          <w:bCs/>
          <w:noProof/>
          <w:szCs w:val="22"/>
          <w:lang w:val="bg-BG"/>
        </w:rPr>
        <w:t>Предупреждения и предпазни мерки</w:t>
      </w:r>
      <w:r w:rsidR="002B7E11">
        <w:rPr>
          <w:noProof/>
          <w:szCs w:val="22"/>
          <w:lang w:val="bg-BG"/>
        </w:rPr>
        <w:t>”)</w:t>
      </w:r>
      <w:r>
        <w:rPr>
          <w:noProof/>
          <w:szCs w:val="22"/>
          <w:lang w:val="bg-BG"/>
        </w:rPr>
        <w:t>.</w:t>
      </w:r>
    </w:p>
    <w:p w:rsidR="007301DC" w:rsidRDefault="007301DC" w:rsidP="007301DC">
      <w:pPr>
        <w:numPr>
          <w:ilvl w:val="12"/>
          <w:numId w:val="0"/>
        </w:numPr>
        <w:tabs>
          <w:tab w:val="clear" w:pos="567"/>
        </w:tabs>
        <w:spacing w:line="240" w:lineRule="auto"/>
        <w:ind w:left="567" w:right="-2" w:hanging="567"/>
        <w:rPr>
          <w:noProof/>
          <w:szCs w:val="22"/>
          <w:lang w:val="bg-BG"/>
        </w:rPr>
      </w:pPr>
    </w:p>
    <w:p w:rsidR="007301DC" w:rsidRDefault="007301DC" w:rsidP="0065613D">
      <w:pPr>
        <w:keepNext/>
        <w:numPr>
          <w:ilvl w:val="12"/>
          <w:numId w:val="0"/>
        </w:numPr>
        <w:tabs>
          <w:tab w:val="clear" w:pos="567"/>
        </w:tabs>
        <w:spacing w:line="240" w:lineRule="auto"/>
        <w:ind w:left="567" w:right="-2" w:hanging="567"/>
        <w:rPr>
          <w:b/>
          <w:noProof/>
          <w:szCs w:val="22"/>
          <w:lang w:val="bg-BG"/>
        </w:rPr>
      </w:pPr>
      <w:r>
        <w:rPr>
          <w:b/>
          <w:noProof/>
          <w:szCs w:val="22"/>
          <w:lang w:val="bg-BG"/>
        </w:rPr>
        <w:t>Бременност и кърмене</w:t>
      </w:r>
    </w:p>
    <w:p w:rsidR="007301DC" w:rsidRDefault="007301DC" w:rsidP="00C162D0">
      <w:pPr>
        <w:tabs>
          <w:tab w:val="clear" w:pos="567"/>
        </w:tabs>
        <w:spacing w:line="240" w:lineRule="auto"/>
        <w:rPr>
          <w:szCs w:val="22"/>
          <w:lang w:val="bg-BG"/>
        </w:rPr>
      </w:pPr>
      <w:r>
        <w:rPr>
          <w:szCs w:val="22"/>
          <w:lang w:val="bg-BG"/>
        </w:rPr>
        <w:t>Бременна ли сте или мислите за предстояща бременност, или кърмите? Количеството инсулин, от което се нуждаете обикновено намалява по време на първите три месеца от бременността и нараства в оставащите шест месеца. Ако кърмите може да имате нужда от промяна в приема на инсулин или в диетата.</w:t>
      </w:r>
    </w:p>
    <w:p w:rsidR="007301DC" w:rsidRDefault="007301DC" w:rsidP="007301DC">
      <w:pPr>
        <w:numPr>
          <w:ilvl w:val="12"/>
          <w:numId w:val="0"/>
        </w:numPr>
        <w:tabs>
          <w:tab w:val="clear" w:pos="567"/>
        </w:tabs>
        <w:spacing w:line="240" w:lineRule="auto"/>
        <w:ind w:left="567" w:right="-2" w:hanging="567"/>
        <w:outlineLvl w:val="0"/>
        <w:rPr>
          <w:b/>
          <w:noProof/>
          <w:szCs w:val="22"/>
          <w:lang w:val="bg-BG"/>
        </w:rPr>
      </w:pPr>
      <w:r>
        <w:rPr>
          <w:noProof/>
          <w:szCs w:val="22"/>
          <w:lang w:val="bg-BG"/>
        </w:rPr>
        <w:t>Посъветвайте се с Вашия лекар.</w:t>
      </w:r>
    </w:p>
    <w:p w:rsidR="007301DC" w:rsidRDefault="007301DC" w:rsidP="007301DC">
      <w:pPr>
        <w:numPr>
          <w:ilvl w:val="12"/>
          <w:numId w:val="0"/>
        </w:numPr>
        <w:tabs>
          <w:tab w:val="clear" w:pos="567"/>
        </w:tabs>
        <w:spacing w:line="240" w:lineRule="auto"/>
        <w:ind w:left="567" w:right="-2" w:hanging="567"/>
        <w:outlineLvl w:val="0"/>
        <w:rPr>
          <w:b/>
          <w:noProof/>
          <w:szCs w:val="22"/>
          <w:lang w:val="bg-BG"/>
        </w:rPr>
      </w:pPr>
    </w:p>
    <w:p w:rsidR="007301DC" w:rsidRDefault="007301DC" w:rsidP="0065613D">
      <w:pPr>
        <w:keepNext/>
        <w:numPr>
          <w:ilvl w:val="12"/>
          <w:numId w:val="0"/>
        </w:numPr>
        <w:tabs>
          <w:tab w:val="clear" w:pos="567"/>
        </w:tabs>
        <w:spacing w:line="240" w:lineRule="auto"/>
        <w:ind w:left="567" w:right="-2" w:hanging="567"/>
        <w:rPr>
          <w:b/>
          <w:noProof/>
          <w:szCs w:val="22"/>
          <w:lang w:val="bg-BG"/>
        </w:rPr>
      </w:pPr>
      <w:r>
        <w:rPr>
          <w:b/>
          <w:noProof/>
          <w:szCs w:val="22"/>
          <w:lang w:val="bg-BG"/>
        </w:rPr>
        <w:t>Шофиране и работа с машини</w:t>
      </w:r>
    </w:p>
    <w:p w:rsidR="007301DC" w:rsidRDefault="007301DC" w:rsidP="007301DC">
      <w:pPr>
        <w:tabs>
          <w:tab w:val="clear" w:pos="567"/>
        </w:tabs>
        <w:spacing w:line="240" w:lineRule="auto"/>
        <w:rPr>
          <w:szCs w:val="22"/>
          <w:lang w:val="bg-BG"/>
        </w:rPr>
      </w:pPr>
      <w:r>
        <w:rPr>
          <w:szCs w:val="22"/>
          <w:lang w:val="bg-BG"/>
        </w:rPr>
        <w:t>Способността да се концентрирате и реагирате може да бъде намалена, ако имате хипогликемия. Моля, имайте предвид всичко това при всички ситуации, които могат да изложат Вас и останалите на риск (напр. шофиране или работа с машини). Трябва да се свържете с Вашия лекар относно уместността да шофирате, ако имате:</w:t>
      </w:r>
    </w:p>
    <w:p w:rsidR="007301DC" w:rsidRDefault="007301DC" w:rsidP="007301DC">
      <w:pPr>
        <w:tabs>
          <w:tab w:val="clear" w:pos="567"/>
        </w:tabs>
        <w:spacing w:line="240" w:lineRule="auto"/>
        <w:rPr>
          <w:szCs w:val="22"/>
          <w:lang w:val="bg-BG"/>
        </w:rPr>
      </w:pPr>
      <w:r>
        <w:rPr>
          <w:rFonts w:eastAsia="Arial Unicode MS" w:cs="Arial Unicode MS" w:hint="eastAsia"/>
          <w:szCs w:val="22"/>
          <w:lang w:val="bg-BG"/>
        </w:rPr>
        <w:sym w:font="Symbol" w:char="F0B7"/>
      </w:r>
      <w:r>
        <w:rPr>
          <w:rFonts w:eastAsia="Arial Unicode MS" w:cs="Arial Unicode MS"/>
          <w:szCs w:val="22"/>
          <w:lang w:val="bg-BG"/>
        </w:rPr>
        <w:tab/>
      </w:r>
      <w:r>
        <w:rPr>
          <w:szCs w:val="22"/>
          <w:lang w:val="bg-BG"/>
        </w:rPr>
        <w:t>чести епизоди на хипогликемия</w:t>
      </w:r>
    </w:p>
    <w:p w:rsidR="007301DC" w:rsidRDefault="007301DC" w:rsidP="007301DC">
      <w:pPr>
        <w:tabs>
          <w:tab w:val="clear" w:pos="567"/>
        </w:tabs>
        <w:spacing w:line="240" w:lineRule="auto"/>
        <w:rPr>
          <w:szCs w:val="22"/>
          <w:lang w:val="bg-BG"/>
        </w:rPr>
      </w:pPr>
      <w:r>
        <w:rPr>
          <w:szCs w:val="22"/>
          <w:lang w:val="bg-BG"/>
        </w:rPr>
        <w:sym w:font="Symbol" w:char="F0B7"/>
      </w:r>
      <w:r>
        <w:rPr>
          <w:szCs w:val="22"/>
          <w:lang w:val="bg-BG"/>
        </w:rPr>
        <w:tab/>
        <w:t>отслабени или липса на предупредителни признаци на хипогликемия</w:t>
      </w:r>
    </w:p>
    <w:p w:rsidR="007301DC" w:rsidRDefault="007301DC" w:rsidP="007301DC">
      <w:pPr>
        <w:tabs>
          <w:tab w:val="clear" w:pos="567"/>
        </w:tabs>
        <w:spacing w:line="240" w:lineRule="auto"/>
        <w:rPr>
          <w:szCs w:val="22"/>
          <w:lang w:val="bg-BG"/>
        </w:rPr>
      </w:pPr>
    </w:p>
    <w:p w:rsidR="004A5BDD" w:rsidRPr="008B7D3E" w:rsidRDefault="00A058DB" w:rsidP="004A5BDD">
      <w:pPr>
        <w:numPr>
          <w:ilvl w:val="12"/>
          <w:numId w:val="0"/>
        </w:numPr>
        <w:tabs>
          <w:tab w:val="clear" w:pos="567"/>
        </w:tabs>
        <w:spacing w:line="240" w:lineRule="auto"/>
        <w:ind w:right="-2"/>
        <w:rPr>
          <w:b/>
          <w:bCs/>
          <w:noProof/>
          <w:lang w:val="bg-BG"/>
        </w:rPr>
      </w:pPr>
      <w:r w:rsidRPr="00D54714">
        <w:rPr>
          <w:b/>
          <w:noProof/>
        </w:rPr>
        <w:t>Humalog</w:t>
      </w:r>
      <w:r w:rsidR="004A5BDD" w:rsidRPr="00FC4500">
        <w:rPr>
          <w:b/>
          <w:noProof/>
          <w:lang w:val="bg-BG"/>
        </w:rPr>
        <w:t xml:space="preserve"> </w:t>
      </w:r>
      <w:r w:rsidR="004A5BDD" w:rsidRPr="008B7D3E">
        <w:rPr>
          <w:b/>
          <w:bCs/>
          <w:noProof/>
          <w:lang w:val="bg-BG"/>
        </w:rPr>
        <w:t>съдържа натрий</w:t>
      </w:r>
    </w:p>
    <w:p w:rsidR="00A058DB" w:rsidRDefault="00A058DB" w:rsidP="00A058DB">
      <w:pPr>
        <w:rPr>
          <w:szCs w:val="22"/>
          <w:lang w:val="bg-BG"/>
        </w:rPr>
      </w:pPr>
      <w:r w:rsidRPr="00B000EF">
        <w:rPr>
          <w:szCs w:val="22"/>
          <w:lang w:val="bg-BG"/>
        </w:rPr>
        <w:t>То</w:t>
      </w:r>
      <w:r>
        <w:rPr>
          <w:szCs w:val="22"/>
          <w:lang w:val="bg-BG"/>
        </w:rPr>
        <w:t>ва</w:t>
      </w:r>
      <w:r w:rsidRPr="00B000EF">
        <w:rPr>
          <w:szCs w:val="22"/>
          <w:lang w:val="bg-BG"/>
        </w:rPr>
        <w:t xml:space="preserve"> лекарств</w:t>
      </w:r>
      <w:r>
        <w:rPr>
          <w:szCs w:val="22"/>
          <w:lang w:val="bg-BG"/>
        </w:rPr>
        <w:t>о</w:t>
      </w:r>
      <w:r w:rsidRPr="00B000EF">
        <w:rPr>
          <w:szCs w:val="22"/>
          <w:lang w:val="bg-BG"/>
        </w:rPr>
        <w:t xml:space="preserve"> съдържа по-малко от 1 mmol натрий (23 mg) на доза, т.е. практически „не съдържа натрий”.</w:t>
      </w:r>
    </w:p>
    <w:p w:rsidR="00A058DB" w:rsidRDefault="00A058DB" w:rsidP="007301DC">
      <w:pPr>
        <w:tabs>
          <w:tab w:val="clear" w:pos="567"/>
        </w:tabs>
        <w:spacing w:line="240" w:lineRule="auto"/>
        <w:rPr>
          <w:szCs w:val="22"/>
          <w:lang w:val="bg-BG"/>
        </w:rPr>
      </w:pPr>
    </w:p>
    <w:p w:rsidR="007301DC" w:rsidRDefault="007301DC" w:rsidP="007301DC">
      <w:pPr>
        <w:numPr>
          <w:ilvl w:val="12"/>
          <w:numId w:val="0"/>
        </w:numPr>
        <w:tabs>
          <w:tab w:val="clear" w:pos="567"/>
        </w:tabs>
        <w:spacing w:line="240" w:lineRule="auto"/>
        <w:ind w:left="567" w:right="-2" w:hanging="567"/>
        <w:outlineLvl w:val="0"/>
        <w:rPr>
          <w:noProof/>
          <w:szCs w:val="22"/>
          <w:lang w:val="bg-BG"/>
        </w:rPr>
      </w:pPr>
    </w:p>
    <w:p w:rsidR="007301DC" w:rsidRDefault="007301DC" w:rsidP="004F474A">
      <w:pPr>
        <w:keepNext/>
        <w:tabs>
          <w:tab w:val="clear" w:pos="567"/>
        </w:tabs>
        <w:spacing w:line="240" w:lineRule="auto"/>
        <w:ind w:left="567" w:right="-2" w:hanging="567"/>
        <w:rPr>
          <w:b/>
          <w:noProof/>
          <w:szCs w:val="22"/>
          <w:lang w:val="bg-BG"/>
        </w:rPr>
      </w:pPr>
      <w:r>
        <w:rPr>
          <w:b/>
          <w:noProof/>
          <w:szCs w:val="22"/>
          <w:lang w:val="bg-BG"/>
        </w:rPr>
        <w:t>3.</w:t>
      </w:r>
      <w:r>
        <w:rPr>
          <w:b/>
          <w:noProof/>
          <w:szCs w:val="22"/>
          <w:lang w:val="bg-BG"/>
        </w:rPr>
        <w:tab/>
        <w:t>К</w:t>
      </w:r>
      <w:r w:rsidR="004F474A" w:rsidRPr="004F474A">
        <w:rPr>
          <w:b/>
          <w:noProof/>
          <w:szCs w:val="22"/>
          <w:lang w:val="bg-BG"/>
        </w:rPr>
        <w:t>ак да</w:t>
      </w:r>
      <w:r w:rsidR="004F474A">
        <w:rPr>
          <w:b/>
          <w:noProof/>
          <w:szCs w:val="22"/>
          <w:lang w:val="bg-BG"/>
        </w:rPr>
        <w:t xml:space="preserve"> </w:t>
      </w:r>
      <w:r w:rsidR="004F474A" w:rsidRPr="004F474A">
        <w:rPr>
          <w:b/>
          <w:noProof/>
          <w:szCs w:val="22"/>
          <w:lang w:val="bg-BG"/>
        </w:rPr>
        <w:t>използвате</w:t>
      </w:r>
      <w:r w:rsidR="004F474A">
        <w:rPr>
          <w:b/>
          <w:noProof/>
          <w:szCs w:val="22"/>
          <w:lang w:val="bg-BG"/>
        </w:rPr>
        <w:t xml:space="preserve"> </w:t>
      </w:r>
      <w:r w:rsidR="004F474A">
        <w:rPr>
          <w:b/>
          <w:lang w:val="bg-BG"/>
        </w:rPr>
        <w:t>Humalog</w:t>
      </w:r>
      <w:r w:rsidR="004F474A" w:rsidRPr="004F474A">
        <w:rPr>
          <w:b/>
          <w:lang w:val="bg-BG"/>
        </w:rPr>
        <w:t xml:space="preserve"> </w:t>
      </w:r>
      <w:r w:rsidR="004F474A">
        <w:rPr>
          <w:b/>
          <w:lang w:val="fr-FR"/>
        </w:rPr>
        <w:t>Mix</w:t>
      </w:r>
      <w:r w:rsidR="004F474A">
        <w:rPr>
          <w:b/>
          <w:lang w:val="bg-BG"/>
        </w:rPr>
        <w:t xml:space="preserve">25 </w:t>
      </w:r>
      <w:r w:rsidR="004F474A">
        <w:rPr>
          <w:b/>
        </w:rPr>
        <w:t>KwikPen</w:t>
      </w:r>
    </w:p>
    <w:p w:rsidR="007301DC" w:rsidRDefault="007301DC" w:rsidP="0065613D">
      <w:pPr>
        <w:keepNext/>
        <w:tabs>
          <w:tab w:val="clear" w:pos="567"/>
        </w:tabs>
        <w:spacing w:line="240" w:lineRule="auto"/>
        <w:ind w:left="567" w:right="-2" w:hanging="567"/>
        <w:rPr>
          <w:noProof/>
          <w:szCs w:val="22"/>
          <w:lang w:val="bg-BG"/>
        </w:rPr>
      </w:pPr>
    </w:p>
    <w:p w:rsidR="007301DC" w:rsidRDefault="007301DC" w:rsidP="007301DC">
      <w:pPr>
        <w:widowControl w:val="0"/>
        <w:tabs>
          <w:tab w:val="clear" w:pos="567"/>
        </w:tabs>
        <w:spacing w:line="240" w:lineRule="auto"/>
        <w:rPr>
          <w:b/>
          <w:szCs w:val="22"/>
          <w:lang w:val="bg-BG"/>
        </w:rPr>
      </w:pPr>
    </w:p>
    <w:p w:rsidR="00C10E3C" w:rsidRDefault="007301DC" w:rsidP="00C10E3C">
      <w:pPr>
        <w:numPr>
          <w:ilvl w:val="12"/>
          <w:numId w:val="0"/>
        </w:numPr>
        <w:tabs>
          <w:tab w:val="clear" w:pos="567"/>
        </w:tabs>
        <w:spacing w:line="240" w:lineRule="auto"/>
        <w:ind w:right="-2"/>
        <w:rPr>
          <w:noProof/>
          <w:szCs w:val="22"/>
          <w:lang w:val="bg-BG"/>
        </w:rPr>
      </w:pPr>
      <w:r>
        <w:rPr>
          <w:noProof/>
          <w:szCs w:val="22"/>
          <w:lang w:val="bg-BG"/>
        </w:rPr>
        <w:t xml:space="preserve">Винаги използвайте Humalog Mix25 </w:t>
      </w:r>
      <w:r w:rsidR="00A53653">
        <w:rPr>
          <w:noProof/>
        </w:rPr>
        <w:t>KwikPen</w:t>
      </w:r>
      <w:r w:rsidR="00A53653" w:rsidRPr="00A53653">
        <w:rPr>
          <w:noProof/>
          <w:lang w:val="ru-RU"/>
        </w:rPr>
        <w:t xml:space="preserve"> </w:t>
      </w:r>
      <w:r>
        <w:rPr>
          <w:noProof/>
          <w:szCs w:val="22"/>
          <w:lang w:val="bg-BG"/>
        </w:rPr>
        <w:t>точно както Ви е казал Вашия</w:t>
      </w:r>
      <w:r w:rsidR="006408B1">
        <w:rPr>
          <w:noProof/>
          <w:szCs w:val="22"/>
          <w:lang w:val="bg-BG"/>
        </w:rPr>
        <w:t>т</w:t>
      </w:r>
      <w:r>
        <w:rPr>
          <w:noProof/>
          <w:szCs w:val="22"/>
          <w:lang w:val="bg-BG"/>
        </w:rPr>
        <w:t xml:space="preserve"> лекар. Ако не сте сигурни в нещо, попитайте Вашия лекар.</w:t>
      </w:r>
      <w:r w:rsidR="006857B9">
        <w:rPr>
          <w:noProof/>
          <w:szCs w:val="22"/>
          <w:lang w:val="bg-BG"/>
        </w:rPr>
        <w:t xml:space="preserve"> </w:t>
      </w:r>
      <w:r w:rsidR="00C10E3C" w:rsidRPr="009877BD">
        <w:rPr>
          <w:lang w:val="bg-BG" w:eastAsia="de-DE"/>
        </w:rPr>
        <w:t xml:space="preserve">За да се предотврати възможно пренасяне на болести, </w:t>
      </w:r>
      <w:r w:rsidR="00C10E3C">
        <w:rPr>
          <w:lang w:val="bg-BG" w:eastAsia="de-DE"/>
        </w:rPr>
        <w:t>всяка писалка</w:t>
      </w:r>
      <w:r w:rsidR="00C10E3C" w:rsidRPr="009877BD">
        <w:rPr>
          <w:lang w:val="bg-BG" w:eastAsia="de-DE"/>
        </w:rPr>
        <w:t xml:space="preserve"> трябва да се използва само от </w:t>
      </w:r>
      <w:r w:rsidR="00C10E3C">
        <w:rPr>
          <w:lang w:val="bg-BG" w:eastAsia="de-DE"/>
        </w:rPr>
        <w:t>Вас</w:t>
      </w:r>
      <w:r w:rsidR="00C10E3C" w:rsidRPr="009877BD">
        <w:rPr>
          <w:lang w:val="bg-BG" w:eastAsia="de-DE"/>
        </w:rPr>
        <w:t xml:space="preserve">, </w:t>
      </w:r>
      <w:r w:rsidR="005B4585">
        <w:rPr>
          <w:lang w:val="bg-BG" w:eastAsia="de-DE"/>
        </w:rPr>
        <w:t>дори</w:t>
      </w:r>
      <w:r w:rsidR="00AE7410">
        <w:rPr>
          <w:lang w:val="bg-BG" w:eastAsia="de-DE"/>
        </w:rPr>
        <w:t xml:space="preserve"> и</w:t>
      </w:r>
      <w:r w:rsidR="00C10E3C" w:rsidRPr="009877BD">
        <w:rPr>
          <w:lang w:val="bg-BG" w:eastAsia="de-DE"/>
        </w:rPr>
        <w:t xml:space="preserve"> ако иглата е сменена.</w:t>
      </w:r>
    </w:p>
    <w:p w:rsidR="007301DC" w:rsidRDefault="007301DC" w:rsidP="007301DC">
      <w:pPr>
        <w:numPr>
          <w:ilvl w:val="12"/>
          <w:numId w:val="0"/>
        </w:numPr>
        <w:tabs>
          <w:tab w:val="clear" w:pos="567"/>
        </w:tabs>
        <w:spacing w:line="240" w:lineRule="auto"/>
        <w:ind w:right="-2"/>
        <w:rPr>
          <w:noProof/>
          <w:szCs w:val="22"/>
          <w:lang w:val="bg-BG"/>
        </w:rPr>
      </w:pPr>
    </w:p>
    <w:p w:rsidR="007301DC" w:rsidRDefault="007301DC" w:rsidP="0065613D">
      <w:pPr>
        <w:keepNext/>
        <w:numPr>
          <w:ilvl w:val="12"/>
          <w:numId w:val="0"/>
        </w:numPr>
        <w:tabs>
          <w:tab w:val="clear" w:pos="567"/>
        </w:tabs>
        <w:spacing w:line="240" w:lineRule="auto"/>
        <w:ind w:left="567" w:right="-2" w:hanging="567"/>
        <w:rPr>
          <w:b/>
          <w:noProof/>
          <w:szCs w:val="22"/>
          <w:lang w:val="bg-BG"/>
        </w:rPr>
      </w:pPr>
      <w:r>
        <w:rPr>
          <w:b/>
          <w:noProof/>
          <w:szCs w:val="22"/>
          <w:lang w:val="bg-BG"/>
        </w:rPr>
        <w:t>Доз</w:t>
      </w:r>
      <w:r w:rsidR="004F3E53">
        <w:rPr>
          <w:b/>
          <w:noProof/>
          <w:szCs w:val="22"/>
          <w:lang w:val="bg-BG"/>
        </w:rPr>
        <w:t>а</w:t>
      </w:r>
    </w:p>
    <w:p w:rsidR="007301DC" w:rsidRDefault="007301DC" w:rsidP="007301DC">
      <w:pPr>
        <w:tabs>
          <w:tab w:val="clear" w:pos="567"/>
        </w:tabs>
        <w:spacing w:line="240" w:lineRule="auto"/>
        <w:ind w:left="540" w:hanging="540"/>
        <w:rPr>
          <w:szCs w:val="22"/>
          <w:lang w:val="bg-BG"/>
        </w:rPr>
      </w:pPr>
      <w:r>
        <w:rPr>
          <w:szCs w:val="22"/>
          <w:lang w:val="bg-BG"/>
        </w:rPr>
        <w:sym w:font="Symbol" w:char="F0B7"/>
      </w:r>
      <w:r>
        <w:rPr>
          <w:szCs w:val="22"/>
          <w:lang w:val="bg-BG"/>
        </w:rPr>
        <w:tab/>
        <w:t>Обикновено трябва да инжектирате Humalog Mix25 15</w:t>
      </w:r>
      <w:r>
        <w:rPr>
          <w:szCs w:val="22"/>
          <w:lang w:val="en-US"/>
        </w:rPr>
        <w:t> </w:t>
      </w:r>
      <w:r>
        <w:rPr>
          <w:szCs w:val="22"/>
          <w:lang w:val="bg-BG"/>
        </w:rPr>
        <w:t>минути преди ядене. Ако е необходимо може да го инжектирате веднага след хранене. Но Вашият лекар ще Ви каже точно колко да прилагате, кога да го прилагате и колко често. Тези указания са само за Вас. Следвайте ги точно и посещавайте Вашата диабетна клиника редовно.</w:t>
      </w:r>
    </w:p>
    <w:p w:rsidR="007301DC" w:rsidRDefault="007301DC" w:rsidP="007301DC">
      <w:pPr>
        <w:tabs>
          <w:tab w:val="clear" w:pos="567"/>
        </w:tabs>
        <w:spacing w:line="240" w:lineRule="auto"/>
        <w:ind w:left="540" w:hanging="540"/>
        <w:rPr>
          <w:szCs w:val="22"/>
          <w:lang w:val="bg-BG"/>
        </w:rPr>
      </w:pPr>
      <w:r>
        <w:rPr>
          <w:szCs w:val="22"/>
          <w:lang w:val="bg-BG"/>
        </w:rPr>
        <w:sym w:font="Symbol" w:char="F0B7"/>
      </w:r>
      <w:r>
        <w:rPr>
          <w:szCs w:val="22"/>
          <w:lang w:val="bg-BG"/>
        </w:rPr>
        <w:tab/>
        <w:t xml:space="preserve">Ако промените вида инсулин, който използвате (например преминаване от човешки или животински инсулин на </w:t>
      </w:r>
      <w:r>
        <w:rPr>
          <w:szCs w:val="22"/>
        </w:rPr>
        <w:t>Humalog</w:t>
      </w:r>
      <w:r>
        <w:rPr>
          <w:szCs w:val="22"/>
          <w:lang w:val="bg-BG"/>
        </w:rPr>
        <w:t>-ов продукт), може би ще трябва да приемате повече или по</w:t>
      </w:r>
      <w:r>
        <w:rPr>
          <w:szCs w:val="22"/>
          <w:lang w:val="bg-BG"/>
        </w:rPr>
        <w:noBreakHyphen/>
        <w:t>малко отколкото преди. Това може да бъде само за първата инжекция или може да бъде постепена промяна за няколко седмици или месеци.</w:t>
      </w:r>
    </w:p>
    <w:p w:rsidR="005E5443" w:rsidRPr="00C5479C" w:rsidRDefault="007301DC" w:rsidP="008535D1">
      <w:pPr>
        <w:ind w:left="540" w:hanging="540"/>
        <w:rPr>
          <w:lang w:val="ru-RU"/>
        </w:rPr>
      </w:pPr>
      <w:r>
        <w:rPr>
          <w:szCs w:val="22"/>
          <w:lang w:val="bg-BG"/>
        </w:rPr>
        <w:sym w:font="Symbol" w:char="F0B7"/>
      </w:r>
      <w:r>
        <w:rPr>
          <w:szCs w:val="22"/>
          <w:lang w:val="bg-BG"/>
        </w:rPr>
        <w:tab/>
        <w:t xml:space="preserve">Humalog Mix25 </w:t>
      </w:r>
      <w:r w:rsidR="005E5443">
        <w:rPr>
          <w:lang w:val="bg-BG"/>
        </w:rPr>
        <w:t>е подходящ само за инжектиране под кожата. Говорете с Вашия лекар, ако трябва да инжектирате Вашия инсулин по друг начин.</w:t>
      </w:r>
    </w:p>
    <w:p w:rsidR="007301DC" w:rsidRDefault="007301DC" w:rsidP="007301DC">
      <w:pPr>
        <w:numPr>
          <w:ilvl w:val="12"/>
          <w:numId w:val="0"/>
        </w:numPr>
        <w:tabs>
          <w:tab w:val="clear" w:pos="567"/>
        </w:tabs>
        <w:spacing w:line="240" w:lineRule="auto"/>
        <w:ind w:left="567" w:right="113" w:hanging="567"/>
        <w:rPr>
          <w:szCs w:val="22"/>
          <w:lang w:val="bg-BG"/>
        </w:rPr>
      </w:pPr>
    </w:p>
    <w:p w:rsidR="007301DC" w:rsidRDefault="007301DC" w:rsidP="007301DC">
      <w:pPr>
        <w:tabs>
          <w:tab w:val="clear" w:pos="567"/>
        </w:tabs>
        <w:spacing w:line="240" w:lineRule="auto"/>
        <w:ind w:right="113"/>
        <w:rPr>
          <w:bCs/>
          <w:szCs w:val="22"/>
          <w:highlight w:val="lightGray"/>
          <w:lang w:val="bg-BG"/>
        </w:rPr>
      </w:pPr>
    </w:p>
    <w:p w:rsidR="007301DC" w:rsidRDefault="007301DC" w:rsidP="0065613D">
      <w:pPr>
        <w:keepNext/>
        <w:numPr>
          <w:ilvl w:val="12"/>
          <w:numId w:val="0"/>
        </w:numPr>
        <w:tabs>
          <w:tab w:val="clear" w:pos="567"/>
        </w:tabs>
        <w:spacing w:line="240" w:lineRule="auto"/>
        <w:ind w:left="567" w:right="113" w:hanging="567"/>
        <w:rPr>
          <w:b/>
          <w:lang w:val="ru-RU"/>
        </w:rPr>
      </w:pPr>
      <w:r>
        <w:rPr>
          <w:b/>
          <w:lang w:val="ru-RU"/>
        </w:rPr>
        <w:t xml:space="preserve">Подготовка на </w:t>
      </w:r>
      <w:r>
        <w:rPr>
          <w:b/>
        </w:rPr>
        <w:t>Humalog</w:t>
      </w:r>
      <w:r>
        <w:rPr>
          <w:b/>
          <w:lang w:val="ru-RU"/>
        </w:rPr>
        <w:t xml:space="preserve"> </w:t>
      </w:r>
      <w:r>
        <w:rPr>
          <w:b/>
        </w:rPr>
        <w:t>Mix</w:t>
      </w:r>
      <w:r>
        <w:rPr>
          <w:b/>
          <w:lang w:val="ru-RU"/>
        </w:rPr>
        <w:t xml:space="preserve">25 </w:t>
      </w:r>
      <w:r w:rsidR="00A53653">
        <w:rPr>
          <w:b/>
        </w:rPr>
        <w:t>KwikPen</w:t>
      </w:r>
    </w:p>
    <w:p w:rsidR="007301DC" w:rsidRDefault="007301DC" w:rsidP="007301DC">
      <w:pPr>
        <w:tabs>
          <w:tab w:val="clear" w:pos="567"/>
        </w:tabs>
        <w:spacing w:line="240" w:lineRule="auto"/>
        <w:ind w:left="567" w:hanging="567"/>
        <w:rPr>
          <w:szCs w:val="22"/>
          <w:lang w:val="bg-BG"/>
        </w:rPr>
      </w:pPr>
      <w:r>
        <w:rPr>
          <w:lang w:val="bg-BG"/>
        </w:rPr>
        <w:t>•</w:t>
      </w:r>
      <w:r>
        <w:rPr>
          <w:lang w:val="bg-BG"/>
        </w:rPr>
        <w:tab/>
      </w:r>
      <w:r>
        <w:rPr>
          <w:szCs w:val="22"/>
          <w:lang w:val="bg-BG"/>
        </w:rPr>
        <w:t xml:space="preserve">Преди употреба </w:t>
      </w:r>
      <w:r w:rsidR="00A53653">
        <w:rPr>
          <w:noProof/>
        </w:rPr>
        <w:t>KwikPen</w:t>
      </w:r>
      <w:r w:rsidR="00A53653" w:rsidRPr="00A53653">
        <w:rPr>
          <w:noProof/>
          <w:lang w:val="ru-RU"/>
        </w:rPr>
        <w:t xml:space="preserve"> </w:t>
      </w:r>
      <w:r w:rsidR="00A53653">
        <w:rPr>
          <w:noProof/>
          <w:lang w:val="bg-BG"/>
        </w:rPr>
        <w:t>(Квик</w:t>
      </w:r>
      <w:r w:rsidR="00A53653">
        <w:rPr>
          <w:noProof/>
          <w:lang w:val="bg-BG"/>
        </w:rPr>
        <w:noBreakHyphen/>
      </w:r>
      <w:r>
        <w:rPr>
          <w:szCs w:val="22"/>
          <w:lang w:val="bg-BG"/>
        </w:rPr>
        <w:t>писалк</w:t>
      </w:r>
      <w:r w:rsidR="00A53653">
        <w:rPr>
          <w:szCs w:val="22"/>
          <w:lang w:val="bg-BG"/>
        </w:rPr>
        <w:t>ата)</w:t>
      </w:r>
      <w:r>
        <w:rPr>
          <w:szCs w:val="22"/>
          <w:lang w:val="bg-BG"/>
        </w:rPr>
        <w:t xml:space="preserve"> трябва да се потъркаля десет пъти между дланите на ръцете и да се обърн</w:t>
      </w:r>
      <w:r w:rsidR="00CD4E66">
        <w:rPr>
          <w:szCs w:val="22"/>
          <w:lang w:val="bg-BG"/>
        </w:rPr>
        <w:t>е</w:t>
      </w:r>
      <w:r>
        <w:rPr>
          <w:szCs w:val="22"/>
          <w:lang w:val="bg-BG"/>
        </w:rPr>
        <w:t xml:space="preserve"> на 180</w:t>
      </w:r>
      <w:r>
        <w:rPr>
          <w:szCs w:val="22"/>
          <w:lang w:val="bg-BG"/>
        </w:rPr>
        <w:fldChar w:fldCharType="begin"/>
      </w:r>
      <w:r>
        <w:rPr>
          <w:szCs w:val="22"/>
          <w:lang w:val="bg-BG"/>
        </w:rPr>
        <w:instrText>symbol 176 \f "Arial" \s 10</w:instrText>
      </w:r>
      <w:r>
        <w:rPr>
          <w:szCs w:val="22"/>
          <w:lang w:val="bg-BG"/>
        </w:rPr>
        <w:fldChar w:fldCharType="separate"/>
      </w:r>
      <w:r>
        <w:rPr>
          <w:szCs w:val="22"/>
          <w:lang w:val="bg-BG"/>
        </w:rPr>
        <w:fldChar w:fldCharType="end"/>
      </w:r>
      <w:r>
        <w:rPr>
          <w:szCs w:val="22"/>
          <w:lang w:val="bg-BG"/>
        </w:rPr>
        <w:t xml:space="preserve"> десет пъти, за да може инсулинът да се размеси така, че да стане равномерно мътен или с цвят на мляко. Ако не стане такъв, повторете по- горната процедура, докато съдържимото не се размеси. Патроните съдържат малко стъклено топче за подпомагане на размесването. Да не се разклаща грубо, тъй като това може да доведе до образуване на пяна, която ще попречи на правилното измерване на дозата. Патроните трябва да се проверяват често и не трябва да се използуват, ако има бучки или ако по стените или дъното им има твърди бели частици, придавайки им вид на заскрежени. Проверявайте всеки път когато ще се инжектирате.</w:t>
      </w:r>
    </w:p>
    <w:p w:rsidR="007301DC" w:rsidRDefault="007301DC" w:rsidP="007301DC">
      <w:pPr>
        <w:numPr>
          <w:ilvl w:val="12"/>
          <w:numId w:val="0"/>
        </w:numPr>
        <w:tabs>
          <w:tab w:val="clear" w:pos="567"/>
        </w:tabs>
        <w:spacing w:line="240" w:lineRule="auto"/>
        <w:ind w:left="567" w:right="113" w:hanging="567"/>
        <w:rPr>
          <w:lang w:val="bg-BG"/>
        </w:rPr>
      </w:pPr>
    </w:p>
    <w:p w:rsidR="007301DC" w:rsidRDefault="007301DC" w:rsidP="0065613D">
      <w:pPr>
        <w:pStyle w:val="Heading1"/>
        <w:keepNext/>
        <w:tabs>
          <w:tab w:val="clear" w:pos="567"/>
        </w:tabs>
        <w:spacing w:before="0" w:after="0" w:line="240" w:lineRule="auto"/>
        <w:ind w:left="567" w:hanging="567"/>
        <w:rPr>
          <w:caps w:val="0"/>
          <w:sz w:val="22"/>
          <w:lang w:val="bg-BG"/>
        </w:rPr>
      </w:pPr>
      <w:r>
        <w:rPr>
          <w:caps w:val="0"/>
          <w:sz w:val="22"/>
          <w:lang w:val="bg-BG"/>
        </w:rPr>
        <w:t>Приготвяне на</w:t>
      </w:r>
      <w:r w:rsidR="00A53653" w:rsidRPr="00A53653">
        <w:rPr>
          <w:caps w:val="0"/>
          <w:sz w:val="22"/>
          <w:lang w:val="ru-RU"/>
        </w:rPr>
        <w:t xml:space="preserve"> </w:t>
      </w:r>
      <w:r w:rsidR="00A53653">
        <w:rPr>
          <w:caps w:val="0"/>
          <w:sz w:val="22"/>
        </w:rPr>
        <w:t>KwikPen</w:t>
      </w:r>
      <w:r w:rsidR="00A53653">
        <w:rPr>
          <w:caps w:val="0"/>
          <w:sz w:val="22"/>
          <w:lang w:val="bg-BG"/>
        </w:rPr>
        <w:t xml:space="preserve"> </w:t>
      </w:r>
      <w:r>
        <w:rPr>
          <w:caps w:val="0"/>
          <w:sz w:val="22"/>
          <w:lang w:val="bg-BG"/>
        </w:rPr>
        <w:t>(</w:t>
      </w:r>
      <w:r w:rsidR="00A53653">
        <w:rPr>
          <w:caps w:val="0"/>
          <w:sz w:val="22"/>
          <w:lang w:val="bg-BG"/>
        </w:rPr>
        <w:t>Квик</w:t>
      </w:r>
      <w:r w:rsidR="00A53653">
        <w:rPr>
          <w:caps w:val="0"/>
          <w:sz w:val="22"/>
          <w:lang w:val="bg-BG"/>
        </w:rPr>
        <w:noBreakHyphen/>
      </w:r>
      <w:r>
        <w:rPr>
          <w:caps w:val="0"/>
          <w:sz w:val="22"/>
          <w:lang w:val="bg-BG"/>
        </w:rPr>
        <w:t>писалката) за употреба (вж ръководството за употреба)</w:t>
      </w:r>
    </w:p>
    <w:p w:rsidR="007301DC" w:rsidRDefault="007301DC" w:rsidP="007301DC">
      <w:pPr>
        <w:tabs>
          <w:tab w:val="clear" w:pos="567"/>
        </w:tabs>
        <w:spacing w:line="240" w:lineRule="auto"/>
        <w:ind w:left="540" w:hanging="540"/>
        <w:rPr>
          <w:lang w:val="bg-BG"/>
        </w:rPr>
      </w:pPr>
      <w:r>
        <w:rPr>
          <w:lang w:val="bg-BG"/>
        </w:rPr>
        <w:sym w:font="Symbol" w:char="F0B7"/>
      </w:r>
      <w:r>
        <w:rPr>
          <w:lang w:val="bg-BG"/>
        </w:rPr>
        <w:tab/>
        <w:t>Първо си измийте ръцете.</w:t>
      </w:r>
    </w:p>
    <w:p w:rsidR="007301DC" w:rsidRDefault="007301DC" w:rsidP="007301DC">
      <w:pPr>
        <w:tabs>
          <w:tab w:val="clear" w:pos="567"/>
        </w:tabs>
        <w:spacing w:line="240" w:lineRule="auto"/>
        <w:ind w:left="540" w:hanging="540"/>
        <w:rPr>
          <w:lang w:val="bg-BG"/>
        </w:rPr>
      </w:pPr>
      <w:r>
        <w:rPr>
          <w:lang w:val="bg-BG"/>
        </w:rPr>
        <w:sym w:font="Symbol" w:char="F0B7"/>
      </w:r>
      <w:r>
        <w:rPr>
          <w:lang w:val="bg-BG"/>
        </w:rPr>
        <w:tab/>
        <w:t>Прочетете указанията как да използвате предварително напълнените инсулинови писалки. Моля внимателно следвайте инструкциите. Там има някои напомняния.</w:t>
      </w:r>
    </w:p>
    <w:p w:rsidR="007301DC" w:rsidRDefault="007301DC" w:rsidP="007301DC">
      <w:pPr>
        <w:tabs>
          <w:tab w:val="clear" w:pos="567"/>
        </w:tabs>
        <w:spacing w:line="240" w:lineRule="auto"/>
        <w:ind w:left="540" w:hanging="540"/>
        <w:rPr>
          <w:lang w:val="bg-BG"/>
        </w:rPr>
      </w:pPr>
      <w:r>
        <w:rPr>
          <w:lang w:val="bg-BG"/>
        </w:rPr>
        <w:sym w:font="Symbol" w:char="F0B7"/>
      </w:r>
      <w:r>
        <w:rPr>
          <w:lang w:val="bg-BG"/>
        </w:rPr>
        <w:tab/>
        <w:t>Използвайте чиста игла. (Иглите не са включени).</w:t>
      </w:r>
    </w:p>
    <w:p w:rsidR="007301DC" w:rsidRDefault="007301DC" w:rsidP="007301DC">
      <w:pPr>
        <w:tabs>
          <w:tab w:val="clear" w:pos="567"/>
        </w:tabs>
        <w:spacing w:line="240" w:lineRule="auto"/>
        <w:ind w:left="540" w:hanging="540"/>
        <w:rPr>
          <w:lang w:val="bg-BG"/>
        </w:rPr>
      </w:pPr>
      <w:r>
        <w:rPr>
          <w:lang w:val="bg-BG"/>
        </w:rPr>
        <w:sym w:font="Symbol" w:char="F0B7"/>
      </w:r>
      <w:r>
        <w:rPr>
          <w:lang w:val="bg-BG"/>
        </w:rPr>
        <w:tab/>
        <w:t xml:space="preserve">Подготвяйте Вашата </w:t>
      </w:r>
      <w:r w:rsidR="00A53653">
        <w:t>KwikPen</w:t>
      </w:r>
      <w:r w:rsidR="00A53653" w:rsidRPr="00A53653">
        <w:rPr>
          <w:lang w:val="ru-RU"/>
        </w:rPr>
        <w:t xml:space="preserve"> </w:t>
      </w:r>
      <w:r w:rsidR="00A53653">
        <w:rPr>
          <w:lang w:val="bg-BG"/>
        </w:rPr>
        <w:t>(Квик</w:t>
      </w:r>
      <w:r w:rsidR="00A53653">
        <w:rPr>
          <w:lang w:val="bg-BG"/>
        </w:rPr>
        <w:noBreakHyphen/>
      </w:r>
      <w:r>
        <w:rPr>
          <w:lang w:val="bg-BG"/>
        </w:rPr>
        <w:t>писалка</w:t>
      </w:r>
      <w:r w:rsidR="00A53653">
        <w:rPr>
          <w:lang w:val="bg-BG"/>
        </w:rPr>
        <w:t>)</w:t>
      </w:r>
      <w:r>
        <w:rPr>
          <w:lang w:val="bg-BG"/>
        </w:rPr>
        <w:t xml:space="preserve"> преди всяка употреба. Така проверявате, че инсулинът излиза навън и изчиствате въздушните мехурчета от Вашата </w:t>
      </w:r>
      <w:r w:rsidR="00A53653">
        <w:t>KwikPen</w:t>
      </w:r>
      <w:r w:rsidR="00A53653" w:rsidRPr="00A53653">
        <w:rPr>
          <w:lang w:val="ru-RU"/>
        </w:rPr>
        <w:t xml:space="preserve"> </w:t>
      </w:r>
      <w:r w:rsidR="00A53653">
        <w:rPr>
          <w:lang w:val="bg-BG"/>
        </w:rPr>
        <w:t>(Квик</w:t>
      </w:r>
      <w:r w:rsidR="00A53653">
        <w:rPr>
          <w:lang w:val="bg-BG"/>
        </w:rPr>
        <w:noBreakHyphen/>
      </w:r>
      <w:r>
        <w:rPr>
          <w:lang w:val="bg-BG"/>
        </w:rPr>
        <w:t>писалка</w:t>
      </w:r>
      <w:r w:rsidR="00A53653">
        <w:rPr>
          <w:lang w:val="bg-BG"/>
        </w:rPr>
        <w:t>)</w:t>
      </w:r>
      <w:r>
        <w:rPr>
          <w:lang w:val="bg-BG"/>
        </w:rPr>
        <w:t>. Може да има все още останали няколко малки въздушни мехурчета в писалката- те са безвредни. Ако въздушните мехурчета са твърде големи, то това може да повлияе на дозата инсулин.</w:t>
      </w:r>
    </w:p>
    <w:p w:rsidR="007301DC" w:rsidRDefault="007301DC" w:rsidP="007301DC">
      <w:pPr>
        <w:tabs>
          <w:tab w:val="clear" w:pos="567"/>
        </w:tabs>
        <w:spacing w:line="240" w:lineRule="auto"/>
        <w:rPr>
          <w:b/>
          <w:lang w:val="bg-BG"/>
        </w:rPr>
      </w:pPr>
    </w:p>
    <w:p w:rsidR="007301DC" w:rsidRDefault="007301DC" w:rsidP="0065613D">
      <w:pPr>
        <w:keepNext/>
        <w:tabs>
          <w:tab w:val="clear" w:pos="567"/>
        </w:tabs>
        <w:spacing w:line="240" w:lineRule="auto"/>
        <w:ind w:left="567" w:hanging="567"/>
        <w:rPr>
          <w:b/>
          <w:lang w:val="bg-BG"/>
        </w:rPr>
      </w:pPr>
      <w:r>
        <w:rPr>
          <w:b/>
          <w:lang w:val="bg-BG"/>
        </w:rPr>
        <w:t>Инжектиране на Humalog Mix25</w:t>
      </w:r>
    </w:p>
    <w:p w:rsidR="007301DC" w:rsidRDefault="007301DC" w:rsidP="007301DC">
      <w:pPr>
        <w:tabs>
          <w:tab w:val="clear" w:pos="567"/>
        </w:tabs>
        <w:spacing w:line="240" w:lineRule="auto"/>
        <w:ind w:left="540" w:hanging="540"/>
        <w:rPr>
          <w:lang w:val="bg-BG"/>
        </w:rPr>
      </w:pPr>
      <w:r>
        <w:rPr>
          <w:lang w:val="bg-BG"/>
        </w:rPr>
        <w:sym w:font="Symbol" w:char="F0B7"/>
      </w:r>
      <w:r>
        <w:rPr>
          <w:lang w:val="bg-BG"/>
        </w:rPr>
        <w:tab/>
        <w:t>Преди да направите инжекцията, почистете кожата</w:t>
      </w:r>
      <w:r>
        <w:rPr>
          <w:i/>
          <w:lang w:val="bg-BG"/>
        </w:rPr>
        <w:t xml:space="preserve">, </w:t>
      </w:r>
      <w:r>
        <w:rPr>
          <w:lang w:val="bg-BG"/>
        </w:rPr>
        <w:t>както са Ви инструктирали. Инжектирайте подкожно, както Ви е казано. Да не се инжектира директно във вена. След Вашата инжекция оставете иглата в кожата за 5 секунди, за да се уверите, че сте приели цялата доза. Не разтривайте мястото, където току що сте направили инжекцията. Убедете се, че сте се инжектирали на поне на половин инч (1</w:t>
      </w:r>
      <w:r>
        <w:rPr>
          <w:lang w:val="en-US"/>
        </w:rPr>
        <w:t>cm</w:t>
      </w:r>
      <w:r>
        <w:rPr>
          <w:lang w:val="bg-BG"/>
        </w:rPr>
        <w:t xml:space="preserve">) от мястото на последната инжекция, и че </w:t>
      </w:r>
      <w:r w:rsidR="004F3E53">
        <w:rPr>
          <w:szCs w:val="22"/>
          <w:lang w:val="bg-BG"/>
        </w:rPr>
        <w:t>„редувате”</w:t>
      </w:r>
      <w:r w:rsidR="004F3E53" w:rsidRPr="00225504">
        <w:rPr>
          <w:szCs w:val="22"/>
          <w:lang w:val="bg-BG"/>
        </w:rPr>
        <w:t xml:space="preserve"> </w:t>
      </w:r>
      <w:r>
        <w:rPr>
          <w:lang w:val="bg-BG"/>
        </w:rPr>
        <w:t xml:space="preserve"> местата на инжектиране, така както сте били обучен.</w:t>
      </w:r>
    </w:p>
    <w:p w:rsidR="007301DC" w:rsidRDefault="007301DC" w:rsidP="007301DC">
      <w:pPr>
        <w:numPr>
          <w:ilvl w:val="12"/>
          <w:numId w:val="0"/>
        </w:numPr>
        <w:tabs>
          <w:tab w:val="clear" w:pos="567"/>
        </w:tabs>
        <w:spacing w:line="240" w:lineRule="auto"/>
        <w:ind w:left="567" w:right="-2" w:hanging="567"/>
        <w:rPr>
          <w:b/>
          <w:noProof/>
          <w:szCs w:val="22"/>
          <w:lang w:val="bg-BG"/>
        </w:rPr>
      </w:pPr>
    </w:p>
    <w:p w:rsidR="007301DC" w:rsidRDefault="007301DC" w:rsidP="0065613D">
      <w:pPr>
        <w:keepNext/>
        <w:tabs>
          <w:tab w:val="clear" w:pos="567"/>
        </w:tabs>
        <w:spacing w:line="240" w:lineRule="auto"/>
        <w:rPr>
          <w:b/>
        </w:rPr>
      </w:pPr>
      <w:r>
        <w:rPr>
          <w:b/>
        </w:rPr>
        <w:t>След инжектиране</w:t>
      </w:r>
    </w:p>
    <w:p w:rsidR="007301DC" w:rsidRDefault="007301DC" w:rsidP="0028363F">
      <w:pPr>
        <w:numPr>
          <w:ilvl w:val="0"/>
          <w:numId w:val="22"/>
        </w:numPr>
        <w:tabs>
          <w:tab w:val="clear" w:pos="567"/>
          <w:tab w:val="clear" w:pos="720"/>
        </w:tabs>
        <w:spacing w:line="240" w:lineRule="auto"/>
        <w:ind w:left="539" w:hanging="539"/>
      </w:pPr>
      <w:r>
        <w:rPr>
          <w:lang w:val="bg-BG"/>
        </w:rPr>
        <w:t xml:space="preserve">В момента, в който направите инжекцията развийте иглата от </w:t>
      </w:r>
      <w:r w:rsidR="00A53653">
        <w:t>KwikPen</w:t>
      </w:r>
      <w:r w:rsidR="00A53653" w:rsidRPr="00A53653">
        <w:rPr>
          <w:lang w:val="ru-RU"/>
        </w:rPr>
        <w:t xml:space="preserve"> </w:t>
      </w:r>
      <w:r>
        <w:rPr>
          <w:lang w:val="bg-BG"/>
        </w:rPr>
        <w:t>(</w:t>
      </w:r>
      <w:r w:rsidR="00A53653">
        <w:rPr>
          <w:lang w:val="bg-BG"/>
        </w:rPr>
        <w:t>Квик</w:t>
      </w:r>
      <w:r w:rsidR="00A53653">
        <w:rPr>
          <w:lang w:val="bg-BG"/>
        </w:rPr>
        <w:noBreakHyphen/>
      </w:r>
      <w:r>
        <w:rPr>
          <w:lang w:val="bg-BG"/>
        </w:rPr>
        <w:t xml:space="preserve">писалката) като използвате външната капачка на иглата. Това ще запази инсулина стерилен и ще предпази изтичането му. Също така ще възпрепятства връщането на въздух в писалката </w:t>
      </w:r>
      <w:r>
        <w:rPr>
          <w:lang w:val="ru-RU"/>
        </w:rPr>
        <w:t xml:space="preserve">и запушването на иглата. </w:t>
      </w:r>
      <w:r>
        <w:rPr>
          <w:b/>
          <w:lang w:val="ru-RU"/>
        </w:rPr>
        <w:t>Не предоставяйте Вашите игли на други лица</w:t>
      </w:r>
      <w:r>
        <w:rPr>
          <w:lang w:val="ru-RU"/>
        </w:rPr>
        <w:t xml:space="preserve">. </w:t>
      </w:r>
      <w:r w:rsidRPr="00707998">
        <w:rPr>
          <w:u w:val="single"/>
          <w:lang w:val="ru-RU"/>
        </w:rPr>
        <w:t>Не предоставяйте Вашата писалка на други лица.</w:t>
      </w:r>
      <w:r>
        <w:rPr>
          <w:lang w:val="ru-RU"/>
        </w:rPr>
        <w:t xml:space="preserve"> </w:t>
      </w:r>
      <w:r>
        <w:t xml:space="preserve">Поставете капачката обратно на Вашата </w:t>
      </w:r>
      <w:r w:rsidR="00A53653">
        <w:rPr>
          <w:lang w:val="bg-BG"/>
        </w:rPr>
        <w:t>писалка</w:t>
      </w:r>
      <w:r>
        <w:t>.</w:t>
      </w:r>
    </w:p>
    <w:p w:rsidR="007301DC" w:rsidRPr="00A53653" w:rsidRDefault="007301DC" w:rsidP="00A53653">
      <w:pPr>
        <w:tabs>
          <w:tab w:val="clear" w:pos="567"/>
        </w:tabs>
        <w:spacing w:line="240" w:lineRule="auto"/>
        <w:rPr>
          <w:lang w:val="ru-RU"/>
        </w:rPr>
      </w:pPr>
    </w:p>
    <w:p w:rsidR="007301DC" w:rsidRPr="00A53653" w:rsidRDefault="007301DC" w:rsidP="0065613D">
      <w:pPr>
        <w:keepNext/>
        <w:tabs>
          <w:tab w:val="clear" w:pos="567"/>
        </w:tabs>
        <w:spacing w:line="240" w:lineRule="auto"/>
        <w:rPr>
          <w:b/>
          <w:lang w:val="ru-RU"/>
        </w:rPr>
      </w:pPr>
      <w:r w:rsidRPr="00A53653">
        <w:rPr>
          <w:b/>
          <w:lang w:val="ru-RU"/>
        </w:rPr>
        <w:t>По</w:t>
      </w:r>
      <w:r w:rsidRPr="00A53653">
        <w:rPr>
          <w:b/>
          <w:lang w:val="ru-RU"/>
        </w:rPr>
        <w:noBreakHyphen/>
        <w:t>нататъшни инжекции:</w:t>
      </w:r>
    </w:p>
    <w:p w:rsidR="007301DC" w:rsidRDefault="007301DC" w:rsidP="007301DC">
      <w:pPr>
        <w:tabs>
          <w:tab w:val="clear" w:pos="567"/>
        </w:tabs>
        <w:spacing w:line="240" w:lineRule="auto"/>
        <w:ind w:left="540" w:hanging="540"/>
        <w:rPr>
          <w:lang w:val="bg-BG"/>
        </w:rPr>
      </w:pPr>
      <w:r>
        <w:rPr>
          <w:lang w:val="bg-BG"/>
        </w:rPr>
        <w:sym w:font="Symbol" w:char="F0B7"/>
      </w:r>
      <w:r>
        <w:rPr>
          <w:lang w:val="bg-BG"/>
        </w:rPr>
        <w:tab/>
        <w:t xml:space="preserve">Всеки път когато използвате </w:t>
      </w:r>
      <w:r w:rsidR="00A53653">
        <w:t>KwikPen</w:t>
      </w:r>
      <w:r w:rsidR="00A53653" w:rsidRPr="00A53653">
        <w:rPr>
          <w:lang w:val="ru-RU"/>
        </w:rPr>
        <w:t xml:space="preserve"> </w:t>
      </w:r>
      <w:r>
        <w:rPr>
          <w:lang w:val="bg-BG"/>
        </w:rPr>
        <w:t>(</w:t>
      </w:r>
      <w:r w:rsidR="00A53653">
        <w:rPr>
          <w:lang w:val="bg-BG"/>
        </w:rPr>
        <w:t>Квик</w:t>
      </w:r>
      <w:r w:rsidR="00A53653">
        <w:rPr>
          <w:lang w:val="bg-BG"/>
        </w:rPr>
        <w:noBreakHyphen/>
      </w:r>
      <w:r>
        <w:rPr>
          <w:lang w:val="bg-BG"/>
        </w:rPr>
        <w:t>писалката) вие трябва да използвате нова игла. Преди всяка инжекция из</w:t>
      </w:r>
      <w:r w:rsidR="00827B59">
        <w:rPr>
          <w:lang w:val="bg-BG"/>
        </w:rPr>
        <w:t>гонете</w:t>
      </w:r>
      <w:r>
        <w:rPr>
          <w:lang w:val="bg-BG"/>
        </w:rPr>
        <w:t xml:space="preserve"> въздушните мехурчета. Можете да видите колко инсулин остава като задържите </w:t>
      </w:r>
      <w:r w:rsidR="00A53653">
        <w:t>KwikPen</w:t>
      </w:r>
      <w:r w:rsidR="00A53653" w:rsidRPr="00A53653">
        <w:rPr>
          <w:lang w:val="ru-RU"/>
        </w:rPr>
        <w:t xml:space="preserve"> </w:t>
      </w:r>
      <w:r>
        <w:rPr>
          <w:lang w:val="bg-BG"/>
        </w:rPr>
        <w:t>(</w:t>
      </w:r>
      <w:r w:rsidR="00A53653">
        <w:rPr>
          <w:lang w:val="bg-BG"/>
        </w:rPr>
        <w:t>Квик</w:t>
      </w:r>
      <w:r w:rsidR="00A53653">
        <w:rPr>
          <w:lang w:val="bg-BG"/>
        </w:rPr>
        <w:noBreakHyphen/>
      </w:r>
      <w:r>
        <w:rPr>
          <w:lang w:val="bg-BG"/>
        </w:rPr>
        <w:t>писалката) с игла насочена нагоре. Градуираната скала на патрона показва колко единици инсулин остават.</w:t>
      </w:r>
    </w:p>
    <w:p w:rsidR="007301DC" w:rsidRDefault="007301DC" w:rsidP="007301DC">
      <w:pPr>
        <w:tabs>
          <w:tab w:val="clear" w:pos="567"/>
        </w:tabs>
        <w:spacing w:line="240" w:lineRule="auto"/>
        <w:ind w:left="540" w:hanging="540"/>
        <w:rPr>
          <w:lang w:val="bg-BG"/>
        </w:rPr>
      </w:pPr>
      <w:r>
        <w:rPr>
          <w:lang w:val="bg-BG"/>
        </w:rPr>
        <w:sym w:font="Symbol" w:char="F0B7"/>
      </w:r>
      <w:r>
        <w:rPr>
          <w:lang w:val="bg-BG"/>
        </w:rPr>
        <w:tab/>
        <w:t xml:space="preserve">Да не се смесва с какъвто и да е друг инсулин в Вашите еднократни писалки. След като </w:t>
      </w:r>
      <w:r w:rsidR="00A53653">
        <w:t>KwikPen</w:t>
      </w:r>
      <w:r w:rsidR="00A53653" w:rsidRPr="00A53653">
        <w:rPr>
          <w:lang w:val="ru-RU"/>
        </w:rPr>
        <w:t xml:space="preserve"> </w:t>
      </w:r>
      <w:r>
        <w:rPr>
          <w:lang w:val="bg-BG"/>
        </w:rPr>
        <w:t>(</w:t>
      </w:r>
      <w:r w:rsidR="00A53653">
        <w:rPr>
          <w:lang w:val="bg-BG"/>
        </w:rPr>
        <w:t>Квик</w:t>
      </w:r>
      <w:r w:rsidR="00A53653">
        <w:rPr>
          <w:lang w:val="bg-BG"/>
        </w:rPr>
        <w:noBreakHyphen/>
      </w:r>
      <w:r>
        <w:rPr>
          <w:lang w:val="bg-BG"/>
        </w:rPr>
        <w:t>писалката) се изпразни да не се използва отново. Моля изхвърлете я грижливо – Вашият фармацевт или диабетна сестра ще Ви кажат как да направите това.</w:t>
      </w:r>
    </w:p>
    <w:p w:rsidR="007301DC" w:rsidRDefault="007301DC" w:rsidP="007301DC">
      <w:pPr>
        <w:numPr>
          <w:ilvl w:val="12"/>
          <w:numId w:val="0"/>
        </w:numPr>
        <w:tabs>
          <w:tab w:val="clear" w:pos="567"/>
        </w:tabs>
        <w:spacing w:line="240" w:lineRule="auto"/>
        <w:ind w:left="567" w:right="-2" w:hanging="567"/>
        <w:rPr>
          <w:noProof/>
          <w:szCs w:val="22"/>
          <w:lang w:val="bg-BG"/>
        </w:rPr>
      </w:pPr>
    </w:p>
    <w:p w:rsidR="007301DC" w:rsidRDefault="007301DC" w:rsidP="0065613D">
      <w:pPr>
        <w:keepNext/>
        <w:tabs>
          <w:tab w:val="clear" w:pos="567"/>
        </w:tabs>
        <w:spacing w:line="240" w:lineRule="auto"/>
        <w:rPr>
          <w:b/>
          <w:noProof/>
          <w:szCs w:val="22"/>
          <w:lang w:val="bg-BG"/>
        </w:rPr>
      </w:pPr>
      <w:r>
        <w:rPr>
          <w:b/>
          <w:noProof/>
          <w:szCs w:val="22"/>
          <w:lang w:val="bg-BG"/>
        </w:rPr>
        <w:t>Ако сте приложили повече от необходимата доза Humalog Mix25</w:t>
      </w:r>
    </w:p>
    <w:p w:rsidR="007301DC" w:rsidRDefault="007301DC" w:rsidP="007301DC">
      <w:pPr>
        <w:numPr>
          <w:ilvl w:val="12"/>
          <w:numId w:val="0"/>
        </w:numPr>
        <w:tabs>
          <w:tab w:val="clear" w:pos="567"/>
        </w:tabs>
        <w:spacing w:line="240" w:lineRule="auto"/>
        <w:ind w:right="-2"/>
        <w:outlineLvl w:val="0"/>
        <w:rPr>
          <w:noProof/>
          <w:szCs w:val="22"/>
          <w:lang w:val="bg-BG"/>
        </w:rPr>
      </w:pPr>
      <w:r>
        <w:rPr>
          <w:noProof/>
          <w:szCs w:val="22"/>
          <w:lang w:val="bg-BG"/>
        </w:rPr>
        <w:t xml:space="preserve">Ако сте приложили повече </w:t>
      </w:r>
      <w:r w:rsidR="000818F6" w:rsidRPr="000818F6">
        <w:rPr>
          <w:noProof/>
          <w:szCs w:val="22"/>
          <w:lang w:val="bg-BG"/>
        </w:rPr>
        <w:t xml:space="preserve">от необходимата доза </w:t>
      </w:r>
      <w:r>
        <w:rPr>
          <w:noProof/>
          <w:szCs w:val="22"/>
          <w:lang w:val="bg-BG"/>
        </w:rPr>
        <w:t>Humalog Mix25</w:t>
      </w:r>
      <w:r w:rsidR="0033778C" w:rsidRPr="0028363F">
        <w:rPr>
          <w:noProof/>
          <w:szCs w:val="22"/>
          <w:lang w:val="bg-BG"/>
        </w:rPr>
        <w:t xml:space="preserve"> </w:t>
      </w:r>
      <w:r w:rsidR="0033778C" w:rsidRPr="0033778C">
        <w:rPr>
          <w:noProof/>
          <w:szCs w:val="22"/>
          <w:lang w:val="bg-BG"/>
        </w:rPr>
        <w:t xml:space="preserve">или не сте сигурни колко сте инжектирали, </w:t>
      </w:r>
      <w:r w:rsidR="0033778C" w:rsidRPr="0033778C">
        <w:rPr>
          <w:noProof/>
          <w:szCs w:val="22"/>
          <w:lang w:val="ru-RU"/>
        </w:rPr>
        <w:t xml:space="preserve">нивото на кръвната Ви захар </w:t>
      </w:r>
      <w:r w:rsidR="00D133C1">
        <w:rPr>
          <w:noProof/>
          <w:szCs w:val="22"/>
          <w:lang w:val="ru-RU"/>
        </w:rPr>
        <w:t>може да стане ниско</w:t>
      </w:r>
      <w:r>
        <w:rPr>
          <w:noProof/>
          <w:szCs w:val="22"/>
          <w:lang w:val="bg-BG"/>
        </w:rPr>
        <w:t>. Проверете нивото на кръвната си захар.</w:t>
      </w:r>
    </w:p>
    <w:p w:rsidR="0033778C" w:rsidRDefault="0033778C" w:rsidP="004F474A">
      <w:pPr>
        <w:numPr>
          <w:ilvl w:val="12"/>
          <w:numId w:val="0"/>
        </w:numPr>
        <w:tabs>
          <w:tab w:val="clear" w:pos="567"/>
        </w:tabs>
        <w:spacing w:line="240" w:lineRule="auto"/>
        <w:ind w:right="-2"/>
        <w:outlineLvl w:val="0"/>
        <w:rPr>
          <w:lang w:val="bg-BG"/>
        </w:rPr>
      </w:pPr>
    </w:p>
    <w:p w:rsidR="007301DC" w:rsidRDefault="007301DC" w:rsidP="004F474A">
      <w:pPr>
        <w:numPr>
          <w:ilvl w:val="12"/>
          <w:numId w:val="0"/>
        </w:numPr>
        <w:tabs>
          <w:tab w:val="clear" w:pos="567"/>
        </w:tabs>
        <w:spacing w:line="240" w:lineRule="auto"/>
        <w:ind w:right="-2"/>
        <w:outlineLvl w:val="0"/>
        <w:rPr>
          <w:lang w:val="bg-BG"/>
        </w:rPr>
      </w:pPr>
      <w:r>
        <w:rPr>
          <w:lang w:val="bg-BG"/>
        </w:rPr>
        <w:t>Ако кръвната Ви захар е ниска</w:t>
      </w:r>
      <w:r w:rsidR="004F474A">
        <w:rPr>
          <w:lang w:val="bg-BG"/>
        </w:rPr>
        <w:t xml:space="preserve"> </w:t>
      </w:r>
      <w:r w:rsidR="004F474A" w:rsidRPr="004714B9">
        <w:rPr>
          <w:b/>
          <w:bCs/>
          <w:lang w:val="bg-BG"/>
        </w:rPr>
        <w:t>(лека хипогликемия)</w:t>
      </w:r>
      <w:r>
        <w:rPr>
          <w:lang w:val="bg-BG"/>
        </w:rPr>
        <w:t>, вземете таблетки глюкоза, захар или изпийте подсладена напитка. След това яжте плод, бисквити или сандвич, както Ви е препоръчал лекаря и си починете. В повечето случаи това ще Ви помогне да превъзмогнете</w:t>
      </w:r>
      <w:r>
        <w:rPr>
          <w:i/>
          <w:lang w:val="bg-BG"/>
        </w:rPr>
        <w:t xml:space="preserve"> </w:t>
      </w:r>
      <w:r>
        <w:rPr>
          <w:lang w:val="bg-BG"/>
        </w:rPr>
        <w:t>леката хипогликемия или ниска степен на инсулиново предозиране. Ако се почуствате по</w:t>
      </w:r>
      <w:r>
        <w:rPr>
          <w:lang w:val="bg-BG"/>
        </w:rPr>
        <w:noBreakHyphen/>
        <w:t>зле и дишането Ви е повърхностно и кожата Ви става бледа, веднага се обадете на Вашия лекар. Твърде тежка хипогликемия може да се лекува с глюкагонова инжекция. Хапнете глюкоза или захар след глюкагоновата инжекция. Ако няма отговор към глюкагона Вие ще трябва да отидете в болница. Помолете Вашия лекар да Ви разкаже за глюкагона.</w:t>
      </w:r>
    </w:p>
    <w:p w:rsidR="007301DC" w:rsidRDefault="007301DC" w:rsidP="007301DC">
      <w:pPr>
        <w:numPr>
          <w:ilvl w:val="12"/>
          <w:numId w:val="0"/>
        </w:numPr>
        <w:tabs>
          <w:tab w:val="clear" w:pos="567"/>
        </w:tabs>
        <w:spacing w:line="240" w:lineRule="auto"/>
        <w:ind w:right="-2"/>
        <w:outlineLvl w:val="0"/>
        <w:rPr>
          <w:b/>
          <w:noProof/>
          <w:szCs w:val="22"/>
          <w:lang w:val="bg-BG"/>
        </w:rPr>
      </w:pPr>
    </w:p>
    <w:p w:rsidR="007301DC" w:rsidRDefault="007301DC" w:rsidP="0065613D">
      <w:pPr>
        <w:keepNext/>
        <w:numPr>
          <w:ilvl w:val="12"/>
          <w:numId w:val="0"/>
        </w:numPr>
        <w:tabs>
          <w:tab w:val="clear" w:pos="567"/>
        </w:tabs>
        <w:spacing w:line="240" w:lineRule="auto"/>
        <w:rPr>
          <w:b/>
          <w:noProof/>
          <w:szCs w:val="22"/>
          <w:lang w:val="bg-BG"/>
        </w:rPr>
      </w:pPr>
      <w:r>
        <w:rPr>
          <w:b/>
          <w:noProof/>
          <w:szCs w:val="22"/>
          <w:lang w:val="bg-BG"/>
        </w:rPr>
        <w:t>Ако сте пропуснали да приложите Humalog Mix25</w:t>
      </w:r>
    </w:p>
    <w:p w:rsidR="007301DC" w:rsidRDefault="007301DC" w:rsidP="007301DC">
      <w:pPr>
        <w:numPr>
          <w:ilvl w:val="12"/>
          <w:numId w:val="0"/>
        </w:numPr>
        <w:tabs>
          <w:tab w:val="clear" w:pos="567"/>
        </w:tabs>
        <w:spacing w:line="240" w:lineRule="auto"/>
        <w:ind w:right="-2"/>
        <w:outlineLvl w:val="0"/>
        <w:rPr>
          <w:noProof/>
          <w:szCs w:val="22"/>
          <w:lang w:val="bg-BG"/>
        </w:rPr>
      </w:pPr>
      <w:r>
        <w:rPr>
          <w:noProof/>
          <w:szCs w:val="22"/>
          <w:lang w:val="bg-BG"/>
        </w:rPr>
        <w:t xml:space="preserve">Ако сте приложили по-малко </w:t>
      </w:r>
      <w:r w:rsidR="00A52E9B" w:rsidRPr="00D078EF">
        <w:rPr>
          <w:noProof/>
          <w:szCs w:val="22"/>
          <w:lang w:val="bg-BG"/>
        </w:rPr>
        <w:t xml:space="preserve">от необходимата доза </w:t>
      </w:r>
      <w:r>
        <w:rPr>
          <w:noProof/>
          <w:szCs w:val="22"/>
          <w:lang w:val="bg-BG"/>
        </w:rPr>
        <w:t>Humalog Mix25</w:t>
      </w:r>
      <w:r w:rsidR="00A52E9B" w:rsidRPr="0028363F">
        <w:rPr>
          <w:noProof/>
          <w:szCs w:val="22"/>
          <w:lang w:val="bg-BG"/>
        </w:rPr>
        <w:t xml:space="preserve"> </w:t>
      </w:r>
      <w:r w:rsidR="00A52E9B" w:rsidRPr="00A52E9B">
        <w:rPr>
          <w:noProof/>
          <w:szCs w:val="22"/>
          <w:lang w:val="bg-BG"/>
        </w:rPr>
        <w:t>или не сте сигурни колко сте инжектирали</w:t>
      </w:r>
      <w:r w:rsidR="00A52E9B" w:rsidRPr="0028363F">
        <w:rPr>
          <w:noProof/>
          <w:szCs w:val="22"/>
          <w:lang w:val="bg-BG"/>
        </w:rPr>
        <w:t xml:space="preserve"> </w:t>
      </w:r>
      <w:r w:rsidR="00A52E9B" w:rsidRPr="00A52E9B">
        <w:rPr>
          <w:noProof/>
          <w:szCs w:val="22"/>
          <w:lang w:val="ru-RU"/>
        </w:rPr>
        <w:t xml:space="preserve">нивото на кръвната Ви захар </w:t>
      </w:r>
      <w:r w:rsidR="001A5226">
        <w:rPr>
          <w:noProof/>
          <w:szCs w:val="22"/>
          <w:lang w:val="ru-RU"/>
        </w:rPr>
        <w:t>може значително да се повиши</w:t>
      </w:r>
      <w:r>
        <w:rPr>
          <w:noProof/>
          <w:szCs w:val="22"/>
          <w:lang w:val="bg-BG"/>
        </w:rPr>
        <w:t>. Проверете нивото на кръвната си захар.</w:t>
      </w:r>
    </w:p>
    <w:p w:rsidR="007301DC" w:rsidRDefault="007301DC" w:rsidP="007301DC">
      <w:pPr>
        <w:numPr>
          <w:ilvl w:val="12"/>
          <w:numId w:val="0"/>
        </w:numPr>
        <w:tabs>
          <w:tab w:val="clear" w:pos="567"/>
        </w:tabs>
        <w:spacing w:line="240" w:lineRule="auto"/>
        <w:ind w:right="-2"/>
        <w:outlineLvl w:val="0"/>
        <w:rPr>
          <w:noProof/>
          <w:szCs w:val="22"/>
          <w:lang w:val="bg-BG"/>
        </w:rPr>
      </w:pPr>
    </w:p>
    <w:p w:rsidR="007301DC" w:rsidRDefault="007301DC" w:rsidP="004F474A">
      <w:pPr>
        <w:tabs>
          <w:tab w:val="clear" w:pos="567"/>
        </w:tabs>
        <w:spacing w:line="240" w:lineRule="auto"/>
        <w:rPr>
          <w:lang w:val="bg-BG"/>
        </w:rPr>
      </w:pPr>
      <w:r>
        <w:rPr>
          <w:lang w:val="bg-BG"/>
        </w:rPr>
        <w:t>Ако хипогликемията (ниски стойности на кръвна захар) или хипергликемията (високи стойности на кръвна захар) не се лекуват, то те могат да бъдат много сериозни и да предизвикат главоболие, гадене, повръщане, обезводняване, безсъзнание, кома или дори смърт. (вижте А и Б в точка</w:t>
      </w:r>
      <w:r w:rsidR="004F474A">
        <w:rPr>
          <w:lang w:val="bg-BG"/>
        </w:rPr>
        <w:t> </w:t>
      </w:r>
      <w:r>
        <w:rPr>
          <w:lang w:val="bg-BG"/>
        </w:rPr>
        <w:t>4. „Възможни нежелани реакции”).</w:t>
      </w:r>
    </w:p>
    <w:p w:rsidR="004F474A" w:rsidRDefault="004F474A" w:rsidP="004F474A">
      <w:pPr>
        <w:tabs>
          <w:tab w:val="clear" w:pos="567"/>
        </w:tabs>
        <w:spacing w:line="240" w:lineRule="auto"/>
        <w:rPr>
          <w:lang w:val="bg-BG"/>
        </w:rPr>
      </w:pPr>
    </w:p>
    <w:p w:rsidR="004F474A" w:rsidRDefault="004F474A" w:rsidP="004F474A">
      <w:pPr>
        <w:tabs>
          <w:tab w:val="clear" w:pos="567"/>
        </w:tabs>
        <w:spacing w:line="240" w:lineRule="auto"/>
        <w:rPr>
          <w:lang w:val="bg-BG"/>
        </w:rPr>
      </w:pPr>
      <w:r w:rsidRPr="004714B9">
        <w:rPr>
          <w:b/>
          <w:bCs/>
          <w:lang w:val="bg-BG"/>
        </w:rPr>
        <w:t>Три прости стъпки</w:t>
      </w:r>
      <w:r>
        <w:rPr>
          <w:lang w:val="bg-BG"/>
        </w:rPr>
        <w:t xml:space="preserve"> да се избегне хипогликемия или хипергликемия са:</w:t>
      </w:r>
    </w:p>
    <w:p w:rsidR="007301DC" w:rsidRDefault="007301DC" w:rsidP="007301DC">
      <w:pPr>
        <w:numPr>
          <w:ilvl w:val="12"/>
          <w:numId w:val="0"/>
        </w:numPr>
        <w:tabs>
          <w:tab w:val="clear" w:pos="567"/>
        </w:tabs>
        <w:spacing w:line="240" w:lineRule="auto"/>
        <w:ind w:left="540" w:right="-2" w:hanging="540"/>
        <w:rPr>
          <w:noProof/>
          <w:szCs w:val="22"/>
          <w:lang w:val="bg-BG"/>
        </w:rPr>
      </w:pPr>
      <w:r>
        <w:rPr>
          <w:lang w:val="bg-BG"/>
        </w:rPr>
        <w:sym w:font="Symbol" w:char="F0B7"/>
      </w:r>
      <w:r>
        <w:rPr>
          <w:rFonts w:eastAsia="Arial Unicode MS" w:cs="Arial Unicode MS"/>
          <w:noProof/>
          <w:szCs w:val="22"/>
          <w:lang w:val="bg-BG"/>
        </w:rPr>
        <w:tab/>
      </w:r>
      <w:r>
        <w:rPr>
          <w:lang w:val="bg-BG"/>
        </w:rPr>
        <w:t xml:space="preserve">Винаги пазете резервни спринцовки и резервни флакони с Humalog Mix25, или резервни писалки и патрони в случай, че загубите Вашата </w:t>
      </w:r>
      <w:r w:rsidR="00A53653">
        <w:t>KwikPen</w:t>
      </w:r>
      <w:r w:rsidR="00A53653" w:rsidRPr="00A53653">
        <w:rPr>
          <w:lang w:val="ru-RU"/>
        </w:rPr>
        <w:t xml:space="preserve"> </w:t>
      </w:r>
      <w:r>
        <w:rPr>
          <w:lang w:val="bg-BG"/>
        </w:rPr>
        <w:t>(</w:t>
      </w:r>
      <w:r w:rsidR="00A53653">
        <w:rPr>
          <w:lang w:val="bg-BG"/>
        </w:rPr>
        <w:t>Квик</w:t>
      </w:r>
      <w:r w:rsidR="00A53653">
        <w:rPr>
          <w:lang w:val="bg-BG"/>
        </w:rPr>
        <w:noBreakHyphen/>
      </w:r>
      <w:r>
        <w:rPr>
          <w:lang w:val="bg-BG"/>
        </w:rPr>
        <w:t>писалка) или пък се повреди.</w:t>
      </w:r>
    </w:p>
    <w:p w:rsidR="007301DC" w:rsidRDefault="007301DC" w:rsidP="007301DC">
      <w:pPr>
        <w:tabs>
          <w:tab w:val="clear" w:pos="567"/>
        </w:tabs>
        <w:spacing w:line="240" w:lineRule="auto"/>
        <w:jc w:val="both"/>
        <w:rPr>
          <w:lang w:val="bg-BG"/>
        </w:rPr>
      </w:pPr>
      <w:r>
        <w:rPr>
          <w:lang w:val="bg-BG"/>
        </w:rPr>
        <w:sym w:font="Symbol" w:char="F0B7"/>
      </w:r>
      <w:r>
        <w:rPr>
          <w:lang w:val="bg-BG"/>
        </w:rPr>
        <w:tab/>
        <w:t>Винаги носете нещо, което да показва, че сте диабетик.</w:t>
      </w:r>
    </w:p>
    <w:p w:rsidR="007301DC" w:rsidRDefault="007301DC" w:rsidP="007301DC">
      <w:pPr>
        <w:tabs>
          <w:tab w:val="clear" w:pos="567"/>
        </w:tabs>
        <w:spacing w:line="240" w:lineRule="auto"/>
        <w:jc w:val="both"/>
        <w:rPr>
          <w:lang w:val="bg-BG"/>
        </w:rPr>
      </w:pPr>
      <w:r>
        <w:rPr>
          <w:lang w:val="bg-BG"/>
        </w:rPr>
        <w:sym w:font="Symbol" w:char="F0B7"/>
      </w:r>
      <w:r>
        <w:rPr>
          <w:lang w:val="bg-BG"/>
        </w:rPr>
        <w:tab/>
        <w:t>Винаги носете захар със себе си.</w:t>
      </w:r>
    </w:p>
    <w:p w:rsidR="007301DC" w:rsidRDefault="007301DC" w:rsidP="007301DC">
      <w:pPr>
        <w:tabs>
          <w:tab w:val="clear" w:pos="567"/>
        </w:tabs>
        <w:spacing w:line="240" w:lineRule="auto"/>
        <w:jc w:val="both"/>
        <w:rPr>
          <w:lang w:val="bg-BG"/>
        </w:rPr>
      </w:pPr>
    </w:p>
    <w:p w:rsidR="007301DC" w:rsidRDefault="007301DC" w:rsidP="0065613D">
      <w:pPr>
        <w:keepNext/>
        <w:numPr>
          <w:ilvl w:val="12"/>
          <w:numId w:val="0"/>
        </w:numPr>
        <w:tabs>
          <w:tab w:val="clear" w:pos="567"/>
        </w:tabs>
        <w:spacing w:line="240" w:lineRule="auto"/>
        <w:rPr>
          <w:b/>
          <w:noProof/>
          <w:szCs w:val="22"/>
          <w:lang w:val="bg-BG"/>
        </w:rPr>
      </w:pPr>
      <w:r>
        <w:rPr>
          <w:b/>
          <w:noProof/>
          <w:szCs w:val="22"/>
          <w:lang w:val="bg-BG"/>
        </w:rPr>
        <w:t>Ако сте спрели прил</w:t>
      </w:r>
      <w:r w:rsidR="009F1AFC">
        <w:rPr>
          <w:b/>
          <w:noProof/>
          <w:szCs w:val="22"/>
          <w:lang w:val="bg-BG"/>
        </w:rPr>
        <w:t>ожението</w:t>
      </w:r>
      <w:r>
        <w:rPr>
          <w:b/>
          <w:noProof/>
          <w:szCs w:val="22"/>
          <w:lang w:val="bg-BG"/>
        </w:rPr>
        <w:t xml:space="preserve"> на Humalog Mix25</w:t>
      </w:r>
    </w:p>
    <w:p w:rsidR="007301DC" w:rsidRDefault="007301DC" w:rsidP="007301DC">
      <w:pPr>
        <w:numPr>
          <w:ilvl w:val="12"/>
          <w:numId w:val="0"/>
        </w:numPr>
        <w:tabs>
          <w:tab w:val="clear" w:pos="567"/>
        </w:tabs>
        <w:spacing w:line="240" w:lineRule="auto"/>
        <w:ind w:right="-2"/>
        <w:outlineLvl w:val="0"/>
        <w:rPr>
          <w:noProof/>
          <w:szCs w:val="22"/>
          <w:lang w:val="bg-BG"/>
        </w:rPr>
      </w:pPr>
      <w:r>
        <w:rPr>
          <w:noProof/>
          <w:szCs w:val="22"/>
          <w:lang w:val="bg-BG"/>
        </w:rPr>
        <w:t>Ако сте приложили по-малко Humalog Mix25, отколкото Ви е необходимо, може да настъпи повишаване на кръвната захар. Не променяйте инсулина</w:t>
      </w:r>
      <w:r>
        <w:rPr>
          <w:szCs w:val="22"/>
          <w:lang w:val="bg-BG"/>
        </w:rPr>
        <w:t>, предназначен за Вас</w:t>
      </w:r>
      <w:r>
        <w:rPr>
          <w:noProof/>
          <w:szCs w:val="22"/>
          <w:lang w:val="bg-BG"/>
        </w:rPr>
        <w:t>, освен ако не Ви каже Вашия лекар.</w:t>
      </w:r>
    </w:p>
    <w:p w:rsidR="007301DC" w:rsidRDefault="007301DC" w:rsidP="007301DC">
      <w:pPr>
        <w:numPr>
          <w:ilvl w:val="12"/>
          <w:numId w:val="0"/>
        </w:numPr>
        <w:tabs>
          <w:tab w:val="clear" w:pos="567"/>
        </w:tabs>
        <w:spacing w:line="240" w:lineRule="auto"/>
        <w:ind w:left="567" w:right="-2" w:hanging="567"/>
        <w:rPr>
          <w:noProof/>
          <w:szCs w:val="22"/>
          <w:lang w:val="bg-BG"/>
        </w:rPr>
      </w:pPr>
    </w:p>
    <w:p w:rsidR="007301DC" w:rsidRDefault="007301DC" w:rsidP="00E43D20">
      <w:pPr>
        <w:numPr>
          <w:ilvl w:val="12"/>
          <w:numId w:val="0"/>
        </w:numPr>
        <w:tabs>
          <w:tab w:val="clear" w:pos="567"/>
        </w:tabs>
        <w:spacing w:line="240" w:lineRule="auto"/>
        <w:ind w:right="-2"/>
        <w:rPr>
          <w:noProof/>
          <w:szCs w:val="22"/>
          <w:lang w:val="bg-BG"/>
        </w:rPr>
      </w:pPr>
      <w:r>
        <w:rPr>
          <w:noProof/>
          <w:szCs w:val="22"/>
          <w:lang w:val="bg-BG"/>
        </w:rPr>
        <w:t xml:space="preserve">Ако имате някакви допълнителни въпроси, свързани с употребата на </w:t>
      </w:r>
      <w:r w:rsidR="006408B1">
        <w:rPr>
          <w:noProof/>
          <w:szCs w:val="22"/>
          <w:lang w:val="bg-BG"/>
        </w:rPr>
        <w:t>това лекарство</w:t>
      </w:r>
      <w:r>
        <w:rPr>
          <w:noProof/>
          <w:szCs w:val="22"/>
          <w:lang w:val="bg-BG"/>
        </w:rPr>
        <w:t>, попитайте Вашия лекар или фармацевт.</w:t>
      </w:r>
    </w:p>
    <w:p w:rsidR="007301DC" w:rsidRDefault="007301DC" w:rsidP="007301DC">
      <w:pPr>
        <w:numPr>
          <w:ilvl w:val="12"/>
          <w:numId w:val="0"/>
        </w:numPr>
        <w:tabs>
          <w:tab w:val="clear" w:pos="567"/>
        </w:tabs>
        <w:spacing w:line="240" w:lineRule="auto"/>
        <w:ind w:left="567" w:right="-2" w:hanging="567"/>
        <w:rPr>
          <w:noProof/>
          <w:szCs w:val="22"/>
          <w:lang w:val="bg-BG"/>
        </w:rPr>
      </w:pPr>
    </w:p>
    <w:p w:rsidR="007301DC" w:rsidRDefault="007301DC" w:rsidP="007301DC">
      <w:pPr>
        <w:numPr>
          <w:ilvl w:val="12"/>
          <w:numId w:val="0"/>
        </w:numPr>
        <w:tabs>
          <w:tab w:val="clear" w:pos="567"/>
        </w:tabs>
        <w:spacing w:line="240" w:lineRule="auto"/>
        <w:ind w:left="567" w:right="-2" w:hanging="567"/>
        <w:rPr>
          <w:noProof/>
          <w:szCs w:val="22"/>
          <w:lang w:val="bg-BG"/>
        </w:rPr>
      </w:pPr>
    </w:p>
    <w:p w:rsidR="007301DC" w:rsidRDefault="007301DC" w:rsidP="004F474A">
      <w:pPr>
        <w:keepNext/>
        <w:numPr>
          <w:ilvl w:val="12"/>
          <w:numId w:val="0"/>
        </w:numPr>
        <w:tabs>
          <w:tab w:val="clear" w:pos="567"/>
        </w:tabs>
        <w:spacing w:line="240" w:lineRule="auto"/>
        <w:rPr>
          <w:noProof/>
          <w:szCs w:val="22"/>
          <w:lang w:val="bg-BG"/>
        </w:rPr>
      </w:pPr>
      <w:r>
        <w:rPr>
          <w:b/>
          <w:noProof/>
          <w:szCs w:val="22"/>
          <w:lang w:val="bg-BG"/>
        </w:rPr>
        <w:t>4.</w:t>
      </w:r>
      <w:r>
        <w:rPr>
          <w:b/>
          <w:noProof/>
          <w:szCs w:val="22"/>
          <w:lang w:val="bg-BG"/>
        </w:rPr>
        <w:tab/>
        <w:t>В</w:t>
      </w:r>
      <w:r w:rsidR="004F474A" w:rsidRPr="000D3C7C">
        <w:rPr>
          <w:b/>
          <w:noProof/>
          <w:szCs w:val="22"/>
          <w:lang w:val="bg-BG"/>
        </w:rPr>
        <w:t>ъзможни нежелани реакции</w:t>
      </w:r>
    </w:p>
    <w:p w:rsidR="007301DC" w:rsidRDefault="007301DC" w:rsidP="0065613D">
      <w:pPr>
        <w:keepNext/>
        <w:numPr>
          <w:ilvl w:val="12"/>
          <w:numId w:val="0"/>
        </w:numPr>
        <w:tabs>
          <w:tab w:val="clear" w:pos="567"/>
        </w:tabs>
        <w:spacing w:line="240" w:lineRule="auto"/>
        <w:rPr>
          <w:noProof/>
          <w:szCs w:val="22"/>
          <w:lang w:val="bg-BG"/>
        </w:rPr>
      </w:pPr>
    </w:p>
    <w:p w:rsidR="007301DC" w:rsidRDefault="007301DC" w:rsidP="007301DC">
      <w:pPr>
        <w:numPr>
          <w:ilvl w:val="12"/>
          <w:numId w:val="0"/>
        </w:numPr>
        <w:tabs>
          <w:tab w:val="clear" w:pos="567"/>
        </w:tabs>
        <w:spacing w:line="240" w:lineRule="auto"/>
        <w:ind w:right="-29"/>
        <w:rPr>
          <w:noProof/>
          <w:szCs w:val="22"/>
          <w:lang w:val="bg-BG"/>
        </w:rPr>
      </w:pPr>
      <w:r>
        <w:rPr>
          <w:noProof/>
          <w:szCs w:val="22"/>
          <w:lang w:val="bg-BG"/>
        </w:rPr>
        <w:t xml:space="preserve">Както всички лекарства, </w:t>
      </w:r>
      <w:r w:rsidR="005E5443">
        <w:rPr>
          <w:noProof/>
          <w:szCs w:val="22"/>
          <w:lang w:val="bg-BG"/>
        </w:rPr>
        <w:t>това лекарство</w:t>
      </w:r>
      <w:r>
        <w:rPr>
          <w:noProof/>
          <w:szCs w:val="22"/>
          <w:lang w:val="bg-BG"/>
        </w:rPr>
        <w:t xml:space="preserve"> може да предизвика нежелани </w:t>
      </w:r>
      <w:r w:rsidR="009F1AFC">
        <w:rPr>
          <w:noProof/>
          <w:szCs w:val="22"/>
          <w:lang w:val="bg-BG"/>
        </w:rPr>
        <w:t>реакции</w:t>
      </w:r>
      <w:r>
        <w:rPr>
          <w:noProof/>
          <w:szCs w:val="22"/>
          <w:lang w:val="bg-BG"/>
        </w:rPr>
        <w:t>, въпреки че не всеки ги получава.</w:t>
      </w:r>
    </w:p>
    <w:p w:rsidR="007301DC" w:rsidRDefault="007301DC" w:rsidP="007301DC">
      <w:pPr>
        <w:numPr>
          <w:ilvl w:val="12"/>
          <w:numId w:val="0"/>
        </w:numPr>
        <w:tabs>
          <w:tab w:val="clear" w:pos="567"/>
        </w:tabs>
        <w:spacing w:line="240" w:lineRule="auto"/>
        <w:ind w:right="-29"/>
        <w:rPr>
          <w:noProof/>
          <w:szCs w:val="22"/>
          <w:lang w:val="bg-BG"/>
        </w:rPr>
      </w:pPr>
    </w:p>
    <w:p w:rsidR="007301DC" w:rsidRDefault="007301DC" w:rsidP="007301DC">
      <w:pPr>
        <w:tabs>
          <w:tab w:val="clear" w:pos="567"/>
        </w:tabs>
        <w:spacing w:line="240" w:lineRule="auto"/>
        <w:jc w:val="both"/>
        <w:rPr>
          <w:lang w:val="bg-BG"/>
        </w:rPr>
      </w:pPr>
      <w:r>
        <w:rPr>
          <w:lang w:val="bg-BG"/>
        </w:rPr>
        <w:t>Системната алергия е рядка (</w:t>
      </w:r>
      <w:r>
        <w:rPr>
          <w:lang w:val="en-US"/>
        </w:rPr>
        <w:sym w:font="Symbol" w:char="F0B3"/>
      </w:r>
      <w:r>
        <w:rPr>
          <w:lang w:val="bg-BG"/>
        </w:rPr>
        <w:t xml:space="preserve"> 1/10 000 до </w:t>
      </w:r>
      <w:r>
        <w:rPr>
          <w:lang w:val="bg-BG"/>
        </w:rPr>
        <w:sym w:font="Symbol" w:char="F03C"/>
      </w:r>
      <w:r>
        <w:rPr>
          <w:lang w:val="bg-BG"/>
        </w:rPr>
        <w:t>1/1 000). Симптомите са следните:</w:t>
      </w:r>
    </w:p>
    <w:p w:rsidR="007301DC" w:rsidRDefault="007301DC" w:rsidP="00323594">
      <w:pPr>
        <w:numPr>
          <w:ilvl w:val="0"/>
          <w:numId w:val="19"/>
        </w:numPr>
        <w:tabs>
          <w:tab w:val="clear" w:pos="567"/>
        </w:tabs>
        <w:spacing w:line="240" w:lineRule="auto"/>
        <w:rPr>
          <w:lang w:val="bg-BG"/>
        </w:rPr>
      </w:pPr>
      <w:r>
        <w:rPr>
          <w:lang w:val="bg-BG"/>
        </w:rPr>
        <w:t>обрив по цялото тяло</w:t>
      </w:r>
      <w:r>
        <w:rPr>
          <w:lang w:val="bg-BG"/>
        </w:rPr>
        <w:tab/>
      </w:r>
      <w:r>
        <w:rPr>
          <w:lang w:val="bg-BG"/>
        </w:rPr>
        <w:tab/>
      </w:r>
      <w:r>
        <w:rPr>
          <w:lang w:val="bg-BG"/>
        </w:rPr>
        <w:tab/>
      </w:r>
      <w:r>
        <w:rPr>
          <w:lang w:val="bg-BG"/>
        </w:rPr>
        <w:sym w:font="Symbol" w:char="F0B7"/>
      </w:r>
      <w:r>
        <w:rPr>
          <w:lang w:val="bg-BG"/>
        </w:rPr>
        <w:tab/>
        <w:t>спадане на кръвното налягане</w:t>
      </w:r>
    </w:p>
    <w:p w:rsidR="007301DC" w:rsidRDefault="007301DC" w:rsidP="00323594">
      <w:pPr>
        <w:numPr>
          <w:ilvl w:val="0"/>
          <w:numId w:val="18"/>
        </w:numPr>
        <w:tabs>
          <w:tab w:val="clear" w:pos="567"/>
        </w:tabs>
        <w:spacing w:line="240" w:lineRule="auto"/>
        <w:rPr>
          <w:lang w:val="bg-BG"/>
        </w:rPr>
      </w:pPr>
      <w:r>
        <w:rPr>
          <w:lang w:val="bg-BG"/>
        </w:rPr>
        <w:t>затруднено дишане</w:t>
      </w:r>
      <w:r>
        <w:rPr>
          <w:lang w:val="bg-BG"/>
        </w:rPr>
        <w:tab/>
      </w:r>
      <w:r>
        <w:rPr>
          <w:lang w:val="bg-BG"/>
        </w:rPr>
        <w:tab/>
      </w:r>
      <w:r>
        <w:rPr>
          <w:lang w:val="bg-BG"/>
        </w:rPr>
        <w:tab/>
      </w:r>
      <w:r>
        <w:rPr>
          <w:lang w:val="bg-BG"/>
        </w:rPr>
        <w:sym w:font="Symbol" w:char="F0B7"/>
      </w:r>
      <w:r>
        <w:rPr>
          <w:lang w:val="bg-BG"/>
        </w:rPr>
        <w:tab/>
        <w:t>ускорена сърдечна дейност</w:t>
      </w:r>
    </w:p>
    <w:p w:rsidR="007301DC" w:rsidRDefault="007301DC" w:rsidP="00323594">
      <w:pPr>
        <w:numPr>
          <w:ilvl w:val="0"/>
          <w:numId w:val="18"/>
        </w:numPr>
        <w:tabs>
          <w:tab w:val="clear" w:pos="567"/>
        </w:tabs>
        <w:spacing w:line="240" w:lineRule="auto"/>
        <w:rPr>
          <w:lang w:val="bg-BG"/>
        </w:rPr>
      </w:pPr>
      <w:r>
        <w:rPr>
          <w:lang w:val="bg-BG"/>
        </w:rPr>
        <w:t>хриптящо дишане</w:t>
      </w:r>
      <w:r>
        <w:rPr>
          <w:lang w:val="bg-BG"/>
        </w:rPr>
        <w:tab/>
      </w:r>
      <w:r>
        <w:rPr>
          <w:lang w:val="bg-BG"/>
        </w:rPr>
        <w:tab/>
      </w:r>
      <w:r>
        <w:tab/>
      </w:r>
      <w:r>
        <w:rPr>
          <w:lang w:val="bg-BG"/>
        </w:rPr>
        <w:sym w:font="Symbol" w:char="F0B7"/>
      </w:r>
      <w:r>
        <w:rPr>
          <w:lang w:val="bg-BG"/>
        </w:rPr>
        <w:tab/>
        <w:t>изпотяване</w:t>
      </w:r>
    </w:p>
    <w:p w:rsidR="007301DC" w:rsidRDefault="007301DC" w:rsidP="007301DC">
      <w:pPr>
        <w:tabs>
          <w:tab w:val="clear" w:pos="567"/>
        </w:tabs>
        <w:spacing w:line="240" w:lineRule="auto"/>
        <w:rPr>
          <w:lang w:val="bg-BG"/>
        </w:rPr>
      </w:pPr>
    </w:p>
    <w:p w:rsidR="007301DC" w:rsidRDefault="007301DC" w:rsidP="007301DC">
      <w:pPr>
        <w:tabs>
          <w:tab w:val="clear" w:pos="567"/>
        </w:tabs>
        <w:spacing w:line="240" w:lineRule="auto"/>
        <w:rPr>
          <w:lang w:val="bg-BG"/>
        </w:rPr>
      </w:pPr>
      <w:r>
        <w:rPr>
          <w:lang w:val="bg-BG"/>
        </w:rPr>
        <w:t xml:space="preserve">Ако смятате, че имате този тип инсулинова алергия с </w:t>
      </w:r>
      <w:r>
        <w:rPr>
          <w:noProof/>
          <w:szCs w:val="22"/>
          <w:lang w:val="bg-BG"/>
        </w:rPr>
        <w:t>Humalog Mix25</w:t>
      </w:r>
      <w:r>
        <w:rPr>
          <w:lang w:val="bg-BG"/>
        </w:rPr>
        <w:t xml:space="preserve">, незабавно </w:t>
      </w:r>
      <w:r w:rsidR="002320DC">
        <w:rPr>
          <w:lang w:val="bg-BG"/>
        </w:rPr>
        <w:t>информирайте</w:t>
      </w:r>
      <w:r>
        <w:rPr>
          <w:lang w:val="bg-BG"/>
        </w:rPr>
        <w:t xml:space="preserve"> Вашия лекар.</w:t>
      </w:r>
    </w:p>
    <w:p w:rsidR="005E5443" w:rsidRDefault="005E5443" w:rsidP="005E5443">
      <w:pPr>
        <w:numPr>
          <w:ilvl w:val="12"/>
          <w:numId w:val="0"/>
        </w:numPr>
        <w:tabs>
          <w:tab w:val="clear" w:pos="567"/>
        </w:tabs>
        <w:spacing w:line="240" w:lineRule="auto"/>
        <w:ind w:right="-29"/>
        <w:rPr>
          <w:noProof/>
          <w:szCs w:val="22"/>
          <w:lang w:val="bg-BG"/>
        </w:rPr>
      </w:pPr>
    </w:p>
    <w:p w:rsidR="005E5443" w:rsidRDefault="005E5443" w:rsidP="005E5443">
      <w:pPr>
        <w:tabs>
          <w:tab w:val="clear" w:pos="567"/>
        </w:tabs>
        <w:spacing w:line="240" w:lineRule="auto"/>
        <w:rPr>
          <w:lang w:val="bg-BG"/>
        </w:rPr>
      </w:pPr>
      <w:r>
        <w:rPr>
          <w:lang w:val="bg-BG"/>
        </w:rPr>
        <w:t>Локалната алергия е честа (</w:t>
      </w:r>
      <w:r>
        <w:rPr>
          <w:lang w:val="en-US"/>
        </w:rPr>
        <w:sym w:font="Symbol" w:char="F0B3"/>
      </w:r>
      <w:r>
        <w:rPr>
          <w:lang w:val="bg-BG"/>
        </w:rPr>
        <w:t xml:space="preserve"> 1/100 до </w:t>
      </w:r>
      <w:r>
        <w:rPr>
          <w:lang w:val="bg-BG"/>
        </w:rPr>
        <w:sym w:font="Symbol" w:char="F03C"/>
      </w:r>
      <w:r>
        <w:rPr>
          <w:lang w:val="bg-BG"/>
        </w:rPr>
        <w:t xml:space="preserve">1/10). Някои хора получават зачервяване, подуване или сърбеж около мястото на инжектиране на инсулина. Обикновено това отзвучава за няколко дни до няколко седмици. Ако това Ви се случи, </w:t>
      </w:r>
      <w:r w:rsidR="002320DC">
        <w:rPr>
          <w:lang w:val="bg-BG"/>
        </w:rPr>
        <w:t>информирайте</w:t>
      </w:r>
      <w:r>
        <w:rPr>
          <w:lang w:val="bg-BG"/>
        </w:rPr>
        <w:t xml:space="preserve"> Вашия лекар.</w:t>
      </w:r>
    </w:p>
    <w:p w:rsidR="007301DC" w:rsidRDefault="007301DC" w:rsidP="007301DC">
      <w:pPr>
        <w:numPr>
          <w:ilvl w:val="12"/>
          <w:numId w:val="0"/>
        </w:numPr>
        <w:tabs>
          <w:tab w:val="clear" w:pos="567"/>
        </w:tabs>
        <w:spacing w:line="240" w:lineRule="auto"/>
        <w:ind w:right="-29"/>
        <w:rPr>
          <w:noProof/>
          <w:szCs w:val="22"/>
          <w:lang w:val="bg-BG"/>
        </w:rPr>
      </w:pPr>
    </w:p>
    <w:p w:rsidR="007301DC" w:rsidRDefault="007301DC" w:rsidP="007301DC">
      <w:pPr>
        <w:tabs>
          <w:tab w:val="clear" w:pos="567"/>
        </w:tabs>
        <w:spacing w:line="240" w:lineRule="auto"/>
        <w:rPr>
          <w:lang w:val="bg-BG"/>
        </w:rPr>
      </w:pPr>
      <w:r>
        <w:rPr>
          <w:lang w:val="bg-BG"/>
        </w:rPr>
        <w:t>Липодистрофия (удебеляване или хлътване върху кожата) е нечеста (</w:t>
      </w:r>
      <w:r>
        <w:rPr>
          <w:lang w:val="en-US"/>
        </w:rPr>
        <w:sym w:font="Symbol" w:char="F0B3"/>
      </w:r>
      <w:r>
        <w:rPr>
          <w:lang w:val="bg-BG"/>
        </w:rPr>
        <w:t xml:space="preserve"> 1/1 000 до </w:t>
      </w:r>
      <w:r>
        <w:rPr>
          <w:lang w:val="bg-BG"/>
        </w:rPr>
        <w:sym w:font="Symbol" w:char="F03C"/>
      </w:r>
      <w:r>
        <w:rPr>
          <w:lang w:val="bg-BG"/>
        </w:rPr>
        <w:t>1/100)</w:t>
      </w:r>
    </w:p>
    <w:p w:rsidR="007301DC" w:rsidRDefault="007301DC" w:rsidP="007301DC">
      <w:pPr>
        <w:tabs>
          <w:tab w:val="clear" w:pos="567"/>
        </w:tabs>
        <w:spacing w:line="240" w:lineRule="auto"/>
        <w:rPr>
          <w:lang w:val="bg-BG"/>
        </w:rPr>
      </w:pPr>
      <w:r>
        <w:rPr>
          <w:lang w:val="bg-BG"/>
        </w:rPr>
        <w:t xml:space="preserve">Ако забележите надебеляване или хлътване на мястото на инжектиране, </w:t>
      </w:r>
      <w:r w:rsidR="002320DC">
        <w:rPr>
          <w:lang w:val="bg-BG"/>
        </w:rPr>
        <w:t>информирайте</w:t>
      </w:r>
      <w:r>
        <w:rPr>
          <w:lang w:val="bg-BG"/>
        </w:rPr>
        <w:t xml:space="preserve"> Вашия лекар.</w:t>
      </w:r>
    </w:p>
    <w:p w:rsidR="007301DC" w:rsidRDefault="007301DC" w:rsidP="007301DC">
      <w:pPr>
        <w:tabs>
          <w:tab w:val="clear" w:pos="567"/>
        </w:tabs>
        <w:spacing w:line="240" w:lineRule="auto"/>
        <w:rPr>
          <w:lang w:val="bg-BG"/>
        </w:rPr>
      </w:pPr>
    </w:p>
    <w:p w:rsidR="00FA11BC" w:rsidRPr="00601C3B" w:rsidRDefault="00CF1F51" w:rsidP="00FA11BC">
      <w:pPr>
        <w:rPr>
          <w:lang w:val="ru-RU"/>
        </w:rPr>
      </w:pPr>
      <w:r>
        <w:rPr>
          <w:szCs w:val="22"/>
          <w:lang w:val="bg-BG" w:eastAsia="de-DE"/>
        </w:rPr>
        <w:t>Има съобщения за о</w:t>
      </w:r>
      <w:r w:rsidR="00FA11BC">
        <w:rPr>
          <w:szCs w:val="22"/>
          <w:lang w:val="bg-BG" w:eastAsia="de-DE"/>
        </w:rPr>
        <w:t>ток (напр., подуване на ръцете, глезените; задръжка на течности), особено при започването на лечение с инсулин или по време на промяна на лечението с цел подобряване на контрола на кръвната Ви захар.</w:t>
      </w:r>
    </w:p>
    <w:p w:rsidR="002B7E11" w:rsidRPr="002B7E11" w:rsidRDefault="002B7E11" w:rsidP="007301DC">
      <w:pPr>
        <w:tabs>
          <w:tab w:val="clear" w:pos="567"/>
        </w:tabs>
        <w:spacing w:line="240" w:lineRule="auto"/>
        <w:ind w:right="-2"/>
        <w:rPr>
          <w:noProof/>
          <w:szCs w:val="22"/>
          <w:lang w:val="ru-RU"/>
        </w:rPr>
      </w:pPr>
    </w:p>
    <w:p w:rsidR="004F474A" w:rsidRPr="000D3C7C" w:rsidRDefault="004F474A" w:rsidP="004F474A">
      <w:pPr>
        <w:numPr>
          <w:ilvl w:val="12"/>
          <w:numId w:val="0"/>
        </w:numPr>
        <w:tabs>
          <w:tab w:val="clear" w:pos="567"/>
          <w:tab w:val="left" w:pos="720"/>
        </w:tabs>
        <w:spacing w:line="240" w:lineRule="auto"/>
        <w:ind w:right="-2"/>
        <w:rPr>
          <w:b/>
          <w:szCs w:val="22"/>
          <w:lang w:val="bg-BG"/>
        </w:rPr>
      </w:pPr>
      <w:r w:rsidRPr="000D3C7C">
        <w:rPr>
          <w:b/>
          <w:szCs w:val="22"/>
          <w:lang w:val="bg-BG"/>
        </w:rPr>
        <w:t>Съобщаване на нежелани реакции</w:t>
      </w:r>
    </w:p>
    <w:p w:rsidR="00A82905" w:rsidRPr="002A32DA" w:rsidRDefault="004F474A" w:rsidP="00176A79">
      <w:pPr>
        <w:ind w:right="-2"/>
        <w:rPr>
          <w:szCs w:val="22"/>
          <w:lang w:val="ru-RU"/>
        </w:rPr>
      </w:pPr>
      <w:r w:rsidRPr="000D3C7C">
        <w:rPr>
          <w:szCs w:val="22"/>
          <w:lang w:val="bg-BG"/>
        </w:rPr>
        <w:t xml:space="preserve">Ако </w:t>
      </w:r>
      <w:r w:rsidRPr="000D3C7C">
        <w:rPr>
          <w:noProof/>
          <w:szCs w:val="22"/>
          <w:lang w:val="bg-BG"/>
        </w:rPr>
        <w:t>получите някакви нежелани</w:t>
      </w:r>
      <w:r w:rsidRPr="000D3C7C">
        <w:rPr>
          <w:szCs w:val="22"/>
          <w:lang w:val="bg-BG"/>
        </w:rPr>
        <w:t xml:space="preserve"> лекарствени реакции</w:t>
      </w:r>
      <w:r w:rsidRPr="000D3C7C">
        <w:rPr>
          <w:noProof/>
          <w:szCs w:val="22"/>
          <w:lang w:val="bg-BG"/>
        </w:rPr>
        <w:t xml:space="preserve">, уведомете </w:t>
      </w:r>
      <w:r w:rsidRPr="005A48AB">
        <w:rPr>
          <w:noProof/>
          <w:szCs w:val="22"/>
          <w:lang w:val="bg-BG"/>
        </w:rPr>
        <w:t>Вашия</w:t>
      </w:r>
      <w:r>
        <w:rPr>
          <w:noProof/>
          <w:szCs w:val="22"/>
          <w:lang w:val="bg-BG"/>
        </w:rPr>
        <w:t xml:space="preserve"> </w:t>
      </w:r>
      <w:r w:rsidRPr="005A48AB">
        <w:rPr>
          <w:noProof/>
          <w:szCs w:val="22"/>
          <w:lang w:val="bg-BG"/>
        </w:rPr>
        <w:t>лекар</w:t>
      </w:r>
      <w:r>
        <w:rPr>
          <w:noProof/>
          <w:szCs w:val="22"/>
          <w:lang w:val="bg-BG"/>
        </w:rPr>
        <w:t xml:space="preserve"> </w:t>
      </w:r>
      <w:r w:rsidRPr="005A48AB">
        <w:rPr>
          <w:noProof/>
          <w:szCs w:val="22"/>
          <w:lang w:val="bg-BG"/>
        </w:rPr>
        <w:t>или</w:t>
      </w:r>
      <w:r>
        <w:rPr>
          <w:noProof/>
          <w:szCs w:val="22"/>
          <w:lang w:val="bg-BG"/>
        </w:rPr>
        <w:t xml:space="preserve"> </w:t>
      </w:r>
      <w:r w:rsidRPr="005A48AB">
        <w:rPr>
          <w:noProof/>
          <w:szCs w:val="22"/>
          <w:lang w:val="bg-BG"/>
        </w:rPr>
        <w:t>фармацевт</w:t>
      </w:r>
      <w:r w:rsidRPr="000D3C7C">
        <w:rPr>
          <w:noProof/>
          <w:szCs w:val="22"/>
          <w:lang w:val="bg-BG"/>
        </w:rPr>
        <w:t xml:space="preserve">. </w:t>
      </w:r>
      <w:r w:rsidRPr="000D3C7C">
        <w:rPr>
          <w:szCs w:val="22"/>
          <w:lang w:val="bg-BG"/>
        </w:rPr>
        <w:t xml:space="preserve">Това включва всички </w:t>
      </w:r>
      <w:r w:rsidRPr="009F1AFC">
        <w:rPr>
          <w:szCs w:val="22"/>
          <w:lang w:val="bg-BG"/>
        </w:rPr>
        <w:t>възможни</w:t>
      </w:r>
      <w:r w:rsidRPr="00176A79">
        <w:rPr>
          <w:szCs w:val="22"/>
          <w:lang w:val="bg-BG"/>
        </w:rPr>
        <w:t xml:space="preserve"> </w:t>
      </w:r>
      <w:r w:rsidRPr="009F1AFC">
        <w:rPr>
          <w:szCs w:val="22"/>
          <w:lang w:val="bg-BG"/>
        </w:rPr>
        <w:t>неописани</w:t>
      </w:r>
      <w:r w:rsidRPr="000D3C7C">
        <w:rPr>
          <w:szCs w:val="22"/>
          <w:lang w:val="bg-BG"/>
        </w:rPr>
        <w:t xml:space="preserve"> в тази листовка нежелани реакции</w:t>
      </w:r>
      <w:r w:rsidRPr="000D3C7C">
        <w:rPr>
          <w:noProof/>
          <w:szCs w:val="22"/>
          <w:lang w:val="bg-BG"/>
        </w:rPr>
        <w:t>. Можете</w:t>
      </w:r>
      <w:r>
        <w:rPr>
          <w:noProof/>
          <w:szCs w:val="22"/>
          <w:lang w:val="bg-BG"/>
        </w:rPr>
        <w:t xml:space="preserve"> също </w:t>
      </w:r>
      <w:r w:rsidRPr="000D3C7C">
        <w:rPr>
          <w:noProof/>
          <w:szCs w:val="22"/>
          <w:lang w:val="bg-BG"/>
        </w:rPr>
        <w:t xml:space="preserve">да съобщите нежелани реакции </w:t>
      </w:r>
      <w:r w:rsidRPr="000D3C7C">
        <w:rPr>
          <w:szCs w:val="22"/>
          <w:lang w:val="bg-BG"/>
        </w:rPr>
        <w:t>директно</w:t>
      </w:r>
      <w:r>
        <w:rPr>
          <w:szCs w:val="22"/>
          <w:lang w:val="bg-BG"/>
        </w:rPr>
        <w:t xml:space="preserve"> чрез </w:t>
      </w:r>
      <w:r w:rsidR="007234C4" w:rsidRPr="00CA20B9">
        <w:rPr>
          <w:noProof/>
          <w:szCs w:val="22"/>
          <w:highlight w:val="lightGray"/>
          <w:lang w:val="bg-BG"/>
        </w:rPr>
        <w:t xml:space="preserve">националната система за съобщаване, посочена в </w:t>
      </w:r>
      <w:hyperlink r:id="rId36" w:history="1">
        <w:r w:rsidR="007234C4" w:rsidRPr="00CA20B9">
          <w:rPr>
            <w:rStyle w:val="Hyperlink"/>
            <w:noProof/>
            <w:szCs w:val="22"/>
            <w:highlight w:val="lightGray"/>
            <w:lang w:val="bg-BG"/>
          </w:rPr>
          <w:t>Приложение V</w:t>
        </w:r>
      </w:hyperlink>
      <w:r w:rsidR="007234C4" w:rsidRPr="00CA20B9">
        <w:rPr>
          <w:noProof/>
          <w:szCs w:val="22"/>
          <w:lang w:val="bg-BG"/>
        </w:rPr>
        <w:t xml:space="preserve">. </w:t>
      </w:r>
      <w:r w:rsidR="00A82905" w:rsidRPr="000D3C7C">
        <w:rPr>
          <w:szCs w:val="22"/>
          <w:lang w:val="bg-BG"/>
        </w:rPr>
        <w:t>Като съобщавате нежелани реакции, можете да дадете своя принос за получаване на повече информация относно безопасността на това лекарство.</w:t>
      </w:r>
    </w:p>
    <w:p w:rsidR="007301DC" w:rsidRDefault="007301DC" w:rsidP="007301DC">
      <w:pPr>
        <w:numPr>
          <w:ilvl w:val="12"/>
          <w:numId w:val="0"/>
        </w:numPr>
        <w:tabs>
          <w:tab w:val="clear" w:pos="567"/>
        </w:tabs>
        <w:spacing w:line="240" w:lineRule="auto"/>
        <w:ind w:left="567" w:right="-2" w:hanging="567"/>
        <w:rPr>
          <w:noProof/>
          <w:szCs w:val="22"/>
          <w:lang w:val="bg-BG"/>
        </w:rPr>
      </w:pPr>
    </w:p>
    <w:p w:rsidR="007301DC" w:rsidRDefault="007301DC" w:rsidP="0065613D">
      <w:pPr>
        <w:keepNext/>
        <w:tabs>
          <w:tab w:val="clear" w:pos="567"/>
        </w:tabs>
        <w:spacing w:line="240" w:lineRule="auto"/>
        <w:rPr>
          <w:b/>
          <w:lang w:val="bg-BG"/>
        </w:rPr>
      </w:pPr>
      <w:r>
        <w:rPr>
          <w:b/>
          <w:lang w:val="bg-BG"/>
        </w:rPr>
        <w:t>Основни проблеми на диабета</w:t>
      </w:r>
    </w:p>
    <w:p w:rsidR="007301DC" w:rsidRDefault="007301DC" w:rsidP="0065613D">
      <w:pPr>
        <w:keepNext/>
        <w:tabs>
          <w:tab w:val="clear" w:pos="567"/>
        </w:tabs>
        <w:spacing w:line="240" w:lineRule="auto"/>
        <w:rPr>
          <w:lang w:val="bg-BG"/>
        </w:rPr>
      </w:pPr>
    </w:p>
    <w:p w:rsidR="007301DC" w:rsidRDefault="007301DC" w:rsidP="0065613D">
      <w:pPr>
        <w:keepNext/>
        <w:tabs>
          <w:tab w:val="clear" w:pos="567"/>
        </w:tabs>
        <w:spacing w:line="240" w:lineRule="auto"/>
        <w:rPr>
          <w:b/>
          <w:lang w:val="bg-BG"/>
        </w:rPr>
      </w:pPr>
      <w:r>
        <w:rPr>
          <w:b/>
          <w:lang w:val="bg-BG"/>
        </w:rPr>
        <w:t xml:space="preserve">А. </w:t>
      </w:r>
      <w:r>
        <w:rPr>
          <w:b/>
          <w:lang w:val="bg-BG"/>
        </w:rPr>
        <w:tab/>
        <w:t>Хипогликемия</w:t>
      </w:r>
    </w:p>
    <w:p w:rsidR="007301DC" w:rsidRDefault="007301DC" w:rsidP="007301DC">
      <w:pPr>
        <w:tabs>
          <w:tab w:val="clear" w:pos="567"/>
        </w:tabs>
        <w:spacing w:line="240" w:lineRule="auto"/>
        <w:rPr>
          <w:lang w:val="bg-BG"/>
        </w:rPr>
      </w:pPr>
      <w:r>
        <w:rPr>
          <w:lang w:val="bg-BG"/>
        </w:rPr>
        <w:t>Хипогликемия (ниска кръвна захар) означава, че няма достатъчно захар в кръвта. Тя може да бъде предизвикана ако:</w:t>
      </w:r>
    </w:p>
    <w:p w:rsidR="007301DC" w:rsidRDefault="007301DC" w:rsidP="00323594">
      <w:pPr>
        <w:numPr>
          <w:ilvl w:val="0"/>
          <w:numId w:val="19"/>
        </w:numPr>
        <w:tabs>
          <w:tab w:val="clear" w:pos="567"/>
        </w:tabs>
        <w:spacing w:line="240" w:lineRule="auto"/>
        <w:rPr>
          <w:lang w:val="bg-BG"/>
        </w:rPr>
      </w:pPr>
      <w:r>
        <w:rPr>
          <w:lang w:val="bg-BG"/>
        </w:rPr>
        <w:t>взимате твърде много Humalog Mix25 или друг инсулин;</w:t>
      </w:r>
    </w:p>
    <w:p w:rsidR="007301DC" w:rsidRDefault="007301DC" w:rsidP="00323594">
      <w:pPr>
        <w:numPr>
          <w:ilvl w:val="0"/>
          <w:numId w:val="19"/>
        </w:numPr>
        <w:tabs>
          <w:tab w:val="clear" w:pos="567"/>
        </w:tabs>
        <w:spacing w:line="240" w:lineRule="auto"/>
        <w:rPr>
          <w:lang w:val="bg-BG"/>
        </w:rPr>
      </w:pPr>
      <w:r>
        <w:rPr>
          <w:lang w:val="bg-BG"/>
        </w:rPr>
        <w:t>изпуснете или забавите храненето или промените Вашата диета;</w:t>
      </w:r>
    </w:p>
    <w:p w:rsidR="007301DC" w:rsidRDefault="007301DC" w:rsidP="00323594">
      <w:pPr>
        <w:numPr>
          <w:ilvl w:val="0"/>
          <w:numId w:val="19"/>
        </w:numPr>
        <w:tabs>
          <w:tab w:val="clear" w:pos="567"/>
        </w:tabs>
        <w:spacing w:line="240" w:lineRule="auto"/>
        <w:rPr>
          <w:lang w:val="bg-BG"/>
        </w:rPr>
      </w:pPr>
      <w:r>
        <w:rPr>
          <w:lang w:val="bg-BG"/>
        </w:rPr>
        <w:t>извършвате физическо натоварване или работите твърде много непосредствено преди или след ядене;</w:t>
      </w:r>
    </w:p>
    <w:p w:rsidR="007301DC" w:rsidRDefault="007301DC" w:rsidP="00323594">
      <w:pPr>
        <w:numPr>
          <w:ilvl w:val="0"/>
          <w:numId w:val="19"/>
        </w:numPr>
        <w:tabs>
          <w:tab w:val="clear" w:pos="567"/>
        </w:tabs>
        <w:spacing w:line="240" w:lineRule="auto"/>
        <w:rPr>
          <w:lang w:val="bg-BG"/>
        </w:rPr>
      </w:pPr>
      <w:r>
        <w:rPr>
          <w:lang w:val="bg-BG"/>
        </w:rPr>
        <w:t>имате инфекция или заболяване (особено диария или повръщане);</w:t>
      </w:r>
    </w:p>
    <w:p w:rsidR="007301DC" w:rsidRDefault="007301DC" w:rsidP="00323594">
      <w:pPr>
        <w:numPr>
          <w:ilvl w:val="0"/>
          <w:numId w:val="19"/>
        </w:numPr>
        <w:tabs>
          <w:tab w:val="clear" w:pos="567"/>
        </w:tabs>
        <w:spacing w:line="240" w:lineRule="auto"/>
        <w:rPr>
          <w:lang w:val="bg-BG"/>
        </w:rPr>
      </w:pPr>
      <w:r>
        <w:rPr>
          <w:lang w:val="bg-BG"/>
        </w:rPr>
        <w:t>има промени в нуждите Ви от инсулин; или</w:t>
      </w:r>
    </w:p>
    <w:p w:rsidR="007301DC" w:rsidRDefault="007301DC" w:rsidP="00323594">
      <w:pPr>
        <w:numPr>
          <w:ilvl w:val="0"/>
          <w:numId w:val="19"/>
        </w:numPr>
        <w:tabs>
          <w:tab w:val="clear" w:pos="567"/>
        </w:tabs>
        <w:spacing w:line="240" w:lineRule="auto"/>
        <w:rPr>
          <w:lang w:val="bg-BG"/>
        </w:rPr>
      </w:pPr>
      <w:r>
        <w:rPr>
          <w:lang w:val="bg-BG"/>
        </w:rPr>
        <w:t>имате проблем с бъбреците или черния дроб, чието състояние се влошава.</w:t>
      </w:r>
    </w:p>
    <w:p w:rsidR="007301DC" w:rsidRDefault="007301DC" w:rsidP="007301DC">
      <w:pPr>
        <w:tabs>
          <w:tab w:val="clear" w:pos="567"/>
        </w:tabs>
        <w:spacing w:line="240" w:lineRule="auto"/>
        <w:rPr>
          <w:lang w:val="bg-BG"/>
        </w:rPr>
      </w:pPr>
    </w:p>
    <w:p w:rsidR="007301DC" w:rsidRDefault="007301DC" w:rsidP="007301DC">
      <w:pPr>
        <w:tabs>
          <w:tab w:val="clear" w:pos="567"/>
        </w:tabs>
        <w:spacing w:line="240" w:lineRule="auto"/>
        <w:rPr>
          <w:lang w:val="bg-BG"/>
        </w:rPr>
      </w:pPr>
      <w:r>
        <w:rPr>
          <w:lang w:val="bg-BG"/>
        </w:rPr>
        <w:t>Алкохолът и някои лекарства могат да повлияят нивата на Вашата кръвна захар.</w:t>
      </w:r>
    </w:p>
    <w:p w:rsidR="007301DC" w:rsidRDefault="007301DC" w:rsidP="007301DC">
      <w:pPr>
        <w:tabs>
          <w:tab w:val="clear" w:pos="567"/>
        </w:tabs>
        <w:spacing w:line="240" w:lineRule="auto"/>
        <w:rPr>
          <w:lang w:val="bg-BG"/>
        </w:rPr>
      </w:pPr>
    </w:p>
    <w:p w:rsidR="007301DC" w:rsidRDefault="007301DC" w:rsidP="007301DC">
      <w:pPr>
        <w:tabs>
          <w:tab w:val="clear" w:pos="567"/>
        </w:tabs>
        <w:spacing w:line="240" w:lineRule="auto"/>
        <w:rPr>
          <w:lang w:val="bg-BG"/>
        </w:rPr>
      </w:pPr>
      <w:r>
        <w:rPr>
          <w:lang w:val="bg-BG"/>
        </w:rPr>
        <w:t>Първите симптоми на ниска кръвна захар обикновенно се появяват бързо и включват следното:</w:t>
      </w:r>
    </w:p>
    <w:p w:rsidR="007301DC" w:rsidRDefault="007301DC" w:rsidP="00323594">
      <w:pPr>
        <w:numPr>
          <w:ilvl w:val="0"/>
          <w:numId w:val="20"/>
        </w:numPr>
        <w:tabs>
          <w:tab w:val="clear" w:pos="567"/>
        </w:tabs>
        <w:spacing w:line="240" w:lineRule="auto"/>
        <w:rPr>
          <w:lang w:val="bg-BG"/>
        </w:rPr>
      </w:pPr>
      <w:r>
        <w:rPr>
          <w:lang w:val="bg-BG"/>
        </w:rPr>
        <w:t>отпадналост</w:t>
      </w:r>
      <w:r>
        <w:rPr>
          <w:lang w:val="bg-BG"/>
        </w:rPr>
        <w:tab/>
      </w:r>
      <w:r>
        <w:rPr>
          <w:lang w:val="bg-BG"/>
        </w:rPr>
        <w:tab/>
      </w:r>
      <w:r>
        <w:rPr>
          <w:lang w:val="bg-BG"/>
        </w:rPr>
        <w:tab/>
      </w:r>
      <w:r>
        <w:rPr>
          <w:lang w:val="bg-BG"/>
        </w:rPr>
        <w:tab/>
      </w:r>
      <w:r>
        <w:rPr>
          <w:lang w:val="bg-BG"/>
        </w:rPr>
        <w:sym w:font="Symbol" w:char="F0B7"/>
      </w:r>
      <w:r>
        <w:rPr>
          <w:lang w:val="bg-BG"/>
        </w:rPr>
        <w:tab/>
        <w:t>ускорена сърдечна дейност</w:t>
      </w:r>
    </w:p>
    <w:p w:rsidR="007301DC" w:rsidRDefault="007301DC" w:rsidP="00323594">
      <w:pPr>
        <w:numPr>
          <w:ilvl w:val="0"/>
          <w:numId w:val="20"/>
        </w:numPr>
        <w:tabs>
          <w:tab w:val="clear" w:pos="567"/>
        </w:tabs>
        <w:spacing w:line="240" w:lineRule="auto"/>
        <w:rPr>
          <w:lang w:val="bg-BG"/>
        </w:rPr>
      </w:pPr>
      <w:r>
        <w:rPr>
          <w:lang w:val="bg-BG"/>
        </w:rPr>
        <w:t>нервност или треперене</w:t>
      </w:r>
      <w:r>
        <w:rPr>
          <w:lang w:val="bg-BG"/>
        </w:rPr>
        <w:tab/>
      </w:r>
      <w:r>
        <w:rPr>
          <w:lang w:val="bg-BG"/>
        </w:rPr>
        <w:tab/>
      </w:r>
      <w:r>
        <w:rPr>
          <w:lang w:val="bg-BG"/>
        </w:rPr>
        <w:tab/>
      </w:r>
      <w:r>
        <w:rPr>
          <w:lang w:val="bg-BG"/>
        </w:rPr>
        <w:sym w:font="Symbol" w:char="F0B7"/>
      </w:r>
      <w:r>
        <w:rPr>
          <w:lang w:val="bg-BG"/>
        </w:rPr>
        <w:tab/>
        <w:t>позиви за повръщане</w:t>
      </w:r>
    </w:p>
    <w:p w:rsidR="007301DC" w:rsidRDefault="007301DC" w:rsidP="00323594">
      <w:pPr>
        <w:numPr>
          <w:ilvl w:val="0"/>
          <w:numId w:val="20"/>
        </w:numPr>
        <w:tabs>
          <w:tab w:val="clear" w:pos="567"/>
        </w:tabs>
        <w:spacing w:line="240" w:lineRule="auto"/>
        <w:rPr>
          <w:lang w:val="bg-BG"/>
        </w:rPr>
      </w:pPr>
      <w:r>
        <w:rPr>
          <w:lang w:val="bg-BG"/>
        </w:rPr>
        <w:t xml:space="preserve">главоболие </w:t>
      </w:r>
      <w:r>
        <w:rPr>
          <w:lang w:val="bg-BG"/>
        </w:rPr>
        <w:tab/>
      </w:r>
      <w:r>
        <w:rPr>
          <w:lang w:val="bg-BG"/>
        </w:rPr>
        <w:tab/>
      </w:r>
      <w:r>
        <w:rPr>
          <w:lang w:val="bg-BG"/>
        </w:rPr>
        <w:tab/>
      </w:r>
      <w:r>
        <w:rPr>
          <w:lang w:val="bg-BG"/>
        </w:rPr>
        <w:tab/>
      </w:r>
      <w:r>
        <w:tab/>
      </w:r>
      <w:r>
        <w:rPr>
          <w:lang w:val="bg-BG"/>
        </w:rPr>
        <w:sym w:font="Symbol" w:char="F0B7"/>
      </w:r>
      <w:r>
        <w:rPr>
          <w:lang w:val="bg-BG"/>
        </w:rPr>
        <w:tab/>
        <w:t>студена пот</w:t>
      </w:r>
    </w:p>
    <w:p w:rsidR="007301DC" w:rsidRDefault="007301DC" w:rsidP="007301DC">
      <w:pPr>
        <w:tabs>
          <w:tab w:val="clear" w:pos="567"/>
        </w:tabs>
        <w:spacing w:line="240" w:lineRule="auto"/>
      </w:pPr>
    </w:p>
    <w:p w:rsidR="007301DC" w:rsidRDefault="007301DC" w:rsidP="007301DC">
      <w:pPr>
        <w:tabs>
          <w:tab w:val="clear" w:pos="567"/>
        </w:tabs>
        <w:spacing w:line="240" w:lineRule="auto"/>
        <w:rPr>
          <w:lang w:val="bg-BG"/>
        </w:rPr>
      </w:pPr>
      <w:r>
        <w:rPr>
          <w:lang w:val="bg-BG"/>
        </w:rPr>
        <w:t>Докато не сте уверени, че можете да разпознавате Вашите предупредителни симптоми, избягвайте ситуации като шофиране например, в които Вие и другите ще бъдете изложени на риск, вследствие на хипогликемията.</w:t>
      </w:r>
    </w:p>
    <w:p w:rsidR="007301DC" w:rsidRDefault="007301DC" w:rsidP="007301DC">
      <w:pPr>
        <w:tabs>
          <w:tab w:val="clear" w:pos="567"/>
        </w:tabs>
        <w:spacing w:line="240" w:lineRule="auto"/>
        <w:rPr>
          <w:lang w:val="bg-BG"/>
        </w:rPr>
      </w:pPr>
    </w:p>
    <w:p w:rsidR="007301DC" w:rsidRDefault="007301DC" w:rsidP="0065613D">
      <w:pPr>
        <w:keepNext/>
        <w:tabs>
          <w:tab w:val="clear" w:pos="567"/>
        </w:tabs>
        <w:spacing w:line="240" w:lineRule="auto"/>
        <w:rPr>
          <w:b/>
          <w:lang w:val="bg-BG"/>
        </w:rPr>
      </w:pPr>
      <w:r>
        <w:rPr>
          <w:b/>
          <w:lang w:val="bg-BG"/>
        </w:rPr>
        <w:t xml:space="preserve">Б. </w:t>
      </w:r>
      <w:r>
        <w:rPr>
          <w:b/>
          <w:lang w:val="bg-BG"/>
        </w:rPr>
        <w:tab/>
        <w:t>Хипергликемия и диабетна кетоацидоза</w:t>
      </w:r>
    </w:p>
    <w:p w:rsidR="007301DC" w:rsidRDefault="007301DC" w:rsidP="007301DC">
      <w:pPr>
        <w:tabs>
          <w:tab w:val="clear" w:pos="567"/>
        </w:tabs>
        <w:spacing w:line="240" w:lineRule="auto"/>
        <w:jc w:val="both"/>
        <w:rPr>
          <w:lang w:val="bg-BG"/>
        </w:rPr>
      </w:pPr>
      <w:r>
        <w:rPr>
          <w:lang w:val="bg-BG"/>
        </w:rPr>
        <w:t>Хипергликемия (твърде много захар в кръвта) означава, че Вашият организъм няма достатъчно инсулин. Хипергликемията може да бъде предизвикана от това, че :</w:t>
      </w:r>
    </w:p>
    <w:p w:rsidR="007301DC" w:rsidRDefault="007301DC" w:rsidP="007301DC">
      <w:pPr>
        <w:tabs>
          <w:tab w:val="clear" w:pos="567"/>
        </w:tabs>
        <w:spacing w:line="240" w:lineRule="auto"/>
        <w:jc w:val="both"/>
        <w:rPr>
          <w:lang w:val="bg-BG"/>
        </w:rPr>
      </w:pPr>
      <w:r>
        <w:rPr>
          <w:lang w:val="bg-BG"/>
        </w:rPr>
        <w:sym w:font="Symbol" w:char="F0B7"/>
      </w:r>
      <w:r>
        <w:rPr>
          <w:lang w:val="bg-BG"/>
        </w:rPr>
        <w:tab/>
        <w:t xml:space="preserve">не взимате </w:t>
      </w:r>
      <w:r>
        <w:rPr>
          <w:szCs w:val="22"/>
          <w:lang w:val="en-US"/>
        </w:rPr>
        <w:t>Humalog</w:t>
      </w:r>
      <w:r>
        <w:rPr>
          <w:szCs w:val="22"/>
          <w:lang w:val="bg-BG"/>
        </w:rPr>
        <w:t>, предназначен за Вас</w:t>
      </w:r>
      <w:r>
        <w:rPr>
          <w:lang w:val="bg-BG"/>
        </w:rPr>
        <w:t xml:space="preserve"> или друг инсулин;</w:t>
      </w:r>
    </w:p>
    <w:p w:rsidR="007301DC" w:rsidRDefault="007301DC" w:rsidP="007301DC">
      <w:pPr>
        <w:tabs>
          <w:tab w:val="clear" w:pos="567"/>
        </w:tabs>
        <w:spacing w:line="240" w:lineRule="auto"/>
        <w:jc w:val="both"/>
        <w:rPr>
          <w:lang w:val="bg-BG"/>
        </w:rPr>
      </w:pPr>
      <w:r>
        <w:rPr>
          <w:lang w:val="bg-BG"/>
        </w:rPr>
        <w:sym w:font="Symbol" w:char="F0B7"/>
      </w:r>
      <w:r>
        <w:rPr>
          <w:lang w:val="bg-BG"/>
        </w:rPr>
        <w:tab/>
        <w:t>взимате по</w:t>
      </w:r>
      <w:r>
        <w:rPr>
          <w:lang w:val="bg-BG"/>
        </w:rPr>
        <w:noBreakHyphen/>
        <w:t>малко инсулин, отколкото Ви е казал Вашият лекар;</w:t>
      </w:r>
    </w:p>
    <w:p w:rsidR="007301DC" w:rsidRDefault="007301DC" w:rsidP="007301DC">
      <w:pPr>
        <w:tabs>
          <w:tab w:val="clear" w:pos="567"/>
        </w:tabs>
        <w:spacing w:line="240" w:lineRule="auto"/>
        <w:jc w:val="both"/>
        <w:rPr>
          <w:lang w:val="bg-BG"/>
        </w:rPr>
      </w:pPr>
      <w:r>
        <w:rPr>
          <w:lang w:val="bg-BG"/>
        </w:rPr>
        <w:sym w:font="Symbol" w:char="F0B7"/>
      </w:r>
      <w:r>
        <w:rPr>
          <w:lang w:val="bg-BG"/>
        </w:rPr>
        <w:tab/>
        <w:t>храните се много повече, отколкото диетата Ви позволява; или</w:t>
      </w:r>
    </w:p>
    <w:p w:rsidR="007301DC" w:rsidRDefault="007301DC" w:rsidP="007301DC">
      <w:pPr>
        <w:tabs>
          <w:tab w:val="clear" w:pos="567"/>
        </w:tabs>
        <w:spacing w:line="240" w:lineRule="auto"/>
        <w:jc w:val="both"/>
        <w:rPr>
          <w:lang w:val="bg-BG"/>
        </w:rPr>
      </w:pPr>
      <w:r>
        <w:rPr>
          <w:lang w:val="bg-BG"/>
        </w:rPr>
        <w:sym w:font="Symbol" w:char="F0B7"/>
      </w:r>
      <w:r>
        <w:rPr>
          <w:lang w:val="bg-BG"/>
        </w:rPr>
        <w:tab/>
        <w:t>имате температура, инфекция или емоционален стрес.</w:t>
      </w:r>
    </w:p>
    <w:p w:rsidR="007301DC" w:rsidRDefault="007301DC" w:rsidP="007301DC">
      <w:pPr>
        <w:tabs>
          <w:tab w:val="clear" w:pos="567"/>
        </w:tabs>
        <w:spacing w:line="240" w:lineRule="auto"/>
        <w:jc w:val="both"/>
        <w:rPr>
          <w:lang w:val="bg-BG"/>
        </w:rPr>
      </w:pPr>
    </w:p>
    <w:p w:rsidR="007301DC" w:rsidRDefault="007301DC" w:rsidP="007301DC">
      <w:pPr>
        <w:tabs>
          <w:tab w:val="clear" w:pos="567"/>
        </w:tabs>
        <w:spacing w:line="240" w:lineRule="auto"/>
        <w:jc w:val="both"/>
        <w:rPr>
          <w:lang w:val="bg-BG"/>
        </w:rPr>
      </w:pPr>
      <w:r>
        <w:rPr>
          <w:lang w:val="bg-BG"/>
        </w:rPr>
        <w:t>Хипергликемията може да доведе до диабетна кетоацидоза. Първите симптоми се появяват бавно след много часове или дни. Симптомите включват следното:</w:t>
      </w:r>
    </w:p>
    <w:p w:rsidR="007301DC" w:rsidRDefault="007301DC" w:rsidP="00323594">
      <w:pPr>
        <w:numPr>
          <w:ilvl w:val="0"/>
          <w:numId w:val="21"/>
        </w:numPr>
        <w:tabs>
          <w:tab w:val="clear" w:pos="567"/>
        </w:tabs>
        <w:spacing w:line="240" w:lineRule="auto"/>
        <w:rPr>
          <w:lang w:val="bg-BG"/>
        </w:rPr>
      </w:pPr>
      <w:r>
        <w:rPr>
          <w:lang w:val="bg-BG"/>
        </w:rPr>
        <w:t>сънливост</w:t>
      </w:r>
      <w:r>
        <w:tab/>
      </w:r>
      <w:r>
        <w:tab/>
      </w:r>
      <w:r>
        <w:tab/>
      </w:r>
      <w:r>
        <w:tab/>
      </w:r>
      <w:r>
        <w:tab/>
      </w:r>
      <w:r>
        <w:rPr>
          <w:lang w:val="bg-BG"/>
        </w:rPr>
        <w:sym w:font="Symbol" w:char="F0B7"/>
      </w:r>
      <w:r>
        <w:rPr>
          <w:lang w:val="bg-BG"/>
        </w:rPr>
        <w:tab/>
        <w:t>липса на апетит</w:t>
      </w:r>
    </w:p>
    <w:p w:rsidR="007301DC" w:rsidRDefault="007301DC" w:rsidP="00323594">
      <w:pPr>
        <w:numPr>
          <w:ilvl w:val="0"/>
          <w:numId w:val="21"/>
        </w:numPr>
        <w:tabs>
          <w:tab w:val="clear" w:pos="567"/>
        </w:tabs>
        <w:spacing w:line="240" w:lineRule="auto"/>
        <w:rPr>
          <w:lang w:val="bg-BG"/>
        </w:rPr>
      </w:pPr>
      <w:r>
        <w:rPr>
          <w:lang w:val="bg-BG"/>
        </w:rPr>
        <w:t>зачервено лице</w:t>
      </w:r>
      <w:r>
        <w:rPr>
          <w:lang w:val="bg-BG"/>
        </w:rPr>
        <w:tab/>
      </w:r>
      <w:r>
        <w:rPr>
          <w:lang w:val="bg-BG"/>
        </w:rPr>
        <w:tab/>
      </w:r>
      <w:r>
        <w:rPr>
          <w:lang w:val="bg-BG"/>
        </w:rPr>
        <w:tab/>
      </w:r>
      <w:r>
        <w:rPr>
          <w:lang w:val="bg-BG"/>
        </w:rPr>
        <w:tab/>
      </w:r>
      <w:r>
        <w:rPr>
          <w:lang w:val="bg-BG"/>
        </w:rPr>
        <w:sym w:font="Symbol" w:char="F0B7"/>
      </w:r>
      <w:r>
        <w:rPr>
          <w:lang w:val="bg-BG"/>
        </w:rPr>
        <w:tab/>
        <w:t>дъх с мирис на плодове</w:t>
      </w:r>
    </w:p>
    <w:p w:rsidR="007301DC" w:rsidRDefault="007301DC" w:rsidP="00323594">
      <w:pPr>
        <w:numPr>
          <w:ilvl w:val="0"/>
          <w:numId w:val="21"/>
        </w:numPr>
        <w:tabs>
          <w:tab w:val="clear" w:pos="567"/>
        </w:tabs>
        <w:spacing w:line="240" w:lineRule="auto"/>
        <w:rPr>
          <w:lang w:val="bg-BG"/>
        </w:rPr>
      </w:pPr>
      <w:r>
        <w:rPr>
          <w:lang w:val="bg-BG"/>
        </w:rPr>
        <w:t>жажда</w:t>
      </w:r>
      <w:r>
        <w:rPr>
          <w:lang w:val="bg-BG"/>
        </w:rPr>
        <w:tab/>
      </w:r>
      <w:r>
        <w:rPr>
          <w:lang w:val="bg-BG"/>
        </w:rPr>
        <w:tab/>
      </w:r>
      <w:r>
        <w:rPr>
          <w:lang w:val="bg-BG"/>
        </w:rPr>
        <w:tab/>
      </w:r>
      <w:r>
        <w:rPr>
          <w:lang w:val="bg-BG"/>
        </w:rPr>
        <w:tab/>
      </w:r>
      <w:r>
        <w:rPr>
          <w:lang w:val="bg-BG"/>
        </w:rPr>
        <w:tab/>
      </w:r>
      <w:r>
        <w:rPr>
          <w:lang w:val="bg-BG"/>
        </w:rPr>
        <w:sym w:font="Symbol" w:char="F0B7"/>
      </w:r>
      <w:r>
        <w:rPr>
          <w:lang w:val="bg-BG"/>
        </w:rPr>
        <w:tab/>
        <w:t>позиви за повръщане или повръщане</w:t>
      </w:r>
    </w:p>
    <w:p w:rsidR="007301DC" w:rsidRDefault="007301DC" w:rsidP="007301DC">
      <w:pPr>
        <w:tabs>
          <w:tab w:val="clear" w:pos="567"/>
        </w:tabs>
        <w:spacing w:line="240" w:lineRule="auto"/>
        <w:rPr>
          <w:lang w:val="bg-BG"/>
        </w:rPr>
      </w:pPr>
    </w:p>
    <w:p w:rsidR="007301DC" w:rsidRDefault="007301DC" w:rsidP="007301DC">
      <w:pPr>
        <w:tabs>
          <w:tab w:val="clear" w:pos="567"/>
        </w:tabs>
        <w:spacing w:line="240" w:lineRule="auto"/>
        <w:rPr>
          <w:b/>
          <w:bCs/>
          <w:lang w:val="bg-BG"/>
        </w:rPr>
      </w:pPr>
      <w:r>
        <w:rPr>
          <w:lang w:val="bg-BG"/>
        </w:rPr>
        <w:t xml:space="preserve">Тежките симптоми са тежко дишане и ускорен пулс. </w:t>
      </w:r>
      <w:r>
        <w:rPr>
          <w:b/>
          <w:bCs/>
          <w:lang w:val="bg-BG"/>
        </w:rPr>
        <w:t>Потърсете медицинска помощ незабавно.</w:t>
      </w:r>
    </w:p>
    <w:p w:rsidR="007301DC" w:rsidRDefault="007301DC" w:rsidP="007301DC">
      <w:pPr>
        <w:numPr>
          <w:ilvl w:val="12"/>
          <w:numId w:val="0"/>
        </w:numPr>
        <w:tabs>
          <w:tab w:val="clear" w:pos="567"/>
        </w:tabs>
        <w:spacing w:line="240" w:lineRule="auto"/>
        <w:ind w:left="567" w:right="-2" w:hanging="567"/>
        <w:rPr>
          <w:noProof/>
          <w:szCs w:val="22"/>
          <w:lang w:val="bg-BG"/>
        </w:rPr>
      </w:pPr>
    </w:p>
    <w:p w:rsidR="007301DC" w:rsidRDefault="007301DC" w:rsidP="00104D8D">
      <w:pPr>
        <w:keepNext/>
        <w:tabs>
          <w:tab w:val="clear" w:pos="567"/>
        </w:tabs>
        <w:spacing w:line="240" w:lineRule="auto"/>
        <w:rPr>
          <w:b/>
          <w:lang w:val="bg-BG"/>
        </w:rPr>
      </w:pPr>
      <w:r>
        <w:rPr>
          <w:b/>
          <w:lang w:val="bg-BG"/>
        </w:rPr>
        <w:t>В.</w:t>
      </w:r>
      <w:r>
        <w:rPr>
          <w:b/>
          <w:lang w:val="bg-BG"/>
        </w:rPr>
        <w:tab/>
        <w:t>Заболяване</w:t>
      </w:r>
    </w:p>
    <w:p w:rsidR="007301DC" w:rsidRDefault="007301DC" w:rsidP="00176A79">
      <w:pPr>
        <w:tabs>
          <w:tab w:val="clear" w:pos="567"/>
        </w:tabs>
        <w:spacing w:line="240" w:lineRule="auto"/>
        <w:rPr>
          <w:lang w:val="bg-BG"/>
        </w:rPr>
      </w:pPr>
      <w:r>
        <w:rPr>
          <w:lang w:val="bg-BG"/>
        </w:rPr>
        <w:t xml:space="preserve">Ако сте болен/на, особено ако се чувствате или сте отпаднал/а, то количеството инсулин от което се нуждаете може да се промени. </w:t>
      </w:r>
      <w:r>
        <w:rPr>
          <w:b/>
          <w:lang w:val="bg-BG"/>
        </w:rPr>
        <w:t>Дори когато не се храните нормално Вие се нуждаете от инсулин.</w:t>
      </w:r>
      <w:r>
        <w:rPr>
          <w:lang w:val="bg-BG"/>
        </w:rPr>
        <w:t xml:space="preserve"> Изследвайте си урината и</w:t>
      </w:r>
      <w:r w:rsidR="00DD13D6">
        <w:rPr>
          <w:lang w:val="bg-BG"/>
        </w:rPr>
        <w:t>ли</w:t>
      </w:r>
      <w:r>
        <w:rPr>
          <w:lang w:val="bg-BG"/>
        </w:rPr>
        <w:t xml:space="preserve"> кръвта, следвайте Вашите „правила на заболяването” и </w:t>
      </w:r>
      <w:r w:rsidR="002320DC">
        <w:rPr>
          <w:lang w:val="bg-BG"/>
        </w:rPr>
        <w:t>информирайте</w:t>
      </w:r>
      <w:r>
        <w:rPr>
          <w:lang w:val="bg-BG"/>
        </w:rPr>
        <w:t xml:space="preserve"> Вашия лекар.</w:t>
      </w:r>
    </w:p>
    <w:p w:rsidR="007301DC" w:rsidRDefault="007301DC" w:rsidP="007301DC">
      <w:pPr>
        <w:numPr>
          <w:ilvl w:val="12"/>
          <w:numId w:val="0"/>
        </w:numPr>
        <w:tabs>
          <w:tab w:val="clear" w:pos="567"/>
        </w:tabs>
        <w:spacing w:line="240" w:lineRule="auto"/>
        <w:ind w:left="567" w:right="-2" w:hanging="567"/>
        <w:rPr>
          <w:noProof/>
          <w:szCs w:val="22"/>
          <w:lang w:val="bg-BG"/>
        </w:rPr>
      </w:pPr>
    </w:p>
    <w:p w:rsidR="007301DC" w:rsidRDefault="007301DC" w:rsidP="007301DC">
      <w:pPr>
        <w:numPr>
          <w:ilvl w:val="12"/>
          <w:numId w:val="0"/>
        </w:numPr>
        <w:tabs>
          <w:tab w:val="clear" w:pos="567"/>
        </w:tabs>
        <w:spacing w:line="240" w:lineRule="auto"/>
        <w:ind w:left="567" w:right="-2" w:hanging="567"/>
        <w:rPr>
          <w:noProof/>
          <w:szCs w:val="22"/>
          <w:lang w:val="bg-BG"/>
        </w:rPr>
      </w:pPr>
    </w:p>
    <w:p w:rsidR="007301DC" w:rsidRDefault="007301DC" w:rsidP="004F474A">
      <w:pPr>
        <w:keepNext/>
        <w:numPr>
          <w:ilvl w:val="12"/>
          <w:numId w:val="0"/>
        </w:numPr>
        <w:tabs>
          <w:tab w:val="clear" w:pos="567"/>
        </w:tabs>
        <w:spacing w:line="240" w:lineRule="auto"/>
        <w:rPr>
          <w:noProof/>
          <w:szCs w:val="22"/>
          <w:lang w:val="bg-BG"/>
        </w:rPr>
      </w:pPr>
      <w:r>
        <w:rPr>
          <w:b/>
          <w:noProof/>
          <w:szCs w:val="22"/>
          <w:lang w:val="bg-BG"/>
        </w:rPr>
        <w:t>5.</w:t>
      </w:r>
      <w:r>
        <w:rPr>
          <w:b/>
          <w:noProof/>
          <w:szCs w:val="22"/>
          <w:lang w:val="bg-BG"/>
        </w:rPr>
        <w:tab/>
      </w:r>
      <w:r w:rsidR="00605322">
        <w:rPr>
          <w:b/>
          <w:noProof/>
          <w:szCs w:val="22"/>
          <w:lang w:val="bg-BG"/>
        </w:rPr>
        <w:t>К</w:t>
      </w:r>
      <w:r w:rsidR="004F474A" w:rsidRPr="000D3C7C">
        <w:rPr>
          <w:b/>
          <w:noProof/>
          <w:szCs w:val="22"/>
          <w:lang w:val="bg-BG"/>
        </w:rPr>
        <w:t>ак да съхранявате</w:t>
      </w:r>
      <w:r w:rsidR="004F474A" w:rsidRPr="002A32DA">
        <w:rPr>
          <w:b/>
          <w:szCs w:val="22"/>
          <w:lang w:val="bg-BG"/>
        </w:rPr>
        <w:t xml:space="preserve"> </w:t>
      </w:r>
      <w:r w:rsidR="004F474A">
        <w:rPr>
          <w:b/>
          <w:szCs w:val="22"/>
          <w:lang w:val="bg-BG"/>
        </w:rPr>
        <w:t>Humalog</w:t>
      </w:r>
      <w:r w:rsidR="004F474A" w:rsidRPr="004F474A">
        <w:rPr>
          <w:b/>
          <w:lang w:val="bg-BG"/>
        </w:rPr>
        <w:t xml:space="preserve"> </w:t>
      </w:r>
      <w:r w:rsidR="004F474A">
        <w:rPr>
          <w:b/>
          <w:lang w:val="fr-FR"/>
        </w:rPr>
        <w:t>Mix</w:t>
      </w:r>
      <w:r w:rsidR="004F474A">
        <w:rPr>
          <w:b/>
          <w:lang w:val="bg-BG"/>
        </w:rPr>
        <w:t xml:space="preserve">25 </w:t>
      </w:r>
      <w:r w:rsidR="004F474A">
        <w:rPr>
          <w:b/>
        </w:rPr>
        <w:t>KwikPen</w:t>
      </w:r>
    </w:p>
    <w:p w:rsidR="007301DC" w:rsidRDefault="007301DC" w:rsidP="0065613D">
      <w:pPr>
        <w:keepNext/>
        <w:tabs>
          <w:tab w:val="clear" w:pos="567"/>
        </w:tabs>
        <w:spacing w:line="240" w:lineRule="auto"/>
        <w:rPr>
          <w:i/>
          <w:noProof/>
          <w:szCs w:val="22"/>
          <w:lang w:val="bg-BG"/>
        </w:rPr>
      </w:pPr>
    </w:p>
    <w:p w:rsidR="003F602E" w:rsidRDefault="007301DC" w:rsidP="007301DC">
      <w:pPr>
        <w:tabs>
          <w:tab w:val="clear" w:pos="567"/>
        </w:tabs>
        <w:spacing w:line="240" w:lineRule="auto"/>
        <w:rPr>
          <w:lang w:val="bg-BG"/>
        </w:rPr>
      </w:pPr>
      <w:r>
        <w:rPr>
          <w:noProof/>
          <w:szCs w:val="22"/>
          <w:lang w:val="bg-BG"/>
        </w:rPr>
        <w:t xml:space="preserve">Преди употреба съхранявайте Humalog Mix25 </w:t>
      </w:r>
      <w:r w:rsidR="00A53653">
        <w:t>KwikPen</w:t>
      </w:r>
      <w:r>
        <w:rPr>
          <w:szCs w:val="22"/>
          <w:lang w:val="bg-BG"/>
        </w:rPr>
        <w:t>, предназначен за Вас</w:t>
      </w:r>
      <w:r w:rsidR="007356FA">
        <w:rPr>
          <w:szCs w:val="22"/>
          <w:lang w:val="bg-BG"/>
        </w:rPr>
        <w:t>,</w:t>
      </w:r>
      <w:r>
        <w:rPr>
          <w:noProof/>
          <w:szCs w:val="22"/>
          <w:lang w:val="bg-BG"/>
        </w:rPr>
        <w:t xml:space="preserve"> в хладилник (2°С</w:t>
      </w:r>
      <w:r>
        <w:rPr>
          <w:lang w:val="bg-BG"/>
        </w:rPr>
        <w:t xml:space="preserve"> – </w:t>
      </w:r>
      <w:r>
        <w:rPr>
          <w:noProof/>
          <w:szCs w:val="22"/>
          <w:lang w:val="bg-BG"/>
        </w:rPr>
        <w:t>8°С).</w:t>
      </w:r>
      <w:r>
        <w:rPr>
          <w:lang w:val="bg-BG"/>
        </w:rPr>
        <w:t xml:space="preserve"> Не замразявайте.</w:t>
      </w:r>
    </w:p>
    <w:p w:rsidR="003F602E" w:rsidRDefault="003F602E" w:rsidP="007301DC">
      <w:pPr>
        <w:tabs>
          <w:tab w:val="clear" w:pos="567"/>
        </w:tabs>
        <w:spacing w:line="240" w:lineRule="auto"/>
        <w:rPr>
          <w:lang w:val="bg-BG"/>
        </w:rPr>
      </w:pPr>
    </w:p>
    <w:p w:rsidR="00F55BEA" w:rsidRDefault="00F55BEA" w:rsidP="003F602E">
      <w:pPr>
        <w:tabs>
          <w:tab w:val="clear" w:pos="567"/>
        </w:tabs>
        <w:spacing w:line="240" w:lineRule="auto"/>
        <w:rPr>
          <w:lang w:val="ru-RU"/>
        </w:rPr>
      </w:pPr>
      <w:r w:rsidRPr="00F55BEA">
        <w:rPr>
          <w:szCs w:val="22"/>
          <w:lang w:val="ru-RU"/>
        </w:rPr>
        <w:t>Съхранявайте</w:t>
      </w:r>
      <w:r>
        <w:rPr>
          <w:lang w:val="bg-BG"/>
        </w:rPr>
        <w:t xml:space="preserve"> </w:t>
      </w:r>
      <w:r w:rsidR="007301DC">
        <w:rPr>
          <w:noProof/>
          <w:szCs w:val="22"/>
          <w:lang w:val="bg-BG"/>
        </w:rPr>
        <w:t>Ваш</w:t>
      </w:r>
      <w:r w:rsidR="007356FA">
        <w:rPr>
          <w:noProof/>
          <w:szCs w:val="22"/>
          <w:lang w:val="bg-BG"/>
        </w:rPr>
        <w:t>ата</w:t>
      </w:r>
      <w:r w:rsidR="007301DC">
        <w:rPr>
          <w:noProof/>
          <w:szCs w:val="22"/>
          <w:lang w:val="bg-BG"/>
        </w:rPr>
        <w:t xml:space="preserve"> Humalog Mix25 </w:t>
      </w:r>
      <w:r w:rsidR="00A53653">
        <w:t>KwikPen</w:t>
      </w:r>
      <w:r w:rsidRPr="00F55BEA">
        <w:rPr>
          <w:szCs w:val="22"/>
          <w:lang w:val="ru-RU"/>
        </w:rPr>
        <w:t xml:space="preserve"> в период</w:t>
      </w:r>
      <w:r w:rsidR="003F602E">
        <w:rPr>
          <w:szCs w:val="22"/>
          <w:lang w:val="ru-RU"/>
        </w:rPr>
        <w:t>а</w:t>
      </w:r>
      <w:r w:rsidRPr="00F55BEA">
        <w:rPr>
          <w:szCs w:val="22"/>
          <w:lang w:val="ru-RU"/>
        </w:rPr>
        <w:t xml:space="preserve"> на използване</w:t>
      </w:r>
      <w:r w:rsidR="007301DC">
        <w:rPr>
          <w:noProof/>
          <w:szCs w:val="22"/>
          <w:lang w:val="bg-BG"/>
        </w:rPr>
        <w:t xml:space="preserve"> </w:t>
      </w:r>
      <w:r w:rsidR="007301DC">
        <w:rPr>
          <w:lang w:val="bg-BG"/>
        </w:rPr>
        <w:t>при стайна температура (</w:t>
      </w:r>
      <w:r w:rsidR="000818F6">
        <w:rPr>
          <w:szCs w:val="22"/>
          <w:lang w:val="ru-RU"/>
        </w:rPr>
        <w:t>под</w:t>
      </w:r>
      <w:r w:rsidR="007301DC">
        <w:rPr>
          <w:lang w:val="bg-BG"/>
        </w:rPr>
        <w:t xml:space="preserve"> 30°С) </w:t>
      </w:r>
      <w:r w:rsidRPr="00F55BEA">
        <w:rPr>
          <w:szCs w:val="22"/>
          <w:lang w:val="ru-RU"/>
        </w:rPr>
        <w:t xml:space="preserve">и </w:t>
      </w:r>
      <w:r>
        <w:rPr>
          <w:szCs w:val="22"/>
          <w:lang w:val="ru-RU"/>
        </w:rPr>
        <w:t>я</w:t>
      </w:r>
      <w:r w:rsidRPr="00F55BEA">
        <w:rPr>
          <w:szCs w:val="22"/>
          <w:lang w:val="ru-RU"/>
        </w:rPr>
        <w:t xml:space="preserve"> изхвърлете след </w:t>
      </w:r>
      <w:r w:rsidR="007301DC">
        <w:rPr>
          <w:lang w:val="bg-BG"/>
        </w:rPr>
        <w:t xml:space="preserve">до 28 дни. Не </w:t>
      </w:r>
      <w:r w:rsidR="007356FA" w:rsidRPr="009C3EA0">
        <w:rPr>
          <w:lang w:val="bg-BG"/>
        </w:rPr>
        <w:t xml:space="preserve">я </w:t>
      </w:r>
      <w:r w:rsidR="005B6EC7">
        <w:rPr>
          <w:lang w:val="bg-BG"/>
        </w:rPr>
        <w:t>оставяйте</w:t>
      </w:r>
      <w:r w:rsidR="007301DC" w:rsidRPr="009C3EA0">
        <w:rPr>
          <w:lang w:val="bg-BG"/>
        </w:rPr>
        <w:t xml:space="preserve"> близко</w:t>
      </w:r>
      <w:r w:rsidR="007301DC">
        <w:rPr>
          <w:lang w:val="bg-BG"/>
        </w:rPr>
        <w:t xml:space="preserve"> до източници на топлина и светлина.</w:t>
      </w:r>
      <w:r w:rsidR="003F602E" w:rsidDel="003F602E">
        <w:rPr>
          <w:noProof/>
          <w:szCs w:val="22"/>
          <w:lang w:val="bg-BG"/>
        </w:rPr>
        <w:t xml:space="preserve"> </w:t>
      </w:r>
      <w:r w:rsidRPr="00AE4ECD">
        <w:rPr>
          <w:lang w:val="ru-RU"/>
        </w:rPr>
        <w:t xml:space="preserve">Не съхранявайте </w:t>
      </w:r>
      <w:r>
        <w:rPr>
          <w:lang w:val="ru-RU"/>
        </w:rPr>
        <w:t xml:space="preserve">предварително напълнената </w:t>
      </w:r>
      <w:r w:rsidRPr="00AE4ECD">
        <w:rPr>
          <w:lang w:val="ru-RU"/>
        </w:rPr>
        <w:t>писалка, ко</w:t>
      </w:r>
      <w:r>
        <w:rPr>
          <w:lang w:val="ru-RU"/>
        </w:rPr>
        <w:t xml:space="preserve">ято </w:t>
      </w:r>
      <w:r w:rsidRPr="00AE4ECD">
        <w:rPr>
          <w:lang w:val="ru-RU"/>
        </w:rPr>
        <w:t>използват</w:t>
      </w:r>
      <w:r>
        <w:rPr>
          <w:lang w:val="ru-RU"/>
        </w:rPr>
        <w:t>е</w:t>
      </w:r>
      <w:r w:rsidRPr="00AE4ECD">
        <w:rPr>
          <w:lang w:val="ru-RU"/>
        </w:rPr>
        <w:t xml:space="preserve">, в хладилник. </w:t>
      </w:r>
      <w:r w:rsidR="003F602E">
        <w:rPr>
          <w:lang w:val="ru-RU"/>
        </w:rPr>
        <w:t>Предварително</w:t>
      </w:r>
      <w:r w:rsidR="003F602E" w:rsidRPr="00AE4ECD">
        <w:rPr>
          <w:lang w:val="ru-RU"/>
        </w:rPr>
        <w:t xml:space="preserve"> </w:t>
      </w:r>
      <w:r w:rsidR="003F602E">
        <w:rPr>
          <w:lang w:val="ru-RU"/>
        </w:rPr>
        <w:t>напълнената п</w:t>
      </w:r>
      <w:r w:rsidRPr="00AE4ECD">
        <w:rPr>
          <w:lang w:val="ru-RU"/>
        </w:rPr>
        <w:t>исалка не трябва да се съхранява с прикрепена игла.</w:t>
      </w:r>
    </w:p>
    <w:p w:rsidR="00F55BEA" w:rsidRDefault="00F55BEA" w:rsidP="007301DC">
      <w:pPr>
        <w:numPr>
          <w:ilvl w:val="12"/>
          <w:numId w:val="0"/>
        </w:numPr>
        <w:tabs>
          <w:tab w:val="clear" w:pos="567"/>
        </w:tabs>
        <w:spacing w:line="240" w:lineRule="auto"/>
        <w:ind w:left="567" w:right="-2" w:hanging="567"/>
        <w:rPr>
          <w:noProof/>
          <w:szCs w:val="22"/>
          <w:lang w:val="bg-BG"/>
        </w:rPr>
      </w:pPr>
    </w:p>
    <w:p w:rsidR="007301DC" w:rsidRDefault="00E45B15" w:rsidP="007301DC">
      <w:pPr>
        <w:numPr>
          <w:ilvl w:val="12"/>
          <w:numId w:val="0"/>
        </w:numPr>
        <w:tabs>
          <w:tab w:val="clear" w:pos="567"/>
        </w:tabs>
        <w:spacing w:line="240" w:lineRule="auto"/>
        <w:ind w:left="567" w:right="-2" w:hanging="567"/>
        <w:rPr>
          <w:noProof/>
          <w:szCs w:val="22"/>
          <w:lang w:val="bg-BG"/>
        </w:rPr>
      </w:pPr>
      <w:r>
        <w:rPr>
          <w:noProof/>
          <w:szCs w:val="22"/>
          <w:lang w:val="bg-BG"/>
        </w:rPr>
        <w:t>Да се с</w:t>
      </w:r>
      <w:r w:rsidR="007301DC">
        <w:rPr>
          <w:noProof/>
          <w:szCs w:val="22"/>
          <w:lang w:val="bg-BG"/>
        </w:rPr>
        <w:t>ъхранява на място</w:t>
      </w:r>
      <w:r w:rsidR="009F1AFC">
        <w:rPr>
          <w:noProof/>
          <w:szCs w:val="22"/>
          <w:lang w:val="bg-BG"/>
        </w:rPr>
        <w:t>,</w:t>
      </w:r>
      <w:r w:rsidR="007301DC">
        <w:rPr>
          <w:noProof/>
          <w:szCs w:val="22"/>
          <w:lang w:val="bg-BG"/>
        </w:rPr>
        <w:t xml:space="preserve"> недостъпно за деца.</w:t>
      </w:r>
    </w:p>
    <w:p w:rsidR="007301DC" w:rsidRDefault="007301DC" w:rsidP="007301DC">
      <w:pPr>
        <w:numPr>
          <w:ilvl w:val="12"/>
          <w:numId w:val="0"/>
        </w:numPr>
        <w:tabs>
          <w:tab w:val="clear" w:pos="567"/>
        </w:tabs>
        <w:spacing w:line="240" w:lineRule="auto"/>
        <w:ind w:left="567" w:right="-2" w:hanging="567"/>
        <w:rPr>
          <w:noProof/>
          <w:szCs w:val="22"/>
          <w:lang w:val="bg-BG"/>
        </w:rPr>
      </w:pPr>
    </w:p>
    <w:p w:rsidR="007301DC" w:rsidRDefault="007301DC" w:rsidP="007301DC">
      <w:pPr>
        <w:tabs>
          <w:tab w:val="clear" w:pos="567"/>
        </w:tabs>
        <w:spacing w:line="240" w:lineRule="auto"/>
        <w:rPr>
          <w:noProof/>
          <w:szCs w:val="22"/>
          <w:lang w:val="bg-BG"/>
        </w:rPr>
      </w:pPr>
      <w:r>
        <w:rPr>
          <w:noProof/>
          <w:szCs w:val="22"/>
          <w:lang w:val="bg-BG"/>
        </w:rPr>
        <w:t xml:space="preserve">Не използвайте </w:t>
      </w:r>
      <w:r w:rsidR="005D32DD">
        <w:rPr>
          <w:noProof/>
          <w:szCs w:val="22"/>
          <w:lang w:val="bg-BG"/>
        </w:rPr>
        <w:t>това лекарство</w:t>
      </w:r>
      <w:r w:rsidR="00A53653">
        <w:rPr>
          <w:noProof/>
          <w:szCs w:val="22"/>
          <w:lang w:val="bg-BG"/>
        </w:rPr>
        <w:t xml:space="preserve"> </w:t>
      </w:r>
      <w:r>
        <w:rPr>
          <w:noProof/>
          <w:szCs w:val="22"/>
          <w:lang w:val="bg-BG"/>
        </w:rPr>
        <w:t>след срока на годност</w:t>
      </w:r>
      <w:r w:rsidR="009F1AFC">
        <w:rPr>
          <w:noProof/>
          <w:szCs w:val="22"/>
          <w:lang w:val="bg-BG"/>
        </w:rPr>
        <w:t>,</w:t>
      </w:r>
      <w:r>
        <w:rPr>
          <w:noProof/>
          <w:szCs w:val="22"/>
          <w:lang w:val="bg-BG"/>
        </w:rPr>
        <w:t xml:space="preserve"> отбелязан върху етикета и картонената опаковка. Срок</w:t>
      </w:r>
      <w:r w:rsidR="00605322">
        <w:rPr>
          <w:noProof/>
          <w:szCs w:val="22"/>
          <w:lang w:val="bg-BG"/>
        </w:rPr>
        <w:t xml:space="preserve">ът </w:t>
      </w:r>
      <w:r>
        <w:rPr>
          <w:noProof/>
          <w:szCs w:val="22"/>
          <w:lang w:val="bg-BG"/>
        </w:rPr>
        <w:t>на годност отговаря на последния ден от посочения месец.</w:t>
      </w:r>
    </w:p>
    <w:p w:rsidR="007301DC" w:rsidRDefault="007301DC" w:rsidP="007301DC">
      <w:pPr>
        <w:tabs>
          <w:tab w:val="clear" w:pos="567"/>
        </w:tabs>
        <w:spacing w:line="240" w:lineRule="auto"/>
        <w:rPr>
          <w:noProof/>
          <w:szCs w:val="22"/>
          <w:lang w:val="bg-BG"/>
        </w:rPr>
      </w:pPr>
    </w:p>
    <w:p w:rsidR="007301DC" w:rsidRDefault="007301DC" w:rsidP="007301DC">
      <w:pPr>
        <w:tabs>
          <w:tab w:val="clear" w:pos="567"/>
        </w:tabs>
        <w:spacing w:line="240" w:lineRule="auto"/>
        <w:rPr>
          <w:szCs w:val="22"/>
          <w:lang w:val="bg-BG"/>
        </w:rPr>
      </w:pPr>
      <w:r>
        <w:rPr>
          <w:noProof/>
          <w:szCs w:val="22"/>
          <w:lang w:val="bg-BG"/>
        </w:rPr>
        <w:t xml:space="preserve">Не използвайте </w:t>
      </w:r>
      <w:r w:rsidR="005D32DD">
        <w:rPr>
          <w:noProof/>
          <w:szCs w:val="22"/>
          <w:lang w:val="bg-BG"/>
        </w:rPr>
        <w:t>това лекарство</w:t>
      </w:r>
      <w:r>
        <w:rPr>
          <w:noProof/>
          <w:szCs w:val="22"/>
          <w:lang w:val="bg-BG"/>
        </w:rPr>
        <w:t>, ако</w:t>
      </w:r>
      <w:r>
        <w:rPr>
          <w:szCs w:val="22"/>
          <w:lang w:val="bg-BG"/>
        </w:rPr>
        <w:t xml:space="preserve"> </w:t>
      </w:r>
      <w:r w:rsidR="005D32DD">
        <w:rPr>
          <w:szCs w:val="22"/>
          <w:lang w:val="bg-BG"/>
        </w:rPr>
        <w:t xml:space="preserve">забележите </w:t>
      </w:r>
      <w:r>
        <w:rPr>
          <w:szCs w:val="22"/>
          <w:lang w:val="bg-BG"/>
        </w:rPr>
        <w:t>„парцали” или има твърди бели частици по повърхността или ако стената на патрона изглежда заскрежена.</w:t>
      </w:r>
      <w:r>
        <w:rPr>
          <w:lang w:val="bg-BG"/>
        </w:rPr>
        <w:t xml:space="preserve"> </w:t>
      </w:r>
      <w:r>
        <w:rPr>
          <w:szCs w:val="22"/>
          <w:lang w:val="bg-BG"/>
        </w:rPr>
        <w:t>Проверявайте това всеки път преди да се инжектирате.</w:t>
      </w:r>
    </w:p>
    <w:p w:rsidR="007301DC" w:rsidRDefault="007301DC" w:rsidP="007301DC">
      <w:pPr>
        <w:tabs>
          <w:tab w:val="clear" w:pos="567"/>
        </w:tabs>
        <w:spacing w:line="240" w:lineRule="auto"/>
        <w:rPr>
          <w:noProof/>
          <w:szCs w:val="22"/>
          <w:lang w:val="bg-BG"/>
        </w:rPr>
      </w:pPr>
    </w:p>
    <w:p w:rsidR="007301DC" w:rsidRDefault="00E45B15" w:rsidP="007301DC">
      <w:pPr>
        <w:numPr>
          <w:ilvl w:val="12"/>
          <w:numId w:val="0"/>
        </w:numPr>
        <w:tabs>
          <w:tab w:val="clear" w:pos="567"/>
        </w:tabs>
        <w:spacing w:line="240" w:lineRule="auto"/>
        <w:ind w:right="-2"/>
        <w:rPr>
          <w:noProof/>
          <w:szCs w:val="22"/>
          <w:lang w:val="bg-BG"/>
        </w:rPr>
      </w:pPr>
      <w:r>
        <w:rPr>
          <w:noProof/>
          <w:szCs w:val="22"/>
          <w:lang w:val="bg-BG"/>
        </w:rPr>
        <w:t>Не изхвърляйте л</w:t>
      </w:r>
      <w:r w:rsidR="007301DC">
        <w:rPr>
          <w:noProof/>
          <w:szCs w:val="22"/>
          <w:lang w:val="bg-BG"/>
        </w:rPr>
        <w:t xml:space="preserve">екарствата в канализацията или в контейнера за домашни отпадъци. Попитайте Вашия фармацевт как да </w:t>
      </w:r>
      <w:r>
        <w:rPr>
          <w:noProof/>
          <w:szCs w:val="22"/>
          <w:lang w:val="bg-BG"/>
        </w:rPr>
        <w:t>изхвърляте</w:t>
      </w:r>
      <w:r w:rsidR="007301DC">
        <w:rPr>
          <w:noProof/>
          <w:szCs w:val="22"/>
          <w:lang w:val="bg-BG"/>
        </w:rPr>
        <w:t xml:space="preserve"> лекарства</w:t>
      </w:r>
      <w:r>
        <w:rPr>
          <w:noProof/>
          <w:szCs w:val="22"/>
          <w:lang w:val="bg-BG"/>
        </w:rPr>
        <w:t>та, които вече не използвате</w:t>
      </w:r>
      <w:r w:rsidR="007301DC">
        <w:rPr>
          <w:noProof/>
          <w:szCs w:val="22"/>
          <w:lang w:val="bg-BG"/>
        </w:rPr>
        <w:t>. Тези мерки ще спомогнат за опазване на околната среда.</w:t>
      </w:r>
    </w:p>
    <w:p w:rsidR="007301DC" w:rsidRDefault="007301DC" w:rsidP="007301DC">
      <w:pPr>
        <w:numPr>
          <w:ilvl w:val="12"/>
          <w:numId w:val="0"/>
        </w:numPr>
        <w:tabs>
          <w:tab w:val="clear" w:pos="567"/>
        </w:tabs>
        <w:spacing w:line="240" w:lineRule="auto"/>
        <w:ind w:left="567" w:right="-2" w:hanging="567"/>
        <w:rPr>
          <w:noProof/>
          <w:szCs w:val="22"/>
          <w:lang w:val="bg-BG"/>
        </w:rPr>
      </w:pPr>
    </w:p>
    <w:p w:rsidR="007301DC" w:rsidRDefault="007301DC" w:rsidP="007301DC">
      <w:pPr>
        <w:numPr>
          <w:ilvl w:val="12"/>
          <w:numId w:val="0"/>
        </w:numPr>
        <w:tabs>
          <w:tab w:val="clear" w:pos="567"/>
        </w:tabs>
        <w:spacing w:line="240" w:lineRule="auto"/>
        <w:ind w:left="567" w:right="-2" w:hanging="567"/>
        <w:rPr>
          <w:noProof/>
          <w:szCs w:val="22"/>
          <w:lang w:val="bg-BG"/>
        </w:rPr>
      </w:pPr>
    </w:p>
    <w:p w:rsidR="007301DC" w:rsidRDefault="007301DC" w:rsidP="004F474A">
      <w:pPr>
        <w:keepNext/>
        <w:tabs>
          <w:tab w:val="clear" w:pos="567"/>
        </w:tabs>
        <w:spacing w:line="240" w:lineRule="auto"/>
        <w:rPr>
          <w:b/>
          <w:noProof/>
          <w:szCs w:val="22"/>
          <w:lang w:val="bg-BG"/>
        </w:rPr>
      </w:pPr>
      <w:r>
        <w:rPr>
          <w:b/>
          <w:noProof/>
          <w:szCs w:val="22"/>
          <w:lang w:val="bg-BG"/>
        </w:rPr>
        <w:t>6.</w:t>
      </w:r>
      <w:r w:rsidRPr="00EA70D7">
        <w:rPr>
          <w:b/>
          <w:noProof/>
          <w:szCs w:val="22"/>
          <w:lang w:val="bg-BG"/>
        </w:rPr>
        <w:tab/>
      </w:r>
      <w:r w:rsidR="004F474A" w:rsidRPr="000D3C7C">
        <w:rPr>
          <w:b/>
          <w:noProof/>
          <w:szCs w:val="22"/>
          <w:lang w:val="bg-BG"/>
        </w:rPr>
        <w:t>Съдържание на опаковката и допълнителна информаци</w:t>
      </w:r>
      <w:r w:rsidR="004F474A">
        <w:rPr>
          <w:b/>
          <w:noProof/>
          <w:szCs w:val="22"/>
          <w:lang w:val="bg-BG"/>
        </w:rPr>
        <w:t>я</w:t>
      </w:r>
    </w:p>
    <w:p w:rsidR="007301DC" w:rsidRDefault="007301DC" w:rsidP="0065613D">
      <w:pPr>
        <w:keepNext/>
        <w:tabs>
          <w:tab w:val="clear" w:pos="567"/>
        </w:tabs>
        <w:spacing w:line="240" w:lineRule="auto"/>
        <w:rPr>
          <w:b/>
          <w:noProof/>
          <w:szCs w:val="22"/>
          <w:lang w:val="bg-BG"/>
        </w:rPr>
      </w:pPr>
    </w:p>
    <w:p w:rsidR="007301DC" w:rsidRDefault="007301DC" w:rsidP="0065613D">
      <w:pPr>
        <w:keepNext/>
        <w:tabs>
          <w:tab w:val="clear" w:pos="567"/>
        </w:tabs>
        <w:spacing w:line="240" w:lineRule="auto"/>
        <w:rPr>
          <w:b/>
          <w:noProof/>
          <w:szCs w:val="22"/>
          <w:lang w:val="bg-BG"/>
        </w:rPr>
      </w:pPr>
      <w:r>
        <w:rPr>
          <w:b/>
          <w:noProof/>
          <w:szCs w:val="22"/>
          <w:lang w:val="bg-BG"/>
        </w:rPr>
        <w:t>Какво съдържа Humalog Mix25 100 </w:t>
      </w:r>
      <w:r w:rsidR="001A0378">
        <w:rPr>
          <w:b/>
          <w:noProof/>
          <w:szCs w:val="22"/>
          <w:lang w:val="bg-BG"/>
        </w:rPr>
        <w:t>единици</w:t>
      </w:r>
      <w:r>
        <w:rPr>
          <w:b/>
          <w:noProof/>
          <w:szCs w:val="22"/>
          <w:lang w:val="bg-BG"/>
        </w:rPr>
        <w:t xml:space="preserve">/ml </w:t>
      </w:r>
      <w:r w:rsidR="00A53653">
        <w:rPr>
          <w:b/>
        </w:rPr>
        <w:t>KwikPen</w:t>
      </w:r>
      <w:r w:rsidR="00A53653">
        <w:rPr>
          <w:b/>
          <w:noProof/>
          <w:szCs w:val="22"/>
          <w:lang w:val="bg-BG"/>
        </w:rPr>
        <w:t xml:space="preserve"> </w:t>
      </w:r>
      <w:r>
        <w:rPr>
          <w:b/>
          <w:noProof/>
          <w:szCs w:val="22"/>
          <w:lang w:val="bg-BG"/>
        </w:rPr>
        <w:t>инжекционна суспензия</w:t>
      </w:r>
    </w:p>
    <w:p w:rsidR="007301DC" w:rsidRDefault="007301DC" w:rsidP="007301DC">
      <w:pPr>
        <w:tabs>
          <w:tab w:val="clear" w:pos="567"/>
        </w:tabs>
        <w:spacing w:line="240" w:lineRule="auto"/>
        <w:ind w:left="540" w:hanging="540"/>
        <w:rPr>
          <w:lang w:val="bg-BG"/>
        </w:rPr>
      </w:pPr>
      <w:r>
        <w:rPr>
          <w:noProof/>
          <w:szCs w:val="22"/>
          <w:lang w:val="bg-BG"/>
        </w:rPr>
        <w:t>-</w:t>
      </w:r>
      <w:r>
        <w:rPr>
          <w:noProof/>
          <w:szCs w:val="22"/>
          <w:lang w:val="bg-BG"/>
        </w:rPr>
        <w:tab/>
        <w:t>Активн</w:t>
      </w:r>
      <w:r w:rsidR="00605322">
        <w:rPr>
          <w:noProof/>
          <w:szCs w:val="22"/>
          <w:lang w:val="ru-RU"/>
        </w:rPr>
        <w:t>ото вещество</w:t>
      </w:r>
      <w:r>
        <w:rPr>
          <w:noProof/>
          <w:szCs w:val="22"/>
          <w:lang w:val="bg-BG"/>
        </w:rPr>
        <w:t xml:space="preserve"> е инсулин лиспро. Инсулин лиспро </w:t>
      </w:r>
      <w:r>
        <w:rPr>
          <w:noProof/>
          <w:szCs w:val="22"/>
          <w:lang w:val="en-US"/>
        </w:rPr>
        <w:t>ce</w:t>
      </w:r>
      <w:r>
        <w:rPr>
          <w:noProof/>
          <w:szCs w:val="22"/>
          <w:lang w:val="bg-BG"/>
        </w:rPr>
        <w:t xml:space="preserve"> </w:t>
      </w:r>
      <w:r>
        <w:rPr>
          <w:lang w:val="bg-BG"/>
        </w:rPr>
        <w:t>произвежда в лаборатория чрез „рекомбинантен ДНК технологичен” процес. Това е променена форма на човешки инсулин и поради това е различен от другите човешки и животински инсулини. И</w:t>
      </w:r>
      <w:r>
        <w:rPr>
          <w:noProof/>
          <w:szCs w:val="22"/>
          <w:lang w:val="bg-BG"/>
        </w:rPr>
        <w:t xml:space="preserve">нсулин лиспро </w:t>
      </w:r>
      <w:r>
        <w:rPr>
          <w:lang w:val="bg-BG"/>
        </w:rPr>
        <w:t>се доближава много до човешкия инсулин, който е естествен хормон произвеждан от панкреаса.</w:t>
      </w:r>
    </w:p>
    <w:p w:rsidR="007301DC" w:rsidRDefault="007301DC" w:rsidP="007301DC">
      <w:pPr>
        <w:tabs>
          <w:tab w:val="clear" w:pos="567"/>
        </w:tabs>
        <w:spacing w:line="240" w:lineRule="auto"/>
        <w:ind w:left="540" w:right="-2" w:hanging="540"/>
        <w:rPr>
          <w:noProof/>
          <w:szCs w:val="22"/>
          <w:lang w:val="bg-BG"/>
        </w:rPr>
      </w:pPr>
      <w:r>
        <w:rPr>
          <w:noProof/>
          <w:szCs w:val="22"/>
          <w:lang w:val="bg-BG"/>
        </w:rPr>
        <w:t>-</w:t>
      </w:r>
      <w:r>
        <w:rPr>
          <w:noProof/>
          <w:szCs w:val="22"/>
          <w:lang w:val="bg-BG"/>
        </w:rPr>
        <w:tab/>
        <w:t xml:space="preserve">Другите съставки са протамин сулфат, </w:t>
      </w:r>
      <w:r w:rsidRPr="00CC4C57">
        <w:rPr>
          <w:i/>
          <w:lang w:val="en-US"/>
        </w:rPr>
        <w:t>m</w:t>
      </w:r>
      <w:r>
        <w:rPr>
          <w:lang w:val="bg-BG"/>
        </w:rPr>
        <w:t xml:space="preserve">-крезол, фенол, глицерол, </w:t>
      </w:r>
      <w:r w:rsidR="00B974FE" w:rsidRPr="00CC4C57">
        <w:rPr>
          <w:noProof/>
          <w:szCs w:val="22"/>
          <w:lang w:val="bg-BG"/>
        </w:rPr>
        <w:t>д</w:t>
      </w:r>
      <w:r w:rsidR="00B974FE" w:rsidRPr="00CC4C57">
        <w:rPr>
          <w:noProof/>
          <w:lang w:val="bg-BG"/>
        </w:rPr>
        <w:t xml:space="preserve">вуосновен натриев </w:t>
      </w:r>
      <w:r w:rsidRPr="00AE7410">
        <w:rPr>
          <w:lang w:val="bg-BG"/>
        </w:rPr>
        <w:t>фосфат</w:t>
      </w:r>
      <w:r w:rsidR="00B974FE" w:rsidRPr="00AE7410">
        <w:rPr>
          <w:lang w:val="en-US"/>
        </w:rPr>
        <w:t> </w:t>
      </w:r>
      <w:r w:rsidRPr="00AE7410">
        <w:rPr>
          <w:lang w:val="bg-BG"/>
        </w:rPr>
        <w:t>7</w:t>
      </w:r>
      <w:r w:rsidRPr="0076398D">
        <w:t>H</w:t>
      </w:r>
      <w:r w:rsidRPr="0076398D">
        <w:rPr>
          <w:szCs w:val="22"/>
          <w:vertAlign w:val="subscript"/>
          <w:lang w:val="bg-BG"/>
        </w:rPr>
        <w:t>2</w:t>
      </w:r>
      <w:r w:rsidRPr="002544EB">
        <w:t>O</w:t>
      </w:r>
      <w:r w:rsidRPr="009E732A">
        <w:rPr>
          <w:lang w:val="bg-BG"/>
        </w:rPr>
        <w:t>,</w:t>
      </w:r>
      <w:r>
        <w:rPr>
          <w:lang w:val="bg-BG"/>
        </w:rPr>
        <w:t xml:space="preserve"> цинков окис и вода за инжектиране. Натриев хидроксид или хлороводородна киселина могат да са използвани за корекция на киселиността.</w:t>
      </w:r>
    </w:p>
    <w:p w:rsidR="007301DC" w:rsidRDefault="007301DC" w:rsidP="007301DC">
      <w:pPr>
        <w:tabs>
          <w:tab w:val="clear" w:pos="567"/>
        </w:tabs>
        <w:spacing w:line="240" w:lineRule="auto"/>
        <w:ind w:left="540" w:right="-2" w:hanging="540"/>
        <w:rPr>
          <w:noProof/>
          <w:szCs w:val="22"/>
          <w:lang w:val="bg-BG"/>
        </w:rPr>
      </w:pPr>
    </w:p>
    <w:p w:rsidR="007301DC" w:rsidRDefault="007301DC" w:rsidP="0065613D">
      <w:pPr>
        <w:keepNext/>
        <w:numPr>
          <w:ilvl w:val="12"/>
          <w:numId w:val="0"/>
        </w:numPr>
        <w:tabs>
          <w:tab w:val="clear" w:pos="567"/>
        </w:tabs>
        <w:spacing w:line="240" w:lineRule="auto"/>
        <w:rPr>
          <w:b/>
          <w:noProof/>
          <w:szCs w:val="22"/>
          <w:lang w:val="bg-BG"/>
        </w:rPr>
      </w:pPr>
      <w:r>
        <w:rPr>
          <w:b/>
          <w:noProof/>
          <w:szCs w:val="22"/>
          <w:lang w:val="bg-BG"/>
        </w:rPr>
        <w:t>Как изглежда Humalog Mix25 100</w:t>
      </w:r>
      <w:r w:rsidR="001A0378">
        <w:rPr>
          <w:b/>
          <w:noProof/>
          <w:lang w:val="bg-BG"/>
        </w:rPr>
        <w:t> единици</w:t>
      </w:r>
      <w:r>
        <w:rPr>
          <w:b/>
          <w:noProof/>
          <w:lang w:val="bg-BG"/>
        </w:rPr>
        <w:t>/</w:t>
      </w:r>
      <w:r>
        <w:rPr>
          <w:b/>
          <w:noProof/>
          <w:lang w:val="fr-FR"/>
        </w:rPr>
        <w:t>ml</w:t>
      </w:r>
      <w:r w:rsidR="00A53653">
        <w:rPr>
          <w:b/>
          <w:noProof/>
          <w:lang w:val="bg-BG"/>
        </w:rPr>
        <w:t xml:space="preserve"> </w:t>
      </w:r>
      <w:r w:rsidR="00A53653">
        <w:rPr>
          <w:b/>
        </w:rPr>
        <w:t>KwikPen</w:t>
      </w:r>
      <w:r>
        <w:rPr>
          <w:b/>
          <w:noProof/>
          <w:lang w:val="bg-BG"/>
        </w:rPr>
        <w:t>, инжекционна суспензия</w:t>
      </w:r>
      <w:r>
        <w:rPr>
          <w:b/>
          <w:bCs/>
          <w:noProof/>
          <w:lang w:val="bg-BG"/>
        </w:rPr>
        <w:t xml:space="preserve"> </w:t>
      </w:r>
      <w:r>
        <w:rPr>
          <w:b/>
          <w:noProof/>
          <w:szCs w:val="22"/>
          <w:lang w:val="bg-BG"/>
        </w:rPr>
        <w:t xml:space="preserve">и какво съдържа опаковката </w:t>
      </w:r>
    </w:p>
    <w:p w:rsidR="007301DC" w:rsidRDefault="007301DC" w:rsidP="007301DC">
      <w:pPr>
        <w:numPr>
          <w:ilvl w:val="12"/>
          <w:numId w:val="0"/>
        </w:numPr>
        <w:tabs>
          <w:tab w:val="clear" w:pos="567"/>
        </w:tabs>
        <w:spacing w:line="240" w:lineRule="auto"/>
        <w:ind w:right="-2"/>
        <w:rPr>
          <w:szCs w:val="22"/>
          <w:lang w:val="bg-BG"/>
        </w:rPr>
      </w:pPr>
      <w:r>
        <w:rPr>
          <w:szCs w:val="22"/>
          <w:lang w:val="bg-BG"/>
        </w:rPr>
        <w:t>Humalog Mix25 100 </w:t>
      </w:r>
      <w:r w:rsidR="001A0378">
        <w:rPr>
          <w:szCs w:val="22"/>
          <w:lang w:val="bg-BG"/>
        </w:rPr>
        <w:t>единици</w:t>
      </w:r>
      <w:r>
        <w:rPr>
          <w:szCs w:val="22"/>
          <w:lang w:val="bg-BG"/>
        </w:rPr>
        <w:t xml:space="preserve">/ml </w:t>
      </w:r>
      <w:r w:rsidR="00A53653">
        <w:rPr>
          <w:bCs/>
        </w:rPr>
        <w:t>KwikPen</w:t>
      </w:r>
      <w:r>
        <w:rPr>
          <w:szCs w:val="22"/>
          <w:lang w:val="bg-BG"/>
        </w:rPr>
        <w:t>, инжекционна суспензия e бяла, стерилна суспензия и съдържа 100 единици инсулин лиспро във всеки милилитър (100 </w:t>
      </w:r>
      <w:r w:rsidR="001A0378">
        <w:rPr>
          <w:szCs w:val="22"/>
          <w:lang w:val="bg-BG"/>
        </w:rPr>
        <w:t>единици</w:t>
      </w:r>
      <w:r>
        <w:rPr>
          <w:szCs w:val="22"/>
          <w:lang w:val="bg-BG"/>
        </w:rPr>
        <w:t>/</w:t>
      </w:r>
      <w:r>
        <w:rPr>
          <w:szCs w:val="22"/>
          <w:lang w:val="en-US"/>
        </w:rPr>
        <w:t>ml</w:t>
      </w:r>
      <w:r>
        <w:rPr>
          <w:szCs w:val="22"/>
          <w:lang w:val="bg-BG"/>
        </w:rPr>
        <w:t>) инжекционна суспензия. 25%</w:t>
      </w:r>
      <w:r>
        <w:rPr>
          <w:lang w:val="bg-BG"/>
        </w:rPr>
        <w:t xml:space="preserve"> от инсулин лиспро в </w:t>
      </w:r>
      <w:r>
        <w:rPr>
          <w:szCs w:val="22"/>
          <w:lang w:val="bg-BG"/>
        </w:rPr>
        <w:t>Humalog Mix25 е</w:t>
      </w:r>
      <w:r>
        <w:rPr>
          <w:noProof/>
          <w:lang w:val="bg-BG"/>
        </w:rPr>
        <w:t xml:space="preserve"> разтворен във вода</w:t>
      </w:r>
      <w:r>
        <w:rPr>
          <w:lang w:val="bg-BG"/>
        </w:rPr>
        <w:t xml:space="preserve">. </w:t>
      </w:r>
      <w:r>
        <w:rPr>
          <w:szCs w:val="22"/>
          <w:lang w:val="bg-BG"/>
        </w:rPr>
        <w:t>75</w:t>
      </w:r>
      <w:r>
        <w:t> </w:t>
      </w:r>
      <w:r>
        <w:rPr>
          <w:lang w:val="bg-BG"/>
        </w:rPr>
        <w:t xml:space="preserve">% от инсулин лиспро </w:t>
      </w:r>
      <w:r>
        <w:rPr>
          <w:szCs w:val="22"/>
          <w:lang w:val="bg-BG"/>
        </w:rPr>
        <w:t>в Humalog Mix25 е под формата на сусп</w:t>
      </w:r>
      <w:r w:rsidR="00253400">
        <w:rPr>
          <w:szCs w:val="22"/>
          <w:lang w:val="bg-BG"/>
        </w:rPr>
        <w:t>е</w:t>
      </w:r>
      <w:r>
        <w:rPr>
          <w:szCs w:val="22"/>
          <w:lang w:val="bg-BG"/>
        </w:rPr>
        <w:t>н</w:t>
      </w:r>
      <w:r w:rsidR="00253400">
        <w:rPr>
          <w:szCs w:val="22"/>
          <w:lang w:val="bg-BG"/>
        </w:rPr>
        <w:t>з</w:t>
      </w:r>
      <w:r>
        <w:rPr>
          <w:szCs w:val="22"/>
          <w:lang w:val="bg-BG"/>
        </w:rPr>
        <w:t xml:space="preserve">ия с протамин сулфат. Всеки Humalog Mix25 </w:t>
      </w:r>
      <w:r w:rsidR="00A53653">
        <w:rPr>
          <w:bCs/>
        </w:rPr>
        <w:t>KwikPen</w:t>
      </w:r>
      <w:r w:rsidR="00A53653">
        <w:rPr>
          <w:szCs w:val="22"/>
          <w:lang w:val="bg-BG"/>
        </w:rPr>
        <w:t xml:space="preserve"> </w:t>
      </w:r>
      <w:r>
        <w:rPr>
          <w:szCs w:val="22"/>
          <w:lang w:val="bg-BG"/>
        </w:rPr>
        <w:t xml:space="preserve">съдържа 300 едници (3 милилитра). Humalog Mix25 </w:t>
      </w:r>
      <w:r w:rsidR="00A53653">
        <w:rPr>
          <w:bCs/>
        </w:rPr>
        <w:t>KwikPen</w:t>
      </w:r>
      <w:r w:rsidR="00A53653">
        <w:rPr>
          <w:szCs w:val="22"/>
          <w:lang w:val="bg-BG"/>
        </w:rPr>
        <w:t xml:space="preserve"> </w:t>
      </w:r>
      <w:r>
        <w:rPr>
          <w:szCs w:val="22"/>
          <w:lang w:val="bg-BG"/>
        </w:rPr>
        <w:t xml:space="preserve">се предлага в опаковка по 5 или в </w:t>
      </w:r>
      <w:r w:rsidR="004945FC">
        <w:rPr>
          <w:szCs w:val="22"/>
          <w:lang w:val="bg-BG"/>
        </w:rPr>
        <w:t xml:space="preserve">групова </w:t>
      </w:r>
      <w:r>
        <w:rPr>
          <w:szCs w:val="22"/>
          <w:lang w:val="bg-BG"/>
        </w:rPr>
        <w:t xml:space="preserve">опаковка </w:t>
      </w:r>
      <w:r w:rsidR="002A2D7D">
        <w:rPr>
          <w:szCs w:val="22"/>
          <w:lang w:val="bg-BG"/>
        </w:rPr>
        <w:t xml:space="preserve">по </w:t>
      </w:r>
      <w:r>
        <w:rPr>
          <w:szCs w:val="22"/>
          <w:lang w:val="bg-BG"/>
        </w:rPr>
        <w:t xml:space="preserve">2 х 5 предварителна напълнени писалки. Не всички опаковки може да са на пазара. Humalog Mix25 във </w:t>
      </w:r>
      <w:r w:rsidR="00253400">
        <w:rPr>
          <w:szCs w:val="22"/>
          <w:lang w:val="bg-BG"/>
        </w:rPr>
        <w:t>В</w:t>
      </w:r>
      <w:r>
        <w:rPr>
          <w:szCs w:val="22"/>
          <w:lang w:val="bg-BG"/>
        </w:rPr>
        <w:t xml:space="preserve">ашата </w:t>
      </w:r>
      <w:r w:rsidR="00A53653">
        <w:rPr>
          <w:bCs/>
        </w:rPr>
        <w:t>KwikPen</w:t>
      </w:r>
      <w:r>
        <w:rPr>
          <w:szCs w:val="22"/>
          <w:lang w:val="bg-BG"/>
        </w:rPr>
        <w:t xml:space="preserve"> </w:t>
      </w:r>
      <w:r w:rsidR="00A53653">
        <w:rPr>
          <w:szCs w:val="22"/>
          <w:lang w:val="bg-BG"/>
        </w:rPr>
        <w:t>(Квик</w:t>
      </w:r>
      <w:r w:rsidR="00A53653">
        <w:rPr>
          <w:szCs w:val="22"/>
          <w:lang w:val="bg-BG"/>
        </w:rPr>
        <w:noBreakHyphen/>
      </w:r>
      <w:r>
        <w:rPr>
          <w:szCs w:val="22"/>
          <w:lang w:val="bg-BG"/>
        </w:rPr>
        <w:t>писалка</w:t>
      </w:r>
      <w:r w:rsidR="00A53653">
        <w:rPr>
          <w:szCs w:val="22"/>
          <w:lang w:val="bg-BG"/>
        </w:rPr>
        <w:t>)</w:t>
      </w:r>
      <w:r>
        <w:rPr>
          <w:szCs w:val="22"/>
          <w:lang w:val="bg-BG"/>
        </w:rPr>
        <w:t xml:space="preserve"> е същия Humalog Mix25, който се предлага отделно като Humalog Mix25 патрони. </w:t>
      </w:r>
      <w:r w:rsidR="00A53653">
        <w:rPr>
          <w:bCs/>
        </w:rPr>
        <w:t>KwikPen</w:t>
      </w:r>
      <w:r w:rsidR="00A53653">
        <w:rPr>
          <w:lang w:val="bg-BG"/>
        </w:rPr>
        <w:t xml:space="preserve"> </w:t>
      </w:r>
      <w:r>
        <w:rPr>
          <w:lang w:val="bg-BG"/>
        </w:rPr>
        <w:t>(</w:t>
      </w:r>
      <w:r w:rsidR="00A53653">
        <w:rPr>
          <w:lang w:val="bg-BG"/>
        </w:rPr>
        <w:t>Квик</w:t>
      </w:r>
      <w:r w:rsidR="00A53653">
        <w:rPr>
          <w:lang w:val="bg-BG"/>
        </w:rPr>
        <w:noBreakHyphen/>
      </w:r>
      <w:r>
        <w:rPr>
          <w:lang w:val="bg-BG"/>
        </w:rPr>
        <w:t xml:space="preserve">писалката) </w:t>
      </w:r>
      <w:r>
        <w:rPr>
          <w:szCs w:val="22"/>
          <w:lang w:val="bg-BG"/>
        </w:rPr>
        <w:t xml:space="preserve">просто има вграден патрон. Когато </w:t>
      </w:r>
      <w:r w:rsidR="00A53653">
        <w:rPr>
          <w:bCs/>
        </w:rPr>
        <w:t>KwikPen</w:t>
      </w:r>
      <w:r w:rsidR="00A53653">
        <w:rPr>
          <w:lang w:val="bg-BG"/>
        </w:rPr>
        <w:t xml:space="preserve"> </w:t>
      </w:r>
      <w:r>
        <w:rPr>
          <w:lang w:val="bg-BG"/>
        </w:rPr>
        <w:t>(</w:t>
      </w:r>
      <w:r w:rsidR="00A53653">
        <w:rPr>
          <w:lang w:val="bg-BG"/>
        </w:rPr>
        <w:t>Квик</w:t>
      </w:r>
      <w:r w:rsidR="00A53653">
        <w:rPr>
          <w:lang w:val="bg-BG"/>
        </w:rPr>
        <w:noBreakHyphen/>
      </w:r>
      <w:r>
        <w:rPr>
          <w:lang w:val="bg-BG"/>
        </w:rPr>
        <w:t xml:space="preserve">писалката) </w:t>
      </w:r>
      <w:r>
        <w:rPr>
          <w:szCs w:val="22"/>
          <w:lang w:val="bg-BG"/>
        </w:rPr>
        <w:t>свърши, тя не може да бъде използвана отново.</w:t>
      </w:r>
    </w:p>
    <w:p w:rsidR="007301DC" w:rsidRDefault="007301DC" w:rsidP="007301DC">
      <w:pPr>
        <w:numPr>
          <w:ilvl w:val="12"/>
          <w:numId w:val="0"/>
        </w:numPr>
        <w:tabs>
          <w:tab w:val="clear" w:pos="567"/>
        </w:tabs>
        <w:spacing w:line="240" w:lineRule="auto"/>
        <w:ind w:left="567" w:right="-2" w:hanging="567"/>
        <w:rPr>
          <w:b/>
          <w:noProof/>
          <w:szCs w:val="22"/>
          <w:lang w:val="bg-BG"/>
        </w:rPr>
      </w:pPr>
    </w:p>
    <w:p w:rsidR="007301DC" w:rsidRDefault="007301DC" w:rsidP="0065613D">
      <w:pPr>
        <w:keepNext/>
        <w:numPr>
          <w:ilvl w:val="12"/>
          <w:numId w:val="0"/>
        </w:numPr>
        <w:tabs>
          <w:tab w:val="clear" w:pos="567"/>
        </w:tabs>
        <w:spacing w:line="240" w:lineRule="auto"/>
        <w:rPr>
          <w:b/>
          <w:noProof/>
          <w:szCs w:val="22"/>
          <w:lang w:val="bg-BG"/>
        </w:rPr>
      </w:pPr>
      <w:r>
        <w:rPr>
          <w:b/>
          <w:noProof/>
          <w:szCs w:val="22"/>
          <w:lang w:val="bg-BG"/>
        </w:rPr>
        <w:t>Притежател на разрешението за употреба и производител</w:t>
      </w:r>
    </w:p>
    <w:p w:rsidR="007301DC" w:rsidRDefault="007301DC" w:rsidP="007301DC">
      <w:pPr>
        <w:numPr>
          <w:ilvl w:val="12"/>
          <w:numId w:val="0"/>
        </w:numPr>
        <w:tabs>
          <w:tab w:val="clear" w:pos="567"/>
        </w:tabs>
        <w:spacing w:line="240" w:lineRule="auto"/>
        <w:ind w:right="11"/>
        <w:rPr>
          <w:bCs/>
          <w:lang w:val="bg-BG"/>
        </w:rPr>
      </w:pPr>
      <w:r>
        <w:rPr>
          <w:bCs/>
          <w:lang w:val="bg-BG"/>
        </w:rPr>
        <w:t>Humalog Mix25 100</w:t>
      </w:r>
      <w:r w:rsidR="001A0378">
        <w:rPr>
          <w:bCs/>
          <w:lang w:val="bg-BG"/>
        </w:rPr>
        <w:t> единици</w:t>
      </w:r>
      <w:r>
        <w:rPr>
          <w:bCs/>
          <w:lang w:val="bg-BG"/>
        </w:rPr>
        <w:t xml:space="preserve">/ml </w:t>
      </w:r>
      <w:r w:rsidR="008A239E">
        <w:rPr>
          <w:bCs/>
        </w:rPr>
        <w:t>KwikPen</w:t>
      </w:r>
      <w:r w:rsidR="008A239E">
        <w:rPr>
          <w:bCs/>
          <w:lang w:val="bg-BG"/>
        </w:rPr>
        <w:t xml:space="preserve"> </w:t>
      </w:r>
      <w:r>
        <w:rPr>
          <w:bCs/>
          <w:lang w:val="bg-BG"/>
        </w:rPr>
        <w:t>инжекционна суспензия се произвежда от:</w:t>
      </w:r>
    </w:p>
    <w:p w:rsidR="005260B7" w:rsidRPr="00B77F25" w:rsidRDefault="007301DC" w:rsidP="00B77F25">
      <w:pPr>
        <w:numPr>
          <w:ilvl w:val="0"/>
          <w:numId w:val="8"/>
        </w:numPr>
        <w:tabs>
          <w:tab w:val="clear" w:pos="567"/>
          <w:tab w:val="clear" w:pos="720"/>
        </w:tabs>
        <w:spacing w:line="240" w:lineRule="auto"/>
        <w:ind w:left="567" w:right="11" w:hanging="567"/>
      </w:pPr>
      <w:r>
        <w:t xml:space="preserve">Lilly France S.A.S., Rue du Colonel Lilly, 67640 Fegersheim, </w:t>
      </w:r>
      <w:r w:rsidRPr="00B77F25">
        <w:t>Франция</w:t>
      </w:r>
      <w:r>
        <w:t>,</w:t>
      </w:r>
      <w:r w:rsidR="005260B7">
        <w:t xml:space="preserve"> </w:t>
      </w:r>
    </w:p>
    <w:p w:rsidR="007301DC" w:rsidRPr="0028363F" w:rsidRDefault="005260B7" w:rsidP="00B77F25">
      <w:pPr>
        <w:numPr>
          <w:ilvl w:val="0"/>
          <w:numId w:val="8"/>
        </w:numPr>
        <w:tabs>
          <w:tab w:val="clear" w:pos="567"/>
          <w:tab w:val="clear" w:pos="720"/>
        </w:tabs>
        <w:spacing w:line="240" w:lineRule="auto"/>
        <w:ind w:left="567" w:right="11" w:hanging="567"/>
        <w:rPr>
          <w:lang w:val="it-IT"/>
        </w:rPr>
      </w:pPr>
      <w:r w:rsidRPr="0028363F">
        <w:rPr>
          <w:lang w:val="it-IT"/>
        </w:rPr>
        <w:t xml:space="preserve">Eli Lilly Italia S.p.A., Via Gramsci 731-733, 50019 Sesto Fiorentino, </w:t>
      </w:r>
      <w:r w:rsidR="001A0378" w:rsidRPr="0028363F">
        <w:rPr>
          <w:lang w:val="it-IT"/>
        </w:rPr>
        <w:t>(</w:t>
      </w:r>
      <w:r w:rsidRPr="0028363F">
        <w:rPr>
          <w:lang w:val="it-IT"/>
        </w:rPr>
        <w:t>F</w:t>
      </w:r>
      <w:r w:rsidR="001A0378" w:rsidRPr="0028363F">
        <w:rPr>
          <w:lang w:val="it-IT"/>
        </w:rPr>
        <w:t>I)</w:t>
      </w:r>
      <w:r w:rsidRPr="0028363F">
        <w:rPr>
          <w:lang w:val="it-IT"/>
        </w:rPr>
        <w:t xml:space="preserve">, </w:t>
      </w:r>
      <w:r w:rsidRPr="00B77F25">
        <w:t>Италия</w:t>
      </w:r>
      <w:r w:rsidR="0062697B" w:rsidRPr="0028363F">
        <w:rPr>
          <w:lang w:val="it-IT"/>
        </w:rPr>
        <w:t>.</w:t>
      </w:r>
    </w:p>
    <w:p w:rsidR="007301DC" w:rsidRDefault="007301DC" w:rsidP="007301DC">
      <w:pPr>
        <w:numPr>
          <w:ilvl w:val="12"/>
          <w:numId w:val="0"/>
        </w:numPr>
        <w:tabs>
          <w:tab w:val="clear" w:pos="567"/>
        </w:tabs>
        <w:spacing w:line="240" w:lineRule="auto"/>
        <w:ind w:left="567" w:right="-2" w:hanging="567"/>
        <w:rPr>
          <w:noProof/>
          <w:szCs w:val="22"/>
          <w:lang w:val="bg-BG"/>
        </w:rPr>
      </w:pPr>
    </w:p>
    <w:p w:rsidR="007301DC" w:rsidRDefault="007301DC" w:rsidP="007301DC">
      <w:pPr>
        <w:tabs>
          <w:tab w:val="clear" w:pos="567"/>
        </w:tabs>
        <w:spacing w:line="240" w:lineRule="auto"/>
        <w:jc w:val="both"/>
        <w:rPr>
          <w:b/>
          <w:noProof/>
          <w:lang w:val="bg-BG"/>
        </w:rPr>
      </w:pPr>
      <w:r>
        <w:rPr>
          <w:noProof/>
          <w:szCs w:val="22"/>
          <w:lang w:val="bg-BG"/>
        </w:rPr>
        <w:t xml:space="preserve">Разрешението за употреба е притежание на </w:t>
      </w:r>
      <w:r>
        <w:t>Eli</w:t>
      </w:r>
      <w:r>
        <w:rPr>
          <w:lang w:val="bg-BG"/>
        </w:rPr>
        <w:t xml:space="preserve"> </w:t>
      </w:r>
      <w:r>
        <w:t>Lilly</w:t>
      </w:r>
      <w:r>
        <w:rPr>
          <w:lang w:val="bg-BG"/>
        </w:rPr>
        <w:t xml:space="preserve"> </w:t>
      </w:r>
      <w:r>
        <w:t>Nederland</w:t>
      </w:r>
      <w:r>
        <w:rPr>
          <w:lang w:val="bg-BG"/>
        </w:rPr>
        <w:t xml:space="preserve"> </w:t>
      </w:r>
      <w:r>
        <w:t>B</w:t>
      </w:r>
      <w:r>
        <w:rPr>
          <w:lang w:val="bg-BG"/>
        </w:rPr>
        <w:t>.</w:t>
      </w:r>
      <w:r>
        <w:t>V</w:t>
      </w:r>
      <w:r>
        <w:rPr>
          <w:lang w:val="bg-BG"/>
        </w:rPr>
        <w:t xml:space="preserve">., </w:t>
      </w:r>
      <w:r w:rsidR="00523342">
        <w:t>Papendorpseweg</w:t>
      </w:r>
      <w:r w:rsidR="00523342" w:rsidRPr="00176A79">
        <w:rPr>
          <w:lang w:val="bg-BG"/>
        </w:rPr>
        <w:t xml:space="preserve"> 83, 3528 </w:t>
      </w:r>
      <w:r w:rsidR="00523342">
        <w:t>BJ</w:t>
      </w:r>
      <w:r w:rsidR="00523342" w:rsidRPr="00176A79">
        <w:rPr>
          <w:lang w:val="bg-BG"/>
        </w:rPr>
        <w:t xml:space="preserve"> </w:t>
      </w:r>
      <w:r w:rsidR="00523342">
        <w:t>Utrecht</w:t>
      </w:r>
      <w:r>
        <w:rPr>
          <w:lang w:val="bg-BG"/>
        </w:rPr>
        <w:t xml:space="preserve">, </w:t>
      </w:r>
      <w:r w:rsidR="00B14F74">
        <w:rPr>
          <w:lang w:val="bg-BG"/>
        </w:rPr>
        <w:t>Нидерландия</w:t>
      </w:r>
      <w:r>
        <w:rPr>
          <w:lang w:val="bg-BG"/>
        </w:rPr>
        <w:t>.</w:t>
      </w:r>
    </w:p>
    <w:p w:rsidR="007301DC" w:rsidRDefault="007301DC" w:rsidP="007301DC">
      <w:pPr>
        <w:numPr>
          <w:ilvl w:val="12"/>
          <w:numId w:val="0"/>
        </w:numPr>
        <w:tabs>
          <w:tab w:val="clear" w:pos="567"/>
        </w:tabs>
        <w:spacing w:line="240" w:lineRule="auto"/>
        <w:ind w:left="567" w:right="-2" w:hanging="567"/>
        <w:rPr>
          <w:noProof/>
          <w:szCs w:val="22"/>
          <w:lang w:val="bg-BG"/>
        </w:rPr>
      </w:pPr>
    </w:p>
    <w:p w:rsidR="007301DC" w:rsidRDefault="007301DC" w:rsidP="004F474A">
      <w:pPr>
        <w:keepNext/>
        <w:numPr>
          <w:ilvl w:val="12"/>
          <w:numId w:val="0"/>
        </w:numPr>
        <w:tabs>
          <w:tab w:val="clear" w:pos="567"/>
        </w:tabs>
        <w:spacing w:line="240" w:lineRule="auto"/>
        <w:rPr>
          <w:noProof/>
          <w:szCs w:val="22"/>
          <w:lang w:val="bg-BG"/>
        </w:rPr>
      </w:pPr>
      <w:r>
        <w:rPr>
          <w:noProof/>
          <w:szCs w:val="22"/>
          <w:lang w:val="bg-BG"/>
        </w:rPr>
        <w:t>За допълнителна информация относно то</w:t>
      </w:r>
      <w:r w:rsidR="004F474A">
        <w:rPr>
          <w:noProof/>
          <w:szCs w:val="22"/>
          <w:lang w:val="bg-BG"/>
        </w:rPr>
        <w:t>ва лекарство</w:t>
      </w:r>
      <w:r>
        <w:rPr>
          <w:noProof/>
          <w:szCs w:val="22"/>
          <w:lang w:val="bg-BG"/>
        </w:rPr>
        <w:t>, моля свържете се с локалния представител на притежателя на разрешението за употреба:</w:t>
      </w:r>
    </w:p>
    <w:p w:rsidR="007301DC" w:rsidRDefault="007301DC" w:rsidP="0065613D">
      <w:pPr>
        <w:keepNext/>
        <w:tabs>
          <w:tab w:val="clear" w:pos="567"/>
        </w:tabs>
        <w:spacing w:line="240" w:lineRule="auto"/>
        <w:rPr>
          <w:noProof/>
          <w:lang w:val="bg-BG"/>
        </w:rPr>
      </w:pPr>
    </w:p>
    <w:tbl>
      <w:tblPr>
        <w:tblW w:w="9362" w:type="dxa"/>
        <w:tblInd w:w="-34" w:type="dxa"/>
        <w:tblLayout w:type="fixed"/>
        <w:tblCellMar>
          <w:left w:w="40" w:type="dxa"/>
          <w:right w:w="40" w:type="dxa"/>
        </w:tblCellMar>
        <w:tblLook w:val="0000" w:firstRow="0" w:lastRow="0" w:firstColumn="0" w:lastColumn="0" w:noHBand="0" w:noVBand="0"/>
      </w:tblPr>
      <w:tblGrid>
        <w:gridCol w:w="4684"/>
        <w:gridCol w:w="4678"/>
      </w:tblGrid>
      <w:tr w:rsidR="00DA3DD4" w:rsidRPr="0028363F" w:rsidTr="003F1BE1">
        <w:tblPrEx>
          <w:tblCellMar>
            <w:top w:w="0" w:type="dxa"/>
            <w:bottom w:w="0" w:type="dxa"/>
          </w:tblCellMar>
        </w:tblPrEx>
        <w:tc>
          <w:tcPr>
            <w:tcW w:w="4684" w:type="dxa"/>
          </w:tcPr>
          <w:p w:rsidR="00DA3DD4" w:rsidRPr="00FE78F4" w:rsidRDefault="00DA3DD4" w:rsidP="003F1BE1">
            <w:pPr>
              <w:autoSpaceDE w:val="0"/>
              <w:autoSpaceDN w:val="0"/>
              <w:adjustRightInd w:val="0"/>
              <w:rPr>
                <w:b/>
                <w:bCs/>
                <w:color w:val="000000"/>
                <w:szCs w:val="22"/>
                <w:lang w:val="bg-BG"/>
              </w:rPr>
            </w:pPr>
            <w:r>
              <w:rPr>
                <w:b/>
                <w:bCs/>
                <w:color w:val="000000"/>
                <w:szCs w:val="22"/>
                <w:lang w:val="fr-FR"/>
              </w:rPr>
              <w:t>Belgique</w:t>
            </w:r>
            <w:r w:rsidRPr="00FE78F4">
              <w:rPr>
                <w:b/>
                <w:bCs/>
                <w:color w:val="000000"/>
                <w:szCs w:val="22"/>
                <w:lang w:val="bg-BG"/>
              </w:rPr>
              <w:t>/</w:t>
            </w:r>
            <w:r>
              <w:rPr>
                <w:b/>
                <w:bCs/>
                <w:color w:val="000000"/>
                <w:szCs w:val="22"/>
                <w:lang w:val="fr-FR"/>
              </w:rPr>
              <w:t>Belgi</w:t>
            </w:r>
            <w:r w:rsidRPr="00FE78F4">
              <w:rPr>
                <w:b/>
                <w:bCs/>
                <w:color w:val="000000"/>
                <w:szCs w:val="22"/>
                <w:lang w:val="bg-BG"/>
              </w:rPr>
              <w:t>ë/</w:t>
            </w:r>
            <w:r>
              <w:rPr>
                <w:b/>
                <w:bCs/>
                <w:color w:val="000000"/>
                <w:szCs w:val="22"/>
                <w:lang w:val="fr-FR"/>
              </w:rPr>
              <w:t>Belgien</w:t>
            </w:r>
          </w:p>
          <w:p w:rsidR="00DA3DD4" w:rsidRPr="00FE78F4" w:rsidRDefault="00DA3DD4" w:rsidP="003F1BE1">
            <w:pPr>
              <w:autoSpaceDE w:val="0"/>
              <w:autoSpaceDN w:val="0"/>
              <w:adjustRightInd w:val="0"/>
              <w:rPr>
                <w:color w:val="000000"/>
                <w:szCs w:val="22"/>
                <w:lang w:val="bg-BG"/>
              </w:rPr>
            </w:pPr>
            <w:r>
              <w:rPr>
                <w:color w:val="000000"/>
                <w:szCs w:val="22"/>
                <w:lang w:val="fr-FR"/>
              </w:rPr>
              <w:t>Eli</w:t>
            </w:r>
            <w:r w:rsidRPr="00FE78F4">
              <w:rPr>
                <w:color w:val="000000"/>
                <w:szCs w:val="22"/>
                <w:lang w:val="bg-BG"/>
              </w:rPr>
              <w:t xml:space="preserve"> </w:t>
            </w:r>
            <w:r>
              <w:rPr>
                <w:color w:val="000000"/>
                <w:szCs w:val="22"/>
                <w:lang w:val="fr-FR"/>
              </w:rPr>
              <w:t>Lilly</w:t>
            </w:r>
            <w:r w:rsidRPr="00FE78F4">
              <w:rPr>
                <w:color w:val="000000"/>
                <w:szCs w:val="22"/>
                <w:lang w:val="bg-BG"/>
              </w:rPr>
              <w:t xml:space="preserve"> </w:t>
            </w:r>
            <w:r>
              <w:rPr>
                <w:color w:val="000000"/>
                <w:szCs w:val="22"/>
                <w:lang w:val="fr-FR"/>
              </w:rPr>
              <w:t>Benelux</w:t>
            </w:r>
            <w:r w:rsidRPr="00FE78F4">
              <w:rPr>
                <w:color w:val="000000"/>
                <w:szCs w:val="22"/>
                <w:lang w:val="bg-BG"/>
              </w:rPr>
              <w:t xml:space="preserve"> </w:t>
            </w:r>
            <w:r>
              <w:rPr>
                <w:color w:val="000000"/>
                <w:szCs w:val="22"/>
                <w:lang w:val="fr-FR"/>
              </w:rPr>
              <w:t>S</w:t>
            </w:r>
            <w:r w:rsidRPr="00FE78F4">
              <w:rPr>
                <w:color w:val="000000"/>
                <w:szCs w:val="22"/>
                <w:lang w:val="bg-BG"/>
              </w:rPr>
              <w:t>.</w:t>
            </w:r>
            <w:r>
              <w:rPr>
                <w:color w:val="000000"/>
                <w:szCs w:val="22"/>
                <w:lang w:val="fr-FR"/>
              </w:rPr>
              <w:t>A</w:t>
            </w:r>
            <w:r w:rsidRPr="00FE78F4">
              <w:rPr>
                <w:color w:val="000000"/>
                <w:szCs w:val="22"/>
                <w:lang w:val="bg-BG"/>
              </w:rPr>
              <w:t>./</w:t>
            </w:r>
            <w:r>
              <w:rPr>
                <w:color w:val="000000"/>
                <w:szCs w:val="22"/>
                <w:lang w:val="fr-FR"/>
              </w:rPr>
              <w:t>N</w:t>
            </w:r>
            <w:r w:rsidRPr="00FE78F4">
              <w:rPr>
                <w:color w:val="000000"/>
                <w:szCs w:val="22"/>
                <w:lang w:val="bg-BG"/>
              </w:rPr>
              <w:t>.</w:t>
            </w:r>
            <w:r>
              <w:rPr>
                <w:color w:val="000000"/>
                <w:szCs w:val="22"/>
                <w:lang w:val="fr-FR"/>
              </w:rPr>
              <w:t>V</w:t>
            </w:r>
            <w:r w:rsidRPr="00FE78F4">
              <w:rPr>
                <w:color w:val="000000"/>
                <w:szCs w:val="22"/>
                <w:lang w:val="bg-BG"/>
              </w:rPr>
              <w:t>.</w:t>
            </w:r>
          </w:p>
          <w:p w:rsidR="00DA3DD4" w:rsidRDefault="00DA3DD4" w:rsidP="003F1BE1">
            <w:pPr>
              <w:autoSpaceDE w:val="0"/>
              <w:autoSpaceDN w:val="0"/>
              <w:adjustRightInd w:val="0"/>
              <w:rPr>
                <w:color w:val="000000"/>
                <w:szCs w:val="22"/>
              </w:rPr>
            </w:pPr>
            <w:r>
              <w:rPr>
                <w:color w:val="000000"/>
                <w:szCs w:val="22"/>
              </w:rPr>
              <w:t>Tél/Tel: + 32-(0)2 548 84 84</w:t>
            </w:r>
          </w:p>
          <w:p w:rsidR="00DA3DD4" w:rsidRDefault="00DA3DD4" w:rsidP="003F1BE1">
            <w:pPr>
              <w:autoSpaceDE w:val="0"/>
              <w:autoSpaceDN w:val="0"/>
              <w:adjustRightInd w:val="0"/>
              <w:rPr>
                <w:color w:val="000000"/>
                <w:szCs w:val="22"/>
              </w:rPr>
            </w:pPr>
          </w:p>
        </w:tc>
        <w:tc>
          <w:tcPr>
            <w:tcW w:w="4678" w:type="dxa"/>
          </w:tcPr>
          <w:p w:rsidR="00DA3DD4" w:rsidRPr="0028363F" w:rsidRDefault="00DA3DD4" w:rsidP="003F1BE1">
            <w:pPr>
              <w:autoSpaceDE w:val="0"/>
              <w:autoSpaceDN w:val="0"/>
              <w:adjustRightInd w:val="0"/>
              <w:rPr>
                <w:b/>
                <w:bCs/>
                <w:color w:val="000000"/>
                <w:szCs w:val="22"/>
                <w:lang w:val="fi-FI"/>
              </w:rPr>
            </w:pPr>
            <w:r w:rsidRPr="0028363F">
              <w:rPr>
                <w:b/>
                <w:bCs/>
                <w:color w:val="000000"/>
                <w:szCs w:val="22"/>
                <w:lang w:val="fi-FI"/>
              </w:rPr>
              <w:t>Lietuva</w:t>
            </w:r>
          </w:p>
          <w:p w:rsidR="00DA3DD4" w:rsidRPr="0028363F" w:rsidRDefault="005E0DD2" w:rsidP="003F1BE1">
            <w:pPr>
              <w:autoSpaceDE w:val="0"/>
              <w:autoSpaceDN w:val="0"/>
              <w:adjustRightInd w:val="0"/>
              <w:rPr>
                <w:color w:val="000000"/>
                <w:szCs w:val="22"/>
                <w:lang w:val="fi-FI"/>
              </w:rPr>
            </w:pPr>
            <w:r w:rsidRPr="0028363F">
              <w:rPr>
                <w:color w:val="000000"/>
                <w:szCs w:val="22"/>
                <w:lang w:val="fi-FI"/>
              </w:rPr>
              <w:t>Eli Lilly Lietuva</w:t>
            </w:r>
          </w:p>
          <w:p w:rsidR="00DA3DD4" w:rsidRPr="0028363F" w:rsidRDefault="00DA3DD4" w:rsidP="003F1BE1">
            <w:pPr>
              <w:autoSpaceDE w:val="0"/>
              <w:autoSpaceDN w:val="0"/>
              <w:adjustRightInd w:val="0"/>
              <w:rPr>
                <w:color w:val="000000"/>
                <w:szCs w:val="22"/>
                <w:lang w:val="fi-FI"/>
              </w:rPr>
            </w:pPr>
            <w:r w:rsidRPr="0028363F">
              <w:rPr>
                <w:color w:val="000000"/>
                <w:szCs w:val="22"/>
                <w:lang w:val="fi-FI"/>
              </w:rPr>
              <w:t>Tel. +370 (5) 2649600</w:t>
            </w:r>
          </w:p>
          <w:p w:rsidR="00DA3DD4" w:rsidRPr="0028363F" w:rsidRDefault="00DA3DD4" w:rsidP="003F1BE1">
            <w:pPr>
              <w:autoSpaceDE w:val="0"/>
              <w:autoSpaceDN w:val="0"/>
              <w:adjustRightInd w:val="0"/>
              <w:rPr>
                <w:color w:val="000000"/>
                <w:szCs w:val="22"/>
                <w:lang w:val="fi-FI"/>
              </w:rPr>
            </w:pPr>
          </w:p>
        </w:tc>
      </w:tr>
      <w:tr w:rsidR="00DA3DD4" w:rsidTr="003F1BE1">
        <w:tblPrEx>
          <w:tblCellMar>
            <w:top w:w="0" w:type="dxa"/>
            <w:bottom w:w="0" w:type="dxa"/>
          </w:tblCellMar>
        </w:tblPrEx>
        <w:tc>
          <w:tcPr>
            <w:tcW w:w="4684" w:type="dxa"/>
          </w:tcPr>
          <w:p w:rsidR="00DA3DD4" w:rsidRDefault="00DA3DD4" w:rsidP="003F1BE1">
            <w:pPr>
              <w:autoSpaceDE w:val="0"/>
              <w:autoSpaceDN w:val="0"/>
              <w:adjustRightInd w:val="0"/>
              <w:rPr>
                <w:b/>
                <w:szCs w:val="22"/>
                <w:lang w:val="bg-BG"/>
              </w:rPr>
            </w:pPr>
            <w:r>
              <w:rPr>
                <w:b/>
                <w:szCs w:val="22"/>
                <w:lang w:val="bg-BG"/>
              </w:rPr>
              <w:t>България</w:t>
            </w:r>
          </w:p>
          <w:p w:rsidR="00DA3DD4" w:rsidRDefault="00DA3DD4" w:rsidP="003F1BE1">
            <w:pPr>
              <w:autoSpaceDE w:val="0"/>
              <w:autoSpaceDN w:val="0"/>
              <w:adjustRightInd w:val="0"/>
              <w:rPr>
                <w:szCs w:val="22"/>
                <w:lang w:val="bg-BG"/>
              </w:rPr>
            </w:pPr>
            <w:r>
              <w:rPr>
                <w:szCs w:val="22"/>
                <w:lang w:val="bg-BG"/>
              </w:rPr>
              <w:t>ТП "Ели Лили Недерланд" Б.В. - България</w:t>
            </w:r>
          </w:p>
          <w:p w:rsidR="00DA3DD4" w:rsidRDefault="00DA3DD4" w:rsidP="003F1BE1">
            <w:pPr>
              <w:autoSpaceDE w:val="0"/>
              <w:autoSpaceDN w:val="0"/>
              <w:adjustRightInd w:val="0"/>
              <w:rPr>
                <w:szCs w:val="22"/>
              </w:rPr>
            </w:pPr>
            <w:r>
              <w:rPr>
                <w:szCs w:val="22"/>
                <w:lang w:val="bg-BG"/>
              </w:rPr>
              <w:t>тел. + 359 2 491 41 40</w:t>
            </w:r>
          </w:p>
          <w:p w:rsidR="00DA3DD4" w:rsidRDefault="00DA3DD4" w:rsidP="003F1BE1">
            <w:pPr>
              <w:autoSpaceDE w:val="0"/>
              <w:autoSpaceDN w:val="0"/>
              <w:adjustRightInd w:val="0"/>
              <w:rPr>
                <w:b/>
                <w:bCs/>
                <w:color w:val="000000"/>
                <w:szCs w:val="22"/>
              </w:rPr>
            </w:pPr>
          </w:p>
        </w:tc>
        <w:tc>
          <w:tcPr>
            <w:tcW w:w="4678" w:type="dxa"/>
          </w:tcPr>
          <w:p w:rsidR="00DA3DD4" w:rsidRPr="0028363F" w:rsidRDefault="00DA3DD4" w:rsidP="003F1BE1">
            <w:pPr>
              <w:autoSpaceDE w:val="0"/>
              <w:autoSpaceDN w:val="0"/>
              <w:adjustRightInd w:val="0"/>
              <w:rPr>
                <w:b/>
                <w:bCs/>
                <w:color w:val="000000"/>
                <w:szCs w:val="22"/>
              </w:rPr>
            </w:pPr>
            <w:r w:rsidRPr="0028363F">
              <w:rPr>
                <w:b/>
                <w:bCs/>
                <w:color w:val="000000"/>
                <w:szCs w:val="22"/>
              </w:rPr>
              <w:t>Luxembourg/Luxemburg</w:t>
            </w:r>
          </w:p>
          <w:p w:rsidR="00DA3DD4" w:rsidRPr="0028363F" w:rsidRDefault="00DA3DD4" w:rsidP="003F1BE1">
            <w:pPr>
              <w:autoSpaceDE w:val="0"/>
              <w:autoSpaceDN w:val="0"/>
              <w:adjustRightInd w:val="0"/>
              <w:rPr>
                <w:color w:val="000000"/>
                <w:szCs w:val="22"/>
              </w:rPr>
            </w:pPr>
            <w:r w:rsidRPr="0028363F">
              <w:rPr>
                <w:color w:val="000000"/>
                <w:szCs w:val="22"/>
              </w:rPr>
              <w:t>Eli Lilly Benelux S.A./N.V.</w:t>
            </w:r>
          </w:p>
          <w:p w:rsidR="00DA3DD4" w:rsidRDefault="00DA3DD4" w:rsidP="003F1BE1">
            <w:pPr>
              <w:autoSpaceDE w:val="0"/>
              <w:autoSpaceDN w:val="0"/>
              <w:adjustRightInd w:val="0"/>
              <w:rPr>
                <w:b/>
                <w:bCs/>
                <w:color w:val="000000"/>
                <w:szCs w:val="22"/>
                <w:lang w:val="en-US"/>
              </w:rPr>
            </w:pPr>
            <w:r>
              <w:rPr>
                <w:color w:val="000000"/>
                <w:szCs w:val="22"/>
              </w:rPr>
              <w:t>Tél/Tel: + 32-(0)2 548 84 84</w:t>
            </w:r>
          </w:p>
        </w:tc>
      </w:tr>
      <w:tr w:rsidR="00DA3DD4" w:rsidTr="003F1BE1">
        <w:tblPrEx>
          <w:tblCellMar>
            <w:top w:w="0" w:type="dxa"/>
            <w:bottom w:w="0" w:type="dxa"/>
          </w:tblCellMar>
        </w:tblPrEx>
        <w:tc>
          <w:tcPr>
            <w:tcW w:w="4684" w:type="dxa"/>
          </w:tcPr>
          <w:p w:rsidR="00DA3DD4" w:rsidRPr="0028363F" w:rsidRDefault="00DA3DD4" w:rsidP="003F1BE1">
            <w:pPr>
              <w:autoSpaceDE w:val="0"/>
              <w:autoSpaceDN w:val="0"/>
              <w:adjustRightInd w:val="0"/>
              <w:rPr>
                <w:b/>
                <w:bCs/>
                <w:color w:val="000000"/>
                <w:szCs w:val="22"/>
                <w:lang w:val="sv-SE"/>
              </w:rPr>
            </w:pPr>
            <w:r w:rsidRPr="0028363F">
              <w:rPr>
                <w:b/>
                <w:bCs/>
                <w:color w:val="000000"/>
                <w:szCs w:val="22"/>
                <w:lang w:val="sv-SE"/>
              </w:rPr>
              <w:t>Česká republika</w:t>
            </w:r>
          </w:p>
          <w:p w:rsidR="00DA3DD4" w:rsidRPr="0028363F" w:rsidRDefault="00DA3DD4" w:rsidP="003F1BE1">
            <w:pPr>
              <w:autoSpaceDE w:val="0"/>
              <w:autoSpaceDN w:val="0"/>
              <w:adjustRightInd w:val="0"/>
              <w:rPr>
                <w:color w:val="000000"/>
                <w:szCs w:val="22"/>
                <w:lang w:val="sv-SE"/>
              </w:rPr>
            </w:pPr>
            <w:r w:rsidRPr="0028363F">
              <w:rPr>
                <w:color w:val="000000"/>
                <w:szCs w:val="22"/>
                <w:lang w:val="sv-SE"/>
              </w:rPr>
              <w:t>ELI LILLY ČR, s.r.o.</w:t>
            </w:r>
          </w:p>
          <w:p w:rsidR="00DA3DD4" w:rsidRDefault="00DA3DD4" w:rsidP="003F1BE1">
            <w:pPr>
              <w:autoSpaceDE w:val="0"/>
              <w:autoSpaceDN w:val="0"/>
              <w:adjustRightInd w:val="0"/>
              <w:rPr>
                <w:color w:val="000000"/>
                <w:szCs w:val="22"/>
                <w:lang w:val="en-US"/>
              </w:rPr>
            </w:pPr>
            <w:r>
              <w:rPr>
                <w:color w:val="000000"/>
                <w:szCs w:val="22"/>
                <w:lang w:val="en-US"/>
              </w:rPr>
              <w:t>Tel: + 420 234 664 111</w:t>
            </w:r>
          </w:p>
          <w:p w:rsidR="00DA3DD4" w:rsidRDefault="00DA3DD4" w:rsidP="003F1BE1">
            <w:pPr>
              <w:autoSpaceDE w:val="0"/>
              <w:autoSpaceDN w:val="0"/>
              <w:adjustRightInd w:val="0"/>
              <w:rPr>
                <w:color w:val="000000"/>
                <w:szCs w:val="22"/>
                <w:lang w:val="en-US"/>
              </w:rPr>
            </w:pPr>
          </w:p>
        </w:tc>
        <w:tc>
          <w:tcPr>
            <w:tcW w:w="4678" w:type="dxa"/>
          </w:tcPr>
          <w:p w:rsidR="00DA3DD4" w:rsidRDefault="00DA3DD4" w:rsidP="003F1BE1">
            <w:pPr>
              <w:autoSpaceDE w:val="0"/>
              <w:autoSpaceDN w:val="0"/>
              <w:adjustRightInd w:val="0"/>
              <w:rPr>
                <w:b/>
                <w:bCs/>
                <w:color w:val="000000"/>
                <w:szCs w:val="22"/>
                <w:lang w:val="en-US"/>
              </w:rPr>
            </w:pPr>
            <w:r>
              <w:rPr>
                <w:b/>
                <w:bCs/>
                <w:color w:val="000000"/>
                <w:szCs w:val="22"/>
                <w:lang w:val="en-US"/>
              </w:rPr>
              <w:t>Magyarország</w:t>
            </w:r>
          </w:p>
          <w:p w:rsidR="00DA3DD4" w:rsidRDefault="00DA3DD4" w:rsidP="003F1BE1">
            <w:pPr>
              <w:autoSpaceDE w:val="0"/>
              <w:autoSpaceDN w:val="0"/>
              <w:adjustRightInd w:val="0"/>
              <w:rPr>
                <w:color w:val="000000"/>
                <w:szCs w:val="22"/>
                <w:lang w:val="en-US"/>
              </w:rPr>
            </w:pPr>
            <w:r>
              <w:rPr>
                <w:color w:val="000000"/>
                <w:szCs w:val="22"/>
                <w:lang w:val="en-US"/>
              </w:rPr>
              <w:t>Lilly Hungária Kft.</w:t>
            </w:r>
          </w:p>
          <w:p w:rsidR="00DA3DD4" w:rsidRDefault="00DA3DD4" w:rsidP="003F1BE1">
            <w:pPr>
              <w:autoSpaceDE w:val="0"/>
              <w:autoSpaceDN w:val="0"/>
              <w:adjustRightInd w:val="0"/>
              <w:rPr>
                <w:color w:val="000000"/>
                <w:szCs w:val="22"/>
                <w:lang w:val="en-US"/>
              </w:rPr>
            </w:pPr>
            <w:r>
              <w:rPr>
                <w:color w:val="000000"/>
                <w:szCs w:val="22"/>
                <w:lang w:val="en-US"/>
              </w:rPr>
              <w:t>Tel: + 36 1 328 5100</w:t>
            </w:r>
          </w:p>
        </w:tc>
      </w:tr>
      <w:tr w:rsidR="00DA3DD4" w:rsidTr="003F1BE1">
        <w:tblPrEx>
          <w:tblCellMar>
            <w:top w:w="0" w:type="dxa"/>
            <w:bottom w:w="0" w:type="dxa"/>
          </w:tblCellMar>
        </w:tblPrEx>
        <w:tc>
          <w:tcPr>
            <w:tcW w:w="4684" w:type="dxa"/>
          </w:tcPr>
          <w:p w:rsidR="00DA3DD4" w:rsidRPr="0028363F" w:rsidRDefault="00DA3DD4" w:rsidP="00CC4C57">
            <w:pPr>
              <w:keepNext/>
              <w:autoSpaceDE w:val="0"/>
              <w:autoSpaceDN w:val="0"/>
              <w:adjustRightInd w:val="0"/>
              <w:rPr>
                <w:b/>
                <w:bCs/>
                <w:color w:val="000000"/>
                <w:szCs w:val="22"/>
                <w:lang w:val="nb-NO"/>
              </w:rPr>
            </w:pPr>
            <w:r w:rsidRPr="0028363F">
              <w:rPr>
                <w:b/>
                <w:bCs/>
                <w:color w:val="000000"/>
                <w:szCs w:val="22"/>
                <w:lang w:val="nb-NO"/>
              </w:rPr>
              <w:t>Danmark</w:t>
            </w:r>
          </w:p>
          <w:p w:rsidR="00DA3DD4" w:rsidRPr="00CC4C57" w:rsidRDefault="00DA3DD4" w:rsidP="003F1BE1">
            <w:pPr>
              <w:autoSpaceDE w:val="0"/>
              <w:autoSpaceDN w:val="0"/>
              <w:adjustRightInd w:val="0"/>
              <w:rPr>
                <w:color w:val="000000"/>
                <w:szCs w:val="22"/>
                <w:lang w:val="bg-BG"/>
              </w:rPr>
            </w:pPr>
            <w:r w:rsidRPr="0028363F">
              <w:rPr>
                <w:color w:val="000000"/>
                <w:szCs w:val="22"/>
                <w:lang w:val="nb-NO"/>
              </w:rPr>
              <w:t>Eli Lilly Danmark A/S</w:t>
            </w:r>
          </w:p>
          <w:p w:rsidR="00DA3DD4" w:rsidRDefault="00DA3DD4" w:rsidP="003F1BE1">
            <w:pPr>
              <w:autoSpaceDE w:val="0"/>
              <w:autoSpaceDN w:val="0"/>
              <w:adjustRightInd w:val="0"/>
              <w:rPr>
                <w:color w:val="000000"/>
                <w:szCs w:val="22"/>
                <w:lang w:val="en-US"/>
              </w:rPr>
            </w:pPr>
            <w:r>
              <w:rPr>
                <w:color w:val="000000"/>
                <w:szCs w:val="22"/>
                <w:lang w:val="en-US"/>
              </w:rPr>
              <w:t>Tlf: +45 45 26 6000</w:t>
            </w:r>
          </w:p>
          <w:p w:rsidR="00DA3DD4" w:rsidRDefault="00DA3DD4" w:rsidP="003F1BE1">
            <w:pPr>
              <w:autoSpaceDE w:val="0"/>
              <w:autoSpaceDN w:val="0"/>
              <w:adjustRightInd w:val="0"/>
              <w:rPr>
                <w:color w:val="000000"/>
                <w:szCs w:val="22"/>
                <w:lang w:val="de-DE"/>
              </w:rPr>
            </w:pPr>
          </w:p>
        </w:tc>
        <w:tc>
          <w:tcPr>
            <w:tcW w:w="4678" w:type="dxa"/>
          </w:tcPr>
          <w:p w:rsidR="00DA3DD4" w:rsidRDefault="00DA3DD4" w:rsidP="003F1BE1">
            <w:pPr>
              <w:autoSpaceDE w:val="0"/>
              <w:autoSpaceDN w:val="0"/>
              <w:adjustRightInd w:val="0"/>
              <w:rPr>
                <w:b/>
                <w:bCs/>
                <w:color w:val="000000"/>
                <w:szCs w:val="22"/>
                <w:lang w:val="es-ES"/>
              </w:rPr>
            </w:pPr>
            <w:r>
              <w:rPr>
                <w:b/>
                <w:bCs/>
                <w:color w:val="000000"/>
                <w:szCs w:val="22"/>
                <w:lang w:val="es-ES"/>
              </w:rPr>
              <w:t>Malta</w:t>
            </w:r>
          </w:p>
          <w:p w:rsidR="00DA3DD4" w:rsidRDefault="00DA3DD4" w:rsidP="003F1BE1">
            <w:pPr>
              <w:autoSpaceDE w:val="0"/>
              <w:autoSpaceDN w:val="0"/>
              <w:adjustRightInd w:val="0"/>
              <w:rPr>
                <w:color w:val="000000"/>
                <w:szCs w:val="22"/>
                <w:lang w:val="es-ES"/>
              </w:rPr>
            </w:pPr>
            <w:r>
              <w:rPr>
                <w:color w:val="000000"/>
                <w:szCs w:val="22"/>
                <w:lang w:val="es-ES"/>
              </w:rPr>
              <w:t>Charles de Giorgio Ltd.</w:t>
            </w:r>
          </w:p>
          <w:p w:rsidR="00DA3DD4" w:rsidRDefault="00DA3DD4" w:rsidP="003F1BE1">
            <w:pPr>
              <w:autoSpaceDE w:val="0"/>
              <w:autoSpaceDN w:val="0"/>
              <w:adjustRightInd w:val="0"/>
              <w:rPr>
                <w:color w:val="000000"/>
                <w:szCs w:val="22"/>
              </w:rPr>
            </w:pPr>
            <w:r>
              <w:rPr>
                <w:color w:val="000000"/>
                <w:szCs w:val="22"/>
              </w:rPr>
              <w:t>Tel: + 356 25600 500</w:t>
            </w:r>
          </w:p>
        </w:tc>
      </w:tr>
      <w:tr w:rsidR="00DA3DD4" w:rsidTr="003F1BE1">
        <w:tblPrEx>
          <w:tblCellMar>
            <w:top w:w="0" w:type="dxa"/>
            <w:bottom w:w="0" w:type="dxa"/>
          </w:tblCellMar>
        </w:tblPrEx>
        <w:tc>
          <w:tcPr>
            <w:tcW w:w="4684" w:type="dxa"/>
          </w:tcPr>
          <w:p w:rsidR="00DA3DD4" w:rsidRPr="00176A79" w:rsidRDefault="00DA3DD4" w:rsidP="00176A79">
            <w:pPr>
              <w:keepNext/>
              <w:tabs>
                <w:tab w:val="left" w:pos="1683"/>
              </w:tabs>
              <w:autoSpaceDE w:val="0"/>
              <w:autoSpaceDN w:val="0"/>
              <w:adjustRightInd w:val="0"/>
              <w:rPr>
                <w:b/>
                <w:bCs/>
                <w:color w:val="000000"/>
                <w:szCs w:val="22"/>
                <w:lang w:val="bg-BG"/>
              </w:rPr>
            </w:pPr>
            <w:r>
              <w:rPr>
                <w:b/>
                <w:bCs/>
                <w:color w:val="000000"/>
                <w:szCs w:val="22"/>
                <w:lang w:val="de-DE"/>
              </w:rPr>
              <w:t>Deutschland</w:t>
            </w:r>
          </w:p>
          <w:p w:rsidR="00DA3DD4" w:rsidRPr="00212BB0" w:rsidRDefault="00DA3DD4" w:rsidP="00176A79">
            <w:pPr>
              <w:keepNext/>
              <w:autoSpaceDE w:val="0"/>
              <w:autoSpaceDN w:val="0"/>
              <w:adjustRightInd w:val="0"/>
              <w:rPr>
                <w:color w:val="000000"/>
                <w:szCs w:val="22"/>
                <w:lang w:val="de-DE"/>
              </w:rPr>
            </w:pPr>
            <w:r w:rsidRPr="00212BB0">
              <w:rPr>
                <w:color w:val="000000"/>
                <w:szCs w:val="22"/>
                <w:lang w:val="de-DE"/>
              </w:rPr>
              <w:t>Lilly Deutschland GmbH</w:t>
            </w:r>
          </w:p>
          <w:p w:rsidR="00DA3DD4" w:rsidRPr="00212BB0" w:rsidRDefault="00DA3DD4" w:rsidP="00176A79">
            <w:pPr>
              <w:keepNext/>
              <w:autoSpaceDE w:val="0"/>
              <w:autoSpaceDN w:val="0"/>
              <w:adjustRightInd w:val="0"/>
              <w:rPr>
                <w:color w:val="000000"/>
                <w:szCs w:val="22"/>
                <w:lang w:val="de-DE"/>
              </w:rPr>
            </w:pPr>
            <w:r w:rsidRPr="00212BB0">
              <w:rPr>
                <w:color w:val="000000"/>
                <w:szCs w:val="22"/>
                <w:lang w:val="de-DE"/>
              </w:rPr>
              <w:t>Tel. + 49-(0) 6172 273 2222</w:t>
            </w:r>
          </w:p>
          <w:p w:rsidR="00DA3DD4" w:rsidRPr="00F75B7C" w:rsidRDefault="00DA3DD4" w:rsidP="00176A79">
            <w:pPr>
              <w:keepNext/>
              <w:autoSpaceDE w:val="0"/>
              <w:autoSpaceDN w:val="0"/>
              <w:adjustRightInd w:val="0"/>
              <w:rPr>
                <w:color w:val="000000"/>
                <w:szCs w:val="22"/>
                <w:lang w:val="de-DE"/>
              </w:rPr>
            </w:pPr>
          </w:p>
        </w:tc>
        <w:tc>
          <w:tcPr>
            <w:tcW w:w="4678" w:type="dxa"/>
          </w:tcPr>
          <w:p w:rsidR="00DA3DD4" w:rsidRPr="00BB6789" w:rsidRDefault="00DA3DD4" w:rsidP="00176A79">
            <w:pPr>
              <w:keepNext/>
              <w:autoSpaceDE w:val="0"/>
              <w:autoSpaceDN w:val="0"/>
              <w:adjustRightInd w:val="0"/>
              <w:rPr>
                <w:b/>
                <w:bCs/>
                <w:color w:val="000000"/>
                <w:szCs w:val="22"/>
                <w:lang w:val="da-DK"/>
              </w:rPr>
            </w:pPr>
            <w:r w:rsidRPr="00BB6789">
              <w:rPr>
                <w:b/>
                <w:bCs/>
                <w:color w:val="000000"/>
                <w:szCs w:val="22"/>
                <w:lang w:val="da-DK"/>
              </w:rPr>
              <w:t>Nederland</w:t>
            </w:r>
          </w:p>
          <w:p w:rsidR="00DA3DD4" w:rsidRPr="00CC4C57" w:rsidRDefault="00DA3DD4" w:rsidP="00176A79">
            <w:pPr>
              <w:keepNext/>
              <w:autoSpaceDE w:val="0"/>
              <w:autoSpaceDN w:val="0"/>
              <w:adjustRightInd w:val="0"/>
              <w:rPr>
                <w:color w:val="000000"/>
                <w:szCs w:val="22"/>
                <w:lang w:val="bg-BG"/>
              </w:rPr>
            </w:pPr>
            <w:r w:rsidRPr="00BB6789">
              <w:rPr>
                <w:color w:val="000000"/>
                <w:szCs w:val="22"/>
                <w:lang w:val="da-DK"/>
              </w:rPr>
              <w:t>Eli Lilly Nederland B.V.</w:t>
            </w:r>
          </w:p>
          <w:p w:rsidR="00DA3DD4" w:rsidRDefault="00DA3DD4" w:rsidP="00176A79">
            <w:pPr>
              <w:keepNext/>
              <w:autoSpaceDE w:val="0"/>
              <w:autoSpaceDN w:val="0"/>
              <w:adjustRightInd w:val="0"/>
              <w:rPr>
                <w:color w:val="000000"/>
                <w:szCs w:val="22"/>
                <w:lang w:val="en-US"/>
              </w:rPr>
            </w:pPr>
            <w:r>
              <w:rPr>
                <w:color w:val="000000"/>
                <w:szCs w:val="22"/>
                <w:lang w:val="en-US"/>
              </w:rPr>
              <w:t>Tel: + 31-(0) 30 60 25 800</w:t>
            </w:r>
          </w:p>
        </w:tc>
      </w:tr>
      <w:tr w:rsidR="00DA3DD4" w:rsidTr="003F1BE1">
        <w:tblPrEx>
          <w:tblCellMar>
            <w:top w:w="0" w:type="dxa"/>
            <w:bottom w:w="0" w:type="dxa"/>
          </w:tblCellMar>
        </w:tblPrEx>
        <w:tc>
          <w:tcPr>
            <w:tcW w:w="4684" w:type="dxa"/>
          </w:tcPr>
          <w:p w:rsidR="00DA3DD4" w:rsidRPr="0028363F" w:rsidRDefault="00DA3DD4" w:rsidP="003F1BE1">
            <w:pPr>
              <w:keepNext/>
              <w:autoSpaceDE w:val="0"/>
              <w:autoSpaceDN w:val="0"/>
              <w:adjustRightInd w:val="0"/>
              <w:rPr>
                <w:b/>
                <w:bCs/>
                <w:color w:val="000000"/>
                <w:szCs w:val="22"/>
                <w:lang w:val="fi-FI"/>
              </w:rPr>
            </w:pPr>
            <w:r w:rsidRPr="0028363F">
              <w:rPr>
                <w:b/>
                <w:bCs/>
                <w:color w:val="000000"/>
                <w:szCs w:val="22"/>
                <w:lang w:val="fi-FI"/>
              </w:rPr>
              <w:t>Eesti</w:t>
            </w:r>
          </w:p>
          <w:p w:rsidR="00DA3DD4" w:rsidRPr="00CC4C57" w:rsidRDefault="005E0DD2" w:rsidP="003F1BE1">
            <w:pPr>
              <w:keepNext/>
              <w:autoSpaceDE w:val="0"/>
              <w:autoSpaceDN w:val="0"/>
              <w:adjustRightInd w:val="0"/>
              <w:rPr>
                <w:color w:val="000000"/>
                <w:szCs w:val="22"/>
                <w:lang w:val="bg-BG"/>
              </w:rPr>
            </w:pPr>
            <w:r w:rsidRPr="0028363F">
              <w:rPr>
                <w:color w:val="000000"/>
                <w:szCs w:val="22"/>
                <w:lang w:val="fi-FI"/>
              </w:rPr>
              <w:t>Eli Lilly Nederland B.V.</w:t>
            </w:r>
          </w:p>
          <w:p w:rsidR="00DA3DD4" w:rsidRDefault="00DA3DD4" w:rsidP="003F1BE1">
            <w:pPr>
              <w:autoSpaceDE w:val="0"/>
              <w:autoSpaceDN w:val="0"/>
              <w:adjustRightInd w:val="0"/>
              <w:rPr>
                <w:color w:val="000000"/>
                <w:szCs w:val="22"/>
                <w:lang w:val="en-US"/>
              </w:rPr>
            </w:pPr>
            <w:r>
              <w:rPr>
                <w:color w:val="000000"/>
                <w:szCs w:val="22"/>
                <w:lang w:val="en-US"/>
              </w:rPr>
              <w:t xml:space="preserve">Tel: </w:t>
            </w:r>
            <w:r>
              <w:rPr>
                <w:b/>
                <w:bCs/>
                <w:color w:val="000000"/>
                <w:szCs w:val="22"/>
                <w:lang w:val="en-US"/>
              </w:rPr>
              <w:t>+</w:t>
            </w:r>
            <w:r>
              <w:rPr>
                <w:color w:val="000000"/>
                <w:szCs w:val="22"/>
                <w:lang w:val="en-US"/>
              </w:rPr>
              <w:t>372 6817 280</w:t>
            </w:r>
          </w:p>
          <w:p w:rsidR="00DA3DD4" w:rsidRDefault="00DA3DD4" w:rsidP="003F1BE1">
            <w:pPr>
              <w:autoSpaceDE w:val="0"/>
              <w:autoSpaceDN w:val="0"/>
              <w:adjustRightInd w:val="0"/>
              <w:rPr>
                <w:color w:val="000000"/>
                <w:szCs w:val="22"/>
              </w:rPr>
            </w:pPr>
          </w:p>
        </w:tc>
        <w:tc>
          <w:tcPr>
            <w:tcW w:w="4678" w:type="dxa"/>
          </w:tcPr>
          <w:p w:rsidR="00DA3DD4" w:rsidRPr="00CE0FBB" w:rsidRDefault="00DA3DD4" w:rsidP="003F1BE1">
            <w:pPr>
              <w:autoSpaceDE w:val="0"/>
              <w:autoSpaceDN w:val="0"/>
              <w:adjustRightInd w:val="0"/>
              <w:rPr>
                <w:b/>
                <w:bCs/>
                <w:color w:val="000000"/>
                <w:szCs w:val="22"/>
                <w:lang w:val="nb-NO"/>
              </w:rPr>
            </w:pPr>
            <w:r w:rsidRPr="00CE0FBB">
              <w:rPr>
                <w:b/>
                <w:bCs/>
                <w:color w:val="000000"/>
                <w:szCs w:val="22"/>
                <w:lang w:val="nb-NO"/>
              </w:rPr>
              <w:t>Norge</w:t>
            </w:r>
          </w:p>
          <w:p w:rsidR="00DA3DD4" w:rsidRPr="00CC4C57" w:rsidRDefault="00DA3DD4" w:rsidP="003F1BE1">
            <w:pPr>
              <w:autoSpaceDE w:val="0"/>
              <w:autoSpaceDN w:val="0"/>
              <w:adjustRightInd w:val="0"/>
              <w:rPr>
                <w:color w:val="000000"/>
                <w:szCs w:val="22"/>
                <w:lang w:val="bg-BG"/>
              </w:rPr>
            </w:pPr>
            <w:r w:rsidRPr="00CE0FBB">
              <w:rPr>
                <w:color w:val="000000"/>
                <w:szCs w:val="22"/>
                <w:lang w:val="nb-NO"/>
              </w:rPr>
              <w:t>Eli Lilly Norge A.S.</w:t>
            </w:r>
          </w:p>
          <w:p w:rsidR="00DA3DD4" w:rsidRDefault="00DA3DD4" w:rsidP="003F1BE1">
            <w:pPr>
              <w:autoSpaceDE w:val="0"/>
              <w:autoSpaceDN w:val="0"/>
              <w:adjustRightInd w:val="0"/>
              <w:rPr>
                <w:color w:val="000000"/>
                <w:szCs w:val="22"/>
                <w:lang w:val="en-US"/>
              </w:rPr>
            </w:pPr>
            <w:r>
              <w:rPr>
                <w:color w:val="000000"/>
                <w:szCs w:val="22"/>
                <w:lang w:val="en-US"/>
              </w:rPr>
              <w:t>Tlf: + 47 22 88 18 00</w:t>
            </w:r>
          </w:p>
        </w:tc>
      </w:tr>
      <w:tr w:rsidR="00DA3DD4" w:rsidRPr="00FE78F4" w:rsidTr="003F1BE1">
        <w:tblPrEx>
          <w:tblCellMar>
            <w:top w:w="0" w:type="dxa"/>
            <w:bottom w:w="0" w:type="dxa"/>
          </w:tblCellMar>
        </w:tblPrEx>
        <w:tc>
          <w:tcPr>
            <w:tcW w:w="4684" w:type="dxa"/>
          </w:tcPr>
          <w:p w:rsidR="00DA3DD4" w:rsidRPr="0028363F" w:rsidRDefault="00DA3DD4" w:rsidP="003F1BE1">
            <w:pPr>
              <w:autoSpaceDE w:val="0"/>
              <w:autoSpaceDN w:val="0"/>
              <w:adjustRightInd w:val="0"/>
              <w:rPr>
                <w:b/>
                <w:bCs/>
                <w:color w:val="000000"/>
                <w:szCs w:val="22"/>
                <w:lang w:val="el-GR"/>
              </w:rPr>
            </w:pPr>
            <w:r w:rsidRPr="0028363F">
              <w:rPr>
                <w:b/>
                <w:bCs/>
                <w:color w:val="000000"/>
                <w:szCs w:val="22"/>
                <w:lang w:val="el-GR"/>
              </w:rPr>
              <w:t>Ελλάδα</w:t>
            </w:r>
          </w:p>
          <w:p w:rsidR="00DA3DD4" w:rsidRPr="00CC4C57" w:rsidRDefault="00DA3DD4" w:rsidP="003F1BE1">
            <w:pPr>
              <w:autoSpaceDE w:val="0"/>
              <w:autoSpaceDN w:val="0"/>
              <w:adjustRightInd w:val="0"/>
              <w:rPr>
                <w:color w:val="000000"/>
                <w:szCs w:val="22"/>
                <w:lang w:val="bg-BG"/>
              </w:rPr>
            </w:pPr>
            <w:r w:rsidRPr="0028363F">
              <w:rPr>
                <w:color w:val="000000"/>
                <w:szCs w:val="22"/>
                <w:lang w:val="el-GR"/>
              </w:rPr>
              <w:t>ΦΑΡΜΑΣΕΡΒ-ΛΙΛΛΥ Α.Ε.Β.Ε.</w:t>
            </w:r>
          </w:p>
          <w:p w:rsidR="00DA3DD4" w:rsidRDefault="00DA3DD4" w:rsidP="003F1BE1">
            <w:pPr>
              <w:autoSpaceDE w:val="0"/>
              <w:autoSpaceDN w:val="0"/>
              <w:adjustRightInd w:val="0"/>
              <w:rPr>
                <w:color w:val="000000"/>
                <w:szCs w:val="22"/>
              </w:rPr>
            </w:pPr>
            <w:r>
              <w:rPr>
                <w:color w:val="000000"/>
                <w:szCs w:val="22"/>
                <w:lang w:val="en-US"/>
              </w:rPr>
              <w:t>Τηλ</w:t>
            </w:r>
            <w:r>
              <w:rPr>
                <w:color w:val="000000"/>
                <w:szCs w:val="22"/>
              </w:rPr>
              <w:t>: +30 210 629 4600</w:t>
            </w:r>
          </w:p>
          <w:p w:rsidR="00DA3DD4" w:rsidRPr="00323594" w:rsidRDefault="00DA3DD4" w:rsidP="003F1BE1">
            <w:pPr>
              <w:autoSpaceDE w:val="0"/>
              <w:autoSpaceDN w:val="0"/>
              <w:adjustRightInd w:val="0"/>
              <w:rPr>
                <w:color w:val="000000"/>
                <w:szCs w:val="22"/>
                <w:lang w:val="en-US"/>
              </w:rPr>
            </w:pPr>
          </w:p>
        </w:tc>
        <w:tc>
          <w:tcPr>
            <w:tcW w:w="4678" w:type="dxa"/>
          </w:tcPr>
          <w:p w:rsidR="00DA3DD4" w:rsidRPr="0028363F" w:rsidRDefault="00DA3DD4" w:rsidP="003F1BE1">
            <w:pPr>
              <w:autoSpaceDE w:val="0"/>
              <w:autoSpaceDN w:val="0"/>
              <w:adjustRightInd w:val="0"/>
              <w:rPr>
                <w:b/>
                <w:bCs/>
                <w:color w:val="000000"/>
                <w:szCs w:val="22"/>
                <w:lang w:val="en-US"/>
              </w:rPr>
            </w:pPr>
            <w:r w:rsidRPr="0028363F">
              <w:rPr>
                <w:b/>
                <w:bCs/>
                <w:color w:val="000000"/>
                <w:szCs w:val="22"/>
                <w:lang w:val="en-US"/>
              </w:rPr>
              <w:t>Österreich</w:t>
            </w:r>
          </w:p>
          <w:p w:rsidR="00DA3DD4" w:rsidRPr="00CC4C57" w:rsidRDefault="00DA3DD4" w:rsidP="003F1BE1">
            <w:pPr>
              <w:autoSpaceDE w:val="0"/>
              <w:autoSpaceDN w:val="0"/>
              <w:adjustRightInd w:val="0"/>
              <w:rPr>
                <w:color w:val="000000"/>
                <w:szCs w:val="22"/>
                <w:lang w:val="bg-BG"/>
              </w:rPr>
            </w:pPr>
            <w:r w:rsidRPr="0028363F">
              <w:rPr>
                <w:color w:val="000000"/>
                <w:szCs w:val="22"/>
                <w:lang w:val="en-US"/>
              </w:rPr>
              <w:t>Eli Lilly Ges. m.b.H.</w:t>
            </w:r>
          </w:p>
          <w:p w:rsidR="00DA3DD4" w:rsidRPr="00FE78F4" w:rsidRDefault="00DA3DD4" w:rsidP="003F1BE1">
            <w:pPr>
              <w:autoSpaceDE w:val="0"/>
              <w:autoSpaceDN w:val="0"/>
              <w:adjustRightInd w:val="0"/>
              <w:rPr>
                <w:color w:val="000000"/>
                <w:szCs w:val="22"/>
                <w:lang w:val="es-ES"/>
              </w:rPr>
            </w:pPr>
            <w:r w:rsidRPr="00FE78F4">
              <w:rPr>
                <w:color w:val="000000"/>
                <w:szCs w:val="22"/>
                <w:lang w:val="es-ES"/>
              </w:rPr>
              <w:t>Tel: + 43-(0) 1 711 780</w:t>
            </w:r>
          </w:p>
        </w:tc>
      </w:tr>
      <w:tr w:rsidR="00DA3DD4" w:rsidTr="003F1BE1">
        <w:tblPrEx>
          <w:tblCellMar>
            <w:top w:w="0" w:type="dxa"/>
            <w:bottom w:w="0" w:type="dxa"/>
          </w:tblCellMar>
        </w:tblPrEx>
        <w:tc>
          <w:tcPr>
            <w:tcW w:w="4684" w:type="dxa"/>
          </w:tcPr>
          <w:p w:rsidR="00DA3DD4" w:rsidRDefault="00DA3DD4" w:rsidP="003F1BE1">
            <w:pPr>
              <w:autoSpaceDE w:val="0"/>
              <w:autoSpaceDN w:val="0"/>
              <w:adjustRightInd w:val="0"/>
              <w:rPr>
                <w:b/>
                <w:bCs/>
                <w:color w:val="000000"/>
                <w:szCs w:val="22"/>
                <w:lang w:val="es-ES"/>
              </w:rPr>
            </w:pPr>
            <w:r>
              <w:rPr>
                <w:b/>
                <w:bCs/>
                <w:color w:val="000000"/>
                <w:szCs w:val="22"/>
                <w:lang w:val="es-ES"/>
              </w:rPr>
              <w:t>España</w:t>
            </w:r>
          </w:p>
          <w:p w:rsidR="00DA3DD4" w:rsidRDefault="00DA3DD4" w:rsidP="003F1BE1">
            <w:pPr>
              <w:autoSpaceDE w:val="0"/>
              <w:autoSpaceDN w:val="0"/>
              <w:adjustRightInd w:val="0"/>
              <w:rPr>
                <w:color w:val="000000"/>
                <w:szCs w:val="22"/>
                <w:lang w:val="es-ES"/>
              </w:rPr>
            </w:pPr>
            <w:r>
              <w:rPr>
                <w:color w:val="000000"/>
                <w:szCs w:val="22"/>
                <w:lang w:val="es-ES"/>
              </w:rPr>
              <w:t>Lilly S.A.</w:t>
            </w:r>
          </w:p>
          <w:p w:rsidR="00DA3DD4" w:rsidRDefault="00DA3DD4" w:rsidP="003F1BE1">
            <w:pPr>
              <w:autoSpaceDE w:val="0"/>
              <w:autoSpaceDN w:val="0"/>
              <w:adjustRightInd w:val="0"/>
              <w:rPr>
                <w:color w:val="000000"/>
                <w:szCs w:val="22"/>
                <w:lang w:val="es-ES"/>
              </w:rPr>
            </w:pPr>
            <w:r>
              <w:rPr>
                <w:color w:val="000000"/>
                <w:szCs w:val="22"/>
                <w:lang w:val="es-ES"/>
              </w:rPr>
              <w:t>Tel: + 34-91 663 50 00</w:t>
            </w:r>
          </w:p>
          <w:p w:rsidR="00DA3DD4" w:rsidRPr="00FE78F4" w:rsidRDefault="00DA3DD4" w:rsidP="003F1BE1">
            <w:pPr>
              <w:autoSpaceDE w:val="0"/>
              <w:autoSpaceDN w:val="0"/>
              <w:adjustRightInd w:val="0"/>
              <w:rPr>
                <w:color w:val="000000"/>
                <w:szCs w:val="22"/>
                <w:lang w:val="es-ES"/>
              </w:rPr>
            </w:pPr>
          </w:p>
        </w:tc>
        <w:tc>
          <w:tcPr>
            <w:tcW w:w="4678" w:type="dxa"/>
          </w:tcPr>
          <w:p w:rsidR="00DA3DD4" w:rsidRPr="00FE78F4" w:rsidRDefault="00DA3DD4" w:rsidP="003F1BE1">
            <w:pPr>
              <w:keepNext/>
              <w:autoSpaceDE w:val="0"/>
              <w:autoSpaceDN w:val="0"/>
              <w:adjustRightInd w:val="0"/>
              <w:rPr>
                <w:b/>
                <w:bCs/>
                <w:color w:val="000000"/>
                <w:szCs w:val="22"/>
                <w:lang w:val="pl-PL"/>
              </w:rPr>
            </w:pPr>
            <w:r w:rsidRPr="00FE78F4">
              <w:rPr>
                <w:b/>
                <w:bCs/>
                <w:color w:val="000000"/>
                <w:szCs w:val="22"/>
                <w:lang w:val="pl-PL"/>
              </w:rPr>
              <w:t>Polska</w:t>
            </w:r>
          </w:p>
          <w:p w:rsidR="00DA3DD4" w:rsidRPr="00FE78F4" w:rsidRDefault="00DA3DD4" w:rsidP="003F1BE1">
            <w:pPr>
              <w:autoSpaceDE w:val="0"/>
              <w:autoSpaceDN w:val="0"/>
              <w:adjustRightInd w:val="0"/>
              <w:rPr>
                <w:color w:val="000000"/>
                <w:szCs w:val="22"/>
                <w:lang w:val="pl-PL"/>
              </w:rPr>
            </w:pPr>
            <w:r w:rsidRPr="00FE78F4">
              <w:rPr>
                <w:color w:val="000000"/>
                <w:szCs w:val="22"/>
                <w:lang w:val="pl-PL"/>
              </w:rPr>
              <w:t>Eli Lilly Polska Sp. z o.o.</w:t>
            </w:r>
          </w:p>
          <w:p w:rsidR="00DA3DD4" w:rsidRDefault="00DA3DD4" w:rsidP="001A0378">
            <w:pPr>
              <w:autoSpaceDE w:val="0"/>
              <w:autoSpaceDN w:val="0"/>
              <w:adjustRightInd w:val="0"/>
              <w:rPr>
                <w:color w:val="000000"/>
                <w:szCs w:val="22"/>
                <w:lang w:val="en-US"/>
              </w:rPr>
            </w:pPr>
            <w:r>
              <w:rPr>
                <w:color w:val="000000"/>
                <w:szCs w:val="22"/>
                <w:lang w:val="en-US"/>
              </w:rPr>
              <w:t>Tel: +48 22 440 33 00</w:t>
            </w:r>
          </w:p>
        </w:tc>
      </w:tr>
      <w:tr w:rsidR="00DA3DD4" w:rsidTr="003F1BE1">
        <w:tblPrEx>
          <w:tblCellMar>
            <w:top w:w="0" w:type="dxa"/>
            <w:bottom w:w="0" w:type="dxa"/>
          </w:tblCellMar>
        </w:tblPrEx>
        <w:tc>
          <w:tcPr>
            <w:tcW w:w="4684" w:type="dxa"/>
          </w:tcPr>
          <w:p w:rsidR="00DA3DD4" w:rsidRDefault="00DA3DD4" w:rsidP="003F1BE1">
            <w:pPr>
              <w:autoSpaceDE w:val="0"/>
              <w:autoSpaceDN w:val="0"/>
              <w:adjustRightInd w:val="0"/>
              <w:rPr>
                <w:b/>
                <w:bCs/>
                <w:color w:val="000000"/>
                <w:szCs w:val="22"/>
                <w:lang w:val="fr-FR"/>
              </w:rPr>
            </w:pPr>
            <w:r>
              <w:rPr>
                <w:b/>
                <w:bCs/>
                <w:color w:val="000000"/>
                <w:szCs w:val="22"/>
                <w:lang w:val="fr-FR"/>
              </w:rPr>
              <w:t>France</w:t>
            </w:r>
          </w:p>
          <w:p w:rsidR="00DA3DD4" w:rsidRDefault="00DA3DD4" w:rsidP="003F1BE1">
            <w:pPr>
              <w:autoSpaceDE w:val="0"/>
              <w:autoSpaceDN w:val="0"/>
              <w:adjustRightInd w:val="0"/>
              <w:rPr>
                <w:color w:val="000000"/>
                <w:szCs w:val="22"/>
                <w:lang w:val="fr-FR"/>
              </w:rPr>
            </w:pPr>
            <w:r>
              <w:rPr>
                <w:color w:val="000000"/>
                <w:szCs w:val="22"/>
                <w:lang w:val="fr-FR"/>
              </w:rPr>
              <w:t>Lilly France S.A.S.</w:t>
            </w:r>
          </w:p>
          <w:p w:rsidR="00DA3DD4" w:rsidRDefault="00DA3DD4" w:rsidP="003F1BE1">
            <w:pPr>
              <w:autoSpaceDE w:val="0"/>
              <w:autoSpaceDN w:val="0"/>
              <w:adjustRightInd w:val="0"/>
              <w:rPr>
                <w:color w:val="000000"/>
                <w:szCs w:val="22"/>
                <w:lang w:val="fr-FR"/>
              </w:rPr>
            </w:pPr>
            <w:r>
              <w:rPr>
                <w:color w:val="000000"/>
                <w:szCs w:val="22"/>
                <w:lang w:val="fr-FR"/>
              </w:rPr>
              <w:t>Tél: +33-(0) 1 55 49 34 34</w:t>
            </w:r>
          </w:p>
          <w:p w:rsidR="00DA3DD4" w:rsidRPr="00FE78F4" w:rsidRDefault="00DA3DD4" w:rsidP="003F1BE1">
            <w:pPr>
              <w:autoSpaceDE w:val="0"/>
              <w:autoSpaceDN w:val="0"/>
              <w:adjustRightInd w:val="0"/>
              <w:rPr>
                <w:szCs w:val="22"/>
                <w:lang w:val="fr-FR"/>
              </w:rPr>
            </w:pPr>
          </w:p>
        </w:tc>
        <w:tc>
          <w:tcPr>
            <w:tcW w:w="4678" w:type="dxa"/>
          </w:tcPr>
          <w:p w:rsidR="00DA3DD4" w:rsidRPr="00CE0FBB" w:rsidRDefault="00DA3DD4" w:rsidP="003F1BE1">
            <w:pPr>
              <w:autoSpaceDE w:val="0"/>
              <w:autoSpaceDN w:val="0"/>
              <w:adjustRightInd w:val="0"/>
              <w:rPr>
                <w:b/>
                <w:bCs/>
                <w:color w:val="000000"/>
                <w:szCs w:val="22"/>
                <w:lang w:val="pt-BR"/>
              </w:rPr>
            </w:pPr>
            <w:r w:rsidRPr="00CE0FBB">
              <w:rPr>
                <w:b/>
                <w:bCs/>
                <w:color w:val="000000"/>
                <w:szCs w:val="22"/>
                <w:lang w:val="pt-BR"/>
              </w:rPr>
              <w:t>Portugal</w:t>
            </w:r>
          </w:p>
          <w:p w:rsidR="00DA3DD4" w:rsidRPr="00CE0FBB" w:rsidRDefault="00DA3DD4" w:rsidP="003F1BE1">
            <w:pPr>
              <w:autoSpaceDE w:val="0"/>
              <w:autoSpaceDN w:val="0"/>
              <w:adjustRightInd w:val="0"/>
              <w:rPr>
                <w:color w:val="000000"/>
                <w:szCs w:val="22"/>
                <w:lang w:val="pt-BR"/>
              </w:rPr>
            </w:pPr>
            <w:r w:rsidRPr="00CE0FBB">
              <w:rPr>
                <w:color w:val="000000"/>
                <w:szCs w:val="22"/>
                <w:lang w:val="pt-BR"/>
              </w:rPr>
              <w:t>Lilly Portugal - Produtos Farmacêuticos, Lda</w:t>
            </w:r>
          </w:p>
          <w:p w:rsidR="00DA3DD4" w:rsidRDefault="00DA3DD4" w:rsidP="003F1BE1">
            <w:pPr>
              <w:autoSpaceDE w:val="0"/>
              <w:autoSpaceDN w:val="0"/>
              <w:adjustRightInd w:val="0"/>
              <w:rPr>
                <w:color w:val="000000"/>
                <w:szCs w:val="22"/>
                <w:lang w:val="es-ES"/>
              </w:rPr>
            </w:pPr>
            <w:r>
              <w:rPr>
                <w:color w:val="000000"/>
                <w:szCs w:val="22"/>
                <w:lang w:val="en-US"/>
              </w:rPr>
              <w:t>Tel: + 351-21-4126600</w:t>
            </w:r>
          </w:p>
        </w:tc>
      </w:tr>
      <w:tr w:rsidR="00DA3DD4" w:rsidTr="003F1BE1">
        <w:tblPrEx>
          <w:tblCellMar>
            <w:top w:w="0" w:type="dxa"/>
            <w:bottom w:w="0" w:type="dxa"/>
          </w:tblCellMar>
        </w:tblPrEx>
        <w:tc>
          <w:tcPr>
            <w:tcW w:w="4684" w:type="dxa"/>
          </w:tcPr>
          <w:p w:rsidR="00DA3DD4" w:rsidRPr="00FE78F4" w:rsidRDefault="00DA3DD4" w:rsidP="00DA3DD4">
            <w:pPr>
              <w:rPr>
                <w:b/>
                <w:bCs/>
                <w:lang w:val="sv-SE"/>
              </w:rPr>
            </w:pPr>
            <w:r w:rsidRPr="00FE78F4">
              <w:rPr>
                <w:b/>
                <w:bCs/>
                <w:lang w:val="sv-SE"/>
              </w:rPr>
              <w:t>Hrvatska</w:t>
            </w:r>
          </w:p>
          <w:p w:rsidR="00DA3DD4" w:rsidRPr="00FE78F4" w:rsidRDefault="00DA3DD4" w:rsidP="00DA3DD4">
            <w:pPr>
              <w:autoSpaceDE w:val="0"/>
              <w:autoSpaceDN w:val="0"/>
              <w:rPr>
                <w:lang w:val="sv-SE"/>
              </w:rPr>
            </w:pPr>
            <w:r w:rsidRPr="00FE78F4">
              <w:rPr>
                <w:lang w:val="sv-SE"/>
              </w:rPr>
              <w:t>Eli Lilly Hrvatska d.o.o.</w:t>
            </w:r>
          </w:p>
          <w:p w:rsidR="00DA3DD4" w:rsidRDefault="00DA3DD4" w:rsidP="00DA3DD4">
            <w:pPr>
              <w:autoSpaceDE w:val="0"/>
              <w:autoSpaceDN w:val="0"/>
            </w:pPr>
            <w:r>
              <w:t>Tel: +385 1 2350 999</w:t>
            </w:r>
          </w:p>
          <w:p w:rsidR="00DA3DD4" w:rsidRDefault="00DA3DD4" w:rsidP="00DA3DD4">
            <w:pPr>
              <w:autoSpaceDE w:val="0"/>
              <w:autoSpaceDN w:val="0"/>
              <w:rPr>
                <w:szCs w:val="22"/>
                <w:lang w:val="en-US"/>
              </w:rPr>
            </w:pPr>
          </w:p>
        </w:tc>
        <w:tc>
          <w:tcPr>
            <w:tcW w:w="4678" w:type="dxa"/>
          </w:tcPr>
          <w:p w:rsidR="00DA3DD4" w:rsidRPr="0028363F" w:rsidRDefault="00DA3DD4" w:rsidP="003F1BE1">
            <w:pPr>
              <w:tabs>
                <w:tab w:val="left" w:pos="-720"/>
                <w:tab w:val="left" w:pos="4536"/>
              </w:tabs>
              <w:suppressAutoHyphens/>
              <w:rPr>
                <w:b/>
                <w:noProof/>
                <w:szCs w:val="22"/>
                <w:lang w:val="fi-FI"/>
              </w:rPr>
            </w:pPr>
            <w:r w:rsidRPr="0028363F">
              <w:rPr>
                <w:b/>
                <w:noProof/>
                <w:szCs w:val="22"/>
                <w:lang w:val="fi-FI"/>
              </w:rPr>
              <w:t>România</w:t>
            </w:r>
          </w:p>
          <w:p w:rsidR="00DA3DD4" w:rsidRDefault="00DA3DD4" w:rsidP="003F1BE1">
            <w:pPr>
              <w:tabs>
                <w:tab w:val="left" w:pos="-720"/>
                <w:tab w:val="left" w:pos="4536"/>
              </w:tabs>
              <w:suppressAutoHyphens/>
              <w:rPr>
                <w:noProof/>
                <w:szCs w:val="22"/>
                <w:lang w:val="ro-RO"/>
              </w:rPr>
            </w:pPr>
            <w:r>
              <w:rPr>
                <w:noProof/>
                <w:szCs w:val="22"/>
                <w:lang w:val="ro-RO"/>
              </w:rPr>
              <w:t>Eli Lilly România S.R.L.</w:t>
            </w:r>
          </w:p>
          <w:p w:rsidR="00DA3DD4" w:rsidRDefault="00DA3DD4" w:rsidP="003F1BE1">
            <w:pPr>
              <w:autoSpaceDE w:val="0"/>
              <w:autoSpaceDN w:val="0"/>
              <w:adjustRightInd w:val="0"/>
              <w:rPr>
                <w:szCs w:val="22"/>
                <w:lang w:val="es-ES"/>
              </w:rPr>
            </w:pPr>
            <w:r>
              <w:rPr>
                <w:noProof/>
                <w:szCs w:val="22"/>
                <w:lang w:val="ro-RO"/>
              </w:rPr>
              <w:t>Tel: + 40 21 4023000</w:t>
            </w:r>
          </w:p>
        </w:tc>
      </w:tr>
      <w:tr w:rsidR="00DA3DD4" w:rsidTr="003F1BE1">
        <w:tblPrEx>
          <w:tblCellMar>
            <w:top w:w="0" w:type="dxa"/>
            <w:bottom w:w="0" w:type="dxa"/>
          </w:tblCellMar>
        </w:tblPrEx>
        <w:tc>
          <w:tcPr>
            <w:tcW w:w="4684" w:type="dxa"/>
          </w:tcPr>
          <w:p w:rsidR="00DA3DD4" w:rsidRDefault="00DA3DD4" w:rsidP="003F1BE1">
            <w:pPr>
              <w:autoSpaceDE w:val="0"/>
              <w:autoSpaceDN w:val="0"/>
              <w:adjustRightInd w:val="0"/>
              <w:rPr>
                <w:b/>
                <w:bCs/>
                <w:szCs w:val="22"/>
                <w:lang w:val="en-US"/>
              </w:rPr>
            </w:pPr>
            <w:r>
              <w:rPr>
                <w:b/>
                <w:bCs/>
                <w:szCs w:val="22"/>
                <w:lang w:val="en-US"/>
              </w:rPr>
              <w:t>Ireland</w:t>
            </w:r>
          </w:p>
          <w:p w:rsidR="00DA3DD4" w:rsidRDefault="00DA3DD4" w:rsidP="003F1BE1">
            <w:pPr>
              <w:autoSpaceDE w:val="0"/>
              <w:autoSpaceDN w:val="0"/>
              <w:adjustRightInd w:val="0"/>
              <w:rPr>
                <w:szCs w:val="22"/>
                <w:lang w:val="en-US"/>
              </w:rPr>
            </w:pPr>
            <w:r>
              <w:rPr>
                <w:szCs w:val="22"/>
                <w:lang w:val="en-US"/>
              </w:rPr>
              <w:t>Eli Lilly and Company (</w:t>
            </w:r>
            <w:smartTag w:uri="urn:schemas-microsoft-com:office:smarttags" w:element="place">
              <w:smartTag w:uri="urn:schemas-microsoft-com:office:smarttags" w:element="country-region">
                <w:r>
                  <w:rPr>
                    <w:szCs w:val="22"/>
                    <w:lang w:val="en-US"/>
                  </w:rPr>
                  <w:t>Ireland</w:t>
                </w:r>
              </w:smartTag>
            </w:smartTag>
            <w:r>
              <w:rPr>
                <w:szCs w:val="22"/>
                <w:lang w:val="en-US"/>
              </w:rPr>
              <w:t>) Limited</w:t>
            </w:r>
          </w:p>
          <w:p w:rsidR="00DA3DD4" w:rsidRDefault="00DA3DD4" w:rsidP="003F1BE1">
            <w:pPr>
              <w:autoSpaceDE w:val="0"/>
              <w:autoSpaceDN w:val="0"/>
              <w:adjustRightInd w:val="0"/>
              <w:rPr>
                <w:szCs w:val="22"/>
                <w:lang w:val="en-US"/>
              </w:rPr>
            </w:pPr>
            <w:r>
              <w:rPr>
                <w:szCs w:val="22"/>
                <w:lang w:val="en-US"/>
              </w:rPr>
              <w:t>Tel: + 353-(0) 1 661 4377</w:t>
            </w:r>
          </w:p>
          <w:p w:rsidR="00DA3DD4" w:rsidRDefault="00DA3DD4" w:rsidP="003F1BE1">
            <w:pPr>
              <w:autoSpaceDE w:val="0"/>
              <w:autoSpaceDN w:val="0"/>
              <w:rPr>
                <w:color w:val="000000"/>
                <w:szCs w:val="22"/>
                <w:lang w:val="en-US"/>
              </w:rPr>
            </w:pPr>
          </w:p>
        </w:tc>
        <w:tc>
          <w:tcPr>
            <w:tcW w:w="4678" w:type="dxa"/>
          </w:tcPr>
          <w:p w:rsidR="00DA3DD4" w:rsidRPr="0028363F" w:rsidRDefault="00DA3DD4" w:rsidP="003F1BE1">
            <w:pPr>
              <w:autoSpaceDE w:val="0"/>
              <w:autoSpaceDN w:val="0"/>
              <w:adjustRightInd w:val="0"/>
              <w:rPr>
                <w:b/>
                <w:bCs/>
                <w:szCs w:val="22"/>
                <w:lang w:val="en-US"/>
              </w:rPr>
            </w:pPr>
            <w:r w:rsidRPr="0028363F">
              <w:rPr>
                <w:b/>
                <w:bCs/>
                <w:szCs w:val="22"/>
                <w:lang w:val="en-US"/>
              </w:rPr>
              <w:t>Slovenija</w:t>
            </w:r>
          </w:p>
          <w:p w:rsidR="00DA3DD4" w:rsidRPr="0028363F" w:rsidRDefault="00DA3DD4" w:rsidP="003F1BE1">
            <w:pPr>
              <w:autoSpaceDE w:val="0"/>
              <w:autoSpaceDN w:val="0"/>
              <w:adjustRightInd w:val="0"/>
              <w:rPr>
                <w:szCs w:val="22"/>
                <w:lang w:val="en-US"/>
              </w:rPr>
            </w:pPr>
            <w:r w:rsidRPr="0028363F">
              <w:rPr>
                <w:szCs w:val="22"/>
                <w:lang w:val="en-US"/>
              </w:rPr>
              <w:t>Eli Lilly farmacevtska družba, d.o.o.</w:t>
            </w:r>
          </w:p>
          <w:p w:rsidR="00DA3DD4" w:rsidRDefault="00DA3DD4" w:rsidP="003F1BE1">
            <w:pPr>
              <w:autoSpaceDE w:val="0"/>
              <w:autoSpaceDN w:val="0"/>
              <w:adjustRightInd w:val="0"/>
              <w:rPr>
                <w:szCs w:val="22"/>
                <w:lang w:val="es-ES"/>
              </w:rPr>
            </w:pPr>
            <w:r>
              <w:rPr>
                <w:szCs w:val="22"/>
                <w:lang w:val="es-ES"/>
              </w:rPr>
              <w:t>Tel: +386 (0) 1 580 00 10</w:t>
            </w:r>
          </w:p>
          <w:p w:rsidR="00DA3DD4" w:rsidRDefault="00DA3DD4" w:rsidP="003F1BE1">
            <w:pPr>
              <w:autoSpaceDE w:val="0"/>
              <w:autoSpaceDN w:val="0"/>
              <w:adjustRightInd w:val="0"/>
              <w:rPr>
                <w:color w:val="000000"/>
                <w:szCs w:val="22"/>
                <w:lang w:val="en-US"/>
              </w:rPr>
            </w:pPr>
          </w:p>
        </w:tc>
      </w:tr>
      <w:tr w:rsidR="00DA3DD4" w:rsidTr="003F1BE1">
        <w:tblPrEx>
          <w:tblCellMar>
            <w:top w:w="0" w:type="dxa"/>
            <w:bottom w:w="0" w:type="dxa"/>
          </w:tblCellMar>
        </w:tblPrEx>
        <w:tc>
          <w:tcPr>
            <w:tcW w:w="4684" w:type="dxa"/>
          </w:tcPr>
          <w:p w:rsidR="00DA3DD4" w:rsidRDefault="00DA3DD4" w:rsidP="003F1BE1">
            <w:pPr>
              <w:autoSpaceDE w:val="0"/>
              <w:autoSpaceDN w:val="0"/>
              <w:adjustRightInd w:val="0"/>
              <w:rPr>
                <w:b/>
                <w:bCs/>
                <w:color w:val="000000"/>
                <w:szCs w:val="22"/>
                <w:lang w:val="en-US"/>
              </w:rPr>
            </w:pPr>
            <w:r>
              <w:rPr>
                <w:b/>
                <w:bCs/>
                <w:color w:val="000000"/>
                <w:szCs w:val="22"/>
                <w:lang w:val="en-US"/>
              </w:rPr>
              <w:t>Ísland</w:t>
            </w:r>
          </w:p>
          <w:p w:rsidR="00DA3DD4" w:rsidRPr="00CC4C57" w:rsidRDefault="00DA3DD4" w:rsidP="003F1BE1">
            <w:pPr>
              <w:autoSpaceDE w:val="0"/>
              <w:autoSpaceDN w:val="0"/>
              <w:adjustRightInd w:val="0"/>
              <w:rPr>
                <w:color w:val="000000"/>
                <w:szCs w:val="22"/>
                <w:lang w:val="bg-BG"/>
              </w:rPr>
            </w:pPr>
            <w:r>
              <w:rPr>
                <w:color w:val="000000"/>
                <w:szCs w:val="22"/>
                <w:lang w:val="en-US"/>
              </w:rPr>
              <w:t>Icepharma hf.</w:t>
            </w:r>
          </w:p>
          <w:p w:rsidR="00DA3DD4" w:rsidRDefault="00DA3DD4" w:rsidP="003F1BE1">
            <w:pPr>
              <w:autoSpaceDE w:val="0"/>
              <w:autoSpaceDN w:val="0"/>
              <w:adjustRightInd w:val="0"/>
              <w:rPr>
                <w:color w:val="000000"/>
                <w:szCs w:val="22"/>
                <w:lang w:val="en-US"/>
              </w:rPr>
            </w:pPr>
            <w:r>
              <w:rPr>
                <w:color w:val="000000"/>
                <w:szCs w:val="22"/>
                <w:lang w:val="en-US"/>
              </w:rPr>
              <w:t>Sími + 354 540 8000</w:t>
            </w:r>
          </w:p>
          <w:p w:rsidR="00DA3DD4" w:rsidRDefault="00DA3DD4" w:rsidP="003F1BE1">
            <w:pPr>
              <w:autoSpaceDE w:val="0"/>
              <w:autoSpaceDN w:val="0"/>
              <w:adjustRightInd w:val="0"/>
              <w:rPr>
                <w:color w:val="000000"/>
                <w:szCs w:val="22"/>
              </w:rPr>
            </w:pPr>
          </w:p>
        </w:tc>
        <w:tc>
          <w:tcPr>
            <w:tcW w:w="4678" w:type="dxa"/>
          </w:tcPr>
          <w:p w:rsidR="00DA3DD4" w:rsidRPr="0030140D" w:rsidRDefault="00DA3DD4" w:rsidP="003F1BE1">
            <w:pPr>
              <w:autoSpaceDE w:val="0"/>
              <w:autoSpaceDN w:val="0"/>
              <w:adjustRightInd w:val="0"/>
              <w:rPr>
                <w:b/>
                <w:bCs/>
                <w:color w:val="000000"/>
                <w:szCs w:val="22"/>
                <w:lang w:val="en-US"/>
              </w:rPr>
            </w:pPr>
            <w:r w:rsidRPr="0030140D">
              <w:rPr>
                <w:b/>
                <w:bCs/>
                <w:color w:val="000000"/>
                <w:szCs w:val="22"/>
                <w:lang w:val="en-US"/>
              </w:rPr>
              <w:t>Slovenská republika</w:t>
            </w:r>
          </w:p>
          <w:p w:rsidR="00DA3DD4" w:rsidRPr="0030140D" w:rsidRDefault="005E0DD2" w:rsidP="003F1BE1">
            <w:pPr>
              <w:autoSpaceDE w:val="0"/>
              <w:autoSpaceDN w:val="0"/>
              <w:adjustRightInd w:val="0"/>
              <w:rPr>
                <w:color w:val="000000"/>
                <w:szCs w:val="22"/>
                <w:lang w:val="en-US"/>
              </w:rPr>
            </w:pPr>
            <w:r>
              <w:rPr>
                <w:color w:val="000000"/>
                <w:szCs w:val="22"/>
                <w:lang w:val="en-US"/>
              </w:rPr>
              <w:t>Eli Lilly Slovakia s.r.o.</w:t>
            </w:r>
          </w:p>
          <w:p w:rsidR="00DA3DD4" w:rsidRDefault="00DA3DD4" w:rsidP="003F1BE1">
            <w:pPr>
              <w:autoSpaceDE w:val="0"/>
              <w:autoSpaceDN w:val="0"/>
              <w:adjustRightInd w:val="0"/>
              <w:rPr>
                <w:color w:val="000000"/>
                <w:szCs w:val="22"/>
                <w:lang w:val="en-US"/>
              </w:rPr>
            </w:pPr>
            <w:r>
              <w:rPr>
                <w:color w:val="000000"/>
                <w:szCs w:val="22"/>
                <w:lang w:val="en-US"/>
              </w:rPr>
              <w:t>Tel: + 421 220 663 111</w:t>
            </w:r>
          </w:p>
          <w:p w:rsidR="00DA3DD4" w:rsidRDefault="00DA3DD4" w:rsidP="003F1BE1">
            <w:pPr>
              <w:autoSpaceDE w:val="0"/>
              <w:autoSpaceDN w:val="0"/>
              <w:adjustRightInd w:val="0"/>
              <w:rPr>
                <w:color w:val="000000"/>
                <w:szCs w:val="22"/>
                <w:lang w:val="en-US"/>
              </w:rPr>
            </w:pPr>
          </w:p>
        </w:tc>
      </w:tr>
      <w:tr w:rsidR="00DA3DD4" w:rsidRPr="00323594" w:rsidTr="003F1BE1">
        <w:tblPrEx>
          <w:tblCellMar>
            <w:top w:w="0" w:type="dxa"/>
            <w:bottom w:w="0" w:type="dxa"/>
          </w:tblCellMar>
        </w:tblPrEx>
        <w:tc>
          <w:tcPr>
            <w:tcW w:w="4684" w:type="dxa"/>
          </w:tcPr>
          <w:p w:rsidR="00DA3DD4" w:rsidRPr="0028363F" w:rsidRDefault="00DA3DD4" w:rsidP="003F1BE1">
            <w:pPr>
              <w:autoSpaceDE w:val="0"/>
              <w:autoSpaceDN w:val="0"/>
              <w:adjustRightInd w:val="0"/>
              <w:rPr>
                <w:b/>
                <w:bCs/>
                <w:color w:val="000000"/>
                <w:szCs w:val="22"/>
                <w:lang w:val="fi-FI"/>
              </w:rPr>
            </w:pPr>
            <w:r w:rsidRPr="0028363F">
              <w:rPr>
                <w:b/>
                <w:bCs/>
                <w:color w:val="000000"/>
                <w:szCs w:val="22"/>
                <w:lang w:val="fi-FI"/>
              </w:rPr>
              <w:t>Italia</w:t>
            </w:r>
          </w:p>
          <w:p w:rsidR="00DA3DD4" w:rsidRPr="0028363F" w:rsidRDefault="00DA3DD4" w:rsidP="003F1BE1">
            <w:pPr>
              <w:autoSpaceDE w:val="0"/>
              <w:autoSpaceDN w:val="0"/>
              <w:adjustRightInd w:val="0"/>
              <w:rPr>
                <w:color w:val="000000"/>
                <w:szCs w:val="22"/>
                <w:lang w:val="fi-FI"/>
              </w:rPr>
            </w:pPr>
            <w:r w:rsidRPr="0028363F">
              <w:rPr>
                <w:color w:val="000000"/>
                <w:szCs w:val="22"/>
                <w:lang w:val="fi-FI"/>
              </w:rPr>
              <w:t>Eli Lilly Italia S.p.A.</w:t>
            </w:r>
          </w:p>
          <w:p w:rsidR="00DA3DD4" w:rsidRDefault="00DA3DD4" w:rsidP="003F1BE1">
            <w:pPr>
              <w:autoSpaceDE w:val="0"/>
              <w:autoSpaceDN w:val="0"/>
              <w:adjustRightInd w:val="0"/>
              <w:rPr>
                <w:color w:val="000000"/>
                <w:szCs w:val="22"/>
              </w:rPr>
            </w:pPr>
            <w:r>
              <w:rPr>
                <w:color w:val="000000"/>
                <w:szCs w:val="22"/>
              </w:rPr>
              <w:t>Tel: + 39- 055 42571</w:t>
            </w:r>
          </w:p>
          <w:p w:rsidR="00DA3DD4" w:rsidRDefault="00DA3DD4" w:rsidP="003F1BE1">
            <w:pPr>
              <w:autoSpaceDE w:val="0"/>
              <w:autoSpaceDN w:val="0"/>
              <w:adjustRightInd w:val="0"/>
              <w:rPr>
                <w:color w:val="000000"/>
                <w:szCs w:val="22"/>
              </w:rPr>
            </w:pPr>
          </w:p>
        </w:tc>
        <w:tc>
          <w:tcPr>
            <w:tcW w:w="4678" w:type="dxa"/>
          </w:tcPr>
          <w:p w:rsidR="00DA3DD4" w:rsidRPr="00CE0FBB" w:rsidRDefault="00DA3DD4" w:rsidP="003F1BE1">
            <w:pPr>
              <w:autoSpaceDE w:val="0"/>
              <w:autoSpaceDN w:val="0"/>
              <w:adjustRightInd w:val="0"/>
              <w:rPr>
                <w:b/>
                <w:bCs/>
                <w:color w:val="000000"/>
                <w:szCs w:val="22"/>
                <w:lang w:val="sv-SE"/>
              </w:rPr>
            </w:pPr>
            <w:r w:rsidRPr="00CE0FBB">
              <w:rPr>
                <w:b/>
                <w:bCs/>
                <w:color w:val="000000"/>
                <w:szCs w:val="22"/>
                <w:lang w:val="sv-SE"/>
              </w:rPr>
              <w:t>Suomi/Finland</w:t>
            </w:r>
          </w:p>
          <w:p w:rsidR="00DA3DD4" w:rsidRPr="00CC4C57" w:rsidRDefault="00DA3DD4" w:rsidP="003F1BE1">
            <w:pPr>
              <w:autoSpaceDE w:val="0"/>
              <w:autoSpaceDN w:val="0"/>
              <w:adjustRightInd w:val="0"/>
              <w:rPr>
                <w:color w:val="000000"/>
                <w:szCs w:val="22"/>
                <w:lang w:val="bg-BG"/>
              </w:rPr>
            </w:pPr>
            <w:r w:rsidRPr="00CE0FBB">
              <w:rPr>
                <w:color w:val="000000"/>
                <w:szCs w:val="22"/>
                <w:lang w:val="sv-SE"/>
              </w:rPr>
              <w:t>Oy Eli Lilly Finland Ab</w:t>
            </w:r>
          </w:p>
          <w:p w:rsidR="00DA3DD4" w:rsidRDefault="00DA3DD4" w:rsidP="003F1BE1">
            <w:pPr>
              <w:autoSpaceDE w:val="0"/>
              <w:autoSpaceDN w:val="0"/>
              <w:adjustRightInd w:val="0"/>
              <w:rPr>
                <w:color w:val="000000"/>
                <w:szCs w:val="22"/>
                <w:lang w:val="en-US"/>
              </w:rPr>
            </w:pPr>
            <w:r>
              <w:rPr>
                <w:color w:val="000000"/>
                <w:szCs w:val="22"/>
                <w:lang w:val="en-US"/>
              </w:rPr>
              <w:t>Puh/Tel: + 358-(0) 9 85 45 250</w:t>
            </w:r>
          </w:p>
          <w:p w:rsidR="00DA3DD4" w:rsidRPr="00323594" w:rsidRDefault="00DA3DD4" w:rsidP="003F1BE1">
            <w:pPr>
              <w:autoSpaceDE w:val="0"/>
              <w:autoSpaceDN w:val="0"/>
              <w:adjustRightInd w:val="0"/>
              <w:rPr>
                <w:color w:val="000000"/>
                <w:szCs w:val="22"/>
              </w:rPr>
            </w:pPr>
          </w:p>
        </w:tc>
      </w:tr>
      <w:tr w:rsidR="00DA3DD4" w:rsidRPr="00F75B7C" w:rsidTr="003F1BE1">
        <w:tblPrEx>
          <w:tblCellMar>
            <w:top w:w="0" w:type="dxa"/>
            <w:bottom w:w="0" w:type="dxa"/>
          </w:tblCellMar>
        </w:tblPrEx>
        <w:tc>
          <w:tcPr>
            <w:tcW w:w="4684" w:type="dxa"/>
          </w:tcPr>
          <w:p w:rsidR="00DA3DD4" w:rsidRDefault="00DA3DD4" w:rsidP="003F1BE1">
            <w:pPr>
              <w:autoSpaceDE w:val="0"/>
              <w:autoSpaceDN w:val="0"/>
              <w:adjustRightInd w:val="0"/>
              <w:rPr>
                <w:b/>
                <w:bCs/>
                <w:color w:val="000000"/>
                <w:szCs w:val="22"/>
                <w:lang w:val="en-US"/>
              </w:rPr>
            </w:pPr>
            <w:r>
              <w:rPr>
                <w:b/>
                <w:bCs/>
                <w:color w:val="000000"/>
                <w:szCs w:val="22"/>
                <w:lang w:val="en-US"/>
              </w:rPr>
              <w:t>Κύπρος</w:t>
            </w:r>
          </w:p>
          <w:p w:rsidR="00DA3DD4" w:rsidRPr="00CC4C57" w:rsidRDefault="00DA3DD4" w:rsidP="003F1BE1">
            <w:pPr>
              <w:autoSpaceDE w:val="0"/>
              <w:autoSpaceDN w:val="0"/>
              <w:adjustRightInd w:val="0"/>
              <w:rPr>
                <w:color w:val="000000"/>
                <w:szCs w:val="22"/>
                <w:lang w:val="bg-BG"/>
              </w:rPr>
            </w:pPr>
            <w:r>
              <w:rPr>
                <w:color w:val="000000"/>
                <w:szCs w:val="22"/>
                <w:lang w:val="en-US"/>
              </w:rPr>
              <w:t>Phadisco Ltd</w:t>
            </w:r>
          </w:p>
          <w:p w:rsidR="00DA3DD4" w:rsidRDefault="00DA3DD4" w:rsidP="003F1BE1">
            <w:pPr>
              <w:autoSpaceDE w:val="0"/>
              <w:autoSpaceDN w:val="0"/>
              <w:adjustRightInd w:val="0"/>
              <w:rPr>
                <w:color w:val="000000"/>
                <w:szCs w:val="22"/>
              </w:rPr>
            </w:pPr>
            <w:r>
              <w:rPr>
                <w:color w:val="000000"/>
                <w:szCs w:val="22"/>
                <w:lang w:val="en-US"/>
              </w:rPr>
              <w:t>Τηλ</w:t>
            </w:r>
            <w:r>
              <w:rPr>
                <w:color w:val="000000"/>
                <w:szCs w:val="22"/>
              </w:rPr>
              <w:t>: +357 22 715000</w:t>
            </w:r>
          </w:p>
          <w:p w:rsidR="00DA3DD4" w:rsidRDefault="00DA3DD4" w:rsidP="003F1BE1">
            <w:pPr>
              <w:autoSpaceDE w:val="0"/>
              <w:autoSpaceDN w:val="0"/>
              <w:adjustRightInd w:val="0"/>
              <w:rPr>
                <w:color w:val="000000"/>
                <w:szCs w:val="22"/>
                <w:lang w:val="en-US"/>
              </w:rPr>
            </w:pPr>
          </w:p>
        </w:tc>
        <w:tc>
          <w:tcPr>
            <w:tcW w:w="4678" w:type="dxa"/>
          </w:tcPr>
          <w:p w:rsidR="00DA3DD4" w:rsidRDefault="00DA3DD4" w:rsidP="003F1BE1">
            <w:pPr>
              <w:autoSpaceDE w:val="0"/>
              <w:autoSpaceDN w:val="0"/>
              <w:adjustRightInd w:val="0"/>
              <w:rPr>
                <w:b/>
                <w:bCs/>
                <w:color w:val="000000"/>
                <w:szCs w:val="22"/>
                <w:lang w:val="de-DE"/>
              </w:rPr>
            </w:pPr>
            <w:r>
              <w:rPr>
                <w:b/>
                <w:bCs/>
                <w:color w:val="000000"/>
                <w:szCs w:val="22"/>
                <w:lang w:val="de-DE"/>
              </w:rPr>
              <w:t>Sverige</w:t>
            </w:r>
          </w:p>
          <w:p w:rsidR="00DA3DD4" w:rsidRDefault="00DA3DD4" w:rsidP="003F1BE1">
            <w:pPr>
              <w:autoSpaceDE w:val="0"/>
              <w:autoSpaceDN w:val="0"/>
              <w:adjustRightInd w:val="0"/>
              <w:rPr>
                <w:color w:val="000000"/>
                <w:szCs w:val="22"/>
                <w:lang w:val="de-DE"/>
              </w:rPr>
            </w:pPr>
            <w:r>
              <w:rPr>
                <w:color w:val="000000"/>
                <w:szCs w:val="22"/>
                <w:lang w:val="de-DE"/>
              </w:rPr>
              <w:t>Eli Lilly Sweden AB</w:t>
            </w:r>
          </w:p>
          <w:p w:rsidR="00DA3DD4" w:rsidRPr="00F75B7C" w:rsidRDefault="00DA3DD4" w:rsidP="003F1BE1">
            <w:pPr>
              <w:autoSpaceDE w:val="0"/>
              <w:autoSpaceDN w:val="0"/>
              <w:adjustRightInd w:val="0"/>
              <w:rPr>
                <w:color w:val="000000"/>
                <w:szCs w:val="22"/>
                <w:lang w:val="de-DE"/>
              </w:rPr>
            </w:pPr>
            <w:r>
              <w:rPr>
                <w:color w:val="000000"/>
                <w:szCs w:val="22"/>
                <w:lang w:val="de-DE"/>
              </w:rPr>
              <w:t>Tel: + 46-(0) 8 7378800</w:t>
            </w:r>
          </w:p>
        </w:tc>
      </w:tr>
      <w:tr w:rsidR="00DA3DD4" w:rsidTr="003F1BE1">
        <w:tblPrEx>
          <w:tblCellMar>
            <w:top w:w="0" w:type="dxa"/>
            <w:bottom w:w="0" w:type="dxa"/>
          </w:tblCellMar>
        </w:tblPrEx>
        <w:tc>
          <w:tcPr>
            <w:tcW w:w="4684" w:type="dxa"/>
          </w:tcPr>
          <w:p w:rsidR="00DA3DD4" w:rsidRPr="00323594" w:rsidRDefault="00DA3DD4" w:rsidP="003F1BE1">
            <w:pPr>
              <w:autoSpaceDE w:val="0"/>
              <w:autoSpaceDN w:val="0"/>
              <w:adjustRightInd w:val="0"/>
              <w:rPr>
                <w:b/>
                <w:bCs/>
                <w:color w:val="000000"/>
                <w:szCs w:val="22"/>
                <w:lang w:val="de-DE"/>
              </w:rPr>
            </w:pPr>
            <w:r w:rsidRPr="00323594">
              <w:rPr>
                <w:b/>
                <w:bCs/>
                <w:color w:val="000000"/>
                <w:szCs w:val="22"/>
                <w:lang w:val="de-DE"/>
              </w:rPr>
              <w:t>Latvija</w:t>
            </w:r>
          </w:p>
          <w:p w:rsidR="00DA3DD4" w:rsidRPr="00323594" w:rsidRDefault="005E0DD2" w:rsidP="003F1BE1">
            <w:pPr>
              <w:autoSpaceDE w:val="0"/>
              <w:autoSpaceDN w:val="0"/>
              <w:adjustRightInd w:val="0"/>
              <w:rPr>
                <w:color w:val="000000"/>
                <w:szCs w:val="22"/>
                <w:lang w:val="de-DE"/>
              </w:rPr>
            </w:pPr>
            <w:r w:rsidRPr="0028363F">
              <w:rPr>
                <w:color w:val="000000"/>
                <w:szCs w:val="22"/>
                <w:lang w:val="de-DE"/>
              </w:rPr>
              <w:t>Eli Lilly (Suisse) S.A Pārstāvniecība Latvijā</w:t>
            </w:r>
          </w:p>
          <w:p w:rsidR="00DA3DD4" w:rsidRDefault="00DA3DD4" w:rsidP="003F1BE1">
            <w:pPr>
              <w:autoSpaceDE w:val="0"/>
              <w:autoSpaceDN w:val="0"/>
              <w:adjustRightInd w:val="0"/>
              <w:rPr>
                <w:color w:val="000000"/>
                <w:szCs w:val="22"/>
                <w:lang w:val="en-US"/>
              </w:rPr>
            </w:pPr>
            <w:r>
              <w:rPr>
                <w:color w:val="000000"/>
                <w:szCs w:val="22"/>
                <w:lang w:val="en-US"/>
              </w:rPr>
              <w:t xml:space="preserve">Tel: </w:t>
            </w:r>
            <w:r>
              <w:rPr>
                <w:b/>
                <w:bCs/>
                <w:color w:val="000000"/>
                <w:szCs w:val="22"/>
                <w:lang w:val="en-US"/>
              </w:rPr>
              <w:t>+</w:t>
            </w:r>
            <w:r>
              <w:rPr>
                <w:color w:val="000000"/>
                <w:szCs w:val="22"/>
                <w:lang w:val="en-US"/>
              </w:rPr>
              <w:t>371 67364000</w:t>
            </w:r>
          </w:p>
          <w:p w:rsidR="00DA3DD4" w:rsidRDefault="00DA3DD4" w:rsidP="003F1BE1">
            <w:pPr>
              <w:autoSpaceDE w:val="0"/>
              <w:autoSpaceDN w:val="0"/>
              <w:adjustRightInd w:val="0"/>
              <w:rPr>
                <w:color w:val="000000"/>
                <w:szCs w:val="22"/>
              </w:rPr>
            </w:pPr>
          </w:p>
        </w:tc>
        <w:tc>
          <w:tcPr>
            <w:tcW w:w="4678" w:type="dxa"/>
          </w:tcPr>
          <w:p w:rsidR="00DA3DD4" w:rsidRDefault="00DA3DD4" w:rsidP="003F1BE1">
            <w:pPr>
              <w:autoSpaceDE w:val="0"/>
              <w:autoSpaceDN w:val="0"/>
              <w:adjustRightInd w:val="0"/>
              <w:rPr>
                <w:b/>
                <w:bCs/>
                <w:color w:val="000000"/>
                <w:szCs w:val="22"/>
                <w:lang w:val="en-US"/>
              </w:rPr>
            </w:pPr>
            <w:smartTag w:uri="urn:schemas-microsoft-com:office:smarttags" w:element="place">
              <w:smartTag w:uri="urn:schemas-microsoft-com:office:smarttags" w:element="country-region">
                <w:r>
                  <w:rPr>
                    <w:b/>
                    <w:bCs/>
                    <w:color w:val="000000"/>
                    <w:szCs w:val="22"/>
                    <w:lang w:val="en-US"/>
                  </w:rPr>
                  <w:t>United Kingdom</w:t>
                </w:r>
              </w:smartTag>
            </w:smartTag>
          </w:p>
          <w:p w:rsidR="00DA3DD4" w:rsidRDefault="00DA3DD4" w:rsidP="003F1BE1">
            <w:pPr>
              <w:autoSpaceDE w:val="0"/>
              <w:autoSpaceDN w:val="0"/>
              <w:adjustRightInd w:val="0"/>
              <w:rPr>
                <w:color w:val="000000"/>
                <w:szCs w:val="22"/>
                <w:lang w:val="en-US"/>
              </w:rPr>
            </w:pPr>
            <w:r>
              <w:rPr>
                <w:color w:val="000000"/>
                <w:szCs w:val="22"/>
                <w:lang w:val="en-US"/>
              </w:rPr>
              <w:t>Eli Lilly and Company Limited</w:t>
            </w:r>
          </w:p>
          <w:p w:rsidR="00DA3DD4" w:rsidRDefault="00DA3DD4" w:rsidP="003F1BE1">
            <w:pPr>
              <w:autoSpaceDE w:val="0"/>
              <w:autoSpaceDN w:val="0"/>
              <w:adjustRightInd w:val="0"/>
              <w:rPr>
                <w:color w:val="000000"/>
                <w:szCs w:val="22"/>
              </w:rPr>
            </w:pPr>
            <w:r>
              <w:rPr>
                <w:color w:val="000000"/>
                <w:szCs w:val="22"/>
                <w:lang w:val="en-US"/>
              </w:rPr>
              <w:t>Tel: + 44-(0) 1256 315000</w:t>
            </w:r>
          </w:p>
        </w:tc>
      </w:tr>
    </w:tbl>
    <w:p w:rsidR="007301DC" w:rsidRDefault="007301DC" w:rsidP="007301DC"/>
    <w:p w:rsidR="007301DC" w:rsidRPr="00A50E9C" w:rsidRDefault="007301DC" w:rsidP="004F474A">
      <w:pPr>
        <w:numPr>
          <w:ilvl w:val="12"/>
          <w:numId w:val="0"/>
        </w:numPr>
        <w:tabs>
          <w:tab w:val="clear" w:pos="567"/>
        </w:tabs>
        <w:spacing w:line="240" w:lineRule="auto"/>
        <w:ind w:right="-2"/>
        <w:outlineLvl w:val="0"/>
        <w:rPr>
          <w:noProof/>
          <w:szCs w:val="22"/>
          <w:lang w:val="ru-RU"/>
        </w:rPr>
      </w:pPr>
      <w:r>
        <w:rPr>
          <w:b/>
          <w:noProof/>
          <w:szCs w:val="22"/>
          <w:lang w:val="ru-RU"/>
        </w:rPr>
        <w:t>Дата</w:t>
      </w:r>
      <w:r w:rsidRPr="00A50E9C">
        <w:rPr>
          <w:b/>
          <w:noProof/>
          <w:szCs w:val="22"/>
          <w:lang w:val="ru-RU"/>
        </w:rPr>
        <w:t xml:space="preserve"> </w:t>
      </w:r>
      <w:r>
        <w:rPr>
          <w:b/>
          <w:noProof/>
          <w:szCs w:val="22"/>
          <w:lang w:val="ru-RU"/>
        </w:rPr>
        <w:t>на</w:t>
      </w:r>
      <w:r w:rsidRPr="00A50E9C">
        <w:rPr>
          <w:b/>
          <w:noProof/>
          <w:szCs w:val="22"/>
          <w:lang w:val="ru-RU"/>
        </w:rPr>
        <w:t xml:space="preserve"> </w:t>
      </w:r>
      <w:r>
        <w:rPr>
          <w:b/>
          <w:noProof/>
          <w:szCs w:val="22"/>
          <w:lang w:val="ru-RU"/>
        </w:rPr>
        <w:t>последно</w:t>
      </w:r>
      <w:r w:rsidRPr="00A50E9C">
        <w:rPr>
          <w:b/>
          <w:noProof/>
          <w:szCs w:val="22"/>
          <w:lang w:val="ru-RU"/>
        </w:rPr>
        <w:t xml:space="preserve"> </w:t>
      </w:r>
      <w:r w:rsidR="004F474A" w:rsidRPr="007C7014">
        <w:rPr>
          <w:b/>
          <w:noProof/>
          <w:szCs w:val="22"/>
          <w:lang w:val="ru-RU"/>
        </w:rPr>
        <w:t xml:space="preserve">преразглеждане </w:t>
      </w:r>
      <w:r>
        <w:rPr>
          <w:b/>
          <w:noProof/>
          <w:szCs w:val="22"/>
          <w:lang w:val="ru-RU"/>
        </w:rPr>
        <w:t>на</w:t>
      </w:r>
      <w:r w:rsidRPr="00A50E9C">
        <w:rPr>
          <w:b/>
          <w:noProof/>
          <w:szCs w:val="22"/>
          <w:lang w:val="ru-RU"/>
        </w:rPr>
        <w:t xml:space="preserve"> </w:t>
      </w:r>
      <w:r>
        <w:rPr>
          <w:b/>
          <w:noProof/>
          <w:szCs w:val="22"/>
          <w:lang w:val="ru-RU"/>
        </w:rPr>
        <w:t>листовката</w:t>
      </w:r>
      <w:r w:rsidRPr="00A50E9C">
        <w:rPr>
          <w:b/>
          <w:noProof/>
          <w:szCs w:val="22"/>
          <w:lang w:val="ru-RU"/>
        </w:rPr>
        <w:t xml:space="preserve"> </w:t>
      </w:r>
      <w:r w:rsidRPr="00A50E9C">
        <w:rPr>
          <w:noProof/>
          <w:szCs w:val="22"/>
          <w:lang w:val="ru-RU"/>
        </w:rPr>
        <w:t>{</w:t>
      </w:r>
      <w:r w:rsidR="008A239E">
        <w:rPr>
          <w:noProof/>
          <w:szCs w:val="22"/>
          <w:lang w:val="ru-RU"/>
        </w:rPr>
        <w:t>ММ</w:t>
      </w:r>
      <w:r w:rsidRPr="00A50E9C">
        <w:rPr>
          <w:noProof/>
          <w:szCs w:val="22"/>
          <w:lang w:val="ru-RU"/>
        </w:rPr>
        <w:t>/</w:t>
      </w:r>
      <w:r w:rsidR="008A239E">
        <w:rPr>
          <w:noProof/>
          <w:szCs w:val="22"/>
          <w:lang w:val="bg-BG"/>
        </w:rPr>
        <w:t>ГГГГ</w:t>
      </w:r>
      <w:r w:rsidRPr="00A50E9C">
        <w:rPr>
          <w:noProof/>
          <w:szCs w:val="22"/>
          <w:lang w:val="ru-RU"/>
        </w:rPr>
        <w:t>}.</w:t>
      </w:r>
    </w:p>
    <w:p w:rsidR="007301DC" w:rsidRPr="00A50E9C" w:rsidRDefault="007301DC" w:rsidP="007301DC">
      <w:pPr>
        <w:tabs>
          <w:tab w:val="clear" w:pos="567"/>
        </w:tabs>
        <w:spacing w:line="240" w:lineRule="auto"/>
        <w:ind w:right="-45"/>
        <w:rPr>
          <w:lang w:val="ru-RU"/>
        </w:rPr>
      </w:pPr>
    </w:p>
    <w:p w:rsidR="007301DC" w:rsidRDefault="007301DC" w:rsidP="007301DC">
      <w:pPr>
        <w:numPr>
          <w:ilvl w:val="12"/>
          <w:numId w:val="0"/>
        </w:numPr>
        <w:tabs>
          <w:tab w:val="clear" w:pos="567"/>
        </w:tabs>
        <w:spacing w:line="240" w:lineRule="auto"/>
        <w:ind w:right="-2"/>
        <w:rPr>
          <w:noProof/>
          <w:szCs w:val="22"/>
          <w:lang w:val="bg-BG"/>
        </w:rPr>
      </w:pPr>
      <w:r>
        <w:rPr>
          <w:noProof/>
          <w:szCs w:val="22"/>
          <w:lang w:val="bg-BG"/>
        </w:rPr>
        <w:t>РЪКОВОДСТВО ЗА УПОТРЕБА</w:t>
      </w:r>
    </w:p>
    <w:p w:rsidR="007301DC" w:rsidRDefault="007301DC" w:rsidP="007301DC">
      <w:pPr>
        <w:numPr>
          <w:ilvl w:val="12"/>
          <w:numId w:val="0"/>
        </w:numPr>
        <w:tabs>
          <w:tab w:val="clear" w:pos="567"/>
        </w:tabs>
        <w:spacing w:line="240" w:lineRule="auto"/>
        <w:ind w:right="-2"/>
        <w:rPr>
          <w:noProof/>
          <w:szCs w:val="22"/>
          <w:lang w:val="bg-BG"/>
        </w:rPr>
      </w:pPr>
    </w:p>
    <w:p w:rsidR="007301DC" w:rsidRDefault="007301DC" w:rsidP="007301DC">
      <w:pPr>
        <w:numPr>
          <w:ilvl w:val="12"/>
          <w:numId w:val="0"/>
        </w:numPr>
        <w:tabs>
          <w:tab w:val="clear" w:pos="567"/>
        </w:tabs>
        <w:spacing w:line="240" w:lineRule="auto"/>
        <w:ind w:right="-2"/>
        <w:rPr>
          <w:noProof/>
          <w:szCs w:val="22"/>
          <w:lang w:val="bg-BG"/>
        </w:rPr>
      </w:pPr>
      <w:r>
        <w:rPr>
          <w:noProof/>
          <w:szCs w:val="22"/>
          <w:lang w:val="bg-BG"/>
        </w:rPr>
        <w:t xml:space="preserve">Моля </w:t>
      </w:r>
      <w:r w:rsidR="00605322">
        <w:rPr>
          <w:noProof/>
          <w:szCs w:val="22"/>
          <w:lang w:val="bg-BG"/>
        </w:rPr>
        <w:t>вижте</w:t>
      </w:r>
      <w:r>
        <w:rPr>
          <w:noProof/>
          <w:szCs w:val="22"/>
          <w:lang w:val="bg-BG"/>
        </w:rPr>
        <w:t xml:space="preserve"> текста на ръководството, който следва.</w:t>
      </w:r>
    </w:p>
    <w:p w:rsidR="007301DC" w:rsidRDefault="007301DC" w:rsidP="007301DC">
      <w:pPr>
        <w:numPr>
          <w:ilvl w:val="12"/>
          <w:numId w:val="0"/>
        </w:numPr>
        <w:tabs>
          <w:tab w:val="clear" w:pos="567"/>
        </w:tabs>
        <w:spacing w:line="240" w:lineRule="auto"/>
        <w:ind w:right="-2"/>
        <w:jc w:val="both"/>
        <w:rPr>
          <w:iCs/>
          <w:noProof/>
          <w:lang w:val="bg-BG"/>
        </w:rPr>
      </w:pPr>
    </w:p>
    <w:p w:rsidR="007301DC" w:rsidRDefault="007301DC" w:rsidP="007301DC">
      <w:pPr>
        <w:tabs>
          <w:tab w:val="clear" w:pos="567"/>
        </w:tabs>
        <w:spacing w:line="240" w:lineRule="auto"/>
        <w:rPr>
          <w:lang w:val="bg-BG"/>
        </w:rPr>
      </w:pPr>
      <w:r>
        <w:rPr>
          <w:noProof/>
          <w:szCs w:val="22"/>
          <w:lang w:val="bg-BG"/>
        </w:rPr>
        <w:t xml:space="preserve">Подробна информация за </w:t>
      </w:r>
      <w:r w:rsidR="00605322">
        <w:rPr>
          <w:noProof/>
          <w:szCs w:val="22"/>
          <w:lang w:val="bg-BG"/>
        </w:rPr>
        <w:t>това лекарство е предоставена на уебсайта</w:t>
      </w:r>
      <w:r>
        <w:rPr>
          <w:noProof/>
          <w:szCs w:val="22"/>
          <w:lang w:val="bg-BG"/>
        </w:rPr>
        <w:t xml:space="preserve"> на Европейската</w:t>
      </w:r>
      <w:r w:rsidRPr="00605322">
        <w:rPr>
          <w:noProof/>
          <w:szCs w:val="22"/>
          <w:lang w:val="bg-BG"/>
        </w:rPr>
        <w:t xml:space="preserve"> </w:t>
      </w:r>
      <w:r>
        <w:rPr>
          <w:noProof/>
          <w:szCs w:val="22"/>
          <w:lang w:val="bg-BG"/>
        </w:rPr>
        <w:t>агенция</w:t>
      </w:r>
      <w:r w:rsidRPr="00605322">
        <w:rPr>
          <w:noProof/>
          <w:szCs w:val="22"/>
          <w:lang w:val="bg-BG"/>
        </w:rPr>
        <w:t xml:space="preserve"> </w:t>
      </w:r>
      <w:r>
        <w:rPr>
          <w:noProof/>
          <w:szCs w:val="22"/>
          <w:lang w:val="bg-BG"/>
        </w:rPr>
        <w:t>по</w:t>
      </w:r>
      <w:r w:rsidRPr="00605322">
        <w:rPr>
          <w:noProof/>
          <w:szCs w:val="22"/>
          <w:lang w:val="bg-BG"/>
        </w:rPr>
        <w:t xml:space="preserve"> </w:t>
      </w:r>
      <w:r>
        <w:rPr>
          <w:noProof/>
          <w:szCs w:val="22"/>
          <w:lang w:val="bg-BG"/>
        </w:rPr>
        <w:t xml:space="preserve">лекарствата </w:t>
      </w:r>
      <w:hyperlink r:id="rId37" w:history="1">
        <w:r w:rsidR="006408B1" w:rsidRPr="00330AFC">
          <w:rPr>
            <w:rStyle w:val="Hyperlink"/>
            <w:iCs/>
            <w:noProof/>
          </w:rPr>
          <w:t>http</w:t>
        </w:r>
        <w:r w:rsidR="006408B1" w:rsidRPr="00330AFC">
          <w:rPr>
            <w:rStyle w:val="Hyperlink"/>
            <w:iCs/>
            <w:noProof/>
            <w:lang w:val="ru-RU"/>
          </w:rPr>
          <w:t>://</w:t>
        </w:r>
        <w:r w:rsidR="006408B1" w:rsidRPr="00330AFC">
          <w:rPr>
            <w:rStyle w:val="Hyperlink"/>
            <w:iCs/>
            <w:noProof/>
          </w:rPr>
          <w:t>www</w:t>
        </w:r>
        <w:r w:rsidR="006408B1" w:rsidRPr="00330AFC">
          <w:rPr>
            <w:rStyle w:val="Hyperlink"/>
            <w:iCs/>
            <w:noProof/>
            <w:lang w:val="ru-RU"/>
          </w:rPr>
          <w:t>.</w:t>
        </w:r>
        <w:r w:rsidR="006408B1" w:rsidRPr="00330AFC">
          <w:rPr>
            <w:rStyle w:val="Hyperlink"/>
            <w:iCs/>
            <w:noProof/>
          </w:rPr>
          <w:t>ema</w:t>
        </w:r>
        <w:r w:rsidR="006408B1" w:rsidRPr="00330AFC">
          <w:rPr>
            <w:rStyle w:val="Hyperlink"/>
            <w:iCs/>
            <w:noProof/>
            <w:lang w:val="ru-RU"/>
          </w:rPr>
          <w:t>.</w:t>
        </w:r>
        <w:r w:rsidR="006408B1" w:rsidRPr="00330AFC">
          <w:rPr>
            <w:rStyle w:val="Hyperlink"/>
            <w:iCs/>
            <w:noProof/>
          </w:rPr>
          <w:t>europa</w:t>
        </w:r>
        <w:r w:rsidR="006408B1" w:rsidRPr="00330AFC">
          <w:rPr>
            <w:rStyle w:val="Hyperlink"/>
            <w:iCs/>
            <w:noProof/>
            <w:lang w:val="ru-RU"/>
          </w:rPr>
          <w:t>.</w:t>
        </w:r>
        <w:r w:rsidR="006408B1" w:rsidRPr="00330AFC">
          <w:rPr>
            <w:rStyle w:val="Hyperlink"/>
            <w:iCs/>
            <w:noProof/>
          </w:rPr>
          <w:t>eu</w:t>
        </w:r>
        <w:r w:rsidR="006408B1" w:rsidRPr="00330AFC">
          <w:rPr>
            <w:rStyle w:val="Hyperlink"/>
            <w:iCs/>
            <w:noProof/>
            <w:lang w:val="ru-RU"/>
          </w:rPr>
          <w:t>/</w:t>
        </w:r>
      </w:hyperlink>
      <w:r w:rsidR="006408B1">
        <w:rPr>
          <w:iCs/>
          <w:noProof/>
          <w:lang w:val="bg-BG"/>
        </w:rPr>
        <w:t>.</w:t>
      </w:r>
    </w:p>
    <w:p w:rsidR="007301DC" w:rsidRDefault="007301DC" w:rsidP="00457B16">
      <w:pPr>
        <w:tabs>
          <w:tab w:val="clear" w:pos="567"/>
        </w:tabs>
        <w:spacing w:line="240" w:lineRule="auto"/>
        <w:ind w:left="567" w:hanging="567"/>
        <w:jc w:val="center"/>
        <w:outlineLvl w:val="0"/>
        <w:rPr>
          <w:b/>
          <w:noProof/>
          <w:szCs w:val="22"/>
          <w:lang w:val="bg-BG"/>
        </w:rPr>
      </w:pPr>
      <w:r>
        <w:rPr>
          <w:noProof/>
          <w:lang w:val="bg-BG"/>
        </w:rPr>
        <w:br w:type="page"/>
      </w:r>
      <w:r w:rsidR="00457B16" w:rsidRPr="000D3C7C">
        <w:rPr>
          <w:b/>
          <w:noProof/>
          <w:szCs w:val="22"/>
          <w:lang w:val="bg-BG"/>
        </w:rPr>
        <w:t>Листовка: информация за потребителя</w:t>
      </w:r>
    </w:p>
    <w:p w:rsidR="007301DC" w:rsidRDefault="007301DC" w:rsidP="00CF1F51">
      <w:pPr>
        <w:widowControl w:val="0"/>
        <w:tabs>
          <w:tab w:val="clear" w:pos="567"/>
        </w:tabs>
        <w:spacing w:line="240" w:lineRule="auto"/>
        <w:ind w:left="567" w:hanging="567"/>
        <w:jc w:val="center"/>
        <w:rPr>
          <w:szCs w:val="22"/>
          <w:highlight w:val="yellow"/>
          <w:lang w:val="bg-BG"/>
        </w:rPr>
      </w:pPr>
    </w:p>
    <w:p w:rsidR="007301DC" w:rsidRDefault="007301DC" w:rsidP="00CF1F51">
      <w:pPr>
        <w:pStyle w:val="EndnoteText"/>
        <w:tabs>
          <w:tab w:val="clear" w:pos="567"/>
        </w:tabs>
        <w:jc w:val="center"/>
        <w:rPr>
          <w:b/>
          <w:szCs w:val="24"/>
          <w:lang w:val="bg-BG"/>
        </w:rPr>
      </w:pPr>
      <w:r>
        <w:rPr>
          <w:b/>
          <w:lang w:val="fr-FR"/>
        </w:rPr>
        <w:t>Humalog</w:t>
      </w:r>
      <w:r>
        <w:rPr>
          <w:b/>
          <w:lang w:val="bg-BG"/>
        </w:rPr>
        <w:t xml:space="preserve"> </w:t>
      </w:r>
      <w:r>
        <w:rPr>
          <w:b/>
          <w:lang w:val="fr-FR"/>
        </w:rPr>
        <w:t>Mix</w:t>
      </w:r>
      <w:r>
        <w:rPr>
          <w:b/>
          <w:lang w:val="bg-BG"/>
        </w:rPr>
        <w:t xml:space="preserve">50 </w:t>
      </w:r>
      <w:r>
        <w:rPr>
          <w:b/>
          <w:szCs w:val="24"/>
          <w:lang w:val="bg-BG"/>
        </w:rPr>
        <w:t>100 </w:t>
      </w:r>
      <w:r w:rsidR="001A0378">
        <w:rPr>
          <w:b/>
          <w:szCs w:val="24"/>
          <w:lang w:val="bg-BG"/>
        </w:rPr>
        <w:t>единици</w:t>
      </w:r>
      <w:r>
        <w:rPr>
          <w:b/>
          <w:szCs w:val="24"/>
          <w:lang w:val="bg-BG"/>
        </w:rPr>
        <w:t>/</w:t>
      </w:r>
      <w:r>
        <w:rPr>
          <w:b/>
          <w:szCs w:val="24"/>
          <w:lang w:val="fr-FR"/>
        </w:rPr>
        <w:t>ml</w:t>
      </w:r>
      <w:r>
        <w:rPr>
          <w:b/>
          <w:szCs w:val="24"/>
          <w:lang w:val="bg-BG"/>
        </w:rPr>
        <w:t xml:space="preserve"> </w:t>
      </w:r>
      <w:r w:rsidR="0049163D">
        <w:rPr>
          <w:b/>
        </w:rPr>
        <w:t>KwikPen</w:t>
      </w:r>
      <w:r w:rsidR="0049163D">
        <w:rPr>
          <w:b/>
          <w:lang w:val="bg-BG"/>
        </w:rPr>
        <w:t xml:space="preserve"> </w:t>
      </w:r>
      <w:r>
        <w:rPr>
          <w:b/>
          <w:lang w:val="bg-BG"/>
        </w:rPr>
        <w:t>инжекционна суспензия</w:t>
      </w:r>
      <w:r w:rsidR="00042BD3" w:rsidRPr="00042BD3">
        <w:rPr>
          <w:b/>
          <w:szCs w:val="22"/>
          <w:lang w:val="bg-BG"/>
        </w:rPr>
        <w:t xml:space="preserve"> </w:t>
      </w:r>
      <w:r w:rsidR="00042BD3" w:rsidRPr="00035E74">
        <w:rPr>
          <w:b/>
          <w:szCs w:val="22"/>
          <w:lang w:val="bg-BG"/>
        </w:rPr>
        <w:t>в предварително напълнена писалка</w:t>
      </w:r>
    </w:p>
    <w:p w:rsidR="007301DC" w:rsidRDefault="007301DC" w:rsidP="00CF1F51">
      <w:pPr>
        <w:tabs>
          <w:tab w:val="clear" w:pos="567"/>
        </w:tabs>
        <w:spacing w:line="240" w:lineRule="auto"/>
        <w:ind w:left="567" w:hanging="567"/>
        <w:jc w:val="center"/>
        <w:rPr>
          <w:b/>
          <w:noProof/>
          <w:szCs w:val="22"/>
          <w:lang w:val="bg-BG"/>
        </w:rPr>
      </w:pPr>
      <w:r>
        <w:rPr>
          <w:b/>
          <w:noProof/>
          <w:szCs w:val="22"/>
          <w:lang w:val="bg-BG"/>
        </w:rPr>
        <w:t>инсулин лиспро</w:t>
      </w:r>
      <w:r w:rsidR="00605322" w:rsidRPr="00A50E9C">
        <w:rPr>
          <w:b/>
          <w:noProof/>
          <w:szCs w:val="22"/>
          <w:lang w:val="bg-BG"/>
        </w:rPr>
        <w:t xml:space="preserve"> (</w:t>
      </w:r>
      <w:r w:rsidR="00605322">
        <w:rPr>
          <w:b/>
          <w:noProof/>
          <w:szCs w:val="22"/>
        </w:rPr>
        <w:t>insulin</w:t>
      </w:r>
      <w:r w:rsidR="00605322">
        <w:rPr>
          <w:b/>
          <w:noProof/>
          <w:szCs w:val="22"/>
          <w:lang w:val="bg-BG"/>
        </w:rPr>
        <w:t xml:space="preserve"> </w:t>
      </w:r>
      <w:r w:rsidR="00605322">
        <w:rPr>
          <w:b/>
          <w:noProof/>
          <w:szCs w:val="22"/>
        </w:rPr>
        <w:t>lispro</w:t>
      </w:r>
      <w:r>
        <w:rPr>
          <w:b/>
          <w:noProof/>
          <w:szCs w:val="22"/>
          <w:lang w:val="bg-BG"/>
        </w:rPr>
        <w:t>)</w:t>
      </w:r>
    </w:p>
    <w:p w:rsidR="007B3C8B" w:rsidRDefault="007B3C8B" w:rsidP="007B3C8B">
      <w:pPr>
        <w:tabs>
          <w:tab w:val="clear" w:pos="567"/>
        </w:tabs>
        <w:spacing w:line="240" w:lineRule="auto"/>
        <w:jc w:val="center"/>
        <w:rPr>
          <w:b/>
          <w:noProof/>
          <w:szCs w:val="22"/>
          <w:lang w:val="bg-BG"/>
        </w:rPr>
      </w:pPr>
      <w:r w:rsidRPr="00410671">
        <w:rPr>
          <w:b/>
          <w:szCs w:val="22"/>
          <w:lang w:val="bg-BG"/>
        </w:rPr>
        <w:t xml:space="preserve">Всяка писалка </w:t>
      </w:r>
      <w:r w:rsidRPr="00410671">
        <w:rPr>
          <w:b/>
          <w:lang w:val="bg-BG"/>
        </w:rPr>
        <w:t>KwikPen доставя 1</w:t>
      </w:r>
      <w:r>
        <w:rPr>
          <w:b/>
          <w:lang w:val="bg-BG"/>
        </w:rPr>
        <w:t> </w:t>
      </w:r>
      <w:r w:rsidRPr="00410671">
        <w:rPr>
          <w:b/>
          <w:lang w:val="bg-BG"/>
        </w:rPr>
        <w:t>-</w:t>
      </w:r>
      <w:r>
        <w:rPr>
          <w:b/>
          <w:lang w:val="bg-BG"/>
        </w:rPr>
        <w:t> </w:t>
      </w:r>
      <w:r w:rsidRPr="00410671">
        <w:rPr>
          <w:b/>
          <w:lang w:val="bg-BG"/>
        </w:rPr>
        <w:t xml:space="preserve">60 единици </w:t>
      </w:r>
      <w:r w:rsidR="00591194">
        <w:rPr>
          <w:b/>
          <w:lang w:val="bg-BG"/>
        </w:rPr>
        <w:t>на</w:t>
      </w:r>
      <w:r w:rsidRPr="00410671">
        <w:rPr>
          <w:b/>
          <w:lang w:val="bg-BG"/>
        </w:rPr>
        <w:t xml:space="preserve"> стъпки по 1 единица.</w:t>
      </w:r>
    </w:p>
    <w:p w:rsidR="007301DC" w:rsidRDefault="007301DC" w:rsidP="00CF1F51">
      <w:pPr>
        <w:tabs>
          <w:tab w:val="clear" w:pos="567"/>
        </w:tabs>
        <w:spacing w:line="240" w:lineRule="auto"/>
        <w:ind w:left="567" w:hanging="567"/>
        <w:jc w:val="center"/>
        <w:rPr>
          <w:b/>
          <w:noProof/>
          <w:szCs w:val="22"/>
          <w:lang w:val="bg-BG"/>
        </w:rPr>
      </w:pPr>
    </w:p>
    <w:p w:rsidR="007301DC" w:rsidRDefault="007301DC" w:rsidP="00FE78F4">
      <w:pPr>
        <w:keepNext/>
        <w:tabs>
          <w:tab w:val="clear" w:pos="567"/>
        </w:tabs>
        <w:suppressAutoHyphens/>
        <w:spacing w:line="240" w:lineRule="auto"/>
        <w:rPr>
          <w:noProof/>
          <w:szCs w:val="22"/>
          <w:lang w:val="bg-BG"/>
        </w:rPr>
      </w:pPr>
      <w:r>
        <w:rPr>
          <w:b/>
          <w:noProof/>
          <w:szCs w:val="22"/>
          <w:lang w:val="bg-BG"/>
        </w:rPr>
        <w:t>Прочетете внимателно цялата листовка</w:t>
      </w:r>
      <w:r w:rsidR="008B5352">
        <w:rPr>
          <w:b/>
          <w:noProof/>
          <w:szCs w:val="22"/>
          <w:lang w:val="bg-BG"/>
        </w:rPr>
        <w:t>,</w:t>
      </w:r>
      <w:r>
        <w:rPr>
          <w:b/>
          <w:noProof/>
          <w:szCs w:val="22"/>
          <w:lang w:val="bg-BG"/>
        </w:rPr>
        <w:t xml:space="preserve"> преди да започнете да </w:t>
      </w:r>
      <w:r w:rsidR="00457B16" w:rsidRPr="000D3C7C">
        <w:rPr>
          <w:b/>
          <w:szCs w:val="22"/>
          <w:lang w:val="bg-BG"/>
        </w:rPr>
        <w:t>използвате</w:t>
      </w:r>
      <w:r w:rsidR="00457B16" w:rsidDel="00775026">
        <w:rPr>
          <w:b/>
          <w:noProof/>
          <w:szCs w:val="22"/>
          <w:lang w:val="bg-BG"/>
        </w:rPr>
        <w:t xml:space="preserve"> </w:t>
      </w:r>
      <w:r>
        <w:rPr>
          <w:b/>
          <w:noProof/>
          <w:szCs w:val="22"/>
          <w:lang w:val="bg-BG"/>
        </w:rPr>
        <w:t>това лекарство</w:t>
      </w:r>
      <w:r w:rsidR="00457B16" w:rsidRPr="000D3C7C">
        <w:rPr>
          <w:b/>
          <w:noProof/>
          <w:szCs w:val="22"/>
          <w:lang w:val="bg-BG"/>
        </w:rPr>
        <w:t>, тъй като тя съдържа важна за Вас информация</w:t>
      </w:r>
      <w:r>
        <w:rPr>
          <w:b/>
          <w:noProof/>
          <w:szCs w:val="22"/>
          <w:lang w:val="bg-BG"/>
        </w:rPr>
        <w:t>.</w:t>
      </w:r>
    </w:p>
    <w:p w:rsidR="007301DC" w:rsidRDefault="007301DC" w:rsidP="00323594">
      <w:pPr>
        <w:numPr>
          <w:ilvl w:val="0"/>
          <w:numId w:val="3"/>
        </w:numPr>
        <w:tabs>
          <w:tab w:val="clear" w:pos="567"/>
        </w:tabs>
        <w:spacing w:line="240" w:lineRule="auto"/>
        <w:ind w:left="567" w:right="-2" w:hanging="567"/>
        <w:rPr>
          <w:noProof/>
          <w:szCs w:val="22"/>
          <w:lang w:val="bg-BG"/>
        </w:rPr>
      </w:pPr>
      <w:r>
        <w:rPr>
          <w:noProof/>
          <w:szCs w:val="22"/>
          <w:lang w:val="bg-BG"/>
        </w:rPr>
        <w:t xml:space="preserve">Запазете тази листовка. Може да </w:t>
      </w:r>
      <w:r w:rsidR="00605322">
        <w:rPr>
          <w:noProof/>
          <w:szCs w:val="22"/>
          <w:lang w:val="bg-BG"/>
        </w:rPr>
        <w:t>се наложи</w:t>
      </w:r>
      <w:r>
        <w:rPr>
          <w:noProof/>
          <w:szCs w:val="22"/>
          <w:lang w:val="bg-BG"/>
        </w:rPr>
        <w:t xml:space="preserve"> да я прочетете отново.</w:t>
      </w:r>
    </w:p>
    <w:p w:rsidR="007301DC" w:rsidRDefault="007301DC" w:rsidP="00323594">
      <w:pPr>
        <w:numPr>
          <w:ilvl w:val="0"/>
          <w:numId w:val="3"/>
        </w:numPr>
        <w:tabs>
          <w:tab w:val="clear" w:pos="567"/>
        </w:tabs>
        <w:spacing w:line="240" w:lineRule="auto"/>
        <w:ind w:left="567" w:right="-2" w:hanging="567"/>
        <w:rPr>
          <w:noProof/>
          <w:szCs w:val="22"/>
          <w:lang w:val="bg-BG"/>
        </w:rPr>
      </w:pPr>
      <w:r>
        <w:rPr>
          <w:noProof/>
          <w:szCs w:val="22"/>
          <w:lang w:val="bg-BG"/>
        </w:rPr>
        <w:t>Ако имате някакви допълнителни въпроси, попитайте Вашия лекар или фармацевт.</w:t>
      </w:r>
    </w:p>
    <w:p w:rsidR="007301DC" w:rsidRDefault="007301DC" w:rsidP="00323594">
      <w:pPr>
        <w:numPr>
          <w:ilvl w:val="0"/>
          <w:numId w:val="3"/>
        </w:numPr>
        <w:tabs>
          <w:tab w:val="clear" w:pos="567"/>
        </w:tabs>
        <w:spacing w:line="240" w:lineRule="auto"/>
        <w:ind w:left="567" w:right="-2" w:hanging="567"/>
        <w:rPr>
          <w:noProof/>
          <w:szCs w:val="22"/>
          <w:lang w:val="bg-BG"/>
        </w:rPr>
      </w:pPr>
      <w:r>
        <w:rPr>
          <w:noProof/>
          <w:szCs w:val="22"/>
          <w:lang w:val="bg-BG"/>
        </w:rPr>
        <w:t xml:space="preserve">Това лекарство е предписано лично на Вас. Не го преотстъпвайте на други хора. То може да им навреди, независимо че </w:t>
      </w:r>
      <w:r w:rsidR="00457B16" w:rsidRPr="000D3C7C">
        <w:rPr>
          <w:noProof/>
          <w:szCs w:val="22"/>
          <w:lang w:val="bg-BG"/>
        </w:rPr>
        <w:t>признаците на тяхното заболяване</w:t>
      </w:r>
      <w:r>
        <w:rPr>
          <w:noProof/>
          <w:szCs w:val="22"/>
          <w:lang w:val="bg-BG"/>
        </w:rPr>
        <w:t xml:space="preserve"> са същите като Вашите.</w:t>
      </w:r>
    </w:p>
    <w:p w:rsidR="007301DC" w:rsidRDefault="007301DC" w:rsidP="00323594">
      <w:pPr>
        <w:numPr>
          <w:ilvl w:val="0"/>
          <w:numId w:val="3"/>
        </w:numPr>
        <w:tabs>
          <w:tab w:val="clear" w:pos="567"/>
        </w:tabs>
        <w:spacing w:line="240" w:lineRule="auto"/>
        <w:ind w:left="567" w:right="-2" w:hanging="567"/>
        <w:rPr>
          <w:noProof/>
          <w:szCs w:val="22"/>
          <w:lang w:val="bg-BG"/>
        </w:rPr>
      </w:pPr>
      <w:r>
        <w:rPr>
          <w:noProof/>
          <w:szCs w:val="22"/>
          <w:lang w:val="bg-BG"/>
        </w:rPr>
        <w:t xml:space="preserve">Ако </w:t>
      </w:r>
      <w:r w:rsidR="00457B16" w:rsidRPr="000D3C7C">
        <w:rPr>
          <w:noProof/>
          <w:szCs w:val="22"/>
          <w:lang w:val="bg-BG"/>
        </w:rPr>
        <w:t xml:space="preserve">получите </w:t>
      </w:r>
      <w:r>
        <w:rPr>
          <w:noProof/>
          <w:szCs w:val="22"/>
          <w:lang w:val="bg-BG"/>
        </w:rPr>
        <w:t>няк</w:t>
      </w:r>
      <w:r w:rsidR="00457B16">
        <w:rPr>
          <w:noProof/>
          <w:szCs w:val="22"/>
          <w:lang w:val="bg-BG"/>
        </w:rPr>
        <w:t>акви</w:t>
      </w:r>
      <w:r>
        <w:rPr>
          <w:noProof/>
          <w:szCs w:val="22"/>
          <w:lang w:val="bg-BG"/>
        </w:rPr>
        <w:t xml:space="preserve"> нежелани реакции</w:t>
      </w:r>
      <w:r w:rsidR="00457B16">
        <w:rPr>
          <w:noProof/>
          <w:szCs w:val="22"/>
          <w:lang w:val="bg-BG"/>
        </w:rPr>
        <w:t>,</w:t>
      </w:r>
      <w:r>
        <w:rPr>
          <w:noProof/>
          <w:szCs w:val="22"/>
          <w:lang w:val="bg-BG"/>
        </w:rPr>
        <w:t xml:space="preserve"> уведомете Вашия лекар или фармацевт.</w:t>
      </w:r>
      <w:r w:rsidR="00457B16" w:rsidRPr="00457B16">
        <w:rPr>
          <w:szCs w:val="22"/>
          <w:lang w:val="bg-BG"/>
        </w:rPr>
        <w:t xml:space="preserve"> </w:t>
      </w:r>
      <w:r w:rsidR="00457B16" w:rsidRPr="000D3C7C">
        <w:rPr>
          <w:szCs w:val="22"/>
          <w:lang w:val="bg-BG"/>
        </w:rPr>
        <w:t xml:space="preserve">Това включва и всички </w:t>
      </w:r>
      <w:r w:rsidR="00457B16" w:rsidRPr="001A0378">
        <w:rPr>
          <w:szCs w:val="22"/>
          <w:lang w:val="bg-BG"/>
        </w:rPr>
        <w:t>възможни</w:t>
      </w:r>
      <w:r w:rsidR="00457B16" w:rsidRPr="00176A79">
        <w:rPr>
          <w:szCs w:val="22"/>
          <w:lang w:val="bg-BG"/>
        </w:rPr>
        <w:t xml:space="preserve"> </w:t>
      </w:r>
      <w:r w:rsidR="00457B16" w:rsidRPr="001A0378">
        <w:rPr>
          <w:noProof/>
          <w:szCs w:val="22"/>
          <w:lang w:val="bg-BG"/>
        </w:rPr>
        <w:t>нежел</w:t>
      </w:r>
      <w:r w:rsidR="00457B16" w:rsidRPr="000D3C7C">
        <w:rPr>
          <w:noProof/>
          <w:szCs w:val="22"/>
          <w:lang w:val="bg-BG"/>
        </w:rPr>
        <w:t>ани реакции, неописани в тази листовка. Вижте точка</w:t>
      </w:r>
      <w:r w:rsidR="00457B16">
        <w:rPr>
          <w:noProof/>
          <w:szCs w:val="22"/>
          <w:lang w:val="bg-BG"/>
        </w:rPr>
        <w:t> </w:t>
      </w:r>
      <w:r w:rsidR="00457B16" w:rsidRPr="000D3C7C">
        <w:rPr>
          <w:noProof/>
          <w:szCs w:val="22"/>
          <w:lang w:val="bg-BG"/>
        </w:rPr>
        <w:t>4.</w:t>
      </w:r>
    </w:p>
    <w:p w:rsidR="007301DC" w:rsidRDefault="007301DC" w:rsidP="007301DC">
      <w:pPr>
        <w:tabs>
          <w:tab w:val="clear" w:pos="567"/>
        </w:tabs>
        <w:spacing w:line="240" w:lineRule="auto"/>
        <w:ind w:right="-2"/>
        <w:rPr>
          <w:noProof/>
          <w:szCs w:val="22"/>
          <w:lang w:val="ru-RU"/>
        </w:rPr>
      </w:pPr>
    </w:p>
    <w:p w:rsidR="007301DC" w:rsidRDefault="00457B16" w:rsidP="0065613D">
      <w:pPr>
        <w:keepNext/>
        <w:numPr>
          <w:ilvl w:val="12"/>
          <w:numId w:val="0"/>
        </w:numPr>
        <w:tabs>
          <w:tab w:val="clear" w:pos="567"/>
        </w:tabs>
        <w:suppressAutoHyphens/>
        <w:spacing w:line="240" w:lineRule="auto"/>
        <w:ind w:left="567" w:hanging="567"/>
        <w:rPr>
          <w:noProof/>
          <w:szCs w:val="22"/>
          <w:lang w:val="bg-BG"/>
        </w:rPr>
      </w:pPr>
      <w:r w:rsidRPr="000D3C7C">
        <w:rPr>
          <w:b/>
          <w:noProof/>
          <w:szCs w:val="22"/>
          <w:lang w:val="bg-BG"/>
        </w:rPr>
        <w:t>Какво съдържа</w:t>
      </w:r>
      <w:r w:rsidDel="00775026">
        <w:rPr>
          <w:b/>
          <w:noProof/>
          <w:szCs w:val="22"/>
          <w:lang w:val="bg-BG"/>
        </w:rPr>
        <w:t xml:space="preserve"> </w:t>
      </w:r>
      <w:r w:rsidR="007301DC">
        <w:rPr>
          <w:b/>
          <w:noProof/>
          <w:szCs w:val="22"/>
          <w:lang w:val="bg-BG"/>
        </w:rPr>
        <w:t>тази листовка</w:t>
      </w:r>
    </w:p>
    <w:p w:rsidR="007301DC" w:rsidRDefault="007301DC" w:rsidP="007301DC">
      <w:pPr>
        <w:numPr>
          <w:ilvl w:val="12"/>
          <w:numId w:val="0"/>
        </w:numPr>
        <w:tabs>
          <w:tab w:val="clear" w:pos="567"/>
        </w:tabs>
        <w:spacing w:line="240" w:lineRule="auto"/>
        <w:ind w:left="567" w:right="-29" w:hanging="567"/>
        <w:rPr>
          <w:noProof/>
          <w:szCs w:val="22"/>
          <w:lang w:val="bg-BG"/>
        </w:rPr>
      </w:pPr>
      <w:r>
        <w:rPr>
          <w:noProof/>
          <w:szCs w:val="22"/>
          <w:lang w:val="bg-BG"/>
        </w:rPr>
        <w:t>1.</w:t>
      </w:r>
      <w:r>
        <w:rPr>
          <w:noProof/>
          <w:szCs w:val="22"/>
          <w:lang w:val="bg-BG"/>
        </w:rPr>
        <w:tab/>
        <w:t>Какво представлява</w:t>
      </w:r>
      <w:r>
        <w:rPr>
          <w:szCs w:val="22"/>
          <w:lang w:val="bg-BG"/>
        </w:rPr>
        <w:t xml:space="preserve"> </w:t>
      </w:r>
      <w:r>
        <w:rPr>
          <w:noProof/>
          <w:szCs w:val="22"/>
          <w:lang w:val="bg-BG"/>
        </w:rPr>
        <w:t xml:space="preserve">Humalog Mix50 </w:t>
      </w:r>
      <w:r w:rsidR="0049163D">
        <w:rPr>
          <w:noProof/>
        </w:rPr>
        <w:t>KwikPen</w:t>
      </w:r>
      <w:r w:rsidR="0049163D" w:rsidRPr="0049163D">
        <w:rPr>
          <w:noProof/>
          <w:lang w:val="ru-RU"/>
        </w:rPr>
        <w:t xml:space="preserve"> </w:t>
      </w:r>
      <w:r>
        <w:rPr>
          <w:noProof/>
          <w:szCs w:val="22"/>
          <w:lang w:val="bg-BG"/>
        </w:rPr>
        <w:t>и за какво се използва</w:t>
      </w:r>
    </w:p>
    <w:p w:rsidR="007301DC" w:rsidRDefault="007301DC" w:rsidP="00457B16">
      <w:pPr>
        <w:numPr>
          <w:ilvl w:val="12"/>
          <w:numId w:val="0"/>
        </w:numPr>
        <w:tabs>
          <w:tab w:val="clear" w:pos="567"/>
        </w:tabs>
        <w:spacing w:line="240" w:lineRule="auto"/>
        <w:ind w:left="567" w:right="-29" w:hanging="567"/>
        <w:rPr>
          <w:noProof/>
          <w:szCs w:val="22"/>
          <w:lang w:val="bg-BG"/>
        </w:rPr>
      </w:pPr>
      <w:r>
        <w:rPr>
          <w:noProof/>
          <w:szCs w:val="22"/>
          <w:lang w:val="bg-BG"/>
        </w:rPr>
        <w:t>2.</w:t>
      </w:r>
      <w:r>
        <w:rPr>
          <w:noProof/>
          <w:szCs w:val="22"/>
          <w:lang w:val="bg-BG"/>
        </w:rPr>
        <w:tab/>
      </w:r>
      <w:r w:rsidR="00457B16" w:rsidRPr="000D3C7C">
        <w:rPr>
          <w:noProof/>
          <w:szCs w:val="22"/>
          <w:lang w:val="bg-BG"/>
        </w:rPr>
        <w:t>Какво трябва да знаете, п</w:t>
      </w:r>
      <w:r>
        <w:rPr>
          <w:noProof/>
          <w:szCs w:val="22"/>
          <w:lang w:val="bg-BG"/>
        </w:rPr>
        <w:t xml:space="preserve">реди да използвате Humalog Mix50 </w:t>
      </w:r>
      <w:r w:rsidR="0049163D">
        <w:rPr>
          <w:noProof/>
        </w:rPr>
        <w:t>KwikPen</w:t>
      </w:r>
    </w:p>
    <w:p w:rsidR="007301DC" w:rsidRDefault="007301DC" w:rsidP="007301DC">
      <w:pPr>
        <w:numPr>
          <w:ilvl w:val="12"/>
          <w:numId w:val="0"/>
        </w:numPr>
        <w:tabs>
          <w:tab w:val="clear" w:pos="567"/>
        </w:tabs>
        <w:spacing w:line="240" w:lineRule="auto"/>
        <w:ind w:left="567" w:right="-29" w:hanging="567"/>
        <w:rPr>
          <w:noProof/>
          <w:szCs w:val="22"/>
          <w:lang w:val="bg-BG"/>
        </w:rPr>
      </w:pPr>
      <w:r>
        <w:rPr>
          <w:noProof/>
          <w:szCs w:val="22"/>
          <w:lang w:val="bg-BG"/>
        </w:rPr>
        <w:t>3.</w:t>
      </w:r>
      <w:r>
        <w:rPr>
          <w:noProof/>
          <w:szCs w:val="22"/>
          <w:lang w:val="bg-BG"/>
        </w:rPr>
        <w:tab/>
        <w:t xml:space="preserve">Как да използвате Humalog Mix50 </w:t>
      </w:r>
      <w:r w:rsidR="0049163D">
        <w:rPr>
          <w:noProof/>
        </w:rPr>
        <w:t>KwikPen</w:t>
      </w:r>
    </w:p>
    <w:p w:rsidR="007301DC" w:rsidRDefault="007301DC" w:rsidP="007301DC">
      <w:pPr>
        <w:numPr>
          <w:ilvl w:val="12"/>
          <w:numId w:val="0"/>
        </w:numPr>
        <w:tabs>
          <w:tab w:val="clear" w:pos="567"/>
        </w:tabs>
        <w:spacing w:line="240" w:lineRule="auto"/>
        <w:ind w:left="567" w:right="-29" w:hanging="567"/>
        <w:rPr>
          <w:noProof/>
          <w:szCs w:val="22"/>
          <w:lang w:val="bg-BG"/>
        </w:rPr>
      </w:pPr>
      <w:r>
        <w:rPr>
          <w:noProof/>
          <w:szCs w:val="22"/>
          <w:lang w:val="bg-BG"/>
        </w:rPr>
        <w:t>4.</w:t>
      </w:r>
      <w:r>
        <w:rPr>
          <w:noProof/>
          <w:szCs w:val="22"/>
          <w:lang w:val="bg-BG"/>
        </w:rPr>
        <w:tab/>
        <w:t>Възможни нежелани реакции</w:t>
      </w:r>
    </w:p>
    <w:p w:rsidR="007301DC" w:rsidRDefault="007301DC" w:rsidP="007301DC">
      <w:pPr>
        <w:tabs>
          <w:tab w:val="clear" w:pos="567"/>
        </w:tabs>
        <w:spacing w:line="240" w:lineRule="auto"/>
        <w:ind w:left="567" w:right="-29" w:hanging="567"/>
        <w:rPr>
          <w:noProof/>
          <w:szCs w:val="22"/>
          <w:lang w:val="bg-BG"/>
        </w:rPr>
      </w:pPr>
      <w:r>
        <w:rPr>
          <w:noProof/>
          <w:szCs w:val="22"/>
          <w:lang w:val="bg-BG"/>
        </w:rPr>
        <w:t>5.</w:t>
      </w:r>
      <w:r>
        <w:rPr>
          <w:noProof/>
          <w:szCs w:val="22"/>
          <w:lang w:val="bg-BG"/>
        </w:rPr>
        <w:tab/>
      </w:r>
      <w:r w:rsidR="00605322">
        <w:rPr>
          <w:noProof/>
          <w:szCs w:val="22"/>
          <w:lang w:val="bg-BG"/>
        </w:rPr>
        <w:t>Как да съхранявате</w:t>
      </w:r>
      <w:r>
        <w:rPr>
          <w:noProof/>
          <w:szCs w:val="22"/>
          <w:lang w:val="bg-BG"/>
        </w:rPr>
        <w:t xml:space="preserve"> Humalog Mix50 </w:t>
      </w:r>
      <w:r w:rsidR="0049163D">
        <w:rPr>
          <w:noProof/>
        </w:rPr>
        <w:t>KwikPen</w:t>
      </w:r>
    </w:p>
    <w:p w:rsidR="007301DC" w:rsidRDefault="007301DC" w:rsidP="00457B16">
      <w:pPr>
        <w:tabs>
          <w:tab w:val="clear" w:pos="567"/>
        </w:tabs>
        <w:spacing w:line="240" w:lineRule="auto"/>
        <w:ind w:left="567" w:right="-29" w:hanging="567"/>
        <w:rPr>
          <w:noProof/>
          <w:szCs w:val="22"/>
          <w:lang w:val="bg-BG"/>
        </w:rPr>
      </w:pPr>
      <w:r>
        <w:rPr>
          <w:noProof/>
          <w:szCs w:val="22"/>
          <w:lang w:val="bg-BG"/>
        </w:rPr>
        <w:t>6.</w:t>
      </w:r>
      <w:r>
        <w:rPr>
          <w:noProof/>
          <w:szCs w:val="22"/>
          <w:lang w:val="bg-BG"/>
        </w:rPr>
        <w:tab/>
      </w:r>
      <w:r w:rsidR="00457B16" w:rsidRPr="000D3C7C">
        <w:rPr>
          <w:noProof/>
          <w:szCs w:val="22"/>
          <w:lang w:val="bg-BG"/>
        </w:rPr>
        <w:t>Съдържание на опаковката и д</w:t>
      </w:r>
      <w:r>
        <w:rPr>
          <w:noProof/>
          <w:szCs w:val="22"/>
          <w:lang w:val="bg-BG"/>
        </w:rPr>
        <w:t>опълнителна информация</w:t>
      </w:r>
    </w:p>
    <w:p w:rsidR="007301DC" w:rsidRDefault="007301DC" w:rsidP="007301DC">
      <w:pPr>
        <w:numPr>
          <w:ilvl w:val="12"/>
          <w:numId w:val="0"/>
        </w:numPr>
        <w:tabs>
          <w:tab w:val="clear" w:pos="567"/>
        </w:tabs>
        <w:spacing w:line="240" w:lineRule="auto"/>
        <w:ind w:left="567" w:hanging="567"/>
        <w:rPr>
          <w:noProof/>
          <w:szCs w:val="22"/>
          <w:lang w:val="bg-BG"/>
        </w:rPr>
      </w:pPr>
    </w:p>
    <w:p w:rsidR="007301DC" w:rsidRDefault="007301DC" w:rsidP="007301DC">
      <w:pPr>
        <w:numPr>
          <w:ilvl w:val="12"/>
          <w:numId w:val="0"/>
        </w:numPr>
        <w:tabs>
          <w:tab w:val="clear" w:pos="567"/>
        </w:tabs>
        <w:spacing w:line="240" w:lineRule="auto"/>
        <w:ind w:left="567" w:hanging="567"/>
        <w:rPr>
          <w:noProof/>
          <w:szCs w:val="22"/>
          <w:lang w:val="bg-BG"/>
        </w:rPr>
      </w:pPr>
    </w:p>
    <w:p w:rsidR="007301DC" w:rsidRDefault="007301DC" w:rsidP="00457B16">
      <w:pPr>
        <w:keepNext/>
        <w:tabs>
          <w:tab w:val="clear" w:pos="567"/>
        </w:tabs>
        <w:suppressAutoHyphens/>
        <w:spacing w:line="240" w:lineRule="auto"/>
        <w:ind w:left="567" w:hanging="567"/>
        <w:rPr>
          <w:b/>
          <w:noProof/>
          <w:szCs w:val="22"/>
          <w:lang w:val="bg-BG"/>
        </w:rPr>
      </w:pPr>
      <w:r>
        <w:rPr>
          <w:b/>
          <w:noProof/>
          <w:szCs w:val="22"/>
          <w:lang w:val="bg-BG"/>
        </w:rPr>
        <w:t>1.</w:t>
      </w:r>
      <w:r>
        <w:rPr>
          <w:b/>
          <w:noProof/>
          <w:szCs w:val="22"/>
          <w:lang w:val="bg-BG"/>
        </w:rPr>
        <w:tab/>
        <w:t>К</w:t>
      </w:r>
      <w:r w:rsidR="00457B16" w:rsidRPr="000D3C7C">
        <w:rPr>
          <w:b/>
          <w:noProof/>
          <w:szCs w:val="22"/>
          <w:lang w:val="bg-BG"/>
        </w:rPr>
        <w:t>акво представлява</w:t>
      </w:r>
      <w:r w:rsidR="00457B16" w:rsidRPr="000D3C7C">
        <w:rPr>
          <w:b/>
          <w:szCs w:val="22"/>
          <w:lang w:val="bg-BG"/>
        </w:rPr>
        <w:t xml:space="preserve"> </w:t>
      </w:r>
      <w:r w:rsidR="00457B16">
        <w:rPr>
          <w:b/>
          <w:lang w:val="bg-BG"/>
        </w:rPr>
        <w:t>Humalog</w:t>
      </w:r>
      <w:r w:rsidR="00457B16">
        <w:rPr>
          <w:b/>
          <w:szCs w:val="22"/>
          <w:lang w:val="bg-BG"/>
        </w:rPr>
        <w:t xml:space="preserve"> </w:t>
      </w:r>
      <w:r w:rsidR="00457B16">
        <w:rPr>
          <w:b/>
          <w:lang w:val="fr-FR"/>
        </w:rPr>
        <w:t>Mix</w:t>
      </w:r>
      <w:r w:rsidR="00457B16">
        <w:rPr>
          <w:b/>
          <w:lang w:val="bg-BG"/>
        </w:rPr>
        <w:t xml:space="preserve">50 </w:t>
      </w:r>
      <w:r w:rsidR="00457B16">
        <w:rPr>
          <w:b/>
        </w:rPr>
        <w:t>KwikPen</w:t>
      </w:r>
      <w:r w:rsidR="00457B16" w:rsidRPr="000D3C7C">
        <w:rPr>
          <w:b/>
          <w:noProof/>
          <w:szCs w:val="22"/>
          <w:lang w:val="bg-BG"/>
        </w:rPr>
        <w:t xml:space="preserve"> и за какво</w:t>
      </w:r>
      <w:r w:rsidR="00457B16" w:rsidRPr="000D3C7C">
        <w:rPr>
          <w:b/>
          <w:szCs w:val="22"/>
          <w:lang w:val="bg-BG"/>
        </w:rPr>
        <w:t xml:space="preserve"> се използва</w:t>
      </w:r>
    </w:p>
    <w:p w:rsidR="007301DC" w:rsidRDefault="007301DC" w:rsidP="0065613D">
      <w:pPr>
        <w:keepNext/>
        <w:numPr>
          <w:ilvl w:val="12"/>
          <w:numId w:val="0"/>
        </w:numPr>
        <w:tabs>
          <w:tab w:val="clear" w:pos="567"/>
        </w:tabs>
        <w:suppressAutoHyphens/>
        <w:spacing w:line="240" w:lineRule="auto"/>
        <w:ind w:left="567" w:hanging="567"/>
        <w:rPr>
          <w:noProof/>
          <w:szCs w:val="22"/>
          <w:lang w:val="bg-BG"/>
        </w:rPr>
      </w:pPr>
    </w:p>
    <w:p w:rsidR="007301DC" w:rsidRDefault="007301DC" w:rsidP="007301DC">
      <w:pPr>
        <w:numPr>
          <w:ilvl w:val="12"/>
          <w:numId w:val="0"/>
        </w:numPr>
        <w:tabs>
          <w:tab w:val="clear" w:pos="567"/>
        </w:tabs>
        <w:spacing w:line="240" w:lineRule="auto"/>
        <w:rPr>
          <w:szCs w:val="22"/>
          <w:lang w:val="bg-BG"/>
        </w:rPr>
      </w:pPr>
      <w:r>
        <w:rPr>
          <w:szCs w:val="22"/>
          <w:lang w:val="bg-BG"/>
        </w:rPr>
        <w:t xml:space="preserve">Humalog Mix50 </w:t>
      </w:r>
      <w:r w:rsidR="0049163D">
        <w:t>KwikPen</w:t>
      </w:r>
      <w:r w:rsidR="0049163D" w:rsidRPr="0049163D">
        <w:rPr>
          <w:lang w:val="ru-RU"/>
        </w:rPr>
        <w:t xml:space="preserve"> </w:t>
      </w:r>
      <w:r>
        <w:rPr>
          <w:szCs w:val="22"/>
          <w:lang w:val="bg-BG"/>
        </w:rPr>
        <w:t xml:space="preserve">се използва за лечение на диабет. Той е предварително приготвена суспензия. Активното вещество е инсулин лиспро. 50% от инсулин лиспро в Humalog Mix50 </w:t>
      </w:r>
      <w:r w:rsidR="0049163D">
        <w:t>KwikPen</w:t>
      </w:r>
      <w:r w:rsidR="0049163D" w:rsidRPr="0049163D">
        <w:rPr>
          <w:lang w:val="ru-RU"/>
        </w:rPr>
        <w:t xml:space="preserve"> </w:t>
      </w:r>
      <w:r>
        <w:rPr>
          <w:szCs w:val="22"/>
          <w:lang w:val="bg-BG"/>
        </w:rPr>
        <w:t>са разтворени във вода и действат по-бързо от обикновени</w:t>
      </w:r>
      <w:r w:rsidR="00B02335">
        <w:rPr>
          <w:szCs w:val="22"/>
          <w:lang w:val="bg-BG"/>
        </w:rPr>
        <w:t>я</w:t>
      </w:r>
      <w:r>
        <w:rPr>
          <w:szCs w:val="22"/>
          <w:lang w:val="bg-BG"/>
        </w:rPr>
        <w:t xml:space="preserve"> инсулин, защото молекулата на инсулина е леко променена. 50% от инсулин лиспро в Humalog Mix50 </w:t>
      </w:r>
      <w:r w:rsidR="0049163D">
        <w:t>KwikPen</w:t>
      </w:r>
      <w:r w:rsidR="0049163D" w:rsidRPr="0049163D">
        <w:rPr>
          <w:lang w:val="ru-RU"/>
        </w:rPr>
        <w:t xml:space="preserve"> </w:t>
      </w:r>
      <w:r>
        <w:rPr>
          <w:szCs w:val="22"/>
          <w:lang w:val="bg-BG"/>
        </w:rPr>
        <w:t>са под формата на суспензия с протамин сулфат, така че неговото действие е удължено.</w:t>
      </w:r>
    </w:p>
    <w:p w:rsidR="007301DC" w:rsidRDefault="007301DC" w:rsidP="007301DC">
      <w:pPr>
        <w:numPr>
          <w:ilvl w:val="12"/>
          <w:numId w:val="0"/>
        </w:numPr>
        <w:tabs>
          <w:tab w:val="clear" w:pos="567"/>
        </w:tabs>
        <w:spacing w:line="240" w:lineRule="auto"/>
        <w:rPr>
          <w:szCs w:val="22"/>
          <w:lang w:val="bg-BG"/>
        </w:rPr>
      </w:pPr>
    </w:p>
    <w:p w:rsidR="007301DC" w:rsidRDefault="007301DC" w:rsidP="007301DC">
      <w:pPr>
        <w:numPr>
          <w:ilvl w:val="12"/>
          <w:numId w:val="0"/>
        </w:numPr>
        <w:tabs>
          <w:tab w:val="clear" w:pos="567"/>
        </w:tabs>
        <w:spacing w:line="240" w:lineRule="auto"/>
        <w:rPr>
          <w:szCs w:val="22"/>
          <w:lang w:val="bg-BG"/>
        </w:rPr>
      </w:pPr>
      <w:r>
        <w:rPr>
          <w:szCs w:val="22"/>
          <w:lang w:val="bg-BG"/>
        </w:rPr>
        <w:t>Вие развивате диабет, ако задстомашната Ви жлеза не произвежда достатъчно изсулин, за да контролира нивото на глюкозата в кръвта. Humalog Mix50 заменя Вашия собствен инсулин и се използва за контрол на глюкозата за продължително време. Humalog Mix50 работи по-бързо и по-продължително време в сравнение с разтворимия инсулин. Обикновено трябва да използвате Humalog Mix50 до 15 минути преди хранене.</w:t>
      </w:r>
    </w:p>
    <w:p w:rsidR="007301DC" w:rsidRDefault="007301DC" w:rsidP="007301DC">
      <w:pPr>
        <w:numPr>
          <w:ilvl w:val="12"/>
          <w:numId w:val="0"/>
        </w:numPr>
        <w:tabs>
          <w:tab w:val="clear" w:pos="567"/>
        </w:tabs>
        <w:spacing w:line="240" w:lineRule="auto"/>
        <w:rPr>
          <w:szCs w:val="22"/>
          <w:lang w:val="bg-BG"/>
        </w:rPr>
      </w:pPr>
    </w:p>
    <w:p w:rsidR="007301DC" w:rsidRDefault="007301DC" w:rsidP="007301DC">
      <w:pPr>
        <w:numPr>
          <w:ilvl w:val="12"/>
          <w:numId w:val="0"/>
        </w:numPr>
        <w:tabs>
          <w:tab w:val="clear" w:pos="567"/>
        </w:tabs>
        <w:spacing w:line="240" w:lineRule="auto"/>
        <w:rPr>
          <w:szCs w:val="22"/>
          <w:lang w:val="bg-BG"/>
        </w:rPr>
      </w:pPr>
      <w:r>
        <w:rPr>
          <w:szCs w:val="22"/>
          <w:lang w:val="bg-BG"/>
        </w:rPr>
        <w:t xml:space="preserve">Вашият лекар може да ви посъветва да използвате Humalog Mix50 </w:t>
      </w:r>
      <w:r w:rsidR="0049163D">
        <w:t>KwikPen</w:t>
      </w:r>
      <w:r>
        <w:rPr>
          <w:szCs w:val="22"/>
          <w:lang w:val="bg-BG"/>
        </w:rPr>
        <w:t>, както и по-продължително действащ инсулин. Всеки вид инсулин се съпровожда от отделна листовка за пациента, която обяснява неговите свойства. Не сменяйте Вашия инсулин, освен ако Вашия</w:t>
      </w:r>
      <w:r w:rsidR="00072320">
        <w:rPr>
          <w:szCs w:val="22"/>
          <w:lang w:val="bg-BG"/>
        </w:rPr>
        <w:t>т</w:t>
      </w:r>
      <w:r>
        <w:rPr>
          <w:szCs w:val="22"/>
          <w:lang w:val="bg-BG"/>
        </w:rPr>
        <w:t xml:space="preserve"> </w:t>
      </w:r>
      <w:r w:rsidR="00072320">
        <w:rPr>
          <w:szCs w:val="22"/>
          <w:lang w:val="bg-BG"/>
        </w:rPr>
        <w:t xml:space="preserve">лекар </w:t>
      </w:r>
      <w:r>
        <w:rPr>
          <w:szCs w:val="22"/>
          <w:lang w:val="bg-BG"/>
        </w:rPr>
        <w:t>не Ви препоръча това. Бъдете много внимателни, ако сменяте Вашия инсулин.</w:t>
      </w:r>
    </w:p>
    <w:p w:rsidR="007301DC" w:rsidRDefault="007301DC" w:rsidP="007301DC">
      <w:pPr>
        <w:numPr>
          <w:ilvl w:val="12"/>
          <w:numId w:val="0"/>
        </w:numPr>
        <w:tabs>
          <w:tab w:val="clear" w:pos="567"/>
        </w:tabs>
        <w:spacing w:line="240" w:lineRule="auto"/>
        <w:rPr>
          <w:szCs w:val="22"/>
          <w:lang w:val="bg-BG"/>
        </w:rPr>
      </w:pPr>
    </w:p>
    <w:p w:rsidR="003905A2" w:rsidRDefault="003905A2" w:rsidP="00987274">
      <w:pPr>
        <w:numPr>
          <w:ilvl w:val="12"/>
          <w:numId w:val="0"/>
        </w:numPr>
        <w:tabs>
          <w:tab w:val="clear" w:pos="567"/>
        </w:tabs>
        <w:spacing w:line="240" w:lineRule="auto"/>
        <w:rPr>
          <w:b/>
          <w:szCs w:val="22"/>
          <w:lang w:val="bg-BG"/>
        </w:rPr>
      </w:pPr>
      <w:r w:rsidRPr="00C13827">
        <w:rPr>
          <w:lang w:val="bg-BG"/>
        </w:rPr>
        <w:t xml:space="preserve">KwikPen е предварително напълнена писалка за еднократна употреба, която съдържа 3 ml (300 единици, 100 единици/ml) инсулин лиспро. Една писалка KwikPen съдържа много дози инсулин. Писалката KwikPen измерва по 1 единица наведнъж. </w:t>
      </w:r>
      <w:r w:rsidR="00042BD3" w:rsidRPr="00035E74">
        <w:rPr>
          <w:b/>
          <w:szCs w:val="22"/>
          <w:lang w:val="bg-BG"/>
        </w:rPr>
        <w:t xml:space="preserve">Броят на единиците е показан в дозаторното прозорче, винаги проверявайте това преди Вашата инжекция. </w:t>
      </w:r>
      <w:r w:rsidRPr="00C13827">
        <w:rPr>
          <w:color w:val="000000"/>
          <w:szCs w:val="22"/>
          <w:lang w:val="bg-BG"/>
        </w:rPr>
        <w:t xml:space="preserve">Можете да инжектирате от 1 до 60 единици с една инжекция. </w:t>
      </w:r>
      <w:r w:rsidRPr="00C13827">
        <w:rPr>
          <w:b/>
          <w:szCs w:val="22"/>
          <w:lang w:val="bg-BG"/>
        </w:rPr>
        <w:t>Ако Вашата доза е по-голяма от 60 единици, ще трябва да си направите повече от една инжекция.</w:t>
      </w:r>
    </w:p>
    <w:p w:rsidR="00987274" w:rsidRDefault="00987274" w:rsidP="00987274">
      <w:pPr>
        <w:numPr>
          <w:ilvl w:val="12"/>
          <w:numId w:val="0"/>
        </w:numPr>
        <w:tabs>
          <w:tab w:val="clear" w:pos="567"/>
        </w:tabs>
        <w:spacing w:line="240" w:lineRule="auto"/>
        <w:rPr>
          <w:szCs w:val="22"/>
          <w:lang w:val="bg-BG"/>
        </w:rPr>
      </w:pPr>
    </w:p>
    <w:p w:rsidR="007301DC" w:rsidRDefault="007301DC" w:rsidP="007301DC">
      <w:pPr>
        <w:numPr>
          <w:ilvl w:val="12"/>
          <w:numId w:val="0"/>
        </w:numPr>
        <w:tabs>
          <w:tab w:val="clear" w:pos="567"/>
        </w:tabs>
        <w:spacing w:line="240" w:lineRule="auto"/>
        <w:rPr>
          <w:noProof/>
          <w:szCs w:val="22"/>
          <w:lang w:val="bg-BG"/>
        </w:rPr>
      </w:pPr>
    </w:p>
    <w:p w:rsidR="007301DC" w:rsidRDefault="007301DC" w:rsidP="004F2183">
      <w:pPr>
        <w:keepNext/>
        <w:tabs>
          <w:tab w:val="clear" w:pos="567"/>
        </w:tabs>
        <w:suppressAutoHyphens/>
        <w:spacing w:line="240" w:lineRule="auto"/>
        <w:ind w:left="567" w:hanging="567"/>
        <w:rPr>
          <w:b/>
          <w:noProof/>
          <w:szCs w:val="22"/>
          <w:lang w:val="bg-BG"/>
        </w:rPr>
      </w:pPr>
      <w:r>
        <w:rPr>
          <w:b/>
          <w:noProof/>
          <w:szCs w:val="22"/>
          <w:lang w:val="bg-BG"/>
        </w:rPr>
        <w:t>2.</w:t>
      </w:r>
      <w:r>
        <w:rPr>
          <w:b/>
          <w:noProof/>
          <w:szCs w:val="22"/>
          <w:lang w:val="bg-BG"/>
        </w:rPr>
        <w:tab/>
      </w:r>
      <w:r w:rsidR="00457B16">
        <w:rPr>
          <w:b/>
          <w:noProof/>
          <w:szCs w:val="22"/>
          <w:lang w:val="bg-BG"/>
        </w:rPr>
        <w:t>К</w:t>
      </w:r>
      <w:r w:rsidR="00457B16" w:rsidRPr="000D3C7C">
        <w:rPr>
          <w:b/>
          <w:noProof/>
          <w:szCs w:val="22"/>
          <w:lang w:val="bg-BG"/>
        </w:rPr>
        <w:t>акво трябва да знаете, преди да използвате</w:t>
      </w:r>
      <w:r w:rsidR="00457B16">
        <w:rPr>
          <w:b/>
          <w:noProof/>
          <w:szCs w:val="22"/>
          <w:lang w:val="bg-BG"/>
        </w:rPr>
        <w:t xml:space="preserve"> </w:t>
      </w:r>
      <w:r w:rsidR="00457B16">
        <w:rPr>
          <w:b/>
          <w:lang w:val="bg-BG"/>
        </w:rPr>
        <w:t xml:space="preserve">Humalog </w:t>
      </w:r>
      <w:r w:rsidR="00457B16">
        <w:rPr>
          <w:b/>
          <w:lang w:val="fr-FR"/>
        </w:rPr>
        <w:t>Mix</w:t>
      </w:r>
      <w:r w:rsidR="00457B16">
        <w:rPr>
          <w:b/>
          <w:lang w:val="bg-BG"/>
        </w:rPr>
        <w:t xml:space="preserve">50 </w:t>
      </w:r>
      <w:r w:rsidR="00457B16">
        <w:rPr>
          <w:b/>
        </w:rPr>
        <w:t>KwikPen</w:t>
      </w:r>
    </w:p>
    <w:p w:rsidR="007301DC" w:rsidRDefault="007301DC" w:rsidP="0065613D">
      <w:pPr>
        <w:keepNext/>
        <w:tabs>
          <w:tab w:val="clear" w:pos="567"/>
        </w:tabs>
        <w:suppressAutoHyphens/>
        <w:spacing w:line="240" w:lineRule="auto"/>
        <w:ind w:left="567" w:hanging="567"/>
        <w:rPr>
          <w:szCs w:val="22"/>
          <w:highlight w:val="yellow"/>
          <w:lang w:val="bg-BG"/>
        </w:rPr>
      </w:pPr>
    </w:p>
    <w:p w:rsidR="007301DC" w:rsidRDefault="007301DC" w:rsidP="00457B16">
      <w:pPr>
        <w:keepNext/>
        <w:numPr>
          <w:ilvl w:val="12"/>
          <w:numId w:val="0"/>
        </w:numPr>
        <w:tabs>
          <w:tab w:val="clear" w:pos="567"/>
        </w:tabs>
        <w:suppressAutoHyphens/>
        <w:spacing w:line="240" w:lineRule="auto"/>
        <w:ind w:left="567" w:hanging="567"/>
        <w:rPr>
          <w:b/>
          <w:szCs w:val="22"/>
          <w:lang w:val="bg-BG"/>
        </w:rPr>
      </w:pPr>
      <w:r>
        <w:rPr>
          <w:b/>
          <w:noProof/>
          <w:szCs w:val="22"/>
          <w:lang w:val="bg-BG"/>
        </w:rPr>
        <w:t>Н</w:t>
      </w:r>
      <w:r w:rsidR="00457B16">
        <w:rPr>
          <w:b/>
          <w:noProof/>
          <w:szCs w:val="22"/>
          <w:lang w:val="bg-BG"/>
        </w:rPr>
        <w:t>Е</w:t>
      </w:r>
      <w:r>
        <w:rPr>
          <w:b/>
          <w:noProof/>
          <w:szCs w:val="22"/>
          <w:lang w:val="bg-BG"/>
        </w:rPr>
        <w:t xml:space="preserve"> използвайте Humalog Mix50 </w:t>
      </w:r>
      <w:r w:rsidR="0049163D">
        <w:rPr>
          <w:b/>
          <w:noProof/>
        </w:rPr>
        <w:t>KwikPen</w:t>
      </w:r>
    </w:p>
    <w:p w:rsidR="007301DC" w:rsidRDefault="007301DC" w:rsidP="0041554F">
      <w:pPr>
        <w:numPr>
          <w:ilvl w:val="12"/>
          <w:numId w:val="0"/>
        </w:numPr>
        <w:tabs>
          <w:tab w:val="clear" w:pos="567"/>
        </w:tabs>
        <w:spacing w:line="240" w:lineRule="auto"/>
        <w:ind w:left="567" w:hanging="567"/>
        <w:outlineLvl w:val="0"/>
        <w:rPr>
          <w:noProof/>
          <w:szCs w:val="22"/>
          <w:lang w:val="bg-BG"/>
        </w:rPr>
      </w:pPr>
      <w:r>
        <w:rPr>
          <w:b/>
          <w:noProof/>
          <w:szCs w:val="22"/>
          <w:lang w:val="bg-BG"/>
        </w:rPr>
        <w:t>-</w:t>
      </w:r>
      <w:r>
        <w:rPr>
          <w:b/>
          <w:noProof/>
          <w:szCs w:val="22"/>
          <w:lang w:val="bg-BG"/>
        </w:rPr>
        <w:tab/>
      </w:r>
      <w:r w:rsidRPr="00176A79">
        <w:rPr>
          <w:noProof/>
          <w:szCs w:val="22"/>
          <w:lang w:val="bg-BG"/>
        </w:rPr>
        <w:t>а</w:t>
      </w:r>
      <w:r w:rsidRPr="0041554F">
        <w:rPr>
          <w:bCs/>
          <w:noProof/>
          <w:szCs w:val="22"/>
          <w:lang w:val="bg-BG"/>
        </w:rPr>
        <w:t>ко</w:t>
      </w:r>
      <w:r w:rsidRPr="00FE78F4">
        <w:rPr>
          <w:bCs/>
          <w:noProof/>
          <w:szCs w:val="22"/>
          <w:lang w:val="bg-BG"/>
        </w:rPr>
        <w:t xml:space="preserve"> предполагате, че започва</w:t>
      </w:r>
      <w:r>
        <w:rPr>
          <w:b/>
          <w:noProof/>
          <w:szCs w:val="22"/>
          <w:lang w:val="bg-BG"/>
        </w:rPr>
        <w:t xml:space="preserve"> хипогликемия </w:t>
      </w:r>
      <w:r w:rsidRPr="00FE78F4">
        <w:rPr>
          <w:bCs/>
          <w:noProof/>
          <w:szCs w:val="22"/>
          <w:lang w:val="bg-BG"/>
        </w:rPr>
        <w:t>(ниско ниво на кръвната захар). По-нататък в тази листовка се обяснява какво да правите при умерена хипогликемия</w:t>
      </w:r>
      <w:r w:rsidR="00457B16" w:rsidRPr="00FE78F4">
        <w:rPr>
          <w:bCs/>
          <w:noProof/>
          <w:szCs w:val="22"/>
          <w:lang w:val="bg-BG"/>
        </w:rPr>
        <w:t xml:space="preserve"> </w:t>
      </w:r>
      <w:r w:rsidR="00457B16">
        <w:rPr>
          <w:bCs/>
          <w:noProof/>
          <w:szCs w:val="22"/>
          <w:lang w:val="bg-BG"/>
        </w:rPr>
        <w:t xml:space="preserve">(вж. точка 3: </w:t>
      </w:r>
      <w:r w:rsidR="00457B16" w:rsidRPr="00775026">
        <w:rPr>
          <w:bCs/>
          <w:noProof/>
          <w:szCs w:val="22"/>
          <w:lang w:val="bg-BG"/>
        </w:rPr>
        <w:t xml:space="preserve">Ако сте приложили повече от необходимата доза </w:t>
      </w:r>
      <w:r w:rsidR="00457B16" w:rsidRPr="00775026">
        <w:rPr>
          <w:bCs/>
          <w:szCs w:val="22"/>
          <w:lang w:val="bg-BG"/>
        </w:rPr>
        <w:t>Humalog</w:t>
      </w:r>
      <w:r w:rsidR="00707998" w:rsidRPr="00FE78F4">
        <w:rPr>
          <w:lang w:val="ru-RU"/>
        </w:rPr>
        <w:t xml:space="preserve"> </w:t>
      </w:r>
      <w:r w:rsidR="00707998">
        <w:t>Mix</w:t>
      </w:r>
      <w:r w:rsidR="00707998" w:rsidRPr="00FE78F4">
        <w:rPr>
          <w:lang w:val="ru-RU"/>
        </w:rPr>
        <w:t>50</w:t>
      </w:r>
      <w:r w:rsidR="00457B16">
        <w:rPr>
          <w:bCs/>
          <w:szCs w:val="22"/>
          <w:lang w:val="bg-BG"/>
        </w:rPr>
        <w:t>)</w:t>
      </w:r>
      <w:r>
        <w:rPr>
          <w:b/>
          <w:noProof/>
          <w:szCs w:val="22"/>
          <w:lang w:val="bg-BG"/>
        </w:rPr>
        <w:t>.</w:t>
      </w:r>
    </w:p>
    <w:p w:rsidR="007301DC" w:rsidRDefault="007301DC" w:rsidP="00176A79">
      <w:pPr>
        <w:ind w:left="567" w:hanging="567"/>
        <w:rPr>
          <w:noProof/>
          <w:szCs w:val="22"/>
          <w:lang w:val="bg-BG"/>
        </w:rPr>
      </w:pPr>
      <w:r>
        <w:rPr>
          <w:noProof/>
          <w:szCs w:val="22"/>
          <w:lang w:val="bg-BG"/>
        </w:rPr>
        <w:t>-</w:t>
      </w:r>
      <w:r>
        <w:rPr>
          <w:noProof/>
          <w:szCs w:val="22"/>
          <w:lang w:val="bg-BG"/>
        </w:rPr>
        <w:tab/>
        <w:t xml:space="preserve">ако сте </w:t>
      </w:r>
      <w:r w:rsidRPr="00FE78F4">
        <w:rPr>
          <w:b/>
          <w:bCs/>
          <w:noProof/>
          <w:szCs w:val="22"/>
          <w:lang w:val="bg-BG"/>
        </w:rPr>
        <w:t>алергични</w:t>
      </w:r>
      <w:r>
        <w:rPr>
          <w:noProof/>
          <w:szCs w:val="22"/>
          <w:lang w:val="bg-BG"/>
        </w:rPr>
        <w:t xml:space="preserve"> към инсулин лиспро или към някоя от останалите съставки на </w:t>
      </w:r>
      <w:r w:rsidR="00062098">
        <w:rPr>
          <w:noProof/>
          <w:szCs w:val="22"/>
          <w:lang w:val="bg-BG"/>
        </w:rPr>
        <w:t>това лекарство (изброени в точка 6)</w:t>
      </w:r>
      <w:r>
        <w:rPr>
          <w:szCs w:val="22"/>
          <w:lang w:val="bg-BG"/>
        </w:rPr>
        <w:t>.</w:t>
      </w:r>
    </w:p>
    <w:p w:rsidR="007301DC" w:rsidRDefault="007301DC" w:rsidP="007301DC">
      <w:pPr>
        <w:numPr>
          <w:ilvl w:val="12"/>
          <w:numId w:val="0"/>
        </w:numPr>
        <w:tabs>
          <w:tab w:val="clear" w:pos="567"/>
        </w:tabs>
        <w:spacing w:line="240" w:lineRule="auto"/>
        <w:ind w:left="567" w:right="-2" w:hanging="567"/>
        <w:rPr>
          <w:noProof/>
          <w:szCs w:val="22"/>
          <w:lang w:val="bg-BG"/>
        </w:rPr>
      </w:pPr>
    </w:p>
    <w:p w:rsidR="007301DC" w:rsidRDefault="00457B16" w:rsidP="00457B16">
      <w:pPr>
        <w:keepNext/>
        <w:numPr>
          <w:ilvl w:val="12"/>
          <w:numId w:val="0"/>
        </w:numPr>
        <w:tabs>
          <w:tab w:val="clear" w:pos="567"/>
        </w:tabs>
        <w:suppressAutoHyphens/>
        <w:spacing w:line="240" w:lineRule="auto"/>
        <w:ind w:left="567" w:hanging="567"/>
        <w:rPr>
          <w:szCs w:val="22"/>
          <w:lang w:val="bg-BG"/>
        </w:rPr>
      </w:pPr>
      <w:r w:rsidRPr="000D3C7C">
        <w:rPr>
          <w:b/>
          <w:noProof/>
          <w:szCs w:val="22"/>
          <w:lang w:val="bg-BG"/>
        </w:rPr>
        <w:t>Предупреждения и предпазни мерки</w:t>
      </w:r>
    </w:p>
    <w:p w:rsidR="000818F6" w:rsidRDefault="000818F6" w:rsidP="000818F6">
      <w:pPr>
        <w:numPr>
          <w:ilvl w:val="0"/>
          <w:numId w:val="16"/>
        </w:numPr>
        <w:spacing w:line="240" w:lineRule="auto"/>
        <w:ind w:right="-2"/>
        <w:outlineLvl w:val="0"/>
        <w:rPr>
          <w:szCs w:val="22"/>
          <w:lang w:val="bg-BG"/>
        </w:rPr>
      </w:pPr>
      <w:r w:rsidRPr="000818F6">
        <w:rPr>
          <w:szCs w:val="22"/>
          <w:lang w:val="bg-BG"/>
        </w:rPr>
        <w:t>Винаги проверявайте опаковката и етикета на предварително напълнената писалка за името и вида инсулин, когато го вземете от Вашата аптека. Уверете се, че сте получили точно Humalog Mix50 KwikPen, който Ви е казал Вашия лекар.</w:t>
      </w:r>
    </w:p>
    <w:p w:rsidR="007301DC" w:rsidRDefault="007301DC" w:rsidP="00323594">
      <w:pPr>
        <w:numPr>
          <w:ilvl w:val="0"/>
          <w:numId w:val="16"/>
        </w:numPr>
        <w:tabs>
          <w:tab w:val="clear" w:pos="567"/>
        </w:tabs>
        <w:spacing w:line="240" w:lineRule="auto"/>
        <w:ind w:left="539" w:right="-2" w:hanging="539"/>
        <w:outlineLvl w:val="0"/>
        <w:rPr>
          <w:szCs w:val="22"/>
          <w:lang w:val="bg-BG"/>
        </w:rPr>
      </w:pPr>
      <w:r>
        <w:rPr>
          <w:noProof/>
          <w:szCs w:val="22"/>
          <w:lang w:val="bg-BG"/>
        </w:rPr>
        <w:t xml:space="preserve">Ако Вашите нива на захарта в кръвта се контролират добре от настоящото лечение с инсулин, Вие може да не чувствате </w:t>
      </w:r>
      <w:r w:rsidR="00085119">
        <w:rPr>
          <w:noProof/>
          <w:szCs w:val="22"/>
          <w:lang w:val="bg-BG"/>
        </w:rPr>
        <w:t>предупредителни</w:t>
      </w:r>
      <w:r>
        <w:rPr>
          <w:noProof/>
          <w:szCs w:val="22"/>
          <w:lang w:val="bg-BG"/>
        </w:rPr>
        <w:t xml:space="preserve"> симптоми, когато нивата на захарта в кръвта спаднат твърде ниско. Предупредителните симптоми са посочени по-нататък в тази листовка. Внимателно трябва да прецените кога да се храните, колко </w:t>
      </w:r>
      <w:r>
        <w:rPr>
          <w:szCs w:val="22"/>
          <w:lang w:val="bg-BG"/>
        </w:rPr>
        <w:t>често и интензивно да спортувате. Внимателно трябва да наблюдавате нивата на Вашата кръвна захар чрез често измерване на кръвната захар.</w:t>
      </w:r>
    </w:p>
    <w:p w:rsidR="007301DC" w:rsidRDefault="007301DC" w:rsidP="00323594">
      <w:pPr>
        <w:numPr>
          <w:ilvl w:val="0"/>
          <w:numId w:val="16"/>
        </w:numPr>
        <w:tabs>
          <w:tab w:val="clear" w:pos="567"/>
        </w:tabs>
        <w:spacing w:line="240" w:lineRule="auto"/>
        <w:ind w:left="539" w:hanging="539"/>
        <w:rPr>
          <w:szCs w:val="22"/>
          <w:lang w:val="bg-BG"/>
        </w:rPr>
      </w:pPr>
      <w:r>
        <w:rPr>
          <w:szCs w:val="22"/>
          <w:lang w:val="bg-BG"/>
        </w:rPr>
        <w:t>Малко хора, които са имали хипогликемия след преминаване от животински на човешки</w:t>
      </w:r>
      <w:r>
        <w:rPr>
          <w:noProof/>
          <w:szCs w:val="22"/>
          <w:lang w:val="bg-BG"/>
        </w:rPr>
        <w:t xml:space="preserve"> инсулин, са докладвали, че ранните </w:t>
      </w:r>
      <w:r w:rsidR="00085119">
        <w:rPr>
          <w:noProof/>
          <w:szCs w:val="22"/>
          <w:lang w:val="bg-BG"/>
        </w:rPr>
        <w:t>предупредителни</w:t>
      </w:r>
      <w:r>
        <w:rPr>
          <w:noProof/>
          <w:szCs w:val="22"/>
          <w:lang w:val="bg-BG"/>
        </w:rPr>
        <w:t xml:space="preserve"> симптоми са по-неясни или </w:t>
      </w:r>
      <w:r>
        <w:rPr>
          <w:szCs w:val="22"/>
          <w:lang w:val="bg-BG"/>
        </w:rPr>
        <w:t>различни. Ако често имате хипогликемия или имате трудности при разпознаването й, моля обсъдете това с Вашия лекар.</w:t>
      </w:r>
    </w:p>
    <w:p w:rsidR="007301DC" w:rsidRDefault="007301DC" w:rsidP="00323594">
      <w:pPr>
        <w:numPr>
          <w:ilvl w:val="0"/>
          <w:numId w:val="16"/>
        </w:numPr>
        <w:tabs>
          <w:tab w:val="clear" w:pos="567"/>
        </w:tabs>
        <w:spacing w:line="240" w:lineRule="auto"/>
        <w:ind w:left="539" w:hanging="539"/>
        <w:rPr>
          <w:szCs w:val="22"/>
          <w:lang w:val="bg-BG"/>
        </w:rPr>
      </w:pPr>
      <w:r>
        <w:rPr>
          <w:szCs w:val="22"/>
          <w:lang w:val="bg-BG"/>
        </w:rPr>
        <w:t>Ако отговорите с ДА на някой от последващите въпроси, кажете на Вашия лекар, фармацевт или диабетна сестра.</w:t>
      </w:r>
    </w:p>
    <w:p w:rsidR="007301DC" w:rsidRDefault="007301DC" w:rsidP="007301DC">
      <w:pPr>
        <w:tabs>
          <w:tab w:val="clear" w:pos="567"/>
        </w:tabs>
        <w:spacing w:line="240" w:lineRule="auto"/>
        <w:ind w:left="1197" w:hanging="539"/>
        <w:rPr>
          <w:szCs w:val="22"/>
          <w:lang w:val="bg-BG"/>
        </w:rPr>
      </w:pPr>
      <w:r>
        <w:rPr>
          <w:szCs w:val="22"/>
          <w:lang w:val="bg-BG"/>
        </w:rPr>
        <w:t>-</w:t>
      </w:r>
      <w:r w:rsidR="008B5352">
        <w:rPr>
          <w:szCs w:val="22"/>
          <w:lang w:val="bg-BG"/>
        </w:rPr>
        <w:tab/>
      </w:r>
      <w:r>
        <w:rPr>
          <w:szCs w:val="22"/>
          <w:lang w:val="bg-BG"/>
        </w:rPr>
        <w:t>Били ли сте скоро болен?</w:t>
      </w:r>
    </w:p>
    <w:p w:rsidR="007301DC" w:rsidRDefault="007301DC" w:rsidP="007301DC">
      <w:pPr>
        <w:tabs>
          <w:tab w:val="clear" w:pos="567"/>
        </w:tabs>
        <w:spacing w:line="240" w:lineRule="auto"/>
        <w:ind w:left="1197" w:hanging="539"/>
        <w:rPr>
          <w:szCs w:val="22"/>
          <w:lang w:val="bg-BG"/>
        </w:rPr>
      </w:pPr>
      <w:r>
        <w:rPr>
          <w:szCs w:val="22"/>
          <w:lang w:val="bg-BG"/>
        </w:rPr>
        <w:t>-</w:t>
      </w:r>
      <w:r w:rsidR="008B5352">
        <w:rPr>
          <w:szCs w:val="22"/>
          <w:lang w:val="bg-BG"/>
        </w:rPr>
        <w:tab/>
      </w:r>
      <w:r>
        <w:rPr>
          <w:szCs w:val="22"/>
          <w:lang w:val="bg-BG"/>
        </w:rPr>
        <w:t>Имате ли проблеми с Вашите бъбреци или черен дроб?</w:t>
      </w:r>
    </w:p>
    <w:p w:rsidR="007301DC" w:rsidRDefault="007301DC" w:rsidP="007301DC">
      <w:pPr>
        <w:tabs>
          <w:tab w:val="clear" w:pos="567"/>
        </w:tabs>
        <w:spacing w:line="240" w:lineRule="auto"/>
        <w:ind w:left="1197" w:hanging="539"/>
        <w:rPr>
          <w:szCs w:val="22"/>
          <w:lang w:val="bg-BG"/>
        </w:rPr>
      </w:pPr>
      <w:r>
        <w:rPr>
          <w:szCs w:val="22"/>
          <w:lang w:val="bg-BG"/>
        </w:rPr>
        <w:t>-</w:t>
      </w:r>
      <w:r w:rsidR="008B5352">
        <w:rPr>
          <w:szCs w:val="22"/>
          <w:lang w:val="bg-BG"/>
        </w:rPr>
        <w:tab/>
      </w:r>
      <w:r>
        <w:rPr>
          <w:szCs w:val="22"/>
          <w:lang w:val="bg-BG"/>
        </w:rPr>
        <w:t>Подложени ли сте на по-голямо физическо натоварване от обикновено.</w:t>
      </w:r>
    </w:p>
    <w:p w:rsidR="007301DC" w:rsidRDefault="007301DC" w:rsidP="00323594">
      <w:pPr>
        <w:numPr>
          <w:ilvl w:val="0"/>
          <w:numId w:val="17"/>
        </w:numPr>
        <w:tabs>
          <w:tab w:val="clear" w:pos="567"/>
        </w:tabs>
        <w:spacing w:line="240" w:lineRule="auto"/>
        <w:ind w:left="539" w:hanging="539"/>
        <w:rPr>
          <w:szCs w:val="22"/>
          <w:lang w:val="bg-BG"/>
        </w:rPr>
      </w:pPr>
      <w:r>
        <w:rPr>
          <w:szCs w:val="22"/>
          <w:lang w:val="bg-BG"/>
        </w:rPr>
        <w:t>Количеството на инсулин, от което имате нужда може да се промени, ако пиете алкохол.</w:t>
      </w:r>
    </w:p>
    <w:p w:rsidR="007301DC" w:rsidRDefault="007301DC" w:rsidP="00323594">
      <w:pPr>
        <w:numPr>
          <w:ilvl w:val="0"/>
          <w:numId w:val="17"/>
        </w:numPr>
        <w:tabs>
          <w:tab w:val="clear" w:pos="567"/>
        </w:tabs>
        <w:spacing w:line="240" w:lineRule="auto"/>
        <w:ind w:left="539" w:hanging="539"/>
        <w:rPr>
          <w:szCs w:val="22"/>
          <w:lang w:val="bg-BG"/>
        </w:rPr>
      </w:pPr>
      <w:r>
        <w:rPr>
          <w:szCs w:val="22"/>
          <w:lang w:val="bg-BG"/>
        </w:rPr>
        <w:t>Трябва също да уведомите Вашия лекар, фармацевт или диабетна сестра, ако Вие планирате да пътувате зад граница. Часовата разлика между страните може да означава, че Вие трябва да се поставяте инжекциите и да се храните в различно време в сравнение с това у дома.</w:t>
      </w:r>
    </w:p>
    <w:p w:rsidR="00987274" w:rsidRPr="00CC4C57" w:rsidRDefault="004E454B" w:rsidP="00987274">
      <w:pPr>
        <w:numPr>
          <w:ilvl w:val="0"/>
          <w:numId w:val="17"/>
        </w:numPr>
        <w:autoSpaceDE w:val="0"/>
        <w:autoSpaceDN w:val="0"/>
        <w:adjustRightInd w:val="0"/>
        <w:spacing w:line="240" w:lineRule="auto"/>
        <w:rPr>
          <w:noProof/>
          <w:lang w:val="bg-BG"/>
        </w:rPr>
      </w:pPr>
      <w:r w:rsidRPr="00987274">
        <w:rPr>
          <w:szCs w:val="22"/>
          <w:lang w:val="bg-BG"/>
        </w:rPr>
        <w:t>Някои пациенти с дългогодишен захарен диабет тип 2 и сърдечно заболяване</w:t>
      </w:r>
      <w:r w:rsidR="003F2394" w:rsidRPr="00987274">
        <w:rPr>
          <w:szCs w:val="22"/>
          <w:lang w:val="bg-BG"/>
        </w:rPr>
        <w:t>,</w:t>
      </w:r>
      <w:r w:rsidRPr="00987274">
        <w:rPr>
          <w:szCs w:val="22"/>
          <w:lang w:val="bg-BG"/>
        </w:rPr>
        <w:t xml:space="preserve"> или предходен инсулт, които са лекувани с пиоглитазон и инсулин, </w:t>
      </w:r>
      <w:r w:rsidR="003F2394" w:rsidRPr="00987274">
        <w:rPr>
          <w:szCs w:val="22"/>
          <w:lang w:val="bg-BG"/>
        </w:rPr>
        <w:t>са</w:t>
      </w:r>
      <w:r w:rsidRPr="006B1354">
        <w:rPr>
          <w:szCs w:val="22"/>
          <w:lang w:val="bg-BG"/>
        </w:rPr>
        <w:t xml:space="preserve"> разви</w:t>
      </w:r>
      <w:r w:rsidR="003F2394" w:rsidRPr="00DD4526">
        <w:rPr>
          <w:szCs w:val="22"/>
          <w:lang w:val="bg-BG"/>
        </w:rPr>
        <w:t>ли</w:t>
      </w:r>
      <w:r w:rsidRPr="00AA1B4E">
        <w:rPr>
          <w:szCs w:val="22"/>
          <w:lang w:val="bg-BG"/>
        </w:rPr>
        <w:t xml:space="preserve"> сърдечна недостатъчност. </w:t>
      </w:r>
      <w:r w:rsidRPr="00200A97">
        <w:rPr>
          <w:szCs w:val="22"/>
          <w:lang w:val="bg-BG"/>
        </w:rPr>
        <w:t xml:space="preserve">Съобщете на своя лекар колкото се може по-бързо, ако </w:t>
      </w:r>
      <w:r w:rsidR="003F2394" w:rsidRPr="009645B8">
        <w:rPr>
          <w:szCs w:val="22"/>
          <w:lang w:val="bg-BG"/>
        </w:rPr>
        <w:t xml:space="preserve">получите признаци </w:t>
      </w:r>
      <w:r w:rsidRPr="004F64DD">
        <w:rPr>
          <w:szCs w:val="22"/>
          <w:lang w:val="bg-BG"/>
        </w:rPr>
        <w:t>на сърдечна недостатъчност, като необичаен задух</w:t>
      </w:r>
      <w:r w:rsidRPr="00D8698A">
        <w:rPr>
          <w:szCs w:val="22"/>
          <w:lang w:val="bg-BG"/>
        </w:rPr>
        <w:t xml:space="preserve"> </w:t>
      </w:r>
      <w:r w:rsidR="003F2394" w:rsidRPr="00124463">
        <w:rPr>
          <w:szCs w:val="22"/>
          <w:lang w:val="bg-BG"/>
        </w:rPr>
        <w:t>или бързо повиша</w:t>
      </w:r>
      <w:r w:rsidRPr="00124463">
        <w:rPr>
          <w:szCs w:val="22"/>
          <w:lang w:val="bg-BG"/>
        </w:rPr>
        <w:t>ване на теглото</w:t>
      </w:r>
      <w:r w:rsidR="003F2394" w:rsidRPr="00016C03">
        <w:rPr>
          <w:szCs w:val="22"/>
          <w:lang w:val="bg-BG"/>
        </w:rPr>
        <w:t>,</w:t>
      </w:r>
      <w:r w:rsidRPr="00E4283C">
        <w:rPr>
          <w:szCs w:val="22"/>
          <w:lang w:val="bg-BG"/>
        </w:rPr>
        <w:t xml:space="preserve"> или локализиран</w:t>
      </w:r>
      <w:r w:rsidR="003F2394" w:rsidRPr="00B51775">
        <w:rPr>
          <w:szCs w:val="22"/>
          <w:lang w:val="bg-BG"/>
        </w:rPr>
        <w:t xml:space="preserve"> оток </w:t>
      </w:r>
      <w:r w:rsidRPr="00566A82">
        <w:rPr>
          <w:szCs w:val="22"/>
          <w:lang w:val="bg-BG"/>
        </w:rPr>
        <w:t>(</w:t>
      </w:r>
      <w:r w:rsidR="003F2394" w:rsidRPr="00B65A4F">
        <w:rPr>
          <w:szCs w:val="22"/>
          <w:lang w:val="bg-BG"/>
        </w:rPr>
        <w:t>едем</w:t>
      </w:r>
      <w:r w:rsidRPr="00522D18">
        <w:rPr>
          <w:szCs w:val="22"/>
          <w:lang w:val="bg-BG"/>
        </w:rPr>
        <w:t>)</w:t>
      </w:r>
      <w:r w:rsidRPr="00F17A39">
        <w:rPr>
          <w:szCs w:val="22"/>
          <w:lang w:val="bg-BG"/>
        </w:rPr>
        <w:t>.</w:t>
      </w:r>
    </w:p>
    <w:p w:rsidR="00042BD3" w:rsidRPr="009E4FC1" w:rsidRDefault="00042BD3" w:rsidP="00CC4C57">
      <w:pPr>
        <w:numPr>
          <w:ilvl w:val="0"/>
          <w:numId w:val="17"/>
        </w:numPr>
        <w:autoSpaceDE w:val="0"/>
        <w:autoSpaceDN w:val="0"/>
        <w:adjustRightInd w:val="0"/>
        <w:spacing w:line="240" w:lineRule="auto"/>
        <w:rPr>
          <w:noProof/>
          <w:lang w:val="bg-BG"/>
        </w:rPr>
      </w:pPr>
      <w:r w:rsidRPr="00CC4C57">
        <w:rPr>
          <w:noProof/>
          <w:lang w:val="bg-BG"/>
        </w:rPr>
        <w:t xml:space="preserve">Тази писалка не се препоръчва за употреба от </w:t>
      </w:r>
      <w:r w:rsidRPr="00CC4C57">
        <w:rPr>
          <w:szCs w:val="22"/>
          <w:lang w:val="bg-BG"/>
        </w:rPr>
        <w:t>слепи хора или хора с увредено зрение</w:t>
      </w:r>
      <w:r w:rsidR="00591194">
        <w:rPr>
          <w:szCs w:val="22"/>
          <w:lang w:val="bg-BG"/>
        </w:rPr>
        <w:t>,</w:t>
      </w:r>
      <w:r w:rsidRPr="00591194">
        <w:rPr>
          <w:szCs w:val="22"/>
          <w:lang w:val="bg-BG"/>
        </w:rPr>
        <w:t xml:space="preserve"> без помощ от лице, обучено да използва писалката.</w:t>
      </w:r>
    </w:p>
    <w:p w:rsidR="000818F6" w:rsidRDefault="000818F6" w:rsidP="007301DC">
      <w:pPr>
        <w:tabs>
          <w:tab w:val="clear" w:pos="567"/>
        </w:tabs>
        <w:spacing w:line="240" w:lineRule="auto"/>
        <w:rPr>
          <w:noProof/>
          <w:szCs w:val="22"/>
          <w:lang w:val="bg-BG"/>
        </w:rPr>
      </w:pPr>
    </w:p>
    <w:p w:rsidR="007301DC" w:rsidRDefault="00457B16" w:rsidP="0065613D">
      <w:pPr>
        <w:keepNext/>
        <w:numPr>
          <w:ilvl w:val="12"/>
          <w:numId w:val="0"/>
        </w:numPr>
        <w:tabs>
          <w:tab w:val="clear" w:pos="567"/>
        </w:tabs>
        <w:suppressAutoHyphens/>
        <w:spacing w:line="240" w:lineRule="auto"/>
        <w:ind w:left="567" w:hanging="567"/>
        <w:rPr>
          <w:noProof/>
          <w:szCs w:val="22"/>
          <w:lang w:val="bg-BG"/>
        </w:rPr>
      </w:pPr>
      <w:r>
        <w:rPr>
          <w:b/>
          <w:noProof/>
          <w:szCs w:val="22"/>
          <w:lang w:val="bg-BG"/>
        </w:rPr>
        <w:t>Д</w:t>
      </w:r>
      <w:r w:rsidR="007301DC">
        <w:rPr>
          <w:b/>
          <w:noProof/>
          <w:szCs w:val="22"/>
          <w:lang w:val="bg-BG"/>
        </w:rPr>
        <w:t xml:space="preserve">руги лекарства </w:t>
      </w:r>
      <w:r>
        <w:rPr>
          <w:b/>
          <w:noProof/>
          <w:szCs w:val="22"/>
          <w:lang w:val="bg-BG"/>
        </w:rPr>
        <w:t xml:space="preserve">и Humalog Mix50 </w:t>
      </w:r>
      <w:r>
        <w:rPr>
          <w:b/>
          <w:noProof/>
        </w:rPr>
        <w:t>KwikPen</w:t>
      </w:r>
    </w:p>
    <w:p w:rsidR="00457B16" w:rsidRDefault="007301DC" w:rsidP="004115C9">
      <w:pPr>
        <w:rPr>
          <w:noProof/>
          <w:szCs w:val="22"/>
          <w:lang w:val="bg-BG"/>
        </w:rPr>
      </w:pPr>
      <w:r>
        <w:rPr>
          <w:noProof/>
          <w:szCs w:val="22"/>
          <w:lang w:val="bg-BG"/>
        </w:rPr>
        <w:t xml:space="preserve">Вашите </w:t>
      </w:r>
      <w:r w:rsidR="001B2C4F">
        <w:rPr>
          <w:noProof/>
          <w:szCs w:val="22"/>
          <w:lang w:val="bg-BG"/>
        </w:rPr>
        <w:t xml:space="preserve">нужди от </w:t>
      </w:r>
      <w:r>
        <w:rPr>
          <w:noProof/>
          <w:szCs w:val="22"/>
          <w:lang w:val="bg-BG"/>
        </w:rPr>
        <w:t>инсулин могат да се променят, ако приемате</w:t>
      </w:r>
    </w:p>
    <w:p w:rsidR="00457B16" w:rsidRDefault="007301DC" w:rsidP="00323594">
      <w:pPr>
        <w:numPr>
          <w:ilvl w:val="0"/>
          <w:numId w:val="8"/>
        </w:numPr>
        <w:tabs>
          <w:tab w:val="clear" w:pos="567"/>
          <w:tab w:val="clear" w:pos="720"/>
          <w:tab w:val="num" w:pos="513"/>
        </w:tabs>
        <w:ind w:left="513" w:hanging="513"/>
        <w:rPr>
          <w:noProof/>
          <w:szCs w:val="22"/>
          <w:lang w:val="bg-BG"/>
        </w:rPr>
      </w:pPr>
      <w:r>
        <w:rPr>
          <w:noProof/>
          <w:szCs w:val="22"/>
          <w:lang w:val="bg-BG"/>
        </w:rPr>
        <w:t xml:space="preserve">противозачатъчни </w:t>
      </w:r>
      <w:r w:rsidR="00F10225">
        <w:rPr>
          <w:noProof/>
          <w:szCs w:val="22"/>
          <w:lang w:val="bg-BG"/>
        </w:rPr>
        <w:t>таблетки</w:t>
      </w:r>
      <w:r>
        <w:rPr>
          <w:noProof/>
          <w:szCs w:val="22"/>
          <w:lang w:val="bg-BG"/>
        </w:rPr>
        <w:t>,</w:t>
      </w:r>
    </w:p>
    <w:p w:rsidR="00457B16" w:rsidRDefault="007301DC" w:rsidP="00323594">
      <w:pPr>
        <w:numPr>
          <w:ilvl w:val="0"/>
          <w:numId w:val="8"/>
        </w:numPr>
        <w:tabs>
          <w:tab w:val="clear" w:pos="567"/>
          <w:tab w:val="clear" w:pos="720"/>
          <w:tab w:val="num" w:pos="513"/>
        </w:tabs>
        <w:ind w:left="513" w:hanging="513"/>
        <w:rPr>
          <w:noProof/>
          <w:szCs w:val="22"/>
          <w:lang w:val="bg-BG"/>
        </w:rPr>
      </w:pPr>
      <w:r>
        <w:rPr>
          <w:noProof/>
          <w:szCs w:val="22"/>
          <w:lang w:val="bg-BG"/>
        </w:rPr>
        <w:t>стероиди,</w:t>
      </w:r>
    </w:p>
    <w:p w:rsidR="00457B16" w:rsidRDefault="007301DC" w:rsidP="00323594">
      <w:pPr>
        <w:numPr>
          <w:ilvl w:val="0"/>
          <w:numId w:val="8"/>
        </w:numPr>
        <w:tabs>
          <w:tab w:val="clear" w:pos="567"/>
          <w:tab w:val="clear" w:pos="720"/>
          <w:tab w:val="num" w:pos="513"/>
        </w:tabs>
        <w:ind w:left="513" w:hanging="513"/>
        <w:rPr>
          <w:noProof/>
          <w:szCs w:val="22"/>
          <w:lang w:val="bg-BG"/>
        </w:rPr>
      </w:pPr>
      <w:r>
        <w:rPr>
          <w:noProof/>
          <w:szCs w:val="22"/>
          <w:lang w:val="bg-BG"/>
        </w:rPr>
        <w:t>заместително лечение с хормони на щитовидната жлеза,</w:t>
      </w:r>
    </w:p>
    <w:p w:rsidR="00457B16" w:rsidRDefault="007301DC" w:rsidP="00323594">
      <w:pPr>
        <w:numPr>
          <w:ilvl w:val="0"/>
          <w:numId w:val="8"/>
        </w:numPr>
        <w:tabs>
          <w:tab w:val="clear" w:pos="567"/>
          <w:tab w:val="clear" w:pos="720"/>
          <w:tab w:val="num" w:pos="513"/>
        </w:tabs>
        <w:ind w:left="513" w:hanging="513"/>
        <w:rPr>
          <w:noProof/>
          <w:szCs w:val="22"/>
          <w:lang w:val="bg-BG"/>
        </w:rPr>
      </w:pPr>
      <w:r>
        <w:rPr>
          <w:noProof/>
          <w:szCs w:val="22"/>
          <w:lang w:val="bg-BG"/>
        </w:rPr>
        <w:t>перорални продукти за намаляване на кръвната захар,</w:t>
      </w:r>
    </w:p>
    <w:p w:rsidR="00457B16" w:rsidRDefault="007301DC" w:rsidP="00323594">
      <w:pPr>
        <w:numPr>
          <w:ilvl w:val="0"/>
          <w:numId w:val="8"/>
        </w:numPr>
        <w:tabs>
          <w:tab w:val="clear" w:pos="567"/>
          <w:tab w:val="clear" w:pos="720"/>
          <w:tab w:val="num" w:pos="513"/>
        </w:tabs>
        <w:ind w:left="513" w:hanging="513"/>
        <w:rPr>
          <w:noProof/>
          <w:szCs w:val="22"/>
          <w:lang w:val="bg-BG"/>
        </w:rPr>
      </w:pPr>
      <w:r>
        <w:rPr>
          <w:noProof/>
          <w:szCs w:val="22"/>
          <w:lang w:val="bg-BG"/>
        </w:rPr>
        <w:t>ацетилсалицилова киселина,</w:t>
      </w:r>
    </w:p>
    <w:p w:rsidR="00457B16" w:rsidRDefault="007301DC" w:rsidP="00323594">
      <w:pPr>
        <w:numPr>
          <w:ilvl w:val="0"/>
          <w:numId w:val="8"/>
        </w:numPr>
        <w:tabs>
          <w:tab w:val="clear" w:pos="567"/>
          <w:tab w:val="clear" w:pos="720"/>
          <w:tab w:val="num" w:pos="513"/>
        </w:tabs>
        <w:ind w:left="513" w:hanging="513"/>
        <w:rPr>
          <w:noProof/>
          <w:szCs w:val="22"/>
          <w:lang w:val="bg-BG"/>
        </w:rPr>
      </w:pPr>
      <w:r>
        <w:rPr>
          <w:noProof/>
          <w:szCs w:val="22"/>
          <w:lang w:val="bg-BG"/>
        </w:rPr>
        <w:t>антибиотици, съдържащи „сулф</w:t>
      </w:r>
      <w:r w:rsidR="009E4FC1">
        <w:rPr>
          <w:noProof/>
          <w:szCs w:val="22"/>
          <w:lang w:val="bg-BG"/>
        </w:rPr>
        <w:t>о</w:t>
      </w:r>
      <w:r>
        <w:rPr>
          <w:noProof/>
          <w:szCs w:val="22"/>
          <w:lang w:val="bg-BG"/>
        </w:rPr>
        <w:t>” група,</w:t>
      </w:r>
    </w:p>
    <w:p w:rsidR="00457B16" w:rsidRDefault="007301DC" w:rsidP="00323594">
      <w:pPr>
        <w:numPr>
          <w:ilvl w:val="0"/>
          <w:numId w:val="8"/>
        </w:numPr>
        <w:tabs>
          <w:tab w:val="clear" w:pos="567"/>
          <w:tab w:val="clear" w:pos="720"/>
          <w:tab w:val="num" w:pos="513"/>
        </w:tabs>
        <w:ind w:left="513" w:hanging="513"/>
        <w:rPr>
          <w:noProof/>
          <w:szCs w:val="22"/>
          <w:lang w:val="bg-BG"/>
        </w:rPr>
      </w:pPr>
      <w:r>
        <w:rPr>
          <w:noProof/>
          <w:szCs w:val="22"/>
          <w:lang w:val="bg-BG"/>
        </w:rPr>
        <w:t>октреотид,</w:t>
      </w:r>
    </w:p>
    <w:p w:rsidR="00457B16" w:rsidRDefault="007301DC" w:rsidP="00323594">
      <w:pPr>
        <w:numPr>
          <w:ilvl w:val="0"/>
          <w:numId w:val="8"/>
        </w:numPr>
        <w:tabs>
          <w:tab w:val="clear" w:pos="567"/>
          <w:tab w:val="clear" w:pos="720"/>
          <w:tab w:val="num" w:pos="513"/>
        </w:tabs>
        <w:ind w:left="513" w:hanging="513"/>
        <w:rPr>
          <w:noProof/>
          <w:szCs w:val="22"/>
          <w:lang w:val="bg-BG"/>
        </w:rPr>
      </w:pPr>
      <w:r>
        <w:rPr>
          <w:noProof/>
          <w:szCs w:val="22"/>
          <w:lang w:val="bg-BG"/>
        </w:rPr>
        <w:t>„бета</w:t>
      </w:r>
      <w:r>
        <w:rPr>
          <w:noProof/>
          <w:szCs w:val="22"/>
          <w:vertAlign w:val="subscript"/>
          <w:lang w:val="bg-BG"/>
        </w:rPr>
        <w:t>2</w:t>
      </w:r>
      <w:r>
        <w:rPr>
          <w:noProof/>
          <w:szCs w:val="22"/>
          <w:lang w:val="bg-BG"/>
        </w:rPr>
        <w:t xml:space="preserve"> </w:t>
      </w:r>
      <w:r w:rsidR="00F10225">
        <w:rPr>
          <w:noProof/>
          <w:szCs w:val="22"/>
          <w:lang w:val="bg-BG"/>
        </w:rPr>
        <w:t>агонисти</w:t>
      </w:r>
      <w:r>
        <w:rPr>
          <w:noProof/>
          <w:szCs w:val="22"/>
          <w:lang w:val="bg-BG"/>
        </w:rPr>
        <w:t>”, (например ритодрин, салбутамол или тербуталин),</w:t>
      </w:r>
    </w:p>
    <w:p w:rsidR="00457B16" w:rsidRDefault="007301DC" w:rsidP="00323594">
      <w:pPr>
        <w:numPr>
          <w:ilvl w:val="0"/>
          <w:numId w:val="8"/>
        </w:numPr>
        <w:tabs>
          <w:tab w:val="clear" w:pos="567"/>
          <w:tab w:val="clear" w:pos="720"/>
          <w:tab w:val="num" w:pos="513"/>
        </w:tabs>
        <w:ind w:left="513" w:hanging="513"/>
        <w:rPr>
          <w:noProof/>
          <w:szCs w:val="22"/>
          <w:lang w:val="ru-RU"/>
        </w:rPr>
      </w:pPr>
      <w:r>
        <w:rPr>
          <w:noProof/>
          <w:szCs w:val="22"/>
          <w:lang w:val="bg-BG"/>
        </w:rPr>
        <w:t>бета</w:t>
      </w:r>
      <w:r>
        <w:rPr>
          <w:noProof/>
          <w:szCs w:val="22"/>
          <w:lang w:val="bg-BG"/>
        </w:rPr>
        <w:noBreakHyphen/>
        <w:t>блокери или някои антидепресанти (инхибитори на моноамино</w:t>
      </w:r>
      <w:r w:rsidR="00F10225">
        <w:rPr>
          <w:noProof/>
          <w:szCs w:val="22"/>
          <w:lang w:val="bg-BG"/>
        </w:rPr>
        <w:t>о</w:t>
      </w:r>
      <w:r>
        <w:rPr>
          <w:noProof/>
          <w:szCs w:val="22"/>
          <w:lang w:val="bg-BG"/>
        </w:rPr>
        <w:t>ксидазата</w:t>
      </w:r>
      <w:r w:rsidR="004115C9" w:rsidRPr="004115C9">
        <w:rPr>
          <w:noProof/>
          <w:szCs w:val="22"/>
          <w:lang w:val="ru-RU"/>
        </w:rPr>
        <w:t xml:space="preserve"> или</w:t>
      </w:r>
    </w:p>
    <w:p w:rsidR="00457B16" w:rsidRDefault="004115C9" w:rsidP="00323594">
      <w:pPr>
        <w:numPr>
          <w:ilvl w:val="0"/>
          <w:numId w:val="8"/>
        </w:numPr>
        <w:tabs>
          <w:tab w:val="clear" w:pos="567"/>
          <w:tab w:val="clear" w:pos="720"/>
          <w:tab w:val="num" w:pos="513"/>
        </w:tabs>
        <w:ind w:left="513" w:hanging="513"/>
        <w:rPr>
          <w:noProof/>
          <w:szCs w:val="22"/>
          <w:lang w:val="bg-BG"/>
        </w:rPr>
      </w:pPr>
      <w:r w:rsidRPr="004115C9">
        <w:rPr>
          <w:bCs/>
          <w:szCs w:val="22"/>
          <w:lang w:val="ru-RU"/>
        </w:rPr>
        <w:t>селективни инхибитори на обратното захващане на серотонина</w:t>
      </w:r>
      <w:r w:rsidR="007301DC">
        <w:rPr>
          <w:noProof/>
          <w:szCs w:val="22"/>
          <w:lang w:val="bg-BG"/>
        </w:rPr>
        <w:t>),</w:t>
      </w:r>
    </w:p>
    <w:p w:rsidR="00457B16" w:rsidRDefault="007301DC" w:rsidP="00323594">
      <w:pPr>
        <w:numPr>
          <w:ilvl w:val="0"/>
          <w:numId w:val="8"/>
        </w:numPr>
        <w:tabs>
          <w:tab w:val="clear" w:pos="567"/>
          <w:tab w:val="clear" w:pos="720"/>
          <w:tab w:val="num" w:pos="513"/>
        </w:tabs>
        <w:ind w:left="513" w:hanging="513"/>
        <w:rPr>
          <w:noProof/>
          <w:szCs w:val="22"/>
          <w:lang w:val="bg-BG"/>
        </w:rPr>
      </w:pPr>
      <w:r>
        <w:rPr>
          <w:noProof/>
          <w:szCs w:val="22"/>
          <w:lang w:val="bg-BG"/>
        </w:rPr>
        <w:t>даназол,</w:t>
      </w:r>
    </w:p>
    <w:p w:rsidR="00457B16" w:rsidRDefault="007301DC" w:rsidP="00323594">
      <w:pPr>
        <w:numPr>
          <w:ilvl w:val="0"/>
          <w:numId w:val="8"/>
        </w:numPr>
        <w:tabs>
          <w:tab w:val="clear" w:pos="567"/>
          <w:tab w:val="clear" w:pos="720"/>
          <w:tab w:val="num" w:pos="513"/>
        </w:tabs>
        <w:ind w:left="513" w:hanging="513"/>
        <w:rPr>
          <w:noProof/>
          <w:szCs w:val="22"/>
          <w:lang w:val="bg-BG"/>
        </w:rPr>
      </w:pPr>
      <w:r>
        <w:rPr>
          <w:noProof/>
          <w:szCs w:val="22"/>
          <w:lang w:val="bg-BG"/>
        </w:rPr>
        <w:t>някои АСЕ</w:t>
      </w:r>
      <w:r w:rsidR="00062098">
        <w:rPr>
          <w:noProof/>
          <w:szCs w:val="22"/>
          <w:lang w:val="bg-BG"/>
        </w:rPr>
        <w:t>-</w:t>
      </w:r>
      <w:r>
        <w:rPr>
          <w:noProof/>
          <w:szCs w:val="22"/>
          <w:lang w:val="bg-BG"/>
        </w:rPr>
        <w:t xml:space="preserve">инхибитори </w:t>
      </w:r>
      <w:r w:rsidR="00062098">
        <w:rPr>
          <w:noProof/>
          <w:szCs w:val="22"/>
          <w:lang w:val="bg-BG"/>
        </w:rPr>
        <w:t xml:space="preserve">(инхибитори на ангиотензин конвертиращия ензим) </w:t>
      </w:r>
      <w:r>
        <w:rPr>
          <w:noProof/>
          <w:szCs w:val="22"/>
          <w:lang w:val="bg-BG"/>
        </w:rPr>
        <w:t>(например каптоприл, еналаприл)</w:t>
      </w:r>
      <w:r w:rsidRPr="004036F1">
        <w:rPr>
          <w:noProof/>
          <w:szCs w:val="22"/>
          <w:lang w:val="bg-BG"/>
        </w:rPr>
        <w:t xml:space="preserve"> </w:t>
      </w:r>
      <w:r>
        <w:rPr>
          <w:noProof/>
          <w:szCs w:val="22"/>
          <w:lang w:val="bg-BG"/>
        </w:rPr>
        <w:t>и</w:t>
      </w:r>
    </w:p>
    <w:p w:rsidR="007301DC" w:rsidRDefault="007301DC" w:rsidP="00323594">
      <w:pPr>
        <w:numPr>
          <w:ilvl w:val="0"/>
          <w:numId w:val="8"/>
        </w:numPr>
        <w:tabs>
          <w:tab w:val="clear" w:pos="567"/>
          <w:tab w:val="clear" w:pos="720"/>
          <w:tab w:val="num" w:pos="513"/>
        </w:tabs>
        <w:ind w:left="513" w:hanging="513"/>
        <w:rPr>
          <w:noProof/>
          <w:szCs w:val="22"/>
          <w:lang w:val="bg-BG"/>
        </w:rPr>
      </w:pPr>
      <w:r>
        <w:rPr>
          <w:noProof/>
          <w:szCs w:val="22"/>
          <w:lang w:val="bg-BG"/>
        </w:rPr>
        <w:t>блокери на ангиотензин ІІ рецепторите.</w:t>
      </w:r>
    </w:p>
    <w:p w:rsidR="007301DC" w:rsidRDefault="007301DC" w:rsidP="007301DC">
      <w:pPr>
        <w:numPr>
          <w:ilvl w:val="12"/>
          <w:numId w:val="0"/>
        </w:numPr>
        <w:tabs>
          <w:tab w:val="clear" w:pos="567"/>
        </w:tabs>
        <w:spacing w:line="240" w:lineRule="auto"/>
        <w:ind w:left="567" w:right="-2" w:hanging="567"/>
        <w:rPr>
          <w:noProof/>
          <w:szCs w:val="22"/>
          <w:lang w:val="bg-BG"/>
        </w:rPr>
      </w:pPr>
    </w:p>
    <w:p w:rsidR="007301DC" w:rsidRDefault="007301DC" w:rsidP="002277D9">
      <w:pPr>
        <w:rPr>
          <w:noProof/>
          <w:szCs w:val="22"/>
          <w:lang w:val="bg-BG"/>
        </w:rPr>
      </w:pPr>
      <w:r>
        <w:rPr>
          <w:noProof/>
          <w:szCs w:val="22"/>
          <w:lang w:val="bg-BG"/>
        </w:rPr>
        <w:t>Моля информирайте Вашия лекар, ако приемате</w:t>
      </w:r>
      <w:r w:rsidR="000818F6">
        <w:rPr>
          <w:noProof/>
          <w:szCs w:val="22"/>
          <w:lang w:val="bg-BG"/>
        </w:rPr>
        <w:t>,</w:t>
      </w:r>
      <w:r>
        <w:rPr>
          <w:noProof/>
          <w:szCs w:val="22"/>
          <w:lang w:val="bg-BG"/>
        </w:rPr>
        <w:t xml:space="preserve"> наскоро с</w:t>
      </w:r>
      <w:r w:rsidR="00E45B15">
        <w:rPr>
          <w:noProof/>
          <w:szCs w:val="22"/>
          <w:lang w:val="bg-BG"/>
        </w:rPr>
        <w:t>т</w:t>
      </w:r>
      <w:r>
        <w:rPr>
          <w:noProof/>
          <w:szCs w:val="22"/>
          <w:lang w:val="bg-BG"/>
        </w:rPr>
        <w:t>е приемали</w:t>
      </w:r>
      <w:r w:rsidR="000818F6">
        <w:rPr>
          <w:noProof/>
          <w:szCs w:val="22"/>
          <w:lang w:val="bg-BG"/>
        </w:rPr>
        <w:t xml:space="preserve"> </w:t>
      </w:r>
      <w:r w:rsidR="007543A3" w:rsidRPr="00C76C50">
        <w:rPr>
          <w:noProof/>
          <w:szCs w:val="22"/>
          <w:lang w:val="bg-BG"/>
        </w:rPr>
        <w:t>или е възможно да приемате</w:t>
      </w:r>
      <w:r>
        <w:rPr>
          <w:noProof/>
          <w:szCs w:val="22"/>
          <w:lang w:val="bg-BG"/>
        </w:rPr>
        <w:t xml:space="preserve"> други лекарства, включително и такива, отпускани без рецепта</w:t>
      </w:r>
      <w:r w:rsidR="002B7E11" w:rsidRPr="002B7E11">
        <w:rPr>
          <w:noProof/>
          <w:szCs w:val="22"/>
          <w:lang w:val="ru-RU"/>
        </w:rPr>
        <w:t xml:space="preserve"> </w:t>
      </w:r>
      <w:r w:rsidR="002B7E11">
        <w:rPr>
          <w:noProof/>
          <w:szCs w:val="22"/>
          <w:lang w:val="bg-BG"/>
        </w:rPr>
        <w:t>(в</w:t>
      </w:r>
      <w:r w:rsidR="00CF1F51">
        <w:rPr>
          <w:noProof/>
          <w:szCs w:val="22"/>
          <w:lang w:val="bg-BG"/>
        </w:rPr>
        <w:t>и</w:t>
      </w:r>
      <w:r w:rsidR="002B7E11">
        <w:rPr>
          <w:noProof/>
          <w:szCs w:val="22"/>
          <w:lang w:val="bg-BG"/>
        </w:rPr>
        <w:t>ж</w:t>
      </w:r>
      <w:r w:rsidR="00CF1F51">
        <w:rPr>
          <w:noProof/>
          <w:szCs w:val="22"/>
          <w:lang w:val="bg-BG"/>
        </w:rPr>
        <w:t>те</w:t>
      </w:r>
      <w:r w:rsidR="002B7E11">
        <w:rPr>
          <w:noProof/>
          <w:szCs w:val="22"/>
          <w:lang w:val="bg-BG"/>
        </w:rPr>
        <w:t xml:space="preserve"> раздел „</w:t>
      </w:r>
      <w:r w:rsidR="002277D9" w:rsidRPr="005E0CB6">
        <w:rPr>
          <w:bCs/>
          <w:noProof/>
          <w:szCs w:val="22"/>
          <w:lang w:val="bg-BG"/>
        </w:rPr>
        <w:t>Предупреждения и предпазни мерки</w:t>
      </w:r>
      <w:r w:rsidR="002B7E11">
        <w:rPr>
          <w:noProof/>
          <w:szCs w:val="22"/>
          <w:lang w:val="bg-BG"/>
        </w:rPr>
        <w:t>”)</w:t>
      </w:r>
      <w:r>
        <w:rPr>
          <w:noProof/>
          <w:szCs w:val="22"/>
          <w:lang w:val="bg-BG"/>
        </w:rPr>
        <w:t>.</w:t>
      </w:r>
    </w:p>
    <w:p w:rsidR="007301DC" w:rsidRDefault="007301DC" w:rsidP="007301DC">
      <w:pPr>
        <w:numPr>
          <w:ilvl w:val="12"/>
          <w:numId w:val="0"/>
        </w:numPr>
        <w:tabs>
          <w:tab w:val="clear" w:pos="567"/>
        </w:tabs>
        <w:spacing w:line="240" w:lineRule="auto"/>
        <w:ind w:left="567" w:right="-2" w:hanging="567"/>
        <w:rPr>
          <w:noProof/>
          <w:szCs w:val="22"/>
          <w:lang w:val="bg-BG"/>
        </w:rPr>
      </w:pPr>
    </w:p>
    <w:p w:rsidR="007301DC" w:rsidRDefault="007301DC" w:rsidP="0065613D">
      <w:pPr>
        <w:keepNext/>
        <w:numPr>
          <w:ilvl w:val="12"/>
          <w:numId w:val="0"/>
        </w:numPr>
        <w:tabs>
          <w:tab w:val="clear" w:pos="567"/>
        </w:tabs>
        <w:suppressAutoHyphens/>
        <w:spacing w:line="240" w:lineRule="auto"/>
        <w:ind w:left="567" w:hanging="567"/>
        <w:rPr>
          <w:b/>
          <w:noProof/>
          <w:szCs w:val="22"/>
          <w:lang w:val="bg-BG"/>
        </w:rPr>
      </w:pPr>
      <w:r>
        <w:rPr>
          <w:b/>
          <w:noProof/>
          <w:szCs w:val="22"/>
          <w:lang w:val="bg-BG"/>
        </w:rPr>
        <w:t>Бременност и кърмене</w:t>
      </w:r>
    </w:p>
    <w:p w:rsidR="007301DC" w:rsidRDefault="007301DC" w:rsidP="00C162D0">
      <w:pPr>
        <w:tabs>
          <w:tab w:val="clear" w:pos="567"/>
        </w:tabs>
        <w:spacing w:line="240" w:lineRule="auto"/>
        <w:rPr>
          <w:szCs w:val="22"/>
          <w:lang w:val="bg-BG"/>
        </w:rPr>
      </w:pPr>
      <w:r>
        <w:rPr>
          <w:szCs w:val="22"/>
          <w:lang w:val="bg-BG"/>
        </w:rPr>
        <w:t>Бременна ли сте или мислите за предстояща бременност, или кърмите? Количеството инсулин, от което се нуждаете обикновено намалява по време на първите три месеца от бременността и нараства в оставащите шест месеца. Ако кърмите може да имате нужда от промяна в приема на инсулин или в диетата.</w:t>
      </w:r>
    </w:p>
    <w:p w:rsidR="007301DC" w:rsidRDefault="007301DC" w:rsidP="007301DC">
      <w:pPr>
        <w:numPr>
          <w:ilvl w:val="12"/>
          <w:numId w:val="0"/>
        </w:numPr>
        <w:tabs>
          <w:tab w:val="clear" w:pos="567"/>
        </w:tabs>
        <w:spacing w:line="240" w:lineRule="auto"/>
        <w:ind w:left="567" w:right="-2" w:hanging="567"/>
        <w:outlineLvl w:val="0"/>
        <w:rPr>
          <w:b/>
          <w:noProof/>
          <w:szCs w:val="22"/>
          <w:lang w:val="bg-BG"/>
        </w:rPr>
      </w:pPr>
      <w:r>
        <w:rPr>
          <w:noProof/>
          <w:szCs w:val="22"/>
          <w:lang w:val="bg-BG"/>
        </w:rPr>
        <w:t>Посъветвайте се с Вашия лекар.</w:t>
      </w:r>
    </w:p>
    <w:p w:rsidR="007301DC" w:rsidRDefault="007301DC" w:rsidP="007301DC">
      <w:pPr>
        <w:numPr>
          <w:ilvl w:val="12"/>
          <w:numId w:val="0"/>
        </w:numPr>
        <w:tabs>
          <w:tab w:val="clear" w:pos="567"/>
        </w:tabs>
        <w:spacing w:line="240" w:lineRule="auto"/>
        <w:ind w:left="567" w:right="-2" w:hanging="567"/>
        <w:outlineLvl w:val="0"/>
        <w:rPr>
          <w:b/>
          <w:noProof/>
          <w:szCs w:val="22"/>
          <w:lang w:val="bg-BG"/>
        </w:rPr>
      </w:pPr>
    </w:p>
    <w:p w:rsidR="007301DC" w:rsidRDefault="007301DC" w:rsidP="0065613D">
      <w:pPr>
        <w:keepNext/>
        <w:numPr>
          <w:ilvl w:val="12"/>
          <w:numId w:val="0"/>
        </w:numPr>
        <w:tabs>
          <w:tab w:val="clear" w:pos="567"/>
        </w:tabs>
        <w:suppressAutoHyphens/>
        <w:spacing w:line="240" w:lineRule="auto"/>
        <w:ind w:left="567" w:hanging="567"/>
        <w:rPr>
          <w:b/>
          <w:noProof/>
          <w:szCs w:val="22"/>
          <w:lang w:val="bg-BG"/>
        </w:rPr>
      </w:pPr>
      <w:r>
        <w:rPr>
          <w:b/>
          <w:noProof/>
          <w:szCs w:val="22"/>
          <w:lang w:val="bg-BG"/>
        </w:rPr>
        <w:t>Шофиране и работа с машини</w:t>
      </w:r>
    </w:p>
    <w:p w:rsidR="007301DC" w:rsidRDefault="007301DC" w:rsidP="007301DC">
      <w:pPr>
        <w:tabs>
          <w:tab w:val="clear" w:pos="567"/>
        </w:tabs>
        <w:spacing w:line="240" w:lineRule="auto"/>
        <w:rPr>
          <w:szCs w:val="22"/>
          <w:lang w:val="bg-BG"/>
        </w:rPr>
      </w:pPr>
      <w:r>
        <w:rPr>
          <w:szCs w:val="22"/>
          <w:lang w:val="bg-BG"/>
        </w:rPr>
        <w:t>Способността да се концентрирате и реагирате може да бъде намалена, ако имате хипогликемия. Моля, имайте предвид всичко това при всички ситуации, които могат да изложат Вас и останалите на риск (напр. шофиране или работа с машини). Трябва да се свържете с Вашия лекар относно уместността да шофирате, ако имате:</w:t>
      </w:r>
    </w:p>
    <w:p w:rsidR="007301DC" w:rsidRDefault="007301DC" w:rsidP="007301DC">
      <w:pPr>
        <w:tabs>
          <w:tab w:val="clear" w:pos="567"/>
        </w:tabs>
        <w:spacing w:line="240" w:lineRule="auto"/>
        <w:rPr>
          <w:szCs w:val="22"/>
          <w:lang w:val="bg-BG"/>
        </w:rPr>
      </w:pPr>
      <w:r>
        <w:rPr>
          <w:rFonts w:eastAsia="Arial Unicode MS" w:cs="Arial Unicode MS" w:hint="eastAsia"/>
          <w:szCs w:val="22"/>
          <w:lang w:val="bg-BG"/>
        </w:rPr>
        <w:sym w:font="Symbol" w:char="F0B7"/>
      </w:r>
      <w:r>
        <w:rPr>
          <w:rFonts w:eastAsia="Arial Unicode MS" w:cs="Arial Unicode MS"/>
          <w:szCs w:val="22"/>
          <w:lang w:val="bg-BG"/>
        </w:rPr>
        <w:tab/>
      </w:r>
      <w:r>
        <w:rPr>
          <w:szCs w:val="22"/>
          <w:lang w:val="bg-BG"/>
        </w:rPr>
        <w:t>чести епизоди на хипогликемия</w:t>
      </w:r>
    </w:p>
    <w:p w:rsidR="007301DC" w:rsidRDefault="007301DC" w:rsidP="007301DC">
      <w:pPr>
        <w:tabs>
          <w:tab w:val="clear" w:pos="567"/>
        </w:tabs>
        <w:spacing w:line="240" w:lineRule="auto"/>
        <w:rPr>
          <w:szCs w:val="22"/>
          <w:lang w:val="bg-BG"/>
        </w:rPr>
      </w:pPr>
      <w:r>
        <w:rPr>
          <w:szCs w:val="22"/>
          <w:lang w:val="bg-BG"/>
        </w:rPr>
        <w:sym w:font="Symbol" w:char="F0B7"/>
      </w:r>
      <w:r>
        <w:rPr>
          <w:szCs w:val="22"/>
          <w:lang w:val="bg-BG"/>
        </w:rPr>
        <w:tab/>
        <w:t>отслабени или липса на предупредителни признаци на хипогликемия</w:t>
      </w:r>
    </w:p>
    <w:p w:rsidR="007301DC" w:rsidRDefault="007301DC" w:rsidP="00176A79">
      <w:pPr>
        <w:tabs>
          <w:tab w:val="clear" w:pos="567"/>
        </w:tabs>
        <w:spacing w:line="240" w:lineRule="auto"/>
        <w:rPr>
          <w:szCs w:val="22"/>
          <w:lang w:val="bg-BG"/>
        </w:rPr>
      </w:pPr>
    </w:p>
    <w:p w:rsidR="00A058DB" w:rsidRPr="004C2189" w:rsidRDefault="00A058DB" w:rsidP="00A058DB">
      <w:pPr>
        <w:numPr>
          <w:ilvl w:val="12"/>
          <w:numId w:val="0"/>
        </w:numPr>
        <w:tabs>
          <w:tab w:val="clear" w:pos="567"/>
        </w:tabs>
        <w:spacing w:line="240" w:lineRule="auto"/>
        <w:ind w:right="-2"/>
        <w:rPr>
          <w:b/>
          <w:noProof/>
          <w:lang w:val="ru-RU"/>
        </w:rPr>
      </w:pPr>
      <w:r w:rsidRPr="00D54714">
        <w:rPr>
          <w:b/>
          <w:noProof/>
        </w:rPr>
        <w:t>Humalog</w:t>
      </w:r>
      <w:r w:rsidR="00C50EE7" w:rsidRPr="0028363F">
        <w:rPr>
          <w:b/>
          <w:noProof/>
          <w:lang w:val="bg-BG"/>
        </w:rPr>
        <w:t xml:space="preserve"> </w:t>
      </w:r>
      <w:r w:rsidR="00C50EE7" w:rsidRPr="008B7D3E">
        <w:rPr>
          <w:b/>
          <w:bCs/>
          <w:noProof/>
          <w:lang w:val="bg-BG"/>
        </w:rPr>
        <w:t>съдържа натрий</w:t>
      </w:r>
    </w:p>
    <w:p w:rsidR="00A058DB" w:rsidRDefault="00A058DB" w:rsidP="00A058DB">
      <w:pPr>
        <w:rPr>
          <w:szCs w:val="22"/>
          <w:lang w:val="bg-BG"/>
        </w:rPr>
      </w:pPr>
      <w:r w:rsidRPr="00B000EF">
        <w:rPr>
          <w:szCs w:val="22"/>
          <w:lang w:val="bg-BG"/>
        </w:rPr>
        <w:t>То</w:t>
      </w:r>
      <w:r>
        <w:rPr>
          <w:szCs w:val="22"/>
          <w:lang w:val="bg-BG"/>
        </w:rPr>
        <w:t>ва</w:t>
      </w:r>
      <w:r w:rsidRPr="00B000EF">
        <w:rPr>
          <w:szCs w:val="22"/>
          <w:lang w:val="bg-BG"/>
        </w:rPr>
        <w:t xml:space="preserve"> лекарств</w:t>
      </w:r>
      <w:r>
        <w:rPr>
          <w:szCs w:val="22"/>
          <w:lang w:val="bg-BG"/>
        </w:rPr>
        <w:t>о</w:t>
      </w:r>
      <w:r w:rsidRPr="00B000EF">
        <w:rPr>
          <w:szCs w:val="22"/>
          <w:lang w:val="bg-BG"/>
        </w:rPr>
        <w:t xml:space="preserve"> съдържа по-малко от 1 mmol натрий (23 mg) на доза, т.е. практически „не съдържа натрий”.</w:t>
      </w:r>
    </w:p>
    <w:p w:rsidR="00A058DB" w:rsidRDefault="00A058DB" w:rsidP="00176A79">
      <w:pPr>
        <w:tabs>
          <w:tab w:val="clear" w:pos="567"/>
        </w:tabs>
        <w:spacing w:line="240" w:lineRule="auto"/>
        <w:rPr>
          <w:szCs w:val="22"/>
          <w:lang w:val="bg-BG"/>
        </w:rPr>
      </w:pPr>
    </w:p>
    <w:p w:rsidR="007301DC" w:rsidRDefault="007301DC" w:rsidP="007301DC">
      <w:pPr>
        <w:numPr>
          <w:ilvl w:val="12"/>
          <w:numId w:val="0"/>
        </w:numPr>
        <w:tabs>
          <w:tab w:val="clear" w:pos="567"/>
        </w:tabs>
        <w:spacing w:line="240" w:lineRule="auto"/>
        <w:ind w:left="567" w:right="-2" w:hanging="567"/>
        <w:outlineLvl w:val="0"/>
        <w:rPr>
          <w:noProof/>
          <w:szCs w:val="22"/>
          <w:lang w:val="bg-BG"/>
        </w:rPr>
      </w:pPr>
    </w:p>
    <w:p w:rsidR="007301DC" w:rsidRDefault="007301DC" w:rsidP="002277D9">
      <w:pPr>
        <w:keepNext/>
        <w:tabs>
          <w:tab w:val="clear" w:pos="567"/>
        </w:tabs>
        <w:suppressAutoHyphens/>
        <w:spacing w:line="240" w:lineRule="auto"/>
        <w:ind w:left="567" w:hanging="567"/>
        <w:rPr>
          <w:b/>
          <w:noProof/>
          <w:szCs w:val="22"/>
          <w:lang w:val="bg-BG"/>
        </w:rPr>
      </w:pPr>
      <w:r>
        <w:rPr>
          <w:b/>
          <w:noProof/>
          <w:szCs w:val="22"/>
          <w:lang w:val="bg-BG"/>
        </w:rPr>
        <w:t>3.</w:t>
      </w:r>
      <w:r>
        <w:rPr>
          <w:b/>
          <w:noProof/>
          <w:szCs w:val="22"/>
          <w:lang w:val="bg-BG"/>
        </w:rPr>
        <w:tab/>
        <w:t>К</w:t>
      </w:r>
      <w:r w:rsidR="002277D9" w:rsidRPr="00FE78F4">
        <w:rPr>
          <w:b/>
          <w:noProof/>
          <w:szCs w:val="22"/>
          <w:lang w:val="bg-BG"/>
        </w:rPr>
        <w:t>ак да</w:t>
      </w:r>
      <w:r w:rsidR="002277D9">
        <w:rPr>
          <w:b/>
          <w:noProof/>
          <w:szCs w:val="22"/>
          <w:lang w:val="bg-BG"/>
        </w:rPr>
        <w:t xml:space="preserve"> </w:t>
      </w:r>
      <w:r w:rsidR="002277D9" w:rsidRPr="00FE78F4">
        <w:rPr>
          <w:b/>
          <w:noProof/>
          <w:szCs w:val="22"/>
          <w:lang w:val="bg-BG"/>
        </w:rPr>
        <w:t>използвате</w:t>
      </w:r>
      <w:r w:rsidR="002277D9">
        <w:rPr>
          <w:b/>
          <w:noProof/>
          <w:szCs w:val="22"/>
          <w:lang w:val="bg-BG"/>
        </w:rPr>
        <w:t xml:space="preserve"> </w:t>
      </w:r>
      <w:r w:rsidR="002277D9">
        <w:rPr>
          <w:b/>
          <w:lang w:val="bg-BG"/>
        </w:rPr>
        <w:t>Humalog</w:t>
      </w:r>
      <w:r w:rsidR="002277D9" w:rsidRPr="002277D9">
        <w:rPr>
          <w:b/>
          <w:noProof/>
          <w:szCs w:val="22"/>
          <w:lang w:val="bg-BG"/>
        </w:rPr>
        <w:t xml:space="preserve"> </w:t>
      </w:r>
      <w:r w:rsidR="002277D9">
        <w:rPr>
          <w:b/>
          <w:noProof/>
          <w:szCs w:val="22"/>
          <w:lang w:val="bg-BG"/>
        </w:rPr>
        <w:t xml:space="preserve">Mix50 </w:t>
      </w:r>
      <w:r w:rsidR="002277D9">
        <w:rPr>
          <w:b/>
          <w:noProof/>
        </w:rPr>
        <w:t>KwikPen</w:t>
      </w:r>
    </w:p>
    <w:p w:rsidR="007301DC" w:rsidRDefault="007301DC" w:rsidP="0065613D">
      <w:pPr>
        <w:keepNext/>
        <w:tabs>
          <w:tab w:val="clear" w:pos="567"/>
        </w:tabs>
        <w:suppressAutoHyphens/>
        <w:spacing w:line="240" w:lineRule="auto"/>
        <w:ind w:left="567" w:hanging="567"/>
        <w:rPr>
          <w:noProof/>
          <w:szCs w:val="22"/>
          <w:lang w:val="bg-BG"/>
        </w:rPr>
      </w:pPr>
    </w:p>
    <w:p w:rsidR="007301DC" w:rsidRDefault="007301DC" w:rsidP="007301DC">
      <w:pPr>
        <w:tabs>
          <w:tab w:val="clear" w:pos="567"/>
        </w:tabs>
        <w:spacing w:line="240" w:lineRule="auto"/>
        <w:ind w:right="113"/>
        <w:rPr>
          <w:bCs/>
          <w:szCs w:val="22"/>
          <w:highlight w:val="lightGray"/>
          <w:lang w:val="bg-BG"/>
        </w:rPr>
      </w:pPr>
    </w:p>
    <w:p w:rsidR="007466D6" w:rsidRDefault="007301DC" w:rsidP="007466D6">
      <w:pPr>
        <w:numPr>
          <w:ilvl w:val="12"/>
          <w:numId w:val="0"/>
        </w:numPr>
        <w:tabs>
          <w:tab w:val="clear" w:pos="567"/>
        </w:tabs>
        <w:spacing w:line="240" w:lineRule="auto"/>
        <w:ind w:right="-2"/>
        <w:rPr>
          <w:noProof/>
          <w:szCs w:val="22"/>
          <w:lang w:val="bg-BG"/>
        </w:rPr>
      </w:pPr>
      <w:r>
        <w:rPr>
          <w:noProof/>
          <w:szCs w:val="22"/>
          <w:lang w:val="bg-BG"/>
        </w:rPr>
        <w:t xml:space="preserve">Винаги използвайте Humalog Mix50 </w:t>
      </w:r>
      <w:r w:rsidR="0049163D">
        <w:rPr>
          <w:noProof/>
        </w:rPr>
        <w:t>KwikPen</w:t>
      </w:r>
      <w:r w:rsidR="0049163D" w:rsidRPr="0049163D">
        <w:rPr>
          <w:noProof/>
          <w:lang w:val="ru-RU"/>
        </w:rPr>
        <w:t xml:space="preserve"> </w:t>
      </w:r>
      <w:r>
        <w:rPr>
          <w:noProof/>
          <w:szCs w:val="22"/>
          <w:lang w:val="bg-BG"/>
        </w:rPr>
        <w:t>точно както Ви е казал Вашия</w:t>
      </w:r>
      <w:r w:rsidR="006408B1">
        <w:rPr>
          <w:noProof/>
          <w:szCs w:val="22"/>
          <w:lang w:val="bg-BG"/>
        </w:rPr>
        <w:t>т</w:t>
      </w:r>
      <w:r>
        <w:rPr>
          <w:noProof/>
          <w:szCs w:val="22"/>
          <w:lang w:val="bg-BG"/>
        </w:rPr>
        <w:t xml:space="preserve"> лекар. Ако не сте сигурни в нещо, попитайте Вашия лекар.</w:t>
      </w:r>
      <w:r w:rsidR="006857B9">
        <w:rPr>
          <w:noProof/>
          <w:szCs w:val="22"/>
          <w:lang w:val="bg-BG"/>
        </w:rPr>
        <w:t xml:space="preserve"> </w:t>
      </w:r>
      <w:r w:rsidR="007466D6" w:rsidRPr="009877BD">
        <w:rPr>
          <w:lang w:val="bg-BG" w:eastAsia="de-DE"/>
        </w:rPr>
        <w:t xml:space="preserve">За да се предотврати възможно пренасяне на болести, </w:t>
      </w:r>
      <w:r w:rsidR="007466D6">
        <w:rPr>
          <w:lang w:val="bg-BG" w:eastAsia="de-DE"/>
        </w:rPr>
        <w:t>всяка писалка</w:t>
      </w:r>
      <w:r w:rsidR="007466D6" w:rsidRPr="009877BD">
        <w:rPr>
          <w:lang w:val="bg-BG" w:eastAsia="de-DE"/>
        </w:rPr>
        <w:t xml:space="preserve"> трябва да се използва само от </w:t>
      </w:r>
      <w:r w:rsidR="007466D6">
        <w:rPr>
          <w:lang w:val="bg-BG" w:eastAsia="de-DE"/>
        </w:rPr>
        <w:t>Вас</w:t>
      </w:r>
      <w:r w:rsidR="007466D6" w:rsidRPr="009877BD">
        <w:rPr>
          <w:lang w:val="bg-BG" w:eastAsia="de-DE"/>
        </w:rPr>
        <w:t xml:space="preserve">, </w:t>
      </w:r>
      <w:r w:rsidR="005B4585">
        <w:rPr>
          <w:lang w:val="bg-BG" w:eastAsia="de-DE"/>
        </w:rPr>
        <w:t>дори</w:t>
      </w:r>
      <w:r w:rsidR="0076398D">
        <w:rPr>
          <w:lang w:val="bg-BG" w:eastAsia="de-DE"/>
        </w:rPr>
        <w:t xml:space="preserve"> и</w:t>
      </w:r>
      <w:r w:rsidR="007466D6" w:rsidRPr="009877BD">
        <w:rPr>
          <w:lang w:val="bg-BG" w:eastAsia="de-DE"/>
        </w:rPr>
        <w:t xml:space="preserve"> ако иглата е сменена.</w:t>
      </w:r>
    </w:p>
    <w:p w:rsidR="007301DC" w:rsidRDefault="007301DC" w:rsidP="007301DC">
      <w:pPr>
        <w:numPr>
          <w:ilvl w:val="12"/>
          <w:numId w:val="0"/>
        </w:numPr>
        <w:tabs>
          <w:tab w:val="clear" w:pos="567"/>
        </w:tabs>
        <w:spacing w:line="240" w:lineRule="auto"/>
        <w:ind w:right="-2"/>
        <w:rPr>
          <w:noProof/>
          <w:szCs w:val="22"/>
          <w:lang w:val="bg-BG"/>
        </w:rPr>
      </w:pPr>
    </w:p>
    <w:p w:rsidR="007301DC" w:rsidRDefault="007301DC" w:rsidP="0065613D">
      <w:pPr>
        <w:keepNext/>
        <w:numPr>
          <w:ilvl w:val="12"/>
          <w:numId w:val="0"/>
        </w:numPr>
        <w:tabs>
          <w:tab w:val="clear" w:pos="567"/>
        </w:tabs>
        <w:suppressAutoHyphens/>
        <w:spacing w:line="240" w:lineRule="auto"/>
        <w:ind w:left="567" w:hanging="567"/>
        <w:rPr>
          <w:b/>
          <w:noProof/>
          <w:szCs w:val="22"/>
          <w:lang w:val="bg-BG"/>
        </w:rPr>
      </w:pPr>
      <w:r>
        <w:rPr>
          <w:b/>
          <w:noProof/>
          <w:szCs w:val="22"/>
          <w:lang w:val="bg-BG"/>
        </w:rPr>
        <w:t>Доз</w:t>
      </w:r>
      <w:r w:rsidR="000818F6">
        <w:rPr>
          <w:b/>
          <w:noProof/>
          <w:szCs w:val="22"/>
          <w:lang w:val="bg-BG"/>
        </w:rPr>
        <w:t>а</w:t>
      </w:r>
    </w:p>
    <w:p w:rsidR="007301DC" w:rsidRDefault="007301DC" w:rsidP="007301DC">
      <w:pPr>
        <w:tabs>
          <w:tab w:val="clear" w:pos="567"/>
        </w:tabs>
        <w:spacing w:line="240" w:lineRule="auto"/>
        <w:ind w:left="540" w:hanging="540"/>
        <w:rPr>
          <w:szCs w:val="22"/>
          <w:lang w:val="bg-BG"/>
        </w:rPr>
      </w:pPr>
      <w:r>
        <w:rPr>
          <w:szCs w:val="22"/>
          <w:lang w:val="bg-BG"/>
        </w:rPr>
        <w:sym w:font="Symbol" w:char="F0B7"/>
      </w:r>
      <w:r>
        <w:rPr>
          <w:szCs w:val="22"/>
          <w:lang w:val="bg-BG"/>
        </w:rPr>
        <w:tab/>
        <w:t>Обикновено трябва да инжектирате Humalog Mix50 15</w:t>
      </w:r>
      <w:r>
        <w:rPr>
          <w:szCs w:val="22"/>
          <w:lang w:val="en-US"/>
        </w:rPr>
        <w:t> </w:t>
      </w:r>
      <w:r>
        <w:rPr>
          <w:szCs w:val="22"/>
          <w:lang w:val="bg-BG"/>
        </w:rPr>
        <w:t>минути преди ядене. Ако е необходимо може да го инжектирате веднага след хранене. Но Вашият лекар ще Ви каже точно колко да прилагате, кога да го прилагате и колко често. Тези указания са само за Вас. Следвайте ги точно и посещавайте Вашата диабетна клиника редовно.</w:t>
      </w:r>
    </w:p>
    <w:p w:rsidR="007301DC" w:rsidRDefault="007301DC" w:rsidP="007301DC">
      <w:pPr>
        <w:tabs>
          <w:tab w:val="clear" w:pos="567"/>
        </w:tabs>
        <w:spacing w:line="240" w:lineRule="auto"/>
        <w:ind w:left="540" w:hanging="540"/>
        <w:rPr>
          <w:szCs w:val="22"/>
          <w:lang w:val="bg-BG"/>
        </w:rPr>
      </w:pPr>
      <w:r>
        <w:rPr>
          <w:szCs w:val="22"/>
          <w:lang w:val="bg-BG"/>
        </w:rPr>
        <w:sym w:font="Symbol" w:char="F0B7"/>
      </w:r>
      <w:r>
        <w:rPr>
          <w:szCs w:val="22"/>
          <w:lang w:val="bg-BG"/>
        </w:rPr>
        <w:tab/>
        <w:t xml:space="preserve">Ако промените вида инсулин, който използвате (например преминаване от човешки или животински инсулин на </w:t>
      </w:r>
      <w:r>
        <w:rPr>
          <w:szCs w:val="22"/>
        </w:rPr>
        <w:t>Humalog</w:t>
      </w:r>
      <w:r>
        <w:rPr>
          <w:szCs w:val="22"/>
          <w:lang w:val="bg-BG"/>
        </w:rPr>
        <w:t>-ов продукт), може би ще трябва да приемате повече или по</w:t>
      </w:r>
      <w:r>
        <w:rPr>
          <w:szCs w:val="22"/>
          <w:lang w:val="bg-BG"/>
        </w:rPr>
        <w:noBreakHyphen/>
        <w:t>малко отколкото преди. Това може да бъде само за първата инжекция или може да бъде постепена промяна за няколко седмици или месеци.</w:t>
      </w:r>
    </w:p>
    <w:p w:rsidR="008453F2" w:rsidRPr="00C5479C" w:rsidRDefault="007301DC" w:rsidP="008535D1">
      <w:pPr>
        <w:ind w:left="540" w:hanging="540"/>
        <w:rPr>
          <w:lang w:val="ru-RU"/>
        </w:rPr>
      </w:pPr>
      <w:r>
        <w:rPr>
          <w:szCs w:val="22"/>
          <w:lang w:val="bg-BG"/>
        </w:rPr>
        <w:sym w:font="Symbol" w:char="F0B7"/>
      </w:r>
      <w:r>
        <w:rPr>
          <w:szCs w:val="22"/>
          <w:lang w:val="bg-BG"/>
        </w:rPr>
        <w:tab/>
        <w:t xml:space="preserve">Humalog Mix50 </w:t>
      </w:r>
      <w:r w:rsidR="008453F2">
        <w:rPr>
          <w:lang w:val="bg-BG"/>
        </w:rPr>
        <w:t>е подходящ само за инжектиране под кожата. Говорете с Вашия лекар, ако трябва да инжектирате Вашия инсулин по друг начин.</w:t>
      </w:r>
    </w:p>
    <w:p w:rsidR="007301DC" w:rsidRDefault="007301DC" w:rsidP="008453F2">
      <w:pPr>
        <w:numPr>
          <w:ilvl w:val="12"/>
          <w:numId w:val="0"/>
        </w:numPr>
        <w:tabs>
          <w:tab w:val="clear" w:pos="567"/>
        </w:tabs>
        <w:spacing w:line="240" w:lineRule="auto"/>
        <w:ind w:left="567" w:right="113" w:hanging="567"/>
        <w:rPr>
          <w:bCs/>
          <w:szCs w:val="22"/>
          <w:highlight w:val="lightGray"/>
          <w:lang w:val="bg-BG"/>
        </w:rPr>
      </w:pPr>
    </w:p>
    <w:p w:rsidR="007301DC" w:rsidRDefault="007301DC" w:rsidP="0065613D">
      <w:pPr>
        <w:keepNext/>
        <w:numPr>
          <w:ilvl w:val="12"/>
          <w:numId w:val="0"/>
        </w:numPr>
        <w:tabs>
          <w:tab w:val="clear" w:pos="567"/>
        </w:tabs>
        <w:suppressAutoHyphens/>
        <w:spacing w:line="240" w:lineRule="auto"/>
        <w:ind w:left="567" w:hanging="567"/>
        <w:rPr>
          <w:b/>
          <w:lang w:val="bg-BG"/>
        </w:rPr>
      </w:pPr>
      <w:r>
        <w:rPr>
          <w:b/>
          <w:lang w:val="bg-BG"/>
        </w:rPr>
        <w:t xml:space="preserve">Подготовка на Humalog Mix50 </w:t>
      </w:r>
      <w:r w:rsidR="0049163D">
        <w:rPr>
          <w:b/>
        </w:rPr>
        <w:t>KwikPen</w:t>
      </w:r>
    </w:p>
    <w:p w:rsidR="007301DC" w:rsidRDefault="007301DC" w:rsidP="007301DC">
      <w:pPr>
        <w:tabs>
          <w:tab w:val="clear" w:pos="567"/>
        </w:tabs>
        <w:spacing w:line="240" w:lineRule="auto"/>
        <w:ind w:left="567" w:hanging="567"/>
        <w:rPr>
          <w:szCs w:val="22"/>
          <w:lang w:val="bg-BG"/>
        </w:rPr>
      </w:pPr>
      <w:r>
        <w:rPr>
          <w:lang w:val="bg-BG"/>
        </w:rPr>
        <w:t>•</w:t>
      </w:r>
      <w:r>
        <w:rPr>
          <w:lang w:val="bg-BG"/>
        </w:rPr>
        <w:tab/>
      </w:r>
      <w:r>
        <w:rPr>
          <w:szCs w:val="22"/>
          <w:lang w:val="bg-BG"/>
        </w:rPr>
        <w:t xml:space="preserve">Преди употреба </w:t>
      </w:r>
      <w:r w:rsidR="0049163D">
        <w:rPr>
          <w:noProof/>
        </w:rPr>
        <w:t>KwikPen</w:t>
      </w:r>
      <w:r w:rsidR="0049163D" w:rsidRPr="0049163D">
        <w:rPr>
          <w:noProof/>
          <w:lang w:val="ru-RU"/>
        </w:rPr>
        <w:t xml:space="preserve"> </w:t>
      </w:r>
      <w:r w:rsidR="0049163D">
        <w:rPr>
          <w:noProof/>
          <w:lang w:val="bg-BG"/>
        </w:rPr>
        <w:t>(Квик</w:t>
      </w:r>
      <w:r w:rsidR="0049163D">
        <w:rPr>
          <w:noProof/>
          <w:lang w:val="bg-BG"/>
        </w:rPr>
        <w:noBreakHyphen/>
      </w:r>
      <w:r>
        <w:rPr>
          <w:szCs w:val="22"/>
          <w:lang w:val="bg-BG"/>
        </w:rPr>
        <w:t>писалк</w:t>
      </w:r>
      <w:r w:rsidR="0049163D">
        <w:rPr>
          <w:szCs w:val="22"/>
          <w:lang w:val="bg-BG"/>
        </w:rPr>
        <w:t>ата)</w:t>
      </w:r>
      <w:r>
        <w:rPr>
          <w:szCs w:val="22"/>
          <w:lang w:val="bg-BG"/>
        </w:rPr>
        <w:t xml:space="preserve"> трябва да се потъркаля десет пъти между дланите на ръцете и да се обърн</w:t>
      </w:r>
      <w:r w:rsidR="0049163D">
        <w:rPr>
          <w:szCs w:val="22"/>
          <w:lang w:val="bg-BG"/>
        </w:rPr>
        <w:t>е</w:t>
      </w:r>
      <w:r>
        <w:rPr>
          <w:szCs w:val="22"/>
          <w:lang w:val="bg-BG"/>
        </w:rPr>
        <w:t xml:space="preserve"> на 180</w:t>
      </w:r>
      <w:r>
        <w:rPr>
          <w:szCs w:val="22"/>
          <w:lang w:val="bg-BG"/>
        </w:rPr>
        <w:fldChar w:fldCharType="begin"/>
      </w:r>
      <w:r>
        <w:rPr>
          <w:szCs w:val="22"/>
          <w:lang w:val="bg-BG"/>
        </w:rPr>
        <w:instrText>symbol 176 \f "Arial" \s 10</w:instrText>
      </w:r>
      <w:r>
        <w:rPr>
          <w:szCs w:val="22"/>
          <w:lang w:val="bg-BG"/>
        </w:rPr>
        <w:fldChar w:fldCharType="separate"/>
      </w:r>
      <w:r>
        <w:rPr>
          <w:szCs w:val="22"/>
          <w:lang w:val="bg-BG"/>
        </w:rPr>
        <w:fldChar w:fldCharType="end"/>
      </w:r>
      <w:r>
        <w:rPr>
          <w:szCs w:val="22"/>
          <w:lang w:val="bg-BG"/>
        </w:rPr>
        <w:t xml:space="preserve"> десет пъти, за да може инсулинът да се размеси така, че да стане равномерно мътен или с цвят на мляко. Ако не стане такъв, повторете по- горната процедура, докато съдържимото не се размеси. Патроните съдържат малко стъклено топче за подпомагане на размесването. Да не се разклаща грубо, тъй като това може да доведе до образуване на пяна, която ще попречи на правилното измерване на дозата. Патроните трябва да се проверяват често и не трябва да се използуват, ако има бучки или ако по стените или дъното им има твърди бели частици, придавайки им вид на заскрежени. Проверявайте всеки път когато ще се инжектирате.</w:t>
      </w:r>
    </w:p>
    <w:p w:rsidR="007301DC" w:rsidRDefault="007301DC" w:rsidP="007301DC">
      <w:pPr>
        <w:numPr>
          <w:ilvl w:val="12"/>
          <w:numId w:val="0"/>
        </w:numPr>
        <w:tabs>
          <w:tab w:val="clear" w:pos="567"/>
        </w:tabs>
        <w:spacing w:line="240" w:lineRule="auto"/>
        <w:ind w:left="567" w:right="113" w:hanging="567"/>
        <w:rPr>
          <w:lang w:val="bg-BG"/>
        </w:rPr>
      </w:pPr>
    </w:p>
    <w:p w:rsidR="007301DC" w:rsidRDefault="007301DC" w:rsidP="0065613D">
      <w:pPr>
        <w:pStyle w:val="Heading1"/>
        <w:keepNext/>
        <w:tabs>
          <w:tab w:val="clear" w:pos="567"/>
        </w:tabs>
        <w:suppressAutoHyphens/>
        <w:spacing w:before="0" w:after="0" w:line="240" w:lineRule="auto"/>
        <w:ind w:left="567" w:hanging="567"/>
        <w:rPr>
          <w:caps w:val="0"/>
          <w:sz w:val="22"/>
          <w:lang w:val="bg-BG"/>
        </w:rPr>
      </w:pPr>
      <w:r>
        <w:rPr>
          <w:caps w:val="0"/>
          <w:sz w:val="22"/>
          <w:lang w:val="bg-BG"/>
        </w:rPr>
        <w:t xml:space="preserve">Приготвяне на </w:t>
      </w:r>
      <w:r w:rsidR="0049163D">
        <w:rPr>
          <w:caps w:val="0"/>
          <w:sz w:val="22"/>
        </w:rPr>
        <w:t>KwikPen</w:t>
      </w:r>
      <w:r w:rsidR="0049163D">
        <w:rPr>
          <w:caps w:val="0"/>
          <w:sz w:val="22"/>
          <w:lang w:val="bg-BG"/>
        </w:rPr>
        <w:t xml:space="preserve"> </w:t>
      </w:r>
      <w:r>
        <w:rPr>
          <w:caps w:val="0"/>
          <w:sz w:val="22"/>
          <w:lang w:val="bg-BG"/>
        </w:rPr>
        <w:t>(</w:t>
      </w:r>
      <w:r w:rsidR="0049163D">
        <w:rPr>
          <w:caps w:val="0"/>
          <w:sz w:val="22"/>
          <w:lang w:val="bg-BG"/>
        </w:rPr>
        <w:t>Квик</w:t>
      </w:r>
      <w:r w:rsidR="0049163D">
        <w:rPr>
          <w:caps w:val="0"/>
          <w:sz w:val="22"/>
          <w:lang w:val="bg-BG"/>
        </w:rPr>
        <w:noBreakHyphen/>
      </w:r>
      <w:r>
        <w:rPr>
          <w:caps w:val="0"/>
          <w:sz w:val="22"/>
          <w:lang w:val="bg-BG"/>
        </w:rPr>
        <w:t>писалката) за употреба (вж ръководството за употреба)</w:t>
      </w:r>
    </w:p>
    <w:p w:rsidR="007301DC" w:rsidRDefault="007301DC" w:rsidP="007301DC">
      <w:pPr>
        <w:tabs>
          <w:tab w:val="clear" w:pos="567"/>
        </w:tabs>
        <w:spacing w:line="240" w:lineRule="auto"/>
        <w:ind w:left="540" w:hanging="540"/>
        <w:rPr>
          <w:lang w:val="bg-BG"/>
        </w:rPr>
      </w:pPr>
      <w:r>
        <w:rPr>
          <w:lang w:val="bg-BG"/>
        </w:rPr>
        <w:sym w:font="Symbol" w:char="F0B7"/>
      </w:r>
      <w:r>
        <w:rPr>
          <w:lang w:val="bg-BG"/>
        </w:rPr>
        <w:tab/>
        <w:t>Първо си измийте ръцете.</w:t>
      </w:r>
    </w:p>
    <w:p w:rsidR="007301DC" w:rsidRDefault="007301DC" w:rsidP="007301DC">
      <w:pPr>
        <w:tabs>
          <w:tab w:val="clear" w:pos="567"/>
        </w:tabs>
        <w:spacing w:line="240" w:lineRule="auto"/>
        <w:ind w:left="540" w:hanging="540"/>
        <w:rPr>
          <w:lang w:val="bg-BG"/>
        </w:rPr>
      </w:pPr>
      <w:r>
        <w:rPr>
          <w:lang w:val="bg-BG"/>
        </w:rPr>
        <w:sym w:font="Symbol" w:char="F0B7"/>
      </w:r>
      <w:r>
        <w:rPr>
          <w:lang w:val="bg-BG"/>
        </w:rPr>
        <w:tab/>
        <w:t>Прочетете указанията как да използвате предварително напълнените инсулинови писалки. Моля внимателно следвайте инструкциите. Там има някои напомняния.</w:t>
      </w:r>
    </w:p>
    <w:p w:rsidR="007301DC" w:rsidRDefault="007301DC" w:rsidP="007301DC">
      <w:pPr>
        <w:tabs>
          <w:tab w:val="clear" w:pos="567"/>
        </w:tabs>
        <w:spacing w:line="240" w:lineRule="auto"/>
        <w:ind w:left="540" w:hanging="540"/>
        <w:rPr>
          <w:lang w:val="bg-BG"/>
        </w:rPr>
      </w:pPr>
      <w:r>
        <w:rPr>
          <w:lang w:val="bg-BG"/>
        </w:rPr>
        <w:sym w:font="Symbol" w:char="F0B7"/>
      </w:r>
      <w:r>
        <w:rPr>
          <w:lang w:val="bg-BG"/>
        </w:rPr>
        <w:tab/>
        <w:t>Използвайте чиста игла. (Иглите не са включени).</w:t>
      </w:r>
    </w:p>
    <w:p w:rsidR="007301DC" w:rsidRDefault="007301DC" w:rsidP="007301DC">
      <w:pPr>
        <w:tabs>
          <w:tab w:val="clear" w:pos="567"/>
        </w:tabs>
        <w:spacing w:line="240" w:lineRule="auto"/>
        <w:ind w:left="540" w:hanging="540"/>
        <w:rPr>
          <w:lang w:val="bg-BG"/>
        </w:rPr>
      </w:pPr>
      <w:r>
        <w:rPr>
          <w:lang w:val="bg-BG"/>
        </w:rPr>
        <w:sym w:font="Symbol" w:char="F0B7"/>
      </w:r>
      <w:r>
        <w:rPr>
          <w:lang w:val="bg-BG"/>
        </w:rPr>
        <w:tab/>
        <w:t xml:space="preserve">Подготвяйте Вашата </w:t>
      </w:r>
      <w:r w:rsidR="0074649C">
        <w:t>KwikPen</w:t>
      </w:r>
      <w:r w:rsidR="0074649C" w:rsidRPr="0074649C">
        <w:rPr>
          <w:lang w:val="ru-RU"/>
        </w:rPr>
        <w:t xml:space="preserve"> </w:t>
      </w:r>
      <w:r w:rsidR="0074649C">
        <w:rPr>
          <w:lang w:val="bg-BG"/>
        </w:rPr>
        <w:t>(Квик</w:t>
      </w:r>
      <w:r w:rsidR="0074649C">
        <w:rPr>
          <w:lang w:val="bg-BG"/>
        </w:rPr>
        <w:noBreakHyphen/>
      </w:r>
      <w:r>
        <w:rPr>
          <w:lang w:val="bg-BG"/>
        </w:rPr>
        <w:t>писалка</w:t>
      </w:r>
      <w:r w:rsidR="0074649C">
        <w:rPr>
          <w:lang w:val="bg-BG"/>
        </w:rPr>
        <w:t>)</w:t>
      </w:r>
      <w:r>
        <w:rPr>
          <w:lang w:val="bg-BG"/>
        </w:rPr>
        <w:t xml:space="preserve"> преди всяка употреба. Така проверявате, че инсулина излиза навън и изчиствате въздушните мехурчета от Вашата </w:t>
      </w:r>
      <w:r w:rsidR="0074649C">
        <w:t>KwikPen</w:t>
      </w:r>
      <w:r w:rsidR="0074649C" w:rsidRPr="0074649C">
        <w:rPr>
          <w:lang w:val="ru-RU"/>
        </w:rPr>
        <w:t xml:space="preserve"> </w:t>
      </w:r>
      <w:r w:rsidR="0074649C">
        <w:rPr>
          <w:lang w:val="bg-BG"/>
        </w:rPr>
        <w:t>(Квик</w:t>
      </w:r>
      <w:r w:rsidR="0074649C">
        <w:rPr>
          <w:lang w:val="bg-BG"/>
        </w:rPr>
        <w:noBreakHyphen/>
      </w:r>
      <w:r>
        <w:rPr>
          <w:lang w:val="bg-BG"/>
        </w:rPr>
        <w:t>писалка</w:t>
      </w:r>
      <w:r w:rsidR="0074649C">
        <w:rPr>
          <w:lang w:val="bg-BG"/>
        </w:rPr>
        <w:t>)</w:t>
      </w:r>
      <w:r>
        <w:rPr>
          <w:lang w:val="bg-BG"/>
        </w:rPr>
        <w:t>. Може да има все още останали няколко малки въздушни мехурчета в писалката- те са безвредни. Ако въздушните мехурчета са твърде големи, то това може да повлияе на дозата инсулин.</w:t>
      </w:r>
    </w:p>
    <w:p w:rsidR="007301DC" w:rsidRDefault="007301DC" w:rsidP="007301DC">
      <w:pPr>
        <w:tabs>
          <w:tab w:val="clear" w:pos="567"/>
        </w:tabs>
        <w:spacing w:line="240" w:lineRule="auto"/>
        <w:rPr>
          <w:b/>
          <w:lang w:val="bg-BG"/>
        </w:rPr>
      </w:pPr>
    </w:p>
    <w:p w:rsidR="007301DC" w:rsidRDefault="007301DC" w:rsidP="0065613D">
      <w:pPr>
        <w:keepNext/>
        <w:tabs>
          <w:tab w:val="clear" w:pos="567"/>
        </w:tabs>
        <w:suppressAutoHyphens/>
        <w:spacing w:line="240" w:lineRule="auto"/>
        <w:ind w:left="567" w:hanging="567"/>
        <w:rPr>
          <w:b/>
          <w:lang w:val="bg-BG"/>
        </w:rPr>
      </w:pPr>
      <w:r>
        <w:rPr>
          <w:b/>
          <w:lang w:val="bg-BG"/>
        </w:rPr>
        <w:t>Инжектиране на Humalog Mix50</w:t>
      </w:r>
    </w:p>
    <w:p w:rsidR="007301DC" w:rsidRDefault="007301DC" w:rsidP="007301DC">
      <w:pPr>
        <w:tabs>
          <w:tab w:val="clear" w:pos="567"/>
        </w:tabs>
        <w:spacing w:line="240" w:lineRule="auto"/>
        <w:ind w:left="540" w:hanging="540"/>
        <w:rPr>
          <w:lang w:val="bg-BG"/>
        </w:rPr>
      </w:pPr>
      <w:r>
        <w:rPr>
          <w:lang w:val="bg-BG"/>
        </w:rPr>
        <w:sym w:font="Symbol" w:char="F0B7"/>
      </w:r>
      <w:r>
        <w:rPr>
          <w:lang w:val="bg-BG"/>
        </w:rPr>
        <w:tab/>
        <w:t>Преди да направите инжекцията, почистете кожата</w:t>
      </w:r>
      <w:r>
        <w:rPr>
          <w:i/>
          <w:lang w:val="bg-BG"/>
        </w:rPr>
        <w:t xml:space="preserve">, </w:t>
      </w:r>
      <w:r>
        <w:rPr>
          <w:lang w:val="bg-BG"/>
        </w:rPr>
        <w:t>както са Ви инструктирали. Инжектирайте подкожно, както Ви е казано. Да не се инжектира директно във вена. След Вашата инжекция оставете иглата в кожата за 5 секунди, за да се уверите, че сте приели цялата доза. Не разтривайте мястото, където току що сте направили инжекцията. Убедете се, че сте се инжектирали на поне на половин инч (1</w:t>
      </w:r>
      <w:r>
        <w:rPr>
          <w:lang w:val="en-US"/>
        </w:rPr>
        <w:t>cm</w:t>
      </w:r>
      <w:r>
        <w:rPr>
          <w:lang w:val="bg-BG"/>
        </w:rPr>
        <w:t xml:space="preserve">) от мястото на последната инжекция, и че </w:t>
      </w:r>
      <w:r w:rsidR="000818F6">
        <w:rPr>
          <w:szCs w:val="22"/>
          <w:lang w:val="bg-BG"/>
        </w:rPr>
        <w:t>„редувате”</w:t>
      </w:r>
      <w:r w:rsidR="000818F6" w:rsidRPr="00225504">
        <w:rPr>
          <w:szCs w:val="22"/>
          <w:lang w:val="bg-BG"/>
        </w:rPr>
        <w:t xml:space="preserve"> </w:t>
      </w:r>
      <w:r>
        <w:rPr>
          <w:lang w:val="bg-BG"/>
        </w:rPr>
        <w:t xml:space="preserve"> местата на инжектиране, така както сте били обучен.</w:t>
      </w:r>
    </w:p>
    <w:p w:rsidR="007301DC" w:rsidRDefault="007301DC" w:rsidP="007301DC">
      <w:pPr>
        <w:numPr>
          <w:ilvl w:val="12"/>
          <w:numId w:val="0"/>
        </w:numPr>
        <w:tabs>
          <w:tab w:val="clear" w:pos="567"/>
        </w:tabs>
        <w:spacing w:line="240" w:lineRule="auto"/>
        <w:ind w:left="567" w:right="-2" w:hanging="567"/>
        <w:rPr>
          <w:b/>
          <w:noProof/>
          <w:szCs w:val="22"/>
          <w:lang w:val="bg-BG"/>
        </w:rPr>
      </w:pPr>
    </w:p>
    <w:p w:rsidR="007301DC" w:rsidRDefault="007301DC" w:rsidP="0065613D">
      <w:pPr>
        <w:keepNext/>
        <w:tabs>
          <w:tab w:val="clear" w:pos="567"/>
        </w:tabs>
        <w:suppressAutoHyphens/>
        <w:spacing w:line="240" w:lineRule="auto"/>
        <w:ind w:left="567" w:hanging="567"/>
        <w:rPr>
          <w:b/>
        </w:rPr>
      </w:pPr>
      <w:r>
        <w:rPr>
          <w:b/>
        </w:rPr>
        <w:t>След инжектиране</w:t>
      </w:r>
    </w:p>
    <w:p w:rsidR="007301DC" w:rsidRDefault="007301DC" w:rsidP="0028363F">
      <w:pPr>
        <w:numPr>
          <w:ilvl w:val="0"/>
          <w:numId w:val="22"/>
        </w:numPr>
        <w:tabs>
          <w:tab w:val="clear" w:pos="567"/>
          <w:tab w:val="clear" w:pos="720"/>
        </w:tabs>
        <w:spacing w:line="240" w:lineRule="auto"/>
        <w:ind w:left="539" w:hanging="539"/>
      </w:pPr>
      <w:r>
        <w:rPr>
          <w:lang w:val="ru-RU"/>
        </w:rPr>
        <w:t xml:space="preserve">В момента, в който направите инжекцията </w:t>
      </w:r>
      <w:r>
        <w:rPr>
          <w:lang w:val="bg-BG"/>
        </w:rPr>
        <w:t>развийте</w:t>
      </w:r>
      <w:r>
        <w:rPr>
          <w:lang w:val="ru-RU"/>
        </w:rPr>
        <w:t xml:space="preserve"> иглата от </w:t>
      </w:r>
      <w:r w:rsidR="00CF7F51">
        <w:t>KwikPen</w:t>
      </w:r>
      <w:r w:rsidR="00CF7F51" w:rsidRPr="00CF7F51">
        <w:rPr>
          <w:lang w:val="ru-RU"/>
        </w:rPr>
        <w:t xml:space="preserve"> </w:t>
      </w:r>
      <w:r>
        <w:rPr>
          <w:lang w:val="bg-BG"/>
        </w:rPr>
        <w:t>(</w:t>
      </w:r>
      <w:r w:rsidR="00CF7F51">
        <w:rPr>
          <w:lang w:val="bg-BG"/>
        </w:rPr>
        <w:t>Квик</w:t>
      </w:r>
      <w:r w:rsidR="00CF7F51">
        <w:rPr>
          <w:lang w:val="bg-BG"/>
        </w:rPr>
        <w:noBreakHyphen/>
      </w:r>
      <w:r>
        <w:rPr>
          <w:lang w:val="bg-BG"/>
        </w:rPr>
        <w:t xml:space="preserve">писалката) </w:t>
      </w:r>
      <w:r>
        <w:rPr>
          <w:lang w:val="ru-RU"/>
        </w:rPr>
        <w:t xml:space="preserve">като използвате външната капачка на иглата. Това ще запази </w:t>
      </w:r>
      <w:r>
        <w:rPr>
          <w:lang w:val="bg-BG"/>
        </w:rPr>
        <w:t>инсулина</w:t>
      </w:r>
      <w:r>
        <w:rPr>
          <w:lang w:val="ru-RU"/>
        </w:rPr>
        <w:t xml:space="preserve"> стерилен и ще предпази изтичането му. Също така ще възпрепятства връщането на въздух в </w:t>
      </w:r>
      <w:r>
        <w:rPr>
          <w:lang w:val="bg-BG"/>
        </w:rPr>
        <w:t xml:space="preserve">писалката </w:t>
      </w:r>
      <w:r>
        <w:rPr>
          <w:lang w:val="ru-RU"/>
        </w:rPr>
        <w:t xml:space="preserve">и запушването на иглата. </w:t>
      </w:r>
      <w:r>
        <w:rPr>
          <w:b/>
          <w:lang w:val="ru-RU"/>
        </w:rPr>
        <w:t>Не предоставяйте Вашите игли на други лица</w:t>
      </w:r>
      <w:r>
        <w:rPr>
          <w:lang w:val="ru-RU"/>
        </w:rPr>
        <w:t xml:space="preserve">. </w:t>
      </w:r>
      <w:r>
        <w:rPr>
          <w:u w:val="single"/>
          <w:lang w:val="ru-RU"/>
        </w:rPr>
        <w:t>Не предоставяйте Вашата писалка на други лица</w:t>
      </w:r>
      <w:r>
        <w:rPr>
          <w:lang w:val="ru-RU"/>
        </w:rPr>
        <w:t xml:space="preserve">. </w:t>
      </w:r>
      <w:r>
        <w:t xml:space="preserve">Поставете капачката обратно на Вашата </w:t>
      </w:r>
      <w:r>
        <w:rPr>
          <w:lang w:val="bg-BG"/>
        </w:rPr>
        <w:t>писалка</w:t>
      </w:r>
      <w:r>
        <w:t>.</w:t>
      </w:r>
    </w:p>
    <w:p w:rsidR="007301DC" w:rsidRDefault="007301DC" w:rsidP="007301DC">
      <w:pPr>
        <w:tabs>
          <w:tab w:val="clear" w:pos="567"/>
        </w:tabs>
        <w:spacing w:line="240" w:lineRule="auto"/>
        <w:jc w:val="both"/>
      </w:pPr>
    </w:p>
    <w:p w:rsidR="007301DC" w:rsidRDefault="007301DC" w:rsidP="0065613D">
      <w:pPr>
        <w:keepNext/>
        <w:tabs>
          <w:tab w:val="clear" w:pos="567"/>
        </w:tabs>
        <w:suppressAutoHyphens/>
        <w:spacing w:line="240" w:lineRule="auto"/>
        <w:ind w:left="567" w:hanging="567"/>
        <w:rPr>
          <w:b/>
          <w:lang w:val="en-US"/>
        </w:rPr>
      </w:pPr>
      <w:r>
        <w:rPr>
          <w:b/>
        </w:rPr>
        <w:t>По</w:t>
      </w:r>
      <w:r>
        <w:rPr>
          <w:b/>
        </w:rPr>
        <w:noBreakHyphen/>
        <w:t>нататъшни инжекции:</w:t>
      </w:r>
    </w:p>
    <w:p w:rsidR="007301DC" w:rsidRDefault="007301DC" w:rsidP="007301DC">
      <w:pPr>
        <w:tabs>
          <w:tab w:val="clear" w:pos="567"/>
        </w:tabs>
        <w:spacing w:line="240" w:lineRule="auto"/>
        <w:ind w:left="540" w:hanging="540"/>
        <w:rPr>
          <w:lang w:val="bg-BG"/>
        </w:rPr>
      </w:pPr>
      <w:r>
        <w:rPr>
          <w:lang w:val="bg-BG"/>
        </w:rPr>
        <w:sym w:font="Symbol" w:char="F0B7"/>
      </w:r>
      <w:r>
        <w:rPr>
          <w:lang w:val="bg-BG"/>
        </w:rPr>
        <w:tab/>
        <w:t xml:space="preserve">Всеки път когато използвате </w:t>
      </w:r>
      <w:r w:rsidR="00CF7F51">
        <w:t>KwikPen</w:t>
      </w:r>
      <w:r w:rsidR="00CF7F51" w:rsidRPr="00CF7F51">
        <w:rPr>
          <w:lang w:val="ru-RU"/>
        </w:rPr>
        <w:t xml:space="preserve"> </w:t>
      </w:r>
      <w:r>
        <w:rPr>
          <w:lang w:val="bg-BG"/>
        </w:rPr>
        <w:t>(</w:t>
      </w:r>
      <w:r w:rsidR="00CF7F51">
        <w:rPr>
          <w:lang w:val="bg-BG"/>
        </w:rPr>
        <w:t>Квик</w:t>
      </w:r>
      <w:r w:rsidR="00CF7F51">
        <w:rPr>
          <w:lang w:val="bg-BG"/>
        </w:rPr>
        <w:noBreakHyphen/>
      </w:r>
      <w:r>
        <w:rPr>
          <w:lang w:val="bg-BG"/>
        </w:rPr>
        <w:t>писалка) вие трябва да използвате нова игла. Преди всяка инжекция из</w:t>
      </w:r>
      <w:r w:rsidR="00827B59">
        <w:rPr>
          <w:lang w:val="bg-BG"/>
        </w:rPr>
        <w:t>гонете</w:t>
      </w:r>
      <w:r>
        <w:rPr>
          <w:lang w:val="bg-BG"/>
        </w:rPr>
        <w:t xml:space="preserve"> въздушните мехурчета. Можете да видите колко инсулин остава като задържите </w:t>
      </w:r>
      <w:r w:rsidR="00CF7F51">
        <w:t>KwikPen</w:t>
      </w:r>
      <w:r w:rsidR="00CF7F51" w:rsidRPr="00CF7F51">
        <w:rPr>
          <w:lang w:val="ru-RU"/>
        </w:rPr>
        <w:t xml:space="preserve"> </w:t>
      </w:r>
      <w:r>
        <w:rPr>
          <w:lang w:val="bg-BG"/>
        </w:rPr>
        <w:t>(</w:t>
      </w:r>
      <w:r w:rsidR="00CF7F51">
        <w:rPr>
          <w:lang w:val="bg-BG"/>
        </w:rPr>
        <w:t>Квик</w:t>
      </w:r>
      <w:r w:rsidR="00CF7F51">
        <w:rPr>
          <w:lang w:val="bg-BG"/>
        </w:rPr>
        <w:noBreakHyphen/>
      </w:r>
      <w:r>
        <w:rPr>
          <w:lang w:val="bg-BG"/>
        </w:rPr>
        <w:t>писалката) с игла насочена нагоре. Градуираната скала на патрона показва колко единици инсулин остават.</w:t>
      </w:r>
    </w:p>
    <w:p w:rsidR="007301DC" w:rsidRDefault="007301DC" w:rsidP="007301DC">
      <w:pPr>
        <w:tabs>
          <w:tab w:val="clear" w:pos="567"/>
        </w:tabs>
        <w:spacing w:line="240" w:lineRule="auto"/>
        <w:ind w:left="540" w:hanging="540"/>
        <w:rPr>
          <w:lang w:val="bg-BG"/>
        </w:rPr>
      </w:pPr>
      <w:r>
        <w:rPr>
          <w:lang w:val="bg-BG"/>
        </w:rPr>
        <w:sym w:font="Symbol" w:char="F0B7"/>
      </w:r>
      <w:r>
        <w:rPr>
          <w:lang w:val="bg-BG"/>
        </w:rPr>
        <w:tab/>
        <w:t xml:space="preserve">Да не се смесва с какъвто и да е друг инсулин в Вашите еднократни писалки. След като </w:t>
      </w:r>
      <w:r w:rsidR="00CF7F51">
        <w:t>KwikPen</w:t>
      </w:r>
      <w:r w:rsidR="00CF7F51" w:rsidRPr="00CF7F51">
        <w:rPr>
          <w:lang w:val="ru-RU"/>
        </w:rPr>
        <w:t xml:space="preserve"> </w:t>
      </w:r>
      <w:r>
        <w:rPr>
          <w:lang w:val="bg-BG"/>
        </w:rPr>
        <w:t>(</w:t>
      </w:r>
      <w:r w:rsidR="00CF7F51">
        <w:rPr>
          <w:lang w:val="bg-BG"/>
        </w:rPr>
        <w:t>Квик</w:t>
      </w:r>
      <w:r w:rsidR="00CF7F51">
        <w:rPr>
          <w:lang w:val="bg-BG"/>
        </w:rPr>
        <w:noBreakHyphen/>
      </w:r>
      <w:r>
        <w:rPr>
          <w:lang w:val="bg-BG"/>
        </w:rPr>
        <w:t>писалката) се изпразни</w:t>
      </w:r>
      <w:r w:rsidR="00CF7F51">
        <w:rPr>
          <w:lang w:val="bg-BG"/>
        </w:rPr>
        <w:t>,</w:t>
      </w:r>
      <w:r>
        <w:rPr>
          <w:lang w:val="bg-BG"/>
        </w:rPr>
        <w:t xml:space="preserve"> да не се използва отново. Моля изхвърлете я грижливо – Вашият фармацевт или диабетна сестра ще Ви кажат как да направите това.</w:t>
      </w:r>
    </w:p>
    <w:p w:rsidR="007301DC" w:rsidRDefault="007301DC" w:rsidP="007301DC">
      <w:pPr>
        <w:numPr>
          <w:ilvl w:val="12"/>
          <w:numId w:val="0"/>
        </w:numPr>
        <w:tabs>
          <w:tab w:val="clear" w:pos="567"/>
        </w:tabs>
        <w:spacing w:line="240" w:lineRule="auto"/>
        <w:ind w:left="567" w:right="-2" w:hanging="567"/>
        <w:rPr>
          <w:noProof/>
          <w:szCs w:val="22"/>
          <w:lang w:val="bg-BG"/>
        </w:rPr>
      </w:pPr>
    </w:p>
    <w:p w:rsidR="007301DC" w:rsidRDefault="007301DC" w:rsidP="008D13EC">
      <w:pPr>
        <w:keepNext/>
        <w:numPr>
          <w:ilvl w:val="12"/>
          <w:numId w:val="0"/>
        </w:numPr>
        <w:tabs>
          <w:tab w:val="clear" w:pos="567"/>
        </w:tabs>
        <w:suppressAutoHyphens/>
        <w:spacing w:line="240" w:lineRule="auto"/>
        <w:rPr>
          <w:b/>
          <w:noProof/>
          <w:szCs w:val="22"/>
          <w:lang w:val="bg-BG"/>
        </w:rPr>
      </w:pPr>
      <w:r>
        <w:rPr>
          <w:b/>
          <w:noProof/>
          <w:szCs w:val="22"/>
          <w:lang w:val="bg-BG"/>
        </w:rPr>
        <w:t>Ако сте приложили повече от необходимата доза Humalog Mix50</w:t>
      </w:r>
    </w:p>
    <w:p w:rsidR="007301DC" w:rsidRDefault="007301DC" w:rsidP="007301DC">
      <w:pPr>
        <w:numPr>
          <w:ilvl w:val="12"/>
          <w:numId w:val="0"/>
        </w:numPr>
        <w:tabs>
          <w:tab w:val="clear" w:pos="567"/>
        </w:tabs>
        <w:spacing w:line="240" w:lineRule="auto"/>
        <w:ind w:right="-2"/>
        <w:outlineLvl w:val="0"/>
        <w:rPr>
          <w:noProof/>
          <w:szCs w:val="22"/>
          <w:lang w:val="bg-BG"/>
        </w:rPr>
      </w:pPr>
      <w:r>
        <w:rPr>
          <w:noProof/>
          <w:szCs w:val="22"/>
          <w:lang w:val="bg-BG"/>
        </w:rPr>
        <w:t xml:space="preserve">Ако сте приложили повече </w:t>
      </w:r>
      <w:r w:rsidR="000818F6" w:rsidRPr="000818F6">
        <w:rPr>
          <w:noProof/>
          <w:szCs w:val="22"/>
          <w:lang w:val="bg-BG"/>
        </w:rPr>
        <w:t xml:space="preserve">от необходимата доза </w:t>
      </w:r>
      <w:r>
        <w:rPr>
          <w:noProof/>
          <w:szCs w:val="22"/>
          <w:lang w:val="bg-BG"/>
        </w:rPr>
        <w:t>Humalog Mix50</w:t>
      </w:r>
      <w:r w:rsidR="00167C01" w:rsidRPr="0028363F">
        <w:rPr>
          <w:noProof/>
          <w:szCs w:val="22"/>
          <w:lang w:val="bg-BG"/>
        </w:rPr>
        <w:t xml:space="preserve"> </w:t>
      </w:r>
      <w:r w:rsidR="00167C01" w:rsidRPr="00D078EF">
        <w:rPr>
          <w:noProof/>
          <w:szCs w:val="22"/>
          <w:lang w:val="bg-BG"/>
        </w:rPr>
        <w:t>или не сте сигурни колко сте инжектирали</w:t>
      </w:r>
      <w:r w:rsidR="00167C01">
        <w:rPr>
          <w:noProof/>
          <w:szCs w:val="22"/>
          <w:lang w:val="bg-BG"/>
        </w:rPr>
        <w:t xml:space="preserve">, </w:t>
      </w:r>
      <w:r w:rsidR="00167C01" w:rsidRPr="00D078EF">
        <w:rPr>
          <w:noProof/>
          <w:szCs w:val="22"/>
          <w:lang w:val="ru-RU"/>
        </w:rPr>
        <w:t xml:space="preserve">нивото на кръвната Ви захар </w:t>
      </w:r>
      <w:r w:rsidR="00D133C1">
        <w:rPr>
          <w:noProof/>
          <w:szCs w:val="22"/>
          <w:lang w:val="ru-RU"/>
        </w:rPr>
        <w:t>може да стане ниско</w:t>
      </w:r>
      <w:r>
        <w:rPr>
          <w:noProof/>
          <w:szCs w:val="22"/>
          <w:lang w:val="bg-BG"/>
        </w:rPr>
        <w:t>. Проверете нивото на кръвната си захар.</w:t>
      </w:r>
    </w:p>
    <w:p w:rsidR="00167C01" w:rsidRDefault="00167C01" w:rsidP="007301DC">
      <w:pPr>
        <w:numPr>
          <w:ilvl w:val="12"/>
          <w:numId w:val="0"/>
        </w:numPr>
        <w:tabs>
          <w:tab w:val="clear" w:pos="567"/>
        </w:tabs>
        <w:spacing w:line="240" w:lineRule="auto"/>
        <w:ind w:right="-2"/>
        <w:outlineLvl w:val="0"/>
        <w:rPr>
          <w:lang w:val="bg-BG"/>
        </w:rPr>
      </w:pPr>
    </w:p>
    <w:p w:rsidR="007301DC" w:rsidRDefault="007301DC" w:rsidP="007301DC">
      <w:pPr>
        <w:numPr>
          <w:ilvl w:val="12"/>
          <w:numId w:val="0"/>
        </w:numPr>
        <w:tabs>
          <w:tab w:val="clear" w:pos="567"/>
        </w:tabs>
        <w:spacing w:line="240" w:lineRule="auto"/>
        <w:ind w:right="-2"/>
        <w:outlineLvl w:val="0"/>
        <w:rPr>
          <w:lang w:val="bg-BG"/>
        </w:rPr>
      </w:pPr>
      <w:r>
        <w:rPr>
          <w:lang w:val="bg-BG"/>
        </w:rPr>
        <w:t>Ако кръвната Ви захар е ниска</w:t>
      </w:r>
      <w:r w:rsidR="002277D9">
        <w:rPr>
          <w:lang w:val="bg-BG"/>
        </w:rPr>
        <w:t xml:space="preserve"> </w:t>
      </w:r>
      <w:r w:rsidR="002277D9" w:rsidRPr="004714B9">
        <w:rPr>
          <w:b/>
          <w:bCs/>
          <w:lang w:val="bg-BG"/>
        </w:rPr>
        <w:t>(лека хипогликемия)</w:t>
      </w:r>
      <w:r>
        <w:rPr>
          <w:lang w:val="bg-BG"/>
        </w:rPr>
        <w:t>, вземете таблетки глюкоза, захар или изпийте подсладена напитка. След това яжте плод, бисквити или сандвич, както Ви е препоръчал лекаря и си починете. В повечето случаи това ще Ви помогне да превъзмогнете</w:t>
      </w:r>
      <w:r>
        <w:rPr>
          <w:i/>
          <w:lang w:val="bg-BG"/>
        </w:rPr>
        <w:t xml:space="preserve"> </w:t>
      </w:r>
      <w:r>
        <w:rPr>
          <w:lang w:val="bg-BG"/>
        </w:rPr>
        <w:t>леката хипогликемия или ниска степен на инсулиново предозиране. Ако се почуствате по</w:t>
      </w:r>
      <w:r>
        <w:rPr>
          <w:lang w:val="bg-BG"/>
        </w:rPr>
        <w:noBreakHyphen/>
        <w:t>зле и дишането Ви е повърхностно и кожата Ви става бледа, веднага се обадете на Вашия лекар. Твърде тежка хипогликемия може да се лекува с глюкагонова инжекция. Хапнете глюкоза или захар след глюкагоновата инжекция. Ако няма отговор към глюкагона Вие ще трябва да отидете в болница. Помолете Вашия лекар да Ви разкаже за глюкагона.</w:t>
      </w:r>
    </w:p>
    <w:p w:rsidR="007301DC" w:rsidRDefault="007301DC" w:rsidP="007301DC">
      <w:pPr>
        <w:numPr>
          <w:ilvl w:val="12"/>
          <w:numId w:val="0"/>
        </w:numPr>
        <w:tabs>
          <w:tab w:val="clear" w:pos="567"/>
        </w:tabs>
        <w:spacing w:line="240" w:lineRule="auto"/>
        <w:ind w:right="-2"/>
        <w:outlineLvl w:val="0"/>
        <w:rPr>
          <w:b/>
          <w:noProof/>
          <w:szCs w:val="22"/>
          <w:lang w:val="bg-BG"/>
        </w:rPr>
      </w:pPr>
    </w:p>
    <w:p w:rsidR="007301DC" w:rsidRDefault="007301DC" w:rsidP="008D13EC">
      <w:pPr>
        <w:keepNext/>
        <w:numPr>
          <w:ilvl w:val="12"/>
          <w:numId w:val="0"/>
        </w:numPr>
        <w:tabs>
          <w:tab w:val="clear" w:pos="567"/>
        </w:tabs>
        <w:suppressAutoHyphens/>
        <w:spacing w:line="240" w:lineRule="auto"/>
        <w:rPr>
          <w:b/>
          <w:noProof/>
          <w:szCs w:val="22"/>
          <w:lang w:val="bg-BG"/>
        </w:rPr>
      </w:pPr>
      <w:r>
        <w:rPr>
          <w:b/>
          <w:noProof/>
          <w:szCs w:val="22"/>
          <w:lang w:val="bg-BG"/>
        </w:rPr>
        <w:t>Ако сте пропуснали да приложите Humalog Mix50</w:t>
      </w:r>
    </w:p>
    <w:p w:rsidR="007301DC" w:rsidRDefault="007301DC" w:rsidP="007301DC">
      <w:pPr>
        <w:numPr>
          <w:ilvl w:val="12"/>
          <w:numId w:val="0"/>
        </w:numPr>
        <w:tabs>
          <w:tab w:val="clear" w:pos="567"/>
        </w:tabs>
        <w:spacing w:line="240" w:lineRule="auto"/>
        <w:ind w:right="-2"/>
        <w:outlineLvl w:val="0"/>
        <w:rPr>
          <w:noProof/>
          <w:szCs w:val="22"/>
          <w:lang w:val="bg-BG"/>
        </w:rPr>
      </w:pPr>
      <w:r>
        <w:rPr>
          <w:noProof/>
          <w:szCs w:val="22"/>
          <w:lang w:val="bg-BG"/>
        </w:rPr>
        <w:t xml:space="preserve">Ако сте приложили по-малко </w:t>
      </w:r>
      <w:r w:rsidR="006C054D" w:rsidRPr="00D078EF">
        <w:rPr>
          <w:noProof/>
          <w:szCs w:val="22"/>
          <w:lang w:val="bg-BG"/>
        </w:rPr>
        <w:t xml:space="preserve">от необходимата доза </w:t>
      </w:r>
      <w:r>
        <w:rPr>
          <w:noProof/>
          <w:szCs w:val="22"/>
          <w:lang w:val="bg-BG"/>
        </w:rPr>
        <w:t>Humalog Mix50</w:t>
      </w:r>
      <w:r w:rsidR="006C054D" w:rsidRPr="0028363F">
        <w:rPr>
          <w:noProof/>
          <w:szCs w:val="22"/>
          <w:lang w:val="bg-BG"/>
        </w:rPr>
        <w:t xml:space="preserve"> </w:t>
      </w:r>
      <w:bookmarkStart w:id="26" w:name="_Hlk48253830"/>
      <w:r w:rsidR="006C054D" w:rsidRPr="00D078EF">
        <w:rPr>
          <w:noProof/>
          <w:szCs w:val="22"/>
          <w:lang w:val="bg-BG"/>
        </w:rPr>
        <w:t>или не сте сигурни колко сте инжектирали</w:t>
      </w:r>
      <w:r w:rsidR="006C054D" w:rsidRPr="0028363F">
        <w:rPr>
          <w:noProof/>
          <w:szCs w:val="22"/>
          <w:lang w:val="bg-BG"/>
        </w:rPr>
        <w:t xml:space="preserve"> </w:t>
      </w:r>
      <w:r w:rsidR="006C054D" w:rsidRPr="00D078EF">
        <w:rPr>
          <w:noProof/>
          <w:szCs w:val="22"/>
          <w:lang w:val="ru-RU"/>
        </w:rPr>
        <w:t xml:space="preserve">нивото на кръвната Ви захар </w:t>
      </w:r>
      <w:bookmarkEnd w:id="26"/>
      <w:r w:rsidR="001A5226">
        <w:rPr>
          <w:noProof/>
          <w:szCs w:val="22"/>
          <w:lang w:val="ru-RU"/>
        </w:rPr>
        <w:t>може значително да се повиши</w:t>
      </w:r>
      <w:r>
        <w:rPr>
          <w:noProof/>
          <w:szCs w:val="22"/>
          <w:lang w:val="bg-BG"/>
        </w:rPr>
        <w:t>. Проверете нивото на кръвната си захар.</w:t>
      </w:r>
    </w:p>
    <w:p w:rsidR="007301DC" w:rsidRDefault="007301DC" w:rsidP="007301DC">
      <w:pPr>
        <w:numPr>
          <w:ilvl w:val="12"/>
          <w:numId w:val="0"/>
        </w:numPr>
        <w:tabs>
          <w:tab w:val="clear" w:pos="567"/>
        </w:tabs>
        <w:spacing w:line="240" w:lineRule="auto"/>
        <w:ind w:right="-2"/>
        <w:outlineLvl w:val="0"/>
        <w:rPr>
          <w:noProof/>
          <w:szCs w:val="22"/>
          <w:lang w:val="bg-BG"/>
        </w:rPr>
      </w:pPr>
    </w:p>
    <w:p w:rsidR="007301DC" w:rsidRDefault="007301DC" w:rsidP="002277D9">
      <w:pPr>
        <w:tabs>
          <w:tab w:val="clear" w:pos="567"/>
        </w:tabs>
        <w:spacing w:line="240" w:lineRule="auto"/>
        <w:rPr>
          <w:lang w:val="bg-BG"/>
        </w:rPr>
      </w:pPr>
      <w:r>
        <w:rPr>
          <w:lang w:val="bg-BG"/>
        </w:rPr>
        <w:t>Ако хипогликемията (ниски стойности на кръвна захар) или хипергликемията (високи стойности на кръвна захар) не се лекуват, то те могат да бъдат много сериозни и да предизвикат главоболие, гадене, повръщане, обезводняване, безсъзнание, кома или дори смърт. (вижте А и Б в точка</w:t>
      </w:r>
      <w:r w:rsidR="002277D9">
        <w:rPr>
          <w:lang w:val="bg-BG"/>
        </w:rPr>
        <w:t> </w:t>
      </w:r>
      <w:r>
        <w:rPr>
          <w:lang w:val="bg-BG"/>
        </w:rPr>
        <w:t>4. „Възможни нежелани реакции”).</w:t>
      </w:r>
    </w:p>
    <w:p w:rsidR="002277D9" w:rsidRDefault="002277D9" w:rsidP="002277D9">
      <w:pPr>
        <w:tabs>
          <w:tab w:val="clear" w:pos="567"/>
        </w:tabs>
        <w:spacing w:line="240" w:lineRule="auto"/>
        <w:rPr>
          <w:lang w:val="bg-BG"/>
        </w:rPr>
      </w:pPr>
    </w:p>
    <w:p w:rsidR="002277D9" w:rsidRDefault="002277D9" w:rsidP="002277D9">
      <w:pPr>
        <w:tabs>
          <w:tab w:val="clear" w:pos="567"/>
        </w:tabs>
        <w:spacing w:line="240" w:lineRule="auto"/>
        <w:rPr>
          <w:lang w:val="bg-BG"/>
        </w:rPr>
      </w:pPr>
      <w:r w:rsidRPr="004714B9">
        <w:rPr>
          <w:b/>
          <w:bCs/>
          <w:lang w:val="bg-BG"/>
        </w:rPr>
        <w:t>Три прости стъпки</w:t>
      </w:r>
      <w:r>
        <w:rPr>
          <w:lang w:val="bg-BG"/>
        </w:rPr>
        <w:t xml:space="preserve"> да се избегне хипогликемия или хипергликемия са:</w:t>
      </w:r>
    </w:p>
    <w:p w:rsidR="007301DC" w:rsidRDefault="007301DC" w:rsidP="007301DC">
      <w:pPr>
        <w:numPr>
          <w:ilvl w:val="12"/>
          <w:numId w:val="0"/>
        </w:numPr>
        <w:tabs>
          <w:tab w:val="clear" w:pos="567"/>
        </w:tabs>
        <w:spacing w:line="240" w:lineRule="auto"/>
        <w:ind w:left="540" w:right="-2" w:hanging="540"/>
        <w:rPr>
          <w:noProof/>
          <w:szCs w:val="22"/>
          <w:lang w:val="bg-BG"/>
        </w:rPr>
      </w:pPr>
      <w:r>
        <w:rPr>
          <w:lang w:val="bg-BG"/>
        </w:rPr>
        <w:sym w:font="Symbol" w:char="F0B7"/>
      </w:r>
      <w:r>
        <w:rPr>
          <w:rFonts w:eastAsia="Arial Unicode MS" w:cs="Arial Unicode MS"/>
          <w:noProof/>
          <w:szCs w:val="22"/>
          <w:lang w:val="bg-BG"/>
        </w:rPr>
        <w:tab/>
      </w:r>
      <w:r>
        <w:rPr>
          <w:lang w:val="bg-BG"/>
        </w:rPr>
        <w:t xml:space="preserve">Винаги пазете резервни писалки и патрони в случай, че загубите Вашата </w:t>
      </w:r>
      <w:r w:rsidR="00CF7F51">
        <w:t>KwikPen</w:t>
      </w:r>
      <w:r w:rsidR="00CF7F51" w:rsidRPr="00CF7F51">
        <w:rPr>
          <w:lang w:val="ru-RU"/>
        </w:rPr>
        <w:t xml:space="preserve"> </w:t>
      </w:r>
      <w:r>
        <w:rPr>
          <w:lang w:val="bg-BG"/>
        </w:rPr>
        <w:t>(</w:t>
      </w:r>
      <w:r w:rsidR="00CF7F51">
        <w:rPr>
          <w:lang w:val="bg-BG"/>
        </w:rPr>
        <w:t>Квик</w:t>
      </w:r>
      <w:r w:rsidR="00CF7F51">
        <w:rPr>
          <w:lang w:val="bg-BG"/>
        </w:rPr>
        <w:noBreakHyphen/>
      </w:r>
      <w:r>
        <w:rPr>
          <w:lang w:val="bg-BG"/>
        </w:rPr>
        <w:t>писалка) или пък се повреди.</w:t>
      </w:r>
    </w:p>
    <w:p w:rsidR="007301DC" w:rsidRDefault="007301DC" w:rsidP="007301DC">
      <w:pPr>
        <w:tabs>
          <w:tab w:val="clear" w:pos="567"/>
        </w:tabs>
        <w:spacing w:line="240" w:lineRule="auto"/>
        <w:jc w:val="both"/>
        <w:rPr>
          <w:lang w:val="bg-BG"/>
        </w:rPr>
      </w:pPr>
      <w:r>
        <w:rPr>
          <w:lang w:val="bg-BG"/>
        </w:rPr>
        <w:sym w:font="Symbol" w:char="F0B7"/>
      </w:r>
      <w:r>
        <w:rPr>
          <w:lang w:val="bg-BG"/>
        </w:rPr>
        <w:tab/>
        <w:t>Винаги носете нещо, което да показва, че сте диабетик.</w:t>
      </w:r>
    </w:p>
    <w:p w:rsidR="007301DC" w:rsidRDefault="007301DC" w:rsidP="007301DC">
      <w:pPr>
        <w:tabs>
          <w:tab w:val="clear" w:pos="567"/>
        </w:tabs>
        <w:spacing w:line="240" w:lineRule="auto"/>
        <w:jc w:val="both"/>
        <w:rPr>
          <w:lang w:val="bg-BG"/>
        </w:rPr>
      </w:pPr>
      <w:r>
        <w:rPr>
          <w:lang w:val="bg-BG"/>
        </w:rPr>
        <w:sym w:font="Symbol" w:char="F0B7"/>
      </w:r>
      <w:r>
        <w:rPr>
          <w:lang w:val="bg-BG"/>
        </w:rPr>
        <w:tab/>
        <w:t>Винаги носете захар със себе си.</w:t>
      </w:r>
    </w:p>
    <w:p w:rsidR="007301DC" w:rsidRDefault="007301DC" w:rsidP="007301DC">
      <w:pPr>
        <w:tabs>
          <w:tab w:val="clear" w:pos="567"/>
        </w:tabs>
        <w:spacing w:line="240" w:lineRule="auto"/>
        <w:jc w:val="both"/>
        <w:rPr>
          <w:lang w:val="bg-BG"/>
        </w:rPr>
      </w:pPr>
    </w:p>
    <w:p w:rsidR="007301DC" w:rsidRDefault="007301DC" w:rsidP="0065613D">
      <w:pPr>
        <w:keepNext/>
        <w:numPr>
          <w:ilvl w:val="12"/>
          <w:numId w:val="0"/>
        </w:numPr>
        <w:tabs>
          <w:tab w:val="clear" w:pos="567"/>
        </w:tabs>
        <w:suppressAutoHyphens/>
        <w:spacing w:line="240" w:lineRule="auto"/>
        <w:ind w:left="567" w:hanging="567"/>
        <w:rPr>
          <w:b/>
          <w:noProof/>
          <w:szCs w:val="22"/>
          <w:lang w:val="bg-BG"/>
        </w:rPr>
      </w:pPr>
      <w:r>
        <w:rPr>
          <w:b/>
          <w:noProof/>
          <w:szCs w:val="22"/>
          <w:lang w:val="bg-BG"/>
        </w:rPr>
        <w:t>Ако сте спрели прил</w:t>
      </w:r>
      <w:r w:rsidR="008B5352">
        <w:rPr>
          <w:b/>
          <w:noProof/>
          <w:szCs w:val="22"/>
          <w:lang w:val="bg-BG"/>
        </w:rPr>
        <w:t>ожението</w:t>
      </w:r>
      <w:r>
        <w:rPr>
          <w:b/>
          <w:noProof/>
          <w:szCs w:val="22"/>
          <w:lang w:val="bg-BG"/>
        </w:rPr>
        <w:t xml:space="preserve"> на Humalog Mix50</w:t>
      </w:r>
    </w:p>
    <w:p w:rsidR="007301DC" w:rsidRDefault="007301DC" w:rsidP="007301DC">
      <w:pPr>
        <w:numPr>
          <w:ilvl w:val="12"/>
          <w:numId w:val="0"/>
        </w:numPr>
        <w:tabs>
          <w:tab w:val="clear" w:pos="567"/>
        </w:tabs>
        <w:spacing w:line="240" w:lineRule="auto"/>
        <w:ind w:right="-2"/>
        <w:outlineLvl w:val="0"/>
        <w:rPr>
          <w:noProof/>
          <w:szCs w:val="22"/>
          <w:lang w:val="bg-BG"/>
        </w:rPr>
      </w:pPr>
      <w:r>
        <w:rPr>
          <w:noProof/>
          <w:szCs w:val="22"/>
          <w:lang w:val="bg-BG"/>
        </w:rPr>
        <w:t>Ако сте приложили по-малко Humalog Mix50 , отколкото Ви е необходимо, може да настъпи повишаване на кръвната захар. Не променяйте инсулина</w:t>
      </w:r>
      <w:r>
        <w:rPr>
          <w:szCs w:val="22"/>
          <w:lang w:val="bg-BG"/>
        </w:rPr>
        <w:t>, предназначен за Вас</w:t>
      </w:r>
      <w:r>
        <w:rPr>
          <w:noProof/>
          <w:szCs w:val="22"/>
          <w:lang w:val="bg-BG"/>
        </w:rPr>
        <w:t>, освен ако не Ви каже Вашия лекар.</w:t>
      </w:r>
    </w:p>
    <w:p w:rsidR="007301DC" w:rsidRDefault="007301DC" w:rsidP="007301DC">
      <w:pPr>
        <w:numPr>
          <w:ilvl w:val="12"/>
          <w:numId w:val="0"/>
        </w:numPr>
        <w:tabs>
          <w:tab w:val="clear" w:pos="567"/>
        </w:tabs>
        <w:spacing w:line="240" w:lineRule="auto"/>
        <w:ind w:left="567" w:right="-2" w:hanging="567"/>
        <w:rPr>
          <w:noProof/>
          <w:szCs w:val="22"/>
          <w:lang w:val="bg-BG"/>
        </w:rPr>
      </w:pPr>
    </w:p>
    <w:p w:rsidR="007301DC" w:rsidRDefault="007301DC" w:rsidP="00E43D20">
      <w:pPr>
        <w:numPr>
          <w:ilvl w:val="12"/>
          <w:numId w:val="0"/>
        </w:numPr>
        <w:tabs>
          <w:tab w:val="clear" w:pos="567"/>
        </w:tabs>
        <w:spacing w:line="240" w:lineRule="auto"/>
        <w:ind w:right="-2"/>
        <w:rPr>
          <w:noProof/>
          <w:szCs w:val="22"/>
          <w:lang w:val="bg-BG"/>
        </w:rPr>
      </w:pPr>
      <w:r>
        <w:rPr>
          <w:noProof/>
          <w:szCs w:val="22"/>
          <w:lang w:val="bg-BG"/>
        </w:rPr>
        <w:t xml:space="preserve">Ако имате някакви допълнителни въпроси, свързани с употребата на </w:t>
      </w:r>
      <w:r w:rsidR="006408B1">
        <w:rPr>
          <w:noProof/>
          <w:szCs w:val="22"/>
          <w:lang w:val="bg-BG"/>
        </w:rPr>
        <w:t>това лекарство</w:t>
      </w:r>
      <w:r>
        <w:rPr>
          <w:noProof/>
          <w:szCs w:val="22"/>
          <w:lang w:val="bg-BG"/>
        </w:rPr>
        <w:t>, попитайте Вашия лекар или фармацевт.</w:t>
      </w:r>
    </w:p>
    <w:p w:rsidR="007301DC" w:rsidRDefault="007301DC" w:rsidP="007301DC">
      <w:pPr>
        <w:numPr>
          <w:ilvl w:val="12"/>
          <w:numId w:val="0"/>
        </w:numPr>
        <w:tabs>
          <w:tab w:val="clear" w:pos="567"/>
        </w:tabs>
        <w:spacing w:line="240" w:lineRule="auto"/>
        <w:ind w:left="567" w:right="-2" w:hanging="567"/>
        <w:rPr>
          <w:noProof/>
          <w:szCs w:val="22"/>
          <w:lang w:val="bg-BG"/>
        </w:rPr>
      </w:pPr>
    </w:p>
    <w:p w:rsidR="007301DC" w:rsidRDefault="007301DC" w:rsidP="007301DC">
      <w:pPr>
        <w:numPr>
          <w:ilvl w:val="12"/>
          <w:numId w:val="0"/>
        </w:numPr>
        <w:tabs>
          <w:tab w:val="clear" w:pos="567"/>
        </w:tabs>
        <w:spacing w:line="240" w:lineRule="auto"/>
        <w:ind w:left="567" w:right="-2" w:hanging="567"/>
        <w:rPr>
          <w:noProof/>
          <w:szCs w:val="22"/>
          <w:lang w:val="bg-BG"/>
        </w:rPr>
      </w:pPr>
    </w:p>
    <w:p w:rsidR="007301DC" w:rsidRDefault="007301DC" w:rsidP="002277D9">
      <w:pPr>
        <w:keepNext/>
        <w:numPr>
          <w:ilvl w:val="12"/>
          <w:numId w:val="0"/>
        </w:numPr>
        <w:tabs>
          <w:tab w:val="clear" w:pos="567"/>
        </w:tabs>
        <w:suppressAutoHyphens/>
        <w:spacing w:line="240" w:lineRule="auto"/>
        <w:ind w:left="567" w:hanging="567"/>
        <w:rPr>
          <w:noProof/>
          <w:szCs w:val="22"/>
          <w:lang w:val="bg-BG"/>
        </w:rPr>
      </w:pPr>
      <w:r>
        <w:rPr>
          <w:b/>
          <w:noProof/>
          <w:szCs w:val="22"/>
          <w:lang w:val="bg-BG"/>
        </w:rPr>
        <w:t>4.</w:t>
      </w:r>
      <w:r>
        <w:rPr>
          <w:b/>
          <w:noProof/>
          <w:szCs w:val="22"/>
          <w:lang w:val="bg-BG"/>
        </w:rPr>
        <w:tab/>
        <w:t>В</w:t>
      </w:r>
      <w:r w:rsidR="002277D9" w:rsidRPr="000D3C7C">
        <w:rPr>
          <w:b/>
          <w:noProof/>
          <w:szCs w:val="22"/>
          <w:lang w:val="bg-BG"/>
        </w:rPr>
        <w:t>ъзможни нежелани реакции</w:t>
      </w:r>
    </w:p>
    <w:p w:rsidR="007301DC" w:rsidRDefault="007301DC" w:rsidP="0065613D">
      <w:pPr>
        <w:keepNext/>
        <w:numPr>
          <w:ilvl w:val="12"/>
          <w:numId w:val="0"/>
        </w:numPr>
        <w:tabs>
          <w:tab w:val="clear" w:pos="567"/>
        </w:tabs>
        <w:suppressAutoHyphens/>
        <w:spacing w:line="240" w:lineRule="auto"/>
        <w:ind w:left="567" w:hanging="567"/>
        <w:rPr>
          <w:noProof/>
          <w:szCs w:val="22"/>
          <w:lang w:val="bg-BG"/>
        </w:rPr>
      </w:pPr>
    </w:p>
    <w:p w:rsidR="007301DC" w:rsidRDefault="007301DC" w:rsidP="007301DC">
      <w:pPr>
        <w:numPr>
          <w:ilvl w:val="12"/>
          <w:numId w:val="0"/>
        </w:numPr>
        <w:tabs>
          <w:tab w:val="clear" w:pos="567"/>
        </w:tabs>
        <w:spacing w:line="240" w:lineRule="auto"/>
        <w:ind w:right="-29"/>
        <w:rPr>
          <w:noProof/>
          <w:szCs w:val="22"/>
          <w:lang w:val="bg-BG"/>
        </w:rPr>
      </w:pPr>
      <w:r>
        <w:rPr>
          <w:noProof/>
          <w:szCs w:val="22"/>
          <w:lang w:val="bg-BG"/>
        </w:rPr>
        <w:t xml:space="preserve">Както всички лекарства, </w:t>
      </w:r>
      <w:r w:rsidR="00005A65">
        <w:rPr>
          <w:noProof/>
          <w:szCs w:val="22"/>
          <w:lang w:val="bg-BG"/>
        </w:rPr>
        <w:t>това лекарство</w:t>
      </w:r>
      <w:r>
        <w:rPr>
          <w:noProof/>
          <w:szCs w:val="22"/>
          <w:lang w:val="bg-BG"/>
        </w:rPr>
        <w:t xml:space="preserve"> може да предизвика нежелани </w:t>
      </w:r>
      <w:r w:rsidR="008B5352">
        <w:rPr>
          <w:noProof/>
          <w:szCs w:val="22"/>
          <w:lang w:val="bg-BG"/>
        </w:rPr>
        <w:t>реакции</w:t>
      </w:r>
      <w:r>
        <w:rPr>
          <w:noProof/>
          <w:szCs w:val="22"/>
          <w:lang w:val="bg-BG"/>
        </w:rPr>
        <w:t xml:space="preserve">, въпреки че не всеки ги получава. </w:t>
      </w:r>
    </w:p>
    <w:p w:rsidR="007301DC" w:rsidRDefault="007301DC" w:rsidP="007301DC">
      <w:pPr>
        <w:numPr>
          <w:ilvl w:val="12"/>
          <w:numId w:val="0"/>
        </w:numPr>
        <w:tabs>
          <w:tab w:val="clear" w:pos="567"/>
        </w:tabs>
        <w:spacing w:line="240" w:lineRule="auto"/>
        <w:ind w:right="-29"/>
        <w:rPr>
          <w:noProof/>
          <w:szCs w:val="22"/>
          <w:lang w:val="bg-BG"/>
        </w:rPr>
      </w:pPr>
    </w:p>
    <w:p w:rsidR="007301DC" w:rsidRDefault="007301DC" w:rsidP="007301DC">
      <w:pPr>
        <w:tabs>
          <w:tab w:val="clear" w:pos="567"/>
        </w:tabs>
        <w:spacing w:line="240" w:lineRule="auto"/>
        <w:jc w:val="both"/>
        <w:rPr>
          <w:lang w:val="bg-BG"/>
        </w:rPr>
      </w:pPr>
      <w:r>
        <w:rPr>
          <w:lang w:val="bg-BG"/>
        </w:rPr>
        <w:t>Системната алергия е рядка (</w:t>
      </w:r>
      <w:r>
        <w:rPr>
          <w:lang w:val="en-US"/>
        </w:rPr>
        <w:sym w:font="Symbol" w:char="F0B3"/>
      </w:r>
      <w:r>
        <w:rPr>
          <w:lang w:val="bg-BG"/>
        </w:rPr>
        <w:t xml:space="preserve"> 1/10 000 до </w:t>
      </w:r>
      <w:r>
        <w:rPr>
          <w:lang w:val="bg-BG"/>
        </w:rPr>
        <w:sym w:font="Symbol" w:char="F03C"/>
      </w:r>
      <w:r>
        <w:rPr>
          <w:lang w:val="bg-BG"/>
        </w:rPr>
        <w:t>1/1 000). Симптомите са следните:</w:t>
      </w:r>
    </w:p>
    <w:p w:rsidR="007301DC" w:rsidRDefault="007301DC" w:rsidP="00323594">
      <w:pPr>
        <w:numPr>
          <w:ilvl w:val="0"/>
          <w:numId w:val="19"/>
        </w:numPr>
        <w:tabs>
          <w:tab w:val="clear" w:pos="567"/>
        </w:tabs>
        <w:spacing w:line="240" w:lineRule="auto"/>
        <w:rPr>
          <w:lang w:val="bg-BG"/>
        </w:rPr>
      </w:pPr>
      <w:r>
        <w:rPr>
          <w:lang w:val="bg-BG"/>
        </w:rPr>
        <w:t>обрив по цялото тяло</w:t>
      </w:r>
      <w:r>
        <w:rPr>
          <w:lang w:val="bg-BG"/>
        </w:rPr>
        <w:tab/>
      </w:r>
      <w:r>
        <w:rPr>
          <w:lang w:val="bg-BG"/>
        </w:rPr>
        <w:tab/>
      </w:r>
      <w:r>
        <w:rPr>
          <w:lang w:val="bg-BG"/>
        </w:rPr>
        <w:tab/>
      </w:r>
      <w:r>
        <w:rPr>
          <w:lang w:val="bg-BG"/>
        </w:rPr>
        <w:sym w:font="Symbol" w:char="F0B7"/>
      </w:r>
      <w:r>
        <w:rPr>
          <w:lang w:val="bg-BG"/>
        </w:rPr>
        <w:tab/>
        <w:t>спадане на кръвното налягане</w:t>
      </w:r>
    </w:p>
    <w:p w:rsidR="007301DC" w:rsidRDefault="007301DC" w:rsidP="00323594">
      <w:pPr>
        <w:numPr>
          <w:ilvl w:val="0"/>
          <w:numId w:val="18"/>
        </w:numPr>
        <w:tabs>
          <w:tab w:val="clear" w:pos="567"/>
        </w:tabs>
        <w:spacing w:line="240" w:lineRule="auto"/>
        <w:rPr>
          <w:lang w:val="bg-BG"/>
        </w:rPr>
      </w:pPr>
      <w:r>
        <w:rPr>
          <w:lang w:val="bg-BG"/>
        </w:rPr>
        <w:t>затруднено дишане</w:t>
      </w:r>
      <w:r>
        <w:rPr>
          <w:lang w:val="bg-BG"/>
        </w:rPr>
        <w:tab/>
      </w:r>
      <w:r>
        <w:rPr>
          <w:lang w:val="bg-BG"/>
        </w:rPr>
        <w:tab/>
      </w:r>
      <w:r>
        <w:rPr>
          <w:lang w:val="bg-BG"/>
        </w:rPr>
        <w:tab/>
      </w:r>
      <w:r>
        <w:rPr>
          <w:lang w:val="bg-BG"/>
        </w:rPr>
        <w:sym w:font="Symbol" w:char="F0B7"/>
      </w:r>
      <w:r>
        <w:rPr>
          <w:lang w:val="bg-BG"/>
        </w:rPr>
        <w:tab/>
        <w:t>ускорена сърдечна дейност</w:t>
      </w:r>
    </w:p>
    <w:p w:rsidR="007301DC" w:rsidRDefault="007301DC" w:rsidP="00323594">
      <w:pPr>
        <w:numPr>
          <w:ilvl w:val="0"/>
          <w:numId w:val="18"/>
        </w:numPr>
        <w:tabs>
          <w:tab w:val="clear" w:pos="567"/>
        </w:tabs>
        <w:spacing w:line="240" w:lineRule="auto"/>
        <w:rPr>
          <w:lang w:val="bg-BG"/>
        </w:rPr>
      </w:pPr>
      <w:r>
        <w:rPr>
          <w:lang w:val="bg-BG"/>
        </w:rPr>
        <w:t>хриптящо дишане</w:t>
      </w:r>
      <w:r>
        <w:rPr>
          <w:lang w:val="bg-BG"/>
        </w:rPr>
        <w:tab/>
      </w:r>
      <w:r>
        <w:rPr>
          <w:lang w:val="bg-BG"/>
        </w:rPr>
        <w:tab/>
      </w:r>
      <w:r>
        <w:tab/>
      </w:r>
      <w:r>
        <w:rPr>
          <w:lang w:val="bg-BG"/>
        </w:rPr>
        <w:sym w:font="Symbol" w:char="F0B7"/>
      </w:r>
      <w:r>
        <w:rPr>
          <w:lang w:val="bg-BG"/>
        </w:rPr>
        <w:tab/>
        <w:t>изпотяване</w:t>
      </w:r>
    </w:p>
    <w:p w:rsidR="007301DC" w:rsidRDefault="007301DC" w:rsidP="007301DC">
      <w:pPr>
        <w:tabs>
          <w:tab w:val="clear" w:pos="567"/>
        </w:tabs>
        <w:spacing w:line="240" w:lineRule="auto"/>
        <w:rPr>
          <w:lang w:val="bg-BG"/>
        </w:rPr>
      </w:pPr>
    </w:p>
    <w:p w:rsidR="007301DC" w:rsidRDefault="007301DC" w:rsidP="007301DC">
      <w:pPr>
        <w:tabs>
          <w:tab w:val="clear" w:pos="567"/>
        </w:tabs>
        <w:spacing w:line="240" w:lineRule="auto"/>
        <w:rPr>
          <w:lang w:val="bg-BG"/>
        </w:rPr>
      </w:pPr>
      <w:r>
        <w:rPr>
          <w:lang w:val="bg-BG"/>
        </w:rPr>
        <w:t xml:space="preserve">Ако смятате, че имате този тип инсулинова алергия с Humalog Mix50 , незабавно </w:t>
      </w:r>
      <w:r w:rsidR="002320DC">
        <w:rPr>
          <w:lang w:val="bg-BG"/>
        </w:rPr>
        <w:t>информирайте</w:t>
      </w:r>
      <w:r>
        <w:rPr>
          <w:lang w:val="bg-BG"/>
        </w:rPr>
        <w:t xml:space="preserve"> Вашия лекар.</w:t>
      </w:r>
    </w:p>
    <w:p w:rsidR="00005A65" w:rsidRDefault="00005A65" w:rsidP="00005A65">
      <w:pPr>
        <w:numPr>
          <w:ilvl w:val="12"/>
          <w:numId w:val="0"/>
        </w:numPr>
        <w:tabs>
          <w:tab w:val="clear" w:pos="567"/>
        </w:tabs>
        <w:spacing w:line="240" w:lineRule="auto"/>
        <w:ind w:right="-29"/>
        <w:rPr>
          <w:noProof/>
          <w:szCs w:val="22"/>
          <w:lang w:val="bg-BG"/>
        </w:rPr>
      </w:pPr>
    </w:p>
    <w:p w:rsidR="00005A65" w:rsidRDefault="00005A65" w:rsidP="00005A65">
      <w:pPr>
        <w:tabs>
          <w:tab w:val="clear" w:pos="567"/>
        </w:tabs>
        <w:spacing w:line="240" w:lineRule="auto"/>
        <w:rPr>
          <w:lang w:val="bg-BG"/>
        </w:rPr>
      </w:pPr>
      <w:r>
        <w:rPr>
          <w:lang w:val="bg-BG"/>
        </w:rPr>
        <w:t>Локалната алергия е честа (</w:t>
      </w:r>
      <w:r>
        <w:rPr>
          <w:lang w:val="en-US"/>
        </w:rPr>
        <w:sym w:font="Symbol" w:char="F0B3"/>
      </w:r>
      <w:r>
        <w:rPr>
          <w:lang w:val="bg-BG"/>
        </w:rPr>
        <w:t xml:space="preserve"> 1/100 до </w:t>
      </w:r>
      <w:r>
        <w:rPr>
          <w:lang w:val="bg-BG"/>
        </w:rPr>
        <w:sym w:font="Symbol" w:char="F03C"/>
      </w:r>
      <w:r>
        <w:rPr>
          <w:lang w:val="bg-BG"/>
        </w:rPr>
        <w:t xml:space="preserve">1/10): Някои хора получават зачервяване, подуване или сърбеж около мястото на инжектиране на инсулина. Обикновено това отзвучава за няколко дни до няколко седмици. Ако това Ви се случи, </w:t>
      </w:r>
      <w:r w:rsidR="002320DC">
        <w:rPr>
          <w:lang w:val="bg-BG"/>
        </w:rPr>
        <w:t>информирайте</w:t>
      </w:r>
      <w:r>
        <w:rPr>
          <w:lang w:val="bg-BG"/>
        </w:rPr>
        <w:t xml:space="preserve"> Вашия лекар.</w:t>
      </w:r>
    </w:p>
    <w:p w:rsidR="007301DC" w:rsidRDefault="007301DC" w:rsidP="007301DC">
      <w:pPr>
        <w:numPr>
          <w:ilvl w:val="12"/>
          <w:numId w:val="0"/>
        </w:numPr>
        <w:tabs>
          <w:tab w:val="clear" w:pos="567"/>
        </w:tabs>
        <w:spacing w:line="240" w:lineRule="auto"/>
        <w:ind w:right="-29"/>
        <w:rPr>
          <w:noProof/>
          <w:szCs w:val="22"/>
          <w:lang w:val="bg-BG"/>
        </w:rPr>
      </w:pPr>
    </w:p>
    <w:p w:rsidR="007301DC" w:rsidRDefault="007301DC" w:rsidP="007301DC">
      <w:pPr>
        <w:tabs>
          <w:tab w:val="clear" w:pos="567"/>
        </w:tabs>
        <w:spacing w:line="240" w:lineRule="auto"/>
        <w:rPr>
          <w:lang w:val="bg-BG"/>
        </w:rPr>
      </w:pPr>
      <w:r>
        <w:rPr>
          <w:lang w:val="bg-BG"/>
        </w:rPr>
        <w:t>Липодистрофия (удебеляване или хлътване върху кожата) е нечеста (</w:t>
      </w:r>
      <w:r>
        <w:rPr>
          <w:lang w:val="en-US"/>
        </w:rPr>
        <w:sym w:font="Symbol" w:char="F0B3"/>
      </w:r>
      <w:r>
        <w:rPr>
          <w:lang w:val="bg-BG"/>
        </w:rPr>
        <w:t xml:space="preserve"> 1/1 000 до </w:t>
      </w:r>
      <w:r>
        <w:rPr>
          <w:lang w:val="bg-BG"/>
        </w:rPr>
        <w:sym w:font="Symbol" w:char="F03C"/>
      </w:r>
      <w:r>
        <w:rPr>
          <w:lang w:val="bg-BG"/>
        </w:rPr>
        <w:t>1/100)</w:t>
      </w:r>
    </w:p>
    <w:p w:rsidR="007301DC" w:rsidRDefault="007301DC" w:rsidP="007301DC">
      <w:pPr>
        <w:tabs>
          <w:tab w:val="clear" w:pos="567"/>
        </w:tabs>
        <w:spacing w:line="240" w:lineRule="auto"/>
        <w:rPr>
          <w:lang w:val="bg-BG"/>
        </w:rPr>
      </w:pPr>
      <w:r>
        <w:rPr>
          <w:lang w:val="bg-BG"/>
        </w:rPr>
        <w:t xml:space="preserve">Ако забележите надебеляване или хлътване на мястото на инжектиране, </w:t>
      </w:r>
      <w:r w:rsidR="002320DC">
        <w:rPr>
          <w:lang w:val="bg-BG"/>
        </w:rPr>
        <w:t>информирайте</w:t>
      </w:r>
      <w:r>
        <w:rPr>
          <w:lang w:val="bg-BG"/>
        </w:rPr>
        <w:t xml:space="preserve"> Вашия лекар.</w:t>
      </w:r>
    </w:p>
    <w:p w:rsidR="007301DC" w:rsidRDefault="007301DC" w:rsidP="007301DC">
      <w:pPr>
        <w:tabs>
          <w:tab w:val="clear" w:pos="567"/>
        </w:tabs>
        <w:spacing w:line="240" w:lineRule="auto"/>
        <w:rPr>
          <w:lang w:val="bg-BG"/>
        </w:rPr>
      </w:pPr>
    </w:p>
    <w:p w:rsidR="00FA11BC" w:rsidRPr="00601C3B" w:rsidRDefault="00CF1F51" w:rsidP="00FA11BC">
      <w:pPr>
        <w:rPr>
          <w:lang w:val="ru-RU"/>
        </w:rPr>
      </w:pPr>
      <w:r>
        <w:rPr>
          <w:szCs w:val="22"/>
          <w:lang w:val="bg-BG" w:eastAsia="de-DE"/>
        </w:rPr>
        <w:t>Има съобщения за о</w:t>
      </w:r>
      <w:r w:rsidR="00FA11BC">
        <w:rPr>
          <w:szCs w:val="22"/>
          <w:lang w:val="bg-BG" w:eastAsia="de-DE"/>
        </w:rPr>
        <w:t>ток (напр., подуване на ръцете, глезените; задръжка на течности), особено при започването на лечение с инсулин или по време на промяна на лечението с цел подобряване на контрола на кръвната Ви захар.</w:t>
      </w:r>
    </w:p>
    <w:p w:rsidR="002B7E11" w:rsidRPr="002B7E11" w:rsidRDefault="002B7E11" w:rsidP="007301DC">
      <w:pPr>
        <w:tabs>
          <w:tab w:val="clear" w:pos="567"/>
        </w:tabs>
        <w:spacing w:line="240" w:lineRule="auto"/>
        <w:ind w:right="-2"/>
        <w:rPr>
          <w:noProof/>
          <w:szCs w:val="22"/>
          <w:lang w:val="ru-RU"/>
        </w:rPr>
      </w:pPr>
    </w:p>
    <w:p w:rsidR="002277D9" w:rsidRPr="000D3C7C" w:rsidRDefault="002277D9" w:rsidP="002277D9">
      <w:pPr>
        <w:numPr>
          <w:ilvl w:val="12"/>
          <w:numId w:val="0"/>
        </w:numPr>
        <w:tabs>
          <w:tab w:val="clear" w:pos="567"/>
          <w:tab w:val="left" w:pos="720"/>
        </w:tabs>
        <w:spacing w:line="240" w:lineRule="auto"/>
        <w:ind w:right="-2"/>
        <w:rPr>
          <w:b/>
          <w:szCs w:val="22"/>
          <w:lang w:val="bg-BG"/>
        </w:rPr>
      </w:pPr>
      <w:r w:rsidRPr="000D3C7C">
        <w:rPr>
          <w:b/>
          <w:szCs w:val="22"/>
          <w:lang w:val="bg-BG"/>
        </w:rPr>
        <w:t>Съобщаване на нежелани реакции</w:t>
      </w:r>
    </w:p>
    <w:p w:rsidR="00EF6C45" w:rsidRPr="00CA20B9" w:rsidRDefault="002277D9" w:rsidP="00EF6C45">
      <w:pPr>
        <w:ind w:right="-2"/>
        <w:rPr>
          <w:bCs/>
          <w:noProof/>
          <w:szCs w:val="22"/>
          <w:lang w:val="ru-RU"/>
        </w:rPr>
      </w:pPr>
      <w:r w:rsidRPr="000D3C7C">
        <w:rPr>
          <w:szCs w:val="22"/>
          <w:lang w:val="bg-BG"/>
        </w:rPr>
        <w:t xml:space="preserve">Ако </w:t>
      </w:r>
      <w:r w:rsidRPr="000D3C7C">
        <w:rPr>
          <w:noProof/>
          <w:szCs w:val="22"/>
          <w:lang w:val="bg-BG"/>
        </w:rPr>
        <w:t>получите някакви нежелани</w:t>
      </w:r>
      <w:r w:rsidRPr="000D3C7C">
        <w:rPr>
          <w:szCs w:val="22"/>
          <w:lang w:val="bg-BG"/>
        </w:rPr>
        <w:t xml:space="preserve"> лекарствени реакции</w:t>
      </w:r>
      <w:r w:rsidRPr="000D3C7C">
        <w:rPr>
          <w:noProof/>
          <w:szCs w:val="22"/>
          <w:lang w:val="bg-BG"/>
        </w:rPr>
        <w:t xml:space="preserve">, уведомете </w:t>
      </w:r>
      <w:r w:rsidRPr="005A48AB">
        <w:rPr>
          <w:noProof/>
          <w:szCs w:val="22"/>
          <w:lang w:val="bg-BG"/>
        </w:rPr>
        <w:t>Вашия</w:t>
      </w:r>
      <w:r>
        <w:rPr>
          <w:noProof/>
          <w:szCs w:val="22"/>
          <w:lang w:val="bg-BG"/>
        </w:rPr>
        <w:t xml:space="preserve"> </w:t>
      </w:r>
      <w:r w:rsidRPr="005A48AB">
        <w:rPr>
          <w:noProof/>
          <w:szCs w:val="22"/>
          <w:lang w:val="bg-BG"/>
        </w:rPr>
        <w:t>лекар</w:t>
      </w:r>
      <w:r>
        <w:rPr>
          <w:noProof/>
          <w:szCs w:val="22"/>
          <w:lang w:val="bg-BG"/>
        </w:rPr>
        <w:t xml:space="preserve"> </w:t>
      </w:r>
      <w:r w:rsidRPr="005A48AB">
        <w:rPr>
          <w:noProof/>
          <w:szCs w:val="22"/>
          <w:lang w:val="bg-BG"/>
        </w:rPr>
        <w:t>или</w:t>
      </w:r>
      <w:r>
        <w:rPr>
          <w:noProof/>
          <w:szCs w:val="22"/>
          <w:lang w:val="bg-BG"/>
        </w:rPr>
        <w:t xml:space="preserve"> </w:t>
      </w:r>
      <w:r w:rsidRPr="005A48AB">
        <w:rPr>
          <w:noProof/>
          <w:szCs w:val="22"/>
          <w:lang w:val="bg-BG"/>
        </w:rPr>
        <w:t>фармацевт</w:t>
      </w:r>
      <w:r w:rsidRPr="000D3C7C">
        <w:rPr>
          <w:noProof/>
          <w:szCs w:val="22"/>
          <w:lang w:val="bg-BG"/>
        </w:rPr>
        <w:t xml:space="preserve">. </w:t>
      </w:r>
      <w:r w:rsidRPr="000D3C7C">
        <w:rPr>
          <w:szCs w:val="22"/>
          <w:lang w:val="bg-BG"/>
        </w:rPr>
        <w:t xml:space="preserve">Това включва всички </w:t>
      </w:r>
      <w:r w:rsidRPr="008B5352">
        <w:rPr>
          <w:szCs w:val="22"/>
          <w:lang w:val="bg-BG"/>
        </w:rPr>
        <w:t>възможни</w:t>
      </w:r>
      <w:r w:rsidRPr="00176A79">
        <w:rPr>
          <w:szCs w:val="22"/>
          <w:lang w:val="bg-BG"/>
        </w:rPr>
        <w:t xml:space="preserve"> </w:t>
      </w:r>
      <w:r w:rsidRPr="008B5352">
        <w:rPr>
          <w:szCs w:val="22"/>
          <w:lang w:val="bg-BG"/>
        </w:rPr>
        <w:t>неописани в тази листовка нежелани реакции</w:t>
      </w:r>
      <w:r w:rsidRPr="008B5352">
        <w:rPr>
          <w:noProof/>
          <w:szCs w:val="22"/>
          <w:lang w:val="bg-BG"/>
        </w:rPr>
        <w:t>. Можете</w:t>
      </w:r>
      <w:r w:rsidRPr="00DB6918">
        <w:rPr>
          <w:noProof/>
          <w:szCs w:val="22"/>
          <w:lang w:val="bg-BG"/>
        </w:rPr>
        <w:t xml:space="preserve"> също </w:t>
      </w:r>
      <w:r w:rsidRPr="00765F10">
        <w:rPr>
          <w:noProof/>
          <w:szCs w:val="22"/>
          <w:lang w:val="bg-BG"/>
        </w:rPr>
        <w:t>да съобщи</w:t>
      </w:r>
      <w:r w:rsidRPr="00E04B29">
        <w:rPr>
          <w:noProof/>
          <w:szCs w:val="22"/>
          <w:lang w:val="bg-BG"/>
        </w:rPr>
        <w:t xml:space="preserve">те нежелани реакции </w:t>
      </w:r>
      <w:r w:rsidRPr="00E04B29">
        <w:rPr>
          <w:szCs w:val="22"/>
          <w:lang w:val="bg-BG"/>
        </w:rPr>
        <w:t>директно чре</w:t>
      </w:r>
      <w:r>
        <w:rPr>
          <w:szCs w:val="22"/>
          <w:lang w:val="bg-BG"/>
        </w:rPr>
        <w:t xml:space="preserve">з </w:t>
      </w:r>
      <w:r w:rsidR="00EF6C45" w:rsidRPr="00CA20B9">
        <w:rPr>
          <w:noProof/>
          <w:szCs w:val="22"/>
          <w:highlight w:val="lightGray"/>
          <w:lang w:val="bg-BG"/>
        </w:rPr>
        <w:t xml:space="preserve">националната система за съобщаване, посочена в </w:t>
      </w:r>
      <w:hyperlink r:id="rId38" w:history="1">
        <w:r w:rsidR="00EF6C45" w:rsidRPr="00CA20B9">
          <w:rPr>
            <w:rStyle w:val="Hyperlink"/>
            <w:noProof/>
            <w:szCs w:val="22"/>
            <w:highlight w:val="lightGray"/>
            <w:lang w:val="bg-BG"/>
          </w:rPr>
          <w:t>Приложение V</w:t>
        </w:r>
      </w:hyperlink>
      <w:r w:rsidR="00EF6C45" w:rsidRPr="00CA20B9">
        <w:rPr>
          <w:noProof/>
          <w:szCs w:val="22"/>
          <w:lang w:val="bg-BG"/>
        </w:rPr>
        <w:t>. Като съобщавате нежелани реакции, можете да дадете своя принос за получаване на повече информация относно безопасността на това лекарство.</w:t>
      </w:r>
    </w:p>
    <w:p w:rsidR="007301DC" w:rsidRDefault="007301DC" w:rsidP="00EF6C45">
      <w:pPr>
        <w:tabs>
          <w:tab w:val="clear" w:pos="567"/>
          <w:tab w:val="left" w:pos="1689"/>
        </w:tabs>
        <w:spacing w:line="240" w:lineRule="auto"/>
        <w:rPr>
          <w:noProof/>
          <w:szCs w:val="22"/>
          <w:lang w:val="bg-BG"/>
        </w:rPr>
      </w:pPr>
    </w:p>
    <w:p w:rsidR="007301DC" w:rsidRDefault="007301DC" w:rsidP="0065613D">
      <w:pPr>
        <w:keepNext/>
        <w:tabs>
          <w:tab w:val="clear" w:pos="567"/>
        </w:tabs>
        <w:suppressAutoHyphens/>
        <w:spacing w:line="240" w:lineRule="auto"/>
        <w:ind w:left="567" w:hanging="567"/>
        <w:rPr>
          <w:b/>
          <w:lang w:val="bg-BG"/>
        </w:rPr>
      </w:pPr>
      <w:r>
        <w:rPr>
          <w:b/>
          <w:lang w:val="bg-BG"/>
        </w:rPr>
        <w:t>Основни проблеми на диабета</w:t>
      </w:r>
    </w:p>
    <w:p w:rsidR="007301DC" w:rsidRDefault="007301DC" w:rsidP="0065613D">
      <w:pPr>
        <w:keepNext/>
        <w:tabs>
          <w:tab w:val="clear" w:pos="567"/>
        </w:tabs>
        <w:suppressAutoHyphens/>
        <w:spacing w:line="240" w:lineRule="auto"/>
        <w:ind w:left="567" w:hanging="567"/>
        <w:rPr>
          <w:lang w:val="bg-BG"/>
        </w:rPr>
      </w:pPr>
    </w:p>
    <w:p w:rsidR="007301DC" w:rsidRDefault="007301DC" w:rsidP="0065613D">
      <w:pPr>
        <w:keepNext/>
        <w:tabs>
          <w:tab w:val="clear" w:pos="567"/>
        </w:tabs>
        <w:suppressAutoHyphens/>
        <w:spacing w:line="240" w:lineRule="auto"/>
        <w:ind w:left="567" w:hanging="567"/>
        <w:rPr>
          <w:b/>
          <w:lang w:val="bg-BG"/>
        </w:rPr>
      </w:pPr>
      <w:r>
        <w:rPr>
          <w:b/>
          <w:lang w:val="bg-BG"/>
        </w:rPr>
        <w:t xml:space="preserve">А. </w:t>
      </w:r>
      <w:r>
        <w:rPr>
          <w:b/>
          <w:lang w:val="bg-BG"/>
        </w:rPr>
        <w:tab/>
        <w:t>Хипогликемия</w:t>
      </w:r>
    </w:p>
    <w:p w:rsidR="007301DC" w:rsidRDefault="007301DC" w:rsidP="007301DC">
      <w:pPr>
        <w:tabs>
          <w:tab w:val="clear" w:pos="567"/>
        </w:tabs>
        <w:spacing w:line="240" w:lineRule="auto"/>
        <w:rPr>
          <w:lang w:val="bg-BG"/>
        </w:rPr>
      </w:pPr>
      <w:r>
        <w:rPr>
          <w:lang w:val="bg-BG"/>
        </w:rPr>
        <w:t>Хипогликемия (ниска кръвна захар) означава, че няма достатъчно захар в кръвта. Тя може да бъде предизвикана ако:</w:t>
      </w:r>
    </w:p>
    <w:p w:rsidR="007301DC" w:rsidRDefault="007301DC" w:rsidP="00323594">
      <w:pPr>
        <w:numPr>
          <w:ilvl w:val="0"/>
          <w:numId w:val="19"/>
        </w:numPr>
        <w:tabs>
          <w:tab w:val="clear" w:pos="567"/>
        </w:tabs>
        <w:spacing w:line="240" w:lineRule="auto"/>
        <w:rPr>
          <w:lang w:val="bg-BG"/>
        </w:rPr>
      </w:pPr>
      <w:r>
        <w:rPr>
          <w:lang w:val="bg-BG"/>
        </w:rPr>
        <w:t>взимате твърде много Humalog Mix50 или друг инсулин;</w:t>
      </w:r>
    </w:p>
    <w:p w:rsidR="007301DC" w:rsidRDefault="007301DC" w:rsidP="00323594">
      <w:pPr>
        <w:numPr>
          <w:ilvl w:val="0"/>
          <w:numId w:val="19"/>
        </w:numPr>
        <w:tabs>
          <w:tab w:val="clear" w:pos="567"/>
        </w:tabs>
        <w:spacing w:line="240" w:lineRule="auto"/>
        <w:rPr>
          <w:lang w:val="bg-BG"/>
        </w:rPr>
      </w:pPr>
      <w:r>
        <w:rPr>
          <w:lang w:val="bg-BG"/>
        </w:rPr>
        <w:t>изпуснете или забавите храненето или промените Вашата диета;</w:t>
      </w:r>
    </w:p>
    <w:p w:rsidR="007301DC" w:rsidRDefault="007301DC" w:rsidP="00323594">
      <w:pPr>
        <w:numPr>
          <w:ilvl w:val="0"/>
          <w:numId w:val="19"/>
        </w:numPr>
        <w:tabs>
          <w:tab w:val="clear" w:pos="567"/>
        </w:tabs>
        <w:spacing w:line="240" w:lineRule="auto"/>
        <w:rPr>
          <w:lang w:val="bg-BG"/>
        </w:rPr>
      </w:pPr>
      <w:r>
        <w:rPr>
          <w:lang w:val="bg-BG"/>
        </w:rPr>
        <w:t>извършвате физическо натоварване или работите твърде много непосредствено преди или след ядене;</w:t>
      </w:r>
    </w:p>
    <w:p w:rsidR="007301DC" w:rsidRDefault="007301DC" w:rsidP="00323594">
      <w:pPr>
        <w:numPr>
          <w:ilvl w:val="0"/>
          <w:numId w:val="19"/>
        </w:numPr>
        <w:tabs>
          <w:tab w:val="clear" w:pos="567"/>
        </w:tabs>
        <w:spacing w:line="240" w:lineRule="auto"/>
        <w:rPr>
          <w:lang w:val="bg-BG"/>
        </w:rPr>
      </w:pPr>
      <w:r>
        <w:rPr>
          <w:lang w:val="bg-BG"/>
        </w:rPr>
        <w:t>имате инфекция или заболяване (особено диария или повръщане);</w:t>
      </w:r>
    </w:p>
    <w:p w:rsidR="007301DC" w:rsidRDefault="007301DC" w:rsidP="00323594">
      <w:pPr>
        <w:numPr>
          <w:ilvl w:val="0"/>
          <w:numId w:val="19"/>
        </w:numPr>
        <w:tabs>
          <w:tab w:val="clear" w:pos="567"/>
        </w:tabs>
        <w:spacing w:line="240" w:lineRule="auto"/>
        <w:rPr>
          <w:lang w:val="bg-BG"/>
        </w:rPr>
      </w:pPr>
      <w:r>
        <w:rPr>
          <w:lang w:val="bg-BG"/>
        </w:rPr>
        <w:t>има промени в нуждите Ви от инсулин; или</w:t>
      </w:r>
    </w:p>
    <w:p w:rsidR="007301DC" w:rsidRDefault="007301DC" w:rsidP="00323594">
      <w:pPr>
        <w:numPr>
          <w:ilvl w:val="0"/>
          <w:numId w:val="19"/>
        </w:numPr>
        <w:tabs>
          <w:tab w:val="clear" w:pos="567"/>
        </w:tabs>
        <w:spacing w:line="240" w:lineRule="auto"/>
        <w:rPr>
          <w:lang w:val="bg-BG"/>
        </w:rPr>
      </w:pPr>
      <w:r>
        <w:rPr>
          <w:lang w:val="bg-BG"/>
        </w:rPr>
        <w:t>имате проблем с бъбреците или черния дроб, чието състояние се влошава.</w:t>
      </w:r>
    </w:p>
    <w:p w:rsidR="007301DC" w:rsidRDefault="007301DC" w:rsidP="007301DC">
      <w:pPr>
        <w:tabs>
          <w:tab w:val="clear" w:pos="567"/>
        </w:tabs>
        <w:spacing w:line="240" w:lineRule="auto"/>
        <w:rPr>
          <w:lang w:val="bg-BG"/>
        </w:rPr>
      </w:pPr>
    </w:p>
    <w:p w:rsidR="007301DC" w:rsidRDefault="007301DC" w:rsidP="007301DC">
      <w:pPr>
        <w:tabs>
          <w:tab w:val="clear" w:pos="567"/>
        </w:tabs>
        <w:spacing w:line="240" w:lineRule="auto"/>
        <w:rPr>
          <w:lang w:val="bg-BG"/>
        </w:rPr>
      </w:pPr>
      <w:r>
        <w:rPr>
          <w:lang w:val="bg-BG"/>
        </w:rPr>
        <w:t>Алкохолът и някои лекарства могат да повлияят нивата на Вашата кръвна захар.</w:t>
      </w:r>
    </w:p>
    <w:p w:rsidR="007301DC" w:rsidRDefault="007301DC" w:rsidP="007301DC">
      <w:pPr>
        <w:tabs>
          <w:tab w:val="clear" w:pos="567"/>
        </w:tabs>
        <w:spacing w:line="240" w:lineRule="auto"/>
        <w:rPr>
          <w:lang w:val="bg-BG"/>
        </w:rPr>
      </w:pPr>
    </w:p>
    <w:p w:rsidR="007301DC" w:rsidRDefault="007301DC" w:rsidP="007301DC">
      <w:pPr>
        <w:tabs>
          <w:tab w:val="clear" w:pos="567"/>
        </w:tabs>
        <w:spacing w:line="240" w:lineRule="auto"/>
        <w:rPr>
          <w:lang w:val="bg-BG"/>
        </w:rPr>
      </w:pPr>
      <w:r>
        <w:rPr>
          <w:lang w:val="bg-BG"/>
        </w:rPr>
        <w:t>Първите симптоми на ниска кръвна захар обикновенно се появяват бързо и включват следното:</w:t>
      </w:r>
    </w:p>
    <w:p w:rsidR="007301DC" w:rsidRDefault="007301DC" w:rsidP="00323594">
      <w:pPr>
        <w:numPr>
          <w:ilvl w:val="0"/>
          <w:numId w:val="20"/>
        </w:numPr>
        <w:tabs>
          <w:tab w:val="clear" w:pos="567"/>
        </w:tabs>
        <w:spacing w:line="240" w:lineRule="auto"/>
        <w:rPr>
          <w:lang w:val="bg-BG"/>
        </w:rPr>
      </w:pPr>
      <w:r>
        <w:rPr>
          <w:lang w:val="bg-BG"/>
        </w:rPr>
        <w:t>отпадналост</w:t>
      </w:r>
      <w:r>
        <w:rPr>
          <w:lang w:val="bg-BG"/>
        </w:rPr>
        <w:tab/>
      </w:r>
      <w:r>
        <w:rPr>
          <w:lang w:val="bg-BG"/>
        </w:rPr>
        <w:tab/>
      </w:r>
      <w:r>
        <w:rPr>
          <w:lang w:val="bg-BG"/>
        </w:rPr>
        <w:tab/>
      </w:r>
      <w:r>
        <w:rPr>
          <w:lang w:val="bg-BG"/>
        </w:rPr>
        <w:tab/>
      </w:r>
      <w:r>
        <w:rPr>
          <w:lang w:val="bg-BG"/>
        </w:rPr>
        <w:sym w:font="Symbol" w:char="F0B7"/>
      </w:r>
      <w:r>
        <w:rPr>
          <w:lang w:val="bg-BG"/>
        </w:rPr>
        <w:tab/>
        <w:t>ускорена сърдечна дейност</w:t>
      </w:r>
    </w:p>
    <w:p w:rsidR="007301DC" w:rsidRDefault="007301DC" w:rsidP="00323594">
      <w:pPr>
        <w:numPr>
          <w:ilvl w:val="0"/>
          <w:numId w:val="20"/>
        </w:numPr>
        <w:tabs>
          <w:tab w:val="clear" w:pos="567"/>
        </w:tabs>
        <w:spacing w:line="240" w:lineRule="auto"/>
        <w:rPr>
          <w:lang w:val="bg-BG"/>
        </w:rPr>
      </w:pPr>
      <w:r>
        <w:rPr>
          <w:lang w:val="bg-BG"/>
        </w:rPr>
        <w:t>нервност или треперене</w:t>
      </w:r>
      <w:r>
        <w:rPr>
          <w:lang w:val="bg-BG"/>
        </w:rPr>
        <w:tab/>
      </w:r>
      <w:r>
        <w:rPr>
          <w:lang w:val="bg-BG"/>
        </w:rPr>
        <w:tab/>
      </w:r>
      <w:r>
        <w:rPr>
          <w:lang w:val="bg-BG"/>
        </w:rPr>
        <w:tab/>
      </w:r>
      <w:r>
        <w:rPr>
          <w:lang w:val="bg-BG"/>
        </w:rPr>
        <w:sym w:font="Symbol" w:char="F0B7"/>
      </w:r>
      <w:r>
        <w:rPr>
          <w:lang w:val="bg-BG"/>
        </w:rPr>
        <w:tab/>
        <w:t>позиви за повръщане</w:t>
      </w:r>
    </w:p>
    <w:p w:rsidR="007301DC" w:rsidRDefault="007301DC" w:rsidP="00323594">
      <w:pPr>
        <w:numPr>
          <w:ilvl w:val="0"/>
          <w:numId w:val="20"/>
        </w:numPr>
        <w:tabs>
          <w:tab w:val="clear" w:pos="567"/>
        </w:tabs>
        <w:spacing w:line="240" w:lineRule="auto"/>
        <w:rPr>
          <w:lang w:val="bg-BG"/>
        </w:rPr>
      </w:pPr>
      <w:r>
        <w:rPr>
          <w:lang w:val="bg-BG"/>
        </w:rPr>
        <w:t xml:space="preserve">главоболие </w:t>
      </w:r>
      <w:r>
        <w:rPr>
          <w:lang w:val="bg-BG"/>
        </w:rPr>
        <w:tab/>
      </w:r>
      <w:r>
        <w:rPr>
          <w:lang w:val="bg-BG"/>
        </w:rPr>
        <w:tab/>
      </w:r>
      <w:r>
        <w:rPr>
          <w:lang w:val="bg-BG"/>
        </w:rPr>
        <w:tab/>
      </w:r>
      <w:r>
        <w:rPr>
          <w:lang w:val="bg-BG"/>
        </w:rPr>
        <w:tab/>
      </w:r>
      <w:r>
        <w:tab/>
      </w:r>
      <w:r>
        <w:rPr>
          <w:lang w:val="bg-BG"/>
        </w:rPr>
        <w:sym w:font="Symbol" w:char="F0B7"/>
      </w:r>
      <w:r>
        <w:rPr>
          <w:lang w:val="bg-BG"/>
        </w:rPr>
        <w:tab/>
        <w:t>студена пот</w:t>
      </w:r>
    </w:p>
    <w:p w:rsidR="007301DC" w:rsidRDefault="007301DC" w:rsidP="007301DC">
      <w:pPr>
        <w:tabs>
          <w:tab w:val="clear" w:pos="567"/>
        </w:tabs>
        <w:spacing w:line="240" w:lineRule="auto"/>
      </w:pPr>
    </w:p>
    <w:p w:rsidR="007301DC" w:rsidRDefault="007301DC" w:rsidP="007301DC">
      <w:pPr>
        <w:tabs>
          <w:tab w:val="clear" w:pos="567"/>
        </w:tabs>
        <w:spacing w:line="240" w:lineRule="auto"/>
        <w:rPr>
          <w:lang w:val="bg-BG"/>
        </w:rPr>
      </w:pPr>
      <w:r>
        <w:rPr>
          <w:lang w:val="bg-BG"/>
        </w:rPr>
        <w:t>Докато не сте уверени, че можете да разпознавате Вашите предупредителни симптоми, избягвайте ситуации като шофиране например, в които Вие и другите ще бъдете изложени на риск, вследствие на хипогликемията.</w:t>
      </w:r>
    </w:p>
    <w:p w:rsidR="007301DC" w:rsidRDefault="007301DC" w:rsidP="007301DC">
      <w:pPr>
        <w:tabs>
          <w:tab w:val="clear" w:pos="567"/>
        </w:tabs>
        <w:spacing w:line="240" w:lineRule="auto"/>
        <w:rPr>
          <w:lang w:val="bg-BG"/>
        </w:rPr>
      </w:pPr>
    </w:p>
    <w:p w:rsidR="007301DC" w:rsidRDefault="007301DC" w:rsidP="0065613D">
      <w:pPr>
        <w:keepNext/>
        <w:tabs>
          <w:tab w:val="clear" w:pos="567"/>
        </w:tabs>
        <w:suppressAutoHyphens/>
        <w:spacing w:line="240" w:lineRule="auto"/>
        <w:ind w:left="567" w:hanging="567"/>
        <w:rPr>
          <w:b/>
          <w:lang w:val="bg-BG"/>
        </w:rPr>
      </w:pPr>
      <w:r>
        <w:rPr>
          <w:b/>
          <w:lang w:val="bg-BG"/>
        </w:rPr>
        <w:t xml:space="preserve">Б. </w:t>
      </w:r>
      <w:r>
        <w:rPr>
          <w:b/>
          <w:lang w:val="bg-BG"/>
        </w:rPr>
        <w:tab/>
        <w:t>Хипергликемия и диабетна кетоацидоза</w:t>
      </w:r>
    </w:p>
    <w:p w:rsidR="007301DC" w:rsidRDefault="007301DC" w:rsidP="007301DC">
      <w:pPr>
        <w:tabs>
          <w:tab w:val="clear" w:pos="567"/>
        </w:tabs>
        <w:spacing w:line="240" w:lineRule="auto"/>
        <w:jc w:val="both"/>
        <w:rPr>
          <w:lang w:val="bg-BG"/>
        </w:rPr>
      </w:pPr>
      <w:r>
        <w:rPr>
          <w:lang w:val="bg-BG"/>
        </w:rPr>
        <w:t>Хипергликемия (твърде много захар в кръвта) означава, че Вашият организъм няма достатъчно инсулин. Хипергликемията може да бъде предизвикана от това, че :</w:t>
      </w:r>
    </w:p>
    <w:p w:rsidR="007301DC" w:rsidRDefault="007301DC" w:rsidP="007301DC">
      <w:pPr>
        <w:tabs>
          <w:tab w:val="clear" w:pos="567"/>
        </w:tabs>
        <w:spacing w:line="240" w:lineRule="auto"/>
        <w:jc w:val="both"/>
        <w:rPr>
          <w:lang w:val="bg-BG"/>
        </w:rPr>
      </w:pPr>
      <w:r>
        <w:rPr>
          <w:lang w:val="bg-BG"/>
        </w:rPr>
        <w:sym w:font="Symbol" w:char="F0B7"/>
      </w:r>
      <w:r>
        <w:rPr>
          <w:lang w:val="bg-BG"/>
        </w:rPr>
        <w:tab/>
        <w:t xml:space="preserve">не взимате </w:t>
      </w:r>
      <w:r>
        <w:rPr>
          <w:szCs w:val="22"/>
          <w:lang w:val="en-US"/>
        </w:rPr>
        <w:t>Humalog</w:t>
      </w:r>
      <w:r>
        <w:rPr>
          <w:lang w:val="bg-BG"/>
        </w:rPr>
        <w:t xml:space="preserve"> </w:t>
      </w:r>
      <w:r>
        <w:rPr>
          <w:szCs w:val="22"/>
          <w:lang w:val="bg-BG"/>
        </w:rPr>
        <w:t>, предназначен за Вас</w:t>
      </w:r>
      <w:r>
        <w:rPr>
          <w:lang w:val="bg-BG"/>
        </w:rPr>
        <w:t xml:space="preserve"> или друг инсулин;</w:t>
      </w:r>
    </w:p>
    <w:p w:rsidR="007301DC" w:rsidRDefault="007301DC" w:rsidP="007301DC">
      <w:pPr>
        <w:tabs>
          <w:tab w:val="clear" w:pos="567"/>
        </w:tabs>
        <w:spacing w:line="240" w:lineRule="auto"/>
        <w:jc w:val="both"/>
        <w:rPr>
          <w:lang w:val="bg-BG"/>
        </w:rPr>
      </w:pPr>
      <w:r>
        <w:rPr>
          <w:lang w:val="bg-BG"/>
        </w:rPr>
        <w:sym w:font="Symbol" w:char="F0B7"/>
      </w:r>
      <w:r>
        <w:rPr>
          <w:lang w:val="bg-BG"/>
        </w:rPr>
        <w:tab/>
        <w:t>взимате по</w:t>
      </w:r>
      <w:r>
        <w:rPr>
          <w:lang w:val="bg-BG"/>
        </w:rPr>
        <w:noBreakHyphen/>
        <w:t>малко инсулин, отколкото Ви е казал Вашият лекар;</w:t>
      </w:r>
    </w:p>
    <w:p w:rsidR="007301DC" w:rsidRDefault="007301DC" w:rsidP="007301DC">
      <w:pPr>
        <w:tabs>
          <w:tab w:val="clear" w:pos="567"/>
        </w:tabs>
        <w:spacing w:line="240" w:lineRule="auto"/>
        <w:jc w:val="both"/>
        <w:rPr>
          <w:lang w:val="bg-BG"/>
        </w:rPr>
      </w:pPr>
      <w:r>
        <w:rPr>
          <w:lang w:val="bg-BG"/>
        </w:rPr>
        <w:sym w:font="Symbol" w:char="F0B7"/>
      </w:r>
      <w:r>
        <w:rPr>
          <w:lang w:val="bg-BG"/>
        </w:rPr>
        <w:tab/>
        <w:t>храните се много повече, отколкото диетата Ви позволява; или</w:t>
      </w:r>
    </w:p>
    <w:p w:rsidR="007301DC" w:rsidRDefault="007301DC" w:rsidP="007301DC">
      <w:pPr>
        <w:tabs>
          <w:tab w:val="clear" w:pos="567"/>
        </w:tabs>
        <w:spacing w:line="240" w:lineRule="auto"/>
        <w:jc w:val="both"/>
        <w:rPr>
          <w:lang w:val="bg-BG"/>
        </w:rPr>
      </w:pPr>
      <w:r>
        <w:rPr>
          <w:lang w:val="bg-BG"/>
        </w:rPr>
        <w:sym w:font="Symbol" w:char="F0B7"/>
      </w:r>
      <w:r>
        <w:rPr>
          <w:lang w:val="bg-BG"/>
        </w:rPr>
        <w:tab/>
        <w:t>имате температура, инфекция или емоционален стрес.</w:t>
      </w:r>
    </w:p>
    <w:p w:rsidR="007301DC" w:rsidRDefault="007301DC" w:rsidP="007301DC">
      <w:pPr>
        <w:tabs>
          <w:tab w:val="clear" w:pos="567"/>
        </w:tabs>
        <w:spacing w:line="240" w:lineRule="auto"/>
        <w:jc w:val="both"/>
        <w:rPr>
          <w:lang w:val="bg-BG"/>
        </w:rPr>
      </w:pPr>
    </w:p>
    <w:p w:rsidR="007301DC" w:rsidRDefault="007301DC" w:rsidP="007301DC">
      <w:pPr>
        <w:tabs>
          <w:tab w:val="clear" w:pos="567"/>
        </w:tabs>
        <w:spacing w:line="240" w:lineRule="auto"/>
        <w:jc w:val="both"/>
        <w:rPr>
          <w:lang w:val="bg-BG"/>
        </w:rPr>
      </w:pPr>
      <w:r>
        <w:rPr>
          <w:lang w:val="bg-BG"/>
        </w:rPr>
        <w:t>Хипергликемията може да доведе до диабетна кетоацидоза. Първите симптоми се появяват бавно след много часове или дни. Симптомите включват следното:</w:t>
      </w:r>
    </w:p>
    <w:p w:rsidR="007301DC" w:rsidRDefault="007301DC" w:rsidP="00323594">
      <w:pPr>
        <w:numPr>
          <w:ilvl w:val="0"/>
          <w:numId w:val="21"/>
        </w:numPr>
        <w:tabs>
          <w:tab w:val="clear" w:pos="567"/>
        </w:tabs>
        <w:spacing w:line="240" w:lineRule="auto"/>
        <w:rPr>
          <w:lang w:val="bg-BG"/>
        </w:rPr>
      </w:pPr>
      <w:r>
        <w:rPr>
          <w:lang w:val="bg-BG"/>
        </w:rPr>
        <w:t>сънливост</w:t>
      </w:r>
      <w:r>
        <w:tab/>
      </w:r>
      <w:r>
        <w:tab/>
      </w:r>
      <w:r>
        <w:tab/>
      </w:r>
      <w:r>
        <w:tab/>
      </w:r>
      <w:r>
        <w:tab/>
      </w:r>
      <w:r>
        <w:rPr>
          <w:lang w:val="bg-BG"/>
        </w:rPr>
        <w:sym w:font="Symbol" w:char="F0B7"/>
      </w:r>
      <w:r>
        <w:rPr>
          <w:lang w:val="bg-BG"/>
        </w:rPr>
        <w:tab/>
        <w:t>липса на апетит</w:t>
      </w:r>
    </w:p>
    <w:p w:rsidR="007301DC" w:rsidRDefault="007301DC" w:rsidP="00323594">
      <w:pPr>
        <w:numPr>
          <w:ilvl w:val="0"/>
          <w:numId w:val="21"/>
        </w:numPr>
        <w:tabs>
          <w:tab w:val="clear" w:pos="567"/>
        </w:tabs>
        <w:spacing w:line="240" w:lineRule="auto"/>
        <w:rPr>
          <w:lang w:val="bg-BG"/>
        </w:rPr>
      </w:pPr>
      <w:r>
        <w:rPr>
          <w:lang w:val="bg-BG"/>
        </w:rPr>
        <w:t>зачервено лице</w:t>
      </w:r>
      <w:r>
        <w:rPr>
          <w:lang w:val="bg-BG"/>
        </w:rPr>
        <w:tab/>
      </w:r>
      <w:r>
        <w:rPr>
          <w:lang w:val="bg-BG"/>
        </w:rPr>
        <w:tab/>
      </w:r>
      <w:r>
        <w:rPr>
          <w:lang w:val="bg-BG"/>
        </w:rPr>
        <w:tab/>
      </w:r>
      <w:r>
        <w:rPr>
          <w:lang w:val="bg-BG"/>
        </w:rPr>
        <w:tab/>
      </w:r>
      <w:r>
        <w:rPr>
          <w:lang w:val="bg-BG"/>
        </w:rPr>
        <w:sym w:font="Symbol" w:char="F0B7"/>
      </w:r>
      <w:r>
        <w:rPr>
          <w:lang w:val="bg-BG"/>
        </w:rPr>
        <w:tab/>
        <w:t>дъх с мирис на плодове</w:t>
      </w:r>
    </w:p>
    <w:p w:rsidR="007301DC" w:rsidRDefault="007301DC" w:rsidP="00323594">
      <w:pPr>
        <w:numPr>
          <w:ilvl w:val="0"/>
          <w:numId w:val="21"/>
        </w:numPr>
        <w:tabs>
          <w:tab w:val="clear" w:pos="567"/>
        </w:tabs>
        <w:spacing w:line="240" w:lineRule="auto"/>
        <w:rPr>
          <w:lang w:val="bg-BG"/>
        </w:rPr>
      </w:pPr>
      <w:r>
        <w:rPr>
          <w:lang w:val="bg-BG"/>
        </w:rPr>
        <w:t>жажда</w:t>
      </w:r>
      <w:r>
        <w:rPr>
          <w:lang w:val="bg-BG"/>
        </w:rPr>
        <w:tab/>
      </w:r>
      <w:r>
        <w:rPr>
          <w:lang w:val="bg-BG"/>
        </w:rPr>
        <w:tab/>
      </w:r>
      <w:r>
        <w:rPr>
          <w:lang w:val="bg-BG"/>
        </w:rPr>
        <w:tab/>
      </w:r>
      <w:r>
        <w:rPr>
          <w:lang w:val="bg-BG"/>
        </w:rPr>
        <w:tab/>
      </w:r>
      <w:r>
        <w:rPr>
          <w:lang w:val="bg-BG"/>
        </w:rPr>
        <w:tab/>
      </w:r>
      <w:r>
        <w:rPr>
          <w:lang w:val="bg-BG"/>
        </w:rPr>
        <w:sym w:font="Symbol" w:char="F0B7"/>
      </w:r>
      <w:r>
        <w:rPr>
          <w:lang w:val="bg-BG"/>
        </w:rPr>
        <w:tab/>
        <w:t>позиви за повръщане или повръщане</w:t>
      </w:r>
    </w:p>
    <w:p w:rsidR="007301DC" w:rsidRDefault="007301DC" w:rsidP="007301DC">
      <w:pPr>
        <w:tabs>
          <w:tab w:val="clear" w:pos="567"/>
        </w:tabs>
        <w:spacing w:line="240" w:lineRule="auto"/>
        <w:rPr>
          <w:lang w:val="bg-BG"/>
        </w:rPr>
      </w:pPr>
    </w:p>
    <w:p w:rsidR="007301DC" w:rsidRDefault="007301DC" w:rsidP="007301DC">
      <w:pPr>
        <w:tabs>
          <w:tab w:val="clear" w:pos="567"/>
        </w:tabs>
        <w:spacing w:line="240" w:lineRule="auto"/>
        <w:rPr>
          <w:b/>
          <w:bCs/>
          <w:lang w:val="bg-BG"/>
        </w:rPr>
      </w:pPr>
      <w:r>
        <w:rPr>
          <w:lang w:val="bg-BG"/>
        </w:rPr>
        <w:t xml:space="preserve">Тежките симптоми са тежко дишане и ускорен пулс. </w:t>
      </w:r>
      <w:r>
        <w:rPr>
          <w:b/>
          <w:bCs/>
          <w:lang w:val="bg-BG"/>
        </w:rPr>
        <w:t>Потърсете медицинска помощ незабавно.</w:t>
      </w:r>
    </w:p>
    <w:p w:rsidR="007301DC" w:rsidRDefault="007301DC" w:rsidP="007301DC">
      <w:pPr>
        <w:numPr>
          <w:ilvl w:val="12"/>
          <w:numId w:val="0"/>
        </w:numPr>
        <w:tabs>
          <w:tab w:val="clear" w:pos="567"/>
        </w:tabs>
        <w:spacing w:line="240" w:lineRule="auto"/>
        <w:ind w:left="567" w:right="-2" w:hanging="567"/>
        <w:rPr>
          <w:noProof/>
          <w:szCs w:val="22"/>
          <w:lang w:val="bg-BG"/>
        </w:rPr>
      </w:pPr>
    </w:p>
    <w:p w:rsidR="007301DC" w:rsidRDefault="007301DC" w:rsidP="00104D8D">
      <w:pPr>
        <w:keepNext/>
        <w:tabs>
          <w:tab w:val="clear" w:pos="567"/>
        </w:tabs>
        <w:suppressAutoHyphens/>
        <w:spacing w:line="240" w:lineRule="auto"/>
        <w:ind w:left="567" w:hanging="567"/>
        <w:rPr>
          <w:b/>
          <w:lang w:val="bg-BG"/>
        </w:rPr>
      </w:pPr>
      <w:r>
        <w:rPr>
          <w:b/>
          <w:lang w:val="bg-BG"/>
        </w:rPr>
        <w:t>В.</w:t>
      </w:r>
      <w:r>
        <w:rPr>
          <w:b/>
          <w:lang w:val="bg-BG"/>
        </w:rPr>
        <w:tab/>
        <w:t>Заболяване</w:t>
      </w:r>
    </w:p>
    <w:p w:rsidR="007301DC" w:rsidRDefault="007301DC" w:rsidP="00176A79">
      <w:pPr>
        <w:tabs>
          <w:tab w:val="clear" w:pos="567"/>
        </w:tabs>
        <w:spacing w:line="240" w:lineRule="auto"/>
        <w:rPr>
          <w:lang w:val="bg-BG"/>
        </w:rPr>
      </w:pPr>
      <w:r>
        <w:rPr>
          <w:lang w:val="bg-BG"/>
        </w:rPr>
        <w:t xml:space="preserve">Ако сте болен/на, особено ако се чувствате или сте отпаднал/а, то количеството инсулин от което се нуждаете може да се промени. </w:t>
      </w:r>
      <w:r>
        <w:rPr>
          <w:b/>
          <w:lang w:val="bg-BG"/>
        </w:rPr>
        <w:t>Дори когато не се храните нормално Вие се нуждаете от инсулин.</w:t>
      </w:r>
      <w:r>
        <w:rPr>
          <w:lang w:val="bg-BG"/>
        </w:rPr>
        <w:t xml:space="preserve"> Изследвайте си урината и</w:t>
      </w:r>
      <w:r w:rsidR="00DD13D6">
        <w:rPr>
          <w:lang w:val="bg-BG"/>
        </w:rPr>
        <w:t>ли</w:t>
      </w:r>
      <w:r>
        <w:rPr>
          <w:lang w:val="bg-BG"/>
        </w:rPr>
        <w:t xml:space="preserve"> кръвта, следвайте Вашите „правила на заболяването” и </w:t>
      </w:r>
      <w:r w:rsidR="002320DC">
        <w:rPr>
          <w:lang w:val="bg-BG"/>
        </w:rPr>
        <w:t>информирайте</w:t>
      </w:r>
      <w:r>
        <w:rPr>
          <w:lang w:val="bg-BG"/>
        </w:rPr>
        <w:t xml:space="preserve"> Вашия лекар.</w:t>
      </w:r>
    </w:p>
    <w:p w:rsidR="007301DC" w:rsidRDefault="007301DC" w:rsidP="007301DC">
      <w:pPr>
        <w:numPr>
          <w:ilvl w:val="12"/>
          <w:numId w:val="0"/>
        </w:numPr>
        <w:tabs>
          <w:tab w:val="clear" w:pos="567"/>
        </w:tabs>
        <w:spacing w:line="240" w:lineRule="auto"/>
        <w:ind w:left="567" w:right="-2" w:hanging="567"/>
        <w:rPr>
          <w:noProof/>
          <w:szCs w:val="22"/>
          <w:lang w:val="bg-BG"/>
        </w:rPr>
      </w:pPr>
    </w:p>
    <w:p w:rsidR="007301DC" w:rsidRDefault="007301DC" w:rsidP="007301DC">
      <w:pPr>
        <w:numPr>
          <w:ilvl w:val="12"/>
          <w:numId w:val="0"/>
        </w:numPr>
        <w:tabs>
          <w:tab w:val="clear" w:pos="567"/>
        </w:tabs>
        <w:spacing w:line="240" w:lineRule="auto"/>
        <w:ind w:left="567" w:right="-2" w:hanging="567"/>
        <w:rPr>
          <w:noProof/>
          <w:szCs w:val="22"/>
          <w:lang w:val="bg-BG"/>
        </w:rPr>
      </w:pPr>
    </w:p>
    <w:p w:rsidR="007301DC" w:rsidRDefault="007301DC" w:rsidP="002277D9">
      <w:pPr>
        <w:keepNext/>
        <w:numPr>
          <w:ilvl w:val="12"/>
          <w:numId w:val="0"/>
        </w:numPr>
        <w:tabs>
          <w:tab w:val="clear" w:pos="567"/>
        </w:tabs>
        <w:suppressAutoHyphens/>
        <w:spacing w:line="240" w:lineRule="auto"/>
        <w:ind w:left="567" w:hanging="567"/>
        <w:rPr>
          <w:noProof/>
          <w:szCs w:val="22"/>
          <w:lang w:val="bg-BG"/>
        </w:rPr>
      </w:pPr>
      <w:r>
        <w:rPr>
          <w:b/>
          <w:noProof/>
          <w:szCs w:val="22"/>
          <w:lang w:val="bg-BG"/>
        </w:rPr>
        <w:t>5.</w:t>
      </w:r>
      <w:r>
        <w:rPr>
          <w:b/>
          <w:noProof/>
          <w:szCs w:val="22"/>
          <w:lang w:val="bg-BG"/>
        </w:rPr>
        <w:tab/>
      </w:r>
      <w:r w:rsidR="00605322">
        <w:rPr>
          <w:b/>
          <w:noProof/>
          <w:szCs w:val="22"/>
          <w:lang w:val="bg-BG"/>
        </w:rPr>
        <w:t>К</w:t>
      </w:r>
      <w:r w:rsidR="002277D9" w:rsidRPr="000D3C7C">
        <w:rPr>
          <w:b/>
          <w:noProof/>
          <w:szCs w:val="22"/>
          <w:lang w:val="bg-BG"/>
        </w:rPr>
        <w:t>ак да съхранявате</w:t>
      </w:r>
      <w:r w:rsidR="002277D9" w:rsidRPr="002A32DA">
        <w:rPr>
          <w:b/>
          <w:szCs w:val="22"/>
          <w:lang w:val="bg-BG"/>
        </w:rPr>
        <w:t xml:space="preserve"> </w:t>
      </w:r>
      <w:r w:rsidR="002277D9">
        <w:rPr>
          <w:b/>
          <w:szCs w:val="22"/>
          <w:lang w:val="bg-BG"/>
        </w:rPr>
        <w:t>Humalog</w:t>
      </w:r>
      <w:r w:rsidR="002277D9" w:rsidRPr="002277D9">
        <w:rPr>
          <w:b/>
          <w:noProof/>
          <w:szCs w:val="22"/>
          <w:lang w:val="bg-BG"/>
        </w:rPr>
        <w:t xml:space="preserve"> </w:t>
      </w:r>
      <w:r w:rsidR="002277D9">
        <w:rPr>
          <w:b/>
          <w:noProof/>
          <w:szCs w:val="22"/>
          <w:lang w:val="bg-BG"/>
        </w:rPr>
        <w:t xml:space="preserve">Mix50 </w:t>
      </w:r>
      <w:r w:rsidR="002277D9">
        <w:rPr>
          <w:b/>
          <w:noProof/>
        </w:rPr>
        <w:t>KwikPen</w:t>
      </w:r>
      <w:r w:rsidR="002277D9" w:rsidDel="002277D9">
        <w:rPr>
          <w:b/>
          <w:noProof/>
          <w:szCs w:val="22"/>
          <w:lang w:val="bg-BG"/>
        </w:rPr>
        <w:t xml:space="preserve"> </w:t>
      </w:r>
    </w:p>
    <w:p w:rsidR="007301DC" w:rsidRDefault="007301DC" w:rsidP="0065613D">
      <w:pPr>
        <w:keepNext/>
        <w:tabs>
          <w:tab w:val="clear" w:pos="567"/>
        </w:tabs>
        <w:suppressAutoHyphens/>
        <w:spacing w:line="240" w:lineRule="auto"/>
        <w:ind w:left="567" w:hanging="567"/>
        <w:rPr>
          <w:i/>
          <w:noProof/>
          <w:szCs w:val="22"/>
          <w:lang w:val="bg-BG"/>
        </w:rPr>
      </w:pPr>
    </w:p>
    <w:p w:rsidR="0000373F" w:rsidRDefault="007301DC" w:rsidP="004115C9">
      <w:pPr>
        <w:rPr>
          <w:lang w:val="bg-BG"/>
        </w:rPr>
      </w:pPr>
      <w:r>
        <w:rPr>
          <w:noProof/>
          <w:szCs w:val="22"/>
          <w:lang w:val="bg-BG"/>
        </w:rPr>
        <w:t xml:space="preserve">Преди употреба съхранявайте Humalog Mix50 </w:t>
      </w:r>
      <w:r w:rsidR="00CF7F51">
        <w:t>KwikPen</w:t>
      </w:r>
      <w:r>
        <w:rPr>
          <w:szCs w:val="22"/>
          <w:lang w:val="bg-BG"/>
        </w:rPr>
        <w:t>, предназначен за Вас</w:t>
      </w:r>
      <w:r w:rsidR="007356FA">
        <w:rPr>
          <w:szCs w:val="22"/>
          <w:lang w:val="bg-BG"/>
        </w:rPr>
        <w:t>,</w:t>
      </w:r>
      <w:r>
        <w:rPr>
          <w:noProof/>
          <w:szCs w:val="22"/>
          <w:lang w:val="bg-BG"/>
        </w:rPr>
        <w:t xml:space="preserve"> в хладилник (2°С</w:t>
      </w:r>
      <w:r>
        <w:rPr>
          <w:lang w:val="bg-BG"/>
        </w:rPr>
        <w:t xml:space="preserve"> – </w:t>
      </w:r>
      <w:r>
        <w:rPr>
          <w:noProof/>
          <w:szCs w:val="22"/>
          <w:lang w:val="bg-BG"/>
        </w:rPr>
        <w:t>8°С).</w:t>
      </w:r>
      <w:r>
        <w:rPr>
          <w:lang w:val="bg-BG"/>
        </w:rPr>
        <w:t xml:space="preserve"> Не замразявайте.</w:t>
      </w:r>
    </w:p>
    <w:p w:rsidR="0000373F" w:rsidRDefault="0000373F" w:rsidP="004115C9">
      <w:pPr>
        <w:rPr>
          <w:lang w:val="bg-BG"/>
        </w:rPr>
      </w:pPr>
    </w:p>
    <w:p w:rsidR="004115C9" w:rsidRDefault="004115C9" w:rsidP="004115C9">
      <w:pPr>
        <w:rPr>
          <w:lang w:val="ru-RU"/>
        </w:rPr>
      </w:pPr>
      <w:r w:rsidRPr="004115C9">
        <w:rPr>
          <w:szCs w:val="22"/>
          <w:lang w:val="ru-RU"/>
        </w:rPr>
        <w:t xml:space="preserve">Съхранявайте </w:t>
      </w:r>
      <w:r w:rsidR="007301DC">
        <w:rPr>
          <w:noProof/>
          <w:szCs w:val="22"/>
          <w:lang w:val="bg-BG"/>
        </w:rPr>
        <w:t>Ваш</w:t>
      </w:r>
      <w:r w:rsidR="007356FA">
        <w:rPr>
          <w:noProof/>
          <w:szCs w:val="22"/>
          <w:lang w:val="bg-BG"/>
        </w:rPr>
        <w:t xml:space="preserve">ата </w:t>
      </w:r>
      <w:r w:rsidR="007301DC">
        <w:rPr>
          <w:noProof/>
          <w:szCs w:val="22"/>
          <w:lang w:val="bg-BG"/>
        </w:rPr>
        <w:t xml:space="preserve">Humalog Mix50 </w:t>
      </w:r>
      <w:r w:rsidR="00CF7F51">
        <w:t>KwikPen</w:t>
      </w:r>
      <w:r w:rsidRPr="004115C9">
        <w:rPr>
          <w:szCs w:val="22"/>
          <w:lang w:val="ru-RU"/>
        </w:rPr>
        <w:t xml:space="preserve"> в период</w:t>
      </w:r>
      <w:r w:rsidR="0000373F">
        <w:rPr>
          <w:szCs w:val="22"/>
          <w:lang w:val="ru-RU"/>
        </w:rPr>
        <w:t>а</w:t>
      </w:r>
      <w:r w:rsidRPr="004115C9">
        <w:rPr>
          <w:szCs w:val="22"/>
          <w:lang w:val="ru-RU"/>
        </w:rPr>
        <w:t xml:space="preserve"> на използване</w:t>
      </w:r>
      <w:r w:rsidR="007301DC">
        <w:rPr>
          <w:lang w:val="bg-BG"/>
        </w:rPr>
        <w:t xml:space="preserve"> при стайна температура (</w:t>
      </w:r>
      <w:r w:rsidR="00D57CF8">
        <w:rPr>
          <w:lang w:val="bg-BG"/>
        </w:rPr>
        <w:t xml:space="preserve">–под </w:t>
      </w:r>
      <w:r w:rsidR="007301DC">
        <w:rPr>
          <w:lang w:val="bg-BG"/>
        </w:rPr>
        <w:t xml:space="preserve">30°С) </w:t>
      </w:r>
      <w:r w:rsidRPr="004115C9">
        <w:rPr>
          <w:szCs w:val="22"/>
          <w:lang w:val="ru-RU"/>
        </w:rPr>
        <w:t xml:space="preserve">и </w:t>
      </w:r>
      <w:r>
        <w:rPr>
          <w:szCs w:val="22"/>
          <w:lang w:val="ru-RU"/>
        </w:rPr>
        <w:t>я</w:t>
      </w:r>
      <w:r w:rsidRPr="004115C9">
        <w:rPr>
          <w:szCs w:val="22"/>
          <w:lang w:val="ru-RU"/>
        </w:rPr>
        <w:t xml:space="preserve"> изхвърлете след</w:t>
      </w:r>
      <w:r>
        <w:rPr>
          <w:lang w:val="bg-BG"/>
        </w:rPr>
        <w:t xml:space="preserve"> </w:t>
      </w:r>
      <w:r w:rsidR="007301DC">
        <w:rPr>
          <w:lang w:val="bg-BG"/>
        </w:rPr>
        <w:t xml:space="preserve">28 дни. Не </w:t>
      </w:r>
      <w:r w:rsidR="007356FA" w:rsidRPr="009C3EA0">
        <w:rPr>
          <w:lang w:val="bg-BG"/>
        </w:rPr>
        <w:t xml:space="preserve">я </w:t>
      </w:r>
      <w:r w:rsidR="005B6EC7">
        <w:rPr>
          <w:lang w:val="bg-BG"/>
        </w:rPr>
        <w:t>оставяйте</w:t>
      </w:r>
      <w:r w:rsidR="007301DC" w:rsidRPr="009C3EA0">
        <w:rPr>
          <w:lang w:val="bg-BG"/>
        </w:rPr>
        <w:t xml:space="preserve"> близко до</w:t>
      </w:r>
      <w:r w:rsidR="007301DC">
        <w:rPr>
          <w:lang w:val="bg-BG"/>
        </w:rPr>
        <w:t xml:space="preserve"> източници на топлина и светлина.</w:t>
      </w:r>
      <w:r w:rsidR="0000373F">
        <w:rPr>
          <w:lang w:val="bg-BG"/>
        </w:rPr>
        <w:t xml:space="preserve"> </w:t>
      </w:r>
      <w:r w:rsidRPr="00AE4ECD">
        <w:rPr>
          <w:lang w:val="ru-RU"/>
        </w:rPr>
        <w:t xml:space="preserve">Не съхранявайте </w:t>
      </w:r>
      <w:r>
        <w:rPr>
          <w:lang w:val="ru-RU"/>
        </w:rPr>
        <w:t xml:space="preserve">предварително напълнената </w:t>
      </w:r>
      <w:r w:rsidRPr="00AE4ECD">
        <w:rPr>
          <w:lang w:val="ru-RU"/>
        </w:rPr>
        <w:t>писалка, ко</w:t>
      </w:r>
      <w:r>
        <w:rPr>
          <w:lang w:val="ru-RU"/>
        </w:rPr>
        <w:t xml:space="preserve">ято </w:t>
      </w:r>
      <w:r w:rsidRPr="00AE4ECD">
        <w:rPr>
          <w:lang w:val="ru-RU"/>
        </w:rPr>
        <w:t>използват</w:t>
      </w:r>
      <w:r>
        <w:rPr>
          <w:lang w:val="ru-RU"/>
        </w:rPr>
        <w:t>е</w:t>
      </w:r>
      <w:r w:rsidRPr="00AE4ECD">
        <w:rPr>
          <w:lang w:val="ru-RU"/>
        </w:rPr>
        <w:t xml:space="preserve">, в хладилник. </w:t>
      </w:r>
      <w:r w:rsidR="0000373F">
        <w:rPr>
          <w:lang w:val="ru-RU"/>
        </w:rPr>
        <w:t>Предварително</w:t>
      </w:r>
      <w:r w:rsidR="0000373F" w:rsidRPr="00AE4ECD">
        <w:rPr>
          <w:lang w:val="ru-RU"/>
        </w:rPr>
        <w:t xml:space="preserve"> </w:t>
      </w:r>
      <w:r w:rsidR="0000373F">
        <w:rPr>
          <w:lang w:val="ru-RU"/>
        </w:rPr>
        <w:t>напълнената п</w:t>
      </w:r>
      <w:r w:rsidRPr="00AE4ECD">
        <w:rPr>
          <w:lang w:val="ru-RU"/>
        </w:rPr>
        <w:t>исалка</w:t>
      </w:r>
      <w:r w:rsidR="0000373F">
        <w:rPr>
          <w:lang w:val="ru-RU"/>
        </w:rPr>
        <w:t xml:space="preserve"> </w:t>
      </w:r>
      <w:r w:rsidRPr="00AE4ECD">
        <w:rPr>
          <w:lang w:val="ru-RU"/>
        </w:rPr>
        <w:t>не трябва да се съхранява с прикрепена игла.</w:t>
      </w:r>
    </w:p>
    <w:p w:rsidR="004115C9" w:rsidRDefault="004115C9" w:rsidP="007301DC">
      <w:pPr>
        <w:numPr>
          <w:ilvl w:val="12"/>
          <w:numId w:val="0"/>
        </w:numPr>
        <w:tabs>
          <w:tab w:val="clear" w:pos="567"/>
        </w:tabs>
        <w:spacing w:line="240" w:lineRule="auto"/>
        <w:ind w:left="567" w:right="-2" w:hanging="567"/>
        <w:rPr>
          <w:noProof/>
          <w:szCs w:val="22"/>
          <w:lang w:val="bg-BG"/>
        </w:rPr>
      </w:pPr>
    </w:p>
    <w:p w:rsidR="007301DC" w:rsidRDefault="00E45B15" w:rsidP="007301DC">
      <w:pPr>
        <w:numPr>
          <w:ilvl w:val="12"/>
          <w:numId w:val="0"/>
        </w:numPr>
        <w:tabs>
          <w:tab w:val="clear" w:pos="567"/>
        </w:tabs>
        <w:spacing w:line="240" w:lineRule="auto"/>
        <w:ind w:left="567" w:right="-2" w:hanging="567"/>
        <w:rPr>
          <w:noProof/>
          <w:szCs w:val="22"/>
          <w:lang w:val="bg-BG"/>
        </w:rPr>
      </w:pPr>
      <w:r>
        <w:rPr>
          <w:noProof/>
          <w:szCs w:val="22"/>
          <w:lang w:val="bg-BG"/>
        </w:rPr>
        <w:t>Да се с</w:t>
      </w:r>
      <w:r w:rsidR="007301DC">
        <w:rPr>
          <w:noProof/>
          <w:szCs w:val="22"/>
          <w:lang w:val="bg-BG"/>
        </w:rPr>
        <w:t>ъхранява на място</w:t>
      </w:r>
      <w:r w:rsidR="008B5352">
        <w:rPr>
          <w:noProof/>
          <w:szCs w:val="22"/>
          <w:lang w:val="bg-BG"/>
        </w:rPr>
        <w:t>,</w:t>
      </w:r>
      <w:r w:rsidR="007301DC">
        <w:rPr>
          <w:noProof/>
          <w:szCs w:val="22"/>
          <w:lang w:val="bg-BG"/>
        </w:rPr>
        <w:t xml:space="preserve"> недостъпно за деца.</w:t>
      </w:r>
    </w:p>
    <w:p w:rsidR="007301DC" w:rsidRDefault="007301DC" w:rsidP="007301DC">
      <w:pPr>
        <w:numPr>
          <w:ilvl w:val="12"/>
          <w:numId w:val="0"/>
        </w:numPr>
        <w:tabs>
          <w:tab w:val="clear" w:pos="567"/>
        </w:tabs>
        <w:spacing w:line="240" w:lineRule="auto"/>
        <w:ind w:left="567" w:right="-2" w:hanging="567"/>
        <w:rPr>
          <w:noProof/>
          <w:szCs w:val="22"/>
          <w:lang w:val="bg-BG"/>
        </w:rPr>
      </w:pPr>
    </w:p>
    <w:p w:rsidR="007301DC" w:rsidRDefault="007301DC" w:rsidP="007301DC">
      <w:pPr>
        <w:tabs>
          <w:tab w:val="clear" w:pos="567"/>
        </w:tabs>
        <w:spacing w:line="240" w:lineRule="auto"/>
        <w:rPr>
          <w:noProof/>
          <w:szCs w:val="22"/>
          <w:lang w:val="bg-BG"/>
        </w:rPr>
      </w:pPr>
      <w:r>
        <w:rPr>
          <w:noProof/>
          <w:szCs w:val="22"/>
          <w:lang w:val="bg-BG"/>
        </w:rPr>
        <w:t xml:space="preserve">Не използвайте </w:t>
      </w:r>
      <w:r w:rsidR="00005A65">
        <w:rPr>
          <w:noProof/>
          <w:szCs w:val="22"/>
          <w:lang w:val="bg-BG"/>
        </w:rPr>
        <w:t>това лекарство</w:t>
      </w:r>
      <w:r w:rsidR="00251ED9" w:rsidRPr="00251ED9">
        <w:rPr>
          <w:lang w:val="ru-RU"/>
        </w:rPr>
        <w:t xml:space="preserve"> </w:t>
      </w:r>
      <w:r>
        <w:rPr>
          <w:noProof/>
          <w:szCs w:val="22"/>
          <w:lang w:val="bg-BG"/>
        </w:rPr>
        <w:t>след срока на годност</w:t>
      </w:r>
      <w:r w:rsidR="00506AD2">
        <w:rPr>
          <w:noProof/>
          <w:szCs w:val="22"/>
          <w:lang w:val="bg-BG"/>
        </w:rPr>
        <w:t>,</w:t>
      </w:r>
      <w:r>
        <w:rPr>
          <w:noProof/>
          <w:szCs w:val="22"/>
          <w:lang w:val="bg-BG"/>
        </w:rPr>
        <w:t xml:space="preserve"> отбелязан върху етикета и картонената опаковка. Срок</w:t>
      </w:r>
      <w:r w:rsidR="00605322">
        <w:rPr>
          <w:noProof/>
          <w:szCs w:val="22"/>
          <w:lang w:val="bg-BG"/>
        </w:rPr>
        <w:t>ът</w:t>
      </w:r>
      <w:r>
        <w:rPr>
          <w:noProof/>
          <w:szCs w:val="22"/>
          <w:lang w:val="bg-BG"/>
        </w:rPr>
        <w:t xml:space="preserve"> на годност отговаря на последния ден от посочения месец.</w:t>
      </w:r>
    </w:p>
    <w:p w:rsidR="007301DC" w:rsidRDefault="007301DC" w:rsidP="007301DC">
      <w:pPr>
        <w:tabs>
          <w:tab w:val="clear" w:pos="567"/>
        </w:tabs>
        <w:spacing w:line="240" w:lineRule="auto"/>
        <w:rPr>
          <w:noProof/>
          <w:szCs w:val="22"/>
          <w:lang w:val="bg-BG"/>
        </w:rPr>
      </w:pPr>
    </w:p>
    <w:p w:rsidR="007301DC" w:rsidRDefault="007301DC" w:rsidP="007301DC">
      <w:pPr>
        <w:tabs>
          <w:tab w:val="clear" w:pos="567"/>
        </w:tabs>
        <w:spacing w:line="240" w:lineRule="auto"/>
        <w:rPr>
          <w:szCs w:val="22"/>
          <w:lang w:val="bg-BG"/>
        </w:rPr>
      </w:pPr>
      <w:r>
        <w:rPr>
          <w:szCs w:val="22"/>
          <w:lang w:val="bg-BG"/>
        </w:rPr>
        <w:t xml:space="preserve">Не използвайте </w:t>
      </w:r>
      <w:r w:rsidR="00005A65">
        <w:rPr>
          <w:szCs w:val="22"/>
          <w:lang w:val="bg-BG"/>
        </w:rPr>
        <w:t>това лекарство</w:t>
      </w:r>
      <w:r>
        <w:rPr>
          <w:szCs w:val="22"/>
          <w:lang w:val="bg-BG"/>
        </w:rPr>
        <w:t xml:space="preserve">, ако </w:t>
      </w:r>
      <w:r w:rsidR="00005A65">
        <w:rPr>
          <w:szCs w:val="22"/>
          <w:lang w:val="bg-BG"/>
        </w:rPr>
        <w:t xml:space="preserve">забележите </w:t>
      </w:r>
      <w:r>
        <w:rPr>
          <w:szCs w:val="22"/>
          <w:lang w:val="bg-BG"/>
        </w:rPr>
        <w:t>„парцали” или има твърди бели частици по повърхността или ако стената на патрона изглежда заскрежена. Проверявайте това всеки път преди да се инжектирате.</w:t>
      </w:r>
    </w:p>
    <w:p w:rsidR="007301DC" w:rsidRDefault="007301DC" w:rsidP="007301DC">
      <w:pPr>
        <w:tabs>
          <w:tab w:val="clear" w:pos="567"/>
        </w:tabs>
        <w:spacing w:line="240" w:lineRule="auto"/>
        <w:rPr>
          <w:noProof/>
          <w:szCs w:val="22"/>
          <w:lang w:val="bg-BG"/>
        </w:rPr>
      </w:pPr>
    </w:p>
    <w:p w:rsidR="007301DC" w:rsidRDefault="00E45B15" w:rsidP="007301DC">
      <w:pPr>
        <w:numPr>
          <w:ilvl w:val="12"/>
          <w:numId w:val="0"/>
        </w:numPr>
        <w:tabs>
          <w:tab w:val="clear" w:pos="567"/>
        </w:tabs>
        <w:spacing w:line="240" w:lineRule="auto"/>
        <w:ind w:right="-2"/>
        <w:rPr>
          <w:noProof/>
          <w:szCs w:val="22"/>
          <w:lang w:val="bg-BG"/>
        </w:rPr>
      </w:pPr>
      <w:r>
        <w:rPr>
          <w:noProof/>
          <w:szCs w:val="22"/>
          <w:lang w:val="bg-BG"/>
        </w:rPr>
        <w:t>Не изхвърляйте л</w:t>
      </w:r>
      <w:r w:rsidR="007301DC">
        <w:rPr>
          <w:noProof/>
          <w:szCs w:val="22"/>
          <w:lang w:val="bg-BG"/>
        </w:rPr>
        <w:t xml:space="preserve">екарствата в канализацията или в контейнера за домашни отпадъци. Попитайте Вашия фармацевт как да </w:t>
      </w:r>
      <w:r>
        <w:rPr>
          <w:noProof/>
          <w:szCs w:val="22"/>
          <w:lang w:val="bg-BG"/>
        </w:rPr>
        <w:t>изхвърляте</w:t>
      </w:r>
      <w:r w:rsidR="007301DC">
        <w:rPr>
          <w:noProof/>
          <w:szCs w:val="22"/>
          <w:lang w:val="bg-BG"/>
        </w:rPr>
        <w:t xml:space="preserve"> лекарства</w:t>
      </w:r>
      <w:r>
        <w:rPr>
          <w:noProof/>
          <w:szCs w:val="22"/>
          <w:lang w:val="bg-BG"/>
        </w:rPr>
        <w:t>та, които вече не използвате</w:t>
      </w:r>
      <w:r w:rsidR="007301DC">
        <w:rPr>
          <w:noProof/>
          <w:szCs w:val="22"/>
          <w:lang w:val="bg-BG"/>
        </w:rPr>
        <w:t>. Тези мерки ще спомогнат за опазване на околната среда.</w:t>
      </w:r>
    </w:p>
    <w:p w:rsidR="007301DC" w:rsidRDefault="007301DC" w:rsidP="007301DC">
      <w:pPr>
        <w:numPr>
          <w:ilvl w:val="12"/>
          <w:numId w:val="0"/>
        </w:numPr>
        <w:tabs>
          <w:tab w:val="clear" w:pos="567"/>
        </w:tabs>
        <w:spacing w:line="240" w:lineRule="auto"/>
        <w:ind w:left="567" w:right="-2" w:hanging="567"/>
        <w:rPr>
          <w:noProof/>
          <w:szCs w:val="22"/>
          <w:lang w:val="bg-BG"/>
        </w:rPr>
      </w:pPr>
    </w:p>
    <w:p w:rsidR="007301DC" w:rsidRDefault="007301DC" w:rsidP="007301DC">
      <w:pPr>
        <w:numPr>
          <w:ilvl w:val="12"/>
          <w:numId w:val="0"/>
        </w:numPr>
        <w:tabs>
          <w:tab w:val="clear" w:pos="567"/>
        </w:tabs>
        <w:spacing w:line="240" w:lineRule="auto"/>
        <w:ind w:left="567" w:right="-2" w:hanging="567"/>
        <w:rPr>
          <w:noProof/>
          <w:szCs w:val="22"/>
          <w:lang w:val="bg-BG"/>
        </w:rPr>
      </w:pPr>
    </w:p>
    <w:p w:rsidR="007301DC" w:rsidRDefault="007301DC" w:rsidP="002277D9">
      <w:pPr>
        <w:keepNext/>
        <w:tabs>
          <w:tab w:val="clear" w:pos="567"/>
        </w:tabs>
        <w:suppressAutoHyphens/>
        <w:spacing w:line="240" w:lineRule="auto"/>
        <w:ind w:left="567" w:hanging="567"/>
        <w:rPr>
          <w:b/>
          <w:noProof/>
          <w:szCs w:val="22"/>
          <w:lang w:val="bg-BG"/>
        </w:rPr>
      </w:pPr>
      <w:r>
        <w:rPr>
          <w:b/>
          <w:noProof/>
          <w:szCs w:val="22"/>
          <w:lang w:val="bg-BG"/>
        </w:rPr>
        <w:t>6.</w:t>
      </w:r>
      <w:r>
        <w:rPr>
          <w:b/>
          <w:noProof/>
          <w:szCs w:val="22"/>
          <w:lang w:val="bg-BG"/>
        </w:rPr>
        <w:tab/>
      </w:r>
      <w:r w:rsidR="002277D9" w:rsidRPr="000D3C7C">
        <w:rPr>
          <w:b/>
          <w:noProof/>
          <w:szCs w:val="22"/>
          <w:lang w:val="bg-BG"/>
        </w:rPr>
        <w:t>Съдържание на опаковката и допълнителна информаци</w:t>
      </w:r>
      <w:r w:rsidR="002277D9">
        <w:rPr>
          <w:b/>
          <w:noProof/>
          <w:szCs w:val="22"/>
          <w:lang w:val="bg-BG"/>
        </w:rPr>
        <w:t>я</w:t>
      </w:r>
    </w:p>
    <w:p w:rsidR="007301DC" w:rsidRDefault="007301DC" w:rsidP="0065613D">
      <w:pPr>
        <w:keepNext/>
        <w:tabs>
          <w:tab w:val="clear" w:pos="567"/>
        </w:tabs>
        <w:suppressAutoHyphens/>
        <w:spacing w:line="240" w:lineRule="auto"/>
        <w:ind w:left="567" w:hanging="567"/>
        <w:rPr>
          <w:b/>
          <w:noProof/>
          <w:szCs w:val="22"/>
          <w:lang w:val="bg-BG"/>
        </w:rPr>
      </w:pPr>
    </w:p>
    <w:p w:rsidR="007301DC" w:rsidRDefault="007301DC" w:rsidP="0065613D">
      <w:pPr>
        <w:keepNext/>
        <w:tabs>
          <w:tab w:val="clear" w:pos="567"/>
        </w:tabs>
        <w:suppressAutoHyphens/>
        <w:spacing w:line="240" w:lineRule="auto"/>
        <w:ind w:left="567" w:hanging="567"/>
        <w:rPr>
          <w:b/>
          <w:noProof/>
          <w:szCs w:val="22"/>
          <w:lang w:val="bg-BG"/>
        </w:rPr>
      </w:pPr>
      <w:r>
        <w:rPr>
          <w:b/>
          <w:noProof/>
          <w:szCs w:val="22"/>
          <w:lang w:val="bg-BG"/>
        </w:rPr>
        <w:t>Какво съдържа Humalog Mix50 100 </w:t>
      </w:r>
      <w:r w:rsidR="001A0378">
        <w:rPr>
          <w:b/>
          <w:noProof/>
          <w:szCs w:val="22"/>
          <w:lang w:val="bg-BG"/>
        </w:rPr>
        <w:t>единици</w:t>
      </w:r>
      <w:r>
        <w:rPr>
          <w:b/>
          <w:noProof/>
          <w:szCs w:val="22"/>
          <w:lang w:val="bg-BG"/>
        </w:rPr>
        <w:t xml:space="preserve">/ml </w:t>
      </w:r>
      <w:r w:rsidR="00251ED9">
        <w:rPr>
          <w:b/>
        </w:rPr>
        <w:t>KwikPen</w:t>
      </w:r>
      <w:r>
        <w:rPr>
          <w:b/>
          <w:noProof/>
          <w:szCs w:val="22"/>
          <w:lang w:val="bg-BG"/>
        </w:rPr>
        <w:t xml:space="preserve">, инжекционна суспензия </w:t>
      </w:r>
    </w:p>
    <w:p w:rsidR="007301DC" w:rsidRDefault="007301DC" w:rsidP="007301DC">
      <w:pPr>
        <w:tabs>
          <w:tab w:val="clear" w:pos="567"/>
        </w:tabs>
        <w:spacing w:line="240" w:lineRule="auto"/>
        <w:ind w:left="540" w:hanging="540"/>
        <w:rPr>
          <w:lang w:val="bg-BG"/>
        </w:rPr>
      </w:pPr>
      <w:r>
        <w:rPr>
          <w:noProof/>
          <w:szCs w:val="22"/>
          <w:lang w:val="bg-BG"/>
        </w:rPr>
        <w:t>-</w:t>
      </w:r>
      <w:r>
        <w:rPr>
          <w:noProof/>
          <w:szCs w:val="22"/>
          <w:lang w:val="bg-BG"/>
        </w:rPr>
        <w:tab/>
        <w:t>Активн</w:t>
      </w:r>
      <w:r w:rsidR="00DB42DA">
        <w:rPr>
          <w:noProof/>
          <w:szCs w:val="22"/>
          <w:lang w:val="ru-RU"/>
        </w:rPr>
        <w:t>ото вещество</w:t>
      </w:r>
      <w:r>
        <w:rPr>
          <w:noProof/>
          <w:szCs w:val="22"/>
          <w:lang w:val="bg-BG"/>
        </w:rPr>
        <w:t xml:space="preserve"> е инсулин лиспро. Инсулин лиспро </w:t>
      </w:r>
      <w:r>
        <w:rPr>
          <w:noProof/>
          <w:szCs w:val="22"/>
          <w:lang w:val="en-US"/>
        </w:rPr>
        <w:t>ce</w:t>
      </w:r>
      <w:r>
        <w:rPr>
          <w:noProof/>
          <w:szCs w:val="22"/>
          <w:lang w:val="bg-BG"/>
        </w:rPr>
        <w:t xml:space="preserve"> </w:t>
      </w:r>
      <w:r>
        <w:rPr>
          <w:lang w:val="bg-BG"/>
        </w:rPr>
        <w:t>произвежда в лаборатория чрез „рекомбинантен ДНК технологичен” процес. Това е променена форма на човешки инсулин и поради това е различен от другите човешки и животински инсулини. И</w:t>
      </w:r>
      <w:r>
        <w:rPr>
          <w:noProof/>
          <w:szCs w:val="22"/>
          <w:lang w:val="bg-BG"/>
        </w:rPr>
        <w:t xml:space="preserve">нсулин лиспро </w:t>
      </w:r>
      <w:r>
        <w:rPr>
          <w:lang w:val="bg-BG"/>
        </w:rPr>
        <w:t>се доближава много до човешкия инсулин, който е естествен хормон произвеждан от панкреаса.</w:t>
      </w:r>
    </w:p>
    <w:p w:rsidR="007301DC" w:rsidRDefault="007301DC" w:rsidP="007301DC">
      <w:pPr>
        <w:tabs>
          <w:tab w:val="clear" w:pos="567"/>
        </w:tabs>
        <w:spacing w:line="240" w:lineRule="auto"/>
        <w:ind w:left="540" w:right="-2" w:hanging="540"/>
        <w:rPr>
          <w:noProof/>
          <w:szCs w:val="22"/>
          <w:lang w:val="bg-BG"/>
        </w:rPr>
      </w:pPr>
      <w:r>
        <w:rPr>
          <w:noProof/>
          <w:szCs w:val="22"/>
          <w:lang w:val="bg-BG"/>
        </w:rPr>
        <w:t>-</w:t>
      </w:r>
      <w:r>
        <w:rPr>
          <w:noProof/>
          <w:szCs w:val="22"/>
          <w:lang w:val="bg-BG"/>
        </w:rPr>
        <w:tab/>
        <w:t xml:space="preserve">Другите съставки са протамин сулфат, </w:t>
      </w:r>
      <w:r w:rsidRPr="00CC4C57">
        <w:rPr>
          <w:i/>
          <w:lang w:val="en-US"/>
        </w:rPr>
        <w:t>m</w:t>
      </w:r>
      <w:r>
        <w:rPr>
          <w:lang w:val="bg-BG"/>
        </w:rPr>
        <w:t xml:space="preserve">-крезол, фенол, глицерол, </w:t>
      </w:r>
      <w:r w:rsidR="00B974FE" w:rsidRPr="00CC4C57">
        <w:rPr>
          <w:noProof/>
          <w:szCs w:val="22"/>
          <w:lang w:val="bg-BG"/>
        </w:rPr>
        <w:t>д</w:t>
      </w:r>
      <w:r w:rsidR="00B974FE" w:rsidRPr="00CC4C57">
        <w:rPr>
          <w:noProof/>
          <w:lang w:val="bg-BG"/>
        </w:rPr>
        <w:t xml:space="preserve">вуосновен натриев </w:t>
      </w:r>
      <w:r w:rsidRPr="0076398D">
        <w:rPr>
          <w:lang w:val="bg-BG"/>
        </w:rPr>
        <w:t>фосфат</w:t>
      </w:r>
      <w:r w:rsidR="00B974FE" w:rsidRPr="0076398D">
        <w:rPr>
          <w:lang w:val="en-US"/>
        </w:rPr>
        <w:t> </w:t>
      </w:r>
      <w:r w:rsidRPr="002544EB">
        <w:rPr>
          <w:lang w:val="bg-BG"/>
        </w:rPr>
        <w:t>7</w:t>
      </w:r>
      <w:r w:rsidRPr="002544EB">
        <w:t>H</w:t>
      </w:r>
      <w:r w:rsidRPr="009E732A">
        <w:rPr>
          <w:szCs w:val="22"/>
          <w:vertAlign w:val="subscript"/>
          <w:lang w:val="bg-BG"/>
        </w:rPr>
        <w:t>2</w:t>
      </w:r>
      <w:r w:rsidRPr="009E732A">
        <w:t>O</w:t>
      </w:r>
      <w:r>
        <w:rPr>
          <w:lang w:val="bg-BG"/>
        </w:rPr>
        <w:t>, цинков окис и вода за инжектиране. Натриев хидроксид или хлороводородна киселина могат да са използвани за корекция на киселиността.</w:t>
      </w:r>
    </w:p>
    <w:p w:rsidR="007301DC" w:rsidRDefault="007301DC" w:rsidP="007301DC">
      <w:pPr>
        <w:numPr>
          <w:ilvl w:val="12"/>
          <w:numId w:val="0"/>
        </w:numPr>
        <w:tabs>
          <w:tab w:val="clear" w:pos="567"/>
        </w:tabs>
        <w:spacing w:line="240" w:lineRule="auto"/>
        <w:ind w:left="567" w:right="-2" w:hanging="567"/>
        <w:rPr>
          <w:noProof/>
          <w:szCs w:val="22"/>
          <w:lang w:val="bg-BG"/>
        </w:rPr>
      </w:pPr>
    </w:p>
    <w:p w:rsidR="007301DC" w:rsidRDefault="007301DC" w:rsidP="0065613D">
      <w:pPr>
        <w:keepNext/>
        <w:numPr>
          <w:ilvl w:val="12"/>
          <w:numId w:val="0"/>
        </w:numPr>
        <w:tabs>
          <w:tab w:val="clear" w:pos="567"/>
        </w:tabs>
        <w:spacing w:line="240" w:lineRule="auto"/>
        <w:rPr>
          <w:b/>
          <w:noProof/>
          <w:szCs w:val="22"/>
          <w:lang w:val="bg-BG"/>
        </w:rPr>
      </w:pPr>
      <w:r>
        <w:rPr>
          <w:b/>
          <w:noProof/>
          <w:szCs w:val="22"/>
          <w:lang w:val="bg-BG"/>
        </w:rPr>
        <w:t xml:space="preserve">Как изглежда </w:t>
      </w:r>
      <w:r>
        <w:rPr>
          <w:b/>
        </w:rPr>
        <w:t>Humalog</w:t>
      </w:r>
      <w:r>
        <w:rPr>
          <w:b/>
          <w:lang w:val="bg-BG"/>
        </w:rPr>
        <w:t xml:space="preserve"> </w:t>
      </w:r>
      <w:r>
        <w:rPr>
          <w:b/>
        </w:rPr>
        <w:t>Mix</w:t>
      </w:r>
      <w:r>
        <w:rPr>
          <w:b/>
          <w:lang w:val="bg-BG"/>
        </w:rPr>
        <w:t>50 100</w:t>
      </w:r>
      <w:r w:rsidR="001A0378">
        <w:rPr>
          <w:b/>
          <w:lang w:val="bg-BG"/>
        </w:rPr>
        <w:t> единици</w:t>
      </w:r>
      <w:r>
        <w:rPr>
          <w:b/>
          <w:lang w:val="bg-BG"/>
        </w:rPr>
        <w:t>/</w:t>
      </w:r>
      <w:r>
        <w:rPr>
          <w:b/>
        </w:rPr>
        <w:t>ml</w:t>
      </w:r>
      <w:r>
        <w:rPr>
          <w:b/>
          <w:lang w:val="bg-BG"/>
        </w:rPr>
        <w:t xml:space="preserve"> </w:t>
      </w:r>
      <w:r w:rsidR="00251ED9">
        <w:rPr>
          <w:b/>
        </w:rPr>
        <w:t>KwikPen</w:t>
      </w:r>
      <w:r>
        <w:rPr>
          <w:b/>
          <w:noProof/>
          <w:lang w:val="bg-BG"/>
        </w:rPr>
        <w:t>, инжекционна суспензия</w:t>
      </w:r>
      <w:r>
        <w:rPr>
          <w:b/>
          <w:bCs/>
          <w:noProof/>
          <w:lang w:val="bg-BG"/>
        </w:rPr>
        <w:t xml:space="preserve"> </w:t>
      </w:r>
      <w:r>
        <w:rPr>
          <w:b/>
          <w:noProof/>
          <w:szCs w:val="22"/>
          <w:lang w:val="bg-BG"/>
        </w:rPr>
        <w:t xml:space="preserve">и какво съдържа опаковката </w:t>
      </w:r>
    </w:p>
    <w:p w:rsidR="007301DC" w:rsidRDefault="007301DC" w:rsidP="007301DC">
      <w:pPr>
        <w:numPr>
          <w:ilvl w:val="12"/>
          <w:numId w:val="0"/>
        </w:numPr>
        <w:tabs>
          <w:tab w:val="clear" w:pos="567"/>
        </w:tabs>
        <w:spacing w:line="240" w:lineRule="auto"/>
        <w:ind w:right="-2"/>
        <w:rPr>
          <w:szCs w:val="22"/>
          <w:lang w:val="bg-BG"/>
        </w:rPr>
      </w:pPr>
      <w:r>
        <w:rPr>
          <w:bCs/>
        </w:rPr>
        <w:t>Humalog</w:t>
      </w:r>
      <w:r>
        <w:rPr>
          <w:bCs/>
          <w:lang w:val="bg-BG"/>
        </w:rPr>
        <w:t xml:space="preserve"> </w:t>
      </w:r>
      <w:r>
        <w:rPr>
          <w:bCs/>
        </w:rPr>
        <w:t>Mix</w:t>
      </w:r>
      <w:r>
        <w:rPr>
          <w:bCs/>
          <w:lang w:val="bg-BG"/>
        </w:rPr>
        <w:t>50 100</w:t>
      </w:r>
      <w:r w:rsidR="001A0378">
        <w:rPr>
          <w:bCs/>
          <w:lang w:val="bg-BG"/>
        </w:rPr>
        <w:t> единици</w:t>
      </w:r>
      <w:r>
        <w:rPr>
          <w:bCs/>
          <w:lang w:val="bg-BG"/>
        </w:rPr>
        <w:t>/</w:t>
      </w:r>
      <w:r>
        <w:rPr>
          <w:bCs/>
        </w:rPr>
        <w:t>ml</w:t>
      </w:r>
      <w:r>
        <w:rPr>
          <w:bCs/>
          <w:lang w:val="bg-BG"/>
        </w:rPr>
        <w:t xml:space="preserve"> </w:t>
      </w:r>
      <w:r w:rsidR="00251ED9">
        <w:rPr>
          <w:bCs/>
        </w:rPr>
        <w:t>KwikPen</w:t>
      </w:r>
      <w:r>
        <w:rPr>
          <w:szCs w:val="22"/>
          <w:lang w:val="bg-BG"/>
        </w:rPr>
        <w:t xml:space="preserve">, инжекционна суспензия </w:t>
      </w:r>
      <w:r>
        <w:rPr>
          <w:szCs w:val="22"/>
          <w:lang w:val="en-US"/>
        </w:rPr>
        <w:t>e</w:t>
      </w:r>
      <w:r>
        <w:rPr>
          <w:szCs w:val="22"/>
          <w:lang w:val="bg-BG"/>
        </w:rPr>
        <w:t xml:space="preserve"> бяла, стерилна суспензия и съдържа 100 единици инсулин лиспро във всеки милилитър (100 </w:t>
      </w:r>
      <w:r w:rsidR="001A0378">
        <w:rPr>
          <w:szCs w:val="22"/>
          <w:lang w:val="bg-BG"/>
        </w:rPr>
        <w:t>единици</w:t>
      </w:r>
      <w:r>
        <w:rPr>
          <w:szCs w:val="22"/>
          <w:lang w:val="bg-BG"/>
        </w:rPr>
        <w:t>/</w:t>
      </w:r>
      <w:r>
        <w:rPr>
          <w:szCs w:val="22"/>
          <w:lang w:val="en-US"/>
        </w:rPr>
        <w:t>ml</w:t>
      </w:r>
      <w:r>
        <w:rPr>
          <w:szCs w:val="22"/>
          <w:lang w:val="bg-BG"/>
        </w:rPr>
        <w:t xml:space="preserve">) инжекционна суспензия. </w:t>
      </w:r>
      <w:r>
        <w:rPr>
          <w:lang w:val="bg-BG"/>
        </w:rPr>
        <w:t>50</w:t>
      </w:r>
      <w:r>
        <w:t> </w:t>
      </w:r>
      <w:r>
        <w:rPr>
          <w:lang w:val="bg-BG"/>
        </w:rPr>
        <w:t xml:space="preserve">% от инсулин лиспро в </w:t>
      </w:r>
      <w:r>
        <w:rPr>
          <w:szCs w:val="22"/>
          <w:lang w:val="bg-BG"/>
        </w:rPr>
        <w:t xml:space="preserve">Humalog Mix50 </w:t>
      </w:r>
      <w:r>
        <w:rPr>
          <w:noProof/>
          <w:lang w:val="bg-BG"/>
        </w:rPr>
        <w:t>е разтворен във вода</w:t>
      </w:r>
      <w:r>
        <w:rPr>
          <w:lang w:val="bg-BG"/>
        </w:rPr>
        <w:t>. 50</w:t>
      </w:r>
      <w:r>
        <w:t> </w:t>
      </w:r>
      <w:r>
        <w:rPr>
          <w:lang w:val="bg-BG"/>
        </w:rPr>
        <w:t xml:space="preserve">% от инсулин лиспро в </w:t>
      </w:r>
      <w:r>
        <w:rPr>
          <w:szCs w:val="22"/>
          <w:lang w:val="bg-BG"/>
        </w:rPr>
        <w:t xml:space="preserve">Humalog Mix50 </w:t>
      </w:r>
      <w:r>
        <w:rPr>
          <w:noProof/>
          <w:lang w:val="bg-BG"/>
        </w:rPr>
        <w:t>е под формата на сусп</w:t>
      </w:r>
      <w:r w:rsidR="00253400">
        <w:rPr>
          <w:noProof/>
          <w:lang w:val="bg-BG"/>
        </w:rPr>
        <w:t>е</w:t>
      </w:r>
      <w:r>
        <w:rPr>
          <w:noProof/>
          <w:lang w:val="bg-BG"/>
        </w:rPr>
        <w:t>н</w:t>
      </w:r>
      <w:r w:rsidR="00253400">
        <w:rPr>
          <w:noProof/>
          <w:lang w:val="bg-BG"/>
        </w:rPr>
        <w:t>з</w:t>
      </w:r>
      <w:r>
        <w:rPr>
          <w:noProof/>
          <w:lang w:val="bg-BG"/>
        </w:rPr>
        <w:t>ия с протамин сулфат</w:t>
      </w:r>
      <w:r>
        <w:rPr>
          <w:lang w:val="bg-BG"/>
        </w:rPr>
        <w:t>.</w:t>
      </w:r>
      <w:r>
        <w:rPr>
          <w:szCs w:val="22"/>
          <w:lang w:val="bg-BG"/>
        </w:rPr>
        <w:t xml:space="preserve"> Всеки Humalog Mix50 </w:t>
      </w:r>
      <w:r w:rsidR="00251ED9">
        <w:rPr>
          <w:bCs/>
        </w:rPr>
        <w:t>KwikPen</w:t>
      </w:r>
      <w:r w:rsidR="00251ED9">
        <w:rPr>
          <w:szCs w:val="22"/>
          <w:lang w:val="bg-BG"/>
        </w:rPr>
        <w:t xml:space="preserve"> </w:t>
      </w:r>
      <w:r>
        <w:rPr>
          <w:szCs w:val="22"/>
          <w:lang w:val="bg-BG"/>
        </w:rPr>
        <w:t xml:space="preserve">съдържа 300 едници (3 милилитра). Humalog Mix50 </w:t>
      </w:r>
      <w:r w:rsidR="00251ED9">
        <w:rPr>
          <w:bCs/>
        </w:rPr>
        <w:t>KwikPen</w:t>
      </w:r>
      <w:r w:rsidR="00251ED9">
        <w:rPr>
          <w:szCs w:val="22"/>
          <w:lang w:val="bg-BG"/>
        </w:rPr>
        <w:t xml:space="preserve"> </w:t>
      </w:r>
      <w:r>
        <w:rPr>
          <w:szCs w:val="22"/>
          <w:lang w:val="bg-BG"/>
        </w:rPr>
        <w:t xml:space="preserve">се предлага в опаковка по 5 или в </w:t>
      </w:r>
      <w:r w:rsidR="004945FC">
        <w:rPr>
          <w:szCs w:val="22"/>
          <w:lang w:val="bg-BG"/>
        </w:rPr>
        <w:t xml:space="preserve">групова </w:t>
      </w:r>
      <w:r>
        <w:rPr>
          <w:szCs w:val="22"/>
          <w:lang w:val="bg-BG"/>
        </w:rPr>
        <w:t xml:space="preserve">опаковка </w:t>
      </w:r>
      <w:r w:rsidR="002A2D7D">
        <w:rPr>
          <w:szCs w:val="22"/>
          <w:lang w:val="bg-BG"/>
        </w:rPr>
        <w:t xml:space="preserve">по </w:t>
      </w:r>
      <w:r>
        <w:rPr>
          <w:szCs w:val="22"/>
          <w:lang w:val="bg-BG"/>
        </w:rPr>
        <w:t xml:space="preserve">2 х 5 предварителна напълнени писалки. Не всички опаковки може да са на пазара. Humalog Mix50 във </w:t>
      </w:r>
      <w:r w:rsidR="00253400">
        <w:rPr>
          <w:szCs w:val="22"/>
          <w:lang w:val="bg-BG"/>
        </w:rPr>
        <w:t>В</w:t>
      </w:r>
      <w:r>
        <w:rPr>
          <w:szCs w:val="22"/>
          <w:lang w:val="bg-BG"/>
        </w:rPr>
        <w:t xml:space="preserve">ашата </w:t>
      </w:r>
      <w:r w:rsidR="00251ED9">
        <w:rPr>
          <w:bCs/>
        </w:rPr>
        <w:t>KwikPen</w:t>
      </w:r>
      <w:r w:rsidR="00251ED9">
        <w:rPr>
          <w:szCs w:val="22"/>
          <w:lang w:val="bg-BG"/>
        </w:rPr>
        <w:t xml:space="preserve"> (Квик</w:t>
      </w:r>
      <w:r w:rsidR="00251ED9">
        <w:rPr>
          <w:szCs w:val="22"/>
          <w:lang w:val="bg-BG"/>
        </w:rPr>
        <w:noBreakHyphen/>
      </w:r>
      <w:r>
        <w:rPr>
          <w:szCs w:val="22"/>
          <w:lang w:val="bg-BG"/>
        </w:rPr>
        <w:t>писалка</w:t>
      </w:r>
      <w:r w:rsidR="00251ED9">
        <w:rPr>
          <w:szCs w:val="22"/>
          <w:lang w:val="bg-BG"/>
        </w:rPr>
        <w:t>)</w:t>
      </w:r>
      <w:r>
        <w:rPr>
          <w:szCs w:val="22"/>
          <w:lang w:val="bg-BG"/>
        </w:rPr>
        <w:t xml:space="preserve"> е същия Humalog Mix50, който се предлага отделно като Humalog Mix50 патрони. </w:t>
      </w:r>
      <w:r w:rsidR="00251ED9">
        <w:rPr>
          <w:bCs/>
        </w:rPr>
        <w:t>KwikPen</w:t>
      </w:r>
      <w:r w:rsidR="00251ED9">
        <w:rPr>
          <w:lang w:val="bg-BG"/>
        </w:rPr>
        <w:t xml:space="preserve"> </w:t>
      </w:r>
      <w:r>
        <w:rPr>
          <w:lang w:val="bg-BG"/>
        </w:rPr>
        <w:t>(</w:t>
      </w:r>
      <w:r w:rsidR="00251ED9">
        <w:rPr>
          <w:lang w:val="bg-BG"/>
        </w:rPr>
        <w:t>Квик</w:t>
      </w:r>
      <w:r w:rsidR="00251ED9">
        <w:rPr>
          <w:lang w:val="bg-BG"/>
        </w:rPr>
        <w:noBreakHyphen/>
      </w:r>
      <w:r>
        <w:rPr>
          <w:lang w:val="bg-BG"/>
        </w:rPr>
        <w:t xml:space="preserve">писалката) </w:t>
      </w:r>
      <w:r>
        <w:rPr>
          <w:szCs w:val="22"/>
          <w:lang w:val="bg-BG"/>
        </w:rPr>
        <w:t xml:space="preserve">просто има вграден патрон. Когато </w:t>
      </w:r>
      <w:r w:rsidR="00251ED9">
        <w:rPr>
          <w:bCs/>
        </w:rPr>
        <w:t>KwikPen</w:t>
      </w:r>
      <w:r w:rsidR="00251ED9">
        <w:rPr>
          <w:lang w:val="bg-BG"/>
        </w:rPr>
        <w:t xml:space="preserve"> </w:t>
      </w:r>
      <w:r>
        <w:rPr>
          <w:lang w:val="bg-BG"/>
        </w:rPr>
        <w:t>(</w:t>
      </w:r>
      <w:r w:rsidR="00251ED9">
        <w:rPr>
          <w:lang w:val="bg-BG"/>
        </w:rPr>
        <w:t>Квик</w:t>
      </w:r>
      <w:r w:rsidR="00251ED9">
        <w:rPr>
          <w:lang w:val="bg-BG"/>
        </w:rPr>
        <w:noBreakHyphen/>
      </w:r>
      <w:r>
        <w:rPr>
          <w:lang w:val="bg-BG"/>
        </w:rPr>
        <w:t xml:space="preserve">писалката) </w:t>
      </w:r>
      <w:r>
        <w:rPr>
          <w:szCs w:val="22"/>
          <w:lang w:val="bg-BG"/>
        </w:rPr>
        <w:t>свърши, тя не може да бъде използвана отново.</w:t>
      </w:r>
    </w:p>
    <w:p w:rsidR="007301DC" w:rsidRDefault="007301DC" w:rsidP="007301DC">
      <w:pPr>
        <w:numPr>
          <w:ilvl w:val="12"/>
          <w:numId w:val="0"/>
        </w:numPr>
        <w:tabs>
          <w:tab w:val="clear" w:pos="567"/>
        </w:tabs>
        <w:spacing w:line="240" w:lineRule="auto"/>
        <w:ind w:left="567" w:right="-2" w:hanging="567"/>
        <w:rPr>
          <w:noProof/>
          <w:szCs w:val="22"/>
          <w:lang w:val="bg-BG"/>
        </w:rPr>
      </w:pPr>
    </w:p>
    <w:p w:rsidR="007301DC" w:rsidRDefault="007301DC" w:rsidP="0065613D">
      <w:pPr>
        <w:keepNext/>
        <w:numPr>
          <w:ilvl w:val="12"/>
          <w:numId w:val="0"/>
        </w:numPr>
        <w:tabs>
          <w:tab w:val="clear" w:pos="567"/>
        </w:tabs>
        <w:spacing w:line="240" w:lineRule="auto"/>
        <w:rPr>
          <w:b/>
          <w:noProof/>
          <w:szCs w:val="22"/>
          <w:lang w:val="bg-BG"/>
        </w:rPr>
      </w:pPr>
      <w:r>
        <w:rPr>
          <w:b/>
          <w:noProof/>
          <w:szCs w:val="22"/>
          <w:lang w:val="bg-BG"/>
        </w:rPr>
        <w:t>Притежател на разрешението за употреба и производител</w:t>
      </w:r>
    </w:p>
    <w:p w:rsidR="007301DC" w:rsidRDefault="007301DC" w:rsidP="007301DC">
      <w:pPr>
        <w:numPr>
          <w:ilvl w:val="12"/>
          <w:numId w:val="0"/>
        </w:numPr>
        <w:tabs>
          <w:tab w:val="clear" w:pos="567"/>
        </w:tabs>
        <w:spacing w:line="240" w:lineRule="auto"/>
        <w:ind w:right="11"/>
        <w:rPr>
          <w:lang w:val="bg-BG"/>
        </w:rPr>
      </w:pPr>
      <w:r>
        <w:rPr>
          <w:bCs/>
        </w:rPr>
        <w:t>Humalog</w:t>
      </w:r>
      <w:r>
        <w:rPr>
          <w:bCs/>
          <w:lang w:val="bg-BG"/>
        </w:rPr>
        <w:t xml:space="preserve"> </w:t>
      </w:r>
      <w:r>
        <w:rPr>
          <w:bCs/>
        </w:rPr>
        <w:t>Mix</w:t>
      </w:r>
      <w:r>
        <w:rPr>
          <w:bCs/>
          <w:lang w:val="bg-BG"/>
        </w:rPr>
        <w:t>50 100</w:t>
      </w:r>
      <w:r w:rsidR="001A0378">
        <w:rPr>
          <w:bCs/>
          <w:lang w:val="bg-BG"/>
        </w:rPr>
        <w:t> единици</w:t>
      </w:r>
      <w:r>
        <w:rPr>
          <w:bCs/>
          <w:lang w:val="bg-BG"/>
        </w:rPr>
        <w:t>/</w:t>
      </w:r>
      <w:r>
        <w:rPr>
          <w:bCs/>
        </w:rPr>
        <w:t>ml</w:t>
      </w:r>
      <w:r>
        <w:rPr>
          <w:bCs/>
          <w:lang w:val="bg-BG"/>
        </w:rPr>
        <w:t xml:space="preserve"> </w:t>
      </w:r>
      <w:r w:rsidR="002E5562">
        <w:rPr>
          <w:bCs/>
        </w:rPr>
        <w:t>KwikPen</w:t>
      </w:r>
      <w:r w:rsidR="002E5562">
        <w:rPr>
          <w:bCs/>
          <w:lang w:val="bg-BG"/>
        </w:rPr>
        <w:t xml:space="preserve">, </w:t>
      </w:r>
      <w:r>
        <w:rPr>
          <w:bCs/>
          <w:lang w:val="bg-BG"/>
        </w:rPr>
        <w:t xml:space="preserve">инжекционна суспензия </w:t>
      </w:r>
      <w:r>
        <w:rPr>
          <w:lang w:val="bg-BG"/>
        </w:rPr>
        <w:t>се произвежда от:</w:t>
      </w:r>
    </w:p>
    <w:p w:rsidR="005260B7" w:rsidRPr="00B77F25" w:rsidRDefault="007301DC" w:rsidP="00B77F25">
      <w:pPr>
        <w:numPr>
          <w:ilvl w:val="0"/>
          <w:numId w:val="8"/>
        </w:numPr>
        <w:tabs>
          <w:tab w:val="clear" w:pos="567"/>
          <w:tab w:val="clear" w:pos="720"/>
        </w:tabs>
        <w:spacing w:line="240" w:lineRule="auto"/>
        <w:ind w:left="567" w:right="11" w:hanging="567"/>
      </w:pPr>
      <w:r>
        <w:t xml:space="preserve">Lilly France S.A.S., Rue du Colonel Lilly, 67640 Fegersheim, </w:t>
      </w:r>
      <w:r w:rsidRPr="00B77F25">
        <w:t>Франция</w:t>
      </w:r>
      <w:r>
        <w:t>,</w:t>
      </w:r>
      <w:r w:rsidR="005260B7">
        <w:t xml:space="preserve"> </w:t>
      </w:r>
    </w:p>
    <w:p w:rsidR="007301DC" w:rsidRPr="0028363F" w:rsidRDefault="005260B7" w:rsidP="00B77F25">
      <w:pPr>
        <w:numPr>
          <w:ilvl w:val="0"/>
          <w:numId w:val="8"/>
        </w:numPr>
        <w:tabs>
          <w:tab w:val="clear" w:pos="567"/>
          <w:tab w:val="clear" w:pos="720"/>
        </w:tabs>
        <w:spacing w:line="240" w:lineRule="auto"/>
        <w:ind w:left="567" w:right="11" w:hanging="567"/>
        <w:rPr>
          <w:lang w:val="it-IT"/>
        </w:rPr>
      </w:pPr>
      <w:r w:rsidRPr="0028363F">
        <w:rPr>
          <w:lang w:val="it-IT"/>
        </w:rPr>
        <w:t xml:space="preserve">Eli Lilly Italia S.p.A., Via Gramsci 731-733, 50019 Sesto Fiorentino, </w:t>
      </w:r>
      <w:r w:rsidR="001A0378" w:rsidRPr="0028363F">
        <w:rPr>
          <w:lang w:val="it-IT"/>
        </w:rPr>
        <w:t>(</w:t>
      </w:r>
      <w:r w:rsidRPr="0028363F">
        <w:rPr>
          <w:lang w:val="it-IT"/>
        </w:rPr>
        <w:t>F</w:t>
      </w:r>
      <w:r w:rsidR="001A0378" w:rsidRPr="0028363F">
        <w:rPr>
          <w:lang w:val="it-IT"/>
        </w:rPr>
        <w:t>I)</w:t>
      </w:r>
      <w:r w:rsidRPr="0028363F">
        <w:rPr>
          <w:lang w:val="it-IT"/>
        </w:rPr>
        <w:t xml:space="preserve">, </w:t>
      </w:r>
      <w:r w:rsidRPr="00B77F25">
        <w:t>Италия</w:t>
      </w:r>
      <w:r w:rsidR="0041193A" w:rsidRPr="0028363F">
        <w:rPr>
          <w:lang w:val="it-IT"/>
        </w:rPr>
        <w:t>.</w:t>
      </w:r>
    </w:p>
    <w:p w:rsidR="007301DC" w:rsidRDefault="007301DC" w:rsidP="007301DC">
      <w:pPr>
        <w:numPr>
          <w:ilvl w:val="12"/>
          <w:numId w:val="0"/>
        </w:numPr>
        <w:tabs>
          <w:tab w:val="clear" w:pos="567"/>
        </w:tabs>
        <w:spacing w:line="240" w:lineRule="auto"/>
        <w:ind w:left="567" w:right="-2" w:hanging="567"/>
        <w:rPr>
          <w:noProof/>
          <w:szCs w:val="22"/>
          <w:lang w:val="bg-BG"/>
        </w:rPr>
      </w:pPr>
    </w:p>
    <w:p w:rsidR="007301DC" w:rsidRDefault="007301DC" w:rsidP="007301DC">
      <w:pPr>
        <w:tabs>
          <w:tab w:val="clear" w:pos="567"/>
        </w:tabs>
        <w:spacing w:line="240" w:lineRule="auto"/>
        <w:jc w:val="both"/>
        <w:rPr>
          <w:b/>
          <w:noProof/>
          <w:lang w:val="bg-BG"/>
        </w:rPr>
      </w:pPr>
      <w:r>
        <w:rPr>
          <w:noProof/>
          <w:szCs w:val="22"/>
          <w:lang w:val="bg-BG"/>
        </w:rPr>
        <w:t xml:space="preserve">Разрешението за употреба е притежание на </w:t>
      </w:r>
      <w:r>
        <w:t>Eli</w:t>
      </w:r>
      <w:r>
        <w:rPr>
          <w:lang w:val="bg-BG"/>
        </w:rPr>
        <w:t xml:space="preserve"> </w:t>
      </w:r>
      <w:r>
        <w:t>Lilly</w:t>
      </w:r>
      <w:r>
        <w:rPr>
          <w:lang w:val="bg-BG"/>
        </w:rPr>
        <w:t xml:space="preserve"> </w:t>
      </w:r>
      <w:r>
        <w:t>Nederland</w:t>
      </w:r>
      <w:r>
        <w:rPr>
          <w:lang w:val="bg-BG"/>
        </w:rPr>
        <w:t xml:space="preserve"> </w:t>
      </w:r>
      <w:r>
        <w:t>B</w:t>
      </w:r>
      <w:r>
        <w:rPr>
          <w:lang w:val="bg-BG"/>
        </w:rPr>
        <w:t>.</w:t>
      </w:r>
      <w:r>
        <w:t>V</w:t>
      </w:r>
      <w:r>
        <w:rPr>
          <w:lang w:val="bg-BG"/>
        </w:rPr>
        <w:t xml:space="preserve">., </w:t>
      </w:r>
      <w:r w:rsidR="00523342">
        <w:t>Papendorpseweg</w:t>
      </w:r>
      <w:r w:rsidR="00523342" w:rsidRPr="00176A79">
        <w:rPr>
          <w:lang w:val="bg-BG"/>
        </w:rPr>
        <w:t xml:space="preserve"> 83, 3528 </w:t>
      </w:r>
      <w:r w:rsidR="00523342">
        <w:t>BJ</w:t>
      </w:r>
      <w:r w:rsidR="00523342" w:rsidRPr="00176A79">
        <w:rPr>
          <w:lang w:val="bg-BG"/>
        </w:rPr>
        <w:t xml:space="preserve"> </w:t>
      </w:r>
      <w:r w:rsidR="00523342">
        <w:t>Utrecht</w:t>
      </w:r>
      <w:r>
        <w:rPr>
          <w:lang w:val="bg-BG"/>
        </w:rPr>
        <w:t xml:space="preserve">, </w:t>
      </w:r>
      <w:r w:rsidR="00B14F74">
        <w:rPr>
          <w:lang w:val="bg-BG"/>
        </w:rPr>
        <w:t>Нидерландия</w:t>
      </w:r>
      <w:r>
        <w:rPr>
          <w:lang w:val="bg-BG"/>
        </w:rPr>
        <w:t>.</w:t>
      </w:r>
    </w:p>
    <w:p w:rsidR="007301DC" w:rsidRDefault="007301DC" w:rsidP="007301DC">
      <w:pPr>
        <w:numPr>
          <w:ilvl w:val="12"/>
          <w:numId w:val="0"/>
        </w:numPr>
        <w:tabs>
          <w:tab w:val="clear" w:pos="567"/>
        </w:tabs>
        <w:spacing w:line="240" w:lineRule="auto"/>
        <w:ind w:left="567" w:right="-2" w:hanging="567"/>
        <w:rPr>
          <w:noProof/>
          <w:szCs w:val="22"/>
          <w:lang w:val="bg-BG"/>
        </w:rPr>
      </w:pPr>
    </w:p>
    <w:p w:rsidR="007301DC" w:rsidRDefault="007301DC" w:rsidP="002277D9">
      <w:pPr>
        <w:keepNext/>
        <w:numPr>
          <w:ilvl w:val="12"/>
          <w:numId w:val="0"/>
        </w:numPr>
        <w:tabs>
          <w:tab w:val="clear" w:pos="567"/>
        </w:tabs>
        <w:spacing w:line="240" w:lineRule="auto"/>
        <w:rPr>
          <w:noProof/>
          <w:szCs w:val="22"/>
          <w:lang w:val="bg-BG"/>
        </w:rPr>
      </w:pPr>
      <w:r>
        <w:rPr>
          <w:noProof/>
          <w:szCs w:val="22"/>
          <w:lang w:val="bg-BG"/>
        </w:rPr>
        <w:t>За допълнителна информация относно то</w:t>
      </w:r>
      <w:r w:rsidR="002277D9">
        <w:rPr>
          <w:noProof/>
          <w:szCs w:val="22"/>
          <w:lang w:val="bg-BG"/>
        </w:rPr>
        <w:t>ва лекарство</w:t>
      </w:r>
      <w:r>
        <w:rPr>
          <w:noProof/>
          <w:szCs w:val="22"/>
          <w:lang w:val="bg-BG"/>
        </w:rPr>
        <w:t>, моля свържете се с локалния представител на притежателя на разрешението за употреба:</w:t>
      </w:r>
    </w:p>
    <w:p w:rsidR="007301DC" w:rsidRDefault="007301DC" w:rsidP="0065613D">
      <w:pPr>
        <w:keepNext/>
        <w:tabs>
          <w:tab w:val="clear" w:pos="567"/>
        </w:tabs>
        <w:spacing w:line="240" w:lineRule="auto"/>
        <w:rPr>
          <w:lang w:val="bg-BG"/>
        </w:rPr>
      </w:pPr>
    </w:p>
    <w:tbl>
      <w:tblPr>
        <w:tblW w:w="9362" w:type="dxa"/>
        <w:tblInd w:w="-34" w:type="dxa"/>
        <w:tblLayout w:type="fixed"/>
        <w:tblCellMar>
          <w:left w:w="40" w:type="dxa"/>
          <w:right w:w="40" w:type="dxa"/>
        </w:tblCellMar>
        <w:tblLook w:val="0000" w:firstRow="0" w:lastRow="0" w:firstColumn="0" w:lastColumn="0" w:noHBand="0" w:noVBand="0"/>
      </w:tblPr>
      <w:tblGrid>
        <w:gridCol w:w="4684"/>
        <w:gridCol w:w="4678"/>
      </w:tblGrid>
      <w:tr w:rsidR="007849D0" w:rsidRPr="0028363F" w:rsidTr="003F1BE1">
        <w:tblPrEx>
          <w:tblCellMar>
            <w:top w:w="0" w:type="dxa"/>
            <w:bottom w:w="0" w:type="dxa"/>
          </w:tblCellMar>
        </w:tblPrEx>
        <w:tc>
          <w:tcPr>
            <w:tcW w:w="4684" w:type="dxa"/>
          </w:tcPr>
          <w:p w:rsidR="007849D0" w:rsidRPr="00FE78F4" w:rsidRDefault="007849D0" w:rsidP="00C5479C">
            <w:pPr>
              <w:keepNext/>
              <w:autoSpaceDE w:val="0"/>
              <w:autoSpaceDN w:val="0"/>
              <w:adjustRightInd w:val="0"/>
              <w:rPr>
                <w:b/>
                <w:bCs/>
                <w:color w:val="000000"/>
                <w:szCs w:val="22"/>
                <w:lang w:val="bg-BG"/>
              </w:rPr>
            </w:pPr>
            <w:r>
              <w:rPr>
                <w:b/>
                <w:bCs/>
                <w:color w:val="000000"/>
                <w:szCs w:val="22"/>
                <w:lang w:val="fr-FR"/>
              </w:rPr>
              <w:t>Belgique</w:t>
            </w:r>
            <w:r w:rsidRPr="00FE78F4">
              <w:rPr>
                <w:b/>
                <w:bCs/>
                <w:color w:val="000000"/>
                <w:szCs w:val="22"/>
                <w:lang w:val="bg-BG"/>
              </w:rPr>
              <w:t>/</w:t>
            </w:r>
            <w:r>
              <w:rPr>
                <w:b/>
                <w:bCs/>
                <w:color w:val="000000"/>
                <w:szCs w:val="22"/>
                <w:lang w:val="fr-FR"/>
              </w:rPr>
              <w:t>Belgi</w:t>
            </w:r>
            <w:r w:rsidRPr="00FE78F4">
              <w:rPr>
                <w:b/>
                <w:bCs/>
                <w:color w:val="000000"/>
                <w:szCs w:val="22"/>
                <w:lang w:val="bg-BG"/>
              </w:rPr>
              <w:t>ë/</w:t>
            </w:r>
            <w:r>
              <w:rPr>
                <w:b/>
                <w:bCs/>
                <w:color w:val="000000"/>
                <w:szCs w:val="22"/>
                <w:lang w:val="fr-FR"/>
              </w:rPr>
              <w:t>Belgien</w:t>
            </w:r>
          </w:p>
          <w:p w:rsidR="007849D0" w:rsidRPr="00FE78F4" w:rsidRDefault="007849D0" w:rsidP="00C5479C">
            <w:pPr>
              <w:keepNext/>
              <w:autoSpaceDE w:val="0"/>
              <w:autoSpaceDN w:val="0"/>
              <w:adjustRightInd w:val="0"/>
              <w:rPr>
                <w:color w:val="000000"/>
                <w:szCs w:val="22"/>
                <w:lang w:val="bg-BG"/>
              </w:rPr>
            </w:pPr>
            <w:r>
              <w:rPr>
                <w:color w:val="000000"/>
                <w:szCs w:val="22"/>
                <w:lang w:val="fr-FR"/>
              </w:rPr>
              <w:t>Eli</w:t>
            </w:r>
            <w:r w:rsidRPr="00FE78F4">
              <w:rPr>
                <w:color w:val="000000"/>
                <w:szCs w:val="22"/>
                <w:lang w:val="bg-BG"/>
              </w:rPr>
              <w:t xml:space="preserve"> </w:t>
            </w:r>
            <w:r>
              <w:rPr>
                <w:color w:val="000000"/>
                <w:szCs w:val="22"/>
                <w:lang w:val="fr-FR"/>
              </w:rPr>
              <w:t>Lilly</w:t>
            </w:r>
            <w:r w:rsidRPr="00FE78F4">
              <w:rPr>
                <w:color w:val="000000"/>
                <w:szCs w:val="22"/>
                <w:lang w:val="bg-BG"/>
              </w:rPr>
              <w:t xml:space="preserve"> </w:t>
            </w:r>
            <w:r>
              <w:rPr>
                <w:color w:val="000000"/>
                <w:szCs w:val="22"/>
                <w:lang w:val="fr-FR"/>
              </w:rPr>
              <w:t>Benelux</w:t>
            </w:r>
            <w:r w:rsidRPr="00FE78F4">
              <w:rPr>
                <w:color w:val="000000"/>
                <w:szCs w:val="22"/>
                <w:lang w:val="bg-BG"/>
              </w:rPr>
              <w:t xml:space="preserve"> </w:t>
            </w:r>
            <w:r>
              <w:rPr>
                <w:color w:val="000000"/>
                <w:szCs w:val="22"/>
                <w:lang w:val="fr-FR"/>
              </w:rPr>
              <w:t>S</w:t>
            </w:r>
            <w:r w:rsidRPr="00FE78F4">
              <w:rPr>
                <w:color w:val="000000"/>
                <w:szCs w:val="22"/>
                <w:lang w:val="bg-BG"/>
              </w:rPr>
              <w:t>.</w:t>
            </w:r>
            <w:r>
              <w:rPr>
                <w:color w:val="000000"/>
                <w:szCs w:val="22"/>
                <w:lang w:val="fr-FR"/>
              </w:rPr>
              <w:t>A</w:t>
            </w:r>
            <w:r w:rsidRPr="00FE78F4">
              <w:rPr>
                <w:color w:val="000000"/>
                <w:szCs w:val="22"/>
                <w:lang w:val="bg-BG"/>
              </w:rPr>
              <w:t>./</w:t>
            </w:r>
            <w:r>
              <w:rPr>
                <w:color w:val="000000"/>
                <w:szCs w:val="22"/>
                <w:lang w:val="fr-FR"/>
              </w:rPr>
              <w:t>N</w:t>
            </w:r>
            <w:r w:rsidRPr="00FE78F4">
              <w:rPr>
                <w:color w:val="000000"/>
                <w:szCs w:val="22"/>
                <w:lang w:val="bg-BG"/>
              </w:rPr>
              <w:t>.</w:t>
            </w:r>
            <w:r>
              <w:rPr>
                <w:color w:val="000000"/>
                <w:szCs w:val="22"/>
                <w:lang w:val="fr-FR"/>
              </w:rPr>
              <w:t>V</w:t>
            </w:r>
            <w:r w:rsidRPr="00FE78F4">
              <w:rPr>
                <w:color w:val="000000"/>
                <w:szCs w:val="22"/>
                <w:lang w:val="bg-BG"/>
              </w:rPr>
              <w:t>.</w:t>
            </w:r>
          </w:p>
          <w:p w:rsidR="007849D0" w:rsidRDefault="007849D0" w:rsidP="00C5479C">
            <w:pPr>
              <w:keepNext/>
              <w:autoSpaceDE w:val="0"/>
              <w:autoSpaceDN w:val="0"/>
              <w:adjustRightInd w:val="0"/>
              <w:rPr>
                <w:color w:val="000000"/>
                <w:szCs w:val="22"/>
              </w:rPr>
            </w:pPr>
            <w:r>
              <w:rPr>
                <w:color w:val="000000"/>
                <w:szCs w:val="22"/>
              </w:rPr>
              <w:t>Tél/Tel: + 32-(0)2 548 84 84</w:t>
            </w:r>
          </w:p>
          <w:p w:rsidR="007849D0" w:rsidRDefault="007849D0" w:rsidP="00C5479C">
            <w:pPr>
              <w:keepNext/>
              <w:autoSpaceDE w:val="0"/>
              <w:autoSpaceDN w:val="0"/>
              <w:adjustRightInd w:val="0"/>
              <w:rPr>
                <w:color w:val="000000"/>
                <w:szCs w:val="22"/>
              </w:rPr>
            </w:pPr>
          </w:p>
        </w:tc>
        <w:tc>
          <w:tcPr>
            <w:tcW w:w="4678" w:type="dxa"/>
          </w:tcPr>
          <w:p w:rsidR="007849D0" w:rsidRPr="0028363F" w:rsidRDefault="007849D0" w:rsidP="00C5479C">
            <w:pPr>
              <w:keepNext/>
              <w:autoSpaceDE w:val="0"/>
              <w:autoSpaceDN w:val="0"/>
              <w:adjustRightInd w:val="0"/>
              <w:rPr>
                <w:b/>
                <w:bCs/>
                <w:color w:val="000000"/>
                <w:szCs w:val="22"/>
                <w:lang w:val="fi-FI"/>
              </w:rPr>
            </w:pPr>
            <w:r w:rsidRPr="0028363F">
              <w:rPr>
                <w:b/>
                <w:bCs/>
                <w:color w:val="000000"/>
                <w:szCs w:val="22"/>
                <w:lang w:val="fi-FI"/>
              </w:rPr>
              <w:t>Lietuva</w:t>
            </w:r>
          </w:p>
          <w:p w:rsidR="007849D0" w:rsidRPr="0028363F" w:rsidRDefault="00F7708D" w:rsidP="00C5479C">
            <w:pPr>
              <w:keepNext/>
              <w:autoSpaceDE w:val="0"/>
              <w:autoSpaceDN w:val="0"/>
              <w:adjustRightInd w:val="0"/>
              <w:rPr>
                <w:color w:val="000000"/>
                <w:szCs w:val="22"/>
                <w:lang w:val="fi-FI"/>
              </w:rPr>
            </w:pPr>
            <w:r w:rsidRPr="0028363F">
              <w:rPr>
                <w:color w:val="000000"/>
                <w:szCs w:val="22"/>
                <w:lang w:val="fi-FI"/>
              </w:rPr>
              <w:t>Eli Lilly Lietuva</w:t>
            </w:r>
          </w:p>
          <w:p w:rsidR="007849D0" w:rsidRPr="0028363F" w:rsidRDefault="007849D0" w:rsidP="00C5479C">
            <w:pPr>
              <w:keepNext/>
              <w:autoSpaceDE w:val="0"/>
              <w:autoSpaceDN w:val="0"/>
              <w:adjustRightInd w:val="0"/>
              <w:rPr>
                <w:color w:val="000000"/>
                <w:szCs w:val="22"/>
                <w:lang w:val="fi-FI"/>
              </w:rPr>
            </w:pPr>
            <w:r w:rsidRPr="0028363F">
              <w:rPr>
                <w:color w:val="000000"/>
                <w:szCs w:val="22"/>
                <w:lang w:val="fi-FI"/>
              </w:rPr>
              <w:t>Tel. +370 (5) 2649600</w:t>
            </w:r>
          </w:p>
          <w:p w:rsidR="007849D0" w:rsidRPr="0028363F" w:rsidRDefault="007849D0" w:rsidP="00C5479C">
            <w:pPr>
              <w:keepNext/>
              <w:autoSpaceDE w:val="0"/>
              <w:autoSpaceDN w:val="0"/>
              <w:adjustRightInd w:val="0"/>
              <w:rPr>
                <w:color w:val="000000"/>
                <w:szCs w:val="22"/>
                <w:lang w:val="fi-FI"/>
              </w:rPr>
            </w:pPr>
          </w:p>
        </w:tc>
      </w:tr>
      <w:tr w:rsidR="007849D0" w:rsidTr="003F1BE1">
        <w:tblPrEx>
          <w:tblCellMar>
            <w:top w:w="0" w:type="dxa"/>
            <w:bottom w:w="0" w:type="dxa"/>
          </w:tblCellMar>
        </w:tblPrEx>
        <w:tc>
          <w:tcPr>
            <w:tcW w:w="4684" w:type="dxa"/>
          </w:tcPr>
          <w:p w:rsidR="007849D0" w:rsidRDefault="007849D0" w:rsidP="00C5479C">
            <w:pPr>
              <w:keepNext/>
              <w:autoSpaceDE w:val="0"/>
              <w:autoSpaceDN w:val="0"/>
              <w:adjustRightInd w:val="0"/>
              <w:rPr>
                <w:b/>
                <w:szCs w:val="22"/>
                <w:lang w:val="bg-BG"/>
              </w:rPr>
            </w:pPr>
            <w:r>
              <w:rPr>
                <w:b/>
                <w:szCs w:val="22"/>
                <w:lang w:val="bg-BG"/>
              </w:rPr>
              <w:t>България</w:t>
            </w:r>
          </w:p>
          <w:p w:rsidR="007849D0" w:rsidRDefault="007849D0" w:rsidP="00C5479C">
            <w:pPr>
              <w:keepNext/>
              <w:autoSpaceDE w:val="0"/>
              <w:autoSpaceDN w:val="0"/>
              <w:adjustRightInd w:val="0"/>
              <w:rPr>
                <w:szCs w:val="22"/>
                <w:lang w:val="bg-BG"/>
              </w:rPr>
            </w:pPr>
            <w:r>
              <w:rPr>
                <w:szCs w:val="22"/>
                <w:lang w:val="bg-BG"/>
              </w:rPr>
              <w:t>ТП "Ели Лили Недерланд" Б.В. - България</w:t>
            </w:r>
          </w:p>
          <w:p w:rsidR="007849D0" w:rsidRDefault="007849D0" w:rsidP="00C5479C">
            <w:pPr>
              <w:keepNext/>
              <w:autoSpaceDE w:val="0"/>
              <w:autoSpaceDN w:val="0"/>
              <w:adjustRightInd w:val="0"/>
              <w:rPr>
                <w:szCs w:val="22"/>
              </w:rPr>
            </w:pPr>
            <w:r>
              <w:rPr>
                <w:szCs w:val="22"/>
                <w:lang w:val="bg-BG"/>
              </w:rPr>
              <w:t>тел. + 359 2 491 41 40</w:t>
            </w:r>
          </w:p>
          <w:p w:rsidR="007849D0" w:rsidRDefault="007849D0" w:rsidP="00C5479C">
            <w:pPr>
              <w:keepNext/>
              <w:autoSpaceDE w:val="0"/>
              <w:autoSpaceDN w:val="0"/>
              <w:adjustRightInd w:val="0"/>
              <w:rPr>
                <w:b/>
                <w:bCs/>
                <w:color w:val="000000"/>
                <w:szCs w:val="22"/>
              </w:rPr>
            </w:pPr>
          </w:p>
        </w:tc>
        <w:tc>
          <w:tcPr>
            <w:tcW w:w="4678" w:type="dxa"/>
          </w:tcPr>
          <w:p w:rsidR="007849D0" w:rsidRPr="0028363F" w:rsidRDefault="007849D0" w:rsidP="00C5479C">
            <w:pPr>
              <w:keepNext/>
              <w:autoSpaceDE w:val="0"/>
              <w:autoSpaceDN w:val="0"/>
              <w:adjustRightInd w:val="0"/>
              <w:rPr>
                <w:b/>
                <w:bCs/>
                <w:color w:val="000000"/>
                <w:szCs w:val="22"/>
              </w:rPr>
            </w:pPr>
            <w:r w:rsidRPr="0028363F">
              <w:rPr>
                <w:b/>
                <w:bCs/>
                <w:color w:val="000000"/>
                <w:szCs w:val="22"/>
              </w:rPr>
              <w:t>Luxembourg/Luxemburg</w:t>
            </w:r>
          </w:p>
          <w:p w:rsidR="007849D0" w:rsidRPr="0028363F" w:rsidRDefault="007849D0" w:rsidP="00C5479C">
            <w:pPr>
              <w:keepNext/>
              <w:autoSpaceDE w:val="0"/>
              <w:autoSpaceDN w:val="0"/>
              <w:adjustRightInd w:val="0"/>
              <w:rPr>
                <w:color w:val="000000"/>
                <w:szCs w:val="22"/>
              </w:rPr>
            </w:pPr>
            <w:r w:rsidRPr="0028363F">
              <w:rPr>
                <w:color w:val="000000"/>
                <w:szCs w:val="22"/>
              </w:rPr>
              <w:t>Eli Lilly Benelux S.A./N.V.</w:t>
            </w:r>
          </w:p>
          <w:p w:rsidR="007849D0" w:rsidRDefault="007849D0" w:rsidP="00C5479C">
            <w:pPr>
              <w:keepNext/>
              <w:autoSpaceDE w:val="0"/>
              <w:autoSpaceDN w:val="0"/>
              <w:adjustRightInd w:val="0"/>
              <w:rPr>
                <w:b/>
                <w:bCs/>
                <w:color w:val="000000"/>
                <w:szCs w:val="22"/>
                <w:lang w:val="en-US"/>
              </w:rPr>
            </w:pPr>
            <w:r>
              <w:rPr>
                <w:color w:val="000000"/>
                <w:szCs w:val="22"/>
              </w:rPr>
              <w:t>Tél/Tel: + 32-(0)2 548 84 84</w:t>
            </w:r>
          </w:p>
        </w:tc>
      </w:tr>
      <w:tr w:rsidR="007849D0" w:rsidTr="003F1BE1">
        <w:tblPrEx>
          <w:tblCellMar>
            <w:top w:w="0" w:type="dxa"/>
            <w:bottom w:w="0" w:type="dxa"/>
          </w:tblCellMar>
        </w:tblPrEx>
        <w:tc>
          <w:tcPr>
            <w:tcW w:w="4684" w:type="dxa"/>
          </w:tcPr>
          <w:p w:rsidR="007849D0" w:rsidRPr="0028363F" w:rsidRDefault="007849D0" w:rsidP="00C5479C">
            <w:pPr>
              <w:keepNext/>
              <w:autoSpaceDE w:val="0"/>
              <w:autoSpaceDN w:val="0"/>
              <w:adjustRightInd w:val="0"/>
              <w:rPr>
                <w:b/>
                <w:bCs/>
                <w:color w:val="000000"/>
                <w:szCs w:val="22"/>
                <w:lang w:val="sv-SE"/>
              </w:rPr>
            </w:pPr>
            <w:r w:rsidRPr="0028363F">
              <w:rPr>
                <w:b/>
                <w:bCs/>
                <w:color w:val="000000"/>
                <w:szCs w:val="22"/>
                <w:lang w:val="sv-SE"/>
              </w:rPr>
              <w:t>Česká republika</w:t>
            </w:r>
          </w:p>
          <w:p w:rsidR="007849D0" w:rsidRPr="0028363F" w:rsidRDefault="007849D0" w:rsidP="00C5479C">
            <w:pPr>
              <w:keepNext/>
              <w:autoSpaceDE w:val="0"/>
              <w:autoSpaceDN w:val="0"/>
              <w:adjustRightInd w:val="0"/>
              <w:rPr>
                <w:color w:val="000000"/>
                <w:szCs w:val="22"/>
                <w:lang w:val="sv-SE"/>
              </w:rPr>
            </w:pPr>
            <w:r w:rsidRPr="0028363F">
              <w:rPr>
                <w:color w:val="000000"/>
                <w:szCs w:val="22"/>
                <w:lang w:val="sv-SE"/>
              </w:rPr>
              <w:t>ELI LILLY ČR, s.r.o.</w:t>
            </w:r>
          </w:p>
          <w:p w:rsidR="007849D0" w:rsidRDefault="007849D0" w:rsidP="00C5479C">
            <w:pPr>
              <w:keepNext/>
              <w:autoSpaceDE w:val="0"/>
              <w:autoSpaceDN w:val="0"/>
              <w:adjustRightInd w:val="0"/>
              <w:rPr>
                <w:color w:val="000000"/>
                <w:szCs w:val="22"/>
                <w:lang w:val="en-US"/>
              </w:rPr>
            </w:pPr>
            <w:r>
              <w:rPr>
                <w:color w:val="000000"/>
                <w:szCs w:val="22"/>
                <w:lang w:val="en-US"/>
              </w:rPr>
              <w:t>Tel: + 420 234 664 111</w:t>
            </w:r>
          </w:p>
          <w:p w:rsidR="007849D0" w:rsidRDefault="007849D0" w:rsidP="00C5479C">
            <w:pPr>
              <w:keepNext/>
              <w:autoSpaceDE w:val="0"/>
              <w:autoSpaceDN w:val="0"/>
              <w:adjustRightInd w:val="0"/>
              <w:rPr>
                <w:color w:val="000000"/>
                <w:szCs w:val="22"/>
                <w:lang w:val="en-US"/>
              </w:rPr>
            </w:pPr>
          </w:p>
        </w:tc>
        <w:tc>
          <w:tcPr>
            <w:tcW w:w="4678" w:type="dxa"/>
          </w:tcPr>
          <w:p w:rsidR="007849D0" w:rsidRDefault="007849D0" w:rsidP="00C5479C">
            <w:pPr>
              <w:keepNext/>
              <w:autoSpaceDE w:val="0"/>
              <w:autoSpaceDN w:val="0"/>
              <w:adjustRightInd w:val="0"/>
              <w:rPr>
                <w:b/>
                <w:bCs/>
                <w:color w:val="000000"/>
                <w:szCs w:val="22"/>
                <w:lang w:val="en-US"/>
              </w:rPr>
            </w:pPr>
            <w:r>
              <w:rPr>
                <w:b/>
                <w:bCs/>
                <w:color w:val="000000"/>
                <w:szCs w:val="22"/>
                <w:lang w:val="en-US"/>
              </w:rPr>
              <w:t>Magyarország</w:t>
            </w:r>
          </w:p>
          <w:p w:rsidR="007849D0" w:rsidRDefault="007849D0" w:rsidP="00C5479C">
            <w:pPr>
              <w:keepNext/>
              <w:autoSpaceDE w:val="0"/>
              <w:autoSpaceDN w:val="0"/>
              <w:adjustRightInd w:val="0"/>
              <w:rPr>
                <w:color w:val="000000"/>
                <w:szCs w:val="22"/>
                <w:lang w:val="en-US"/>
              </w:rPr>
            </w:pPr>
            <w:r>
              <w:rPr>
                <w:color w:val="000000"/>
                <w:szCs w:val="22"/>
                <w:lang w:val="en-US"/>
              </w:rPr>
              <w:t>Lilly Hungária Kft.</w:t>
            </w:r>
          </w:p>
          <w:p w:rsidR="007849D0" w:rsidRDefault="007849D0" w:rsidP="00C5479C">
            <w:pPr>
              <w:keepNext/>
              <w:autoSpaceDE w:val="0"/>
              <w:autoSpaceDN w:val="0"/>
              <w:adjustRightInd w:val="0"/>
              <w:rPr>
                <w:color w:val="000000"/>
                <w:szCs w:val="22"/>
                <w:lang w:val="en-US"/>
              </w:rPr>
            </w:pPr>
            <w:r>
              <w:rPr>
                <w:color w:val="000000"/>
                <w:szCs w:val="22"/>
                <w:lang w:val="en-US"/>
              </w:rPr>
              <w:t>Tel: + 36 1 328 5100</w:t>
            </w:r>
          </w:p>
        </w:tc>
      </w:tr>
      <w:tr w:rsidR="007849D0" w:rsidTr="003F1BE1">
        <w:tblPrEx>
          <w:tblCellMar>
            <w:top w:w="0" w:type="dxa"/>
            <w:bottom w:w="0" w:type="dxa"/>
          </w:tblCellMar>
        </w:tblPrEx>
        <w:tc>
          <w:tcPr>
            <w:tcW w:w="4684" w:type="dxa"/>
          </w:tcPr>
          <w:p w:rsidR="007849D0" w:rsidRPr="0028363F" w:rsidRDefault="007849D0" w:rsidP="00C5479C">
            <w:pPr>
              <w:keepNext/>
              <w:autoSpaceDE w:val="0"/>
              <w:autoSpaceDN w:val="0"/>
              <w:adjustRightInd w:val="0"/>
              <w:rPr>
                <w:b/>
                <w:bCs/>
                <w:color w:val="000000"/>
                <w:szCs w:val="22"/>
                <w:lang w:val="nb-NO"/>
              </w:rPr>
            </w:pPr>
            <w:r w:rsidRPr="0028363F">
              <w:rPr>
                <w:b/>
                <w:bCs/>
                <w:color w:val="000000"/>
                <w:szCs w:val="22"/>
                <w:lang w:val="nb-NO"/>
              </w:rPr>
              <w:t>Danmark</w:t>
            </w:r>
          </w:p>
          <w:p w:rsidR="007849D0" w:rsidRPr="00CC4C57" w:rsidRDefault="007849D0" w:rsidP="00C5479C">
            <w:pPr>
              <w:keepNext/>
              <w:autoSpaceDE w:val="0"/>
              <w:autoSpaceDN w:val="0"/>
              <w:adjustRightInd w:val="0"/>
              <w:rPr>
                <w:color w:val="000000"/>
                <w:szCs w:val="22"/>
                <w:lang w:val="bg-BG"/>
              </w:rPr>
            </w:pPr>
            <w:r w:rsidRPr="0028363F">
              <w:rPr>
                <w:color w:val="000000"/>
                <w:szCs w:val="22"/>
                <w:lang w:val="nb-NO"/>
              </w:rPr>
              <w:t>Eli Lilly Danmark A/S</w:t>
            </w:r>
          </w:p>
          <w:p w:rsidR="007849D0" w:rsidRDefault="007849D0" w:rsidP="00C5479C">
            <w:pPr>
              <w:keepNext/>
              <w:autoSpaceDE w:val="0"/>
              <w:autoSpaceDN w:val="0"/>
              <w:adjustRightInd w:val="0"/>
              <w:rPr>
                <w:color w:val="000000"/>
                <w:szCs w:val="22"/>
                <w:lang w:val="en-US"/>
              </w:rPr>
            </w:pPr>
            <w:r>
              <w:rPr>
                <w:color w:val="000000"/>
                <w:szCs w:val="22"/>
                <w:lang w:val="en-US"/>
              </w:rPr>
              <w:t>Tlf: +45 45 26 6000</w:t>
            </w:r>
          </w:p>
          <w:p w:rsidR="007849D0" w:rsidRDefault="007849D0" w:rsidP="00C5479C">
            <w:pPr>
              <w:keepNext/>
              <w:autoSpaceDE w:val="0"/>
              <w:autoSpaceDN w:val="0"/>
              <w:adjustRightInd w:val="0"/>
              <w:rPr>
                <w:color w:val="000000"/>
                <w:szCs w:val="22"/>
                <w:lang w:val="de-DE"/>
              </w:rPr>
            </w:pPr>
          </w:p>
        </w:tc>
        <w:tc>
          <w:tcPr>
            <w:tcW w:w="4678" w:type="dxa"/>
          </w:tcPr>
          <w:p w:rsidR="007849D0" w:rsidRDefault="007849D0" w:rsidP="00C5479C">
            <w:pPr>
              <w:keepNext/>
              <w:autoSpaceDE w:val="0"/>
              <w:autoSpaceDN w:val="0"/>
              <w:adjustRightInd w:val="0"/>
              <w:rPr>
                <w:b/>
                <w:bCs/>
                <w:color w:val="000000"/>
                <w:szCs w:val="22"/>
                <w:lang w:val="es-ES"/>
              </w:rPr>
            </w:pPr>
            <w:r>
              <w:rPr>
                <w:b/>
                <w:bCs/>
                <w:color w:val="000000"/>
                <w:szCs w:val="22"/>
                <w:lang w:val="es-ES"/>
              </w:rPr>
              <w:t>Malta</w:t>
            </w:r>
          </w:p>
          <w:p w:rsidR="007849D0" w:rsidRDefault="007849D0" w:rsidP="00C5479C">
            <w:pPr>
              <w:keepNext/>
              <w:autoSpaceDE w:val="0"/>
              <w:autoSpaceDN w:val="0"/>
              <w:adjustRightInd w:val="0"/>
              <w:rPr>
                <w:color w:val="000000"/>
                <w:szCs w:val="22"/>
                <w:lang w:val="es-ES"/>
              </w:rPr>
            </w:pPr>
            <w:r>
              <w:rPr>
                <w:color w:val="000000"/>
                <w:szCs w:val="22"/>
                <w:lang w:val="es-ES"/>
              </w:rPr>
              <w:t>Charles de Giorgio Ltd.</w:t>
            </w:r>
          </w:p>
          <w:p w:rsidR="007849D0" w:rsidRDefault="007849D0" w:rsidP="00C5479C">
            <w:pPr>
              <w:keepNext/>
              <w:autoSpaceDE w:val="0"/>
              <w:autoSpaceDN w:val="0"/>
              <w:adjustRightInd w:val="0"/>
              <w:rPr>
                <w:color w:val="000000"/>
                <w:szCs w:val="22"/>
              </w:rPr>
            </w:pPr>
            <w:r>
              <w:rPr>
                <w:color w:val="000000"/>
                <w:szCs w:val="22"/>
              </w:rPr>
              <w:t>Tel: + 356 25600 500</w:t>
            </w:r>
          </w:p>
        </w:tc>
      </w:tr>
      <w:tr w:rsidR="007849D0" w:rsidTr="003F1BE1">
        <w:tblPrEx>
          <w:tblCellMar>
            <w:top w:w="0" w:type="dxa"/>
            <w:bottom w:w="0" w:type="dxa"/>
          </w:tblCellMar>
        </w:tblPrEx>
        <w:tc>
          <w:tcPr>
            <w:tcW w:w="4684" w:type="dxa"/>
          </w:tcPr>
          <w:p w:rsidR="007849D0" w:rsidRDefault="007849D0" w:rsidP="000A70F7">
            <w:pPr>
              <w:keepNext/>
              <w:autoSpaceDE w:val="0"/>
              <w:autoSpaceDN w:val="0"/>
              <w:adjustRightInd w:val="0"/>
              <w:rPr>
                <w:b/>
                <w:bCs/>
                <w:color w:val="000000"/>
                <w:szCs w:val="22"/>
                <w:lang w:val="de-DE"/>
              </w:rPr>
            </w:pPr>
            <w:r>
              <w:rPr>
                <w:b/>
                <w:bCs/>
                <w:color w:val="000000"/>
                <w:szCs w:val="22"/>
                <w:lang w:val="de-DE"/>
              </w:rPr>
              <w:t>Deutschland</w:t>
            </w:r>
          </w:p>
          <w:p w:rsidR="007849D0" w:rsidRPr="00212BB0" w:rsidRDefault="007849D0" w:rsidP="000A70F7">
            <w:pPr>
              <w:keepNext/>
              <w:autoSpaceDE w:val="0"/>
              <w:autoSpaceDN w:val="0"/>
              <w:adjustRightInd w:val="0"/>
              <w:rPr>
                <w:color w:val="000000"/>
                <w:szCs w:val="22"/>
                <w:lang w:val="de-DE"/>
              </w:rPr>
            </w:pPr>
            <w:r w:rsidRPr="00212BB0">
              <w:rPr>
                <w:color w:val="000000"/>
                <w:szCs w:val="22"/>
                <w:lang w:val="de-DE"/>
              </w:rPr>
              <w:t>Lilly Deutschland GmbH</w:t>
            </w:r>
          </w:p>
          <w:p w:rsidR="007849D0" w:rsidRPr="00212BB0" w:rsidRDefault="007849D0" w:rsidP="00F86279">
            <w:pPr>
              <w:keepNext/>
              <w:autoSpaceDE w:val="0"/>
              <w:autoSpaceDN w:val="0"/>
              <w:adjustRightInd w:val="0"/>
              <w:rPr>
                <w:color w:val="000000"/>
                <w:szCs w:val="22"/>
                <w:lang w:val="de-DE"/>
              </w:rPr>
            </w:pPr>
            <w:r w:rsidRPr="00212BB0">
              <w:rPr>
                <w:color w:val="000000"/>
                <w:szCs w:val="22"/>
                <w:lang w:val="de-DE"/>
              </w:rPr>
              <w:t>Tel. + 49-(0) 6172 273 2222</w:t>
            </w:r>
          </w:p>
          <w:p w:rsidR="007849D0" w:rsidRPr="00F75B7C" w:rsidRDefault="007849D0" w:rsidP="002909E5">
            <w:pPr>
              <w:keepNext/>
              <w:autoSpaceDE w:val="0"/>
              <w:autoSpaceDN w:val="0"/>
              <w:adjustRightInd w:val="0"/>
              <w:rPr>
                <w:color w:val="000000"/>
                <w:szCs w:val="22"/>
                <w:lang w:val="de-DE"/>
              </w:rPr>
            </w:pPr>
          </w:p>
        </w:tc>
        <w:tc>
          <w:tcPr>
            <w:tcW w:w="4678" w:type="dxa"/>
          </w:tcPr>
          <w:p w:rsidR="007849D0" w:rsidRPr="00BB6789" w:rsidRDefault="007849D0" w:rsidP="00835E55">
            <w:pPr>
              <w:keepNext/>
              <w:autoSpaceDE w:val="0"/>
              <w:autoSpaceDN w:val="0"/>
              <w:adjustRightInd w:val="0"/>
              <w:rPr>
                <w:b/>
                <w:bCs/>
                <w:color w:val="000000"/>
                <w:szCs w:val="22"/>
                <w:lang w:val="da-DK"/>
              </w:rPr>
            </w:pPr>
            <w:r w:rsidRPr="00BB6789">
              <w:rPr>
                <w:b/>
                <w:bCs/>
                <w:color w:val="000000"/>
                <w:szCs w:val="22"/>
                <w:lang w:val="da-DK"/>
              </w:rPr>
              <w:t>Nederland</w:t>
            </w:r>
          </w:p>
          <w:p w:rsidR="007849D0" w:rsidRPr="00CC4C57" w:rsidRDefault="007849D0" w:rsidP="003C4A49">
            <w:pPr>
              <w:keepNext/>
              <w:autoSpaceDE w:val="0"/>
              <w:autoSpaceDN w:val="0"/>
              <w:adjustRightInd w:val="0"/>
              <w:rPr>
                <w:color w:val="000000"/>
                <w:szCs w:val="22"/>
                <w:lang w:val="bg-BG"/>
              </w:rPr>
            </w:pPr>
            <w:r w:rsidRPr="00BB6789">
              <w:rPr>
                <w:color w:val="000000"/>
                <w:szCs w:val="22"/>
                <w:lang w:val="da-DK"/>
              </w:rPr>
              <w:t>Eli Lilly Nederland B.V.</w:t>
            </w:r>
          </w:p>
          <w:p w:rsidR="007849D0" w:rsidRDefault="007849D0" w:rsidP="000A3F9A">
            <w:pPr>
              <w:keepNext/>
              <w:autoSpaceDE w:val="0"/>
              <w:autoSpaceDN w:val="0"/>
              <w:adjustRightInd w:val="0"/>
              <w:rPr>
                <w:color w:val="000000"/>
                <w:szCs w:val="22"/>
                <w:lang w:val="en-US"/>
              </w:rPr>
            </w:pPr>
            <w:r>
              <w:rPr>
                <w:color w:val="000000"/>
                <w:szCs w:val="22"/>
                <w:lang w:val="en-US"/>
              </w:rPr>
              <w:t>Tel: + 31-(0) 30 60 25 800</w:t>
            </w:r>
          </w:p>
        </w:tc>
      </w:tr>
      <w:tr w:rsidR="007849D0" w:rsidTr="003F1BE1">
        <w:tblPrEx>
          <w:tblCellMar>
            <w:top w:w="0" w:type="dxa"/>
            <w:bottom w:w="0" w:type="dxa"/>
          </w:tblCellMar>
        </w:tblPrEx>
        <w:tc>
          <w:tcPr>
            <w:tcW w:w="4684" w:type="dxa"/>
          </w:tcPr>
          <w:p w:rsidR="007849D0" w:rsidRPr="0028363F" w:rsidRDefault="007849D0" w:rsidP="000A70F7">
            <w:pPr>
              <w:keepNext/>
              <w:autoSpaceDE w:val="0"/>
              <w:autoSpaceDN w:val="0"/>
              <w:adjustRightInd w:val="0"/>
              <w:rPr>
                <w:b/>
                <w:bCs/>
                <w:color w:val="000000"/>
                <w:szCs w:val="22"/>
                <w:lang w:val="fi-FI"/>
              </w:rPr>
            </w:pPr>
            <w:r w:rsidRPr="0028363F">
              <w:rPr>
                <w:b/>
                <w:bCs/>
                <w:color w:val="000000"/>
                <w:szCs w:val="22"/>
                <w:lang w:val="fi-FI"/>
              </w:rPr>
              <w:t>Eesti</w:t>
            </w:r>
          </w:p>
          <w:p w:rsidR="007849D0" w:rsidRPr="00CC4C57" w:rsidRDefault="00F7708D" w:rsidP="000A70F7">
            <w:pPr>
              <w:keepNext/>
              <w:autoSpaceDE w:val="0"/>
              <w:autoSpaceDN w:val="0"/>
              <w:adjustRightInd w:val="0"/>
              <w:rPr>
                <w:color w:val="000000"/>
                <w:szCs w:val="22"/>
                <w:lang w:val="bg-BG"/>
              </w:rPr>
            </w:pPr>
            <w:r w:rsidRPr="0028363F">
              <w:rPr>
                <w:color w:val="000000"/>
                <w:szCs w:val="22"/>
                <w:lang w:val="fi-FI"/>
              </w:rPr>
              <w:t>Eli Lilly Nederland B.V.</w:t>
            </w:r>
          </w:p>
          <w:p w:rsidR="007849D0" w:rsidRDefault="007849D0" w:rsidP="00C5479C">
            <w:pPr>
              <w:keepNext/>
              <w:autoSpaceDE w:val="0"/>
              <w:autoSpaceDN w:val="0"/>
              <w:adjustRightInd w:val="0"/>
              <w:rPr>
                <w:color w:val="000000"/>
                <w:szCs w:val="22"/>
                <w:lang w:val="en-US"/>
              </w:rPr>
            </w:pPr>
            <w:r>
              <w:rPr>
                <w:color w:val="000000"/>
                <w:szCs w:val="22"/>
                <w:lang w:val="en-US"/>
              </w:rPr>
              <w:t xml:space="preserve">Tel: </w:t>
            </w:r>
            <w:r>
              <w:rPr>
                <w:b/>
                <w:bCs/>
                <w:color w:val="000000"/>
                <w:szCs w:val="22"/>
                <w:lang w:val="en-US"/>
              </w:rPr>
              <w:t>+</w:t>
            </w:r>
            <w:r>
              <w:rPr>
                <w:color w:val="000000"/>
                <w:szCs w:val="22"/>
                <w:lang w:val="en-US"/>
              </w:rPr>
              <w:t>372 6817 280</w:t>
            </w:r>
          </w:p>
          <w:p w:rsidR="007849D0" w:rsidRDefault="007849D0" w:rsidP="00C5479C">
            <w:pPr>
              <w:keepNext/>
              <w:autoSpaceDE w:val="0"/>
              <w:autoSpaceDN w:val="0"/>
              <w:adjustRightInd w:val="0"/>
              <w:rPr>
                <w:color w:val="000000"/>
                <w:szCs w:val="22"/>
              </w:rPr>
            </w:pPr>
          </w:p>
        </w:tc>
        <w:tc>
          <w:tcPr>
            <w:tcW w:w="4678" w:type="dxa"/>
          </w:tcPr>
          <w:p w:rsidR="007849D0" w:rsidRPr="00CE0FBB" w:rsidRDefault="007849D0" w:rsidP="00C5479C">
            <w:pPr>
              <w:keepNext/>
              <w:autoSpaceDE w:val="0"/>
              <w:autoSpaceDN w:val="0"/>
              <w:adjustRightInd w:val="0"/>
              <w:rPr>
                <w:b/>
                <w:bCs/>
                <w:color w:val="000000"/>
                <w:szCs w:val="22"/>
                <w:lang w:val="nb-NO"/>
              </w:rPr>
            </w:pPr>
            <w:r w:rsidRPr="00CE0FBB">
              <w:rPr>
                <w:b/>
                <w:bCs/>
                <w:color w:val="000000"/>
                <w:szCs w:val="22"/>
                <w:lang w:val="nb-NO"/>
              </w:rPr>
              <w:t>Norge</w:t>
            </w:r>
          </w:p>
          <w:p w:rsidR="007849D0" w:rsidRPr="00CC4C57" w:rsidRDefault="007849D0" w:rsidP="00C5479C">
            <w:pPr>
              <w:keepNext/>
              <w:autoSpaceDE w:val="0"/>
              <w:autoSpaceDN w:val="0"/>
              <w:adjustRightInd w:val="0"/>
              <w:rPr>
                <w:color w:val="000000"/>
                <w:szCs w:val="22"/>
                <w:lang w:val="bg-BG"/>
              </w:rPr>
            </w:pPr>
            <w:r w:rsidRPr="00CE0FBB">
              <w:rPr>
                <w:color w:val="000000"/>
                <w:szCs w:val="22"/>
                <w:lang w:val="nb-NO"/>
              </w:rPr>
              <w:t>Eli Lilly Norge A.S.</w:t>
            </w:r>
          </w:p>
          <w:p w:rsidR="007849D0" w:rsidRDefault="007849D0" w:rsidP="00C5479C">
            <w:pPr>
              <w:keepNext/>
              <w:autoSpaceDE w:val="0"/>
              <w:autoSpaceDN w:val="0"/>
              <w:adjustRightInd w:val="0"/>
              <w:rPr>
                <w:color w:val="000000"/>
                <w:szCs w:val="22"/>
                <w:lang w:val="en-US"/>
              </w:rPr>
            </w:pPr>
            <w:r>
              <w:rPr>
                <w:color w:val="000000"/>
                <w:szCs w:val="22"/>
                <w:lang w:val="en-US"/>
              </w:rPr>
              <w:t>Tlf: + 47 22 88 18 00</w:t>
            </w:r>
          </w:p>
        </w:tc>
      </w:tr>
      <w:tr w:rsidR="007849D0" w:rsidRPr="00FE78F4" w:rsidTr="003F1BE1">
        <w:tblPrEx>
          <w:tblCellMar>
            <w:top w:w="0" w:type="dxa"/>
            <w:bottom w:w="0" w:type="dxa"/>
          </w:tblCellMar>
        </w:tblPrEx>
        <w:tc>
          <w:tcPr>
            <w:tcW w:w="4684" w:type="dxa"/>
          </w:tcPr>
          <w:p w:rsidR="007849D0" w:rsidRPr="0028363F" w:rsidRDefault="007849D0" w:rsidP="00C5479C">
            <w:pPr>
              <w:keepNext/>
              <w:autoSpaceDE w:val="0"/>
              <w:autoSpaceDN w:val="0"/>
              <w:adjustRightInd w:val="0"/>
              <w:rPr>
                <w:b/>
                <w:bCs/>
                <w:color w:val="000000"/>
                <w:szCs w:val="22"/>
                <w:lang w:val="el-GR"/>
              </w:rPr>
            </w:pPr>
            <w:r w:rsidRPr="0028363F">
              <w:rPr>
                <w:b/>
                <w:bCs/>
                <w:color w:val="000000"/>
                <w:szCs w:val="22"/>
                <w:lang w:val="el-GR"/>
              </w:rPr>
              <w:t>Ελλάδα</w:t>
            </w:r>
          </w:p>
          <w:p w:rsidR="007849D0" w:rsidRPr="00CC4C57" w:rsidRDefault="007849D0" w:rsidP="00C5479C">
            <w:pPr>
              <w:keepNext/>
              <w:autoSpaceDE w:val="0"/>
              <w:autoSpaceDN w:val="0"/>
              <w:adjustRightInd w:val="0"/>
              <w:rPr>
                <w:color w:val="000000"/>
                <w:szCs w:val="22"/>
                <w:lang w:val="bg-BG"/>
              </w:rPr>
            </w:pPr>
            <w:r w:rsidRPr="0028363F">
              <w:rPr>
                <w:color w:val="000000"/>
                <w:szCs w:val="22"/>
                <w:lang w:val="el-GR"/>
              </w:rPr>
              <w:t>ΦΑΡΜΑΣΕΡΒ-ΛΙΛΛΥ Α.Ε.Β.Ε.</w:t>
            </w:r>
          </w:p>
          <w:p w:rsidR="007849D0" w:rsidRDefault="007849D0" w:rsidP="00C5479C">
            <w:pPr>
              <w:keepNext/>
              <w:autoSpaceDE w:val="0"/>
              <w:autoSpaceDN w:val="0"/>
              <w:adjustRightInd w:val="0"/>
              <w:rPr>
                <w:color w:val="000000"/>
                <w:szCs w:val="22"/>
              </w:rPr>
            </w:pPr>
            <w:r>
              <w:rPr>
                <w:color w:val="000000"/>
                <w:szCs w:val="22"/>
                <w:lang w:val="en-US"/>
              </w:rPr>
              <w:t>Τηλ</w:t>
            </w:r>
            <w:r>
              <w:rPr>
                <w:color w:val="000000"/>
                <w:szCs w:val="22"/>
              </w:rPr>
              <w:t>: +30 210 629 4600</w:t>
            </w:r>
          </w:p>
          <w:p w:rsidR="007849D0" w:rsidRPr="00323594" w:rsidRDefault="007849D0" w:rsidP="00C5479C">
            <w:pPr>
              <w:keepNext/>
              <w:autoSpaceDE w:val="0"/>
              <w:autoSpaceDN w:val="0"/>
              <w:adjustRightInd w:val="0"/>
              <w:rPr>
                <w:color w:val="000000"/>
                <w:szCs w:val="22"/>
                <w:lang w:val="en-US"/>
              </w:rPr>
            </w:pPr>
          </w:p>
        </w:tc>
        <w:tc>
          <w:tcPr>
            <w:tcW w:w="4678" w:type="dxa"/>
          </w:tcPr>
          <w:p w:rsidR="007849D0" w:rsidRPr="0028363F" w:rsidRDefault="007849D0" w:rsidP="00C5479C">
            <w:pPr>
              <w:keepNext/>
              <w:autoSpaceDE w:val="0"/>
              <w:autoSpaceDN w:val="0"/>
              <w:adjustRightInd w:val="0"/>
              <w:rPr>
                <w:b/>
                <w:bCs/>
                <w:color w:val="000000"/>
                <w:szCs w:val="22"/>
                <w:lang w:val="en-US"/>
              </w:rPr>
            </w:pPr>
            <w:r w:rsidRPr="0028363F">
              <w:rPr>
                <w:b/>
                <w:bCs/>
                <w:color w:val="000000"/>
                <w:szCs w:val="22"/>
                <w:lang w:val="en-US"/>
              </w:rPr>
              <w:t>Österreich</w:t>
            </w:r>
          </w:p>
          <w:p w:rsidR="007849D0" w:rsidRPr="00CC4C57" w:rsidRDefault="007849D0" w:rsidP="00C5479C">
            <w:pPr>
              <w:keepNext/>
              <w:autoSpaceDE w:val="0"/>
              <w:autoSpaceDN w:val="0"/>
              <w:adjustRightInd w:val="0"/>
              <w:rPr>
                <w:color w:val="000000"/>
                <w:szCs w:val="22"/>
                <w:lang w:val="bg-BG"/>
              </w:rPr>
            </w:pPr>
            <w:r w:rsidRPr="0028363F">
              <w:rPr>
                <w:color w:val="000000"/>
                <w:szCs w:val="22"/>
                <w:lang w:val="en-US"/>
              </w:rPr>
              <w:t>Eli Lilly Ges. m.b.H.</w:t>
            </w:r>
          </w:p>
          <w:p w:rsidR="007849D0" w:rsidRPr="00FE78F4" w:rsidRDefault="007849D0" w:rsidP="00C5479C">
            <w:pPr>
              <w:keepNext/>
              <w:autoSpaceDE w:val="0"/>
              <w:autoSpaceDN w:val="0"/>
              <w:adjustRightInd w:val="0"/>
              <w:rPr>
                <w:color w:val="000000"/>
                <w:szCs w:val="22"/>
                <w:lang w:val="es-ES"/>
              </w:rPr>
            </w:pPr>
            <w:r w:rsidRPr="00FE78F4">
              <w:rPr>
                <w:color w:val="000000"/>
                <w:szCs w:val="22"/>
                <w:lang w:val="es-ES"/>
              </w:rPr>
              <w:t>Tel: + 43-(0) 1 711 780</w:t>
            </w:r>
          </w:p>
        </w:tc>
      </w:tr>
      <w:tr w:rsidR="007849D0" w:rsidTr="003F1BE1">
        <w:tblPrEx>
          <w:tblCellMar>
            <w:top w:w="0" w:type="dxa"/>
            <w:bottom w:w="0" w:type="dxa"/>
          </w:tblCellMar>
        </w:tblPrEx>
        <w:tc>
          <w:tcPr>
            <w:tcW w:w="4684" w:type="dxa"/>
          </w:tcPr>
          <w:p w:rsidR="007849D0" w:rsidRDefault="007849D0" w:rsidP="00C5479C">
            <w:pPr>
              <w:keepNext/>
              <w:autoSpaceDE w:val="0"/>
              <w:autoSpaceDN w:val="0"/>
              <w:adjustRightInd w:val="0"/>
              <w:rPr>
                <w:b/>
                <w:bCs/>
                <w:color w:val="000000"/>
                <w:szCs w:val="22"/>
                <w:lang w:val="es-ES"/>
              </w:rPr>
            </w:pPr>
            <w:r>
              <w:rPr>
                <w:b/>
                <w:bCs/>
                <w:color w:val="000000"/>
                <w:szCs w:val="22"/>
                <w:lang w:val="es-ES"/>
              </w:rPr>
              <w:t>España</w:t>
            </w:r>
          </w:p>
          <w:p w:rsidR="007849D0" w:rsidRDefault="007849D0" w:rsidP="00C5479C">
            <w:pPr>
              <w:keepNext/>
              <w:autoSpaceDE w:val="0"/>
              <w:autoSpaceDN w:val="0"/>
              <w:adjustRightInd w:val="0"/>
              <w:rPr>
                <w:color w:val="000000"/>
                <w:szCs w:val="22"/>
                <w:lang w:val="es-ES"/>
              </w:rPr>
            </w:pPr>
            <w:r>
              <w:rPr>
                <w:color w:val="000000"/>
                <w:szCs w:val="22"/>
                <w:lang w:val="es-ES"/>
              </w:rPr>
              <w:t>Lilly S.A.</w:t>
            </w:r>
          </w:p>
          <w:p w:rsidR="007849D0" w:rsidRDefault="007849D0" w:rsidP="00C5479C">
            <w:pPr>
              <w:keepNext/>
              <w:autoSpaceDE w:val="0"/>
              <w:autoSpaceDN w:val="0"/>
              <w:adjustRightInd w:val="0"/>
              <w:rPr>
                <w:color w:val="000000"/>
                <w:szCs w:val="22"/>
                <w:lang w:val="es-ES"/>
              </w:rPr>
            </w:pPr>
            <w:r>
              <w:rPr>
                <w:color w:val="000000"/>
                <w:szCs w:val="22"/>
                <w:lang w:val="es-ES"/>
              </w:rPr>
              <w:t>Tel: + 34-91 663 50 00</w:t>
            </w:r>
          </w:p>
          <w:p w:rsidR="007849D0" w:rsidRPr="00FE78F4" w:rsidRDefault="007849D0" w:rsidP="00C5479C">
            <w:pPr>
              <w:keepNext/>
              <w:autoSpaceDE w:val="0"/>
              <w:autoSpaceDN w:val="0"/>
              <w:adjustRightInd w:val="0"/>
              <w:rPr>
                <w:color w:val="000000"/>
                <w:szCs w:val="22"/>
                <w:lang w:val="es-ES"/>
              </w:rPr>
            </w:pPr>
          </w:p>
        </w:tc>
        <w:tc>
          <w:tcPr>
            <w:tcW w:w="4678" w:type="dxa"/>
          </w:tcPr>
          <w:p w:rsidR="007849D0" w:rsidRPr="00FE78F4" w:rsidRDefault="007849D0" w:rsidP="000A70F7">
            <w:pPr>
              <w:keepNext/>
              <w:autoSpaceDE w:val="0"/>
              <w:autoSpaceDN w:val="0"/>
              <w:adjustRightInd w:val="0"/>
              <w:rPr>
                <w:b/>
                <w:bCs/>
                <w:color w:val="000000"/>
                <w:szCs w:val="22"/>
                <w:lang w:val="pl-PL"/>
              </w:rPr>
            </w:pPr>
            <w:r w:rsidRPr="00FE78F4">
              <w:rPr>
                <w:b/>
                <w:bCs/>
                <w:color w:val="000000"/>
                <w:szCs w:val="22"/>
                <w:lang w:val="pl-PL"/>
              </w:rPr>
              <w:t>Polska</w:t>
            </w:r>
          </w:p>
          <w:p w:rsidR="007849D0" w:rsidRPr="00FE78F4" w:rsidRDefault="007849D0" w:rsidP="00C5479C">
            <w:pPr>
              <w:keepNext/>
              <w:autoSpaceDE w:val="0"/>
              <w:autoSpaceDN w:val="0"/>
              <w:adjustRightInd w:val="0"/>
              <w:rPr>
                <w:color w:val="000000"/>
                <w:szCs w:val="22"/>
                <w:lang w:val="pl-PL"/>
              </w:rPr>
            </w:pPr>
            <w:r w:rsidRPr="00FE78F4">
              <w:rPr>
                <w:color w:val="000000"/>
                <w:szCs w:val="22"/>
                <w:lang w:val="pl-PL"/>
              </w:rPr>
              <w:t>Eli Lilly Polska Sp. z o.o.</w:t>
            </w:r>
          </w:p>
          <w:p w:rsidR="007849D0" w:rsidRDefault="007849D0" w:rsidP="00C5479C">
            <w:pPr>
              <w:keepNext/>
              <w:autoSpaceDE w:val="0"/>
              <w:autoSpaceDN w:val="0"/>
              <w:adjustRightInd w:val="0"/>
              <w:rPr>
                <w:color w:val="000000"/>
                <w:szCs w:val="22"/>
                <w:lang w:val="en-US"/>
              </w:rPr>
            </w:pPr>
            <w:r>
              <w:rPr>
                <w:color w:val="000000"/>
                <w:szCs w:val="22"/>
                <w:lang w:val="en-US"/>
              </w:rPr>
              <w:t>Tel: +48 22 440 33 00</w:t>
            </w:r>
          </w:p>
        </w:tc>
      </w:tr>
      <w:tr w:rsidR="007849D0" w:rsidTr="003F1BE1">
        <w:tblPrEx>
          <w:tblCellMar>
            <w:top w:w="0" w:type="dxa"/>
            <w:bottom w:w="0" w:type="dxa"/>
          </w:tblCellMar>
        </w:tblPrEx>
        <w:tc>
          <w:tcPr>
            <w:tcW w:w="4684" w:type="dxa"/>
          </w:tcPr>
          <w:p w:rsidR="007849D0" w:rsidRDefault="007849D0" w:rsidP="00C5479C">
            <w:pPr>
              <w:keepNext/>
              <w:autoSpaceDE w:val="0"/>
              <w:autoSpaceDN w:val="0"/>
              <w:adjustRightInd w:val="0"/>
              <w:rPr>
                <w:b/>
                <w:bCs/>
                <w:color w:val="000000"/>
                <w:szCs w:val="22"/>
                <w:lang w:val="fr-FR"/>
              </w:rPr>
            </w:pPr>
            <w:r>
              <w:rPr>
                <w:b/>
                <w:bCs/>
                <w:color w:val="000000"/>
                <w:szCs w:val="22"/>
                <w:lang w:val="fr-FR"/>
              </w:rPr>
              <w:t>France</w:t>
            </w:r>
          </w:p>
          <w:p w:rsidR="007849D0" w:rsidRDefault="007849D0" w:rsidP="00C5479C">
            <w:pPr>
              <w:keepNext/>
              <w:autoSpaceDE w:val="0"/>
              <w:autoSpaceDN w:val="0"/>
              <w:adjustRightInd w:val="0"/>
              <w:rPr>
                <w:color w:val="000000"/>
                <w:szCs w:val="22"/>
                <w:lang w:val="fr-FR"/>
              </w:rPr>
            </w:pPr>
            <w:r>
              <w:rPr>
                <w:color w:val="000000"/>
                <w:szCs w:val="22"/>
                <w:lang w:val="fr-FR"/>
              </w:rPr>
              <w:t>Lilly France S.A.S.</w:t>
            </w:r>
          </w:p>
          <w:p w:rsidR="007849D0" w:rsidRDefault="007849D0" w:rsidP="00C5479C">
            <w:pPr>
              <w:keepNext/>
              <w:autoSpaceDE w:val="0"/>
              <w:autoSpaceDN w:val="0"/>
              <w:adjustRightInd w:val="0"/>
              <w:rPr>
                <w:color w:val="000000"/>
                <w:szCs w:val="22"/>
                <w:lang w:val="fr-FR"/>
              </w:rPr>
            </w:pPr>
            <w:r>
              <w:rPr>
                <w:color w:val="000000"/>
                <w:szCs w:val="22"/>
                <w:lang w:val="fr-FR"/>
              </w:rPr>
              <w:t>Tél: +33-(0) 1 55 49 34 34</w:t>
            </w:r>
          </w:p>
          <w:p w:rsidR="007849D0" w:rsidRPr="00FE78F4" w:rsidRDefault="007849D0" w:rsidP="00C5479C">
            <w:pPr>
              <w:keepNext/>
              <w:autoSpaceDE w:val="0"/>
              <w:autoSpaceDN w:val="0"/>
              <w:adjustRightInd w:val="0"/>
              <w:rPr>
                <w:szCs w:val="22"/>
                <w:lang w:val="fr-FR"/>
              </w:rPr>
            </w:pPr>
          </w:p>
        </w:tc>
        <w:tc>
          <w:tcPr>
            <w:tcW w:w="4678" w:type="dxa"/>
          </w:tcPr>
          <w:p w:rsidR="007849D0" w:rsidRPr="00CE0FBB" w:rsidRDefault="007849D0" w:rsidP="00C5479C">
            <w:pPr>
              <w:keepNext/>
              <w:autoSpaceDE w:val="0"/>
              <w:autoSpaceDN w:val="0"/>
              <w:adjustRightInd w:val="0"/>
              <w:rPr>
                <w:b/>
                <w:bCs/>
                <w:color w:val="000000"/>
                <w:szCs w:val="22"/>
                <w:lang w:val="pt-BR"/>
              </w:rPr>
            </w:pPr>
            <w:r w:rsidRPr="00CE0FBB">
              <w:rPr>
                <w:b/>
                <w:bCs/>
                <w:color w:val="000000"/>
                <w:szCs w:val="22"/>
                <w:lang w:val="pt-BR"/>
              </w:rPr>
              <w:t>Portugal</w:t>
            </w:r>
          </w:p>
          <w:p w:rsidR="007849D0" w:rsidRPr="00CE0FBB" w:rsidRDefault="007849D0" w:rsidP="00C5479C">
            <w:pPr>
              <w:keepNext/>
              <w:autoSpaceDE w:val="0"/>
              <w:autoSpaceDN w:val="0"/>
              <w:adjustRightInd w:val="0"/>
              <w:rPr>
                <w:color w:val="000000"/>
                <w:szCs w:val="22"/>
                <w:lang w:val="pt-BR"/>
              </w:rPr>
            </w:pPr>
            <w:r w:rsidRPr="00CE0FBB">
              <w:rPr>
                <w:color w:val="000000"/>
                <w:szCs w:val="22"/>
                <w:lang w:val="pt-BR"/>
              </w:rPr>
              <w:t>Lilly Portugal - Produtos Farmacêuticos, Lda</w:t>
            </w:r>
          </w:p>
          <w:p w:rsidR="007849D0" w:rsidRDefault="007849D0" w:rsidP="00C5479C">
            <w:pPr>
              <w:keepNext/>
              <w:autoSpaceDE w:val="0"/>
              <w:autoSpaceDN w:val="0"/>
              <w:adjustRightInd w:val="0"/>
              <w:rPr>
                <w:color w:val="000000"/>
                <w:szCs w:val="22"/>
                <w:lang w:val="es-ES"/>
              </w:rPr>
            </w:pPr>
            <w:r>
              <w:rPr>
                <w:color w:val="000000"/>
                <w:szCs w:val="22"/>
                <w:lang w:val="en-US"/>
              </w:rPr>
              <w:t>Tel: + 351-21-4126600</w:t>
            </w:r>
          </w:p>
        </w:tc>
      </w:tr>
      <w:tr w:rsidR="007849D0" w:rsidTr="003F1BE1">
        <w:tblPrEx>
          <w:tblCellMar>
            <w:top w:w="0" w:type="dxa"/>
            <w:bottom w:w="0" w:type="dxa"/>
          </w:tblCellMar>
        </w:tblPrEx>
        <w:tc>
          <w:tcPr>
            <w:tcW w:w="4684" w:type="dxa"/>
          </w:tcPr>
          <w:p w:rsidR="007849D0" w:rsidRPr="00FE78F4" w:rsidRDefault="007849D0" w:rsidP="00C5479C">
            <w:pPr>
              <w:keepNext/>
              <w:rPr>
                <w:b/>
                <w:bCs/>
                <w:lang w:val="sv-SE"/>
              </w:rPr>
            </w:pPr>
            <w:r w:rsidRPr="00FE78F4">
              <w:rPr>
                <w:b/>
                <w:bCs/>
                <w:lang w:val="sv-SE"/>
              </w:rPr>
              <w:t>Hrvatska</w:t>
            </w:r>
          </w:p>
          <w:p w:rsidR="007849D0" w:rsidRPr="00FE78F4" w:rsidRDefault="007849D0" w:rsidP="00C5479C">
            <w:pPr>
              <w:keepNext/>
              <w:autoSpaceDE w:val="0"/>
              <w:autoSpaceDN w:val="0"/>
              <w:rPr>
                <w:lang w:val="sv-SE"/>
              </w:rPr>
            </w:pPr>
            <w:r w:rsidRPr="00FE78F4">
              <w:rPr>
                <w:lang w:val="sv-SE"/>
              </w:rPr>
              <w:t>Eli Lilly Hrvatska d.o.o.</w:t>
            </w:r>
          </w:p>
          <w:p w:rsidR="007849D0" w:rsidRDefault="007849D0" w:rsidP="00C5479C">
            <w:pPr>
              <w:keepNext/>
              <w:autoSpaceDE w:val="0"/>
              <w:autoSpaceDN w:val="0"/>
            </w:pPr>
            <w:r>
              <w:t>Tel: +385 1 2350 999</w:t>
            </w:r>
          </w:p>
          <w:p w:rsidR="007849D0" w:rsidRDefault="007849D0" w:rsidP="00C5479C">
            <w:pPr>
              <w:keepNext/>
              <w:autoSpaceDE w:val="0"/>
              <w:autoSpaceDN w:val="0"/>
              <w:rPr>
                <w:szCs w:val="22"/>
                <w:lang w:val="en-US"/>
              </w:rPr>
            </w:pPr>
          </w:p>
        </w:tc>
        <w:tc>
          <w:tcPr>
            <w:tcW w:w="4678" w:type="dxa"/>
          </w:tcPr>
          <w:p w:rsidR="007849D0" w:rsidRPr="0028363F" w:rsidRDefault="007849D0" w:rsidP="00C5479C">
            <w:pPr>
              <w:keepNext/>
              <w:tabs>
                <w:tab w:val="left" w:pos="-720"/>
                <w:tab w:val="left" w:pos="4536"/>
              </w:tabs>
              <w:suppressAutoHyphens/>
              <w:rPr>
                <w:b/>
                <w:noProof/>
                <w:szCs w:val="22"/>
                <w:lang w:val="fi-FI"/>
              </w:rPr>
            </w:pPr>
            <w:r w:rsidRPr="0028363F">
              <w:rPr>
                <w:b/>
                <w:noProof/>
                <w:szCs w:val="22"/>
                <w:lang w:val="fi-FI"/>
              </w:rPr>
              <w:t>România</w:t>
            </w:r>
          </w:p>
          <w:p w:rsidR="007849D0" w:rsidRDefault="007849D0" w:rsidP="00C5479C">
            <w:pPr>
              <w:keepNext/>
              <w:tabs>
                <w:tab w:val="left" w:pos="-720"/>
                <w:tab w:val="left" w:pos="4536"/>
              </w:tabs>
              <w:suppressAutoHyphens/>
              <w:rPr>
                <w:noProof/>
                <w:szCs w:val="22"/>
                <w:lang w:val="ro-RO"/>
              </w:rPr>
            </w:pPr>
            <w:r>
              <w:rPr>
                <w:noProof/>
                <w:szCs w:val="22"/>
                <w:lang w:val="ro-RO"/>
              </w:rPr>
              <w:t>Eli Lilly România S.R.L.</w:t>
            </w:r>
          </w:p>
          <w:p w:rsidR="007849D0" w:rsidRDefault="007849D0" w:rsidP="00C5479C">
            <w:pPr>
              <w:keepNext/>
              <w:autoSpaceDE w:val="0"/>
              <w:autoSpaceDN w:val="0"/>
              <w:adjustRightInd w:val="0"/>
              <w:rPr>
                <w:szCs w:val="22"/>
                <w:lang w:val="es-ES"/>
              </w:rPr>
            </w:pPr>
            <w:r>
              <w:rPr>
                <w:noProof/>
                <w:szCs w:val="22"/>
                <w:lang w:val="ro-RO"/>
              </w:rPr>
              <w:t>Tel: + 40 21 4023000</w:t>
            </w:r>
          </w:p>
        </w:tc>
      </w:tr>
      <w:tr w:rsidR="007849D0" w:rsidTr="003F1BE1">
        <w:tblPrEx>
          <w:tblCellMar>
            <w:top w:w="0" w:type="dxa"/>
            <w:bottom w:w="0" w:type="dxa"/>
          </w:tblCellMar>
        </w:tblPrEx>
        <w:tc>
          <w:tcPr>
            <w:tcW w:w="4684" w:type="dxa"/>
          </w:tcPr>
          <w:p w:rsidR="007849D0" w:rsidRDefault="007849D0" w:rsidP="00C5479C">
            <w:pPr>
              <w:keepNext/>
              <w:autoSpaceDE w:val="0"/>
              <w:autoSpaceDN w:val="0"/>
              <w:adjustRightInd w:val="0"/>
              <w:rPr>
                <w:b/>
                <w:bCs/>
                <w:szCs w:val="22"/>
                <w:lang w:val="en-US"/>
              </w:rPr>
            </w:pPr>
            <w:r>
              <w:rPr>
                <w:b/>
                <w:bCs/>
                <w:szCs w:val="22"/>
                <w:lang w:val="en-US"/>
              </w:rPr>
              <w:t>Ireland</w:t>
            </w:r>
          </w:p>
          <w:p w:rsidR="007849D0" w:rsidRDefault="007849D0" w:rsidP="00C5479C">
            <w:pPr>
              <w:keepNext/>
              <w:autoSpaceDE w:val="0"/>
              <w:autoSpaceDN w:val="0"/>
              <w:adjustRightInd w:val="0"/>
              <w:rPr>
                <w:szCs w:val="22"/>
                <w:lang w:val="en-US"/>
              </w:rPr>
            </w:pPr>
            <w:r>
              <w:rPr>
                <w:szCs w:val="22"/>
                <w:lang w:val="en-US"/>
              </w:rPr>
              <w:t>Eli Lilly and Company (</w:t>
            </w:r>
            <w:smartTag w:uri="urn:schemas-microsoft-com:office:smarttags" w:element="place">
              <w:smartTag w:uri="urn:schemas-microsoft-com:office:smarttags" w:element="country-region">
                <w:r>
                  <w:rPr>
                    <w:szCs w:val="22"/>
                    <w:lang w:val="en-US"/>
                  </w:rPr>
                  <w:t>Ireland</w:t>
                </w:r>
              </w:smartTag>
            </w:smartTag>
            <w:r>
              <w:rPr>
                <w:szCs w:val="22"/>
                <w:lang w:val="en-US"/>
              </w:rPr>
              <w:t>) Limited</w:t>
            </w:r>
          </w:p>
          <w:p w:rsidR="007849D0" w:rsidRDefault="007849D0" w:rsidP="00C5479C">
            <w:pPr>
              <w:keepNext/>
              <w:autoSpaceDE w:val="0"/>
              <w:autoSpaceDN w:val="0"/>
              <w:adjustRightInd w:val="0"/>
              <w:rPr>
                <w:szCs w:val="22"/>
                <w:lang w:val="en-US"/>
              </w:rPr>
            </w:pPr>
            <w:r>
              <w:rPr>
                <w:szCs w:val="22"/>
                <w:lang w:val="en-US"/>
              </w:rPr>
              <w:t>Tel: + 353-(0) 1 661 4377</w:t>
            </w:r>
          </w:p>
          <w:p w:rsidR="007849D0" w:rsidRDefault="007849D0" w:rsidP="00C5479C">
            <w:pPr>
              <w:keepNext/>
              <w:autoSpaceDE w:val="0"/>
              <w:autoSpaceDN w:val="0"/>
              <w:rPr>
                <w:color w:val="000000"/>
                <w:szCs w:val="22"/>
                <w:lang w:val="en-US"/>
              </w:rPr>
            </w:pPr>
          </w:p>
        </w:tc>
        <w:tc>
          <w:tcPr>
            <w:tcW w:w="4678" w:type="dxa"/>
          </w:tcPr>
          <w:p w:rsidR="007849D0" w:rsidRPr="0028363F" w:rsidRDefault="007849D0" w:rsidP="00C5479C">
            <w:pPr>
              <w:keepNext/>
              <w:autoSpaceDE w:val="0"/>
              <w:autoSpaceDN w:val="0"/>
              <w:adjustRightInd w:val="0"/>
              <w:rPr>
                <w:b/>
                <w:bCs/>
                <w:szCs w:val="22"/>
                <w:lang w:val="en-US"/>
              </w:rPr>
            </w:pPr>
            <w:r w:rsidRPr="0028363F">
              <w:rPr>
                <w:b/>
                <w:bCs/>
                <w:szCs w:val="22"/>
                <w:lang w:val="en-US"/>
              </w:rPr>
              <w:t>Slovenija</w:t>
            </w:r>
          </w:p>
          <w:p w:rsidR="007849D0" w:rsidRPr="0028363F" w:rsidRDefault="007849D0" w:rsidP="00C5479C">
            <w:pPr>
              <w:keepNext/>
              <w:autoSpaceDE w:val="0"/>
              <w:autoSpaceDN w:val="0"/>
              <w:adjustRightInd w:val="0"/>
              <w:rPr>
                <w:szCs w:val="22"/>
                <w:lang w:val="en-US"/>
              </w:rPr>
            </w:pPr>
            <w:r w:rsidRPr="0028363F">
              <w:rPr>
                <w:szCs w:val="22"/>
                <w:lang w:val="en-US"/>
              </w:rPr>
              <w:t>Eli Lilly farmacevtska družba, d.o.o.</w:t>
            </w:r>
          </w:p>
          <w:p w:rsidR="007849D0" w:rsidRDefault="007849D0" w:rsidP="00C5479C">
            <w:pPr>
              <w:keepNext/>
              <w:autoSpaceDE w:val="0"/>
              <w:autoSpaceDN w:val="0"/>
              <w:adjustRightInd w:val="0"/>
              <w:rPr>
                <w:szCs w:val="22"/>
                <w:lang w:val="es-ES"/>
              </w:rPr>
            </w:pPr>
            <w:r>
              <w:rPr>
                <w:szCs w:val="22"/>
                <w:lang w:val="es-ES"/>
              </w:rPr>
              <w:t>Tel: +386 (0) 1 580 00 10</w:t>
            </w:r>
          </w:p>
          <w:p w:rsidR="007849D0" w:rsidRDefault="007849D0" w:rsidP="00C5479C">
            <w:pPr>
              <w:keepNext/>
              <w:autoSpaceDE w:val="0"/>
              <w:autoSpaceDN w:val="0"/>
              <w:adjustRightInd w:val="0"/>
              <w:rPr>
                <w:color w:val="000000"/>
                <w:szCs w:val="22"/>
                <w:lang w:val="en-US"/>
              </w:rPr>
            </w:pPr>
          </w:p>
        </w:tc>
      </w:tr>
      <w:tr w:rsidR="007849D0" w:rsidTr="003F1BE1">
        <w:tblPrEx>
          <w:tblCellMar>
            <w:top w:w="0" w:type="dxa"/>
            <w:bottom w:w="0" w:type="dxa"/>
          </w:tblCellMar>
        </w:tblPrEx>
        <w:tc>
          <w:tcPr>
            <w:tcW w:w="4684" w:type="dxa"/>
          </w:tcPr>
          <w:p w:rsidR="007849D0" w:rsidRDefault="007849D0" w:rsidP="00C5479C">
            <w:pPr>
              <w:keepNext/>
              <w:autoSpaceDE w:val="0"/>
              <w:autoSpaceDN w:val="0"/>
              <w:adjustRightInd w:val="0"/>
              <w:rPr>
                <w:b/>
                <w:bCs/>
                <w:color w:val="000000"/>
                <w:szCs w:val="22"/>
                <w:lang w:val="en-US"/>
              </w:rPr>
            </w:pPr>
            <w:r>
              <w:rPr>
                <w:b/>
                <w:bCs/>
                <w:color w:val="000000"/>
                <w:szCs w:val="22"/>
                <w:lang w:val="en-US"/>
              </w:rPr>
              <w:t>Ísland</w:t>
            </w:r>
          </w:p>
          <w:p w:rsidR="007849D0" w:rsidRPr="00CC4C57" w:rsidRDefault="007849D0" w:rsidP="00C5479C">
            <w:pPr>
              <w:keepNext/>
              <w:autoSpaceDE w:val="0"/>
              <w:autoSpaceDN w:val="0"/>
              <w:adjustRightInd w:val="0"/>
              <w:rPr>
                <w:color w:val="000000"/>
                <w:szCs w:val="22"/>
                <w:lang w:val="bg-BG"/>
              </w:rPr>
            </w:pPr>
            <w:r>
              <w:rPr>
                <w:color w:val="000000"/>
                <w:szCs w:val="22"/>
                <w:lang w:val="en-US"/>
              </w:rPr>
              <w:t>Icepharma hf.</w:t>
            </w:r>
          </w:p>
          <w:p w:rsidR="007849D0" w:rsidRDefault="007849D0" w:rsidP="00C5479C">
            <w:pPr>
              <w:keepNext/>
              <w:autoSpaceDE w:val="0"/>
              <w:autoSpaceDN w:val="0"/>
              <w:adjustRightInd w:val="0"/>
              <w:rPr>
                <w:color w:val="000000"/>
                <w:szCs w:val="22"/>
                <w:lang w:val="en-US"/>
              </w:rPr>
            </w:pPr>
            <w:r>
              <w:rPr>
                <w:color w:val="000000"/>
                <w:szCs w:val="22"/>
                <w:lang w:val="en-US"/>
              </w:rPr>
              <w:t>Sími + 354 540 8000</w:t>
            </w:r>
          </w:p>
          <w:p w:rsidR="007849D0" w:rsidRDefault="007849D0" w:rsidP="00C5479C">
            <w:pPr>
              <w:keepNext/>
              <w:autoSpaceDE w:val="0"/>
              <w:autoSpaceDN w:val="0"/>
              <w:adjustRightInd w:val="0"/>
              <w:rPr>
                <w:color w:val="000000"/>
                <w:szCs w:val="22"/>
              </w:rPr>
            </w:pPr>
          </w:p>
        </w:tc>
        <w:tc>
          <w:tcPr>
            <w:tcW w:w="4678" w:type="dxa"/>
          </w:tcPr>
          <w:p w:rsidR="007849D0" w:rsidRPr="0030140D" w:rsidRDefault="007849D0" w:rsidP="00C5479C">
            <w:pPr>
              <w:keepNext/>
              <w:autoSpaceDE w:val="0"/>
              <w:autoSpaceDN w:val="0"/>
              <w:adjustRightInd w:val="0"/>
              <w:rPr>
                <w:b/>
                <w:bCs/>
                <w:color w:val="000000"/>
                <w:szCs w:val="22"/>
                <w:lang w:val="en-US"/>
              </w:rPr>
            </w:pPr>
            <w:r w:rsidRPr="0030140D">
              <w:rPr>
                <w:b/>
                <w:bCs/>
                <w:color w:val="000000"/>
                <w:szCs w:val="22"/>
                <w:lang w:val="en-US"/>
              </w:rPr>
              <w:t>Slovenská republika</w:t>
            </w:r>
          </w:p>
          <w:p w:rsidR="007849D0" w:rsidRPr="0030140D" w:rsidRDefault="00F7708D" w:rsidP="00C5479C">
            <w:pPr>
              <w:keepNext/>
              <w:autoSpaceDE w:val="0"/>
              <w:autoSpaceDN w:val="0"/>
              <w:adjustRightInd w:val="0"/>
              <w:rPr>
                <w:color w:val="000000"/>
                <w:szCs w:val="22"/>
                <w:lang w:val="en-US"/>
              </w:rPr>
            </w:pPr>
            <w:r>
              <w:rPr>
                <w:color w:val="000000"/>
                <w:szCs w:val="22"/>
                <w:lang w:val="en-US"/>
              </w:rPr>
              <w:t>Eli Lilly Slovakia s.r.o.</w:t>
            </w:r>
          </w:p>
          <w:p w:rsidR="007849D0" w:rsidRDefault="007849D0" w:rsidP="00C5479C">
            <w:pPr>
              <w:keepNext/>
              <w:autoSpaceDE w:val="0"/>
              <w:autoSpaceDN w:val="0"/>
              <w:adjustRightInd w:val="0"/>
              <w:rPr>
                <w:color w:val="000000"/>
                <w:szCs w:val="22"/>
                <w:lang w:val="en-US"/>
              </w:rPr>
            </w:pPr>
            <w:r>
              <w:rPr>
                <w:color w:val="000000"/>
                <w:szCs w:val="22"/>
                <w:lang w:val="en-US"/>
              </w:rPr>
              <w:t>Tel: + 421 220 663 111</w:t>
            </w:r>
          </w:p>
          <w:p w:rsidR="007849D0" w:rsidRDefault="007849D0" w:rsidP="00C5479C">
            <w:pPr>
              <w:keepNext/>
              <w:autoSpaceDE w:val="0"/>
              <w:autoSpaceDN w:val="0"/>
              <w:adjustRightInd w:val="0"/>
              <w:rPr>
                <w:color w:val="000000"/>
                <w:szCs w:val="22"/>
                <w:lang w:val="en-US"/>
              </w:rPr>
            </w:pPr>
          </w:p>
        </w:tc>
      </w:tr>
      <w:tr w:rsidR="007849D0" w:rsidRPr="00323594" w:rsidTr="003F1BE1">
        <w:tblPrEx>
          <w:tblCellMar>
            <w:top w:w="0" w:type="dxa"/>
            <w:bottom w:w="0" w:type="dxa"/>
          </w:tblCellMar>
        </w:tblPrEx>
        <w:tc>
          <w:tcPr>
            <w:tcW w:w="4684" w:type="dxa"/>
          </w:tcPr>
          <w:p w:rsidR="007849D0" w:rsidRPr="0028363F" w:rsidRDefault="007849D0" w:rsidP="00C5479C">
            <w:pPr>
              <w:keepNext/>
              <w:autoSpaceDE w:val="0"/>
              <w:autoSpaceDN w:val="0"/>
              <w:adjustRightInd w:val="0"/>
              <w:rPr>
                <w:b/>
                <w:bCs/>
                <w:color w:val="000000"/>
                <w:szCs w:val="22"/>
                <w:lang w:val="fi-FI"/>
              </w:rPr>
            </w:pPr>
            <w:r w:rsidRPr="0028363F">
              <w:rPr>
                <w:b/>
                <w:bCs/>
                <w:color w:val="000000"/>
                <w:szCs w:val="22"/>
                <w:lang w:val="fi-FI"/>
              </w:rPr>
              <w:t>Italia</w:t>
            </w:r>
          </w:p>
          <w:p w:rsidR="007849D0" w:rsidRPr="0028363F" w:rsidRDefault="007849D0" w:rsidP="00C5479C">
            <w:pPr>
              <w:keepNext/>
              <w:autoSpaceDE w:val="0"/>
              <w:autoSpaceDN w:val="0"/>
              <w:adjustRightInd w:val="0"/>
              <w:rPr>
                <w:color w:val="000000"/>
                <w:szCs w:val="22"/>
                <w:lang w:val="fi-FI"/>
              </w:rPr>
            </w:pPr>
            <w:r w:rsidRPr="0028363F">
              <w:rPr>
                <w:color w:val="000000"/>
                <w:szCs w:val="22"/>
                <w:lang w:val="fi-FI"/>
              </w:rPr>
              <w:t>Eli Lilly Italia S.p.A.</w:t>
            </w:r>
          </w:p>
          <w:p w:rsidR="007849D0" w:rsidRDefault="007849D0" w:rsidP="00C5479C">
            <w:pPr>
              <w:keepNext/>
              <w:autoSpaceDE w:val="0"/>
              <w:autoSpaceDN w:val="0"/>
              <w:adjustRightInd w:val="0"/>
              <w:rPr>
                <w:color w:val="000000"/>
                <w:szCs w:val="22"/>
              </w:rPr>
            </w:pPr>
            <w:r>
              <w:rPr>
                <w:color w:val="000000"/>
                <w:szCs w:val="22"/>
              </w:rPr>
              <w:t>Tel: + 39- 055 42571</w:t>
            </w:r>
          </w:p>
          <w:p w:rsidR="007849D0" w:rsidRDefault="007849D0" w:rsidP="00C5479C">
            <w:pPr>
              <w:keepNext/>
              <w:autoSpaceDE w:val="0"/>
              <w:autoSpaceDN w:val="0"/>
              <w:adjustRightInd w:val="0"/>
              <w:rPr>
                <w:color w:val="000000"/>
                <w:szCs w:val="22"/>
              </w:rPr>
            </w:pPr>
          </w:p>
        </w:tc>
        <w:tc>
          <w:tcPr>
            <w:tcW w:w="4678" w:type="dxa"/>
          </w:tcPr>
          <w:p w:rsidR="007849D0" w:rsidRPr="00CE0FBB" w:rsidRDefault="007849D0" w:rsidP="00C5479C">
            <w:pPr>
              <w:keepNext/>
              <w:autoSpaceDE w:val="0"/>
              <w:autoSpaceDN w:val="0"/>
              <w:adjustRightInd w:val="0"/>
              <w:rPr>
                <w:b/>
                <w:bCs/>
                <w:color w:val="000000"/>
                <w:szCs w:val="22"/>
                <w:lang w:val="sv-SE"/>
              </w:rPr>
            </w:pPr>
            <w:r w:rsidRPr="00CE0FBB">
              <w:rPr>
                <w:b/>
                <w:bCs/>
                <w:color w:val="000000"/>
                <w:szCs w:val="22"/>
                <w:lang w:val="sv-SE"/>
              </w:rPr>
              <w:t>Suomi/Finland</w:t>
            </w:r>
          </w:p>
          <w:p w:rsidR="007849D0" w:rsidRPr="00CC4C57" w:rsidRDefault="007849D0" w:rsidP="00C5479C">
            <w:pPr>
              <w:keepNext/>
              <w:autoSpaceDE w:val="0"/>
              <w:autoSpaceDN w:val="0"/>
              <w:adjustRightInd w:val="0"/>
              <w:rPr>
                <w:color w:val="000000"/>
                <w:szCs w:val="22"/>
                <w:lang w:val="bg-BG"/>
              </w:rPr>
            </w:pPr>
            <w:r w:rsidRPr="00CE0FBB">
              <w:rPr>
                <w:color w:val="000000"/>
                <w:szCs w:val="22"/>
                <w:lang w:val="sv-SE"/>
              </w:rPr>
              <w:t>Oy Eli Lilly Finland Ab</w:t>
            </w:r>
          </w:p>
          <w:p w:rsidR="007849D0" w:rsidRDefault="007849D0" w:rsidP="00C5479C">
            <w:pPr>
              <w:keepNext/>
              <w:autoSpaceDE w:val="0"/>
              <w:autoSpaceDN w:val="0"/>
              <w:adjustRightInd w:val="0"/>
              <w:rPr>
                <w:color w:val="000000"/>
                <w:szCs w:val="22"/>
                <w:lang w:val="en-US"/>
              </w:rPr>
            </w:pPr>
            <w:r>
              <w:rPr>
                <w:color w:val="000000"/>
                <w:szCs w:val="22"/>
                <w:lang w:val="en-US"/>
              </w:rPr>
              <w:t>Puh/Tel: + 358-(0) 9 85 45 250</w:t>
            </w:r>
          </w:p>
          <w:p w:rsidR="007849D0" w:rsidRPr="00323594" w:rsidRDefault="007849D0" w:rsidP="00C5479C">
            <w:pPr>
              <w:keepNext/>
              <w:autoSpaceDE w:val="0"/>
              <w:autoSpaceDN w:val="0"/>
              <w:adjustRightInd w:val="0"/>
              <w:rPr>
                <w:color w:val="000000"/>
                <w:szCs w:val="22"/>
              </w:rPr>
            </w:pPr>
          </w:p>
        </w:tc>
      </w:tr>
      <w:tr w:rsidR="007849D0" w:rsidRPr="00F75B7C" w:rsidTr="003F1BE1">
        <w:tblPrEx>
          <w:tblCellMar>
            <w:top w:w="0" w:type="dxa"/>
            <w:bottom w:w="0" w:type="dxa"/>
          </w:tblCellMar>
        </w:tblPrEx>
        <w:tc>
          <w:tcPr>
            <w:tcW w:w="4684" w:type="dxa"/>
          </w:tcPr>
          <w:p w:rsidR="007849D0" w:rsidRDefault="007849D0" w:rsidP="00C5479C">
            <w:pPr>
              <w:keepNext/>
              <w:autoSpaceDE w:val="0"/>
              <w:autoSpaceDN w:val="0"/>
              <w:adjustRightInd w:val="0"/>
              <w:rPr>
                <w:b/>
                <w:bCs/>
                <w:color w:val="000000"/>
                <w:szCs w:val="22"/>
                <w:lang w:val="en-US"/>
              </w:rPr>
            </w:pPr>
            <w:r>
              <w:rPr>
                <w:b/>
                <w:bCs/>
                <w:color w:val="000000"/>
                <w:szCs w:val="22"/>
                <w:lang w:val="en-US"/>
              </w:rPr>
              <w:t>Κύπρος</w:t>
            </w:r>
          </w:p>
          <w:p w:rsidR="007849D0" w:rsidRDefault="007849D0" w:rsidP="00C5479C">
            <w:pPr>
              <w:keepNext/>
              <w:autoSpaceDE w:val="0"/>
              <w:autoSpaceDN w:val="0"/>
              <w:adjustRightInd w:val="0"/>
              <w:rPr>
                <w:color w:val="000000"/>
                <w:szCs w:val="22"/>
                <w:lang w:val="en-US"/>
              </w:rPr>
            </w:pPr>
            <w:r>
              <w:rPr>
                <w:color w:val="000000"/>
                <w:szCs w:val="22"/>
                <w:lang w:val="en-US"/>
              </w:rPr>
              <w:t xml:space="preserve">Phadisco Ltd </w:t>
            </w:r>
          </w:p>
          <w:p w:rsidR="007849D0" w:rsidRDefault="007849D0" w:rsidP="00C5479C">
            <w:pPr>
              <w:keepNext/>
              <w:autoSpaceDE w:val="0"/>
              <w:autoSpaceDN w:val="0"/>
              <w:adjustRightInd w:val="0"/>
              <w:rPr>
                <w:color w:val="000000"/>
                <w:szCs w:val="22"/>
              </w:rPr>
            </w:pPr>
            <w:r>
              <w:rPr>
                <w:color w:val="000000"/>
                <w:szCs w:val="22"/>
                <w:lang w:val="en-US"/>
              </w:rPr>
              <w:t>Τηλ</w:t>
            </w:r>
            <w:r>
              <w:rPr>
                <w:color w:val="000000"/>
                <w:szCs w:val="22"/>
              </w:rPr>
              <w:t>: +357 22 715000</w:t>
            </w:r>
          </w:p>
          <w:p w:rsidR="007849D0" w:rsidRDefault="007849D0" w:rsidP="00C5479C">
            <w:pPr>
              <w:keepNext/>
              <w:autoSpaceDE w:val="0"/>
              <w:autoSpaceDN w:val="0"/>
              <w:adjustRightInd w:val="0"/>
              <w:rPr>
                <w:color w:val="000000"/>
                <w:szCs w:val="22"/>
                <w:lang w:val="en-US"/>
              </w:rPr>
            </w:pPr>
          </w:p>
        </w:tc>
        <w:tc>
          <w:tcPr>
            <w:tcW w:w="4678" w:type="dxa"/>
          </w:tcPr>
          <w:p w:rsidR="007849D0" w:rsidRDefault="007849D0" w:rsidP="00C5479C">
            <w:pPr>
              <w:keepNext/>
              <w:autoSpaceDE w:val="0"/>
              <w:autoSpaceDN w:val="0"/>
              <w:adjustRightInd w:val="0"/>
              <w:rPr>
                <w:b/>
                <w:bCs/>
                <w:color w:val="000000"/>
                <w:szCs w:val="22"/>
                <w:lang w:val="de-DE"/>
              </w:rPr>
            </w:pPr>
            <w:r>
              <w:rPr>
                <w:b/>
                <w:bCs/>
                <w:color w:val="000000"/>
                <w:szCs w:val="22"/>
                <w:lang w:val="de-DE"/>
              </w:rPr>
              <w:t>Sverige</w:t>
            </w:r>
          </w:p>
          <w:p w:rsidR="007849D0" w:rsidRDefault="007849D0" w:rsidP="00C5479C">
            <w:pPr>
              <w:keepNext/>
              <w:autoSpaceDE w:val="0"/>
              <w:autoSpaceDN w:val="0"/>
              <w:adjustRightInd w:val="0"/>
              <w:rPr>
                <w:color w:val="000000"/>
                <w:szCs w:val="22"/>
                <w:lang w:val="de-DE"/>
              </w:rPr>
            </w:pPr>
            <w:r>
              <w:rPr>
                <w:color w:val="000000"/>
                <w:szCs w:val="22"/>
                <w:lang w:val="de-DE"/>
              </w:rPr>
              <w:t>Eli Lilly Sweden AB</w:t>
            </w:r>
          </w:p>
          <w:p w:rsidR="007849D0" w:rsidRPr="00F75B7C" w:rsidRDefault="007849D0" w:rsidP="00C5479C">
            <w:pPr>
              <w:keepNext/>
              <w:autoSpaceDE w:val="0"/>
              <w:autoSpaceDN w:val="0"/>
              <w:adjustRightInd w:val="0"/>
              <w:rPr>
                <w:color w:val="000000"/>
                <w:szCs w:val="22"/>
                <w:lang w:val="de-DE"/>
              </w:rPr>
            </w:pPr>
            <w:r>
              <w:rPr>
                <w:color w:val="000000"/>
                <w:szCs w:val="22"/>
                <w:lang w:val="de-DE"/>
              </w:rPr>
              <w:t>Tel: + 46-(0) 8 7378800</w:t>
            </w:r>
          </w:p>
        </w:tc>
      </w:tr>
      <w:tr w:rsidR="007849D0" w:rsidTr="003F1BE1">
        <w:tblPrEx>
          <w:tblCellMar>
            <w:top w:w="0" w:type="dxa"/>
            <w:bottom w:w="0" w:type="dxa"/>
          </w:tblCellMar>
        </w:tblPrEx>
        <w:tc>
          <w:tcPr>
            <w:tcW w:w="4684" w:type="dxa"/>
          </w:tcPr>
          <w:p w:rsidR="007849D0" w:rsidRPr="00323594" w:rsidRDefault="007849D0" w:rsidP="00C5479C">
            <w:pPr>
              <w:keepNext/>
              <w:autoSpaceDE w:val="0"/>
              <w:autoSpaceDN w:val="0"/>
              <w:adjustRightInd w:val="0"/>
              <w:rPr>
                <w:b/>
                <w:bCs/>
                <w:color w:val="000000"/>
                <w:szCs w:val="22"/>
                <w:lang w:val="de-DE"/>
              </w:rPr>
            </w:pPr>
            <w:r w:rsidRPr="00323594">
              <w:rPr>
                <w:b/>
                <w:bCs/>
                <w:color w:val="000000"/>
                <w:szCs w:val="22"/>
                <w:lang w:val="de-DE"/>
              </w:rPr>
              <w:t>Latvija</w:t>
            </w:r>
          </w:p>
          <w:p w:rsidR="007849D0" w:rsidRPr="00323594" w:rsidRDefault="00F7708D" w:rsidP="00C5479C">
            <w:pPr>
              <w:keepNext/>
              <w:autoSpaceDE w:val="0"/>
              <w:autoSpaceDN w:val="0"/>
              <w:adjustRightInd w:val="0"/>
              <w:rPr>
                <w:color w:val="000000"/>
                <w:szCs w:val="22"/>
                <w:lang w:val="de-DE"/>
              </w:rPr>
            </w:pPr>
            <w:r w:rsidRPr="0028363F">
              <w:rPr>
                <w:color w:val="000000"/>
                <w:szCs w:val="22"/>
                <w:lang w:val="de-DE"/>
              </w:rPr>
              <w:t>Eli Lilly (Suisse) S.A Pārstāvniecība Latvijā</w:t>
            </w:r>
          </w:p>
          <w:p w:rsidR="007849D0" w:rsidRDefault="007849D0" w:rsidP="00C5479C">
            <w:pPr>
              <w:keepNext/>
              <w:autoSpaceDE w:val="0"/>
              <w:autoSpaceDN w:val="0"/>
              <w:adjustRightInd w:val="0"/>
              <w:rPr>
                <w:color w:val="000000"/>
                <w:szCs w:val="22"/>
                <w:lang w:val="en-US"/>
              </w:rPr>
            </w:pPr>
            <w:r>
              <w:rPr>
                <w:color w:val="000000"/>
                <w:szCs w:val="22"/>
                <w:lang w:val="en-US"/>
              </w:rPr>
              <w:t xml:space="preserve">Tel: </w:t>
            </w:r>
            <w:r>
              <w:rPr>
                <w:b/>
                <w:bCs/>
                <w:color w:val="000000"/>
                <w:szCs w:val="22"/>
                <w:lang w:val="en-US"/>
              </w:rPr>
              <w:t>+</w:t>
            </w:r>
            <w:r>
              <w:rPr>
                <w:color w:val="000000"/>
                <w:szCs w:val="22"/>
                <w:lang w:val="en-US"/>
              </w:rPr>
              <w:t>371 67364000</w:t>
            </w:r>
          </w:p>
          <w:p w:rsidR="007849D0" w:rsidRDefault="007849D0" w:rsidP="00C5479C">
            <w:pPr>
              <w:keepNext/>
              <w:autoSpaceDE w:val="0"/>
              <w:autoSpaceDN w:val="0"/>
              <w:adjustRightInd w:val="0"/>
              <w:rPr>
                <w:color w:val="000000"/>
                <w:szCs w:val="22"/>
              </w:rPr>
            </w:pPr>
          </w:p>
        </w:tc>
        <w:tc>
          <w:tcPr>
            <w:tcW w:w="4678" w:type="dxa"/>
          </w:tcPr>
          <w:p w:rsidR="007849D0" w:rsidRDefault="007849D0" w:rsidP="00C5479C">
            <w:pPr>
              <w:keepNext/>
              <w:autoSpaceDE w:val="0"/>
              <w:autoSpaceDN w:val="0"/>
              <w:adjustRightInd w:val="0"/>
              <w:rPr>
                <w:b/>
                <w:bCs/>
                <w:color w:val="000000"/>
                <w:szCs w:val="22"/>
                <w:lang w:val="en-US"/>
              </w:rPr>
            </w:pPr>
            <w:smartTag w:uri="urn:schemas-microsoft-com:office:smarttags" w:element="place">
              <w:smartTag w:uri="urn:schemas-microsoft-com:office:smarttags" w:element="country-region">
                <w:r>
                  <w:rPr>
                    <w:b/>
                    <w:bCs/>
                    <w:color w:val="000000"/>
                    <w:szCs w:val="22"/>
                    <w:lang w:val="en-US"/>
                  </w:rPr>
                  <w:t>United Kingdom</w:t>
                </w:r>
              </w:smartTag>
            </w:smartTag>
          </w:p>
          <w:p w:rsidR="007849D0" w:rsidRDefault="007849D0" w:rsidP="00C5479C">
            <w:pPr>
              <w:keepNext/>
              <w:autoSpaceDE w:val="0"/>
              <w:autoSpaceDN w:val="0"/>
              <w:adjustRightInd w:val="0"/>
              <w:rPr>
                <w:color w:val="000000"/>
                <w:szCs w:val="22"/>
                <w:lang w:val="en-US"/>
              </w:rPr>
            </w:pPr>
            <w:r>
              <w:rPr>
                <w:color w:val="000000"/>
                <w:szCs w:val="22"/>
                <w:lang w:val="en-US"/>
              </w:rPr>
              <w:t>Eli Lilly and Company Limited</w:t>
            </w:r>
          </w:p>
          <w:p w:rsidR="007849D0" w:rsidRDefault="007849D0" w:rsidP="00C5479C">
            <w:pPr>
              <w:keepNext/>
              <w:autoSpaceDE w:val="0"/>
              <w:autoSpaceDN w:val="0"/>
              <w:adjustRightInd w:val="0"/>
              <w:rPr>
                <w:color w:val="000000"/>
                <w:szCs w:val="22"/>
              </w:rPr>
            </w:pPr>
            <w:r>
              <w:rPr>
                <w:color w:val="000000"/>
                <w:szCs w:val="22"/>
                <w:lang w:val="en-US"/>
              </w:rPr>
              <w:t>Tel: + 44-(0) 1256 315000</w:t>
            </w:r>
          </w:p>
        </w:tc>
      </w:tr>
    </w:tbl>
    <w:p w:rsidR="00A40C0D" w:rsidRDefault="00A40C0D"/>
    <w:p w:rsidR="007301DC" w:rsidRPr="0080507C" w:rsidRDefault="007301DC" w:rsidP="002277D9">
      <w:pPr>
        <w:numPr>
          <w:ilvl w:val="12"/>
          <w:numId w:val="0"/>
        </w:numPr>
        <w:tabs>
          <w:tab w:val="clear" w:pos="567"/>
        </w:tabs>
        <w:spacing w:line="240" w:lineRule="auto"/>
        <w:ind w:right="-2"/>
        <w:outlineLvl w:val="0"/>
        <w:rPr>
          <w:noProof/>
          <w:szCs w:val="22"/>
          <w:lang w:val="ru-RU"/>
        </w:rPr>
      </w:pPr>
      <w:r>
        <w:rPr>
          <w:b/>
          <w:noProof/>
          <w:szCs w:val="22"/>
          <w:lang w:val="ru-RU"/>
        </w:rPr>
        <w:t>Дата</w:t>
      </w:r>
      <w:r w:rsidRPr="0080507C">
        <w:rPr>
          <w:b/>
          <w:noProof/>
          <w:szCs w:val="22"/>
          <w:lang w:val="ru-RU"/>
        </w:rPr>
        <w:t xml:space="preserve"> </w:t>
      </w:r>
      <w:r>
        <w:rPr>
          <w:b/>
          <w:noProof/>
          <w:szCs w:val="22"/>
          <w:lang w:val="ru-RU"/>
        </w:rPr>
        <w:t>на</w:t>
      </w:r>
      <w:r w:rsidRPr="0080507C">
        <w:rPr>
          <w:b/>
          <w:noProof/>
          <w:szCs w:val="22"/>
          <w:lang w:val="ru-RU"/>
        </w:rPr>
        <w:t xml:space="preserve"> </w:t>
      </w:r>
      <w:r>
        <w:rPr>
          <w:b/>
          <w:noProof/>
          <w:szCs w:val="22"/>
          <w:lang w:val="ru-RU"/>
        </w:rPr>
        <w:t>последно</w:t>
      </w:r>
      <w:r w:rsidRPr="0080507C">
        <w:rPr>
          <w:b/>
          <w:noProof/>
          <w:szCs w:val="22"/>
          <w:lang w:val="ru-RU"/>
        </w:rPr>
        <w:t xml:space="preserve"> </w:t>
      </w:r>
      <w:r w:rsidR="002277D9" w:rsidRPr="007C7014">
        <w:rPr>
          <w:b/>
          <w:noProof/>
          <w:szCs w:val="22"/>
          <w:lang w:val="ru-RU"/>
        </w:rPr>
        <w:t xml:space="preserve">преразглеждане </w:t>
      </w:r>
      <w:r>
        <w:rPr>
          <w:b/>
          <w:noProof/>
          <w:szCs w:val="22"/>
          <w:lang w:val="ru-RU"/>
        </w:rPr>
        <w:t>на</w:t>
      </w:r>
      <w:r w:rsidRPr="0080507C">
        <w:rPr>
          <w:b/>
          <w:noProof/>
          <w:szCs w:val="22"/>
          <w:lang w:val="ru-RU"/>
        </w:rPr>
        <w:t xml:space="preserve"> </w:t>
      </w:r>
      <w:r>
        <w:rPr>
          <w:b/>
          <w:noProof/>
          <w:szCs w:val="22"/>
          <w:lang w:val="ru-RU"/>
        </w:rPr>
        <w:t>листовката</w:t>
      </w:r>
      <w:r w:rsidRPr="0080507C">
        <w:rPr>
          <w:b/>
          <w:noProof/>
          <w:szCs w:val="22"/>
          <w:lang w:val="ru-RU"/>
        </w:rPr>
        <w:t xml:space="preserve"> </w:t>
      </w:r>
      <w:r w:rsidRPr="0080507C">
        <w:rPr>
          <w:noProof/>
          <w:szCs w:val="22"/>
          <w:lang w:val="ru-RU"/>
        </w:rPr>
        <w:t>{</w:t>
      </w:r>
      <w:r w:rsidR="002E5562">
        <w:rPr>
          <w:noProof/>
          <w:szCs w:val="22"/>
          <w:lang w:val="ru-RU"/>
        </w:rPr>
        <w:t>ММ</w:t>
      </w:r>
      <w:r w:rsidRPr="0080507C">
        <w:rPr>
          <w:noProof/>
          <w:szCs w:val="22"/>
          <w:lang w:val="ru-RU"/>
        </w:rPr>
        <w:t>/</w:t>
      </w:r>
      <w:r w:rsidR="002E5562">
        <w:rPr>
          <w:noProof/>
          <w:szCs w:val="22"/>
          <w:lang w:val="bg-BG"/>
        </w:rPr>
        <w:t>ГГГГ</w:t>
      </w:r>
      <w:r w:rsidRPr="0080507C">
        <w:rPr>
          <w:noProof/>
          <w:szCs w:val="22"/>
          <w:lang w:val="ru-RU"/>
        </w:rPr>
        <w:t>}.</w:t>
      </w:r>
    </w:p>
    <w:p w:rsidR="007301DC" w:rsidRPr="0080507C" w:rsidRDefault="007301DC" w:rsidP="007301DC">
      <w:pPr>
        <w:tabs>
          <w:tab w:val="clear" w:pos="567"/>
        </w:tabs>
        <w:spacing w:line="240" w:lineRule="auto"/>
        <w:ind w:right="-45"/>
        <w:rPr>
          <w:lang w:val="ru-RU"/>
        </w:rPr>
      </w:pPr>
    </w:p>
    <w:p w:rsidR="007301DC" w:rsidRDefault="007301DC" w:rsidP="007301DC">
      <w:pPr>
        <w:numPr>
          <w:ilvl w:val="12"/>
          <w:numId w:val="0"/>
        </w:numPr>
        <w:tabs>
          <w:tab w:val="clear" w:pos="567"/>
        </w:tabs>
        <w:spacing w:line="240" w:lineRule="auto"/>
        <w:ind w:right="-2"/>
        <w:rPr>
          <w:noProof/>
          <w:szCs w:val="22"/>
          <w:lang w:val="bg-BG"/>
        </w:rPr>
      </w:pPr>
      <w:r>
        <w:rPr>
          <w:noProof/>
          <w:szCs w:val="22"/>
          <w:lang w:val="bg-BG"/>
        </w:rPr>
        <w:t>РЪКОВОДСТВО ЗА УПОТРЕБА</w:t>
      </w:r>
    </w:p>
    <w:p w:rsidR="007301DC" w:rsidRDefault="007301DC" w:rsidP="007301DC">
      <w:pPr>
        <w:numPr>
          <w:ilvl w:val="12"/>
          <w:numId w:val="0"/>
        </w:numPr>
        <w:tabs>
          <w:tab w:val="clear" w:pos="567"/>
        </w:tabs>
        <w:spacing w:line="240" w:lineRule="auto"/>
        <w:ind w:right="-2"/>
        <w:rPr>
          <w:noProof/>
          <w:szCs w:val="22"/>
          <w:lang w:val="bg-BG"/>
        </w:rPr>
      </w:pPr>
    </w:p>
    <w:p w:rsidR="007301DC" w:rsidRDefault="007301DC" w:rsidP="007301DC">
      <w:pPr>
        <w:numPr>
          <w:ilvl w:val="12"/>
          <w:numId w:val="0"/>
        </w:numPr>
        <w:tabs>
          <w:tab w:val="clear" w:pos="567"/>
        </w:tabs>
        <w:spacing w:line="240" w:lineRule="auto"/>
        <w:ind w:right="-2"/>
        <w:rPr>
          <w:noProof/>
          <w:szCs w:val="22"/>
          <w:lang w:val="bg-BG"/>
        </w:rPr>
      </w:pPr>
      <w:r>
        <w:rPr>
          <w:noProof/>
          <w:szCs w:val="22"/>
          <w:lang w:val="bg-BG"/>
        </w:rPr>
        <w:t xml:space="preserve">Моля </w:t>
      </w:r>
      <w:r w:rsidR="00DB42DA">
        <w:rPr>
          <w:noProof/>
          <w:szCs w:val="22"/>
          <w:lang w:val="bg-BG"/>
        </w:rPr>
        <w:t xml:space="preserve">вижте </w:t>
      </w:r>
      <w:r>
        <w:rPr>
          <w:noProof/>
          <w:szCs w:val="22"/>
          <w:lang w:val="bg-BG"/>
        </w:rPr>
        <w:t>текста на ръководството, който следва.</w:t>
      </w:r>
    </w:p>
    <w:p w:rsidR="007301DC" w:rsidRDefault="007301DC" w:rsidP="007301DC">
      <w:pPr>
        <w:numPr>
          <w:ilvl w:val="12"/>
          <w:numId w:val="0"/>
        </w:numPr>
        <w:tabs>
          <w:tab w:val="clear" w:pos="567"/>
        </w:tabs>
        <w:spacing w:line="240" w:lineRule="auto"/>
        <w:ind w:right="-2"/>
        <w:jc w:val="both"/>
        <w:rPr>
          <w:iCs/>
          <w:noProof/>
          <w:lang w:val="bg-BG"/>
        </w:rPr>
      </w:pPr>
    </w:p>
    <w:p w:rsidR="007301DC" w:rsidRDefault="007301DC" w:rsidP="007301DC">
      <w:pPr>
        <w:tabs>
          <w:tab w:val="clear" w:pos="567"/>
        </w:tabs>
        <w:spacing w:line="240" w:lineRule="auto"/>
        <w:rPr>
          <w:iCs/>
          <w:noProof/>
          <w:lang w:val="ru-RU"/>
        </w:rPr>
      </w:pPr>
      <w:r>
        <w:rPr>
          <w:noProof/>
          <w:szCs w:val="22"/>
          <w:lang w:val="bg-BG"/>
        </w:rPr>
        <w:t xml:space="preserve">Подробна информация за </w:t>
      </w:r>
      <w:r w:rsidR="00DB42DA">
        <w:rPr>
          <w:noProof/>
          <w:szCs w:val="22"/>
          <w:lang w:val="bg-BG"/>
        </w:rPr>
        <w:t>това лекарство е предоставена на уебсайта</w:t>
      </w:r>
      <w:r>
        <w:rPr>
          <w:noProof/>
          <w:szCs w:val="22"/>
          <w:lang w:val="bg-BG"/>
        </w:rPr>
        <w:t xml:space="preserve"> на Европейската</w:t>
      </w:r>
      <w:r w:rsidRPr="00DB42DA">
        <w:rPr>
          <w:noProof/>
          <w:szCs w:val="22"/>
          <w:lang w:val="bg-BG"/>
        </w:rPr>
        <w:t xml:space="preserve"> </w:t>
      </w:r>
      <w:r>
        <w:rPr>
          <w:noProof/>
          <w:szCs w:val="22"/>
          <w:lang w:val="bg-BG"/>
        </w:rPr>
        <w:t>агенция</w:t>
      </w:r>
      <w:r w:rsidRPr="00DB42DA">
        <w:rPr>
          <w:noProof/>
          <w:szCs w:val="22"/>
          <w:lang w:val="bg-BG"/>
        </w:rPr>
        <w:t xml:space="preserve"> </w:t>
      </w:r>
      <w:r>
        <w:rPr>
          <w:noProof/>
          <w:szCs w:val="22"/>
          <w:lang w:val="bg-BG"/>
        </w:rPr>
        <w:t>по</w:t>
      </w:r>
      <w:r w:rsidRPr="00DB42DA">
        <w:rPr>
          <w:noProof/>
          <w:szCs w:val="22"/>
          <w:lang w:val="bg-BG"/>
        </w:rPr>
        <w:t xml:space="preserve"> </w:t>
      </w:r>
      <w:r>
        <w:rPr>
          <w:noProof/>
          <w:szCs w:val="22"/>
          <w:lang w:val="bg-BG"/>
        </w:rPr>
        <w:t xml:space="preserve">лекарствата </w:t>
      </w:r>
      <w:hyperlink r:id="rId39" w:history="1">
        <w:r w:rsidR="006408B1" w:rsidRPr="00330AFC">
          <w:rPr>
            <w:rStyle w:val="Hyperlink"/>
          </w:rPr>
          <w:t>http</w:t>
        </w:r>
        <w:r w:rsidR="006408B1" w:rsidRPr="00330AFC">
          <w:rPr>
            <w:rStyle w:val="Hyperlink"/>
            <w:lang w:val="bg-BG"/>
          </w:rPr>
          <w:t>://</w:t>
        </w:r>
        <w:r w:rsidR="006408B1" w:rsidRPr="00330AFC">
          <w:rPr>
            <w:rStyle w:val="Hyperlink"/>
          </w:rPr>
          <w:t>www</w:t>
        </w:r>
        <w:r w:rsidR="006408B1" w:rsidRPr="00330AFC">
          <w:rPr>
            <w:rStyle w:val="Hyperlink"/>
            <w:lang w:val="bg-BG"/>
          </w:rPr>
          <w:t>.</w:t>
        </w:r>
        <w:r w:rsidR="006408B1" w:rsidRPr="00330AFC">
          <w:rPr>
            <w:rStyle w:val="Hyperlink"/>
          </w:rPr>
          <w:t>ema</w:t>
        </w:r>
        <w:r w:rsidR="006408B1" w:rsidRPr="00330AFC">
          <w:rPr>
            <w:rStyle w:val="Hyperlink"/>
            <w:lang w:val="bg-BG"/>
          </w:rPr>
          <w:t>.</w:t>
        </w:r>
        <w:r w:rsidR="006408B1" w:rsidRPr="00330AFC">
          <w:rPr>
            <w:rStyle w:val="Hyperlink"/>
          </w:rPr>
          <w:t>europa</w:t>
        </w:r>
        <w:r w:rsidR="006408B1" w:rsidRPr="00330AFC">
          <w:rPr>
            <w:rStyle w:val="Hyperlink"/>
            <w:lang w:val="bg-BG"/>
          </w:rPr>
          <w:t>.</w:t>
        </w:r>
        <w:r w:rsidR="006408B1" w:rsidRPr="00330AFC">
          <w:rPr>
            <w:rStyle w:val="Hyperlink"/>
          </w:rPr>
          <w:t>eu</w:t>
        </w:r>
        <w:r w:rsidR="006408B1" w:rsidRPr="00330AFC">
          <w:rPr>
            <w:rStyle w:val="Hyperlink"/>
            <w:lang w:val="bg-BG"/>
          </w:rPr>
          <w:t>/</w:t>
        </w:r>
      </w:hyperlink>
      <w:r w:rsidR="006408B1">
        <w:rPr>
          <w:lang w:val="bg-BG"/>
        </w:rPr>
        <w:t>.</w:t>
      </w:r>
    </w:p>
    <w:p w:rsidR="00A00129" w:rsidRPr="00176A79" w:rsidRDefault="007301DC" w:rsidP="008535D1">
      <w:pPr>
        <w:tabs>
          <w:tab w:val="clear" w:pos="567"/>
        </w:tabs>
        <w:spacing w:line="240" w:lineRule="auto"/>
        <w:jc w:val="center"/>
        <w:rPr>
          <w:b/>
          <w:szCs w:val="22"/>
          <w:lang w:val="bg-BG"/>
        </w:rPr>
      </w:pPr>
      <w:r>
        <w:rPr>
          <w:noProof/>
          <w:lang w:val="bg-BG"/>
        </w:rPr>
        <w:br w:type="page"/>
      </w:r>
      <w:r w:rsidR="00A00129" w:rsidRPr="00176A79">
        <w:rPr>
          <w:b/>
          <w:szCs w:val="22"/>
          <w:lang w:val="bg-BG"/>
        </w:rPr>
        <w:t>РЪКОВОДСТВО ЗА УПОТРЕБА</w:t>
      </w:r>
    </w:p>
    <w:p w:rsidR="00987274" w:rsidRDefault="00A00129" w:rsidP="00A00129">
      <w:pPr>
        <w:jc w:val="center"/>
        <w:rPr>
          <w:b/>
          <w:szCs w:val="22"/>
          <w:lang w:val="bg-BG"/>
        </w:rPr>
      </w:pPr>
      <w:r w:rsidRPr="00176A79">
        <w:rPr>
          <w:b/>
          <w:szCs w:val="22"/>
        </w:rPr>
        <w:t>KwikPen</w:t>
      </w:r>
      <w:r w:rsidRPr="00176A79">
        <w:rPr>
          <w:b/>
          <w:szCs w:val="22"/>
          <w:lang w:val="bg-BG"/>
        </w:rPr>
        <w:t xml:space="preserve"> предварително напълнена инсулинова писалка</w:t>
      </w:r>
    </w:p>
    <w:p w:rsidR="00987274" w:rsidRPr="00176A79" w:rsidRDefault="00987274" w:rsidP="00A00129">
      <w:pPr>
        <w:jc w:val="center"/>
        <w:rPr>
          <w:b/>
          <w:szCs w:val="22"/>
          <w:lang w:val="bg-BG"/>
        </w:rPr>
      </w:pPr>
    </w:p>
    <w:p w:rsidR="00A00129" w:rsidRPr="002A17C9" w:rsidRDefault="00A00129" w:rsidP="00A00129">
      <w:pPr>
        <w:jc w:val="center"/>
        <w:rPr>
          <w:b/>
          <w:szCs w:val="22"/>
          <w:lang w:val="bg-BG"/>
        </w:rPr>
      </w:pPr>
      <w:r w:rsidRPr="00176A79">
        <w:rPr>
          <w:b/>
          <w:szCs w:val="22"/>
          <w:lang w:val="bg-BG"/>
        </w:rPr>
        <w:t>100</w:t>
      </w:r>
      <w:r w:rsidRPr="00176A79">
        <w:rPr>
          <w:b/>
          <w:szCs w:val="22"/>
        </w:rPr>
        <w:t> </w:t>
      </w:r>
      <w:r w:rsidRPr="00176A79">
        <w:rPr>
          <w:b/>
          <w:szCs w:val="22"/>
          <w:lang w:val="bg-BG"/>
        </w:rPr>
        <w:t>единици/</w:t>
      </w:r>
      <w:r w:rsidRPr="00176A79">
        <w:rPr>
          <w:b/>
          <w:szCs w:val="22"/>
        </w:rPr>
        <w:t>ml</w:t>
      </w:r>
    </w:p>
    <w:p w:rsidR="00A00129" w:rsidRPr="00B37249" w:rsidRDefault="00A00129" w:rsidP="00A00129">
      <w:pPr>
        <w:jc w:val="center"/>
        <w:rPr>
          <w:szCs w:val="22"/>
          <w:lang w:val="bg-BG"/>
        </w:rPr>
      </w:pPr>
    </w:p>
    <w:p w:rsidR="00A00129" w:rsidRPr="00B37249" w:rsidRDefault="00A00129" w:rsidP="00A00129">
      <w:pPr>
        <w:jc w:val="center"/>
        <w:rPr>
          <w:rFonts w:eastAsia="Arial"/>
          <w:szCs w:val="22"/>
          <w:lang w:val="bg-BG"/>
        </w:rPr>
      </w:pPr>
    </w:p>
    <w:p w:rsidR="00A00129" w:rsidRPr="00B37249" w:rsidRDefault="00A00129" w:rsidP="00A00129">
      <w:pPr>
        <w:jc w:val="center"/>
        <w:rPr>
          <w:lang w:val="bg-BG"/>
        </w:rPr>
      </w:pPr>
    </w:p>
    <w:p w:rsidR="00A00129" w:rsidRPr="00B37249" w:rsidRDefault="00A00129" w:rsidP="00A00129">
      <w:pPr>
        <w:rPr>
          <w:rFonts w:eastAsia="Arial"/>
          <w:i/>
          <w:lang w:val="bg-BG"/>
        </w:rPr>
      </w:pPr>
    </w:p>
    <w:p w:rsidR="00A00129" w:rsidRPr="00B37249" w:rsidRDefault="00A00129" w:rsidP="00A00129">
      <w:pPr>
        <w:rPr>
          <w:rFonts w:eastAsia="Arial"/>
          <w:i/>
          <w:szCs w:val="22"/>
          <w:lang w:val="bg-BG"/>
        </w:rPr>
      </w:pPr>
      <w:r>
        <w:rPr>
          <w:noProof/>
        </w:rPr>
        <w:pict>
          <v:shape id="Picture 47" o:spid="_x0000_s4127" type="#_x0000_t75" style="position:absolute;margin-left:50.25pt;margin-top:-34.4pt;width:352.4pt;height:45pt;z-index:251649024;visibility:visible">
            <v:imagedata r:id="rId40" o:title=""/>
            <w10:wrap type="topAndBottom"/>
          </v:shape>
        </w:pict>
      </w:r>
    </w:p>
    <w:p w:rsidR="00A00129" w:rsidRPr="00B37249" w:rsidRDefault="00A00129" w:rsidP="00A00129">
      <w:pPr>
        <w:keepNext/>
        <w:rPr>
          <w:bCs/>
          <w:szCs w:val="22"/>
          <w:lang w:val="bg-BG"/>
        </w:rPr>
      </w:pPr>
      <w:r w:rsidRPr="00B37249">
        <w:rPr>
          <w:b/>
          <w:color w:val="FF0000"/>
          <w:szCs w:val="22"/>
          <w:lang w:val="bg-BG"/>
        </w:rPr>
        <w:t>МОЛЯ, ПРОЧЕТЕТЕ ТОВА РЪКОВОДСТВО ПРЕДИ УПОТРЕБА</w:t>
      </w:r>
    </w:p>
    <w:p w:rsidR="00A00129" w:rsidRPr="00B37249" w:rsidRDefault="00A00129" w:rsidP="00A00129">
      <w:pPr>
        <w:pStyle w:val="Heading1"/>
        <w:keepNext/>
        <w:tabs>
          <w:tab w:val="clear" w:pos="567"/>
          <w:tab w:val="left" w:pos="0"/>
        </w:tabs>
        <w:spacing w:before="0"/>
        <w:ind w:left="0" w:firstLine="0"/>
        <w:rPr>
          <w:b w:val="0"/>
          <w:bCs/>
          <w:sz w:val="22"/>
          <w:szCs w:val="22"/>
          <w:lang w:val="bg-BG"/>
        </w:rPr>
      </w:pPr>
    </w:p>
    <w:p w:rsidR="00A00129" w:rsidRPr="00B93BCD" w:rsidRDefault="00A00129" w:rsidP="00A00129">
      <w:pPr>
        <w:pStyle w:val="Heading5"/>
        <w:spacing w:before="120"/>
        <w:rPr>
          <w:b w:val="0"/>
          <w:szCs w:val="22"/>
          <w:lang w:val="bg-BG"/>
        </w:rPr>
      </w:pPr>
      <w:r w:rsidRPr="00B93BCD">
        <w:rPr>
          <w:b w:val="0"/>
          <w:szCs w:val="22"/>
          <w:lang w:val="bg-BG"/>
        </w:rPr>
        <w:t>Прочетете Ръководството за употреба преди да започнете да използвате Вашия инсулин и всеки път, когато получите друга писалка KwikPen. Възможно е да има нова информация. Тази информация не замества разговора с Вашия медицински специалист относно медицинското Ви състояние или лечението Ви.</w:t>
      </w:r>
    </w:p>
    <w:p w:rsidR="00A00129" w:rsidRPr="00B37249" w:rsidRDefault="00A00129" w:rsidP="00A00129">
      <w:pPr>
        <w:pStyle w:val="Heading3"/>
        <w:shd w:val="clear" w:color="auto" w:fill="FFFFFF"/>
        <w:spacing w:before="0"/>
        <w:rPr>
          <w:sz w:val="22"/>
          <w:szCs w:val="22"/>
          <w:lang w:val="bg-BG"/>
        </w:rPr>
      </w:pPr>
    </w:p>
    <w:p w:rsidR="00A00129" w:rsidRPr="00B37249" w:rsidRDefault="00A00129" w:rsidP="00A00129">
      <w:pPr>
        <w:rPr>
          <w:rFonts w:eastAsia="Arial"/>
          <w:spacing w:val="-1"/>
          <w:szCs w:val="22"/>
          <w:lang w:val="bg-BG"/>
        </w:rPr>
      </w:pPr>
      <w:r w:rsidRPr="00B37249">
        <w:rPr>
          <w:rFonts w:eastAsia="Arial"/>
          <w:spacing w:val="-1"/>
          <w:szCs w:val="22"/>
          <w:lang w:val="bg-BG"/>
        </w:rPr>
        <w:t xml:space="preserve">KwikPen </w:t>
      </w:r>
      <w:r w:rsidRPr="00B37249">
        <w:rPr>
          <w:color w:val="000000"/>
          <w:szCs w:val="22"/>
          <w:lang w:val="bg-BG"/>
        </w:rPr>
        <w:t xml:space="preserve">(„писалка”) е предварително напълнена писалка за еднократна употреба, която съдържа 3 ml (300 единици, 100 единици/ml) инсулин. </w:t>
      </w:r>
      <w:r w:rsidRPr="00B37249">
        <w:rPr>
          <w:szCs w:val="22"/>
          <w:lang w:val="bg-BG"/>
        </w:rPr>
        <w:t xml:space="preserve">С една писалка можете да си прилагате дози многократно. Писалката </w:t>
      </w:r>
      <w:r w:rsidR="00726FA3">
        <w:rPr>
          <w:szCs w:val="22"/>
          <w:lang w:val="bg-BG"/>
        </w:rPr>
        <w:t>набира</w:t>
      </w:r>
      <w:r w:rsidRPr="00B37249">
        <w:rPr>
          <w:szCs w:val="22"/>
          <w:lang w:val="bg-BG"/>
        </w:rPr>
        <w:t xml:space="preserve"> всеки път по 1 единица. </w:t>
      </w:r>
      <w:r w:rsidRPr="00B37249">
        <w:rPr>
          <w:color w:val="000000"/>
          <w:szCs w:val="22"/>
          <w:lang w:val="bg-BG"/>
        </w:rPr>
        <w:t xml:space="preserve">Можете да инжектирате от 1 до 60 единици с една инжекция. </w:t>
      </w:r>
      <w:r w:rsidRPr="00B37249">
        <w:rPr>
          <w:b/>
          <w:szCs w:val="22"/>
          <w:lang w:val="bg-BG"/>
        </w:rPr>
        <w:t xml:space="preserve">Ако Вашата доза е по-голяма от 60 единици, ще трябва да си направите повече от една инжекция. </w:t>
      </w:r>
      <w:r w:rsidRPr="00B37249">
        <w:rPr>
          <w:szCs w:val="22"/>
          <w:lang w:val="bg-BG"/>
        </w:rPr>
        <w:t xml:space="preserve">Буталото се придвижва </w:t>
      </w:r>
      <w:r w:rsidR="008F5DEF">
        <w:rPr>
          <w:szCs w:val="22"/>
          <w:lang w:val="bg-BG"/>
        </w:rPr>
        <w:t xml:space="preserve">само </w:t>
      </w:r>
      <w:r w:rsidRPr="00B37249">
        <w:rPr>
          <w:szCs w:val="22"/>
          <w:lang w:val="bg-BG"/>
        </w:rPr>
        <w:t>по малко с всяка инжекция и Вие може да не забележите, че то се движи. Буталото ще стигне до края на патрона, само когато сте използвали всичките 300 единици в писалката.</w:t>
      </w:r>
    </w:p>
    <w:p w:rsidR="00A00129" w:rsidRPr="00B37249" w:rsidRDefault="00A00129" w:rsidP="00A00129">
      <w:pPr>
        <w:rPr>
          <w:rFonts w:eastAsia="Arial"/>
          <w:szCs w:val="22"/>
          <w:lang w:val="bg-BG"/>
        </w:rPr>
      </w:pPr>
    </w:p>
    <w:p w:rsidR="00A00129" w:rsidRPr="00B37249" w:rsidRDefault="00A00129" w:rsidP="00A00129">
      <w:pPr>
        <w:rPr>
          <w:b/>
          <w:lang w:val="bg-BG"/>
        </w:rPr>
      </w:pPr>
      <w:r w:rsidRPr="00B37249">
        <w:rPr>
          <w:rFonts w:eastAsia="MS Mincho"/>
          <w:b/>
          <w:lang w:val="bg-BG"/>
        </w:rPr>
        <w:t xml:space="preserve">Не предоставяйте Вашата писалка на други хора, </w:t>
      </w:r>
      <w:r w:rsidR="005B4585">
        <w:rPr>
          <w:b/>
          <w:lang w:val="bg-BG" w:eastAsia="de-DE"/>
        </w:rPr>
        <w:t>дори</w:t>
      </w:r>
      <w:r w:rsidRPr="00B37249">
        <w:rPr>
          <w:lang w:val="bg-BG" w:eastAsia="de-DE"/>
        </w:rPr>
        <w:t xml:space="preserve"> </w:t>
      </w:r>
      <w:r w:rsidR="008B5A03">
        <w:rPr>
          <w:lang w:val="bg-BG" w:eastAsia="de-DE"/>
        </w:rPr>
        <w:t xml:space="preserve">и </w:t>
      </w:r>
      <w:r w:rsidRPr="00B37249">
        <w:rPr>
          <w:rFonts w:eastAsia="MS Mincho"/>
          <w:b/>
          <w:color w:val="000000"/>
          <w:szCs w:val="22"/>
          <w:lang w:val="bg-BG" w:eastAsia="ja-JP"/>
        </w:rPr>
        <w:t>ако иглата е сменена</w:t>
      </w:r>
      <w:r w:rsidRPr="00B37249">
        <w:rPr>
          <w:b/>
          <w:color w:val="000000"/>
          <w:szCs w:val="22"/>
          <w:lang w:val="bg-BG"/>
        </w:rPr>
        <w:t>. Недейте да използвате повторно или да предоставяте иглите на други хора</w:t>
      </w:r>
      <w:r w:rsidRPr="00B37249">
        <w:rPr>
          <w:rFonts w:eastAsia="MS Mincho"/>
          <w:b/>
          <w:lang w:val="bg-BG"/>
        </w:rPr>
        <w:t>. Може да им предадете инфекция или да получите инфекция от тях.</w:t>
      </w:r>
    </w:p>
    <w:p w:rsidR="00A00129" w:rsidRPr="00B37249" w:rsidRDefault="00A00129" w:rsidP="00A00129">
      <w:pPr>
        <w:rPr>
          <w:lang w:val="bg-BG"/>
        </w:rPr>
      </w:pPr>
    </w:p>
    <w:p w:rsidR="00A00129" w:rsidRPr="00B93BCD" w:rsidRDefault="00A00129" w:rsidP="00A00129">
      <w:pPr>
        <w:pStyle w:val="Heading3"/>
        <w:spacing w:before="0"/>
        <w:rPr>
          <w:b w:val="0"/>
          <w:szCs w:val="22"/>
          <w:lang w:val="bg-BG"/>
        </w:rPr>
      </w:pPr>
      <w:r w:rsidRPr="00B93BCD">
        <w:rPr>
          <w:b w:val="0"/>
          <w:szCs w:val="22"/>
          <w:lang w:val="bg-BG"/>
        </w:rPr>
        <w:t>Тази писалка не се препоръчва за употреба от слепи хора или хора с увредено зрение</w:t>
      </w:r>
      <w:r w:rsidR="00085119">
        <w:rPr>
          <w:b w:val="0"/>
          <w:szCs w:val="22"/>
          <w:lang w:val="bg-BG"/>
        </w:rPr>
        <w:t>,</w:t>
      </w:r>
      <w:r w:rsidRPr="00B93BCD">
        <w:rPr>
          <w:b w:val="0"/>
          <w:szCs w:val="22"/>
          <w:lang w:val="bg-BG"/>
        </w:rPr>
        <w:t xml:space="preserve"> без помощ от лице, обучено да използва писалката.</w:t>
      </w:r>
    </w:p>
    <w:p w:rsidR="00A00129" w:rsidRPr="00B37249" w:rsidRDefault="00A00129" w:rsidP="00A00129">
      <w:pPr>
        <w:rPr>
          <w:szCs w:val="22"/>
          <w:lang w:val="bg-BG"/>
        </w:rPr>
      </w:pPr>
    </w:p>
    <w:tbl>
      <w:tblPr>
        <w:tblW w:w="9288" w:type="dxa"/>
        <w:tblLook w:val="04A0" w:firstRow="1" w:lastRow="0" w:firstColumn="1" w:lastColumn="0" w:noHBand="0" w:noVBand="1"/>
      </w:tblPr>
      <w:tblGrid>
        <w:gridCol w:w="2619"/>
        <w:gridCol w:w="231"/>
        <w:gridCol w:w="1211"/>
        <w:gridCol w:w="970"/>
        <w:gridCol w:w="216"/>
        <w:gridCol w:w="486"/>
        <w:gridCol w:w="916"/>
        <w:gridCol w:w="303"/>
        <w:gridCol w:w="953"/>
        <w:gridCol w:w="277"/>
        <w:gridCol w:w="1106"/>
      </w:tblGrid>
      <w:tr w:rsidR="00A00129" w:rsidRPr="00B37249" w:rsidTr="00B93BCD">
        <w:trPr>
          <w:trHeight w:val="536"/>
        </w:trPr>
        <w:tc>
          <w:tcPr>
            <w:tcW w:w="9288" w:type="dxa"/>
            <w:gridSpan w:val="11"/>
            <w:shd w:val="clear" w:color="auto" w:fill="auto"/>
            <w:noWrap/>
          </w:tcPr>
          <w:p w:rsidR="00A00129" w:rsidRPr="00B37249" w:rsidRDefault="00A00129" w:rsidP="00A00129">
            <w:pPr>
              <w:jc w:val="center"/>
              <w:rPr>
                <w:b/>
                <w:szCs w:val="22"/>
                <w:lang w:val="bg-BG"/>
              </w:rPr>
            </w:pPr>
            <w:r w:rsidRPr="00B37249">
              <w:rPr>
                <w:b/>
                <w:szCs w:val="22"/>
                <w:lang w:val="bg-BG"/>
              </w:rPr>
              <w:t>Части на писалката KwikPen</w:t>
            </w:r>
          </w:p>
          <w:p w:rsidR="00A00129" w:rsidRPr="00B37249" w:rsidRDefault="00A00129" w:rsidP="00A00129">
            <w:pPr>
              <w:jc w:val="center"/>
              <w:rPr>
                <w:b/>
                <w:szCs w:val="22"/>
                <w:lang w:val="bg-BG"/>
              </w:rPr>
            </w:pPr>
          </w:p>
        </w:tc>
      </w:tr>
      <w:tr w:rsidR="00A00129" w:rsidRPr="00B37249" w:rsidTr="00B93BCD">
        <w:trPr>
          <w:trHeight w:val="273"/>
        </w:trPr>
        <w:tc>
          <w:tcPr>
            <w:tcW w:w="2619" w:type="dxa"/>
            <w:shd w:val="clear" w:color="auto" w:fill="auto"/>
            <w:noWrap/>
            <w:vAlign w:val="bottom"/>
          </w:tcPr>
          <w:p w:rsidR="00A00129" w:rsidRPr="00B37249" w:rsidRDefault="00A00129" w:rsidP="00A00129">
            <w:pPr>
              <w:jc w:val="center"/>
              <w:rPr>
                <w:szCs w:val="22"/>
                <w:lang w:val="bg-BG"/>
              </w:rPr>
            </w:pPr>
            <w:r w:rsidRPr="00B37249">
              <w:rPr>
                <w:szCs w:val="22"/>
                <w:lang w:val="bg-BG"/>
              </w:rPr>
              <w:t>Клипс на капачката</w:t>
            </w:r>
          </w:p>
        </w:tc>
        <w:tc>
          <w:tcPr>
            <w:tcW w:w="2412" w:type="dxa"/>
            <w:gridSpan w:val="3"/>
            <w:shd w:val="clear" w:color="auto" w:fill="auto"/>
            <w:noWrap/>
            <w:vAlign w:val="bottom"/>
          </w:tcPr>
          <w:p w:rsidR="00A00129" w:rsidRPr="00B37249" w:rsidRDefault="00A00129" w:rsidP="00A00129">
            <w:pPr>
              <w:jc w:val="right"/>
              <w:rPr>
                <w:szCs w:val="22"/>
                <w:lang w:val="bg-BG"/>
              </w:rPr>
            </w:pPr>
            <w:r w:rsidRPr="00B37249">
              <w:rPr>
                <w:szCs w:val="22"/>
                <w:lang w:val="bg-BG"/>
              </w:rPr>
              <w:t>Гнездо на</w:t>
            </w:r>
          </w:p>
          <w:p w:rsidR="00A00129" w:rsidRPr="00B37249" w:rsidRDefault="00A00129" w:rsidP="00A00129">
            <w:pPr>
              <w:jc w:val="right"/>
              <w:rPr>
                <w:szCs w:val="22"/>
                <w:lang w:val="bg-BG"/>
              </w:rPr>
            </w:pPr>
            <w:r w:rsidRPr="00B37249">
              <w:rPr>
                <w:szCs w:val="22"/>
                <w:lang w:val="bg-BG"/>
              </w:rPr>
              <w:t>патрона</w:t>
            </w:r>
          </w:p>
        </w:tc>
        <w:tc>
          <w:tcPr>
            <w:tcW w:w="1618" w:type="dxa"/>
            <w:gridSpan w:val="3"/>
            <w:shd w:val="clear" w:color="auto" w:fill="auto"/>
            <w:noWrap/>
            <w:vAlign w:val="bottom"/>
          </w:tcPr>
          <w:p w:rsidR="00A00129" w:rsidRPr="00B37249" w:rsidRDefault="00A00129" w:rsidP="00A00129">
            <w:pPr>
              <w:jc w:val="center"/>
              <w:rPr>
                <w:szCs w:val="22"/>
                <w:lang w:val="bg-BG"/>
              </w:rPr>
            </w:pPr>
            <w:r w:rsidRPr="00B37249">
              <w:rPr>
                <w:szCs w:val="22"/>
                <w:lang w:val="bg-BG"/>
              </w:rPr>
              <w:t>Етикет</w:t>
            </w:r>
          </w:p>
        </w:tc>
        <w:tc>
          <w:tcPr>
            <w:tcW w:w="2639" w:type="dxa"/>
            <w:gridSpan w:val="4"/>
            <w:shd w:val="clear" w:color="auto" w:fill="auto"/>
            <w:noWrap/>
            <w:vAlign w:val="bottom"/>
          </w:tcPr>
          <w:p w:rsidR="00A00129" w:rsidRPr="00B37249" w:rsidRDefault="00A00129" w:rsidP="00A00129">
            <w:pPr>
              <w:rPr>
                <w:szCs w:val="22"/>
                <w:lang w:val="bg-BG"/>
              </w:rPr>
            </w:pPr>
            <w:r w:rsidRPr="00B37249">
              <w:rPr>
                <w:szCs w:val="22"/>
                <w:lang w:val="bg-BG"/>
              </w:rPr>
              <w:t>Индикатор на дозата</w:t>
            </w:r>
          </w:p>
        </w:tc>
      </w:tr>
      <w:tr w:rsidR="00A00129" w:rsidRPr="00B37249" w:rsidTr="00B93BCD">
        <w:trPr>
          <w:trHeight w:val="1110"/>
        </w:trPr>
        <w:tc>
          <w:tcPr>
            <w:tcW w:w="7905" w:type="dxa"/>
            <w:gridSpan w:val="9"/>
            <w:shd w:val="clear" w:color="auto" w:fill="auto"/>
            <w:vAlign w:val="center"/>
          </w:tcPr>
          <w:p w:rsidR="00A00129" w:rsidRPr="00B37249" w:rsidRDefault="00A00129" w:rsidP="00A00129">
            <w:pPr>
              <w:jc w:val="center"/>
              <w:rPr>
                <w:szCs w:val="22"/>
                <w:lang w:val="bg-BG"/>
              </w:rPr>
            </w:pPr>
            <w:r>
              <w:rPr>
                <w:noProof/>
              </w:rPr>
              <w:pict>
                <v:shape id="Picture 46" o:spid="_x0000_s4126" type="#_x0000_t75" style="position:absolute;left:0;text-align:left;margin-left:23.5pt;margin-top:-.8pt;width:369pt;height:50.85pt;z-index:251638784;visibility:visible;mso-position-horizontal-relative:page;mso-position-vertical-relative:text">
                  <v:imagedata r:id="rId41" o:title=""/>
                  <w10:wrap anchorx="page"/>
                </v:shape>
              </w:pict>
            </w:r>
          </w:p>
          <w:p w:rsidR="00A00129" w:rsidRPr="00B37249" w:rsidRDefault="00A00129" w:rsidP="00A00129">
            <w:pPr>
              <w:jc w:val="center"/>
              <w:rPr>
                <w:szCs w:val="22"/>
                <w:lang w:val="bg-BG"/>
              </w:rPr>
            </w:pPr>
          </w:p>
        </w:tc>
        <w:tc>
          <w:tcPr>
            <w:tcW w:w="1383" w:type="dxa"/>
            <w:gridSpan w:val="2"/>
            <w:shd w:val="clear" w:color="auto" w:fill="auto"/>
            <w:vAlign w:val="center"/>
          </w:tcPr>
          <w:p w:rsidR="00B93BCD" w:rsidRDefault="00A00129" w:rsidP="00B93BCD">
            <w:pPr>
              <w:jc w:val="center"/>
              <w:rPr>
                <w:szCs w:val="22"/>
                <w:lang w:val="bg-BG"/>
              </w:rPr>
            </w:pPr>
            <w:r w:rsidRPr="00B37249">
              <w:rPr>
                <w:szCs w:val="22"/>
                <w:lang w:val="bg-BG"/>
              </w:rPr>
              <w:t>Дозаторно</w:t>
            </w:r>
          </w:p>
          <w:p w:rsidR="00A00129" w:rsidRPr="00B37249" w:rsidRDefault="00A00129" w:rsidP="00B93BCD">
            <w:pPr>
              <w:jc w:val="center"/>
              <w:rPr>
                <w:szCs w:val="22"/>
                <w:lang w:val="bg-BG"/>
              </w:rPr>
            </w:pPr>
            <w:r w:rsidRPr="00B37249">
              <w:rPr>
                <w:szCs w:val="22"/>
                <w:lang w:val="bg-BG"/>
              </w:rPr>
              <w:t>копче</w:t>
            </w:r>
          </w:p>
        </w:tc>
      </w:tr>
      <w:tr w:rsidR="00A00129" w:rsidRPr="00B37249" w:rsidTr="00B93BCD">
        <w:trPr>
          <w:trHeight w:val="818"/>
        </w:trPr>
        <w:tc>
          <w:tcPr>
            <w:tcW w:w="2850" w:type="dxa"/>
            <w:gridSpan w:val="2"/>
            <w:shd w:val="clear" w:color="auto" w:fill="auto"/>
            <w:noWrap/>
          </w:tcPr>
          <w:p w:rsidR="00A00129" w:rsidRPr="00B37249" w:rsidRDefault="00A00129" w:rsidP="00A00129">
            <w:pPr>
              <w:ind w:left="1560" w:right="33"/>
              <w:jc w:val="center"/>
              <w:rPr>
                <w:szCs w:val="22"/>
                <w:lang w:val="bg-BG"/>
              </w:rPr>
            </w:pPr>
            <w:r w:rsidRPr="00B37249">
              <w:rPr>
                <w:szCs w:val="22"/>
                <w:lang w:val="bg-BG"/>
              </w:rPr>
              <w:t>Капачка на писалката</w:t>
            </w:r>
          </w:p>
        </w:tc>
        <w:tc>
          <w:tcPr>
            <w:tcW w:w="1211" w:type="dxa"/>
            <w:shd w:val="clear" w:color="auto" w:fill="auto"/>
          </w:tcPr>
          <w:p w:rsidR="00A00129" w:rsidRPr="00B37249" w:rsidRDefault="00A00129" w:rsidP="00A00129">
            <w:pPr>
              <w:jc w:val="center"/>
              <w:rPr>
                <w:szCs w:val="22"/>
                <w:lang w:val="bg-BG"/>
              </w:rPr>
            </w:pPr>
            <w:r w:rsidRPr="00B37249">
              <w:rPr>
                <w:szCs w:val="22"/>
                <w:lang w:val="bg-BG"/>
              </w:rPr>
              <w:t>Гумена запушалка</w:t>
            </w:r>
          </w:p>
        </w:tc>
        <w:tc>
          <w:tcPr>
            <w:tcW w:w="1186" w:type="dxa"/>
            <w:gridSpan w:val="2"/>
            <w:shd w:val="clear" w:color="auto" w:fill="auto"/>
            <w:noWrap/>
          </w:tcPr>
          <w:p w:rsidR="00A00129" w:rsidRPr="00B37249" w:rsidRDefault="00A00129" w:rsidP="00A00129">
            <w:pPr>
              <w:rPr>
                <w:szCs w:val="22"/>
                <w:lang w:val="bg-BG"/>
              </w:rPr>
            </w:pPr>
            <w:r w:rsidRPr="00B37249">
              <w:rPr>
                <w:szCs w:val="22"/>
                <w:lang w:val="bg-BG"/>
              </w:rPr>
              <w:t>Бутало</w:t>
            </w:r>
          </w:p>
        </w:tc>
        <w:tc>
          <w:tcPr>
            <w:tcW w:w="486" w:type="dxa"/>
            <w:shd w:val="clear" w:color="auto" w:fill="auto"/>
            <w:noWrap/>
          </w:tcPr>
          <w:p w:rsidR="00A00129" w:rsidRPr="00B37249" w:rsidRDefault="00A00129" w:rsidP="00A00129">
            <w:pPr>
              <w:jc w:val="center"/>
              <w:rPr>
                <w:szCs w:val="22"/>
                <w:lang w:val="bg-BG"/>
              </w:rPr>
            </w:pPr>
          </w:p>
        </w:tc>
        <w:tc>
          <w:tcPr>
            <w:tcW w:w="1219" w:type="dxa"/>
            <w:gridSpan w:val="2"/>
            <w:shd w:val="clear" w:color="auto" w:fill="auto"/>
            <w:noWrap/>
          </w:tcPr>
          <w:p w:rsidR="00A00129" w:rsidRPr="00B37249" w:rsidRDefault="00A00129" w:rsidP="00A00129">
            <w:pPr>
              <w:jc w:val="center"/>
              <w:rPr>
                <w:szCs w:val="22"/>
                <w:lang w:val="bg-BG"/>
              </w:rPr>
            </w:pPr>
            <w:r w:rsidRPr="00B37249">
              <w:rPr>
                <w:szCs w:val="22"/>
                <w:lang w:val="bg-BG"/>
              </w:rPr>
              <w:t>Тяло на писалката</w:t>
            </w:r>
          </w:p>
        </w:tc>
        <w:tc>
          <w:tcPr>
            <w:tcW w:w="1230" w:type="dxa"/>
            <w:gridSpan w:val="2"/>
            <w:shd w:val="clear" w:color="auto" w:fill="auto"/>
          </w:tcPr>
          <w:p w:rsidR="00A00129" w:rsidRPr="00B37249" w:rsidRDefault="00A00129" w:rsidP="00A00129">
            <w:pPr>
              <w:rPr>
                <w:szCs w:val="22"/>
                <w:lang w:val="bg-BG"/>
              </w:rPr>
            </w:pPr>
            <w:r w:rsidRPr="00B37249">
              <w:rPr>
                <w:szCs w:val="22"/>
                <w:lang w:val="bg-BG"/>
              </w:rPr>
              <w:t>Дозаторно прозорче</w:t>
            </w:r>
          </w:p>
        </w:tc>
        <w:tc>
          <w:tcPr>
            <w:tcW w:w="1106" w:type="dxa"/>
            <w:shd w:val="clear" w:color="auto" w:fill="auto"/>
            <w:noWrap/>
          </w:tcPr>
          <w:p w:rsidR="00A00129" w:rsidRPr="00B37249" w:rsidRDefault="00A00129" w:rsidP="00A00129">
            <w:pPr>
              <w:jc w:val="center"/>
              <w:rPr>
                <w:szCs w:val="22"/>
                <w:lang w:val="bg-BG"/>
              </w:rPr>
            </w:pPr>
          </w:p>
        </w:tc>
      </w:tr>
    </w:tbl>
    <w:p w:rsidR="00A00129" w:rsidRPr="00B37249" w:rsidRDefault="00A00129" w:rsidP="00A00129">
      <w:pPr>
        <w:jc w:val="center"/>
        <w:rPr>
          <w:szCs w:val="22"/>
          <w:lang w:val="bg-BG"/>
        </w:rPr>
      </w:pPr>
    </w:p>
    <w:p w:rsidR="00A00129" w:rsidRPr="00A00129" w:rsidRDefault="00A00129" w:rsidP="00A00129">
      <w:pPr>
        <w:jc w:val="center"/>
        <w:rPr>
          <w:szCs w:val="22"/>
          <w:lang w:val="bg-BG"/>
        </w:rPr>
      </w:pPr>
      <w:r w:rsidRPr="00B37249">
        <w:rPr>
          <w:szCs w:val="22"/>
          <w:lang w:val="bg-BG"/>
        </w:rPr>
        <w:br w:type="page"/>
      </w:r>
    </w:p>
    <w:tbl>
      <w:tblPr>
        <w:tblW w:w="0" w:type="auto"/>
        <w:jc w:val="center"/>
        <w:tblLook w:val="04A0" w:firstRow="1" w:lastRow="0" w:firstColumn="1" w:lastColumn="0" w:noHBand="0" w:noVBand="1"/>
      </w:tblPr>
      <w:tblGrid>
        <w:gridCol w:w="1980"/>
        <w:gridCol w:w="360"/>
        <w:gridCol w:w="1080"/>
        <w:gridCol w:w="180"/>
        <w:gridCol w:w="990"/>
        <w:gridCol w:w="810"/>
      </w:tblGrid>
      <w:tr w:rsidR="00A00129" w:rsidRPr="004E00DC" w:rsidTr="00A00129">
        <w:trPr>
          <w:jc w:val="center"/>
        </w:trPr>
        <w:tc>
          <w:tcPr>
            <w:tcW w:w="5400" w:type="dxa"/>
            <w:gridSpan w:val="6"/>
            <w:shd w:val="clear" w:color="auto" w:fill="auto"/>
          </w:tcPr>
          <w:p w:rsidR="00A00129" w:rsidRPr="00544A95" w:rsidRDefault="00A00129" w:rsidP="00A00129">
            <w:pPr>
              <w:jc w:val="center"/>
              <w:rPr>
                <w:b/>
                <w:szCs w:val="22"/>
                <w:lang w:val="bg-BG"/>
              </w:rPr>
            </w:pPr>
            <w:r w:rsidRPr="00A00129">
              <w:rPr>
                <w:b/>
                <w:szCs w:val="22"/>
                <w:lang w:val="bg-BG"/>
              </w:rPr>
              <w:t>Части на иглата на писалката</w:t>
            </w:r>
            <w:r w:rsidRPr="00A00129">
              <w:rPr>
                <w:b/>
                <w:szCs w:val="22"/>
                <w:lang w:val="bg-BG"/>
              </w:rPr>
              <w:br/>
            </w:r>
            <w:r w:rsidRPr="00F164A2">
              <w:rPr>
                <w:szCs w:val="22"/>
                <w:lang w:val="bg-BG"/>
              </w:rPr>
              <w:t>(Иглите не са включени)</w:t>
            </w:r>
          </w:p>
        </w:tc>
      </w:tr>
      <w:tr w:rsidR="00A00129" w:rsidRPr="004E00DC" w:rsidTr="00A00129">
        <w:trPr>
          <w:trHeight w:val="224"/>
          <w:jc w:val="center"/>
        </w:trPr>
        <w:tc>
          <w:tcPr>
            <w:tcW w:w="2340" w:type="dxa"/>
            <w:gridSpan w:val="2"/>
            <w:shd w:val="clear" w:color="auto" w:fill="auto"/>
            <w:vAlign w:val="bottom"/>
          </w:tcPr>
          <w:p w:rsidR="00A00129" w:rsidRPr="00376E34" w:rsidRDefault="00A00129" w:rsidP="00A00129">
            <w:pPr>
              <w:jc w:val="center"/>
              <w:rPr>
                <w:szCs w:val="22"/>
                <w:lang w:val="bg-BG"/>
              </w:rPr>
            </w:pPr>
          </w:p>
        </w:tc>
        <w:tc>
          <w:tcPr>
            <w:tcW w:w="1080" w:type="dxa"/>
            <w:shd w:val="clear" w:color="auto" w:fill="auto"/>
            <w:vAlign w:val="bottom"/>
          </w:tcPr>
          <w:p w:rsidR="00A00129" w:rsidRPr="00B637DA" w:rsidRDefault="00A00129" w:rsidP="00A00129">
            <w:pPr>
              <w:jc w:val="center"/>
              <w:rPr>
                <w:szCs w:val="22"/>
                <w:lang w:val="bg-BG"/>
              </w:rPr>
            </w:pPr>
          </w:p>
        </w:tc>
        <w:tc>
          <w:tcPr>
            <w:tcW w:w="1170" w:type="dxa"/>
            <w:gridSpan w:val="2"/>
            <w:shd w:val="clear" w:color="auto" w:fill="auto"/>
            <w:vAlign w:val="bottom"/>
          </w:tcPr>
          <w:p w:rsidR="00A00129" w:rsidRPr="00E10C93" w:rsidRDefault="00A00129" w:rsidP="00A00129">
            <w:pPr>
              <w:jc w:val="center"/>
              <w:rPr>
                <w:szCs w:val="22"/>
                <w:lang w:val="bg-BG"/>
              </w:rPr>
            </w:pPr>
            <w:r w:rsidRPr="00E10C93">
              <w:rPr>
                <w:szCs w:val="22"/>
                <w:lang w:val="bg-BG"/>
              </w:rPr>
              <w:t>Защитен етикет</w:t>
            </w:r>
          </w:p>
        </w:tc>
        <w:tc>
          <w:tcPr>
            <w:tcW w:w="810" w:type="dxa"/>
            <w:shd w:val="clear" w:color="auto" w:fill="auto"/>
            <w:vAlign w:val="bottom"/>
          </w:tcPr>
          <w:p w:rsidR="00A00129" w:rsidRPr="008F5DEF" w:rsidRDefault="00A00129" w:rsidP="00A00129">
            <w:pPr>
              <w:jc w:val="center"/>
              <w:rPr>
                <w:szCs w:val="22"/>
                <w:lang w:val="bg-BG"/>
              </w:rPr>
            </w:pPr>
          </w:p>
        </w:tc>
      </w:tr>
      <w:tr w:rsidR="00A00129" w:rsidRPr="004E00DC" w:rsidTr="00A00129">
        <w:trPr>
          <w:trHeight w:val="1374"/>
          <w:jc w:val="center"/>
        </w:trPr>
        <w:tc>
          <w:tcPr>
            <w:tcW w:w="5400" w:type="dxa"/>
            <w:gridSpan w:val="6"/>
            <w:shd w:val="clear" w:color="auto" w:fill="auto"/>
          </w:tcPr>
          <w:p w:rsidR="00A00129" w:rsidRPr="00A00129" w:rsidRDefault="00A00129" w:rsidP="00A00129">
            <w:pPr>
              <w:jc w:val="center"/>
              <w:rPr>
                <w:szCs w:val="22"/>
                <w:lang w:val="bg-BG"/>
              </w:rPr>
            </w:pPr>
            <w:r w:rsidRPr="00A00129">
              <w:rPr>
                <w:noProof/>
                <w:szCs w:val="22"/>
              </w:rPr>
              <w:pict>
                <v:shape id="Picture 45" o:spid="_x0000_s4125" type="#_x0000_t75" style="position:absolute;left:0;text-align:left;margin-left:13pt;margin-top:4.75pt;width:208.4pt;height:66.45pt;z-index:251650048;visibility:visible;mso-position-horizontal-relative:text;mso-position-vertical-relative:text">
                  <v:imagedata r:id="rId42" o:title=""/>
                </v:shape>
              </w:pict>
            </w:r>
          </w:p>
          <w:p w:rsidR="00A00129" w:rsidRPr="00A00129" w:rsidRDefault="00A00129" w:rsidP="00A00129">
            <w:pPr>
              <w:jc w:val="center"/>
              <w:rPr>
                <w:szCs w:val="22"/>
                <w:lang w:val="bg-BG"/>
              </w:rPr>
            </w:pPr>
          </w:p>
          <w:p w:rsidR="00A00129" w:rsidRPr="00F164A2" w:rsidRDefault="00A00129" w:rsidP="00A00129">
            <w:pPr>
              <w:jc w:val="center"/>
              <w:rPr>
                <w:szCs w:val="22"/>
                <w:lang w:val="bg-BG"/>
              </w:rPr>
            </w:pPr>
          </w:p>
          <w:p w:rsidR="00A00129" w:rsidRPr="00544A95" w:rsidRDefault="00A00129" w:rsidP="00A00129">
            <w:pPr>
              <w:jc w:val="center"/>
              <w:rPr>
                <w:szCs w:val="22"/>
                <w:lang w:val="bg-BG"/>
              </w:rPr>
            </w:pPr>
          </w:p>
          <w:p w:rsidR="00A00129" w:rsidRPr="00544A95" w:rsidRDefault="00A00129" w:rsidP="00A00129">
            <w:pPr>
              <w:jc w:val="center"/>
              <w:rPr>
                <w:szCs w:val="22"/>
                <w:lang w:val="bg-BG"/>
              </w:rPr>
            </w:pPr>
          </w:p>
        </w:tc>
      </w:tr>
      <w:tr w:rsidR="00A00129" w:rsidRPr="004E00DC" w:rsidTr="00A00129">
        <w:trPr>
          <w:jc w:val="center"/>
        </w:trPr>
        <w:tc>
          <w:tcPr>
            <w:tcW w:w="1980" w:type="dxa"/>
            <w:shd w:val="clear" w:color="auto" w:fill="auto"/>
          </w:tcPr>
          <w:p w:rsidR="00A00129" w:rsidRPr="004E00DC" w:rsidRDefault="00A00129" w:rsidP="00A00129">
            <w:pPr>
              <w:jc w:val="center"/>
              <w:rPr>
                <w:szCs w:val="22"/>
                <w:lang w:val="bg-BG"/>
              </w:rPr>
            </w:pPr>
            <w:r w:rsidRPr="004E00DC">
              <w:rPr>
                <w:szCs w:val="22"/>
                <w:lang w:val="bg-BG"/>
              </w:rPr>
              <w:t>Външна</w:t>
            </w:r>
          </w:p>
          <w:p w:rsidR="00A00129" w:rsidRPr="004E00DC" w:rsidRDefault="00A00129" w:rsidP="00A00129">
            <w:pPr>
              <w:jc w:val="center"/>
              <w:rPr>
                <w:szCs w:val="22"/>
                <w:lang w:val="bg-BG"/>
              </w:rPr>
            </w:pPr>
            <w:r w:rsidRPr="004E00DC">
              <w:rPr>
                <w:szCs w:val="22"/>
                <w:lang w:val="bg-BG"/>
              </w:rPr>
              <w:t>капачка на</w:t>
            </w:r>
          </w:p>
          <w:p w:rsidR="00A00129" w:rsidRPr="004E00DC" w:rsidRDefault="00A00129" w:rsidP="00A00129">
            <w:pPr>
              <w:jc w:val="center"/>
              <w:rPr>
                <w:szCs w:val="22"/>
                <w:lang w:val="bg-BG"/>
              </w:rPr>
            </w:pPr>
            <w:r w:rsidRPr="004E00DC">
              <w:rPr>
                <w:szCs w:val="22"/>
                <w:lang w:val="bg-BG"/>
              </w:rPr>
              <w:t>иглата</w:t>
            </w:r>
          </w:p>
        </w:tc>
        <w:tc>
          <w:tcPr>
            <w:tcW w:w="1620" w:type="dxa"/>
            <w:gridSpan w:val="3"/>
            <w:shd w:val="clear" w:color="auto" w:fill="auto"/>
          </w:tcPr>
          <w:p w:rsidR="00A00129" w:rsidRPr="004E00DC" w:rsidRDefault="00A00129" w:rsidP="00A00129">
            <w:pPr>
              <w:jc w:val="center"/>
              <w:rPr>
                <w:szCs w:val="22"/>
                <w:lang w:val="bg-BG"/>
              </w:rPr>
            </w:pPr>
            <w:r w:rsidRPr="004E00DC">
              <w:rPr>
                <w:szCs w:val="22"/>
                <w:lang w:val="bg-BG"/>
              </w:rPr>
              <w:t>Вътрешна капачка на иглата</w:t>
            </w:r>
          </w:p>
        </w:tc>
        <w:tc>
          <w:tcPr>
            <w:tcW w:w="990" w:type="dxa"/>
            <w:shd w:val="clear" w:color="auto" w:fill="auto"/>
          </w:tcPr>
          <w:p w:rsidR="00A00129" w:rsidRPr="004E00DC" w:rsidRDefault="00A00129" w:rsidP="00A00129">
            <w:pPr>
              <w:jc w:val="center"/>
              <w:rPr>
                <w:szCs w:val="22"/>
                <w:lang w:val="bg-BG"/>
              </w:rPr>
            </w:pPr>
            <w:r w:rsidRPr="004E00DC">
              <w:rPr>
                <w:szCs w:val="22"/>
                <w:lang w:val="bg-BG"/>
              </w:rPr>
              <w:t>Игла</w:t>
            </w:r>
          </w:p>
        </w:tc>
        <w:tc>
          <w:tcPr>
            <w:tcW w:w="810" w:type="dxa"/>
            <w:shd w:val="clear" w:color="auto" w:fill="auto"/>
          </w:tcPr>
          <w:p w:rsidR="00A00129" w:rsidRPr="004E00DC" w:rsidRDefault="00A00129" w:rsidP="00A00129">
            <w:pPr>
              <w:jc w:val="center"/>
              <w:rPr>
                <w:szCs w:val="22"/>
                <w:lang w:val="bg-BG"/>
              </w:rPr>
            </w:pPr>
          </w:p>
        </w:tc>
      </w:tr>
    </w:tbl>
    <w:p w:rsidR="00A00129" w:rsidRPr="004E00DC" w:rsidRDefault="00A00129" w:rsidP="00A00129">
      <w:pPr>
        <w:jc w:val="center"/>
        <w:rPr>
          <w:szCs w:val="22"/>
          <w:lang w:val="bg-BG"/>
        </w:rPr>
      </w:pPr>
    </w:p>
    <w:p w:rsidR="00A00129" w:rsidRPr="004E00DC" w:rsidRDefault="00A00129" w:rsidP="00A00129">
      <w:pPr>
        <w:jc w:val="center"/>
        <w:rPr>
          <w:b/>
          <w:szCs w:val="22"/>
          <w:lang w:val="bg-BG"/>
        </w:rPr>
      </w:pPr>
    </w:p>
    <w:p w:rsidR="00A00129" w:rsidRPr="004E00DC" w:rsidRDefault="00A00129" w:rsidP="00A00129">
      <w:pPr>
        <w:jc w:val="center"/>
        <w:rPr>
          <w:b/>
          <w:szCs w:val="22"/>
          <w:lang w:val="bg-BG"/>
        </w:rPr>
      </w:pPr>
    </w:p>
    <w:p w:rsidR="00A00129" w:rsidRPr="004E00DC" w:rsidRDefault="00A00129" w:rsidP="00A00129">
      <w:pPr>
        <w:jc w:val="center"/>
        <w:rPr>
          <w:b/>
          <w:szCs w:val="22"/>
          <w:lang w:val="bg-BG"/>
        </w:rPr>
      </w:pPr>
    </w:p>
    <w:p w:rsidR="00A00129" w:rsidRPr="004E00DC" w:rsidRDefault="00A00129" w:rsidP="00A00129">
      <w:pPr>
        <w:jc w:val="center"/>
        <w:rPr>
          <w:b/>
          <w:szCs w:val="22"/>
          <w:lang w:val="bg-BG"/>
        </w:rPr>
      </w:pPr>
    </w:p>
    <w:p w:rsidR="00A00129" w:rsidRPr="004E00DC" w:rsidRDefault="00A00129" w:rsidP="00A00129">
      <w:pPr>
        <w:jc w:val="center"/>
        <w:rPr>
          <w:b/>
          <w:szCs w:val="22"/>
          <w:lang w:val="bg-BG"/>
        </w:rPr>
      </w:pPr>
    </w:p>
    <w:p w:rsidR="00A00129" w:rsidRPr="004E00DC" w:rsidRDefault="00A00129" w:rsidP="00A00129">
      <w:pPr>
        <w:keepNext/>
        <w:rPr>
          <w:rFonts w:eastAsia="Arial"/>
          <w:szCs w:val="22"/>
          <w:lang w:val="bg-BG"/>
        </w:rPr>
      </w:pPr>
      <w:r w:rsidRPr="004E00DC">
        <w:rPr>
          <w:b/>
          <w:spacing w:val="-1"/>
          <w:szCs w:val="22"/>
          <w:lang w:val="bg-BG"/>
        </w:rPr>
        <w:t>Как да разпознаете своята писалка</w:t>
      </w:r>
      <w:r w:rsidRPr="004E00DC">
        <w:rPr>
          <w:b/>
          <w:szCs w:val="22"/>
          <w:lang w:val="bg-BG"/>
        </w:rPr>
        <w:t xml:space="preserve"> </w:t>
      </w:r>
      <w:r w:rsidRPr="004E00DC">
        <w:rPr>
          <w:b/>
          <w:spacing w:val="-1"/>
          <w:szCs w:val="22"/>
          <w:lang w:val="bg-BG"/>
        </w:rPr>
        <w:t>KwikPen:</w:t>
      </w:r>
    </w:p>
    <w:p w:rsidR="00A00129" w:rsidRPr="004E00DC" w:rsidRDefault="00A00129" w:rsidP="00A00129">
      <w:pPr>
        <w:keepNext/>
        <w:rPr>
          <w:rFonts w:eastAsia="Arial"/>
          <w:szCs w:val="22"/>
          <w:lang w:val="bg-BG"/>
        </w:rPr>
      </w:pPr>
    </w:p>
    <w:tbl>
      <w:tblPr>
        <w:tblW w:w="7228" w:type="dxa"/>
        <w:tblInd w:w="6" w:type="dxa"/>
        <w:tblLayout w:type="fixed"/>
        <w:tblCellMar>
          <w:left w:w="0" w:type="dxa"/>
          <w:right w:w="0" w:type="dxa"/>
        </w:tblCellMar>
        <w:tblLook w:val="01E0" w:firstRow="1" w:lastRow="1" w:firstColumn="1" w:lastColumn="1" w:noHBand="0" w:noVBand="0"/>
      </w:tblPr>
      <w:tblGrid>
        <w:gridCol w:w="1529"/>
        <w:gridCol w:w="2065"/>
        <w:gridCol w:w="391"/>
        <w:gridCol w:w="163"/>
        <w:gridCol w:w="610"/>
        <w:gridCol w:w="168"/>
        <w:gridCol w:w="603"/>
        <w:gridCol w:w="328"/>
        <w:gridCol w:w="163"/>
        <w:gridCol w:w="610"/>
        <w:gridCol w:w="168"/>
        <w:gridCol w:w="430"/>
      </w:tblGrid>
      <w:tr w:rsidR="00C17530" w:rsidRPr="004E00DC" w:rsidTr="00C17530">
        <w:trPr>
          <w:trHeight w:hRule="exact" w:val="125"/>
        </w:trPr>
        <w:tc>
          <w:tcPr>
            <w:tcW w:w="1529" w:type="dxa"/>
            <w:vMerge w:val="restart"/>
            <w:tcBorders>
              <w:top w:val="single" w:sz="5" w:space="0" w:color="000000"/>
              <w:left w:val="single" w:sz="5" w:space="0" w:color="000000"/>
              <w:right w:val="single" w:sz="7" w:space="0" w:color="000000"/>
            </w:tcBorders>
            <w:shd w:val="clear" w:color="auto" w:fill="FFFFFF"/>
          </w:tcPr>
          <w:p w:rsidR="00C17530" w:rsidRPr="004E00DC" w:rsidRDefault="00C17530" w:rsidP="00A00129">
            <w:pPr>
              <w:keepNext/>
              <w:rPr>
                <w:szCs w:val="22"/>
                <w:lang w:val="bg-BG"/>
              </w:rPr>
            </w:pPr>
          </w:p>
        </w:tc>
        <w:tc>
          <w:tcPr>
            <w:tcW w:w="2065" w:type="dxa"/>
            <w:vMerge w:val="restart"/>
            <w:tcBorders>
              <w:top w:val="single" w:sz="5" w:space="0" w:color="000000"/>
              <w:left w:val="single" w:sz="7" w:space="0" w:color="000000"/>
              <w:right w:val="single" w:sz="7" w:space="0" w:color="000000"/>
            </w:tcBorders>
            <w:shd w:val="clear" w:color="auto" w:fill="FFFFFF"/>
          </w:tcPr>
          <w:p w:rsidR="00C17530" w:rsidRPr="004E00DC" w:rsidRDefault="00C17530" w:rsidP="00A00129">
            <w:pPr>
              <w:keepNext/>
              <w:jc w:val="center"/>
              <w:rPr>
                <w:b/>
                <w:spacing w:val="-2"/>
                <w:szCs w:val="22"/>
                <w:lang w:val="bg-BG"/>
              </w:rPr>
            </w:pPr>
          </w:p>
          <w:p w:rsidR="00C17530" w:rsidRPr="004E00DC" w:rsidRDefault="00C17530" w:rsidP="00A00129">
            <w:pPr>
              <w:keepNext/>
              <w:jc w:val="center"/>
              <w:rPr>
                <w:rFonts w:eastAsia="Arial"/>
                <w:szCs w:val="22"/>
                <w:lang w:val="bg-BG"/>
              </w:rPr>
            </w:pPr>
            <w:r w:rsidRPr="004E00DC">
              <w:rPr>
                <w:b/>
                <w:spacing w:val="-2"/>
                <w:szCs w:val="22"/>
                <w:lang w:val="bg-BG"/>
              </w:rPr>
              <w:t>Humalog</w:t>
            </w:r>
          </w:p>
        </w:tc>
        <w:tc>
          <w:tcPr>
            <w:tcW w:w="391" w:type="dxa"/>
            <w:vMerge w:val="restart"/>
            <w:tcBorders>
              <w:top w:val="single" w:sz="5" w:space="0" w:color="000000"/>
              <w:left w:val="single" w:sz="7" w:space="0" w:color="000000"/>
              <w:right w:val="nil"/>
            </w:tcBorders>
            <w:shd w:val="clear" w:color="auto" w:fill="auto"/>
          </w:tcPr>
          <w:p w:rsidR="00C17530" w:rsidRPr="004E00DC" w:rsidRDefault="00C17530" w:rsidP="00A00129">
            <w:pPr>
              <w:keepNext/>
              <w:jc w:val="center"/>
              <w:rPr>
                <w:b/>
                <w:spacing w:val="-2"/>
                <w:szCs w:val="22"/>
                <w:lang w:val="bg-BG"/>
              </w:rPr>
            </w:pPr>
          </w:p>
        </w:tc>
        <w:tc>
          <w:tcPr>
            <w:tcW w:w="941" w:type="dxa"/>
            <w:gridSpan w:val="3"/>
            <w:tcBorders>
              <w:top w:val="single" w:sz="5" w:space="0" w:color="000000"/>
              <w:left w:val="nil"/>
              <w:bottom w:val="nil"/>
              <w:right w:val="nil"/>
            </w:tcBorders>
            <w:shd w:val="clear" w:color="auto" w:fill="auto"/>
          </w:tcPr>
          <w:p w:rsidR="00C17530" w:rsidRPr="004E00DC" w:rsidRDefault="00C17530" w:rsidP="00A00129">
            <w:pPr>
              <w:keepNext/>
              <w:jc w:val="center"/>
              <w:rPr>
                <w:b/>
                <w:spacing w:val="-2"/>
                <w:szCs w:val="22"/>
                <w:lang w:val="bg-BG"/>
              </w:rPr>
            </w:pPr>
          </w:p>
        </w:tc>
        <w:tc>
          <w:tcPr>
            <w:tcW w:w="603" w:type="dxa"/>
            <w:vMerge w:val="restart"/>
            <w:tcBorders>
              <w:top w:val="single" w:sz="5" w:space="0" w:color="000000"/>
              <w:left w:val="nil"/>
              <w:right w:val="single" w:sz="7" w:space="0" w:color="000000"/>
            </w:tcBorders>
            <w:shd w:val="clear" w:color="auto" w:fill="auto"/>
          </w:tcPr>
          <w:p w:rsidR="00C17530" w:rsidRPr="004E00DC" w:rsidRDefault="00C17530" w:rsidP="00A00129">
            <w:pPr>
              <w:keepNext/>
              <w:jc w:val="center"/>
              <w:rPr>
                <w:b/>
                <w:spacing w:val="-2"/>
                <w:szCs w:val="22"/>
                <w:lang w:val="bg-BG"/>
              </w:rPr>
            </w:pPr>
          </w:p>
        </w:tc>
        <w:tc>
          <w:tcPr>
            <w:tcW w:w="328" w:type="dxa"/>
            <w:vMerge w:val="restart"/>
            <w:tcBorders>
              <w:top w:val="single" w:sz="5" w:space="0" w:color="000000"/>
              <w:left w:val="single" w:sz="7" w:space="0" w:color="000000"/>
              <w:right w:val="nil"/>
            </w:tcBorders>
            <w:shd w:val="clear" w:color="auto" w:fill="auto"/>
          </w:tcPr>
          <w:p w:rsidR="00C17530" w:rsidRPr="004E00DC" w:rsidRDefault="00C17530" w:rsidP="00A00129">
            <w:pPr>
              <w:keepNext/>
              <w:rPr>
                <w:szCs w:val="22"/>
                <w:lang w:val="bg-BG"/>
              </w:rPr>
            </w:pPr>
          </w:p>
        </w:tc>
        <w:tc>
          <w:tcPr>
            <w:tcW w:w="941" w:type="dxa"/>
            <w:gridSpan w:val="3"/>
            <w:tcBorders>
              <w:top w:val="single" w:sz="5" w:space="0" w:color="000000"/>
              <w:left w:val="nil"/>
              <w:bottom w:val="nil"/>
              <w:right w:val="nil"/>
            </w:tcBorders>
            <w:shd w:val="clear" w:color="auto" w:fill="auto"/>
          </w:tcPr>
          <w:p w:rsidR="00C17530" w:rsidRPr="004E00DC" w:rsidRDefault="00C17530" w:rsidP="00A00129">
            <w:pPr>
              <w:keepNext/>
              <w:rPr>
                <w:szCs w:val="22"/>
                <w:lang w:val="bg-BG"/>
              </w:rPr>
            </w:pPr>
          </w:p>
        </w:tc>
        <w:tc>
          <w:tcPr>
            <w:tcW w:w="430" w:type="dxa"/>
            <w:vMerge w:val="restart"/>
            <w:tcBorders>
              <w:top w:val="single" w:sz="5" w:space="0" w:color="000000"/>
              <w:left w:val="nil"/>
              <w:right w:val="single" w:sz="7" w:space="0" w:color="000000"/>
            </w:tcBorders>
            <w:shd w:val="clear" w:color="auto" w:fill="auto"/>
          </w:tcPr>
          <w:p w:rsidR="00C17530" w:rsidRPr="004E00DC" w:rsidRDefault="00C17530" w:rsidP="00A00129">
            <w:pPr>
              <w:keepNext/>
              <w:rPr>
                <w:szCs w:val="22"/>
                <w:lang w:val="bg-BG"/>
              </w:rPr>
            </w:pPr>
          </w:p>
        </w:tc>
      </w:tr>
      <w:tr w:rsidR="00C17530" w:rsidRPr="004E00DC" w:rsidTr="00C17530">
        <w:trPr>
          <w:trHeight w:hRule="exact" w:val="254"/>
        </w:trPr>
        <w:tc>
          <w:tcPr>
            <w:tcW w:w="1529" w:type="dxa"/>
            <w:vMerge/>
            <w:tcBorders>
              <w:left w:val="single" w:sz="5" w:space="0" w:color="000000"/>
              <w:right w:val="single" w:sz="7" w:space="0" w:color="000000"/>
            </w:tcBorders>
            <w:shd w:val="clear" w:color="auto" w:fill="FFFFFF"/>
          </w:tcPr>
          <w:p w:rsidR="00C17530" w:rsidRPr="004E00DC" w:rsidRDefault="00C17530" w:rsidP="00A00129">
            <w:pPr>
              <w:keepNext/>
              <w:rPr>
                <w:szCs w:val="22"/>
                <w:lang w:val="bg-BG"/>
              </w:rPr>
            </w:pPr>
          </w:p>
        </w:tc>
        <w:tc>
          <w:tcPr>
            <w:tcW w:w="2065" w:type="dxa"/>
            <w:vMerge/>
            <w:tcBorders>
              <w:left w:val="single" w:sz="7" w:space="0" w:color="000000"/>
              <w:right w:val="single" w:sz="7" w:space="0" w:color="000000"/>
            </w:tcBorders>
            <w:shd w:val="clear" w:color="auto" w:fill="FFFFFF"/>
          </w:tcPr>
          <w:p w:rsidR="00C17530" w:rsidRPr="004E00DC" w:rsidRDefault="00C17530" w:rsidP="00A00129">
            <w:pPr>
              <w:keepNext/>
              <w:rPr>
                <w:szCs w:val="22"/>
                <w:lang w:val="bg-BG"/>
              </w:rPr>
            </w:pPr>
          </w:p>
        </w:tc>
        <w:tc>
          <w:tcPr>
            <w:tcW w:w="391" w:type="dxa"/>
            <w:vMerge/>
            <w:tcBorders>
              <w:left w:val="single" w:sz="7" w:space="0" w:color="000000"/>
              <w:bottom w:val="nil"/>
              <w:right w:val="nil"/>
            </w:tcBorders>
            <w:shd w:val="clear" w:color="auto" w:fill="auto"/>
          </w:tcPr>
          <w:p w:rsidR="00C17530" w:rsidRPr="004E00DC" w:rsidRDefault="00C17530" w:rsidP="00A00129">
            <w:pPr>
              <w:keepNext/>
              <w:jc w:val="center"/>
              <w:rPr>
                <w:b/>
                <w:spacing w:val="-2"/>
                <w:szCs w:val="22"/>
                <w:lang w:val="bg-BG"/>
              </w:rPr>
            </w:pPr>
          </w:p>
        </w:tc>
        <w:tc>
          <w:tcPr>
            <w:tcW w:w="941" w:type="dxa"/>
            <w:gridSpan w:val="3"/>
            <w:tcBorders>
              <w:top w:val="nil"/>
              <w:left w:val="nil"/>
              <w:bottom w:val="nil"/>
              <w:right w:val="nil"/>
            </w:tcBorders>
            <w:shd w:val="clear" w:color="auto" w:fill="auto"/>
          </w:tcPr>
          <w:p w:rsidR="00C17530" w:rsidRPr="004E00DC" w:rsidRDefault="00C17530" w:rsidP="00A00129">
            <w:pPr>
              <w:pStyle w:val="TableParagraph"/>
              <w:keepNext/>
              <w:jc w:val="center"/>
              <w:rPr>
                <w:rFonts w:ascii="Times New Roman" w:hAnsi="Times New Roman"/>
                <w:b/>
                <w:spacing w:val="-2"/>
                <w:lang w:val="bg-BG"/>
              </w:rPr>
            </w:pPr>
            <w:r w:rsidRPr="004E00DC">
              <w:rPr>
                <w:rFonts w:ascii="Times New Roman" w:hAnsi="Times New Roman"/>
                <w:b/>
                <w:spacing w:val="-2"/>
                <w:lang w:val="bg-BG"/>
              </w:rPr>
              <w:t>Humalog</w:t>
            </w:r>
          </w:p>
        </w:tc>
        <w:tc>
          <w:tcPr>
            <w:tcW w:w="603" w:type="dxa"/>
            <w:vMerge/>
            <w:tcBorders>
              <w:left w:val="nil"/>
              <w:bottom w:val="nil"/>
              <w:right w:val="single" w:sz="7" w:space="0" w:color="000000"/>
            </w:tcBorders>
            <w:shd w:val="clear" w:color="auto" w:fill="auto"/>
          </w:tcPr>
          <w:p w:rsidR="00C17530" w:rsidRPr="004E00DC" w:rsidRDefault="00C17530" w:rsidP="00A00129">
            <w:pPr>
              <w:keepNext/>
              <w:jc w:val="center"/>
              <w:rPr>
                <w:b/>
                <w:spacing w:val="-2"/>
                <w:szCs w:val="22"/>
                <w:lang w:val="bg-BG"/>
              </w:rPr>
            </w:pPr>
          </w:p>
        </w:tc>
        <w:tc>
          <w:tcPr>
            <w:tcW w:w="328" w:type="dxa"/>
            <w:vMerge/>
            <w:tcBorders>
              <w:left w:val="single" w:sz="7" w:space="0" w:color="000000"/>
              <w:bottom w:val="nil"/>
              <w:right w:val="nil"/>
            </w:tcBorders>
            <w:shd w:val="clear" w:color="auto" w:fill="auto"/>
          </w:tcPr>
          <w:p w:rsidR="00C17530" w:rsidRPr="004E00DC" w:rsidRDefault="00C17530" w:rsidP="00A00129">
            <w:pPr>
              <w:keepNext/>
              <w:rPr>
                <w:szCs w:val="22"/>
                <w:lang w:val="bg-BG"/>
              </w:rPr>
            </w:pPr>
          </w:p>
        </w:tc>
        <w:tc>
          <w:tcPr>
            <w:tcW w:w="941" w:type="dxa"/>
            <w:gridSpan w:val="3"/>
            <w:tcBorders>
              <w:top w:val="nil"/>
              <w:left w:val="nil"/>
              <w:bottom w:val="nil"/>
              <w:right w:val="nil"/>
            </w:tcBorders>
            <w:shd w:val="clear" w:color="auto" w:fill="auto"/>
          </w:tcPr>
          <w:p w:rsidR="00C17530" w:rsidRPr="004E00DC" w:rsidRDefault="00C17530" w:rsidP="00A00129">
            <w:pPr>
              <w:pStyle w:val="TableParagraph"/>
              <w:keepNext/>
              <w:rPr>
                <w:rFonts w:ascii="Times New Roman" w:eastAsia="Arial" w:hAnsi="Times New Roman"/>
                <w:lang w:val="bg-BG"/>
              </w:rPr>
            </w:pPr>
            <w:r w:rsidRPr="004E00DC">
              <w:rPr>
                <w:rFonts w:ascii="Times New Roman" w:hAnsi="Times New Roman"/>
                <w:b/>
                <w:spacing w:val="-2"/>
                <w:lang w:val="bg-BG"/>
              </w:rPr>
              <w:t>Humalog</w:t>
            </w:r>
          </w:p>
        </w:tc>
        <w:tc>
          <w:tcPr>
            <w:tcW w:w="430" w:type="dxa"/>
            <w:vMerge/>
            <w:tcBorders>
              <w:left w:val="nil"/>
              <w:bottom w:val="nil"/>
              <w:right w:val="single" w:sz="7" w:space="0" w:color="000000"/>
            </w:tcBorders>
            <w:shd w:val="clear" w:color="auto" w:fill="auto"/>
          </w:tcPr>
          <w:p w:rsidR="00C17530" w:rsidRPr="004E00DC" w:rsidRDefault="00C17530" w:rsidP="00A00129">
            <w:pPr>
              <w:keepNext/>
              <w:rPr>
                <w:szCs w:val="22"/>
                <w:lang w:val="bg-BG"/>
              </w:rPr>
            </w:pPr>
          </w:p>
        </w:tc>
      </w:tr>
      <w:tr w:rsidR="00C17530" w:rsidRPr="004E00DC" w:rsidTr="00C17530">
        <w:trPr>
          <w:trHeight w:hRule="exact" w:val="262"/>
        </w:trPr>
        <w:tc>
          <w:tcPr>
            <w:tcW w:w="1529" w:type="dxa"/>
            <w:vMerge/>
            <w:tcBorders>
              <w:left w:val="single" w:sz="5" w:space="0" w:color="000000"/>
              <w:right w:val="single" w:sz="7" w:space="0" w:color="000000"/>
            </w:tcBorders>
            <w:shd w:val="clear" w:color="auto" w:fill="FFFFFF"/>
          </w:tcPr>
          <w:p w:rsidR="00C17530" w:rsidRPr="004E00DC" w:rsidRDefault="00C17530" w:rsidP="00A00129">
            <w:pPr>
              <w:keepNext/>
              <w:rPr>
                <w:szCs w:val="22"/>
                <w:lang w:val="bg-BG"/>
              </w:rPr>
            </w:pPr>
          </w:p>
        </w:tc>
        <w:tc>
          <w:tcPr>
            <w:tcW w:w="2065" w:type="dxa"/>
            <w:vMerge/>
            <w:tcBorders>
              <w:left w:val="single" w:sz="7" w:space="0" w:color="000000"/>
              <w:right w:val="single" w:sz="7" w:space="0" w:color="000000"/>
            </w:tcBorders>
            <w:shd w:val="clear" w:color="auto" w:fill="FFFFFF"/>
          </w:tcPr>
          <w:p w:rsidR="00C17530" w:rsidRPr="004E00DC" w:rsidRDefault="00C17530" w:rsidP="00A00129">
            <w:pPr>
              <w:keepNext/>
              <w:rPr>
                <w:szCs w:val="22"/>
                <w:lang w:val="bg-BG"/>
              </w:rPr>
            </w:pPr>
          </w:p>
        </w:tc>
        <w:tc>
          <w:tcPr>
            <w:tcW w:w="554" w:type="dxa"/>
            <w:gridSpan w:val="2"/>
            <w:tcBorders>
              <w:top w:val="nil"/>
              <w:left w:val="single" w:sz="7" w:space="0" w:color="000000"/>
              <w:right w:val="nil"/>
            </w:tcBorders>
            <w:shd w:val="clear" w:color="auto" w:fill="auto"/>
          </w:tcPr>
          <w:p w:rsidR="00C17530" w:rsidRPr="004E00DC" w:rsidRDefault="00C17530" w:rsidP="00A00129">
            <w:pPr>
              <w:keepNext/>
              <w:jc w:val="center"/>
              <w:rPr>
                <w:b/>
                <w:spacing w:val="-2"/>
                <w:szCs w:val="22"/>
                <w:lang w:val="bg-BG"/>
              </w:rPr>
            </w:pPr>
          </w:p>
        </w:tc>
        <w:tc>
          <w:tcPr>
            <w:tcW w:w="610" w:type="dxa"/>
            <w:tcBorders>
              <w:top w:val="nil"/>
              <w:left w:val="nil"/>
              <w:right w:val="nil"/>
            </w:tcBorders>
            <w:shd w:val="clear" w:color="auto" w:fill="auto"/>
          </w:tcPr>
          <w:p w:rsidR="00C17530" w:rsidRPr="004E00DC" w:rsidRDefault="00C17530" w:rsidP="00A00129">
            <w:pPr>
              <w:pStyle w:val="TableParagraph"/>
              <w:keepNext/>
              <w:jc w:val="center"/>
              <w:rPr>
                <w:rFonts w:ascii="Times New Roman" w:hAnsi="Times New Roman"/>
                <w:b/>
                <w:spacing w:val="-2"/>
                <w:lang w:val="bg-BG"/>
              </w:rPr>
            </w:pPr>
            <w:r w:rsidRPr="004E00DC">
              <w:rPr>
                <w:rFonts w:ascii="Times New Roman" w:hAnsi="Times New Roman"/>
                <w:b/>
                <w:spacing w:val="-2"/>
                <w:lang w:val="bg-BG"/>
              </w:rPr>
              <w:t>Mix25</w:t>
            </w:r>
          </w:p>
        </w:tc>
        <w:tc>
          <w:tcPr>
            <w:tcW w:w="771" w:type="dxa"/>
            <w:gridSpan w:val="2"/>
            <w:tcBorders>
              <w:top w:val="nil"/>
              <w:left w:val="nil"/>
              <w:right w:val="single" w:sz="7" w:space="0" w:color="000000"/>
            </w:tcBorders>
            <w:shd w:val="clear" w:color="auto" w:fill="auto"/>
          </w:tcPr>
          <w:p w:rsidR="00C17530" w:rsidRPr="004E00DC" w:rsidRDefault="00C17530" w:rsidP="00A00129">
            <w:pPr>
              <w:keepNext/>
              <w:jc w:val="center"/>
              <w:rPr>
                <w:b/>
                <w:spacing w:val="-2"/>
                <w:szCs w:val="22"/>
                <w:lang w:val="bg-BG"/>
              </w:rPr>
            </w:pPr>
          </w:p>
        </w:tc>
        <w:tc>
          <w:tcPr>
            <w:tcW w:w="491" w:type="dxa"/>
            <w:gridSpan w:val="2"/>
            <w:tcBorders>
              <w:top w:val="nil"/>
              <w:left w:val="single" w:sz="7" w:space="0" w:color="000000"/>
              <w:right w:val="nil"/>
            </w:tcBorders>
            <w:shd w:val="clear" w:color="auto" w:fill="auto"/>
          </w:tcPr>
          <w:p w:rsidR="00C17530" w:rsidRPr="004E00DC" w:rsidRDefault="00C17530" w:rsidP="00A00129">
            <w:pPr>
              <w:keepNext/>
              <w:rPr>
                <w:szCs w:val="22"/>
                <w:lang w:val="bg-BG"/>
              </w:rPr>
            </w:pPr>
          </w:p>
        </w:tc>
        <w:tc>
          <w:tcPr>
            <w:tcW w:w="610" w:type="dxa"/>
            <w:tcBorders>
              <w:top w:val="nil"/>
              <w:left w:val="nil"/>
              <w:right w:val="nil"/>
            </w:tcBorders>
            <w:shd w:val="clear" w:color="auto" w:fill="auto"/>
          </w:tcPr>
          <w:p w:rsidR="00C17530" w:rsidRPr="004E00DC" w:rsidRDefault="00C17530" w:rsidP="00A00129">
            <w:pPr>
              <w:pStyle w:val="TableParagraph"/>
              <w:keepNext/>
              <w:rPr>
                <w:rFonts w:ascii="Times New Roman" w:eastAsia="Arial" w:hAnsi="Times New Roman"/>
                <w:lang w:val="bg-BG"/>
              </w:rPr>
            </w:pPr>
            <w:r w:rsidRPr="004E00DC">
              <w:rPr>
                <w:rFonts w:ascii="Times New Roman" w:hAnsi="Times New Roman"/>
                <w:b/>
                <w:spacing w:val="-1"/>
                <w:lang w:val="bg-BG"/>
              </w:rPr>
              <w:t>Mix50</w:t>
            </w:r>
          </w:p>
        </w:tc>
        <w:tc>
          <w:tcPr>
            <w:tcW w:w="598" w:type="dxa"/>
            <w:gridSpan w:val="2"/>
            <w:tcBorders>
              <w:top w:val="nil"/>
              <w:left w:val="nil"/>
              <w:right w:val="single" w:sz="7" w:space="0" w:color="000000"/>
            </w:tcBorders>
            <w:shd w:val="clear" w:color="auto" w:fill="auto"/>
          </w:tcPr>
          <w:p w:rsidR="00C17530" w:rsidRPr="004E00DC" w:rsidRDefault="00C17530" w:rsidP="00A00129">
            <w:pPr>
              <w:keepNext/>
              <w:rPr>
                <w:szCs w:val="22"/>
                <w:lang w:val="bg-BG"/>
              </w:rPr>
            </w:pPr>
          </w:p>
        </w:tc>
      </w:tr>
      <w:tr w:rsidR="00C17530" w:rsidRPr="004E00DC" w:rsidTr="00C17530">
        <w:trPr>
          <w:trHeight w:hRule="exact" w:val="573"/>
        </w:trPr>
        <w:tc>
          <w:tcPr>
            <w:tcW w:w="1529" w:type="dxa"/>
            <w:tcBorders>
              <w:left w:val="single" w:sz="6" w:space="0" w:color="000000"/>
              <w:bottom w:val="single" w:sz="8" w:space="0" w:color="000000"/>
              <w:right w:val="single" w:sz="8" w:space="0" w:color="000000"/>
            </w:tcBorders>
          </w:tcPr>
          <w:p w:rsidR="00C17530" w:rsidRPr="004E00DC" w:rsidRDefault="00C17530" w:rsidP="00A00129">
            <w:pPr>
              <w:pStyle w:val="TableParagraph"/>
              <w:keepNext/>
              <w:rPr>
                <w:rFonts w:ascii="Times New Roman" w:hAnsi="Times New Roman"/>
                <w:spacing w:val="-1"/>
                <w:lang w:val="bg-BG"/>
              </w:rPr>
            </w:pPr>
          </w:p>
        </w:tc>
        <w:tc>
          <w:tcPr>
            <w:tcW w:w="2065" w:type="dxa"/>
            <w:tcBorders>
              <w:left w:val="single" w:sz="8" w:space="0" w:color="000000"/>
              <w:bottom w:val="single" w:sz="8" w:space="0" w:color="000000"/>
              <w:right w:val="single" w:sz="8" w:space="0" w:color="000000"/>
            </w:tcBorders>
            <w:shd w:val="clear" w:color="auto" w:fill="auto"/>
          </w:tcPr>
          <w:p w:rsidR="00C17530" w:rsidRPr="004E00DC" w:rsidRDefault="00C17530" w:rsidP="00A00129">
            <w:pPr>
              <w:pStyle w:val="TableParagraph"/>
              <w:keepNext/>
              <w:jc w:val="center"/>
              <w:rPr>
                <w:rFonts w:ascii="Times New Roman" w:hAnsi="Times New Roman"/>
                <w:lang w:val="bg-BG"/>
              </w:rPr>
            </w:pPr>
            <w:r>
              <w:rPr>
                <w:rFonts w:ascii="Times New Roman" w:hAnsi="Times New Roman"/>
                <w:lang w:val="bg-BG"/>
              </w:rPr>
              <w:t>Р</w:t>
            </w:r>
            <w:r w:rsidRPr="004E00DC">
              <w:rPr>
                <w:rFonts w:ascii="Times New Roman" w:hAnsi="Times New Roman"/>
                <w:lang w:val="bg-BG"/>
              </w:rPr>
              <w:t>азтвор</w:t>
            </w:r>
          </w:p>
        </w:tc>
        <w:tc>
          <w:tcPr>
            <w:tcW w:w="1935" w:type="dxa"/>
            <w:gridSpan w:val="5"/>
            <w:tcBorders>
              <w:left w:val="single" w:sz="8" w:space="0" w:color="000000"/>
              <w:bottom w:val="single" w:sz="8" w:space="0" w:color="000000"/>
              <w:right w:val="single" w:sz="8" w:space="0" w:color="000000"/>
            </w:tcBorders>
            <w:shd w:val="clear" w:color="auto" w:fill="auto"/>
          </w:tcPr>
          <w:p w:rsidR="00C17530" w:rsidRPr="004E00DC" w:rsidRDefault="00C17530" w:rsidP="00A00129">
            <w:pPr>
              <w:pStyle w:val="TableParagraph"/>
              <w:keepNext/>
              <w:jc w:val="center"/>
              <w:rPr>
                <w:rFonts w:ascii="Times New Roman" w:hAnsi="Times New Roman"/>
                <w:lang w:val="bg-BG"/>
              </w:rPr>
            </w:pPr>
            <w:r>
              <w:rPr>
                <w:rFonts w:ascii="Times New Roman" w:hAnsi="Times New Roman"/>
                <w:lang w:val="bg-BG"/>
              </w:rPr>
              <w:t>С</w:t>
            </w:r>
            <w:r w:rsidRPr="004E00DC">
              <w:rPr>
                <w:rFonts w:ascii="Times New Roman" w:hAnsi="Times New Roman"/>
                <w:lang w:val="bg-BG"/>
              </w:rPr>
              <w:t>успензия</w:t>
            </w:r>
          </w:p>
          <w:p w:rsidR="00C17530" w:rsidRPr="004E00DC" w:rsidRDefault="00C17530" w:rsidP="00A00129">
            <w:pPr>
              <w:pStyle w:val="TableParagraph"/>
              <w:keepNext/>
              <w:jc w:val="center"/>
              <w:rPr>
                <w:rFonts w:ascii="Times New Roman" w:hAnsi="Times New Roman"/>
                <w:lang w:val="bg-BG"/>
              </w:rPr>
            </w:pPr>
            <w:r w:rsidRPr="004E00DC">
              <w:rPr>
                <w:rFonts w:ascii="Times New Roman" w:hAnsi="Times New Roman"/>
                <w:lang w:val="bg-BG"/>
              </w:rPr>
              <w:t>(мътен инсулин)</w:t>
            </w:r>
          </w:p>
        </w:tc>
        <w:tc>
          <w:tcPr>
            <w:tcW w:w="1699" w:type="dxa"/>
            <w:gridSpan w:val="5"/>
            <w:tcBorders>
              <w:left w:val="single" w:sz="8" w:space="0" w:color="000000"/>
              <w:bottom w:val="single" w:sz="8" w:space="0" w:color="000000"/>
              <w:right w:val="single" w:sz="8" w:space="0" w:color="000000"/>
            </w:tcBorders>
            <w:shd w:val="clear" w:color="auto" w:fill="auto"/>
          </w:tcPr>
          <w:p w:rsidR="00C17530" w:rsidRPr="004E00DC" w:rsidRDefault="00C17530" w:rsidP="00A00129">
            <w:pPr>
              <w:pStyle w:val="TableParagraph"/>
              <w:keepNext/>
              <w:jc w:val="center"/>
              <w:rPr>
                <w:rFonts w:ascii="Times New Roman" w:hAnsi="Times New Roman"/>
                <w:lang w:val="bg-BG"/>
              </w:rPr>
            </w:pPr>
            <w:r>
              <w:rPr>
                <w:rFonts w:ascii="Times New Roman" w:hAnsi="Times New Roman"/>
                <w:lang w:val="bg-BG"/>
              </w:rPr>
              <w:t>С</w:t>
            </w:r>
            <w:r w:rsidRPr="004E00DC">
              <w:rPr>
                <w:rFonts w:ascii="Times New Roman" w:hAnsi="Times New Roman"/>
                <w:lang w:val="bg-BG"/>
              </w:rPr>
              <w:t>успензия</w:t>
            </w:r>
          </w:p>
          <w:p w:rsidR="00C17530" w:rsidRPr="004E00DC" w:rsidRDefault="00C17530" w:rsidP="00A00129">
            <w:pPr>
              <w:pStyle w:val="TableParagraph"/>
              <w:keepNext/>
              <w:jc w:val="center"/>
              <w:rPr>
                <w:rFonts w:ascii="Times New Roman" w:hAnsi="Times New Roman"/>
                <w:lang w:val="bg-BG"/>
              </w:rPr>
            </w:pPr>
            <w:r w:rsidRPr="004E00DC">
              <w:rPr>
                <w:rFonts w:ascii="Times New Roman" w:hAnsi="Times New Roman"/>
                <w:lang w:val="bg-BG"/>
              </w:rPr>
              <w:t>(мътен инсулин)</w:t>
            </w:r>
          </w:p>
        </w:tc>
      </w:tr>
      <w:tr w:rsidR="00C17530" w:rsidRPr="004E00DC" w:rsidTr="00C17530">
        <w:trPr>
          <w:trHeight w:hRule="exact" w:val="573"/>
        </w:trPr>
        <w:tc>
          <w:tcPr>
            <w:tcW w:w="1529" w:type="dxa"/>
            <w:tcBorders>
              <w:top w:val="single" w:sz="8" w:space="0" w:color="000000"/>
              <w:left w:val="single" w:sz="5" w:space="0" w:color="000000"/>
              <w:bottom w:val="single" w:sz="7" w:space="0" w:color="000000"/>
              <w:right w:val="single" w:sz="7" w:space="0" w:color="000000"/>
            </w:tcBorders>
          </w:tcPr>
          <w:p w:rsidR="00C17530" w:rsidRPr="004E00DC" w:rsidRDefault="00C17530" w:rsidP="00A00129">
            <w:pPr>
              <w:pStyle w:val="TableParagraph"/>
              <w:keepNext/>
              <w:rPr>
                <w:rFonts w:ascii="Times New Roman" w:eastAsia="Arial" w:hAnsi="Times New Roman"/>
                <w:lang w:val="bg-BG"/>
              </w:rPr>
            </w:pPr>
            <w:r w:rsidRPr="004E00DC">
              <w:rPr>
                <w:rFonts w:ascii="Times New Roman" w:hAnsi="Times New Roman"/>
                <w:spacing w:val="-1"/>
                <w:lang w:val="bg-BG"/>
              </w:rPr>
              <w:t>Цвят на писалката:</w:t>
            </w:r>
          </w:p>
        </w:tc>
        <w:tc>
          <w:tcPr>
            <w:tcW w:w="2065" w:type="dxa"/>
            <w:tcBorders>
              <w:top w:val="single" w:sz="8" w:space="0" w:color="000000"/>
              <w:left w:val="single" w:sz="7" w:space="0" w:color="000000"/>
              <w:bottom w:val="single" w:sz="7" w:space="0" w:color="000000"/>
              <w:right w:val="single" w:sz="7" w:space="0" w:color="000000"/>
            </w:tcBorders>
            <w:shd w:val="clear" w:color="auto" w:fill="auto"/>
          </w:tcPr>
          <w:p w:rsidR="00C17530" w:rsidRPr="004E00DC" w:rsidRDefault="00C17530" w:rsidP="00A00129">
            <w:pPr>
              <w:pStyle w:val="TableParagraph"/>
              <w:keepNext/>
              <w:jc w:val="center"/>
              <w:rPr>
                <w:rFonts w:ascii="Times New Roman" w:eastAsia="Arial" w:hAnsi="Times New Roman"/>
                <w:lang w:val="bg-BG"/>
              </w:rPr>
            </w:pPr>
            <w:r>
              <w:rPr>
                <w:rFonts w:ascii="Times New Roman" w:hAnsi="Times New Roman"/>
                <w:lang w:val="bg-BG"/>
              </w:rPr>
              <w:t>С</w:t>
            </w:r>
            <w:r w:rsidRPr="004E00DC">
              <w:rPr>
                <w:rFonts w:ascii="Times New Roman" w:hAnsi="Times New Roman"/>
                <w:lang w:val="bg-BG"/>
              </w:rPr>
              <w:t>ин</w:t>
            </w:r>
          </w:p>
        </w:tc>
        <w:tc>
          <w:tcPr>
            <w:tcW w:w="1935" w:type="dxa"/>
            <w:gridSpan w:val="5"/>
            <w:tcBorders>
              <w:top w:val="single" w:sz="8" w:space="0" w:color="000000"/>
              <w:left w:val="single" w:sz="7" w:space="0" w:color="000000"/>
              <w:bottom w:val="single" w:sz="7" w:space="0" w:color="000000"/>
              <w:right w:val="single" w:sz="7" w:space="0" w:color="000000"/>
            </w:tcBorders>
            <w:shd w:val="clear" w:color="auto" w:fill="auto"/>
          </w:tcPr>
          <w:p w:rsidR="00C17530" w:rsidRPr="004E00DC" w:rsidRDefault="00C17530" w:rsidP="00A00129">
            <w:pPr>
              <w:pStyle w:val="TableParagraph"/>
              <w:keepNext/>
              <w:jc w:val="center"/>
              <w:rPr>
                <w:rFonts w:ascii="Times New Roman" w:eastAsia="Arial" w:hAnsi="Times New Roman"/>
                <w:lang w:val="bg-BG"/>
              </w:rPr>
            </w:pPr>
            <w:r>
              <w:rPr>
                <w:rFonts w:ascii="Times New Roman" w:hAnsi="Times New Roman"/>
                <w:lang w:val="bg-BG"/>
              </w:rPr>
              <w:t>С</w:t>
            </w:r>
            <w:r w:rsidRPr="004E00DC">
              <w:rPr>
                <w:rFonts w:ascii="Times New Roman" w:hAnsi="Times New Roman"/>
                <w:lang w:val="bg-BG"/>
              </w:rPr>
              <w:t>ин</w:t>
            </w:r>
          </w:p>
        </w:tc>
        <w:tc>
          <w:tcPr>
            <w:tcW w:w="1699" w:type="dxa"/>
            <w:gridSpan w:val="5"/>
            <w:tcBorders>
              <w:top w:val="single" w:sz="8" w:space="0" w:color="000000"/>
              <w:left w:val="single" w:sz="7" w:space="0" w:color="000000"/>
              <w:bottom w:val="single" w:sz="7" w:space="0" w:color="000000"/>
              <w:right w:val="single" w:sz="7" w:space="0" w:color="000000"/>
            </w:tcBorders>
            <w:shd w:val="clear" w:color="auto" w:fill="auto"/>
          </w:tcPr>
          <w:p w:rsidR="00C17530" w:rsidRPr="004E00DC" w:rsidRDefault="00C17530" w:rsidP="00A00129">
            <w:pPr>
              <w:pStyle w:val="TableParagraph"/>
              <w:keepNext/>
              <w:jc w:val="center"/>
              <w:rPr>
                <w:rFonts w:ascii="Times New Roman" w:eastAsia="Arial" w:hAnsi="Times New Roman"/>
                <w:lang w:val="bg-BG"/>
              </w:rPr>
            </w:pPr>
            <w:r>
              <w:rPr>
                <w:rFonts w:ascii="Times New Roman" w:hAnsi="Times New Roman"/>
                <w:lang w:val="bg-BG"/>
              </w:rPr>
              <w:t>С</w:t>
            </w:r>
            <w:r w:rsidRPr="004E00DC">
              <w:rPr>
                <w:rFonts w:ascii="Times New Roman" w:hAnsi="Times New Roman"/>
                <w:lang w:val="bg-BG"/>
              </w:rPr>
              <w:t>ин</w:t>
            </w:r>
          </w:p>
        </w:tc>
      </w:tr>
      <w:tr w:rsidR="00C17530" w:rsidRPr="004E00DC" w:rsidTr="00C17530">
        <w:trPr>
          <w:trHeight w:hRule="exact" w:val="1031"/>
        </w:trPr>
        <w:tc>
          <w:tcPr>
            <w:tcW w:w="1529" w:type="dxa"/>
            <w:tcBorders>
              <w:top w:val="single" w:sz="7" w:space="0" w:color="000000"/>
              <w:left w:val="single" w:sz="5" w:space="0" w:color="000000"/>
              <w:bottom w:val="single" w:sz="8" w:space="0" w:color="000000"/>
              <w:right w:val="single" w:sz="7" w:space="0" w:color="000000"/>
            </w:tcBorders>
          </w:tcPr>
          <w:p w:rsidR="00C17530" w:rsidRPr="004E00DC" w:rsidRDefault="00C17530" w:rsidP="00A00129">
            <w:pPr>
              <w:pStyle w:val="TableParagraph"/>
              <w:keepNext/>
              <w:rPr>
                <w:rFonts w:ascii="Times New Roman" w:eastAsia="Arial" w:hAnsi="Times New Roman"/>
                <w:lang w:val="bg-BG"/>
              </w:rPr>
            </w:pPr>
          </w:p>
          <w:p w:rsidR="00C17530" w:rsidRPr="004E00DC" w:rsidRDefault="00C17530" w:rsidP="00A00129">
            <w:pPr>
              <w:pStyle w:val="TableParagraph"/>
              <w:keepNext/>
              <w:rPr>
                <w:rFonts w:ascii="Times New Roman" w:eastAsia="Arial" w:hAnsi="Times New Roman"/>
                <w:lang w:val="bg-BG"/>
              </w:rPr>
            </w:pPr>
            <w:r w:rsidRPr="004E00DC">
              <w:rPr>
                <w:rFonts w:ascii="Times New Roman" w:hAnsi="Times New Roman"/>
                <w:spacing w:val="-1"/>
                <w:lang w:val="bg-BG"/>
              </w:rPr>
              <w:t>Дозаторно копче:</w:t>
            </w:r>
          </w:p>
        </w:tc>
        <w:tc>
          <w:tcPr>
            <w:tcW w:w="2065" w:type="dxa"/>
            <w:tcBorders>
              <w:top w:val="single" w:sz="7" w:space="0" w:color="000000"/>
              <w:left w:val="single" w:sz="7" w:space="0" w:color="000000"/>
              <w:bottom w:val="single" w:sz="8" w:space="0" w:color="000000"/>
              <w:right w:val="single" w:sz="7" w:space="0" w:color="000000"/>
            </w:tcBorders>
            <w:shd w:val="clear" w:color="auto" w:fill="auto"/>
          </w:tcPr>
          <w:p w:rsidR="00C17530" w:rsidRPr="004E00DC" w:rsidRDefault="00C17530" w:rsidP="00A00129">
            <w:pPr>
              <w:pStyle w:val="TableParagraph"/>
              <w:keepNext/>
              <w:jc w:val="center"/>
              <w:rPr>
                <w:rFonts w:ascii="Times New Roman" w:eastAsia="Arial" w:hAnsi="Times New Roman"/>
                <w:lang w:val="bg-BG"/>
              </w:rPr>
            </w:pPr>
            <w:r w:rsidRPr="004E00DC">
              <w:rPr>
                <w:rFonts w:ascii="Times New Roman" w:eastAsia="Arial" w:hAnsi="Times New Roman"/>
                <w:noProof/>
                <w:lang w:val="en-GB" w:eastAsia="en-GB"/>
              </w:rPr>
              <w:pict>
                <v:shape id="Picture 4" o:spid="_x0000_i1030" type="#_x0000_t75" style="width:28.5pt;height:28.5pt;visibility:visible">
                  <v:imagedata r:id="rId43" o:title=""/>
                </v:shape>
              </w:pict>
            </w:r>
          </w:p>
          <w:p w:rsidR="00C17530" w:rsidRPr="004E00DC" w:rsidRDefault="00C17530" w:rsidP="00A00129">
            <w:pPr>
              <w:pStyle w:val="TableParagraph"/>
              <w:keepNext/>
              <w:jc w:val="center"/>
              <w:rPr>
                <w:rFonts w:ascii="Times New Roman" w:eastAsia="Arial" w:hAnsi="Times New Roman"/>
                <w:lang w:val="bg-BG"/>
              </w:rPr>
            </w:pPr>
            <w:r>
              <w:rPr>
                <w:rFonts w:ascii="Times New Roman" w:hAnsi="Times New Roman"/>
                <w:lang w:val="bg-BG"/>
              </w:rPr>
              <w:t>Б</w:t>
            </w:r>
            <w:r w:rsidRPr="004E00DC">
              <w:rPr>
                <w:rFonts w:ascii="Times New Roman" w:hAnsi="Times New Roman"/>
                <w:lang w:val="bg-BG"/>
              </w:rPr>
              <w:t>ордо</w:t>
            </w:r>
          </w:p>
        </w:tc>
        <w:tc>
          <w:tcPr>
            <w:tcW w:w="1935" w:type="dxa"/>
            <w:gridSpan w:val="5"/>
            <w:tcBorders>
              <w:top w:val="single" w:sz="7" w:space="0" w:color="000000"/>
              <w:left w:val="single" w:sz="7" w:space="0" w:color="000000"/>
              <w:bottom w:val="single" w:sz="8" w:space="0" w:color="000000"/>
              <w:right w:val="single" w:sz="7" w:space="0" w:color="000000"/>
            </w:tcBorders>
            <w:shd w:val="clear" w:color="auto" w:fill="auto"/>
          </w:tcPr>
          <w:p w:rsidR="00C17530" w:rsidRPr="004E00DC" w:rsidRDefault="00C17530" w:rsidP="00A00129">
            <w:pPr>
              <w:pStyle w:val="TableParagraph"/>
              <w:keepNext/>
              <w:jc w:val="center"/>
              <w:rPr>
                <w:rFonts w:ascii="Times New Roman" w:eastAsia="Arial" w:hAnsi="Times New Roman"/>
                <w:lang w:val="bg-BG"/>
              </w:rPr>
            </w:pPr>
            <w:r w:rsidRPr="004E00DC">
              <w:rPr>
                <w:rFonts w:ascii="Times New Roman" w:eastAsia="Arial" w:hAnsi="Times New Roman"/>
                <w:noProof/>
                <w:lang w:val="en-GB" w:eastAsia="en-GB"/>
              </w:rPr>
              <w:pict>
                <v:shape id="Picture 3" o:spid="_x0000_i1031" type="#_x0000_t75" style="width:28.5pt;height:28.5pt;visibility:visible">
                  <v:imagedata r:id="rId44" o:title=""/>
                </v:shape>
              </w:pict>
            </w:r>
          </w:p>
          <w:p w:rsidR="00C17530" w:rsidRPr="004E00DC" w:rsidRDefault="00C17530" w:rsidP="00A00129">
            <w:pPr>
              <w:pStyle w:val="TableParagraph"/>
              <w:keepNext/>
              <w:jc w:val="center"/>
              <w:rPr>
                <w:rFonts w:ascii="Times New Roman" w:eastAsia="Arial" w:hAnsi="Times New Roman"/>
                <w:lang w:val="bg-BG"/>
              </w:rPr>
            </w:pPr>
            <w:r>
              <w:rPr>
                <w:rFonts w:ascii="Times New Roman" w:hAnsi="Times New Roman"/>
                <w:spacing w:val="-1"/>
                <w:lang w:val="bg-BG"/>
              </w:rPr>
              <w:t>Ж</w:t>
            </w:r>
            <w:r w:rsidRPr="004E00DC">
              <w:rPr>
                <w:rFonts w:ascii="Times New Roman" w:hAnsi="Times New Roman"/>
                <w:spacing w:val="-1"/>
                <w:lang w:val="bg-BG"/>
              </w:rPr>
              <w:t>ълто</w:t>
            </w:r>
          </w:p>
        </w:tc>
        <w:tc>
          <w:tcPr>
            <w:tcW w:w="1699" w:type="dxa"/>
            <w:gridSpan w:val="5"/>
            <w:tcBorders>
              <w:top w:val="single" w:sz="7" w:space="0" w:color="000000"/>
              <w:left w:val="single" w:sz="7" w:space="0" w:color="000000"/>
              <w:bottom w:val="single" w:sz="8" w:space="0" w:color="000000"/>
              <w:right w:val="single" w:sz="7" w:space="0" w:color="000000"/>
            </w:tcBorders>
            <w:shd w:val="clear" w:color="auto" w:fill="auto"/>
          </w:tcPr>
          <w:p w:rsidR="00C17530" w:rsidRPr="004E00DC" w:rsidRDefault="00C17530" w:rsidP="00A00129">
            <w:pPr>
              <w:pStyle w:val="TableParagraph"/>
              <w:keepNext/>
              <w:jc w:val="center"/>
              <w:rPr>
                <w:rFonts w:ascii="Times New Roman" w:eastAsia="Arial" w:hAnsi="Times New Roman"/>
                <w:lang w:val="bg-BG"/>
              </w:rPr>
            </w:pPr>
            <w:r w:rsidRPr="004E00DC">
              <w:rPr>
                <w:rFonts w:ascii="Times New Roman" w:eastAsia="Arial" w:hAnsi="Times New Roman"/>
                <w:noProof/>
                <w:lang w:val="en-GB" w:eastAsia="en-GB"/>
              </w:rPr>
              <w:pict>
                <v:shape id="Picture 2" o:spid="_x0000_i1032" type="#_x0000_t75" style="width:28.5pt;height:28.5pt;visibility:visible">
                  <v:imagedata r:id="rId45" o:title=""/>
                </v:shape>
              </w:pict>
            </w:r>
          </w:p>
          <w:p w:rsidR="00C17530" w:rsidRPr="004E00DC" w:rsidRDefault="00C17530" w:rsidP="00A00129">
            <w:pPr>
              <w:pStyle w:val="TableParagraph"/>
              <w:keepNext/>
              <w:jc w:val="center"/>
              <w:rPr>
                <w:rFonts w:ascii="Times New Roman" w:eastAsia="Arial" w:hAnsi="Times New Roman"/>
                <w:lang w:val="bg-BG"/>
              </w:rPr>
            </w:pPr>
            <w:r>
              <w:rPr>
                <w:rFonts w:ascii="Times New Roman" w:hAnsi="Times New Roman"/>
                <w:lang w:val="bg-BG"/>
              </w:rPr>
              <w:t>Ч</w:t>
            </w:r>
            <w:r w:rsidRPr="004E00DC">
              <w:rPr>
                <w:rFonts w:ascii="Times New Roman" w:hAnsi="Times New Roman"/>
                <w:lang w:val="bg-BG"/>
              </w:rPr>
              <w:t>ервено</w:t>
            </w:r>
          </w:p>
        </w:tc>
      </w:tr>
      <w:tr w:rsidR="00C17530" w:rsidRPr="004E00DC" w:rsidTr="00C17530">
        <w:trPr>
          <w:trHeight w:hRule="exact" w:val="822"/>
        </w:trPr>
        <w:tc>
          <w:tcPr>
            <w:tcW w:w="1529" w:type="dxa"/>
            <w:tcBorders>
              <w:top w:val="single" w:sz="8" w:space="0" w:color="000000"/>
              <w:left w:val="single" w:sz="6" w:space="0" w:color="000000"/>
              <w:bottom w:val="single" w:sz="4" w:space="0" w:color="auto"/>
              <w:right w:val="single" w:sz="8" w:space="0" w:color="000000"/>
            </w:tcBorders>
          </w:tcPr>
          <w:p w:rsidR="00C17530" w:rsidRPr="004E00DC" w:rsidRDefault="00C17530" w:rsidP="00A00129">
            <w:pPr>
              <w:pStyle w:val="TableParagraph"/>
              <w:keepNext/>
              <w:rPr>
                <w:rFonts w:ascii="Times New Roman" w:hAnsi="Times New Roman"/>
                <w:lang w:val="bg-BG"/>
              </w:rPr>
            </w:pPr>
            <w:r w:rsidRPr="004E00DC">
              <w:rPr>
                <w:rFonts w:ascii="Times New Roman" w:hAnsi="Times New Roman"/>
                <w:lang w:val="bg-BG"/>
              </w:rPr>
              <w:t>Етикети:</w:t>
            </w:r>
          </w:p>
        </w:tc>
        <w:tc>
          <w:tcPr>
            <w:tcW w:w="2065" w:type="dxa"/>
            <w:tcBorders>
              <w:top w:val="single" w:sz="8" w:space="0" w:color="000000"/>
              <w:left w:val="single" w:sz="8" w:space="0" w:color="000000"/>
              <w:bottom w:val="single" w:sz="4" w:space="0" w:color="auto"/>
              <w:right w:val="single" w:sz="8" w:space="0" w:color="000000"/>
            </w:tcBorders>
            <w:shd w:val="clear" w:color="auto" w:fill="auto"/>
          </w:tcPr>
          <w:p w:rsidR="00C17530" w:rsidRPr="004E00DC" w:rsidRDefault="00C17530" w:rsidP="00A00129">
            <w:pPr>
              <w:keepNext/>
              <w:jc w:val="center"/>
              <w:rPr>
                <w:szCs w:val="22"/>
                <w:lang w:val="bg-BG"/>
              </w:rPr>
            </w:pPr>
            <w:r w:rsidRPr="004E00DC">
              <w:rPr>
                <w:szCs w:val="22"/>
                <w:lang w:val="bg-BG"/>
              </w:rPr>
              <w:t>Бели с лента, оцветена в бордо</w:t>
            </w:r>
          </w:p>
        </w:tc>
        <w:tc>
          <w:tcPr>
            <w:tcW w:w="1935" w:type="dxa"/>
            <w:gridSpan w:val="5"/>
            <w:tcBorders>
              <w:top w:val="single" w:sz="8" w:space="0" w:color="000000"/>
              <w:left w:val="single" w:sz="8" w:space="0" w:color="000000"/>
              <w:bottom w:val="single" w:sz="4" w:space="0" w:color="auto"/>
              <w:right w:val="single" w:sz="8" w:space="0" w:color="000000"/>
            </w:tcBorders>
            <w:shd w:val="clear" w:color="auto" w:fill="auto"/>
          </w:tcPr>
          <w:p w:rsidR="00C17530" w:rsidRPr="004E00DC" w:rsidRDefault="00C17530" w:rsidP="00A00129">
            <w:pPr>
              <w:keepNext/>
              <w:jc w:val="center"/>
              <w:rPr>
                <w:szCs w:val="22"/>
                <w:lang w:val="bg-BG"/>
              </w:rPr>
            </w:pPr>
            <w:r w:rsidRPr="004E00DC">
              <w:rPr>
                <w:szCs w:val="22"/>
                <w:lang w:val="bg-BG"/>
              </w:rPr>
              <w:t>Бели с лента, оцветена в жълто</w:t>
            </w:r>
          </w:p>
        </w:tc>
        <w:tc>
          <w:tcPr>
            <w:tcW w:w="1699" w:type="dxa"/>
            <w:gridSpan w:val="5"/>
            <w:tcBorders>
              <w:top w:val="single" w:sz="8" w:space="0" w:color="000000"/>
              <w:left w:val="single" w:sz="8" w:space="0" w:color="000000"/>
              <w:bottom w:val="single" w:sz="4" w:space="0" w:color="auto"/>
              <w:right w:val="single" w:sz="8" w:space="0" w:color="000000"/>
            </w:tcBorders>
            <w:shd w:val="clear" w:color="auto" w:fill="auto"/>
          </w:tcPr>
          <w:p w:rsidR="00C17530" w:rsidRPr="004E00DC" w:rsidRDefault="00C17530" w:rsidP="00A00129">
            <w:pPr>
              <w:pStyle w:val="TableParagraph"/>
              <w:keepNext/>
              <w:jc w:val="center"/>
              <w:rPr>
                <w:rFonts w:ascii="Times New Roman" w:hAnsi="Times New Roman"/>
                <w:lang w:val="bg-BG"/>
              </w:rPr>
            </w:pPr>
            <w:r w:rsidRPr="004E00DC">
              <w:rPr>
                <w:rFonts w:ascii="Times New Roman" w:hAnsi="Times New Roman"/>
                <w:lang w:val="bg-BG"/>
              </w:rPr>
              <w:t>Бели с лента, оцветена в червено</w:t>
            </w:r>
          </w:p>
        </w:tc>
      </w:tr>
    </w:tbl>
    <w:p w:rsidR="00A00129" w:rsidRPr="004E00DC" w:rsidRDefault="00A00129" w:rsidP="00A00129">
      <w:pPr>
        <w:rPr>
          <w:rFonts w:eastAsia="Arial"/>
          <w:szCs w:val="22"/>
          <w:lang w:val="bg-BG"/>
        </w:rPr>
      </w:pPr>
    </w:p>
    <w:p w:rsidR="00A00129" w:rsidRPr="004E00DC" w:rsidRDefault="00A00129" w:rsidP="00A00129">
      <w:pPr>
        <w:keepNext/>
        <w:rPr>
          <w:b/>
          <w:szCs w:val="22"/>
          <w:lang w:val="bg-BG"/>
        </w:rPr>
      </w:pPr>
      <w:r w:rsidRPr="004E00DC">
        <w:rPr>
          <w:b/>
          <w:szCs w:val="22"/>
          <w:lang w:val="bg-BG"/>
        </w:rPr>
        <w:t>Средства, необходими, за поставянето на инжекцията:</w:t>
      </w:r>
    </w:p>
    <w:p w:rsidR="00A00129" w:rsidRPr="004E00DC" w:rsidRDefault="00A00129" w:rsidP="00A00129">
      <w:pPr>
        <w:keepNext/>
        <w:rPr>
          <w:b/>
          <w:szCs w:val="22"/>
          <w:lang w:val="bg-BG"/>
        </w:rPr>
      </w:pPr>
    </w:p>
    <w:p w:rsidR="00A00129" w:rsidRPr="00B93BCD" w:rsidRDefault="00A00129" w:rsidP="0028363F">
      <w:pPr>
        <w:numPr>
          <w:ilvl w:val="0"/>
          <w:numId w:val="54"/>
        </w:numPr>
        <w:tabs>
          <w:tab w:val="clear" w:pos="720"/>
          <w:tab w:val="num" w:pos="567"/>
        </w:tabs>
        <w:spacing w:line="240" w:lineRule="auto"/>
        <w:ind w:left="567" w:hanging="567"/>
        <w:rPr>
          <w:szCs w:val="22"/>
          <w:lang w:val="bg-BG"/>
        </w:rPr>
      </w:pPr>
      <w:r w:rsidRPr="00B93BCD">
        <w:rPr>
          <w:szCs w:val="22"/>
          <w:lang w:val="bg-BG"/>
        </w:rPr>
        <w:t>Писалка KwikPen, съдържаща Вашия инсулин</w:t>
      </w:r>
    </w:p>
    <w:p w:rsidR="00A00129" w:rsidRPr="00B637DA" w:rsidRDefault="00A00129" w:rsidP="0028363F">
      <w:pPr>
        <w:numPr>
          <w:ilvl w:val="0"/>
          <w:numId w:val="54"/>
        </w:numPr>
        <w:tabs>
          <w:tab w:val="clear" w:pos="720"/>
          <w:tab w:val="num" w:pos="567"/>
        </w:tabs>
        <w:spacing w:line="240" w:lineRule="auto"/>
        <w:ind w:left="567" w:hanging="567"/>
        <w:rPr>
          <w:szCs w:val="22"/>
          <w:lang w:val="bg-BG"/>
        </w:rPr>
      </w:pPr>
      <w:r w:rsidRPr="00B93BCD">
        <w:rPr>
          <w:szCs w:val="22"/>
          <w:lang w:val="bg-BG"/>
        </w:rPr>
        <w:t>Игли, съвместими с писалката KwikPen (препоръчват се игли за писалка на фирма BD [</w:t>
      </w:r>
      <w:r w:rsidRPr="00B93BCD">
        <w:rPr>
          <w:color w:val="000000"/>
          <w:szCs w:val="22"/>
          <w:lang w:val="bg-BG"/>
        </w:rPr>
        <w:t>Becton, Dickinson and Company])</w:t>
      </w:r>
    </w:p>
    <w:p w:rsidR="00A00129" w:rsidRPr="00B93BCD" w:rsidRDefault="00A00129" w:rsidP="0028363F">
      <w:pPr>
        <w:numPr>
          <w:ilvl w:val="0"/>
          <w:numId w:val="54"/>
        </w:numPr>
        <w:tabs>
          <w:tab w:val="clear" w:pos="720"/>
          <w:tab w:val="num" w:pos="567"/>
        </w:tabs>
        <w:spacing w:line="240" w:lineRule="auto"/>
        <w:ind w:left="567" w:hanging="567"/>
        <w:rPr>
          <w:szCs w:val="22"/>
          <w:lang w:val="bg-BG"/>
        </w:rPr>
      </w:pPr>
      <w:r w:rsidRPr="00B93BCD">
        <w:rPr>
          <w:szCs w:val="22"/>
          <w:lang w:val="bg-BG"/>
        </w:rPr>
        <w:t>Тампон</w:t>
      </w:r>
    </w:p>
    <w:p w:rsidR="00A00129" w:rsidRPr="00B93BCD" w:rsidRDefault="00A00129" w:rsidP="00A00129">
      <w:pPr>
        <w:rPr>
          <w:szCs w:val="22"/>
          <w:lang w:val="bg-BG"/>
        </w:rPr>
      </w:pPr>
      <w:r w:rsidRPr="00B93BCD">
        <w:rPr>
          <w:szCs w:val="22"/>
          <w:lang w:val="bg-BG"/>
        </w:rPr>
        <w:t>Иглите и тампонът не са включени.</w:t>
      </w:r>
    </w:p>
    <w:p w:rsidR="00A00129" w:rsidRPr="00B637DA" w:rsidRDefault="00A00129" w:rsidP="00A00129">
      <w:pPr>
        <w:rPr>
          <w:rFonts w:eastAsia="Arial"/>
          <w:szCs w:val="22"/>
          <w:lang w:val="bg-BG"/>
        </w:rPr>
      </w:pPr>
    </w:p>
    <w:p w:rsidR="00A00129" w:rsidRPr="00E10C93" w:rsidRDefault="00A00129" w:rsidP="00A00129">
      <w:pPr>
        <w:pStyle w:val="NoSpacing"/>
        <w:keepNext/>
        <w:spacing w:line="260" w:lineRule="exact"/>
        <w:rPr>
          <w:rFonts w:ascii="Times New Roman" w:hAnsi="Times New Roman"/>
          <w:b/>
          <w:lang w:val="bg-BG"/>
        </w:rPr>
      </w:pPr>
      <w:r w:rsidRPr="00E10C93">
        <w:rPr>
          <w:rFonts w:ascii="Times New Roman" w:hAnsi="Times New Roman"/>
          <w:b/>
          <w:lang w:val="bg-BG"/>
        </w:rPr>
        <w:t>Подготовка на Вашата писалка</w:t>
      </w:r>
    </w:p>
    <w:p w:rsidR="00A00129" w:rsidRPr="00B93BCD" w:rsidRDefault="00A00129" w:rsidP="0028363F">
      <w:pPr>
        <w:pStyle w:val="NoSpacing"/>
        <w:numPr>
          <w:ilvl w:val="0"/>
          <w:numId w:val="60"/>
        </w:numPr>
        <w:tabs>
          <w:tab w:val="left" w:pos="567"/>
        </w:tabs>
        <w:ind w:left="567" w:hanging="567"/>
        <w:rPr>
          <w:rFonts w:ascii="Times New Roman" w:hAnsi="Times New Roman"/>
          <w:lang w:val="bg-BG"/>
        </w:rPr>
      </w:pPr>
      <w:r w:rsidRPr="00B93BCD">
        <w:rPr>
          <w:rFonts w:ascii="Times New Roman" w:hAnsi="Times New Roman"/>
          <w:lang w:val="bg-BG"/>
        </w:rPr>
        <w:t>Измийте си ръцете със сапун и вода.</w:t>
      </w:r>
    </w:p>
    <w:p w:rsidR="00A00129" w:rsidRPr="00B93BCD" w:rsidRDefault="00A00129" w:rsidP="0028363F">
      <w:pPr>
        <w:pStyle w:val="NoSpacing"/>
        <w:numPr>
          <w:ilvl w:val="0"/>
          <w:numId w:val="60"/>
        </w:numPr>
        <w:tabs>
          <w:tab w:val="left" w:pos="567"/>
        </w:tabs>
        <w:ind w:left="567" w:hanging="567"/>
        <w:rPr>
          <w:rFonts w:ascii="Times New Roman" w:hAnsi="Times New Roman"/>
          <w:lang w:val="bg-BG"/>
        </w:rPr>
      </w:pPr>
      <w:r w:rsidRPr="00B93BCD">
        <w:rPr>
          <w:rFonts w:ascii="Times New Roman" w:hAnsi="Times New Roman"/>
          <w:lang w:val="bg-BG"/>
        </w:rPr>
        <w:t>Проверете писалката, за да се уверите, че получавате правилния вид инсулин. Това е особено важно, ако получавате повече от 1 вид инсулин.</w:t>
      </w:r>
    </w:p>
    <w:p w:rsidR="00A00129" w:rsidRPr="00E10C93" w:rsidRDefault="00A00129" w:rsidP="0028363F">
      <w:pPr>
        <w:pStyle w:val="NoSpacing"/>
        <w:numPr>
          <w:ilvl w:val="0"/>
          <w:numId w:val="60"/>
        </w:numPr>
        <w:tabs>
          <w:tab w:val="left" w:pos="567"/>
        </w:tabs>
        <w:ind w:left="567" w:hanging="567"/>
        <w:rPr>
          <w:rFonts w:ascii="Times New Roman" w:hAnsi="Times New Roman"/>
          <w:lang w:val="bg-BG"/>
        </w:rPr>
      </w:pPr>
      <w:r w:rsidRPr="00B637DA">
        <w:rPr>
          <w:rFonts w:ascii="Times New Roman" w:hAnsi="Times New Roman"/>
          <w:b/>
          <w:lang w:val="bg-BG"/>
        </w:rPr>
        <w:t xml:space="preserve">Не </w:t>
      </w:r>
      <w:r w:rsidRPr="00B637DA">
        <w:rPr>
          <w:rFonts w:ascii="Times New Roman" w:hAnsi="Times New Roman"/>
          <w:lang w:val="bg-BG"/>
        </w:rPr>
        <w:t>използвайте Вашата писалка след изтичането на срока на годност, отпечатан върху етикета. След като започнете да използвате писалката, изхвърлете Вашата писалка след изтичане</w:t>
      </w:r>
      <w:r w:rsidRPr="00E10C93">
        <w:rPr>
          <w:rFonts w:ascii="Times New Roman" w:hAnsi="Times New Roman"/>
          <w:lang w:val="bg-BG"/>
        </w:rPr>
        <w:t xml:space="preserve"> на срока на използване, определен в листовката.</w:t>
      </w:r>
    </w:p>
    <w:p w:rsidR="00A00129" w:rsidRPr="00854DC8" w:rsidRDefault="00A00129" w:rsidP="0028363F">
      <w:pPr>
        <w:pStyle w:val="NoSpacing"/>
        <w:numPr>
          <w:ilvl w:val="0"/>
          <w:numId w:val="60"/>
        </w:numPr>
        <w:tabs>
          <w:tab w:val="left" w:pos="567"/>
        </w:tabs>
        <w:ind w:left="567" w:hanging="567"/>
        <w:rPr>
          <w:rFonts w:ascii="Times New Roman" w:hAnsi="Times New Roman"/>
          <w:lang w:val="bg-BG"/>
        </w:rPr>
      </w:pPr>
      <w:r w:rsidRPr="008F5DEF">
        <w:rPr>
          <w:rFonts w:ascii="Times New Roman" w:hAnsi="Times New Roman"/>
          <w:lang w:val="bg-BG"/>
        </w:rPr>
        <w:t>Винаги използвайте</w:t>
      </w:r>
      <w:r w:rsidRPr="00854DC8">
        <w:rPr>
          <w:rFonts w:ascii="Times New Roman" w:hAnsi="Times New Roman"/>
          <w:b/>
          <w:lang w:val="bg-BG"/>
        </w:rPr>
        <w:t xml:space="preserve"> нова игла </w:t>
      </w:r>
      <w:r w:rsidRPr="00854DC8">
        <w:rPr>
          <w:rFonts w:ascii="Times New Roman" w:hAnsi="Times New Roman"/>
          <w:lang w:val="bg-BG"/>
        </w:rPr>
        <w:t>за всяка инжекция, това ще спомогне за предотвратяването на инфекции и запушването на иглите.</w:t>
      </w:r>
    </w:p>
    <w:p w:rsidR="00A00129" w:rsidRPr="00A00129" w:rsidRDefault="00A00129" w:rsidP="00A00129">
      <w:pPr>
        <w:pStyle w:val="NoSpacing"/>
        <w:rPr>
          <w:rFonts w:ascii="Times New Roman" w:eastAsia="Arial" w:hAnsi="Times New Roman"/>
          <w:b/>
          <w:lang w:val="bg-BG"/>
        </w:rPr>
      </w:pPr>
    </w:p>
    <w:p w:rsidR="00A00129" w:rsidRPr="00B37249" w:rsidRDefault="00A00129" w:rsidP="00A00129">
      <w:pPr>
        <w:rPr>
          <w:rFonts w:eastAsia="Arial"/>
          <w:szCs w:val="22"/>
          <w:lang w:val="bg-BG"/>
        </w:rPr>
      </w:pPr>
      <w:r>
        <w:rPr>
          <w:noProof/>
        </w:rPr>
      </w:r>
      <w:r w:rsidR="003740DE">
        <w:pict>
          <v:group id="Group 186" o:spid="_x0000_s4122" style="width:447.05pt;height:3.6pt;mso-position-horizontal-relative:char;mso-position-vertical-relative:line" coordsize="10922,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">
            <v:group id="Group 182" o:spid="_x0000_s4123" style="position:absolute;left:6;top:6;width:10911;height:2" coordorigin="6,6" coordsize="1091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qf4BcsQAAADcAAAA&#10;DwAAAAAAAAAAAAAAAACqAgAAZHJzL2Rvd25yZXYueG1sUEsFBgAAAAAEAAQA+gAAAJsDAAAAAA==&#10;">
              <v:shape id="Freeform 183" o:spid="_x0000_s4124" style="position:absolute;left:6;top:6;width:10911;height:2;visibility:visible;mso-wrap-style:square;v-text-anchor:top" coordsize="1091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4lEusUA&#10;AADcAAAADwAAAGRycy9kb3ducmV2LnhtbESPQWvCQBCF7wX/wzJCb3VTKyVEV6kGQSw9VK3nITsm&#10;wexsyK6a/PvOodDbDO/Ne98sVr1r1J26UHs28DpJQBEX3tZcGjgdty8pqBCRLTaeycBAAVbL0dMC&#10;M+sf/E33QyyVhHDI0EAVY5tpHYqKHIaJb4lFu/jOYZS1K7Xt8CHhrtHTJHnXDmuWhgpb2lRUXA83&#10;Z2C//tm0w9tw/jrln2mNNp/lu6Mxz+P+Yw4qUh//zX/XOyv4qdDKMzKBXv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iUS6xQAAANwAAAAPAAAAAAAAAAAAAAAAAJgCAABkcnMv&#10;ZG93bnJldi54bWxQSwUGAAAAAAQABAD1AAAAigMAAAAA&#10;" path="m,l10910,e" filled="f" strokeweight=".58pt">
                <v:path arrowok="t" o:connecttype="custom" o:connectlocs="0,0;10910,0" o:connectangles="0,0"/>
              </v:shape>
            </v:group>
            <w10:anchorlock/>
          </v:group>
        </w:pict>
      </w:r>
    </w:p>
    <w:p w:rsidR="00A00129" w:rsidRPr="00A00129" w:rsidRDefault="00A00129" w:rsidP="00A00129">
      <w:pPr>
        <w:keepNext/>
        <w:tabs>
          <w:tab w:val="left" w:pos="8647"/>
        </w:tabs>
        <w:rPr>
          <w:b/>
          <w:spacing w:val="-2"/>
          <w:szCs w:val="22"/>
          <w:lang w:val="bg-BG"/>
        </w:rPr>
      </w:pPr>
      <w:r w:rsidRPr="00A00129">
        <w:rPr>
          <w:noProof/>
          <w:szCs w:val="22"/>
        </w:rPr>
        <w:pict>
          <v:shape id="Picture 44" o:spid="_x0000_s4121" type="#_x0000_t75" style="position:absolute;margin-left:392.95pt;margin-top:5.4pt;width:107.3pt;height:73.45pt;z-index:251639808;visibility:visible;mso-position-horizontal-relative:page">
            <v:imagedata r:id="rId46" o:title=""/>
            <w10:wrap anchorx="page"/>
          </v:shape>
        </w:pict>
      </w:r>
      <w:r w:rsidRPr="00A00129">
        <w:rPr>
          <w:b/>
          <w:szCs w:val="22"/>
          <w:lang w:val="bg-BG"/>
        </w:rPr>
        <w:t xml:space="preserve">Стъпка </w:t>
      </w:r>
      <w:r w:rsidRPr="00A00129">
        <w:rPr>
          <w:b/>
          <w:spacing w:val="-2"/>
          <w:szCs w:val="22"/>
          <w:lang w:val="bg-BG"/>
        </w:rPr>
        <w:t>1:</w:t>
      </w:r>
    </w:p>
    <w:p w:rsidR="00A00129" w:rsidRPr="00A00129" w:rsidRDefault="00A00129" w:rsidP="00A00129">
      <w:pPr>
        <w:keepNext/>
        <w:rPr>
          <w:rFonts w:eastAsia="Arial"/>
          <w:szCs w:val="22"/>
          <w:lang w:val="bg-BG"/>
        </w:rPr>
      </w:pPr>
    </w:p>
    <w:p w:rsidR="00A00129" w:rsidRPr="00544A95" w:rsidRDefault="00A00129" w:rsidP="0028363F">
      <w:pPr>
        <w:widowControl w:val="0"/>
        <w:numPr>
          <w:ilvl w:val="1"/>
          <w:numId w:val="58"/>
        </w:numPr>
        <w:tabs>
          <w:tab w:val="clear" w:pos="567"/>
          <w:tab w:val="left" w:pos="580"/>
        </w:tabs>
        <w:spacing w:line="240" w:lineRule="auto"/>
        <w:ind w:left="0" w:firstLine="0"/>
        <w:rPr>
          <w:rFonts w:eastAsia="Arial"/>
          <w:szCs w:val="22"/>
          <w:lang w:val="bg-BG"/>
        </w:rPr>
      </w:pPr>
      <w:r w:rsidRPr="00F164A2">
        <w:rPr>
          <w:szCs w:val="22"/>
          <w:lang w:val="bg-BG"/>
        </w:rPr>
        <w:t>Дръпнете рязко капачката на писалката</w:t>
      </w:r>
      <w:r w:rsidRPr="00544A95">
        <w:rPr>
          <w:spacing w:val="-1"/>
          <w:szCs w:val="22"/>
          <w:lang w:val="bg-BG"/>
        </w:rPr>
        <w:t>.</w:t>
      </w:r>
    </w:p>
    <w:p w:rsidR="00A00129" w:rsidRPr="0013251A" w:rsidRDefault="00A00129" w:rsidP="0028363F">
      <w:pPr>
        <w:pStyle w:val="ListParagraph"/>
        <w:widowControl w:val="0"/>
        <w:numPr>
          <w:ilvl w:val="0"/>
          <w:numId w:val="59"/>
        </w:numPr>
        <w:tabs>
          <w:tab w:val="clear" w:pos="567"/>
        </w:tabs>
        <w:spacing w:line="240" w:lineRule="auto"/>
        <w:ind w:left="1134" w:hanging="567"/>
        <w:contextualSpacing w:val="0"/>
        <w:rPr>
          <w:rFonts w:eastAsia="Arial"/>
          <w:szCs w:val="22"/>
          <w:lang w:val="bg-BG"/>
        </w:rPr>
      </w:pPr>
      <w:r w:rsidRPr="00544A95">
        <w:rPr>
          <w:b/>
          <w:spacing w:val="-1"/>
          <w:szCs w:val="22"/>
          <w:lang w:val="bg-BG"/>
        </w:rPr>
        <w:t xml:space="preserve">Не </w:t>
      </w:r>
      <w:r w:rsidRPr="00544A95">
        <w:rPr>
          <w:spacing w:val="-1"/>
          <w:szCs w:val="22"/>
          <w:lang w:val="bg-BG"/>
        </w:rPr>
        <w:t>отстранявайте етикета на писалката</w:t>
      </w:r>
      <w:r w:rsidRPr="00F07435">
        <w:rPr>
          <w:spacing w:val="-1"/>
          <w:szCs w:val="22"/>
          <w:lang w:val="bg-BG"/>
        </w:rPr>
        <w:t>.</w:t>
      </w:r>
    </w:p>
    <w:p w:rsidR="00A00129" w:rsidRPr="00B93BCD" w:rsidRDefault="00A00129" w:rsidP="0028363F">
      <w:pPr>
        <w:pStyle w:val="Heading3"/>
        <w:keepNext w:val="0"/>
        <w:keepLines w:val="0"/>
        <w:widowControl w:val="0"/>
        <w:numPr>
          <w:ilvl w:val="1"/>
          <w:numId w:val="58"/>
        </w:numPr>
        <w:tabs>
          <w:tab w:val="clear" w:pos="567"/>
          <w:tab w:val="left" w:pos="580"/>
        </w:tabs>
        <w:spacing w:before="0" w:after="0" w:line="240" w:lineRule="auto"/>
        <w:ind w:left="0" w:firstLine="0"/>
        <w:rPr>
          <w:b w:val="0"/>
          <w:sz w:val="22"/>
          <w:szCs w:val="22"/>
          <w:lang w:val="bg-BG"/>
        </w:rPr>
      </w:pPr>
      <w:r w:rsidRPr="00B93BCD">
        <w:rPr>
          <w:b w:val="0"/>
          <w:sz w:val="22"/>
          <w:szCs w:val="22"/>
          <w:lang w:val="bg-BG"/>
        </w:rPr>
        <w:t>Почистете гумената запушалка с тампон</w:t>
      </w:r>
      <w:r w:rsidRPr="00B93BCD">
        <w:rPr>
          <w:b w:val="0"/>
          <w:spacing w:val="-1"/>
          <w:sz w:val="22"/>
          <w:szCs w:val="22"/>
          <w:lang w:val="bg-BG"/>
        </w:rPr>
        <w:t>.</w:t>
      </w:r>
    </w:p>
    <w:p w:rsidR="00A00129" w:rsidRPr="002D43D4" w:rsidRDefault="00A00129" w:rsidP="00A00129">
      <w:pPr>
        <w:rPr>
          <w:rFonts w:eastAsia="Arial"/>
          <w:szCs w:val="22"/>
          <w:lang w:val="bg-BG"/>
        </w:rPr>
      </w:pPr>
    </w:p>
    <w:p w:rsidR="00A00129" w:rsidRPr="00CA1E9C" w:rsidRDefault="00A00129" w:rsidP="00A00129">
      <w:pPr>
        <w:rPr>
          <w:rFonts w:eastAsia="Arial"/>
          <w:szCs w:val="22"/>
          <w:lang w:val="bg-BG"/>
        </w:rPr>
      </w:pPr>
    </w:p>
    <w:p w:rsidR="00A00129" w:rsidRPr="00A00129" w:rsidRDefault="00A00129" w:rsidP="00A00129">
      <w:pPr>
        <w:rPr>
          <w:rFonts w:eastAsia="Arial"/>
          <w:szCs w:val="22"/>
          <w:lang w:val="bg-BG"/>
        </w:rPr>
      </w:pPr>
      <w:r w:rsidRPr="004E00DC">
        <w:rPr>
          <w:noProof/>
          <w:szCs w:val="22"/>
        </w:rPr>
      </w:r>
      <w:r w:rsidR="003740DE" w:rsidRPr="00A00129">
        <w:rPr>
          <w:szCs w:val="22"/>
        </w:rPr>
        <w:pict>
          <v:group id="Group 181" o:spid="_x0000_s4118" style="width:446.15pt;height:3.6pt;mso-position-horizontal-relative:char;mso-position-vertical-relative:line" coordsize="10922,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">
            <v:group id="Group 177" o:spid="_x0000_s4119" style="position:absolute;left:6;top:6;width:10911;height:2" coordorigin="6,6" coordsize="1091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LmJourCAAAA3AAAAA8A&#10;AAAAAAAAAAAAAAAAqgIAAGRycy9kb3ducmV2LnhtbFBLBQYAAAAABAAEAPoAAACZAwAAAAA=&#10;">
              <v:shape id="Freeform 178" o:spid="_x0000_s4120" style="position:absolute;left:6;top:6;width:10911;height:2;visibility:visible;mso-wrap-style:square;v-text-anchor:top" coordsize="1091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S3Wy8IA&#10;AADcAAAADwAAAGRycy9kb3ducmV2LnhtbERPS4vCMBC+C/6HMAveNF0VKdUoq0UQFw8+ds9DM7Zl&#10;m0lporb/fiMI3ubje85i1ZpK3KlxpWUFn6MIBHFmdcm5gst5O4xBOI+ssbJMCjpysFr2ewtMtH3w&#10;ke4nn4sQwi5BBYX3dSKlywoy6Ea2Jg7c1TYGfYBNLnWDjxBuKjmOopk0WHJoKLCmTUHZ3+lmFOzX&#10;P5u6m3S/h0v6HZeo02m6Oys1+Gi/5iA8tf4tfrl3OsyPJ/B8Jlwg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NLdbLwgAAANwAAAAPAAAAAAAAAAAAAAAAAJgCAABkcnMvZG93&#10;bnJldi54bWxQSwUGAAAAAAQABAD1AAAAhwMAAAAA&#10;" path="m,l10910,e" filled="f" strokeweight=".58pt">
                <v:path arrowok="t" o:connecttype="custom" o:connectlocs="0,0;10910,0" o:connectangles="0,0"/>
              </v:shape>
            </v:group>
            <w10:anchorlock/>
          </v:group>
        </w:pict>
      </w:r>
    </w:p>
    <w:p w:rsidR="00A00129" w:rsidRPr="00A00129" w:rsidRDefault="00A00129" w:rsidP="00A00129">
      <w:pPr>
        <w:keepNext/>
        <w:tabs>
          <w:tab w:val="left" w:pos="8647"/>
        </w:tabs>
        <w:rPr>
          <w:rFonts w:eastAsia="Arial"/>
          <w:b/>
          <w:szCs w:val="22"/>
          <w:lang w:val="bg-BG"/>
        </w:rPr>
      </w:pPr>
      <w:r w:rsidRPr="00A00129">
        <w:rPr>
          <w:noProof/>
          <w:szCs w:val="22"/>
        </w:rPr>
        <w:pict>
          <v:shape id="Picture 43" o:spid="_x0000_s4117" type="#_x0000_t75" style="position:absolute;margin-left:392.85pt;margin-top:7.15pt;width:107.05pt;height:82.55pt;z-index:251640832;visibility:visible;mso-position-horizontal-relative:page">
            <v:imagedata r:id="rId47" o:title=""/>
            <w10:wrap anchorx="page"/>
          </v:shape>
        </w:pict>
      </w:r>
      <w:r w:rsidRPr="00A00129">
        <w:rPr>
          <w:b/>
          <w:szCs w:val="22"/>
          <w:lang w:val="bg-BG"/>
        </w:rPr>
        <w:t xml:space="preserve">Стъпка </w:t>
      </w:r>
      <w:r w:rsidRPr="00A00129">
        <w:rPr>
          <w:rFonts w:eastAsia="Arial"/>
          <w:b/>
          <w:szCs w:val="22"/>
          <w:lang w:val="bg-BG"/>
        </w:rPr>
        <w:t>2:</w:t>
      </w:r>
    </w:p>
    <w:p w:rsidR="00A00129" w:rsidRPr="00A00129" w:rsidRDefault="00A00129" w:rsidP="00A00129">
      <w:pPr>
        <w:keepNext/>
        <w:rPr>
          <w:rFonts w:eastAsia="Arial"/>
          <w:b/>
          <w:szCs w:val="22"/>
          <w:lang w:val="bg-BG"/>
        </w:rPr>
      </w:pPr>
    </w:p>
    <w:p w:rsidR="00A00129" w:rsidRPr="00F164A2" w:rsidRDefault="00A00129" w:rsidP="00A00129">
      <w:pPr>
        <w:keepNext/>
        <w:rPr>
          <w:rFonts w:eastAsia="Arial"/>
          <w:b/>
          <w:szCs w:val="22"/>
          <w:lang w:val="bg-BG"/>
        </w:rPr>
      </w:pPr>
      <w:r w:rsidRPr="00F164A2">
        <w:rPr>
          <w:rFonts w:eastAsia="Arial"/>
          <w:b/>
          <w:szCs w:val="22"/>
          <w:lang w:val="bg-BG"/>
        </w:rPr>
        <w:t>(Само за HUMALOG суспензии на мътн</w:t>
      </w:r>
      <w:r w:rsidR="00B93BCD">
        <w:rPr>
          <w:rFonts w:eastAsia="Arial"/>
          <w:b/>
          <w:szCs w:val="22"/>
          <w:lang w:val="bg-BG"/>
        </w:rPr>
        <w:t>и</w:t>
      </w:r>
      <w:r w:rsidRPr="00F164A2">
        <w:rPr>
          <w:rFonts w:eastAsia="Arial"/>
          <w:b/>
          <w:szCs w:val="22"/>
          <w:lang w:val="bg-BG"/>
        </w:rPr>
        <w:t xml:space="preserve"> инсулини)</w:t>
      </w:r>
    </w:p>
    <w:p w:rsidR="00A00129" w:rsidRPr="00544A95" w:rsidRDefault="00A00129" w:rsidP="00A00129">
      <w:pPr>
        <w:keepNext/>
        <w:rPr>
          <w:rFonts w:eastAsia="Arial"/>
          <w:szCs w:val="22"/>
          <w:lang w:val="bg-BG"/>
        </w:rPr>
      </w:pPr>
    </w:p>
    <w:p w:rsidR="00A00129" w:rsidRPr="00544A95" w:rsidRDefault="00A00129" w:rsidP="0028363F">
      <w:pPr>
        <w:widowControl w:val="0"/>
        <w:numPr>
          <w:ilvl w:val="1"/>
          <w:numId w:val="58"/>
        </w:numPr>
        <w:tabs>
          <w:tab w:val="clear" w:pos="567"/>
          <w:tab w:val="left" w:pos="580"/>
        </w:tabs>
        <w:spacing w:line="240" w:lineRule="auto"/>
        <w:ind w:left="0" w:firstLine="0"/>
        <w:rPr>
          <w:rFonts w:eastAsia="Arial"/>
          <w:szCs w:val="22"/>
          <w:lang w:val="bg-BG"/>
        </w:rPr>
      </w:pPr>
      <w:r w:rsidRPr="00544A95">
        <w:rPr>
          <w:spacing w:val="-1"/>
          <w:szCs w:val="22"/>
          <w:lang w:val="bg-BG"/>
        </w:rPr>
        <w:t>Внимателно търкаляйте писалката 10 пъти.</w:t>
      </w:r>
    </w:p>
    <w:p w:rsidR="00A00129" w:rsidRPr="00F07435" w:rsidRDefault="00A00129" w:rsidP="00A00129">
      <w:pPr>
        <w:tabs>
          <w:tab w:val="clear" w:pos="567"/>
          <w:tab w:val="left" w:pos="580"/>
        </w:tabs>
        <w:rPr>
          <w:rFonts w:eastAsia="Arial"/>
          <w:szCs w:val="22"/>
          <w:lang w:val="bg-BG"/>
        </w:rPr>
      </w:pPr>
      <w:r w:rsidRPr="00544A95">
        <w:rPr>
          <w:szCs w:val="22"/>
          <w:lang w:val="bg-BG"/>
        </w:rPr>
        <w:t>И</w:t>
      </w:r>
    </w:p>
    <w:p w:rsidR="00A00129" w:rsidRPr="005E43C5" w:rsidRDefault="00A00129" w:rsidP="0028363F">
      <w:pPr>
        <w:widowControl w:val="0"/>
        <w:numPr>
          <w:ilvl w:val="1"/>
          <w:numId w:val="58"/>
        </w:numPr>
        <w:tabs>
          <w:tab w:val="clear" w:pos="567"/>
          <w:tab w:val="left" w:pos="580"/>
        </w:tabs>
        <w:spacing w:line="240" w:lineRule="auto"/>
        <w:ind w:left="567" w:hanging="567"/>
        <w:rPr>
          <w:rFonts w:eastAsia="Arial"/>
          <w:szCs w:val="22"/>
          <w:lang w:val="bg-BG"/>
        </w:rPr>
      </w:pPr>
      <w:r w:rsidRPr="0013251A">
        <w:rPr>
          <w:spacing w:val="-1"/>
          <w:szCs w:val="22"/>
          <w:lang w:val="bg-BG"/>
        </w:rPr>
        <w:t>Преобърнете писалката</w:t>
      </w:r>
      <w:r w:rsidRPr="0013251A">
        <w:rPr>
          <w:szCs w:val="22"/>
          <w:lang w:val="bg-BG"/>
        </w:rPr>
        <w:t xml:space="preserve"> </w:t>
      </w:r>
      <w:r w:rsidRPr="00864138">
        <w:rPr>
          <w:spacing w:val="-1"/>
          <w:szCs w:val="22"/>
          <w:lang w:val="bg-BG"/>
        </w:rPr>
        <w:t>10 пъти.</w:t>
      </w:r>
    </w:p>
    <w:p w:rsidR="00A00129" w:rsidRPr="002D43D4" w:rsidRDefault="00A00129" w:rsidP="00A00129">
      <w:pPr>
        <w:rPr>
          <w:rFonts w:eastAsia="Arial"/>
          <w:szCs w:val="22"/>
          <w:lang w:val="bg-BG"/>
        </w:rPr>
      </w:pPr>
    </w:p>
    <w:p w:rsidR="00A00129" w:rsidRPr="00A00129" w:rsidRDefault="00A00129" w:rsidP="00A00129">
      <w:pPr>
        <w:rPr>
          <w:rFonts w:eastAsia="Arial"/>
          <w:szCs w:val="22"/>
          <w:lang w:val="bg-BG"/>
        </w:rPr>
      </w:pPr>
      <w:r w:rsidRPr="00A00129">
        <w:rPr>
          <w:noProof/>
          <w:szCs w:val="22"/>
        </w:rPr>
        <w:pict>
          <v:shape id="Picture 42" o:spid="_x0000_s4116" type="#_x0000_t75" style="position:absolute;margin-left:396.3pt;margin-top:3.7pt;width:107.05pt;height:89.05pt;z-index:251641856;visibility:visible;mso-position-horizontal-relative:page">
            <v:imagedata r:id="rId48" o:title=""/>
            <w10:wrap anchorx="page"/>
          </v:shape>
        </w:pict>
      </w:r>
    </w:p>
    <w:p w:rsidR="00A00129" w:rsidRPr="00A00129" w:rsidRDefault="00A00129" w:rsidP="00A00129">
      <w:pPr>
        <w:rPr>
          <w:rFonts w:eastAsia="Arial"/>
          <w:szCs w:val="22"/>
          <w:lang w:val="bg-BG"/>
        </w:rPr>
      </w:pPr>
    </w:p>
    <w:p w:rsidR="00A00129" w:rsidRPr="00544A95" w:rsidRDefault="00A00129" w:rsidP="00A00129">
      <w:pPr>
        <w:rPr>
          <w:szCs w:val="22"/>
          <w:lang w:val="bg-BG"/>
        </w:rPr>
      </w:pPr>
      <w:r w:rsidRPr="00F164A2">
        <w:rPr>
          <w:b/>
          <w:bCs/>
          <w:szCs w:val="22"/>
          <w:lang w:val="bg-BG"/>
        </w:rPr>
        <w:t>Размесването е важно</w:t>
      </w:r>
      <w:r w:rsidRPr="00544A95">
        <w:rPr>
          <w:szCs w:val="22"/>
          <w:lang w:val="bg-BG"/>
        </w:rPr>
        <w:t>, з</w:t>
      </w:r>
      <w:r w:rsidR="00B93BCD">
        <w:rPr>
          <w:szCs w:val="22"/>
          <w:lang w:val="bg-BG"/>
        </w:rPr>
        <w:t xml:space="preserve">а да се </w:t>
      </w:r>
      <w:r w:rsidR="00B51775">
        <w:rPr>
          <w:szCs w:val="22"/>
          <w:lang w:val="bg-BG"/>
        </w:rPr>
        <w:t>уверите</w:t>
      </w:r>
      <w:r w:rsidR="00B93BCD">
        <w:rPr>
          <w:szCs w:val="22"/>
          <w:lang w:val="bg-BG"/>
        </w:rPr>
        <w:t>, че ще получите</w:t>
      </w:r>
    </w:p>
    <w:p w:rsidR="00A00129" w:rsidRPr="00544A95" w:rsidRDefault="00A00129" w:rsidP="00A00129">
      <w:pPr>
        <w:rPr>
          <w:szCs w:val="22"/>
          <w:lang w:val="bg-BG"/>
        </w:rPr>
      </w:pPr>
      <w:r w:rsidRPr="00544A95">
        <w:rPr>
          <w:szCs w:val="22"/>
          <w:lang w:val="bg-BG"/>
        </w:rPr>
        <w:t>правилната доза.</w:t>
      </w:r>
    </w:p>
    <w:p w:rsidR="00A00129" w:rsidRPr="00544A95" w:rsidRDefault="00A00129" w:rsidP="00A00129">
      <w:pPr>
        <w:rPr>
          <w:szCs w:val="22"/>
          <w:lang w:val="bg-BG"/>
        </w:rPr>
      </w:pPr>
      <w:r w:rsidRPr="00544A95">
        <w:rPr>
          <w:szCs w:val="22"/>
          <w:lang w:val="bg-BG"/>
        </w:rPr>
        <w:t>Инсулинът трябва да изглежда равномерно размесен.</w:t>
      </w:r>
    </w:p>
    <w:p w:rsidR="00A00129" w:rsidRPr="00F07435" w:rsidRDefault="00A00129" w:rsidP="00A00129">
      <w:pPr>
        <w:rPr>
          <w:spacing w:val="-1"/>
          <w:szCs w:val="22"/>
          <w:lang w:val="bg-BG"/>
        </w:rPr>
      </w:pPr>
    </w:p>
    <w:p w:rsidR="00A00129" w:rsidRDefault="00A00129" w:rsidP="00A00129">
      <w:pPr>
        <w:rPr>
          <w:spacing w:val="-1"/>
          <w:szCs w:val="22"/>
          <w:lang w:val="bg-BG"/>
        </w:rPr>
      </w:pPr>
    </w:p>
    <w:p w:rsidR="00EE7F37" w:rsidRPr="0013251A" w:rsidRDefault="00EE7F37" w:rsidP="00A00129">
      <w:pPr>
        <w:rPr>
          <w:spacing w:val="-1"/>
          <w:szCs w:val="22"/>
          <w:lang w:val="bg-BG"/>
        </w:rPr>
      </w:pPr>
    </w:p>
    <w:p w:rsidR="00A00129" w:rsidRPr="00864138" w:rsidRDefault="00A00129" w:rsidP="00A00129">
      <w:pPr>
        <w:rPr>
          <w:rFonts w:eastAsia="Arial"/>
          <w:szCs w:val="22"/>
          <w:lang w:val="bg-BG"/>
        </w:rPr>
      </w:pPr>
    </w:p>
    <w:p w:rsidR="00A00129" w:rsidRPr="003308BD" w:rsidRDefault="00A00129" w:rsidP="00A00129">
      <w:pPr>
        <w:pStyle w:val="Heading1"/>
        <w:keepNext/>
        <w:spacing w:before="0"/>
        <w:ind w:left="0" w:firstLine="0"/>
        <w:rPr>
          <w:sz w:val="22"/>
          <w:szCs w:val="22"/>
          <w:lang w:val="bg-BG"/>
        </w:rPr>
      </w:pPr>
      <w:r w:rsidRPr="005E43C5">
        <w:rPr>
          <w:caps w:val="0"/>
          <w:sz w:val="22"/>
          <w:szCs w:val="22"/>
          <w:lang w:val="bg-BG"/>
        </w:rPr>
        <w:t xml:space="preserve">Стъпка </w:t>
      </w:r>
      <w:r w:rsidRPr="003308BD">
        <w:rPr>
          <w:sz w:val="22"/>
          <w:szCs w:val="22"/>
          <w:lang w:val="bg-BG"/>
        </w:rPr>
        <w:t>3:</w:t>
      </w:r>
    </w:p>
    <w:p w:rsidR="00A00129" w:rsidRPr="002D43D4" w:rsidRDefault="00A00129" w:rsidP="00A00129">
      <w:pPr>
        <w:pStyle w:val="Heading1"/>
        <w:keepNext/>
        <w:spacing w:before="0"/>
        <w:ind w:left="0" w:firstLine="0"/>
        <w:rPr>
          <w:b w:val="0"/>
          <w:bCs/>
          <w:sz w:val="22"/>
          <w:szCs w:val="22"/>
          <w:lang w:val="bg-BG"/>
        </w:rPr>
      </w:pPr>
    </w:p>
    <w:p w:rsidR="00A00129" w:rsidRPr="00B93BCD" w:rsidRDefault="00A00129" w:rsidP="0028363F">
      <w:pPr>
        <w:pStyle w:val="Heading3"/>
        <w:keepNext w:val="0"/>
        <w:keepLines w:val="0"/>
        <w:widowControl w:val="0"/>
        <w:numPr>
          <w:ilvl w:val="1"/>
          <w:numId w:val="58"/>
        </w:numPr>
        <w:tabs>
          <w:tab w:val="clear" w:pos="567"/>
          <w:tab w:val="left" w:pos="580"/>
        </w:tabs>
        <w:spacing w:before="0" w:after="0" w:line="240" w:lineRule="auto"/>
        <w:ind w:left="567" w:hanging="567"/>
        <w:rPr>
          <w:b w:val="0"/>
          <w:sz w:val="22"/>
          <w:szCs w:val="22"/>
          <w:lang w:val="bg-BG"/>
        </w:rPr>
      </w:pPr>
      <w:r w:rsidRPr="00B93BCD">
        <w:rPr>
          <w:b w:val="0"/>
          <w:spacing w:val="-1"/>
          <w:sz w:val="22"/>
          <w:szCs w:val="22"/>
          <w:lang w:val="bg-BG"/>
        </w:rPr>
        <w:t>Проверете</w:t>
      </w:r>
      <w:r w:rsidR="00376E34">
        <w:rPr>
          <w:b w:val="0"/>
          <w:spacing w:val="-1"/>
          <w:sz w:val="22"/>
          <w:szCs w:val="22"/>
          <w:lang w:val="bg-BG"/>
        </w:rPr>
        <w:t xml:space="preserve"> как изглежда на</w:t>
      </w:r>
      <w:r w:rsidRPr="00B93BCD">
        <w:rPr>
          <w:b w:val="0"/>
          <w:spacing w:val="-1"/>
          <w:sz w:val="22"/>
          <w:szCs w:val="22"/>
          <w:lang w:val="bg-BG"/>
        </w:rPr>
        <w:t xml:space="preserve"> </w:t>
      </w:r>
      <w:r w:rsidR="00376E34">
        <w:rPr>
          <w:b w:val="0"/>
          <w:spacing w:val="-1"/>
          <w:sz w:val="22"/>
          <w:szCs w:val="22"/>
          <w:lang w:val="bg-BG"/>
        </w:rPr>
        <w:t xml:space="preserve">външен </w:t>
      </w:r>
      <w:r w:rsidRPr="00B93BCD">
        <w:rPr>
          <w:b w:val="0"/>
          <w:spacing w:val="-1"/>
          <w:sz w:val="22"/>
          <w:szCs w:val="22"/>
          <w:lang w:val="bg-BG"/>
        </w:rPr>
        <w:t>вид</w:t>
      </w:r>
      <w:r w:rsidR="00376E34" w:rsidRPr="00376E34">
        <w:rPr>
          <w:b w:val="0"/>
          <w:spacing w:val="-1"/>
          <w:sz w:val="22"/>
          <w:szCs w:val="22"/>
          <w:lang w:val="bg-BG"/>
        </w:rPr>
        <w:t xml:space="preserve"> </w:t>
      </w:r>
      <w:r w:rsidR="00376E34" w:rsidRPr="00B93BCD">
        <w:rPr>
          <w:b w:val="0"/>
          <w:spacing w:val="-1"/>
          <w:sz w:val="22"/>
          <w:szCs w:val="22"/>
          <w:lang w:val="bg-BG"/>
        </w:rPr>
        <w:t>инсулина</w:t>
      </w:r>
      <w:r w:rsidRPr="00B93BCD">
        <w:rPr>
          <w:b w:val="0"/>
          <w:spacing w:val="-1"/>
          <w:sz w:val="22"/>
          <w:szCs w:val="22"/>
          <w:lang w:val="bg-BG"/>
        </w:rPr>
        <w:t>.</w:t>
      </w:r>
      <w:r w:rsidR="00B637DA">
        <w:rPr>
          <w:b w:val="0"/>
          <w:spacing w:val="-1"/>
          <w:sz w:val="22"/>
          <w:szCs w:val="22"/>
          <w:lang w:val="bg-BG"/>
        </w:rPr>
        <w:t xml:space="preserve"> </w:t>
      </w:r>
    </w:p>
    <w:p w:rsidR="00A00129" w:rsidRPr="00EF45C2" w:rsidRDefault="00A00129" w:rsidP="0028363F">
      <w:pPr>
        <w:pStyle w:val="ListParagraph"/>
        <w:widowControl w:val="0"/>
        <w:numPr>
          <w:ilvl w:val="0"/>
          <w:numId w:val="59"/>
        </w:numPr>
        <w:tabs>
          <w:tab w:val="clear" w:pos="567"/>
        </w:tabs>
        <w:spacing w:line="240" w:lineRule="auto"/>
        <w:ind w:left="1134" w:hanging="567"/>
        <w:contextualSpacing w:val="0"/>
        <w:rPr>
          <w:rFonts w:eastAsia="Arial"/>
          <w:szCs w:val="22"/>
          <w:lang w:val="bg-BG"/>
        </w:rPr>
      </w:pPr>
      <w:r w:rsidRPr="00031780">
        <w:rPr>
          <w:rFonts w:eastAsia="Arial"/>
          <w:spacing w:val="-1"/>
          <w:szCs w:val="22"/>
          <w:lang w:val="bg-BG"/>
        </w:rPr>
        <w:t>HUMALOG разтвор тряб</w:t>
      </w:r>
      <w:r w:rsidRPr="00C85706">
        <w:rPr>
          <w:rFonts w:eastAsia="Arial"/>
          <w:spacing w:val="-1"/>
          <w:szCs w:val="22"/>
          <w:lang w:val="bg-BG"/>
        </w:rPr>
        <w:t>ва да изглежда бистър и безцветен. Не го използвайте, ако е мътен, оцветен или съдържа частици или бучки.</w:t>
      </w:r>
    </w:p>
    <w:p w:rsidR="00A00129" w:rsidRPr="00442CD2" w:rsidRDefault="00A00129" w:rsidP="00A00129">
      <w:pPr>
        <w:rPr>
          <w:rFonts w:eastAsia="Arial"/>
          <w:szCs w:val="22"/>
          <w:lang w:val="bg-BG"/>
        </w:rPr>
      </w:pPr>
    </w:p>
    <w:p w:rsidR="00A00129" w:rsidRPr="00DE09BB" w:rsidRDefault="00A00129" w:rsidP="0028363F">
      <w:pPr>
        <w:pStyle w:val="ListParagraph"/>
        <w:widowControl w:val="0"/>
        <w:numPr>
          <w:ilvl w:val="0"/>
          <w:numId w:val="59"/>
        </w:numPr>
        <w:tabs>
          <w:tab w:val="clear" w:pos="567"/>
        </w:tabs>
        <w:spacing w:line="240" w:lineRule="auto"/>
        <w:ind w:left="1134" w:hanging="567"/>
        <w:contextualSpacing w:val="0"/>
        <w:rPr>
          <w:rFonts w:eastAsia="Arial"/>
          <w:szCs w:val="22"/>
          <w:lang w:val="bg-BG"/>
        </w:rPr>
      </w:pPr>
      <w:r w:rsidRPr="009E3E11">
        <w:rPr>
          <w:rFonts w:eastAsia="Arial"/>
          <w:szCs w:val="22"/>
          <w:lang w:val="bg-BG"/>
        </w:rPr>
        <w:t xml:space="preserve">HUMALOG суспензии – мътни инсулини – след смесването трябва да изглежда </w:t>
      </w:r>
      <w:r w:rsidR="00B637DA">
        <w:rPr>
          <w:rFonts w:eastAsia="Arial"/>
          <w:szCs w:val="22"/>
          <w:lang w:val="bg-BG"/>
        </w:rPr>
        <w:t>бял</w:t>
      </w:r>
      <w:r w:rsidRPr="009E3E11">
        <w:rPr>
          <w:rFonts w:eastAsia="Arial"/>
          <w:szCs w:val="22"/>
          <w:lang w:val="bg-BG"/>
        </w:rPr>
        <w:t xml:space="preserve">. </w:t>
      </w:r>
      <w:r w:rsidRPr="00DE09BB">
        <w:rPr>
          <w:rFonts w:eastAsia="Arial"/>
          <w:b/>
          <w:szCs w:val="22"/>
          <w:lang w:val="bg-BG"/>
        </w:rPr>
        <w:t xml:space="preserve">Не </w:t>
      </w:r>
      <w:r w:rsidRPr="00DE09BB">
        <w:rPr>
          <w:rFonts w:eastAsia="Arial"/>
          <w:szCs w:val="22"/>
          <w:lang w:val="bg-BG"/>
        </w:rPr>
        <w:t>го използвайте, ако изглежда бистър или съдържа бучки или частици.</w:t>
      </w:r>
    </w:p>
    <w:p w:rsidR="00A00129" w:rsidRPr="00A00129" w:rsidRDefault="00A00129" w:rsidP="00A00129">
      <w:pPr>
        <w:rPr>
          <w:rFonts w:eastAsia="Arial"/>
          <w:szCs w:val="22"/>
          <w:lang w:val="bg-BG"/>
        </w:rPr>
      </w:pPr>
      <w:r w:rsidRPr="004E00DC">
        <w:rPr>
          <w:noProof/>
          <w:szCs w:val="22"/>
        </w:rPr>
      </w:r>
      <w:r w:rsidR="003740DE" w:rsidRPr="00A00129">
        <w:rPr>
          <w:szCs w:val="22"/>
        </w:rPr>
        <w:pict>
          <v:group id="Group 206" o:spid="_x0000_s4113" style="width:446.15pt;height:3.6pt;mso-position-horizontal-relative:char;mso-position-vertical-relative:line" coordsize="10922,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">
            <v:group id="Group 177" o:spid="_x0000_s4114" style="position:absolute;left:6;top:6;width:10911;height:2" coordorigin="6,6" coordsize="1091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fCGNUxgAAANwA&#10;AAAPAAAAAAAAAAAAAAAAAKoCAABkcnMvZG93bnJldi54bWxQSwUGAAAAAAQABAD6AAAAnQMAAAAA&#10;">
              <v:shape id="Freeform 178" o:spid="_x0000_s4115" style="position:absolute;left:6;top:6;width:10911;height:2;visibility:visible;mso-wrap-style:square;v-text-anchor:top" coordsize="1091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8mnMEA&#10;AADcAAAADwAAAGRycy9kb3ducmV2LnhtbERPy4rCMBTdC/MP4Qqz09TOIFKN4rQIMoMLn+tLc22L&#10;zU1porZ/P1kILg/nvVh1phYPal1lWcFkHIEgzq2uuFBwOm5GMxDOI2usLZOCnhyslh+DBSbaPnlP&#10;j4MvRAhhl6CC0vsmkdLlJRl0Y9sQB+5qW4M+wLaQusVnCDe1jKNoKg1WHBpKbCgtKb8d7kbB7885&#10;bfqv/rI7ZX+zCnX2nW2PSn0Ou/UchKfOv8Uv91YriKOwNpwJR0Au/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V/JpzBAAAA3AAAAA8AAAAAAAAAAAAAAAAAmAIAAGRycy9kb3du&#10;cmV2LnhtbFBLBQYAAAAABAAEAPUAAACGAwAAAAA=&#10;" path="m,l10910,e" filled="f" strokeweight=".58pt">
                <v:path arrowok="t" o:connecttype="custom" o:connectlocs="0,0;10910,0" o:connectangles="0,0"/>
              </v:shape>
            </v:group>
            <w10:anchorlock/>
          </v:group>
        </w:pict>
      </w:r>
    </w:p>
    <w:p w:rsidR="00A00129" w:rsidRPr="00A00129" w:rsidRDefault="00A00129" w:rsidP="00A00129">
      <w:pPr>
        <w:pStyle w:val="Heading3"/>
        <w:keepLines w:val="0"/>
        <w:tabs>
          <w:tab w:val="left" w:pos="599"/>
          <w:tab w:val="left" w:pos="600"/>
          <w:tab w:val="left" w:pos="8647"/>
        </w:tabs>
        <w:spacing w:before="0"/>
        <w:rPr>
          <w:b w:val="0"/>
          <w:sz w:val="22"/>
          <w:szCs w:val="22"/>
          <w:lang w:val="bg-BG"/>
        </w:rPr>
      </w:pPr>
      <w:r w:rsidRPr="00176A79">
        <w:rPr>
          <w:noProof/>
          <w:sz w:val="22"/>
          <w:szCs w:val="22"/>
        </w:rPr>
        <w:pict>
          <v:shape id="Picture 41" o:spid="_x0000_s4112" type="#_x0000_t75" style="position:absolute;margin-left:396.05pt;margin-top:513.45pt;width:109.2pt;height:76.1pt;z-index:-251668480;visibility:visible;mso-position-horizontal-relative:page;mso-position-vertical-relative:page">
            <v:imagedata r:id="rId49" o:title=""/>
            <w10:wrap anchorx="page" anchory="page"/>
          </v:shape>
        </w:pict>
      </w:r>
      <w:r w:rsidRPr="00A00129">
        <w:rPr>
          <w:spacing w:val="-1"/>
          <w:sz w:val="22"/>
          <w:szCs w:val="22"/>
          <w:lang w:val="bg-BG"/>
        </w:rPr>
        <w:t>Стъпка 4:</w:t>
      </w:r>
    </w:p>
    <w:p w:rsidR="00A00129" w:rsidRPr="00A00129" w:rsidRDefault="00A00129" w:rsidP="00A00129">
      <w:pPr>
        <w:pStyle w:val="Heading3"/>
        <w:keepLines w:val="0"/>
        <w:tabs>
          <w:tab w:val="left" w:pos="599"/>
          <w:tab w:val="left" w:pos="600"/>
        </w:tabs>
        <w:spacing w:before="0"/>
        <w:rPr>
          <w:sz w:val="22"/>
          <w:szCs w:val="22"/>
          <w:lang w:val="bg-BG"/>
        </w:rPr>
      </w:pPr>
    </w:p>
    <w:p w:rsidR="00A00129" w:rsidRPr="00B637DA" w:rsidRDefault="00A00129" w:rsidP="0028363F">
      <w:pPr>
        <w:pStyle w:val="Heading3"/>
        <w:keepNext w:val="0"/>
        <w:keepLines w:val="0"/>
        <w:widowControl w:val="0"/>
        <w:numPr>
          <w:ilvl w:val="1"/>
          <w:numId w:val="58"/>
        </w:numPr>
        <w:tabs>
          <w:tab w:val="clear" w:pos="567"/>
        </w:tabs>
        <w:spacing w:before="0" w:after="0" w:line="240" w:lineRule="auto"/>
        <w:ind w:left="567" w:hanging="567"/>
        <w:rPr>
          <w:b w:val="0"/>
          <w:sz w:val="22"/>
          <w:szCs w:val="22"/>
          <w:lang w:val="bg-BG"/>
        </w:rPr>
      </w:pPr>
      <w:r w:rsidRPr="00B637DA">
        <w:rPr>
          <w:b w:val="0"/>
          <w:spacing w:val="-1"/>
          <w:sz w:val="22"/>
          <w:szCs w:val="22"/>
          <w:lang w:val="bg-BG"/>
        </w:rPr>
        <w:t>Изберете нова игла.</w:t>
      </w:r>
    </w:p>
    <w:p w:rsidR="00A00129" w:rsidRPr="00544A95" w:rsidRDefault="00A00129" w:rsidP="0028363F">
      <w:pPr>
        <w:widowControl w:val="0"/>
        <w:numPr>
          <w:ilvl w:val="1"/>
          <w:numId w:val="58"/>
        </w:numPr>
        <w:tabs>
          <w:tab w:val="clear" w:pos="567"/>
        </w:tabs>
        <w:spacing w:line="240" w:lineRule="auto"/>
        <w:ind w:left="567" w:hanging="567"/>
        <w:rPr>
          <w:rFonts w:eastAsia="Arial"/>
          <w:szCs w:val="22"/>
          <w:lang w:val="bg-BG"/>
        </w:rPr>
      </w:pPr>
      <w:r w:rsidRPr="00544A95">
        <w:rPr>
          <w:spacing w:val="-1"/>
          <w:szCs w:val="22"/>
          <w:lang w:val="bg-BG"/>
        </w:rPr>
        <w:t>Отстранете защитния етикет от външната капачка на иглата.</w:t>
      </w:r>
    </w:p>
    <w:p w:rsidR="00A00129" w:rsidRPr="00F07435" w:rsidRDefault="00A00129" w:rsidP="00A00129">
      <w:pPr>
        <w:rPr>
          <w:rFonts w:eastAsia="Arial"/>
          <w:szCs w:val="22"/>
          <w:lang w:val="bg-BG"/>
        </w:rPr>
      </w:pPr>
    </w:p>
    <w:p w:rsidR="00A00129" w:rsidRPr="0013251A" w:rsidRDefault="00A00129" w:rsidP="00A00129">
      <w:pPr>
        <w:rPr>
          <w:rFonts w:eastAsia="Arial"/>
          <w:szCs w:val="22"/>
          <w:lang w:val="bg-BG"/>
        </w:rPr>
      </w:pPr>
    </w:p>
    <w:p w:rsidR="00A00129" w:rsidRPr="00864138" w:rsidRDefault="00A00129" w:rsidP="00A00129">
      <w:pPr>
        <w:rPr>
          <w:rFonts w:eastAsia="Arial"/>
          <w:szCs w:val="22"/>
          <w:lang w:val="bg-BG"/>
        </w:rPr>
      </w:pPr>
    </w:p>
    <w:p w:rsidR="00A00129" w:rsidRPr="00A00129" w:rsidRDefault="00A00129" w:rsidP="00A00129">
      <w:pPr>
        <w:rPr>
          <w:rFonts w:eastAsia="Arial"/>
          <w:szCs w:val="22"/>
          <w:lang w:val="bg-BG"/>
        </w:rPr>
      </w:pPr>
      <w:r w:rsidRPr="004E00DC">
        <w:rPr>
          <w:noProof/>
          <w:szCs w:val="22"/>
        </w:rPr>
      </w:r>
      <w:r w:rsidR="003740DE" w:rsidRPr="00A00129">
        <w:rPr>
          <w:szCs w:val="22"/>
        </w:rPr>
        <w:pict>
          <v:group id="Group 146" o:spid="_x0000_s4109" style="width:445.3pt;height:3.6pt;mso-position-horizontal-relative:char;mso-position-vertical-relative:line" coordsize="10922,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">
            <v:group id="_x0000_s4110" style="position:absolute;left:6;top:6;width:10911;height:2" coordorigin="6,6" coordsize="1091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Uke76MQAAADcAAAA&#10;DwAAAAAAAAAAAAAAAACqAgAAZHJzL2Rvd25yZXYueG1sUEsFBgAAAAAEAAQA+gAAAJsDAAAAAA==&#10;">
              <v:shape id="Freeform 143" o:spid="_x0000_s4111" style="position:absolute;left:6;top:6;width:10911;height:2;visibility:visible;mso-wrap-style:square;v-text-anchor:top" coordsize="1091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DD+IMUA&#10;AADcAAAADwAAAGRycy9kb3ducmV2LnhtbESPzWrDQAyE74W+w6JAbs06bSjBzSa0NoWQ0kN+z8Kr&#10;2qZerfFuHfvtq0MgN4kZzXxabQbXqJ66UHs2MJ8loIgLb2suDZyOn09LUCEiW2w8k4GRAmzWjw8r&#10;TK2/8p76QyyVhHBI0UAVY5tqHYqKHIaZb4lF+/GdwyhrV2rb4VXCXaOfk+RVO6xZGipsKauo+D38&#10;OQO7j3PWji/j5fuUfy1rtPki3x6NmU6G9zdQkYZ4N9+ut1bwF0Irz8gEev0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4MP4gxQAAANwAAAAPAAAAAAAAAAAAAAAAAJgCAABkcnMv&#10;ZG93bnJldi54bWxQSwUGAAAAAAQABAD1AAAAigMAAAAA&#10;" path="m,l10910,e" filled="f" strokeweight=".58pt">
                <v:path arrowok="t" o:connecttype="custom" o:connectlocs="0,0;10910,0" o:connectangles="0,0"/>
              </v:shape>
            </v:group>
            <w10:anchorlock/>
          </v:group>
        </w:pict>
      </w:r>
    </w:p>
    <w:p w:rsidR="00A00129" w:rsidRPr="00A00129" w:rsidRDefault="009215EF" w:rsidP="00A00129">
      <w:pPr>
        <w:keepNext/>
        <w:rPr>
          <w:b/>
          <w:spacing w:val="-2"/>
          <w:szCs w:val="22"/>
          <w:lang w:val="bg-BG"/>
        </w:rPr>
      </w:pPr>
      <w:r w:rsidRPr="00A00129">
        <w:rPr>
          <w:noProof/>
          <w:szCs w:val="22"/>
        </w:rPr>
        <w:pict>
          <v:shape id="Picture 40" o:spid="_x0000_s4108" type="#_x0000_t75" style="position:absolute;margin-left:396.05pt;margin-top:4.3pt;width:110.4pt;height:74.65pt;z-index:251642880;visibility:visible;mso-position-horizontal-relative:page">
            <v:imagedata r:id="rId50" o:title=""/>
            <w10:wrap anchorx="page"/>
          </v:shape>
        </w:pict>
      </w:r>
      <w:r w:rsidR="00A00129" w:rsidRPr="00A00129">
        <w:rPr>
          <w:b/>
          <w:szCs w:val="22"/>
          <w:lang w:val="bg-BG"/>
        </w:rPr>
        <w:t xml:space="preserve">Стъпка </w:t>
      </w:r>
      <w:r w:rsidR="00A00129" w:rsidRPr="00A00129">
        <w:rPr>
          <w:b/>
          <w:spacing w:val="-2"/>
          <w:szCs w:val="22"/>
          <w:lang w:val="bg-BG"/>
        </w:rPr>
        <w:t>5:</w:t>
      </w:r>
    </w:p>
    <w:p w:rsidR="00A00129" w:rsidRPr="00A00129" w:rsidRDefault="00A00129" w:rsidP="00A00129">
      <w:pPr>
        <w:keepNext/>
        <w:rPr>
          <w:rFonts w:eastAsia="Arial"/>
          <w:szCs w:val="22"/>
          <w:lang w:val="bg-BG"/>
        </w:rPr>
      </w:pPr>
    </w:p>
    <w:p w:rsidR="00A00129" w:rsidRPr="00176A79" w:rsidRDefault="00A00129" w:rsidP="0028363F">
      <w:pPr>
        <w:pStyle w:val="Heading3"/>
        <w:keepNext w:val="0"/>
        <w:keepLines w:val="0"/>
        <w:widowControl w:val="0"/>
        <w:numPr>
          <w:ilvl w:val="1"/>
          <w:numId w:val="58"/>
        </w:numPr>
        <w:tabs>
          <w:tab w:val="clear" w:pos="567"/>
        </w:tabs>
        <w:spacing w:before="0" w:after="0" w:line="240" w:lineRule="auto"/>
        <w:ind w:left="567" w:hanging="567"/>
        <w:rPr>
          <w:b w:val="0"/>
          <w:sz w:val="22"/>
          <w:szCs w:val="22"/>
          <w:lang w:val="bg-BG"/>
        </w:rPr>
      </w:pPr>
      <w:r w:rsidRPr="00176A79">
        <w:rPr>
          <w:b w:val="0"/>
          <w:bCs/>
          <w:color w:val="000000"/>
          <w:sz w:val="22"/>
          <w:szCs w:val="22"/>
          <w:lang w:val="bg-BG"/>
        </w:rPr>
        <w:t>Поставете иглата с капачката директно върху</w:t>
      </w:r>
    </w:p>
    <w:p w:rsidR="00A00129" w:rsidRPr="00176A79" w:rsidRDefault="00A00129" w:rsidP="00A00129">
      <w:pPr>
        <w:pStyle w:val="Heading3"/>
        <w:keepNext w:val="0"/>
        <w:keepLines w:val="0"/>
        <w:widowControl w:val="0"/>
        <w:tabs>
          <w:tab w:val="clear" w:pos="567"/>
        </w:tabs>
        <w:spacing w:before="0" w:after="0" w:line="240" w:lineRule="auto"/>
        <w:ind w:left="567"/>
        <w:rPr>
          <w:b w:val="0"/>
          <w:sz w:val="22"/>
          <w:szCs w:val="22"/>
          <w:lang w:val="bg-BG"/>
        </w:rPr>
      </w:pPr>
      <w:r w:rsidRPr="00176A79">
        <w:rPr>
          <w:b w:val="0"/>
          <w:bCs/>
          <w:color w:val="000000"/>
          <w:sz w:val="22"/>
          <w:szCs w:val="22"/>
          <w:lang w:val="bg-BG"/>
        </w:rPr>
        <w:t>писалката и завъртете иглата докрай</w:t>
      </w:r>
      <w:r w:rsidRPr="00176A79">
        <w:rPr>
          <w:b w:val="0"/>
          <w:spacing w:val="-1"/>
          <w:sz w:val="22"/>
          <w:szCs w:val="22"/>
          <w:lang w:val="bg-BG"/>
        </w:rPr>
        <w:t>.</w:t>
      </w:r>
    </w:p>
    <w:p w:rsidR="000208B3" w:rsidRPr="00EA2766" w:rsidRDefault="000208B3" w:rsidP="00A00129">
      <w:pPr>
        <w:rPr>
          <w:b/>
          <w:spacing w:val="-2"/>
          <w:szCs w:val="22"/>
          <w:lang w:val="ru-RU"/>
        </w:rPr>
      </w:pPr>
    </w:p>
    <w:p w:rsidR="000208B3" w:rsidRPr="00EA2766" w:rsidRDefault="000208B3" w:rsidP="00A00129">
      <w:pPr>
        <w:rPr>
          <w:b/>
          <w:spacing w:val="-2"/>
          <w:szCs w:val="22"/>
          <w:lang w:val="ru-RU"/>
        </w:rPr>
      </w:pPr>
    </w:p>
    <w:p w:rsidR="00A00129" w:rsidRPr="00A00129" w:rsidRDefault="00A00129" w:rsidP="00A00129">
      <w:pPr>
        <w:rPr>
          <w:rFonts w:eastAsia="Arial"/>
          <w:szCs w:val="22"/>
          <w:lang w:val="bg-BG"/>
        </w:rPr>
      </w:pPr>
      <w:r w:rsidRPr="004E00DC">
        <w:rPr>
          <w:noProof/>
          <w:szCs w:val="22"/>
        </w:rPr>
      </w:r>
      <w:r w:rsidR="003740DE" w:rsidRPr="00A00129">
        <w:rPr>
          <w:szCs w:val="22"/>
        </w:rPr>
        <w:pict>
          <v:group id="Group 142" o:spid="_x0000_s4105" style="width:445.3pt;height:4.4pt;mso-position-horizontal-relative:char;mso-position-vertical-relative:line" coordsize="10922,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">
            <v:group id="Group 138" o:spid="_x0000_s4106" style="position:absolute;left:6;top:6;width:10911;height:2" coordorigin="6,6" coordsize="1091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LXy968QAAADcAAAA&#10;DwAAAAAAAAAAAAAAAACqAgAAZHJzL2Rvd25yZXYueG1sUEsFBgAAAAAEAAQA+gAAAJsDAAAAAA==&#10;">
              <v:shape id="Freeform 139" o:spid="_x0000_s4107" style="position:absolute;left:6;top:6;width:10911;height:2;visibility:visible;mso-wrap-style:square;v-text-anchor:top" coordsize="1091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30JcMA&#10;AADcAAAADwAAAGRycy9kb3ducmV2LnhtbERPTWvCQBC9F/oflhF6azbaUCS6ijUUpKWHJtHzkB2T&#10;YHY2ZFdN/n23UOhtHu9z1tvRdOJGg2stK5hHMQjiyuqWawVl8f68BOE8ssbOMimYyMF28/iwxlTb&#10;O3/TLfe1CCHsUlTQeN+nUrqqIYMusj1x4M52MOgDHGqpB7yHcNPJRRy/SoMth4YGe9o3VF3yq1Hw&#10;8Xbc99PLdPoqs89lizpLskOh1NNs3K1AeBr9v/jPfdBhfpLA7zPhArn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30JcMAAADcAAAADwAAAAAAAAAAAAAAAACYAgAAZHJzL2Rv&#10;d25yZXYueG1sUEsFBgAAAAAEAAQA9QAAAIgDAAAAAA==&#10;" path="m,l10910,e" filled="f" strokeweight=".58pt">
                <v:path arrowok="t" o:connecttype="custom" o:connectlocs="0,0;10910,0" o:connectangles="0,0"/>
              </v:shape>
            </v:group>
            <w10:anchorlock/>
          </v:group>
        </w:pict>
      </w:r>
    </w:p>
    <w:p w:rsidR="00A00129" w:rsidRPr="00A00129" w:rsidRDefault="000208B3" w:rsidP="00A00129">
      <w:pPr>
        <w:keepNext/>
        <w:rPr>
          <w:b/>
          <w:spacing w:val="-2"/>
          <w:szCs w:val="22"/>
          <w:lang w:val="bg-BG"/>
        </w:rPr>
      </w:pPr>
      <w:r>
        <w:rPr>
          <w:b/>
          <w:szCs w:val="22"/>
          <w:lang w:val="bg-BG"/>
        </w:rPr>
        <w:br w:type="page"/>
      </w:r>
      <w:r w:rsidR="00A00129" w:rsidRPr="00A00129">
        <w:rPr>
          <w:b/>
          <w:szCs w:val="22"/>
          <w:lang w:val="bg-BG"/>
        </w:rPr>
        <w:t xml:space="preserve">Стъпка </w:t>
      </w:r>
      <w:r w:rsidR="00A00129" w:rsidRPr="00A00129">
        <w:rPr>
          <w:b/>
          <w:spacing w:val="-2"/>
          <w:szCs w:val="22"/>
          <w:lang w:val="bg-BG"/>
        </w:rPr>
        <w:t>6:</w:t>
      </w:r>
    </w:p>
    <w:p w:rsidR="00E10C93" w:rsidRDefault="000208B3" w:rsidP="00905ABE">
      <w:pPr>
        <w:keepNext/>
        <w:tabs>
          <w:tab w:val="clear" w:pos="567"/>
        </w:tabs>
        <w:ind w:left="6521"/>
        <w:rPr>
          <w:rFonts w:eastAsia="Arial"/>
          <w:szCs w:val="22"/>
          <w:lang w:val="bg-BG"/>
        </w:rPr>
      </w:pPr>
      <w:r>
        <w:rPr>
          <w:rFonts w:eastAsia="Arial"/>
          <w:noProof/>
          <w:szCs w:val="22"/>
          <w:lang w:eastAsia="en-GB"/>
        </w:rPr>
        <w:pict>
          <v:shape id="_x0000_s4204" type="#_x0000_t75" style="position:absolute;left:0;text-align:left;margin-left:310.7pt;margin-top:-14.55pt;width:148.8pt;height:74.4pt;z-index:251666432">
            <v:imagedata r:id="rId51" o:title=""/>
          </v:shape>
        </w:pict>
      </w:r>
    </w:p>
    <w:p w:rsidR="00A00129" w:rsidRPr="00905ABE" w:rsidRDefault="00A00129" w:rsidP="0028363F">
      <w:pPr>
        <w:widowControl w:val="0"/>
        <w:numPr>
          <w:ilvl w:val="1"/>
          <w:numId w:val="58"/>
        </w:numPr>
        <w:tabs>
          <w:tab w:val="clear" w:pos="567"/>
        </w:tabs>
        <w:spacing w:line="240" w:lineRule="auto"/>
        <w:ind w:left="567" w:hanging="567"/>
        <w:rPr>
          <w:rFonts w:eastAsia="Arial"/>
          <w:szCs w:val="22"/>
          <w:lang w:val="bg-BG"/>
        </w:rPr>
      </w:pPr>
      <w:r w:rsidRPr="00905ABE">
        <w:rPr>
          <w:szCs w:val="22"/>
          <w:lang w:val="bg-BG"/>
        </w:rPr>
        <w:t>Отстранете</w:t>
      </w:r>
      <w:r w:rsidRPr="00905ABE">
        <w:rPr>
          <w:bCs/>
          <w:color w:val="000000"/>
          <w:szCs w:val="22"/>
          <w:lang w:val="bg-BG"/>
        </w:rPr>
        <w:t xml:space="preserve"> външната капачка на иглата</w:t>
      </w:r>
      <w:r w:rsidRPr="00905ABE">
        <w:rPr>
          <w:color w:val="000000"/>
          <w:szCs w:val="22"/>
          <w:lang w:val="bg-BG"/>
        </w:rPr>
        <w:t xml:space="preserve">. </w:t>
      </w:r>
      <w:r w:rsidRPr="00905ABE">
        <w:rPr>
          <w:b/>
          <w:color w:val="000000"/>
          <w:szCs w:val="22"/>
          <w:lang w:val="bg-BG"/>
        </w:rPr>
        <w:t>Не</w:t>
      </w:r>
      <w:r w:rsidRPr="00905ABE">
        <w:rPr>
          <w:color w:val="000000"/>
          <w:szCs w:val="22"/>
          <w:lang w:val="bg-BG"/>
        </w:rPr>
        <w:t xml:space="preserve"> я изхвърляйте</w:t>
      </w:r>
      <w:r w:rsidRPr="00905ABE">
        <w:rPr>
          <w:spacing w:val="-1"/>
          <w:szCs w:val="22"/>
          <w:lang w:val="bg-BG"/>
        </w:rPr>
        <w:t>.</w:t>
      </w:r>
    </w:p>
    <w:p w:rsidR="000208B3" w:rsidRPr="00176A79" w:rsidRDefault="00A00129" w:rsidP="0028363F">
      <w:pPr>
        <w:widowControl w:val="0"/>
        <w:numPr>
          <w:ilvl w:val="1"/>
          <w:numId w:val="58"/>
        </w:numPr>
        <w:tabs>
          <w:tab w:val="clear" w:pos="567"/>
        </w:tabs>
        <w:spacing w:line="240" w:lineRule="auto"/>
        <w:ind w:left="567" w:hanging="567"/>
        <w:rPr>
          <w:rFonts w:eastAsia="Arial"/>
          <w:szCs w:val="22"/>
          <w:lang w:val="bg-BG"/>
        </w:rPr>
      </w:pPr>
      <w:r w:rsidRPr="009B5767">
        <w:rPr>
          <w:szCs w:val="22"/>
          <w:lang w:val="bg-BG"/>
        </w:rPr>
        <w:t xml:space="preserve">Отстранете вътрешната капачка на иглата и </w:t>
      </w:r>
      <w:r w:rsidRPr="009B5767">
        <w:rPr>
          <w:bCs/>
          <w:szCs w:val="22"/>
          <w:lang w:val="bg-BG"/>
        </w:rPr>
        <w:t xml:space="preserve">я </w:t>
      </w:r>
      <w:r w:rsidRPr="009B5767">
        <w:rPr>
          <w:szCs w:val="22"/>
          <w:lang w:val="bg-BG"/>
        </w:rPr>
        <w:t>изхвърлете</w:t>
      </w:r>
      <w:r w:rsidRPr="009B5767">
        <w:rPr>
          <w:spacing w:val="-1"/>
          <w:szCs w:val="22"/>
          <w:lang w:val="bg-BG"/>
        </w:rPr>
        <w:t>.</w:t>
      </w:r>
    </w:p>
    <w:p w:rsidR="000208B3" w:rsidRPr="00EA2766" w:rsidRDefault="000208B3" w:rsidP="00176A79">
      <w:pPr>
        <w:widowControl w:val="0"/>
        <w:tabs>
          <w:tab w:val="clear" w:pos="567"/>
        </w:tabs>
        <w:spacing w:line="240" w:lineRule="auto"/>
        <w:ind w:left="567"/>
        <w:rPr>
          <w:rFonts w:eastAsia="Arial"/>
          <w:szCs w:val="22"/>
          <w:lang w:val="ru-RU"/>
        </w:rPr>
      </w:pPr>
    </w:p>
    <w:p w:rsidR="000208B3" w:rsidRPr="000208B3" w:rsidRDefault="000208B3" w:rsidP="00176A79">
      <w:pPr>
        <w:widowControl w:val="0"/>
        <w:tabs>
          <w:tab w:val="clear" w:pos="567"/>
        </w:tabs>
        <w:spacing w:line="240" w:lineRule="auto"/>
        <w:ind w:left="567"/>
        <w:rPr>
          <w:rFonts w:eastAsia="Arial"/>
          <w:szCs w:val="22"/>
          <w:lang w:val="bg-BG"/>
        </w:rPr>
      </w:pPr>
    </w:p>
    <w:p w:rsidR="00A00129" w:rsidRPr="00A00129" w:rsidRDefault="00A00129" w:rsidP="00A00129">
      <w:pPr>
        <w:rPr>
          <w:rFonts w:eastAsia="Arial"/>
          <w:szCs w:val="22"/>
          <w:lang w:val="bg-BG"/>
        </w:rPr>
      </w:pPr>
      <w:r w:rsidRPr="004E00DC">
        <w:rPr>
          <w:noProof/>
          <w:szCs w:val="22"/>
        </w:rPr>
      </w:r>
      <w:r w:rsidR="003740DE" w:rsidRPr="00A00129">
        <w:rPr>
          <w:szCs w:val="22"/>
        </w:rPr>
        <w:pict>
          <v:group id="Group 132" o:spid="_x0000_s4093" style="width:444.45pt;height:3.6pt;mso-position-horizontal-relative:char;mso-position-vertical-relative:line" coordsize="10937,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">
            <v:group id="Group 128" o:spid="_x0000_s4094" style="position:absolute;left:6;top:6;width:10925;height:2" coordorigin="6,6" coordsize="10925,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1es6WwwAAANwAAAAP&#10;AAAAAAAAAAAAAAAAAKoCAABkcnMvZG93bnJldi54bWxQSwUGAAAAAAQABAD6AAAAmgMAAAAA&#10;">
              <v:shape id="Freeform 129" o:spid="_x0000_s4095" style="position:absolute;left:6;top:6;width:10925;height:2;visibility:visible;mso-wrap-style:square;v-text-anchor:top" coordsize="1092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A6wcEA&#10;AADcAAAADwAAAGRycy9kb3ducmV2LnhtbERPTWsCMRC9C/6HMAVvmm0VKVujFLGg4kUr9DrdzO6m&#10;3UyWTdT4740geJvH+5zZItpGnKnzxrGC11EGgrhw2nCl4Pj9NXwH4QOyxsYxKbiSh8W835thrt2F&#10;93Q+hEqkEPY5KqhDaHMpfVGTRT9yLXHiStdZDAl2ldQdXlK4beRblk2lRcOpocaWljUV/4eTVVD9&#10;lXG7+SnK6+roOOpfsxsvjVKDl/j5ASJQDE/xw73Waf54Avdn0gVyf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KwOsHBAAAA3AAAAA8AAAAAAAAAAAAAAAAAmAIAAGRycy9kb3du&#10;cmV2LnhtbFBLBQYAAAAABAAEAPUAAACGAwAAAAA=&#10;" path="m,l10925,e" filled="f" strokeweight=".58pt">
                <v:path arrowok="t" o:connecttype="custom" o:connectlocs="0,0;10925,0" o:connectangles="0,0"/>
              </v:shape>
            </v:group>
            <w10:anchorlock/>
          </v:group>
        </w:pict>
      </w:r>
    </w:p>
    <w:p w:rsidR="00A00129" w:rsidRPr="00F164A2" w:rsidRDefault="00A00129" w:rsidP="00A00129">
      <w:pPr>
        <w:keepNext/>
        <w:rPr>
          <w:b/>
          <w:spacing w:val="-1"/>
          <w:szCs w:val="22"/>
          <w:lang w:val="bg-BG"/>
        </w:rPr>
      </w:pPr>
      <w:r w:rsidRPr="00A00129">
        <w:rPr>
          <w:b/>
          <w:color w:val="000000"/>
          <w:szCs w:val="22"/>
          <w:lang w:val="bg-BG"/>
        </w:rPr>
        <w:t>Зареждане на писалката</w:t>
      </w:r>
    </w:p>
    <w:p w:rsidR="00A00129" w:rsidRPr="00544A95" w:rsidRDefault="00A00129" w:rsidP="00A00129">
      <w:pPr>
        <w:keepNext/>
        <w:rPr>
          <w:rFonts w:eastAsia="Arial"/>
          <w:szCs w:val="22"/>
          <w:lang w:val="bg-BG"/>
        </w:rPr>
      </w:pPr>
      <w:r w:rsidRPr="00544A95">
        <w:rPr>
          <w:b/>
          <w:bCs/>
          <w:color w:val="000000"/>
          <w:szCs w:val="22"/>
          <w:lang w:val="bg-BG"/>
        </w:rPr>
        <w:t>Зареждайте преди всяка инжекция</w:t>
      </w:r>
      <w:r w:rsidRPr="00544A95">
        <w:rPr>
          <w:b/>
          <w:spacing w:val="-2"/>
          <w:szCs w:val="22"/>
          <w:lang w:val="bg-BG"/>
        </w:rPr>
        <w:t>.</w:t>
      </w:r>
    </w:p>
    <w:p w:rsidR="00A00129" w:rsidRPr="0013251A" w:rsidRDefault="00A00129" w:rsidP="0028363F">
      <w:pPr>
        <w:widowControl w:val="0"/>
        <w:numPr>
          <w:ilvl w:val="1"/>
          <w:numId w:val="58"/>
        </w:numPr>
        <w:tabs>
          <w:tab w:val="clear" w:pos="567"/>
        </w:tabs>
        <w:spacing w:line="240" w:lineRule="auto"/>
        <w:ind w:left="567" w:hanging="567"/>
        <w:rPr>
          <w:szCs w:val="22"/>
          <w:lang w:val="bg-BG"/>
        </w:rPr>
      </w:pPr>
      <w:r w:rsidRPr="00544A95">
        <w:rPr>
          <w:color w:val="000000"/>
          <w:szCs w:val="22"/>
          <w:lang w:val="bg-BG"/>
        </w:rPr>
        <w:t>Да заредите Вашата писалка означава да отстраните въздуха от иглата и патрона, който може да се събере при редовната употреба, и д</w:t>
      </w:r>
      <w:r w:rsidRPr="00F07435">
        <w:rPr>
          <w:color w:val="000000"/>
          <w:szCs w:val="22"/>
          <w:lang w:val="bg-BG"/>
        </w:rPr>
        <w:t>а се уверите, че писалката работи правилно</w:t>
      </w:r>
      <w:r w:rsidRPr="0013251A">
        <w:rPr>
          <w:szCs w:val="22"/>
          <w:lang w:val="bg-BG"/>
        </w:rPr>
        <w:t>.</w:t>
      </w:r>
    </w:p>
    <w:p w:rsidR="00A00129" w:rsidRPr="002D43D4" w:rsidRDefault="00A00129" w:rsidP="0028363F">
      <w:pPr>
        <w:widowControl w:val="0"/>
        <w:numPr>
          <w:ilvl w:val="1"/>
          <w:numId w:val="58"/>
        </w:numPr>
        <w:tabs>
          <w:tab w:val="clear" w:pos="567"/>
        </w:tabs>
        <w:spacing w:line="240" w:lineRule="auto"/>
        <w:ind w:left="567" w:hanging="567"/>
        <w:rPr>
          <w:szCs w:val="22"/>
          <w:lang w:val="bg-BG"/>
        </w:rPr>
      </w:pPr>
      <w:r w:rsidRPr="00864138">
        <w:rPr>
          <w:bCs/>
          <w:snapToGrid w:val="0"/>
          <w:szCs w:val="22"/>
          <w:lang w:val="bg-BG"/>
        </w:rPr>
        <w:t xml:space="preserve">Ако </w:t>
      </w:r>
      <w:r w:rsidRPr="00176A79">
        <w:rPr>
          <w:b/>
          <w:snapToGrid w:val="0"/>
          <w:szCs w:val="22"/>
          <w:lang w:val="bg-BG"/>
        </w:rPr>
        <w:t>не</w:t>
      </w:r>
      <w:r w:rsidRPr="003308BD">
        <w:rPr>
          <w:bCs/>
          <w:snapToGrid w:val="0"/>
          <w:szCs w:val="22"/>
          <w:lang w:val="bg-BG"/>
        </w:rPr>
        <w:t xml:space="preserve"> зареждате писалката преди всяка инжекция, може да получите твърде много или твърде малко инсулин</w:t>
      </w:r>
      <w:r w:rsidRPr="002D43D4">
        <w:rPr>
          <w:szCs w:val="22"/>
          <w:lang w:val="bg-BG"/>
        </w:rPr>
        <w:t>.</w:t>
      </w:r>
    </w:p>
    <w:p w:rsidR="00A00129" w:rsidRPr="00CA1E9C" w:rsidRDefault="00A00129" w:rsidP="00A00129">
      <w:pPr>
        <w:rPr>
          <w:rFonts w:eastAsia="Arial"/>
          <w:szCs w:val="22"/>
          <w:lang w:val="bg-BG"/>
        </w:rPr>
      </w:pPr>
    </w:p>
    <w:p w:rsidR="00A00129" w:rsidRPr="00A00129" w:rsidRDefault="00A00129" w:rsidP="00A00129">
      <w:pPr>
        <w:rPr>
          <w:rFonts w:eastAsia="Arial"/>
          <w:szCs w:val="22"/>
          <w:lang w:val="bg-BG"/>
        </w:rPr>
      </w:pPr>
      <w:r w:rsidRPr="004E00DC">
        <w:rPr>
          <w:noProof/>
          <w:szCs w:val="22"/>
        </w:rPr>
      </w:r>
      <w:r w:rsidR="003740DE" w:rsidRPr="00A00129">
        <w:rPr>
          <w:szCs w:val="22"/>
        </w:rPr>
        <w:pict>
          <v:group id="Group 129" o:spid="_x0000_s4090" style="width:443.6pt;height:3.6pt;mso-position-horizontal-relative:char;mso-position-vertical-relative:line" coordsize="10922,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">
            <v:group id="_x0000_s4091" style="position:absolute;left:6;top:6;width:10911;height:2" coordorigin="6,6" coordsize="1091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WoUOHFAAAA3AAA&#10;AA8AAAAAAAAAAAAAAAAAqgIAAGRycy9kb3ducmV2LnhtbFBLBQYAAAAABAAEAPoAAACcAwAAAAA=&#10;">
              <v:shape id="Freeform 126" o:spid="_x0000_s4092" style="position:absolute;left:6;top:6;width:10911;height:2;visibility:visible;mso-wrap-style:square;v-text-anchor:top" coordsize="1091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wkwMMA&#10;AADcAAAADwAAAGRycy9kb3ducmV2LnhtbERPTWvCQBC9F/oflin01mysUiRmldZQCEoP1dTzkJ0m&#10;odnZkN2a5N+7guBtHu9z0s1oWnGm3jWWFcyiGARxaXXDlYLi+PmyBOE8ssbWMimYyMFm/fiQYqLt&#10;wN90PvhKhBB2CSqove8SKV1Zk0EX2Y44cL+2N+gD7CupexxCuGnlaxy/SYMNh4YaO9rWVP4d/o2C&#10;3cfPtpvm0+mryPbLBnW2yPKjUs9P4/sKhKfR38U3d67D/PkMrs+EC+T6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QwkwMMAAADcAAAADwAAAAAAAAAAAAAAAACYAgAAZHJzL2Rv&#10;d25yZXYueG1sUEsFBgAAAAAEAAQA9QAAAIgDAAAAAA==&#10;" path="m,l10910,e" filled="f" strokeweight=".58pt">
                <v:path arrowok="t" o:connecttype="custom" o:connectlocs="0,0;10910,0" o:connectangles="0,0"/>
              </v:shape>
            </v:group>
            <w10:anchorlock/>
          </v:group>
        </w:pict>
      </w:r>
    </w:p>
    <w:p w:rsidR="00A00129" w:rsidRPr="00A00129" w:rsidRDefault="00A00129" w:rsidP="00A00129">
      <w:pPr>
        <w:keepNext/>
        <w:rPr>
          <w:b/>
          <w:spacing w:val="-2"/>
          <w:szCs w:val="22"/>
          <w:lang w:val="bg-BG"/>
        </w:rPr>
      </w:pPr>
      <w:r w:rsidRPr="00A00129">
        <w:rPr>
          <w:noProof/>
          <w:szCs w:val="22"/>
        </w:rPr>
        <w:pict>
          <v:shape id="Picture 25" o:spid="_x0000_s4089" type="#_x0000_t75" style="position:absolute;margin-left:387.6pt;margin-top:5.1pt;width:107.05pt;height:1in;z-index:251643904;visibility:visible;mso-position-horizontal-relative:page">
            <v:imagedata r:id="rId52" o:title=""/>
            <w10:wrap anchorx="page"/>
          </v:shape>
        </w:pict>
      </w:r>
      <w:r w:rsidRPr="00A00129">
        <w:rPr>
          <w:b/>
          <w:szCs w:val="22"/>
          <w:lang w:val="bg-BG"/>
        </w:rPr>
        <w:t xml:space="preserve">Стъпка </w:t>
      </w:r>
      <w:r w:rsidRPr="00A00129">
        <w:rPr>
          <w:b/>
          <w:spacing w:val="-2"/>
          <w:szCs w:val="22"/>
          <w:lang w:val="bg-BG"/>
        </w:rPr>
        <w:t>7:</w:t>
      </w:r>
    </w:p>
    <w:p w:rsidR="00A00129" w:rsidRPr="00F164A2" w:rsidRDefault="00A00129" w:rsidP="00A00129">
      <w:pPr>
        <w:keepNext/>
        <w:rPr>
          <w:rFonts w:eastAsia="Arial"/>
          <w:szCs w:val="22"/>
          <w:lang w:val="bg-BG"/>
        </w:rPr>
      </w:pPr>
    </w:p>
    <w:p w:rsidR="00A00129" w:rsidRPr="00544A95" w:rsidRDefault="00A00129" w:rsidP="0028363F">
      <w:pPr>
        <w:widowControl w:val="0"/>
        <w:numPr>
          <w:ilvl w:val="1"/>
          <w:numId w:val="58"/>
        </w:numPr>
        <w:tabs>
          <w:tab w:val="clear" w:pos="567"/>
        </w:tabs>
        <w:spacing w:line="240" w:lineRule="auto"/>
        <w:ind w:left="567" w:hanging="567"/>
        <w:rPr>
          <w:szCs w:val="22"/>
          <w:lang w:val="bg-BG"/>
        </w:rPr>
      </w:pPr>
      <w:r w:rsidRPr="00544A95">
        <w:rPr>
          <w:color w:val="000000"/>
          <w:szCs w:val="22"/>
          <w:lang w:val="bg-BG"/>
        </w:rPr>
        <w:t>За да заредите Вашата писалка, з</w:t>
      </w:r>
      <w:r w:rsidRPr="00544A95">
        <w:rPr>
          <w:bCs/>
          <w:color w:val="000000"/>
          <w:szCs w:val="22"/>
          <w:lang w:val="bg-BG"/>
        </w:rPr>
        <w:t xml:space="preserve">авъртете </w:t>
      </w:r>
    </w:p>
    <w:p w:rsidR="00A00129" w:rsidRPr="0013251A" w:rsidRDefault="00A00129" w:rsidP="00A00129">
      <w:pPr>
        <w:widowControl w:val="0"/>
        <w:tabs>
          <w:tab w:val="clear" w:pos="567"/>
        </w:tabs>
        <w:spacing w:line="240" w:lineRule="auto"/>
        <w:ind w:left="567"/>
        <w:rPr>
          <w:szCs w:val="22"/>
          <w:lang w:val="bg-BG"/>
        </w:rPr>
      </w:pPr>
      <w:r w:rsidRPr="00544A95">
        <w:rPr>
          <w:bCs/>
          <w:color w:val="000000"/>
          <w:szCs w:val="22"/>
          <w:lang w:val="bg-BG"/>
        </w:rPr>
        <w:t>дозаторното копче, з</w:t>
      </w:r>
      <w:r w:rsidRPr="00F07435">
        <w:rPr>
          <w:bCs/>
          <w:color w:val="000000"/>
          <w:szCs w:val="22"/>
          <w:lang w:val="bg-BG"/>
        </w:rPr>
        <w:t>а да изберете 2 единици</w:t>
      </w:r>
      <w:r w:rsidRPr="0013251A">
        <w:rPr>
          <w:szCs w:val="22"/>
          <w:lang w:val="bg-BG"/>
        </w:rPr>
        <w:t>.</w:t>
      </w:r>
    </w:p>
    <w:p w:rsidR="00A00129" w:rsidRPr="00864138" w:rsidRDefault="00A00129" w:rsidP="00A00129">
      <w:pPr>
        <w:rPr>
          <w:rFonts w:eastAsia="Arial"/>
          <w:szCs w:val="22"/>
          <w:lang w:val="bg-BG"/>
        </w:rPr>
      </w:pPr>
    </w:p>
    <w:p w:rsidR="00A00129" w:rsidRPr="005E43C5" w:rsidRDefault="00A00129" w:rsidP="00A00129">
      <w:pPr>
        <w:rPr>
          <w:rFonts w:eastAsia="Arial"/>
          <w:szCs w:val="22"/>
          <w:lang w:val="bg-BG"/>
        </w:rPr>
      </w:pPr>
    </w:p>
    <w:p w:rsidR="00A00129" w:rsidRPr="002D43D4" w:rsidRDefault="00A00129" w:rsidP="00A00129">
      <w:pPr>
        <w:rPr>
          <w:rFonts w:eastAsia="Arial"/>
          <w:szCs w:val="22"/>
          <w:lang w:val="bg-BG"/>
        </w:rPr>
      </w:pPr>
    </w:p>
    <w:p w:rsidR="00A00129" w:rsidRPr="00A00129" w:rsidRDefault="00A00129" w:rsidP="00A00129">
      <w:pPr>
        <w:rPr>
          <w:rFonts w:eastAsia="Arial"/>
          <w:szCs w:val="22"/>
          <w:lang w:val="bg-BG"/>
        </w:rPr>
      </w:pPr>
      <w:r w:rsidRPr="004E00DC">
        <w:rPr>
          <w:noProof/>
          <w:szCs w:val="22"/>
        </w:rPr>
      </w:r>
      <w:r w:rsidR="003740DE" w:rsidRPr="00A00129">
        <w:rPr>
          <w:szCs w:val="22"/>
        </w:rPr>
        <w:pict>
          <v:group id="Group 125" o:spid="_x0000_s4086" style="width:445.3pt;height:5pt;flip:y;mso-position-horizontal-relative:char;mso-position-vertical-relative:line" coordsize="10922,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">
            <v:group id="Group 121" o:spid="_x0000_s4087" style="position:absolute;left:6;top:6;width:10911;height:2" coordorigin="6,6" coordsize="1091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ODU+9PCAAAA3AAAAA8A&#10;AAAAAAAAAAAAAAAAqgIAAGRycy9kb3ducmV2LnhtbFBLBQYAAAAABAAEAPoAAACZAwAAAAA=&#10;">
              <v:shape id="Freeform 122" o:spid="_x0000_s4088" style="position:absolute;left:6;top:6;width:10911;height:2;visibility:visible;mso-wrap-style:square;v-text-anchor:top" coordsize="1091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HCP8sIA&#10;AADcAAAADwAAAGRycy9kb3ducmV2LnhtbERPS4vCMBC+L/gfwgh701RXVqlGUYsgu3jweR6asS02&#10;k9JEbf+9WRD2Nh/fc2aLxpTiQbUrLCsY9CMQxKnVBWcKTsdNbwLCeWSNpWVS0JKDxbzzMcNY2yfv&#10;6XHwmQgh7GJUkHtfxVK6NCeDrm8r4sBdbW3QB1hnUtf4DOGmlMMo+pYGCw4NOVa0zim9He5Gwc/q&#10;vK7ar/ayOyW/kwJ1Mkq2R6U+u81yCsJT4//Fb/dWh/nDMfw9Ey6Q8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UcI/ywgAAANwAAAAPAAAAAAAAAAAAAAAAAJgCAABkcnMvZG93&#10;bnJldi54bWxQSwUGAAAAAAQABAD1AAAAhwMAAAAA&#10;" path="m,l10910,e" filled="f" strokeweight=".58pt">
                <v:path arrowok="t" o:connecttype="custom" o:connectlocs="0,0;10910,0" o:connectangles="0,0"/>
              </v:shape>
            </v:group>
            <w10:anchorlock/>
          </v:group>
        </w:pict>
      </w:r>
    </w:p>
    <w:p w:rsidR="00A00129" w:rsidRPr="00A00129" w:rsidRDefault="00A00129" w:rsidP="00A00129">
      <w:pPr>
        <w:keepNext/>
        <w:rPr>
          <w:b/>
          <w:spacing w:val="-2"/>
          <w:szCs w:val="22"/>
          <w:lang w:val="bg-BG"/>
        </w:rPr>
      </w:pPr>
      <w:r w:rsidRPr="00A00129">
        <w:rPr>
          <w:noProof/>
          <w:szCs w:val="22"/>
        </w:rPr>
        <w:pict>
          <v:shape id="Picture 24" o:spid="_x0000_s4085" type="#_x0000_t75" style="position:absolute;margin-left:403.6pt;margin-top:11.95pt;width:111.35pt;height:75.35pt;z-index:251644928;visibility:visible;mso-position-horizontal-relative:page">
            <v:imagedata r:id="rId53" o:title=""/>
            <w10:wrap anchorx="page"/>
          </v:shape>
        </w:pict>
      </w:r>
      <w:r w:rsidRPr="00A00129">
        <w:rPr>
          <w:b/>
          <w:szCs w:val="22"/>
          <w:lang w:val="bg-BG"/>
        </w:rPr>
        <w:t xml:space="preserve">Стъпка </w:t>
      </w:r>
      <w:r w:rsidRPr="00A00129">
        <w:rPr>
          <w:b/>
          <w:spacing w:val="-2"/>
          <w:szCs w:val="22"/>
          <w:lang w:val="bg-BG"/>
        </w:rPr>
        <w:t>8:</w:t>
      </w:r>
    </w:p>
    <w:p w:rsidR="00A00129" w:rsidRPr="00544A95" w:rsidRDefault="00A00129" w:rsidP="0028363F">
      <w:pPr>
        <w:widowControl w:val="0"/>
        <w:numPr>
          <w:ilvl w:val="1"/>
          <w:numId w:val="58"/>
        </w:numPr>
        <w:tabs>
          <w:tab w:val="clear" w:pos="567"/>
        </w:tabs>
        <w:spacing w:line="240" w:lineRule="auto"/>
        <w:ind w:left="567" w:hanging="567"/>
        <w:rPr>
          <w:rFonts w:eastAsia="Arial"/>
          <w:szCs w:val="22"/>
          <w:lang w:val="bg-BG"/>
        </w:rPr>
      </w:pPr>
      <w:r w:rsidRPr="00F164A2">
        <w:rPr>
          <w:color w:val="000000"/>
          <w:szCs w:val="22"/>
          <w:lang w:val="bg-BG"/>
        </w:rPr>
        <w:t>Задръжте Вашата писалка с насочена нагоре</w:t>
      </w:r>
      <w:r w:rsidRPr="00544A95">
        <w:rPr>
          <w:szCs w:val="22"/>
          <w:lang w:val="bg-BG"/>
        </w:rPr>
        <w:t xml:space="preserve"> </w:t>
      </w:r>
      <w:r w:rsidRPr="00544A95">
        <w:rPr>
          <w:color w:val="000000"/>
          <w:szCs w:val="22"/>
          <w:lang w:val="bg-BG"/>
        </w:rPr>
        <w:t>игла.</w:t>
      </w:r>
    </w:p>
    <w:p w:rsidR="00A00129" w:rsidRPr="00544A95" w:rsidRDefault="00A00129" w:rsidP="00A00129">
      <w:pPr>
        <w:widowControl w:val="0"/>
        <w:tabs>
          <w:tab w:val="clear" w:pos="567"/>
        </w:tabs>
        <w:spacing w:line="240" w:lineRule="auto"/>
        <w:ind w:left="567"/>
        <w:rPr>
          <w:szCs w:val="22"/>
          <w:lang w:val="bg-BG"/>
        </w:rPr>
      </w:pPr>
      <w:r w:rsidRPr="00544A95">
        <w:rPr>
          <w:szCs w:val="22"/>
          <w:lang w:val="bg-BG"/>
        </w:rPr>
        <w:t xml:space="preserve">Почукайте леко гнездото на патрона, за да се съберат </w:t>
      </w:r>
    </w:p>
    <w:p w:rsidR="00A00129" w:rsidRPr="00F07435" w:rsidRDefault="00A00129" w:rsidP="00A00129">
      <w:pPr>
        <w:widowControl w:val="0"/>
        <w:tabs>
          <w:tab w:val="clear" w:pos="567"/>
        </w:tabs>
        <w:spacing w:line="240" w:lineRule="auto"/>
        <w:ind w:left="567"/>
        <w:rPr>
          <w:szCs w:val="22"/>
          <w:lang w:val="bg-BG"/>
        </w:rPr>
      </w:pPr>
      <w:r w:rsidRPr="00F07435">
        <w:rPr>
          <w:szCs w:val="22"/>
          <w:lang w:val="bg-BG"/>
        </w:rPr>
        <w:t>мехурчета въздух в най-горната част.</w:t>
      </w:r>
    </w:p>
    <w:p w:rsidR="00A00129" w:rsidRPr="0013251A" w:rsidRDefault="00A00129" w:rsidP="00A00129">
      <w:pPr>
        <w:ind w:left="567"/>
        <w:rPr>
          <w:szCs w:val="22"/>
          <w:lang w:val="bg-BG"/>
        </w:rPr>
      </w:pPr>
    </w:p>
    <w:p w:rsidR="00A00129" w:rsidRPr="00864138" w:rsidRDefault="00A00129" w:rsidP="00A00129">
      <w:pPr>
        <w:ind w:left="567"/>
        <w:rPr>
          <w:szCs w:val="22"/>
          <w:lang w:val="bg-BG"/>
        </w:rPr>
      </w:pPr>
    </w:p>
    <w:p w:rsidR="00A00129" w:rsidRPr="005E43C5" w:rsidRDefault="00A00129" w:rsidP="00A00129">
      <w:pPr>
        <w:ind w:left="567"/>
        <w:rPr>
          <w:szCs w:val="22"/>
          <w:lang w:val="bg-BG"/>
        </w:rPr>
      </w:pPr>
    </w:p>
    <w:p w:rsidR="00A00129" w:rsidRDefault="00A00129" w:rsidP="00A00129">
      <w:pPr>
        <w:ind w:left="567"/>
        <w:rPr>
          <w:rFonts w:eastAsia="Arial"/>
          <w:szCs w:val="22"/>
          <w:lang w:val="bg-BG"/>
        </w:rPr>
      </w:pPr>
    </w:p>
    <w:p w:rsidR="00B64EE9" w:rsidRDefault="00B64EE9" w:rsidP="00A00129">
      <w:pPr>
        <w:ind w:left="567"/>
        <w:rPr>
          <w:rFonts w:eastAsia="Arial"/>
          <w:szCs w:val="22"/>
          <w:lang w:val="bg-BG"/>
        </w:rPr>
      </w:pPr>
    </w:p>
    <w:p w:rsidR="00B64EE9" w:rsidRPr="002D43D4" w:rsidRDefault="00B64EE9" w:rsidP="00A00129">
      <w:pPr>
        <w:ind w:left="567"/>
        <w:rPr>
          <w:rFonts w:eastAsia="Arial"/>
          <w:szCs w:val="22"/>
          <w:lang w:val="bg-BG"/>
        </w:rPr>
      </w:pPr>
    </w:p>
    <w:tbl>
      <w:tblPr>
        <w:tblW w:w="870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147"/>
        <w:gridCol w:w="3562"/>
      </w:tblGrid>
      <w:tr w:rsidR="00A00129" w:rsidRPr="004E00DC" w:rsidTr="00A00129">
        <w:trPr>
          <w:trHeight w:val="4050"/>
        </w:trPr>
        <w:tc>
          <w:tcPr>
            <w:tcW w:w="5147" w:type="dxa"/>
            <w:tcBorders>
              <w:left w:val="nil"/>
              <w:right w:val="nil"/>
            </w:tcBorders>
          </w:tcPr>
          <w:p w:rsidR="00A00129" w:rsidRPr="00F164A2" w:rsidRDefault="00A00129" w:rsidP="00A00129">
            <w:pPr>
              <w:keepNext/>
              <w:rPr>
                <w:b/>
                <w:szCs w:val="22"/>
                <w:lang w:val="bg-BG"/>
              </w:rPr>
            </w:pPr>
            <w:r w:rsidRPr="00A00129">
              <w:rPr>
                <w:b/>
                <w:szCs w:val="22"/>
                <w:lang w:val="bg-BG"/>
              </w:rPr>
              <w:t xml:space="preserve">Стъпка </w:t>
            </w:r>
            <w:r w:rsidRPr="00F164A2">
              <w:rPr>
                <w:b/>
                <w:szCs w:val="22"/>
                <w:lang w:val="bg-BG"/>
              </w:rPr>
              <w:t>9:</w:t>
            </w:r>
          </w:p>
          <w:p w:rsidR="00A00129" w:rsidRPr="00864138" w:rsidRDefault="00A00129" w:rsidP="00A00129">
            <w:pPr>
              <w:spacing w:before="120"/>
              <w:ind w:left="601" w:hanging="567"/>
              <w:rPr>
                <w:szCs w:val="22"/>
                <w:lang w:val="bg-BG"/>
              </w:rPr>
            </w:pPr>
            <w:r w:rsidRPr="00544A95">
              <w:rPr>
                <w:szCs w:val="22"/>
                <w:lang w:val="bg-BG"/>
              </w:rPr>
              <w:t>•</w:t>
            </w:r>
            <w:r w:rsidRPr="00544A95">
              <w:rPr>
                <w:szCs w:val="22"/>
                <w:lang w:val="bg-BG"/>
              </w:rPr>
              <w:tab/>
            </w:r>
            <w:r w:rsidRPr="00544A95">
              <w:rPr>
                <w:color w:val="000000"/>
                <w:szCs w:val="22"/>
                <w:lang w:val="bg-BG"/>
              </w:rPr>
              <w:t>Продължете да държите Вашата писалка с насочена нагоре игла. Натиснете дозаторното копче докато то спре и в дозаторното прозорче се покаже „</w:t>
            </w:r>
            <w:r w:rsidRPr="00176A79">
              <w:rPr>
                <w:color w:val="000000"/>
                <w:szCs w:val="22"/>
                <w:lang w:val="bg-BG"/>
              </w:rPr>
              <w:t>0</w:t>
            </w:r>
            <w:r w:rsidRPr="00F07435">
              <w:rPr>
                <w:color w:val="000000"/>
                <w:szCs w:val="22"/>
                <w:lang w:val="bg-BG"/>
              </w:rPr>
              <w:t xml:space="preserve">”. Задръжте дозаторното копче и </w:t>
            </w:r>
            <w:r w:rsidRPr="00176A79">
              <w:rPr>
                <w:bCs/>
                <w:color w:val="000000"/>
                <w:szCs w:val="22"/>
                <w:lang w:val="bg-BG"/>
              </w:rPr>
              <w:t>пребройте бавно до 5</w:t>
            </w:r>
            <w:r w:rsidRPr="00864138">
              <w:rPr>
                <w:szCs w:val="22"/>
                <w:lang w:val="bg-BG"/>
              </w:rPr>
              <w:t>.</w:t>
            </w:r>
          </w:p>
          <w:p w:rsidR="00A00129" w:rsidRPr="005E43C5" w:rsidRDefault="00A00129" w:rsidP="00A00129">
            <w:pPr>
              <w:spacing w:before="120"/>
              <w:ind w:left="601" w:hanging="601"/>
              <w:rPr>
                <w:szCs w:val="22"/>
                <w:lang w:val="bg-BG"/>
              </w:rPr>
            </w:pPr>
            <w:r w:rsidRPr="005E43C5">
              <w:rPr>
                <w:szCs w:val="22"/>
                <w:lang w:val="bg-BG"/>
              </w:rPr>
              <w:tab/>
              <w:t>Трябва да видите инсулин на върха на иглата.</w:t>
            </w:r>
          </w:p>
          <w:p w:rsidR="00A00129" w:rsidRPr="00CA1E9C" w:rsidRDefault="00A00129" w:rsidP="00A00129">
            <w:pPr>
              <w:spacing w:before="120"/>
              <w:ind w:left="1168" w:hanging="567"/>
              <w:rPr>
                <w:szCs w:val="22"/>
                <w:lang w:val="bg-BG"/>
              </w:rPr>
            </w:pPr>
            <w:r w:rsidRPr="002D43D4">
              <w:rPr>
                <w:szCs w:val="22"/>
                <w:lang w:val="bg-BG" w:eastAsia="x-none"/>
              </w:rPr>
              <w:t>–</w:t>
            </w:r>
            <w:r w:rsidRPr="002D43D4">
              <w:rPr>
                <w:szCs w:val="22"/>
                <w:lang w:val="bg-BG" w:eastAsia="x-none"/>
              </w:rPr>
              <w:tab/>
            </w:r>
            <w:r w:rsidRPr="002D43D4">
              <w:rPr>
                <w:szCs w:val="22"/>
                <w:lang w:val="bg-BG"/>
              </w:rPr>
              <w:t xml:space="preserve">Ако </w:t>
            </w:r>
            <w:r w:rsidRPr="00CA1E9C">
              <w:rPr>
                <w:b/>
                <w:szCs w:val="22"/>
                <w:lang w:val="bg-BG"/>
              </w:rPr>
              <w:t>не</w:t>
            </w:r>
            <w:r w:rsidRPr="00CA1E9C">
              <w:rPr>
                <w:szCs w:val="22"/>
                <w:lang w:val="bg-BG"/>
              </w:rPr>
              <w:t xml:space="preserve"> видите инсулин, повторете стъпките по зареждането, но не повече от 4 пъти.</w:t>
            </w:r>
          </w:p>
          <w:p w:rsidR="00A00129" w:rsidRPr="00EF45C2" w:rsidRDefault="00A00129" w:rsidP="00A00129">
            <w:pPr>
              <w:spacing w:before="120"/>
              <w:ind w:left="1168" w:hanging="567"/>
              <w:rPr>
                <w:szCs w:val="22"/>
                <w:lang w:val="bg-BG"/>
              </w:rPr>
            </w:pPr>
            <w:r w:rsidRPr="00031780">
              <w:rPr>
                <w:szCs w:val="22"/>
                <w:lang w:val="bg-BG" w:eastAsia="x-none"/>
              </w:rPr>
              <w:t>–</w:t>
            </w:r>
            <w:r w:rsidRPr="00031780">
              <w:rPr>
                <w:szCs w:val="22"/>
                <w:lang w:val="bg-BG" w:eastAsia="x-none"/>
              </w:rPr>
              <w:tab/>
            </w:r>
            <w:r w:rsidRPr="00C85706">
              <w:rPr>
                <w:szCs w:val="22"/>
                <w:lang w:val="bg-BG"/>
              </w:rPr>
              <w:t xml:space="preserve">Ако </w:t>
            </w:r>
            <w:r w:rsidRPr="00C85706">
              <w:rPr>
                <w:b/>
                <w:szCs w:val="22"/>
                <w:lang w:val="bg-BG"/>
              </w:rPr>
              <w:t>все още не</w:t>
            </w:r>
            <w:r w:rsidRPr="00EF45C2">
              <w:rPr>
                <w:szCs w:val="22"/>
                <w:lang w:val="bg-BG"/>
              </w:rPr>
              <w:t xml:space="preserve"> виждате инсулин, сменете иглата и повторете стъпките по зареждането.</w:t>
            </w:r>
          </w:p>
          <w:p w:rsidR="00A00129" w:rsidRDefault="00A00129" w:rsidP="00A00129">
            <w:pPr>
              <w:spacing w:before="120"/>
              <w:ind w:left="601"/>
              <w:rPr>
                <w:szCs w:val="22"/>
                <w:lang w:val="bg-BG"/>
              </w:rPr>
            </w:pPr>
            <w:r w:rsidRPr="00442CD2">
              <w:rPr>
                <w:color w:val="000000"/>
                <w:szCs w:val="22"/>
                <w:lang w:val="bg-BG"/>
              </w:rPr>
              <w:t>Наличието на малки мехурче</w:t>
            </w:r>
            <w:r w:rsidRPr="009E3E11">
              <w:rPr>
                <w:color w:val="000000"/>
                <w:szCs w:val="22"/>
                <w:lang w:val="bg-BG"/>
              </w:rPr>
              <w:t>та въздух е нормално и това няма да повлияе на Вашата доза</w:t>
            </w:r>
            <w:r w:rsidRPr="00DE09BB">
              <w:rPr>
                <w:szCs w:val="22"/>
                <w:lang w:val="bg-BG"/>
              </w:rPr>
              <w:t>.</w:t>
            </w:r>
          </w:p>
          <w:p w:rsidR="00E10C93" w:rsidRDefault="00E10C93" w:rsidP="00A00129">
            <w:pPr>
              <w:spacing w:before="120"/>
              <w:ind w:left="601"/>
              <w:rPr>
                <w:szCs w:val="22"/>
                <w:lang w:val="bg-BG"/>
              </w:rPr>
            </w:pPr>
          </w:p>
          <w:p w:rsidR="00E10C93" w:rsidRPr="00DE09BB" w:rsidRDefault="00E10C93" w:rsidP="00A00129">
            <w:pPr>
              <w:spacing w:before="120"/>
              <w:ind w:left="601"/>
              <w:rPr>
                <w:szCs w:val="22"/>
                <w:lang w:val="bg-BG"/>
              </w:rPr>
            </w:pPr>
          </w:p>
        </w:tc>
        <w:tc>
          <w:tcPr>
            <w:tcW w:w="3562" w:type="dxa"/>
            <w:tcBorders>
              <w:left w:val="nil"/>
              <w:right w:val="nil"/>
            </w:tcBorders>
          </w:tcPr>
          <w:p w:rsidR="00A00129" w:rsidRPr="00A00129" w:rsidRDefault="00A00129" w:rsidP="00A00129">
            <w:pPr>
              <w:spacing w:before="120"/>
              <w:jc w:val="center"/>
              <w:rPr>
                <w:noProof/>
                <w:szCs w:val="22"/>
                <w:lang w:val="bg-BG" w:eastAsia="en-GB"/>
              </w:rPr>
            </w:pPr>
            <w:r w:rsidRPr="00A00129">
              <w:rPr>
                <w:noProof/>
                <w:szCs w:val="22"/>
              </w:rPr>
              <w:pict>
                <v:shape id="Picture 22" o:spid="_x0000_s4084" type="#_x0000_t75" style="position:absolute;left:0;text-align:left;margin-left:43.15pt;margin-top:169.35pt;width:91.4pt;height:62.3pt;z-index:251652096;visibility:visible;mso-position-horizontal-relative:text;mso-position-vertical-relative:text">
                  <v:imagedata r:id="rId54" o:title=""/>
                  <w10:wrap type="topAndBottom"/>
                </v:shape>
              </w:pict>
            </w:r>
            <w:r w:rsidRPr="004E00DC">
              <w:rPr>
                <w:noProof/>
                <w:szCs w:val="22"/>
              </w:rPr>
              <w:pict>
                <v:shape id="Picture 23" o:spid="_x0000_s4083" type="#_x0000_t75" style="position:absolute;left:0;text-align:left;margin-left:34.5pt;margin-top:25.65pt;width:109.4pt;height:116.3pt;z-index:251651072;visibility:visible;mso-position-horizontal-relative:text;mso-position-vertical-relative:text">
                  <v:imagedata r:id="rId55" o:title=""/>
                  <w10:wrap type="topAndBottom"/>
                </v:shape>
              </w:pict>
            </w:r>
          </w:p>
          <w:p w:rsidR="00A00129" w:rsidRPr="00A00129" w:rsidRDefault="00A00129" w:rsidP="00A00129">
            <w:pPr>
              <w:spacing w:before="120" w:after="120"/>
              <w:rPr>
                <w:szCs w:val="22"/>
                <w:lang w:val="bg-BG"/>
              </w:rPr>
            </w:pPr>
          </w:p>
        </w:tc>
      </w:tr>
    </w:tbl>
    <w:p w:rsidR="00A00129" w:rsidRPr="004E00DC" w:rsidRDefault="00A00129" w:rsidP="00A00129">
      <w:pPr>
        <w:rPr>
          <w:rFonts w:eastAsia="Arial"/>
          <w:b/>
          <w:szCs w:val="22"/>
          <w:lang w:val="bg-BG"/>
        </w:rPr>
      </w:pPr>
    </w:p>
    <w:p w:rsidR="00A00129" w:rsidRPr="004E00DC" w:rsidRDefault="00726FA3" w:rsidP="00A00129">
      <w:pPr>
        <w:keepNext/>
        <w:rPr>
          <w:rFonts w:eastAsia="Arial"/>
          <w:b/>
          <w:szCs w:val="22"/>
          <w:lang w:val="bg-BG"/>
        </w:rPr>
      </w:pPr>
      <w:r>
        <w:rPr>
          <w:rFonts w:eastAsia="Arial"/>
          <w:b/>
          <w:szCs w:val="22"/>
          <w:lang w:val="bg-BG"/>
        </w:rPr>
        <w:t>Набира</w:t>
      </w:r>
      <w:r w:rsidR="00A00129" w:rsidRPr="004E00DC">
        <w:rPr>
          <w:rFonts w:eastAsia="Arial"/>
          <w:b/>
          <w:szCs w:val="22"/>
          <w:lang w:val="bg-BG"/>
        </w:rPr>
        <w:t>не на дозата</w:t>
      </w:r>
    </w:p>
    <w:p w:rsidR="00A00129" w:rsidRPr="004E00DC" w:rsidRDefault="00A00129" w:rsidP="00A00129">
      <w:pPr>
        <w:keepNext/>
        <w:rPr>
          <w:rFonts w:eastAsia="Arial"/>
          <w:szCs w:val="22"/>
          <w:lang w:val="bg-BG"/>
        </w:rPr>
      </w:pPr>
    </w:p>
    <w:p w:rsidR="00A00129" w:rsidRPr="004E00DC" w:rsidRDefault="00A00129" w:rsidP="0028363F">
      <w:pPr>
        <w:widowControl w:val="0"/>
        <w:numPr>
          <w:ilvl w:val="1"/>
          <w:numId w:val="58"/>
        </w:numPr>
        <w:tabs>
          <w:tab w:val="clear" w:pos="567"/>
        </w:tabs>
        <w:spacing w:line="240" w:lineRule="auto"/>
        <w:ind w:left="567" w:hanging="567"/>
        <w:rPr>
          <w:rFonts w:eastAsia="Arial"/>
          <w:szCs w:val="22"/>
          <w:lang w:val="bg-BG"/>
        </w:rPr>
      </w:pPr>
      <w:r w:rsidRPr="004E00DC">
        <w:rPr>
          <w:spacing w:val="-1"/>
          <w:szCs w:val="22"/>
          <w:lang w:val="bg-BG"/>
        </w:rPr>
        <w:t xml:space="preserve">Можете да </w:t>
      </w:r>
      <w:r w:rsidR="00C542FA">
        <w:rPr>
          <w:spacing w:val="-1"/>
          <w:szCs w:val="22"/>
          <w:lang w:val="bg-BG"/>
        </w:rPr>
        <w:t>инжектирате</w:t>
      </w:r>
      <w:r w:rsidRPr="004E00DC">
        <w:rPr>
          <w:spacing w:val="-1"/>
          <w:szCs w:val="22"/>
          <w:lang w:val="bg-BG"/>
        </w:rPr>
        <w:t xml:space="preserve"> от </w:t>
      </w:r>
      <w:r w:rsidRPr="004E00DC">
        <w:rPr>
          <w:szCs w:val="22"/>
          <w:lang w:val="bg-BG"/>
        </w:rPr>
        <w:t>1</w:t>
      </w:r>
      <w:r w:rsidRPr="004E00DC">
        <w:rPr>
          <w:spacing w:val="3"/>
          <w:szCs w:val="22"/>
          <w:lang w:val="bg-BG"/>
        </w:rPr>
        <w:t xml:space="preserve"> до</w:t>
      </w:r>
      <w:r w:rsidRPr="004E00DC">
        <w:rPr>
          <w:spacing w:val="-2"/>
          <w:szCs w:val="22"/>
          <w:lang w:val="bg-BG"/>
        </w:rPr>
        <w:t xml:space="preserve"> </w:t>
      </w:r>
      <w:r w:rsidRPr="004E00DC">
        <w:rPr>
          <w:spacing w:val="-1"/>
          <w:szCs w:val="22"/>
          <w:lang w:val="bg-BG"/>
        </w:rPr>
        <w:t>60</w:t>
      </w:r>
      <w:r w:rsidR="00C17530">
        <w:rPr>
          <w:spacing w:val="-1"/>
          <w:szCs w:val="22"/>
          <w:lang w:val="bg-BG"/>
        </w:rPr>
        <w:t> </w:t>
      </w:r>
      <w:r w:rsidRPr="004E00DC">
        <w:rPr>
          <w:spacing w:val="-1"/>
          <w:szCs w:val="22"/>
          <w:lang w:val="bg-BG"/>
        </w:rPr>
        <w:t xml:space="preserve">единици </w:t>
      </w:r>
      <w:r w:rsidR="00C542FA">
        <w:rPr>
          <w:spacing w:val="-1"/>
          <w:szCs w:val="22"/>
          <w:lang w:val="bg-BG"/>
        </w:rPr>
        <w:t>с</w:t>
      </w:r>
      <w:r w:rsidRPr="004E00DC">
        <w:rPr>
          <w:spacing w:val="-1"/>
          <w:szCs w:val="22"/>
          <w:lang w:val="bg-BG"/>
        </w:rPr>
        <w:t xml:space="preserve"> една инжекция.</w:t>
      </w:r>
    </w:p>
    <w:p w:rsidR="00A00129" w:rsidRPr="004E00DC" w:rsidRDefault="00A00129" w:rsidP="0028363F">
      <w:pPr>
        <w:widowControl w:val="0"/>
        <w:numPr>
          <w:ilvl w:val="1"/>
          <w:numId w:val="58"/>
        </w:numPr>
        <w:tabs>
          <w:tab w:val="clear" w:pos="567"/>
        </w:tabs>
        <w:spacing w:line="240" w:lineRule="auto"/>
        <w:ind w:left="567" w:hanging="567"/>
        <w:rPr>
          <w:rFonts w:eastAsia="Arial"/>
          <w:szCs w:val="22"/>
          <w:lang w:val="bg-BG"/>
        </w:rPr>
      </w:pPr>
      <w:r w:rsidRPr="004E00DC">
        <w:rPr>
          <w:spacing w:val="-1"/>
          <w:szCs w:val="22"/>
          <w:lang w:val="bg-BG"/>
        </w:rPr>
        <w:t>Ако Вашата доза е по-голяма от 60</w:t>
      </w:r>
      <w:r w:rsidR="00C17530">
        <w:rPr>
          <w:spacing w:val="2"/>
          <w:szCs w:val="22"/>
          <w:lang w:val="bg-BG"/>
        </w:rPr>
        <w:t> </w:t>
      </w:r>
      <w:r w:rsidRPr="004E00DC">
        <w:rPr>
          <w:spacing w:val="2"/>
          <w:szCs w:val="22"/>
          <w:lang w:val="bg-BG"/>
        </w:rPr>
        <w:t>единици</w:t>
      </w:r>
      <w:r w:rsidRPr="004E00DC">
        <w:rPr>
          <w:spacing w:val="-1"/>
          <w:szCs w:val="22"/>
          <w:lang w:val="bg-BG"/>
        </w:rPr>
        <w:t>, ще трябва да направите повече от една инжекция.</w:t>
      </w:r>
    </w:p>
    <w:p w:rsidR="00A00129" w:rsidRPr="004E00DC" w:rsidRDefault="00A00129" w:rsidP="0028363F">
      <w:pPr>
        <w:widowControl w:val="0"/>
        <w:numPr>
          <w:ilvl w:val="2"/>
          <w:numId w:val="58"/>
        </w:numPr>
        <w:tabs>
          <w:tab w:val="clear" w:pos="567"/>
        </w:tabs>
        <w:spacing w:line="240" w:lineRule="auto"/>
        <w:ind w:left="1134" w:hanging="567"/>
        <w:rPr>
          <w:rFonts w:eastAsia="Arial"/>
          <w:szCs w:val="22"/>
          <w:lang w:val="bg-BG"/>
        </w:rPr>
      </w:pPr>
      <w:r w:rsidRPr="004E00DC">
        <w:rPr>
          <w:szCs w:val="22"/>
          <w:lang w:val="bg-BG"/>
        </w:rPr>
        <w:t>Ако се нуждаете от помощ при вземане на решение как да разделите дозата си</w:t>
      </w:r>
      <w:r w:rsidRPr="004E00DC">
        <w:rPr>
          <w:spacing w:val="-1"/>
          <w:szCs w:val="22"/>
          <w:lang w:val="bg-BG"/>
        </w:rPr>
        <w:t>, обърнете се към Вашия медицински специалист.</w:t>
      </w:r>
    </w:p>
    <w:p w:rsidR="00A00129" w:rsidRPr="004E00DC" w:rsidRDefault="00A00129" w:rsidP="0028363F">
      <w:pPr>
        <w:widowControl w:val="0"/>
        <w:numPr>
          <w:ilvl w:val="2"/>
          <w:numId w:val="58"/>
        </w:numPr>
        <w:tabs>
          <w:tab w:val="clear" w:pos="567"/>
        </w:tabs>
        <w:spacing w:line="240" w:lineRule="auto"/>
        <w:ind w:left="1134" w:hanging="567"/>
        <w:rPr>
          <w:rFonts w:eastAsia="Arial"/>
          <w:szCs w:val="22"/>
          <w:lang w:val="bg-BG"/>
        </w:rPr>
      </w:pPr>
      <w:r w:rsidRPr="004E00DC">
        <w:rPr>
          <w:szCs w:val="22"/>
          <w:lang w:val="bg-BG"/>
        </w:rPr>
        <w:t>Трябва да използвате нова игла за всяка инжекция и да повтаряте стъпките по зареждане</w:t>
      </w:r>
      <w:r w:rsidRPr="004E00DC">
        <w:rPr>
          <w:spacing w:val="-1"/>
          <w:szCs w:val="22"/>
          <w:lang w:val="bg-BG"/>
        </w:rPr>
        <w:t>.</w:t>
      </w:r>
    </w:p>
    <w:p w:rsidR="00A00129" w:rsidRPr="004E00DC" w:rsidRDefault="00A00129" w:rsidP="00A00129">
      <w:pPr>
        <w:rPr>
          <w:rFonts w:eastAsia="Arial"/>
          <w:szCs w:val="22"/>
          <w:lang w:val="bg-BG"/>
        </w:rPr>
      </w:pPr>
    </w:p>
    <w:tbl>
      <w:tblPr>
        <w:tblW w:w="0" w:type="auto"/>
        <w:tblInd w:w="108" w:type="dxa"/>
        <w:tblBorders>
          <w:top w:val="single" w:sz="4" w:space="0" w:color="auto"/>
        </w:tblBorders>
        <w:tblLook w:val="01E0" w:firstRow="1" w:lastRow="1" w:firstColumn="1" w:lastColumn="1" w:noHBand="0" w:noVBand="0"/>
      </w:tblPr>
      <w:tblGrid>
        <w:gridCol w:w="4175"/>
        <w:gridCol w:w="4496"/>
      </w:tblGrid>
      <w:tr w:rsidR="00A00129" w:rsidRPr="004E00DC" w:rsidTr="00A00129">
        <w:trPr>
          <w:trHeight w:val="7170"/>
        </w:trPr>
        <w:tc>
          <w:tcPr>
            <w:tcW w:w="4175" w:type="dxa"/>
          </w:tcPr>
          <w:p w:rsidR="00A00129" w:rsidRPr="004E00DC" w:rsidRDefault="00A00129" w:rsidP="00A00129">
            <w:pPr>
              <w:keepNext/>
              <w:rPr>
                <w:b/>
                <w:szCs w:val="22"/>
                <w:lang w:val="bg-BG"/>
              </w:rPr>
            </w:pPr>
            <w:r w:rsidRPr="004E00DC">
              <w:rPr>
                <w:b/>
                <w:szCs w:val="22"/>
                <w:lang w:val="bg-BG"/>
              </w:rPr>
              <w:t>Стъпка 10:</w:t>
            </w:r>
          </w:p>
          <w:p w:rsidR="00A00129" w:rsidRPr="004E00DC" w:rsidRDefault="00A00129" w:rsidP="00A00129">
            <w:pPr>
              <w:spacing w:before="120"/>
              <w:ind w:left="601" w:hanging="567"/>
              <w:rPr>
                <w:szCs w:val="22"/>
                <w:lang w:val="bg-BG"/>
              </w:rPr>
            </w:pPr>
            <w:r w:rsidRPr="004E00DC">
              <w:rPr>
                <w:szCs w:val="22"/>
                <w:lang w:val="bg-BG"/>
              </w:rPr>
              <w:t>•</w:t>
            </w:r>
            <w:r w:rsidRPr="004E00DC">
              <w:rPr>
                <w:szCs w:val="22"/>
                <w:lang w:val="bg-BG"/>
              </w:rPr>
              <w:tab/>
            </w:r>
            <w:r w:rsidRPr="004E00DC">
              <w:rPr>
                <w:bCs/>
                <w:szCs w:val="22"/>
                <w:lang w:val="bg-BG"/>
              </w:rPr>
              <w:t>Завъртете дозаторното копче, за да изберете броя единици, които е необходимо да инжектирате. Стрелката на и</w:t>
            </w:r>
            <w:r w:rsidRPr="004E00DC">
              <w:rPr>
                <w:bCs/>
                <w:color w:val="000000"/>
                <w:szCs w:val="22"/>
                <w:lang w:val="bg-BG"/>
              </w:rPr>
              <w:t>ндикатора на дозата трябва да показва Вашата доза</w:t>
            </w:r>
            <w:r w:rsidRPr="004E00DC">
              <w:rPr>
                <w:szCs w:val="22"/>
                <w:lang w:val="bg-BG"/>
              </w:rPr>
              <w:t>.</w:t>
            </w:r>
          </w:p>
          <w:p w:rsidR="00A00129" w:rsidRPr="004E00DC" w:rsidRDefault="00A00129" w:rsidP="00A00129">
            <w:pPr>
              <w:spacing w:before="120"/>
              <w:ind w:left="1168" w:hanging="567"/>
              <w:rPr>
                <w:szCs w:val="22"/>
                <w:lang w:val="bg-BG"/>
              </w:rPr>
            </w:pPr>
            <w:r w:rsidRPr="004E00DC">
              <w:rPr>
                <w:szCs w:val="22"/>
                <w:lang w:val="bg-BG"/>
              </w:rPr>
              <w:t>–</w:t>
            </w:r>
            <w:r w:rsidRPr="004E00DC">
              <w:rPr>
                <w:szCs w:val="22"/>
                <w:lang w:val="bg-BG"/>
              </w:rPr>
              <w:tab/>
            </w:r>
            <w:r w:rsidRPr="004E00DC">
              <w:rPr>
                <w:color w:val="000000"/>
                <w:szCs w:val="22"/>
                <w:lang w:val="bg-BG"/>
              </w:rPr>
              <w:t xml:space="preserve">Писалката </w:t>
            </w:r>
            <w:r w:rsidR="00726FA3">
              <w:rPr>
                <w:color w:val="000000"/>
                <w:szCs w:val="22"/>
                <w:lang w:val="bg-BG"/>
              </w:rPr>
              <w:t>набира</w:t>
            </w:r>
            <w:r w:rsidRPr="004E00DC">
              <w:rPr>
                <w:color w:val="000000"/>
                <w:szCs w:val="22"/>
                <w:lang w:val="bg-BG"/>
              </w:rPr>
              <w:t xml:space="preserve"> всеки път по 1 единица</w:t>
            </w:r>
            <w:r w:rsidRPr="004E00DC">
              <w:rPr>
                <w:szCs w:val="22"/>
                <w:lang w:val="bg-BG"/>
              </w:rPr>
              <w:t>.</w:t>
            </w:r>
          </w:p>
          <w:p w:rsidR="00A00129" w:rsidRPr="004E00DC" w:rsidRDefault="00A00129" w:rsidP="00A00129">
            <w:pPr>
              <w:spacing w:before="120"/>
              <w:ind w:left="1168" w:hanging="567"/>
              <w:rPr>
                <w:szCs w:val="22"/>
                <w:lang w:val="bg-BG"/>
              </w:rPr>
            </w:pPr>
            <w:r w:rsidRPr="004E00DC">
              <w:rPr>
                <w:szCs w:val="22"/>
                <w:lang w:val="bg-BG"/>
              </w:rPr>
              <w:t>–</w:t>
            </w:r>
            <w:r w:rsidRPr="004E00DC">
              <w:rPr>
                <w:szCs w:val="22"/>
                <w:lang w:val="bg-BG"/>
              </w:rPr>
              <w:tab/>
            </w:r>
            <w:r w:rsidRPr="004E00DC">
              <w:rPr>
                <w:color w:val="000000"/>
                <w:szCs w:val="22"/>
                <w:lang w:val="bg-BG"/>
              </w:rPr>
              <w:t>Дозаторното копче щраква като го завъртите</w:t>
            </w:r>
            <w:r w:rsidRPr="004E00DC">
              <w:rPr>
                <w:szCs w:val="22"/>
                <w:lang w:val="bg-BG"/>
              </w:rPr>
              <w:t>.</w:t>
            </w:r>
          </w:p>
          <w:p w:rsidR="00A00129" w:rsidRPr="004E00DC" w:rsidRDefault="00A00129" w:rsidP="00A00129">
            <w:pPr>
              <w:tabs>
                <w:tab w:val="clear" w:pos="567"/>
              </w:tabs>
              <w:spacing w:before="120"/>
              <w:ind w:left="1168" w:hanging="567"/>
              <w:rPr>
                <w:szCs w:val="22"/>
                <w:lang w:val="bg-BG"/>
              </w:rPr>
            </w:pPr>
            <w:r w:rsidRPr="004E00DC">
              <w:rPr>
                <w:szCs w:val="22"/>
                <w:lang w:val="bg-BG"/>
              </w:rPr>
              <w:t>–</w:t>
            </w:r>
            <w:r w:rsidRPr="004E00DC">
              <w:rPr>
                <w:szCs w:val="22"/>
                <w:lang w:val="bg-BG"/>
              </w:rPr>
              <w:tab/>
            </w:r>
            <w:r w:rsidRPr="004E00DC">
              <w:rPr>
                <w:b/>
                <w:color w:val="000000"/>
                <w:szCs w:val="22"/>
                <w:lang w:val="bg-BG"/>
              </w:rPr>
              <w:t>НЕ</w:t>
            </w:r>
            <w:r w:rsidRPr="004E00DC">
              <w:rPr>
                <w:color w:val="000000"/>
                <w:szCs w:val="22"/>
                <w:lang w:val="bg-BG"/>
              </w:rPr>
              <w:t xml:space="preserve"> </w:t>
            </w:r>
            <w:r w:rsidR="00726FA3">
              <w:rPr>
                <w:color w:val="000000"/>
                <w:szCs w:val="22"/>
                <w:lang w:val="bg-BG"/>
              </w:rPr>
              <w:t>набира</w:t>
            </w:r>
            <w:r w:rsidRPr="004E00DC">
              <w:rPr>
                <w:color w:val="000000"/>
                <w:szCs w:val="22"/>
                <w:lang w:val="bg-BG"/>
              </w:rPr>
              <w:t>йте Вашата доза чрез преброяване на щракванията, защото можете да изберете неточна доза</w:t>
            </w:r>
            <w:r w:rsidRPr="004E00DC">
              <w:rPr>
                <w:szCs w:val="22"/>
                <w:lang w:val="bg-BG"/>
              </w:rPr>
              <w:t>.</w:t>
            </w:r>
          </w:p>
          <w:p w:rsidR="00A00129" w:rsidRPr="004E00DC" w:rsidRDefault="00A00129" w:rsidP="00A00129">
            <w:pPr>
              <w:tabs>
                <w:tab w:val="clear" w:pos="567"/>
              </w:tabs>
              <w:spacing w:before="120"/>
              <w:ind w:left="1168" w:hanging="567"/>
              <w:rPr>
                <w:szCs w:val="22"/>
                <w:lang w:val="bg-BG"/>
              </w:rPr>
            </w:pPr>
            <w:r w:rsidRPr="004E00DC">
              <w:rPr>
                <w:szCs w:val="22"/>
                <w:lang w:val="bg-BG"/>
              </w:rPr>
              <w:t>–</w:t>
            </w:r>
            <w:r w:rsidRPr="004E00DC">
              <w:rPr>
                <w:szCs w:val="22"/>
                <w:lang w:val="bg-BG"/>
              </w:rPr>
              <w:tab/>
            </w:r>
            <w:r w:rsidRPr="004E00DC">
              <w:rPr>
                <w:color w:val="000000"/>
                <w:szCs w:val="22"/>
                <w:lang w:val="bg-BG"/>
              </w:rPr>
              <w:t>Д</w:t>
            </w:r>
            <w:r w:rsidRPr="004E00DC">
              <w:rPr>
                <w:bCs/>
                <w:color w:val="000000"/>
                <w:szCs w:val="22"/>
                <w:lang w:val="bg-BG"/>
              </w:rPr>
              <w:t xml:space="preserve">озата може да бъде </w:t>
            </w:r>
            <w:r w:rsidRPr="004E00DC">
              <w:rPr>
                <w:bCs/>
                <w:szCs w:val="22"/>
                <w:lang w:val="bg-BG"/>
              </w:rPr>
              <w:t>променена чрез завъртане на дозаторното копче в едната или другата посока, докато правилната доза застане в една линия със стрелката на индикатора на дозата</w:t>
            </w:r>
            <w:r w:rsidRPr="004E00DC">
              <w:rPr>
                <w:szCs w:val="22"/>
                <w:lang w:val="bg-BG"/>
              </w:rPr>
              <w:t>.</w:t>
            </w:r>
          </w:p>
          <w:p w:rsidR="00A00129" w:rsidRPr="008F5DEF" w:rsidRDefault="00A00129" w:rsidP="00A00129">
            <w:pPr>
              <w:tabs>
                <w:tab w:val="clear" w:pos="567"/>
              </w:tabs>
              <w:spacing w:before="120"/>
              <w:ind w:left="1168" w:hanging="567"/>
              <w:rPr>
                <w:szCs w:val="22"/>
                <w:lang w:val="bg-BG"/>
              </w:rPr>
            </w:pPr>
            <w:r w:rsidRPr="004E00DC">
              <w:rPr>
                <w:szCs w:val="22"/>
                <w:lang w:val="bg-BG"/>
              </w:rPr>
              <w:t>–</w:t>
            </w:r>
            <w:r w:rsidRPr="004E00DC">
              <w:rPr>
                <w:szCs w:val="22"/>
                <w:lang w:val="bg-BG"/>
              </w:rPr>
              <w:tab/>
            </w:r>
            <w:r w:rsidRPr="00176A79">
              <w:rPr>
                <w:bCs/>
                <w:color w:val="000000"/>
                <w:szCs w:val="22"/>
                <w:lang w:val="bg-BG"/>
              </w:rPr>
              <w:t>Четните</w:t>
            </w:r>
            <w:r w:rsidRPr="00374B7D">
              <w:rPr>
                <w:color w:val="000000"/>
                <w:szCs w:val="22"/>
                <w:lang w:val="bg-BG"/>
              </w:rPr>
              <w:t xml:space="preserve"> числа са отпечатани върху скалата</w:t>
            </w:r>
            <w:r w:rsidRPr="008F5DEF">
              <w:rPr>
                <w:szCs w:val="22"/>
                <w:lang w:val="bg-BG"/>
              </w:rPr>
              <w:t>.</w:t>
            </w:r>
          </w:p>
          <w:p w:rsidR="00A00129" w:rsidRPr="008F5DEF" w:rsidRDefault="00A00129" w:rsidP="00A00129">
            <w:pPr>
              <w:tabs>
                <w:tab w:val="clear" w:pos="567"/>
              </w:tabs>
              <w:spacing w:before="120"/>
              <w:ind w:left="1168" w:hanging="567"/>
              <w:rPr>
                <w:szCs w:val="22"/>
                <w:lang w:val="bg-BG"/>
              </w:rPr>
            </w:pPr>
            <w:r w:rsidRPr="00854DC8">
              <w:rPr>
                <w:szCs w:val="22"/>
                <w:lang w:val="bg-BG"/>
              </w:rPr>
              <w:t>–</w:t>
            </w:r>
            <w:r w:rsidRPr="00854DC8">
              <w:rPr>
                <w:szCs w:val="22"/>
                <w:lang w:val="bg-BG"/>
              </w:rPr>
              <w:tab/>
            </w:r>
            <w:r w:rsidRPr="00176A79">
              <w:rPr>
                <w:bCs/>
                <w:color w:val="000000"/>
                <w:szCs w:val="22"/>
                <w:lang w:val="bg-BG"/>
              </w:rPr>
              <w:t>Нечетните</w:t>
            </w:r>
            <w:r w:rsidRPr="00374B7D">
              <w:rPr>
                <w:color w:val="000000"/>
                <w:szCs w:val="22"/>
                <w:lang w:val="bg-BG"/>
              </w:rPr>
              <w:t xml:space="preserve"> числа след числото 1, са показани като плътни линии</w:t>
            </w:r>
            <w:r w:rsidRPr="008F5DEF">
              <w:rPr>
                <w:szCs w:val="22"/>
                <w:lang w:val="bg-BG"/>
              </w:rPr>
              <w:t>.</w:t>
            </w:r>
          </w:p>
          <w:p w:rsidR="00A00129" w:rsidRPr="00854DC8" w:rsidRDefault="00A00129" w:rsidP="00A00129">
            <w:pPr>
              <w:spacing w:before="120"/>
              <w:ind w:left="1168"/>
              <w:rPr>
                <w:szCs w:val="22"/>
                <w:lang w:val="bg-BG"/>
              </w:rPr>
            </w:pPr>
          </w:p>
          <w:p w:rsidR="00A00129" w:rsidRPr="00C06389" w:rsidRDefault="00A00129" w:rsidP="008B5A03">
            <w:pPr>
              <w:spacing w:before="120"/>
              <w:ind w:left="601" w:hanging="601"/>
              <w:rPr>
                <w:szCs w:val="22"/>
                <w:lang w:val="bg-BG"/>
              </w:rPr>
            </w:pPr>
            <w:r w:rsidRPr="0091067E">
              <w:rPr>
                <w:szCs w:val="22"/>
                <w:lang w:val="bg-BG"/>
              </w:rPr>
              <w:t>•</w:t>
            </w:r>
            <w:r w:rsidRPr="0091067E">
              <w:rPr>
                <w:szCs w:val="22"/>
                <w:lang w:val="bg-BG"/>
              </w:rPr>
              <w:tab/>
            </w:r>
            <w:r w:rsidRPr="00104D8D">
              <w:rPr>
                <w:b/>
                <w:color w:val="000000"/>
                <w:szCs w:val="22"/>
                <w:lang w:val="bg-BG"/>
              </w:rPr>
              <w:t xml:space="preserve">Винаги проверявайте числото в дозаторното прозорче, за да се </w:t>
            </w:r>
            <w:r w:rsidR="00B51775">
              <w:rPr>
                <w:b/>
                <w:color w:val="000000"/>
                <w:szCs w:val="22"/>
                <w:lang w:val="bg-BG"/>
              </w:rPr>
              <w:t>уверите</w:t>
            </w:r>
            <w:r w:rsidRPr="00104D8D">
              <w:rPr>
                <w:b/>
                <w:color w:val="000000"/>
                <w:szCs w:val="22"/>
                <w:lang w:val="bg-BG"/>
              </w:rPr>
              <w:t>, че сте избрали правилната доза</w:t>
            </w:r>
            <w:r w:rsidRPr="00BC0AD6">
              <w:rPr>
                <w:b/>
                <w:szCs w:val="22"/>
                <w:lang w:val="bg-BG"/>
              </w:rPr>
              <w:t>.</w:t>
            </w:r>
          </w:p>
        </w:tc>
        <w:tc>
          <w:tcPr>
            <w:tcW w:w="4496" w:type="dxa"/>
          </w:tcPr>
          <w:p w:rsidR="00A00129" w:rsidRPr="00362055" w:rsidRDefault="00D81F40" w:rsidP="00A00129">
            <w:pPr>
              <w:spacing w:before="120"/>
              <w:jc w:val="center"/>
              <w:rPr>
                <w:noProof/>
                <w:szCs w:val="22"/>
                <w:lang w:val="bg-BG" w:eastAsia="en-GB"/>
              </w:rPr>
            </w:pPr>
            <w:r w:rsidRPr="00A00129">
              <w:rPr>
                <w:noProof/>
                <w:szCs w:val="22"/>
              </w:rPr>
              <w:pict>
                <v:group id="Group 19" o:spid="_x0000_s4080" style="position:absolute;left:0;text-align:left;margin-left:61.05pt;margin-top:91.8pt;width:101.1pt;height:83.75pt;z-index:251655168;mso-position-horizontal-relative:text;mso-position-vertical-relative:text" coordorigin="5630,2994" coordsize="2022,167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">
                  <v:shape id="Picture 16" o:spid="_x0000_s4081" type="#_x0000_t75" style="position:absolute;left:5630;top:2994;width:2022;height:1675;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tgTKzCAAAA2wAAAA8AAABkcnMvZG93bnJldi54bWxET01rAjEQvQv+hzCCl6JZpbR2axQRRC89&#10;aAV7nG7Gzepmsm6irv56cxA8Pt73eNrYUlyo9oVjBYN+AoI4c7rgXMH2d9EbgfABWWPpmBTcyMN0&#10;0m6NMdXuymu6bEIuYgj7FBWYEKpUSp8Zsuj7riKO3N7VFkOEdS51jdcYbks5TJIPabHg2GCwormh&#10;7Lg5WwV/b3L3c8rupvwM7zez/LKH/7VVqttpZt8gAjXhJX66V1rBMK6PX+IPkJMH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rYEyswgAAANsAAAAPAAAAAAAAAAAAAAAAAJ8C&#10;AABkcnMvZG93bnJldi54bWxQSwUGAAAAAAQABAD3AAAAjgMAAAAA&#10;">
                    <v:imagedata r:id="rId56" o:title=""/>
                  </v:shape>
                  <v:shapetype id="_x0000_t32" coordsize="21600,21600" o:spt="32" o:oned="t" path="m,l21600,21600e" filled="f">
                    <v:path arrowok="t" fillok="f" o:connecttype="none"/>
                    <o:lock v:ext="edit" shapetype="t"/>
                  </v:shapetype>
                  <v:shape id="Straight Arrow Connector 26" o:spid="_x0000_s4082" type="#_x0000_t32" style="position:absolute;left:6342;top:3890;width:0;height:778;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NNVg8QAAADbAAAADwAAAGRycy9kb3ducmV2LnhtbESPQWvCQBSE74L/YXlCb7oxYJHUTZBa&#10;sVAQq9LzI/tMQrNvY3abbP99t1DocZiZb5hNEUwrBupdY1nBcpGAIC6tbrhScL3s52sQziNrbC2T&#10;gm9yUOTTyQYzbUd+p+HsKxEh7DJUUHvfZVK6siaDbmE74ujdbG/QR9lXUvc4RrhpZZokj9Jgw3Gh&#10;xo6eayo/z19GQSuPIb3vxsNxeHnbf6yqbUhvJ6UeZmH7BMJT8P/hv/arVpAu4fdL/AEy/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I01WDxAAAANsAAAAPAAAAAAAAAAAA&#10;AAAAAKECAABkcnMvZG93bnJldi54bWxQSwUGAAAAAAQABAD5AAAAkgMAAAAA&#10;" strokecolor="red" strokeweight="1.5pt">
                    <v:stroke endarrow="open"/>
                    <v:shadow on="t" color="black" opacity="24903f" origin=",.5" offset="0,.55556mm"/>
                    <o:lock v:ext="edit" shapetype="f"/>
                  </v:shape>
                </v:group>
              </w:pict>
            </w:r>
          </w:p>
          <w:p w:rsidR="00A00129" w:rsidRPr="00A00129" w:rsidRDefault="00A00129" w:rsidP="00A00129">
            <w:pPr>
              <w:spacing w:before="120"/>
              <w:jc w:val="center"/>
              <w:rPr>
                <w:noProof/>
                <w:szCs w:val="22"/>
                <w:lang w:val="bg-BG" w:eastAsia="en-GB"/>
              </w:rPr>
            </w:pPr>
          </w:p>
          <w:p w:rsidR="00A00129" w:rsidRPr="00A00129" w:rsidRDefault="00A00129" w:rsidP="00A00129">
            <w:pPr>
              <w:spacing w:before="120"/>
              <w:jc w:val="center"/>
              <w:rPr>
                <w:noProof/>
                <w:szCs w:val="22"/>
                <w:lang w:val="bg-BG" w:eastAsia="en-GB"/>
              </w:rPr>
            </w:pPr>
          </w:p>
          <w:p w:rsidR="00A00129" w:rsidRPr="00A00129" w:rsidRDefault="00A00129" w:rsidP="00A00129">
            <w:pPr>
              <w:spacing w:before="120"/>
              <w:jc w:val="center"/>
              <w:rPr>
                <w:szCs w:val="22"/>
                <w:lang w:val="bg-BG"/>
              </w:rPr>
            </w:pPr>
            <w:r w:rsidRPr="00A00129">
              <w:rPr>
                <w:noProof/>
                <w:szCs w:val="22"/>
              </w:rPr>
              <w:pict>
                <v:shape id="Picture 18" o:spid="_x0000_s4079" type="#_x0000_t75" style="position:absolute;left:0;text-align:left;margin-left:55.9pt;margin-top:-51.65pt;width:101.75pt;height:68.55pt;z-index:251653120;visibility:visible">
                  <v:imagedata r:id="rId57" o:title=""/>
                  <w10:wrap type="topAndBottom"/>
                </v:shape>
              </w:pict>
            </w:r>
          </w:p>
          <w:p w:rsidR="00A00129" w:rsidRPr="00A00129" w:rsidRDefault="00A00129" w:rsidP="00A00129">
            <w:pPr>
              <w:spacing w:before="120"/>
              <w:jc w:val="center"/>
              <w:rPr>
                <w:szCs w:val="22"/>
                <w:lang w:val="bg-BG"/>
              </w:rPr>
            </w:pPr>
          </w:p>
          <w:p w:rsidR="00A00129" w:rsidRPr="00F164A2" w:rsidRDefault="00A00129" w:rsidP="00A00129">
            <w:pPr>
              <w:spacing w:before="120"/>
              <w:jc w:val="center"/>
              <w:rPr>
                <w:szCs w:val="22"/>
                <w:lang w:val="bg-BG"/>
              </w:rPr>
            </w:pPr>
          </w:p>
          <w:p w:rsidR="00A00129" w:rsidRPr="00544A95" w:rsidRDefault="00A00129" w:rsidP="00A00129">
            <w:pPr>
              <w:spacing w:before="120"/>
              <w:ind w:left="2448"/>
              <w:rPr>
                <w:szCs w:val="22"/>
                <w:lang w:val="bg-BG"/>
              </w:rPr>
            </w:pPr>
            <w:r w:rsidRPr="00544A95">
              <w:rPr>
                <w:szCs w:val="22"/>
                <w:lang w:val="bg-BG"/>
              </w:rPr>
              <w:t>(</w:t>
            </w:r>
            <w:r w:rsidRPr="00544A95">
              <w:rPr>
                <w:noProof/>
                <w:szCs w:val="22"/>
                <w:lang w:val="bg-BG"/>
              </w:rPr>
              <w:t xml:space="preserve">Пример: показва 12 единици </w:t>
            </w:r>
            <w:r w:rsidRPr="00544A95">
              <w:rPr>
                <w:color w:val="000000"/>
                <w:szCs w:val="22"/>
                <w:lang w:val="bg-BG"/>
              </w:rPr>
              <w:t>в дозаторното прозорче</w:t>
            </w:r>
            <w:r w:rsidRPr="00544A95">
              <w:rPr>
                <w:szCs w:val="22"/>
                <w:lang w:val="bg-BG"/>
              </w:rPr>
              <w:t>)</w:t>
            </w:r>
          </w:p>
          <w:p w:rsidR="00A00129" w:rsidRPr="00F07435" w:rsidRDefault="00D81F40" w:rsidP="00A00129">
            <w:pPr>
              <w:spacing w:before="120"/>
              <w:ind w:left="2448"/>
              <w:rPr>
                <w:szCs w:val="22"/>
                <w:lang w:val="bg-BG"/>
              </w:rPr>
            </w:pPr>
            <w:r w:rsidRPr="00A00129">
              <w:rPr>
                <w:noProof/>
                <w:szCs w:val="22"/>
              </w:rPr>
              <w:pict>
                <v:group id="Group 15" o:spid="_x0000_s4076" style="position:absolute;left:0;text-align:left;margin-left:61.05pt;margin-top:11.9pt;width:101.75pt;height:83.75pt;z-index:251654144" coordorigin="5857,5673" coordsize="2035,167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">
                  <v:shape id="Picture 15" o:spid="_x0000_s4077" type="#_x0000_t75" style="position:absolute;left:5857;top:5673;width:2035;height:1675;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b4tBHAAAAA2wAAAA8AAABkcnMvZG93bnJldi54bWxET0uLwjAQvgv+hzALXkRTPRTtmhYRBPHm&#10;4+JtbGabss2kNql2//1GWNjbfHzP2RSDbcSTOl87VrCYJyCIS6drrhRcL/vZCoQPyBobx6TghzwU&#10;+Xi0wUy7F5/oeQ6ViCHsM1RgQmgzKX1pyKKfu5Y4cl+usxgi7CqpO3zFcNvIZZKk0mLNscFgSztD&#10;5fe5twpux/5RpoavZqun/eK+bmgp90pNPobtJ4hAQ/gX/7kPOs5P4f1LPEDmv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9vi0EcAAAADbAAAADwAAAAAAAAAAAAAAAACfAgAA&#10;ZHJzL2Rvd25yZXYueG1sUEsFBgAAAAAEAAQA9wAAAIwDAAAAAA==&#10;">
                    <v:imagedata r:id="rId58" o:title=""/>
                    <o:lock v:ext="edit" aspectratio="f"/>
                  </v:shape>
                  <v:shape id="Straight Arrow Connector 26" o:spid="_x0000_s4078" type="#_x0000_t32" style="position:absolute;left:6466;top:6570;width:0;height:778;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hqi0cIAAADbAAAADwAAAGRycy9kb3ducmV2LnhtbERP32vCMBB+F/Y/hBvsTdMVpqMaRbbJ&#10;BoKoE5+P5myLzaVrsjb+90YQfLuP7+fNFsHUoqPWVZYVvI4SEMS51RUXCg6/q+E7COeRNdaWScGF&#10;HCzmT4MZZtr2vKNu7wsRQ9hlqKD0vsmkdHlJBt3INsSRO9nWoI+wLaRusY/hppZpkoylwYpjQ4kN&#10;fZSUn/f/RkEtNyH9++y/N93XenV8K5YhPW2VenkOyykIT8E/xHf3j47zJ3D7JR4g51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hqi0cIAAADbAAAADwAAAAAAAAAAAAAA&#10;AAChAgAAZHJzL2Rvd25yZXYueG1sUEsFBgAAAAAEAAQA+QAAAJADAAAAAA==&#10;" strokecolor="red" strokeweight="1.5pt">
                    <v:stroke endarrow="open"/>
                    <v:shadow on="t" color="black" opacity="24903f" origin=",.5" offset="0,.55556mm"/>
                    <o:lock v:ext="edit" shapetype="f"/>
                  </v:shape>
                </v:group>
              </w:pict>
            </w:r>
          </w:p>
          <w:p w:rsidR="00A00129" w:rsidRPr="00A00129" w:rsidRDefault="00A00129" w:rsidP="00A00129">
            <w:pPr>
              <w:spacing w:before="120"/>
              <w:ind w:left="2448"/>
              <w:rPr>
                <w:noProof/>
                <w:szCs w:val="22"/>
                <w:lang w:val="bg-BG"/>
              </w:rPr>
            </w:pPr>
          </w:p>
          <w:p w:rsidR="00A00129" w:rsidRPr="00A00129" w:rsidRDefault="00A00129" w:rsidP="00A00129">
            <w:pPr>
              <w:spacing w:before="120"/>
              <w:ind w:left="2448"/>
              <w:rPr>
                <w:noProof/>
                <w:szCs w:val="22"/>
                <w:lang w:val="bg-BG"/>
              </w:rPr>
            </w:pPr>
          </w:p>
          <w:p w:rsidR="00A00129" w:rsidRPr="00F164A2" w:rsidRDefault="00A00129" w:rsidP="00A00129">
            <w:pPr>
              <w:spacing w:before="120"/>
              <w:ind w:left="2448"/>
              <w:rPr>
                <w:noProof/>
                <w:szCs w:val="22"/>
                <w:lang w:val="bg-BG"/>
              </w:rPr>
            </w:pPr>
          </w:p>
          <w:p w:rsidR="00A00129" w:rsidRPr="00544A95" w:rsidRDefault="00A00129" w:rsidP="00A00129">
            <w:pPr>
              <w:spacing w:before="120"/>
              <w:ind w:left="2448"/>
              <w:rPr>
                <w:noProof/>
                <w:szCs w:val="22"/>
                <w:lang w:val="bg-BG"/>
              </w:rPr>
            </w:pPr>
          </w:p>
          <w:p w:rsidR="00A00129" w:rsidRPr="00544A95" w:rsidRDefault="00A00129" w:rsidP="00A00129">
            <w:pPr>
              <w:spacing w:before="120"/>
              <w:ind w:left="2448"/>
              <w:rPr>
                <w:szCs w:val="22"/>
                <w:lang w:val="bg-BG"/>
              </w:rPr>
            </w:pPr>
          </w:p>
          <w:p w:rsidR="00A00129" w:rsidRPr="0013251A" w:rsidRDefault="00A00129" w:rsidP="00A00129">
            <w:pPr>
              <w:spacing w:before="120"/>
              <w:ind w:left="2448"/>
              <w:rPr>
                <w:szCs w:val="22"/>
                <w:lang w:val="bg-BG"/>
              </w:rPr>
            </w:pPr>
            <w:r w:rsidRPr="00544A95">
              <w:rPr>
                <w:szCs w:val="22"/>
                <w:lang w:val="bg-BG"/>
              </w:rPr>
              <w:t>(</w:t>
            </w:r>
            <w:r w:rsidRPr="00544A95">
              <w:rPr>
                <w:noProof/>
                <w:szCs w:val="22"/>
                <w:lang w:val="bg-BG"/>
              </w:rPr>
              <w:t xml:space="preserve">Пример: показва 25 единици </w:t>
            </w:r>
            <w:r w:rsidRPr="00F07435">
              <w:rPr>
                <w:color w:val="000000"/>
                <w:szCs w:val="22"/>
                <w:lang w:val="bg-BG"/>
              </w:rPr>
              <w:t>в дозаторното прозорче</w:t>
            </w:r>
            <w:r w:rsidRPr="0013251A">
              <w:rPr>
                <w:szCs w:val="22"/>
                <w:lang w:val="bg-BG"/>
              </w:rPr>
              <w:t>)</w:t>
            </w:r>
          </w:p>
        </w:tc>
      </w:tr>
    </w:tbl>
    <w:p w:rsidR="00A00129" w:rsidRPr="00A00129" w:rsidRDefault="00A00129" w:rsidP="00A00129">
      <w:pPr>
        <w:rPr>
          <w:rFonts w:eastAsia="Arial"/>
          <w:szCs w:val="22"/>
          <w:lang w:val="bg-BG"/>
        </w:rPr>
      </w:pPr>
      <w:r w:rsidRPr="004E00DC">
        <w:rPr>
          <w:noProof/>
          <w:szCs w:val="22"/>
        </w:rPr>
      </w:r>
      <w:r w:rsidR="003740DE" w:rsidRPr="00A00129">
        <w:rPr>
          <w:szCs w:val="22"/>
        </w:rPr>
        <w:pict>
          <v:group id="Group 33" o:spid="_x0000_s4073" style="width:445.3pt;height:5pt;flip:y;mso-position-horizontal-relative:char;mso-position-vertical-relative:line" coordsize="10922,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">
            <v:group id="Group 121" o:spid="_x0000_s4074" style="position:absolute;left:6;top:6;width:10911;height:2" coordorigin="6,6" coordsize="1091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bOYecQAAADbAAAADwAAAGRycy9kb3ducmV2LnhtbESPT4vCMBTE7wt+h/AE&#10;b2tadUWqUURc8SCCf0C8PZpnW2xeSpNt67ffLAh7HGbmN8xi1ZlSNFS7wrKCeBiBIE6tLjhTcL18&#10;f85AOI+ssbRMCl7kYLXsfSww0bblEzVnn4kAYZeggtz7KpHSpTkZdENbEQfvYWuDPsg6k7rGNsBN&#10;KUdRNJUGCw4LOVa0ySl9nn+Mgl2L7Xocb5vD87F53S9fx9shJqUG/W49B+Gp8//hd3uvFYwn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2bOYecQAAADbAAAA&#10;DwAAAAAAAAAAAAAAAACqAgAAZHJzL2Rvd25yZXYueG1sUEsFBgAAAAAEAAQA+gAAAJsDAAAAAA==&#10;">
              <v:shape id="Freeform 122" o:spid="_x0000_s4075" style="position:absolute;left:6;top:6;width:10911;height:2;visibility:visible;mso-wrap-style:square;v-text-anchor:top" coordsize="1091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qHj48MA&#10;AADbAAAADwAAAGRycy9kb3ducmV2LnhtbESPT4vCMBTE7wt+h/AEb2uq7opUo6hFEBcP/j0/mmdb&#10;bF5KE7X99hthYY/DzPyGmS0aU4on1a6wrGDQj0AQp1YXnCk4nzafExDOI2ssLZOClhws5p2PGcba&#10;vvhAz6PPRICwi1FB7n0VS+nSnAy6vq2Ig3eztUEfZJ1JXeMrwE0ph1E0lgYLDgs5VrTOKb0fH0bB&#10;bnVZV+2ove7Pyc+kQJ18JduTUr1us5yC8NT4//Bfe6sVjL7h/SX8ADn/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qHj48MAAADbAAAADwAAAAAAAAAAAAAAAACYAgAAZHJzL2Rv&#10;d25yZXYueG1sUEsFBgAAAAAEAAQA9QAAAIgDAAAAAA==&#10;" path="m,l10910,e" filled="f" strokeweight=".58pt">
                <v:path arrowok="t" o:connecttype="custom" o:connectlocs="0,0;10910,0" o:connectangles="0,0"/>
              </v:shape>
            </v:group>
            <w10:anchorlock/>
          </v:group>
        </w:pict>
      </w:r>
    </w:p>
    <w:p w:rsidR="00A00129" w:rsidRPr="00A00129" w:rsidRDefault="00A00129" w:rsidP="00A00129">
      <w:pPr>
        <w:pStyle w:val="Heading3"/>
        <w:tabs>
          <w:tab w:val="clear" w:pos="567"/>
          <w:tab w:val="left" w:pos="0"/>
        </w:tabs>
        <w:spacing w:before="0"/>
        <w:rPr>
          <w:sz w:val="22"/>
          <w:szCs w:val="22"/>
          <w:lang w:val="bg-BG"/>
        </w:rPr>
      </w:pPr>
    </w:p>
    <w:p w:rsidR="00A00129" w:rsidRPr="00176A79" w:rsidRDefault="00A00129" w:rsidP="0028363F">
      <w:pPr>
        <w:pStyle w:val="Heading3"/>
        <w:keepNext w:val="0"/>
        <w:keepLines w:val="0"/>
        <w:widowControl w:val="0"/>
        <w:numPr>
          <w:ilvl w:val="1"/>
          <w:numId w:val="58"/>
        </w:numPr>
        <w:tabs>
          <w:tab w:val="clear" w:pos="567"/>
        </w:tabs>
        <w:spacing w:before="0" w:after="0" w:line="240" w:lineRule="auto"/>
        <w:ind w:left="567" w:hanging="567"/>
        <w:rPr>
          <w:b w:val="0"/>
          <w:sz w:val="22"/>
          <w:szCs w:val="22"/>
          <w:lang w:val="bg-BG"/>
        </w:rPr>
      </w:pPr>
      <w:r w:rsidRPr="00176A79">
        <w:rPr>
          <w:b w:val="0"/>
          <w:bCs/>
          <w:sz w:val="22"/>
          <w:szCs w:val="22"/>
          <w:lang w:val="bg-BG"/>
        </w:rPr>
        <w:t>Писалката не позволява да изберете повече от броя единици, оставащи в писалката</w:t>
      </w:r>
      <w:r w:rsidRPr="00176A79">
        <w:rPr>
          <w:b w:val="0"/>
          <w:spacing w:val="-1"/>
          <w:sz w:val="22"/>
          <w:szCs w:val="22"/>
          <w:lang w:val="bg-BG"/>
        </w:rPr>
        <w:t>.</w:t>
      </w:r>
    </w:p>
    <w:p w:rsidR="00A00129" w:rsidRPr="00854DC8" w:rsidRDefault="00A00129" w:rsidP="0028363F">
      <w:pPr>
        <w:widowControl w:val="0"/>
        <w:numPr>
          <w:ilvl w:val="1"/>
          <w:numId w:val="58"/>
        </w:numPr>
        <w:tabs>
          <w:tab w:val="clear" w:pos="567"/>
        </w:tabs>
        <w:spacing w:line="240" w:lineRule="auto"/>
        <w:ind w:left="567" w:hanging="567"/>
        <w:rPr>
          <w:rFonts w:eastAsia="Arial"/>
          <w:szCs w:val="22"/>
          <w:lang w:val="bg-BG"/>
        </w:rPr>
      </w:pPr>
      <w:r w:rsidRPr="00374B7D">
        <w:rPr>
          <w:color w:val="000000"/>
          <w:szCs w:val="22"/>
          <w:lang w:val="bg-BG"/>
        </w:rPr>
        <w:t>Ако се нуждаете да инжектиране повече единици отколкото е броят на оставащите единици в писалката, Вие можете или</w:t>
      </w:r>
      <w:r w:rsidRPr="008F5DEF">
        <w:rPr>
          <w:spacing w:val="-1"/>
          <w:szCs w:val="22"/>
          <w:lang w:val="bg-BG"/>
        </w:rPr>
        <w:t>:</w:t>
      </w:r>
    </w:p>
    <w:p w:rsidR="00A00129" w:rsidRPr="00864138" w:rsidRDefault="00A00129" w:rsidP="0028363F">
      <w:pPr>
        <w:widowControl w:val="0"/>
        <w:numPr>
          <w:ilvl w:val="2"/>
          <w:numId w:val="58"/>
        </w:numPr>
        <w:tabs>
          <w:tab w:val="clear" w:pos="567"/>
        </w:tabs>
        <w:spacing w:line="240" w:lineRule="auto"/>
        <w:ind w:left="1134" w:hanging="567"/>
        <w:rPr>
          <w:rFonts w:eastAsia="Arial"/>
          <w:szCs w:val="22"/>
          <w:lang w:val="bg-BG"/>
        </w:rPr>
      </w:pPr>
      <w:r w:rsidRPr="0091067E">
        <w:rPr>
          <w:spacing w:val="-1"/>
          <w:szCs w:val="22"/>
          <w:lang w:val="bg-BG"/>
        </w:rPr>
        <w:t xml:space="preserve">да инжектирате </w:t>
      </w:r>
      <w:r w:rsidRPr="00104D8D">
        <w:rPr>
          <w:color w:val="000000"/>
          <w:szCs w:val="22"/>
          <w:lang w:val="bg-BG"/>
        </w:rPr>
        <w:t>количеството, което остава</w:t>
      </w:r>
      <w:r w:rsidRPr="00544A95">
        <w:rPr>
          <w:color w:val="000000"/>
          <w:szCs w:val="22"/>
          <w:lang w:val="bg-BG"/>
        </w:rPr>
        <w:t xml:space="preserve"> в писалката, а след това да използвате нова писалка, за да получите останалата част от Вашата доза</w:t>
      </w:r>
      <w:r w:rsidRPr="00F07435">
        <w:rPr>
          <w:spacing w:val="-1"/>
          <w:szCs w:val="22"/>
          <w:lang w:val="bg-BG"/>
        </w:rPr>
        <w:t>,</w:t>
      </w:r>
      <w:r w:rsidRPr="0013251A">
        <w:rPr>
          <w:spacing w:val="11"/>
          <w:szCs w:val="22"/>
          <w:lang w:val="bg-BG"/>
        </w:rPr>
        <w:t xml:space="preserve"> </w:t>
      </w:r>
      <w:r w:rsidRPr="0013251A">
        <w:rPr>
          <w:b/>
          <w:spacing w:val="-6"/>
          <w:szCs w:val="22"/>
          <w:lang w:val="bg-BG"/>
        </w:rPr>
        <w:t>или</w:t>
      </w:r>
    </w:p>
    <w:p w:rsidR="00A00129" w:rsidRPr="002D43D4" w:rsidRDefault="00A00129" w:rsidP="0028363F">
      <w:pPr>
        <w:widowControl w:val="0"/>
        <w:numPr>
          <w:ilvl w:val="2"/>
          <w:numId w:val="58"/>
        </w:numPr>
        <w:tabs>
          <w:tab w:val="clear" w:pos="567"/>
        </w:tabs>
        <w:spacing w:line="240" w:lineRule="auto"/>
        <w:ind w:left="1134" w:hanging="567"/>
        <w:rPr>
          <w:rFonts w:eastAsia="Arial"/>
          <w:szCs w:val="22"/>
          <w:lang w:val="bg-BG"/>
        </w:rPr>
      </w:pPr>
      <w:r w:rsidRPr="005E43C5">
        <w:rPr>
          <w:color w:val="000000"/>
          <w:szCs w:val="22"/>
          <w:lang w:val="bg-BG"/>
        </w:rPr>
        <w:t>да вземете нова писалка и да инжектирате цялата доза</w:t>
      </w:r>
      <w:r w:rsidRPr="003308BD">
        <w:rPr>
          <w:spacing w:val="-1"/>
          <w:szCs w:val="22"/>
          <w:lang w:val="bg-BG"/>
        </w:rPr>
        <w:t>.</w:t>
      </w:r>
    </w:p>
    <w:p w:rsidR="00A00129" w:rsidRPr="00031780" w:rsidRDefault="00A00129" w:rsidP="0028363F">
      <w:pPr>
        <w:widowControl w:val="0"/>
        <w:numPr>
          <w:ilvl w:val="1"/>
          <w:numId w:val="58"/>
        </w:numPr>
        <w:tabs>
          <w:tab w:val="clear" w:pos="567"/>
        </w:tabs>
        <w:spacing w:line="240" w:lineRule="auto"/>
        <w:ind w:left="567" w:hanging="567"/>
        <w:rPr>
          <w:rFonts w:eastAsia="Arial"/>
          <w:szCs w:val="22"/>
          <w:lang w:val="bg-BG"/>
        </w:rPr>
      </w:pPr>
      <w:r w:rsidRPr="00CA1E9C">
        <w:rPr>
          <w:spacing w:val="-1"/>
          <w:szCs w:val="22"/>
          <w:lang w:val="bg-BG"/>
        </w:rPr>
        <w:t>Нормално е да се види малко количество инсулин, оставащо в писалката, което не можете да инжектирате.</w:t>
      </w:r>
    </w:p>
    <w:p w:rsidR="00A00129" w:rsidRPr="00C85706" w:rsidRDefault="00A00129" w:rsidP="00A00129">
      <w:pPr>
        <w:rPr>
          <w:b/>
          <w:spacing w:val="-1"/>
          <w:szCs w:val="22"/>
          <w:highlight w:val="lightGray"/>
          <w:lang w:val="bg-BG"/>
        </w:rPr>
      </w:pPr>
    </w:p>
    <w:p w:rsidR="00A00129" w:rsidRPr="00EF45C2" w:rsidRDefault="00A00129" w:rsidP="00A00129">
      <w:pPr>
        <w:keepNext/>
        <w:rPr>
          <w:b/>
          <w:szCs w:val="22"/>
          <w:lang w:val="bg-BG"/>
        </w:rPr>
      </w:pPr>
      <w:r w:rsidRPr="00EF45C2">
        <w:rPr>
          <w:b/>
          <w:bCs/>
          <w:color w:val="000000"/>
          <w:szCs w:val="22"/>
          <w:lang w:val="bg-BG"/>
        </w:rPr>
        <w:t>Инжектиране на Вашата доза</w:t>
      </w:r>
    </w:p>
    <w:p w:rsidR="00A00129" w:rsidRPr="00442CD2" w:rsidRDefault="00A00129" w:rsidP="00A00129">
      <w:pPr>
        <w:keepNext/>
        <w:rPr>
          <w:rFonts w:eastAsia="Arial"/>
          <w:szCs w:val="22"/>
          <w:lang w:val="bg-BG"/>
        </w:rPr>
      </w:pPr>
    </w:p>
    <w:p w:rsidR="00A00129" w:rsidRPr="00DE09BB" w:rsidRDefault="00A00129" w:rsidP="0028363F">
      <w:pPr>
        <w:widowControl w:val="0"/>
        <w:numPr>
          <w:ilvl w:val="1"/>
          <w:numId w:val="58"/>
        </w:numPr>
        <w:tabs>
          <w:tab w:val="clear" w:pos="567"/>
        </w:tabs>
        <w:spacing w:line="240" w:lineRule="auto"/>
        <w:ind w:left="567" w:hanging="567"/>
        <w:rPr>
          <w:rFonts w:eastAsia="Arial"/>
          <w:szCs w:val="22"/>
          <w:lang w:val="bg-BG"/>
        </w:rPr>
      </w:pPr>
      <w:r w:rsidRPr="009E3E11">
        <w:rPr>
          <w:color w:val="000000"/>
          <w:szCs w:val="22"/>
          <w:lang w:val="bg-BG"/>
        </w:rPr>
        <w:t>Инжектирайте Вашия инсулин както Ви е показал Вашият медицински специалист</w:t>
      </w:r>
      <w:r w:rsidRPr="00DE09BB">
        <w:rPr>
          <w:spacing w:val="-1"/>
          <w:szCs w:val="22"/>
          <w:lang w:val="bg-BG"/>
        </w:rPr>
        <w:t>.</w:t>
      </w:r>
    </w:p>
    <w:p w:rsidR="00A00129" w:rsidRPr="008D62D0" w:rsidRDefault="00A00129" w:rsidP="0028363F">
      <w:pPr>
        <w:widowControl w:val="0"/>
        <w:numPr>
          <w:ilvl w:val="1"/>
          <w:numId w:val="58"/>
        </w:numPr>
        <w:tabs>
          <w:tab w:val="clear" w:pos="567"/>
        </w:tabs>
        <w:spacing w:line="240" w:lineRule="auto"/>
        <w:ind w:left="567" w:hanging="567"/>
        <w:rPr>
          <w:rFonts w:eastAsia="Arial"/>
          <w:szCs w:val="22"/>
          <w:lang w:val="bg-BG"/>
        </w:rPr>
      </w:pPr>
      <w:r w:rsidRPr="00C44E09">
        <w:rPr>
          <w:color w:val="000000"/>
          <w:szCs w:val="22"/>
          <w:lang w:val="bg-BG"/>
        </w:rPr>
        <w:t>Сменяйте (редувайте) местата на Вашите инжекции при всяко инжектиране</w:t>
      </w:r>
      <w:r w:rsidRPr="008D62D0">
        <w:rPr>
          <w:spacing w:val="-1"/>
          <w:szCs w:val="22"/>
          <w:lang w:val="bg-BG"/>
        </w:rPr>
        <w:t>.</w:t>
      </w:r>
    </w:p>
    <w:p w:rsidR="00A00129" w:rsidRPr="00FB4686" w:rsidRDefault="00A00129" w:rsidP="0028363F">
      <w:pPr>
        <w:widowControl w:val="0"/>
        <w:numPr>
          <w:ilvl w:val="1"/>
          <w:numId w:val="58"/>
        </w:numPr>
        <w:tabs>
          <w:tab w:val="clear" w:pos="567"/>
        </w:tabs>
        <w:spacing w:line="240" w:lineRule="auto"/>
        <w:ind w:left="567" w:hanging="567"/>
        <w:rPr>
          <w:rFonts w:eastAsia="Arial"/>
          <w:szCs w:val="22"/>
          <w:lang w:val="bg-BG"/>
        </w:rPr>
      </w:pPr>
      <w:r w:rsidRPr="00827359">
        <w:rPr>
          <w:b/>
          <w:color w:val="000000"/>
          <w:szCs w:val="22"/>
          <w:lang w:val="bg-BG"/>
        </w:rPr>
        <w:t>Не</w:t>
      </w:r>
      <w:r w:rsidRPr="000D0CFE">
        <w:rPr>
          <w:color w:val="000000"/>
          <w:szCs w:val="22"/>
          <w:lang w:val="bg-BG"/>
        </w:rPr>
        <w:t xml:space="preserve"> се опитвайте да променяте Вашата доза, докато инжектирате</w:t>
      </w:r>
      <w:r w:rsidRPr="000F29E1">
        <w:rPr>
          <w:spacing w:val="-1"/>
          <w:szCs w:val="22"/>
          <w:lang w:val="bg-BG"/>
        </w:rPr>
        <w:t>.</w:t>
      </w:r>
    </w:p>
    <w:p w:rsidR="00A00129" w:rsidRPr="00986A13" w:rsidRDefault="00A00129" w:rsidP="00A00129">
      <w:pPr>
        <w:rPr>
          <w:rFonts w:eastAsia="Arial"/>
          <w:szCs w:val="22"/>
          <w:lang w:val="bg-BG"/>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197"/>
        <w:gridCol w:w="1220"/>
        <w:gridCol w:w="4551"/>
      </w:tblGrid>
      <w:tr w:rsidR="00A00129" w:rsidRPr="004E00DC" w:rsidTr="00A00129">
        <w:trPr>
          <w:trHeight w:val="2925"/>
        </w:trPr>
        <w:tc>
          <w:tcPr>
            <w:tcW w:w="4417" w:type="dxa"/>
            <w:gridSpan w:val="2"/>
            <w:tcBorders>
              <w:left w:val="nil"/>
              <w:bottom w:val="single" w:sz="4" w:space="0" w:color="auto"/>
              <w:right w:val="nil"/>
            </w:tcBorders>
          </w:tcPr>
          <w:p w:rsidR="00A00129" w:rsidRPr="00785ABD" w:rsidRDefault="00A00129" w:rsidP="00A00129">
            <w:pPr>
              <w:keepNext/>
              <w:rPr>
                <w:b/>
                <w:szCs w:val="22"/>
                <w:lang w:val="bg-BG"/>
              </w:rPr>
            </w:pPr>
            <w:r w:rsidRPr="00785ABD">
              <w:rPr>
                <w:b/>
                <w:szCs w:val="22"/>
                <w:lang w:val="bg-BG"/>
              </w:rPr>
              <w:t>Стъпка 11:</w:t>
            </w:r>
          </w:p>
          <w:p w:rsidR="00A00129" w:rsidRPr="0077777E" w:rsidRDefault="00A00129" w:rsidP="00A00129">
            <w:pPr>
              <w:spacing w:before="120"/>
              <w:ind w:left="601" w:hanging="567"/>
              <w:rPr>
                <w:szCs w:val="22"/>
                <w:lang w:val="bg-BG"/>
              </w:rPr>
            </w:pPr>
            <w:r w:rsidRPr="009278D0">
              <w:rPr>
                <w:szCs w:val="22"/>
                <w:lang w:val="bg-BG"/>
              </w:rPr>
              <w:t>•</w:t>
            </w:r>
            <w:r w:rsidRPr="009278D0">
              <w:rPr>
                <w:szCs w:val="22"/>
                <w:lang w:val="bg-BG"/>
              </w:rPr>
              <w:tab/>
            </w:r>
            <w:r w:rsidRPr="009278D0">
              <w:rPr>
                <w:color w:val="000000"/>
                <w:szCs w:val="22"/>
                <w:lang w:val="bg-BG"/>
              </w:rPr>
              <w:t>Изберете място за Вашата инжекция</w:t>
            </w:r>
            <w:r w:rsidRPr="0077777E">
              <w:rPr>
                <w:szCs w:val="22"/>
                <w:lang w:val="bg-BG"/>
              </w:rPr>
              <w:t>.</w:t>
            </w:r>
          </w:p>
          <w:p w:rsidR="00A00129" w:rsidRPr="00AE3CC4" w:rsidRDefault="00A00129" w:rsidP="00A00129">
            <w:pPr>
              <w:spacing w:before="120"/>
              <w:ind w:left="601"/>
              <w:rPr>
                <w:szCs w:val="22"/>
                <w:lang w:val="bg-BG"/>
              </w:rPr>
            </w:pPr>
            <w:r w:rsidRPr="00AE3CC4">
              <w:rPr>
                <w:szCs w:val="22"/>
                <w:lang w:val="bg-BG"/>
              </w:rPr>
              <w:t>Вашият инсулин се инжектира под кожата (подкожно) в областта на Вашия корем, седалищната област, горната част на бедрото или горната част на мишницата.</w:t>
            </w:r>
          </w:p>
          <w:p w:rsidR="00A00129" w:rsidRPr="00A41031" w:rsidRDefault="00A00129" w:rsidP="00A00129">
            <w:pPr>
              <w:spacing w:before="120"/>
              <w:ind w:left="601" w:hanging="567"/>
              <w:rPr>
                <w:spacing w:val="-1"/>
                <w:szCs w:val="22"/>
                <w:lang w:val="bg-BG"/>
              </w:rPr>
            </w:pPr>
            <w:r w:rsidRPr="00620EA6">
              <w:rPr>
                <w:szCs w:val="22"/>
                <w:lang w:val="bg-BG"/>
              </w:rPr>
              <w:t>•</w:t>
            </w:r>
            <w:r w:rsidRPr="00620EA6">
              <w:rPr>
                <w:szCs w:val="22"/>
                <w:lang w:val="bg-BG"/>
              </w:rPr>
              <w:tab/>
            </w:r>
            <w:r w:rsidRPr="00C030AB">
              <w:rPr>
                <w:color w:val="000000"/>
                <w:szCs w:val="22"/>
                <w:lang w:val="bg-BG"/>
              </w:rPr>
              <w:t>Почистете Вашата кожа с тампон и оставете м</w:t>
            </w:r>
            <w:r w:rsidRPr="00654B05">
              <w:rPr>
                <w:color w:val="000000"/>
                <w:szCs w:val="22"/>
                <w:lang w:val="bg-BG"/>
              </w:rPr>
              <w:t>ястото на инжектиране да изсъхне преди да инжектирате Вашата доза</w:t>
            </w:r>
            <w:r w:rsidRPr="00A41031">
              <w:rPr>
                <w:spacing w:val="-1"/>
                <w:szCs w:val="22"/>
                <w:lang w:val="bg-BG"/>
              </w:rPr>
              <w:t>.</w:t>
            </w:r>
          </w:p>
          <w:p w:rsidR="00A00129" w:rsidRPr="00900075" w:rsidRDefault="00A00129" w:rsidP="00A00129">
            <w:pPr>
              <w:spacing w:before="120"/>
              <w:ind w:left="601"/>
              <w:rPr>
                <w:i/>
                <w:color w:val="FF33CC"/>
                <w:szCs w:val="22"/>
                <w:lang w:val="bg-BG"/>
              </w:rPr>
            </w:pPr>
          </w:p>
        </w:tc>
        <w:tc>
          <w:tcPr>
            <w:tcW w:w="4551" w:type="dxa"/>
            <w:tcBorders>
              <w:left w:val="nil"/>
              <w:bottom w:val="single" w:sz="4" w:space="0" w:color="auto"/>
              <w:right w:val="nil"/>
            </w:tcBorders>
          </w:tcPr>
          <w:p w:rsidR="00A00129" w:rsidRPr="00900075" w:rsidRDefault="00A00129" w:rsidP="00A00129">
            <w:pPr>
              <w:spacing w:before="120"/>
              <w:jc w:val="center"/>
              <w:rPr>
                <w:noProof/>
                <w:szCs w:val="22"/>
                <w:lang w:val="bg-BG" w:eastAsia="en-GB"/>
              </w:rPr>
            </w:pPr>
          </w:p>
          <w:p w:rsidR="00A00129" w:rsidRPr="00A00129" w:rsidRDefault="00A00129" w:rsidP="00A00129">
            <w:pPr>
              <w:spacing w:before="120"/>
              <w:jc w:val="center"/>
              <w:rPr>
                <w:szCs w:val="22"/>
                <w:lang w:val="bg-BG"/>
              </w:rPr>
            </w:pPr>
            <w:r w:rsidRPr="00A00129">
              <w:rPr>
                <w:noProof/>
                <w:szCs w:val="22"/>
              </w:rPr>
              <w:pict>
                <v:shape id="Picture 14" o:spid="_x0000_s4072" type="#_x0000_t75" style="position:absolute;left:0;text-align:left;margin-left:55.1pt;margin-top:2.1pt;width:117pt;height:109.4pt;z-index:251656192;visibility:visible">
                  <v:imagedata r:id="rId59" o:title="" croptop="-1f" cropbottom="-758f"/>
                </v:shape>
              </w:pict>
            </w:r>
          </w:p>
          <w:p w:rsidR="00A00129" w:rsidRPr="00A00129" w:rsidRDefault="00A00129" w:rsidP="00A00129">
            <w:pPr>
              <w:spacing w:before="120"/>
              <w:jc w:val="center"/>
              <w:rPr>
                <w:szCs w:val="22"/>
                <w:lang w:val="bg-BG"/>
              </w:rPr>
            </w:pPr>
          </w:p>
          <w:p w:rsidR="00A00129" w:rsidRPr="00F164A2" w:rsidRDefault="00A00129" w:rsidP="00A00129">
            <w:pPr>
              <w:spacing w:before="120"/>
              <w:jc w:val="center"/>
              <w:rPr>
                <w:szCs w:val="22"/>
                <w:lang w:val="bg-BG"/>
              </w:rPr>
            </w:pPr>
          </w:p>
          <w:p w:rsidR="00A00129" w:rsidRPr="00544A95" w:rsidRDefault="00A00129" w:rsidP="00A00129">
            <w:pPr>
              <w:spacing w:before="120"/>
              <w:jc w:val="center"/>
              <w:rPr>
                <w:szCs w:val="22"/>
                <w:lang w:val="bg-BG"/>
              </w:rPr>
            </w:pPr>
          </w:p>
          <w:p w:rsidR="00A00129" w:rsidRPr="00544A95" w:rsidRDefault="00A00129" w:rsidP="00A00129">
            <w:pPr>
              <w:spacing w:before="120"/>
              <w:jc w:val="center"/>
              <w:rPr>
                <w:szCs w:val="22"/>
                <w:lang w:val="bg-BG"/>
              </w:rPr>
            </w:pPr>
          </w:p>
          <w:p w:rsidR="00A00129" w:rsidRPr="00544A95" w:rsidRDefault="00A00129" w:rsidP="00A00129">
            <w:pPr>
              <w:spacing w:before="120"/>
              <w:jc w:val="center"/>
              <w:rPr>
                <w:szCs w:val="22"/>
                <w:lang w:val="bg-BG"/>
              </w:rPr>
            </w:pPr>
          </w:p>
        </w:tc>
      </w:tr>
      <w:tr w:rsidR="00A00129" w:rsidRPr="004E00DC" w:rsidTr="00A00129">
        <w:trPr>
          <w:gridAfter w:val="1"/>
          <w:wAfter w:w="4551" w:type="dxa"/>
          <w:cantSplit/>
        </w:trPr>
        <w:tc>
          <w:tcPr>
            <w:tcW w:w="4417" w:type="dxa"/>
            <w:gridSpan w:val="2"/>
            <w:tcBorders>
              <w:top w:val="nil"/>
              <w:left w:val="nil"/>
              <w:bottom w:val="nil"/>
              <w:right w:val="nil"/>
            </w:tcBorders>
          </w:tcPr>
          <w:p w:rsidR="00A00129" w:rsidRPr="004E00DC" w:rsidRDefault="00A00129" w:rsidP="00A00129">
            <w:pPr>
              <w:keepNext/>
              <w:rPr>
                <w:bCs/>
                <w:szCs w:val="22"/>
                <w:lang w:val="bg-BG"/>
              </w:rPr>
            </w:pPr>
            <w:r w:rsidRPr="004E00DC">
              <w:rPr>
                <w:b/>
                <w:szCs w:val="22"/>
                <w:lang w:val="bg-BG"/>
              </w:rPr>
              <w:t xml:space="preserve">Стъпка </w:t>
            </w:r>
            <w:r w:rsidRPr="004E00DC">
              <w:rPr>
                <w:b/>
                <w:bCs/>
                <w:szCs w:val="22"/>
                <w:lang w:val="bg-BG"/>
              </w:rPr>
              <w:t>12:</w:t>
            </w:r>
          </w:p>
          <w:p w:rsidR="00A00129" w:rsidRPr="004E00DC" w:rsidRDefault="00A00129" w:rsidP="00A00129">
            <w:pPr>
              <w:spacing w:before="120"/>
              <w:ind w:left="601" w:hanging="601"/>
              <w:rPr>
                <w:szCs w:val="22"/>
                <w:lang w:val="bg-BG"/>
              </w:rPr>
            </w:pPr>
            <w:r w:rsidRPr="004E00DC">
              <w:rPr>
                <w:szCs w:val="22"/>
                <w:lang w:val="bg-BG"/>
              </w:rPr>
              <w:t>•</w:t>
            </w:r>
            <w:r w:rsidRPr="004E00DC">
              <w:rPr>
                <w:szCs w:val="22"/>
                <w:lang w:val="bg-BG"/>
              </w:rPr>
              <w:tab/>
            </w:r>
            <w:r w:rsidRPr="004E00DC">
              <w:rPr>
                <w:bCs/>
                <w:color w:val="000000"/>
                <w:szCs w:val="22"/>
                <w:lang w:val="bg-BG"/>
              </w:rPr>
              <w:t>Въведете иглата във Вашата кожа</w:t>
            </w:r>
            <w:r w:rsidRPr="004E00DC">
              <w:rPr>
                <w:szCs w:val="22"/>
                <w:lang w:val="bg-BG"/>
              </w:rPr>
              <w:t>.</w:t>
            </w:r>
          </w:p>
          <w:p w:rsidR="00A00129" w:rsidRPr="00A00129" w:rsidRDefault="00A00129" w:rsidP="00A00129">
            <w:pPr>
              <w:spacing w:before="120"/>
              <w:ind w:left="601" w:hanging="601"/>
              <w:rPr>
                <w:szCs w:val="22"/>
                <w:lang w:val="bg-BG"/>
              </w:rPr>
            </w:pPr>
            <w:r w:rsidRPr="00A00129">
              <w:rPr>
                <w:noProof/>
                <w:szCs w:val="22"/>
              </w:rPr>
              <w:pict>
                <v:shape id="Picture 12" o:spid="_x0000_s4071" type="#_x0000_t75" style="position:absolute;left:0;text-align:left;margin-left:291.6pt;margin-top:-.05pt;width:129.85pt;height:83.75pt;z-index:251645952;visibility:visible;mso-position-horizontal-relative:page">
                  <v:imagedata r:id="rId60" o:title=""/>
                  <w10:wrap anchorx="page"/>
                </v:shape>
              </w:pict>
            </w:r>
            <w:r w:rsidRPr="00A00129">
              <w:rPr>
                <w:szCs w:val="22"/>
                <w:lang w:val="bg-BG"/>
              </w:rPr>
              <w:t>•</w:t>
            </w:r>
            <w:r w:rsidRPr="00A00129">
              <w:rPr>
                <w:szCs w:val="22"/>
                <w:lang w:val="bg-BG"/>
              </w:rPr>
              <w:tab/>
            </w:r>
            <w:r w:rsidRPr="00A00129">
              <w:rPr>
                <w:bCs/>
                <w:color w:val="000000"/>
                <w:szCs w:val="22"/>
                <w:lang w:val="bg-BG"/>
              </w:rPr>
              <w:t>Натиснете дозаторното копче докрай</w:t>
            </w:r>
            <w:r w:rsidRPr="00A00129">
              <w:rPr>
                <w:szCs w:val="22"/>
                <w:lang w:val="bg-BG"/>
              </w:rPr>
              <w:t>.</w:t>
            </w:r>
          </w:p>
        </w:tc>
      </w:tr>
      <w:tr w:rsidR="00A00129" w:rsidRPr="004E00DC" w:rsidTr="00A00129">
        <w:trPr>
          <w:gridAfter w:val="1"/>
          <w:wAfter w:w="4551" w:type="dxa"/>
          <w:cantSplit/>
          <w:trHeight w:val="980"/>
        </w:trPr>
        <w:tc>
          <w:tcPr>
            <w:tcW w:w="3197" w:type="dxa"/>
            <w:tcBorders>
              <w:top w:val="nil"/>
              <w:left w:val="nil"/>
              <w:bottom w:val="nil"/>
              <w:right w:val="nil"/>
            </w:tcBorders>
          </w:tcPr>
          <w:p w:rsidR="00A00129" w:rsidRPr="004E00DC" w:rsidRDefault="00A00129" w:rsidP="00A00129">
            <w:pPr>
              <w:spacing w:before="120"/>
              <w:ind w:left="601" w:hanging="601"/>
              <w:rPr>
                <w:szCs w:val="22"/>
                <w:lang w:val="bg-BG"/>
              </w:rPr>
            </w:pPr>
            <w:r w:rsidRPr="004E00DC">
              <w:rPr>
                <w:szCs w:val="22"/>
                <w:lang w:val="bg-BG"/>
              </w:rPr>
              <w:t>•</w:t>
            </w:r>
            <w:r w:rsidRPr="004E00DC">
              <w:rPr>
                <w:szCs w:val="22"/>
                <w:lang w:val="bg-BG"/>
              </w:rPr>
              <w:tab/>
            </w:r>
            <w:r w:rsidRPr="004E00DC">
              <w:rPr>
                <w:bCs/>
                <w:szCs w:val="22"/>
                <w:lang w:val="bg-BG"/>
              </w:rPr>
              <w:t>Продължете</w:t>
            </w:r>
            <w:r w:rsidRPr="004E00DC">
              <w:rPr>
                <w:color w:val="000000"/>
                <w:szCs w:val="22"/>
                <w:lang w:val="bg-BG"/>
              </w:rPr>
              <w:t xml:space="preserve"> да </w:t>
            </w:r>
            <w:r w:rsidRPr="004E00DC">
              <w:rPr>
                <w:bCs/>
                <w:szCs w:val="22"/>
                <w:lang w:val="bg-BG"/>
              </w:rPr>
              <w:t xml:space="preserve">натискате дозаторното копче и </w:t>
            </w:r>
            <w:r w:rsidRPr="004E00DC">
              <w:rPr>
                <w:b/>
                <w:bCs/>
                <w:szCs w:val="22"/>
                <w:lang w:val="bg-BG"/>
              </w:rPr>
              <w:t>пребройте бавно до 5</w:t>
            </w:r>
            <w:r w:rsidRPr="004E00DC">
              <w:rPr>
                <w:bCs/>
                <w:szCs w:val="22"/>
                <w:lang w:val="bg-BG"/>
              </w:rPr>
              <w:t xml:space="preserve"> преди да отстраните иглата</w:t>
            </w:r>
            <w:r w:rsidRPr="004E00DC">
              <w:rPr>
                <w:szCs w:val="22"/>
                <w:lang w:val="bg-BG"/>
              </w:rPr>
              <w:t>.</w:t>
            </w:r>
          </w:p>
        </w:tc>
        <w:tc>
          <w:tcPr>
            <w:tcW w:w="1220" w:type="dxa"/>
            <w:tcBorders>
              <w:top w:val="nil"/>
              <w:left w:val="nil"/>
              <w:bottom w:val="nil"/>
              <w:right w:val="nil"/>
            </w:tcBorders>
          </w:tcPr>
          <w:p w:rsidR="00A00129" w:rsidRPr="00A00129" w:rsidRDefault="00A00129" w:rsidP="00A00129">
            <w:pPr>
              <w:spacing w:before="120"/>
              <w:ind w:left="601" w:hanging="601"/>
              <w:jc w:val="center"/>
              <w:rPr>
                <w:b/>
                <w:bCs/>
                <w:szCs w:val="22"/>
                <w:lang w:val="bg-BG"/>
              </w:rPr>
            </w:pPr>
            <w:r w:rsidRPr="00A00129">
              <w:rPr>
                <w:noProof/>
                <w:szCs w:val="22"/>
              </w:rPr>
              <w:pict>
                <v:group id="Group 9" o:spid="_x0000_s4068" style="position:absolute;left:0;text-align:left;margin-left:1pt;margin-top:7.45pt;width:49.95pt;height:46.4pt;z-index:251657216;mso-position-horizontal-relative:text;mso-position-vertical-relative:text" coordorigin="7250,412" coordsize="999,92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">
                  <v:shape id="Picture 31" o:spid="_x0000_s4069" type="#_x0000_t75" style="position:absolute;left:7250;top:412;width:831;height:928;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iYYH3FAAAA2wAAAA8AAABkcnMvZG93bnJldi54bWxEj91qwkAQhe8LvsMygjeim0orEl1FpIIF&#10;L/zJA4zZMYlmZ0N21fTtOxeF3s1wzpzzzWLVuVo9qQ2VZwPv4wQUce5txYWB7LwdzUCFiGyx9kwG&#10;fijAatl7W2Bq/YuP9DzFQkkIhxQNlDE2qdYhL8lhGPuGWLSrbx1GWdtC2xZfEu5qPUmSqXZYsTSU&#10;2NCmpPx+ejgD2+xy2Gcft6/Z8HEIkz1+D3X8NGbQ79ZzUJG6+G/+u95ZwRd6+UUG0Mt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omGB9xQAAANsAAAAPAAAAAAAAAAAAAAAA&#10;AJ8CAABkcnMvZG93bnJldi54bWxQSwUGAAAAAAQABAD3AAAAkQMAAAAA&#10;">
                    <v:imagedata r:id="rId61" o:title=""/>
                  </v:shape>
                  <v:shape id="Text Box 67" o:spid="_x0000_s4070" type="#_x0000_t202" style="position:absolute;left:7271;top:801;width:978;height:49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8xwYsAA&#10;AADbAAAADwAAAGRycy9kb3ducmV2LnhtbERPS4vCMBC+C/6HMII3TRQVtxpFFMGTi49d2NvQjG2x&#10;mZQm2vrvNwsL3ubje85y3dpSPKn2hWMNo6ECQZw6U3Cm4XrZD+YgfEA2WDomDS/ysF51O0tMjGv4&#10;RM9zyEQMYZ+ghjyEKpHSpzlZ9ENXEUfu5mqLIcI6k6bGJobbUo6VmkmLBceGHCva5pTezw+r4et4&#10;+/meqM9sZ6dV41ol2X5Irfu9drMAEagNb/G/+2Di/BH8/RIPkKt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8xwYsAAAADbAAAADwAAAAAAAAAAAAAAAACYAgAAZHJzL2Rvd25y&#10;ZXYueG1sUEsFBgAAAAAEAAQA9QAAAIUDAAAAAA==&#10;" filled="f" stroked="f">
                    <v:textbox style="mso-next-textbox:#Text Box 67">
                      <w:txbxContent>
                        <w:p w:rsidR="0028363F" w:rsidRPr="00A94436" w:rsidRDefault="0028363F" w:rsidP="00A00129">
                          <w:pPr>
                            <w:rPr>
                              <w:lang w:val="bg-BG"/>
                            </w:rPr>
                          </w:pPr>
                          <w:r>
                            <w:t xml:space="preserve">5 </w:t>
                          </w:r>
                          <w:r>
                            <w:rPr>
                              <w:lang w:val="bg-BG"/>
                            </w:rPr>
                            <w:t>сек</w:t>
                          </w:r>
                        </w:p>
                      </w:txbxContent>
                    </v:textbox>
                  </v:shape>
                </v:group>
              </w:pict>
            </w:r>
          </w:p>
        </w:tc>
      </w:tr>
      <w:tr w:rsidR="00A00129" w:rsidRPr="004E00DC" w:rsidTr="00A00129">
        <w:trPr>
          <w:gridAfter w:val="1"/>
          <w:wAfter w:w="4551" w:type="dxa"/>
          <w:cantSplit/>
          <w:trHeight w:val="980"/>
        </w:trPr>
        <w:tc>
          <w:tcPr>
            <w:tcW w:w="4417" w:type="dxa"/>
            <w:gridSpan w:val="2"/>
            <w:tcBorders>
              <w:top w:val="nil"/>
              <w:left w:val="nil"/>
              <w:bottom w:val="nil"/>
              <w:right w:val="nil"/>
            </w:tcBorders>
          </w:tcPr>
          <w:p w:rsidR="00A00129" w:rsidRPr="004E00DC" w:rsidRDefault="00A00129" w:rsidP="00A00129">
            <w:pPr>
              <w:spacing w:before="120"/>
              <w:rPr>
                <w:szCs w:val="22"/>
                <w:lang w:val="bg-BG"/>
              </w:rPr>
            </w:pPr>
            <w:r w:rsidRPr="004E00DC">
              <w:rPr>
                <w:b/>
                <w:color w:val="000000"/>
                <w:szCs w:val="22"/>
                <w:lang w:val="bg-BG"/>
              </w:rPr>
              <w:t>Не</w:t>
            </w:r>
            <w:r w:rsidRPr="004E00DC">
              <w:rPr>
                <w:color w:val="000000"/>
                <w:szCs w:val="22"/>
                <w:lang w:val="bg-BG"/>
              </w:rPr>
              <w:t xml:space="preserve"> се опитвайте да инжектирате Вашия инсулин чрез въртене на дозаторното копче. </w:t>
            </w:r>
            <w:r w:rsidRPr="004E00DC">
              <w:rPr>
                <w:b/>
                <w:color w:val="000000"/>
                <w:szCs w:val="22"/>
                <w:lang w:val="bg-BG"/>
              </w:rPr>
              <w:t>НЯМА</w:t>
            </w:r>
            <w:r w:rsidRPr="004E00DC">
              <w:rPr>
                <w:color w:val="000000"/>
                <w:szCs w:val="22"/>
                <w:lang w:val="bg-BG"/>
              </w:rPr>
              <w:t xml:space="preserve"> да получите Вашия инсулин чрез въртене на дозаторното копче</w:t>
            </w:r>
            <w:r w:rsidRPr="004E00DC">
              <w:rPr>
                <w:bCs/>
                <w:szCs w:val="22"/>
                <w:lang w:val="bg-BG"/>
              </w:rPr>
              <w:t>.</w:t>
            </w:r>
          </w:p>
        </w:tc>
      </w:tr>
    </w:tbl>
    <w:p w:rsidR="00A00129" w:rsidRPr="00A00129" w:rsidRDefault="00A00129" w:rsidP="00A00129">
      <w:pPr>
        <w:rPr>
          <w:rFonts w:eastAsia="Arial"/>
          <w:szCs w:val="22"/>
          <w:lang w:val="bg-BG"/>
        </w:rPr>
      </w:pPr>
      <w:r w:rsidRPr="004E00DC">
        <w:rPr>
          <w:noProof/>
          <w:szCs w:val="22"/>
        </w:rPr>
      </w:r>
      <w:r w:rsidR="003740DE" w:rsidRPr="00A00129">
        <w:rPr>
          <w:szCs w:val="22"/>
        </w:rPr>
        <w:pict>
          <v:group id="Group 74" o:spid="_x0000_s4065" style="width:451.4pt;height:4.4pt;flip:y;mso-position-horizontal-relative:char;mso-position-vertical-relative:line" coordsize="10922,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">
            <v:group id="Group 70" o:spid="_x0000_s4066" style="position:absolute;left:6;top:6;width:10911;height:2" coordorigin="6,6" coordsize="1091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CVhCLFAAAA2wAA&#10;AA8AAAAAAAAAAAAAAAAAqgIAAGRycy9kb3ducmV2LnhtbFBLBQYAAAAABAAEAPoAAACcAwAAAAA=&#10;">
              <v:shape id="Freeform 71" o:spid="_x0000_s4067" style="position:absolute;left:6;top:6;width:10911;height:2;visibility:visible;mso-wrap-style:square;v-text-anchor:top" coordsize="1091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nEVMUA&#10;AADbAAAADwAAAGRycy9kb3ducmV2LnhtbESPzWrDMBCE74W8g9hAb7WctqTBiRLamIJpyKHOz3mx&#10;NraJtTKWGttvXwUKPQ4z8w2z2gymETfqXG1ZwSyKQRAXVtdcKjgePp8WIJxH1thYJgUjOdisJw8r&#10;TLTt+ZtuuS9FgLBLUEHlfZtI6YqKDLrItsTBu9jOoA+yK6XusA9w08jnOJ5LgzWHhQpb2lZUXPMf&#10;o+Dr47Rtx5fxvD+mu0WNOn1Ns4NSj9PhfQnC0+D/w3/tTCt4m8P9S/gBcv0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GcRUxQAAANsAAAAPAAAAAAAAAAAAAAAAAJgCAABkcnMv&#10;ZG93bnJldi54bWxQSwUGAAAAAAQABAD1AAAAigMAAAAA&#10;" path="m,l10910,e" filled="f" strokeweight=".58pt">
                <v:path arrowok="t" o:connecttype="custom" o:connectlocs="0,0;10910,0" o:connectangles="0,0"/>
              </v:shape>
            </v:group>
            <w10:anchorlock/>
          </v:group>
        </w:pict>
      </w:r>
    </w:p>
    <w:p w:rsidR="00A00129" w:rsidRPr="00A00129" w:rsidRDefault="00A00129" w:rsidP="00A00129">
      <w:pPr>
        <w:ind w:left="567"/>
        <w:rPr>
          <w:rFonts w:eastAsia="Arial"/>
          <w:szCs w:val="22"/>
          <w:lang w:val="bg-BG"/>
        </w:rPr>
      </w:pPr>
    </w:p>
    <w:tbl>
      <w:tblPr>
        <w:tblW w:w="8346" w:type="dxa"/>
        <w:tblInd w:w="108" w:type="dxa"/>
        <w:tblBorders>
          <w:bottom w:val="single" w:sz="4" w:space="0" w:color="auto"/>
        </w:tblBorders>
        <w:tblLook w:val="01E0" w:firstRow="1" w:lastRow="1" w:firstColumn="1" w:lastColumn="1" w:noHBand="0" w:noVBand="0"/>
      </w:tblPr>
      <w:tblGrid>
        <w:gridCol w:w="4364"/>
        <w:gridCol w:w="3982"/>
      </w:tblGrid>
      <w:tr w:rsidR="00A00129" w:rsidRPr="004E00DC" w:rsidTr="00A00129">
        <w:trPr>
          <w:trHeight w:val="3785"/>
        </w:trPr>
        <w:tc>
          <w:tcPr>
            <w:tcW w:w="4364" w:type="dxa"/>
          </w:tcPr>
          <w:p w:rsidR="00A00129" w:rsidRPr="00544A95" w:rsidRDefault="00A00129" w:rsidP="00A00129">
            <w:pPr>
              <w:keepNext/>
              <w:rPr>
                <w:bCs/>
                <w:szCs w:val="22"/>
                <w:lang w:val="bg-BG"/>
              </w:rPr>
            </w:pPr>
            <w:r w:rsidRPr="00F164A2">
              <w:rPr>
                <w:b/>
                <w:szCs w:val="22"/>
                <w:lang w:val="bg-BG"/>
              </w:rPr>
              <w:t xml:space="preserve">Стъпка </w:t>
            </w:r>
            <w:r w:rsidRPr="00544A95">
              <w:rPr>
                <w:b/>
                <w:bCs/>
                <w:szCs w:val="22"/>
                <w:lang w:val="bg-BG"/>
              </w:rPr>
              <w:t>13:</w:t>
            </w:r>
          </w:p>
          <w:p w:rsidR="00A00129" w:rsidRPr="00F07435" w:rsidRDefault="00A00129" w:rsidP="00A00129">
            <w:pPr>
              <w:spacing w:before="120"/>
              <w:ind w:left="601" w:hanging="567"/>
              <w:rPr>
                <w:szCs w:val="22"/>
                <w:lang w:val="bg-BG"/>
              </w:rPr>
            </w:pPr>
            <w:r w:rsidRPr="00544A95">
              <w:rPr>
                <w:szCs w:val="22"/>
                <w:lang w:val="bg-BG"/>
              </w:rPr>
              <w:t>•</w:t>
            </w:r>
            <w:r w:rsidRPr="00544A95">
              <w:rPr>
                <w:szCs w:val="22"/>
                <w:lang w:val="bg-BG"/>
              </w:rPr>
              <w:tab/>
            </w:r>
            <w:r w:rsidRPr="00544A95">
              <w:rPr>
                <w:bCs/>
                <w:color w:val="000000"/>
                <w:szCs w:val="22"/>
                <w:lang w:val="bg-BG"/>
              </w:rPr>
              <w:t>Извадете иглата от кожата си</w:t>
            </w:r>
            <w:r w:rsidRPr="00F07435">
              <w:rPr>
                <w:szCs w:val="22"/>
                <w:lang w:val="bg-BG"/>
              </w:rPr>
              <w:t>.</w:t>
            </w:r>
          </w:p>
          <w:p w:rsidR="00A00129" w:rsidRPr="002D43D4" w:rsidRDefault="00A00129" w:rsidP="00A00129">
            <w:pPr>
              <w:spacing w:before="120"/>
              <w:ind w:left="1168" w:hanging="567"/>
              <w:rPr>
                <w:szCs w:val="22"/>
                <w:lang w:val="bg-BG"/>
              </w:rPr>
            </w:pPr>
            <w:r w:rsidRPr="0013251A">
              <w:rPr>
                <w:szCs w:val="22"/>
                <w:lang w:val="bg-BG"/>
              </w:rPr>
              <w:t>–</w:t>
            </w:r>
            <w:r w:rsidRPr="0013251A">
              <w:rPr>
                <w:szCs w:val="22"/>
                <w:lang w:val="bg-BG"/>
              </w:rPr>
              <w:tab/>
            </w:r>
            <w:r w:rsidRPr="0013251A">
              <w:rPr>
                <w:color w:val="000000"/>
                <w:szCs w:val="22"/>
                <w:lang w:val="bg-BG"/>
              </w:rPr>
              <w:t xml:space="preserve">Наличието на капка инсулин </w:t>
            </w:r>
            <w:r w:rsidRPr="00864138">
              <w:rPr>
                <w:szCs w:val="22"/>
                <w:lang w:val="bg-BG"/>
              </w:rPr>
              <w:t>на върха на иглата</w:t>
            </w:r>
            <w:r w:rsidRPr="005E43C5">
              <w:rPr>
                <w:color w:val="000000"/>
                <w:szCs w:val="22"/>
                <w:lang w:val="bg-BG"/>
              </w:rPr>
              <w:t xml:space="preserve"> е нормално</w:t>
            </w:r>
            <w:r w:rsidRPr="003308BD">
              <w:rPr>
                <w:szCs w:val="22"/>
                <w:lang w:val="bg-BG"/>
              </w:rPr>
              <w:t xml:space="preserve">. Това няма да повлияе на </w:t>
            </w:r>
            <w:r w:rsidRPr="002D43D4">
              <w:rPr>
                <w:color w:val="000000"/>
                <w:szCs w:val="22"/>
                <w:lang w:val="bg-BG"/>
              </w:rPr>
              <w:t xml:space="preserve">Вашата </w:t>
            </w:r>
            <w:r w:rsidRPr="002D43D4">
              <w:rPr>
                <w:szCs w:val="22"/>
                <w:lang w:val="bg-BG"/>
              </w:rPr>
              <w:t>доза.</w:t>
            </w:r>
          </w:p>
          <w:p w:rsidR="00A00129" w:rsidRPr="00031780" w:rsidRDefault="00A00129" w:rsidP="00A00129">
            <w:pPr>
              <w:spacing w:before="120"/>
              <w:ind w:left="601" w:hanging="601"/>
              <w:rPr>
                <w:szCs w:val="22"/>
                <w:lang w:val="bg-BG"/>
              </w:rPr>
            </w:pPr>
            <w:r w:rsidRPr="00CA1E9C">
              <w:rPr>
                <w:szCs w:val="22"/>
                <w:lang w:val="bg-BG"/>
              </w:rPr>
              <w:t>•</w:t>
            </w:r>
            <w:r w:rsidRPr="00CA1E9C">
              <w:rPr>
                <w:szCs w:val="22"/>
                <w:lang w:val="bg-BG"/>
              </w:rPr>
              <w:tab/>
            </w:r>
            <w:r w:rsidRPr="00CA1E9C">
              <w:rPr>
                <w:color w:val="000000"/>
                <w:szCs w:val="22"/>
                <w:lang w:val="bg-BG"/>
              </w:rPr>
              <w:t>Проверете цифрата в дозаторното прозорче</w:t>
            </w:r>
          </w:p>
          <w:p w:rsidR="00A00129" w:rsidRPr="00EF45C2" w:rsidRDefault="00A00129" w:rsidP="00A00129">
            <w:pPr>
              <w:spacing w:before="120"/>
              <w:ind w:left="1168" w:hanging="567"/>
              <w:rPr>
                <w:szCs w:val="22"/>
                <w:lang w:val="bg-BG"/>
              </w:rPr>
            </w:pPr>
            <w:r w:rsidRPr="00C85706">
              <w:rPr>
                <w:szCs w:val="22"/>
                <w:lang w:val="bg-BG"/>
              </w:rPr>
              <w:t>–</w:t>
            </w:r>
            <w:r w:rsidRPr="00C85706">
              <w:rPr>
                <w:szCs w:val="22"/>
                <w:lang w:val="bg-BG"/>
              </w:rPr>
              <w:tab/>
            </w:r>
            <w:r w:rsidRPr="00C85706">
              <w:rPr>
                <w:color w:val="000000"/>
                <w:szCs w:val="22"/>
                <w:lang w:val="bg-BG"/>
              </w:rPr>
              <w:t>Ако виждате „0“ в дозаторното прозорче, Вие сте получили цялото количество, което сте избрали</w:t>
            </w:r>
            <w:r w:rsidRPr="00EF45C2">
              <w:rPr>
                <w:szCs w:val="22"/>
                <w:lang w:val="bg-BG"/>
              </w:rPr>
              <w:t>.</w:t>
            </w:r>
          </w:p>
          <w:p w:rsidR="00A00129" w:rsidRPr="00827359" w:rsidRDefault="00A00129" w:rsidP="00A00129">
            <w:pPr>
              <w:spacing w:before="120"/>
              <w:ind w:left="1168" w:hanging="567"/>
              <w:rPr>
                <w:szCs w:val="22"/>
                <w:lang w:val="bg-BG"/>
              </w:rPr>
            </w:pPr>
            <w:r w:rsidRPr="00442CD2">
              <w:rPr>
                <w:szCs w:val="22"/>
                <w:lang w:val="bg-BG"/>
              </w:rPr>
              <w:t>–</w:t>
            </w:r>
            <w:r w:rsidRPr="00442CD2">
              <w:rPr>
                <w:szCs w:val="22"/>
                <w:lang w:val="bg-BG"/>
              </w:rPr>
              <w:tab/>
            </w:r>
            <w:r w:rsidRPr="009E3E11">
              <w:rPr>
                <w:color w:val="000000"/>
                <w:szCs w:val="22"/>
                <w:lang w:val="bg-BG"/>
              </w:rPr>
              <w:t>Ако не виждат</w:t>
            </w:r>
            <w:r w:rsidRPr="00DE09BB">
              <w:rPr>
                <w:color w:val="000000"/>
                <w:szCs w:val="22"/>
                <w:lang w:val="bg-BG"/>
              </w:rPr>
              <w:t xml:space="preserve">е „0“ в дозаторното прозорче, </w:t>
            </w:r>
            <w:r w:rsidRPr="00176A79">
              <w:rPr>
                <w:color w:val="000000"/>
                <w:szCs w:val="22"/>
                <w:lang w:val="bg-BG"/>
              </w:rPr>
              <w:t>не</w:t>
            </w:r>
            <w:r w:rsidRPr="008F5DEF">
              <w:rPr>
                <w:color w:val="000000"/>
                <w:szCs w:val="22"/>
                <w:lang w:val="bg-BG"/>
              </w:rPr>
              <w:t xml:space="preserve"> </w:t>
            </w:r>
            <w:r w:rsidR="00726FA3">
              <w:rPr>
                <w:color w:val="000000"/>
                <w:szCs w:val="22"/>
                <w:lang w:val="bg-BG"/>
              </w:rPr>
              <w:t>набира</w:t>
            </w:r>
            <w:r w:rsidRPr="008D62D0">
              <w:rPr>
                <w:color w:val="000000"/>
                <w:szCs w:val="22"/>
                <w:lang w:val="bg-BG"/>
              </w:rPr>
              <w:t>йте повторно. Въведете иглата във Вашата кожа и завършете Вашата инжекция</w:t>
            </w:r>
            <w:r w:rsidRPr="00827359">
              <w:rPr>
                <w:szCs w:val="22"/>
                <w:lang w:val="bg-BG"/>
              </w:rPr>
              <w:t>.</w:t>
            </w:r>
          </w:p>
          <w:p w:rsidR="00A00129" w:rsidRPr="009278D0" w:rsidRDefault="00A00129" w:rsidP="00A00129">
            <w:pPr>
              <w:spacing w:before="120"/>
              <w:ind w:left="1168" w:hanging="567"/>
              <w:rPr>
                <w:szCs w:val="22"/>
                <w:lang w:val="bg-BG"/>
              </w:rPr>
            </w:pPr>
            <w:r w:rsidRPr="000D0CFE">
              <w:rPr>
                <w:szCs w:val="22"/>
                <w:lang w:val="bg-BG"/>
              </w:rPr>
              <w:t>–</w:t>
            </w:r>
            <w:r w:rsidRPr="000D0CFE">
              <w:rPr>
                <w:szCs w:val="22"/>
                <w:lang w:val="bg-BG"/>
              </w:rPr>
              <w:tab/>
            </w:r>
            <w:r w:rsidRPr="000D0CFE">
              <w:rPr>
                <w:color w:val="000000"/>
                <w:szCs w:val="22"/>
                <w:lang w:val="bg-BG"/>
              </w:rPr>
              <w:t xml:space="preserve">Ако </w:t>
            </w:r>
            <w:r w:rsidRPr="000F29E1">
              <w:rPr>
                <w:b/>
                <w:color w:val="000000"/>
                <w:szCs w:val="22"/>
                <w:lang w:val="bg-BG"/>
              </w:rPr>
              <w:t>продължавате</w:t>
            </w:r>
            <w:r w:rsidRPr="00FB4686">
              <w:rPr>
                <w:color w:val="000000"/>
                <w:szCs w:val="22"/>
                <w:lang w:val="bg-BG"/>
              </w:rPr>
              <w:t xml:space="preserve"> да смятате, че не сте получили цялото количество, което сте избрали за своята инжекция, </w:t>
            </w:r>
            <w:r w:rsidRPr="00986A13">
              <w:rPr>
                <w:b/>
                <w:color w:val="000000"/>
                <w:szCs w:val="22"/>
                <w:lang w:val="bg-BG"/>
              </w:rPr>
              <w:t xml:space="preserve">недейте да започвате отново или да </w:t>
            </w:r>
            <w:r w:rsidRPr="00785ABD">
              <w:rPr>
                <w:b/>
                <w:color w:val="000000"/>
                <w:szCs w:val="22"/>
                <w:lang w:val="bg-BG"/>
              </w:rPr>
              <w:t>повтаряте тази инжекция</w:t>
            </w:r>
            <w:r w:rsidRPr="00785ABD">
              <w:rPr>
                <w:color w:val="000000"/>
                <w:szCs w:val="22"/>
                <w:lang w:val="bg-BG"/>
              </w:rPr>
              <w:t>. Контролирайте кръвната си захар, както Ви е инструктирал Вашият медицински специалист</w:t>
            </w:r>
            <w:r w:rsidRPr="009278D0">
              <w:rPr>
                <w:szCs w:val="22"/>
                <w:lang w:val="bg-BG"/>
              </w:rPr>
              <w:t>.</w:t>
            </w:r>
          </w:p>
          <w:p w:rsidR="00A00129" w:rsidRPr="00544A95" w:rsidRDefault="00A00129" w:rsidP="00A00129">
            <w:pPr>
              <w:spacing w:before="120"/>
              <w:ind w:left="1168" w:hanging="567"/>
              <w:rPr>
                <w:szCs w:val="22"/>
                <w:highlight w:val="yellow"/>
                <w:lang w:val="bg-BG"/>
              </w:rPr>
            </w:pPr>
            <w:r w:rsidRPr="00A00129">
              <w:rPr>
                <w:szCs w:val="22"/>
                <w:lang w:val="bg-BG"/>
              </w:rPr>
              <w:t>–</w:t>
            </w:r>
            <w:r w:rsidRPr="00A00129">
              <w:rPr>
                <w:szCs w:val="22"/>
                <w:lang w:val="bg-BG"/>
              </w:rPr>
              <w:tab/>
              <w:t xml:space="preserve">Ако обикновено трябва да направите </w:t>
            </w:r>
            <w:r w:rsidRPr="00F164A2">
              <w:rPr>
                <w:szCs w:val="22"/>
                <w:lang w:val="bg-BG"/>
              </w:rPr>
              <w:t>2 инжекции за пълната си доза, уверете се, че сте направили втората инжекция.</w:t>
            </w:r>
          </w:p>
          <w:p w:rsidR="00A00129" w:rsidRPr="00544A95" w:rsidRDefault="00A00129" w:rsidP="00A00129">
            <w:pPr>
              <w:spacing w:before="120"/>
              <w:ind w:left="34"/>
              <w:rPr>
                <w:bCs/>
                <w:szCs w:val="22"/>
                <w:lang w:val="bg-BG"/>
              </w:rPr>
            </w:pPr>
            <w:r w:rsidRPr="00544A95">
              <w:rPr>
                <w:szCs w:val="22"/>
                <w:lang w:val="bg-BG"/>
              </w:rPr>
              <w:t>Буталото се придвижва по малко с всяка инжекция и Вие може да не забележите, че то се движи.</w:t>
            </w:r>
          </w:p>
          <w:p w:rsidR="00A00129" w:rsidRPr="00864138" w:rsidRDefault="00A00129" w:rsidP="00A00129">
            <w:pPr>
              <w:spacing w:before="120"/>
              <w:ind w:left="34"/>
              <w:rPr>
                <w:bCs/>
                <w:szCs w:val="22"/>
                <w:lang w:val="bg-BG"/>
              </w:rPr>
            </w:pPr>
            <w:r w:rsidRPr="00544A95">
              <w:rPr>
                <w:bCs/>
                <w:color w:val="000000"/>
                <w:szCs w:val="22"/>
                <w:lang w:val="bg-BG"/>
              </w:rPr>
              <w:t>Ако видите кръв след като сте извадили иглат</w:t>
            </w:r>
            <w:r w:rsidRPr="00F07435">
              <w:rPr>
                <w:bCs/>
                <w:color w:val="000000"/>
                <w:szCs w:val="22"/>
                <w:lang w:val="bg-BG"/>
              </w:rPr>
              <w:t xml:space="preserve">а от кожата си, притиснете мястото на инжектиране леко с парче марля или с тампон. </w:t>
            </w:r>
            <w:r w:rsidRPr="0013251A">
              <w:rPr>
                <w:b/>
                <w:bCs/>
                <w:color w:val="000000"/>
                <w:szCs w:val="22"/>
                <w:lang w:val="bg-BG"/>
              </w:rPr>
              <w:t>Не</w:t>
            </w:r>
            <w:r w:rsidRPr="0013251A">
              <w:rPr>
                <w:bCs/>
                <w:color w:val="000000"/>
                <w:szCs w:val="22"/>
                <w:lang w:val="bg-BG"/>
              </w:rPr>
              <w:t xml:space="preserve"> разтривайте мястото</w:t>
            </w:r>
            <w:r w:rsidRPr="00864138">
              <w:rPr>
                <w:bCs/>
                <w:szCs w:val="22"/>
                <w:lang w:val="bg-BG"/>
              </w:rPr>
              <w:t>.</w:t>
            </w:r>
          </w:p>
          <w:p w:rsidR="00A00129" w:rsidRPr="005E43C5" w:rsidRDefault="00A00129" w:rsidP="00A00129">
            <w:pPr>
              <w:spacing w:before="120"/>
              <w:rPr>
                <w:i/>
                <w:color w:val="FF33CC"/>
                <w:szCs w:val="22"/>
                <w:lang w:val="bg-BG"/>
              </w:rPr>
            </w:pPr>
          </w:p>
        </w:tc>
        <w:tc>
          <w:tcPr>
            <w:tcW w:w="3982" w:type="dxa"/>
          </w:tcPr>
          <w:p w:rsidR="00A00129" w:rsidRPr="00A00129" w:rsidRDefault="00A00129" w:rsidP="00A00129">
            <w:pPr>
              <w:spacing w:before="120"/>
              <w:jc w:val="center"/>
              <w:rPr>
                <w:szCs w:val="22"/>
                <w:lang w:val="bg-BG"/>
              </w:rPr>
            </w:pPr>
            <w:r w:rsidRPr="00A00129">
              <w:rPr>
                <w:noProof/>
                <w:szCs w:val="22"/>
              </w:rPr>
              <w:pict>
                <v:shape id="Picture 8" o:spid="_x0000_s4064" type="#_x0000_t75" style="position:absolute;left:0;text-align:left;margin-left:48.05pt;margin-top:33.95pt;width:102.45pt;height:69.9pt;z-index:251658240;visibility:visible;mso-position-horizontal-relative:text;mso-position-vertical-relative:text">
                  <v:imagedata r:id="rId54" o:title=""/>
                </v:shape>
              </w:pict>
            </w:r>
          </w:p>
        </w:tc>
      </w:tr>
    </w:tbl>
    <w:p w:rsidR="00A00129" w:rsidRPr="004E00DC" w:rsidRDefault="00A00129" w:rsidP="00A00129">
      <w:pPr>
        <w:rPr>
          <w:rFonts w:eastAsia="Arial"/>
          <w:b/>
          <w:szCs w:val="22"/>
          <w:lang w:val="bg-BG"/>
        </w:rPr>
      </w:pPr>
    </w:p>
    <w:p w:rsidR="00A00129" w:rsidRPr="004E00DC" w:rsidRDefault="00A00129" w:rsidP="00A00129">
      <w:pPr>
        <w:rPr>
          <w:rFonts w:eastAsia="Arial"/>
          <w:b/>
          <w:szCs w:val="22"/>
          <w:lang w:val="bg-BG"/>
        </w:rPr>
      </w:pPr>
    </w:p>
    <w:p w:rsidR="00A00129" w:rsidRPr="004E00DC" w:rsidRDefault="00A00129" w:rsidP="00A00129">
      <w:pPr>
        <w:rPr>
          <w:rFonts w:eastAsia="Arial"/>
          <w:b/>
          <w:szCs w:val="22"/>
          <w:lang w:val="bg-BG"/>
        </w:rPr>
      </w:pPr>
    </w:p>
    <w:p w:rsidR="00A00129" w:rsidRPr="004E00DC" w:rsidRDefault="00A00129" w:rsidP="00A00129">
      <w:pPr>
        <w:rPr>
          <w:rFonts w:eastAsia="Arial"/>
          <w:b/>
          <w:szCs w:val="22"/>
          <w:lang w:val="bg-BG"/>
        </w:rPr>
      </w:pPr>
    </w:p>
    <w:p w:rsidR="00A00129" w:rsidRPr="004E00DC" w:rsidRDefault="00A00129" w:rsidP="00A00129">
      <w:pPr>
        <w:keepNext/>
        <w:rPr>
          <w:rFonts w:eastAsia="Arial"/>
          <w:b/>
          <w:szCs w:val="22"/>
          <w:lang w:val="bg-BG"/>
        </w:rPr>
      </w:pPr>
      <w:r w:rsidRPr="004E00DC">
        <w:rPr>
          <w:b/>
          <w:bCs/>
          <w:color w:val="000000"/>
          <w:szCs w:val="22"/>
          <w:lang w:val="bg-BG"/>
        </w:rPr>
        <w:t>След Вашата инжекция</w:t>
      </w:r>
    </w:p>
    <w:p w:rsidR="00A00129" w:rsidRPr="00A00129" w:rsidRDefault="00A00129" w:rsidP="00A00129">
      <w:pPr>
        <w:rPr>
          <w:rFonts w:eastAsia="Arial"/>
          <w:szCs w:val="22"/>
          <w:lang w:val="bg-BG"/>
        </w:rPr>
      </w:pPr>
      <w:r w:rsidRPr="004E00DC">
        <w:rPr>
          <w:noProof/>
          <w:szCs w:val="22"/>
        </w:rPr>
      </w:r>
      <w:r w:rsidR="003740DE" w:rsidRPr="00A00129">
        <w:rPr>
          <w:szCs w:val="22"/>
        </w:rPr>
        <w:pict>
          <v:group id="Group 36" o:spid="_x0000_s4061" style="width:438.75pt;height:6.6pt;mso-position-horizontal-relative:char;mso-position-vertical-relative:line" coordsize="10922,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">
            <v:group id="Group 46" o:spid="_x0000_s4062" style="position:absolute;left:6;top:6;width:10911;height:2" coordorigin="6,6" coordsize="1091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WEGDsQAAADbAAAADwAAAGRycy9kb3ducmV2LnhtbESPT4vCMBTE7wt+h/AE&#10;b2taxVWqUURc8SCCf0C8PZpnW2xeSpNt67ffLAh7HGbmN8xi1ZlSNFS7wrKCeBiBIE6tLjhTcL18&#10;f85AOI+ssbRMCl7kYLXsfSww0bblEzVnn4kAYZeggtz7KpHSpTkZdENbEQfvYWuDPsg6k7rGNsBN&#10;KUdR9CUNFhwWcqxok1P6PP8YBbsW2/U43jaH52Pzul8mx9shJqUG/W49B+Gp8//hd3uvFYyn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KWEGDsQAAADbAAAA&#10;DwAAAAAAAAAAAAAAAACqAgAAZHJzL2Rvd25yZXYueG1sUEsFBgAAAAAEAAQA+gAAAJsDAAAAAA==&#10;">
              <v:shape id="Freeform 47" o:spid="_x0000_s4063" style="position:absolute;left:6;top:6;width:10911;height:2;visibility:visible;mso-wrap-style:square;v-text-anchor:top" coordsize="1091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BMfcEA&#10;AADbAAAADwAAAGRycy9kb3ducmV2LnhtbERPy2rCQBTdF/oPwxW6ayZqKRIdxRoK0tKFRl1fMtck&#10;mLkTMmMef99ZCC4P573aDKYWHbWusqxgGsUgiHOrKy4UnLLv9wUI55E11pZJwUgONuvXlxUm2vZ8&#10;oO7oCxFC2CWooPS+SaR0eUkGXWQb4sBdbWvQB9gWUrfYh3BTy1kcf0qDFYeGEhvalZTfjnej4Ofr&#10;vGvG+Xj5O6W/iwp1+pHuM6XeJsN2CcLT4J/ih3uvFczD2PAl/AC5/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ygTH3BAAAA2wAAAA8AAAAAAAAAAAAAAAAAmAIAAGRycy9kb3du&#10;cmV2LnhtbFBLBQYAAAAABAAEAPUAAACGAwAAAAA=&#10;" path="m,l10910,e" filled="f" strokeweight=".58pt">
                <v:path arrowok="t" o:connecttype="custom" o:connectlocs="0,0;10910,0" o:connectangles="0,0"/>
              </v:shape>
            </v:group>
            <w10:anchorlock/>
          </v:group>
        </w:pict>
      </w:r>
    </w:p>
    <w:p w:rsidR="00A00129" w:rsidRPr="00A00129" w:rsidRDefault="00A00129" w:rsidP="00A00129">
      <w:pPr>
        <w:rPr>
          <w:rFonts w:eastAsia="Arial"/>
          <w:szCs w:val="22"/>
          <w:lang w:val="bg-BG"/>
        </w:rPr>
      </w:pPr>
      <w:r w:rsidRPr="00A00129">
        <w:rPr>
          <w:noProof/>
          <w:szCs w:val="22"/>
        </w:rPr>
        <w:pict>
          <v:shape id="Picture 7" o:spid="_x0000_s4060" type="#_x0000_t75" style="position:absolute;margin-left:388.3pt;margin-top:9.5pt;width:104.15pt;height:71.75pt;z-index:251646976;visibility:visible;mso-position-horizontal-relative:page">
            <v:imagedata r:id="rId62" o:title=""/>
            <w10:wrap anchorx="page"/>
          </v:shape>
        </w:pict>
      </w:r>
    </w:p>
    <w:p w:rsidR="00A00129" w:rsidRPr="00A00129" w:rsidRDefault="00A00129" w:rsidP="00A00129">
      <w:pPr>
        <w:rPr>
          <w:rFonts w:eastAsia="Arial"/>
          <w:szCs w:val="22"/>
          <w:lang w:val="bg-BG"/>
        </w:rPr>
      </w:pPr>
      <w:r w:rsidRPr="00A00129">
        <w:rPr>
          <w:b/>
          <w:szCs w:val="22"/>
          <w:lang w:val="bg-BG"/>
        </w:rPr>
        <w:t xml:space="preserve">Стъпка </w:t>
      </w:r>
      <w:r w:rsidRPr="00A00129">
        <w:rPr>
          <w:b/>
          <w:spacing w:val="-2"/>
          <w:szCs w:val="22"/>
          <w:lang w:val="bg-BG"/>
        </w:rPr>
        <w:t>14:</w:t>
      </w:r>
    </w:p>
    <w:p w:rsidR="00A00129" w:rsidRPr="00176A79" w:rsidRDefault="00A00129" w:rsidP="0028363F">
      <w:pPr>
        <w:pStyle w:val="Heading3"/>
        <w:keepNext w:val="0"/>
        <w:keepLines w:val="0"/>
        <w:widowControl w:val="0"/>
        <w:numPr>
          <w:ilvl w:val="1"/>
          <w:numId w:val="58"/>
        </w:numPr>
        <w:tabs>
          <w:tab w:val="clear" w:pos="567"/>
          <w:tab w:val="left" w:pos="956"/>
        </w:tabs>
        <w:spacing w:before="0" w:after="0" w:line="240" w:lineRule="auto"/>
        <w:ind w:left="567" w:hanging="567"/>
        <w:rPr>
          <w:b w:val="0"/>
          <w:sz w:val="22"/>
          <w:szCs w:val="22"/>
          <w:lang w:val="bg-BG"/>
        </w:rPr>
      </w:pPr>
      <w:r w:rsidRPr="00176A79">
        <w:rPr>
          <w:b w:val="0"/>
          <w:bCs/>
          <w:color w:val="000000"/>
          <w:sz w:val="22"/>
          <w:szCs w:val="22"/>
          <w:lang w:val="bg-BG"/>
        </w:rPr>
        <w:t>Внимателно поставете обратно външната капачка</w:t>
      </w:r>
    </w:p>
    <w:p w:rsidR="00A00129" w:rsidRPr="00176A79" w:rsidRDefault="00A00129" w:rsidP="00A00129">
      <w:pPr>
        <w:pStyle w:val="Heading3"/>
        <w:keepNext w:val="0"/>
        <w:keepLines w:val="0"/>
        <w:widowControl w:val="0"/>
        <w:tabs>
          <w:tab w:val="clear" w:pos="567"/>
          <w:tab w:val="left" w:pos="956"/>
        </w:tabs>
        <w:spacing w:before="0" w:after="0" w:line="240" w:lineRule="auto"/>
        <w:rPr>
          <w:b w:val="0"/>
          <w:sz w:val="22"/>
          <w:szCs w:val="22"/>
          <w:lang w:val="bg-BG"/>
        </w:rPr>
      </w:pPr>
      <w:r w:rsidRPr="00176A79">
        <w:rPr>
          <w:b w:val="0"/>
          <w:bCs/>
          <w:color w:val="000000"/>
          <w:sz w:val="22"/>
          <w:szCs w:val="22"/>
        </w:rPr>
        <w:tab/>
      </w:r>
      <w:r w:rsidRPr="00176A79">
        <w:rPr>
          <w:b w:val="0"/>
          <w:bCs/>
          <w:color w:val="000000"/>
          <w:sz w:val="22"/>
          <w:szCs w:val="22"/>
          <w:lang w:val="bg-BG"/>
        </w:rPr>
        <w:t>на иглата</w:t>
      </w:r>
      <w:r w:rsidRPr="00176A79">
        <w:rPr>
          <w:b w:val="0"/>
          <w:spacing w:val="-2"/>
          <w:sz w:val="22"/>
          <w:szCs w:val="22"/>
          <w:lang w:val="bg-BG"/>
        </w:rPr>
        <w:t>.</w:t>
      </w:r>
    </w:p>
    <w:p w:rsidR="00A00129" w:rsidRPr="00A00129" w:rsidRDefault="00A00129" w:rsidP="00A00129">
      <w:pPr>
        <w:rPr>
          <w:rFonts w:eastAsia="Arial"/>
          <w:szCs w:val="22"/>
          <w:lang w:val="bg-BG"/>
        </w:rPr>
      </w:pPr>
    </w:p>
    <w:p w:rsidR="00A00129" w:rsidRPr="00A00129" w:rsidRDefault="00A00129" w:rsidP="00A00129">
      <w:pPr>
        <w:rPr>
          <w:rFonts w:eastAsia="Arial"/>
          <w:szCs w:val="22"/>
          <w:lang w:val="bg-BG"/>
        </w:rPr>
      </w:pPr>
    </w:p>
    <w:p w:rsidR="00A00129" w:rsidRPr="00F164A2" w:rsidRDefault="00A00129" w:rsidP="00A00129">
      <w:pPr>
        <w:rPr>
          <w:rFonts w:eastAsia="Arial"/>
          <w:szCs w:val="22"/>
          <w:lang w:val="bg-BG"/>
        </w:rPr>
      </w:pPr>
    </w:p>
    <w:p w:rsidR="00A00129" w:rsidRPr="00544A95" w:rsidRDefault="00A00129" w:rsidP="00A00129">
      <w:pPr>
        <w:rPr>
          <w:rFonts w:eastAsia="Arial"/>
          <w:szCs w:val="22"/>
          <w:lang w:val="bg-BG"/>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395"/>
        <w:gridCol w:w="4536"/>
      </w:tblGrid>
      <w:tr w:rsidR="00A00129" w:rsidRPr="004E00DC" w:rsidTr="00A00129">
        <w:trPr>
          <w:cantSplit/>
        </w:trPr>
        <w:tc>
          <w:tcPr>
            <w:tcW w:w="4395" w:type="dxa"/>
            <w:tcBorders>
              <w:left w:val="nil"/>
              <w:right w:val="nil"/>
            </w:tcBorders>
          </w:tcPr>
          <w:p w:rsidR="00A00129" w:rsidRPr="00544A95" w:rsidRDefault="00A00129" w:rsidP="00A00129">
            <w:pPr>
              <w:keepNext/>
              <w:rPr>
                <w:b/>
                <w:szCs w:val="22"/>
                <w:lang w:val="bg-BG"/>
              </w:rPr>
            </w:pPr>
            <w:r w:rsidRPr="00544A95">
              <w:rPr>
                <w:b/>
                <w:szCs w:val="22"/>
                <w:lang w:val="bg-BG"/>
              </w:rPr>
              <w:t>Стъпка 15:</w:t>
            </w:r>
          </w:p>
          <w:p w:rsidR="00A00129" w:rsidRPr="00864138" w:rsidRDefault="00A00129" w:rsidP="00A00129">
            <w:pPr>
              <w:spacing w:before="120"/>
              <w:ind w:left="601" w:hanging="601"/>
              <w:rPr>
                <w:szCs w:val="22"/>
                <w:lang w:val="bg-BG"/>
              </w:rPr>
            </w:pPr>
            <w:r w:rsidRPr="00544A95">
              <w:rPr>
                <w:szCs w:val="22"/>
                <w:lang w:val="bg-BG"/>
              </w:rPr>
              <w:t>•</w:t>
            </w:r>
            <w:r w:rsidRPr="00544A95">
              <w:rPr>
                <w:szCs w:val="22"/>
                <w:lang w:val="bg-BG"/>
              </w:rPr>
              <w:tab/>
            </w:r>
            <w:r w:rsidRPr="00F07435">
              <w:rPr>
                <w:bCs/>
                <w:szCs w:val="22"/>
                <w:lang w:val="bg-BG"/>
              </w:rPr>
              <w:t xml:space="preserve">Отвийте иглата с капачката и я изхвърлете, както е описано по-долу (вижте, раздела </w:t>
            </w:r>
            <w:r w:rsidRPr="0013251A">
              <w:rPr>
                <w:b/>
                <w:bCs/>
                <w:szCs w:val="22"/>
                <w:lang w:val="bg-BG"/>
              </w:rPr>
              <w:t>Изхвърляне на писалките и иглите</w:t>
            </w:r>
            <w:r w:rsidRPr="00864138">
              <w:rPr>
                <w:szCs w:val="22"/>
                <w:lang w:val="bg-BG"/>
              </w:rPr>
              <w:t>).</w:t>
            </w:r>
          </w:p>
          <w:p w:rsidR="00A00129" w:rsidRPr="00CA1E9C" w:rsidRDefault="00A00129" w:rsidP="00A00129">
            <w:pPr>
              <w:spacing w:before="120"/>
              <w:ind w:left="601" w:hanging="601"/>
              <w:rPr>
                <w:szCs w:val="22"/>
                <w:lang w:val="bg-BG"/>
              </w:rPr>
            </w:pPr>
            <w:r w:rsidRPr="005E43C5">
              <w:rPr>
                <w:szCs w:val="22"/>
                <w:lang w:val="bg-BG"/>
              </w:rPr>
              <w:t>•</w:t>
            </w:r>
            <w:r w:rsidRPr="005E43C5">
              <w:rPr>
                <w:szCs w:val="22"/>
                <w:lang w:val="bg-BG"/>
              </w:rPr>
              <w:tab/>
            </w:r>
            <w:r w:rsidRPr="003308BD">
              <w:rPr>
                <w:bCs/>
                <w:szCs w:val="22"/>
                <w:lang w:val="bg-BG"/>
              </w:rPr>
              <w:t>Не съхранявайте писал</w:t>
            </w:r>
            <w:r w:rsidRPr="002D43D4">
              <w:rPr>
                <w:bCs/>
                <w:szCs w:val="22"/>
                <w:lang w:val="bg-BG"/>
              </w:rPr>
              <w:t>ката с прикрепена игла, за да предотвратите изтичане на инсулин, запушване на иглата и навлизане на въздух в писалката</w:t>
            </w:r>
            <w:r w:rsidRPr="00CA1E9C">
              <w:rPr>
                <w:szCs w:val="22"/>
                <w:lang w:val="bg-BG"/>
              </w:rPr>
              <w:t>.</w:t>
            </w:r>
          </w:p>
          <w:p w:rsidR="00A00129" w:rsidRPr="00031780" w:rsidRDefault="00A00129" w:rsidP="00A00129">
            <w:pPr>
              <w:spacing w:before="120"/>
              <w:ind w:left="601"/>
              <w:rPr>
                <w:szCs w:val="22"/>
                <w:lang w:val="bg-BG"/>
              </w:rPr>
            </w:pPr>
          </w:p>
        </w:tc>
        <w:tc>
          <w:tcPr>
            <w:tcW w:w="4536" w:type="dxa"/>
            <w:tcBorders>
              <w:left w:val="nil"/>
              <w:right w:val="nil"/>
            </w:tcBorders>
          </w:tcPr>
          <w:p w:rsidR="00A00129" w:rsidRPr="00A00129" w:rsidRDefault="00A00129" w:rsidP="00A00129">
            <w:pPr>
              <w:spacing w:before="120"/>
              <w:jc w:val="center"/>
              <w:rPr>
                <w:szCs w:val="22"/>
                <w:lang w:val="bg-BG"/>
              </w:rPr>
            </w:pPr>
            <w:r w:rsidRPr="00A00129">
              <w:rPr>
                <w:noProof/>
                <w:szCs w:val="22"/>
              </w:rPr>
              <w:pict>
                <v:shape id="Picture 6" o:spid="_x0000_s4059" type="#_x0000_t75" style="position:absolute;left:0;text-align:left;margin-left:56.9pt;margin-top:21.7pt;width:105.25pt;height:84.45pt;z-index:251659264;visibility:visible;mso-position-horizontal-relative:text;mso-position-vertical-relative:text">
                  <v:imagedata r:id="rId63" o:title=""/>
                </v:shape>
              </w:pict>
            </w:r>
          </w:p>
        </w:tc>
      </w:tr>
      <w:tr w:rsidR="00A00129" w:rsidRPr="004E00DC" w:rsidTr="00A00129">
        <w:tblPrEx>
          <w:tblBorders>
            <w:top w:val="none" w:sz="0" w:space="0" w:color="auto"/>
            <w:left w:val="none" w:sz="0" w:space="0" w:color="auto"/>
            <w:right w:val="none" w:sz="0" w:space="0" w:color="auto"/>
            <w:insideH w:val="none" w:sz="0" w:space="0" w:color="auto"/>
            <w:insideV w:val="none" w:sz="0" w:space="0" w:color="auto"/>
          </w:tblBorders>
        </w:tblPrEx>
        <w:tc>
          <w:tcPr>
            <w:tcW w:w="4395" w:type="dxa"/>
          </w:tcPr>
          <w:p w:rsidR="00A00129" w:rsidRPr="004E00DC" w:rsidRDefault="00A00129" w:rsidP="00A00129">
            <w:pPr>
              <w:keepNext/>
              <w:rPr>
                <w:b/>
                <w:szCs w:val="22"/>
                <w:lang w:val="bg-BG"/>
              </w:rPr>
            </w:pPr>
            <w:r w:rsidRPr="004E00DC">
              <w:rPr>
                <w:b/>
                <w:szCs w:val="22"/>
                <w:lang w:val="bg-BG"/>
              </w:rPr>
              <w:t>Стъпка 16:</w:t>
            </w:r>
          </w:p>
          <w:p w:rsidR="00A00129" w:rsidRPr="004E00DC" w:rsidRDefault="00A00129" w:rsidP="00A00129">
            <w:pPr>
              <w:spacing w:before="120"/>
              <w:ind w:left="601" w:hanging="601"/>
              <w:rPr>
                <w:szCs w:val="22"/>
                <w:lang w:val="bg-BG"/>
              </w:rPr>
            </w:pPr>
            <w:r w:rsidRPr="004E00DC">
              <w:rPr>
                <w:szCs w:val="22"/>
                <w:lang w:val="bg-BG"/>
              </w:rPr>
              <w:t>•</w:t>
            </w:r>
            <w:r w:rsidRPr="004E00DC">
              <w:rPr>
                <w:szCs w:val="22"/>
                <w:lang w:val="bg-BG"/>
              </w:rPr>
              <w:tab/>
            </w:r>
            <w:r w:rsidRPr="004E00DC">
              <w:rPr>
                <w:bCs/>
                <w:szCs w:val="22"/>
                <w:lang w:val="bg-BG"/>
              </w:rPr>
              <w:t>Затворете капачката на писалката като насочите клипса на капачката към индикатора на дозата и натиснете</w:t>
            </w:r>
            <w:r w:rsidRPr="004E00DC">
              <w:rPr>
                <w:szCs w:val="22"/>
                <w:lang w:val="bg-BG"/>
              </w:rPr>
              <w:t>.</w:t>
            </w:r>
          </w:p>
        </w:tc>
        <w:tc>
          <w:tcPr>
            <w:tcW w:w="4536" w:type="dxa"/>
          </w:tcPr>
          <w:p w:rsidR="00A00129" w:rsidRPr="004E00DC" w:rsidRDefault="00A00129" w:rsidP="00A00129">
            <w:pPr>
              <w:spacing w:before="120" w:after="120"/>
              <w:jc w:val="center"/>
              <w:rPr>
                <w:noProof/>
                <w:szCs w:val="22"/>
                <w:lang w:val="bg-BG" w:eastAsia="en-GB"/>
              </w:rPr>
            </w:pPr>
          </w:p>
          <w:p w:rsidR="00A00129" w:rsidRPr="004E00DC" w:rsidRDefault="00A00129" w:rsidP="00A00129">
            <w:pPr>
              <w:spacing w:before="120" w:after="120"/>
              <w:jc w:val="center"/>
              <w:rPr>
                <w:noProof/>
                <w:szCs w:val="22"/>
                <w:lang w:val="bg-BG" w:eastAsia="en-GB"/>
              </w:rPr>
            </w:pPr>
          </w:p>
          <w:p w:rsidR="00A00129" w:rsidRPr="00A00129" w:rsidRDefault="00A00129" w:rsidP="00A00129">
            <w:pPr>
              <w:spacing w:before="120" w:after="120"/>
              <w:jc w:val="center"/>
              <w:rPr>
                <w:szCs w:val="22"/>
                <w:lang w:val="bg-BG"/>
              </w:rPr>
            </w:pPr>
            <w:r w:rsidRPr="00A00129">
              <w:rPr>
                <w:noProof/>
                <w:szCs w:val="22"/>
              </w:rPr>
              <w:pict>
                <v:shape id="Picture 5" o:spid="_x0000_s4058" type="#_x0000_t75" style="position:absolute;left:0;text-align:left;margin-left:30.6pt;margin-top:-45.5pt;width:164.75pt;height:61.6pt;z-index:251660288;visibility:visible">
                  <v:imagedata r:id="rId64" o:title=""/>
                </v:shape>
              </w:pict>
            </w:r>
          </w:p>
        </w:tc>
      </w:tr>
    </w:tbl>
    <w:p w:rsidR="00A00129" w:rsidRPr="004E00DC" w:rsidRDefault="00A00129" w:rsidP="00A00129">
      <w:pPr>
        <w:pStyle w:val="Heading1"/>
        <w:spacing w:before="0"/>
        <w:ind w:left="0" w:firstLine="0"/>
        <w:rPr>
          <w:sz w:val="22"/>
          <w:szCs w:val="22"/>
          <w:lang w:val="bg-BG"/>
        </w:rPr>
      </w:pPr>
    </w:p>
    <w:p w:rsidR="00A00129" w:rsidRPr="004E00DC" w:rsidRDefault="00A00129" w:rsidP="00A00129">
      <w:pPr>
        <w:pStyle w:val="Heading1"/>
        <w:keepNext/>
        <w:spacing w:before="0" w:after="0"/>
        <w:ind w:left="0" w:firstLine="0"/>
        <w:rPr>
          <w:sz w:val="22"/>
          <w:szCs w:val="22"/>
          <w:lang w:val="bg-BG"/>
        </w:rPr>
      </w:pPr>
      <w:r w:rsidRPr="004E00DC">
        <w:rPr>
          <w:caps w:val="0"/>
          <w:sz w:val="22"/>
          <w:szCs w:val="22"/>
          <w:lang w:val="bg-BG"/>
        </w:rPr>
        <w:t>Изхвърляне на писалките и иглите</w:t>
      </w:r>
    </w:p>
    <w:p w:rsidR="00A00129" w:rsidRPr="004E00DC" w:rsidRDefault="00A00129" w:rsidP="00A00129">
      <w:pPr>
        <w:pStyle w:val="Heading1"/>
        <w:keepNext/>
        <w:spacing w:before="0" w:after="0"/>
        <w:ind w:left="0" w:firstLine="0"/>
        <w:rPr>
          <w:sz w:val="22"/>
          <w:szCs w:val="22"/>
          <w:lang w:val="bg-BG"/>
        </w:rPr>
      </w:pPr>
    </w:p>
    <w:p w:rsidR="00A00129" w:rsidRPr="00A00129" w:rsidRDefault="00A00129" w:rsidP="0028363F">
      <w:pPr>
        <w:widowControl w:val="0"/>
        <w:numPr>
          <w:ilvl w:val="1"/>
          <w:numId w:val="58"/>
        </w:numPr>
        <w:tabs>
          <w:tab w:val="clear" w:pos="567"/>
        </w:tabs>
        <w:spacing w:line="240" w:lineRule="auto"/>
        <w:ind w:left="567" w:hanging="567"/>
        <w:rPr>
          <w:rFonts w:eastAsia="Arial"/>
          <w:szCs w:val="22"/>
          <w:lang w:val="bg-BG"/>
        </w:rPr>
      </w:pPr>
      <w:r w:rsidRPr="00176A79">
        <w:rPr>
          <w:szCs w:val="22"/>
          <w:lang w:val="bg-BG"/>
        </w:rPr>
        <w:t>Изхвърляйте</w:t>
      </w:r>
      <w:r w:rsidRPr="00A00129">
        <w:rPr>
          <w:szCs w:val="22"/>
          <w:lang w:val="bg-BG"/>
        </w:rPr>
        <w:t xml:space="preserve"> използваните игли в затварящ се, непробиваем контейнер за отпадъци. </w:t>
      </w:r>
      <w:r w:rsidRPr="00176A79">
        <w:rPr>
          <w:b/>
          <w:szCs w:val="22"/>
          <w:lang w:val="bg-BG"/>
        </w:rPr>
        <w:t xml:space="preserve">Не </w:t>
      </w:r>
      <w:r w:rsidRPr="00A00129">
        <w:rPr>
          <w:szCs w:val="22"/>
          <w:lang w:val="bg-BG"/>
        </w:rPr>
        <w:t>изхвърляйте иглите директно във Вашите битови отпадъци</w:t>
      </w:r>
      <w:r w:rsidRPr="00A00129">
        <w:rPr>
          <w:rFonts w:eastAsia="Arial"/>
          <w:szCs w:val="22"/>
          <w:lang w:val="bg-BG"/>
        </w:rPr>
        <w:t>.</w:t>
      </w:r>
    </w:p>
    <w:p w:rsidR="00A00129" w:rsidRPr="00544A95" w:rsidRDefault="00A00129" w:rsidP="0028363F">
      <w:pPr>
        <w:widowControl w:val="0"/>
        <w:numPr>
          <w:ilvl w:val="1"/>
          <w:numId w:val="58"/>
        </w:numPr>
        <w:tabs>
          <w:tab w:val="clear" w:pos="567"/>
        </w:tabs>
        <w:spacing w:line="240" w:lineRule="auto"/>
        <w:ind w:left="567" w:hanging="567"/>
        <w:rPr>
          <w:rFonts w:eastAsia="Arial"/>
          <w:szCs w:val="22"/>
          <w:lang w:val="bg-BG"/>
        </w:rPr>
      </w:pPr>
      <w:r w:rsidRPr="00544A95">
        <w:rPr>
          <w:b/>
          <w:szCs w:val="22"/>
          <w:lang w:val="bg-BG"/>
        </w:rPr>
        <w:t>Не</w:t>
      </w:r>
      <w:r w:rsidRPr="00544A95">
        <w:rPr>
          <w:szCs w:val="22"/>
          <w:lang w:val="bg-BG"/>
        </w:rPr>
        <w:t xml:space="preserve"> рециклирайте напълнения контейнер за отпадъци</w:t>
      </w:r>
      <w:r w:rsidRPr="00544A95">
        <w:rPr>
          <w:rFonts w:eastAsia="Arial"/>
          <w:szCs w:val="22"/>
          <w:lang w:val="bg-BG"/>
        </w:rPr>
        <w:t>.</w:t>
      </w:r>
    </w:p>
    <w:p w:rsidR="00A00129" w:rsidRPr="00864138" w:rsidRDefault="00A00129" w:rsidP="0028363F">
      <w:pPr>
        <w:widowControl w:val="0"/>
        <w:numPr>
          <w:ilvl w:val="1"/>
          <w:numId w:val="58"/>
        </w:numPr>
        <w:tabs>
          <w:tab w:val="clear" w:pos="567"/>
        </w:tabs>
        <w:spacing w:line="240" w:lineRule="auto"/>
        <w:ind w:left="567" w:hanging="567"/>
        <w:rPr>
          <w:rFonts w:eastAsia="Arial"/>
          <w:szCs w:val="22"/>
          <w:lang w:val="bg-BG"/>
        </w:rPr>
      </w:pPr>
      <w:r w:rsidRPr="00F07435">
        <w:rPr>
          <w:noProof/>
          <w:szCs w:val="22"/>
          <w:lang w:val="bg-BG"/>
        </w:rPr>
        <w:t>Попитайте Вашия</w:t>
      </w:r>
      <w:r w:rsidRPr="0013251A">
        <w:rPr>
          <w:szCs w:val="22"/>
          <w:lang w:val="bg-BG"/>
        </w:rPr>
        <w:t xml:space="preserve"> медицински специалист относно възможностите за правилно изхвърляне на </w:t>
      </w:r>
      <w:r w:rsidR="00C17530">
        <w:rPr>
          <w:szCs w:val="22"/>
          <w:lang w:val="bg-BG"/>
        </w:rPr>
        <w:t xml:space="preserve">писалката и </w:t>
      </w:r>
      <w:r w:rsidRPr="0013251A">
        <w:rPr>
          <w:szCs w:val="22"/>
          <w:lang w:val="bg-BG"/>
        </w:rPr>
        <w:t>контейнера за отпадъци</w:t>
      </w:r>
      <w:r w:rsidRPr="00864138">
        <w:rPr>
          <w:rFonts w:eastAsia="Arial"/>
          <w:szCs w:val="22"/>
          <w:lang w:val="bg-BG"/>
        </w:rPr>
        <w:t>.</w:t>
      </w:r>
    </w:p>
    <w:p w:rsidR="00A00129" w:rsidRPr="002D43D4" w:rsidRDefault="00A00129" w:rsidP="0028363F">
      <w:pPr>
        <w:widowControl w:val="0"/>
        <w:numPr>
          <w:ilvl w:val="1"/>
          <w:numId w:val="58"/>
        </w:numPr>
        <w:tabs>
          <w:tab w:val="clear" w:pos="567"/>
        </w:tabs>
        <w:spacing w:line="240" w:lineRule="auto"/>
        <w:ind w:left="567" w:hanging="567"/>
        <w:rPr>
          <w:rFonts w:eastAsia="Arial"/>
          <w:szCs w:val="22"/>
          <w:lang w:val="bg-BG"/>
        </w:rPr>
      </w:pPr>
      <w:r w:rsidRPr="005E43C5">
        <w:rPr>
          <w:szCs w:val="22"/>
          <w:lang w:val="bg-BG"/>
        </w:rPr>
        <w:t>Указанията относно работата с игли не са предназначени да заменят местн</w:t>
      </w:r>
      <w:r w:rsidR="000E5227">
        <w:rPr>
          <w:szCs w:val="22"/>
          <w:lang w:val="bg-BG"/>
        </w:rPr>
        <w:t>ите</w:t>
      </w:r>
      <w:r w:rsidRPr="005E43C5">
        <w:rPr>
          <w:szCs w:val="22"/>
          <w:lang w:val="bg-BG"/>
        </w:rPr>
        <w:t xml:space="preserve"> </w:t>
      </w:r>
      <w:r w:rsidR="000E5227">
        <w:rPr>
          <w:szCs w:val="22"/>
          <w:lang w:val="bg-BG"/>
        </w:rPr>
        <w:t>изисквания</w:t>
      </w:r>
      <w:r w:rsidRPr="003308BD">
        <w:rPr>
          <w:szCs w:val="22"/>
          <w:lang w:val="bg-BG"/>
        </w:rPr>
        <w:t>, т</w:t>
      </w:r>
      <w:r w:rsidR="005C7657">
        <w:rPr>
          <w:szCs w:val="22"/>
          <w:lang w:val="bg-BG"/>
        </w:rPr>
        <w:t>е</w:t>
      </w:r>
      <w:r w:rsidRPr="003308BD">
        <w:rPr>
          <w:szCs w:val="22"/>
          <w:lang w:val="bg-BG"/>
        </w:rPr>
        <w:t>зи на медицинските специалисти или на институциите</w:t>
      </w:r>
      <w:r w:rsidRPr="002D43D4">
        <w:rPr>
          <w:spacing w:val="-1"/>
          <w:szCs w:val="22"/>
          <w:lang w:val="bg-BG"/>
        </w:rPr>
        <w:t>.</w:t>
      </w:r>
    </w:p>
    <w:p w:rsidR="00A00129" w:rsidRPr="00CA1E9C" w:rsidRDefault="00A00129" w:rsidP="00A00129">
      <w:pPr>
        <w:pStyle w:val="Heading1"/>
        <w:spacing w:before="0"/>
        <w:ind w:left="0" w:firstLine="0"/>
        <w:rPr>
          <w:b w:val="0"/>
          <w:bCs/>
          <w:sz w:val="22"/>
          <w:szCs w:val="22"/>
          <w:lang w:val="bg-BG"/>
        </w:rPr>
      </w:pPr>
    </w:p>
    <w:p w:rsidR="00A00129" w:rsidRPr="00C85706" w:rsidRDefault="00A00129" w:rsidP="00A00129">
      <w:pPr>
        <w:pStyle w:val="Heading1"/>
        <w:keepNext/>
        <w:spacing w:before="0" w:after="0"/>
        <w:ind w:left="0" w:firstLine="0"/>
        <w:rPr>
          <w:sz w:val="22"/>
          <w:szCs w:val="22"/>
          <w:lang w:val="bg-BG"/>
        </w:rPr>
      </w:pPr>
      <w:r w:rsidRPr="00031780">
        <w:rPr>
          <w:bCs/>
          <w:caps w:val="0"/>
          <w:sz w:val="22"/>
          <w:szCs w:val="22"/>
          <w:lang w:val="bg-BG"/>
        </w:rPr>
        <w:t>Съхранение на Вашата писалка</w:t>
      </w:r>
    </w:p>
    <w:p w:rsidR="00A00129" w:rsidRDefault="00A00129" w:rsidP="00A00129">
      <w:pPr>
        <w:pStyle w:val="Heading1"/>
        <w:keepNext/>
        <w:spacing w:before="0" w:after="0"/>
        <w:ind w:left="0" w:firstLine="0"/>
        <w:rPr>
          <w:sz w:val="22"/>
          <w:szCs w:val="22"/>
          <w:lang w:val="bg-BG"/>
        </w:rPr>
      </w:pPr>
    </w:p>
    <w:p w:rsidR="00A23509" w:rsidRPr="000208B3" w:rsidRDefault="00A23509" w:rsidP="00176A79">
      <w:pPr>
        <w:rPr>
          <w:lang w:val="bg-BG"/>
        </w:rPr>
      </w:pPr>
    </w:p>
    <w:p w:rsidR="00A00129" w:rsidRPr="009E3E11" w:rsidRDefault="00A00129" w:rsidP="00A00129">
      <w:pPr>
        <w:pStyle w:val="Heading1"/>
        <w:keepNext/>
        <w:spacing w:before="0" w:after="0"/>
        <w:ind w:left="0" w:firstLine="0"/>
        <w:rPr>
          <w:bCs/>
          <w:sz w:val="22"/>
          <w:szCs w:val="22"/>
          <w:lang w:val="bg-BG"/>
        </w:rPr>
      </w:pPr>
      <w:r w:rsidRPr="00442CD2">
        <w:rPr>
          <w:bCs/>
          <w:caps w:val="0"/>
          <w:sz w:val="22"/>
          <w:szCs w:val="22"/>
          <w:lang w:val="bg-BG"/>
        </w:rPr>
        <w:t>Неизползвани писалки</w:t>
      </w:r>
    </w:p>
    <w:p w:rsidR="00A00129" w:rsidRPr="00176A79" w:rsidRDefault="00A00129" w:rsidP="0028363F">
      <w:pPr>
        <w:pStyle w:val="Heading3"/>
        <w:keepNext w:val="0"/>
        <w:keepLines w:val="0"/>
        <w:widowControl w:val="0"/>
        <w:numPr>
          <w:ilvl w:val="1"/>
          <w:numId w:val="58"/>
        </w:numPr>
        <w:tabs>
          <w:tab w:val="clear" w:pos="567"/>
        </w:tabs>
        <w:spacing w:before="0" w:after="0" w:line="240" w:lineRule="auto"/>
        <w:ind w:left="567" w:hanging="567"/>
        <w:rPr>
          <w:b w:val="0"/>
          <w:spacing w:val="-1"/>
          <w:sz w:val="22"/>
          <w:szCs w:val="22"/>
          <w:lang w:val="bg-BG"/>
        </w:rPr>
      </w:pPr>
      <w:r w:rsidRPr="00176A79">
        <w:rPr>
          <w:b w:val="0"/>
          <w:sz w:val="22"/>
          <w:szCs w:val="22"/>
          <w:lang w:val="bg-BG"/>
        </w:rPr>
        <w:t xml:space="preserve">Съхранявайте неизползваните писалки в хладилник при </w:t>
      </w:r>
      <w:smartTag w:uri="urn:schemas-microsoft-com:office:smarttags" w:element="metricconverter">
        <w:smartTagPr>
          <w:attr w:name="ProductID" w:val="2ﾰC"/>
        </w:smartTagPr>
        <w:r w:rsidRPr="00176A79">
          <w:rPr>
            <w:b w:val="0"/>
            <w:sz w:val="22"/>
            <w:szCs w:val="22"/>
            <w:lang w:val="bg-BG"/>
          </w:rPr>
          <w:t>2°C</w:t>
        </w:r>
      </w:smartTag>
      <w:r w:rsidRPr="00176A79">
        <w:rPr>
          <w:b w:val="0"/>
          <w:sz w:val="22"/>
          <w:szCs w:val="22"/>
          <w:lang w:val="bg-BG"/>
        </w:rPr>
        <w:t xml:space="preserve"> до 8°C</w:t>
      </w:r>
      <w:r w:rsidRPr="00176A79">
        <w:rPr>
          <w:b w:val="0"/>
          <w:spacing w:val="-1"/>
          <w:sz w:val="22"/>
          <w:szCs w:val="22"/>
          <w:lang w:val="bg-BG"/>
        </w:rPr>
        <w:t>.</w:t>
      </w:r>
    </w:p>
    <w:p w:rsidR="00A00129" w:rsidRPr="00176A79" w:rsidRDefault="00A00129" w:rsidP="0028363F">
      <w:pPr>
        <w:pStyle w:val="Heading3"/>
        <w:keepNext w:val="0"/>
        <w:keepLines w:val="0"/>
        <w:widowControl w:val="0"/>
        <w:numPr>
          <w:ilvl w:val="1"/>
          <w:numId w:val="58"/>
        </w:numPr>
        <w:tabs>
          <w:tab w:val="clear" w:pos="567"/>
        </w:tabs>
        <w:spacing w:before="0" w:after="0" w:line="240" w:lineRule="auto"/>
        <w:ind w:left="567" w:hanging="567"/>
        <w:rPr>
          <w:b w:val="0"/>
          <w:spacing w:val="-1"/>
          <w:sz w:val="22"/>
          <w:szCs w:val="22"/>
          <w:lang w:val="bg-BG"/>
        </w:rPr>
      </w:pPr>
      <w:r w:rsidRPr="00176A79">
        <w:rPr>
          <w:color w:val="000000"/>
          <w:sz w:val="22"/>
          <w:szCs w:val="22"/>
          <w:lang w:val="bg-BG"/>
        </w:rPr>
        <w:t>Не</w:t>
      </w:r>
      <w:r w:rsidRPr="00176A79">
        <w:rPr>
          <w:b w:val="0"/>
          <w:color w:val="000000"/>
          <w:sz w:val="22"/>
          <w:szCs w:val="22"/>
          <w:lang w:val="bg-BG"/>
        </w:rPr>
        <w:t xml:space="preserve"> замразявайте Вашия инсулин. Да </w:t>
      </w:r>
      <w:r w:rsidRPr="00176A79">
        <w:rPr>
          <w:color w:val="000000"/>
          <w:sz w:val="22"/>
          <w:szCs w:val="22"/>
          <w:lang w:val="bg-BG"/>
        </w:rPr>
        <w:t>не</w:t>
      </w:r>
      <w:r w:rsidRPr="00176A79">
        <w:rPr>
          <w:b w:val="0"/>
          <w:color w:val="000000"/>
          <w:sz w:val="22"/>
          <w:szCs w:val="22"/>
          <w:lang w:val="bg-BG"/>
        </w:rPr>
        <w:t xml:space="preserve"> се използва, ако е бил замразяван</w:t>
      </w:r>
      <w:r w:rsidRPr="00176A79">
        <w:rPr>
          <w:b w:val="0"/>
          <w:spacing w:val="-1"/>
          <w:sz w:val="22"/>
          <w:szCs w:val="22"/>
          <w:lang w:val="bg-BG"/>
        </w:rPr>
        <w:t>.</w:t>
      </w:r>
    </w:p>
    <w:p w:rsidR="00A00129" w:rsidRPr="00176A79" w:rsidRDefault="00A00129" w:rsidP="0028363F">
      <w:pPr>
        <w:pStyle w:val="Heading3"/>
        <w:keepNext w:val="0"/>
        <w:keepLines w:val="0"/>
        <w:widowControl w:val="0"/>
        <w:numPr>
          <w:ilvl w:val="1"/>
          <w:numId w:val="58"/>
        </w:numPr>
        <w:tabs>
          <w:tab w:val="clear" w:pos="567"/>
        </w:tabs>
        <w:spacing w:before="0" w:after="0" w:line="240" w:lineRule="auto"/>
        <w:ind w:left="567" w:hanging="567"/>
        <w:rPr>
          <w:b w:val="0"/>
          <w:sz w:val="22"/>
          <w:szCs w:val="22"/>
          <w:lang w:val="bg-BG"/>
        </w:rPr>
      </w:pPr>
      <w:r w:rsidRPr="00176A79">
        <w:rPr>
          <w:b w:val="0"/>
          <w:sz w:val="22"/>
          <w:szCs w:val="22"/>
          <w:lang w:val="bg-BG"/>
        </w:rPr>
        <w:t>Неизползваните писалки може да се използват преди изтичане на срока на годност, отпечатан върху етикета, ако писалката е била съхранявана в хладилник.</w:t>
      </w:r>
    </w:p>
    <w:p w:rsidR="00A00129" w:rsidRPr="00F164A2" w:rsidRDefault="00A00129" w:rsidP="00A00129">
      <w:pPr>
        <w:pStyle w:val="Heading3"/>
        <w:tabs>
          <w:tab w:val="left" w:pos="596"/>
        </w:tabs>
        <w:spacing w:before="0"/>
        <w:rPr>
          <w:sz w:val="22"/>
          <w:szCs w:val="22"/>
          <w:lang w:val="bg-BG"/>
        </w:rPr>
      </w:pPr>
    </w:p>
    <w:p w:rsidR="00A00129" w:rsidRPr="00544A95" w:rsidRDefault="00A00129" w:rsidP="00A00129">
      <w:pPr>
        <w:keepNext/>
        <w:rPr>
          <w:rFonts w:eastAsia="Arial"/>
          <w:szCs w:val="22"/>
          <w:lang w:val="bg-BG"/>
        </w:rPr>
      </w:pPr>
      <w:r w:rsidRPr="00544A95">
        <w:rPr>
          <w:b/>
          <w:bCs/>
          <w:szCs w:val="22"/>
          <w:lang w:val="bg-BG"/>
        </w:rPr>
        <w:t>Писалка, която е в употреба</w:t>
      </w:r>
    </w:p>
    <w:p w:rsidR="00A00129" w:rsidRPr="00544A95" w:rsidRDefault="00A00129" w:rsidP="0028363F">
      <w:pPr>
        <w:widowControl w:val="0"/>
        <w:numPr>
          <w:ilvl w:val="1"/>
          <w:numId w:val="58"/>
        </w:numPr>
        <w:tabs>
          <w:tab w:val="clear" w:pos="567"/>
        </w:tabs>
        <w:spacing w:line="240" w:lineRule="auto"/>
        <w:ind w:left="567" w:hanging="567"/>
        <w:rPr>
          <w:rFonts w:eastAsia="Arial"/>
          <w:szCs w:val="22"/>
          <w:lang w:val="bg-BG"/>
        </w:rPr>
      </w:pPr>
      <w:r w:rsidRPr="00544A95">
        <w:rPr>
          <w:szCs w:val="22"/>
          <w:lang w:val="bg-BG"/>
        </w:rPr>
        <w:t xml:space="preserve">Съхранявайте писалката, която използвате в момента, при стайна температура </w:t>
      </w:r>
      <w:r w:rsidR="00D57CF8">
        <w:rPr>
          <w:szCs w:val="22"/>
          <w:lang w:val="bg-BG"/>
        </w:rPr>
        <w:t>(под</w:t>
      </w:r>
      <w:r w:rsidR="00D57CF8" w:rsidRPr="00544A95">
        <w:rPr>
          <w:szCs w:val="22"/>
          <w:lang w:val="bg-BG"/>
        </w:rPr>
        <w:t xml:space="preserve"> </w:t>
      </w:r>
      <w:r w:rsidRPr="00544A95">
        <w:rPr>
          <w:szCs w:val="22"/>
          <w:lang w:val="bg-BG"/>
        </w:rPr>
        <w:t>30°C</w:t>
      </w:r>
      <w:r w:rsidR="00D57CF8">
        <w:rPr>
          <w:szCs w:val="22"/>
          <w:lang w:val="bg-BG"/>
        </w:rPr>
        <w:t>)</w:t>
      </w:r>
      <w:r w:rsidRPr="00544A95">
        <w:rPr>
          <w:szCs w:val="22"/>
          <w:lang w:val="bg-BG"/>
        </w:rPr>
        <w:t xml:space="preserve"> и далече от </w:t>
      </w:r>
      <w:r w:rsidR="00C17530">
        <w:rPr>
          <w:szCs w:val="22"/>
          <w:lang w:val="bg-BG"/>
        </w:rPr>
        <w:t xml:space="preserve">прах, храна и течности, </w:t>
      </w:r>
      <w:r w:rsidRPr="00544A95">
        <w:rPr>
          <w:szCs w:val="22"/>
          <w:lang w:val="bg-BG"/>
        </w:rPr>
        <w:t>топлина и светлина</w:t>
      </w:r>
      <w:r w:rsidRPr="00544A95">
        <w:rPr>
          <w:rFonts w:eastAsia="Arial"/>
          <w:szCs w:val="22"/>
          <w:lang w:val="bg-BG"/>
        </w:rPr>
        <w:t>.</w:t>
      </w:r>
    </w:p>
    <w:p w:rsidR="00A00129" w:rsidRPr="005E43C5" w:rsidRDefault="00A00129" w:rsidP="0028363F">
      <w:pPr>
        <w:widowControl w:val="0"/>
        <w:numPr>
          <w:ilvl w:val="1"/>
          <w:numId w:val="58"/>
        </w:numPr>
        <w:tabs>
          <w:tab w:val="clear" w:pos="567"/>
        </w:tabs>
        <w:spacing w:line="240" w:lineRule="auto"/>
        <w:ind w:left="567" w:hanging="567"/>
        <w:rPr>
          <w:rFonts w:eastAsia="Arial"/>
          <w:szCs w:val="22"/>
          <w:lang w:val="bg-BG"/>
        </w:rPr>
      </w:pPr>
      <w:r w:rsidRPr="00F07435">
        <w:rPr>
          <w:szCs w:val="22"/>
          <w:lang w:val="bg-BG"/>
        </w:rPr>
        <w:t xml:space="preserve">Изхвърлете писалката, която използвате, след срока, посочен в листовката, </w:t>
      </w:r>
      <w:r w:rsidR="005B4585">
        <w:rPr>
          <w:szCs w:val="22"/>
          <w:lang w:val="bg-BG"/>
        </w:rPr>
        <w:t>дори</w:t>
      </w:r>
      <w:r w:rsidR="008B5A03">
        <w:rPr>
          <w:szCs w:val="22"/>
          <w:lang w:val="bg-BG"/>
        </w:rPr>
        <w:t xml:space="preserve"> и</w:t>
      </w:r>
      <w:r w:rsidRPr="0013251A">
        <w:rPr>
          <w:szCs w:val="22"/>
          <w:lang w:val="bg-BG"/>
        </w:rPr>
        <w:t xml:space="preserve"> ако в нея все още има останал инсулин</w:t>
      </w:r>
      <w:r w:rsidRPr="00864138">
        <w:rPr>
          <w:spacing w:val="-1"/>
          <w:szCs w:val="22"/>
          <w:lang w:val="bg-BG"/>
        </w:rPr>
        <w:t>.</w:t>
      </w:r>
    </w:p>
    <w:p w:rsidR="00A00129" w:rsidRPr="002D43D4" w:rsidRDefault="00A00129" w:rsidP="00A00129">
      <w:pPr>
        <w:tabs>
          <w:tab w:val="left" w:pos="596"/>
        </w:tabs>
        <w:rPr>
          <w:rFonts w:eastAsia="Arial"/>
          <w:szCs w:val="22"/>
          <w:lang w:val="bg-BG"/>
        </w:rPr>
      </w:pPr>
    </w:p>
    <w:p w:rsidR="00A00129" w:rsidRPr="00CA1E9C" w:rsidRDefault="00A00129" w:rsidP="00A00129">
      <w:pPr>
        <w:pStyle w:val="Heading1"/>
        <w:keepNext/>
        <w:spacing w:before="0" w:after="0"/>
        <w:ind w:left="0" w:firstLine="0"/>
        <w:rPr>
          <w:sz w:val="22"/>
          <w:szCs w:val="22"/>
          <w:lang w:val="bg-BG"/>
        </w:rPr>
      </w:pPr>
      <w:r w:rsidRPr="00CA1E9C">
        <w:rPr>
          <w:bCs/>
          <w:caps w:val="0"/>
          <w:sz w:val="22"/>
          <w:szCs w:val="22"/>
          <w:lang w:val="bg-BG"/>
        </w:rPr>
        <w:t>Обща информация за безопасна и ефективна употреба на Вашата писалка</w:t>
      </w:r>
    </w:p>
    <w:p w:rsidR="00A00129" w:rsidRPr="00176A79" w:rsidRDefault="00A00129" w:rsidP="0028363F">
      <w:pPr>
        <w:widowControl w:val="0"/>
        <w:numPr>
          <w:ilvl w:val="1"/>
          <w:numId w:val="58"/>
        </w:numPr>
        <w:tabs>
          <w:tab w:val="clear" w:pos="567"/>
        </w:tabs>
        <w:spacing w:line="240" w:lineRule="auto"/>
        <w:ind w:left="567" w:hanging="567"/>
        <w:rPr>
          <w:rFonts w:eastAsia="Arial"/>
          <w:b/>
          <w:szCs w:val="22"/>
          <w:lang w:val="bg-BG"/>
        </w:rPr>
      </w:pPr>
      <w:r w:rsidRPr="00176A79">
        <w:rPr>
          <w:b/>
          <w:color w:val="000000"/>
          <w:szCs w:val="22"/>
          <w:lang w:val="bg-BG"/>
        </w:rPr>
        <w:t>Пазете Вашите писалка и игли на място, недостъпно за деца</w:t>
      </w:r>
      <w:r w:rsidRPr="00176A79">
        <w:rPr>
          <w:rFonts w:eastAsia="Arial"/>
          <w:b/>
          <w:szCs w:val="22"/>
          <w:lang w:val="bg-BG"/>
        </w:rPr>
        <w:t>.</w:t>
      </w:r>
    </w:p>
    <w:p w:rsidR="00A00129" w:rsidRPr="00176A79" w:rsidRDefault="00A00129" w:rsidP="0028363F">
      <w:pPr>
        <w:pStyle w:val="Heading3"/>
        <w:keepNext w:val="0"/>
        <w:keepLines w:val="0"/>
        <w:widowControl w:val="0"/>
        <w:numPr>
          <w:ilvl w:val="1"/>
          <w:numId w:val="58"/>
        </w:numPr>
        <w:tabs>
          <w:tab w:val="clear" w:pos="567"/>
        </w:tabs>
        <w:spacing w:before="0" w:after="0" w:line="240" w:lineRule="auto"/>
        <w:ind w:left="567" w:hanging="567"/>
        <w:rPr>
          <w:b w:val="0"/>
          <w:sz w:val="22"/>
          <w:szCs w:val="22"/>
          <w:lang w:val="bg-BG"/>
        </w:rPr>
      </w:pPr>
      <w:r w:rsidRPr="00176A79">
        <w:rPr>
          <w:sz w:val="22"/>
          <w:szCs w:val="22"/>
          <w:lang w:val="bg-BG"/>
        </w:rPr>
        <w:t xml:space="preserve">Не </w:t>
      </w:r>
      <w:r w:rsidRPr="00176A79">
        <w:rPr>
          <w:b w:val="0"/>
          <w:sz w:val="22"/>
          <w:szCs w:val="22"/>
          <w:lang w:val="bg-BG"/>
        </w:rPr>
        <w:t>използвайте Вашата писалка, ако някоя част изглежда счупена или повредена.</w:t>
      </w:r>
    </w:p>
    <w:p w:rsidR="00A00129" w:rsidRPr="00544A95" w:rsidRDefault="00A00129" w:rsidP="0028363F">
      <w:pPr>
        <w:widowControl w:val="0"/>
        <w:numPr>
          <w:ilvl w:val="1"/>
          <w:numId w:val="58"/>
        </w:numPr>
        <w:tabs>
          <w:tab w:val="clear" w:pos="567"/>
        </w:tabs>
        <w:spacing w:line="240" w:lineRule="auto"/>
        <w:ind w:left="567" w:hanging="567"/>
        <w:rPr>
          <w:rFonts w:eastAsia="Arial"/>
          <w:szCs w:val="22"/>
          <w:lang w:val="bg-BG"/>
        </w:rPr>
      </w:pPr>
      <w:r w:rsidRPr="00F164A2">
        <w:rPr>
          <w:szCs w:val="22"/>
          <w:lang w:val="bg-BG"/>
        </w:rPr>
        <w:t>Винаги н</w:t>
      </w:r>
      <w:r w:rsidRPr="00544A95">
        <w:rPr>
          <w:szCs w:val="22"/>
          <w:lang w:val="bg-BG"/>
        </w:rPr>
        <w:t>осете допълнителна писалка в случай, че Вашата се загуби или повреди</w:t>
      </w:r>
      <w:r w:rsidRPr="00544A95">
        <w:rPr>
          <w:rFonts w:eastAsia="Arial"/>
          <w:szCs w:val="22"/>
          <w:lang w:val="bg-BG"/>
        </w:rPr>
        <w:t>.</w:t>
      </w:r>
    </w:p>
    <w:p w:rsidR="00A00129" w:rsidRPr="00544A95" w:rsidRDefault="00A00129" w:rsidP="00A00129">
      <w:pPr>
        <w:tabs>
          <w:tab w:val="left" w:pos="596"/>
        </w:tabs>
        <w:rPr>
          <w:spacing w:val="-1"/>
          <w:szCs w:val="22"/>
          <w:lang w:val="bg-BG"/>
        </w:rPr>
      </w:pPr>
    </w:p>
    <w:p w:rsidR="00A00129" w:rsidRPr="00544A95" w:rsidRDefault="00A00129" w:rsidP="00A00129">
      <w:pPr>
        <w:keepNext/>
        <w:tabs>
          <w:tab w:val="left" w:pos="596"/>
        </w:tabs>
        <w:rPr>
          <w:b/>
          <w:spacing w:val="-1"/>
          <w:szCs w:val="22"/>
          <w:lang w:val="bg-BG"/>
        </w:rPr>
      </w:pPr>
      <w:r w:rsidRPr="00544A95">
        <w:rPr>
          <w:b/>
          <w:color w:val="000000"/>
          <w:szCs w:val="22"/>
          <w:lang w:val="bg-BG"/>
        </w:rPr>
        <w:t>Отстраняване на проблем</w:t>
      </w:r>
    </w:p>
    <w:p w:rsidR="00A00129" w:rsidRPr="00176A79" w:rsidRDefault="00A00129" w:rsidP="0028363F">
      <w:pPr>
        <w:pStyle w:val="Heading3"/>
        <w:keepNext w:val="0"/>
        <w:keepLines w:val="0"/>
        <w:widowControl w:val="0"/>
        <w:numPr>
          <w:ilvl w:val="1"/>
          <w:numId w:val="58"/>
        </w:numPr>
        <w:tabs>
          <w:tab w:val="clear" w:pos="567"/>
          <w:tab w:val="left" w:pos="596"/>
        </w:tabs>
        <w:spacing w:before="0" w:after="0" w:line="240" w:lineRule="auto"/>
        <w:ind w:left="567" w:hanging="567"/>
        <w:rPr>
          <w:b w:val="0"/>
          <w:sz w:val="22"/>
          <w:szCs w:val="22"/>
          <w:lang w:val="bg-BG"/>
        </w:rPr>
      </w:pPr>
      <w:r w:rsidRPr="00176A79">
        <w:rPr>
          <w:b w:val="0"/>
          <w:sz w:val="22"/>
          <w:szCs w:val="22"/>
          <w:lang w:val="bg-BG"/>
        </w:rPr>
        <w:t>Ако не можете да отстраните капачката на писалката, внимателно завъртете капачката напред и назад и след това я издърпайте рязко</w:t>
      </w:r>
      <w:r w:rsidRPr="00176A79">
        <w:rPr>
          <w:b w:val="0"/>
          <w:spacing w:val="-1"/>
          <w:sz w:val="22"/>
          <w:szCs w:val="22"/>
          <w:lang w:val="bg-BG"/>
        </w:rPr>
        <w:t>.</w:t>
      </w:r>
    </w:p>
    <w:p w:rsidR="00A00129" w:rsidRPr="00544A95" w:rsidRDefault="00A00129" w:rsidP="0028363F">
      <w:pPr>
        <w:widowControl w:val="0"/>
        <w:numPr>
          <w:ilvl w:val="1"/>
          <w:numId w:val="58"/>
        </w:numPr>
        <w:tabs>
          <w:tab w:val="clear" w:pos="567"/>
          <w:tab w:val="left" w:pos="596"/>
        </w:tabs>
        <w:spacing w:line="240" w:lineRule="auto"/>
        <w:ind w:left="567" w:hanging="567"/>
        <w:rPr>
          <w:rFonts w:eastAsia="Arial"/>
          <w:szCs w:val="22"/>
          <w:lang w:val="bg-BG"/>
        </w:rPr>
      </w:pPr>
      <w:r w:rsidRPr="00F164A2">
        <w:rPr>
          <w:szCs w:val="22"/>
          <w:lang w:val="bg-BG"/>
        </w:rPr>
        <w:t>Ако е трудно да натиснете дозат</w:t>
      </w:r>
      <w:r w:rsidRPr="00544A95">
        <w:rPr>
          <w:szCs w:val="22"/>
          <w:lang w:val="bg-BG"/>
        </w:rPr>
        <w:t>орното копче</w:t>
      </w:r>
      <w:r w:rsidRPr="00544A95">
        <w:rPr>
          <w:spacing w:val="-1"/>
          <w:szCs w:val="22"/>
          <w:lang w:val="bg-BG"/>
        </w:rPr>
        <w:t>:</w:t>
      </w:r>
    </w:p>
    <w:p w:rsidR="00A00129" w:rsidRPr="0013251A" w:rsidRDefault="00A00129" w:rsidP="0028363F">
      <w:pPr>
        <w:widowControl w:val="0"/>
        <w:numPr>
          <w:ilvl w:val="2"/>
          <w:numId w:val="58"/>
        </w:numPr>
        <w:tabs>
          <w:tab w:val="clear" w:pos="567"/>
        </w:tabs>
        <w:spacing w:line="240" w:lineRule="auto"/>
        <w:ind w:left="1134" w:hanging="567"/>
        <w:rPr>
          <w:rFonts w:eastAsia="Arial"/>
          <w:szCs w:val="22"/>
          <w:lang w:val="bg-BG"/>
        </w:rPr>
      </w:pPr>
      <w:r w:rsidRPr="00544A95">
        <w:rPr>
          <w:color w:val="000000"/>
          <w:szCs w:val="22"/>
          <w:lang w:val="bg-BG"/>
        </w:rPr>
        <w:t>По-бавното натискане на дозаторното копче може да направи по-лесно инжектирането</w:t>
      </w:r>
      <w:r w:rsidRPr="00F07435">
        <w:rPr>
          <w:spacing w:val="-1"/>
          <w:szCs w:val="22"/>
          <w:lang w:val="bg-BG"/>
        </w:rPr>
        <w:t>.</w:t>
      </w:r>
    </w:p>
    <w:p w:rsidR="00A00129" w:rsidRPr="002D43D4" w:rsidRDefault="00A00129" w:rsidP="0028363F">
      <w:pPr>
        <w:widowControl w:val="0"/>
        <w:numPr>
          <w:ilvl w:val="2"/>
          <w:numId w:val="58"/>
        </w:numPr>
        <w:tabs>
          <w:tab w:val="clear" w:pos="567"/>
        </w:tabs>
        <w:spacing w:line="240" w:lineRule="auto"/>
        <w:ind w:left="1134" w:hanging="567"/>
        <w:rPr>
          <w:rFonts w:eastAsia="Arial"/>
          <w:szCs w:val="22"/>
          <w:lang w:val="bg-BG"/>
        </w:rPr>
      </w:pPr>
      <w:r w:rsidRPr="00864138">
        <w:rPr>
          <w:color w:val="000000"/>
          <w:szCs w:val="22"/>
          <w:lang w:val="bg-BG"/>
        </w:rPr>
        <w:t xml:space="preserve">Вашата игла може да е запушена. Поставете нова игла </w:t>
      </w:r>
      <w:r w:rsidRPr="005E43C5">
        <w:rPr>
          <w:color w:val="000000"/>
          <w:szCs w:val="22"/>
          <w:lang w:val="bg-BG"/>
        </w:rPr>
        <w:t>и заредете писалката</w:t>
      </w:r>
      <w:r w:rsidRPr="003308BD">
        <w:rPr>
          <w:spacing w:val="-1"/>
          <w:szCs w:val="22"/>
          <w:lang w:val="bg-BG"/>
        </w:rPr>
        <w:t>.</w:t>
      </w:r>
    </w:p>
    <w:p w:rsidR="00A00129" w:rsidRPr="00C85706" w:rsidRDefault="00A00129" w:rsidP="0028363F">
      <w:pPr>
        <w:widowControl w:val="0"/>
        <w:numPr>
          <w:ilvl w:val="2"/>
          <w:numId w:val="58"/>
        </w:numPr>
        <w:tabs>
          <w:tab w:val="clear" w:pos="567"/>
        </w:tabs>
        <w:spacing w:line="240" w:lineRule="auto"/>
        <w:ind w:left="1134" w:hanging="567"/>
        <w:rPr>
          <w:rFonts w:eastAsia="Arial"/>
          <w:szCs w:val="22"/>
          <w:lang w:val="bg-BG"/>
        </w:rPr>
      </w:pPr>
      <w:r w:rsidRPr="00CA1E9C">
        <w:rPr>
          <w:color w:val="000000"/>
          <w:szCs w:val="22"/>
          <w:lang w:val="bg-BG"/>
        </w:rPr>
        <w:t>Може да има прах, храна или течност в писалката. Изхвърлете писалка</w:t>
      </w:r>
      <w:r w:rsidR="00104D8D">
        <w:rPr>
          <w:color w:val="000000"/>
          <w:szCs w:val="22"/>
          <w:lang w:val="bg-BG"/>
        </w:rPr>
        <w:t>та</w:t>
      </w:r>
      <w:r w:rsidRPr="00CA1E9C">
        <w:rPr>
          <w:color w:val="000000"/>
          <w:szCs w:val="22"/>
          <w:lang w:val="bg-BG"/>
        </w:rPr>
        <w:t xml:space="preserve"> и вземете нова</w:t>
      </w:r>
      <w:r w:rsidRPr="00031780">
        <w:rPr>
          <w:spacing w:val="-1"/>
          <w:szCs w:val="22"/>
          <w:lang w:val="bg-BG"/>
        </w:rPr>
        <w:t>.</w:t>
      </w:r>
      <w:r w:rsidR="00C17530">
        <w:rPr>
          <w:spacing w:val="-1"/>
          <w:szCs w:val="22"/>
          <w:lang w:val="bg-BG"/>
        </w:rPr>
        <w:t xml:space="preserve"> Може да се наложи да получите рецепта от Вашия медицински специалист.</w:t>
      </w:r>
    </w:p>
    <w:p w:rsidR="00A00129" w:rsidRPr="00EF45C2" w:rsidRDefault="00A00129" w:rsidP="00A00129">
      <w:pPr>
        <w:rPr>
          <w:rFonts w:eastAsia="Arial"/>
          <w:i/>
          <w:szCs w:val="22"/>
          <w:lang w:val="bg-BG"/>
        </w:rPr>
      </w:pPr>
    </w:p>
    <w:p w:rsidR="00A00129" w:rsidRPr="000D0CFE" w:rsidRDefault="00A00129" w:rsidP="00A00129">
      <w:pPr>
        <w:rPr>
          <w:rFonts w:eastAsia="Arial"/>
          <w:i/>
          <w:szCs w:val="22"/>
          <w:lang w:val="bg-BG"/>
        </w:rPr>
      </w:pPr>
      <w:r w:rsidRPr="00442CD2">
        <w:rPr>
          <w:szCs w:val="22"/>
          <w:lang w:val="bg-BG"/>
        </w:rPr>
        <w:t>Ако имате някакви въпроси или проблеми с Вашата писалка</w:t>
      </w:r>
      <w:r w:rsidRPr="009E3E11">
        <w:rPr>
          <w:bCs/>
          <w:color w:val="000000"/>
          <w:szCs w:val="22"/>
          <w:lang w:val="bg-BG"/>
        </w:rPr>
        <w:t xml:space="preserve"> </w:t>
      </w:r>
      <w:r w:rsidRPr="00DE09BB">
        <w:rPr>
          <w:szCs w:val="22"/>
          <w:lang w:val="bg-BG"/>
        </w:rPr>
        <w:t>KwikPen</w:t>
      </w:r>
      <w:r w:rsidRPr="00DE09BB">
        <w:rPr>
          <w:color w:val="000000"/>
          <w:szCs w:val="22"/>
          <w:lang w:val="bg-BG"/>
        </w:rPr>
        <w:t xml:space="preserve">, </w:t>
      </w:r>
      <w:r w:rsidRPr="00C44E09">
        <w:rPr>
          <w:bCs/>
          <w:color w:val="000000"/>
          <w:szCs w:val="22"/>
          <w:lang w:val="bg-BG"/>
        </w:rPr>
        <w:t>свържете се с</w:t>
      </w:r>
      <w:r w:rsidRPr="008D62D0">
        <w:rPr>
          <w:szCs w:val="22"/>
          <w:lang w:val="bg-BG"/>
        </w:rPr>
        <w:t xml:space="preserve"> Вашия медицински специалист за помощ</w:t>
      </w:r>
      <w:r w:rsidRPr="00827359">
        <w:rPr>
          <w:bCs/>
          <w:color w:val="000000"/>
          <w:szCs w:val="22"/>
          <w:lang w:val="bg-BG"/>
        </w:rPr>
        <w:t xml:space="preserve"> или се свържете с Ва</w:t>
      </w:r>
      <w:r w:rsidRPr="000D0CFE">
        <w:rPr>
          <w:bCs/>
          <w:color w:val="000000"/>
          <w:szCs w:val="22"/>
          <w:lang w:val="bg-BG"/>
        </w:rPr>
        <w:t>шия локален филиал на Lilly</w:t>
      </w:r>
    </w:p>
    <w:p w:rsidR="00A00129" w:rsidRPr="000F29E1" w:rsidRDefault="00A00129" w:rsidP="00A00129">
      <w:pPr>
        <w:pStyle w:val="Heading3"/>
        <w:spacing w:before="0"/>
        <w:rPr>
          <w:spacing w:val="-1"/>
          <w:sz w:val="22"/>
          <w:szCs w:val="22"/>
          <w:highlight w:val="cyan"/>
          <w:lang w:val="bg-BG"/>
        </w:rPr>
      </w:pPr>
    </w:p>
    <w:p w:rsidR="00A00129" w:rsidRPr="00986A13" w:rsidRDefault="00A00129" w:rsidP="00A00129">
      <w:pPr>
        <w:tabs>
          <w:tab w:val="left" w:pos="596"/>
        </w:tabs>
        <w:rPr>
          <w:spacing w:val="-1"/>
          <w:szCs w:val="22"/>
          <w:lang w:val="bg-BG"/>
        </w:rPr>
      </w:pPr>
      <w:r w:rsidRPr="00FB4686">
        <w:rPr>
          <w:szCs w:val="22"/>
          <w:lang w:val="bg-BG"/>
        </w:rPr>
        <w:t>Дата на преразглеждане на документа</w:t>
      </w:r>
      <w:r w:rsidRPr="00986A13">
        <w:rPr>
          <w:spacing w:val="-1"/>
          <w:szCs w:val="22"/>
          <w:lang w:val="bg-BG"/>
        </w:rPr>
        <w:t>:</w:t>
      </w:r>
    </w:p>
    <w:p w:rsidR="00A00129" w:rsidRPr="00785ABD" w:rsidRDefault="00A00129" w:rsidP="00A00129">
      <w:pPr>
        <w:rPr>
          <w:szCs w:val="22"/>
          <w:lang w:val="bg-BG"/>
        </w:rPr>
      </w:pPr>
    </w:p>
    <w:p w:rsidR="00325994" w:rsidRPr="00A00129" w:rsidRDefault="00325994" w:rsidP="00415CBE">
      <w:pPr>
        <w:ind w:left="567" w:hanging="567"/>
        <w:jc w:val="center"/>
        <w:outlineLvl w:val="0"/>
        <w:rPr>
          <w:noProof/>
          <w:szCs w:val="22"/>
          <w:lang w:val="bg-BG"/>
        </w:rPr>
      </w:pPr>
    </w:p>
    <w:p w:rsidR="00415CBE" w:rsidRPr="00816E4F" w:rsidRDefault="00CA5D1B" w:rsidP="00415CBE">
      <w:pPr>
        <w:ind w:left="567" w:hanging="567"/>
        <w:jc w:val="center"/>
        <w:outlineLvl w:val="0"/>
        <w:rPr>
          <w:b/>
          <w:noProof/>
          <w:szCs w:val="22"/>
          <w:lang w:val="bg-BG"/>
        </w:rPr>
      </w:pPr>
      <w:r>
        <w:rPr>
          <w:noProof/>
          <w:lang w:val="bg-BG"/>
        </w:rPr>
        <w:br w:type="page"/>
      </w:r>
      <w:r w:rsidR="00415CBE" w:rsidRPr="00816E4F">
        <w:rPr>
          <w:b/>
          <w:noProof/>
          <w:szCs w:val="22"/>
          <w:lang w:val="bg-BG"/>
        </w:rPr>
        <w:t>Листовка: информация за потребителя</w:t>
      </w:r>
    </w:p>
    <w:p w:rsidR="002A17C9" w:rsidRDefault="00415CBE" w:rsidP="00415CBE">
      <w:pPr>
        <w:widowControl w:val="0"/>
        <w:ind w:left="567" w:hanging="567"/>
        <w:jc w:val="center"/>
        <w:rPr>
          <w:b/>
          <w:szCs w:val="22"/>
          <w:lang w:val="bg-BG"/>
        </w:rPr>
      </w:pPr>
      <w:r w:rsidRPr="00225504">
        <w:rPr>
          <w:b/>
          <w:szCs w:val="22"/>
          <w:lang w:val="bg-BG"/>
        </w:rPr>
        <w:t>Humalog 200 </w:t>
      </w:r>
      <w:r>
        <w:rPr>
          <w:b/>
          <w:szCs w:val="22"/>
          <w:lang w:val="bg-BG"/>
        </w:rPr>
        <w:t>единици</w:t>
      </w:r>
      <w:r w:rsidRPr="00225504">
        <w:rPr>
          <w:b/>
          <w:szCs w:val="22"/>
          <w:lang w:val="bg-BG"/>
        </w:rPr>
        <w:t xml:space="preserve">/ml </w:t>
      </w:r>
      <w:r w:rsidR="00987274" w:rsidRPr="00176A79">
        <w:rPr>
          <w:b/>
          <w:szCs w:val="22"/>
        </w:rPr>
        <w:t>KwikPen</w:t>
      </w:r>
      <w:r w:rsidR="00987274" w:rsidRPr="00225504">
        <w:rPr>
          <w:b/>
          <w:szCs w:val="22"/>
          <w:lang w:val="bg-BG"/>
        </w:rPr>
        <w:t xml:space="preserve"> </w:t>
      </w:r>
      <w:r w:rsidRPr="00225504">
        <w:rPr>
          <w:b/>
          <w:szCs w:val="22"/>
          <w:lang w:val="bg-BG"/>
        </w:rPr>
        <w:t>инжекционен разтвор</w:t>
      </w:r>
      <w:r>
        <w:rPr>
          <w:b/>
          <w:szCs w:val="22"/>
          <w:lang w:val="bg-BG"/>
        </w:rPr>
        <w:t xml:space="preserve"> в предварително напълнена писалка</w:t>
      </w:r>
    </w:p>
    <w:p w:rsidR="00987274" w:rsidRPr="003F6FD8" w:rsidRDefault="00987274" w:rsidP="00415CBE">
      <w:pPr>
        <w:widowControl w:val="0"/>
        <w:ind w:left="567" w:hanging="567"/>
        <w:jc w:val="center"/>
        <w:rPr>
          <w:b/>
          <w:szCs w:val="22"/>
          <w:lang w:val="bg-BG"/>
        </w:rPr>
      </w:pPr>
    </w:p>
    <w:p w:rsidR="00415CBE" w:rsidRPr="00D56F3C" w:rsidRDefault="00415CBE" w:rsidP="00415CBE">
      <w:pPr>
        <w:ind w:left="567" w:hanging="567"/>
        <w:jc w:val="center"/>
        <w:rPr>
          <w:noProof/>
          <w:szCs w:val="22"/>
          <w:lang w:val="bg-BG"/>
        </w:rPr>
      </w:pPr>
      <w:r w:rsidRPr="00D56F3C">
        <w:rPr>
          <w:noProof/>
          <w:szCs w:val="22"/>
          <w:lang w:val="bg-BG"/>
        </w:rPr>
        <w:t>инсулин лиспро (insulin lispro)</w:t>
      </w:r>
    </w:p>
    <w:p w:rsidR="007B3C8B" w:rsidRDefault="007B3C8B" w:rsidP="007B3C8B">
      <w:pPr>
        <w:tabs>
          <w:tab w:val="clear" w:pos="567"/>
        </w:tabs>
        <w:spacing w:line="240" w:lineRule="auto"/>
        <w:jc w:val="center"/>
        <w:rPr>
          <w:b/>
          <w:noProof/>
          <w:szCs w:val="22"/>
          <w:lang w:val="bg-BG"/>
        </w:rPr>
      </w:pPr>
      <w:r w:rsidRPr="00410671">
        <w:rPr>
          <w:b/>
          <w:szCs w:val="22"/>
          <w:lang w:val="bg-BG"/>
        </w:rPr>
        <w:t xml:space="preserve">Всяка писалка </w:t>
      </w:r>
      <w:r w:rsidRPr="00410671">
        <w:rPr>
          <w:b/>
          <w:lang w:val="bg-BG"/>
        </w:rPr>
        <w:t>KwikPen доставя 1</w:t>
      </w:r>
      <w:r>
        <w:rPr>
          <w:b/>
          <w:lang w:val="bg-BG"/>
        </w:rPr>
        <w:t> </w:t>
      </w:r>
      <w:r w:rsidRPr="00410671">
        <w:rPr>
          <w:b/>
          <w:lang w:val="bg-BG"/>
        </w:rPr>
        <w:t>-</w:t>
      </w:r>
      <w:r>
        <w:rPr>
          <w:b/>
          <w:lang w:val="bg-BG"/>
        </w:rPr>
        <w:t> </w:t>
      </w:r>
      <w:r w:rsidRPr="00410671">
        <w:rPr>
          <w:b/>
          <w:lang w:val="bg-BG"/>
        </w:rPr>
        <w:t xml:space="preserve">60 единици </w:t>
      </w:r>
      <w:r w:rsidR="00591194">
        <w:rPr>
          <w:b/>
          <w:lang w:val="bg-BG"/>
        </w:rPr>
        <w:t>на</w:t>
      </w:r>
      <w:r w:rsidRPr="00410671">
        <w:rPr>
          <w:b/>
          <w:lang w:val="bg-BG"/>
        </w:rPr>
        <w:t xml:space="preserve"> стъпки по 1 единица.</w:t>
      </w:r>
    </w:p>
    <w:p w:rsidR="00415CBE" w:rsidRPr="00225504" w:rsidRDefault="00415CBE" w:rsidP="00415CBE">
      <w:pPr>
        <w:suppressAutoHyphens/>
        <w:ind w:left="567" w:hanging="567"/>
        <w:jc w:val="center"/>
        <w:rPr>
          <w:b/>
          <w:noProof/>
          <w:szCs w:val="22"/>
          <w:lang w:val="bg-BG"/>
        </w:rPr>
      </w:pPr>
    </w:p>
    <w:p w:rsidR="00415CBE" w:rsidRPr="00225504" w:rsidRDefault="00415CBE" w:rsidP="00415CBE">
      <w:pPr>
        <w:keepNext/>
        <w:outlineLvl w:val="0"/>
        <w:rPr>
          <w:noProof/>
          <w:szCs w:val="22"/>
          <w:lang w:val="bg-BG"/>
        </w:rPr>
      </w:pPr>
      <w:r w:rsidRPr="00225504">
        <w:rPr>
          <w:b/>
          <w:noProof/>
          <w:szCs w:val="22"/>
          <w:lang w:val="bg-BG"/>
        </w:rPr>
        <w:t>Прочетете внимателно цялата листовка</w:t>
      </w:r>
      <w:r w:rsidR="00765F10">
        <w:rPr>
          <w:b/>
          <w:noProof/>
          <w:szCs w:val="22"/>
          <w:lang w:val="bg-BG"/>
        </w:rPr>
        <w:t>,</w:t>
      </w:r>
      <w:r w:rsidRPr="00225504">
        <w:rPr>
          <w:b/>
          <w:noProof/>
          <w:szCs w:val="22"/>
          <w:lang w:val="bg-BG"/>
        </w:rPr>
        <w:t xml:space="preserve"> преди да започнете да </w:t>
      </w:r>
      <w:r w:rsidRPr="00225504">
        <w:rPr>
          <w:b/>
          <w:szCs w:val="22"/>
          <w:lang w:val="bg-BG"/>
        </w:rPr>
        <w:t>използвате</w:t>
      </w:r>
      <w:r w:rsidRPr="00225504" w:rsidDel="00775026">
        <w:rPr>
          <w:b/>
          <w:noProof/>
          <w:szCs w:val="22"/>
          <w:lang w:val="bg-BG"/>
        </w:rPr>
        <w:t xml:space="preserve"> </w:t>
      </w:r>
      <w:r w:rsidRPr="00225504">
        <w:rPr>
          <w:b/>
          <w:noProof/>
          <w:szCs w:val="22"/>
          <w:lang w:val="bg-BG"/>
        </w:rPr>
        <w:t>това лекарство, тъй като тя съдържа важна за Вас информация.</w:t>
      </w:r>
    </w:p>
    <w:p w:rsidR="00415CBE" w:rsidRPr="00225504" w:rsidRDefault="00415CBE" w:rsidP="00323594">
      <w:pPr>
        <w:numPr>
          <w:ilvl w:val="0"/>
          <w:numId w:val="3"/>
        </w:numPr>
        <w:tabs>
          <w:tab w:val="clear" w:pos="567"/>
        </w:tabs>
        <w:spacing w:line="240" w:lineRule="auto"/>
        <w:ind w:left="567" w:right="-2" w:hanging="567"/>
        <w:rPr>
          <w:noProof/>
          <w:szCs w:val="22"/>
          <w:lang w:val="bg-BG"/>
        </w:rPr>
      </w:pPr>
      <w:r w:rsidRPr="00225504">
        <w:rPr>
          <w:noProof/>
          <w:szCs w:val="22"/>
          <w:lang w:val="bg-BG"/>
        </w:rPr>
        <w:t>Запазете тази листовка. Може да се наложи да я прочетете отново.</w:t>
      </w:r>
    </w:p>
    <w:p w:rsidR="00415CBE" w:rsidRPr="00225504" w:rsidRDefault="00415CBE" w:rsidP="00323594">
      <w:pPr>
        <w:numPr>
          <w:ilvl w:val="0"/>
          <w:numId w:val="3"/>
        </w:numPr>
        <w:tabs>
          <w:tab w:val="clear" w:pos="567"/>
        </w:tabs>
        <w:spacing w:line="240" w:lineRule="auto"/>
        <w:ind w:left="567" w:right="-2" w:hanging="567"/>
        <w:rPr>
          <w:noProof/>
          <w:szCs w:val="22"/>
          <w:lang w:val="bg-BG"/>
        </w:rPr>
      </w:pPr>
      <w:r w:rsidRPr="00225504">
        <w:rPr>
          <w:noProof/>
          <w:szCs w:val="22"/>
          <w:lang w:val="bg-BG"/>
        </w:rPr>
        <w:t>Ако имате някакви допълнителни въпроси, попитайте Вашия лекар или фармацевт.</w:t>
      </w:r>
    </w:p>
    <w:p w:rsidR="00415CBE" w:rsidRPr="00225504" w:rsidRDefault="00415CBE" w:rsidP="00323594">
      <w:pPr>
        <w:numPr>
          <w:ilvl w:val="0"/>
          <w:numId w:val="3"/>
        </w:numPr>
        <w:tabs>
          <w:tab w:val="clear" w:pos="567"/>
        </w:tabs>
        <w:spacing w:line="240" w:lineRule="auto"/>
        <w:ind w:left="567" w:right="-2" w:hanging="567"/>
        <w:rPr>
          <w:noProof/>
          <w:szCs w:val="22"/>
          <w:lang w:val="bg-BG"/>
        </w:rPr>
      </w:pPr>
      <w:r w:rsidRPr="00225504">
        <w:rPr>
          <w:noProof/>
          <w:szCs w:val="22"/>
          <w:lang w:val="bg-BG"/>
        </w:rPr>
        <w:t>Това лекарство е предписано лично на Вас. Не го преотстъпвайте на други хора. То може да им навреди, независимо че признаците на тяхното заболяване са същите като Вашите.</w:t>
      </w:r>
    </w:p>
    <w:p w:rsidR="00415CBE" w:rsidRPr="00225504" w:rsidRDefault="00415CBE" w:rsidP="00323594">
      <w:pPr>
        <w:numPr>
          <w:ilvl w:val="0"/>
          <w:numId w:val="3"/>
        </w:numPr>
        <w:tabs>
          <w:tab w:val="clear" w:pos="567"/>
        </w:tabs>
        <w:spacing w:line="240" w:lineRule="auto"/>
        <w:ind w:left="567" w:right="-2" w:hanging="567"/>
        <w:rPr>
          <w:noProof/>
          <w:szCs w:val="22"/>
          <w:lang w:val="bg-BG"/>
        </w:rPr>
      </w:pPr>
      <w:r w:rsidRPr="00225504">
        <w:rPr>
          <w:noProof/>
          <w:szCs w:val="22"/>
          <w:lang w:val="bg-BG"/>
        </w:rPr>
        <w:t xml:space="preserve">Ако получите някакви нежелани реакции, уведомете Вашия лекар или фармацевт. </w:t>
      </w:r>
      <w:r w:rsidRPr="00225504">
        <w:rPr>
          <w:szCs w:val="22"/>
          <w:lang w:val="bg-BG"/>
        </w:rPr>
        <w:t xml:space="preserve">Това включва и всички възможни </w:t>
      </w:r>
      <w:r w:rsidRPr="00225504">
        <w:rPr>
          <w:noProof/>
          <w:szCs w:val="22"/>
          <w:lang w:val="bg-BG"/>
        </w:rPr>
        <w:t>нежелани реакции, неописани в тази листовка. Вижте точка 4.</w:t>
      </w:r>
    </w:p>
    <w:p w:rsidR="00415CBE" w:rsidRPr="00225504" w:rsidRDefault="00415CBE" w:rsidP="00415CBE">
      <w:pPr>
        <w:ind w:left="567" w:right="-2" w:hanging="567"/>
        <w:rPr>
          <w:noProof/>
          <w:szCs w:val="22"/>
          <w:lang w:val="bg-BG"/>
        </w:rPr>
      </w:pPr>
    </w:p>
    <w:p w:rsidR="00415CBE" w:rsidRPr="00225504" w:rsidRDefault="00415CBE" w:rsidP="00415CBE">
      <w:pPr>
        <w:keepNext/>
        <w:numPr>
          <w:ilvl w:val="12"/>
          <w:numId w:val="0"/>
        </w:numPr>
        <w:ind w:left="567" w:hanging="567"/>
        <w:outlineLvl w:val="0"/>
        <w:rPr>
          <w:noProof/>
          <w:szCs w:val="22"/>
          <w:lang w:val="bg-BG"/>
        </w:rPr>
      </w:pPr>
      <w:r w:rsidRPr="00225504">
        <w:rPr>
          <w:b/>
          <w:noProof/>
          <w:szCs w:val="22"/>
          <w:lang w:val="bg-BG"/>
        </w:rPr>
        <w:t>Какво съдържа тази листовка</w:t>
      </w:r>
    </w:p>
    <w:p w:rsidR="00415CBE" w:rsidRPr="00FE14F2" w:rsidRDefault="00415CBE" w:rsidP="00415CBE">
      <w:pPr>
        <w:numPr>
          <w:ilvl w:val="12"/>
          <w:numId w:val="0"/>
        </w:numPr>
        <w:ind w:left="567" w:right="-29" w:hanging="567"/>
        <w:rPr>
          <w:noProof/>
          <w:szCs w:val="22"/>
          <w:lang w:val="bg-BG"/>
        </w:rPr>
      </w:pPr>
      <w:r w:rsidRPr="00225504">
        <w:rPr>
          <w:noProof/>
          <w:szCs w:val="22"/>
          <w:lang w:val="bg-BG"/>
        </w:rPr>
        <w:t>1.</w:t>
      </w:r>
      <w:r w:rsidRPr="00225504">
        <w:rPr>
          <w:noProof/>
          <w:szCs w:val="22"/>
          <w:lang w:val="bg-BG"/>
        </w:rPr>
        <w:tab/>
        <w:t>Какво представлява</w:t>
      </w:r>
      <w:r w:rsidRPr="00225504">
        <w:rPr>
          <w:szCs w:val="22"/>
          <w:lang w:val="bg-BG"/>
        </w:rPr>
        <w:t xml:space="preserve"> </w:t>
      </w:r>
      <w:r w:rsidRPr="00225504">
        <w:rPr>
          <w:noProof/>
          <w:szCs w:val="22"/>
          <w:lang w:val="bg-BG"/>
        </w:rPr>
        <w:t xml:space="preserve">Humalog </w:t>
      </w:r>
      <w:r w:rsidRPr="00225504">
        <w:rPr>
          <w:bCs/>
          <w:szCs w:val="22"/>
          <w:lang w:val="bg-BG"/>
        </w:rPr>
        <w:t>200 </w:t>
      </w:r>
      <w:r>
        <w:rPr>
          <w:bCs/>
          <w:szCs w:val="22"/>
          <w:lang w:val="bg-BG"/>
        </w:rPr>
        <w:t>единици</w:t>
      </w:r>
      <w:r w:rsidRPr="00225504">
        <w:rPr>
          <w:bCs/>
          <w:szCs w:val="22"/>
          <w:lang w:val="bg-BG"/>
        </w:rPr>
        <w:t>/ml</w:t>
      </w:r>
      <w:r w:rsidRPr="00225504">
        <w:rPr>
          <w:bCs/>
          <w:noProof/>
          <w:szCs w:val="22"/>
          <w:lang w:val="bg-BG"/>
        </w:rPr>
        <w:t xml:space="preserve"> </w:t>
      </w:r>
      <w:r w:rsidRPr="00FE14F2">
        <w:rPr>
          <w:noProof/>
          <w:szCs w:val="22"/>
          <w:lang w:val="bg-BG"/>
        </w:rPr>
        <w:t>KwikPen и за какво се използва</w:t>
      </w:r>
    </w:p>
    <w:p w:rsidR="00415CBE" w:rsidRPr="00FE14F2" w:rsidRDefault="00415CBE" w:rsidP="00415CBE">
      <w:pPr>
        <w:numPr>
          <w:ilvl w:val="12"/>
          <w:numId w:val="0"/>
        </w:numPr>
        <w:ind w:left="567" w:right="-29" w:hanging="567"/>
        <w:rPr>
          <w:noProof/>
          <w:szCs w:val="22"/>
          <w:lang w:val="bg-BG"/>
        </w:rPr>
      </w:pPr>
      <w:r w:rsidRPr="00FE14F2">
        <w:rPr>
          <w:noProof/>
          <w:szCs w:val="22"/>
          <w:lang w:val="bg-BG"/>
        </w:rPr>
        <w:t>2.</w:t>
      </w:r>
      <w:r w:rsidRPr="00FE14F2">
        <w:rPr>
          <w:noProof/>
          <w:szCs w:val="22"/>
          <w:lang w:val="bg-BG"/>
        </w:rPr>
        <w:tab/>
        <w:t xml:space="preserve">Какво трябва да знаете, преди да използвате Humalog </w:t>
      </w:r>
      <w:r w:rsidRPr="00FE14F2">
        <w:rPr>
          <w:bCs/>
          <w:szCs w:val="22"/>
          <w:lang w:val="bg-BG"/>
        </w:rPr>
        <w:t>200 единици/ml</w:t>
      </w:r>
      <w:r w:rsidRPr="00FE14F2">
        <w:rPr>
          <w:bCs/>
          <w:noProof/>
          <w:szCs w:val="22"/>
          <w:lang w:val="bg-BG"/>
        </w:rPr>
        <w:t xml:space="preserve"> </w:t>
      </w:r>
      <w:r w:rsidRPr="00FE14F2">
        <w:rPr>
          <w:noProof/>
          <w:szCs w:val="22"/>
          <w:lang w:val="bg-BG"/>
        </w:rPr>
        <w:t>KwikPen</w:t>
      </w:r>
    </w:p>
    <w:p w:rsidR="00415CBE" w:rsidRPr="00FE14F2" w:rsidRDefault="00415CBE" w:rsidP="00415CBE">
      <w:pPr>
        <w:numPr>
          <w:ilvl w:val="12"/>
          <w:numId w:val="0"/>
        </w:numPr>
        <w:ind w:left="567" w:right="-29" w:hanging="567"/>
        <w:rPr>
          <w:noProof/>
          <w:szCs w:val="22"/>
          <w:lang w:val="bg-BG"/>
        </w:rPr>
      </w:pPr>
      <w:r w:rsidRPr="00FE14F2">
        <w:rPr>
          <w:noProof/>
          <w:szCs w:val="22"/>
          <w:lang w:val="bg-BG"/>
        </w:rPr>
        <w:t>3.</w:t>
      </w:r>
      <w:r w:rsidRPr="00FE14F2">
        <w:rPr>
          <w:noProof/>
          <w:szCs w:val="22"/>
          <w:lang w:val="bg-BG"/>
        </w:rPr>
        <w:tab/>
        <w:t xml:space="preserve">Как да използвате Humalog </w:t>
      </w:r>
      <w:r w:rsidRPr="00FE14F2">
        <w:rPr>
          <w:bCs/>
          <w:szCs w:val="22"/>
          <w:lang w:val="bg-BG"/>
        </w:rPr>
        <w:t>200 единици/ml</w:t>
      </w:r>
      <w:r w:rsidRPr="00FE14F2">
        <w:rPr>
          <w:bCs/>
          <w:noProof/>
          <w:szCs w:val="22"/>
          <w:lang w:val="bg-BG"/>
        </w:rPr>
        <w:t xml:space="preserve"> </w:t>
      </w:r>
      <w:r w:rsidRPr="00FE14F2">
        <w:rPr>
          <w:noProof/>
          <w:szCs w:val="22"/>
          <w:lang w:val="bg-BG"/>
        </w:rPr>
        <w:t>KwikPen</w:t>
      </w:r>
    </w:p>
    <w:p w:rsidR="00415CBE" w:rsidRPr="00FE14F2" w:rsidRDefault="00415CBE" w:rsidP="00415CBE">
      <w:pPr>
        <w:numPr>
          <w:ilvl w:val="12"/>
          <w:numId w:val="0"/>
        </w:numPr>
        <w:ind w:left="567" w:right="-29" w:hanging="567"/>
        <w:rPr>
          <w:noProof/>
          <w:szCs w:val="22"/>
          <w:lang w:val="bg-BG"/>
        </w:rPr>
      </w:pPr>
      <w:r w:rsidRPr="00FE14F2">
        <w:rPr>
          <w:noProof/>
          <w:szCs w:val="22"/>
          <w:lang w:val="bg-BG"/>
        </w:rPr>
        <w:t>4.</w:t>
      </w:r>
      <w:r w:rsidRPr="00FE14F2">
        <w:rPr>
          <w:noProof/>
          <w:szCs w:val="22"/>
          <w:lang w:val="bg-BG"/>
        </w:rPr>
        <w:tab/>
        <w:t>Възможни нежелани реакции</w:t>
      </w:r>
    </w:p>
    <w:p w:rsidR="00415CBE" w:rsidRPr="00FE14F2" w:rsidRDefault="00415CBE" w:rsidP="00415CBE">
      <w:pPr>
        <w:ind w:left="567" w:right="-29" w:hanging="567"/>
        <w:rPr>
          <w:noProof/>
          <w:szCs w:val="22"/>
          <w:lang w:val="bg-BG"/>
        </w:rPr>
      </w:pPr>
      <w:r w:rsidRPr="00FE14F2">
        <w:rPr>
          <w:noProof/>
          <w:szCs w:val="22"/>
          <w:lang w:val="bg-BG"/>
        </w:rPr>
        <w:t>5.</w:t>
      </w:r>
      <w:r w:rsidRPr="00FE14F2">
        <w:rPr>
          <w:noProof/>
          <w:szCs w:val="22"/>
          <w:lang w:val="bg-BG"/>
        </w:rPr>
        <w:tab/>
        <w:t xml:space="preserve">Как да съхранявате Humalog </w:t>
      </w:r>
      <w:r w:rsidRPr="00FE14F2">
        <w:rPr>
          <w:bCs/>
          <w:szCs w:val="22"/>
          <w:lang w:val="bg-BG"/>
        </w:rPr>
        <w:t>200 единици/ml</w:t>
      </w:r>
      <w:r w:rsidRPr="00FE14F2">
        <w:rPr>
          <w:bCs/>
          <w:noProof/>
          <w:szCs w:val="22"/>
          <w:lang w:val="bg-BG"/>
        </w:rPr>
        <w:t xml:space="preserve"> </w:t>
      </w:r>
      <w:r w:rsidRPr="00FE14F2">
        <w:rPr>
          <w:noProof/>
          <w:szCs w:val="22"/>
          <w:lang w:val="bg-BG"/>
        </w:rPr>
        <w:t>KwikPen</w:t>
      </w:r>
    </w:p>
    <w:p w:rsidR="00415CBE" w:rsidRPr="00FE14F2" w:rsidRDefault="00415CBE" w:rsidP="00415CBE">
      <w:pPr>
        <w:ind w:left="567" w:right="-29" w:hanging="567"/>
        <w:rPr>
          <w:noProof/>
          <w:szCs w:val="22"/>
          <w:lang w:val="bg-BG"/>
        </w:rPr>
      </w:pPr>
      <w:r w:rsidRPr="00FE14F2">
        <w:rPr>
          <w:noProof/>
          <w:szCs w:val="22"/>
          <w:lang w:val="bg-BG"/>
        </w:rPr>
        <w:t>6.</w:t>
      </w:r>
      <w:r w:rsidRPr="00FE14F2">
        <w:rPr>
          <w:noProof/>
          <w:szCs w:val="22"/>
          <w:lang w:val="bg-BG"/>
        </w:rPr>
        <w:tab/>
        <w:t>Съдържание на опаковката и допълнителна информация</w:t>
      </w:r>
    </w:p>
    <w:p w:rsidR="00415CBE" w:rsidRPr="00FE14F2" w:rsidRDefault="00415CBE" w:rsidP="00415CBE">
      <w:pPr>
        <w:numPr>
          <w:ilvl w:val="12"/>
          <w:numId w:val="0"/>
        </w:numPr>
        <w:ind w:left="567" w:hanging="567"/>
        <w:rPr>
          <w:noProof/>
          <w:szCs w:val="22"/>
          <w:lang w:val="bg-BG"/>
        </w:rPr>
      </w:pPr>
    </w:p>
    <w:p w:rsidR="00415CBE" w:rsidRPr="00FE14F2" w:rsidRDefault="00415CBE" w:rsidP="00415CBE">
      <w:pPr>
        <w:numPr>
          <w:ilvl w:val="12"/>
          <w:numId w:val="0"/>
        </w:numPr>
        <w:ind w:left="567" w:hanging="567"/>
        <w:rPr>
          <w:noProof/>
          <w:szCs w:val="22"/>
          <w:lang w:val="bg-BG"/>
        </w:rPr>
      </w:pPr>
    </w:p>
    <w:p w:rsidR="00415CBE" w:rsidRPr="00FE14F2" w:rsidRDefault="00415CBE" w:rsidP="00415CBE">
      <w:pPr>
        <w:keepNext/>
        <w:ind w:left="567" w:hanging="567"/>
        <w:outlineLvl w:val="0"/>
        <w:rPr>
          <w:b/>
          <w:noProof/>
          <w:szCs w:val="22"/>
          <w:lang w:val="bg-BG"/>
        </w:rPr>
      </w:pPr>
      <w:r w:rsidRPr="00FE14F2">
        <w:rPr>
          <w:b/>
          <w:noProof/>
          <w:szCs w:val="22"/>
          <w:lang w:val="bg-BG"/>
        </w:rPr>
        <w:t>1.</w:t>
      </w:r>
      <w:r w:rsidRPr="00FE14F2">
        <w:rPr>
          <w:b/>
          <w:noProof/>
          <w:szCs w:val="22"/>
          <w:lang w:val="bg-BG"/>
        </w:rPr>
        <w:tab/>
        <w:t>Какво представлява</w:t>
      </w:r>
      <w:r w:rsidRPr="00FE14F2">
        <w:rPr>
          <w:b/>
          <w:szCs w:val="22"/>
          <w:lang w:val="bg-BG"/>
        </w:rPr>
        <w:t xml:space="preserve"> Humalog 200 единици/ml KwikPen</w:t>
      </w:r>
      <w:r w:rsidRPr="00FE14F2">
        <w:rPr>
          <w:b/>
          <w:noProof/>
          <w:szCs w:val="22"/>
          <w:lang w:val="bg-BG"/>
        </w:rPr>
        <w:t xml:space="preserve"> и за какво</w:t>
      </w:r>
      <w:r w:rsidRPr="00FE14F2">
        <w:rPr>
          <w:b/>
          <w:szCs w:val="22"/>
          <w:lang w:val="bg-BG"/>
        </w:rPr>
        <w:t xml:space="preserve"> се използва</w:t>
      </w:r>
    </w:p>
    <w:p w:rsidR="00415CBE" w:rsidRPr="00FE14F2" w:rsidRDefault="00415CBE" w:rsidP="00415CBE">
      <w:pPr>
        <w:keepNext/>
        <w:numPr>
          <w:ilvl w:val="12"/>
          <w:numId w:val="0"/>
        </w:numPr>
        <w:ind w:left="567" w:hanging="567"/>
        <w:outlineLvl w:val="0"/>
        <w:rPr>
          <w:noProof/>
          <w:szCs w:val="22"/>
          <w:lang w:val="bg-BG"/>
        </w:rPr>
      </w:pPr>
    </w:p>
    <w:p w:rsidR="00415CBE" w:rsidRPr="00C72429" w:rsidRDefault="00415CBE" w:rsidP="00415CBE">
      <w:pPr>
        <w:numPr>
          <w:ilvl w:val="12"/>
          <w:numId w:val="0"/>
        </w:numPr>
        <w:rPr>
          <w:szCs w:val="22"/>
          <w:lang w:val="bg-BG"/>
        </w:rPr>
      </w:pPr>
      <w:r w:rsidRPr="00FE14F2">
        <w:rPr>
          <w:szCs w:val="22"/>
          <w:lang w:val="bg-BG"/>
        </w:rPr>
        <w:t xml:space="preserve">Humalog </w:t>
      </w:r>
      <w:r w:rsidRPr="00FE14F2">
        <w:rPr>
          <w:bCs/>
          <w:szCs w:val="22"/>
          <w:lang w:val="bg-BG"/>
        </w:rPr>
        <w:t>200 единици/ml</w:t>
      </w:r>
      <w:r w:rsidRPr="00FE14F2">
        <w:rPr>
          <w:bCs/>
          <w:noProof/>
          <w:szCs w:val="22"/>
          <w:lang w:val="bg-BG"/>
        </w:rPr>
        <w:t xml:space="preserve"> </w:t>
      </w:r>
      <w:r w:rsidRPr="00FE14F2">
        <w:rPr>
          <w:szCs w:val="22"/>
          <w:lang w:val="bg-BG"/>
        </w:rPr>
        <w:t>KwikPen се използва за лечение на диа</w:t>
      </w:r>
      <w:r w:rsidRPr="00225504">
        <w:rPr>
          <w:szCs w:val="22"/>
          <w:lang w:val="bg-BG"/>
        </w:rPr>
        <w:t xml:space="preserve">бет. Humalog действа по-бързо от обикновения </w:t>
      </w:r>
      <w:r>
        <w:rPr>
          <w:szCs w:val="22"/>
          <w:lang w:val="bg-BG"/>
        </w:rPr>
        <w:t xml:space="preserve">човешки </w:t>
      </w:r>
      <w:r w:rsidRPr="00225504">
        <w:rPr>
          <w:szCs w:val="22"/>
          <w:lang w:val="bg-BG"/>
        </w:rPr>
        <w:t>инсулин, защото инсулин</w:t>
      </w:r>
      <w:r>
        <w:rPr>
          <w:szCs w:val="22"/>
          <w:lang w:val="bg-BG"/>
        </w:rPr>
        <w:t xml:space="preserve"> лиспро</w:t>
      </w:r>
      <w:r w:rsidRPr="00225504">
        <w:rPr>
          <w:szCs w:val="22"/>
          <w:lang w:val="bg-BG"/>
        </w:rPr>
        <w:t xml:space="preserve"> е леко изменен</w:t>
      </w:r>
      <w:r>
        <w:rPr>
          <w:szCs w:val="22"/>
          <w:lang w:val="bg-BG"/>
        </w:rPr>
        <w:t xml:space="preserve"> в сравнение с човешкия инсулин. Инсулин лиспро </w:t>
      </w:r>
      <w:r w:rsidRPr="00225504">
        <w:rPr>
          <w:szCs w:val="22"/>
          <w:lang w:val="bg-BG"/>
        </w:rPr>
        <w:t>се доближава много до</w:t>
      </w:r>
      <w:r>
        <w:rPr>
          <w:szCs w:val="22"/>
          <w:lang w:val="bg-BG"/>
        </w:rPr>
        <w:t xml:space="preserve"> човешкия инсулин, който е естествен хормон, произвеждан от задстомашната жлеза (панкреаса).</w:t>
      </w:r>
    </w:p>
    <w:p w:rsidR="00415CBE" w:rsidRPr="00225504" w:rsidRDefault="00415CBE" w:rsidP="00415CBE">
      <w:pPr>
        <w:numPr>
          <w:ilvl w:val="12"/>
          <w:numId w:val="0"/>
        </w:numPr>
        <w:rPr>
          <w:szCs w:val="22"/>
          <w:lang w:val="bg-BG"/>
        </w:rPr>
      </w:pPr>
    </w:p>
    <w:p w:rsidR="00415CBE" w:rsidRPr="00225504" w:rsidRDefault="00415CBE" w:rsidP="00415CBE">
      <w:pPr>
        <w:numPr>
          <w:ilvl w:val="12"/>
          <w:numId w:val="0"/>
        </w:numPr>
        <w:rPr>
          <w:szCs w:val="22"/>
          <w:lang w:val="bg-BG"/>
        </w:rPr>
      </w:pPr>
      <w:r w:rsidRPr="00225504">
        <w:rPr>
          <w:szCs w:val="22"/>
          <w:lang w:val="bg-BG"/>
        </w:rPr>
        <w:t xml:space="preserve">Вие развивате диабет, ако задстомашната Ви жлеза не произвежда достатъчно инсулин, за да контролира нивото на глюкозата в кръвта. Humalog заменя Вашия собствен инсулин и се използва за контрол на глюкозата за продължително време. </w:t>
      </w:r>
      <w:r>
        <w:rPr>
          <w:szCs w:val="22"/>
          <w:lang w:val="bg-BG"/>
        </w:rPr>
        <w:t>Неговият ефект настъпва</w:t>
      </w:r>
      <w:r w:rsidRPr="00225504">
        <w:rPr>
          <w:szCs w:val="22"/>
          <w:lang w:val="bg-BG"/>
        </w:rPr>
        <w:t xml:space="preserve"> много бързо</w:t>
      </w:r>
      <w:r>
        <w:rPr>
          <w:szCs w:val="22"/>
          <w:lang w:val="bg-BG"/>
        </w:rPr>
        <w:t>, а</w:t>
      </w:r>
      <w:r w:rsidRPr="00225504">
        <w:rPr>
          <w:szCs w:val="22"/>
          <w:lang w:val="bg-BG"/>
        </w:rPr>
        <w:t xml:space="preserve"> действието му </w:t>
      </w:r>
      <w:r>
        <w:rPr>
          <w:szCs w:val="22"/>
          <w:lang w:val="bg-BG"/>
        </w:rPr>
        <w:t>продължава</w:t>
      </w:r>
      <w:r w:rsidRPr="00225504">
        <w:rPr>
          <w:szCs w:val="22"/>
          <w:lang w:val="bg-BG"/>
        </w:rPr>
        <w:t xml:space="preserve"> по-кратко в сравнение с разтворимия инсулин (2 до 5 часа). Обикновено трябва да използвате Humalog </w:t>
      </w:r>
      <w:r>
        <w:rPr>
          <w:szCs w:val="22"/>
          <w:lang w:val="bg-BG"/>
        </w:rPr>
        <w:t>в рамките на</w:t>
      </w:r>
      <w:r w:rsidRPr="00225504">
        <w:rPr>
          <w:szCs w:val="22"/>
          <w:lang w:val="bg-BG"/>
        </w:rPr>
        <w:t xml:space="preserve"> 15 минути преди хранене.</w:t>
      </w:r>
    </w:p>
    <w:p w:rsidR="00415CBE" w:rsidRPr="00225504" w:rsidRDefault="00415CBE" w:rsidP="00415CBE">
      <w:pPr>
        <w:numPr>
          <w:ilvl w:val="12"/>
          <w:numId w:val="0"/>
        </w:numPr>
        <w:rPr>
          <w:szCs w:val="22"/>
          <w:lang w:val="bg-BG"/>
        </w:rPr>
      </w:pPr>
    </w:p>
    <w:p w:rsidR="00415CBE" w:rsidRPr="00225504" w:rsidRDefault="00415CBE" w:rsidP="00415CBE">
      <w:pPr>
        <w:numPr>
          <w:ilvl w:val="12"/>
          <w:numId w:val="0"/>
        </w:numPr>
        <w:rPr>
          <w:szCs w:val="22"/>
          <w:lang w:val="bg-BG"/>
        </w:rPr>
      </w:pPr>
      <w:r w:rsidRPr="00225504">
        <w:rPr>
          <w:szCs w:val="22"/>
          <w:lang w:val="bg-BG"/>
        </w:rPr>
        <w:t xml:space="preserve">Вашият лекар може да ви посъветва да използвате Humalog </w:t>
      </w:r>
      <w:r w:rsidRPr="00225504">
        <w:rPr>
          <w:bCs/>
          <w:szCs w:val="22"/>
          <w:lang w:val="bg-BG"/>
        </w:rPr>
        <w:t>200 </w:t>
      </w:r>
      <w:r>
        <w:rPr>
          <w:bCs/>
          <w:szCs w:val="22"/>
          <w:lang w:val="bg-BG"/>
        </w:rPr>
        <w:t>единици</w:t>
      </w:r>
      <w:r w:rsidRPr="00225504">
        <w:rPr>
          <w:bCs/>
          <w:szCs w:val="22"/>
          <w:lang w:val="bg-BG"/>
        </w:rPr>
        <w:t>/ml</w:t>
      </w:r>
      <w:r w:rsidRPr="00225504">
        <w:rPr>
          <w:szCs w:val="22"/>
          <w:lang w:val="bg-BG"/>
        </w:rPr>
        <w:t xml:space="preserve"> KwikPen, както и по-продължително действащ инсулин. Всеки вид инсулин се съпровожда от отделна листовка за пациента, която обяснява неговите свойства. Не сменяйте Вашия инсулин, освен ако Вашия</w:t>
      </w:r>
      <w:r>
        <w:rPr>
          <w:szCs w:val="22"/>
          <w:lang w:val="bg-BG"/>
        </w:rPr>
        <w:t>т лекар</w:t>
      </w:r>
      <w:r w:rsidRPr="00225504">
        <w:rPr>
          <w:szCs w:val="22"/>
          <w:lang w:val="bg-BG"/>
        </w:rPr>
        <w:t xml:space="preserve"> не Ви препоръча това.</w:t>
      </w:r>
    </w:p>
    <w:p w:rsidR="00415CBE" w:rsidRPr="00225504" w:rsidRDefault="00415CBE" w:rsidP="00415CBE">
      <w:pPr>
        <w:numPr>
          <w:ilvl w:val="12"/>
          <w:numId w:val="0"/>
        </w:numPr>
        <w:rPr>
          <w:szCs w:val="22"/>
          <w:lang w:val="bg-BG"/>
        </w:rPr>
      </w:pPr>
    </w:p>
    <w:p w:rsidR="00415CBE" w:rsidRPr="00225504" w:rsidRDefault="00415CBE" w:rsidP="00415CBE">
      <w:pPr>
        <w:rPr>
          <w:szCs w:val="22"/>
          <w:lang w:val="bg-BG"/>
        </w:rPr>
      </w:pPr>
      <w:r w:rsidRPr="00225504">
        <w:rPr>
          <w:szCs w:val="22"/>
          <w:lang w:val="bg-BG"/>
        </w:rPr>
        <w:t>Humalog 200</w:t>
      </w:r>
      <w:r>
        <w:rPr>
          <w:szCs w:val="22"/>
          <w:lang w:val="bg-BG"/>
        </w:rPr>
        <w:t> единици</w:t>
      </w:r>
      <w:r w:rsidRPr="00225504">
        <w:rPr>
          <w:szCs w:val="22"/>
          <w:lang w:val="bg-BG"/>
        </w:rPr>
        <w:t>/ml KwikPen трябва да се запази за лечение на възрастни пациенти с диабет, които се нуждаят от дневни дози</w:t>
      </w:r>
      <w:r>
        <w:rPr>
          <w:szCs w:val="22"/>
          <w:lang w:val="bg-BG"/>
        </w:rPr>
        <w:t>,</w:t>
      </w:r>
      <w:r w:rsidRPr="00225504">
        <w:rPr>
          <w:szCs w:val="22"/>
          <w:lang w:val="bg-BG"/>
        </w:rPr>
        <w:t xml:space="preserve"> по-големи от 20 единици на бързодействащ инсулин.</w:t>
      </w:r>
    </w:p>
    <w:p w:rsidR="002A17C9" w:rsidRDefault="002A17C9" w:rsidP="002A17C9">
      <w:pPr>
        <w:numPr>
          <w:ilvl w:val="12"/>
          <w:numId w:val="0"/>
        </w:numPr>
        <w:rPr>
          <w:noProof/>
          <w:szCs w:val="22"/>
          <w:lang w:val="bg-BG"/>
        </w:rPr>
      </w:pPr>
    </w:p>
    <w:p w:rsidR="002A17C9" w:rsidRPr="00C13827" w:rsidRDefault="002A17C9" w:rsidP="002A17C9">
      <w:pPr>
        <w:rPr>
          <w:lang w:val="bg-BG"/>
        </w:rPr>
      </w:pPr>
      <w:r w:rsidRPr="008109F1">
        <w:t>Humalog</w:t>
      </w:r>
      <w:r w:rsidRPr="00CD7ACD">
        <w:rPr>
          <w:lang w:val="ru-RU"/>
        </w:rPr>
        <w:t xml:space="preserve"> 200</w:t>
      </w:r>
      <w:r>
        <w:rPr>
          <w:lang w:val="bg-BG"/>
        </w:rPr>
        <w:t> единици</w:t>
      </w:r>
      <w:r w:rsidRPr="00CD7ACD">
        <w:rPr>
          <w:lang w:val="ru-RU"/>
        </w:rPr>
        <w:t>/</w:t>
      </w:r>
      <w:r w:rsidRPr="008109F1">
        <w:t>ml</w:t>
      </w:r>
      <w:r w:rsidRPr="00CD7ACD">
        <w:rPr>
          <w:lang w:val="ru-RU"/>
        </w:rPr>
        <w:t xml:space="preserve"> </w:t>
      </w:r>
      <w:r w:rsidRPr="00C13827">
        <w:rPr>
          <w:lang w:val="bg-BG"/>
        </w:rPr>
        <w:t>е предварително напълнена писалка за еднократна употреба, която съдържа 3 ml (</w:t>
      </w:r>
      <w:r>
        <w:rPr>
          <w:lang w:val="bg-BG"/>
        </w:rPr>
        <w:t>6</w:t>
      </w:r>
      <w:r w:rsidRPr="00C13827">
        <w:rPr>
          <w:lang w:val="bg-BG"/>
        </w:rPr>
        <w:t>00 единици</w:t>
      </w:r>
      <w:r>
        <w:rPr>
          <w:lang w:val="bg-BG"/>
        </w:rPr>
        <w:t>, 2</w:t>
      </w:r>
      <w:r w:rsidRPr="00C13827">
        <w:rPr>
          <w:lang w:val="bg-BG"/>
        </w:rPr>
        <w:t xml:space="preserve">00 единици/ml) инсулин лиспро. Една писалка KwikPen съдържа много дози инсулин. Писалката KwikPen измерва по 1 единица наведнъж. </w:t>
      </w:r>
      <w:r w:rsidR="00987274" w:rsidRPr="00035E74">
        <w:rPr>
          <w:b/>
          <w:szCs w:val="22"/>
          <w:lang w:val="bg-BG"/>
        </w:rPr>
        <w:t xml:space="preserve">Броят на единиците е показан в дозаторното прозорче, винаги проверявайте това преди Вашата инжекция. </w:t>
      </w:r>
      <w:r w:rsidRPr="00C13827">
        <w:rPr>
          <w:color w:val="000000"/>
          <w:szCs w:val="22"/>
          <w:lang w:val="bg-BG"/>
        </w:rPr>
        <w:t xml:space="preserve">Можете да инжектирате от 1 до 60 единици с една инжекция. </w:t>
      </w:r>
      <w:r w:rsidRPr="00C13827">
        <w:rPr>
          <w:b/>
          <w:szCs w:val="22"/>
          <w:lang w:val="bg-BG"/>
        </w:rPr>
        <w:t>Ако Вашата доза е по-голяма от 60 единици, ще трябва да си направите повече от една инжекция.</w:t>
      </w:r>
    </w:p>
    <w:p w:rsidR="002A17C9" w:rsidRPr="00225504" w:rsidRDefault="002A17C9" w:rsidP="00415CBE">
      <w:pPr>
        <w:numPr>
          <w:ilvl w:val="12"/>
          <w:numId w:val="0"/>
        </w:numPr>
        <w:rPr>
          <w:noProof/>
          <w:szCs w:val="22"/>
          <w:lang w:val="bg-BG"/>
        </w:rPr>
      </w:pPr>
    </w:p>
    <w:p w:rsidR="00415CBE" w:rsidRPr="00225504" w:rsidRDefault="00415CBE" w:rsidP="00415CBE">
      <w:pPr>
        <w:numPr>
          <w:ilvl w:val="12"/>
          <w:numId w:val="0"/>
        </w:numPr>
        <w:rPr>
          <w:noProof/>
          <w:szCs w:val="22"/>
          <w:lang w:val="bg-BG"/>
        </w:rPr>
      </w:pPr>
    </w:p>
    <w:p w:rsidR="00415CBE" w:rsidRPr="00225504" w:rsidRDefault="00415CBE" w:rsidP="00415CBE">
      <w:pPr>
        <w:keepNext/>
        <w:ind w:left="567" w:hanging="567"/>
        <w:outlineLvl w:val="0"/>
        <w:rPr>
          <w:b/>
          <w:noProof/>
          <w:szCs w:val="22"/>
          <w:lang w:val="bg-BG"/>
        </w:rPr>
      </w:pPr>
      <w:r w:rsidRPr="00225504">
        <w:rPr>
          <w:b/>
          <w:noProof/>
          <w:szCs w:val="22"/>
          <w:lang w:val="bg-BG"/>
        </w:rPr>
        <w:t>2.</w:t>
      </w:r>
      <w:r w:rsidRPr="00225504">
        <w:rPr>
          <w:b/>
          <w:noProof/>
          <w:szCs w:val="22"/>
          <w:lang w:val="bg-BG"/>
        </w:rPr>
        <w:tab/>
        <w:t xml:space="preserve">Какво трябва да знаете, преди да използвате </w:t>
      </w:r>
      <w:r w:rsidRPr="00225504">
        <w:rPr>
          <w:b/>
          <w:szCs w:val="22"/>
          <w:lang w:val="bg-BG"/>
        </w:rPr>
        <w:t>Humalog 200 </w:t>
      </w:r>
      <w:r>
        <w:rPr>
          <w:b/>
          <w:szCs w:val="22"/>
          <w:lang w:val="bg-BG"/>
        </w:rPr>
        <w:t>единици</w:t>
      </w:r>
      <w:r w:rsidRPr="00225504">
        <w:rPr>
          <w:b/>
          <w:szCs w:val="22"/>
          <w:lang w:val="bg-BG"/>
        </w:rPr>
        <w:t>/</w:t>
      </w:r>
      <w:r w:rsidRPr="00FE14F2">
        <w:rPr>
          <w:b/>
          <w:szCs w:val="22"/>
          <w:lang w:val="bg-BG"/>
        </w:rPr>
        <w:t>ml KwikPen</w:t>
      </w:r>
    </w:p>
    <w:p w:rsidR="00415CBE" w:rsidRPr="00225504" w:rsidRDefault="00415CBE" w:rsidP="00415CBE">
      <w:pPr>
        <w:keepNext/>
        <w:ind w:left="567" w:hanging="567"/>
        <w:outlineLvl w:val="0"/>
        <w:rPr>
          <w:szCs w:val="22"/>
          <w:highlight w:val="yellow"/>
          <w:lang w:val="bg-BG"/>
        </w:rPr>
      </w:pPr>
    </w:p>
    <w:p w:rsidR="00415CBE" w:rsidRPr="00225504" w:rsidRDefault="00415CBE" w:rsidP="00415CBE">
      <w:pPr>
        <w:keepNext/>
        <w:numPr>
          <w:ilvl w:val="12"/>
          <w:numId w:val="0"/>
        </w:numPr>
        <w:ind w:left="567" w:hanging="567"/>
        <w:outlineLvl w:val="0"/>
        <w:rPr>
          <w:b/>
          <w:noProof/>
          <w:szCs w:val="22"/>
          <w:lang w:val="bg-BG"/>
        </w:rPr>
      </w:pPr>
      <w:r w:rsidRPr="00225504">
        <w:rPr>
          <w:b/>
          <w:noProof/>
          <w:szCs w:val="22"/>
          <w:lang w:val="bg-BG"/>
        </w:rPr>
        <w:t xml:space="preserve">НЕ използвайте Humalog </w:t>
      </w:r>
      <w:r w:rsidRPr="00225504">
        <w:rPr>
          <w:b/>
          <w:szCs w:val="22"/>
          <w:lang w:val="bg-BG"/>
        </w:rPr>
        <w:t>200 </w:t>
      </w:r>
      <w:r>
        <w:rPr>
          <w:b/>
          <w:szCs w:val="22"/>
          <w:lang w:val="bg-BG"/>
        </w:rPr>
        <w:t>единици</w:t>
      </w:r>
      <w:r w:rsidRPr="00225504">
        <w:rPr>
          <w:b/>
          <w:szCs w:val="22"/>
          <w:lang w:val="bg-BG"/>
        </w:rPr>
        <w:t xml:space="preserve">/ml </w:t>
      </w:r>
      <w:r w:rsidRPr="00225504">
        <w:rPr>
          <w:b/>
          <w:noProof/>
          <w:szCs w:val="22"/>
          <w:lang w:val="bg-BG"/>
        </w:rPr>
        <w:t>KwikPen</w:t>
      </w:r>
    </w:p>
    <w:p w:rsidR="00415CBE" w:rsidRDefault="00415CBE" w:rsidP="00415CBE">
      <w:pPr>
        <w:numPr>
          <w:ilvl w:val="12"/>
          <w:numId w:val="0"/>
        </w:numPr>
        <w:ind w:left="539" w:hanging="539"/>
        <w:outlineLvl w:val="0"/>
        <w:rPr>
          <w:bCs/>
          <w:noProof/>
          <w:szCs w:val="22"/>
          <w:lang w:val="bg-BG"/>
        </w:rPr>
      </w:pPr>
      <w:r w:rsidRPr="00225504">
        <w:rPr>
          <w:b/>
          <w:noProof/>
          <w:szCs w:val="22"/>
          <w:lang w:val="bg-BG"/>
        </w:rPr>
        <w:t>-</w:t>
      </w:r>
      <w:r w:rsidRPr="00225504">
        <w:rPr>
          <w:b/>
          <w:noProof/>
          <w:szCs w:val="22"/>
          <w:lang w:val="bg-BG"/>
        </w:rPr>
        <w:tab/>
      </w:r>
      <w:r w:rsidRPr="00225504">
        <w:rPr>
          <w:noProof/>
          <w:szCs w:val="22"/>
          <w:lang w:val="bg-BG"/>
        </w:rPr>
        <w:t xml:space="preserve">ако сте </w:t>
      </w:r>
      <w:r w:rsidRPr="00225504">
        <w:rPr>
          <w:b/>
          <w:bCs/>
          <w:noProof/>
          <w:szCs w:val="22"/>
          <w:lang w:val="bg-BG"/>
        </w:rPr>
        <w:t>алергични</w:t>
      </w:r>
      <w:r w:rsidRPr="00225504">
        <w:rPr>
          <w:noProof/>
          <w:szCs w:val="22"/>
          <w:lang w:val="bg-BG"/>
        </w:rPr>
        <w:t xml:space="preserve"> към инсулин лиспро или към някоя от останалите съставки на това лекарство (изброени в точка 6)</w:t>
      </w:r>
      <w:r w:rsidRPr="00225504">
        <w:rPr>
          <w:szCs w:val="22"/>
          <w:lang w:val="bg-BG"/>
        </w:rPr>
        <w:t>.</w:t>
      </w:r>
      <w:r w:rsidRPr="00D23800">
        <w:rPr>
          <w:bCs/>
          <w:noProof/>
          <w:szCs w:val="22"/>
          <w:lang w:val="bg-BG"/>
        </w:rPr>
        <w:t xml:space="preserve"> </w:t>
      </w:r>
    </w:p>
    <w:p w:rsidR="00415CBE" w:rsidRPr="00225504" w:rsidRDefault="00415CBE" w:rsidP="00415CBE">
      <w:pPr>
        <w:numPr>
          <w:ilvl w:val="12"/>
          <w:numId w:val="0"/>
        </w:numPr>
        <w:ind w:left="539" w:hanging="539"/>
        <w:rPr>
          <w:noProof/>
          <w:szCs w:val="22"/>
          <w:lang w:val="bg-BG"/>
        </w:rPr>
      </w:pPr>
      <w:r w:rsidRPr="00225504">
        <w:rPr>
          <w:noProof/>
          <w:szCs w:val="22"/>
          <w:lang w:val="bg-BG"/>
        </w:rPr>
        <w:t>-</w:t>
      </w:r>
      <w:r w:rsidRPr="00225504">
        <w:rPr>
          <w:noProof/>
          <w:szCs w:val="22"/>
          <w:lang w:val="bg-BG"/>
        </w:rPr>
        <w:tab/>
      </w:r>
      <w:r w:rsidRPr="00225504">
        <w:rPr>
          <w:bCs/>
          <w:noProof/>
          <w:szCs w:val="22"/>
          <w:lang w:val="bg-BG"/>
        </w:rPr>
        <w:t>ако предполагате, че започва</w:t>
      </w:r>
      <w:r w:rsidRPr="00225504">
        <w:rPr>
          <w:b/>
          <w:noProof/>
          <w:szCs w:val="22"/>
          <w:lang w:val="bg-BG"/>
        </w:rPr>
        <w:t xml:space="preserve"> хипогликемия </w:t>
      </w:r>
      <w:r w:rsidRPr="00225504">
        <w:rPr>
          <w:bCs/>
          <w:noProof/>
          <w:szCs w:val="22"/>
          <w:lang w:val="bg-BG"/>
        </w:rPr>
        <w:t xml:space="preserve">(ниско ниво на кръвната захар). По-нататък в тази листовка се обяснява какво да правите при умерена хипогликемия (вж. точка 3: Ако сте приложили повече от необходимата доза </w:t>
      </w:r>
      <w:r w:rsidRPr="00225504">
        <w:rPr>
          <w:bCs/>
          <w:szCs w:val="22"/>
          <w:lang w:val="bg-BG"/>
        </w:rPr>
        <w:t>Humalog)</w:t>
      </w:r>
      <w:r w:rsidRPr="00225504">
        <w:rPr>
          <w:b/>
          <w:noProof/>
          <w:szCs w:val="22"/>
          <w:lang w:val="bg-BG"/>
        </w:rPr>
        <w:t>.</w:t>
      </w:r>
    </w:p>
    <w:p w:rsidR="00415CBE" w:rsidRPr="00225504" w:rsidRDefault="00415CBE" w:rsidP="00415CBE">
      <w:pPr>
        <w:numPr>
          <w:ilvl w:val="12"/>
          <w:numId w:val="0"/>
        </w:numPr>
        <w:ind w:left="567" w:right="-2" w:hanging="567"/>
        <w:rPr>
          <w:noProof/>
          <w:szCs w:val="22"/>
          <w:lang w:val="bg-BG"/>
        </w:rPr>
      </w:pPr>
    </w:p>
    <w:p w:rsidR="00415CBE" w:rsidRPr="00225504" w:rsidRDefault="00415CBE" w:rsidP="00415CBE">
      <w:pPr>
        <w:keepNext/>
        <w:numPr>
          <w:ilvl w:val="12"/>
          <w:numId w:val="0"/>
        </w:numPr>
        <w:ind w:left="567" w:hanging="567"/>
        <w:outlineLvl w:val="0"/>
        <w:rPr>
          <w:b/>
          <w:noProof/>
          <w:szCs w:val="22"/>
          <w:lang w:val="bg-BG"/>
        </w:rPr>
      </w:pPr>
      <w:r w:rsidRPr="00225504">
        <w:rPr>
          <w:b/>
          <w:noProof/>
          <w:szCs w:val="22"/>
          <w:lang w:val="bg-BG"/>
        </w:rPr>
        <w:t>Предупреждения и предпазни мерки</w:t>
      </w:r>
    </w:p>
    <w:p w:rsidR="00D57CF8" w:rsidRPr="005D5FE4" w:rsidRDefault="00D57CF8" w:rsidP="0028363F">
      <w:pPr>
        <w:numPr>
          <w:ilvl w:val="0"/>
          <w:numId w:val="43"/>
        </w:numPr>
        <w:tabs>
          <w:tab w:val="clear" w:pos="567"/>
        </w:tabs>
        <w:spacing w:line="240" w:lineRule="auto"/>
        <w:ind w:left="513" w:right="-2" w:hanging="513"/>
        <w:rPr>
          <w:szCs w:val="22"/>
          <w:lang w:val="bg-BG"/>
        </w:rPr>
      </w:pPr>
      <w:r w:rsidRPr="005D5FE4">
        <w:rPr>
          <w:szCs w:val="22"/>
          <w:lang w:val="bg-BG"/>
        </w:rPr>
        <w:t>Винаги проверявайте опаковката и етикета на предварително напълнената писалка за името и вида на инсулина, когато го вземете от Вашата аптека. Уверете се, че сте получили точно Humalog 200 единици/ml KwikPen, който Ви е казал Вашия лекар да използвате.</w:t>
      </w:r>
    </w:p>
    <w:p w:rsidR="00415CBE" w:rsidRPr="00225504" w:rsidRDefault="00415CBE" w:rsidP="0028363F">
      <w:pPr>
        <w:numPr>
          <w:ilvl w:val="0"/>
          <w:numId w:val="43"/>
        </w:numPr>
        <w:tabs>
          <w:tab w:val="clear" w:pos="567"/>
        </w:tabs>
        <w:spacing w:line="240" w:lineRule="auto"/>
        <w:ind w:left="513" w:right="-2" w:hanging="513"/>
        <w:rPr>
          <w:szCs w:val="22"/>
          <w:lang w:val="bg-BG"/>
        </w:rPr>
      </w:pPr>
      <w:r w:rsidRPr="00225504">
        <w:rPr>
          <w:b/>
          <w:szCs w:val="22"/>
          <w:lang w:val="bg-BG"/>
        </w:rPr>
        <w:t>Humalog 200 </w:t>
      </w:r>
      <w:r>
        <w:rPr>
          <w:b/>
          <w:szCs w:val="22"/>
          <w:lang w:val="bg-BG"/>
        </w:rPr>
        <w:t>единици</w:t>
      </w:r>
      <w:r w:rsidRPr="00225504">
        <w:rPr>
          <w:b/>
          <w:szCs w:val="22"/>
          <w:lang w:val="bg-BG"/>
        </w:rPr>
        <w:t>/ml инжекционен разтвор в предварително напълнена</w:t>
      </w:r>
      <w:r w:rsidR="00DD788C">
        <w:rPr>
          <w:b/>
          <w:szCs w:val="22"/>
          <w:lang w:val="bg-BG"/>
        </w:rPr>
        <w:t>та</w:t>
      </w:r>
      <w:r w:rsidRPr="00225504">
        <w:rPr>
          <w:b/>
          <w:szCs w:val="22"/>
          <w:lang w:val="bg-BG"/>
        </w:rPr>
        <w:t xml:space="preserve"> писалка (писалката KwikPen) трябва да се инжектира САМО с тази предварително напълнена писалка.</w:t>
      </w:r>
      <w:r w:rsidRPr="00225504">
        <w:rPr>
          <w:szCs w:val="22"/>
          <w:lang w:val="bg-BG"/>
        </w:rPr>
        <w:t xml:space="preserve"> </w:t>
      </w:r>
      <w:r w:rsidRPr="00225504">
        <w:rPr>
          <w:b/>
          <w:szCs w:val="22"/>
          <w:lang w:val="bg-BG"/>
        </w:rPr>
        <w:t>Не прехвърляйте инсулин лиспро от Вашата писалка Humalog 200 </w:t>
      </w:r>
      <w:r>
        <w:rPr>
          <w:b/>
          <w:szCs w:val="22"/>
          <w:lang w:val="bg-BG"/>
        </w:rPr>
        <w:t>единици</w:t>
      </w:r>
      <w:r w:rsidRPr="00225504">
        <w:rPr>
          <w:b/>
          <w:szCs w:val="22"/>
          <w:lang w:val="bg-BG"/>
        </w:rPr>
        <w:t>/ml KwikPen в спринцовка</w:t>
      </w:r>
      <w:r w:rsidRPr="00225504">
        <w:rPr>
          <w:szCs w:val="22"/>
          <w:lang w:val="bg-BG"/>
        </w:rPr>
        <w:t>. Маркировките върху инсулиновата спринцовка няма да измер</w:t>
      </w:r>
      <w:r w:rsidR="00DD788C">
        <w:rPr>
          <w:szCs w:val="22"/>
          <w:lang w:val="bg-BG"/>
        </w:rPr>
        <w:t>ят</w:t>
      </w:r>
      <w:r w:rsidRPr="00225504">
        <w:rPr>
          <w:szCs w:val="22"/>
          <w:lang w:val="bg-BG"/>
        </w:rPr>
        <w:t xml:space="preserve"> доза</w:t>
      </w:r>
      <w:r w:rsidR="00DD788C">
        <w:rPr>
          <w:szCs w:val="22"/>
          <w:lang w:val="bg-BG"/>
        </w:rPr>
        <w:t>та</w:t>
      </w:r>
      <w:r w:rsidRPr="00225504">
        <w:rPr>
          <w:szCs w:val="22"/>
          <w:lang w:val="bg-BG"/>
        </w:rPr>
        <w:t xml:space="preserve"> правилно. Може да последва тежко предозиране, предизвикващо ниски нива на кръвната захар, което може да </w:t>
      </w:r>
      <w:r>
        <w:rPr>
          <w:szCs w:val="22"/>
          <w:lang w:val="bg-BG"/>
        </w:rPr>
        <w:t>застраши</w:t>
      </w:r>
      <w:r w:rsidRPr="00225504">
        <w:rPr>
          <w:szCs w:val="22"/>
          <w:lang w:val="bg-BG"/>
        </w:rPr>
        <w:t xml:space="preserve"> живот</w:t>
      </w:r>
      <w:r w:rsidR="00DD788C">
        <w:rPr>
          <w:szCs w:val="22"/>
          <w:lang w:val="bg-BG"/>
        </w:rPr>
        <w:t>а Ви</w:t>
      </w:r>
      <w:r w:rsidRPr="00225504">
        <w:rPr>
          <w:szCs w:val="22"/>
          <w:lang w:val="bg-BG"/>
        </w:rPr>
        <w:t>. Не прехвърляйте инсулина от Вашата писалка Humalog 200 </w:t>
      </w:r>
      <w:r>
        <w:rPr>
          <w:szCs w:val="22"/>
          <w:lang w:val="bg-BG"/>
        </w:rPr>
        <w:t>единици</w:t>
      </w:r>
      <w:r w:rsidRPr="00225504">
        <w:rPr>
          <w:szCs w:val="22"/>
          <w:lang w:val="bg-BG"/>
        </w:rPr>
        <w:t>/ml KwikPen в ник</w:t>
      </w:r>
      <w:r>
        <w:rPr>
          <w:szCs w:val="22"/>
          <w:lang w:val="bg-BG"/>
        </w:rPr>
        <w:t>акви</w:t>
      </w:r>
      <w:r w:rsidRPr="00225504">
        <w:rPr>
          <w:szCs w:val="22"/>
          <w:lang w:val="bg-BG"/>
        </w:rPr>
        <w:t xml:space="preserve"> друг</w:t>
      </w:r>
      <w:r>
        <w:rPr>
          <w:szCs w:val="22"/>
          <w:lang w:val="bg-BG"/>
        </w:rPr>
        <w:t>и</w:t>
      </w:r>
      <w:r w:rsidRPr="00225504">
        <w:rPr>
          <w:szCs w:val="22"/>
          <w:lang w:val="bg-BG"/>
        </w:rPr>
        <w:t xml:space="preserve"> устройств</w:t>
      </w:r>
      <w:r>
        <w:rPr>
          <w:szCs w:val="22"/>
          <w:lang w:val="bg-BG"/>
        </w:rPr>
        <w:t>а</w:t>
      </w:r>
      <w:r w:rsidRPr="00225504">
        <w:rPr>
          <w:szCs w:val="22"/>
          <w:lang w:val="bg-BG"/>
        </w:rPr>
        <w:t xml:space="preserve"> за доставка на инсулин, подобни на инсулинови инфузионни помпи.</w:t>
      </w:r>
    </w:p>
    <w:p w:rsidR="00415CBE" w:rsidRPr="00225504" w:rsidRDefault="00415CBE" w:rsidP="0028363F">
      <w:pPr>
        <w:numPr>
          <w:ilvl w:val="0"/>
          <w:numId w:val="44"/>
        </w:numPr>
        <w:tabs>
          <w:tab w:val="clear" w:pos="567"/>
        </w:tabs>
        <w:spacing w:line="240" w:lineRule="auto"/>
        <w:ind w:left="513" w:hanging="513"/>
        <w:rPr>
          <w:szCs w:val="22"/>
          <w:lang w:val="bg-BG"/>
        </w:rPr>
      </w:pPr>
      <w:r w:rsidRPr="00B37E7B">
        <w:rPr>
          <w:b/>
          <w:szCs w:val="22"/>
          <w:lang w:val="bg-BG"/>
        </w:rPr>
        <w:t>НЕ смесвайте</w:t>
      </w:r>
      <w:r w:rsidRPr="00D56F3C">
        <w:rPr>
          <w:b/>
          <w:szCs w:val="22"/>
          <w:lang w:val="bg-BG"/>
        </w:rPr>
        <w:t xml:space="preserve"> Humalog 200 </w:t>
      </w:r>
      <w:r>
        <w:rPr>
          <w:b/>
          <w:szCs w:val="22"/>
          <w:lang w:val="bg-BG"/>
        </w:rPr>
        <w:t>единици</w:t>
      </w:r>
      <w:r w:rsidRPr="00D56F3C">
        <w:rPr>
          <w:b/>
          <w:szCs w:val="22"/>
          <w:lang w:val="bg-BG"/>
        </w:rPr>
        <w:t>/ml инжекционен разтвор в предварително напълнена</w:t>
      </w:r>
      <w:r w:rsidR="00DD788C">
        <w:rPr>
          <w:b/>
          <w:szCs w:val="22"/>
          <w:lang w:val="bg-BG"/>
        </w:rPr>
        <w:t>та</w:t>
      </w:r>
      <w:r w:rsidRPr="00D56F3C">
        <w:rPr>
          <w:b/>
          <w:szCs w:val="22"/>
          <w:lang w:val="bg-BG"/>
        </w:rPr>
        <w:t xml:space="preserve"> писалка (писалка KwikPen) с никакъв друг инсулин</w:t>
      </w:r>
      <w:r>
        <w:rPr>
          <w:b/>
          <w:szCs w:val="22"/>
          <w:lang w:val="bg-BG"/>
        </w:rPr>
        <w:t xml:space="preserve"> или с други лекарства</w:t>
      </w:r>
      <w:r w:rsidRPr="00D56F3C">
        <w:rPr>
          <w:b/>
          <w:szCs w:val="22"/>
          <w:lang w:val="bg-BG"/>
        </w:rPr>
        <w:t>.</w:t>
      </w:r>
      <w:r w:rsidRPr="00225504">
        <w:rPr>
          <w:szCs w:val="22"/>
          <w:lang w:val="bg-BG"/>
        </w:rPr>
        <w:t xml:space="preserve"> Humalog 200 </w:t>
      </w:r>
      <w:r>
        <w:rPr>
          <w:szCs w:val="22"/>
          <w:lang w:val="bg-BG"/>
        </w:rPr>
        <w:t>единици</w:t>
      </w:r>
      <w:r w:rsidRPr="00225504">
        <w:rPr>
          <w:szCs w:val="22"/>
          <w:lang w:val="bg-BG"/>
        </w:rPr>
        <w:t>/ml инжекционен разтвор не трябва да се разрежда.</w:t>
      </w:r>
    </w:p>
    <w:p w:rsidR="00415CBE" w:rsidRPr="00225504" w:rsidRDefault="00415CBE" w:rsidP="00323594">
      <w:pPr>
        <w:numPr>
          <w:ilvl w:val="0"/>
          <w:numId w:val="9"/>
        </w:numPr>
        <w:tabs>
          <w:tab w:val="clear" w:pos="567"/>
        </w:tabs>
        <w:spacing w:line="240" w:lineRule="auto"/>
        <w:ind w:left="539" w:hanging="539"/>
        <w:rPr>
          <w:noProof/>
          <w:szCs w:val="22"/>
          <w:lang w:val="bg-BG"/>
        </w:rPr>
      </w:pPr>
      <w:r w:rsidRPr="00225504">
        <w:rPr>
          <w:szCs w:val="22"/>
          <w:lang w:val="bg-BG"/>
        </w:rPr>
        <w:t xml:space="preserve">Ако нивата на захарта в кръвта се контролират добре от </w:t>
      </w:r>
      <w:r>
        <w:rPr>
          <w:szCs w:val="22"/>
          <w:lang w:val="bg-BG"/>
        </w:rPr>
        <w:t>Вашето</w:t>
      </w:r>
      <w:r w:rsidRPr="00225504">
        <w:rPr>
          <w:szCs w:val="22"/>
          <w:lang w:val="bg-BG"/>
        </w:rPr>
        <w:t xml:space="preserve"> настоящо лечение с</w:t>
      </w:r>
      <w:r w:rsidRPr="00225504">
        <w:rPr>
          <w:noProof/>
          <w:szCs w:val="22"/>
          <w:lang w:val="bg-BG"/>
        </w:rPr>
        <w:t xml:space="preserve"> инсулин, Вие може да не чувствате </w:t>
      </w:r>
      <w:r w:rsidR="00085119">
        <w:rPr>
          <w:noProof/>
          <w:szCs w:val="22"/>
          <w:lang w:val="bg-BG"/>
        </w:rPr>
        <w:t>предупредителни</w:t>
      </w:r>
      <w:r>
        <w:rPr>
          <w:noProof/>
          <w:szCs w:val="22"/>
          <w:lang w:val="bg-BG"/>
        </w:rPr>
        <w:t>те</w:t>
      </w:r>
      <w:r w:rsidRPr="00225504">
        <w:rPr>
          <w:noProof/>
          <w:szCs w:val="22"/>
          <w:lang w:val="bg-BG"/>
        </w:rPr>
        <w:t xml:space="preserve"> симптоми, когато нивата на захарта в кръвта спаднат твърде ниско. Предупредителните симптоми са посочени </w:t>
      </w:r>
      <w:r>
        <w:rPr>
          <w:noProof/>
          <w:szCs w:val="22"/>
          <w:lang w:val="bg-BG"/>
        </w:rPr>
        <w:t>в точка 4 на</w:t>
      </w:r>
      <w:r w:rsidRPr="00225504">
        <w:rPr>
          <w:noProof/>
          <w:szCs w:val="22"/>
          <w:lang w:val="bg-BG"/>
        </w:rPr>
        <w:t xml:space="preserve"> тази листовка. Внимателно трябва да прецените кога да се храните, колко често и интензивно да спортувате. </w:t>
      </w:r>
      <w:r>
        <w:rPr>
          <w:noProof/>
          <w:szCs w:val="22"/>
          <w:lang w:val="bg-BG"/>
        </w:rPr>
        <w:t xml:space="preserve">Също така </w:t>
      </w:r>
      <w:r w:rsidRPr="00225504">
        <w:rPr>
          <w:noProof/>
          <w:szCs w:val="22"/>
          <w:lang w:val="bg-BG"/>
        </w:rPr>
        <w:t xml:space="preserve">трябва </w:t>
      </w:r>
      <w:r>
        <w:rPr>
          <w:noProof/>
          <w:szCs w:val="22"/>
          <w:lang w:val="bg-BG"/>
        </w:rPr>
        <w:t>в</w:t>
      </w:r>
      <w:r w:rsidRPr="00225504">
        <w:rPr>
          <w:noProof/>
          <w:szCs w:val="22"/>
          <w:lang w:val="bg-BG"/>
        </w:rPr>
        <w:t>нимателно да наблюдавате нивата на Вашата кръвна захар чрез често измерване.</w:t>
      </w:r>
    </w:p>
    <w:p w:rsidR="00415CBE" w:rsidRPr="00225504" w:rsidRDefault="00415CBE" w:rsidP="00323594">
      <w:pPr>
        <w:numPr>
          <w:ilvl w:val="0"/>
          <w:numId w:val="9"/>
        </w:numPr>
        <w:tabs>
          <w:tab w:val="clear" w:pos="567"/>
        </w:tabs>
        <w:spacing w:line="240" w:lineRule="auto"/>
        <w:ind w:left="539" w:hanging="539"/>
        <w:rPr>
          <w:szCs w:val="22"/>
          <w:lang w:val="bg-BG"/>
        </w:rPr>
      </w:pPr>
      <w:r w:rsidRPr="00225504">
        <w:rPr>
          <w:szCs w:val="22"/>
          <w:lang w:val="bg-BG"/>
        </w:rPr>
        <w:t>Малко</w:t>
      </w:r>
      <w:r>
        <w:rPr>
          <w:szCs w:val="22"/>
          <w:lang w:val="bg-BG"/>
        </w:rPr>
        <w:t>то</w:t>
      </w:r>
      <w:r w:rsidRPr="00225504">
        <w:rPr>
          <w:szCs w:val="22"/>
          <w:lang w:val="bg-BG"/>
        </w:rPr>
        <w:t xml:space="preserve"> хора, които са имали хипогликемия след преминаване от животински </w:t>
      </w:r>
      <w:r>
        <w:rPr>
          <w:szCs w:val="22"/>
          <w:lang w:val="bg-BG"/>
        </w:rPr>
        <w:t xml:space="preserve">инсулин </w:t>
      </w:r>
      <w:r w:rsidRPr="00225504">
        <w:rPr>
          <w:szCs w:val="22"/>
          <w:lang w:val="bg-BG"/>
        </w:rPr>
        <w:t xml:space="preserve">на човешки инсулин, са </w:t>
      </w:r>
      <w:r>
        <w:rPr>
          <w:szCs w:val="22"/>
          <w:lang w:val="bg-BG"/>
        </w:rPr>
        <w:t>съобщавали</w:t>
      </w:r>
      <w:r w:rsidRPr="00225504">
        <w:rPr>
          <w:szCs w:val="22"/>
          <w:lang w:val="bg-BG"/>
        </w:rPr>
        <w:t xml:space="preserve">, че ранните </w:t>
      </w:r>
      <w:r w:rsidR="00085119">
        <w:rPr>
          <w:szCs w:val="22"/>
          <w:lang w:val="bg-BG"/>
        </w:rPr>
        <w:t>предупредителни</w:t>
      </w:r>
      <w:r w:rsidRPr="00225504">
        <w:rPr>
          <w:szCs w:val="22"/>
          <w:lang w:val="bg-BG"/>
        </w:rPr>
        <w:t xml:space="preserve"> симптоми са по-неясни или различни. Ако често имате хипогликемия или имате трудности при </w:t>
      </w:r>
      <w:r>
        <w:rPr>
          <w:szCs w:val="22"/>
          <w:lang w:val="bg-BG"/>
        </w:rPr>
        <w:t xml:space="preserve">нейното </w:t>
      </w:r>
      <w:r w:rsidRPr="00225504">
        <w:rPr>
          <w:szCs w:val="22"/>
          <w:lang w:val="bg-BG"/>
        </w:rPr>
        <w:t>разпознаване, моля обсъдете това с Вашия лекар.</w:t>
      </w:r>
    </w:p>
    <w:p w:rsidR="00415CBE" w:rsidRPr="00225504" w:rsidRDefault="00415CBE" w:rsidP="00323594">
      <w:pPr>
        <w:numPr>
          <w:ilvl w:val="0"/>
          <w:numId w:val="9"/>
        </w:numPr>
        <w:tabs>
          <w:tab w:val="clear" w:pos="567"/>
        </w:tabs>
        <w:spacing w:line="240" w:lineRule="auto"/>
        <w:ind w:left="539" w:hanging="539"/>
        <w:rPr>
          <w:szCs w:val="22"/>
          <w:lang w:val="bg-BG"/>
        </w:rPr>
      </w:pPr>
      <w:r w:rsidRPr="00225504">
        <w:rPr>
          <w:szCs w:val="22"/>
          <w:lang w:val="bg-BG"/>
        </w:rPr>
        <w:t>Ако отговорите с ДА на някой от последващите въпроси, кажете на Вашия лекар, фармацевт или диабетна сестра.</w:t>
      </w:r>
    </w:p>
    <w:p w:rsidR="00415CBE" w:rsidRPr="00225504" w:rsidRDefault="00415CBE" w:rsidP="00415CBE">
      <w:pPr>
        <w:numPr>
          <w:ilvl w:val="12"/>
          <w:numId w:val="0"/>
        </w:numPr>
        <w:ind w:left="1197" w:hanging="539"/>
        <w:rPr>
          <w:noProof/>
          <w:szCs w:val="22"/>
          <w:lang w:val="bg-BG"/>
        </w:rPr>
      </w:pPr>
      <w:r w:rsidRPr="00225504">
        <w:rPr>
          <w:noProof/>
          <w:szCs w:val="22"/>
          <w:lang w:val="bg-BG"/>
        </w:rPr>
        <w:t>-</w:t>
      </w:r>
      <w:r w:rsidR="00765F10">
        <w:rPr>
          <w:noProof/>
          <w:szCs w:val="22"/>
          <w:lang w:val="bg-BG"/>
        </w:rPr>
        <w:tab/>
      </w:r>
      <w:r w:rsidRPr="00225504">
        <w:rPr>
          <w:noProof/>
          <w:szCs w:val="22"/>
          <w:lang w:val="bg-BG"/>
        </w:rPr>
        <w:t>Били ли сте скоро болен?</w:t>
      </w:r>
    </w:p>
    <w:p w:rsidR="00415CBE" w:rsidRPr="00225504" w:rsidRDefault="00415CBE" w:rsidP="00415CBE">
      <w:pPr>
        <w:numPr>
          <w:ilvl w:val="12"/>
          <w:numId w:val="0"/>
        </w:numPr>
        <w:ind w:left="1197" w:hanging="539"/>
        <w:rPr>
          <w:noProof/>
          <w:szCs w:val="22"/>
          <w:lang w:val="bg-BG"/>
        </w:rPr>
      </w:pPr>
      <w:r w:rsidRPr="00225504">
        <w:rPr>
          <w:noProof/>
          <w:szCs w:val="22"/>
          <w:lang w:val="bg-BG"/>
        </w:rPr>
        <w:t>-</w:t>
      </w:r>
      <w:r w:rsidR="00765F10">
        <w:rPr>
          <w:noProof/>
          <w:szCs w:val="22"/>
          <w:lang w:val="bg-BG"/>
        </w:rPr>
        <w:tab/>
      </w:r>
      <w:r w:rsidRPr="00225504">
        <w:rPr>
          <w:noProof/>
          <w:szCs w:val="22"/>
          <w:lang w:val="bg-BG"/>
        </w:rPr>
        <w:t>Имате ли проблеми с Вашите бъбреци или черен дроб?</w:t>
      </w:r>
    </w:p>
    <w:p w:rsidR="00415CBE" w:rsidRPr="00225504" w:rsidRDefault="00415CBE" w:rsidP="00415CBE">
      <w:pPr>
        <w:numPr>
          <w:ilvl w:val="12"/>
          <w:numId w:val="0"/>
        </w:numPr>
        <w:ind w:left="1197" w:hanging="539"/>
        <w:rPr>
          <w:noProof/>
          <w:szCs w:val="22"/>
          <w:lang w:val="bg-BG"/>
        </w:rPr>
      </w:pPr>
      <w:r w:rsidRPr="00225504">
        <w:rPr>
          <w:noProof/>
          <w:szCs w:val="22"/>
          <w:lang w:val="bg-BG"/>
        </w:rPr>
        <w:t>-</w:t>
      </w:r>
      <w:r w:rsidR="00765F10">
        <w:rPr>
          <w:noProof/>
          <w:szCs w:val="22"/>
          <w:lang w:val="bg-BG"/>
        </w:rPr>
        <w:tab/>
      </w:r>
      <w:r w:rsidRPr="00225504">
        <w:rPr>
          <w:noProof/>
          <w:szCs w:val="22"/>
          <w:lang w:val="bg-BG"/>
        </w:rPr>
        <w:t>Подложени ли сте на по-голямо физическо натоварване от обикновено?</w:t>
      </w:r>
    </w:p>
    <w:p w:rsidR="00415CBE" w:rsidRPr="00225504" w:rsidRDefault="00415CBE" w:rsidP="00323594">
      <w:pPr>
        <w:numPr>
          <w:ilvl w:val="0"/>
          <w:numId w:val="9"/>
        </w:numPr>
        <w:tabs>
          <w:tab w:val="clear" w:pos="567"/>
        </w:tabs>
        <w:spacing w:line="240" w:lineRule="auto"/>
        <w:ind w:left="539" w:hanging="539"/>
        <w:rPr>
          <w:noProof/>
          <w:szCs w:val="22"/>
          <w:lang w:val="bg-BG"/>
        </w:rPr>
      </w:pPr>
      <w:r w:rsidRPr="00225504">
        <w:rPr>
          <w:szCs w:val="22"/>
          <w:lang w:val="bg-BG"/>
        </w:rPr>
        <w:t xml:space="preserve">Трябва също да уведомите Вашия лекар, фармацевт или диабетна сестра, ако планирате да пътувате зад граница. </w:t>
      </w:r>
      <w:r w:rsidRPr="00225504">
        <w:rPr>
          <w:noProof/>
          <w:szCs w:val="22"/>
          <w:lang w:val="bg-BG"/>
        </w:rPr>
        <w:t>Часовата разлика между страните може да означава, че трябва да с</w:t>
      </w:r>
      <w:r>
        <w:rPr>
          <w:noProof/>
          <w:szCs w:val="22"/>
          <w:lang w:val="bg-BG"/>
        </w:rPr>
        <w:t>и</w:t>
      </w:r>
      <w:r w:rsidRPr="00225504">
        <w:rPr>
          <w:noProof/>
          <w:szCs w:val="22"/>
          <w:lang w:val="bg-BG"/>
        </w:rPr>
        <w:t xml:space="preserve"> поставяте инжекциите и да се храните в различно време в сравнение с това у дома.</w:t>
      </w:r>
    </w:p>
    <w:p w:rsidR="00415CBE" w:rsidRDefault="00415CBE" w:rsidP="00323594">
      <w:pPr>
        <w:numPr>
          <w:ilvl w:val="0"/>
          <w:numId w:val="9"/>
        </w:numPr>
        <w:spacing w:line="240" w:lineRule="auto"/>
        <w:ind w:hanging="567"/>
        <w:rPr>
          <w:noProof/>
          <w:szCs w:val="22"/>
          <w:lang w:val="bg-BG"/>
        </w:rPr>
      </w:pPr>
      <w:r w:rsidRPr="00225504">
        <w:rPr>
          <w:szCs w:val="22"/>
          <w:lang w:val="bg-BG"/>
        </w:rPr>
        <w:t>Някои пациенти с дългогодишен захарен диабет тип 2 и сърдечно заболяване или предходен инсулт, които са лекувани с пиоглитазон и инсулин, разви</w:t>
      </w:r>
      <w:r>
        <w:rPr>
          <w:szCs w:val="22"/>
          <w:lang w:val="bg-BG"/>
        </w:rPr>
        <w:t>ват</w:t>
      </w:r>
      <w:r w:rsidRPr="00225504">
        <w:rPr>
          <w:szCs w:val="22"/>
          <w:lang w:val="bg-BG"/>
        </w:rPr>
        <w:t xml:space="preserve"> сърдечна недостатъчност. Съобщете на своя лекар колкото се може по-бързо, ако получите признаци на сърдечна недостатъчност, като необичаен задух или бързо повишаване на теглото, или локализиран оток (едем).</w:t>
      </w:r>
    </w:p>
    <w:p w:rsidR="00987274" w:rsidRPr="00200A97" w:rsidRDefault="00987274" w:rsidP="00CC4C57">
      <w:pPr>
        <w:numPr>
          <w:ilvl w:val="0"/>
          <w:numId w:val="9"/>
        </w:numPr>
        <w:autoSpaceDE w:val="0"/>
        <w:autoSpaceDN w:val="0"/>
        <w:adjustRightInd w:val="0"/>
        <w:spacing w:line="240" w:lineRule="auto"/>
        <w:ind w:hanging="567"/>
        <w:rPr>
          <w:noProof/>
          <w:szCs w:val="22"/>
          <w:lang w:val="bg-BG"/>
        </w:rPr>
      </w:pPr>
      <w:r w:rsidRPr="00987274">
        <w:rPr>
          <w:noProof/>
          <w:lang w:val="bg-BG"/>
        </w:rPr>
        <w:t>Т</w:t>
      </w:r>
      <w:r w:rsidRPr="006B1354">
        <w:rPr>
          <w:noProof/>
          <w:lang w:val="bg-BG"/>
        </w:rPr>
        <w:t xml:space="preserve">ази </w:t>
      </w:r>
      <w:r w:rsidRPr="00DD4526">
        <w:rPr>
          <w:noProof/>
          <w:lang w:val="bg-BG"/>
        </w:rPr>
        <w:t xml:space="preserve">писалка </w:t>
      </w:r>
      <w:r w:rsidRPr="00AA1B4E">
        <w:rPr>
          <w:noProof/>
          <w:lang w:val="bg-BG"/>
        </w:rPr>
        <w:t xml:space="preserve">не се препоръчва за употреба от </w:t>
      </w:r>
      <w:r w:rsidRPr="00AA1B4E">
        <w:rPr>
          <w:szCs w:val="22"/>
          <w:lang w:val="bg-BG"/>
        </w:rPr>
        <w:t>слепи хора или хора с увредено зрение</w:t>
      </w:r>
      <w:r w:rsidR="00591194">
        <w:rPr>
          <w:szCs w:val="22"/>
          <w:lang w:val="bg-BG"/>
        </w:rPr>
        <w:t>,</w:t>
      </w:r>
      <w:r w:rsidRPr="00AA1B4E">
        <w:rPr>
          <w:szCs w:val="22"/>
          <w:lang w:val="bg-BG"/>
        </w:rPr>
        <w:t xml:space="preserve"> без помощ от лице, обучено да използва писалката.</w:t>
      </w:r>
    </w:p>
    <w:p w:rsidR="00415CBE" w:rsidRPr="00225504" w:rsidRDefault="00415CBE" w:rsidP="00415CBE">
      <w:pPr>
        <w:ind w:left="567"/>
        <w:rPr>
          <w:noProof/>
          <w:szCs w:val="22"/>
          <w:lang w:val="bg-BG"/>
        </w:rPr>
      </w:pPr>
    </w:p>
    <w:p w:rsidR="00415CBE" w:rsidRPr="00225504" w:rsidRDefault="00415CBE" w:rsidP="00415CBE">
      <w:pPr>
        <w:keepNext/>
        <w:numPr>
          <w:ilvl w:val="12"/>
          <w:numId w:val="0"/>
        </w:numPr>
        <w:ind w:left="567" w:hanging="567"/>
        <w:outlineLvl w:val="0"/>
        <w:rPr>
          <w:noProof/>
          <w:szCs w:val="22"/>
          <w:lang w:val="bg-BG"/>
        </w:rPr>
      </w:pPr>
      <w:r w:rsidRPr="00225504">
        <w:rPr>
          <w:b/>
          <w:noProof/>
          <w:szCs w:val="22"/>
          <w:lang w:val="bg-BG"/>
        </w:rPr>
        <w:t xml:space="preserve">Други лекарства и </w:t>
      </w:r>
      <w:r w:rsidRPr="00225504">
        <w:rPr>
          <w:b/>
          <w:szCs w:val="22"/>
          <w:lang w:val="bg-BG"/>
        </w:rPr>
        <w:t>Humalog 200 </w:t>
      </w:r>
      <w:r>
        <w:rPr>
          <w:b/>
          <w:szCs w:val="22"/>
          <w:lang w:val="bg-BG"/>
        </w:rPr>
        <w:t>единици</w:t>
      </w:r>
      <w:r w:rsidRPr="00225504">
        <w:rPr>
          <w:b/>
          <w:szCs w:val="22"/>
          <w:lang w:val="bg-BG"/>
        </w:rPr>
        <w:t>/ml KwikPen</w:t>
      </w:r>
    </w:p>
    <w:p w:rsidR="00415CBE" w:rsidRPr="00225504" w:rsidRDefault="00415CBE" w:rsidP="00415CBE">
      <w:pPr>
        <w:keepNext/>
        <w:autoSpaceDE w:val="0"/>
        <w:autoSpaceDN w:val="0"/>
        <w:adjustRightInd w:val="0"/>
        <w:rPr>
          <w:noProof/>
          <w:szCs w:val="22"/>
          <w:lang w:val="bg-BG"/>
        </w:rPr>
      </w:pPr>
      <w:r w:rsidRPr="00225504">
        <w:rPr>
          <w:noProof/>
          <w:szCs w:val="22"/>
          <w:lang w:val="bg-BG"/>
        </w:rPr>
        <w:t xml:space="preserve">Вашите </w:t>
      </w:r>
      <w:r w:rsidR="001B2C4F">
        <w:rPr>
          <w:noProof/>
          <w:szCs w:val="22"/>
          <w:lang w:val="bg-BG"/>
        </w:rPr>
        <w:t xml:space="preserve">нужди от </w:t>
      </w:r>
      <w:r w:rsidRPr="00225504">
        <w:rPr>
          <w:noProof/>
          <w:szCs w:val="22"/>
          <w:lang w:val="bg-BG"/>
        </w:rPr>
        <w:t>инсулин могат да се променят, ако приемате</w:t>
      </w:r>
    </w:p>
    <w:p w:rsidR="00415CBE" w:rsidRPr="00225504" w:rsidRDefault="00415CBE" w:rsidP="00323594">
      <w:pPr>
        <w:numPr>
          <w:ilvl w:val="0"/>
          <w:numId w:val="8"/>
        </w:numPr>
        <w:tabs>
          <w:tab w:val="clear" w:pos="567"/>
          <w:tab w:val="clear" w:pos="720"/>
          <w:tab w:val="num" w:pos="513"/>
        </w:tabs>
        <w:ind w:left="513" w:hanging="513"/>
        <w:rPr>
          <w:noProof/>
          <w:szCs w:val="22"/>
          <w:lang w:val="bg-BG"/>
        </w:rPr>
      </w:pPr>
      <w:r w:rsidRPr="00225504">
        <w:rPr>
          <w:noProof/>
          <w:szCs w:val="22"/>
          <w:lang w:val="bg-BG"/>
        </w:rPr>
        <w:t xml:space="preserve">противозачатъчни </w:t>
      </w:r>
      <w:r w:rsidR="00F10225">
        <w:rPr>
          <w:noProof/>
          <w:szCs w:val="22"/>
          <w:lang w:val="bg-BG"/>
        </w:rPr>
        <w:t>таблетки</w:t>
      </w:r>
      <w:r w:rsidRPr="00225504">
        <w:rPr>
          <w:noProof/>
          <w:szCs w:val="22"/>
          <w:lang w:val="bg-BG"/>
        </w:rPr>
        <w:t>,</w:t>
      </w:r>
    </w:p>
    <w:p w:rsidR="00415CBE" w:rsidRPr="00225504" w:rsidRDefault="00415CBE" w:rsidP="00323594">
      <w:pPr>
        <w:numPr>
          <w:ilvl w:val="0"/>
          <w:numId w:val="8"/>
        </w:numPr>
        <w:tabs>
          <w:tab w:val="clear" w:pos="567"/>
          <w:tab w:val="clear" w:pos="720"/>
          <w:tab w:val="num" w:pos="513"/>
        </w:tabs>
        <w:ind w:left="513" w:hanging="513"/>
        <w:rPr>
          <w:noProof/>
          <w:szCs w:val="22"/>
          <w:lang w:val="bg-BG"/>
        </w:rPr>
      </w:pPr>
      <w:r w:rsidRPr="00225504">
        <w:rPr>
          <w:noProof/>
          <w:szCs w:val="22"/>
          <w:lang w:val="bg-BG"/>
        </w:rPr>
        <w:t>стероиди,</w:t>
      </w:r>
    </w:p>
    <w:p w:rsidR="00415CBE" w:rsidRPr="00225504" w:rsidRDefault="00415CBE" w:rsidP="00323594">
      <w:pPr>
        <w:numPr>
          <w:ilvl w:val="0"/>
          <w:numId w:val="8"/>
        </w:numPr>
        <w:tabs>
          <w:tab w:val="clear" w:pos="567"/>
          <w:tab w:val="clear" w:pos="720"/>
          <w:tab w:val="num" w:pos="513"/>
        </w:tabs>
        <w:ind w:left="513" w:hanging="513"/>
        <w:rPr>
          <w:noProof/>
          <w:szCs w:val="22"/>
          <w:lang w:val="bg-BG"/>
        </w:rPr>
      </w:pPr>
      <w:r w:rsidRPr="00225504">
        <w:rPr>
          <w:noProof/>
          <w:szCs w:val="22"/>
          <w:lang w:val="bg-BG"/>
        </w:rPr>
        <w:t>заместително лечение с хормони на щитовидната жлеза,</w:t>
      </w:r>
    </w:p>
    <w:p w:rsidR="00415CBE" w:rsidRPr="00225504" w:rsidRDefault="00415CBE" w:rsidP="00323594">
      <w:pPr>
        <w:numPr>
          <w:ilvl w:val="0"/>
          <w:numId w:val="8"/>
        </w:numPr>
        <w:tabs>
          <w:tab w:val="clear" w:pos="567"/>
          <w:tab w:val="clear" w:pos="720"/>
          <w:tab w:val="num" w:pos="513"/>
        </w:tabs>
        <w:ind w:left="513" w:hanging="513"/>
        <w:rPr>
          <w:noProof/>
          <w:szCs w:val="22"/>
          <w:lang w:val="bg-BG"/>
        </w:rPr>
      </w:pPr>
      <w:r w:rsidRPr="00225504">
        <w:rPr>
          <w:noProof/>
          <w:szCs w:val="22"/>
          <w:lang w:val="bg-BG"/>
        </w:rPr>
        <w:t>перорални продукти за намаляване на кръвната захар,</w:t>
      </w:r>
      <w:r>
        <w:rPr>
          <w:noProof/>
          <w:szCs w:val="22"/>
          <w:lang w:val="bg-BG"/>
        </w:rPr>
        <w:t xml:space="preserve"> (напр., метформин, акарбоза, сулф</w:t>
      </w:r>
      <w:r w:rsidR="003677DF">
        <w:rPr>
          <w:noProof/>
          <w:szCs w:val="22"/>
          <w:lang w:val="bg-BG"/>
        </w:rPr>
        <w:t>о</w:t>
      </w:r>
      <w:r>
        <w:rPr>
          <w:noProof/>
          <w:szCs w:val="22"/>
          <w:lang w:val="bg-BG"/>
        </w:rPr>
        <w:t xml:space="preserve">нилурейни средства, пиоглитазон, </w:t>
      </w:r>
      <w:r w:rsidRPr="008B62BB">
        <w:rPr>
          <w:noProof/>
          <w:szCs w:val="22"/>
          <w:lang w:val="bg-BG"/>
        </w:rPr>
        <w:t>емпаглифлозин</w:t>
      </w:r>
      <w:r>
        <w:rPr>
          <w:noProof/>
          <w:szCs w:val="22"/>
          <w:lang w:val="bg-BG"/>
        </w:rPr>
        <w:t xml:space="preserve">, </w:t>
      </w:r>
      <w:r>
        <w:rPr>
          <w:noProof/>
          <w:szCs w:val="22"/>
        </w:rPr>
        <w:t>DPP</w:t>
      </w:r>
      <w:r w:rsidRPr="008B62BB">
        <w:rPr>
          <w:noProof/>
          <w:szCs w:val="22"/>
          <w:lang w:val="bg-BG"/>
        </w:rPr>
        <w:t>-4-инхибитори,</w:t>
      </w:r>
      <w:r>
        <w:rPr>
          <w:noProof/>
          <w:szCs w:val="22"/>
          <w:lang w:val="bg-BG"/>
        </w:rPr>
        <w:t xml:space="preserve"> като ситаглиптин или саксаглиптин</w:t>
      </w:r>
      <w:r w:rsidRPr="008B62BB">
        <w:rPr>
          <w:noProof/>
          <w:szCs w:val="22"/>
          <w:lang w:val="bg-BG"/>
        </w:rPr>
        <w:t>)</w:t>
      </w:r>
    </w:p>
    <w:p w:rsidR="00415CBE" w:rsidRPr="00225504" w:rsidRDefault="00415CBE" w:rsidP="00323594">
      <w:pPr>
        <w:numPr>
          <w:ilvl w:val="0"/>
          <w:numId w:val="8"/>
        </w:numPr>
        <w:tabs>
          <w:tab w:val="clear" w:pos="567"/>
          <w:tab w:val="clear" w:pos="720"/>
          <w:tab w:val="num" w:pos="513"/>
        </w:tabs>
        <w:ind w:left="513" w:hanging="513"/>
        <w:rPr>
          <w:noProof/>
          <w:szCs w:val="22"/>
          <w:lang w:val="bg-BG"/>
        </w:rPr>
      </w:pPr>
      <w:r w:rsidRPr="00225504">
        <w:rPr>
          <w:noProof/>
          <w:szCs w:val="22"/>
          <w:lang w:val="bg-BG"/>
        </w:rPr>
        <w:t>ацетилсалицилова киселина,</w:t>
      </w:r>
    </w:p>
    <w:p w:rsidR="00415CBE" w:rsidRPr="00225504" w:rsidRDefault="00415CBE" w:rsidP="00323594">
      <w:pPr>
        <w:numPr>
          <w:ilvl w:val="0"/>
          <w:numId w:val="8"/>
        </w:numPr>
        <w:tabs>
          <w:tab w:val="clear" w:pos="567"/>
          <w:tab w:val="clear" w:pos="720"/>
          <w:tab w:val="num" w:pos="513"/>
        </w:tabs>
        <w:ind w:left="513" w:hanging="513"/>
        <w:rPr>
          <w:noProof/>
          <w:szCs w:val="22"/>
          <w:lang w:val="bg-BG"/>
        </w:rPr>
      </w:pPr>
      <w:r w:rsidRPr="00225504">
        <w:rPr>
          <w:noProof/>
          <w:szCs w:val="22"/>
          <w:lang w:val="bg-BG"/>
        </w:rPr>
        <w:t>антибиотици, съдържащи „сулф</w:t>
      </w:r>
      <w:r w:rsidR="009E4FC1">
        <w:rPr>
          <w:noProof/>
          <w:szCs w:val="22"/>
          <w:lang w:val="bg-BG"/>
        </w:rPr>
        <w:t>о</w:t>
      </w:r>
      <w:r w:rsidRPr="00225504">
        <w:rPr>
          <w:noProof/>
          <w:szCs w:val="22"/>
          <w:lang w:val="bg-BG"/>
        </w:rPr>
        <w:t>” група,</w:t>
      </w:r>
    </w:p>
    <w:p w:rsidR="00415CBE" w:rsidRPr="00225504" w:rsidRDefault="00415CBE" w:rsidP="00323594">
      <w:pPr>
        <w:numPr>
          <w:ilvl w:val="0"/>
          <w:numId w:val="8"/>
        </w:numPr>
        <w:tabs>
          <w:tab w:val="clear" w:pos="567"/>
          <w:tab w:val="clear" w:pos="720"/>
          <w:tab w:val="num" w:pos="513"/>
        </w:tabs>
        <w:ind w:left="513" w:hanging="513"/>
        <w:rPr>
          <w:noProof/>
          <w:szCs w:val="22"/>
          <w:lang w:val="bg-BG"/>
        </w:rPr>
      </w:pPr>
      <w:r>
        <w:rPr>
          <w:noProof/>
          <w:szCs w:val="22"/>
          <w:lang w:val="bg-BG"/>
        </w:rPr>
        <w:t>соматостатин</w:t>
      </w:r>
      <w:r w:rsidR="003D42FE">
        <w:rPr>
          <w:noProof/>
          <w:szCs w:val="22"/>
          <w:lang w:val="bg-BG"/>
        </w:rPr>
        <w:t>ови аналози</w:t>
      </w:r>
      <w:r>
        <w:rPr>
          <w:noProof/>
          <w:szCs w:val="22"/>
          <w:lang w:val="bg-BG"/>
        </w:rPr>
        <w:t xml:space="preserve"> (като, </w:t>
      </w:r>
      <w:r w:rsidRPr="00225504">
        <w:rPr>
          <w:noProof/>
          <w:szCs w:val="22"/>
          <w:lang w:val="bg-BG"/>
        </w:rPr>
        <w:t>октреотид,</w:t>
      </w:r>
      <w:r>
        <w:rPr>
          <w:noProof/>
          <w:szCs w:val="22"/>
          <w:lang w:val="bg-BG"/>
        </w:rPr>
        <w:t xml:space="preserve"> използван за лечение на рядко заболяване, при което произвеждате прекалено много хормон на растежа),</w:t>
      </w:r>
    </w:p>
    <w:p w:rsidR="00415CBE" w:rsidRPr="00225504" w:rsidRDefault="00415CBE" w:rsidP="00323594">
      <w:pPr>
        <w:numPr>
          <w:ilvl w:val="0"/>
          <w:numId w:val="8"/>
        </w:numPr>
        <w:tabs>
          <w:tab w:val="clear" w:pos="567"/>
          <w:tab w:val="clear" w:pos="720"/>
          <w:tab w:val="num" w:pos="513"/>
        </w:tabs>
        <w:ind w:left="513" w:hanging="513"/>
        <w:rPr>
          <w:noProof/>
          <w:szCs w:val="22"/>
          <w:lang w:val="bg-BG"/>
        </w:rPr>
      </w:pPr>
      <w:r w:rsidRPr="00225504">
        <w:rPr>
          <w:noProof/>
          <w:szCs w:val="22"/>
          <w:lang w:val="bg-BG"/>
        </w:rPr>
        <w:t>„бета</w:t>
      </w:r>
      <w:r w:rsidRPr="00225504">
        <w:rPr>
          <w:noProof/>
          <w:szCs w:val="22"/>
          <w:vertAlign w:val="subscript"/>
          <w:lang w:val="bg-BG"/>
        </w:rPr>
        <w:t>2</w:t>
      </w:r>
      <w:r w:rsidRPr="00225504">
        <w:rPr>
          <w:noProof/>
          <w:szCs w:val="22"/>
          <w:lang w:val="bg-BG"/>
        </w:rPr>
        <w:t xml:space="preserve"> </w:t>
      </w:r>
      <w:r w:rsidR="00F10225">
        <w:rPr>
          <w:noProof/>
          <w:szCs w:val="22"/>
          <w:lang w:val="bg-BG"/>
        </w:rPr>
        <w:t>агонисти</w:t>
      </w:r>
      <w:r w:rsidRPr="00225504">
        <w:rPr>
          <w:noProof/>
          <w:szCs w:val="22"/>
          <w:lang w:val="bg-BG"/>
        </w:rPr>
        <w:t xml:space="preserve">”, </w:t>
      </w:r>
      <w:r>
        <w:rPr>
          <w:noProof/>
          <w:szCs w:val="22"/>
          <w:lang w:val="bg-BG"/>
        </w:rPr>
        <w:t>като</w:t>
      </w:r>
      <w:r w:rsidRPr="00225504">
        <w:rPr>
          <w:noProof/>
          <w:szCs w:val="22"/>
          <w:lang w:val="bg-BG"/>
        </w:rPr>
        <w:t xml:space="preserve"> салбутамол или тербуталин</w:t>
      </w:r>
      <w:r>
        <w:rPr>
          <w:noProof/>
          <w:szCs w:val="22"/>
          <w:lang w:val="bg-BG"/>
        </w:rPr>
        <w:t>, за лечение на астма или</w:t>
      </w:r>
      <w:r w:rsidRPr="00225504">
        <w:rPr>
          <w:noProof/>
          <w:szCs w:val="22"/>
          <w:lang w:val="bg-BG"/>
        </w:rPr>
        <w:t xml:space="preserve"> ритодрин,</w:t>
      </w:r>
      <w:r>
        <w:rPr>
          <w:noProof/>
          <w:szCs w:val="22"/>
          <w:lang w:val="bg-BG"/>
        </w:rPr>
        <w:t xml:space="preserve"> използван за предотвратяване на преждевременно раждане,</w:t>
      </w:r>
    </w:p>
    <w:p w:rsidR="00415CBE" w:rsidRPr="00225504" w:rsidRDefault="00415CBE" w:rsidP="00323594">
      <w:pPr>
        <w:numPr>
          <w:ilvl w:val="0"/>
          <w:numId w:val="8"/>
        </w:numPr>
        <w:tabs>
          <w:tab w:val="clear" w:pos="567"/>
          <w:tab w:val="clear" w:pos="720"/>
          <w:tab w:val="num" w:pos="513"/>
        </w:tabs>
        <w:ind w:left="513" w:hanging="513"/>
        <w:rPr>
          <w:noProof/>
          <w:szCs w:val="22"/>
          <w:lang w:val="bg-BG"/>
        </w:rPr>
      </w:pPr>
      <w:r w:rsidRPr="00225504">
        <w:rPr>
          <w:noProof/>
          <w:szCs w:val="22"/>
          <w:lang w:val="bg-BG"/>
        </w:rPr>
        <w:t>бета</w:t>
      </w:r>
      <w:r w:rsidRPr="00225504">
        <w:rPr>
          <w:noProof/>
          <w:szCs w:val="22"/>
          <w:lang w:val="bg-BG"/>
        </w:rPr>
        <w:noBreakHyphen/>
        <w:t xml:space="preserve">блокери </w:t>
      </w:r>
      <w:r>
        <w:rPr>
          <w:noProof/>
          <w:szCs w:val="22"/>
          <w:lang w:val="bg-BG"/>
        </w:rPr>
        <w:t xml:space="preserve">– за лечение на високо кръвно налягане, </w:t>
      </w:r>
      <w:r w:rsidRPr="00225504">
        <w:rPr>
          <w:noProof/>
          <w:szCs w:val="22"/>
          <w:lang w:val="bg-BG"/>
        </w:rPr>
        <w:t>или</w:t>
      </w:r>
    </w:p>
    <w:p w:rsidR="00415CBE" w:rsidRPr="00225504" w:rsidRDefault="00415CBE" w:rsidP="00323594">
      <w:pPr>
        <w:numPr>
          <w:ilvl w:val="0"/>
          <w:numId w:val="8"/>
        </w:numPr>
        <w:tabs>
          <w:tab w:val="clear" w:pos="567"/>
          <w:tab w:val="clear" w:pos="720"/>
          <w:tab w:val="num" w:pos="513"/>
        </w:tabs>
        <w:ind w:left="513" w:hanging="513"/>
        <w:rPr>
          <w:noProof/>
          <w:szCs w:val="22"/>
          <w:lang w:val="bg-BG"/>
        </w:rPr>
      </w:pPr>
      <w:r w:rsidRPr="00225504">
        <w:rPr>
          <w:noProof/>
          <w:szCs w:val="22"/>
          <w:lang w:val="bg-BG"/>
        </w:rPr>
        <w:t>някои антидепресанти (инхибитори на моноамин</w:t>
      </w:r>
      <w:r w:rsidR="00F10225">
        <w:rPr>
          <w:noProof/>
          <w:szCs w:val="22"/>
          <w:lang w:val="bg-BG"/>
        </w:rPr>
        <w:t>о</w:t>
      </w:r>
      <w:r w:rsidRPr="00225504">
        <w:rPr>
          <w:noProof/>
          <w:szCs w:val="22"/>
          <w:lang w:val="bg-BG"/>
        </w:rPr>
        <w:t xml:space="preserve">оксидазата или </w:t>
      </w:r>
      <w:r w:rsidRPr="00225504">
        <w:rPr>
          <w:bCs/>
          <w:szCs w:val="22"/>
          <w:lang w:val="bg-BG"/>
        </w:rPr>
        <w:t>селективни инхибитори на обратното захващане на серотонина</w:t>
      </w:r>
      <w:r w:rsidRPr="00225504">
        <w:rPr>
          <w:noProof/>
          <w:szCs w:val="22"/>
          <w:lang w:val="bg-BG"/>
        </w:rPr>
        <w:t>),</w:t>
      </w:r>
    </w:p>
    <w:p w:rsidR="00415CBE" w:rsidRPr="00225504" w:rsidRDefault="00415CBE" w:rsidP="00323594">
      <w:pPr>
        <w:numPr>
          <w:ilvl w:val="0"/>
          <w:numId w:val="8"/>
        </w:numPr>
        <w:tabs>
          <w:tab w:val="clear" w:pos="567"/>
          <w:tab w:val="clear" w:pos="720"/>
          <w:tab w:val="num" w:pos="513"/>
        </w:tabs>
        <w:ind w:left="513" w:hanging="513"/>
        <w:rPr>
          <w:noProof/>
          <w:szCs w:val="22"/>
          <w:lang w:val="bg-BG"/>
        </w:rPr>
      </w:pPr>
      <w:r w:rsidRPr="00225504">
        <w:rPr>
          <w:noProof/>
          <w:szCs w:val="22"/>
          <w:lang w:val="bg-BG"/>
        </w:rPr>
        <w:t>даназол</w:t>
      </w:r>
      <w:r>
        <w:rPr>
          <w:noProof/>
          <w:szCs w:val="22"/>
          <w:lang w:val="bg-BG"/>
        </w:rPr>
        <w:t xml:space="preserve"> (лекарство, повлияващо овулацията)</w:t>
      </w:r>
      <w:r w:rsidRPr="00225504">
        <w:rPr>
          <w:noProof/>
          <w:szCs w:val="22"/>
          <w:lang w:val="bg-BG"/>
        </w:rPr>
        <w:t>,</w:t>
      </w:r>
    </w:p>
    <w:p w:rsidR="00415CBE" w:rsidRPr="00225504" w:rsidRDefault="00415CBE" w:rsidP="00323594">
      <w:pPr>
        <w:numPr>
          <w:ilvl w:val="0"/>
          <w:numId w:val="8"/>
        </w:numPr>
        <w:tabs>
          <w:tab w:val="clear" w:pos="567"/>
          <w:tab w:val="clear" w:pos="720"/>
          <w:tab w:val="num" w:pos="513"/>
        </w:tabs>
        <w:ind w:left="513" w:hanging="513"/>
        <w:rPr>
          <w:noProof/>
          <w:szCs w:val="22"/>
          <w:lang w:val="bg-BG"/>
        </w:rPr>
      </w:pPr>
      <w:r w:rsidRPr="00225504">
        <w:rPr>
          <w:noProof/>
          <w:szCs w:val="22"/>
          <w:lang w:val="bg-BG"/>
        </w:rPr>
        <w:t>някои инхибитори на ангиотензин конвертиращия ензим</w:t>
      </w:r>
      <w:r w:rsidRPr="0042674D">
        <w:rPr>
          <w:noProof/>
          <w:szCs w:val="22"/>
          <w:lang w:val="bg-BG"/>
        </w:rPr>
        <w:t xml:space="preserve"> </w:t>
      </w:r>
      <w:r>
        <w:rPr>
          <w:noProof/>
          <w:szCs w:val="22"/>
          <w:lang w:val="bg-BG"/>
        </w:rPr>
        <w:t>(</w:t>
      </w:r>
      <w:r w:rsidRPr="00225504">
        <w:rPr>
          <w:noProof/>
          <w:szCs w:val="22"/>
          <w:lang w:val="bg-BG"/>
        </w:rPr>
        <w:t>АСЕ-инхибитори)</w:t>
      </w:r>
      <w:r>
        <w:rPr>
          <w:noProof/>
          <w:szCs w:val="22"/>
          <w:lang w:val="bg-BG"/>
        </w:rPr>
        <w:t>, използвани за лечение на определени съсречни заболявания или на високо кръвно налягане</w:t>
      </w:r>
      <w:r w:rsidRPr="00225504">
        <w:rPr>
          <w:noProof/>
          <w:szCs w:val="22"/>
          <w:lang w:val="bg-BG"/>
        </w:rPr>
        <w:t xml:space="preserve"> (например</w:t>
      </w:r>
      <w:r>
        <w:rPr>
          <w:noProof/>
          <w:szCs w:val="22"/>
          <w:lang w:val="bg-BG"/>
        </w:rPr>
        <w:t>,</w:t>
      </w:r>
      <w:r w:rsidRPr="00225504">
        <w:rPr>
          <w:noProof/>
          <w:szCs w:val="22"/>
          <w:lang w:val="bg-BG"/>
        </w:rPr>
        <w:t xml:space="preserve"> каптоприл, еналаприл) и</w:t>
      </w:r>
    </w:p>
    <w:p w:rsidR="00415CBE" w:rsidRPr="00225504" w:rsidRDefault="00415CBE" w:rsidP="00323594">
      <w:pPr>
        <w:numPr>
          <w:ilvl w:val="0"/>
          <w:numId w:val="8"/>
        </w:numPr>
        <w:tabs>
          <w:tab w:val="clear" w:pos="567"/>
          <w:tab w:val="clear" w:pos="720"/>
          <w:tab w:val="num" w:pos="513"/>
        </w:tabs>
        <w:ind w:left="513" w:hanging="513"/>
        <w:rPr>
          <w:bCs/>
          <w:szCs w:val="22"/>
          <w:lang w:val="bg-BG"/>
        </w:rPr>
      </w:pPr>
      <w:r>
        <w:rPr>
          <w:noProof/>
          <w:szCs w:val="22"/>
          <w:lang w:val="bg-BG"/>
        </w:rPr>
        <w:t>специфични лекарства за лечение на високо кръвно налягане, на бъбречно увреждане в резултат на диабет или някои сърдечни проблеми (</w:t>
      </w:r>
      <w:r w:rsidRPr="00225504">
        <w:rPr>
          <w:noProof/>
          <w:szCs w:val="22"/>
          <w:lang w:val="bg-BG"/>
        </w:rPr>
        <w:t>блокери на ангиотензин</w:t>
      </w:r>
      <w:r>
        <w:rPr>
          <w:noProof/>
          <w:szCs w:val="22"/>
          <w:lang w:val="bg-BG"/>
        </w:rPr>
        <w:t> </w:t>
      </w:r>
      <w:r w:rsidRPr="00225504">
        <w:rPr>
          <w:noProof/>
          <w:szCs w:val="22"/>
          <w:lang w:val="bg-BG"/>
        </w:rPr>
        <w:t>ІІ рецепторите</w:t>
      </w:r>
      <w:r>
        <w:rPr>
          <w:noProof/>
          <w:szCs w:val="22"/>
          <w:lang w:val="bg-BG"/>
        </w:rPr>
        <w:t>)</w:t>
      </w:r>
      <w:r w:rsidRPr="00225504">
        <w:rPr>
          <w:noProof/>
          <w:szCs w:val="22"/>
          <w:lang w:val="bg-BG"/>
        </w:rPr>
        <w:t>.</w:t>
      </w:r>
    </w:p>
    <w:p w:rsidR="00415CBE" w:rsidRPr="00225504" w:rsidRDefault="00415CBE" w:rsidP="00415CBE">
      <w:pPr>
        <w:numPr>
          <w:ilvl w:val="12"/>
          <w:numId w:val="0"/>
        </w:numPr>
        <w:ind w:left="567" w:right="-2" w:hanging="567"/>
        <w:rPr>
          <w:noProof/>
          <w:szCs w:val="22"/>
          <w:lang w:val="bg-BG"/>
        </w:rPr>
      </w:pPr>
    </w:p>
    <w:p w:rsidR="00415CBE" w:rsidRPr="00225504" w:rsidRDefault="00415CBE" w:rsidP="00415CBE">
      <w:pPr>
        <w:rPr>
          <w:noProof/>
          <w:szCs w:val="22"/>
          <w:lang w:val="bg-BG"/>
        </w:rPr>
      </w:pPr>
      <w:r w:rsidRPr="00225504">
        <w:rPr>
          <w:noProof/>
          <w:szCs w:val="22"/>
          <w:lang w:val="bg-BG"/>
        </w:rPr>
        <w:t>Моля</w:t>
      </w:r>
      <w:r>
        <w:rPr>
          <w:noProof/>
          <w:szCs w:val="22"/>
          <w:lang w:val="bg-BG"/>
        </w:rPr>
        <w:t>,</w:t>
      </w:r>
      <w:r w:rsidRPr="00225504">
        <w:rPr>
          <w:noProof/>
          <w:szCs w:val="22"/>
          <w:lang w:val="bg-BG"/>
        </w:rPr>
        <w:t xml:space="preserve"> информирайте Вашия лекар, ако приемате или наскоро с</w:t>
      </w:r>
      <w:r w:rsidR="00E45B15">
        <w:rPr>
          <w:noProof/>
          <w:szCs w:val="22"/>
          <w:lang w:val="bg-BG"/>
        </w:rPr>
        <w:t>т</w:t>
      </w:r>
      <w:r w:rsidRPr="00225504">
        <w:rPr>
          <w:noProof/>
          <w:szCs w:val="22"/>
          <w:lang w:val="bg-BG"/>
        </w:rPr>
        <w:t xml:space="preserve">е приемали </w:t>
      </w:r>
      <w:r>
        <w:rPr>
          <w:noProof/>
          <w:szCs w:val="22"/>
          <w:lang w:val="bg-BG"/>
        </w:rPr>
        <w:t xml:space="preserve">или може да приемате някакви </w:t>
      </w:r>
      <w:r w:rsidRPr="00225504">
        <w:rPr>
          <w:noProof/>
          <w:szCs w:val="22"/>
          <w:lang w:val="bg-BG"/>
        </w:rPr>
        <w:t xml:space="preserve">други лекарства (вижте </w:t>
      </w:r>
      <w:r>
        <w:rPr>
          <w:noProof/>
          <w:szCs w:val="22"/>
          <w:lang w:val="bg-BG"/>
        </w:rPr>
        <w:t xml:space="preserve">също </w:t>
      </w:r>
      <w:r w:rsidRPr="00225504">
        <w:rPr>
          <w:noProof/>
          <w:szCs w:val="22"/>
          <w:lang w:val="bg-BG"/>
        </w:rPr>
        <w:t>раздел „</w:t>
      </w:r>
      <w:r w:rsidRPr="00225504">
        <w:rPr>
          <w:bCs/>
          <w:noProof/>
          <w:szCs w:val="22"/>
          <w:lang w:val="bg-BG"/>
        </w:rPr>
        <w:t>Предупреждения и предпазни мерки</w:t>
      </w:r>
      <w:r w:rsidRPr="00225504">
        <w:rPr>
          <w:noProof/>
          <w:szCs w:val="22"/>
          <w:lang w:val="bg-BG"/>
        </w:rPr>
        <w:t>”).</w:t>
      </w:r>
    </w:p>
    <w:p w:rsidR="00415CBE" w:rsidRPr="00225504" w:rsidRDefault="00415CBE" w:rsidP="00415CBE">
      <w:pPr>
        <w:numPr>
          <w:ilvl w:val="12"/>
          <w:numId w:val="0"/>
        </w:numPr>
        <w:ind w:left="567" w:right="-2" w:hanging="567"/>
        <w:rPr>
          <w:noProof/>
          <w:szCs w:val="22"/>
          <w:lang w:val="bg-BG"/>
        </w:rPr>
      </w:pPr>
    </w:p>
    <w:p w:rsidR="00415CBE" w:rsidRPr="00E57F02" w:rsidRDefault="00415CBE" w:rsidP="00415CBE">
      <w:pPr>
        <w:keepNext/>
        <w:numPr>
          <w:ilvl w:val="12"/>
          <w:numId w:val="0"/>
        </w:numPr>
        <w:rPr>
          <w:b/>
          <w:noProof/>
          <w:szCs w:val="22"/>
          <w:lang w:val="ru-RU"/>
        </w:rPr>
      </w:pPr>
      <w:r w:rsidRPr="000E17C2">
        <w:rPr>
          <w:b/>
          <w:noProof/>
          <w:szCs w:val="22"/>
        </w:rPr>
        <w:t>Humalog</w:t>
      </w:r>
      <w:r w:rsidRPr="00E57F02">
        <w:rPr>
          <w:b/>
          <w:noProof/>
          <w:szCs w:val="22"/>
          <w:lang w:val="ru-RU"/>
        </w:rPr>
        <w:t xml:space="preserve"> </w:t>
      </w:r>
      <w:r>
        <w:rPr>
          <w:b/>
          <w:noProof/>
          <w:szCs w:val="22"/>
          <w:lang w:val="bg-BG"/>
        </w:rPr>
        <w:t>с алкохол</w:t>
      </w:r>
    </w:p>
    <w:p w:rsidR="00415CBE" w:rsidRPr="00225504" w:rsidRDefault="00415CBE" w:rsidP="00415CBE">
      <w:pPr>
        <w:rPr>
          <w:szCs w:val="22"/>
          <w:lang w:val="bg-BG"/>
        </w:rPr>
      </w:pPr>
      <w:r>
        <w:rPr>
          <w:szCs w:val="22"/>
          <w:lang w:val="bg-BG"/>
        </w:rPr>
        <w:t>Нивата на кръвна</w:t>
      </w:r>
      <w:r w:rsidR="003D42FE">
        <w:rPr>
          <w:szCs w:val="22"/>
          <w:lang w:val="bg-BG"/>
        </w:rPr>
        <w:t>та</w:t>
      </w:r>
      <w:r>
        <w:rPr>
          <w:szCs w:val="22"/>
          <w:lang w:val="bg-BG"/>
        </w:rPr>
        <w:t xml:space="preserve"> </w:t>
      </w:r>
      <w:r w:rsidR="003D42FE">
        <w:rPr>
          <w:szCs w:val="22"/>
          <w:lang w:val="bg-BG"/>
        </w:rPr>
        <w:t xml:space="preserve">Ви </w:t>
      </w:r>
      <w:r>
        <w:rPr>
          <w:szCs w:val="22"/>
          <w:lang w:val="bg-BG"/>
        </w:rPr>
        <w:t>захар може или да се повишат, или да паднат</w:t>
      </w:r>
      <w:r w:rsidRPr="00225504">
        <w:rPr>
          <w:szCs w:val="22"/>
          <w:lang w:val="bg-BG"/>
        </w:rPr>
        <w:t>, ако пиете алкохол.</w:t>
      </w:r>
      <w:r>
        <w:rPr>
          <w:szCs w:val="22"/>
          <w:lang w:val="bg-BG"/>
        </w:rPr>
        <w:t xml:space="preserve"> Затова количеството на необходимия инсулин може да се промени.</w:t>
      </w:r>
    </w:p>
    <w:p w:rsidR="00415CBE" w:rsidRDefault="00415CBE" w:rsidP="00415CBE">
      <w:pPr>
        <w:keepNext/>
        <w:numPr>
          <w:ilvl w:val="12"/>
          <w:numId w:val="0"/>
        </w:numPr>
        <w:ind w:left="567" w:hanging="567"/>
        <w:outlineLvl w:val="0"/>
        <w:rPr>
          <w:b/>
          <w:noProof/>
          <w:szCs w:val="22"/>
          <w:lang w:val="bg-BG"/>
        </w:rPr>
      </w:pPr>
    </w:p>
    <w:p w:rsidR="00415CBE" w:rsidRPr="00225504" w:rsidRDefault="00415CBE" w:rsidP="00415CBE">
      <w:pPr>
        <w:keepNext/>
        <w:numPr>
          <w:ilvl w:val="12"/>
          <w:numId w:val="0"/>
        </w:numPr>
        <w:ind w:left="567" w:hanging="567"/>
        <w:outlineLvl w:val="0"/>
        <w:rPr>
          <w:b/>
          <w:noProof/>
          <w:szCs w:val="22"/>
          <w:lang w:val="bg-BG"/>
        </w:rPr>
      </w:pPr>
      <w:r w:rsidRPr="00225504">
        <w:rPr>
          <w:b/>
          <w:noProof/>
          <w:szCs w:val="22"/>
          <w:lang w:val="bg-BG"/>
        </w:rPr>
        <w:t>Бременност и кърмене</w:t>
      </w:r>
    </w:p>
    <w:p w:rsidR="00415CBE" w:rsidRPr="00225504" w:rsidRDefault="00415CBE" w:rsidP="00415CBE">
      <w:pPr>
        <w:rPr>
          <w:szCs w:val="22"/>
          <w:lang w:val="bg-BG"/>
        </w:rPr>
      </w:pPr>
      <w:r>
        <w:rPr>
          <w:szCs w:val="22"/>
          <w:lang w:val="bg-BG"/>
        </w:rPr>
        <w:t>Вие сте б</w:t>
      </w:r>
      <w:r w:rsidRPr="00225504">
        <w:rPr>
          <w:szCs w:val="22"/>
          <w:lang w:val="bg-BG"/>
        </w:rPr>
        <w:t xml:space="preserve">ременна или </w:t>
      </w:r>
      <w:r>
        <w:rPr>
          <w:szCs w:val="22"/>
          <w:lang w:val="bg-BG"/>
        </w:rPr>
        <w:t>планирате</w:t>
      </w:r>
      <w:r w:rsidRPr="00225504">
        <w:rPr>
          <w:szCs w:val="22"/>
          <w:lang w:val="bg-BG"/>
        </w:rPr>
        <w:t xml:space="preserve"> бременност, или кърмите? Количеството инсулин, от което се нуждаете обикновено</w:t>
      </w:r>
      <w:r>
        <w:rPr>
          <w:szCs w:val="22"/>
          <w:lang w:val="bg-BG"/>
        </w:rPr>
        <w:t>,</w:t>
      </w:r>
      <w:r w:rsidRPr="00225504">
        <w:rPr>
          <w:szCs w:val="22"/>
          <w:lang w:val="bg-BG"/>
        </w:rPr>
        <w:t xml:space="preserve"> намалява по време на първите три месеца от бременността и </w:t>
      </w:r>
      <w:r>
        <w:rPr>
          <w:szCs w:val="22"/>
          <w:lang w:val="bg-BG"/>
        </w:rPr>
        <w:t>се увеличава</w:t>
      </w:r>
      <w:r w:rsidRPr="00225504">
        <w:rPr>
          <w:szCs w:val="22"/>
          <w:lang w:val="bg-BG"/>
        </w:rPr>
        <w:t xml:space="preserve"> в оставащите шест месеца. Ако кърмите</w:t>
      </w:r>
      <w:r>
        <w:rPr>
          <w:szCs w:val="22"/>
          <w:lang w:val="bg-BG"/>
        </w:rPr>
        <w:t>,</w:t>
      </w:r>
      <w:r w:rsidRPr="00225504">
        <w:rPr>
          <w:szCs w:val="22"/>
          <w:lang w:val="bg-BG"/>
        </w:rPr>
        <w:t xml:space="preserve"> може да имате нужда от промяна в приема на инсулин или в диетата.</w:t>
      </w:r>
    </w:p>
    <w:p w:rsidR="00415CBE" w:rsidRPr="00225504" w:rsidRDefault="00415CBE" w:rsidP="00415CBE">
      <w:pPr>
        <w:numPr>
          <w:ilvl w:val="12"/>
          <w:numId w:val="0"/>
        </w:numPr>
        <w:ind w:left="567" w:right="-2" w:hanging="567"/>
        <w:outlineLvl w:val="0"/>
        <w:rPr>
          <w:b/>
          <w:noProof/>
          <w:szCs w:val="22"/>
          <w:lang w:val="bg-BG"/>
        </w:rPr>
      </w:pPr>
      <w:r w:rsidRPr="00225504">
        <w:rPr>
          <w:noProof/>
          <w:szCs w:val="22"/>
          <w:lang w:val="bg-BG"/>
        </w:rPr>
        <w:t>Посъветвайте се с Вашия лекар.</w:t>
      </w:r>
    </w:p>
    <w:p w:rsidR="00415CBE" w:rsidRPr="00225504" w:rsidRDefault="00415CBE" w:rsidP="00415CBE">
      <w:pPr>
        <w:numPr>
          <w:ilvl w:val="12"/>
          <w:numId w:val="0"/>
        </w:numPr>
        <w:ind w:left="567" w:right="-2" w:hanging="567"/>
        <w:outlineLvl w:val="0"/>
        <w:rPr>
          <w:b/>
          <w:noProof/>
          <w:szCs w:val="22"/>
          <w:lang w:val="bg-BG"/>
        </w:rPr>
      </w:pPr>
    </w:p>
    <w:p w:rsidR="00415CBE" w:rsidRPr="00225504" w:rsidRDefault="00415CBE" w:rsidP="00415CBE">
      <w:pPr>
        <w:keepNext/>
        <w:numPr>
          <w:ilvl w:val="12"/>
          <w:numId w:val="0"/>
        </w:numPr>
        <w:ind w:left="567" w:hanging="567"/>
        <w:outlineLvl w:val="0"/>
        <w:rPr>
          <w:b/>
          <w:noProof/>
          <w:szCs w:val="22"/>
          <w:lang w:val="bg-BG"/>
        </w:rPr>
      </w:pPr>
      <w:r w:rsidRPr="00225504">
        <w:rPr>
          <w:b/>
          <w:noProof/>
          <w:szCs w:val="22"/>
          <w:lang w:val="bg-BG"/>
        </w:rPr>
        <w:t>Шофиране и работа с машини</w:t>
      </w:r>
    </w:p>
    <w:p w:rsidR="00415CBE" w:rsidRPr="00225504" w:rsidRDefault="00415CBE" w:rsidP="00415CBE">
      <w:pPr>
        <w:rPr>
          <w:szCs w:val="22"/>
          <w:lang w:val="bg-BG"/>
        </w:rPr>
      </w:pPr>
      <w:r>
        <w:rPr>
          <w:szCs w:val="22"/>
          <w:lang w:val="bg-BG"/>
        </w:rPr>
        <w:t>Вашата с</w:t>
      </w:r>
      <w:r w:rsidRPr="00225504">
        <w:rPr>
          <w:szCs w:val="22"/>
          <w:lang w:val="bg-BG"/>
        </w:rPr>
        <w:t xml:space="preserve">пособност да се концентрирате и реагирате може да бъде намалена, ако имате хипогликемия. Моля, имайте предвид </w:t>
      </w:r>
      <w:r>
        <w:rPr>
          <w:szCs w:val="22"/>
          <w:lang w:val="bg-BG"/>
        </w:rPr>
        <w:t>този възможен проблем</w:t>
      </w:r>
      <w:r w:rsidRPr="00225504">
        <w:rPr>
          <w:szCs w:val="22"/>
          <w:lang w:val="bg-BG"/>
        </w:rPr>
        <w:t xml:space="preserve"> при всички ситуации, които могат да изложат Вас и останалите на риск (напр.</w:t>
      </w:r>
      <w:r>
        <w:rPr>
          <w:szCs w:val="22"/>
          <w:lang w:val="bg-BG"/>
        </w:rPr>
        <w:t>,</w:t>
      </w:r>
      <w:r w:rsidRPr="00225504">
        <w:rPr>
          <w:szCs w:val="22"/>
          <w:lang w:val="bg-BG"/>
        </w:rPr>
        <w:t xml:space="preserve"> шофиране или работа с машини). Трябва да се свържете с Вашия лекар относно уместността да шофирате, ако имате:</w:t>
      </w:r>
    </w:p>
    <w:p w:rsidR="00415CBE" w:rsidRPr="00225504" w:rsidRDefault="00415CBE" w:rsidP="00415CBE">
      <w:pPr>
        <w:rPr>
          <w:szCs w:val="22"/>
          <w:lang w:val="bg-BG"/>
        </w:rPr>
      </w:pPr>
      <w:r w:rsidRPr="00225504">
        <w:rPr>
          <w:rFonts w:eastAsia="Arial Unicode MS"/>
          <w:szCs w:val="22"/>
          <w:lang w:val="bg-BG"/>
        </w:rPr>
        <w:sym w:font="Symbol" w:char="F0B7"/>
      </w:r>
      <w:r w:rsidRPr="00225504">
        <w:rPr>
          <w:rFonts w:eastAsia="Arial Unicode MS"/>
          <w:szCs w:val="22"/>
          <w:lang w:val="bg-BG"/>
        </w:rPr>
        <w:tab/>
      </w:r>
      <w:r w:rsidRPr="00225504">
        <w:rPr>
          <w:szCs w:val="22"/>
          <w:lang w:val="bg-BG"/>
        </w:rPr>
        <w:t>чести епизоди на хипогликемия</w:t>
      </w:r>
    </w:p>
    <w:p w:rsidR="00415CBE" w:rsidRPr="00225504" w:rsidRDefault="00415CBE" w:rsidP="00415CBE">
      <w:pPr>
        <w:rPr>
          <w:szCs w:val="22"/>
          <w:lang w:val="bg-BG"/>
        </w:rPr>
      </w:pPr>
      <w:r w:rsidRPr="00225504">
        <w:rPr>
          <w:szCs w:val="22"/>
          <w:lang w:val="bg-BG"/>
        </w:rPr>
        <w:sym w:font="Symbol" w:char="F0B7"/>
      </w:r>
      <w:r w:rsidRPr="00225504">
        <w:rPr>
          <w:szCs w:val="22"/>
          <w:lang w:val="bg-BG"/>
        </w:rPr>
        <w:tab/>
        <w:t>отслабени или липс</w:t>
      </w:r>
      <w:r>
        <w:rPr>
          <w:szCs w:val="22"/>
          <w:lang w:val="bg-BG"/>
        </w:rPr>
        <w:t>ващи</w:t>
      </w:r>
      <w:r w:rsidRPr="00225504">
        <w:rPr>
          <w:szCs w:val="22"/>
          <w:lang w:val="bg-BG"/>
        </w:rPr>
        <w:t xml:space="preserve"> предупредителни признаци на хипогликемия</w:t>
      </w:r>
    </w:p>
    <w:p w:rsidR="00415CBE" w:rsidRDefault="00415CBE" w:rsidP="00176A79">
      <w:pPr>
        <w:rPr>
          <w:szCs w:val="22"/>
          <w:lang w:val="bg-BG"/>
        </w:rPr>
      </w:pPr>
    </w:p>
    <w:p w:rsidR="008873B9" w:rsidRPr="004C2189" w:rsidRDefault="008873B9" w:rsidP="008873B9">
      <w:pPr>
        <w:numPr>
          <w:ilvl w:val="12"/>
          <w:numId w:val="0"/>
        </w:numPr>
        <w:tabs>
          <w:tab w:val="clear" w:pos="567"/>
        </w:tabs>
        <w:spacing w:line="240" w:lineRule="auto"/>
        <w:ind w:right="-2"/>
        <w:rPr>
          <w:b/>
          <w:noProof/>
          <w:lang w:val="ru-RU"/>
        </w:rPr>
      </w:pPr>
      <w:r w:rsidRPr="00D54714">
        <w:rPr>
          <w:b/>
          <w:noProof/>
        </w:rPr>
        <w:t>Humalog</w:t>
      </w:r>
      <w:r w:rsidR="00275130" w:rsidRPr="0028363F">
        <w:rPr>
          <w:b/>
          <w:noProof/>
          <w:lang w:val="bg-BG"/>
        </w:rPr>
        <w:t xml:space="preserve"> </w:t>
      </w:r>
      <w:r w:rsidR="00275130" w:rsidRPr="008B7D3E">
        <w:rPr>
          <w:b/>
          <w:bCs/>
          <w:noProof/>
          <w:lang w:val="bg-BG"/>
        </w:rPr>
        <w:t>съдържа натрий</w:t>
      </w:r>
    </w:p>
    <w:p w:rsidR="008873B9" w:rsidRDefault="008873B9" w:rsidP="008873B9">
      <w:pPr>
        <w:rPr>
          <w:szCs w:val="22"/>
          <w:lang w:val="bg-BG"/>
        </w:rPr>
      </w:pPr>
      <w:r w:rsidRPr="00B000EF">
        <w:rPr>
          <w:szCs w:val="22"/>
          <w:lang w:val="bg-BG"/>
        </w:rPr>
        <w:t>То</w:t>
      </w:r>
      <w:r>
        <w:rPr>
          <w:szCs w:val="22"/>
          <w:lang w:val="bg-BG"/>
        </w:rPr>
        <w:t>ва</w:t>
      </w:r>
      <w:r w:rsidRPr="00B000EF">
        <w:rPr>
          <w:szCs w:val="22"/>
          <w:lang w:val="bg-BG"/>
        </w:rPr>
        <w:t xml:space="preserve"> лекарств</w:t>
      </w:r>
      <w:r>
        <w:rPr>
          <w:szCs w:val="22"/>
          <w:lang w:val="bg-BG"/>
        </w:rPr>
        <w:t>о</w:t>
      </w:r>
      <w:r w:rsidRPr="00B000EF">
        <w:rPr>
          <w:szCs w:val="22"/>
          <w:lang w:val="bg-BG"/>
        </w:rPr>
        <w:t xml:space="preserve"> съдържа по-малко от 1 mmol натрий (23 mg) на доза, т.е. практически „не съдържа натрий”.</w:t>
      </w:r>
    </w:p>
    <w:p w:rsidR="008873B9" w:rsidRPr="00225504" w:rsidRDefault="008873B9" w:rsidP="00176A79">
      <w:pPr>
        <w:rPr>
          <w:szCs w:val="22"/>
          <w:lang w:val="bg-BG"/>
        </w:rPr>
      </w:pPr>
    </w:p>
    <w:p w:rsidR="00415CBE" w:rsidRPr="00225504" w:rsidRDefault="00415CBE" w:rsidP="00415CBE">
      <w:pPr>
        <w:numPr>
          <w:ilvl w:val="12"/>
          <w:numId w:val="0"/>
        </w:numPr>
        <w:ind w:left="567" w:right="-2" w:hanging="567"/>
        <w:outlineLvl w:val="0"/>
        <w:rPr>
          <w:noProof/>
          <w:szCs w:val="22"/>
          <w:lang w:val="bg-BG"/>
        </w:rPr>
      </w:pPr>
    </w:p>
    <w:p w:rsidR="00415CBE" w:rsidRPr="00225504" w:rsidRDefault="00415CBE" w:rsidP="00415CBE">
      <w:pPr>
        <w:keepNext/>
        <w:ind w:left="567" w:hanging="567"/>
        <w:outlineLvl w:val="0"/>
        <w:rPr>
          <w:b/>
          <w:noProof/>
          <w:szCs w:val="22"/>
          <w:lang w:val="bg-BG"/>
        </w:rPr>
      </w:pPr>
      <w:r w:rsidRPr="00225504">
        <w:rPr>
          <w:b/>
          <w:noProof/>
          <w:szCs w:val="22"/>
          <w:lang w:val="bg-BG"/>
        </w:rPr>
        <w:t>3.</w:t>
      </w:r>
      <w:r w:rsidRPr="00225504">
        <w:rPr>
          <w:b/>
          <w:noProof/>
          <w:szCs w:val="22"/>
          <w:lang w:val="bg-BG"/>
        </w:rPr>
        <w:tab/>
        <w:t xml:space="preserve">Как да използвате </w:t>
      </w:r>
      <w:r w:rsidRPr="00225504">
        <w:rPr>
          <w:b/>
          <w:szCs w:val="22"/>
          <w:lang w:val="bg-BG"/>
        </w:rPr>
        <w:t>Humalog 200 </w:t>
      </w:r>
      <w:r>
        <w:rPr>
          <w:b/>
          <w:szCs w:val="22"/>
          <w:lang w:val="bg-BG"/>
        </w:rPr>
        <w:t>единици</w:t>
      </w:r>
      <w:r w:rsidRPr="00225504">
        <w:rPr>
          <w:b/>
          <w:szCs w:val="22"/>
          <w:lang w:val="bg-BG"/>
        </w:rPr>
        <w:t>/ml KwikPen</w:t>
      </w:r>
    </w:p>
    <w:p w:rsidR="00415CBE" w:rsidRPr="00225504" w:rsidRDefault="00415CBE" w:rsidP="00415CBE">
      <w:pPr>
        <w:keepNext/>
        <w:ind w:left="567" w:hanging="567"/>
        <w:outlineLvl w:val="0"/>
        <w:rPr>
          <w:noProof/>
          <w:szCs w:val="22"/>
          <w:lang w:val="bg-BG"/>
        </w:rPr>
      </w:pPr>
    </w:p>
    <w:p w:rsidR="00415CBE" w:rsidRPr="00225504" w:rsidRDefault="00415CBE" w:rsidP="00415CBE">
      <w:pPr>
        <w:widowControl w:val="0"/>
        <w:jc w:val="both"/>
        <w:rPr>
          <w:b/>
          <w:szCs w:val="22"/>
          <w:lang w:val="bg-BG"/>
        </w:rPr>
      </w:pPr>
    </w:p>
    <w:p w:rsidR="00415CBE" w:rsidRPr="00225504" w:rsidRDefault="00415CBE" w:rsidP="00415CBE">
      <w:pPr>
        <w:ind w:left="567" w:right="-2" w:hanging="567"/>
        <w:rPr>
          <w:noProof/>
          <w:szCs w:val="22"/>
          <w:lang w:val="bg-BG"/>
        </w:rPr>
      </w:pPr>
    </w:p>
    <w:p w:rsidR="00967C0A" w:rsidRDefault="00415CBE" w:rsidP="00967C0A">
      <w:pPr>
        <w:numPr>
          <w:ilvl w:val="12"/>
          <w:numId w:val="0"/>
        </w:numPr>
        <w:tabs>
          <w:tab w:val="clear" w:pos="567"/>
        </w:tabs>
        <w:spacing w:line="240" w:lineRule="auto"/>
        <w:ind w:right="-2"/>
        <w:rPr>
          <w:noProof/>
          <w:szCs w:val="22"/>
          <w:lang w:val="bg-BG"/>
        </w:rPr>
      </w:pPr>
      <w:r w:rsidRPr="00225504">
        <w:rPr>
          <w:noProof/>
          <w:szCs w:val="22"/>
          <w:lang w:val="bg-BG"/>
        </w:rPr>
        <w:t xml:space="preserve">Винаги използвайте </w:t>
      </w:r>
      <w:r>
        <w:rPr>
          <w:noProof/>
          <w:szCs w:val="22"/>
          <w:lang w:val="bg-BG"/>
        </w:rPr>
        <w:t xml:space="preserve">това лекарство </w:t>
      </w:r>
      <w:r w:rsidRPr="00225504">
        <w:rPr>
          <w:noProof/>
          <w:szCs w:val="22"/>
          <w:lang w:val="bg-BG"/>
        </w:rPr>
        <w:t>точно както Ви е казал Вашия</w:t>
      </w:r>
      <w:r>
        <w:rPr>
          <w:noProof/>
          <w:szCs w:val="22"/>
          <w:lang w:val="bg-BG"/>
        </w:rPr>
        <w:t>т</w:t>
      </w:r>
      <w:r w:rsidRPr="00225504">
        <w:rPr>
          <w:noProof/>
          <w:szCs w:val="22"/>
          <w:lang w:val="bg-BG"/>
        </w:rPr>
        <w:t xml:space="preserve"> лекар. Ако не сте сигурни в нещо, попитайте Вашия лекар.</w:t>
      </w:r>
      <w:r w:rsidR="00967C0A">
        <w:rPr>
          <w:noProof/>
          <w:szCs w:val="22"/>
          <w:lang w:val="bg-BG"/>
        </w:rPr>
        <w:t xml:space="preserve"> </w:t>
      </w:r>
      <w:r w:rsidR="00967C0A" w:rsidRPr="009877BD">
        <w:rPr>
          <w:lang w:val="bg-BG" w:eastAsia="de-DE"/>
        </w:rPr>
        <w:t xml:space="preserve">За да се предотврати възможно пренасяне на болести, </w:t>
      </w:r>
      <w:r w:rsidR="00967C0A">
        <w:rPr>
          <w:lang w:val="bg-BG" w:eastAsia="de-DE"/>
        </w:rPr>
        <w:t>всяка писалка</w:t>
      </w:r>
      <w:r w:rsidR="00967C0A" w:rsidRPr="009877BD">
        <w:rPr>
          <w:lang w:val="bg-BG" w:eastAsia="de-DE"/>
        </w:rPr>
        <w:t xml:space="preserve"> трябва да се използва само от </w:t>
      </w:r>
      <w:r w:rsidR="00967C0A">
        <w:rPr>
          <w:lang w:val="bg-BG" w:eastAsia="de-DE"/>
        </w:rPr>
        <w:t>Вас</w:t>
      </w:r>
      <w:r w:rsidR="00967C0A" w:rsidRPr="009877BD">
        <w:rPr>
          <w:lang w:val="bg-BG" w:eastAsia="de-DE"/>
        </w:rPr>
        <w:t xml:space="preserve">, </w:t>
      </w:r>
      <w:r w:rsidR="005B4585">
        <w:rPr>
          <w:lang w:val="bg-BG" w:eastAsia="de-DE"/>
        </w:rPr>
        <w:t>дори</w:t>
      </w:r>
      <w:r w:rsidR="004A356C">
        <w:rPr>
          <w:lang w:val="bg-BG" w:eastAsia="de-DE"/>
        </w:rPr>
        <w:t xml:space="preserve"> и</w:t>
      </w:r>
      <w:r w:rsidR="00967C0A" w:rsidRPr="009877BD">
        <w:rPr>
          <w:lang w:val="bg-BG" w:eastAsia="de-DE"/>
        </w:rPr>
        <w:t xml:space="preserve"> ако иглата е сменена.</w:t>
      </w:r>
    </w:p>
    <w:p w:rsidR="00415CBE" w:rsidRPr="00225504" w:rsidRDefault="00415CBE" w:rsidP="00415CBE">
      <w:pPr>
        <w:numPr>
          <w:ilvl w:val="12"/>
          <w:numId w:val="0"/>
        </w:numPr>
        <w:ind w:right="-2"/>
        <w:rPr>
          <w:noProof/>
          <w:szCs w:val="22"/>
          <w:lang w:val="bg-BG"/>
        </w:rPr>
      </w:pPr>
    </w:p>
    <w:p w:rsidR="00F5422C" w:rsidRDefault="00415CBE" w:rsidP="00F5422C">
      <w:pPr>
        <w:numPr>
          <w:ilvl w:val="12"/>
          <w:numId w:val="0"/>
        </w:numPr>
        <w:tabs>
          <w:tab w:val="clear" w:pos="567"/>
        </w:tabs>
        <w:spacing w:line="240" w:lineRule="auto"/>
        <w:ind w:right="-2"/>
        <w:rPr>
          <w:noProof/>
          <w:szCs w:val="22"/>
          <w:lang w:val="bg-BG"/>
        </w:rPr>
      </w:pPr>
      <w:r w:rsidRPr="00225504">
        <w:rPr>
          <w:szCs w:val="22"/>
          <w:lang w:val="bg-BG"/>
        </w:rPr>
        <w:t>Humalog 200 </w:t>
      </w:r>
      <w:r>
        <w:rPr>
          <w:szCs w:val="22"/>
          <w:lang w:val="bg-BG"/>
        </w:rPr>
        <w:t>единици</w:t>
      </w:r>
      <w:r w:rsidRPr="00225504">
        <w:rPr>
          <w:szCs w:val="22"/>
          <w:lang w:val="bg-BG"/>
        </w:rPr>
        <w:t xml:space="preserve">/ml KwikPen е за пациенти, които приемат повече от 20 единици бързодействащ инсулин </w:t>
      </w:r>
      <w:r>
        <w:rPr>
          <w:szCs w:val="22"/>
          <w:lang w:val="bg-BG"/>
        </w:rPr>
        <w:t>дневно</w:t>
      </w:r>
      <w:r w:rsidRPr="00225504">
        <w:rPr>
          <w:szCs w:val="22"/>
          <w:lang w:val="bg-BG"/>
        </w:rPr>
        <w:t>.</w:t>
      </w:r>
      <w:r w:rsidR="00231B60">
        <w:rPr>
          <w:szCs w:val="22"/>
          <w:lang w:val="bg-BG"/>
        </w:rPr>
        <w:t xml:space="preserve"> </w:t>
      </w:r>
    </w:p>
    <w:p w:rsidR="00415CBE" w:rsidRPr="00225504" w:rsidRDefault="00415CBE" w:rsidP="00415CBE">
      <w:pPr>
        <w:ind w:right="-2"/>
        <w:rPr>
          <w:noProof/>
          <w:szCs w:val="22"/>
          <w:lang w:val="bg-BG"/>
        </w:rPr>
      </w:pPr>
    </w:p>
    <w:p w:rsidR="00415CBE" w:rsidRPr="00225504" w:rsidRDefault="00415CBE" w:rsidP="00415CBE">
      <w:pPr>
        <w:ind w:right="-2"/>
        <w:rPr>
          <w:b/>
          <w:szCs w:val="22"/>
          <w:lang w:val="bg-BG"/>
        </w:rPr>
      </w:pPr>
      <w:r w:rsidRPr="00225504">
        <w:rPr>
          <w:b/>
          <w:szCs w:val="22"/>
          <w:lang w:val="bg-BG"/>
        </w:rPr>
        <w:t>Не прехвърляйте инсулин от Вашата писалка Humalog 200 </w:t>
      </w:r>
      <w:r>
        <w:rPr>
          <w:b/>
          <w:szCs w:val="22"/>
          <w:lang w:val="bg-BG"/>
        </w:rPr>
        <w:t>единици</w:t>
      </w:r>
      <w:r w:rsidRPr="00225504">
        <w:rPr>
          <w:b/>
          <w:szCs w:val="22"/>
          <w:lang w:val="bg-BG"/>
        </w:rPr>
        <w:t xml:space="preserve">/ml KwikPen в спринцовка. Маркировките върху инсулиновата спринцовка няма да измерват Вашата доза правилно. Може да последва тежко предозиране, предизвикващо ниски нива на кръвната захар, което може да </w:t>
      </w:r>
      <w:r>
        <w:rPr>
          <w:b/>
          <w:szCs w:val="22"/>
          <w:lang w:val="bg-BG"/>
        </w:rPr>
        <w:t>застраши</w:t>
      </w:r>
      <w:r w:rsidRPr="00225504">
        <w:rPr>
          <w:b/>
          <w:szCs w:val="22"/>
          <w:lang w:val="bg-BG"/>
        </w:rPr>
        <w:t xml:space="preserve"> Вашия живот.</w:t>
      </w:r>
    </w:p>
    <w:p w:rsidR="00415CBE" w:rsidRPr="00225504" w:rsidRDefault="00415CBE" w:rsidP="00415CBE">
      <w:pPr>
        <w:autoSpaceDE w:val="0"/>
        <w:autoSpaceDN w:val="0"/>
        <w:adjustRightInd w:val="0"/>
        <w:rPr>
          <w:szCs w:val="22"/>
          <w:lang w:val="bg-BG"/>
        </w:rPr>
      </w:pPr>
    </w:p>
    <w:p w:rsidR="00415CBE" w:rsidRPr="00225504" w:rsidRDefault="00415CBE" w:rsidP="00415CBE">
      <w:pPr>
        <w:autoSpaceDE w:val="0"/>
        <w:autoSpaceDN w:val="0"/>
        <w:adjustRightInd w:val="0"/>
        <w:rPr>
          <w:szCs w:val="22"/>
          <w:lang w:val="bg-BG"/>
        </w:rPr>
      </w:pPr>
      <w:r w:rsidRPr="00225504">
        <w:rPr>
          <w:szCs w:val="22"/>
          <w:lang w:val="bg-BG"/>
        </w:rPr>
        <w:t>Не използвайте Humalog 200 </w:t>
      </w:r>
      <w:r>
        <w:rPr>
          <w:szCs w:val="22"/>
          <w:lang w:val="bg-BG"/>
        </w:rPr>
        <w:t>единици</w:t>
      </w:r>
      <w:r w:rsidRPr="00225504">
        <w:rPr>
          <w:szCs w:val="22"/>
          <w:lang w:val="bg-BG"/>
        </w:rPr>
        <w:t>/ml KwikPen инжекционен разтвор в инсулинова инфузионна помпа.</w:t>
      </w:r>
    </w:p>
    <w:p w:rsidR="00415CBE" w:rsidRPr="00225504" w:rsidRDefault="00415CBE" w:rsidP="00415CBE">
      <w:pPr>
        <w:numPr>
          <w:ilvl w:val="12"/>
          <w:numId w:val="0"/>
        </w:numPr>
        <w:ind w:right="-2"/>
        <w:rPr>
          <w:noProof/>
          <w:szCs w:val="22"/>
          <w:lang w:val="bg-BG"/>
        </w:rPr>
      </w:pPr>
    </w:p>
    <w:p w:rsidR="00415CBE" w:rsidRPr="00225504" w:rsidRDefault="00415CBE" w:rsidP="00415CBE">
      <w:pPr>
        <w:keepNext/>
        <w:numPr>
          <w:ilvl w:val="12"/>
          <w:numId w:val="0"/>
        </w:numPr>
        <w:ind w:left="567" w:hanging="567"/>
        <w:outlineLvl w:val="0"/>
        <w:rPr>
          <w:b/>
          <w:noProof/>
          <w:szCs w:val="22"/>
          <w:lang w:val="bg-BG"/>
        </w:rPr>
      </w:pPr>
      <w:r w:rsidRPr="00225504">
        <w:rPr>
          <w:b/>
          <w:noProof/>
          <w:szCs w:val="22"/>
          <w:lang w:val="bg-BG"/>
        </w:rPr>
        <w:t>Доз</w:t>
      </w:r>
      <w:r w:rsidR="000E0C84">
        <w:rPr>
          <w:b/>
          <w:noProof/>
          <w:szCs w:val="22"/>
          <w:lang w:val="bg-BG"/>
        </w:rPr>
        <w:t>а</w:t>
      </w:r>
    </w:p>
    <w:p w:rsidR="00415CBE" w:rsidRPr="00225504" w:rsidRDefault="00415CBE" w:rsidP="00415CBE">
      <w:pPr>
        <w:ind w:left="540" w:hanging="540"/>
        <w:rPr>
          <w:szCs w:val="22"/>
          <w:lang w:val="bg-BG"/>
        </w:rPr>
      </w:pPr>
      <w:r w:rsidRPr="00225504">
        <w:rPr>
          <w:szCs w:val="22"/>
          <w:lang w:val="bg-BG"/>
        </w:rPr>
        <w:sym w:font="Symbol" w:char="F0B7"/>
      </w:r>
      <w:r w:rsidRPr="00225504">
        <w:rPr>
          <w:szCs w:val="22"/>
          <w:lang w:val="bg-BG"/>
        </w:rPr>
        <w:tab/>
        <w:t xml:space="preserve">Обикновено трябва да инжектирате Humalog </w:t>
      </w:r>
      <w:r>
        <w:rPr>
          <w:szCs w:val="22"/>
          <w:lang w:val="bg-BG"/>
        </w:rPr>
        <w:t xml:space="preserve">в рамките на </w:t>
      </w:r>
      <w:r w:rsidRPr="00225504">
        <w:rPr>
          <w:szCs w:val="22"/>
          <w:lang w:val="bg-BG"/>
        </w:rPr>
        <w:t>15 минути преди ядене. Ако е необходимо</w:t>
      </w:r>
      <w:r>
        <w:rPr>
          <w:szCs w:val="22"/>
          <w:lang w:val="bg-BG"/>
        </w:rPr>
        <w:t>,</w:t>
      </w:r>
      <w:r w:rsidRPr="00225504">
        <w:rPr>
          <w:szCs w:val="22"/>
          <w:lang w:val="bg-BG"/>
        </w:rPr>
        <w:t xml:space="preserve"> може да го инжектирате веднага след хранене. Но Вашият лекар ще Ви каже точно колко да прилагате, кога да го прилагате и колко често. Тези указания са само за Вас. Следвайте ги точно и посещавайте Вашата диабетна клиника редовно.</w:t>
      </w:r>
    </w:p>
    <w:p w:rsidR="00415CBE" w:rsidRPr="00225504" w:rsidRDefault="00415CBE" w:rsidP="00415CBE">
      <w:pPr>
        <w:ind w:left="540" w:hanging="540"/>
        <w:rPr>
          <w:szCs w:val="22"/>
          <w:lang w:val="bg-BG"/>
        </w:rPr>
      </w:pPr>
      <w:r w:rsidRPr="00225504">
        <w:rPr>
          <w:szCs w:val="22"/>
          <w:lang w:val="bg-BG"/>
        </w:rPr>
        <w:sym w:font="Symbol" w:char="F0B7"/>
      </w:r>
      <w:r w:rsidRPr="00225504">
        <w:rPr>
          <w:szCs w:val="22"/>
          <w:lang w:val="bg-BG"/>
        </w:rPr>
        <w:tab/>
        <w:t>Ако промените вида инсулин, който използвате (например</w:t>
      </w:r>
      <w:r>
        <w:rPr>
          <w:szCs w:val="22"/>
          <w:lang w:val="bg-BG"/>
        </w:rPr>
        <w:t>,</w:t>
      </w:r>
      <w:r w:rsidRPr="00225504">
        <w:rPr>
          <w:szCs w:val="22"/>
          <w:lang w:val="bg-BG"/>
        </w:rPr>
        <w:t xml:space="preserve"> преминаване от човешки или животински инсулин на продукт от групата на Humalog), може би ще трябва да приемате повече или по</w:t>
      </w:r>
      <w:r w:rsidRPr="00225504">
        <w:rPr>
          <w:szCs w:val="22"/>
          <w:lang w:val="bg-BG"/>
        </w:rPr>
        <w:noBreakHyphen/>
        <w:t xml:space="preserve">малко отколкото преди. Това може </w:t>
      </w:r>
      <w:r>
        <w:rPr>
          <w:szCs w:val="22"/>
          <w:lang w:val="bg-BG"/>
        </w:rPr>
        <w:t>важи</w:t>
      </w:r>
      <w:r w:rsidRPr="00225504">
        <w:rPr>
          <w:szCs w:val="22"/>
          <w:lang w:val="bg-BG"/>
        </w:rPr>
        <w:t xml:space="preserve"> само за първата инжекция или може да бъде постепенна промяна за няколко седмици или месеци.</w:t>
      </w:r>
    </w:p>
    <w:p w:rsidR="00415CBE" w:rsidRPr="00225504" w:rsidRDefault="00415CBE" w:rsidP="00415CBE">
      <w:pPr>
        <w:ind w:left="540" w:hanging="540"/>
        <w:rPr>
          <w:szCs w:val="22"/>
          <w:lang w:val="bg-BG"/>
        </w:rPr>
      </w:pPr>
      <w:r w:rsidRPr="00225504">
        <w:rPr>
          <w:szCs w:val="22"/>
          <w:lang w:val="bg-BG"/>
        </w:rPr>
        <w:sym w:font="Symbol" w:char="F0B7"/>
      </w:r>
      <w:r w:rsidRPr="00225504">
        <w:rPr>
          <w:szCs w:val="22"/>
          <w:lang w:val="bg-BG"/>
        </w:rPr>
        <w:tab/>
        <w:t xml:space="preserve">Инжектирайте Humalog </w:t>
      </w:r>
      <w:r>
        <w:rPr>
          <w:szCs w:val="22"/>
          <w:lang w:val="bg-BG"/>
        </w:rPr>
        <w:t>под кожата (</w:t>
      </w:r>
      <w:r w:rsidRPr="00225504">
        <w:rPr>
          <w:szCs w:val="22"/>
          <w:lang w:val="bg-BG"/>
        </w:rPr>
        <w:t>подкожно</w:t>
      </w:r>
      <w:r>
        <w:rPr>
          <w:szCs w:val="22"/>
          <w:lang w:val="bg-BG"/>
        </w:rPr>
        <w:t>)</w:t>
      </w:r>
      <w:r w:rsidRPr="00225504">
        <w:rPr>
          <w:szCs w:val="22"/>
          <w:lang w:val="bg-BG"/>
        </w:rPr>
        <w:t>.</w:t>
      </w:r>
    </w:p>
    <w:p w:rsidR="00415CBE" w:rsidRPr="00225504" w:rsidRDefault="00415CBE" w:rsidP="00415CBE">
      <w:pPr>
        <w:numPr>
          <w:ilvl w:val="12"/>
          <w:numId w:val="0"/>
        </w:numPr>
        <w:ind w:left="720" w:right="-2" w:hanging="720"/>
        <w:rPr>
          <w:b/>
          <w:noProof/>
          <w:szCs w:val="22"/>
          <w:lang w:val="bg-BG"/>
        </w:rPr>
      </w:pPr>
    </w:p>
    <w:p w:rsidR="00415CBE" w:rsidRPr="00225504" w:rsidRDefault="00415CBE" w:rsidP="00415CBE">
      <w:pPr>
        <w:keepNext/>
        <w:ind w:left="567" w:hanging="567"/>
        <w:outlineLvl w:val="0"/>
        <w:rPr>
          <w:szCs w:val="22"/>
          <w:lang w:val="bg-BG"/>
        </w:rPr>
      </w:pPr>
      <w:r w:rsidRPr="00225504">
        <w:rPr>
          <w:b/>
          <w:szCs w:val="22"/>
          <w:lang w:val="bg-BG"/>
        </w:rPr>
        <w:t>Приготвяне на Humalog 200 </w:t>
      </w:r>
      <w:r>
        <w:rPr>
          <w:b/>
          <w:szCs w:val="22"/>
          <w:lang w:val="bg-BG"/>
        </w:rPr>
        <w:t>единици</w:t>
      </w:r>
      <w:r w:rsidRPr="00225504">
        <w:rPr>
          <w:b/>
          <w:szCs w:val="22"/>
          <w:lang w:val="bg-BG"/>
        </w:rPr>
        <w:t>/ml KwikPen</w:t>
      </w:r>
    </w:p>
    <w:p w:rsidR="00415CBE" w:rsidRPr="00225504" w:rsidRDefault="00415CBE" w:rsidP="00415CBE">
      <w:pPr>
        <w:ind w:left="540" w:hanging="540"/>
        <w:rPr>
          <w:szCs w:val="22"/>
          <w:lang w:val="bg-BG"/>
        </w:rPr>
      </w:pPr>
      <w:r w:rsidRPr="00225504">
        <w:rPr>
          <w:szCs w:val="22"/>
          <w:lang w:val="bg-BG"/>
        </w:rPr>
        <w:sym w:font="Symbol" w:char="F0B7"/>
      </w:r>
      <w:r w:rsidRPr="00225504">
        <w:rPr>
          <w:szCs w:val="22"/>
          <w:lang w:val="bg-BG"/>
        </w:rPr>
        <w:tab/>
        <w:t xml:space="preserve">Humalog е разтворен предварително във вода, така че не е необходимо да го </w:t>
      </w:r>
      <w:r>
        <w:rPr>
          <w:szCs w:val="22"/>
          <w:lang w:val="bg-BG"/>
        </w:rPr>
        <w:t>с</w:t>
      </w:r>
      <w:r w:rsidRPr="00225504">
        <w:rPr>
          <w:szCs w:val="22"/>
          <w:lang w:val="bg-BG"/>
        </w:rPr>
        <w:t xml:space="preserve">месвате. Но трябва да го използвате </w:t>
      </w:r>
      <w:r w:rsidRPr="00225504">
        <w:rPr>
          <w:b/>
          <w:szCs w:val="22"/>
          <w:lang w:val="bg-BG"/>
        </w:rPr>
        <w:t>само</w:t>
      </w:r>
      <w:r w:rsidRPr="00225504">
        <w:rPr>
          <w:szCs w:val="22"/>
          <w:lang w:val="bg-BG"/>
        </w:rPr>
        <w:t>, ако изглежда като вода. Той трябва да е бистър, безцв</w:t>
      </w:r>
      <w:r>
        <w:rPr>
          <w:szCs w:val="22"/>
          <w:lang w:val="bg-BG"/>
        </w:rPr>
        <w:t>етен</w:t>
      </w:r>
      <w:r w:rsidRPr="00225504">
        <w:rPr>
          <w:szCs w:val="22"/>
          <w:lang w:val="bg-BG"/>
        </w:rPr>
        <w:t xml:space="preserve"> и </w:t>
      </w:r>
      <w:r>
        <w:rPr>
          <w:szCs w:val="22"/>
          <w:lang w:val="bg-BG"/>
        </w:rPr>
        <w:t xml:space="preserve">да няма </w:t>
      </w:r>
      <w:r w:rsidRPr="00225504">
        <w:rPr>
          <w:szCs w:val="22"/>
          <w:lang w:val="bg-BG"/>
        </w:rPr>
        <w:t>твърди частици в него. Проверявайте за това всеки път, когато го инжектирате.</w:t>
      </w:r>
    </w:p>
    <w:p w:rsidR="00415CBE" w:rsidRPr="00225504" w:rsidRDefault="00415CBE" w:rsidP="00415CBE">
      <w:pPr>
        <w:numPr>
          <w:ilvl w:val="12"/>
          <w:numId w:val="0"/>
        </w:numPr>
        <w:ind w:left="567" w:right="-2" w:hanging="567"/>
        <w:rPr>
          <w:noProof/>
          <w:szCs w:val="22"/>
          <w:lang w:val="bg-BG"/>
        </w:rPr>
      </w:pPr>
    </w:p>
    <w:p w:rsidR="00415CBE" w:rsidRPr="00225504" w:rsidRDefault="00415CBE" w:rsidP="00415CBE">
      <w:pPr>
        <w:keepNext/>
        <w:numPr>
          <w:ilvl w:val="12"/>
          <w:numId w:val="0"/>
        </w:numPr>
        <w:outlineLvl w:val="0"/>
        <w:rPr>
          <w:b/>
          <w:szCs w:val="22"/>
          <w:lang w:val="bg-BG"/>
        </w:rPr>
      </w:pPr>
      <w:r w:rsidRPr="00225504">
        <w:rPr>
          <w:b/>
          <w:szCs w:val="22"/>
          <w:lang w:val="bg-BG"/>
        </w:rPr>
        <w:t>Приготвяне на KwikPen (Квик</w:t>
      </w:r>
      <w:r w:rsidRPr="00225504">
        <w:rPr>
          <w:b/>
          <w:szCs w:val="22"/>
          <w:lang w:val="bg-BG"/>
        </w:rPr>
        <w:noBreakHyphen/>
        <w:t>писалката) за употреба (</w:t>
      </w:r>
      <w:r>
        <w:rPr>
          <w:b/>
          <w:szCs w:val="22"/>
          <w:lang w:val="bg-BG"/>
        </w:rPr>
        <w:t xml:space="preserve">Моля, </w:t>
      </w:r>
      <w:r w:rsidRPr="00225504">
        <w:rPr>
          <w:b/>
          <w:szCs w:val="22"/>
          <w:lang w:val="bg-BG"/>
        </w:rPr>
        <w:t>в</w:t>
      </w:r>
      <w:r>
        <w:rPr>
          <w:b/>
          <w:szCs w:val="22"/>
          <w:lang w:val="bg-BG"/>
        </w:rPr>
        <w:t>и</w:t>
      </w:r>
      <w:r w:rsidRPr="00225504">
        <w:rPr>
          <w:b/>
          <w:szCs w:val="22"/>
          <w:lang w:val="bg-BG"/>
        </w:rPr>
        <w:t>ж</w:t>
      </w:r>
      <w:r>
        <w:rPr>
          <w:b/>
          <w:szCs w:val="22"/>
          <w:lang w:val="bg-BG"/>
        </w:rPr>
        <w:t>те</w:t>
      </w:r>
      <w:r w:rsidRPr="00225504">
        <w:rPr>
          <w:b/>
          <w:szCs w:val="22"/>
          <w:lang w:val="bg-BG"/>
        </w:rPr>
        <w:t xml:space="preserve"> ръководството за употреба)</w:t>
      </w:r>
    </w:p>
    <w:p w:rsidR="00415CBE" w:rsidRPr="00225504" w:rsidRDefault="00415CBE" w:rsidP="00415CBE">
      <w:pPr>
        <w:ind w:left="540" w:hanging="540"/>
        <w:rPr>
          <w:szCs w:val="22"/>
          <w:lang w:val="bg-BG"/>
        </w:rPr>
      </w:pPr>
      <w:r w:rsidRPr="00225504">
        <w:rPr>
          <w:szCs w:val="22"/>
          <w:lang w:val="bg-BG"/>
        </w:rPr>
        <w:sym w:font="Symbol" w:char="F0B7"/>
      </w:r>
      <w:r w:rsidRPr="00225504">
        <w:rPr>
          <w:szCs w:val="22"/>
          <w:lang w:val="bg-BG"/>
        </w:rPr>
        <w:tab/>
        <w:t>Първо си измийте ръцете.</w:t>
      </w:r>
    </w:p>
    <w:p w:rsidR="00415CBE" w:rsidRPr="00225504" w:rsidRDefault="00415CBE" w:rsidP="00415CBE">
      <w:pPr>
        <w:ind w:left="540" w:hanging="540"/>
        <w:rPr>
          <w:szCs w:val="22"/>
          <w:lang w:val="bg-BG"/>
        </w:rPr>
      </w:pPr>
      <w:r w:rsidRPr="00225504">
        <w:rPr>
          <w:szCs w:val="22"/>
          <w:lang w:val="bg-BG"/>
        </w:rPr>
        <w:sym w:font="Symbol" w:char="F0B7"/>
      </w:r>
      <w:r w:rsidRPr="00225504">
        <w:rPr>
          <w:szCs w:val="22"/>
          <w:lang w:val="bg-BG"/>
        </w:rPr>
        <w:tab/>
        <w:t xml:space="preserve">Прочетете указанията как да използвате </w:t>
      </w:r>
      <w:r>
        <w:rPr>
          <w:szCs w:val="22"/>
          <w:lang w:val="bg-BG"/>
        </w:rPr>
        <w:t xml:space="preserve">Вашата </w:t>
      </w:r>
      <w:r w:rsidRPr="00225504">
        <w:rPr>
          <w:szCs w:val="22"/>
          <w:lang w:val="bg-BG"/>
        </w:rPr>
        <w:t>предварително напълнен</w:t>
      </w:r>
      <w:r>
        <w:rPr>
          <w:szCs w:val="22"/>
          <w:lang w:val="bg-BG"/>
        </w:rPr>
        <w:t>ата</w:t>
      </w:r>
      <w:r w:rsidRPr="00225504">
        <w:rPr>
          <w:szCs w:val="22"/>
          <w:lang w:val="bg-BG"/>
        </w:rPr>
        <w:t xml:space="preserve"> инсулинов</w:t>
      </w:r>
      <w:r>
        <w:rPr>
          <w:szCs w:val="22"/>
          <w:lang w:val="bg-BG"/>
        </w:rPr>
        <w:t>а</w:t>
      </w:r>
      <w:r w:rsidRPr="00225504">
        <w:rPr>
          <w:szCs w:val="22"/>
          <w:lang w:val="bg-BG"/>
        </w:rPr>
        <w:t xml:space="preserve"> писалк</w:t>
      </w:r>
      <w:r>
        <w:rPr>
          <w:szCs w:val="22"/>
          <w:lang w:val="bg-BG"/>
        </w:rPr>
        <w:t>а</w:t>
      </w:r>
      <w:r w:rsidRPr="00225504">
        <w:rPr>
          <w:szCs w:val="22"/>
          <w:lang w:val="bg-BG"/>
        </w:rPr>
        <w:t>. Моля</w:t>
      </w:r>
      <w:r>
        <w:rPr>
          <w:szCs w:val="22"/>
          <w:lang w:val="bg-BG"/>
        </w:rPr>
        <w:t>,</w:t>
      </w:r>
      <w:r w:rsidRPr="00225504">
        <w:rPr>
          <w:szCs w:val="22"/>
          <w:lang w:val="bg-BG"/>
        </w:rPr>
        <w:t xml:space="preserve"> следвайте</w:t>
      </w:r>
      <w:r w:rsidRPr="001D52E5">
        <w:rPr>
          <w:szCs w:val="22"/>
          <w:lang w:val="bg-BG"/>
        </w:rPr>
        <w:t xml:space="preserve"> </w:t>
      </w:r>
      <w:r w:rsidRPr="00225504">
        <w:rPr>
          <w:szCs w:val="22"/>
          <w:lang w:val="bg-BG"/>
        </w:rPr>
        <w:t>внимателно инструкциите. Там има някои напомняния.</w:t>
      </w:r>
    </w:p>
    <w:p w:rsidR="00415CBE" w:rsidRPr="00225504" w:rsidRDefault="00415CBE" w:rsidP="00415CBE">
      <w:pPr>
        <w:ind w:left="540" w:hanging="540"/>
        <w:rPr>
          <w:szCs w:val="22"/>
          <w:lang w:val="bg-BG"/>
        </w:rPr>
      </w:pPr>
      <w:r w:rsidRPr="00225504">
        <w:rPr>
          <w:szCs w:val="22"/>
          <w:lang w:val="bg-BG"/>
        </w:rPr>
        <w:sym w:font="Symbol" w:char="F0B7"/>
      </w:r>
      <w:r w:rsidRPr="00225504">
        <w:rPr>
          <w:szCs w:val="22"/>
          <w:lang w:val="bg-BG"/>
        </w:rPr>
        <w:tab/>
        <w:t>Използвайте чиста игла. (Иглите не са включени).</w:t>
      </w:r>
    </w:p>
    <w:p w:rsidR="00415CBE" w:rsidRPr="00225504" w:rsidRDefault="00415CBE" w:rsidP="00415CBE">
      <w:pPr>
        <w:ind w:left="540" w:hanging="540"/>
        <w:rPr>
          <w:szCs w:val="22"/>
          <w:lang w:val="bg-BG"/>
        </w:rPr>
      </w:pPr>
      <w:r w:rsidRPr="00225504">
        <w:rPr>
          <w:szCs w:val="22"/>
          <w:lang w:val="bg-BG"/>
        </w:rPr>
        <w:sym w:font="Symbol" w:char="F0B7"/>
      </w:r>
      <w:r w:rsidRPr="00225504">
        <w:rPr>
          <w:szCs w:val="22"/>
          <w:lang w:val="bg-BG"/>
        </w:rPr>
        <w:tab/>
      </w:r>
      <w:r>
        <w:rPr>
          <w:szCs w:val="22"/>
          <w:lang w:val="bg-BG"/>
        </w:rPr>
        <w:t>Заредете</w:t>
      </w:r>
      <w:r w:rsidRPr="00225504">
        <w:rPr>
          <w:szCs w:val="22"/>
          <w:lang w:val="bg-BG"/>
        </w:rPr>
        <w:t xml:space="preserve"> Вашата KwikPen (Квик</w:t>
      </w:r>
      <w:r w:rsidRPr="00225504">
        <w:rPr>
          <w:szCs w:val="22"/>
          <w:lang w:val="bg-BG"/>
        </w:rPr>
        <w:noBreakHyphen/>
        <w:t>писалка) преди всяка употреба. Така проверявате, че инсулин излиза навън и изчиствате въздушните мехурчета от Вашата KwikPen (Квик</w:t>
      </w:r>
      <w:r w:rsidRPr="00225504">
        <w:rPr>
          <w:szCs w:val="22"/>
          <w:lang w:val="bg-BG"/>
        </w:rPr>
        <w:noBreakHyphen/>
        <w:t>писалка). Може да има все още останали няколко малки въздушни мехурчета в писалката - те са безвредни. Ако въздушните мехурчета са твърде големи, това може да повлияе на дозата инсулин.</w:t>
      </w:r>
    </w:p>
    <w:p w:rsidR="00415CBE" w:rsidRPr="00225504" w:rsidRDefault="00415CBE" w:rsidP="00415CBE">
      <w:pPr>
        <w:ind w:left="567" w:hanging="567"/>
        <w:rPr>
          <w:szCs w:val="22"/>
          <w:lang w:val="bg-BG"/>
        </w:rPr>
      </w:pPr>
    </w:p>
    <w:p w:rsidR="00415CBE" w:rsidRPr="00225504" w:rsidRDefault="00415CBE" w:rsidP="00415CBE">
      <w:pPr>
        <w:keepNext/>
        <w:ind w:left="567" w:hanging="567"/>
        <w:outlineLvl w:val="0"/>
        <w:rPr>
          <w:b/>
          <w:szCs w:val="22"/>
          <w:lang w:val="bg-BG"/>
        </w:rPr>
      </w:pPr>
      <w:r w:rsidRPr="00225504">
        <w:rPr>
          <w:b/>
          <w:szCs w:val="22"/>
          <w:lang w:val="bg-BG"/>
        </w:rPr>
        <w:t>Инжектиране на Humalog</w:t>
      </w:r>
    </w:p>
    <w:p w:rsidR="00415CBE" w:rsidRPr="00225504" w:rsidRDefault="00415CBE" w:rsidP="00415CBE">
      <w:pPr>
        <w:ind w:left="540" w:hanging="540"/>
        <w:rPr>
          <w:szCs w:val="22"/>
          <w:lang w:val="bg-BG"/>
        </w:rPr>
      </w:pPr>
      <w:r w:rsidRPr="00225504">
        <w:rPr>
          <w:szCs w:val="22"/>
          <w:lang w:val="bg-BG"/>
        </w:rPr>
        <w:sym w:font="Symbol" w:char="F0B7"/>
      </w:r>
      <w:r w:rsidRPr="00225504">
        <w:rPr>
          <w:szCs w:val="22"/>
          <w:lang w:val="bg-BG"/>
        </w:rPr>
        <w:tab/>
        <w:t>Преди да направите инжекцията, почистете кожа</w:t>
      </w:r>
      <w:r w:rsidR="00827B59">
        <w:rPr>
          <w:szCs w:val="22"/>
          <w:lang w:val="bg-BG"/>
        </w:rPr>
        <w:t>та</w:t>
      </w:r>
      <w:r w:rsidRPr="00225504">
        <w:rPr>
          <w:i/>
          <w:szCs w:val="22"/>
          <w:lang w:val="bg-BG"/>
        </w:rPr>
        <w:t xml:space="preserve">, </w:t>
      </w:r>
      <w:r w:rsidRPr="00225504">
        <w:rPr>
          <w:szCs w:val="22"/>
          <w:lang w:val="bg-BG"/>
        </w:rPr>
        <w:t>както са Ви инструктирали. Инжектирайте под</w:t>
      </w:r>
      <w:r>
        <w:rPr>
          <w:szCs w:val="22"/>
          <w:lang w:val="bg-BG"/>
        </w:rPr>
        <w:t xml:space="preserve"> </w:t>
      </w:r>
      <w:r w:rsidRPr="00225504">
        <w:rPr>
          <w:szCs w:val="22"/>
          <w:lang w:val="bg-BG"/>
        </w:rPr>
        <w:t>кож</w:t>
      </w:r>
      <w:r>
        <w:rPr>
          <w:szCs w:val="22"/>
          <w:lang w:val="bg-BG"/>
        </w:rPr>
        <w:t>ата</w:t>
      </w:r>
      <w:r w:rsidRPr="00225504">
        <w:rPr>
          <w:szCs w:val="22"/>
          <w:lang w:val="bg-BG"/>
        </w:rPr>
        <w:t xml:space="preserve">, както </w:t>
      </w:r>
      <w:r>
        <w:rPr>
          <w:szCs w:val="22"/>
          <w:lang w:val="bg-BG"/>
        </w:rPr>
        <w:t>са Ви</w:t>
      </w:r>
      <w:r w:rsidRPr="00225504">
        <w:rPr>
          <w:szCs w:val="22"/>
          <w:lang w:val="bg-BG"/>
        </w:rPr>
        <w:t xml:space="preserve"> обуч</w:t>
      </w:r>
      <w:r>
        <w:rPr>
          <w:szCs w:val="22"/>
          <w:lang w:val="bg-BG"/>
        </w:rPr>
        <w:t>или</w:t>
      </w:r>
      <w:r w:rsidRPr="00225504">
        <w:rPr>
          <w:szCs w:val="22"/>
          <w:lang w:val="bg-BG"/>
        </w:rPr>
        <w:t>. След постав</w:t>
      </w:r>
      <w:r>
        <w:rPr>
          <w:szCs w:val="22"/>
          <w:lang w:val="bg-BG"/>
        </w:rPr>
        <w:t>яне на Вашата</w:t>
      </w:r>
      <w:r w:rsidRPr="00225504">
        <w:rPr>
          <w:szCs w:val="22"/>
          <w:lang w:val="bg-BG"/>
        </w:rPr>
        <w:t xml:space="preserve"> инжекция</w:t>
      </w:r>
      <w:r>
        <w:rPr>
          <w:szCs w:val="22"/>
          <w:lang w:val="bg-BG"/>
        </w:rPr>
        <w:t>,</w:t>
      </w:r>
      <w:r w:rsidRPr="00225504">
        <w:rPr>
          <w:szCs w:val="22"/>
          <w:lang w:val="bg-BG"/>
        </w:rPr>
        <w:t xml:space="preserve"> оставете иглата в кожата за пет секунди, за да сте сигур</w:t>
      </w:r>
      <w:r>
        <w:rPr>
          <w:szCs w:val="22"/>
          <w:lang w:val="bg-BG"/>
        </w:rPr>
        <w:t>ни</w:t>
      </w:r>
      <w:r w:rsidRPr="00225504">
        <w:rPr>
          <w:szCs w:val="22"/>
          <w:lang w:val="bg-BG"/>
        </w:rPr>
        <w:t>, че сте приели цялата доза. Не разтривайте мястото, където току що сте направили инжекцията. Убедете се, че сте се инжектирали на поне на половин инч (</w:t>
      </w:r>
      <w:smartTag w:uri="urn:schemas-microsoft-com:office:smarttags" w:element="metricconverter">
        <w:smartTagPr>
          <w:attr w:name="ProductID" w:val="1 см"/>
        </w:smartTagPr>
        <w:r w:rsidRPr="00225504">
          <w:rPr>
            <w:szCs w:val="22"/>
            <w:lang w:val="bg-BG"/>
          </w:rPr>
          <w:t>1</w:t>
        </w:r>
        <w:r>
          <w:rPr>
            <w:szCs w:val="22"/>
            <w:lang w:val="bg-BG"/>
          </w:rPr>
          <w:t> см</w:t>
        </w:r>
      </w:smartTag>
      <w:r w:rsidRPr="00225504">
        <w:rPr>
          <w:szCs w:val="22"/>
          <w:lang w:val="bg-BG"/>
        </w:rPr>
        <w:t xml:space="preserve">) от мястото на последната инжекция, и че </w:t>
      </w:r>
      <w:r>
        <w:rPr>
          <w:szCs w:val="22"/>
          <w:lang w:val="bg-BG"/>
        </w:rPr>
        <w:t>„редувате”</w:t>
      </w:r>
      <w:r w:rsidRPr="00225504">
        <w:rPr>
          <w:szCs w:val="22"/>
          <w:lang w:val="bg-BG"/>
        </w:rPr>
        <w:t xml:space="preserve"> местата на инжектиране, така както сте били обучен</w:t>
      </w:r>
      <w:r>
        <w:rPr>
          <w:szCs w:val="22"/>
          <w:lang w:val="bg-BG"/>
        </w:rPr>
        <w:t>и</w:t>
      </w:r>
      <w:r w:rsidRPr="00225504">
        <w:rPr>
          <w:szCs w:val="22"/>
          <w:lang w:val="bg-BG"/>
        </w:rPr>
        <w:t xml:space="preserve">. Няма значение </w:t>
      </w:r>
      <w:r>
        <w:rPr>
          <w:szCs w:val="22"/>
          <w:lang w:val="bg-BG"/>
        </w:rPr>
        <w:t>кое място използвате за</w:t>
      </w:r>
      <w:r w:rsidRPr="00225504">
        <w:rPr>
          <w:szCs w:val="22"/>
          <w:lang w:val="bg-BG"/>
        </w:rPr>
        <w:t xml:space="preserve"> инжектира</w:t>
      </w:r>
      <w:r>
        <w:rPr>
          <w:szCs w:val="22"/>
          <w:lang w:val="bg-BG"/>
        </w:rPr>
        <w:t>н</w:t>
      </w:r>
      <w:r w:rsidRPr="00225504">
        <w:rPr>
          <w:szCs w:val="22"/>
          <w:lang w:val="bg-BG"/>
        </w:rPr>
        <w:t xml:space="preserve">е, </w:t>
      </w:r>
      <w:r>
        <w:rPr>
          <w:szCs w:val="22"/>
          <w:lang w:val="bg-BG"/>
        </w:rPr>
        <w:t xml:space="preserve">дали </w:t>
      </w:r>
      <w:r w:rsidRPr="00225504">
        <w:rPr>
          <w:szCs w:val="22"/>
          <w:lang w:val="bg-BG"/>
        </w:rPr>
        <w:t>в горната част на ръката, бедрото, седалището или корема, инжекция</w:t>
      </w:r>
      <w:r w:rsidR="00BE220C">
        <w:rPr>
          <w:szCs w:val="22"/>
          <w:lang w:val="bg-BG"/>
        </w:rPr>
        <w:t>та</w:t>
      </w:r>
      <w:r w:rsidRPr="00225504">
        <w:rPr>
          <w:szCs w:val="22"/>
          <w:lang w:val="bg-BG"/>
        </w:rPr>
        <w:t xml:space="preserve"> Humalog </w:t>
      </w:r>
      <w:r>
        <w:rPr>
          <w:szCs w:val="22"/>
          <w:lang w:val="bg-BG"/>
        </w:rPr>
        <w:t xml:space="preserve">въпреки това </w:t>
      </w:r>
      <w:r w:rsidRPr="00225504">
        <w:rPr>
          <w:szCs w:val="22"/>
          <w:lang w:val="bg-BG"/>
        </w:rPr>
        <w:t>ще действа по</w:t>
      </w:r>
      <w:r w:rsidRPr="00225504">
        <w:rPr>
          <w:szCs w:val="22"/>
          <w:lang w:val="bg-BG"/>
        </w:rPr>
        <w:noBreakHyphen/>
        <w:t xml:space="preserve">бързо </w:t>
      </w:r>
      <w:r>
        <w:rPr>
          <w:szCs w:val="22"/>
          <w:lang w:val="bg-BG"/>
        </w:rPr>
        <w:t>отколкото</w:t>
      </w:r>
      <w:r w:rsidRPr="00225504">
        <w:rPr>
          <w:szCs w:val="22"/>
          <w:lang w:val="bg-BG"/>
        </w:rPr>
        <w:t xml:space="preserve"> разтворим</w:t>
      </w:r>
      <w:r>
        <w:rPr>
          <w:szCs w:val="22"/>
          <w:lang w:val="bg-BG"/>
        </w:rPr>
        <w:t>ия</w:t>
      </w:r>
      <w:r w:rsidRPr="00225504">
        <w:rPr>
          <w:szCs w:val="22"/>
          <w:lang w:val="bg-BG"/>
        </w:rPr>
        <w:t xml:space="preserve"> </w:t>
      </w:r>
      <w:r>
        <w:rPr>
          <w:szCs w:val="22"/>
          <w:lang w:val="bg-BG"/>
        </w:rPr>
        <w:t xml:space="preserve">човешки </w:t>
      </w:r>
      <w:r w:rsidRPr="00225504">
        <w:rPr>
          <w:szCs w:val="22"/>
          <w:lang w:val="bg-BG"/>
        </w:rPr>
        <w:t>инсулин</w:t>
      </w:r>
      <w:r>
        <w:rPr>
          <w:szCs w:val="22"/>
          <w:lang w:val="bg-BG"/>
        </w:rPr>
        <w:t>.</w:t>
      </w:r>
    </w:p>
    <w:p w:rsidR="00415CBE" w:rsidRPr="00225504" w:rsidRDefault="00415CBE" w:rsidP="00415CBE">
      <w:pPr>
        <w:ind w:left="540" w:hanging="540"/>
        <w:rPr>
          <w:szCs w:val="22"/>
          <w:lang w:val="bg-BG"/>
        </w:rPr>
      </w:pPr>
      <w:r w:rsidRPr="00225504">
        <w:rPr>
          <w:szCs w:val="22"/>
          <w:lang w:val="bg-BG"/>
        </w:rPr>
        <w:sym w:font="Symbol" w:char="F0B7"/>
      </w:r>
      <w:r w:rsidRPr="00225504">
        <w:rPr>
          <w:szCs w:val="22"/>
          <w:lang w:val="bg-BG"/>
        </w:rPr>
        <w:tab/>
        <w:t xml:space="preserve">Не </w:t>
      </w:r>
      <w:r>
        <w:rPr>
          <w:szCs w:val="22"/>
          <w:lang w:val="bg-BG"/>
        </w:rPr>
        <w:t>инжектирайте</w:t>
      </w:r>
      <w:r w:rsidRPr="00225504">
        <w:rPr>
          <w:szCs w:val="22"/>
          <w:lang w:val="bg-BG"/>
        </w:rPr>
        <w:t xml:space="preserve"> Humalog 200 </w:t>
      </w:r>
      <w:r>
        <w:rPr>
          <w:szCs w:val="22"/>
          <w:lang w:val="bg-BG"/>
        </w:rPr>
        <w:t>единици</w:t>
      </w:r>
      <w:r w:rsidRPr="00225504">
        <w:rPr>
          <w:szCs w:val="22"/>
          <w:lang w:val="bg-BG"/>
        </w:rPr>
        <w:t xml:space="preserve">/ml KwikPen инжекционен разтвор </w:t>
      </w:r>
      <w:r>
        <w:rPr>
          <w:szCs w:val="22"/>
          <w:lang w:val="bg-BG"/>
        </w:rPr>
        <w:t>директно във вена (</w:t>
      </w:r>
      <w:r w:rsidRPr="00225504">
        <w:rPr>
          <w:szCs w:val="22"/>
          <w:lang w:val="bg-BG"/>
        </w:rPr>
        <w:t>интравенозно</w:t>
      </w:r>
      <w:r>
        <w:rPr>
          <w:szCs w:val="22"/>
          <w:lang w:val="bg-BG"/>
        </w:rPr>
        <w:t>)</w:t>
      </w:r>
      <w:r w:rsidRPr="00225504">
        <w:rPr>
          <w:szCs w:val="22"/>
          <w:lang w:val="bg-BG"/>
        </w:rPr>
        <w:t>.</w:t>
      </w:r>
    </w:p>
    <w:p w:rsidR="00415CBE" w:rsidRPr="00225504" w:rsidRDefault="00415CBE" w:rsidP="00415CBE">
      <w:pPr>
        <w:numPr>
          <w:ilvl w:val="12"/>
          <w:numId w:val="0"/>
        </w:numPr>
        <w:ind w:left="567" w:right="-2" w:hanging="567"/>
        <w:rPr>
          <w:noProof/>
          <w:szCs w:val="22"/>
          <w:lang w:val="bg-BG"/>
        </w:rPr>
      </w:pPr>
    </w:p>
    <w:p w:rsidR="00415CBE" w:rsidRPr="00225504" w:rsidRDefault="00415CBE" w:rsidP="00415CBE">
      <w:pPr>
        <w:keepNext/>
        <w:ind w:left="567" w:hanging="567"/>
        <w:outlineLvl w:val="0"/>
        <w:rPr>
          <w:b/>
          <w:szCs w:val="22"/>
          <w:lang w:val="bg-BG"/>
        </w:rPr>
      </w:pPr>
      <w:r w:rsidRPr="00225504">
        <w:rPr>
          <w:b/>
          <w:szCs w:val="22"/>
          <w:lang w:val="bg-BG"/>
        </w:rPr>
        <w:t>След инжектиране</w:t>
      </w:r>
    </w:p>
    <w:p w:rsidR="00415CBE" w:rsidRPr="00225504" w:rsidRDefault="00415CBE" w:rsidP="00415CBE">
      <w:pPr>
        <w:ind w:left="540" w:hanging="540"/>
        <w:rPr>
          <w:szCs w:val="22"/>
          <w:lang w:val="bg-BG"/>
        </w:rPr>
      </w:pPr>
      <w:r w:rsidRPr="00225504">
        <w:rPr>
          <w:rFonts w:eastAsia="Arial Unicode MS"/>
          <w:b/>
          <w:szCs w:val="22"/>
          <w:lang w:val="bg-BG"/>
        </w:rPr>
        <w:sym w:font="Symbol" w:char="F0B7"/>
      </w:r>
      <w:r w:rsidRPr="00225504">
        <w:rPr>
          <w:rFonts w:eastAsia="Arial Unicode MS"/>
          <w:b/>
          <w:szCs w:val="22"/>
          <w:lang w:val="bg-BG"/>
        </w:rPr>
        <w:tab/>
      </w:r>
      <w:r w:rsidRPr="00225504">
        <w:rPr>
          <w:szCs w:val="22"/>
          <w:lang w:val="bg-BG"/>
        </w:rPr>
        <w:t>В момента, в който направите инжекцията</w:t>
      </w:r>
      <w:r>
        <w:rPr>
          <w:szCs w:val="22"/>
          <w:lang w:val="bg-BG"/>
        </w:rPr>
        <w:t>,</w:t>
      </w:r>
      <w:r w:rsidRPr="00225504">
        <w:rPr>
          <w:szCs w:val="22"/>
          <w:lang w:val="bg-BG"/>
        </w:rPr>
        <w:t xml:space="preserve"> </w:t>
      </w:r>
      <w:r>
        <w:rPr>
          <w:szCs w:val="22"/>
          <w:lang w:val="bg-BG"/>
        </w:rPr>
        <w:t>отстранете</w:t>
      </w:r>
      <w:r w:rsidRPr="00225504">
        <w:rPr>
          <w:szCs w:val="22"/>
          <w:lang w:val="bg-BG"/>
        </w:rPr>
        <w:t xml:space="preserve"> иглата от KwikPen (Квик</w:t>
      </w:r>
      <w:r w:rsidRPr="00225504">
        <w:rPr>
          <w:szCs w:val="22"/>
          <w:lang w:val="bg-BG"/>
        </w:rPr>
        <w:noBreakHyphen/>
        <w:t xml:space="preserve">писалката) като използвате външната капачка на иглата. Това ще запази </w:t>
      </w:r>
      <w:r>
        <w:rPr>
          <w:szCs w:val="22"/>
          <w:lang w:val="bg-BG"/>
        </w:rPr>
        <w:t>инсулина</w:t>
      </w:r>
      <w:r w:rsidRPr="00225504">
        <w:rPr>
          <w:szCs w:val="22"/>
          <w:lang w:val="bg-BG"/>
        </w:rPr>
        <w:t xml:space="preserve"> стерилен и ще предпази изтичането му. </w:t>
      </w:r>
      <w:r>
        <w:rPr>
          <w:szCs w:val="22"/>
          <w:lang w:val="bg-BG"/>
        </w:rPr>
        <w:t>Това с</w:t>
      </w:r>
      <w:r w:rsidRPr="00225504">
        <w:rPr>
          <w:szCs w:val="22"/>
          <w:lang w:val="bg-BG"/>
        </w:rPr>
        <w:t xml:space="preserve">ъщо така ще възпрепятства </w:t>
      </w:r>
      <w:r>
        <w:rPr>
          <w:szCs w:val="22"/>
          <w:lang w:val="bg-BG"/>
        </w:rPr>
        <w:t>навлизането</w:t>
      </w:r>
      <w:r w:rsidRPr="00225504">
        <w:rPr>
          <w:szCs w:val="22"/>
          <w:lang w:val="bg-BG"/>
        </w:rPr>
        <w:t xml:space="preserve"> на въздух в писалката и запушването на иглата</w:t>
      </w:r>
      <w:r w:rsidRPr="00225504">
        <w:rPr>
          <w:b/>
          <w:szCs w:val="22"/>
          <w:lang w:val="bg-BG"/>
        </w:rPr>
        <w:t>. Не предоставяйте Вашите игли на други лица</w:t>
      </w:r>
      <w:r w:rsidRPr="00225504">
        <w:rPr>
          <w:szCs w:val="22"/>
          <w:lang w:val="bg-BG"/>
        </w:rPr>
        <w:t xml:space="preserve">. </w:t>
      </w:r>
      <w:r w:rsidRPr="00225504">
        <w:rPr>
          <w:szCs w:val="22"/>
          <w:u w:val="single"/>
          <w:lang w:val="bg-BG"/>
        </w:rPr>
        <w:t>Не предоставяйте Вашата писалка на други лица</w:t>
      </w:r>
      <w:r w:rsidRPr="00225504">
        <w:rPr>
          <w:szCs w:val="22"/>
          <w:lang w:val="bg-BG"/>
        </w:rPr>
        <w:t xml:space="preserve">. </w:t>
      </w:r>
      <w:r>
        <w:rPr>
          <w:szCs w:val="22"/>
          <w:lang w:val="bg-BG"/>
        </w:rPr>
        <w:t>Поставете обратно</w:t>
      </w:r>
      <w:r w:rsidRPr="00225504">
        <w:rPr>
          <w:szCs w:val="22"/>
          <w:lang w:val="bg-BG"/>
        </w:rPr>
        <w:t xml:space="preserve"> капачката на Вашата писалка.</w:t>
      </w:r>
    </w:p>
    <w:p w:rsidR="00415CBE" w:rsidRPr="00225504" w:rsidRDefault="00415CBE" w:rsidP="00415CBE">
      <w:pPr>
        <w:jc w:val="both"/>
        <w:rPr>
          <w:b/>
          <w:szCs w:val="22"/>
          <w:lang w:val="bg-BG"/>
        </w:rPr>
      </w:pPr>
    </w:p>
    <w:p w:rsidR="00415CBE" w:rsidRPr="00225504" w:rsidRDefault="00415CBE" w:rsidP="00415CBE">
      <w:pPr>
        <w:keepNext/>
        <w:rPr>
          <w:b/>
          <w:szCs w:val="22"/>
          <w:lang w:val="bg-BG"/>
        </w:rPr>
      </w:pPr>
      <w:r w:rsidRPr="00225504">
        <w:rPr>
          <w:b/>
          <w:szCs w:val="22"/>
          <w:lang w:val="bg-BG"/>
        </w:rPr>
        <w:t>По</w:t>
      </w:r>
      <w:r w:rsidRPr="00225504">
        <w:rPr>
          <w:b/>
          <w:szCs w:val="22"/>
          <w:lang w:val="bg-BG"/>
        </w:rPr>
        <w:noBreakHyphen/>
        <w:t>нататъшни инжекции</w:t>
      </w:r>
    </w:p>
    <w:p w:rsidR="00415CBE" w:rsidRPr="00225504" w:rsidRDefault="00415CBE" w:rsidP="00415CBE">
      <w:pPr>
        <w:ind w:left="540" w:hanging="540"/>
        <w:rPr>
          <w:szCs w:val="22"/>
          <w:lang w:val="bg-BG"/>
        </w:rPr>
      </w:pPr>
      <w:r w:rsidRPr="00225504">
        <w:rPr>
          <w:szCs w:val="22"/>
          <w:lang w:val="bg-BG"/>
        </w:rPr>
        <w:sym w:font="Symbol" w:char="F0B7"/>
      </w:r>
      <w:r w:rsidRPr="00225504">
        <w:rPr>
          <w:szCs w:val="22"/>
          <w:lang w:val="bg-BG"/>
        </w:rPr>
        <w:tab/>
        <w:t>Всеки път когато използвате KwikPen (Квик</w:t>
      </w:r>
      <w:r w:rsidRPr="00225504">
        <w:rPr>
          <w:szCs w:val="22"/>
          <w:lang w:val="bg-BG"/>
        </w:rPr>
        <w:noBreakHyphen/>
        <w:t>писалката)</w:t>
      </w:r>
      <w:r>
        <w:rPr>
          <w:szCs w:val="22"/>
          <w:lang w:val="bg-BG"/>
        </w:rPr>
        <w:t>,</w:t>
      </w:r>
      <w:r w:rsidRPr="00225504">
        <w:rPr>
          <w:szCs w:val="22"/>
          <w:lang w:val="bg-BG"/>
        </w:rPr>
        <w:t xml:space="preserve"> </w:t>
      </w:r>
      <w:r>
        <w:rPr>
          <w:szCs w:val="22"/>
          <w:lang w:val="bg-BG"/>
        </w:rPr>
        <w:t>В</w:t>
      </w:r>
      <w:r w:rsidRPr="00225504">
        <w:rPr>
          <w:szCs w:val="22"/>
          <w:lang w:val="bg-BG"/>
        </w:rPr>
        <w:t>ие трябва да използвате нова игла. Преди всяка инжекция из</w:t>
      </w:r>
      <w:r w:rsidR="00827B59">
        <w:rPr>
          <w:szCs w:val="22"/>
          <w:lang w:val="bg-BG"/>
        </w:rPr>
        <w:t>гонете</w:t>
      </w:r>
      <w:r w:rsidRPr="00225504">
        <w:rPr>
          <w:szCs w:val="22"/>
          <w:lang w:val="bg-BG"/>
        </w:rPr>
        <w:t xml:space="preserve"> въздушните мехурчета. Можете да видите колко инсулин остава като задържите KwikPen (Квик</w:t>
      </w:r>
      <w:r w:rsidRPr="00225504">
        <w:rPr>
          <w:szCs w:val="22"/>
          <w:lang w:val="bg-BG"/>
        </w:rPr>
        <w:noBreakHyphen/>
        <w:t>писалката) с игла</w:t>
      </w:r>
      <w:r>
        <w:rPr>
          <w:szCs w:val="22"/>
          <w:lang w:val="bg-BG"/>
        </w:rPr>
        <w:t>,</w:t>
      </w:r>
      <w:r w:rsidRPr="00225504">
        <w:rPr>
          <w:szCs w:val="22"/>
          <w:lang w:val="bg-BG"/>
        </w:rPr>
        <w:t xml:space="preserve"> насочена нагоре.</w:t>
      </w:r>
    </w:p>
    <w:p w:rsidR="00415CBE" w:rsidRPr="00225504" w:rsidRDefault="00415CBE" w:rsidP="00415CBE">
      <w:pPr>
        <w:ind w:left="540" w:hanging="540"/>
        <w:rPr>
          <w:szCs w:val="22"/>
          <w:lang w:val="bg-BG"/>
        </w:rPr>
      </w:pPr>
      <w:r w:rsidRPr="00225504">
        <w:rPr>
          <w:szCs w:val="22"/>
          <w:lang w:val="bg-BG"/>
        </w:rPr>
        <w:sym w:font="Symbol" w:char="F0B7"/>
      </w:r>
      <w:r w:rsidRPr="00225504">
        <w:rPr>
          <w:szCs w:val="22"/>
          <w:lang w:val="bg-BG"/>
        </w:rPr>
        <w:tab/>
        <w:t>След като KwikPen (Квик</w:t>
      </w:r>
      <w:r w:rsidRPr="00225504">
        <w:rPr>
          <w:szCs w:val="22"/>
          <w:lang w:val="bg-BG"/>
        </w:rPr>
        <w:noBreakHyphen/>
        <w:t>писалката) се изпразни</w:t>
      </w:r>
      <w:r>
        <w:rPr>
          <w:szCs w:val="22"/>
          <w:lang w:val="bg-BG"/>
        </w:rPr>
        <w:t>,</w:t>
      </w:r>
      <w:r w:rsidRPr="00225504">
        <w:rPr>
          <w:szCs w:val="22"/>
          <w:lang w:val="bg-BG"/>
        </w:rPr>
        <w:t xml:space="preserve"> да не се използва отново. Моля</w:t>
      </w:r>
      <w:r>
        <w:rPr>
          <w:szCs w:val="22"/>
          <w:lang w:val="bg-BG"/>
        </w:rPr>
        <w:t>,</w:t>
      </w:r>
      <w:r w:rsidRPr="00225504">
        <w:rPr>
          <w:szCs w:val="22"/>
          <w:lang w:val="bg-BG"/>
        </w:rPr>
        <w:t xml:space="preserve"> изхвърлете я </w:t>
      </w:r>
      <w:r w:rsidR="00DD13D6">
        <w:rPr>
          <w:szCs w:val="22"/>
          <w:lang w:val="bg-BG"/>
        </w:rPr>
        <w:t>внимателно</w:t>
      </w:r>
      <w:r w:rsidRPr="00225504">
        <w:rPr>
          <w:szCs w:val="22"/>
          <w:lang w:val="bg-BG"/>
        </w:rPr>
        <w:t xml:space="preserve"> – Вашият фармацевт или диабетна сестра ще Ви кажат как да направите това.</w:t>
      </w:r>
    </w:p>
    <w:p w:rsidR="00415CBE" w:rsidRPr="00225504" w:rsidRDefault="00415CBE" w:rsidP="00415CBE">
      <w:pPr>
        <w:numPr>
          <w:ilvl w:val="12"/>
          <w:numId w:val="0"/>
        </w:numPr>
        <w:ind w:left="567" w:right="-2" w:hanging="567"/>
        <w:rPr>
          <w:noProof/>
          <w:szCs w:val="22"/>
          <w:lang w:val="bg-BG"/>
        </w:rPr>
      </w:pPr>
    </w:p>
    <w:p w:rsidR="00415CBE" w:rsidRPr="00225504" w:rsidRDefault="00415CBE" w:rsidP="00415CBE">
      <w:pPr>
        <w:keepNext/>
        <w:numPr>
          <w:ilvl w:val="12"/>
          <w:numId w:val="0"/>
        </w:numPr>
        <w:rPr>
          <w:b/>
          <w:noProof/>
          <w:szCs w:val="22"/>
          <w:lang w:val="bg-BG"/>
        </w:rPr>
      </w:pPr>
      <w:r w:rsidRPr="00225504">
        <w:rPr>
          <w:b/>
          <w:noProof/>
          <w:szCs w:val="22"/>
          <w:lang w:val="bg-BG"/>
        </w:rPr>
        <w:t xml:space="preserve">Ако сте приложили повече от необходимата доза </w:t>
      </w:r>
      <w:r w:rsidRPr="00225504">
        <w:rPr>
          <w:b/>
          <w:szCs w:val="22"/>
          <w:lang w:val="bg-BG"/>
        </w:rPr>
        <w:t>Humalog</w:t>
      </w:r>
    </w:p>
    <w:p w:rsidR="00415CBE" w:rsidRPr="00225504" w:rsidRDefault="00415CBE" w:rsidP="00415CBE">
      <w:pPr>
        <w:numPr>
          <w:ilvl w:val="12"/>
          <w:numId w:val="0"/>
        </w:numPr>
        <w:ind w:right="-2"/>
        <w:outlineLvl w:val="0"/>
        <w:rPr>
          <w:noProof/>
          <w:szCs w:val="22"/>
          <w:lang w:val="bg-BG"/>
        </w:rPr>
      </w:pPr>
      <w:r w:rsidRPr="00225504">
        <w:rPr>
          <w:noProof/>
          <w:szCs w:val="22"/>
          <w:lang w:val="bg-BG"/>
        </w:rPr>
        <w:t xml:space="preserve">Ако сте приложили повече </w:t>
      </w:r>
      <w:r w:rsidR="000E0C84" w:rsidRPr="000E0C84">
        <w:rPr>
          <w:noProof/>
          <w:szCs w:val="22"/>
          <w:lang w:val="bg-BG"/>
        </w:rPr>
        <w:t xml:space="preserve">от необходимата доза </w:t>
      </w:r>
      <w:r w:rsidRPr="00225504">
        <w:rPr>
          <w:noProof/>
          <w:szCs w:val="22"/>
          <w:lang w:val="bg-BG"/>
        </w:rPr>
        <w:t>Humalog</w:t>
      </w:r>
      <w:r w:rsidR="00C42F21" w:rsidRPr="0028363F">
        <w:rPr>
          <w:noProof/>
          <w:szCs w:val="22"/>
          <w:lang w:val="bg-BG"/>
        </w:rPr>
        <w:t xml:space="preserve"> </w:t>
      </w:r>
      <w:r w:rsidR="00C42F21" w:rsidRPr="00D078EF">
        <w:rPr>
          <w:noProof/>
          <w:szCs w:val="22"/>
          <w:lang w:val="bg-BG"/>
        </w:rPr>
        <w:t>или не сте сигурни колко сте инжектирали</w:t>
      </w:r>
      <w:r w:rsidR="00C42F21">
        <w:rPr>
          <w:noProof/>
          <w:szCs w:val="22"/>
          <w:lang w:val="bg-BG"/>
        </w:rPr>
        <w:t xml:space="preserve">, </w:t>
      </w:r>
      <w:r w:rsidR="00C42F21" w:rsidRPr="00D078EF">
        <w:rPr>
          <w:noProof/>
          <w:szCs w:val="22"/>
          <w:lang w:val="ru-RU"/>
        </w:rPr>
        <w:t xml:space="preserve">нивото на кръвната Ви захар </w:t>
      </w:r>
      <w:r w:rsidR="00D133C1">
        <w:rPr>
          <w:noProof/>
          <w:szCs w:val="22"/>
          <w:lang w:val="ru-RU"/>
        </w:rPr>
        <w:t>може да стане ниско</w:t>
      </w:r>
      <w:r w:rsidRPr="00225504">
        <w:rPr>
          <w:noProof/>
          <w:szCs w:val="22"/>
          <w:lang w:val="bg-BG"/>
        </w:rPr>
        <w:t>. Проверете нивото на кръвната си захар.</w:t>
      </w:r>
    </w:p>
    <w:p w:rsidR="00C42F21" w:rsidRDefault="00C42F21" w:rsidP="00415CBE">
      <w:pPr>
        <w:numPr>
          <w:ilvl w:val="12"/>
          <w:numId w:val="0"/>
        </w:numPr>
        <w:ind w:right="-2"/>
        <w:outlineLvl w:val="0"/>
        <w:rPr>
          <w:szCs w:val="22"/>
          <w:lang w:val="bg-BG"/>
        </w:rPr>
      </w:pPr>
    </w:p>
    <w:p w:rsidR="00415CBE" w:rsidRPr="00225504" w:rsidRDefault="00415CBE" w:rsidP="00415CBE">
      <w:pPr>
        <w:numPr>
          <w:ilvl w:val="12"/>
          <w:numId w:val="0"/>
        </w:numPr>
        <w:ind w:right="-2"/>
        <w:outlineLvl w:val="0"/>
        <w:rPr>
          <w:szCs w:val="22"/>
          <w:lang w:val="bg-BG"/>
        </w:rPr>
      </w:pPr>
      <w:r w:rsidRPr="00225504">
        <w:rPr>
          <w:szCs w:val="22"/>
          <w:lang w:val="bg-BG"/>
        </w:rPr>
        <w:t xml:space="preserve">Ако кръвната Ви захар е ниска </w:t>
      </w:r>
      <w:r w:rsidRPr="00225504">
        <w:rPr>
          <w:b/>
          <w:bCs/>
          <w:szCs w:val="22"/>
          <w:lang w:val="bg-BG"/>
        </w:rPr>
        <w:t>(лека хипогликемия)</w:t>
      </w:r>
      <w:r w:rsidRPr="00225504">
        <w:rPr>
          <w:szCs w:val="22"/>
          <w:lang w:val="bg-BG"/>
        </w:rPr>
        <w:t xml:space="preserve">, вземете таблетки глюкоза, захар или изпийте подсладена напитка. След това </w:t>
      </w:r>
      <w:r>
        <w:rPr>
          <w:szCs w:val="22"/>
          <w:lang w:val="bg-BG"/>
        </w:rPr>
        <w:t>из</w:t>
      </w:r>
      <w:r w:rsidRPr="00225504">
        <w:rPr>
          <w:szCs w:val="22"/>
          <w:lang w:val="bg-BG"/>
        </w:rPr>
        <w:t xml:space="preserve">яжте плод, бисквити или сандвич, както Ви е препоръчал </w:t>
      </w:r>
      <w:r>
        <w:rPr>
          <w:szCs w:val="22"/>
          <w:lang w:val="bg-BG"/>
        </w:rPr>
        <w:t xml:space="preserve">Вашият </w:t>
      </w:r>
      <w:r w:rsidRPr="00225504">
        <w:rPr>
          <w:szCs w:val="22"/>
          <w:lang w:val="bg-BG"/>
        </w:rPr>
        <w:t>лекар и си починете. В повечето случаи това ще Ви помогне да превъзмогнете</w:t>
      </w:r>
      <w:r w:rsidRPr="00225504">
        <w:rPr>
          <w:i/>
          <w:szCs w:val="22"/>
          <w:lang w:val="bg-BG"/>
        </w:rPr>
        <w:t xml:space="preserve"> </w:t>
      </w:r>
      <w:r w:rsidRPr="00225504">
        <w:rPr>
          <w:szCs w:val="22"/>
          <w:lang w:val="bg-BG"/>
        </w:rPr>
        <w:t>леката хипогликемия или ниска</w:t>
      </w:r>
      <w:r>
        <w:rPr>
          <w:szCs w:val="22"/>
          <w:lang w:val="bg-BG"/>
        </w:rPr>
        <w:t>та</w:t>
      </w:r>
      <w:r w:rsidRPr="00225504">
        <w:rPr>
          <w:szCs w:val="22"/>
          <w:lang w:val="bg-BG"/>
        </w:rPr>
        <w:t xml:space="preserve"> степен на инсулиново предозиране. Ако се почувствате по</w:t>
      </w:r>
      <w:r w:rsidRPr="00225504">
        <w:rPr>
          <w:szCs w:val="22"/>
          <w:lang w:val="bg-BG"/>
        </w:rPr>
        <w:noBreakHyphen/>
        <w:t>зле и дишането Ви е повърхностно</w:t>
      </w:r>
      <w:r>
        <w:rPr>
          <w:szCs w:val="22"/>
          <w:lang w:val="bg-BG"/>
        </w:rPr>
        <w:t>, а</w:t>
      </w:r>
      <w:r w:rsidRPr="00225504">
        <w:rPr>
          <w:szCs w:val="22"/>
          <w:lang w:val="bg-BG"/>
        </w:rPr>
        <w:t xml:space="preserve"> кожата Ви става бледа, веднага се обадете на Вашия лекар. Твърде тежка хипогликемия може да се лекува с глюкагонова инжекция. Хапнете глюкоза или захар след инжекция</w:t>
      </w:r>
      <w:r>
        <w:rPr>
          <w:szCs w:val="22"/>
          <w:lang w:val="bg-BG"/>
        </w:rPr>
        <w:t>та с</w:t>
      </w:r>
      <w:r w:rsidRPr="00126B20">
        <w:rPr>
          <w:szCs w:val="22"/>
          <w:lang w:val="bg-BG"/>
        </w:rPr>
        <w:t xml:space="preserve"> </w:t>
      </w:r>
      <w:r w:rsidRPr="00225504">
        <w:rPr>
          <w:szCs w:val="22"/>
          <w:lang w:val="bg-BG"/>
        </w:rPr>
        <w:t xml:space="preserve">глюкагон. Ако </w:t>
      </w:r>
      <w:r>
        <w:rPr>
          <w:szCs w:val="22"/>
          <w:lang w:val="bg-BG"/>
        </w:rPr>
        <w:t xml:space="preserve">не се повлияете от </w:t>
      </w:r>
      <w:r w:rsidRPr="00225504">
        <w:rPr>
          <w:szCs w:val="22"/>
          <w:lang w:val="bg-BG"/>
        </w:rPr>
        <w:t>глюкагона</w:t>
      </w:r>
      <w:r>
        <w:rPr>
          <w:szCs w:val="22"/>
          <w:lang w:val="bg-BG"/>
        </w:rPr>
        <w:t>,</w:t>
      </w:r>
      <w:r w:rsidRPr="00225504">
        <w:rPr>
          <w:szCs w:val="22"/>
          <w:lang w:val="bg-BG"/>
        </w:rPr>
        <w:t xml:space="preserve"> ще трябва да отидете в болница. Помолете Вашия лекар да Ви разкаже за глюкагона.</w:t>
      </w:r>
    </w:p>
    <w:p w:rsidR="00415CBE" w:rsidRPr="00225504" w:rsidRDefault="00415CBE" w:rsidP="00415CBE">
      <w:pPr>
        <w:numPr>
          <w:ilvl w:val="12"/>
          <w:numId w:val="0"/>
        </w:numPr>
        <w:ind w:right="-2"/>
        <w:outlineLvl w:val="0"/>
        <w:rPr>
          <w:b/>
          <w:noProof/>
          <w:szCs w:val="22"/>
          <w:lang w:val="bg-BG"/>
        </w:rPr>
      </w:pPr>
    </w:p>
    <w:p w:rsidR="00415CBE" w:rsidRPr="00225504" w:rsidRDefault="00415CBE" w:rsidP="00415CBE">
      <w:pPr>
        <w:keepNext/>
        <w:numPr>
          <w:ilvl w:val="12"/>
          <w:numId w:val="0"/>
        </w:numPr>
        <w:rPr>
          <w:b/>
          <w:noProof/>
          <w:szCs w:val="22"/>
          <w:lang w:val="bg-BG"/>
        </w:rPr>
      </w:pPr>
      <w:r w:rsidRPr="00225504">
        <w:rPr>
          <w:b/>
          <w:noProof/>
          <w:szCs w:val="22"/>
          <w:lang w:val="bg-BG"/>
        </w:rPr>
        <w:t xml:space="preserve">Ако сте пропуснали да приложите </w:t>
      </w:r>
      <w:r w:rsidRPr="00225504">
        <w:rPr>
          <w:b/>
          <w:szCs w:val="22"/>
          <w:lang w:val="bg-BG"/>
        </w:rPr>
        <w:t>Humalog</w:t>
      </w:r>
    </w:p>
    <w:p w:rsidR="00415CBE" w:rsidRPr="00225504" w:rsidRDefault="00415CBE" w:rsidP="00415CBE">
      <w:pPr>
        <w:numPr>
          <w:ilvl w:val="12"/>
          <w:numId w:val="0"/>
        </w:numPr>
        <w:ind w:right="-2"/>
        <w:outlineLvl w:val="0"/>
        <w:rPr>
          <w:noProof/>
          <w:szCs w:val="22"/>
          <w:lang w:val="bg-BG"/>
        </w:rPr>
      </w:pPr>
      <w:r w:rsidRPr="00225504">
        <w:rPr>
          <w:noProof/>
          <w:szCs w:val="22"/>
          <w:lang w:val="bg-BG"/>
        </w:rPr>
        <w:t xml:space="preserve">Ако сте приложили по-малко </w:t>
      </w:r>
      <w:r w:rsidR="00C42F21" w:rsidRPr="00D078EF">
        <w:rPr>
          <w:noProof/>
          <w:szCs w:val="22"/>
          <w:lang w:val="bg-BG"/>
        </w:rPr>
        <w:t xml:space="preserve">от необходимата доза </w:t>
      </w:r>
      <w:r w:rsidRPr="00225504">
        <w:rPr>
          <w:noProof/>
          <w:szCs w:val="22"/>
          <w:lang w:val="bg-BG"/>
        </w:rPr>
        <w:t>Humalog</w:t>
      </w:r>
      <w:r w:rsidR="00C42F21" w:rsidRPr="0028363F">
        <w:rPr>
          <w:noProof/>
          <w:szCs w:val="22"/>
          <w:lang w:val="bg-BG"/>
        </w:rPr>
        <w:t xml:space="preserve"> </w:t>
      </w:r>
      <w:r w:rsidR="00C42F21" w:rsidRPr="00D078EF">
        <w:rPr>
          <w:noProof/>
          <w:szCs w:val="22"/>
          <w:lang w:val="bg-BG"/>
        </w:rPr>
        <w:t>или не сте сигурни колко сте инжектирали</w:t>
      </w:r>
      <w:r w:rsidR="00C42F21" w:rsidRPr="0028363F">
        <w:rPr>
          <w:noProof/>
          <w:szCs w:val="22"/>
          <w:lang w:val="bg-BG"/>
        </w:rPr>
        <w:t xml:space="preserve"> </w:t>
      </w:r>
      <w:r w:rsidR="00C42F21" w:rsidRPr="00D078EF">
        <w:rPr>
          <w:noProof/>
          <w:szCs w:val="22"/>
          <w:lang w:val="ru-RU"/>
        </w:rPr>
        <w:t xml:space="preserve">нивото на кръвната Ви захар </w:t>
      </w:r>
      <w:r w:rsidR="001A5226">
        <w:rPr>
          <w:noProof/>
          <w:szCs w:val="22"/>
          <w:lang w:val="ru-RU"/>
        </w:rPr>
        <w:t>може значително да се повиши</w:t>
      </w:r>
      <w:r w:rsidRPr="00225504">
        <w:rPr>
          <w:noProof/>
          <w:szCs w:val="22"/>
          <w:lang w:val="bg-BG"/>
        </w:rPr>
        <w:t>. Проверете нивото на</w:t>
      </w:r>
      <w:r>
        <w:rPr>
          <w:noProof/>
          <w:szCs w:val="22"/>
          <w:lang w:val="bg-BG"/>
        </w:rPr>
        <w:t xml:space="preserve"> </w:t>
      </w:r>
      <w:r w:rsidRPr="00225504">
        <w:rPr>
          <w:noProof/>
          <w:szCs w:val="22"/>
          <w:lang w:val="bg-BG"/>
        </w:rPr>
        <w:t>кръвна</w:t>
      </w:r>
      <w:r w:rsidR="00BE220C">
        <w:rPr>
          <w:noProof/>
          <w:szCs w:val="22"/>
          <w:lang w:val="bg-BG"/>
        </w:rPr>
        <w:t>та Ви</w:t>
      </w:r>
      <w:r w:rsidRPr="00225504">
        <w:rPr>
          <w:noProof/>
          <w:szCs w:val="22"/>
          <w:lang w:val="bg-BG"/>
        </w:rPr>
        <w:t xml:space="preserve"> захар.</w:t>
      </w:r>
    </w:p>
    <w:p w:rsidR="00415CBE" w:rsidRPr="00225504" w:rsidRDefault="00415CBE" w:rsidP="00415CBE">
      <w:pPr>
        <w:numPr>
          <w:ilvl w:val="12"/>
          <w:numId w:val="0"/>
        </w:numPr>
        <w:ind w:right="-2"/>
        <w:outlineLvl w:val="0"/>
        <w:rPr>
          <w:noProof/>
          <w:szCs w:val="22"/>
          <w:lang w:val="bg-BG"/>
        </w:rPr>
      </w:pPr>
    </w:p>
    <w:p w:rsidR="00415CBE" w:rsidRPr="00225504" w:rsidRDefault="00415CBE" w:rsidP="00415CBE">
      <w:pPr>
        <w:rPr>
          <w:szCs w:val="22"/>
          <w:lang w:val="bg-BG"/>
        </w:rPr>
      </w:pPr>
      <w:r w:rsidRPr="00225504">
        <w:rPr>
          <w:szCs w:val="22"/>
          <w:lang w:val="bg-BG"/>
        </w:rPr>
        <w:t>Ако хипогликемията (ниски стойности на кръвна захар) или хипергликемията (високи стойности на кръвна захар) не се лекуват, те могат да бъдат много сериозни и да предизвикат главоболие, гадене, повръщане, обезводняване</w:t>
      </w:r>
      <w:r>
        <w:rPr>
          <w:szCs w:val="22"/>
          <w:lang w:val="bg-BG"/>
        </w:rPr>
        <w:t xml:space="preserve"> (дехидратация)</w:t>
      </w:r>
      <w:r w:rsidRPr="00225504">
        <w:rPr>
          <w:szCs w:val="22"/>
          <w:lang w:val="bg-BG"/>
        </w:rPr>
        <w:t>, безсъзнание, кома или дори смърт. (вижте точка 4. „Възможни нежелани реакции”).</w:t>
      </w:r>
    </w:p>
    <w:p w:rsidR="00415CBE" w:rsidRPr="00225504" w:rsidRDefault="00415CBE" w:rsidP="00415CBE">
      <w:pPr>
        <w:rPr>
          <w:szCs w:val="22"/>
          <w:lang w:val="bg-BG"/>
        </w:rPr>
      </w:pPr>
    </w:p>
    <w:p w:rsidR="00415CBE" w:rsidRPr="00225504" w:rsidRDefault="00415CBE" w:rsidP="00415CBE">
      <w:pPr>
        <w:keepNext/>
        <w:autoSpaceDE w:val="0"/>
        <w:autoSpaceDN w:val="0"/>
        <w:adjustRightInd w:val="0"/>
        <w:rPr>
          <w:szCs w:val="22"/>
          <w:lang w:val="bg-BG"/>
        </w:rPr>
      </w:pPr>
      <w:r w:rsidRPr="00225504">
        <w:rPr>
          <w:b/>
          <w:bCs/>
          <w:szCs w:val="22"/>
          <w:lang w:val="bg-BG"/>
        </w:rPr>
        <w:t>Три прости стъпки</w:t>
      </w:r>
      <w:r w:rsidRPr="00225504">
        <w:rPr>
          <w:szCs w:val="22"/>
          <w:lang w:val="bg-BG"/>
        </w:rPr>
        <w:t xml:space="preserve"> да се избегне хипогликемия или хипергликемия са:</w:t>
      </w:r>
    </w:p>
    <w:p w:rsidR="00415CBE" w:rsidRPr="00225504" w:rsidRDefault="00415CBE" w:rsidP="00415CBE">
      <w:pPr>
        <w:numPr>
          <w:ilvl w:val="12"/>
          <w:numId w:val="0"/>
        </w:numPr>
        <w:ind w:left="540" w:right="-2" w:hanging="540"/>
        <w:rPr>
          <w:noProof/>
          <w:szCs w:val="22"/>
          <w:lang w:val="bg-BG"/>
        </w:rPr>
      </w:pPr>
      <w:r w:rsidRPr="00225504">
        <w:rPr>
          <w:szCs w:val="22"/>
          <w:lang w:val="bg-BG"/>
        </w:rPr>
        <w:sym w:font="Symbol" w:char="F0B7"/>
      </w:r>
      <w:r w:rsidRPr="00225504">
        <w:rPr>
          <w:rFonts w:eastAsia="Arial Unicode MS"/>
          <w:noProof/>
          <w:szCs w:val="22"/>
          <w:lang w:val="bg-BG"/>
        </w:rPr>
        <w:tab/>
      </w:r>
      <w:r w:rsidRPr="00225504">
        <w:rPr>
          <w:szCs w:val="22"/>
          <w:lang w:val="bg-BG"/>
        </w:rPr>
        <w:t xml:space="preserve">Винаги </w:t>
      </w:r>
      <w:r w:rsidR="00D24DD8">
        <w:rPr>
          <w:szCs w:val="22"/>
          <w:lang w:val="bg-BG"/>
        </w:rPr>
        <w:t xml:space="preserve">носете </w:t>
      </w:r>
      <w:r w:rsidRPr="00225504">
        <w:rPr>
          <w:szCs w:val="22"/>
          <w:lang w:val="bg-BG"/>
        </w:rPr>
        <w:t>резервн</w:t>
      </w:r>
      <w:r>
        <w:rPr>
          <w:szCs w:val="22"/>
          <w:lang w:val="bg-BG"/>
        </w:rPr>
        <w:t>а</w:t>
      </w:r>
      <w:r w:rsidRPr="00225504">
        <w:rPr>
          <w:szCs w:val="22"/>
          <w:lang w:val="bg-BG"/>
        </w:rPr>
        <w:t xml:space="preserve"> писалк</w:t>
      </w:r>
      <w:r>
        <w:rPr>
          <w:szCs w:val="22"/>
          <w:lang w:val="bg-BG"/>
        </w:rPr>
        <w:t>а</w:t>
      </w:r>
      <w:r w:rsidRPr="00225504">
        <w:rPr>
          <w:szCs w:val="22"/>
          <w:lang w:val="bg-BG"/>
        </w:rPr>
        <w:t xml:space="preserve"> в случай, че загубите Вашата KwikPen (Квик</w:t>
      </w:r>
      <w:r w:rsidRPr="00225504">
        <w:rPr>
          <w:szCs w:val="22"/>
          <w:lang w:val="bg-BG"/>
        </w:rPr>
        <w:noBreakHyphen/>
        <w:t>писалка) или тя се повреди.</w:t>
      </w:r>
    </w:p>
    <w:p w:rsidR="00415CBE" w:rsidRPr="00225504" w:rsidRDefault="00415CBE" w:rsidP="00415CBE">
      <w:pPr>
        <w:ind w:left="567" w:hanging="567"/>
        <w:jc w:val="both"/>
        <w:rPr>
          <w:szCs w:val="22"/>
          <w:lang w:val="bg-BG"/>
        </w:rPr>
      </w:pPr>
      <w:r w:rsidRPr="00225504">
        <w:rPr>
          <w:szCs w:val="22"/>
          <w:lang w:val="bg-BG"/>
        </w:rPr>
        <w:sym w:font="Symbol" w:char="F0B7"/>
      </w:r>
      <w:r w:rsidRPr="00225504">
        <w:rPr>
          <w:szCs w:val="22"/>
          <w:lang w:val="bg-BG"/>
        </w:rPr>
        <w:tab/>
        <w:t>Винаги носете нещо, което да показва, че сте диабетик.</w:t>
      </w:r>
    </w:p>
    <w:p w:rsidR="00415CBE" w:rsidRPr="00225504" w:rsidRDefault="00415CBE" w:rsidP="00415CBE">
      <w:pPr>
        <w:ind w:left="567" w:hanging="567"/>
        <w:jc w:val="both"/>
        <w:rPr>
          <w:szCs w:val="22"/>
          <w:lang w:val="bg-BG"/>
        </w:rPr>
      </w:pPr>
      <w:r w:rsidRPr="00225504">
        <w:rPr>
          <w:szCs w:val="22"/>
          <w:lang w:val="bg-BG"/>
        </w:rPr>
        <w:sym w:font="Symbol" w:char="F0B7"/>
      </w:r>
      <w:r w:rsidRPr="00225504">
        <w:rPr>
          <w:szCs w:val="22"/>
          <w:lang w:val="bg-BG"/>
        </w:rPr>
        <w:tab/>
        <w:t>Винаги носете захар със себе си.</w:t>
      </w:r>
    </w:p>
    <w:p w:rsidR="00415CBE" w:rsidRPr="00225504" w:rsidRDefault="00415CBE" w:rsidP="00415CBE">
      <w:pPr>
        <w:jc w:val="both"/>
        <w:rPr>
          <w:szCs w:val="22"/>
          <w:lang w:val="bg-BG"/>
        </w:rPr>
      </w:pPr>
    </w:p>
    <w:p w:rsidR="00415CBE" w:rsidRPr="00225504" w:rsidRDefault="00415CBE" w:rsidP="00415CBE">
      <w:pPr>
        <w:keepNext/>
        <w:numPr>
          <w:ilvl w:val="12"/>
          <w:numId w:val="0"/>
        </w:numPr>
        <w:rPr>
          <w:b/>
          <w:noProof/>
          <w:szCs w:val="22"/>
          <w:lang w:val="bg-BG"/>
        </w:rPr>
      </w:pPr>
      <w:r w:rsidRPr="00225504">
        <w:rPr>
          <w:b/>
          <w:noProof/>
          <w:szCs w:val="22"/>
          <w:lang w:val="bg-BG"/>
        </w:rPr>
        <w:t>Ако сте спрели прил</w:t>
      </w:r>
      <w:r w:rsidR="00765F10">
        <w:rPr>
          <w:b/>
          <w:noProof/>
          <w:szCs w:val="22"/>
          <w:lang w:val="bg-BG"/>
        </w:rPr>
        <w:t>ожението</w:t>
      </w:r>
      <w:r w:rsidRPr="00225504">
        <w:rPr>
          <w:b/>
          <w:noProof/>
          <w:szCs w:val="22"/>
          <w:lang w:val="bg-BG"/>
        </w:rPr>
        <w:t xml:space="preserve"> на Humalog</w:t>
      </w:r>
    </w:p>
    <w:p w:rsidR="00415CBE" w:rsidRPr="00225504" w:rsidRDefault="00415CBE" w:rsidP="00415CBE">
      <w:pPr>
        <w:numPr>
          <w:ilvl w:val="12"/>
          <w:numId w:val="0"/>
        </w:numPr>
        <w:ind w:right="-2"/>
        <w:outlineLvl w:val="0"/>
        <w:rPr>
          <w:noProof/>
          <w:szCs w:val="22"/>
          <w:lang w:val="bg-BG"/>
        </w:rPr>
      </w:pPr>
      <w:r w:rsidRPr="00225504">
        <w:rPr>
          <w:noProof/>
          <w:szCs w:val="22"/>
          <w:lang w:val="bg-BG"/>
        </w:rPr>
        <w:t>Ако сте приложили по-малко Humalog, отколкото Ви е необходимо, може да настъпи повишаване на кръвната захар. Не променяйте инсулина</w:t>
      </w:r>
      <w:r w:rsidRPr="00225504">
        <w:rPr>
          <w:szCs w:val="22"/>
          <w:lang w:val="bg-BG"/>
        </w:rPr>
        <w:t>, предназначен за Вас</w:t>
      </w:r>
      <w:r w:rsidRPr="00225504">
        <w:rPr>
          <w:noProof/>
          <w:szCs w:val="22"/>
          <w:lang w:val="bg-BG"/>
        </w:rPr>
        <w:t>, освен ако Вашия</w:t>
      </w:r>
      <w:r>
        <w:rPr>
          <w:noProof/>
          <w:szCs w:val="22"/>
          <w:lang w:val="bg-BG"/>
        </w:rPr>
        <w:t>т</w:t>
      </w:r>
      <w:r w:rsidRPr="00225504">
        <w:rPr>
          <w:noProof/>
          <w:szCs w:val="22"/>
          <w:lang w:val="bg-BG"/>
        </w:rPr>
        <w:t xml:space="preserve"> лекар</w:t>
      </w:r>
      <w:r w:rsidRPr="00274253">
        <w:rPr>
          <w:noProof/>
          <w:szCs w:val="22"/>
          <w:lang w:val="bg-BG"/>
        </w:rPr>
        <w:t xml:space="preserve"> </w:t>
      </w:r>
      <w:r w:rsidRPr="00225504">
        <w:rPr>
          <w:noProof/>
          <w:szCs w:val="22"/>
          <w:lang w:val="bg-BG"/>
        </w:rPr>
        <w:t>не Ви каже.</w:t>
      </w:r>
    </w:p>
    <w:p w:rsidR="00415CBE" w:rsidRPr="00225504" w:rsidRDefault="00415CBE" w:rsidP="00415CBE">
      <w:pPr>
        <w:numPr>
          <w:ilvl w:val="12"/>
          <w:numId w:val="0"/>
        </w:numPr>
        <w:ind w:left="567" w:right="-2" w:hanging="567"/>
        <w:rPr>
          <w:noProof/>
          <w:szCs w:val="22"/>
          <w:lang w:val="bg-BG"/>
        </w:rPr>
      </w:pPr>
    </w:p>
    <w:p w:rsidR="00415CBE" w:rsidRPr="00225504" w:rsidRDefault="00415CBE" w:rsidP="00415CBE">
      <w:pPr>
        <w:numPr>
          <w:ilvl w:val="12"/>
          <w:numId w:val="0"/>
        </w:numPr>
        <w:ind w:right="-2"/>
        <w:rPr>
          <w:noProof/>
          <w:szCs w:val="22"/>
          <w:lang w:val="bg-BG"/>
        </w:rPr>
      </w:pPr>
      <w:r w:rsidRPr="00225504">
        <w:rPr>
          <w:noProof/>
          <w:szCs w:val="22"/>
          <w:lang w:val="bg-BG"/>
        </w:rPr>
        <w:t xml:space="preserve">Ако имате някакви допълнителни въпроси, свързани с употребата на </w:t>
      </w:r>
      <w:r w:rsidRPr="00D56F3C">
        <w:rPr>
          <w:noProof/>
          <w:szCs w:val="22"/>
          <w:lang w:val="bg-BG"/>
        </w:rPr>
        <w:t xml:space="preserve">това </w:t>
      </w:r>
      <w:r w:rsidRPr="00BC0AD6">
        <w:rPr>
          <w:noProof/>
          <w:szCs w:val="22"/>
          <w:lang w:val="bg-BG"/>
        </w:rPr>
        <w:t>лекарство</w:t>
      </w:r>
      <w:r w:rsidRPr="00225504">
        <w:rPr>
          <w:noProof/>
          <w:szCs w:val="22"/>
          <w:lang w:val="bg-BG"/>
        </w:rPr>
        <w:t>, попитайте Вашия лекар или фармацевт.</w:t>
      </w:r>
    </w:p>
    <w:p w:rsidR="00415CBE" w:rsidRPr="00225504" w:rsidRDefault="00415CBE" w:rsidP="00415CBE">
      <w:pPr>
        <w:numPr>
          <w:ilvl w:val="12"/>
          <w:numId w:val="0"/>
        </w:numPr>
        <w:ind w:left="567" w:right="-2" w:hanging="567"/>
        <w:rPr>
          <w:noProof/>
          <w:szCs w:val="22"/>
          <w:lang w:val="bg-BG"/>
        </w:rPr>
      </w:pPr>
    </w:p>
    <w:p w:rsidR="00415CBE" w:rsidRPr="00225504" w:rsidRDefault="00415CBE" w:rsidP="00415CBE">
      <w:pPr>
        <w:numPr>
          <w:ilvl w:val="12"/>
          <w:numId w:val="0"/>
        </w:numPr>
        <w:ind w:left="567" w:right="-2" w:hanging="567"/>
        <w:rPr>
          <w:noProof/>
          <w:szCs w:val="22"/>
          <w:lang w:val="bg-BG"/>
        </w:rPr>
      </w:pPr>
    </w:p>
    <w:p w:rsidR="00415CBE" w:rsidRPr="00225504" w:rsidRDefault="00415CBE" w:rsidP="00415CBE">
      <w:pPr>
        <w:keepNext/>
        <w:numPr>
          <w:ilvl w:val="12"/>
          <w:numId w:val="0"/>
        </w:numPr>
        <w:autoSpaceDE w:val="0"/>
        <w:autoSpaceDN w:val="0"/>
        <w:adjustRightInd w:val="0"/>
        <w:rPr>
          <w:noProof/>
          <w:szCs w:val="22"/>
          <w:lang w:val="bg-BG"/>
        </w:rPr>
      </w:pPr>
      <w:r w:rsidRPr="00225504">
        <w:rPr>
          <w:b/>
          <w:noProof/>
          <w:szCs w:val="22"/>
          <w:lang w:val="bg-BG"/>
        </w:rPr>
        <w:t>4.</w:t>
      </w:r>
      <w:r w:rsidRPr="00225504">
        <w:rPr>
          <w:b/>
          <w:noProof/>
          <w:szCs w:val="22"/>
          <w:lang w:val="bg-BG"/>
        </w:rPr>
        <w:tab/>
        <w:t>Възможни нежелани реакции</w:t>
      </w:r>
    </w:p>
    <w:p w:rsidR="00415CBE" w:rsidRPr="00225504" w:rsidRDefault="00415CBE" w:rsidP="00415CBE">
      <w:pPr>
        <w:keepNext/>
        <w:numPr>
          <w:ilvl w:val="12"/>
          <w:numId w:val="0"/>
        </w:numPr>
        <w:autoSpaceDE w:val="0"/>
        <w:autoSpaceDN w:val="0"/>
        <w:adjustRightInd w:val="0"/>
        <w:rPr>
          <w:noProof/>
          <w:szCs w:val="22"/>
          <w:lang w:val="bg-BG"/>
        </w:rPr>
      </w:pPr>
    </w:p>
    <w:p w:rsidR="00415CBE" w:rsidRPr="00225504" w:rsidRDefault="00415CBE" w:rsidP="00415CBE">
      <w:pPr>
        <w:numPr>
          <w:ilvl w:val="12"/>
          <w:numId w:val="0"/>
        </w:numPr>
        <w:ind w:right="-29"/>
        <w:rPr>
          <w:noProof/>
          <w:szCs w:val="22"/>
          <w:lang w:val="bg-BG"/>
        </w:rPr>
      </w:pPr>
      <w:r w:rsidRPr="00225504">
        <w:rPr>
          <w:noProof/>
          <w:szCs w:val="22"/>
          <w:lang w:val="bg-BG"/>
        </w:rPr>
        <w:t xml:space="preserve">Както всички лекарства, </w:t>
      </w:r>
      <w:r>
        <w:rPr>
          <w:noProof/>
          <w:szCs w:val="22"/>
          <w:lang w:val="bg-BG"/>
        </w:rPr>
        <w:t>това лекарство</w:t>
      </w:r>
      <w:r w:rsidRPr="00225504">
        <w:rPr>
          <w:noProof/>
          <w:szCs w:val="22"/>
          <w:lang w:val="bg-BG"/>
        </w:rPr>
        <w:t xml:space="preserve"> може да предизвика нежелани </w:t>
      </w:r>
      <w:r w:rsidR="00765F10">
        <w:rPr>
          <w:noProof/>
          <w:szCs w:val="22"/>
          <w:lang w:val="bg-BG"/>
        </w:rPr>
        <w:t>реакции</w:t>
      </w:r>
      <w:r w:rsidRPr="00225504">
        <w:rPr>
          <w:noProof/>
          <w:szCs w:val="22"/>
          <w:lang w:val="bg-BG"/>
        </w:rPr>
        <w:t>, въпреки че не всеки ги получава.</w:t>
      </w:r>
    </w:p>
    <w:p w:rsidR="00415CBE" w:rsidRPr="00225504" w:rsidRDefault="00415CBE" w:rsidP="00415CBE">
      <w:pPr>
        <w:numPr>
          <w:ilvl w:val="12"/>
          <w:numId w:val="0"/>
        </w:numPr>
        <w:ind w:right="-29"/>
        <w:rPr>
          <w:noProof/>
          <w:szCs w:val="22"/>
          <w:lang w:val="bg-BG"/>
        </w:rPr>
      </w:pPr>
    </w:p>
    <w:p w:rsidR="00415CBE" w:rsidRPr="00225504" w:rsidRDefault="00415CBE" w:rsidP="00415CBE">
      <w:pPr>
        <w:jc w:val="both"/>
        <w:rPr>
          <w:szCs w:val="22"/>
          <w:lang w:val="bg-BG"/>
        </w:rPr>
      </w:pPr>
      <w:r>
        <w:rPr>
          <w:szCs w:val="22"/>
          <w:lang w:val="bg-BG"/>
        </w:rPr>
        <w:t>Тежката</w:t>
      </w:r>
      <w:r w:rsidRPr="00225504">
        <w:rPr>
          <w:szCs w:val="22"/>
          <w:lang w:val="bg-BG"/>
        </w:rPr>
        <w:t xml:space="preserve"> алергия е рядка (</w:t>
      </w:r>
      <w:r>
        <w:rPr>
          <w:szCs w:val="22"/>
          <w:lang w:val="bg-BG"/>
        </w:rPr>
        <w:t xml:space="preserve">може да засегне до 1 на </w:t>
      </w:r>
      <w:r w:rsidRPr="00225504">
        <w:rPr>
          <w:szCs w:val="22"/>
          <w:lang w:val="bg-BG"/>
        </w:rPr>
        <w:t>1</w:t>
      </w:r>
      <w:r>
        <w:rPr>
          <w:szCs w:val="22"/>
          <w:lang w:val="bg-BG"/>
        </w:rPr>
        <w:t> </w:t>
      </w:r>
      <w:r w:rsidRPr="00225504">
        <w:rPr>
          <w:szCs w:val="22"/>
          <w:lang w:val="bg-BG"/>
        </w:rPr>
        <w:t>000</w:t>
      </w:r>
      <w:r>
        <w:rPr>
          <w:szCs w:val="22"/>
          <w:lang w:val="bg-BG"/>
        </w:rPr>
        <w:t xml:space="preserve"> човека</w:t>
      </w:r>
      <w:r w:rsidRPr="00225504">
        <w:rPr>
          <w:szCs w:val="22"/>
          <w:lang w:val="bg-BG"/>
        </w:rPr>
        <w:t>). Симптомите са следните:</w:t>
      </w:r>
    </w:p>
    <w:p w:rsidR="00415CBE" w:rsidRPr="00225504" w:rsidRDefault="00415CBE" w:rsidP="00323594">
      <w:pPr>
        <w:numPr>
          <w:ilvl w:val="0"/>
          <w:numId w:val="11"/>
        </w:numPr>
        <w:tabs>
          <w:tab w:val="clear" w:pos="567"/>
        </w:tabs>
        <w:spacing w:line="240" w:lineRule="auto"/>
        <w:ind w:right="11"/>
        <w:rPr>
          <w:szCs w:val="22"/>
          <w:lang w:val="bg-BG"/>
        </w:rPr>
      </w:pPr>
      <w:r w:rsidRPr="00225504">
        <w:rPr>
          <w:szCs w:val="22"/>
          <w:lang w:val="bg-BG"/>
        </w:rPr>
        <w:t>обрив по цялото тяло</w:t>
      </w:r>
      <w:r w:rsidRPr="00225504">
        <w:rPr>
          <w:szCs w:val="22"/>
          <w:lang w:val="bg-BG"/>
        </w:rPr>
        <w:tab/>
      </w:r>
      <w:r w:rsidRPr="00225504">
        <w:rPr>
          <w:szCs w:val="22"/>
          <w:lang w:val="bg-BG"/>
        </w:rPr>
        <w:tab/>
      </w:r>
      <w:r w:rsidRPr="00225504">
        <w:rPr>
          <w:szCs w:val="22"/>
          <w:lang w:val="bg-BG"/>
        </w:rPr>
        <w:tab/>
      </w:r>
      <w:r w:rsidRPr="00225504">
        <w:rPr>
          <w:szCs w:val="22"/>
          <w:lang w:val="bg-BG"/>
        </w:rPr>
        <w:sym w:font="Symbol" w:char="F0B7"/>
      </w:r>
      <w:r w:rsidRPr="00225504">
        <w:rPr>
          <w:szCs w:val="22"/>
          <w:lang w:val="bg-BG"/>
        </w:rPr>
        <w:tab/>
        <w:t>спадане на кръвното налягане</w:t>
      </w:r>
    </w:p>
    <w:p w:rsidR="00415CBE" w:rsidRPr="00225504" w:rsidRDefault="00415CBE" w:rsidP="00323594">
      <w:pPr>
        <w:numPr>
          <w:ilvl w:val="0"/>
          <w:numId w:val="10"/>
        </w:numPr>
        <w:tabs>
          <w:tab w:val="clear" w:pos="567"/>
        </w:tabs>
        <w:spacing w:line="240" w:lineRule="auto"/>
        <w:ind w:right="11"/>
        <w:rPr>
          <w:szCs w:val="22"/>
          <w:lang w:val="bg-BG"/>
        </w:rPr>
      </w:pPr>
      <w:r w:rsidRPr="00225504">
        <w:rPr>
          <w:szCs w:val="22"/>
          <w:lang w:val="bg-BG"/>
        </w:rPr>
        <w:t>затруднено дишане</w:t>
      </w:r>
      <w:r w:rsidRPr="00225504">
        <w:rPr>
          <w:szCs w:val="22"/>
          <w:lang w:val="bg-BG"/>
        </w:rPr>
        <w:tab/>
      </w:r>
      <w:r w:rsidRPr="00225504">
        <w:rPr>
          <w:szCs w:val="22"/>
          <w:lang w:val="bg-BG"/>
        </w:rPr>
        <w:tab/>
      </w:r>
      <w:r w:rsidRPr="00225504">
        <w:rPr>
          <w:szCs w:val="22"/>
          <w:lang w:val="bg-BG"/>
        </w:rPr>
        <w:tab/>
      </w:r>
      <w:r w:rsidRPr="00225504">
        <w:rPr>
          <w:szCs w:val="22"/>
          <w:lang w:val="bg-BG"/>
        </w:rPr>
        <w:sym w:font="Symbol" w:char="F0B7"/>
      </w:r>
      <w:r w:rsidRPr="00225504">
        <w:rPr>
          <w:szCs w:val="22"/>
          <w:lang w:val="bg-BG"/>
        </w:rPr>
        <w:tab/>
        <w:t>ускорена сърдечна дейност</w:t>
      </w:r>
    </w:p>
    <w:p w:rsidR="00415CBE" w:rsidRPr="00225504" w:rsidRDefault="00415CBE" w:rsidP="00323594">
      <w:pPr>
        <w:numPr>
          <w:ilvl w:val="0"/>
          <w:numId w:val="10"/>
        </w:numPr>
        <w:tabs>
          <w:tab w:val="clear" w:pos="567"/>
        </w:tabs>
        <w:spacing w:line="240" w:lineRule="auto"/>
        <w:ind w:right="11"/>
        <w:rPr>
          <w:szCs w:val="22"/>
          <w:lang w:val="bg-BG"/>
        </w:rPr>
      </w:pPr>
      <w:r w:rsidRPr="00225504">
        <w:rPr>
          <w:szCs w:val="22"/>
          <w:lang w:val="bg-BG"/>
        </w:rPr>
        <w:t>хриптящо дишане</w:t>
      </w:r>
      <w:r w:rsidRPr="00225504">
        <w:rPr>
          <w:szCs w:val="22"/>
          <w:lang w:val="bg-BG"/>
        </w:rPr>
        <w:tab/>
      </w:r>
      <w:r w:rsidRPr="00225504">
        <w:rPr>
          <w:szCs w:val="22"/>
          <w:lang w:val="bg-BG"/>
        </w:rPr>
        <w:tab/>
      </w:r>
      <w:r w:rsidRPr="00225504">
        <w:rPr>
          <w:szCs w:val="22"/>
          <w:lang w:val="bg-BG"/>
        </w:rPr>
        <w:tab/>
      </w:r>
      <w:r w:rsidRPr="00225504">
        <w:rPr>
          <w:szCs w:val="22"/>
          <w:lang w:val="bg-BG"/>
        </w:rPr>
        <w:sym w:font="Symbol" w:char="F0B7"/>
      </w:r>
      <w:r w:rsidRPr="00225504">
        <w:rPr>
          <w:szCs w:val="22"/>
          <w:lang w:val="bg-BG"/>
        </w:rPr>
        <w:tab/>
        <w:t>изпотяване</w:t>
      </w:r>
    </w:p>
    <w:p w:rsidR="00415CBE" w:rsidRPr="00225504" w:rsidRDefault="00415CBE" w:rsidP="00415CBE">
      <w:pPr>
        <w:rPr>
          <w:szCs w:val="22"/>
          <w:lang w:val="bg-BG"/>
        </w:rPr>
      </w:pPr>
      <w:r w:rsidRPr="00225504">
        <w:rPr>
          <w:szCs w:val="22"/>
          <w:lang w:val="bg-BG"/>
        </w:rPr>
        <w:t xml:space="preserve">Ако смятате, че имате този тип инсулинова алергия с Humalog, незабавно </w:t>
      </w:r>
      <w:r>
        <w:rPr>
          <w:szCs w:val="22"/>
          <w:lang w:val="bg-BG"/>
        </w:rPr>
        <w:t>се свържете с</w:t>
      </w:r>
      <w:r w:rsidRPr="00225504">
        <w:rPr>
          <w:szCs w:val="22"/>
          <w:lang w:val="bg-BG"/>
        </w:rPr>
        <w:t xml:space="preserve"> лекар.</w:t>
      </w:r>
    </w:p>
    <w:p w:rsidR="00415CBE" w:rsidRPr="00225504" w:rsidRDefault="00415CBE" w:rsidP="00415CBE">
      <w:pPr>
        <w:numPr>
          <w:ilvl w:val="12"/>
          <w:numId w:val="0"/>
        </w:numPr>
        <w:ind w:right="-29"/>
        <w:rPr>
          <w:noProof/>
          <w:szCs w:val="22"/>
          <w:lang w:val="bg-BG"/>
        </w:rPr>
      </w:pPr>
    </w:p>
    <w:p w:rsidR="00415CBE" w:rsidRPr="00225504" w:rsidRDefault="00415CBE" w:rsidP="00415CBE">
      <w:pPr>
        <w:rPr>
          <w:szCs w:val="22"/>
          <w:lang w:val="bg-BG"/>
        </w:rPr>
      </w:pPr>
      <w:r w:rsidRPr="00225504">
        <w:rPr>
          <w:szCs w:val="22"/>
          <w:lang w:val="bg-BG"/>
        </w:rPr>
        <w:t>Локалната алергия е честа (</w:t>
      </w:r>
      <w:r>
        <w:rPr>
          <w:szCs w:val="22"/>
          <w:lang w:val="bg-BG"/>
        </w:rPr>
        <w:t>може да засегне до 1 на</w:t>
      </w:r>
      <w:r w:rsidRPr="00225504">
        <w:rPr>
          <w:szCs w:val="22"/>
          <w:lang w:val="bg-BG"/>
        </w:rPr>
        <w:t xml:space="preserve"> 10</w:t>
      </w:r>
      <w:r>
        <w:rPr>
          <w:szCs w:val="22"/>
          <w:lang w:val="bg-BG"/>
        </w:rPr>
        <w:t xml:space="preserve"> човека</w:t>
      </w:r>
      <w:r w:rsidRPr="00225504">
        <w:rPr>
          <w:szCs w:val="22"/>
          <w:lang w:val="bg-BG"/>
        </w:rPr>
        <w:t>)</w:t>
      </w:r>
      <w:r>
        <w:rPr>
          <w:szCs w:val="22"/>
          <w:lang w:val="bg-BG"/>
        </w:rPr>
        <w:t xml:space="preserve">. </w:t>
      </w:r>
      <w:r w:rsidRPr="00225504">
        <w:rPr>
          <w:szCs w:val="22"/>
          <w:lang w:val="bg-BG"/>
        </w:rPr>
        <w:t xml:space="preserve">Някои хора получават зачервяване, подуване или сърбеж около мястото на инжектиране на инсулина. Обикновено това отзвучава за няколко дни до няколко седмици. Ако това Ви се случи, </w:t>
      </w:r>
      <w:r w:rsidR="002320DC">
        <w:rPr>
          <w:szCs w:val="22"/>
          <w:lang w:val="bg-BG"/>
        </w:rPr>
        <w:t>информирайте</w:t>
      </w:r>
      <w:r w:rsidRPr="00225504">
        <w:rPr>
          <w:szCs w:val="22"/>
          <w:lang w:val="bg-BG"/>
        </w:rPr>
        <w:t xml:space="preserve"> Вашия лекар.</w:t>
      </w:r>
    </w:p>
    <w:p w:rsidR="00415CBE" w:rsidRPr="00225504" w:rsidRDefault="00415CBE" w:rsidP="00415CBE">
      <w:pPr>
        <w:numPr>
          <w:ilvl w:val="12"/>
          <w:numId w:val="0"/>
        </w:numPr>
        <w:ind w:right="-29"/>
        <w:rPr>
          <w:noProof/>
          <w:szCs w:val="22"/>
          <w:lang w:val="bg-BG"/>
        </w:rPr>
      </w:pPr>
    </w:p>
    <w:p w:rsidR="00415CBE" w:rsidRPr="00225504" w:rsidRDefault="00415CBE" w:rsidP="00415CBE">
      <w:pPr>
        <w:rPr>
          <w:szCs w:val="22"/>
          <w:lang w:val="bg-BG"/>
        </w:rPr>
      </w:pPr>
      <w:r w:rsidRPr="00225504">
        <w:rPr>
          <w:szCs w:val="22"/>
          <w:lang w:val="bg-BG"/>
        </w:rPr>
        <w:t>Липодистрофия</w:t>
      </w:r>
      <w:r>
        <w:rPr>
          <w:szCs w:val="22"/>
          <w:lang w:val="bg-BG"/>
        </w:rPr>
        <w:t>та</w:t>
      </w:r>
      <w:r w:rsidRPr="00225504">
        <w:rPr>
          <w:szCs w:val="22"/>
          <w:lang w:val="bg-BG"/>
        </w:rPr>
        <w:t xml:space="preserve"> (</w:t>
      </w:r>
      <w:r>
        <w:rPr>
          <w:szCs w:val="22"/>
          <w:lang w:val="bg-BG"/>
        </w:rPr>
        <w:t>за</w:t>
      </w:r>
      <w:r w:rsidRPr="00225504">
        <w:rPr>
          <w:szCs w:val="22"/>
          <w:lang w:val="bg-BG"/>
        </w:rPr>
        <w:t xml:space="preserve">дебеляване или хлътване </w:t>
      </w:r>
      <w:r>
        <w:rPr>
          <w:szCs w:val="22"/>
          <w:lang w:val="bg-BG"/>
        </w:rPr>
        <w:t>на</w:t>
      </w:r>
      <w:r w:rsidRPr="00225504">
        <w:rPr>
          <w:szCs w:val="22"/>
          <w:lang w:val="bg-BG"/>
        </w:rPr>
        <w:t xml:space="preserve"> кожата) е нечеста (</w:t>
      </w:r>
      <w:r>
        <w:rPr>
          <w:szCs w:val="22"/>
          <w:lang w:val="bg-BG"/>
        </w:rPr>
        <w:t>може да засегне до 1 на</w:t>
      </w:r>
      <w:r w:rsidRPr="00225504">
        <w:rPr>
          <w:szCs w:val="22"/>
          <w:lang w:val="bg-BG"/>
        </w:rPr>
        <w:t xml:space="preserve"> 100</w:t>
      </w:r>
      <w:r>
        <w:rPr>
          <w:szCs w:val="22"/>
          <w:lang w:val="bg-BG"/>
        </w:rPr>
        <w:t xml:space="preserve"> човека</w:t>
      </w:r>
      <w:r w:rsidRPr="00225504">
        <w:rPr>
          <w:szCs w:val="22"/>
          <w:lang w:val="bg-BG"/>
        </w:rPr>
        <w:t>)</w:t>
      </w:r>
      <w:r>
        <w:rPr>
          <w:szCs w:val="22"/>
          <w:lang w:val="bg-BG"/>
        </w:rPr>
        <w:t xml:space="preserve">. </w:t>
      </w:r>
      <w:r w:rsidRPr="00225504">
        <w:rPr>
          <w:szCs w:val="22"/>
          <w:lang w:val="bg-BG"/>
        </w:rPr>
        <w:t xml:space="preserve">Ако забележите </w:t>
      </w:r>
      <w:r>
        <w:rPr>
          <w:szCs w:val="22"/>
          <w:lang w:val="bg-BG"/>
        </w:rPr>
        <w:t>з</w:t>
      </w:r>
      <w:r w:rsidRPr="00225504">
        <w:rPr>
          <w:szCs w:val="22"/>
          <w:lang w:val="bg-BG"/>
        </w:rPr>
        <w:t xml:space="preserve">адебеляване или хлътване </w:t>
      </w:r>
      <w:r>
        <w:rPr>
          <w:szCs w:val="22"/>
          <w:lang w:val="bg-BG"/>
        </w:rPr>
        <w:t>на кожа</w:t>
      </w:r>
      <w:r w:rsidR="00DD13D6">
        <w:rPr>
          <w:szCs w:val="22"/>
          <w:lang w:val="bg-BG"/>
        </w:rPr>
        <w:t>та</w:t>
      </w:r>
      <w:r>
        <w:rPr>
          <w:szCs w:val="22"/>
          <w:lang w:val="bg-BG"/>
        </w:rPr>
        <w:t xml:space="preserve"> </w:t>
      </w:r>
      <w:r w:rsidRPr="00225504">
        <w:rPr>
          <w:szCs w:val="22"/>
          <w:lang w:val="bg-BG"/>
        </w:rPr>
        <w:t xml:space="preserve">на мястото на инжектиране, </w:t>
      </w:r>
      <w:r w:rsidR="002320DC">
        <w:rPr>
          <w:szCs w:val="22"/>
          <w:lang w:val="bg-BG"/>
        </w:rPr>
        <w:t>информирайте</w:t>
      </w:r>
      <w:r w:rsidRPr="00225504">
        <w:rPr>
          <w:szCs w:val="22"/>
          <w:lang w:val="bg-BG"/>
        </w:rPr>
        <w:t xml:space="preserve"> Вашия лекар.</w:t>
      </w:r>
    </w:p>
    <w:p w:rsidR="00415CBE" w:rsidRPr="00225504" w:rsidRDefault="00415CBE" w:rsidP="00415CBE">
      <w:pPr>
        <w:rPr>
          <w:szCs w:val="22"/>
          <w:lang w:val="bg-BG"/>
        </w:rPr>
      </w:pPr>
    </w:p>
    <w:p w:rsidR="00415CBE" w:rsidRPr="00225504" w:rsidRDefault="00415CBE" w:rsidP="00415CBE">
      <w:pPr>
        <w:rPr>
          <w:szCs w:val="22"/>
          <w:lang w:val="bg-BG"/>
        </w:rPr>
      </w:pPr>
      <w:r w:rsidRPr="00225504">
        <w:rPr>
          <w:szCs w:val="22"/>
          <w:lang w:val="bg-BG" w:eastAsia="de-DE"/>
        </w:rPr>
        <w:t>Има съобщения за оток (напр., подуване на ръцете, глезените; задръжка на течности), особено при започване на лечение</w:t>
      </w:r>
      <w:r>
        <w:rPr>
          <w:szCs w:val="22"/>
          <w:lang w:val="bg-BG" w:eastAsia="de-DE"/>
        </w:rPr>
        <w:t>то</w:t>
      </w:r>
      <w:r w:rsidRPr="00225504">
        <w:rPr>
          <w:szCs w:val="22"/>
          <w:lang w:val="bg-BG" w:eastAsia="de-DE"/>
        </w:rPr>
        <w:t xml:space="preserve"> с инсулин или по време на промяна на лечението с цел подобряване на контрола на </w:t>
      </w:r>
      <w:r>
        <w:rPr>
          <w:szCs w:val="22"/>
          <w:lang w:val="bg-BG" w:eastAsia="de-DE"/>
        </w:rPr>
        <w:t xml:space="preserve">Вашата </w:t>
      </w:r>
      <w:r w:rsidRPr="00225504">
        <w:rPr>
          <w:szCs w:val="22"/>
          <w:lang w:val="bg-BG" w:eastAsia="de-DE"/>
        </w:rPr>
        <w:t>кръвна захар.</w:t>
      </w:r>
    </w:p>
    <w:p w:rsidR="00415CBE" w:rsidRPr="00225504" w:rsidRDefault="00415CBE" w:rsidP="00415CBE">
      <w:pPr>
        <w:ind w:right="-2"/>
        <w:rPr>
          <w:noProof/>
          <w:szCs w:val="22"/>
          <w:lang w:val="bg-BG"/>
        </w:rPr>
      </w:pPr>
    </w:p>
    <w:p w:rsidR="00415CBE" w:rsidRPr="00225504" w:rsidRDefault="00415CBE" w:rsidP="00415CBE">
      <w:pPr>
        <w:keepNext/>
        <w:numPr>
          <w:ilvl w:val="12"/>
          <w:numId w:val="0"/>
        </w:numPr>
        <w:tabs>
          <w:tab w:val="left" w:pos="720"/>
        </w:tabs>
        <w:autoSpaceDE w:val="0"/>
        <w:autoSpaceDN w:val="0"/>
        <w:adjustRightInd w:val="0"/>
        <w:rPr>
          <w:b/>
          <w:szCs w:val="22"/>
          <w:lang w:val="bg-BG"/>
        </w:rPr>
      </w:pPr>
      <w:r w:rsidRPr="00225504">
        <w:rPr>
          <w:b/>
          <w:szCs w:val="22"/>
          <w:lang w:val="bg-BG"/>
        </w:rPr>
        <w:t>Съобщаване на нежелани реакции</w:t>
      </w:r>
    </w:p>
    <w:p w:rsidR="00415CBE" w:rsidRPr="00225504" w:rsidRDefault="00415CBE" w:rsidP="00415CBE">
      <w:pPr>
        <w:ind w:right="-2"/>
        <w:rPr>
          <w:szCs w:val="22"/>
          <w:lang w:val="bg-BG"/>
        </w:rPr>
      </w:pPr>
      <w:r w:rsidRPr="00225504">
        <w:rPr>
          <w:szCs w:val="22"/>
          <w:lang w:val="bg-BG"/>
        </w:rPr>
        <w:t xml:space="preserve">Ако </w:t>
      </w:r>
      <w:r w:rsidRPr="00225504">
        <w:rPr>
          <w:noProof/>
          <w:szCs w:val="22"/>
          <w:lang w:val="bg-BG"/>
        </w:rPr>
        <w:t>получите някакви нежелани</w:t>
      </w:r>
      <w:r w:rsidRPr="00225504">
        <w:rPr>
          <w:szCs w:val="22"/>
          <w:lang w:val="bg-BG"/>
        </w:rPr>
        <w:t xml:space="preserve"> лекарствени реакции</w:t>
      </w:r>
      <w:r w:rsidRPr="00225504">
        <w:rPr>
          <w:noProof/>
          <w:szCs w:val="22"/>
          <w:lang w:val="bg-BG"/>
        </w:rPr>
        <w:t xml:space="preserve">, уведомете Вашия лекар или фармацевт. </w:t>
      </w:r>
      <w:r w:rsidRPr="00225504">
        <w:rPr>
          <w:szCs w:val="22"/>
          <w:lang w:val="bg-BG"/>
        </w:rPr>
        <w:t>Това включва всички възможни неописани в тази листовка нежелани реакции</w:t>
      </w:r>
      <w:r w:rsidRPr="00225504">
        <w:rPr>
          <w:noProof/>
          <w:szCs w:val="22"/>
          <w:lang w:val="bg-BG"/>
        </w:rPr>
        <w:t xml:space="preserve">. Можете също да съобщите нежелани реакции </w:t>
      </w:r>
      <w:r w:rsidRPr="00225504">
        <w:rPr>
          <w:szCs w:val="22"/>
          <w:lang w:val="bg-BG"/>
        </w:rPr>
        <w:t xml:space="preserve">директно чрез </w:t>
      </w:r>
      <w:r w:rsidRPr="00225504">
        <w:rPr>
          <w:noProof/>
          <w:szCs w:val="22"/>
          <w:highlight w:val="lightGray"/>
          <w:lang w:val="bg-BG"/>
        </w:rPr>
        <w:t xml:space="preserve">националната система за съобщаване, посочена в </w:t>
      </w:r>
      <w:hyperlink r:id="rId65" w:history="1">
        <w:r w:rsidRPr="00A338AA">
          <w:rPr>
            <w:rStyle w:val="Hyperlink"/>
            <w:noProof/>
            <w:szCs w:val="22"/>
            <w:highlight w:val="lightGray"/>
            <w:lang w:val="bg-BG"/>
          </w:rPr>
          <w:t>Приложение V</w:t>
        </w:r>
      </w:hyperlink>
      <w:r w:rsidRPr="00225504">
        <w:rPr>
          <w:noProof/>
          <w:szCs w:val="22"/>
          <w:lang w:val="bg-BG"/>
        </w:rPr>
        <w:t xml:space="preserve">. </w:t>
      </w:r>
      <w:r w:rsidRPr="00225504">
        <w:rPr>
          <w:szCs w:val="22"/>
          <w:lang w:val="bg-BG"/>
        </w:rPr>
        <w:t>Като съобщавате нежелани реакции, можете да дадете своя принос за получаване на повече информация относно безопасността на това лекарство.</w:t>
      </w:r>
    </w:p>
    <w:p w:rsidR="00415CBE" w:rsidRPr="00225504" w:rsidRDefault="00415CBE" w:rsidP="00415CBE">
      <w:pPr>
        <w:numPr>
          <w:ilvl w:val="12"/>
          <w:numId w:val="0"/>
        </w:numPr>
        <w:ind w:left="567" w:right="-2" w:hanging="567"/>
        <w:rPr>
          <w:noProof/>
          <w:szCs w:val="22"/>
          <w:lang w:val="bg-BG"/>
        </w:rPr>
      </w:pPr>
    </w:p>
    <w:p w:rsidR="00415CBE" w:rsidRPr="00225504" w:rsidRDefault="00415CBE" w:rsidP="00415CBE">
      <w:pPr>
        <w:keepNext/>
        <w:rPr>
          <w:b/>
          <w:szCs w:val="22"/>
          <w:lang w:val="bg-BG"/>
        </w:rPr>
      </w:pPr>
      <w:r w:rsidRPr="00225504">
        <w:rPr>
          <w:b/>
          <w:szCs w:val="22"/>
          <w:lang w:val="bg-BG"/>
        </w:rPr>
        <w:t>Основни проблеми на диабета</w:t>
      </w:r>
    </w:p>
    <w:p w:rsidR="00415CBE" w:rsidRPr="00225504" w:rsidRDefault="00415CBE" w:rsidP="00415CBE">
      <w:pPr>
        <w:keepNext/>
        <w:rPr>
          <w:szCs w:val="22"/>
          <w:lang w:val="bg-BG"/>
        </w:rPr>
      </w:pPr>
    </w:p>
    <w:p w:rsidR="00415CBE" w:rsidRPr="00225504" w:rsidRDefault="00415CBE" w:rsidP="00415CBE">
      <w:pPr>
        <w:keepNext/>
        <w:rPr>
          <w:b/>
          <w:szCs w:val="22"/>
          <w:lang w:val="bg-BG"/>
        </w:rPr>
      </w:pPr>
      <w:r w:rsidRPr="00225504">
        <w:rPr>
          <w:b/>
          <w:szCs w:val="22"/>
          <w:lang w:val="bg-BG"/>
        </w:rPr>
        <w:t>Хипогликемия</w:t>
      </w:r>
    </w:p>
    <w:p w:rsidR="00415CBE" w:rsidRPr="00225504" w:rsidRDefault="00415CBE" w:rsidP="00415CBE">
      <w:pPr>
        <w:rPr>
          <w:szCs w:val="22"/>
          <w:lang w:val="bg-BG"/>
        </w:rPr>
      </w:pPr>
      <w:r w:rsidRPr="00225504">
        <w:rPr>
          <w:szCs w:val="22"/>
          <w:lang w:val="bg-BG"/>
        </w:rPr>
        <w:t xml:space="preserve">Хипогликемия (ниска кръвна захар) означава, че няма достатъчно захар в кръвта. </w:t>
      </w:r>
      <w:r>
        <w:rPr>
          <w:szCs w:val="22"/>
          <w:lang w:val="bg-BG"/>
        </w:rPr>
        <w:t>Това</w:t>
      </w:r>
      <w:r w:rsidRPr="00225504">
        <w:rPr>
          <w:szCs w:val="22"/>
          <w:lang w:val="bg-BG"/>
        </w:rPr>
        <w:t xml:space="preserve"> може да бъде предизвикан</w:t>
      </w:r>
      <w:r>
        <w:rPr>
          <w:szCs w:val="22"/>
          <w:lang w:val="bg-BG"/>
        </w:rPr>
        <w:t>о,</w:t>
      </w:r>
      <w:r w:rsidRPr="00225504">
        <w:rPr>
          <w:szCs w:val="22"/>
          <w:lang w:val="bg-BG"/>
        </w:rPr>
        <w:t xml:space="preserve"> ако:</w:t>
      </w:r>
    </w:p>
    <w:p w:rsidR="00415CBE" w:rsidRPr="00225504" w:rsidRDefault="00415CBE" w:rsidP="00323594">
      <w:pPr>
        <w:numPr>
          <w:ilvl w:val="0"/>
          <w:numId w:val="12"/>
        </w:numPr>
        <w:tabs>
          <w:tab w:val="clear" w:pos="567"/>
        </w:tabs>
        <w:spacing w:line="240" w:lineRule="auto"/>
        <w:rPr>
          <w:szCs w:val="22"/>
          <w:lang w:val="bg-BG"/>
        </w:rPr>
      </w:pPr>
      <w:r w:rsidRPr="00225504">
        <w:rPr>
          <w:szCs w:val="22"/>
          <w:lang w:val="bg-BG"/>
        </w:rPr>
        <w:t>вз</w:t>
      </w:r>
      <w:r>
        <w:rPr>
          <w:szCs w:val="22"/>
          <w:lang w:val="bg-BG"/>
        </w:rPr>
        <w:t>е</w:t>
      </w:r>
      <w:r w:rsidRPr="00225504">
        <w:rPr>
          <w:szCs w:val="22"/>
          <w:lang w:val="bg-BG"/>
        </w:rPr>
        <w:t>мате твърде много Humalog</w:t>
      </w:r>
      <w:r w:rsidRPr="00225504">
        <w:rPr>
          <w:b/>
          <w:szCs w:val="22"/>
          <w:lang w:val="bg-BG"/>
        </w:rPr>
        <w:t xml:space="preserve"> </w:t>
      </w:r>
      <w:r w:rsidRPr="00225504">
        <w:rPr>
          <w:szCs w:val="22"/>
          <w:lang w:val="bg-BG"/>
        </w:rPr>
        <w:t>или друг инсулин;</w:t>
      </w:r>
    </w:p>
    <w:p w:rsidR="00415CBE" w:rsidRPr="00225504" w:rsidRDefault="00415CBE" w:rsidP="00323594">
      <w:pPr>
        <w:numPr>
          <w:ilvl w:val="0"/>
          <w:numId w:val="12"/>
        </w:numPr>
        <w:tabs>
          <w:tab w:val="clear" w:pos="567"/>
        </w:tabs>
        <w:spacing w:line="240" w:lineRule="auto"/>
        <w:rPr>
          <w:szCs w:val="22"/>
          <w:lang w:val="bg-BG"/>
        </w:rPr>
      </w:pPr>
      <w:r>
        <w:rPr>
          <w:szCs w:val="22"/>
          <w:lang w:val="bg-BG"/>
        </w:rPr>
        <w:t>про</w:t>
      </w:r>
      <w:r w:rsidRPr="00225504">
        <w:rPr>
          <w:szCs w:val="22"/>
          <w:lang w:val="bg-BG"/>
        </w:rPr>
        <w:t>пуснете или забавите храненето или промените Вашата диета;</w:t>
      </w:r>
    </w:p>
    <w:p w:rsidR="00415CBE" w:rsidRPr="00225504" w:rsidRDefault="00415CBE" w:rsidP="00323594">
      <w:pPr>
        <w:numPr>
          <w:ilvl w:val="0"/>
          <w:numId w:val="12"/>
        </w:numPr>
        <w:tabs>
          <w:tab w:val="clear" w:pos="567"/>
        </w:tabs>
        <w:spacing w:line="240" w:lineRule="auto"/>
        <w:rPr>
          <w:szCs w:val="22"/>
          <w:lang w:val="bg-BG"/>
        </w:rPr>
      </w:pPr>
      <w:r w:rsidRPr="00225504">
        <w:rPr>
          <w:szCs w:val="22"/>
          <w:lang w:val="bg-BG"/>
        </w:rPr>
        <w:t xml:space="preserve">извършвате физическо натоварване или работите твърде много непосредствено преди или след </w:t>
      </w:r>
      <w:r>
        <w:rPr>
          <w:szCs w:val="22"/>
          <w:lang w:val="bg-BG"/>
        </w:rPr>
        <w:t>хранене</w:t>
      </w:r>
      <w:r w:rsidRPr="00225504">
        <w:rPr>
          <w:szCs w:val="22"/>
          <w:lang w:val="bg-BG"/>
        </w:rPr>
        <w:t>;</w:t>
      </w:r>
    </w:p>
    <w:p w:rsidR="00415CBE" w:rsidRPr="00225504" w:rsidRDefault="00415CBE" w:rsidP="00323594">
      <w:pPr>
        <w:numPr>
          <w:ilvl w:val="0"/>
          <w:numId w:val="12"/>
        </w:numPr>
        <w:tabs>
          <w:tab w:val="clear" w:pos="567"/>
        </w:tabs>
        <w:spacing w:line="240" w:lineRule="auto"/>
        <w:rPr>
          <w:szCs w:val="22"/>
          <w:lang w:val="bg-BG"/>
        </w:rPr>
      </w:pPr>
      <w:r w:rsidRPr="00225504">
        <w:rPr>
          <w:szCs w:val="22"/>
          <w:lang w:val="bg-BG"/>
        </w:rPr>
        <w:t>имате инфекция или заболяване (особено диария или повръщане);</w:t>
      </w:r>
    </w:p>
    <w:p w:rsidR="00415CBE" w:rsidRPr="00225504" w:rsidRDefault="00415CBE" w:rsidP="00323594">
      <w:pPr>
        <w:numPr>
          <w:ilvl w:val="0"/>
          <w:numId w:val="12"/>
        </w:numPr>
        <w:tabs>
          <w:tab w:val="clear" w:pos="567"/>
        </w:tabs>
        <w:spacing w:line="240" w:lineRule="auto"/>
        <w:rPr>
          <w:szCs w:val="22"/>
          <w:lang w:val="bg-BG"/>
        </w:rPr>
      </w:pPr>
      <w:r w:rsidRPr="00225504">
        <w:rPr>
          <w:szCs w:val="22"/>
          <w:lang w:val="bg-BG"/>
        </w:rPr>
        <w:t>има промени в нуждите Ви от инсулин; или</w:t>
      </w:r>
    </w:p>
    <w:p w:rsidR="00415CBE" w:rsidRPr="00225504" w:rsidRDefault="00415CBE" w:rsidP="00323594">
      <w:pPr>
        <w:numPr>
          <w:ilvl w:val="0"/>
          <w:numId w:val="12"/>
        </w:numPr>
        <w:tabs>
          <w:tab w:val="clear" w:pos="567"/>
        </w:tabs>
        <w:spacing w:line="240" w:lineRule="auto"/>
        <w:rPr>
          <w:szCs w:val="22"/>
          <w:lang w:val="bg-BG"/>
        </w:rPr>
      </w:pPr>
      <w:r w:rsidRPr="00225504">
        <w:rPr>
          <w:szCs w:val="22"/>
          <w:lang w:val="bg-BG"/>
        </w:rPr>
        <w:t>имате проблем с бъбреците или черния дроб, състояние</w:t>
      </w:r>
      <w:r>
        <w:rPr>
          <w:szCs w:val="22"/>
          <w:lang w:val="bg-BG"/>
        </w:rPr>
        <w:t>то на които</w:t>
      </w:r>
      <w:r w:rsidRPr="00225504">
        <w:rPr>
          <w:szCs w:val="22"/>
          <w:lang w:val="bg-BG"/>
        </w:rPr>
        <w:t xml:space="preserve"> се влошава.</w:t>
      </w:r>
    </w:p>
    <w:p w:rsidR="00415CBE" w:rsidRPr="00225504" w:rsidRDefault="00415CBE" w:rsidP="00415CBE">
      <w:pPr>
        <w:rPr>
          <w:szCs w:val="22"/>
          <w:lang w:val="bg-BG"/>
        </w:rPr>
      </w:pPr>
    </w:p>
    <w:p w:rsidR="00415CBE" w:rsidRPr="00225504" w:rsidRDefault="00415CBE" w:rsidP="00415CBE">
      <w:pPr>
        <w:rPr>
          <w:szCs w:val="22"/>
          <w:lang w:val="bg-BG"/>
        </w:rPr>
      </w:pPr>
      <w:r w:rsidRPr="00225504">
        <w:rPr>
          <w:szCs w:val="22"/>
          <w:lang w:val="bg-BG"/>
        </w:rPr>
        <w:t>Алкохолът и някои лекарства могат да повлияят нивата на Вашата кръвна захар</w:t>
      </w:r>
      <w:r>
        <w:rPr>
          <w:szCs w:val="22"/>
          <w:lang w:val="bg-BG"/>
        </w:rPr>
        <w:t xml:space="preserve"> (вж. точка 2)</w:t>
      </w:r>
      <w:r w:rsidRPr="00225504">
        <w:rPr>
          <w:szCs w:val="22"/>
          <w:lang w:val="bg-BG"/>
        </w:rPr>
        <w:t>.</w:t>
      </w:r>
    </w:p>
    <w:p w:rsidR="00415CBE" w:rsidRPr="00225504" w:rsidRDefault="00415CBE" w:rsidP="00415CBE">
      <w:pPr>
        <w:rPr>
          <w:szCs w:val="22"/>
          <w:lang w:val="bg-BG"/>
        </w:rPr>
      </w:pPr>
    </w:p>
    <w:p w:rsidR="00415CBE" w:rsidRPr="00225504" w:rsidRDefault="00415CBE" w:rsidP="00415CBE">
      <w:pPr>
        <w:rPr>
          <w:szCs w:val="22"/>
          <w:lang w:val="bg-BG"/>
        </w:rPr>
      </w:pPr>
      <w:r w:rsidRPr="00225504">
        <w:rPr>
          <w:szCs w:val="22"/>
          <w:lang w:val="bg-BG"/>
        </w:rPr>
        <w:t>Първите симптоми на ниска кръвна захар обикновено се появяват бързо и включват следното:</w:t>
      </w:r>
    </w:p>
    <w:p w:rsidR="00415CBE" w:rsidRPr="00225504" w:rsidRDefault="00415CBE" w:rsidP="00323594">
      <w:pPr>
        <w:numPr>
          <w:ilvl w:val="0"/>
          <w:numId w:val="13"/>
        </w:numPr>
        <w:tabs>
          <w:tab w:val="clear" w:pos="567"/>
        </w:tabs>
        <w:spacing w:line="240" w:lineRule="auto"/>
        <w:rPr>
          <w:szCs w:val="22"/>
          <w:lang w:val="bg-BG"/>
        </w:rPr>
      </w:pPr>
      <w:r w:rsidRPr="00225504">
        <w:rPr>
          <w:szCs w:val="22"/>
          <w:lang w:val="bg-BG"/>
        </w:rPr>
        <w:t>отпадналост</w:t>
      </w:r>
      <w:r w:rsidRPr="00225504">
        <w:rPr>
          <w:szCs w:val="22"/>
          <w:lang w:val="bg-BG"/>
        </w:rPr>
        <w:tab/>
      </w:r>
      <w:r w:rsidRPr="00225504">
        <w:rPr>
          <w:szCs w:val="22"/>
          <w:lang w:val="bg-BG"/>
        </w:rPr>
        <w:tab/>
      </w:r>
      <w:r w:rsidRPr="00225504">
        <w:rPr>
          <w:szCs w:val="22"/>
          <w:lang w:val="bg-BG"/>
        </w:rPr>
        <w:tab/>
      </w:r>
      <w:r w:rsidRPr="00225504">
        <w:rPr>
          <w:szCs w:val="22"/>
          <w:lang w:val="bg-BG"/>
        </w:rPr>
        <w:sym w:font="Symbol" w:char="F0B7"/>
      </w:r>
      <w:r w:rsidRPr="00225504">
        <w:rPr>
          <w:szCs w:val="22"/>
          <w:lang w:val="bg-BG"/>
        </w:rPr>
        <w:tab/>
        <w:t>ускорена сърдечна дейност</w:t>
      </w:r>
    </w:p>
    <w:p w:rsidR="00415CBE" w:rsidRPr="00225504" w:rsidRDefault="00415CBE" w:rsidP="00323594">
      <w:pPr>
        <w:numPr>
          <w:ilvl w:val="0"/>
          <w:numId w:val="13"/>
        </w:numPr>
        <w:tabs>
          <w:tab w:val="clear" w:pos="567"/>
        </w:tabs>
        <w:spacing w:line="240" w:lineRule="auto"/>
        <w:rPr>
          <w:szCs w:val="22"/>
          <w:lang w:val="bg-BG"/>
        </w:rPr>
      </w:pPr>
      <w:r w:rsidRPr="00225504">
        <w:rPr>
          <w:szCs w:val="22"/>
          <w:lang w:val="bg-BG"/>
        </w:rPr>
        <w:t>нервност или треперене</w:t>
      </w:r>
      <w:r w:rsidRPr="00225504">
        <w:rPr>
          <w:szCs w:val="22"/>
          <w:lang w:val="bg-BG"/>
        </w:rPr>
        <w:tab/>
      </w:r>
      <w:r w:rsidRPr="00225504">
        <w:rPr>
          <w:szCs w:val="22"/>
          <w:lang w:val="bg-BG"/>
        </w:rPr>
        <w:tab/>
      </w:r>
      <w:r w:rsidRPr="00225504">
        <w:rPr>
          <w:szCs w:val="22"/>
          <w:lang w:val="bg-BG"/>
        </w:rPr>
        <w:sym w:font="Symbol" w:char="F0B7"/>
      </w:r>
      <w:r w:rsidRPr="00225504">
        <w:rPr>
          <w:szCs w:val="22"/>
          <w:lang w:val="bg-BG"/>
        </w:rPr>
        <w:tab/>
      </w:r>
      <w:r>
        <w:rPr>
          <w:szCs w:val="22"/>
          <w:lang w:val="bg-BG"/>
        </w:rPr>
        <w:t>гадене</w:t>
      </w:r>
    </w:p>
    <w:p w:rsidR="00415CBE" w:rsidRPr="00CC4C57" w:rsidRDefault="00415CBE" w:rsidP="00323594">
      <w:pPr>
        <w:numPr>
          <w:ilvl w:val="0"/>
          <w:numId w:val="13"/>
        </w:numPr>
        <w:tabs>
          <w:tab w:val="clear" w:pos="567"/>
        </w:tabs>
        <w:spacing w:line="240" w:lineRule="auto"/>
        <w:rPr>
          <w:szCs w:val="22"/>
          <w:lang w:val="ru-RU"/>
        </w:rPr>
      </w:pPr>
      <w:r w:rsidRPr="00225504">
        <w:rPr>
          <w:szCs w:val="22"/>
          <w:lang w:val="bg-BG"/>
        </w:rPr>
        <w:t>главоболие</w:t>
      </w:r>
      <w:r w:rsidRPr="00225504">
        <w:rPr>
          <w:szCs w:val="22"/>
          <w:lang w:val="bg-BG"/>
        </w:rPr>
        <w:tab/>
      </w:r>
      <w:r w:rsidRPr="00225504">
        <w:rPr>
          <w:szCs w:val="22"/>
          <w:lang w:val="bg-BG"/>
        </w:rPr>
        <w:tab/>
      </w:r>
      <w:r w:rsidRPr="00225504">
        <w:rPr>
          <w:szCs w:val="22"/>
          <w:lang w:val="bg-BG"/>
        </w:rPr>
        <w:tab/>
      </w:r>
      <w:r w:rsidR="003F6FD8">
        <w:rPr>
          <w:szCs w:val="22"/>
          <w:lang w:val="bg-BG"/>
        </w:rPr>
        <w:tab/>
      </w:r>
      <w:r w:rsidRPr="00176A79">
        <w:rPr>
          <w:szCs w:val="22"/>
        </w:rPr>
        <w:sym w:font="Symbol" w:char="F0B7"/>
      </w:r>
      <w:r w:rsidRPr="00CC4C57">
        <w:rPr>
          <w:szCs w:val="22"/>
          <w:lang w:val="ru-RU"/>
        </w:rPr>
        <w:tab/>
        <w:t>студена пот</w:t>
      </w:r>
    </w:p>
    <w:p w:rsidR="00415CBE" w:rsidRPr="00225504" w:rsidRDefault="00415CBE" w:rsidP="00415CBE">
      <w:pPr>
        <w:rPr>
          <w:szCs w:val="22"/>
          <w:lang w:val="bg-BG"/>
        </w:rPr>
      </w:pPr>
    </w:p>
    <w:p w:rsidR="00415CBE" w:rsidRPr="00225504" w:rsidRDefault="00415CBE" w:rsidP="00415CBE">
      <w:pPr>
        <w:rPr>
          <w:szCs w:val="22"/>
          <w:lang w:val="bg-BG"/>
        </w:rPr>
      </w:pPr>
      <w:r w:rsidRPr="00225504">
        <w:rPr>
          <w:szCs w:val="22"/>
          <w:lang w:val="bg-BG"/>
        </w:rPr>
        <w:t>Докато не сте уверени, че можете да разпознавате Вашите предупредителни симптоми, избягвайте ситуации като шофиране, в които Вие и</w:t>
      </w:r>
      <w:r>
        <w:rPr>
          <w:szCs w:val="22"/>
          <w:lang w:val="bg-BG"/>
        </w:rPr>
        <w:t>ли</w:t>
      </w:r>
      <w:r w:rsidRPr="00225504">
        <w:rPr>
          <w:szCs w:val="22"/>
          <w:lang w:val="bg-BG"/>
        </w:rPr>
        <w:t xml:space="preserve"> други</w:t>
      </w:r>
      <w:r>
        <w:rPr>
          <w:szCs w:val="22"/>
          <w:lang w:val="bg-BG"/>
        </w:rPr>
        <w:t xml:space="preserve"> хора</w:t>
      </w:r>
      <w:r w:rsidRPr="00225504">
        <w:rPr>
          <w:szCs w:val="22"/>
          <w:lang w:val="bg-BG"/>
        </w:rPr>
        <w:t xml:space="preserve"> ще бъдете изложени на риск, вследствие на хипогликемията.</w:t>
      </w:r>
    </w:p>
    <w:p w:rsidR="00415CBE" w:rsidRPr="00225504" w:rsidRDefault="00415CBE" w:rsidP="00415CBE">
      <w:pPr>
        <w:rPr>
          <w:szCs w:val="22"/>
          <w:lang w:val="bg-BG"/>
        </w:rPr>
      </w:pPr>
    </w:p>
    <w:p w:rsidR="00415CBE" w:rsidRPr="00225504" w:rsidRDefault="00415CBE" w:rsidP="00415CBE">
      <w:pPr>
        <w:keepNext/>
        <w:rPr>
          <w:b/>
          <w:szCs w:val="22"/>
          <w:lang w:val="bg-BG"/>
        </w:rPr>
      </w:pPr>
      <w:r w:rsidRPr="00225504">
        <w:rPr>
          <w:b/>
          <w:szCs w:val="22"/>
          <w:lang w:val="bg-BG"/>
        </w:rPr>
        <w:t>Хипергликемия и диабетна кетоацидоза</w:t>
      </w:r>
    </w:p>
    <w:p w:rsidR="00415CBE" w:rsidRPr="00225504" w:rsidRDefault="00415CBE" w:rsidP="00415CBE">
      <w:pPr>
        <w:jc w:val="both"/>
        <w:rPr>
          <w:szCs w:val="22"/>
          <w:lang w:val="bg-BG"/>
        </w:rPr>
      </w:pPr>
      <w:r w:rsidRPr="00225504">
        <w:rPr>
          <w:szCs w:val="22"/>
          <w:lang w:val="bg-BG"/>
        </w:rPr>
        <w:t>Хипергликемия (твърде много захар в кръвта) означава, че Вашият организъм няма достатъчно инсулин. Хипергликемията може да бъде предизвикана от това, че :</w:t>
      </w:r>
    </w:p>
    <w:p w:rsidR="00415CBE" w:rsidRPr="00225504" w:rsidRDefault="00415CBE" w:rsidP="00415CBE">
      <w:pPr>
        <w:jc w:val="both"/>
        <w:rPr>
          <w:szCs w:val="22"/>
          <w:lang w:val="bg-BG"/>
        </w:rPr>
      </w:pPr>
      <w:r w:rsidRPr="00225504">
        <w:rPr>
          <w:szCs w:val="22"/>
          <w:lang w:val="bg-BG"/>
        </w:rPr>
        <w:sym w:font="Symbol" w:char="F0B7"/>
      </w:r>
      <w:r w:rsidRPr="00225504">
        <w:rPr>
          <w:szCs w:val="22"/>
          <w:lang w:val="bg-BG"/>
        </w:rPr>
        <w:tab/>
        <w:t>не вз</w:t>
      </w:r>
      <w:r>
        <w:rPr>
          <w:szCs w:val="22"/>
          <w:lang w:val="bg-BG"/>
        </w:rPr>
        <w:t>е</w:t>
      </w:r>
      <w:r w:rsidRPr="00225504">
        <w:rPr>
          <w:szCs w:val="22"/>
          <w:lang w:val="bg-BG"/>
        </w:rPr>
        <w:t xml:space="preserve">мате </w:t>
      </w:r>
      <w:r>
        <w:rPr>
          <w:szCs w:val="22"/>
          <w:lang w:val="bg-BG"/>
        </w:rPr>
        <w:t xml:space="preserve">Вашия </w:t>
      </w:r>
      <w:r w:rsidRPr="00225504">
        <w:rPr>
          <w:szCs w:val="22"/>
          <w:lang w:val="bg-BG"/>
        </w:rPr>
        <w:t>Humalog или друг инсулин;</w:t>
      </w:r>
    </w:p>
    <w:p w:rsidR="00415CBE" w:rsidRPr="00225504" w:rsidRDefault="00415CBE" w:rsidP="00415CBE">
      <w:pPr>
        <w:jc w:val="both"/>
        <w:rPr>
          <w:szCs w:val="22"/>
          <w:lang w:val="bg-BG"/>
        </w:rPr>
      </w:pPr>
      <w:r w:rsidRPr="00225504">
        <w:rPr>
          <w:szCs w:val="22"/>
          <w:lang w:val="bg-BG"/>
        </w:rPr>
        <w:sym w:font="Symbol" w:char="F0B7"/>
      </w:r>
      <w:r w:rsidRPr="00225504">
        <w:rPr>
          <w:szCs w:val="22"/>
          <w:lang w:val="bg-BG"/>
        </w:rPr>
        <w:tab/>
        <w:t>вз</w:t>
      </w:r>
      <w:r>
        <w:rPr>
          <w:szCs w:val="22"/>
          <w:lang w:val="bg-BG"/>
        </w:rPr>
        <w:t>е</w:t>
      </w:r>
      <w:r w:rsidRPr="00225504">
        <w:rPr>
          <w:szCs w:val="22"/>
          <w:lang w:val="bg-BG"/>
        </w:rPr>
        <w:t>мате по</w:t>
      </w:r>
      <w:r w:rsidRPr="00225504">
        <w:rPr>
          <w:szCs w:val="22"/>
          <w:lang w:val="bg-BG"/>
        </w:rPr>
        <w:noBreakHyphen/>
        <w:t>малко инсулин, отколкото Ви е казал Вашият лекар;</w:t>
      </w:r>
    </w:p>
    <w:p w:rsidR="00415CBE" w:rsidRPr="00225504" w:rsidRDefault="00415CBE" w:rsidP="00415CBE">
      <w:pPr>
        <w:jc w:val="both"/>
        <w:rPr>
          <w:szCs w:val="22"/>
          <w:lang w:val="bg-BG"/>
        </w:rPr>
      </w:pPr>
      <w:r w:rsidRPr="00225504">
        <w:rPr>
          <w:szCs w:val="22"/>
          <w:lang w:val="bg-BG"/>
        </w:rPr>
        <w:sym w:font="Symbol" w:char="F0B7"/>
      </w:r>
      <w:r w:rsidRPr="00225504">
        <w:rPr>
          <w:szCs w:val="22"/>
          <w:lang w:val="bg-BG"/>
        </w:rPr>
        <w:tab/>
        <w:t>храните се много повече, отколкото диетата Ви позволява; или</w:t>
      </w:r>
    </w:p>
    <w:p w:rsidR="00415CBE" w:rsidRPr="00225504" w:rsidRDefault="00415CBE" w:rsidP="00415CBE">
      <w:pPr>
        <w:jc w:val="both"/>
        <w:rPr>
          <w:szCs w:val="22"/>
          <w:lang w:val="bg-BG"/>
        </w:rPr>
      </w:pPr>
      <w:r w:rsidRPr="00225504">
        <w:rPr>
          <w:szCs w:val="22"/>
          <w:lang w:val="bg-BG"/>
        </w:rPr>
        <w:sym w:font="Symbol" w:char="F0B7"/>
      </w:r>
      <w:r w:rsidRPr="00225504">
        <w:rPr>
          <w:szCs w:val="22"/>
          <w:lang w:val="bg-BG"/>
        </w:rPr>
        <w:tab/>
        <w:t>имате температура, инфекция или емоционален стрес.</w:t>
      </w:r>
    </w:p>
    <w:p w:rsidR="00415CBE" w:rsidRPr="00225504" w:rsidRDefault="00415CBE" w:rsidP="00415CBE">
      <w:pPr>
        <w:jc w:val="both"/>
        <w:rPr>
          <w:szCs w:val="22"/>
          <w:lang w:val="bg-BG"/>
        </w:rPr>
      </w:pPr>
    </w:p>
    <w:p w:rsidR="00415CBE" w:rsidRPr="00225504" w:rsidRDefault="00415CBE" w:rsidP="00415CBE">
      <w:pPr>
        <w:jc w:val="both"/>
        <w:rPr>
          <w:szCs w:val="22"/>
          <w:lang w:val="bg-BG"/>
        </w:rPr>
      </w:pPr>
      <w:r w:rsidRPr="00225504">
        <w:rPr>
          <w:szCs w:val="22"/>
          <w:lang w:val="bg-BG"/>
        </w:rPr>
        <w:t>Хипергликемията може да доведе до диабетна кетоацидоза. Първите симптоми се появяват бавно след много часове или дни. Симптомите включват следното:</w:t>
      </w:r>
    </w:p>
    <w:p w:rsidR="00415CBE" w:rsidRPr="00225504" w:rsidRDefault="00415CBE" w:rsidP="00323594">
      <w:pPr>
        <w:numPr>
          <w:ilvl w:val="0"/>
          <w:numId w:val="14"/>
        </w:numPr>
        <w:tabs>
          <w:tab w:val="clear" w:pos="567"/>
        </w:tabs>
        <w:spacing w:line="240" w:lineRule="auto"/>
        <w:rPr>
          <w:szCs w:val="22"/>
          <w:lang w:val="bg-BG"/>
        </w:rPr>
      </w:pPr>
      <w:r w:rsidRPr="00225504">
        <w:rPr>
          <w:szCs w:val="22"/>
          <w:lang w:val="bg-BG"/>
        </w:rPr>
        <w:t>сънливост</w:t>
      </w:r>
      <w:r w:rsidRPr="00225504">
        <w:rPr>
          <w:szCs w:val="22"/>
          <w:lang w:val="bg-BG"/>
        </w:rPr>
        <w:tab/>
      </w:r>
      <w:r w:rsidRPr="00225504">
        <w:rPr>
          <w:szCs w:val="22"/>
          <w:lang w:val="bg-BG"/>
        </w:rPr>
        <w:tab/>
      </w:r>
      <w:r w:rsidRPr="00225504">
        <w:rPr>
          <w:szCs w:val="22"/>
          <w:lang w:val="bg-BG"/>
        </w:rPr>
        <w:tab/>
      </w:r>
      <w:r w:rsidR="003C489D">
        <w:rPr>
          <w:szCs w:val="22"/>
          <w:lang w:val="en-US"/>
        </w:rPr>
        <w:tab/>
      </w:r>
      <w:r w:rsidRPr="00225504">
        <w:rPr>
          <w:szCs w:val="22"/>
          <w:lang w:val="bg-BG"/>
        </w:rPr>
        <w:sym w:font="Symbol" w:char="F0B7"/>
      </w:r>
      <w:r w:rsidRPr="00225504">
        <w:rPr>
          <w:szCs w:val="22"/>
          <w:lang w:val="bg-BG"/>
        </w:rPr>
        <w:tab/>
        <w:t>липса на апетит</w:t>
      </w:r>
    </w:p>
    <w:p w:rsidR="00415CBE" w:rsidRPr="00225504" w:rsidRDefault="00415CBE" w:rsidP="00323594">
      <w:pPr>
        <w:numPr>
          <w:ilvl w:val="0"/>
          <w:numId w:val="14"/>
        </w:numPr>
        <w:tabs>
          <w:tab w:val="clear" w:pos="567"/>
        </w:tabs>
        <w:spacing w:line="240" w:lineRule="auto"/>
        <w:rPr>
          <w:szCs w:val="22"/>
          <w:lang w:val="bg-BG"/>
        </w:rPr>
      </w:pPr>
      <w:r w:rsidRPr="00225504">
        <w:rPr>
          <w:szCs w:val="22"/>
          <w:lang w:val="bg-BG"/>
        </w:rPr>
        <w:t>зачерв</w:t>
      </w:r>
      <w:r>
        <w:rPr>
          <w:szCs w:val="22"/>
          <w:lang w:val="bg-BG"/>
        </w:rPr>
        <w:t>яване на</w:t>
      </w:r>
      <w:r w:rsidRPr="00225504">
        <w:rPr>
          <w:szCs w:val="22"/>
          <w:lang w:val="bg-BG"/>
        </w:rPr>
        <w:t xml:space="preserve"> лице</w:t>
      </w:r>
      <w:r>
        <w:rPr>
          <w:szCs w:val="22"/>
          <w:lang w:val="bg-BG"/>
        </w:rPr>
        <w:t>то</w:t>
      </w:r>
      <w:r w:rsidRPr="00225504">
        <w:rPr>
          <w:szCs w:val="22"/>
          <w:lang w:val="bg-BG"/>
        </w:rPr>
        <w:tab/>
      </w:r>
      <w:r w:rsidRPr="00225504">
        <w:rPr>
          <w:szCs w:val="22"/>
          <w:lang w:val="bg-BG"/>
        </w:rPr>
        <w:tab/>
      </w:r>
      <w:r w:rsidRPr="00225504">
        <w:rPr>
          <w:szCs w:val="22"/>
          <w:lang w:val="bg-BG"/>
        </w:rPr>
        <w:sym w:font="Symbol" w:char="F0B7"/>
      </w:r>
      <w:r w:rsidRPr="00225504">
        <w:rPr>
          <w:szCs w:val="22"/>
          <w:lang w:val="bg-BG"/>
        </w:rPr>
        <w:tab/>
        <w:t>дъх с мирис на плодове</w:t>
      </w:r>
    </w:p>
    <w:p w:rsidR="00415CBE" w:rsidRPr="00225504" w:rsidRDefault="00415CBE" w:rsidP="00323594">
      <w:pPr>
        <w:numPr>
          <w:ilvl w:val="0"/>
          <w:numId w:val="14"/>
        </w:numPr>
        <w:tabs>
          <w:tab w:val="clear" w:pos="567"/>
        </w:tabs>
        <w:spacing w:line="240" w:lineRule="auto"/>
        <w:rPr>
          <w:szCs w:val="22"/>
          <w:lang w:val="bg-BG"/>
        </w:rPr>
      </w:pPr>
      <w:r w:rsidRPr="00225504">
        <w:rPr>
          <w:szCs w:val="22"/>
          <w:lang w:val="bg-BG"/>
        </w:rPr>
        <w:t>жажда</w:t>
      </w:r>
      <w:r w:rsidRPr="00225504">
        <w:rPr>
          <w:szCs w:val="22"/>
          <w:lang w:val="bg-BG"/>
        </w:rPr>
        <w:tab/>
      </w:r>
      <w:r w:rsidRPr="00225504">
        <w:rPr>
          <w:szCs w:val="22"/>
          <w:lang w:val="bg-BG"/>
        </w:rPr>
        <w:tab/>
      </w:r>
      <w:r w:rsidRPr="00225504">
        <w:rPr>
          <w:szCs w:val="22"/>
          <w:lang w:val="bg-BG"/>
        </w:rPr>
        <w:tab/>
      </w:r>
      <w:r w:rsidRPr="00225504">
        <w:rPr>
          <w:szCs w:val="22"/>
          <w:lang w:val="bg-BG"/>
        </w:rPr>
        <w:tab/>
      </w:r>
      <w:r w:rsidRPr="00225504">
        <w:rPr>
          <w:szCs w:val="22"/>
          <w:lang w:val="bg-BG"/>
        </w:rPr>
        <w:sym w:font="Symbol" w:char="F0B7"/>
      </w:r>
      <w:r w:rsidRPr="00225504">
        <w:rPr>
          <w:szCs w:val="22"/>
          <w:lang w:val="bg-BG"/>
        </w:rPr>
        <w:tab/>
      </w:r>
      <w:r>
        <w:rPr>
          <w:szCs w:val="22"/>
          <w:lang w:val="bg-BG"/>
        </w:rPr>
        <w:t>гадене</w:t>
      </w:r>
      <w:r w:rsidRPr="00225504">
        <w:rPr>
          <w:szCs w:val="22"/>
          <w:lang w:val="bg-BG"/>
        </w:rPr>
        <w:t xml:space="preserve"> или повръщане</w:t>
      </w:r>
    </w:p>
    <w:p w:rsidR="00415CBE" w:rsidRPr="00225504" w:rsidRDefault="00415CBE" w:rsidP="00415CBE">
      <w:pPr>
        <w:rPr>
          <w:szCs w:val="22"/>
          <w:lang w:val="bg-BG"/>
        </w:rPr>
      </w:pPr>
    </w:p>
    <w:p w:rsidR="00415CBE" w:rsidRPr="00225504" w:rsidRDefault="00415CBE" w:rsidP="00415CBE">
      <w:pPr>
        <w:rPr>
          <w:b/>
          <w:bCs/>
          <w:szCs w:val="22"/>
          <w:lang w:val="bg-BG"/>
        </w:rPr>
      </w:pPr>
      <w:r w:rsidRPr="00225504">
        <w:rPr>
          <w:szCs w:val="22"/>
          <w:lang w:val="bg-BG"/>
        </w:rPr>
        <w:t xml:space="preserve">Тежките симптоми са тежко дишане и ускорен пулс. </w:t>
      </w:r>
      <w:r w:rsidRPr="00225504">
        <w:rPr>
          <w:b/>
          <w:bCs/>
          <w:szCs w:val="22"/>
          <w:lang w:val="bg-BG"/>
        </w:rPr>
        <w:t>Потърсете медицинска помощ незабавно.</w:t>
      </w:r>
    </w:p>
    <w:p w:rsidR="00415CBE" w:rsidRPr="00225504" w:rsidRDefault="00415CBE" w:rsidP="00415CBE">
      <w:pPr>
        <w:numPr>
          <w:ilvl w:val="12"/>
          <w:numId w:val="0"/>
        </w:numPr>
        <w:ind w:left="567" w:right="-2" w:hanging="567"/>
        <w:rPr>
          <w:noProof/>
          <w:szCs w:val="22"/>
          <w:lang w:val="bg-BG"/>
        </w:rPr>
      </w:pPr>
    </w:p>
    <w:p w:rsidR="00415CBE" w:rsidRPr="00225504" w:rsidRDefault="00415CBE" w:rsidP="00415CBE">
      <w:pPr>
        <w:keepNext/>
        <w:rPr>
          <w:b/>
          <w:szCs w:val="22"/>
          <w:lang w:val="bg-BG"/>
        </w:rPr>
      </w:pPr>
      <w:r w:rsidRPr="00225504">
        <w:rPr>
          <w:b/>
          <w:szCs w:val="22"/>
          <w:lang w:val="bg-BG"/>
        </w:rPr>
        <w:t>Заболяване</w:t>
      </w:r>
    </w:p>
    <w:p w:rsidR="00415CBE" w:rsidRPr="00225504" w:rsidRDefault="00415CBE" w:rsidP="00415CBE">
      <w:pPr>
        <w:rPr>
          <w:szCs w:val="22"/>
          <w:lang w:val="bg-BG"/>
        </w:rPr>
      </w:pPr>
      <w:r w:rsidRPr="00225504">
        <w:rPr>
          <w:szCs w:val="22"/>
          <w:lang w:val="bg-BG"/>
        </w:rPr>
        <w:t>Ако сте бол</w:t>
      </w:r>
      <w:r>
        <w:rPr>
          <w:szCs w:val="22"/>
          <w:lang w:val="bg-BG"/>
        </w:rPr>
        <w:t>ни</w:t>
      </w:r>
      <w:r w:rsidRPr="00225504">
        <w:rPr>
          <w:szCs w:val="22"/>
          <w:lang w:val="bg-BG"/>
        </w:rPr>
        <w:t xml:space="preserve">, особено ако </w:t>
      </w:r>
      <w:r>
        <w:rPr>
          <w:szCs w:val="22"/>
          <w:lang w:val="bg-BG"/>
        </w:rPr>
        <w:t>Ви се гади</w:t>
      </w:r>
      <w:r w:rsidRPr="00225504">
        <w:rPr>
          <w:szCs w:val="22"/>
          <w:lang w:val="bg-BG"/>
        </w:rPr>
        <w:t xml:space="preserve"> или сте отпаднал</w:t>
      </w:r>
      <w:r>
        <w:rPr>
          <w:szCs w:val="22"/>
          <w:lang w:val="bg-BG"/>
        </w:rPr>
        <w:t>и</w:t>
      </w:r>
      <w:r w:rsidRPr="00225504">
        <w:rPr>
          <w:szCs w:val="22"/>
          <w:lang w:val="bg-BG"/>
        </w:rPr>
        <w:t>, количеството инсулин</w:t>
      </w:r>
      <w:r>
        <w:rPr>
          <w:szCs w:val="22"/>
          <w:lang w:val="bg-BG"/>
        </w:rPr>
        <w:t>,</w:t>
      </w:r>
      <w:r w:rsidRPr="00225504">
        <w:rPr>
          <w:szCs w:val="22"/>
          <w:lang w:val="bg-BG"/>
        </w:rPr>
        <w:t xml:space="preserve"> от което се нуждаете</w:t>
      </w:r>
      <w:r>
        <w:rPr>
          <w:szCs w:val="22"/>
          <w:lang w:val="bg-BG"/>
        </w:rPr>
        <w:t>,</w:t>
      </w:r>
      <w:r w:rsidRPr="00225504">
        <w:rPr>
          <w:szCs w:val="22"/>
          <w:lang w:val="bg-BG"/>
        </w:rPr>
        <w:t xml:space="preserve"> може да се промени. </w:t>
      </w:r>
      <w:r w:rsidRPr="00225504">
        <w:rPr>
          <w:b/>
          <w:szCs w:val="22"/>
          <w:lang w:val="bg-BG"/>
        </w:rPr>
        <w:t>Дори когато не се храните нормално</w:t>
      </w:r>
      <w:r>
        <w:rPr>
          <w:b/>
          <w:szCs w:val="22"/>
          <w:lang w:val="bg-BG"/>
        </w:rPr>
        <w:t>,</w:t>
      </w:r>
      <w:r w:rsidRPr="00225504">
        <w:rPr>
          <w:b/>
          <w:szCs w:val="22"/>
          <w:lang w:val="bg-BG"/>
        </w:rPr>
        <w:t xml:space="preserve"> Вие се нуждаете от инсулин.</w:t>
      </w:r>
      <w:r w:rsidRPr="00225504">
        <w:rPr>
          <w:szCs w:val="22"/>
          <w:lang w:val="bg-BG"/>
        </w:rPr>
        <w:t xml:space="preserve"> Изследвайте си урината и</w:t>
      </w:r>
      <w:r>
        <w:rPr>
          <w:szCs w:val="22"/>
          <w:lang w:val="bg-BG"/>
        </w:rPr>
        <w:t>ли</w:t>
      </w:r>
      <w:r w:rsidRPr="00225504">
        <w:rPr>
          <w:szCs w:val="22"/>
          <w:lang w:val="bg-BG"/>
        </w:rPr>
        <w:t xml:space="preserve"> кръвта, следвайте Вашите „правила на заболяването” и </w:t>
      </w:r>
      <w:r w:rsidR="002320DC">
        <w:rPr>
          <w:szCs w:val="22"/>
          <w:lang w:val="bg-BG"/>
        </w:rPr>
        <w:t>информирайте</w:t>
      </w:r>
      <w:r w:rsidRPr="00225504">
        <w:rPr>
          <w:szCs w:val="22"/>
          <w:lang w:val="bg-BG"/>
        </w:rPr>
        <w:t xml:space="preserve"> Вашия лекар.</w:t>
      </w:r>
    </w:p>
    <w:p w:rsidR="00415CBE" w:rsidRPr="00225504" w:rsidRDefault="00415CBE" w:rsidP="00415CBE">
      <w:pPr>
        <w:numPr>
          <w:ilvl w:val="12"/>
          <w:numId w:val="0"/>
        </w:numPr>
        <w:ind w:left="567" w:right="-2" w:hanging="567"/>
        <w:rPr>
          <w:noProof/>
          <w:szCs w:val="22"/>
          <w:lang w:val="bg-BG"/>
        </w:rPr>
      </w:pPr>
    </w:p>
    <w:p w:rsidR="00415CBE" w:rsidRPr="00225504" w:rsidRDefault="00415CBE" w:rsidP="00415CBE">
      <w:pPr>
        <w:numPr>
          <w:ilvl w:val="12"/>
          <w:numId w:val="0"/>
        </w:numPr>
        <w:ind w:left="567" w:right="-2" w:hanging="567"/>
        <w:rPr>
          <w:noProof/>
          <w:szCs w:val="22"/>
          <w:lang w:val="bg-BG"/>
        </w:rPr>
      </w:pPr>
    </w:p>
    <w:p w:rsidR="00415CBE" w:rsidRPr="00225504" w:rsidRDefault="00415CBE" w:rsidP="00415CBE">
      <w:pPr>
        <w:keepNext/>
        <w:numPr>
          <w:ilvl w:val="12"/>
          <w:numId w:val="0"/>
        </w:numPr>
        <w:rPr>
          <w:b/>
          <w:noProof/>
          <w:szCs w:val="22"/>
          <w:lang w:val="bg-BG"/>
        </w:rPr>
      </w:pPr>
      <w:r w:rsidRPr="00225504">
        <w:rPr>
          <w:b/>
          <w:noProof/>
          <w:szCs w:val="22"/>
          <w:lang w:val="bg-BG"/>
        </w:rPr>
        <w:t>5.</w:t>
      </w:r>
      <w:r w:rsidRPr="00225504">
        <w:rPr>
          <w:b/>
          <w:noProof/>
          <w:szCs w:val="22"/>
          <w:lang w:val="bg-BG"/>
        </w:rPr>
        <w:tab/>
        <w:t>Как да съхранявате</w:t>
      </w:r>
      <w:r w:rsidRPr="00225504">
        <w:rPr>
          <w:b/>
          <w:szCs w:val="22"/>
          <w:lang w:val="bg-BG"/>
        </w:rPr>
        <w:t xml:space="preserve"> Humalog 200 </w:t>
      </w:r>
      <w:r>
        <w:rPr>
          <w:b/>
          <w:szCs w:val="22"/>
          <w:lang w:val="bg-BG"/>
        </w:rPr>
        <w:t>единици</w:t>
      </w:r>
      <w:r w:rsidRPr="00225504">
        <w:rPr>
          <w:b/>
          <w:szCs w:val="22"/>
          <w:lang w:val="bg-BG"/>
        </w:rPr>
        <w:t>/ml KwikPen</w:t>
      </w:r>
    </w:p>
    <w:p w:rsidR="00415CBE" w:rsidRPr="00225504" w:rsidRDefault="00415CBE" w:rsidP="00415CBE">
      <w:pPr>
        <w:keepNext/>
        <w:numPr>
          <w:ilvl w:val="12"/>
          <w:numId w:val="0"/>
        </w:numPr>
        <w:rPr>
          <w:b/>
          <w:noProof/>
          <w:szCs w:val="22"/>
          <w:lang w:val="bg-BG"/>
        </w:rPr>
      </w:pPr>
    </w:p>
    <w:p w:rsidR="00415CBE" w:rsidRPr="00225504" w:rsidRDefault="00E45B15" w:rsidP="00415CBE">
      <w:pPr>
        <w:numPr>
          <w:ilvl w:val="12"/>
          <w:numId w:val="0"/>
        </w:numPr>
        <w:ind w:left="567" w:right="-2" w:hanging="567"/>
        <w:rPr>
          <w:noProof/>
          <w:szCs w:val="22"/>
          <w:lang w:val="bg-BG"/>
        </w:rPr>
      </w:pPr>
      <w:r>
        <w:rPr>
          <w:noProof/>
          <w:szCs w:val="22"/>
          <w:lang w:val="bg-BG"/>
        </w:rPr>
        <w:t>Да се с</w:t>
      </w:r>
      <w:r w:rsidR="00415CBE" w:rsidRPr="00225504">
        <w:rPr>
          <w:noProof/>
          <w:szCs w:val="22"/>
          <w:lang w:val="bg-BG"/>
        </w:rPr>
        <w:t>ъхранява на място</w:t>
      </w:r>
      <w:r w:rsidR="00415CBE">
        <w:rPr>
          <w:noProof/>
          <w:szCs w:val="22"/>
          <w:lang w:val="bg-BG"/>
        </w:rPr>
        <w:t>,</w:t>
      </w:r>
      <w:r w:rsidR="00415CBE" w:rsidRPr="00225504">
        <w:rPr>
          <w:noProof/>
          <w:szCs w:val="22"/>
          <w:lang w:val="bg-BG"/>
        </w:rPr>
        <w:t xml:space="preserve"> недостъпно за деца.</w:t>
      </w:r>
    </w:p>
    <w:p w:rsidR="00415CBE" w:rsidRPr="00225504" w:rsidRDefault="00415CBE" w:rsidP="00415CBE">
      <w:pPr>
        <w:numPr>
          <w:ilvl w:val="12"/>
          <w:numId w:val="0"/>
        </w:numPr>
        <w:ind w:left="567" w:right="-2" w:hanging="567"/>
        <w:rPr>
          <w:noProof/>
          <w:szCs w:val="22"/>
          <w:lang w:val="bg-BG"/>
        </w:rPr>
      </w:pPr>
    </w:p>
    <w:p w:rsidR="00415CBE" w:rsidRPr="00856F1F" w:rsidRDefault="00415CBE" w:rsidP="00415CBE">
      <w:pPr>
        <w:rPr>
          <w:noProof/>
          <w:szCs w:val="22"/>
          <w:lang w:val="bg-BG"/>
        </w:rPr>
      </w:pPr>
      <w:r w:rsidRPr="00856F1F">
        <w:rPr>
          <w:noProof/>
          <w:szCs w:val="22"/>
          <w:lang w:val="bg-BG"/>
        </w:rPr>
        <w:t xml:space="preserve">Не използвайте </w:t>
      </w:r>
      <w:r w:rsidR="00995EBB">
        <w:rPr>
          <w:noProof/>
          <w:szCs w:val="22"/>
          <w:lang w:val="bg-BG"/>
        </w:rPr>
        <w:t>това лекарство</w:t>
      </w:r>
      <w:r w:rsidRPr="00856F1F">
        <w:rPr>
          <w:szCs w:val="22"/>
          <w:lang w:val="bg-BG"/>
        </w:rPr>
        <w:t xml:space="preserve"> </w:t>
      </w:r>
      <w:r w:rsidRPr="00856F1F">
        <w:rPr>
          <w:noProof/>
          <w:szCs w:val="22"/>
          <w:lang w:val="bg-BG"/>
        </w:rPr>
        <w:t>след срока на годност, отбелязан върху етикета и картонената опаковка. Срокът на годност отговаря на последния ден от посочения месец.</w:t>
      </w:r>
    </w:p>
    <w:p w:rsidR="00415CBE" w:rsidRPr="00225504" w:rsidRDefault="00415CBE" w:rsidP="00415CBE">
      <w:pPr>
        <w:rPr>
          <w:noProof/>
          <w:szCs w:val="22"/>
          <w:lang w:val="bg-BG"/>
        </w:rPr>
      </w:pPr>
    </w:p>
    <w:p w:rsidR="00415CBE" w:rsidRPr="00225504" w:rsidRDefault="00415CBE" w:rsidP="00415CBE">
      <w:pPr>
        <w:rPr>
          <w:szCs w:val="22"/>
          <w:lang w:val="bg-BG"/>
        </w:rPr>
      </w:pPr>
      <w:r w:rsidRPr="00225504">
        <w:rPr>
          <w:noProof/>
          <w:szCs w:val="22"/>
          <w:lang w:val="bg-BG"/>
        </w:rPr>
        <w:t xml:space="preserve">Преди </w:t>
      </w:r>
      <w:r>
        <w:rPr>
          <w:noProof/>
          <w:szCs w:val="22"/>
          <w:lang w:val="bg-BG"/>
        </w:rPr>
        <w:t xml:space="preserve">първата </w:t>
      </w:r>
      <w:r w:rsidRPr="00225504">
        <w:rPr>
          <w:noProof/>
          <w:szCs w:val="22"/>
          <w:lang w:val="bg-BG"/>
        </w:rPr>
        <w:t>употреба съхранявайте</w:t>
      </w:r>
      <w:r>
        <w:rPr>
          <w:noProof/>
          <w:szCs w:val="22"/>
          <w:lang w:val="bg-BG"/>
        </w:rPr>
        <w:t xml:space="preserve"> писалка</w:t>
      </w:r>
      <w:r w:rsidR="00CD3B6E">
        <w:rPr>
          <w:noProof/>
          <w:szCs w:val="22"/>
          <w:lang w:val="bg-BG"/>
        </w:rPr>
        <w:t>та</w:t>
      </w:r>
      <w:r>
        <w:rPr>
          <w:noProof/>
          <w:szCs w:val="22"/>
          <w:lang w:val="bg-BG"/>
        </w:rPr>
        <w:t xml:space="preserve"> </w:t>
      </w:r>
      <w:r w:rsidRPr="00225504">
        <w:rPr>
          <w:noProof/>
          <w:szCs w:val="22"/>
          <w:lang w:val="bg-BG"/>
        </w:rPr>
        <w:t>Humalog</w:t>
      </w:r>
      <w:r w:rsidRPr="00225504">
        <w:rPr>
          <w:szCs w:val="22"/>
          <w:lang w:val="bg-BG"/>
        </w:rPr>
        <w:t xml:space="preserve"> </w:t>
      </w:r>
      <w:r w:rsidRPr="00A338AA">
        <w:rPr>
          <w:b/>
          <w:bCs/>
          <w:szCs w:val="22"/>
          <w:lang w:val="bg-BG"/>
        </w:rPr>
        <w:t>200 </w:t>
      </w:r>
      <w:r>
        <w:rPr>
          <w:b/>
          <w:bCs/>
          <w:szCs w:val="22"/>
          <w:lang w:val="bg-BG"/>
        </w:rPr>
        <w:t>единици</w:t>
      </w:r>
      <w:r w:rsidRPr="00A338AA">
        <w:rPr>
          <w:b/>
          <w:bCs/>
          <w:szCs w:val="22"/>
          <w:lang w:val="bg-BG"/>
        </w:rPr>
        <w:t>/ml</w:t>
      </w:r>
      <w:r w:rsidRPr="00225504">
        <w:rPr>
          <w:noProof/>
          <w:szCs w:val="22"/>
          <w:lang w:val="bg-BG"/>
        </w:rPr>
        <w:t xml:space="preserve"> </w:t>
      </w:r>
      <w:r w:rsidRPr="00225504">
        <w:rPr>
          <w:szCs w:val="22"/>
          <w:lang w:val="bg-BG"/>
        </w:rPr>
        <w:t>KwikPen</w:t>
      </w:r>
      <w:r w:rsidRPr="00225504">
        <w:rPr>
          <w:noProof/>
          <w:szCs w:val="22"/>
          <w:lang w:val="bg-BG"/>
        </w:rPr>
        <w:t xml:space="preserve"> в хладилник (</w:t>
      </w:r>
      <w:r w:rsidRPr="00225504">
        <w:rPr>
          <w:szCs w:val="22"/>
          <w:lang w:val="bg-BG"/>
        </w:rPr>
        <w:t>2</w:t>
      </w:r>
      <w:r w:rsidRPr="00225504">
        <w:rPr>
          <w:szCs w:val="22"/>
          <w:lang w:val="bg-BG"/>
        </w:rPr>
        <w:sym w:font="Symbol" w:char="F0B0"/>
      </w:r>
      <w:r w:rsidRPr="00225504">
        <w:rPr>
          <w:szCs w:val="22"/>
          <w:lang w:val="bg-BG"/>
        </w:rPr>
        <w:t>C</w:t>
      </w:r>
      <w:r>
        <w:rPr>
          <w:szCs w:val="22"/>
          <w:lang w:val="bg-BG"/>
        </w:rPr>
        <w:t> </w:t>
      </w:r>
      <w:r w:rsidRPr="00225504">
        <w:rPr>
          <w:szCs w:val="22"/>
          <w:lang w:val="bg-BG"/>
        </w:rPr>
        <w:t>–</w:t>
      </w:r>
      <w:r>
        <w:rPr>
          <w:szCs w:val="22"/>
          <w:lang w:val="bg-BG"/>
        </w:rPr>
        <w:t> </w:t>
      </w:r>
      <w:r w:rsidRPr="00225504">
        <w:rPr>
          <w:szCs w:val="22"/>
          <w:lang w:val="bg-BG"/>
        </w:rPr>
        <w:t>8</w:t>
      </w:r>
      <w:r w:rsidRPr="00225504">
        <w:rPr>
          <w:szCs w:val="22"/>
          <w:lang w:val="bg-BG"/>
        </w:rPr>
        <w:sym w:font="Symbol" w:char="F0B0"/>
      </w:r>
      <w:r w:rsidRPr="00225504">
        <w:rPr>
          <w:szCs w:val="22"/>
          <w:lang w:val="bg-BG"/>
        </w:rPr>
        <w:t>C</w:t>
      </w:r>
      <w:r w:rsidRPr="00225504">
        <w:rPr>
          <w:noProof/>
          <w:szCs w:val="22"/>
          <w:lang w:val="bg-BG"/>
        </w:rPr>
        <w:t>).</w:t>
      </w:r>
      <w:r w:rsidRPr="00225504">
        <w:rPr>
          <w:szCs w:val="22"/>
          <w:lang w:val="bg-BG"/>
        </w:rPr>
        <w:t xml:space="preserve"> Не замразявайте.</w:t>
      </w:r>
    </w:p>
    <w:p w:rsidR="00415CBE" w:rsidRPr="00225504" w:rsidRDefault="00415CBE" w:rsidP="00415CBE">
      <w:pPr>
        <w:rPr>
          <w:szCs w:val="22"/>
          <w:lang w:val="bg-BG"/>
        </w:rPr>
      </w:pPr>
    </w:p>
    <w:p w:rsidR="00415CBE" w:rsidRPr="00225504" w:rsidRDefault="00415CBE" w:rsidP="00415CBE">
      <w:pPr>
        <w:rPr>
          <w:szCs w:val="22"/>
          <w:lang w:val="bg-BG"/>
        </w:rPr>
      </w:pPr>
      <w:r w:rsidRPr="00225504">
        <w:rPr>
          <w:szCs w:val="22"/>
          <w:lang w:val="bg-BG"/>
        </w:rPr>
        <w:t>Съхранявайте</w:t>
      </w:r>
      <w:r>
        <w:rPr>
          <w:noProof/>
          <w:szCs w:val="22"/>
          <w:lang w:val="bg-BG"/>
        </w:rPr>
        <w:t xml:space="preserve"> писалка</w:t>
      </w:r>
      <w:r w:rsidR="00CD3B6E">
        <w:rPr>
          <w:noProof/>
          <w:szCs w:val="22"/>
          <w:lang w:val="bg-BG"/>
        </w:rPr>
        <w:t>та</w:t>
      </w:r>
      <w:r w:rsidRPr="00225504">
        <w:rPr>
          <w:noProof/>
          <w:szCs w:val="22"/>
          <w:lang w:val="bg-BG"/>
        </w:rPr>
        <w:t xml:space="preserve"> Humalog </w:t>
      </w:r>
      <w:r w:rsidRPr="00A338AA">
        <w:rPr>
          <w:b/>
          <w:bCs/>
          <w:szCs w:val="22"/>
          <w:lang w:val="bg-BG"/>
        </w:rPr>
        <w:t>200 единици/ml</w:t>
      </w:r>
      <w:r w:rsidRPr="00225504">
        <w:rPr>
          <w:noProof/>
          <w:szCs w:val="22"/>
          <w:lang w:val="bg-BG"/>
        </w:rPr>
        <w:t xml:space="preserve"> </w:t>
      </w:r>
      <w:r w:rsidRPr="00225504">
        <w:rPr>
          <w:szCs w:val="22"/>
          <w:lang w:val="bg-BG"/>
        </w:rPr>
        <w:t>KwikPen в периода на използване при стайна температура (</w:t>
      </w:r>
      <w:r w:rsidR="009435D3">
        <w:rPr>
          <w:szCs w:val="22"/>
          <w:lang w:val="bg-BG"/>
        </w:rPr>
        <w:t>под</w:t>
      </w:r>
      <w:r w:rsidRPr="00225504">
        <w:rPr>
          <w:szCs w:val="22"/>
          <w:lang w:val="bg-BG"/>
        </w:rPr>
        <w:t xml:space="preserve"> 30°С) и я изхвърлете </w:t>
      </w:r>
      <w:r>
        <w:rPr>
          <w:szCs w:val="22"/>
          <w:lang w:val="bg-BG"/>
        </w:rPr>
        <w:t>след</w:t>
      </w:r>
      <w:r w:rsidRPr="00225504">
        <w:rPr>
          <w:szCs w:val="22"/>
          <w:lang w:val="bg-BG"/>
        </w:rPr>
        <w:t xml:space="preserve"> 28</w:t>
      </w:r>
      <w:r>
        <w:rPr>
          <w:szCs w:val="22"/>
          <w:lang w:val="bg-BG"/>
        </w:rPr>
        <w:t> </w:t>
      </w:r>
      <w:r w:rsidRPr="00225504">
        <w:rPr>
          <w:szCs w:val="22"/>
          <w:lang w:val="bg-BG"/>
        </w:rPr>
        <w:t xml:space="preserve">дни. Не </w:t>
      </w:r>
      <w:r w:rsidRPr="009C3EA0">
        <w:rPr>
          <w:szCs w:val="22"/>
          <w:lang w:val="bg-BG"/>
        </w:rPr>
        <w:t xml:space="preserve">я </w:t>
      </w:r>
      <w:r w:rsidR="005B6EC7">
        <w:rPr>
          <w:szCs w:val="22"/>
          <w:lang w:val="bg-BG"/>
        </w:rPr>
        <w:t>оставяйте</w:t>
      </w:r>
      <w:r w:rsidRPr="009C3EA0">
        <w:rPr>
          <w:szCs w:val="22"/>
          <w:lang w:val="bg-BG"/>
        </w:rPr>
        <w:t xml:space="preserve"> близко</w:t>
      </w:r>
      <w:r w:rsidRPr="00225504">
        <w:rPr>
          <w:szCs w:val="22"/>
          <w:lang w:val="bg-BG"/>
        </w:rPr>
        <w:t xml:space="preserve"> до източници на топлина и</w:t>
      </w:r>
      <w:r>
        <w:rPr>
          <w:szCs w:val="22"/>
          <w:lang w:val="bg-BG"/>
        </w:rPr>
        <w:t>ли на слънце</w:t>
      </w:r>
      <w:r w:rsidRPr="00225504">
        <w:rPr>
          <w:szCs w:val="22"/>
          <w:lang w:val="bg-BG"/>
        </w:rPr>
        <w:t>.</w:t>
      </w:r>
      <w:r w:rsidRPr="00225504" w:rsidDel="00BE70F5">
        <w:rPr>
          <w:noProof/>
          <w:szCs w:val="22"/>
          <w:lang w:val="bg-BG"/>
        </w:rPr>
        <w:t xml:space="preserve"> </w:t>
      </w:r>
      <w:r w:rsidRPr="00225504">
        <w:rPr>
          <w:szCs w:val="22"/>
          <w:lang w:val="bg-BG"/>
        </w:rPr>
        <w:t>Не съхранявайте писалка</w:t>
      </w:r>
      <w:r>
        <w:rPr>
          <w:szCs w:val="22"/>
          <w:lang w:val="bg-BG"/>
        </w:rPr>
        <w:t xml:space="preserve">та </w:t>
      </w:r>
      <w:r w:rsidRPr="00225504">
        <w:rPr>
          <w:szCs w:val="22"/>
          <w:lang w:val="bg-BG"/>
        </w:rPr>
        <w:t xml:space="preserve">KwikPen, която използвате, в хладилник. </w:t>
      </w:r>
      <w:r>
        <w:rPr>
          <w:szCs w:val="22"/>
          <w:lang w:val="bg-BG"/>
        </w:rPr>
        <w:t>П</w:t>
      </w:r>
      <w:r w:rsidRPr="00225504">
        <w:rPr>
          <w:szCs w:val="22"/>
          <w:lang w:val="bg-BG"/>
        </w:rPr>
        <w:t>исалка</w:t>
      </w:r>
      <w:r>
        <w:rPr>
          <w:szCs w:val="22"/>
          <w:lang w:val="bg-BG"/>
        </w:rPr>
        <w:t xml:space="preserve">та </w:t>
      </w:r>
      <w:r w:rsidRPr="00225504">
        <w:rPr>
          <w:szCs w:val="22"/>
          <w:lang w:val="bg-BG"/>
        </w:rPr>
        <w:t>KwikPen не трябва да се съхранява с прикрепена игла.</w:t>
      </w:r>
    </w:p>
    <w:p w:rsidR="00415CBE" w:rsidRPr="00225504" w:rsidRDefault="00415CBE" w:rsidP="00415CBE">
      <w:pPr>
        <w:numPr>
          <w:ilvl w:val="12"/>
          <w:numId w:val="0"/>
        </w:numPr>
        <w:ind w:left="567" w:right="-2" w:hanging="567"/>
        <w:rPr>
          <w:noProof/>
          <w:szCs w:val="22"/>
          <w:lang w:val="bg-BG"/>
        </w:rPr>
      </w:pPr>
    </w:p>
    <w:p w:rsidR="00415CBE" w:rsidRPr="00225504" w:rsidRDefault="00415CBE" w:rsidP="00415CBE">
      <w:pPr>
        <w:rPr>
          <w:szCs w:val="22"/>
          <w:lang w:val="bg-BG"/>
        </w:rPr>
      </w:pPr>
      <w:r w:rsidRPr="00225504">
        <w:rPr>
          <w:noProof/>
          <w:szCs w:val="22"/>
          <w:lang w:val="bg-BG"/>
        </w:rPr>
        <w:t xml:space="preserve">Не използвайте </w:t>
      </w:r>
      <w:r w:rsidR="00995EBB">
        <w:rPr>
          <w:noProof/>
          <w:szCs w:val="22"/>
          <w:lang w:val="bg-BG"/>
        </w:rPr>
        <w:t>това лекарство</w:t>
      </w:r>
      <w:r w:rsidRPr="00225504">
        <w:rPr>
          <w:noProof/>
          <w:szCs w:val="22"/>
          <w:lang w:val="bg-BG"/>
        </w:rPr>
        <w:t xml:space="preserve">, ако </w:t>
      </w:r>
      <w:r w:rsidR="00995EBB">
        <w:rPr>
          <w:noProof/>
          <w:szCs w:val="22"/>
          <w:lang w:val="bg-BG"/>
        </w:rPr>
        <w:t xml:space="preserve">забележите, че </w:t>
      </w:r>
      <w:r>
        <w:rPr>
          <w:noProof/>
          <w:szCs w:val="22"/>
          <w:lang w:val="bg-BG"/>
        </w:rPr>
        <w:t xml:space="preserve">разтворът </w:t>
      </w:r>
      <w:r w:rsidRPr="00225504">
        <w:rPr>
          <w:noProof/>
          <w:szCs w:val="22"/>
          <w:lang w:val="bg-BG"/>
        </w:rPr>
        <w:t xml:space="preserve">е оцветен или има твърди частици в него. </w:t>
      </w:r>
      <w:r>
        <w:rPr>
          <w:noProof/>
          <w:szCs w:val="22"/>
          <w:lang w:val="bg-BG"/>
        </w:rPr>
        <w:t>М</w:t>
      </w:r>
      <w:r w:rsidRPr="00225504">
        <w:rPr>
          <w:noProof/>
          <w:szCs w:val="22"/>
          <w:lang w:val="bg-BG"/>
        </w:rPr>
        <w:t>ожете да го</w:t>
      </w:r>
      <w:r w:rsidRPr="00225504">
        <w:rPr>
          <w:szCs w:val="22"/>
          <w:lang w:val="bg-BG"/>
        </w:rPr>
        <w:t xml:space="preserve"> използвате </w:t>
      </w:r>
      <w:r w:rsidRPr="00A338AA">
        <w:rPr>
          <w:b/>
          <w:szCs w:val="22"/>
          <w:lang w:val="bg-BG"/>
        </w:rPr>
        <w:t>само</w:t>
      </w:r>
      <w:r w:rsidRPr="00225504">
        <w:rPr>
          <w:szCs w:val="22"/>
          <w:lang w:val="bg-BG"/>
        </w:rPr>
        <w:t xml:space="preserve">, ако изглежда като вода. Проверявайте това всеки път преди да </w:t>
      </w:r>
      <w:r>
        <w:rPr>
          <w:szCs w:val="22"/>
          <w:lang w:val="bg-BG"/>
        </w:rPr>
        <w:t xml:space="preserve">направите </w:t>
      </w:r>
      <w:r w:rsidRPr="00225504">
        <w:rPr>
          <w:szCs w:val="22"/>
          <w:lang w:val="bg-BG"/>
        </w:rPr>
        <w:t>инжек</w:t>
      </w:r>
      <w:r>
        <w:rPr>
          <w:szCs w:val="22"/>
          <w:lang w:val="bg-BG"/>
        </w:rPr>
        <w:t>цията си</w:t>
      </w:r>
      <w:r w:rsidRPr="00225504">
        <w:rPr>
          <w:szCs w:val="22"/>
          <w:lang w:val="bg-BG"/>
        </w:rPr>
        <w:t>.</w:t>
      </w:r>
    </w:p>
    <w:p w:rsidR="00415CBE" w:rsidRPr="00225504" w:rsidRDefault="00415CBE" w:rsidP="00415CBE">
      <w:pPr>
        <w:ind w:left="567" w:hanging="567"/>
        <w:rPr>
          <w:noProof/>
          <w:szCs w:val="22"/>
          <w:lang w:val="bg-BG"/>
        </w:rPr>
      </w:pPr>
    </w:p>
    <w:p w:rsidR="00415CBE" w:rsidRPr="00225504" w:rsidRDefault="00E45B15" w:rsidP="00415CBE">
      <w:pPr>
        <w:numPr>
          <w:ilvl w:val="12"/>
          <w:numId w:val="0"/>
        </w:numPr>
        <w:ind w:right="-2"/>
        <w:rPr>
          <w:noProof/>
          <w:szCs w:val="22"/>
          <w:lang w:val="bg-BG"/>
        </w:rPr>
      </w:pPr>
      <w:r>
        <w:rPr>
          <w:noProof/>
          <w:szCs w:val="22"/>
          <w:lang w:val="bg-BG"/>
        </w:rPr>
        <w:t>Не изхвърляйте л</w:t>
      </w:r>
      <w:r w:rsidR="00415CBE" w:rsidRPr="00225504">
        <w:rPr>
          <w:noProof/>
          <w:szCs w:val="22"/>
          <w:lang w:val="bg-BG"/>
        </w:rPr>
        <w:t xml:space="preserve">екарствата в канализацията или в контейнера за домашни отпадъци. Попитайте Вашия фармацевт как да </w:t>
      </w:r>
      <w:r w:rsidR="00415CBE" w:rsidRPr="00D56F3C">
        <w:rPr>
          <w:noProof/>
          <w:szCs w:val="22"/>
          <w:lang w:val="bg-BG"/>
        </w:rPr>
        <w:t>изхвърляте лекарствата, които вече не използвате</w:t>
      </w:r>
      <w:r w:rsidR="00415CBE" w:rsidRPr="00870718">
        <w:rPr>
          <w:noProof/>
          <w:szCs w:val="22"/>
          <w:lang w:val="bg-BG"/>
        </w:rPr>
        <w:t>. Тези мерки ще спомогнат за</w:t>
      </w:r>
      <w:r w:rsidR="00415CBE" w:rsidRPr="00225504">
        <w:rPr>
          <w:noProof/>
          <w:szCs w:val="22"/>
          <w:lang w:val="bg-BG"/>
        </w:rPr>
        <w:t xml:space="preserve"> опазване на околната среда.</w:t>
      </w:r>
    </w:p>
    <w:p w:rsidR="00415CBE" w:rsidRPr="00225504" w:rsidRDefault="00415CBE" w:rsidP="00415CBE">
      <w:pPr>
        <w:numPr>
          <w:ilvl w:val="12"/>
          <w:numId w:val="0"/>
        </w:numPr>
        <w:ind w:left="567" w:right="-2" w:hanging="567"/>
        <w:rPr>
          <w:noProof/>
          <w:szCs w:val="22"/>
          <w:lang w:val="bg-BG"/>
        </w:rPr>
      </w:pPr>
    </w:p>
    <w:p w:rsidR="00415CBE" w:rsidRPr="00225504" w:rsidRDefault="00415CBE" w:rsidP="00415CBE">
      <w:pPr>
        <w:numPr>
          <w:ilvl w:val="12"/>
          <w:numId w:val="0"/>
        </w:numPr>
        <w:ind w:left="567" w:right="-2" w:hanging="567"/>
        <w:rPr>
          <w:noProof/>
          <w:szCs w:val="22"/>
          <w:lang w:val="bg-BG"/>
        </w:rPr>
      </w:pPr>
    </w:p>
    <w:p w:rsidR="00415CBE" w:rsidRPr="00225504" w:rsidRDefault="00415CBE" w:rsidP="00415CBE">
      <w:pPr>
        <w:keepNext/>
        <w:rPr>
          <w:b/>
          <w:noProof/>
          <w:szCs w:val="22"/>
          <w:lang w:val="bg-BG"/>
        </w:rPr>
      </w:pPr>
      <w:r w:rsidRPr="00225504">
        <w:rPr>
          <w:b/>
          <w:noProof/>
          <w:szCs w:val="22"/>
          <w:lang w:val="bg-BG"/>
        </w:rPr>
        <w:t>6.</w:t>
      </w:r>
      <w:r w:rsidRPr="00225504">
        <w:rPr>
          <w:b/>
          <w:noProof/>
          <w:szCs w:val="22"/>
          <w:lang w:val="bg-BG"/>
        </w:rPr>
        <w:tab/>
        <w:t>Съдържание на опаковката и допълнителна информация</w:t>
      </w:r>
    </w:p>
    <w:p w:rsidR="00415CBE" w:rsidRPr="00225504" w:rsidRDefault="00415CBE" w:rsidP="00415CBE">
      <w:pPr>
        <w:keepNext/>
        <w:rPr>
          <w:b/>
          <w:noProof/>
          <w:szCs w:val="22"/>
          <w:lang w:val="bg-BG"/>
        </w:rPr>
      </w:pPr>
    </w:p>
    <w:p w:rsidR="00415CBE" w:rsidRPr="00225504" w:rsidRDefault="00415CBE" w:rsidP="00415CBE">
      <w:pPr>
        <w:keepNext/>
        <w:rPr>
          <w:b/>
          <w:noProof/>
          <w:szCs w:val="22"/>
          <w:lang w:val="bg-BG"/>
        </w:rPr>
      </w:pPr>
      <w:r w:rsidRPr="00225504">
        <w:rPr>
          <w:b/>
          <w:noProof/>
          <w:szCs w:val="22"/>
          <w:lang w:val="bg-BG"/>
        </w:rPr>
        <w:t xml:space="preserve">Какво съдържа Humalog </w:t>
      </w:r>
      <w:r w:rsidRPr="00225504">
        <w:rPr>
          <w:b/>
          <w:szCs w:val="22"/>
          <w:lang w:val="bg-BG"/>
        </w:rPr>
        <w:t>2</w:t>
      </w:r>
      <w:r w:rsidRPr="00225504">
        <w:rPr>
          <w:b/>
          <w:noProof/>
          <w:szCs w:val="22"/>
          <w:lang w:val="bg-BG"/>
        </w:rPr>
        <w:t>00 </w:t>
      </w:r>
      <w:r>
        <w:rPr>
          <w:b/>
          <w:bCs/>
          <w:szCs w:val="22"/>
          <w:lang w:val="bg-BG"/>
        </w:rPr>
        <w:t>единици</w:t>
      </w:r>
      <w:r w:rsidRPr="00225504">
        <w:rPr>
          <w:b/>
          <w:noProof/>
          <w:szCs w:val="22"/>
          <w:lang w:val="bg-BG"/>
        </w:rPr>
        <w:t>/ml</w:t>
      </w:r>
      <w:r w:rsidRPr="00D231E7">
        <w:rPr>
          <w:b/>
          <w:szCs w:val="22"/>
          <w:lang w:val="bg-BG"/>
        </w:rPr>
        <w:t xml:space="preserve"> </w:t>
      </w:r>
      <w:r w:rsidRPr="00225504">
        <w:rPr>
          <w:b/>
          <w:szCs w:val="22"/>
          <w:lang w:val="bg-BG"/>
        </w:rPr>
        <w:t>KwikPen</w:t>
      </w:r>
      <w:r w:rsidRPr="00225504">
        <w:rPr>
          <w:b/>
          <w:noProof/>
          <w:szCs w:val="22"/>
          <w:lang w:val="bg-BG"/>
        </w:rPr>
        <w:t>, инжекционен разтвор</w:t>
      </w:r>
    </w:p>
    <w:p w:rsidR="00415CBE" w:rsidRPr="008B62BB" w:rsidRDefault="00415CBE" w:rsidP="00415CBE">
      <w:pPr>
        <w:ind w:left="567" w:hanging="567"/>
        <w:rPr>
          <w:szCs w:val="22"/>
          <w:lang w:val="ru-RU"/>
        </w:rPr>
      </w:pPr>
      <w:r w:rsidRPr="00225504">
        <w:rPr>
          <w:noProof/>
          <w:szCs w:val="22"/>
          <w:lang w:val="bg-BG"/>
        </w:rPr>
        <w:t>-</w:t>
      </w:r>
      <w:r w:rsidRPr="00225504">
        <w:rPr>
          <w:noProof/>
          <w:szCs w:val="22"/>
          <w:lang w:val="bg-BG"/>
        </w:rPr>
        <w:tab/>
        <w:t>Активното вещество е инсулин лиспро.</w:t>
      </w:r>
      <w:r>
        <w:rPr>
          <w:noProof/>
          <w:szCs w:val="22"/>
          <w:lang w:val="bg-BG"/>
        </w:rPr>
        <w:t xml:space="preserve"> </w:t>
      </w:r>
      <w:r>
        <w:rPr>
          <w:szCs w:val="22"/>
          <w:lang w:val="bg-BG"/>
        </w:rPr>
        <w:t>Всеки</w:t>
      </w:r>
      <w:r w:rsidRPr="00225504">
        <w:rPr>
          <w:szCs w:val="22"/>
          <w:lang w:val="bg-BG"/>
        </w:rPr>
        <w:t xml:space="preserve"> милилитър </w:t>
      </w:r>
      <w:r>
        <w:rPr>
          <w:szCs w:val="22"/>
          <w:lang w:val="bg-BG"/>
        </w:rPr>
        <w:t>(</w:t>
      </w:r>
      <w:r w:rsidRPr="00225504">
        <w:rPr>
          <w:szCs w:val="22"/>
          <w:lang w:val="bg-BG"/>
        </w:rPr>
        <w:t>ml</w:t>
      </w:r>
      <w:r>
        <w:rPr>
          <w:szCs w:val="22"/>
          <w:lang w:val="bg-BG"/>
        </w:rPr>
        <w:t xml:space="preserve">) разтвор </w:t>
      </w:r>
      <w:r w:rsidRPr="00225504">
        <w:rPr>
          <w:szCs w:val="22"/>
          <w:lang w:val="bg-BG"/>
        </w:rPr>
        <w:t>съдържа 200</w:t>
      </w:r>
      <w:r>
        <w:rPr>
          <w:szCs w:val="22"/>
          <w:lang w:val="bg-BG"/>
        </w:rPr>
        <w:t> единици</w:t>
      </w:r>
      <w:r w:rsidRPr="00225504">
        <w:rPr>
          <w:szCs w:val="22"/>
          <w:lang w:val="bg-BG"/>
        </w:rPr>
        <w:t xml:space="preserve"> </w:t>
      </w:r>
      <w:r>
        <w:rPr>
          <w:szCs w:val="22"/>
          <w:lang w:val="bg-BG"/>
        </w:rPr>
        <w:t>(</w:t>
      </w:r>
      <w:r>
        <w:rPr>
          <w:szCs w:val="22"/>
        </w:rPr>
        <w:t>U</w:t>
      </w:r>
      <w:r>
        <w:rPr>
          <w:szCs w:val="22"/>
          <w:lang w:val="bg-BG"/>
        </w:rPr>
        <w:t xml:space="preserve">) </w:t>
      </w:r>
      <w:r w:rsidRPr="00225504">
        <w:rPr>
          <w:szCs w:val="22"/>
          <w:lang w:val="bg-BG"/>
        </w:rPr>
        <w:t xml:space="preserve">инсулин лиспро (insulin lispro). Всяка </w:t>
      </w:r>
      <w:r>
        <w:rPr>
          <w:szCs w:val="22"/>
          <w:lang w:val="bg-BG"/>
        </w:rPr>
        <w:t>предварително напълнена писалка</w:t>
      </w:r>
      <w:r w:rsidRPr="00225504">
        <w:rPr>
          <w:szCs w:val="22"/>
          <w:lang w:val="bg-BG"/>
        </w:rPr>
        <w:t xml:space="preserve"> </w:t>
      </w:r>
      <w:r>
        <w:rPr>
          <w:szCs w:val="22"/>
          <w:lang w:val="bg-BG"/>
        </w:rPr>
        <w:t>(</w:t>
      </w:r>
      <w:r w:rsidRPr="00225504">
        <w:rPr>
          <w:szCs w:val="22"/>
          <w:lang w:val="bg-BG"/>
        </w:rPr>
        <w:t>3</w:t>
      </w:r>
      <w:r>
        <w:rPr>
          <w:szCs w:val="22"/>
          <w:lang w:val="bg-BG"/>
        </w:rPr>
        <w:t> </w:t>
      </w:r>
      <w:r w:rsidRPr="00225504">
        <w:rPr>
          <w:szCs w:val="22"/>
          <w:lang w:val="bg-BG"/>
        </w:rPr>
        <w:t>ml</w:t>
      </w:r>
      <w:r>
        <w:rPr>
          <w:szCs w:val="22"/>
          <w:lang w:val="bg-BG"/>
        </w:rPr>
        <w:t>)</w:t>
      </w:r>
      <w:r w:rsidRPr="00225504">
        <w:rPr>
          <w:szCs w:val="22"/>
          <w:lang w:val="bg-BG"/>
        </w:rPr>
        <w:t xml:space="preserve"> съдържа 600</w:t>
      </w:r>
      <w:r>
        <w:rPr>
          <w:szCs w:val="22"/>
          <w:lang w:val="bg-BG"/>
        </w:rPr>
        <w:t> единици</w:t>
      </w:r>
      <w:r w:rsidRPr="00225504">
        <w:rPr>
          <w:szCs w:val="22"/>
          <w:lang w:val="bg-BG"/>
        </w:rPr>
        <w:t xml:space="preserve"> </w:t>
      </w:r>
      <w:r>
        <w:rPr>
          <w:szCs w:val="22"/>
          <w:lang w:val="bg-BG"/>
        </w:rPr>
        <w:t>(</w:t>
      </w:r>
      <w:r>
        <w:rPr>
          <w:szCs w:val="22"/>
        </w:rPr>
        <w:t>U</w:t>
      </w:r>
      <w:r>
        <w:rPr>
          <w:szCs w:val="22"/>
          <w:lang w:val="bg-BG"/>
        </w:rPr>
        <w:t xml:space="preserve">) </w:t>
      </w:r>
      <w:r w:rsidRPr="00225504">
        <w:rPr>
          <w:szCs w:val="22"/>
          <w:lang w:val="bg-BG"/>
        </w:rPr>
        <w:t>инсулин лиспро</w:t>
      </w:r>
      <w:r>
        <w:rPr>
          <w:szCs w:val="22"/>
          <w:lang w:val="bg-BG"/>
        </w:rPr>
        <w:t>.</w:t>
      </w:r>
    </w:p>
    <w:p w:rsidR="00415CBE" w:rsidRPr="00225504" w:rsidRDefault="00415CBE" w:rsidP="00415CBE">
      <w:pPr>
        <w:ind w:left="540" w:right="-2" w:hanging="540"/>
        <w:rPr>
          <w:noProof/>
          <w:szCs w:val="22"/>
          <w:lang w:val="bg-BG"/>
        </w:rPr>
      </w:pPr>
      <w:r w:rsidRPr="00225504">
        <w:rPr>
          <w:noProof/>
          <w:szCs w:val="22"/>
          <w:lang w:val="bg-BG"/>
        </w:rPr>
        <w:t>-</w:t>
      </w:r>
      <w:r w:rsidRPr="00225504">
        <w:rPr>
          <w:noProof/>
          <w:szCs w:val="22"/>
          <w:lang w:val="bg-BG"/>
        </w:rPr>
        <w:tab/>
        <w:t>Другите съставки са</w:t>
      </w:r>
      <w:r>
        <w:rPr>
          <w:noProof/>
          <w:szCs w:val="22"/>
          <w:lang w:val="bg-BG"/>
        </w:rPr>
        <w:t>:</w:t>
      </w:r>
      <w:r w:rsidRPr="00225504">
        <w:rPr>
          <w:noProof/>
          <w:szCs w:val="22"/>
          <w:lang w:val="bg-BG"/>
        </w:rPr>
        <w:t xml:space="preserve"> </w:t>
      </w:r>
      <w:r>
        <w:rPr>
          <w:noProof/>
          <w:szCs w:val="22"/>
          <w:lang w:val="bg-BG"/>
        </w:rPr>
        <w:t>мета</w:t>
      </w:r>
      <w:r w:rsidRPr="00225504">
        <w:rPr>
          <w:szCs w:val="22"/>
          <w:lang w:val="bg-BG"/>
        </w:rPr>
        <w:t>крезол, глицерол, трометамол, цинков окис и вода за инжектиране. Натриев хидро</w:t>
      </w:r>
      <w:r>
        <w:rPr>
          <w:szCs w:val="22"/>
          <w:lang w:val="bg-BG"/>
        </w:rPr>
        <w:t>ксид</w:t>
      </w:r>
      <w:r w:rsidRPr="00225504">
        <w:rPr>
          <w:szCs w:val="22"/>
          <w:lang w:val="bg-BG"/>
        </w:rPr>
        <w:t xml:space="preserve"> или хлороводородна киселина могат да са използвани за корекция на киселинността.</w:t>
      </w:r>
    </w:p>
    <w:p w:rsidR="00415CBE" w:rsidRPr="00225504" w:rsidRDefault="00415CBE" w:rsidP="00415CBE">
      <w:pPr>
        <w:ind w:left="540" w:right="-2" w:hanging="540"/>
        <w:rPr>
          <w:noProof/>
          <w:szCs w:val="22"/>
          <w:lang w:val="bg-BG"/>
        </w:rPr>
      </w:pPr>
    </w:p>
    <w:p w:rsidR="00415CBE" w:rsidRPr="00225504" w:rsidRDefault="00415CBE" w:rsidP="00415CBE">
      <w:pPr>
        <w:keepNext/>
        <w:numPr>
          <w:ilvl w:val="12"/>
          <w:numId w:val="0"/>
        </w:numPr>
        <w:rPr>
          <w:b/>
          <w:noProof/>
          <w:szCs w:val="22"/>
          <w:lang w:val="bg-BG"/>
        </w:rPr>
      </w:pPr>
      <w:r w:rsidRPr="00225504">
        <w:rPr>
          <w:b/>
          <w:noProof/>
          <w:szCs w:val="22"/>
          <w:lang w:val="bg-BG"/>
        </w:rPr>
        <w:t xml:space="preserve">Как изглежда </w:t>
      </w:r>
      <w:r w:rsidRPr="00225504">
        <w:rPr>
          <w:b/>
          <w:szCs w:val="22"/>
          <w:lang w:val="bg-BG"/>
        </w:rPr>
        <w:t>Humalog 200 </w:t>
      </w:r>
      <w:r>
        <w:rPr>
          <w:b/>
          <w:bCs/>
          <w:szCs w:val="22"/>
          <w:lang w:val="bg-BG"/>
        </w:rPr>
        <w:t>единици</w:t>
      </w:r>
      <w:r w:rsidRPr="00225504">
        <w:rPr>
          <w:b/>
          <w:szCs w:val="22"/>
          <w:lang w:val="bg-BG"/>
        </w:rPr>
        <w:t xml:space="preserve">/ml KwikPen </w:t>
      </w:r>
      <w:r w:rsidRPr="00225504">
        <w:rPr>
          <w:b/>
          <w:noProof/>
          <w:szCs w:val="22"/>
          <w:lang w:val="bg-BG"/>
        </w:rPr>
        <w:t>и какво съдържа опаковката</w:t>
      </w:r>
    </w:p>
    <w:p w:rsidR="00415CBE" w:rsidRPr="00225504" w:rsidRDefault="00415CBE" w:rsidP="00415CBE">
      <w:pPr>
        <w:numPr>
          <w:ilvl w:val="12"/>
          <w:numId w:val="0"/>
        </w:numPr>
        <w:ind w:right="-2"/>
        <w:rPr>
          <w:szCs w:val="22"/>
          <w:lang w:val="bg-BG"/>
        </w:rPr>
      </w:pPr>
      <w:r w:rsidRPr="00225504">
        <w:rPr>
          <w:szCs w:val="22"/>
          <w:lang w:val="bg-BG"/>
        </w:rPr>
        <w:t>Humalog 200 </w:t>
      </w:r>
      <w:r>
        <w:rPr>
          <w:szCs w:val="22"/>
          <w:lang w:val="bg-BG"/>
        </w:rPr>
        <w:t>единици</w:t>
      </w:r>
      <w:r w:rsidRPr="00225504">
        <w:rPr>
          <w:szCs w:val="22"/>
          <w:lang w:val="bg-BG"/>
        </w:rPr>
        <w:t xml:space="preserve">/ml KwikPen инжекционен разтвор е стерилен, </w:t>
      </w:r>
      <w:r>
        <w:rPr>
          <w:szCs w:val="22"/>
          <w:lang w:val="bg-BG"/>
        </w:rPr>
        <w:t xml:space="preserve">прозрачен, </w:t>
      </w:r>
      <w:r w:rsidRPr="00225504">
        <w:rPr>
          <w:szCs w:val="22"/>
          <w:lang w:val="bg-BG"/>
        </w:rPr>
        <w:t>безцветен</w:t>
      </w:r>
      <w:r>
        <w:rPr>
          <w:szCs w:val="22"/>
          <w:lang w:val="bg-BG"/>
        </w:rPr>
        <w:t>,</w:t>
      </w:r>
      <w:r w:rsidRPr="00225504">
        <w:rPr>
          <w:szCs w:val="22"/>
          <w:lang w:val="bg-BG"/>
        </w:rPr>
        <w:t xml:space="preserve"> </w:t>
      </w:r>
      <w:r w:rsidR="004A356C">
        <w:rPr>
          <w:szCs w:val="22"/>
          <w:lang w:val="bg-BG"/>
        </w:rPr>
        <w:t>воден</w:t>
      </w:r>
      <w:r>
        <w:rPr>
          <w:szCs w:val="22"/>
          <w:lang w:val="bg-BG"/>
        </w:rPr>
        <w:t xml:space="preserve"> </w:t>
      </w:r>
      <w:r w:rsidRPr="00225504">
        <w:rPr>
          <w:szCs w:val="22"/>
          <w:lang w:val="bg-BG"/>
        </w:rPr>
        <w:t>разтвор и съдържа 200 единици инсулин лиспро във всеки милилитър (200 </w:t>
      </w:r>
      <w:r>
        <w:rPr>
          <w:szCs w:val="22"/>
          <w:lang w:val="bg-BG"/>
        </w:rPr>
        <w:t>единици</w:t>
      </w:r>
      <w:r w:rsidRPr="00225504">
        <w:rPr>
          <w:szCs w:val="22"/>
          <w:lang w:val="bg-BG"/>
        </w:rPr>
        <w:t>/ml) инжекционен разтвор. Вс</w:t>
      </w:r>
      <w:r>
        <w:rPr>
          <w:szCs w:val="22"/>
          <w:lang w:val="bg-BG"/>
        </w:rPr>
        <w:t>яка писалка</w:t>
      </w:r>
      <w:r w:rsidRPr="00225504">
        <w:rPr>
          <w:szCs w:val="22"/>
          <w:lang w:val="bg-BG"/>
        </w:rPr>
        <w:t xml:space="preserve"> Humalog </w:t>
      </w:r>
      <w:r w:rsidRPr="00D56F3C">
        <w:rPr>
          <w:b/>
          <w:bCs/>
          <w:szCs w:val="22"/>
          <w:lang w:val="bg-BG"/>
        </w:rPr>
        <w:t>200 </w:t>
      </w:r>
      <w:r>
        <w:rPr>
          <w:b/>
          <w:bCs/>
          <w:szCs w:val="22"/>
          <w:lang w:val="bg-BG"/>
        </w:rPr>
        <w:t>единици</w:t>
      </w:r>
      <w:r w:rsidRPr="00D56F3C">
        <w:rPr>
          <w:b/>
          <w:bCs/>
          <w:szCs w:val="22"/>
          <w:lang w:val="bg-BG"/>
        </w:rPr>
        <w:t>/ml</w:t>
      </w:r>
      <w:r w:rsidRPr="00225504">
        <w:rPr>
          <w:szCs w:val="22"/>
          <w:lang w:val="bg-BG"/>
        </w:rPr>
        <w:t xml:space="preserve"> KwikPen съдържа 600 единици (3 милилитра). </w:t>
      </w:r>
      <w:r>
        <w:rPr>
          <w:szCs w:val="22"/>
          <w:lang w:val="bg-BG"/>
        </w:rPr>
        <w:t xml:space="preserve">Писалката </w:t>
      </w:r>
      <w:r w:rsidRPr="00225504">
        <w:rPr>
          <w:szCs w:val="22"/>
          <w:lang w:val="bg-BG"/>
        </w:rPr>
        <w:t xml:space="preserve">Humalog </w:t>
      </w:r>
      <w:r w:rsidRPr="00D56F3C">
        <w:rPr>
          <w:b/>
          <w:bCs/>
          <w:szCs w:val="22"/>
          <w:lang w:val="bg-BG"/>
        </w:rPr>
        <w:t>200 </w:t>
      </w:r>
      <w:r w:rsidR="00765F10">
        <w:rPr>
          <w:b/>
          <w:bCs/>
          <w:szCs w:val="22"/>
          <w:lang w:val="bg-BG"/>
        </w:rPr>
        <w:t>единици</w:t>
      </w:r>
      <w:r w:rsidRPr="00D56F3C">
        <w:rPr>
          <w:b/>
          <w:bCs/>
          <w:szCs w:val="22"/>
          <w:lang w:val="bg-BG"/>
        </w:rPr>
        <w:t>/ml</w:t>
      </w:r>
      <w:r w:rsidRPr="00D56F3C">
        <w:rPr>
          <w:b/>
          <w:szCs w:val="22"/>
          <w:lang w:val="bg-BG"/>
        </w:rPr>
        <w:t xml:space="preserve"> </w:t>
      </w:r>
      <w:r w:rsidRPr="00225504">
        <w:rPr>
          <w:szCs w:val="22"/>
          <w:lang w:val="bg-BG"/>
        </w:rPr>
        <w:t xml:space="preserve">KwikPen се предлага в опаковка по 1, 2 или 5 предварително напълнени писалки или в </w:t>
      </w:r>
      <w:r w:rsidR="004945FC">
        <w:rPr>
          <w:szCs w:val="22"/>
          <w:lang w:val="bg-BG"/>
        </w:rPr>
        <w:t xml:space="preserve">групова </w:t>
      </w:r>
      <w:r w:rsidRPr="00225504">
        <w:rPr>
          <w:szCs w:val="22"/>
          <w:lang w:val="bg-BG"/>
        </w:rPr>
        <w:t xml:space="preserve">опаковка </w:t>
      </w:r>
      <w:r w:rsidR="002A2D7D">
        <w:rPr>
          <w:szCs w:val="22"/>
          <w:lang w:val="bg-BG"/>
        </w:rPr>
        <w:t>по</w:t>
      </w:r>
      <w:r w:rsidR="002A2D7D" w:rsidRPr="00225504">
        <w:rPr>
          <w:szCs w:val="22"/>
          <w:lang w:val="bg-BG"/>
        </w:rPr>
        <w:t xml:space="preserve"> </w:t>
      </w:r>
      <w:r w:rsidRPr="00225504">
        <w:rPr>
          <w:szCs w:val="22"/>
          <w:lang w:val="bg-BG"/>
        </w:rPr>
        <w:t xml:space="preserve">2 х 5 предварително напълнени писалки. Не всички опаковки може да бъдат пуснати </w:t>
      </w:r>
      <w:r w:rsidR="002A2548">
        <w:rPr>
          <w:szCs w:val="22"/>
          <w:lang w:val="bg-BG"/>
        </w:rPr>
        <w:t>на пазара</w:t>
      </w:r>
      <w:r w:rsidRPr="00225504">
        <w:rPr>
          <w:szCs w:val="22"/>
          <w:lang w:val="bg-BG"/>
        </w:rPr>
        <w:t xml:space="preserve">. </w:t>
      </w:r>
      <w:r>
        <w:rPr>
          <w:szCs w:val="22"/>
          <w:lang w:val="bg-BG"/>
        </w:rPr>
        <w:t xml:space="preserve">Писалката </w:t>
      </w:r>
      <w:r w:rsidRPr="00225504">
        <w:rPr>
          <w:szCs w:val="22"/>
          <w:lang w:val="bg-BG"/>
        </w:rPr>
        <w:t>KwikPen (Квик</w:t>
      </w:r>
      <w:r w:rsidRPr="00225504">
        <w:rPr>
          <w:szCs w:val="22"/>
          <w:lang w:val="bg-BG"/>
        </w:rPr>
        <w:noBreakHyphen/>
        <w:t xml:space="preserve">писалката) има вграден патрон. Когато предварително напълнената писалка свърши, </w:t>
      </w:r>
      <w:r>
        <w:rPr>
          <w:szCs w:val="22"/>
          <w:lang w:val="bg-BG"/>
        </w:rPr>
        <w:t>Вие</w:t>
      </w:r>
      <w:r w:rsidRPr="00225504">
        <w:rPr>
          <w:szCs w:val="22"/>
          <w:lang w:val="bg-BG"/>
        </w:rPr>
        <w:t xml:space="preserve"> не може</w:t>
      </w:r>
      <w:r>
        <w:rPr>
          <w:szCs w:val="22"/>
          <w:lang w:val="bg-BG"/>
        </w:rPr>
        <w:t>те</w:t>
      </w:r>
      <w:r w:rsidRPr="00225504">
        <w:rPr>
          <w:szCs w:val="22"/>
          <w:lang w:val="bg-BG"/>
        </w:rPr>
        <w:t xml:space="preserve"> да </w:t>
      </w:r>
      <w:r>
        <w:rPr>
          <w:szCs w:val="22"/>
          <w:lang w:val="bg-BG"/>
        </w:rPr>
        <w:t>я</w:t>
      </w:r>
      <w:r w:rsidRPr="00225504">
        <w:rPr>
          <w:szCs w:val="22"/>
          <w:lang w:val="bg-BG"/>
        </w:rPr>
        <w:t xml:space="preserve"> използва</w:t>
      </w:r>
      <w:r>
        <w:rPr>
          <w:szCs w:val="22"/>
          <w:lang w:val="bg-BG"/>
        </w:rPr>
        <w:t>те</w:t>
      </w:r>
      <w:r w:rsidRPr="00225504">
        <w:rPr>
          <w:szCs w:val="22"/>
          <w:lang w:val="bg-BG"/>
        </w:rPr>
        <w:t xml:space="preserve"> отново.</w:t>
      </w:r>
    </w:p>
    <w:p w:rsidR="00415CBE" w:rsidRPr="00225504" w:rsidRDefault="00415CBE" w:rsidP="00415CBE">
      <w:pPr>
        <w:numPr>
          <w:ilvl w:val="12"/>
          <w:numId w:val="0"/>
        </w:numPr>
        <w:ind w:left="567" w:right="-2" w:hanging="567"/>
        <w:rPr>
          <w:noProof/>
          <w:szCs w:val="22"/>
          <w:lang w:val="bg-BG"/>
        </w:rPr>
      </w:pPr>
    </w:p>
    <w:p w:rsidR="00415CBE" w:rsidRDefault="00415CBE" w:rsidP="00415CBE">
      <w:pPr>
        <w:keepNext/>
        <w:numPr>
          <w:ilvl w:val="12"/>
          <w:numId w:val="0"/>
        </w:numPr>
        <w:rPr>
          <w:b/>
          <w:noProof/>
          <w:szCs w:val="22"/>
          <w:lang w:val="bg-BG"/>
        </w:rPr>
      </w:pPr>
      <w:r w:rsidRPr="00A338AA">
        <w:rPr>
          <w:b/>
          <w:noProof/>
          <w:szCs w:val="22"/>
          <w:lang w:val="bg-BG"/>
        </w:rPr>
        <w:t>Притежател на разрешението за употреба</w:t>
      </w:r>
    </w:p>
    <w:p w:rsidR="00415CBE" w:rsidRPr="00225504" w:rsidRDefault="00415CBE" w:rsidP="00415CBE">
      <w:pPr>
        <w:jc w:val="both"/>
        <w:rPr>
          <w:b/>
          <w:noProof/>
          <w:szCs w:val="22"/>
          <w:lang w:val="bg-BG"/>
        </w:rPr>
      </w:pPr>
      <w:r w:rsidRPr="00A338AA">
        <w:rPr>
          <w:szCs w:val="22"/>
          <w:lang w:val="bg-BG"/>
        </w:rPr>
        <w:t xml:space="preserve">Eli Lilly Nederland B.V., </w:t>
      </w:r>
      <w:r w:rsidR="00523342">
        <w:rPr>
          <w:szCs w:val="22"/>
          <w:lang w:val="bg-BG"/>
        </w:rPr>
        <w:t>Papendorpseweg 83, 3528 BJ Utrecht</w:t>
      </w:r>
      <w:r w:rsidRPr="00A338AA">
        <w:rPr>
          <w:szCs w:val="22"/>
          <w:lang w:val="bg-BG"/>
        </w:rPr>
        <w:t>, Нидерландия.</w:t>
      </w:r>
    </w:p>
    <w:p w:rsidR="00415CBE" w:rsidRDefault="00415CBE" w:rsidP="00415CBE">
      <w:pPr>
        <w:numPr>
          <w:ilvl w:val="12"/>
          <w:numId w:val="0"/>
        </w:numPr>
        <w:ind w:left="567" w:right="-2" w:hanging="567"/>
        <w:rPr>
          <w:noProof/>
          <w:szCs w:val="22"/>
          <w:lang w:val="bg-BG"/>
        </w:rPr>
      </w:pPr>
    </w:p>
    <w:p w:rsidR="00415CBE" w:rsidRPr="00D01706" w:rsidRDefault="00415CBE" w:rsidP="00415CBE">
      <w:pPr>
        <w:keepNext/>
        <w:numPr>
          <w:ilvl w:val="12"/>
          <w:numId w:val="0"/>
        </w:numPr>
        <w:rPr>
          <w:b/>
          <w:noProof/>
          <w:szCs w:val="22"/>
          <w:lang w:val="bg-BG"/>
        </w:rPr>
      </w:pPr>
      <w:r>
        <w:rPr>
          <w:b/>
          <w:noProof/>
          <w:szCs w:val="22"/>
          <w:lang w:val="bg-BG"/>
        </w:rPr>
        <w:t>П</w:t>
      </w:r>
      <w:r w:rsidRPr="00D01706">
        <w:rPr>
          <w:b/>
          <w:noProof/>
          <w:szCs w:val="22"/>
          <w:lang w:val="bg-BG"/>
        </w:rPr>
        <w:t>роизводител</w:t>
      </w:r>
    </w:p>
    <w:p w:rsidR="00415CBE" w:rsidRPr="0028363F" w:rsidRDefault="00415CBE" w:rsidP="00323594">
      <w:pPr>
        <w:keepNext/>
        <w:ind w:left="567" w:hanging="567"/>
        <w:rPr>
          <w:szCs w:val="22"/>
          <w:lang w:val="bg-BG"/>
        </w:rPr>
      </w:pPr>
      <w:r w:rsidRPr="00D01706">
        <w:rPr>
          <w:szCs w:val="22"/>
          <w:lang w:val="bg-BG"/>
        </w:rPr>
        <w:t>Lilly France S.A.S., Rue du Colonel Lilly, 67640 Fegersheim, Франция,</w:t>
      </w:r>
    </w:p>
    <w:p w:rsidR="008E0064" w:rsidRPr="0028363F" w:rsidRDefault="008E0064" w:rsidP="008E0064">
      <w:pPr>
        <w:tabs>
          <w:tab w:val="clear" w:pos="567"/>
          <w:tab w:val="left" w:pos="720"/>
        </w:tabs>
        <w:spacing w:line="240" w:lineRule="auto"/>
        <w:ind w:right="11"/>
        <w:rPr>
          <w:lang w:val="it-IT"/>
        </w:rPr>
      </w:pPr>
      <w:r>
        <w:rPr>
          <w:lang w:val="it-IT"/>
        </w:rPr>
        <w:t>Eli Lilly Italia S.p.A., Via Gramsci 731-733, 50019 Sesto Fiorentino, (FI)</w:t>
      </w:r>
      <w:r w:rsidRPr="003E3726">
        <w:rPr>
          <w:lang w:val="bg-BG"/>
        </w:rPr>
        <w:t xml:space="preserve">, </w:t>
      </w:r>
      <w:r>
        <w:rPr>
          <w:lang w:val="bg-BG"/>
        </w:rPr>
        <w:t>Италия</w:t>
      </w:r>
      <w:r>
        <w:rPr>
          <w:lang w:val="it-IT"/>
        </w:rPr>
        <w:t>.</w:t>
      </w:r>
    </w:p>
    <w:p w:rsidR="008E0064" w:rsidRPr="0028363F" w:rsidRDefault="008E0064" w:rsidP="00CC4C57">
      <w:pPr>
        <w:ind w:left="567" w:hanging="567"/>
        <w:rPr>
          <w:szCs w:val="22"/>
          <w:lang w:val="it-IT"/>
        </w:rPr>
      </w:pPr>
    </w:p>
    <w:p w:rsidR="00415CBE" w:rsidRPr="00225504" w:rsidRDefault="00415CBE" w:rsidP="00CC4C57">
      <w:pPr>
        <w:numPr>
          <w:ilvl w:val="12"/>
          <w:numId w:val="0"/>
        </w:numPr>
        <w:ind w:left="567" w:hanging="567"/>
        <w:rPr>
          <w:noProof/>
          <w:szCs w:val="22"/>
          <w:lang w:val="bg-BG"/>
        </w:rPr>
      </w:pPr>
    </w:p>
    <w:p w:rsidR="00415CBE" w:rsidRPr="00225504" w:rsidRDefault="00415CBE" w:rsidP="00415CBE">
      <w:pPr>
        <w:keepNext/>
        <w:numPr>
          <w:ilvl w:val="12"/>
          <w:numId w:val="0"/>
        </w:numPr>
        <w:rPr>
          <w:noProof/>
          <w:szCs w:val="22"/>
          <w:lang w:val="bg-BG"/>
        </w:rPr>
      </w:pPr>
      <w:r w:rsidRPr="00225504">
        <w:rPr>
          <w:noProof/>
          <w:szCs w:val="22"/>
          <w:lang w:val="bg-BG"/>
        </w:rPr>
        <w:t>За допълнителна информация относно то</w:t>
      </w:r>
      <w:r>
        <w:rPr>
          <w:noProof/>
          <w:szCs w:val="22"/>
          <w:lang w:val="bg-BG"/>
        </w:rPr>
        <w:t>зи лекарствен продукт</w:t>
      </w:r>
      <w:r w:rsidRPr="00225504">
        <w:rPr>
          <w:noProof/>
          <w:szCs w:val="22"/>
          <w:lang w:val="bg-BG"/>
        </w:rPr>
        <w:t>, моля</w:t>
      </w:r>
      <w:r>
        <w:rPr>
          <w:noProof/>
          <w:szCs w:val="22"/>
          <w:lang w:val="bg-BG"/>
        </w:rPr>
        <w:t>,</w:t>
      </w:r>
      <w:r w:rsidRPr="00225504">
        <w:rPr>
          <w:noProof/>
          <w:szCs w:val="22"/>
          <w:lang w:val="bg-BG"/>
        </w:rPr>
        <w:t xml:space="preserve"> свържете се с локалния представител на притежателя на разрешението за употреба:</w:t>
      </w:r>
    </w:p>
    <w:p w:rsidR="00415CBE" w:rsidRPr="00225504" w:rsidRDefault="00415CBE" w:rsidP="00415CBE">
      <w:pPr>
        <w:keepNext/>
        <w:rPr>
          <w:noProof/>
          <w:szCs w:val="22"/>
          <w:lang w:val="bg-BG"/>
        </w:rPr>
      </w:pPr>
    </w:p>
    <w:tbl>
      <w:tblPr>
        <w:tblW w:w="9362" w:type="dxa"/>
        <w:tblInd w:w="-34" w:type="dxa"/>
        <w:tblLayout w:type="fixed"/>
        <w:tblCellMar>
          <w:left w:w="40" w:type="dxa"/>
          <w:right w:w="40" w:type="dxa"/>
        </w:tblCellMar>
        <w:tblLook w:val="0000" w:firstRow="0" w:lastRow="0" w:firstColumn="0" w:lastColumn="0" w:noHBand="0" w:noVBand="0"/>
      </w:tblPr>
      <w:tblGrid>
        <w:gridCol w:w="4684"/>
        <w:gridCol w:w="4678"/>
      </w:tblGrid>
      <w:tr w:rsidR="00415CBE" w:rsidRPr="00225504" w:rsidTr="001E34D8">
        <w:tblPrEx>
          <w:tblCellMar>
            <w:top w:w="0" w:type="dxa"/>
            <w:bottom w:w="0" w:type="dxa"/>
          </w:tblCellMar>
        </w:tblPrEx>
        <w:tc>
          <w:tcPr>
            <w:tcW w:w="4684" w:type="dxa"/>
          </w:tcPr>
          <w:p w:rsidR="00415CBE" w:rsidRPr="00225504" w:rsidRDefault="00415CBE" w:rsidP="00255883">
            <w:pPr>
              <w:keepNext/>
              <w:autoSpaceDE w:val="0"/>
              <w:autoSpaceDN w:val="0"/>
              <w:adjustRightInd w:val="0"/>
              <w:rPr>
                <w:b/>
                <w:bCs/>
                <w:szCs w:val="22"/>
                <w:lang w:val="bg-BG"/>
              </w:rPr>
            </w:pPr>
            <w:r w:rsidRPr="00225504">
              <w:rPr>
                <w:b/>
                <w:bCs/>
                <w:szCs w:val="22"/>
                <w:lang w:val="bg-BG"/>
              </w:rPr>
              <w:t>Belgique/België/Belgien</w:t>
            </w:r>
          </w:p>
          <w:p w:rsidR="00415CBE" w:rsidRPr="00225504" w:rsidRDefault="00415CBE" w:rsidP="00323594">
            <w:pPr>
              <w:keepNext/>
              <w:autoSpaceDE w:val="0"/>
              <w:autoSpaceDN w:val="0"/>
              <w:adjustRightInd w:val="0"/>
              <w:rPr>
                <w:szCs w:val="22"/>
                <w:lang w:val="bg-BG"/>
              </w:rPr>
            </w:pPr>
            <w:r w:rsidRPr="00225504">
              <w:rPr>
                <w:szCs w:val="22"/>
                <w:lang w:val="bg-BG"/>
              </w:rPr>
              <w:t>Eli Lilly Benelux S.A./N.V.</w:t>
            </w:r>
          </w:p>
          <w:p w:rsidR="00415CBE" w:rsidRPr="00225504" w:rsidRDefault="00415CBE" w:rsidP="00323594">
            <w:pPr>
              <w:keepNext/>
              <w:autoSpaceDE w:val="0"/>
              <w:autoSpaceDN w:val="0"/>
              <w:adjustRightInd w:val="0"/>
              <w:rPr>
                <w:szCs w:val="22"/>
                <w:lang w:val="bg-BG"/>
              </w:rPr>
            </w:pPr>
            <w:r w:rsidRPr="00225504">
              <w:rPr>
                <w:szCs w:val="22"/>
                <w:lang w:val="bg-BG"/>
              </w:rPr>
              <w:t>Tél/Tel: + 32-(0)2 548 84 84</w:t>
            </w:r>
          </w:p>
          <w:p w:rsidR="00415CBE" w:rsidRPr="00225504" w:rsidRDefault="00415CBE" w:rsidP="00323594">
            <w:pPr>
              <w:keepNext/>
              <w:autoSpaceDE w:val="0"/>
              <w:autoSpaceDN w:val="0"/>
              <w:adjustRightInd w:val="0"/>
              <w:rPr>
                <w:szCs w:val="22"/>
                <w:lang w:val="bg-BG"/>
              </w:rPr>
            </w:pPr>
          </w:p>
        </w:tc>
        <w:tc>
          <w:tcPr>
            <w:tcW w:w="4678" w:type="dxa"/>
          </w:tcPr>
          <w:p w:rsidR="00415CBE" w:rsidRPr="00225504" w:rsidRDefault="00415CBE" w:rsidP="00323594">
            <w:pPr>
              <w:keepNext/>
              <w:autoSpaceDE w:val="0"/>
              <w:autoSpaceDN w:val="0"/>
              <w:adjustRightInd w:val="0"/>
              <w:rPr>
                <w:b/>
                <w:bCs/>
                <w:szCs w:val="22"/>
                <w:lang w:val="bg-BG"/>
              </w:rPr>
            </w:pPr>
            <w:r w:rsidRPr="00225504">
              <w:rPr>
                <w:b/>
                <w:bCs/>
                <w:szCs w:val="22"/>
                <w:lang w:val="bg-BG"/>
              </w:rPr>
              <w:t>Lietuva</w:t>
            </w:r>
          </w:p>
          <w:p w:rsidR="00415CBE" w:rsidRPr="00225504" w:rsidRDefault="00D87D6B" w:rsidP="00323594">
            <w:pPr>
              <w:keepNext/>
              <w:autoSpaceDE w:val="0"/>
              <w:autoSpaceDN w:val="0"/>
              <w:adjustRightInd w:val="0"/>
              <w:rPr>
                <w:szCs w:val="22"/>
                <w:lang w:val="bg-BG"/>
              </w:rPr>
            </w:pPr>
            <w:r w:rsidRPr="0028363F">
              <w:rPr>
                <w:color w:val="000000"/>
                <w:szCs w:val="22"/>
                <w:lang w:val="fi-FI"/>
              </w:rPr>
              <w:t>Eli Lilly Lietuva</w:t>
            </w:r>
          </w:p>
          <w:p w:rsidR="00415CBE" w:rsidRPr="00225504" w:rsidRDefault="00415CBE" w:rsidP="00323594">
            <w:pPr>
              <w:keepNext/>
              <w:autoSpaceDE w:val="0"/>
              <w:autoSpaceDN w:val="0"/>
              <w:adjustRightInd w:val="0"/>
              <w:rPr>
                <w:szCs w:val="22"/>
                <w:lang w:val="bg-BG"/>
              </w:rPr>
            </w:pPr>
            <w:r w:rsidRPr="00225504">
              <w:rPr>
                <w:szCs w:val="22"/>
                <w:lang w:val="bg-BG"/>
              </w:rPr>
              <w:t>Tel. +370 (5) 2649600</w:t>
            </w:r>
          </w:p>
          <w:p w:rsidR="00415CBE" w:rsidRPr="00225504" w:rsidRDefault="00415CBE" w:rsidP="00323594">
            <w:pPr>
              <w:keepNext/>
              <w:autoSpaceDE w:val="0"/>
              <w:autoSpaceDN w:val="0"/>
              <w:adjustRightInd w:val="0"/>
              <w:rPr>
                <w:szCs w:val="22"/>
                <w:lang w:val="bg-BG"/>
              </w:rPr>
            </w:pPr>
          </w:p>
        </w:tc>
      </w:tr>
      <w:tr w:rsidR="00415CBE" w:rsidRPr="00225504" w:rsidTr="001E34D8">
        <w:tblPrEx>
          <w:tblCellMar>
            <w:top w:w="0" w:type="dxa"/>
            <w:bottom w:w="0" w:type="dxa"/>
          </w:tblCellMar>
        </w:tblPrEx>
        <w:tc>
          <w:tcPr>
            <w:tcW w:w="4684" w:type="dxa"/>
          </w:tcPr>
          <w:p w:rsidR="00415CBE" w:rsidRPr="00225504" w:rsidRDefault="00415CBE" w:rsidP="00255883">
            <w:pPr>
              <w:keepNext/>
              <w:autoSpaceDE w:val="0"/>
              <w:autoSpaceDN w:val="0"/>
              <w:adjustRightInd w:val="0"/>
              <w:rPr>
                <w:b/>
                <w:szCs w:val="22"/>
                <w:lang w:val="bg-BG"/>
              </w:rPr>
            </w:pPr>
            <w:r w:rsidRPr="00225504">
              <w:rPr>
                <w:b/>
                <w:szCs w:val="22"/>
                <w:lang w:val="bg-BG"/>
              </w:rPr>
              <w:t>България</w:t>
            </w:r>
          </w:p>
          <w:p w:rsidR="00415CBE" w:rsidRPr="00225504" w:rsidRDefault="00415CBE" w:rsidP="00323594">
            <w:pPr>
              <w:keepNext/>
              <w:autoSpaceDE w:val="0"/>
              <w:autoSpaceDN w:val="0"/>
              <w:adjustRightInd w:val="0"/>
              <w:rPr>
                <w:szCs w:val="22"/>
                <w:lang w:val="bg-BG"/>
              </w:rPr>
            </w:pPr>
            <w:r w:rsidRPr="00225504">
              <w:rPr>
                <w:szCs w:val="22"/>
                <w:lang w:val="bg-BG"/>
              </w:rPr>
              <w:t>ТП "Ели Лили Недерланд" Б.В. - България</w:t>
            </w:r>
          </w:p>
          <w:p w:rsidR="00415CBE" w:rsidRPr="00225504" w:rsidRDefault="00415CBE" w:rsidP="00323594">
            <w:pPr>
              <w:keepNext/>
              <w:autoSpaceDE w:val="0"/>
              <w:autoSpaceDN w:val="0"/>
              <w:adjustRightInd w:val="0"/>
              <w:rPr>
                <w:szCs w:val="22"/>
                <w:lang w:val="bg-BG"/>
              </w:rPr>
            </w:pPr>
            <w:r w:rsidRPr="00225504">
              <w:rPr>
                <w:szCs w:val="22"/>
                <w:lang w:val="bg-BG"/>
              </w:rPr>
              <w:t>тел. + 359 2 491 41 40</w:t>
            </w:r>
          </w:p>
          <w:p w:rsidR="00415CBE" w:rsidRPr="00225504" w:rsidRDefault="00415CBE" w:rsidP="00323594">
            <w:pPr>
              <w:keepNext/>
              <w:autoSpaceDE w:val="0"/>
              <w:autoSpaceDN w:val="0"/>
              <w:adjustRightInd w:val="0"/>
              <w:rPr>
                <w:b/>
                <w:bCs/>
                <w:szCs w:val="22"/>
                <w:lang w:val="bg-BG"/>
              </w:rPr>
            </w:pPr>
          </w:p>
        </w:tc>
        <w:tc>
          <w:tcPr>
            <w:tcW w:w="4678" w:type="dxa"/>
          </w:tcPr>
          <w:p w:rsidR="00415CBE" w:rsidRPr="00225504" w:rsidRDefault="00415CBE" w:rsidP="00323594">
            <w:pPr>
              <w:keepNext/>
              <w:autoSpaceDE w:val="0"/>
              <w:autoSpaceDN w:val="0"/>
              <w:adjustRightInd w:val="0"/>
              <w:rPr>
                <w:b/>
                <w:bCs/>
                <w:szCs w:val="22"/>
                <w:lang w:val="bg-BG"/>
              </w:rPr>
            </w:pPr>
            <w:r w:rsidRPr="00225504">
              <w:rPr>
                <w:b/>
                <w:bCs/>
                <w:szCs w:val="22"/>
                <w:lang w:val="bg-BG"/>
              </w:rPr>
              <w:t>Luxembourg/Luxemburg</w:t>
            </w:r>
          </w:p>
          <w:p w:rsidR="00415CBE" w:rsidRPr="00225504" w:rsidRDefault="00415CBE" w:rsidP="00323594">
            <w:pPr>
              <w:keepNext/>
              <w:autoSpaceDE w:val="0"/>
              <w:autoSpaceDN w:val="0"/>
              <w:adjustRightInd w:val="0"/>
              <w:rPr>
                <w:szCs w:val="22"/>
                <w:lang w:val="bg-BG"/>
              </w:rPr>
            </w:pPr>
            <w:r w:rsidRPr="00225504">
              <w:rPr>
                <w:szCs w:val="22"/>
                <w:lang w:val="bg-BG"/>
              </w:rPr>
              <w:t>Eli Lilly Benelux S.A./N.V.</w:t>
            </w:r>
          </w:p>
          <w:p w:rsidR="00415CBE" w:rsidRPr="00225504" w:rsidRDefault="00415CBE" w:rsidP="00323594">
            <w:pPr>
              <w:keepNext/>
              <w:autoSpaceDE w:val="0"/>
              <w:autoSpaceDN w:val="0"/>
              <w:adjustRightInd w:val="0"/>
              <w:rPr>
                <w:b/>
                <w:bCs/>
                <w:szCs w:val="22"/>
                <w:lang w:val="bg-BG"/>
              </w:rPr>
            </w:pPr>
            <w:r w:rsidRPr="00225504">
              <w:rPr>
                <w:szCs w:val="22"/>
                <w:lang w:val="bg-BG"/>
              </w:rPr>
              <w:t>Tél/Tel: + 32-(0)2 548 84 84</w:t>
            </w:r>
          </w:p>
        </w:tc>
      </w:tr>
      <w:tr w:rsidR="00415CBE" w:rsidRPr="00225504" w:rsidTr="001E34D8">
        <w:tblPrEx>
          <w:tblCellMar>
            <w:top w:w="0" w:type="dxa"/>
            <w:bottom w:w="0" w:type="dxa"/>
          </w:tblCellMar>
        </w:tblPrEx>
        <w:tc>
          <w:tcPr>
            <w:tcW w:w="4684" w:type="dxa"/>
          </w:tcPr>
          <w:p w:rsidR="00415CBE" w:rsidRPr="00225504" w:rsidRDefault="00415CBE" w:rsidP="00255883">
            <w:pPr>
              <w:keepNext/>
              <w:autoSpaceDE w:val="0"/>
              <w:autoSpaceDN w:val="0"/>
              <w:adjustRightInd w:val="0"/>
              <w:rPr>
                <w:b/>
                <w:bCs/>
                <w:szCs w:val="22"/>
                <w:lang w:val="bg-BG"/>
              </w:rPr>
            </w:pPr>
            <w:r w:rsidRPr="00225504">
              <w:rPr>
                <w:b/>
                <w:bCs/>
                <w:szCs w:val="22"/>
                <w:lang w:val="bg-BG"/>
              </w:rPr>
              <w:t>Česká republika</w:t>
            </w:r>
          </w:p>
          <w:p w:rsidR="00415CBE" w:rsidRPr="00225504" w:rsidRDefault="00415CBE" w:rsidP="00323594">
            <w:pPr>
              <w:keepNext/>
              <w:autoSpaceDE w:val="0"/>
              <w:autoSpaceDN w:val="0"/>
              <w:adjustRightInd w:val="0"/>
              <w:rPr>
                <w:szCs w:val="22"/>
                <w:lang w:val="bg-BG"/>
              </w:rPr>
            </w:pPr>
            <w:r w:rsidRPr="00225504">
              <w:rPr>
                <w:szCs w:val="22"/>
                <w:lang w:val="bg-BG"/>
              </w:rPr>
              <w:t>ELI LILLY ČR, s.r.o.</w:t>
            </w:r>
          </w:p>
          <w:p w:rsidR="00415CBE" w:rsidRPr="00225504" w:rsidRDefault="00415CBE" w:rsidP="00323594">
            <w:pPr>
              <w:keepNext/>
              <w:autoSpaceDE w:val="0"/>
              <w:autoSpaceDN w:val="0"/>
              <w:adjustRightInd w:val="0"/>
              <w:rPr>
                <w:szCs w:val="22"/>
                <w:lang w:val="bg-BG"/>
              </w:rPr>
            </w:pPr>
            <w:r w:rsidRPr="00225504">
              <w:rPr>
                <w:szCs w:val="22"/>
                <w:lang w:val="bg-BG"/>
              </w:rPr>
              <w:t>Tel: + 420 234 664 111</w:t>
            </w:r>
          </w:p>
          <w:p w:rsidR="00415CBE" w:rsidRPr="00225504" w:rsidRDefault="00415CBE" w:rsidP="00323594">
            <w:pPr>
              <w:keepNext/>
              <w:autoSpaceDE w:val="0"/>
              <w:autoSpaceDN w:val="0"/>
              <w:adjustRightInd w:val="0"/>
              <w:rPr>
                <w:szCs w:val="22"/>
                <w:lang w:val="bg-BG"/>
              </w:rPr>
            </w:pPr>
          </w:p>
        </w:tc>
        <w:tc>
          <w:tcPr>
            <w:tcW w:w="4678" w:type="dxa"/>
          </w:tcPr>
          <w:p w:rsidR="00415CBE" w:rsidRPr="00225504" w:rsidRDefault="00415CBE" w:rsidP="00323594">
            <w:pPr>
              <w:keepNext/>
              <w:autoSpaceDE w:val="0"/>
              <w:autoSpaceDN w:val="0"/>
              <w:adjustRightInd w:val="0"/>
              <w:rPr>
                <w:b/>
                <w:bCs/>
                <w:szCs w:val="22"/>
                <w:lang w:val="bg-BG"/>
              </w:rPr>
            </w:pPr>
            <w:r w:rsidRPr="00225504">
              <w:rPr>
                <w:b/>
                <w:bCs/>
                <w:szCs w:val="22"/>
                <w:lang w:val="bg-BG"/>
              </w:rPr>
              <w:t>Magyarország</w:t>
            </w:r>
          </w:p>
          <w:p w:rsidR="00415CBE" w:rsidRPr="00225504" w:rsidRDefault="00415CBE" w:rsidP="00323594">
            <w:pPr>
              <w:keepNext/>
              <w:autoSpaceDE w:val="0"/>
              <w:autoSpaceDN w:val="0"/>
              <w:adjustRightInd w:val="0"/>
              <w:rPr>
                <w:szCs w:val="22"/>
                <w:lang w:val="bg-BG"/>
              </w:rPr>
            </w:pPr>
            <w:r w:rsidRPr="00225504">
              <w:rPr>
                <w:szCs w:val="22"/>
                <w:lang w:val="bg-BG"/>
              </w:rPr>
              <w:t>Lilly Hungária Kft.</w:t>
            </w:r>
          </w:p>
          <w:p w:rsidR="00415CBE" w:rsidRPr="00225504" w:rsidRDefault="00415CBE" w:rsidP="00323594">
            <w:pPr>
              <w:keepNext/>
              <w:autoSpaceDE w:val="0"/>
              <w:autoSpaceDN w:val="0"/>
              <w:adjustRightInd w:val="0"/>
              <w:rPr>
                <w:szCs w:val="22"/>
                <w:lang w:val="bg-BG"/>
              </w:rPr>
            </w:pPr>
            <w:r w:rsidRPr="00225504">
              <w:rPr>
                <w:szCs w:val="22"/>
                <w:lang w:val="bg-BG"/>
              </w:rPr>
              <w:t>Tel: + 36 1 328 5100</w:t>
            </w:r>
          </w:p>
        </w:tc>
      </w:tr>
      <w:tr w:rsidR="00415CBE" w:rsidRPr="00225504" w:rsidTr="001E34D8">
        <w:tblPrEx>
          <w:tblCellMar>
            <w:top w:w="0" w:type="dxa"/>
            <w:bottom w:w="0" w:type="dxa"/>
          </w:tblCellMar>
        </w:tblPrEx>
        <w:tc>
          <w:tcPr>
            <w:tcW w:w="4684" w:type="dxa"/>
          </w:tcPr>
          <w:p w:rsidR="00415CBE" w:rsidRPr="00225504" w:rsidRDefault="00415CBE" w:rsidP="00255883">
            <w:pPr>
              <w:keepNext/>
              <w:autoSpaceDE w:val="0"/>
              <w:autoSpaceDN w:val="0"/>
              <w:adjustRightInd w:val="0"/>
              <w:rPr>
                <w:b/>
                <w:bCs/>
                <w:szCs w:val="22"/>
                <w:lang w:val="bg-BG"/>
              </w:rPr>
            </w:pPr>
            <w:r w:rsidRPr="00225504">
              <w:rPr>
                <w:b/>
                <w:bCs/>
                <w:szCs w:val="22"/>
                <w:lang w:val="bg-BG"/>
              </w:rPr>
              <w:t>Danmark</w:t>
            </w:r>
          </w:p>
          <w:p w:rsidR="00415CBE" w:rsidRPr="00225504" w:rsidRDefault="00415CBE" w:rsidP="00323594">
            <w:pPr>
              <w:keepNext/>
              <w:autoSpaceDE w:val="0"/>
              <w:autoSpaceDN w:val="0"/>
              <w:adjustRightInd w:val="0"/>
              <w:rPr>
                <w:szCs w:val="22"/>
                <w:lang w:val="bg-BG"/>
              </w:rPr>
            </w:pPr>
            <w:r w:rsidRPr="00225504">
              <w:rPr>
                <w:szCs w:val="22"/>
                <w:lang w:val="bg-BG"/>
              </w:rPr>
              <w:t>Eli Lilly Danmark A/S</w:t>
            </w:r>
          </w:p>
          <w:p w:rsidR="00415CBE" w:rsidRPr="00225504" w:rsidRDefault="00415CBE" w:rsidP="00323594">
            <w:pPr>
              <w:keepNext/>
              <w:autoSpaceDE w:val="0"/>
              <w:autoSpaceDN w:val="0"/>
              <w:adjustRightInd w:val="0"/>
              <w:rPr>
                <w:szCs w:val="22"/>
                <w:lang w:val="bg-BG"/>
              </w:rPr>
            </w:pPr>
            <w:r w:rsidRPr="00225504">
              <w:rPr>
                <w:szCs w:val="22"/>
                <w:lang w:val="bg-BG"/>
              </w:rPr>
              <w:t>Tlf: +45 45 26 6000</w:t>
            </w:r>
          </w:p>
          <w:p w:rsidR="00415CBE" w:rsidRPr="00225504" w:rsidRDefault="00415CBE" w:rsidP="00323594">
            <w:pPr>
              <w:keepNext/>
              <w:autoSpaceDE w:val="0"/>
              <w:autoSpaceDN w:val="0"/>
              <w:adjustRightInd w:val="0"/>
              <w:rPr>
                <w:szCs w:val="22"/>
                <w:lang w:val="bg-BG"/>
              </w:rPr>
            </w:pPr>
          </w:p>
        </w:tc>
        <w:tc>
          <w:tcPr>
            <w:tcW w:w="4678" w:type="dxa"/>
          </w:tcPr>
          <w:p w:rsidR="00415CBE" w:rsidRPr="00225504" w:rsidRDefault="00415CBE" w:rsidP="00323594">
            <w:pPr>
              <w:keepNext/>
              <w:autoSpaceDE w:val="0"/>
              <w:autoSpaceDN w:val="0"/>
              <w:adjustRightInd w:val="0"/>
              <w:rPr>
                <w:b/>
                <w:bCs/>
                <w:szCs w:val="22"/>
                <w:lang w:val="bg-BG"/>
              </w:rPr>
            </w:pPr>
            <w:r w:rsidRPr="00225504">
              <w:rPr>
                <w:b/>
                <w:bCs/>
                <w:szCs w:val="22"/>
                <w:lang w:val="bg-BG"/>
              </w:rPr>
              <w:t>Malta</w:t>
            </w:r>
          </w:p>
          <w:p w:rsidR="00415CBE" w:rsidRPr="00225504" w:rsidRDefault="00415CBE" w:rsidP="00323594">
            <w:pPr>
              <w:keepNext/>
              <w:autoSpaceDE w:val="0"/>
              <w:autoSpaceDN w:val="0"/>
              <w:adjustRightInd w:val="0"/>
              <w:rPr>
                <w:szCs w:val="22"/>
                <w:lang w:val="bg-BG"/>
              </w:rPr>
            </w:pPr>
            <w:r w:rsidRPr="00225504">
              <w:rPr>
                <w:szCs w:val="22"/>
                <w:lang w:val="bg-BG"/>
              </w:rPr>
              <w:t>Charles de Giorgio Ltd.</w:t>
            </w:r>
          </w:p>
          <w:p w:rsidR="00415CBE" w:rsidRPr="00225504" w:rsidRDefault="00415CBE" w:rsidP="00323594">
            <w:pPr>
              <w:keepNext/>
              <w:autoSpaceDE w:val="0"/>
              <w:autoSpaceDN w:val="0"/>
              <w:adjustRightInd w:val="0"/>
              <w:rPr>
                <w:szCs w:val="22"/>
                <w:lang w:val="bg-BG"/>
              </w:rPr>
            </w:pPr>
            <w:r w:rsidRPr="00225504">
              <w:rPr>
                <w:szCs w:val="22"/>
                <w:lang w:val="bg-BG"/>
              </w:rPr>
              <w:t>Tel: + 356 25600 500</w:t>
            </w:r>
          </w:p>
        </w:tc>
      </w:tr>
      <w:tr w:rsidR="00415CBE" w:rsidRPr="00225504" w:rsidTr="001E34D8">
        <w:tblPrEx>
          <w:tblCellMar>
            <w:top w:w="0" w:type="dxa"/>
            <w:bottom w:w="0" w:type="dxa"/>
          </w:tblCellMar>
        </w:tblPrEx>
        <w:tc>
          <w:tcPr>
            <w:tcW w:w="4684" w:type="dxa"/>
          </w:tcPr>
          <w:p w:rsidR="00415CBE" w:rsidRPr="00225504" w:rsidRDefault="00415CBE" w:rsidP="00255883">
            <w:pPr>
              <w:keepNext/>
              <w:autoSpaceDE w:val="0"/>
              <w:autoSpaceDN w:val="0"/>
              <w:adjustRightInd w:val="0"/>
              <w:rPr>
                <w:b/>
                <w:bCs/>
                <w:szCs w:val="22"/>
                <w:lang w:val="bg-BG"/>
              </w:rPr>
            </w:pPr>
            <w:r w:rsidRPr="00225504">
              <w:rPr>
                <w:b/>
                <w:bCs/>
                <w:szCs w:val="22"/>
                <w:lang w:val="bg-BG"/>
              </w:rPr>
              <w:t>Deutschland</w:t>
            </w:r>
          </w:p>
          <w:p w:rsidR="00415CBE" w:rsidRPr="00225504" w:rsidRDefault="00415CBE" w:rsidP="00323594">
            <w:pPr>
              <w:keepNext/>
              <w:autoSpaceDE w:val="0"/>
              <w:autoSpaceDN w:val="0"/>
              <w:adjustRightInd w:val="0"/>
              <w:rPr>
                <w:szCs w:val="22"/>
                <w:lang w:val="bg-BG"/>
              </w:rPr>
            </w:pPr>
            <w:r w:rsidRPr="00225504">
              <w:rPr>
                <w:szCs w:val="22"/>
                <w:lang w:val="bg-BG"/>
              </w:rPr>
              <w:t>Lilly Deutschland GmbH</w:t>
            </w:r>
          </w:p>
          <w:p w:rsidR="00415CBE" w:rsidRPr="00225504" w:rsidRDefault="00415CBE" w:rsidP="00323594">
            <w:pPr>
              <w:keepNext/>
              <w:autoSpaceDE w:val="0"/>
              <w:autoSpaceDN w:val="0"/>
              <w:adjustRightInd w:val="0"/>
              <w:rPr>
                <w:szCs w:val="22"/>
                <w:lang w:val="bg-BG"/>
              </w:rPr>
            </w:pPr>
            <w:r w:rsidRPr="00225504">
              <w:rPr>
                <w:szCs w:val="22"/>
                <w:lang w:val="bg-BG"/>
              </w:rPr>
              <w:t>Tel. + 49-(0) 6172 273 2222</w:t>
            </w:r>
          </w:p>
          <w:p w:rsidR="00415CBE" w:rsidRPr="00225504" w:rsidRDefault="00415CBE" w:rsidP="00323594">
            <w:pPr>
              <w:keepNext/>
              <w:autoSpaceDE w:val="0"/>
              <w:autoSpaceDN w:val="0"/>
              <w:adjustRightInd w:val="0"/>
              <w:rPr>
                <w:szCs w:val="22"/>
                <w:lang w:val="bg-BG"/>
              </w:rPr>
            </w:pPr>
          </w:p>
        </w:tc>
        <w:tc>
          <w:tcPr>
            <w:tcW w:w="4678" w:type="dxa"/>
          </w:tcPr>
          <w:p w:rsidR="00415CBE" w:rsidRPr="00225504" w:rsidRDefault="00415CBE" w:rsidP="00323594">
            <w:pPr>
              <w:keepNext/>
              <w:autoSpaceDE w:val="0"/>
              <w:autoSpaceDN w:val="0"/>
              <w:adjustRightInd w:val="0"/>
              <w:rPr>
                <w:b/>
                <w:bCs/>
                <w:szCs w:val="22"/>
                <w:lang w:val="bg-BG"/>
              </w:rPr>
            </w:pPr>
            <w:r w:rsidRPr="00225504">
              <w:rPr>
                <w:b/>
                <w:bCs/>
                <w:szCs w:val="22"/>
                <w:lang w:val="bg-BG"/>
              </w:rPr>
              <w:t>Nederland</w:t>
            </w:r>
          </w:p>
          <w:p w:rsidR="00415CBE" w:rsidRPr="00225504" w:rsidRDefault="00415CBE" w:rsidP="00323594">
            <w:pPr>
              <w:keepNext/>
              <w:autoSpaceDE w:val="0"/>
              <w:autoSpaceDN w:val="0"/>
              <w:adjustRightInd w:val="0"/>
              <w:rPr>
                <w:szCs w:val="22"/>
                <w:lang w:val="bg-BG"/>
              </w:rPr>
            </w:pPr>
            <w:r w:rsidRPr="00225504">
              <w:rPr>
                <w:szCs w:val="22"/>
                <w:lang w:val="bg-BG"/>
              </w:rPr>
              <w:t>Eli Lilly Nederland B.V.</w:t>
            </w:r>
          </w:p>
          <w:p w:rsidR="00415CBE" w:rsidRPr="00225504" w:rsidRDefault="00415CBE" w:rsidP="00323594">
            <w:pPr>
              <w:keepNext/>
              <w:autoSpaceDE w:val="0"/>
              <w:autoSpaceDN w:val="0"/>
              <w:adjustRightInd w:val="0"/>
              <w:rPr>
                <w:szCs w:val="22"/>
                <w:lang w:val="bg-BG"/>
              </w:rPr>
            </w:pPr>
            <w:r w:rsidRPr="00225504">
              <w:rPr>
                <w:szCs w:val="22"/>
                <w:lang w:val="bg-BG"/>
              </w:rPr>
              <w:t>Tel: + 31-(0) 30 60 25 800</w:t>
            </w:r>
          </w:p>
        </w:tc>
      </w:tr>
      <w:tr w:rsidR="00415CBE" w:rsidRPr="00225504" w:rsidTr="001E34D8">
        <w:tblPrEx>
          <w:tblCellMar>
            <w:top w:w="0" w:type="dxa"/>
            <w:bottom w:w="0" w:type="dxa"/>
          </w:tblCellMar>
        </w:tblPrEx>
        <w:tc>
          <w:tcPr>
            <w:tcW w:w="4684" w:type="dxa"/>
          </w:tcPr>
          <w:p w:rsidR="00415CBE" w:rsidRPr="00225504" w:rsidRDefault="00415CBE" w:rsidP="00255883">
            <w:pPr>
              <w:keepNext/>
              <w:autoSpaceDE w:val="0"/>
              <w:autoSpaceDN w:val="0"/>
              <w:adjustRightInd w:val="0"/>
              <w:rPr>
                <w:b/>
                <w:bCs/>
                <w:szCs w:val="22"/>
                <w:lang w:val="bg-BG"/>
              </w:rPr>
            </w:pPr>
            <w:r w:rsidRPr="00225504">
              <w:rPr>
                <w:b/>
                <w:bCs/>
                <w:szCs w:val="22"/>
                <w:lang w:val="bg-BG"/>
              </w:rPr>
              <w:t>Eesti</w:t>
            </w:r>
          </w:p>
          <w:p w:rsidR="00415CBE" w:rsidRPr="00225504" w:rsidRDefault="00D87D6B" w:rsidP="00255883">
            <w:pPr>
              <w:keepNext/>
              <w:autoSpaceDE w:val="0"/>
              <w:autoSpaceDN w:val="0"/>
              <w:adjustRightInd w:val="0"/>
              <w:rPr>
                <w:szCs w:val="22"/>
                <w:lang w:val="bg-BG"/>
              </w:rPr>
            </w:pPr>
            <w:r w:rsidRPr="0028363F">
              <w:rPr>
                <w:color w:val="000000"/>
                <w:szCs w:val="22"/>
                <w:lang w:val="fi-FI"/>
              </w:rPr>
              <w:t>Eli Lilly Nederland B.V.</w:t>
            </w:r>
          </w:p>
          <w:p w:rsidR="00415CBE" w:rsidRPr="00225504" w:rsidRDefault="00415CBE" w:rsidP="00323594">
            <w:pPr>
              <w:keepNext/>
              <w:autoSpaceDE w:val="0"/>
              <w:autoSpaceDN w:val="0"/>
              <w:adjustRightInd w:val="0"/>
              <w:rPr>
                <w:szCs w:val="22"/>
                <w:lang w:val="bg-BG"/>
              </w:rPr>
            </w:pPr>
            <w:r w:rsidRPr="00225504">
              <w:rPr>
                <w:szCs w:val="22"/>
                <w:lang w:val="bg-BG"/>
              </w:rPr>
              <w:t xml:space="preserve">Tel: </w:t>
            </w:r>
            <w:r w:rsidRPr="00225504">
              <w:rPr>
                <w:b/>
                <w:bCs/>
                <w:szCs w:val="22"/>
                <w:lang w:val="bg-BG"/>
              </w:rPr>
              <w:t>+</w:t>
            </w:r>
            <w:r w:rsidRPr="00225504">
              <w:rPr>
                <w:szCs w:val="22"/>
                <w:lang w:val="bg-BG"/>
              </w:rPr>
              <w:t>372 6817 280</w:t>
            </w:r>
          </w:p>
          <w:p w:rsidR="00415CBE" w:rsidRPr="00225504" w:rsidRDefault="00415CBE" w:rsidP="00323594">
            <w:pPr>
              <w:keepNext/>
              <w:autoSpaceDE w:val="0"/>
              <w:autoSpaceDN w:val="0"/>
              <w:adjustRightInd w:val="0"/>
              <w:rPr>
                <w:szCs w:val="22"/>
                <w:lang w:val="bg-BG"/>
              </w:rPr>
            </w:pPr>
          </w:p>
        </w:tc>
        <w:tc>
          <w:tcPr>
            <w:tcW w:w="4678" w:type="dxa"/>
          </w:tcPr>
          <w:p w:rsidR="00415CBE" w:rsidRPr="00225504" w:rsidRDefault="00415CBE" w:rsidP="00323594">
            <w:pPr>
              <w:keepNext/>
              <w:autoSpaceDE w:val="0"/>
              <w:autoSpaceDN w:val="0"/>
              <w:adjustRightInd w:val="0"/>
              <w:rPr>
                <w:b/>
                <w:bCs/>
                <w:szCs w:val="22"/>
                <w:lang w:val="bg-BG"/>
              </w:rPr>
            </w:pPr>
            <w:r w:rsidRPr="00225504">
              <w:rPr>
                <w:b/>
                <w:bCs/>
                <w:szCs w:val="22"/>
                <w:lang w:val="bg-BG"/>
              </w:rPr>
              <w:t>Norge</w:t>
            </w:r>
          </w:p>
          <w:p w:rsidR="00415CBE" w:rsidRPr="00225504" w:rsidRDefault="00415CBE" w:rsidP="00323594">
            <w:pPr>
              <w:keepNext/>
              <w:autoSpaceDE w:val="0"/>
              <w:autoSpaceDN w:val="0"/>
              <w:adjustRightInd w:val="0"/>
              <w:rPr>
                <w:szCs w:val="22"/>
                <w:lang w:val="bg-BG"/>
              </w:rPr>
            </w:pPr>
            <w:r w:rsidRPr="00225504">
              <w:rPr>
                <w:szCs w:val="22"/>
                <w:lang w:val="bg-BG"/>
              </w:rPr>
              <w:t>Eli Lilly Norge A.S.</w:t>
            </w:r>
          </w:p>
          <w:p w:rsidR="00415CBE" w:rsidRPr="00225504" w:rsidRDefault="00415CBE" w:rsidP="00323594">
            <w:pPr>
              <w:keepNext/>
              <w:autoSpaceDE w:val="0"/>
              <w:autoSpaceDN w:val="0"/>
              <w:adjustRightInd w:val="0"/>
              <w:rPr>
                <w:szCs w:val="22"/>
                <w:lang w:val="bg-BG"/>
              </w:rPr>
            </w:pPr>
            <w:r w:rsidRPr="00225504">
              <w:rPr>
                <w:szCs w:val="22"/>
                <w:lang w:val="bg-BG"/>
              </w:rPr>
              <w:t>Tlf: + 47 22 88 18 00</w:t>
            </w:r>
          </w:p>
        </w:tc>
      </w:tr>
      <w:tr w:rsidR="00415CBE" w:rsidRPr="00225504" w:rsidTr="001E34D8">
        <w:tblPrEx>
          <w:tblCellMar>
            <w:top w:w="0" w:type="dxa"/>
            <w:bottom w:w="0" w:type="dxa"/>
          </w:tblCellMar>
        </w:tblPrEx>
        <w:tc>
          <w:tcPr>
            <w:tcW w:w="4684" w:type="dxa"/>
          </w:tcPr>
          <w:p w:rsidR="00415CBE" w:rsidRPr="00225504" w:rsidRDefault="00415CBE" w:rsidP="00255883">
            <w:pPr>
              <w:keepNext/>
              <w:autoSpaceDE w:val="0"/>
              <w:autoSpaceDN w:val="0"/>
              <w:adjustRightInd w:val="0"/>
              <w:rPr>
                <w:b/>
                <w:bCs/>
                <w:szCs w:val="22"/>
                <w:lang w:val="bg-BG"/>
              </w:rPr>
            </w:pPr>
            <w:r w:rsidRPr="00225504">
              <w:rPr>
                <w:b/>
                <w:bCs/>
                <w:szCs w:val="22"/>
                <w:lang w:val="bg-BG"/>
              </w:rPr>
              <w:t>Ελλάδα</w:t>
            </w:r>
          </w:p>
          <w:p w:rsidR="00415CBE" w:rsidRPr="00225504" w:rsidRDefault="00415CBE" w:rsidP="00323594">
            <w:pPr>
              <w:keepNext/>
              <w:autoSpaceDE w:val="0"/>
              <w:autoSpaceDN w:val="0"/>
              <w:adjustRightInd w:val="0"/>
              <w:rPr>
                <w:szCs w:val="22"/>
                <w:lang w:val="bg-BG"/>
              </w:rPr>
            </w:pPr>
            <w:r w:rsidRPr="00225504">
              <w:rPr>
                <w:szCs w:val="22"/>
                <w:lang w:val="bg-BG"/>
              </w:rPr>
              <w:t>ΦΑΡΜΑΣΕΡΒ-ΛΙΛΛΥ Α.Ε.Β.Ε.</w:t>
            </w:r>
          </w:p>
          <w:p w:rsidR="00415CBE" w:rsidRPr="00225504" w:rsidRDefault="00415CBE" w:rsidP="00323594">
            <w:pPr>
              <w:keepNext/>
              <w:autoSpaceDE w:val="0"/>
              <w:autoSpaceDN w:val="0"/>
              <w:adjustRightInd w:val="0"/>
              <w:rPr>
                <w:szCs w:val="22"/>
                <w:lang w:val="bg-BG"/>
              </w:rPr>
            </w:pPr>
            <w:r w:rsidRPr="00225504">
              <w:rPr>
                <w:szCs w:val="22"/>
                <w:lang w:val="bg-BG"/>
              </w:rPr>
              <w:t>Τηλ: +30 210 629 4600</w:t>
            </w:r>
          </w:p>
          <w:p w:rsidR="00415CBE" w:rsidRPr="00225504" w:rsidRDefault="00415CBE" w:rsidP="00323594">
            <w:pPr>
              <w:keepNext/>
              <w:autoSpaceDE w:val="0"/>
              <w:autoSpaceDN w:val="0"/>
              <w:adjustRightInd w:val="0"/>
              <w:rPr>
                <w:szCs w:val="22"/>
                <w:lang w:val="bg-BG"/>
              </w:rPr>
            </w:pPr>
          </w:p>
        </w:tc>
        <w:tc>
          <w:tcPr>
            <w:tcW w:w="4678" w:type="dxa"/>
          </w:tcPr>
          <w:p w:rsidR="00415CBE" w:rsidRPr="00225504" w:rsidRDefault="00415CBE" w:rsidP="00323594">
            <w:pPr>
              <w:keepNext/>
              <w:autoSpaceDE w:val="0"/>
              <w:autoSpaceDN w:val="0"/>
              <w:adjustRightInd w:val="0"/>
              <w:rPr>
                <w:b/>
                <w:bCs/>
                <w:szCs w:val="22"/>
                <w:lang w:val="bg-BG"/>
              </w:rPr>
            </w:pPr>
            <w:r w:rsidRPr="00225504">
              <w:rPr>
                <w:b/>
                <w:bCs/>
                <w:szCs w:val="22"/>
                <w:lang w:val="bg-BG"/>
              </w:rPr>
              <w:t>Österreich</w:t>
            </w:r>
          </w:p>
          <w:p w:rsidR="00415CBE" w:rsidRPr="00225504" w:rsidRDefault="00415CBE" w:rsidP="00323594">
            <w:pPr>
              <w:keepNext/>
              <w:autoSpaceDE w:val="0"/>
              <w:autoSpaceDN w:val="0"/>
              <w:adjustRightInd w:val="0"/>
              <w:rPr>
                <w:szCs w:val="22"/>
                <w:lang w:val="bg-BG"/>
              </w:rPr>
            </w:pPr>
            <w:r w:rsidRPr="00225504">
              <w:rPr>
                <w:szCs w:val="22"/>
                <w:lang w:val="bg-BG"/>
              </w:rPr>
              <w:t>Eli Lilly Ges. m.b.H.</w:t>
            </w:r>
          </w:p>
          <w:p w:rsidR="00415CBE" w:rsidRPr="00225504" w:rsidRDefault="00415CBE" w:rsidP="00323594">
            <w:pPr>
              <w:keepNext/>
              <w:autoSpaceDE w:val="0"/>
              <w:autoSpaceDN w:val="0"/>
              <w:adjustRightInd w:val="0"/>
              <w:rPr>
                <w:szCs w:val="22"/>
                <w:lang w:val="bg-BG"/>
              </w:rPr>
            </w:pPr>
            <w:r w:rsidRPr="00225504">
              <w:rPr>
                <w:szCs w:val="22"/>
                <w:lang w:val="bg-BG"/>
              </w:rPr>
              <w:t>Tel: + 43-(0) 1 711 780</w:t>
            </w:r>
          </w:p>
        </w:tc>
      </w:tr>
      <w:tr w:rsidR="00415CBE" w:rsidRPr="00225504" w:rsidTr="001E34D8">
        <w:tblPrEx>
          <w:tblCellMar>
            <w:top w:w="0" w:type="dxa"/>
            <w:bottom w:w="0" w:type="dxa"/>
          </w:tblCellMar>
        </w:tblPrEx>
        <w:tc>
          <w:tcPr>
            <w:tcW w:w="4684" w:type="dxa"/>
          </w:tcPr>
          <w:p w:rsidR="00415CBE" w:rsidRPr="00225504" w:rsidRDefault="00415CBE" w:rsidP="00255883">
            <w:pPr>
              <w:keepNext/>
              <w:autoSpaceDE w:val="0"/>
              <w:autoSpaceDN w:val="0"/>
              <w:adjustRightInd w:val="0"/>
              <w:rPr>
                <w:b/>
                <w:bCs/>
                <w:szCs w:val="22"/>
                <w:lang w:val="bg-BG"/>
              </w:rPr>
            </w:pPr>
            <w:r w:rsidRPr="00225504">
              <w:rPr>
                <w:b/>
                <w:bCs/>
                <w:szCs w:val="22"/>
                <w:lang w:val="bg-BG"/>
              </w:rPr>
              <w:t>España</w:t>
            </w:r>
          </w:p>
          <w:p w:rsidR="00415CBE" w:rsidRPr="00225504" w:rsidRDefault="00415CBE" w:rsidP="00323594">
            <w:pPr>
              <w:keepNext/>
              <w:autoSpaceDE w:val="0"/>
              <w:autoSpaceDN w:val="0"/>
              <w:adjustRightInd w:val="0"/>
              <w:rPr>
                <w:szCs w:val="22"/>
                <w:lang w:val="bg-BG"/>
              </w:rPr>
            </w:pPr>
            <w:r w:rsidRPr="00225504">
              <w:rPr>
                <w:szCs w:val="22"/>
                <w:lang w:val="bg-BG"/>
              </w:rPr>
              <w:t>Lilly S.A.</w:t>
            </w:r>
          </w:p>
          <w:p w:rsidR="00415CBE" w:rsidRPr="00225504" w:rsidRDefault="00415CBE" w:rsidP="00323594">
            <w:pPr>
              <w:keepNext/>
              <w:autoSpaceDE w:val="0"/>
              <w:autoSpaceDN w:val="0"/>
              <w:adjustRightInd w:val="0"/>
              <w:rPr>
                <w:szCs w:val="22"/>
                <w:lang w:val="bg-BG"/>
              </w:rPr>
            </w:pPr>
            <w:r w:rsidRPr="00225504">
              <w:rPr>
                <w:szCs w:val="22"/>
                <w:lang w:val="bg-BG"/>
              </w:rPr>
              <w:t>Tel: + 34-91 663 50 00</w:t>
            </w:r>
          </w:p>
          <w:p w:rsidR="00415CBE" w:rsidRPr="00225504" w:rsidRDefault="00415CBE" w:rsidP="00323594">
            <w:pPr>
              <w:keepNext/>
              <w:autoSpaceDE w:val="0"/>
              <w:autoSpaceDN w:val="0"/>
              <w:adjustRightInd w:val="0"/>
              <w:rPr>
                <w:szCs w:val="22"/>
                <w:lang w:val="bg-BG"/>
              </w:rPr>
            </w:pPr>
          </w:p>
        </w:tc>
        <w:tc>
          <w:tcPr>
            <w:tcW w:w="4678" w:type="dxa"/>
          </w:tcPr>
          <w:p w:rsidR="00415CBE" w:rsidRPr="00225504" w:rsidRDefault="00415CBE" w:rsidP="00255883">
            <w:pPr>
              <w:keepNext/>
              <w:autoSpaceDE w:val="0"/>
              <w:autoSpaceDN w:val="0"/>
              <w:adjustRightInd w:val="0"/>
              <w:rPr>
                <w:b/>
                <w:bCs/>
                <w:szCs w:val="22"/>
                <w:lang w:val="bg-BG"/>
              </w:rPr>
            </w:pPr>
            <w:r w:rsidRPr="00225504">
              <w:rPr>
                <w:b/>
                <w:bCs/>
                <w:szCs w:val="22"/>
                <w:lang w:val="bg-BG"/>
              </w:rPr>
              <w:t>Polska</w:t>
            </w:r>
          </w:p>
          <w:p w:rsidR="00415CBE" w:rsidRPr="00225504" w:rsidRDefault="00415CBE" w:rsidP="00323594">
            <w:pPr>
              <w:keepNext/>
              <w:autoSpaceDE w:val="0"/>
              <w:autoSpaceDN w:val="0"/>
              <w:adjustRightInd w:val="0"/>
              <w:rPr>
                <w:szCs w:val="22"/>
                <w:lang w:val="bg-BG"/>
              </w:rPr>
            </w:pPr>
            <w:r w:rsidRPr="00225504">
              <w:rPr>
                <w:szCs w:val="22"/>
                <w:lang w:val="bg-BG"/>
              </w:rPr>
              <w:t>Eli Lilly Polska Sp. z o.o.</w:t>
            </w:r>
          </w:p>
          <w:p w:rsidR="00415CBE" w:rsidRPr="00225504" w:rsidRDefault="00415CBE" w:rsidP="00D24DD8">
            <w:pPr>
              <w:keepNext/>
              <w:autoSpaceDE w:val="0"/>
              <w:autoSpaceDN w:val="0"/>
              <w:adjustRightInd w:val="0"/>
              <w:rPr>
                <w:szCs w:val="22"/>
                <w:lang w:val="bg-BG"/>
              </w:rPr>
            </w:pPr>
            <w:r w:rsidRPr="00225504">
              <w:rPr>
                <w:szCs w:val="22"/>
                <w:lang w:val="bg-BG"/>
              </w:rPr>
              <w:t>Tel: +48 22 440 33 00</w:t>
            </w:r>
          </w:p>
        </w:tc>
      </w:tr>
      <w:tr w:rsidR="00415CBE" w:rsidRPr="00225504" w:rsidTr="001E34D8">
        <w:tblPrEx>
          <w:tblCellMar>
            <w:top w:w="0" w:type="dxa"/>
            <w:bottom w:w="0" w:type="dxa"/>
          </w:tblCellMar>
        </w:tblPrEx>
        <w:tc>
          <w:tcPr>
            <w:tcW w:w="4684" w:type="dxa"/>
          </w:tcPr>
          <w:p w:rsidR="00415CBE" w:rsidRPr="00225504" w:rsidRDefault="00415CBE" w:rsidP="00255883">
            <w:pPr>
              <w:keepNext/>
              <w:autoSpaceDE w:val="0"/>
              <w:autoSpaceDN w:val="0"/>
              <w:adjustRightInd w:val="0"/>
              <w:rPr>
                <w:b/>
                <w:bCs/>
                <w:szCs w:val="22"/>
                <w:lang w:val="bg-BG"/>
              </w:rPr>
            </w:pPr>
            <w:r w:rsidRPr="00225504">
              <w:rPr>
                <w:b/>
                <w:bCs/>
                <w:szCs w:val="22"/>
                <w:lang w:val="bg-BG"/>
              </w:rPr>
              <w:t>France</w:t>
            </w:r>
          </w:p>
          <w:p w:rsidR="00415CBE" w:rsidRPr="00225504" w:rsidRDefault="00415CBE" w:rsidP="00323594">
            <w:pPr>
              <w:keepNext/>
              <w:autoSpaceDE w:val="0"/>
              <w:autoSpaceDN w:val="0"/>
              <w:adjustRightInd w:val="0"/>
              <w:rPr>
                <w:szCs w:val="22"/>
                <w:lang w:val="bg-BG"/>
              </w:rPr>
            </w:pPr>
            <w:r w:rsidRPr="00225504">
              <w:rPr>
                <w:szCs w:val="22"/>
                <w:lang w:val="bg-BG"/>
              </w:rPr>
              <w:t>Lilly France S.A.S.</w:t>
            </w:r>
          </w:p>
          <w:p w:rsidR="00415CBE" w:rsidRPr="00225504" w:rsidRDefault="00415CBE" w:rsidP="00323594">
            <w:pPr>
              <w:keepNext/>
              <w:autoSpaceDE w:val="0"/>
              <w:autoSpaceDN w:val="0"/>
              <w:adjustRightInd w:val="0"/>
              <w:rPr>
                <w:szCs w:val="22"/>
                <w:lang w:val="bg-BG"/>
              </w:rPr>
            </w:pPr>
            <w:r w:rsidRPr="00225504">
              <w:rPr>
                <w:szCs w:val="22"/>
                <w:lang w:val="bg-BG"/>
              </w:rPr>
              <w:t>Tél: +33-(0) 1 55 49 34 34</w:t>
            </w:r>
          </w:p>
          <w:p w:rsidR="00415CBE" w:rsidRPr="00225504" w:rsidRDefault="00415CBE" w:rsidP="00323594">
            <w:pPr>
              <w:keepNext/>
              <w:autoSpaceDE w:val="0"/>
              <w:autoSpaceDN w:val="0"/>
              <w:adjustRightInd w:val="0"/>
              <w:rPr>
                <w:szCs w:val="22"/>
                <w:lang w:val="bg-BG"/>
              </w:rPr>
            </w:pPr>
          </w:p>
        </w:tc>
        <w:tc>
          <w:tcPr>
            <w:tcW w:w="4678" w:type="dxa"/>
          </w:tcPr>
          <w:p w:rsidR="00415CBE" w:rsidRPr="00225504" w:rsidRDefault="00415CBE" w:rsidP="00323594">
            <w:pPr>
              <w:keepNext/>
              <w:autoSpaceDE w:val="0"/>
              <w:autoSpaceDN w:val="0"/>
              <w:adjustRightInd w:val="0"/>
              <w:rPr>
                <w:b/>
                <w:bCs/>
                <w:szCs w:val="22"/>
                <w:lang w:val="bg-BG"/>
              </w:rPr>
            </w:pPr>
            <w:r w:rsidRPr="00225504">
              <w:rPr>
                <w:b/>
                <w:bCs/>
                <w:szCs w:val="22"/>
                <w:lang w:val="bg-BG"/>
              </w:rPr>
              <w:t>Portugal</w:t>
            </w:r>
          </w:p>
          <w:p w:rsidR="00415CBE" w:rsidRPr="00225504" w:rsidRDefault="00415CBE" w:rsidP="00323594">
            <w:pPr>
              <w:keepNext/>
              <w:autoSpaceDE w:val="0"/>
              <w:autoSpaceDN w:val="0"/>
              <w:adjustRightInd w:val="0"/>
              <w:rPr>
                <w:szCs w:val="22"/>
                <w:lang w:val="bg-BG"/>
              </w:rPr>
            </w:pPr>
            <w:r w:rsidRPr="00225504">
              <w:rPr>
                <w:szCs w:val="22"/>
                <w:lang w:val="bg-BG"/>
              </w:rPr>
              <w:t>Lilly Portugal - Produtos Farmacêuticos, Lda</w:t>
            </w:r>
          </w:p>
          <w:p w:rsidR="00415CBE" w:rsidRPr="00225504" w:rsidRDefault="00415CBE" w:rsidP="00323594">
            <w:pPr>
              <w:keepNext/>
              <w:autoSpaceDE w:val="0"/>
              <w:autoSpaceDN w:val="0"/>
              <w:adjustRightInd w:val="0"/>
              <w:rPr>
                <w:szCs w:val="22"/>
                <w:lang w:val="bg-BG"/>
              </w:rPr>
            </w:pPr>
            <w:r w:rsidRPr="00225504">
              <w:rPr>
                <w:szCs w:val="22"/>
                <w:lang w:val="bg-BG"/>
              </w:rPr>
              <w:t>Tel: + 351-21-4126600</w:t>
            </w:r>
          </w:p>
        </w:tc>
      </w:tr>
      <w:tr w:rsidR="00415CBE" w:rsidRPr="00225504" w:rsidTr="001E34D8">
        <w:tblPrEx>
          <w:tblCellMar>
            <w:top w:w="0" w:type="dxa"/>
            <w:bottom w:w="0" w:type="dxa"/>
          </w:tblCellMar>
        </w:tblPrEx>
        <w:tc>
          <w:tcPr>
            <w:tcW w:w="4684" w:type="dxa"/>
          </w:tcPr>
          <w:p w:rsidR="00415CBE" w:rsidRPr="00225504" w:rsidRDefault="00415CBE" w:rsidP="00255883">
            <w:pPr>
              <w:keepNext/>
              <w:autoSpaceDE w:val="0"/>
              <w:autoSpaceDN w:val="0"/>
              <w:adjustRightInd w:val="0"/>
              <w:rPr>
                <w:b/>
                <w:bCs/>
                <w:szCs w:val="22"/>
                <w:lang w:val="bg-BG"/>
              </w:rPr>
            </w:pPr>
            <w:r w:rsidRPr="00225504">
              <w:rPr>
                <w:b/>
                <w:bCs/>
                <w:szCs w:val="22"/>
                <w:lang w:val="bg-BG"/>
              </w:rPr>
              <w:t>Hrvatska</w:t>
            </w:r>
          </w:p>
          <w:p w:rsidR="00415CBE" w:rsidRPr="00225504" w:rsidRDefault="00415CBE" w:rsidP="00255883">
            <w:pPr>
              <w:keepNext/>
              <w:autoSpaceDE w:val="0"/>
              <w:autoSpaceDN w:val="0"/>
              <w:adjustRightInd w:val="0"/>
              <w:rPr>
                <w:szCs w:val="22"/>
                <w:lang w:val="bg-BG"/>
              </w:rPr>
            </w:pPr>
            <w:r w:rsidRPr="00225504">
              <w:rPr>
                <w:szCs w:val="22"/>
                <w:lang w:val="bg-BG"/>
              </w:rPr>
              <w:t>Eli Lilly Hrvatska d.o.o.</w:t>
            </w:r>
          </w:p>
          <w:p w:rsidR="00415CBE" w:rsidRPr="00225504" w:rsidRDefault="00415CBE" w:rsidP="00323594">
            <w:pPr>
              <w:keepNext/>
              <w:autoSpaceDE w:val="0"/>
              <w:autoSpaceDN w:val="0"/>
              <w:rPr>
                <w:szCs w:val="22"/>
                <w:lang w:val="bg-BG"/>
              </w:rPr>
            </w:pPr>
            <w:r w:rsidRPr="00225504">
              <w:rPr>
                <w:szCs w:val="22"/>
                <w:lang w:val="bg-BG"/>
              </w:rPr>
              <w:t>Tel: +385 1 2350 999</w:t>
            </w:r>
          </w:p>
          <w:p w:rsidR="00415CBE" w:rsidRPr="00225504" w:rsidRDefault="00415CBE" w:rsidP="00323594">
            <w:pPr>
              <w:keepNext/>
              <w:autoSpaceDE w:val="0"/>
              <w:autoSpaceDN w:val="0"/>
              <w:rPr>
                <w:szCs w:val="22"/>
                <w:lang w:val="bg-BG"/>
              </w:rPr>
            </w:pPr>
          </w:p>
        </w:tc>
        <w:tc>
          <w:tcPr>
            <w:tcW w:w="4678" w:type="dxa"/>
          </w:tcPr>
          <w:p w:rsidR="00415CBE" w:rsidRPr="00225504" w:rsidRDefault="00415CBE" w:rsidP="00323594">
            <w:pPr>
              <w:keepNext/>
              <w:tabs>
                <w:tab w:val="left" w:pos="-720"/>
                <w:tab w:val="left" w:pos="4536"/>
              </w:tabs>
              <w:suppressAutoHyphens/>
              <w:rPr>
                <w:b/>
                <w:noProof/>
                <w:szCs w:val="22"/>
                <w:lang w:val="bg-BG"/>
              </w:rPr>
            </w:pPr>
            <w:r w:rsidRPr="00225504">
              <w:rPr>
                <w:b/>
                <w:noProof/>
                <w:szCs w:val="22"/>
                <w:lang w:val="bg-BG"/>
              </w:rPr>
              <w:t>România</w:t>
            </w:r>
          </w:p>
          <w:p w:rsidR="00415CBE" w:rsidRPr="00225504" w:rsidRDefault="00415CBE" w:rsidP="00323594">
            <w:pPr>
              <w:keepNext/>
              <w:tabs>
                <w:tab w:val="left" w:pos="-720"/>
                <w:tab w:val="left" w:pos="4536"/>
              </w:tabs>
              <w:suppressAutoHyphens/>
              <w:rPr>
                <w:noProof/>
                <w:szCs w:val="22"/>
                <w:lang w:val="bg-BG"/>
              </w:rPr>
            </w:pPr>
            <w:r w:rsidRPr="00225504">
              <w:rPr>
                <w:noProof/>
                <w:szCs w:val="22"/>
                <w:lang w:val="bg-BG"/>
              </w:rPr>
              <w:t>Eli Lilly România S.R.L.</w:t>
            </w:r>
          </w:p>
          <w:p w:rsidR="00415CBE" w:rsidRPr="00225504" w:rsidRDefault="00415CBE" w:rsidP="00323594">
            <w:pPr>
              <w:keepNext/>
              <w:autoSpaceDE w:val="0"/>
              <w:autoSpaceDN w:val="0"/>
              <w:adjustRightInd w:val="0"/>
              <w:rPr>
                <w:szCs w:val="22"/>
                <w:lang w:val="bg-BG"/>
              </w:rPr>
            </w:pPr>
            <w:r w:rsidRPr="00225504">
              <w:rPr>
                <w:noProof/>
                <w:szCs w:val="22"/>
                <w:lang w:val="bg-BG"/>
              </w:rPr>
              <w:t>Tel: + 40 21 4023000</w:t>
            </w:r>
          </w:p>
        </w:tc>
      </w:tr>
      <w:tr w:rsidR="00415CBE" w:rsidRPr="00225504" w:rsidTr="001E34D8">
        <w:tblPrEx>
          <w:tblCellMar>
            <w:top w:w="0" w:type="dxa"/>
            <w:bottom w:w="0" w:type="dxa"/>
          </w:tblCellMar>
        </w:tblPrEx>
        <w:tc>
          <w:tcPr>
            <w:tcW w:w="4684" w:type="dxa"/>
          </w:tcPr>
          <w:p w:rsidR="00415CBE" w:rsidRPr="00225504" w:rsidRDefault="00415CBE" w:rsidP="00255883">
            <w:pPr>
              <w:keepNext/>
              <w:autoSpaceDE w:val="0"/>
              <w:autoSpaceDN w:val="0"/>
              <w:adjustRightInd w:val="0"/>
              <w:rPr>
                <w:b/>
                <w:bCs/>
                <w:szCs w:val="22"/>
                <w:lang w:val="bg-BG"/>
              </w:rPr>
            </w:pPr>
            <w:r w:rsidRPr="00225504">
              <w:rPr>
                <w:b/>
                <w:bCs/>
                <w:szCs w:val="22"/>
                <w:lang w:val="bg-BG"/>
              </w:rPr>
              <w:t>Ireland</w:t>
            </w:r>
          </w:p>
          <w:p w:rsidR="00415CBE" w:rsidRPr="00225504" w:rsidRDefault="00415CBE" w:rsidP="00323594">
            <w:pPr>
              <w:keepNext/>
              <w:autoSpaceDE w:val="0"/>
              <w:autoSpaceDN w:val="0"/>
              <w:adjustRightInd w:val="0"/>
              <w:rPr>
                <w:szCs w:val="22"/>
                <w:lang w:val="bg-BG"/>
              </w:rPr>
            </w:pPr>
            <w:r w:rsidRPr="00225504">
              <w:rPr>
                <w:szCs w:val="22"/>
                <w:lang w:val="bg-BG"/>
              </w:rPr>
              <w:t>Eli Lilly and Company (Ireland) Limited</w:t>
            </w:r>
          </w:p>
          <w:p w:rsidR="00415CBE" w:rsidRPr="00225504" w:rsidRDefault="00415CBE" w:rsidP="00323594">
            <w:pPr>
              <w:keepNext/>
              <w:autoSpaceDE w:val="0"/>
              <w:autoSpaceDN w:val="0"/>
              <w:adjustRightInd w:val="0"/>
              <w:rPr>
                <w:szCs w:val="22"/>
                <w:lang w:val="bg-BG"/>
              </w:rPr>
            </w:pPr>
            <w:r w:rsidRPr="00225504">
              <w:rPr>
                <w:szCs w:val="22"/>
                <w:lang w:val="bg-BG"/>
              </w:rPr>
              <w:t>Tel: + 353-(0) 1 661 4377</w:t>
            </w:r>
          </w:p>
          <w:p w:rsidR="00415CBE" w:rsidRPr="00225504" w:rsidRDefault="00415CBE" w:rsidP="00323594">
            <w:pPr>
              <w:keepNext/>
              <w:autoSpaceDE w:val="0"/>
              <w:autoSpaceDN w:val="0"/>
              <w:rPr>
                <w:szCs w:val="22"/>
                <w:lang w:val="bg-BG"/>
              </w:rPr>
            </w:pPr>
          </w:p>
        </w:tc>
        <w:tc>
          <w:tcPr>
            <w:tcW w:w="4678" w:type="dxa"/>
          </w:tcPr>
          <w:p w:rsidR="00415CBE" w:rsidRPr="00225504" w:rsidRDefault="00415CBE" w:rsidP="00323594">
            <w:pPr>
              <w:keepNext/>
              <w:autoSpaceDE w:val="0"/>
              <w:autoSpaceDN w:val="0"/>
              <w:adjustRightInd w:val="0"/>
              <w:rPr>
                <w:b/>
                <w:bCs/>
                <w:szCs w:val="22"/>
                <w:lang w:val="bg-BG"/>
              </w:rPr>
            </w:pPr>
            <w:r w:rsidRPr="00225504">
              <w:rPr>
                <w:b/>
                <w:bCs/>
                <w:szCs w:val="22"/>
                <w:lang w:val="bg-BG"/>
              </w:rPr>
              <w:t>Slovenija</w:t>
            </w:r>
          </w:p>
          <w:p w:rsidR="00415CBE" w:rsidRPr="00225504" w:rsidRDefault="00415CBE" w:rsidP="00323594">
            <w:pPr>
              <w:keepNext/>
              <w:autoSpaceDE w:val="0"/>
              <w:autoSpaceDN w:val="0"/>
              <w:adjustRightInd w:val="0"/>
              <w:rPr>
                <w:szCs w:val="22"/>
                <w:lang w:val="bg-BG"/>
              </w:rPr>
            </w:pPr>
            <w:r w:rsidRPr="00225504">
              <w:rPr>
                <w:szCs w:val="22"/>
                <w:lang w:val="bg-BG"/>
              </w:rPr>
              <w:t>Eli Lilly farmacevtska družba, d.o.o.</w:t>
            </w:r>
          </w:p>
          <w:p w:rsidR="00415CBE" w:rsidRPr="00225504" w:rsidRDefault="00415CBE" w:rsidP="00323594">
            <w:pPr>
              <w:keepNext/>
              <w:autoSpaceDE w:val="0"/>
              <w:autoSpaceDN w:val="0"/>
              <w:adjustRightInd w:val="0"/>
              <w:rPr>
                <w:szCs w:val="22"/>
                <w:lang w:val="bg-BG"/>
              </w:rPr>
            </w:pPr>
            <w:r w:rsidRPr="00225504">
              <w:rPr>
                <w:szCs w:val="22"/>
                <w:lang w:val="bg-BG"/>
              </w:rPr>
              <w:t>Tel: +386 (0) 1 580 00 10</w:t>
            </w:r>
          </w:p>
          <w:p w:rsidR="00415CBE" w:rsidRPr="00225504" w:rsidRDefault="00415CBE" w:rsidP="00323594">
            <w:pPr>
              <w:keepNext/>
              <w:autoSpaceDE w:val="0"/>
              <w:autoSpaceDN w:val="0"/>
              <w:adjustRightInd w:val="0"/>
              <w:rPr>
                <w:szCs w:val="22"/>
                <w:lang w:val="bg-BG"/>
              </w:rPr>
            </w:pPr>
          </w:p>
        </w:tc>
      </w:tr>
      <w:tr w:rsidR="00415CBE" w:rsidRPr="00225504" w:rsidTr="001E34D8">
        <w:tblPrEx>
          <w:tblCellMar>
            <w:top w:w="0" w:type="dxa"/>
            <w:bottom w:w="0" w:type="dxa"/>
          </w:tblCellMar>
        </w:tblPrEx>
        <w:tc>
          <w:tcPr>
            <w:tcW w:w="4684" w:type="dxa"/>
          </w:tcPr>
          <w:p w:rsidR="00415CBE" w:rsidRPr="00225504" w:rsidRDefault="00415CBE" w:rsidP="00176A79">
            <w:pPr>
              <w:autoSpaceDE w:val="0"/>
              <w:autoSpaceDN w:val="0"/>
              <w:adjustRightInd w:val="0"/>
              <w:rPr>
                <w:b/>
                <w:bCs/>
                <w:szCs w:val="22"/>
                <w:lang w:val="bg-BG"/>
              </w:rPr>
            </w:pPr>
            <w:r w:rsidRPr="00225504">
              <w:rPr>
                <w:b/>
                <w:bCs/>
                <w:szCs w:val="22"/>
                <w:lang w:val="bg-BG"/>
              </w:rPr>
              <w:t>Ísland</w:t>
            </w:r>
          </w:p>
          <w:p w:rsidR="00415CBE" w:rsidRPr="00225504" w:rsidRDefault="00415CBE" w:rsidP="00176A79">
            <w:pPr>
              <w:autoSpaceDE w:val="0"/>
              <w:autoSpaceDN w:val="0"/>
              <w:adjustRightInd w:val="0"/>
              <w:rPr>
                <w:szCs w:val="22"/>
                <w:lang w:val="bg-BG"/>
              </w:rPr>
            </w:pPr>
            <w:r w:rsidRPr="00225504">
              <w:rPr>
                <w:szCs w:val="22"/>
                <w:lang w:val="bg-BG"/>
              </w:rPr>
              <w:t>Icepharma hf.</w:t>
            </w:r>
          </w:p>
          <w:p w:rsidR="00415CBE" w:rsidRPr="00225504" w:rsidRDefault="00415CBE" w:rsidP="00176A79">
            <w:pPr>
              <w:autoSpaceDE w:val="0"/>
              <w:autoSpaceDN w:val="0"/>
              <w:adjustRightInd w:val="0"/>
              <w:rPr>
                <w:szCs w:val="22"/>
                <w:lang w:val="bg-BG"/>
              </w:rPr>
            </w:pPr>
            <w:r w:rsidRPr="00225504">
              <w:rPr>
                <w:szCs w:val="22"/>
                <w:lang w:val="bg-BG"/>
              </w:rPr>
              <w:t>Sími + 354 540 8000</w:t>
            </w:r>
          </w:p>
          <w:p w:rsidR="00415CBE" w:rsidRPr="00225504" w:rsidRDefault="00415CBE" w:rsidP="00176A79">
            <w:pPr>
              <w:autoSpaceDE w:val="0"/>
              <w:autoSpaceDN w:val="0"/>
              <w:adjustRightInd w:val="0"/>
              <w:rPr>
                <w:szCs w:val="22"/>
                <w:lang w:val="bg-BG"/>
              </w:rPr>
            </w:pPr>
          </w:p>
        </w:tc>
        <w:tc>
          <w:tcPr>
            <w:tcW w:w="4678" w:type="dxa"/>
          </w:tcPr>
          <w:p w:rsidR="00415CBE" w:rsidRPr="00225504" w:rsidRDefault="00415CBE" w:rsidP="00176A79">
            <w:pPr>
              <w:autoSpaceDE w:val="0"/>
              <w:autoSpaceDN w:val="0"/>
              <w:adjustRightInd w:val="0"/>
              <w:rPr>
                <w:b/>
                <w:bCs/>
                <w:szCs w:val="22"/>
                <w:lang w:val="bg-BG"/>
              </w:rPr>
            </w:pPr>
            <w:r w:rsidRPr="00225504">
              <w:rPr>
                <w:b/>
                <w:bCs/>
                <w:szCs w:val="22"/>
                <w:lang w:val="bg-BG"/>
              </w:rPr>
              <w:t>Slovenská republika</w:t>
            </w:r>
          </w:p>
          <w:p w:rsidR="00415CBE" w:rsidRPr="00225504" w:rsidRDefault="00D87D6B" w:rsidP="00176A79">
            <w:pPr>
              <w:autoSpaceDE w:val="0"/>
              <w:autoSpaceDN w:val="0"/>
              <w:adjustRightInd w:val="0"/>
              <w:rPr>
                <w:szCs w:val="22"/>
                <w:lang w:val="bg-BG"/>
              </w:rPr>
            </w:pPr>
            <w:r>
              <w:rPr>
                <w:color w:val="000000"/>
                <w:szCs w:val="22"/>
              </w:rPr>
              <w:t>Eli</w:t>
            </w:r>
            <w:r w:rsidRPr="0028363F">
              <w:rPr>
                <w:color w:val="000000"/>
                <w:szCs w:val="22"/>
                <w:lang w:val="bg-BG"/>
              </w:rPr>
              <w:t xml:space="preserve"> </w:t>
            </w:r>
            <w:r>
              <w:rPr>
                <w:color w:val="000000"/>
                <w:szCs w:val="22"/>
              </w:rPr>
              <w:t>Lilly</w:t>
            </w:r>
            <w:r w:rsidRPr="0028363F">
              <w:rPr>
                <w:color w:val="000000"/>
                <w:szCs w:val="22"/>
                <w:lang w:val="bg-BG"/>
              </w:rPr>
              <w:t xml:space="preserve"> </w:t>
            </w:r>
            <w:r>
              <w:rPr>
                <w:color w:val="000000"/>
                <w:szCs w:val="22"/>
              </w:rPr>
              <w:t>Slovakia</w:t>
            </w:r>
            <w:r w:rsidRPr="0028363F">
              <w:rPr>
                <w:color w:val="000000"/>
                <w:szCs w:val="22"/>
                <w:lang w:val="bg-BG"/>
              </w:rPr>
              <w:t xml:space="preserve"> </w:t>
            </w:r>
            <w:r>
              <w:rPr>
                <w:color w:val="000000"/>
                <w:szCs w:val="22"/>
              </w:rPr>
              <w:t>s</w:t>
            </w:r>
            <w:r w:rsidRPr="0028363F">
              <w:rPr>
                <w:color w:val="000000"/>
                <w:szCs w:val="22"/>
                <w:lang w:val="bg-BG"/>
              </w:rPr>
              <w:t>.</w:t>
            </w:r>
            <w:r>
              <w:rPr>
                <w:color w:val="000000"/>
                <w:szCs w:val="22"/>
              </w:rPr>
              <w:t>r</w:t>
            </w:r>
            <w:r w:rsidRPr="0028363F">
              <w:rPr>
                <w:color w:val="000000"/>
                <w:szCs w:val="22"/>
                <w:lang w:val="bg-BG"/>
              </w:rPr>
              <w:t>.</w:t>
            </w:r>
            <w:r>
              <w:rPr>
                <w:color w:val="000000"/>
                <w:szCs w:val="22"/>
              </w:rPr>
              <w:t>o</w:t>
            </w:r>
            <w:r w:rsidRPr="0028363F">
              <w:rPr>
                <w:color w:val="000000"/>
                <w:szCs w:val="22"/>
                <w:lang w:val="bg-BG"/>
              </w:rPr>
              <w:t>.</w:t>
            </w:r>
          </w:p>
          <w:p w:rsidR="00415CBE" w:rsidRPr="00225504" w:rsidRDefault="00415CBE" w:rsidP="00176A79">
            <w:pPr>
              <w:autoSpaceDE w:val="0"/>
              <w:autoSpaceDN w:val="0"/>
              <w:adjustRightInd w:val="0"/>
              <w:rPr>
                <w:szCs w:val="22"/>
                <w:lang w:val="bg-BG"/>
              </w:rPr>
            </w:pPr>
            <w:r w:rsidRPr="00225504">
              <w:rPr>
                <w:szCs w:val="22"/>
                <w:lang w:val="bg-BG"/>
              </w:rPr>
              <w:t>Tel: + 421 220 663 111</w:t>
            </w:r>
          </w:p>
          <w:p w:rsidR="00415CBE" w:rsidRPr="00225504" w:rsidRDefault="00415CBE" w:rsidP="00176A79">
            <w:pPr>
              <w:autoSpaceDE w:val="0"/>
              <w:autoSpaceDN w:val="0"/>
              <w:adjustRightInd w:val="0"/>
              <w:rPr>
                <w:szCs w:val="22"/>
                <w:lang w:val="bg-BG"/>
              </w:rPr>
            </w:pPr>
          </w:p>
        </w:tc>
      </w:tr>
      <w:tr w:rsidR="00415CBE" w:rsidRPr="00225504" w:rsidTr="001E34D8">
        <w:tblPrEx>
          <w:tblCellMar>
            <w:top w:w="0" w:type="dxa"/>
            <w:bottom w:w="0" w:type="dxa"/>
          </w:tblCellMar>
        </w:tblPrEx>
        <w:tc>
          <w:tcPr>
            <w:tcW w:w="4684" w:type="dxa"/>
          </w:tcPr>
          <w:p w:rsidR="00415CBE" w:rsidRPr="00225504" w:rsidRDefault="00415CBE" w:rsidP="00E04B29">
            <w:pPr>
              <w:keepNext/>
              <w:autoSpaceDE w:val="0"/>
              <w:autoSpaceDN w:val="0"/>
              <w:adjustRightInd w:val="0"/>
              <w:rPr>
                <w:b/>
                <w:bCs/>
                <w:szCs w:val="22"/>
                <w:lang w:val="bg-BG"/>
              </w:rPr>
            </w:pPr>
            <w:r w:rsidRPr="00225504">
              <w:rPr>
                <w:b/>
                <w:bCs/>
                <w:szCs w:val="22"/>
                <w:lang w:val="bg-BG"/>
              </w:rPr>
              <w:t>Italia</w:t>
            </w:r>
          </w:p>
          <w:p w:rsidR="00415CBE" w:rsidRPr="00225504" w:rsidRDefault="00415CBE" w:rsidP="00F620F4">
            <w:pPr>
              <w:keepNext/>
              <w:autoSpaceDE w:val="0"/>
              <w:autoSpaceDN w:val="0"/>
              <w:adjustRightInd w:val="0"/>
              <w:rPr>
                <w:szCs w:val="22"/>
                <w:lang w:val="bg-BG"/>
              </w:rPr>
            </w:pPr>
            <w:r w:rsidRPr="00225504">
              <w:rPr>
                <w:szCs w:val="22"/>
                <w:lang w:val="bg-BG"/>
              </w:rPr>
              <w:t>Eli Lilly Italia S.p.A.</w:t>
            </w:r>
          </w:p>
          <w:p w:rsidR="00415CBE" w:rsidRPr="00225504" w:rsidRDefault="00415CBE" w:rsidP="002B2916">
            <w:pPr>
              <w:keepNext/>
              <w:autoSpaceDE w:val="0"/>
              <w:autoSpaceDN w:val="0"/>
              <w:adjustRightInd w:val="0"/>
              <w:rPr>
                <w:szCs w:val="22"/>
                <w:lang w:val="bg-BG"/>
              </w:rPr>
            </w:pPr>
            <w:r w:rsidRPr="00225504">
              <w:rPr>
                <w:szCs w:val="22"/>
                <w:lang w:val="bg-BG"/>
              </w:rPr>
              <w:t>Tel: + 39- 055 42571</w:t>
            </w:r>
          </w:p>
          <w:p w:rsidR="00415CBE" w:rsidRPr="00225504" w:rsidRDefault="00415CBE" w:rsidP="009772B5">
            <w:pPr>
              <w:keepNext/>
              <w:autoSpaceDE w:val="0"/>
              <w:autoSpaceDN w:val="0"/>
              <w:adjustRightInd w:val="0"/>
              <w:rPr>
                <w:szCs w:val="22"/>
                <w:lang w:val="bg-BG"/>
              </w:rPr>
            </w:pPr>
          </w:p>
        </w:tc>
        <w:tc>
          <w:tcPr>
            <w:tcW w:w="4678" w:type="dxa"/>
          </w:tcPr>
          <w:p w:rsidR="00415CBE" w:rsidRPr="00225504" w:rsidRDefault="00415CBE" w:rsidP="000E4FEE">
            <w:pPr>
              <w:keepNext/>
              <w:autoSpaceDE w:val="0"/>
              <w:autoSpaceDN w:val="0"/>
              <w:adjustRightInd w:val="0"/>
              <w:rPr>
                <w:b/>
                <w:bCs/>
                <w:szCs w:val="22"/>
                <w:lang w:val="bg-BG"/>
              </w:rPr>
            </w:pPr>
            <w:r w:rsidRPr="00225504">
              <w:rPr>
                <w:b/>
                <w:bCs/>
                <w:szCs w:val="22"/>
                <w:lang w:val="bg-BG"/>
              </w:rPr>
              <w:t>Suomi/Finland</w:t>
            </w:r>
          </w:p>
          <w:p w:rsidR="00415CBE" w:rsidRPr="00225504" w:rsidRDefault="00415CBE" w:rsidP="00ED079F">
            <w:pPr>
              <w:keepNext/>
              <w:autoSpaceDE w:val="0"/>
              <w:autoSpaceDN w:val="0"/>
              <w:adjustRightInd w:val="0"/>
              <w:rPr>
                <w:szCs w:val="22"/>
                <w:lang w:val="bg-BG"/>
              </w:rPr>
            </w:pPr>
            <w:r w:rsidRPr="00225504">
              <w:rPr>
                <w:szCs w:val="22"/>
                <w:lang w:val="bg-BG"/>
              </w:rPr>
              <w:t>Oy Eli Lilly Finland Ab</w:t>
            </w:r>
          </w:p>
          <w:p w:rsidR="00415CBE" w:rsidRPr="00225504" w:rsidRDefault="00415CBE" w:rsidP="0007201B">
            <w:pPr>
              <w:keepNext/>
              <w:autoSpaceDE w:val="0"/>
              <w:autoSpaceDN w:val="0"/>
              <w:adjustRightInd w:val="0"/>
              <w:rPr>
                <w:szCs w:val="22"/>
                <w:lang w:val="bg-BG"/>
              </w:rPr>
            </w:pPr>
            <w:r w:rsidRPr="00225504">
              <w:rPr>
                <w:szCs w:val="22"/>
                <w:lang w:val="bg-BG"/>
              </w:rPr>
              <w:t>Puh/Tel: + 358-(0) 9 85 45 250</w:t>
            </w:r>
          </w:p>
          <w:p w:rsidR="00415CBE" w:rsidRPr="00225504" w:rsidRDefault="00415CBE" w:rsidP="004060B6">
            <w:pPr>
              <w:keepNext/>
              <w:autoSpaceDE w:val="0"/>
              <w:autoSpaceDN w:val="0"/>
              <w:adjustRightInd w:val="0"/>
              <w:rPr>
                <w:szCs w:val="22"/>
                <w:lang w:val="bg-BG"/>
              </w:rPr>
            </w:pPr>
          </w:p>
        </w:tc>
      </w:tr>
      <w:tr w:rsidR="00415CBE" w:rsidRPr="00225504" w:rsidTr="001E34D8">
        <w:tblPrEx>
          <w:tblCellMar>
            <w:top w:w="0" w:type="dxa"/>
            <w:bottom w:w="0" w:type="dxa"/>
          </w:tblCellMar>
        </w:tblPrEx>
        <w:tc>
          <w:tcPr>
            <w:tcW w:w="4684" w:type="dxa"/>
          </w:tcPr>
          <w:p w:rsidR="00415CBE" w:rsidRPr="00225504" w:rsidRDefault="00415CBE" w:rsidP="00255883">
            <w:pPr>
              <w:keepNext/>
              <w:autoSpaceDE w:val="0"/>
              <w:autoSpaceDN w:val="0"/>
              <w:adjustRightInd w:val="0"/>
              <w:rPr>
                <w:b/>
                <w:bCs/>
                <w:szCs w:val="22"/>
                <w:lang w:val="bg-BG"/>
              </w:rPr>
            </w:pPr>
            <w:r w:rsidRPr="00225504">
              <w:rPr>
                <w:b/>
                <w:bCs/>
                <w:szCs w:val="22"/>
                <w:lang w:val="bg-BG"/>
              </w:rPr>
              <w:t>Κύπρος</w:t>
            </w:r>
          </w:p>
          <w:p w:rsidR="00415CBE" w:rsidRPr="00225504" w:rsidRDefault="00415CBE" w:rsidP="00323594">
            <w:pPr>
              <w:keepNext/>
              <w:autoSpaceDE w:val="0"/>
              <w:autoSpaceDN w:val="0"/>
              <w:adjustRightInd w:val="0"/>
              <w:rPr>
                <w:szCs w:val="22"/>
                <w:lang w:val="bg-BG"/>
              </w:rPr>
            </w:pPr>
            <w:r w:rsidRPr="00225504">
              <w:rPr>
                <w:szCs w:val="22"/>
                <w:lang w:val="bg-BG"/>
              </w:rPr>
              <w:t>Phadisco Ltd</w:t>
            </w:r>
          </w:p>
          <w:p w:rsidR="00415CBE" w:rsidRPr="00225504" w:rsidRDefault="00415CBE" w:rsidP="00323594">
            <w:pPr>
              <w:keepNext/>
              <w:autoSpaceDE w:val="0"/>
              <w:autoSpaceDN w:val="0"/>
              <w:adjustRightInd w:val="0"/>
              <w:rPr>
                <w:szCs w:val="22"/>
                <w:lang w:val="bg-BG"/>
              </w:rPr>
            </w:pPr>
            <w:r w:rsidRPr="00225504">
              <w:rPr>
                <w:szCs w:val="22"/>
                <w:lang w:val="bg-BG"/>
              </w:rPr>
              <w:t>Τηλ: +357 22 715000</w:t>
            </w:r>
          </w:p>
          <w:p w:rsidR="00415CBE" w:rsidRPr="00225504" w:rsidRDefault="00415CBE" w:rsidP="00323594">
            <w:pPr>
              <w:keepNext/>
              <w:autoSpaceDE w:val="0"/>
              <w:autoSpaceDN w:val="0"/>
              <w:adjustRightInd w:val="0"/>
              <w:rPr>
                <w:szCs w:val="22"/>
                <w:lang w:val="bg-BG"/>
              </w:rPr>
            </w:pPr>
          </w:p>
        </w:tc>
        <w:tc>
          <w:tcPr>
            <w:tcW w:w="4678" w:type="dxa"/>
          </w:tcPr>
          <w:p w:rsidR="00415CBE" w:rsidRPr="00225504" w:rsidRDefault="00415CBE" w:rsidP="00323594">
            <w:pPr>
              <w:keepNext/>
              <w:autoSpaceDE w:val="0"/>
              <w:autoSpaceDN w:val="0"/>
              <w:adjustRightInd w:val="0"/>
              <w:rPr>
                <w:b/>
                <w:bCs/>
                <w:szCs w:val="22"/>
                <w:lang w:val="bg-BG"/>
              </w:rPr>
            </w:pPr>
            <w:r w:rsidRPr="00225504">
              <w:rPr>
                <w:b/>
                <w:bCs/>
                <w:szCs w:val="22"/>
                <w:lang w:val="bg-BG"/>
              </w:rPr>
              <w:t>Sverige</w:t>
            </w:r>
          </w:p>
          <w:p w:rsidR="00415CBE" w:rsidRPr="00225504" w:rsidRDefault="00415CBE" w:rsidP="00323594">
            <w:pPr>
              <w:keepNext/>
              <w:autoSpaceDE w:val="0"/>
              <w:autoSpaceDN w:val="0"/>
              <w:adjustRightInd w:val="0"/>
              <w:rPr>
                <w:szCs w:val="22"/>
                <w:lang w:val="bg-BG"/>
              </w:rPr>
            </w:pPr>
            <w:r w:rsidRPr="00225504">
              <w:rPr>
                <w:szCs w:val="22"/>
                <w:lang w:val="bg-BG"/>
              </w:rPr>
              <w:t>Eli Lilly Sweden AB</w:t>
            </w:r>
          </w:p>
          <w:p w:rsidR="00415CBE" w:rsidRPr="00225504" w:rsidRDefault="00415CBE" w:rsidP="00323594">
            <w:pPr>
              <w:keepNext/>
              <w:autoSpaceDE w:val="0"/>
              <w:autoSpaceDN w:val="0"/>
              <w:adjustRightInd w:val="0"/>
              <w:rPr>
                <w:szCs w:val="22"/>
                <w:lang w:val="bg-BG"/>
              </w:rPr>
            </w:pPr>
            <w:r w:rsidRPr="00225504">
              <w:rPr>
                <w:szCs w:val="22"/>
                <w:lang w:val="bg-BG"/>
              </w:rPr>
              <w:t>Tel: + 46-(0) 8 7378800</w:t>
            </w:r>
          </w:p>
        </w:tc>
      </w:tr>
      <w:tr w:rsidR="00415CBE" w:rsidRPr="00225504" w:rsidTr="001E34D8">
        <w:tblPrEx>
          <w:tblCellMar>
            <w:top w:w="0" w:type="dxa"/>
            <w:bottom w:w="0" w:type="dxa"/>
          </w:tblCellMar>
        </w:tblPrEx>
        <w:tc>
          <w:tcPr>
            <w:tcW w:w="4684" w:type="dxa"/>
          </w:tcPr>
          <w:p w:rsidR="00415CBE" w:rsidRPr="00225504" w:rsidRDefault="00415CBE" w:rsidP="00255883">
            <w:pPr>
              <w:keepNext/>
              <w:autoSpaceDE w:val="0"/>
              <w:autoSpaceDN w:val="0"/>
              <w:adjustRightInd w:val="0"/>
              <w:rPr>
                <w:b/>
                <w:bCs/>
                <w:szCs w:val="22"/>
                <w:lang w:val="bg-BG"/>
              </w:rPr>
            </w:pPr>
            <w:r w:rsidRPr="00225504">
              <w:rPr>
                <w:b/>
                <w:bCs/>
                <w:szCs w:val="22"/>
                <w:lang w:val="bg-BG"/>
              </w:rPr>
              <w:t>Latvija</w:t>
            </w:r>
          </w:p>
          <w:p w:rsidR="00415CBE" w:rsidRPr="00225504" w:rsidRDefault="00F33BF8" w:rsidP="00323594">
            <w:pPr>
              <w:keepNext/>
              <w:autoSpaceDE w:val="0"/>
              <w:autoSpaceDN w:val="0"/>
              <w:adjustRightInd w:val="0"/>
              <w:rPr>
                <w:szCs w:val="22"/>
                <w:lang w:val="bg-BG"/>
              </w:rPr>
            </w:pPr>
            <w:r>
              <w:rPr>
                <w:color w:val="000000"/>
                <w:szCs w:val="22"/>
              </w:rPr>
              <w:t>Eli</w:t>
            </w:r>
            <w:r w:rsidRPr="0028363F">
              <w:rPr>
                <w:color w:val="000000"/>
                <w:szCs w:val="22"/>
                <w:lang w:val="bg-BG"/>
              </w:rPr>
              <w:t xml:space="preserve"> </w:t>
            </w:r>
            <w:r>
              <w:rPr>
                <w:color w:val="000000"/>
                <w:szCs w:val="22"/>
              </w:rPr>
              <w:t>Lilly</w:t>
            </w:r>
            <w:r w:rsidRPr="0028363F">
              <w:rPr>
                <w:color w:val="000000"/>
                <w:szCs w:val="22"/>
                <w:lang w:val="bg-BG"/>
              </w:rPr>
              <w:t xml:space="preserve"> (</w:t>
            </w:r>
            <w:r>
              <w:rPr>
                <w:color w:val="000000"/>
                <w:szCs w:val="22"/>
              </w:rPr>
              <w:t>Suisse</w:t>
            </w:r>
            <w:r w:rsidRPr="0028363F">
              <w:rPr>
                <w:color w:val="000000"/>
                <w:szCs w:val="22"/>
                <w:lang w:val="bg-BG"/>
              </w:rPr>
              <w:t xml:space="preserve">) </w:t>
            </w:r>
            <w:r>
              <w:rPr>
                <w:color w:val="000000"/>
                <w:szCs w:val="22"/>
              </w:rPr>
              <w:t>S</w:t>
            </w:r>
            <w:r w:rsidRPr="0028363F">
              <w:rPr>
                <w:color w:val="000000"/>
                <w:szCs w:val="22"/>
                <w:lang w:val="bg-BG"/>
              </w:rPr>
              <w:t>.</w:t>
            </w:r>
            <w:r>
              <w:rPr>
                <w:color w:val="000000"/>
                <w:szCs w:val="22"/>
              </w:rPr>
              <w:t>A</w:t>
            </w:r>
            <w:r w:rsidRPr="0028363F">
              <w:rPr>
                <w:color w:val="000000"/>
                <w:szCs w:val="22"/>
                <w:lang w:val="bg-BG"/>
              </w:rPr>
              <w:t xml:space="preserve"> </w:t>
            </w:r>
            <w:r>
              <w:rPr>
                <w:color w:val="000000"/>
                <w:szCs w:val="22"/>
              </w:rPr>
              <w:t>P</w:t>
            </w:r>
            <w:r w:rsidRPr="0028363F">
              <w:rPr>
                <w:color w:val="000000"/>
                <w:szCs w:val="22"/>
                <w:lang w:val="bg-BG"/>
              </w:rPr>
              <w:t>ā</w:t>
            </w:r>
            <w:r>
              <w:rPr>
                <w:color w:val="000000"/>
                <w:szCs w:val="22"/>
              </w:rPr>
              <w:t>rst</w:t>
            </w:r>
            <w:r w:rsidRPr="0028363F">
              <w:rPr>
                <w:color w:val="000000"/>
                <w:szCs w:val="22"/>
                <w:lang w:val="bg-BG"/>
              </w:rPr>
              <w:t>ā</w:t>
            </w:r>
            <w:r>
              <w:rPr>
                <w:color w:val="000000"/>
                <w:szCs w:val="22"/>
              </w:rPr>
              <w:t>vniec</w:t>
            </w:r>
            <w:r w:rsidRPr="0028363F">
              <w:rPr>
                <w:color w:val="000000"/>
                <w:szCs w:val="22"/>
                <w:lang w:val="bg-BG"/>
              </w:rPr>
              <w:t>ī</w:t>
            </w:r>
            <w:r>
              <w:rPr>
                <w:color w:val="000000"/>
                <w:szCs w:val="22"/>
              </w:rPr>
              <w:t>ba</w:t>
            </w:r>
            <w:r w:rsidRPr="0028363F">
              <w:rPr>
                <w:color w:val="000000"/>
                <w:szCs w:val="22"/>
                <w:lang w:val="bg-BG"/>
              </w:rPr>
              <w:t xml:space="preserve"> </w:t>
            </w:r>
            <w:r>
              <w:rPr>
                <w:color w:val="000000"/>
                <w:szCs w:val="22"/>
              </w:rPr>
              <w:t>Latvij</w:t>
            </w:r>
            <w:r w:rsidRPr="0028363F">
              <w:rPr>
                <w:color w:val="000000"/>
                <w:szCs w:val="22"/>
                <w:lang w:val="bg-BG"/>
              </w:rPr>
              <w:t>ā</w:t>
            </w:r>
          </w:p>
          <w:p w:rsidR="00415CBE" w:rsidRPr="00225504" w:rsidRDefault="00415CBE" w:rsidP="00323594">
            <w:pPr>
              <w:keepNext/>
              <w:autoSpaceDE w:val="0"/>
              <w:autoSpaceDN w:val="0"/>
              <w:adjustRightInd w:val="0"/>
              <w:rPr>
                <w:szCs w:val="22"/>
                <w:lang w:val="bg-BG"/>
              </w:rPr>
            </w:pPr>
            <w:r w:rsidRPr="00225504">
              <w:rPr>
                <w:szCs w:val="22"/>
                <w:lang w:val="bg-BG"/>
              </w:rPr>
              <w:t xml:space="preserve">Tel: </w:t>
            </w:r>
            <w:r w:rsidRPr="00225504">
              <w:rPr>
                <w:b/>
                <w:bCs/>
                <w:szCs w:val="22"/>
                <w:lang w:val="bg-BG"/>
              </w:rPr>
              <w:t>+</w:t>
            </w:r>
            <w:r w:rsidRPr="00225504">
              <w:rPr>
                <w:szCs w:val="22"/>
                <w:lang w:val="bg-BG"/>
              </w:rPr>
              <w:t>371 67364000</w:t>
            </w:r>
          </w:p>
          <w:p w:rsidR="00415CBE" w:rsidRPr="00225504" w:rsidRDefault="00415CBE" w:rsidP="00323594">
            <w:pPr>
              <w:keepNext/>
              <w:autoSpaceDE w:val="0"/>
              <w:autoSpaceDN w:val="0"/>
              <w:adjustRightInd w:val="0"/>
              <w:rPr>
                <w:szCs w:val="22"/>
                <w:lang w:val="bg-BG"/>
              </w:rPr>
            </w:pPr>
          </w:p>
        </w:tc>
        <w:tc>
          <w:tcPr>
            <w:tcW w:w="4678" w:type="dxa"/>
          </w:tcPr>
          <w:p w:rsidR="00415CBE" w:rsidRPr="00225504" w:rsidRDefault="00415CBE" w:rsidP="00323594">
            <w:pPr>
              <w:keepNext/>
              <w:autoSpaceDE w:val="0"/>
              <w:autoSpaceDN w:val="0"/>
              <w:adjustRightInd w:val="0"/>
              <w:rPr>
                <w:b/>
                <w:bCs/>
                <w:szCs w:val="22"/>
                <w:lang w:val="bg-BG"/>
              </w:rPr>
            </w:pPr>
            <w:r w:rsidRPr="00225504">
              <w:rPr>
                <w:b/>
                <w:bCs/>
                <w:szCs w:val="22"/>
                <w:lang w:val="bg-BG"/>
              </w:rPr>
              <w:t>United Kingdom</w:t>
            </w:r>
          </w:p>
          <w:p w:rsidR="00415CBE" w:rsidRPr="00225504" w:rsidRDefault="00415CBE" w:rsidP="00323594">
            <w:pPr>
              <w:keepNext/>
              <w:autoSpaceDE w:val="0"/>
              <w:autoSpaceDN w:val="0"/>
              <w:adjustRightInd w:val="0"/>
              <w:rPr>
                <w:szCs w:val="22"/>
                <w:lang w:val="bg-BG"/>
              </w:rPr>
            </w:pPr>
            <w:r w:rsidRPr="00225504">
              <w:rPr>
                <w:szCs w:val="22"/>
                <w:lang w:val="bg-BG"/>
              </w:rPr>
              <w:t>Eli Lilly and Company Limited</w:t>
            </w:r>
          </w:p>
          <w:p w:rsidR="00415CBE" w:rsidRPr="00225504" w:rsidRDefault="00415CBE" w:rsidP="00323594">
            <w:pPr>
              <w:keepNext/>
              <w:autoSpaceDE w:val="0"/>
              <w:autoSpaceDN w:val="0"/>
              <w:adjustRightInd w:val="0"/>
              <w:rPr>
                <w:szCs w:val="22"/>
                <w:lang w:val="bg-BG"/>
              </w:rPr>
            </w:pPr>
            <w:r w:rsidRPr="00225504">
              <w:rPr>
                <w:szCs w:val="22"/>
                <w:lang w:val="bg-BG"/>
              </w:rPr>
              <w:t>Tel: + 44-(0) 1256 315000</w:t>
            </w:r>
          </w:p>
        </w:tc>
      </w:tr>
    </w:tbl>
    <w:p w:rsidR="00415CBE" w:rsidRPr="00225504" w:rsidRDefault="00415CBE" w:rsidP="00415CBE">
      <w:pPr>
        <w:keepNext/>
        <w:autoSpaceDE w:val="0"/>
        <w:autoSpaceDN w:val="0"/>
        <w:adjustRightInd w:val="0"/>
        <w:rPr>
          <w:szCs w:val="22"/>
          <w:lang w:val="bg-BG"/>
        </w:rPr>
      </w:pPr>
    </w:p>
    <w:p w:rsidR="003E7EE2" w:rsidRPr="0080507C" w:rsidRDefault="00415CBE" w:rsidP="008535D1">
      <w:pPr>
        <w:keepNext/>
        <w:numPr>
          <w:ilvl w:val="12"/>
          <w:numId w:val="0"/>
        </w:numPr>
        <w:autoSpaceDE w:val="0"/>
        <w:autoSpaceDN w:val="0"/>
        <w:adjustRightInd w:val="0"/>
        <w:rPr>
          <w:noProof/>
          <w:szCs w:val="22"/>
          <w:lang w:val="ru-RU"/>
        </w:rPr>
      </w:pPr>
      <w:r w:rsidRPr="00225504">
        <w:rPr>
          <w:b/>
          <w:noProof/>
          <w:szCs w:val="22"/>
          <w:lang w:val="bg-BG"/>
        </w:rPr>
        <w:t>Дата на последно преразглеждане на листовката</w:t>
      </w:r>
      <w:r w:rsidR="003E7EE2">
        <w:rPr>
          <w:b/>
          <w:noProof/>
          <w:szCs w:val="22"/>
          <w:lang w:val="bg-BG"/>
        </w:rPr>
        <w:t xml:space="preserve"> </w:t>
      </w:r>
      <w:r w:rsidR="00E43D20" w:rsidRPr="00C5479C">
        <w:rPr>
          <w:b/>
          <w:noProof/>
          <w:szCs w:val="22"/>
          <w:lang w:val="ru-RU"/>
        </w:rPr>
        <w:t>{</w:t>
      </w:r>
      <w:r w:rsidR="003E7EE2">
        <w:rPr>
          <w:noProof/>
          <w:szCs w:val="22"/>
          <w:lang w:val="ru-RU"/>
        </w:rPr>
        <w:t>ММ</w:t>
      </w:r>
      <w:r w:rsidR="003E7EE2" w:rsidRPr="0080507C">
        <w:rPr>
          <w:noProof/>
          <w:szCs w:val="22"/>
          <w:lang w:val="ru-RU"/>
        </w:rPr>
        <w:t>/</w:t>
      </w:r>
      <w:r w:rsidR="003E7EE2">
        <w:rPr>
          <w:noProof/>
          <w:szCs w:val="22"/>
          <w:lang w:val="bg-BG"/>
        </w:rPr>
        <w:t>ГГГГ</w:t>
      </w:r>
      <w:r w:rsidR="003E7EE2" w:rsidRPr="0080507C">
        <w:rPr>
          <w:noProof/>
          <w:szCs w:val="22"/>
          <w:lang w:val="ru-RU"/>
        </w:rPr>
        <w:t>}.</w:t>
      </w:r>
    </w:p>
    <w:p w:rsidR="003E7EE2" w:rsidRPr="0080507C" w:rsidRDefault="003E7EE2" w:rsidP="003E7EE2">
      <w:pPr>
        <w:tabs>
          <w:tab w:val="clear" w:pos="567"/>
        </w:tabs>
        <w:spacing w:line="240" w:lineRule="auto"/>
        <w:ind w:right="-45"/>
        <w:rPr>
          <w:lang w:val="ru-RU"/>
        </w:rPr>
      </w:pPr>
    </w:p>
    <w:p w:rsidR="003E7EE2" w:rsidRDefault="003E7EE2" w:rsidP="003E7EE2">
      <w:pPr>
        <w:numPr>
          <w:ilvl w:val="12"/>
          <w:numId w:val="0"/>
        </w:numPr>
        <w:tabs>
          <w:tab w:val="clear" w:pos="567"/>
        </w:tabs>
        <w:spacing w:line="240" w:lineRule="auto"/>
        <w:ind w:right="-2"/>
        <w:rPr>
          <w:noProof/>
          <w:szCs w:val="22"/>
          <w:lang w:val="bg-BG"/>
        </w:rPr>
      </w:pPr>
      <w:r>
        <w:rPr>
          <w:noProof/>
          <w:szCs w:val="22"/>
          <w:lang w:val="bg-BG"/>
        </w:rPr>
        <w:t>РЪКОВОДСТВО ЗА УПОТРЕБА</w:t>
      </w:r>
    </w:p>
    <w:p w:rsidR="003E7EE2" w:rsidRDefault="003E7EE2" w:rsidP="003E7EE2">
      <w:pPr>
        <w:numPr>
          <w:ilvl w:val="12"/>
          <w:numId w:val="0"/>
        </w:numPr>
        <w:tabs>
          <w:tab w:val="clear" w:pos="567"/>
        </w:tabs>
        <w:spacing w:line="240" w:lineRule="auto"/>
        <w:ind w:right="-2"/>
        <w:rPr>
          <w:noProof/>
          <w:szCs w:val="22"/>
          <w:lang w:val="bg-BG"/>
        </w:rPr>
      </w:pPr>
    </w:p>
    <w:p w:rsidR="003E7EE2" w:rsidRPr="00225504" w:rsidRDefault="003E7EE2" w:rsidP="008535D1">
      <w:pPr>
        <w:numPr>
          <w:ilvl w:val="12"/>
          <w:numId w:val="0"/>
        </w:numPr>
        <w:tabs>
          <w:tab w:val="clear" w:pos="567"/>
        </w:tabs>
        <w:spacing w:line="240" w:lineRule="auto"/>
        <w:ind w:right="-2"/>
        <w:rPr>
          <w:noProof/>
          <w:szCs w:val="22"/>
          <w:lang w:val="bg-BG"/>
        </w:rPr>
      </w:pPr>
      <w:r>
        <w:rPr>
          <w:noProof/>
          <w:szCs w:val="22"/>
          <w:lang w:val="bg-BG"/>
        </w:rPr>
        <w:t>Моля вижте текста на ръководството, който следва.</w:t>
      </w:r>
    </w:p>
    <w:p w:rsidR="00415CBE" w:rsidRPr="00225504" w:rsidRDefault="00415CBE" w:rsidP="00415CBE">
      <w:pPr>
        <w:keepNext/>
        <w:autoSpaceDE w:val="0"/>
        <w:autoSpaceDN w:val="0"/>
        <w:adjustRightInd w:val="0"/>
        <w:rPr>
          <w:szCs w:val="22"/>
          <w:lang w:val="bg-BG"/>
        </w:rPr>
      </w:pPr>
    </w:p>
    <w:p w:rsidR="00415CBE" w:rsidRPr="00225504" w:rsidRDefault="00415CBE" w:rsidP="00415CBE">
      <w:pPr>
        <w:keepNext/>
        <w:numPr>
          <w:ilvl w:val="12"/>
          <w:numId w:val="0"/>
        </w:numPr>
        <w:autoSpaceDE w:val="0"/>
        <w:autoSpaceDN w:val="0"/>
        <w:adjustRightInd w:val="0"/>
        <w:rPr>
          <w:iCs/>
          <w:noProof/>
          <w:szCs w:val="22"/>
          <w:lang w:val="bg-BG"/>
        </w:rPr>
      </w:pPr>
    </w:p>
    <w:p w:rsidR="00415CBE" w:rsidRPr="00225504" w:rsidRDefault="00415CBE" w:rsidP="00415CBE">
      <w:pPr>
        <w:rPr>
          <w:szCs w:val="22"/>
          <w:lang w:val="bg-BG"/>
        </w:rPr>
      </w:pPr>
      <w:r w:rsidRPr="00225504">
        <w:rPr>
          <w:noProof/>
          <w:szCs w:val="22"/>
          <w:lang w:val="bg-BG"/>
        </w:rPr>
        <w:t xml:space="preserve">Подробна информация за това лекарство е предоставена на уебсайта на Европейската агенция по лекарствата </w:t>
      </w:r>
      <w:hyperlink r:id="rId66" w:history="1">
        <w:r w:rsidR="003B3D98" w:rsidRPr="00330AFC">
          <w:rPr>
            <w:rStyle w:val="Hyperlink"/>
            <w:iCs/>
            <w:noProof/>
            <w:szCs w:val="22"/>
            <w:lang w:val="bg-BG"/>
          </w:rPr>
          <w:t>http://www.ema.europa.eu/</w:t>
        </w:r>
      </w:hyperlink>
      <w:r w:rsidR="003B3D98">
        <w:rPr>
          <w:iCs/>
          <w:noProof/>
          <w:szCs w:val="22"/>
          <w:lang w:val="bg-BG"/>
        </w:rPr>
        <w:t>.</w:t>
      </w:r>
    </w:p>
    <w:p w:rsidR="003D71D3" w:rsidRPr="003D71D3" w:rsidRDefault="00415CBE" w:rsidP="003D71D3">
      <w:pPr>
        <w:jc w:val="center"/>
        <w:rPr>
          <w:b/>
          <w:bCs/>
          <w:color w:val="000000"/>
          <w:lang w:val="bg-BG"/>
        </w:rPr>
      </w:pPr>
      <w:r w:rsidRPr="00225504">
        <w:rPr>
          <w:b/>
          <w:szCs w:val="22"/>
          <w:lang w:val="bg-BG"/>
        </w:rPr>
        <w:br w:type="page"/>
      </w:r>
      <w:r w:rsidR="003D71D3" w:rsidRPr="003D71D3">
        <w:rPr>
          <w:b/>
          <w:bCs/>
          <w:lang w:val="bg-BG"/>
        </w:rPr>
        <w:t>РЪКОВОДСТВО ЗА УПОТРЕБА</w:t>
      </w:r>
    </w:p>
    <w:p w:rsidR="00255883" w:rsidRPr="00323594" w:rsidRDefault="003D71D3" w:rsidP="003D71D3">
      <w:pPr>
        <w:pStyle w:val="Heading7"/>
        <w:spacing w:before="120"/>
        <w:jc w:val="center"/>
        <w:rPr>
          <w:b/>
          <w:i w:val="0"/>
          <w:color w:val="000000"/>
          <w:szCs w:val="22"/>
          <w:lang w:val="bg-BG"/>
        </w:rPr>
      </w:pPr>
      <w:r w:rsidRPr="003D71D3">
        <w:rPr>
          <w:b/>
          <w:i w:val="0"/>
          <w:szCs w:val="22"/>
          <w:lang w:val="bg-BG"/>
        </w:rPr>
        <w:t xml:space="preserve">Humalog 200 единици/ml </w:t>
      </w:r>
      <w:r w:rsidR="00987274" w:rsidRPr="00234E5C">
        <w:rPr>
          <w:b/>
          <w:i w:val="0"/>
          <w:lang w:val="da-DK"/>
        </w:rPr>
        <w:t>KwikPen</w:t>
      </w:r>
      <w:r w:rsidR="00987274" w:rsidRPr="00987274">
        <w:rPr>
          <w:b/>
          <w:i w:val="0"/>
          <w:szCs w:val="22"/>
          <w:lang w:val="bg-BG"/>
        </w:rPr>
        <w:t xml:space="preserve"> </w:t>
      </w:r>
      <w:r w:rsidRPr="003D71D3">
        <w:rPr>
          <w:b/>
          <w:i w:val="0"/>
          <w:szCs w:val="22"/>
          <w:lang w:val="bg-BG"/>
        </w:rPr>
        <w:t>инжекционен разтвор в предварително напълнена писалка</w:t>
      </w:r>
    </w:p>
    <w:p w:rsidR="002A17C9" w:rsidRPr="00987274" w:rsidRDefault="002A17C9" w:rsidP="002A17C9">
      <w:pPr>
        <w:jc w:val="center"/>
        <w:rPr>
          <w:b/>
          <w:lang w:val="bg-BG"/>
        </w:rPr>
      </w:pPr>
    </w:p>
    <w:p w:rsidR="00255883" w:rsidRPr="00067231" w:rsidRDefault="00255883" w:rsidP="00255883">
      <w:pPr>
        <w:spacing w:before="120"/>
        <w:jc w:val="center"/>
        <w:rPr>
          <w:color w:val="000000"/>
          <w:szCs w:val="22"/>
          <w:lang w:val="bg-BG"/>
        </w:rPr>
      </w:pPr>
      <w:r w:rsidRPr="00067231">
        <w:rPr>
          <w:color w:val="000000"/>
          <w:szCs w:val="22"/>
          <w:lang w:val="bg-BG"/>
        </w:rPr>
        <w:t>инсулин лиспро (insulin lispro)</w:t>
      </w:r>
    </w:p>
    <w:p w:rsidR="00255883" w:rsidRPr="00067231" w:rsidRDefault="00255883" w:rsidP="00255883">
      <w:pPr>
        <w:spacing w:before="120"/>
        <w:jc w:val="center"/>
        <w:rPr>
          <w:color w:val="000000"/>
          <w:szCs w:val="22"/>
          <w:lang w:val="bg-BG"/>
        </w:rPr>
      </w:pPr>
    </w:p>
    <w:p w:rsidR="00CF2AE5" w:rsidRDefault="00CF2AE5" w:rsidP="00255883">
      <w:pPr>
        <w:spacing w:before="120"/>
        <w:jc w:val="center"/>
        <w:rPr>
          <w:color w:val="000000"/>
          <w:szCs w:val="22"/>
          <w:lang w:val="bg-BG"/>
        </w:rPr>
      </w:pPr>
    </w:p>
    <w:p w:rsidR="00CF2AE5" w:rsidRPr="007E533A" w:rsidRDefault="00CF2AE5" w:rsidP="00CF2AE5">
      <w:pPr>
        <w:spacing w:before="720"/>
        <w:jc w:val="center"/>
        <w:rPr>
          <w:color w:val="000000"/>
          <w:szCs w:val="22"/>
        </w:rPr>
      </w:pPr>
      <w:r w:rsidRPr="009957DD">
        <w:rPr>
          <w:noProof/>
        </w:rPr>
        <w:pict>
          <v:shape id="Picture 1" o:spid="_x0000_i1044" type="#_x0000_t75" style="width:342.75pt;height:43.5pt;visibility:visible">
            <v:imagedata r:id="rId67" o:title=""/>
          </v:shape>
        </w:pict>
      </w:r>
    </w:p>
    <w:p w:rsidR="00CF2AE5" w:rsidRPr="00067231" w:rsidRDefault="00CF2AE5" w:rsidP="00255883">
      <w:pPr>
        <w:spacing w:before="120"/>
        <w:jc w:val="center"/>
        <w:rPr>
          <w:color w:val="000000"/>
          <w:szCs w:val="22"/>
          <w:lang w:val="bg-BG"/>
        </w:rPr>
      </w:pPr>
    </w:p>
    <w:p w:rsidR="00255883" w:rsidRPr="00067231" w:rsidRDefault="00255883" w:rsidP="00255883">
      <w:pPr>
        <w:jc w:val="center"/>
        <w:rPr>
          <w:bCs/>
          <w:szCs w:val="22"/>
          <w:lang w:val="bg-BG"/>
        </w:rPr>
      </w:pPr>
      <w:r w:rsidRPr="00D56F3C">
        <w:rPr>
          <w:b/>
          <w:color w:val="FF0000"/>
          <w:sz w:val="28"/>
          <w:szCs w:val="28"/>
          <w:lang w:val="bg-BG"/>
        </w:rPr>
        <w:t xml:space="preserve">МОЛЯ, ПРОЧЕТЕТЕ ТОВА РЪКОВОДСТВО ПРЕДИ </w:t>
      </w:r>
      <w:r w:rsidRPr="00284111">
        <w:rPr>
          <w:b/>
          <w:color w:val="FF0000"/>
          <w:sz w:val="28"/>
          <w:szCs w:val="28"/>
          <w:lang w:val="bg-BG"/>
        </w:rPr>
        <w:t>УПОТРЕБА</w:t>
      </w:r>
    </w:p>
    <w:p w:rsidR="00255883" w:rsidRPr="00067231" w:rsidRDefault="00255883" w:rsidP="00255883">
      <w:pPr>
        <w:pStyle w:val="Default"/>
        <w:jc w:val="center"/>
        <w:rPr>
          <w:rFonts w:ascii="Times New Roman" w:hAnsi="Times New Roman" w:cs="Times New Roman"/>
          <w:bCs/>
          <w:sz w:val="22"/>
          <w:szCs w:val="22"/>
          <w:lang w:val="bg-BG"/>
        </w:rPr>
      </w:pPr>
      <w:r w:rsidRPr="00067231">
        <w:rPr>
          <w:rFonts w:ascii="Times New Roman" w:hAnsi="Times New Roman" w:cs="Times New Roman"/>
          <w:noProof/>
          <w:sz w:val="22"/>
          <w:szCs w:val="22"/>
          <w:lang w:val="bg-BG"/>
        </w:rPr>
        <w:pict>
          <v:shape id="Text Box 2" o:spid="_x0000_s1777" type="#_x0000_t202" style="position:absolute;left:0;text-align:left;margin-left:153.2pt;margin-top:8.35pt;width:215.8pt;height:41.55pt;z-index:25162342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" filled="f" stroked="f" strokeweight=".5pt">
            <v:textbox style="mso-next-textbox:#Text Box 2" inset="0,0,0,0">
              <w:txbxContent>
                <w:p w:rsidR="0028363F" w:rsidRDefault="0028363F" w:rsidP="00255883">
                  <w:pPr>
                    <w:spacing w:line="220" w:lineRule="exact"/>
                    <w:jc w:val="center"/>
                    <w:rPr>
                      <w:rFonts w:ascii="Arial" w:hAnsi="Arial" w:cs="Arial"/>
                      <w:b/>
                      <w:w w:val="80"/>
                      <w:sz w:val="21"/>
                      <w:szCs w:val="21"/>
                      <w:lang w:val="bg-BG"/>
                    </w:rPr>
                  </w:pPr>
                </w:p>
                <w:p w:rsidR="0028363F" w:rsidRPr="00CA5C57" w:rsidRDefault="0028363F" w:rsidP="00255883">
                  <w:pPr>
                    <w:spacing w:line="220" w:lineRule="exact"/>
                    <w:jc w:val="center"/>
                    <w:rPr>
                      <w:rFonts w:ascii="DIN-Bold" w:hAnsi="DIN-Bold" w:cs="Vrinda"/>
                      <w:b/>
                      <w:w w:val="80"/>
                      <w:sz w:val="21"/>
                      <w:szCs w:val="21"/>
                      <w:lang w:val="ru-RU"/>
                    </w:rPr>
                  </w:pPr>
                  <w:r w:rsidRPr="00CA5C57">
                    <w:rPr>
                      <w:rFonts w:ascii="Arial" w:hAnsi="Arial" w:cs="Arial"/>
                      <w:b/>
                      <w:w w:val="80"/>
                      <w:sz w:val="21"/>
                      <w:szCs w:val="21"/>
                      <w:lang w:val="bg-BG"/>
                    </w:rPr>
                    <w:t>ИЗПОЛЗВАЙТЕ</w:t>
                  </w:r>
                  <w:r w:rsidRPr="00CA5C57">
                    <w:rPr>
                      <w:rFonts w:ascii="DIN-Bold" w:hAnsi="DIN-Bold" w:cs="Arial"/>
                      <w:b/>
                      <w:w w:val="80"/>
                      <w:sz w:val="21"/>
                      <w:szCs w:val="21"/>
                      <w:lang w:val="bg-BG"/>
                    </w:rPr>
                    <w:t xml:space="preserve"> </w:t>
                  </w:r>
                  <w:r w:rsidRPr="00CA5C57">
                    <w:rPr>
                      <w:rFonts w:ascii="Arial" w:hAnsi="Arial" w:cs="Arial"/>
                      <w:b/>
                      <w:w w:val="80"/>
                      <w:sz w:val="21"/>
                      <w:szCs w:val="21"/>
                      <w:lang w:val="bg-BG"/>
                    </w:rPr>
                    <w:t>САМО</w:t>
                  </w:r>
                  <w:r w:rsidRPr="00CA5C57">
                    <w:rPr>
                      <w:rFonts w:ascii="DIN-Bold" w:hAnsi="DIN-Bold" w:cs="Arial"/>
                      <w:b/>
                      <w:w w:val="80"/>
                      <w:sz w:val="21"/>
                      <w:szCs w:val="21"/>
                      <w:lang w:val="bg-BG"/>
                    </w:rPr>
                    <w:t xml:space="preserve"> </w:t>
                  </w:r>
                  <w:r w:rsidRPr="00CA5C57">
                    <w:rPr>
                      <w:rFonts w:ascii="Arial" w:hAnsi="Arial" w:cs="Arial"/>
                      <w:b/>
                      <w:w w:val="80"/>
                      <w:sz w:val="21"/>
                      <w:szCs w:val="21"/>
                      <w:lang w:val="bg-BG"/>
                    </w:rPr>
                    <w:t>В</w:t>
                  </w:r>
                  <w:r w:rsidRPr="00CA5C57">
                    <w:rPr>
                      <w:rFonts w:ascii="DIN-Bold" w:hAnsi="DIN-Bold" w:cs="Arial"/>
                      <w:b/>
                      <w:w w:val="80"/>
                      <w:sz w:val="21"/>
                      <w:szCs w:val="21"/>
                      <w:lang w:val="bg-BG"/>
                    </w:rPr>
                    <w:t xml:space="preserve"> </w:t>
                  </w:r>
                  <w:r w:rsidRPr="00CA5C57">
                    <w:rPr>
                      <w:rFonts w:ascii="Arial" w:hAnsi="Arial" w:cs="Arial"/>
                      <w:b/>
                      <w:w w:val="80"/>
                      <w:sz w:val="21"/>
                      <w:szCs w:val="21"/>
                      <w:lang w:val="bg-BG"/>
                    </w:rPr>
                    <w:t>ТАЗИ</w:t>
                  </w:r>
                  <w:r w:rsidRPr="00CA5C57">
                    <w:rPr>
                      <w:rFonts w:ascii="DIN-Bold" w:hAnsi="DIN-Bold" w:cs="Arial"/>
                      <w:b/>
                      <w:w w:val="80"/>
                      <w:sz w:val="21"/>
                      <w:szCs w:val="21"/>
                      <w:lang w:val="bg-BG"/>
                    </w:rPr>
                    <w:t xml:space="preserve"> </w:t>
                  </w:r>
                  <w:r w:rsidRPr="00CA5C57">
                    <w:rPr>
                      <w:rFonts w:ascii="Arial" w:hAnsi="Arial" w:cs="Arial"/>
                      <w:b/>
                      <w:w w:val="80"/>
                      <w:sz w:val="21"/>
                      <w:szCs w:val="21"/>
                      <w:lang w:val="bg-BG"/>
                    </w:rPr>
                    <w:t>ПИСАЛКА</w:t>
                  </w:r>
                  <w:r w:rsidRPr="00CA5C57">
                    <w:rPr>
                      <w:rFonts w:ascii="DIN-Bold" w:hAnsi="DIN-Bold" w:cs="Arial"/>
                      <w:b/>
                      <w:w w:val="80"/>
                      <w:sz w:val="21"/>
                      <w:szCs w:val="21"/>
                      <w:lang w:val="bg-BG"/>
                    </w:rPr>
                    <w:t xml:space="preserve">, </w:t>
                  </w:r>
                  <w:r w:rsidRPr="00CA5C57">
                    <w:rPr>
                      <w:rFonts w:ascii="Arial" w:hAnsi="Arial" w:cs="Arial"/>
                      <w:b/>
                      <w:w w:val="80"/>
                      <w:sz w:val="21"/>
                      <w:szCs w:val="21"/>
                      <w:lang w:val="bg-BG"/>
                    </w:rPr>
                    <w:t>ИЛИ</w:t>
                  </w:r>
                  <w:r w:rsidRPr="00CA5C57">
                    <w:rPr>
                      <w:rFonts w:ascii="DIN-Bold" w:hAnsi="DIN-Bold" w:cs="Arial"/>
                      <w:b/>
                      <w:w w:val="80"/>
                      <w:sz w:val="21"/>
                      <w:szCs w:val="21"/>
                      <w:lang w:val="bg-BG"/>
                    </w:rPr>
                    <w:t xml:space="preserve"> </w:t>
                  </w:r>
                  <w:r w:rsidRPr="00CA5C57">
                    <w:rPr>
                      <w:rFonts w:ascii="Arial" w:hAnsi="Arial" w:cs="Arial"/>
                      <w:b/>
                      <w:w w:val="80"/>
                      <w:sz w:val="21"/>
                      <w:szCs w:val="21"/>
                      <w:lang w:val="bg-BG"/>
                    </w:rPr>
                    <w:t>МОЖЕ</w:t>
                  </w:r>
                  <w:r w:rsidRPr="00CA5C57">
                    <w:rPr>
                      <w:rFonts w:ascii="DIN-Bold" w:hAnsi="DIN-Bold" w:cs="Arial"/>
                      <w:b/>
                      <w:w w:val="80"/>
                      <w:sz w:val="21"/>
                      <w:szCs w:val="21"/>
                      <w:lang w:val="bg-BG"/>
                    </w:rPr>
                    <w:t xml:space="preserve"> </w:t>
                  </w:r>
                  <w:r w:rsidRPr="00CA5C57">
                    <w:rPr>
                      <w:rFonts w:ascii="Arial" w:hAnsi="Arial" w:cs="Arial"/>
                      <w:b/>
                      <w:w w:val="80"/>
                      <w:sz w:val="21"/>
                      <w:szCs w:val="21"/>
                      <w:lang w:val="bg-BG"/>
                    </w:rPr>
                    <w:t>ДА</w:t>
                  </w:r>
                  <w:r w:rsidRPr="00CA5C57">
                    <w:rPr>
                      <w:rFonts w:ascii="DIN-Bold" w:hAnsi="DIN-Bold" w:cs="Arial"/>
                      <w:b/>
                      <w:w w:val="80"/>
                      <w:sz w:val="21"/>
                      <w:szCs w:val="21"/>
                      <w:lang w:val="bg-BG"/>
                    </w:rPr>
                    <w:t xml:space="preserve"> </w:t>
                  </w:r>
                  <w:r w:rsidRPr="00CA5C57">
                    <w:rPr>
                      <w:rFonts w:ascii="Arial" w:hAnsi="Arial" w:cs="Arial"/>
                      <w:b/>
                      <w:w w:val="80"/>
                      <w:sz w:val="21"/>
                      <w:szCs w:val="21"/>
                      <w:lang w:val="bg-BG"/>
                    </w:rPr>
                    <w:t>ПОСЛЕДВА</w:t>
                  </w:r>
                  <w:r w:rsidRPr="00CA5C57">
                    <w:rPr>
                      <w:rFonts w:ascii="DIN-Bold" w:hAnsi="DIN-Bold" w:cs="Arial"/>
                      <w:b/>
                      <w:w w:val="80"/>
                      <w:sz w:val="21"/>
                      <w:szCs w:val="21"/>
                      <w:lang w:val="bg-BG"/>
                    </w:rPr>
                    <w:t xml:space="preserve"> </w:t>
                  </w:r>
                  <w:r w:rsidRPr="00CA5C57">
                    <w:rPr>
                      <w:rFonts w:ascii="Arial" w:hAnsi="Arial" w:cs="Arial"/>
                      <w:b/>
                      <w:w w:val="80"/>
                      <w:sz w:val="21"/>
                      <w:szCs w:val="21"/>
                      <w:lang w:val="bg-BG"/>
                    </w:rPr>
                    <w:t>ТЕЖКО</w:t>
                  </w:r>
                  <w:r w:rsidRPr="00CA5C57">
                    <w:rPr>
                      <w:rFonts w:ascii="DIN-Bold" w:hAnsi="DIN-Bold" w:cs="Arial"/>
                      <w:b/>
                      <w:w w:val="80"/>
                      <w:sz w:val="21"/>
                      <w:szCs w:val="21"/>
                      <w:lang w:val="bg-BG"/>
                    </w:rPr>
                    <w:t xml:space="preserve"> </w:t>
                  </w:r>
                  <w:r w:rsidRPr="00CA5C57">
                    <w:rPr>
                      <w:rFonts w:ascii="Arial" w:hAnsi="Arial" w:cs="Arial"/>
                      <w:b/>
                      <w:w w:val="80"/>
                      <w:sz w:val="21"/>
                      <w:szCs w:val="21"/>
                      <w:lang w:val="bg-BG"/>
                    </w:rPr>
                    <w:t>ПРЕДОЗИРАНЕ</w:t>
                  </w:r>
                </w:p>
              </w:txbxContent>
            </v:textbox>
          </v:shape>
        </w:pict>
      </w:r>
      <w:r w:rsidRPr="00067231">
        <w:rPr>
          <w:rFonts w:ascii="Times New Roman" w:hAnsi="Times New Roman" w:cs="Times New Roman"/>
          <w:bCs/>
          <w:sz w:val="22"/>
          <w:szCs w:val="22"/>
          <w:lang w:val="bg-BG"/>
        </w:rPr>
        <w:pict>
          <v:shape id="_x0000_i1045" type="#_x0000_t75" style="width:294.75pt;height:56.25pt">
            <v:imagedata r:id="rId68" o:title="Warning Box"/>
          </v:shape>
        </w:pict>
      </w:r>
    </w:p>
    <w:p w:rsidR="00255883" w:rsidRPr="000A0D41" w:rsidRDefault="00255883" w:rsidP="00255883">
      <w:pPr>
        <w:pStyle w:val="Default"/>
        <w:jc w:val="center"/>
        <w:rPr>
          <w:rFonts w:ascii="Times New Roman" w:hAnsi="Times New Roman" w:cs="Times New Roman"/>
          <w:sz w:val="22"/>
          <w:szCs w:val="22"/>
          <w:lang w:val="ru-RU"/>
        </w:rPr>
      </w:pPr>
    </w:p>
    <w:p w:rsidR="00F3636F" w:rsidRDefault="00F3636F" w:rsidP="00B77F25">
      <w:pPr>
        <w:pStyle w:val="Heading5"/>
        <w:spacing w:before="120"/>
        <w:jc w:val="left"/>
        <w:rPr>
          <w:b w:val="0"/>
          <w:color w:val="000000"/>
          <w:szCs w:val="22"/>
          <w:lang w:val="bg-BG"/>
        </w:rPr>
      </w:pPr>
      <w:r w:rsidRPr="00067231">
        <w:rPr>
          <w:b w:val="0"/>
          <w:color w:val="000000"/>
          <w:szCs w:val="22"/>
          <w:lang w:val="bg-BG"/>
        </w:rPr>
        <w:t xml:space="preserve">Прочетете Ръководството за употреба преди да започнете </w:t>
      </w:r>
      <w:r>
        <w:rPr>
          <w:b w:val="0"/>
          <w:color w:val="000000"/>
          <w:szCs w:val="22"/>
          <w:lang w:val="bg-BG"/>
        </w:rPr>
        <w:t>да използвате</w:t>
      </w:r>
      <w:r w:rsidRPr="00067231">
        <w:rPr>
          <w:b w:val="0"/>
          <w:color w:val="000000"/>
          <w:szCs w:val="22"/>
          <w:lang w:val="bg-BG"/>
        </w:rPr>
        <w:t xml:space="preserve"> </w:t>
      </w:r>
      <w:r w:rsidRPr="00067231">
        <w:rPr>
          <w:b w:val="0"/>
          <w:szCs w:val="22"/>
          <w:lang w:val="bg-BG"/>
        </w:rPr>
        <w:t>Humalog</w:t>
      </w:r>
      <w:r w:rsidRPr="00067231">
        <w:rPr>
          <w:b w:val="0"/>
          <w:color w:val="000000"/>
          <w:szCs w:val="22"/>
          <w:lang w:val="bg-BG"/>
        </w:rPr>
        <w:t xml:space="preserve"> </w:t>
      </w:r>
      <w:r w:rsidRPr="00067231">
        <w:rPr>
          <w:b w:val="0"/>
          <w:szCs w:val="22"/>
          <w:lang w:val="bg-BG"/>
        </w:rPr>
        <w:t>200 </w:t>
      </w:r>
      <w:r>
        <w:rPr>
          <w:b w:val="0"/>
          <w:szCs w:val="22"/>
          <w:lang w:val="bg-BG"/>
        </w:rPr>
        <w:t>единици</w:t>
      </w:r>
      <w:r w:rsidRPr="00067231">
        <w:rPr>
          <w:b w:val="0"/>
          <w:szCs w:val="22"/>
          <w:lang w:val="bg-BG"/>
        </w:rPr>
        <w:t>/ml KwikPen инжекционен разтвор и всеки път, когато получите друга писалка Humalog 200 </w:t>
      </w:r>
      <w:r>
        <w:rPr>
          <w:b w:val="0"/>
          <w:szCs w:val="22"/>
          <w:lang w:val="bg-BG"/>
        </w:rPr>
        <w:t>единици</w:t>
      </w:r>
      <w:r w:rsidRPr="00067231">
        <w:rPr>
          <w:b w:val="0"/>
          <w:szCs w:val="22"/>
          <w:lang w:val="bg-BG"/>
        </w:rPr>
        <w:t xml:space="preserve">/ml KwikPen. </w:t>
      </w:r>
      <w:r w:rsidRPr="00067231">
        <w:rPr>
          <w:b w:val="0"/>
          <w:color w:val="000000"/>
          <w:szCs w:val="22"/>
          <w:lang w:val="bg-BG"/>
        </w:rPr>
        <w:t>Възможно е да има нова информация. Тази информация не замества разговора с Вашия медицински специалист относно медицинско</w:t>
      </w:r>
      <w:r w:rsidR="0051658C">
        <w:rPr>
          <w:b w:val="0"/>
          <w:color w:val="000000"/>
          <w:szCs w:val="22"/>
          <w:lang w:val="bg-BG"/>
        </w:rPr>
        <w:t>то</w:t>
      </w:r>
      <w:r w:rsidRPr="00067231">
        <w:rPr>
          <w:b w:val="0"/>
          <w:color w:val="000000"/>
          <w:szCs w:val="22"/>
          <w:lang w:val="bg-BG"/>
        </w:rPr>
        <w:t xml:space="preserve"> </w:t>
      </w:r>
      <w:r w:rsidR="0051658C">
        <w:rPr>
          <w:b w:val="0"/>
          <w:color w:val="000000"/>
          <w:szCs w:val="22"/>
          <w:lang w:val="bg-BG"/>
        </w:rPr>
        <w:t xml:space="preserve">Ви </w:t>
      </w:r>
      <w:r w:rsidRPr="00067231">
        <w:rPr>
          <w:b w:val="0"/>
          <w:color w:val="000000"/>
          <w:szCs w:val="22"/>
          <w:lang w:val="bg-BG"/>
        </w:rPr>
        <w:t>състояние или лечение</w:t>
      </w:r>
      <w:r w:rsidR="00EA711A">
        <w:rPr>
          <w:b w:val="0"/>
          <w:color w:val="000000"/>
          <w:szCs w:val="22"/>
          <w:lang w:val="bg-BG"/>
        </w:rPr>
        <w:t>то Ви</w:t>
      </w:r>
      <w:r w:rsidRPr="00067231">
        <w:rPr>
          <w:b w:val="0"/>
          <w:color w:val="000000"/>
          <w:szCs w:val="22"/>
          <w:lang w:val="bg-BG"/>
        </w:rPr>
        <w:t>.</w:t>
      </w:r>
    </w:p>
    <w:p w:rsidR="00E838D5" w:rsidRPr="00E838D5" w:rsidRDefault="00E838D5" w:rsidP="00B77F25">
      <w:pPr>
        <w:rPr>
          <w:lang w:val="bg-BG"/>
        </w:rPr>
      </w:pPr>
    </w:p>
    <w:p w:rsidR="00F3636F" w:rsidRPr="00067231" w:rsidRDefault="00F3636F" w:rsidP="00B77F25">
      <w:pPr>
        <w:autoSpaceDE w:val="0"/>
        <w:autoSpaceDN w:val="0"/>
        <w:adjustRightInd w:val="0"/>
        <w:spacing w:line="240" w:lineRule="auto"/>
        <w:rPr>
          <w:color w:val="000000"/>
          <w:szCs w:val="22"/>
          <w:lang w:val="bg-BG"/>
        </w:rPr>
      </w:pPr>
      <w:r w:rsidRPr="00067231">
        <w:rPr>
          <w:bCs/>
          <w:iCs/>
          <w:szCs w:val="22"/>
          <w:lang w:val="bg-BG"/>
        </w:rPr>
        <w:t>Humalog</w:t>
      </w:r>
      <w:r w:rsidRPr="00067231">
        <w:rPr>
          <w:b/>
          <w:bCs/>
          <w:iCs/>
          <w:color w:val="000000"/>
          <w:szCs w:val="22"/>
          <w:lang w:val="bg-BG"/>
        </w:rPr>
        <w:t xml:space="preserve"> </w:t>
      </w:r>
      <w:r w:rsidRPr="00067231">
        <w:rPr>
          <w:szCs w:val="22"/>
          <w:lang w:val="bg-BG"/>
        </w:rPr>
        <w:t>200 </w:t>
      </w:r>
      <w:r>
        <w:rPr>
          <w:szCs w:val="22"/>
          <w:lang w:val="bg-BG"/>
        </w:rPr>
        <w:t>единици</w:t>
      </w:r>
      <w:r w:rsidRPr="00067231">
        <w:rPr>
          <w:szCs w:val="22"/>
          <w:lang w:val="bg-BG"/>
        </w:rPr>
        <w:t>/ml KwikPen</w:t>
      </w:r>
      <w:r>
        <w:rPr>
          <w:color w:val="000000"/>
          <w:szCs w:val="22"/>
          <w:lang w:val="bg-BG"/>
        </w:rPr>
        <w:t xml:space="preserve"> </w:t>
      </w:r>
      <w:r w:rsidRPr="00067231">
        <w:rPr>
          <w:color w:val="000000"/>
          <w:szCs w:val="22"/>
          <w:lang w:val="bg-BG"/>
        </w:rPr>
        <w:t xml:space="preserve">(„писалка”) е </w:t>
      </w:r>
      <w:r w:rsidR="00E838D5">
        <w:rPr>
          <w:color w:val="000000"/>
          <w:szCs w:val="22"/>
          <w:lang w:val="bg-BG"/>
        </w:rPr>
        <w:t xml:space="preserve">предварително напълнена </w:t>
      </w:r>
      <w:r w:rsidRPr="00067231">
        <w:rPr>
          <w:color w:val="000000"/>
          <w:szCs w:val="22"/>
          <w:lang w:val="bg-BG"/>
        </w:rPr>
        <w:t xml:space="preserve">писалка за еднократна употреба, която съдържа 3 ml (600 единици, 200 единици/ml) инсулин лиспро инжекционен разтвор. </w:t>
      </w:r>
      <w:r w:rsidR="00E838D5">
        <w:rPr>
          <w:szCs w:val="22"/>
          <w:lang w:val="bg-BG"/>
        </w:rPr>
        <w:t xml:space="preserve">С една писалка можете да си прилагате дози многократно. </w:t>
      </w:r>
      <w:r w:rsidR="008432EA">
        <w:rPr>
          <w:szCs w:val="22"/>
          <w:lang w:val="bg-BG"/>
        </w:rPr>
        <w:t xml:space="preserve">Писалката </w:t>
      </w:r>
      <w:r w:rsidR="00726FA3">
        <w:rPr>
          <w:szCs w:val="22"/>
          <w:lang w:val="bg-BG"/>
        </w:rPr>
        <w:t>набира</w:t>
      </w:r>
      <w:r w:rsidR="008432EA">
        <w:rPr>
          <w:szCs w:val="22"/>
          <w:lang w:val="bg-BG"/>
        </w:rPr>
        <w:t xml:space="preserve"> вс</w:t>
      </w:r>
      <w:r w:rsidR="000E5718">
        <w:rPr>
          <w:szCs w:val="22"/>
          <w:lang w:val="bg-BG"/>
        </w:rPr>
        <w:t>е</w:t>
      </w:r>
      <w:r w:rsidR="008432EA">
        <w:rPr>
          <w:szCs w:val="22"/>
          <w:lang w:val="bg-BG"/>
        </w:rPr>
        <w:t xml:space="preserve">ки път по 1 единица. </w:t>
      </w:r>
      <w:r w:rsidRPr="00067231">
        <w:rPr>
          <w:color w:val="000000"/>
          <w:szCs w:val="22"/>
          <w:lang w:val="bg-BG"/>
        </w:rPr>
        <w:t xml:space="preserve">Можете да инжектирате от 1 до 60 единици </w:t>
      </w:r>
      <w:r w:rsidR="00E838D5">
        <w:rPr>
          <w:color w:val="000000"/>
          <w:szCs w:val="22"/>
          <w:lang w:val="bg-BG"/>
        </w:rPr>
        <w:t>с</w:t>
      </w:r>
      <w:r w:rsidR="00E838D5" w:rsidRPr="00067231">
        <w:rPr>
          <w:color w:val="000000"/>
          <w:szCs w:val="22"/>
          <w:lang w:val="bg-BG"/>
        </w:rPr>
        <w:t xml:space="preserve"> </w:t>
      </w:r>
      <w:r w:rsidRPr="00067231">
        <w:rPr>
          <w:color w:val="000000"/>
          <w:szCs w:val="22"/>
          <w:lang w:val="bg-BG"/>
        </w:rPr>
        <w:t>една инжекция.</w:t>
      </w:r>
      <w:r w:rsidR="00E838D5">
        <w:rPr>
          <w:color w:val="000000"/>
          <w:szCs w:val="22"/>
          <w:lang w:val="bg-BG"/>
        </w:rPr>
        <w:t xml:space="preserve"> </w:t>
      </w:r>
      <w:r w:rsidR="00E838D5" w:rsidRPr="00DE162B">
        <w:rPr>
          <w:b/>
          <w:szCs w:val="22"/>
          <w:lang w:val="bg-BG"/>
        </w:rPr>
        <w:t>Ако Вашата доза е по-голяма от 60 единици, ще трябва да си направите повече от една инжекция.</w:t>
      </w:r>
      <w:r w:rsidR="00E838D5">
        <w:rPr>
          <w:b/>
          <w:szCs w:val="22"/>
          <w:lang w:val="bg-BG"/>
        </w:rPr>
        <w:t xml:space="preserve"> </w:t>
      </w:r>
      <w:r w:rsidR="00E838D5" w:rsidRPr="00A9094B">
        <w:rPr>
          <w:szCs w:val="22"/>
          <w:lang w:val="bg-BG"/>
        </w:rPr>
        <w:t xml:space="preserve">Буталото се </w:t>
      </w:r>
      <w:r w:rsidR="00E838D5">
        <w:rPr>
          <w:szCs w:val="22"/>
          <w:lang w:val="bg-BG"/>
        </w:rPr>
        <w:t>при</w:t>
      </w:r>
      <w:r w:rsidR="00E838D5" w:rsidRPr="00A9094B">
        <w:rPr>
          <w:szCs w:val="22"/>
          <w:lang w:val="bg-BG"/>
        </w:rPr>
        <w:t>движ</w:t>
      </w:r>
      <w:r w:rsidR="00E838D5">
        <w:rPr>
          <w:szCs w:val="22"/>
          <w:lang w:val="bg-BG"/>
        </w:rPr>
        <w:t xml:space="preserve">ва по </w:t>
      </w:r>
      <w:r w:rsidR="00E838D5" w:rsidRPr="00A9094B">
        <w:rPr>
          <w:szCs w:val="22"/>
          <w:lang w:val="bg-BG"/>
        </w:rPr>
        <w:t xml:space="preserve">малко с всяка инжекция и Вие може да не забележите, че то се </w:t>
      </w:r>
      <w:r w:rsidR="00E838D5">
        <w:rPr>
          <w:szCs w:val="22"/>
          <w:lang w:val="bg-BG"/>
        </w:rPr>
        <w:t>движи</w:t>
      </w:r>
      <w:r w:rsidR="00E838D5" w:rsidRPr="00A9094B">
        <w:rPr>
          <w:szCs w:val="22"/>
          <w:lang w:val="bg-BG"/>
        </w:rPr>
        <w:t>. Буталото</w:t>
      </w:r>
      <w:r w:rsidR="00E838D5">
        <w:rPr>
          <w:szCs w:val="22"/>
          <w:lang w:val="bg-BG"/>
        </w:rPr>
        <w:t xml:space="preserve"> ще стигне до края на патрона, само когато сте използвали всичките 600 единици в писалката.</w:t>
      </w:r>
    </w:p>
    <w:p w:rsidR="00E838D5" w:rsidRPr="00067231" w:rsidRDefault="00E838D5" w:rsidP="00F3636F">
      <w:pPr>
        <w:rPr>
          <w:b/>
          <w:lang w:val="bg-BG"/>
        </w:rPr>
      </w:pPr>
    </w:p>
    <w:p w:rsidR="00F3636F" w:rsidRPr="00B77F25" w:rsidRDefault="00F3636F" w:rsidP="00F3636F">
      <w:pPr>
        <w:rPr>
          <w:b/>
          <w:szCs w:val="22"/>
          <w:lang w:val="bg-BG"/>
        </w:rPr>
      </w:pPr>
      <w:r w:rsidRPr="00B77F25">
        <w:rPr>
          <w:b/>
          <w:szCs w:val="22"/>
          <w:lang w:val="bg-BG"/>
        </w:rPr>
        <w:t xml:space="preserve">Тази писалка е предназначена да Ви позволи да получавате повече дози, в сравнение с други писалки, които може би сте използвали в миналото. </w:t>
      </w:r>
      <w:r w:rsidR="00726FA3">
        <w:rPr>
          <w:b/>
          <w:szCs w:val="22"/>
          <w:lang w:val="bg-BG"/>
        </w:rPr>
        <w:t>Набира</w:t>
      </w:r>
      <w:r w:rsidRPr="00B77F25">
        <w:rPr>
          <w:b/>
          <w:szCs w:val="22"/>
          <w:lang w:val="bg-BG"/>
        </w:rPr>
        <w:t xml:space="preserve">йте обичайна </w:t>
      </w:r>
      <w:r w:rsidR="000C6233" w:rsidRPr="00B77F25">
        <w:rPr>
          <w:b/>
          <w:szCs w:val="22"/>
          <w:lang w:val="bg-BG"/>
        </w:rPr>
        <w:t xml:space="preserve">си </w:t>
      </w:r>
      <w:r w:rsidRPr="00B77F25">
        <w:rPr>
          <w:b/>
          <w:szCs w:val="22"/>
          <w:lang w:val="bg-BG"/>
        </w:rPr>
        <w:t>доза</w:t>
      </w:r>
      <w:r w:rsidR="000C6233" w:rsidRPr="00B77F25">
        <w:rPr>
          <w:b/>
          <w:szCs w:val="22"/>
          <w:lang w:val="bg-BG"/>
        </w:rPr>
        <w:t>,</w:t>
      </w:r>
      <w:r w:rsidRPr="00B77F25">
        <w:rPr>
          <w:b/>
          <w:szCs w:val="22"/>
          <w:lang w:val="bg-BG"/>
        </w:rPr>
        <w:t xml:space="preserve"> както Ви е инструктирал Вашият медицински специалист.</w:t>
      </w:r>
    </w:p>
    <w:p w:rsidR="00F3636F" w:rsidRPr="00B77F25" w:rsidRDefault="00F3636F" w:rsidP="00F3636F">
      <w:pPr>
        <w:rPr>
          <w:b/>
          <w:lang w:val="ru-RU"/>
        </w:rPr>
      </w:pPr>
    </w:p>
    <w:p w:rsidR="00F3636F" w:rsidRPr="00F3636F" w:rsidRDefault="00F3636F" w:rsidP="00F3636F">
      <w:pPr>
        <w:rPr>
          <w:b/>
          <w:lang w:val="ru-RU"/>
        </w:rPr>
      </w:pPr>
      <w:r w:rsidRPr="00F3636F">
        <w:rPr>
          <w:b/>
          <w:lang w:val="ru-RU"/>
        </w:rPr>
        <w:t xml:space="preserve">Писалката </w:t>
      </w:r>
      <w:r w:rsidRPr="00F3636F">
        <w:rPr>
          <w:b/>
        </w:rPr>
        <w:t>Humalog</w:t>
      </w:r>
      <w:r w:rsidRPr="00F3636F">
        <w:rPr>
          <w:b/>
          <w:lang w:val="ru-RU"/>
        </w:rPr>
        <w:t xml:space="preserve"> </w:t>
      </w:r>
      <w:r w:rsidRPr="00F3636F">
        <w:rPr>
          <w:b/>
        </w:rPr>
        <w:t>KwikPen</w:t>
      </w:r>
      <w:r w:rsidRPr="00F3636F">
        <w:rPr>
          <w:b/>
          <w:lang w:val="ru-RU"/>
        </w:rPr>
        <w:t xml:space="preserve"> е налична в две концентрации, 100</w:t>
      </w:r>
      <w:r w:rsidRPr="00F3636F">
        <w:rPr>
          <w:b/>
        </w:rPr>
        <w:t> </w:t>
      </w:r>
      <w:r w:rsidRPr="00F3636F">
        <w:rPr>
          <w:b/>
          <w:lang w:val="ru-RU"/>
        </w:rPr>
        <w:t>единици/</w:t>
      </w:r>
      <w:r w:rsidRPr="00F3636F">
        <w:rPr>
          <w:b/>
        </w:rPr>
        <w:t>ml</w:t>
      </w:r>
      <w:r w:rsidRPr="00F3636F">
        <w:rPr>
          <w:b/>
          <w:lang w:val="ru-RU"/>
        </w:rPr>
        <w:t xml:space="preserve"> и 200</w:t>
      </w:r>
      <w:r w:rsidRPr="00F3636F">
        <w:rPr>
          <w:b/>
        </w:rPr>
        <w:t> </w:t>
      </w:r>
      <w:r w:rsidRPr="00F3636F">
        <w:rPr>
          <w:b/>
          <w:lang w:val="ru-RU"/>
        </w:rPr>
        <w:t>единици/</w:t>
      </w:r>
      <w:r w:rsidRPr="00F3636F">
        <w:rPr>
          <w:b/>
        </w:rPr>
        <w:t>ml</w:t>
      </w:r>
      <w:r w:rsidRPr="00F3636F">
        <w:rPr>
          <w:b/>
          <w:lang w:val="ru-RU"/>
        </w:rPr>
        <w:t xml:space="preserve">. Инжектирайте </w:t>
      </w:r>
      <w:r w:rsidRPr="00F3636F">
        <w:rPr>
          <w:b/>
        </w:rPr>
        <w:t>Humalog</w:t>
      </w:r>
      <w:r w:rsidRPr="00F3636F">
        <w:rPr>
          <w:b/>
          <w:lang w:val="ru-RU"/>
        </w:rPr>
        <w:t xml:space="preserve"> 200</w:t>
      </w:r>
      <w:r w:rsidRPr="00F3636F">
        <w:rPr>
          <w:b/>
        </w:rPr>
        <w:t> </w:t>
      </w:r>
      <w:r w:rsidRPr="00F3636F">
        <w:rPr>
          <w:b/>
          <w:lang w:val="ru-RU"/>
        </w:rPr>
        <w:t>единици/</w:t>
      </w:r>
      <w:r w:rsidRPr="00F3636F">
        <w:rPr>
          <w:b/>
        </w:rPr>
        <w:t>ml</w:t>
      </w:r>
      <w:r w:rsidRPr="00F3636F">
        <w:rPr>
          <w:b/>
          <w:lang w:val="ru-RU"/>
        </w:rPr>
        <w:t xml:space="preserve"> САМО с Вашата писалка. НЕ прехвърляйте инсулин от Вашата писалка в друго устройство за достав</w:t>
      </w:r>
      <w:r w:rsidR="000C6233">
        <w:rPr>
          <w:b/>
          <w:lang w:val="ru-RU"/>
        </w:rPr>
        <w:t>яне</w:t>
      </w:r>
      <w:r w:rsidRPr="00F3636F">
        <w:rPr>
          <w:b/>
          <w:lang w:val="ru-RU"/>
        </w:rPr>
        <w:t xml:space="preserve"> на инсулин. Спринцовките и помпите за инсулин няма да дозират 200</w:t>
      </w:r>
      <w:r w:rsidRPr="00F3636F">
        <w:rPr>
          <w:b/>
        </w:rPr>
        <w:t> </w:t>
      </w:r>
      <w:r w:rsidRPr="00F3636F">
        <w:rPr>
          <w:b/>
          <w:lang w:val="ru-RU"/>
        </w:rPr>
        <w:t>единици/</w:t>
      </w:r>
      <w:r w:rsidRPr="00F3636F">
        <w:rPr>
          <w:b/>
        </w:rPr>
        <w:t>ml</w:t>
      </w:r>
      <w:r w:rsidRPr="00F3636F">
        <w:rPr>
          <w:b/>
          <w:lang w:val="ru-RU"/>
        </w:rPr>
        <w:t xml:space="preserve"> инсулин правилно. Може да последва тежко предозиране, причинявайки много ниска кръвна захар, което може да застраши Вашия живот.</w:t>
      </w:r>
    </w:p>
    <w:p w:rsidR="00F3636F" w:rsidRPr="00B77F25" w:rsidRDefault="00F3636F" w:rsidP="00F3636F">
      <w:pPr>
        <w:rPr>
          <w:rFonts w:eastAsia="MS Mincho"/>
          <w:lang w:val="ru-RU"/>
        </w:rPr>
      </w:pPr>
    </w:p>
    <w:p w:rsidR="00F3636F" w:rsidRPr="00B77F25" w:rsidRDefault="00F3636F" w:rsidP="00F3636F">
      <w:pPr>
        <w:rPr>
          <w:b/>
          <w:lang w:val="ru-RU"/>
        </w:rPr>
      </w:pPr>
      <w:r w:rsidRPr="00B77F25">
        <w:rPr>
          <w:rFonts w:eastAsia="MS Mincho"/>
          <w:b/>
          <w:lang w:val="ru-RU"/>
        </w:rPr>
        <w:t>Не предоставяйте Вашата писалка на други хора</w:t>
      </w:r>
      <w:r w:rsidR="000A0A6F">
        <w:rPr>
          <w:rFonts w:eastAsia="MS Mincho"/>
          <w:b/>
          <w:lang w:val="ru-RU"/>
        </w:rPr>
        <w:t xml:space="preserve">, </w:t>
      </w:r>
      <w:r w:rsidR="005B4585">
        <w:rPr>
          <w:lang w:val="bg-BG" w:eastAsia="de-DE"/>
        </w:rPr>
        <w:t>дори</w:t>
      </w:r>
      <w:r w:rsidR="00F44088">
        <w:rPr>
          <w:lang w:val="bg-BG" w:eastAsia="de-DE"/>
        </w:rPr>
        <w:t xml:space="preserve"> и</w:t>
      </w:r>
      <w:r w:rsidR="007E7310" w:rsidRPr="003647E8">
        <w:rPr>
          <w:lang w:val="bg-BG" w:eastAsia="de-DE"/>
        </w:rPr>
        <w:t xml:space="preserve"> </w:t>
      </w:r>
      <w:r w:rsidR="000A0A6F">
        <w:rPr>
          <w:rFonts w:eastAsia="MS Mincho"/>
          <w:b/>
          <w:color w:val="000000"/>
          <w:szCs w:val="22"/>
          <w:lang w:val="bg-BG" w:eastAsia="ja-JP"/>
        </w:rPr>
        <w:t>ако иглата е сменена</w:t>
      </w:r>
      <w:r w:rsidR="000A0A6F" w:rsidRPr="00D17B95">
        <w:rPr>
          <w:b/>
          <w:color w:val="000000"/>
          <w:szCs w:val="22"/>
          <w:lang w:val="ru-RU"/>
        </w:rPr>
        <w:t xml:space="preserve">. </w:t>
      </w:r>
      <w:r w:rsidR="000A0A6F">
        <w:rPr>
          <w:b/>
          <w:color w:val="000000"/>
          <w:szCs w:val="22"/>
          <w:lang w:val="ru-RU"/>
        </w:rPr>
        <w:t>Недейте да използвате повторно или да предоставяте иглите на други хора</w:t>
      </w:r>
      <w:r w:rsidRPr="00B77F25">
        <w:rPr>
          <w:rFonts w:eastAsia="MS Mincho"/>
          <w:b/>
          <w:lang w:val="ru-RU"/>
        </w:rPr>
        <w:t>. Може да им предадете инфекция или да получите инфекция от тях.</w:t>
      </w:r>
    </w:p>
    <w:p w:rsidR="00F3636F" w:rsidRPr="00255883" w:rsidRDefault="00F3636F" w:rsidP="00F3636F">
      <w:pPr>
        <w:rPr>
          <w:lang w:val="ru-RU"/>
        </w:rPr>
      </w:pPr>
    </w:p>
    <w:p w:rsidR="00F3636F" w:rsidRPr="00A338AA" w:rsidRDefault="00F3636F" w:rsidP="00F3636F">
      <w:pPr>
        <w:rPr>
          <w:szCs w:val="22"/>
          <w:lang w:val="bg-BG"/>
        </w:rPr>
      </w:pPr>
      <w:r w:rsidRPr="00A338AA">
        <w:rPr>
          <w:szCs w:val="22"/>
          <w:lang w:val="bg-BG"/>
        </w:rPr>
        <w:t>Тази писалка не се препоръчва за употреба от слепи хора или хора с увредено зрение</w:t>
      </w:r>
      <w:r w:rsidR="00085119">
        <w:rPr>
          <w:szCs w:val="22"/>
          <w:lang w:val="bg-BG"/>
        </w:rPr>
        <w:t>,</w:t>
      </w:r>
      <w:r w:rsidRPr="00A338AA">
        <w:rPr>
          <w:szCs w:val="22"/>
          <w:lang w:val="bg-BG"/>
        </w:rPr>
        <w:t xml:space="preserve"> без помощ от лице, обучено да използва писалката.</w:t>
      </w:r>
    </w:p>
    <w:p w:rsidR="00F3636F" w:rsidRPr="00067231" w:rsidRDefault="00F3636F" w:rsidP="00F3636F">
      <w:pPr>
        <w:pStyle w:val="Header"/>
        <w:spacing w:before="120"/>
        <w:rPr>
          <w:color w:val="000000"/>
          <w:sz w:val="22"/>
          <w:szCs w:val="22"/>
          <w:lang w:val="bg-BG"/>
        </w:rPr>
      </w:pPr>
    </w:p>
    <w:p w:rsidR="00255883" w:rsidRPr="000D7602" w:rsidRDefault="00255883" w:rsidP="00255883">
      <w:pPr>
        <w:jc w:val="center"/>
        <w:rPr>
          <w:b/>
          <w:szCs w:val="22"/>
        </w:rPr>
      </w:pPr>
      <w:r w:rsidRPr="00877BBE">
        <w:rPr>
          <w:szCs w:val="22"/>
          <w:lang w:val="ru-RU"/>
        </w:rPr>
        <w:br w:type="page"/>
      </w:r>
      <w:r w:rsidRPr="000D7602">
        <w:rPr>
          <w:b/>
          <w:szCs w:val="22"/>
          <w:lang w:val="bg-BG"/>
        </w:rPr>
        <w:t xml:space="preserve">Части на писалката </w:t>
      </w:r>
      <w:r w:rsidRPr="000D7602">
        <w:rPr>
          <w:b/>
          <w:szCs w:val="22"/>
        </w:rPr>
        <w:t>KwikPen</w:t>
      </w:r>
    </w:p>
    <w:p w:rsidR="00E772A5" w:rsidRPr="00DD38DE" w:rsidRDefault="00E772A5" w:rsidP="00E772A5">
      <w:pPr>
        <w:rPr>
          <w:szCs w:val="22"/>
        </w:rPr>
      </w:pPr>
    </w:p>
    <w:p w:rsidR="00E772A5" w:rsidRPr="00DD38DE" w:rsidRDefault="00E772A5" w:rsidP="00E772A5">
      <w:pPr>
        <w:rPr>
          <w:szCs w:val="22"/>
        </w:rPr>
      </w:pPr>
    </w:p>
    <w:tbl>
      <w:tblPr>
        <w:tblW w:w="9180" w:type="dxa"/>
        <w:tblLayout w:type="fixed"/>
        <w:tblLook w:val="04A0" w:firstRow="1" w:lastRow="0" w:firstColumn="1" w:lastColumn="0" w:noHBand="0" w:noVBand="1"/>
      </w:tblPr>
      <w:tblGrid>
        <w:gridCol w:w="900"/>
        <w:gridCol w:w="900"/>
        <w:gridCol w:w="900"/>
        <w:gridCol w:w="527"/>
        <w:gridCol w:w="373"/>
        <w:gridCol w:w="1753"/>
        <w:gridCol w:w="284"/>
        <w:gridCol w:w="1134"/>
        <w:gridCol w:w="519"/>
        <w:gridCol w:w="756"/>
        <w:gridCol w:w="1134"/>
      </w:tblGrid>
      <w:tr w:rsidR="00C06389" w:rsidRPr="00DD38DE" w:rsidTr="00176A79">
        <w:trPr>
          <w:trHeight w:val="346"/>
        </w:trPr>
        <w:tc>
          <w:tcPr>
            <w:tcW w:w="900" w:type="dxa"/>
            <w:shd w:val="clear" w:color="auto" w:fill="auto"/>
          </w:tcPr>
          <w:p w:rsidR="00C06389" w:rsidRPr="00DD38DE" w:rsidRDefault="00C06389" w:rsidP="00E165CC">
            <w:pPr>
              <w:rPr>
                <w:szCs w:val="22"/>
              </w:rPr>
            </w:pPr>
          </w:p>
        </w:tc>
        <w:tc>
          <w:tcPr>
            <w:tcW w:w="1800" w:type="dxa"/>
            <w:gridSpan w:val="2"/>
            <w:shd w:val="clear" w:color="auto" w:fill="auto"/>
            <w:tcMar>
              <w:left w:w="418" w:type="dxa"/>
              <w:right w:w="115" w:type="dxa"/>
            </w:tcMar>
          </w:tcPr>
          <w:p w:rsidR="00C06389" w:rsidRDefault="00C06389" w:rsidP="00E165CC">
            <w:pPr>
              <w:rPr>
                <w:b/>
                <w:szCs w:val="22"/>
                <w:lang w:val="bg-BG"/>
              </w:rPr>
            </w:pPr>
            <w:r>
              <w:rPr>
                <w:b/>
                <w:szCs w:val="22"/>
                <w:lang w:val="bg-BG"/>
              </w:rPr>
              <w:t>Капачка на писалката</w:t>
            </w:r>
          </w:p>
          <w:p w:rsidR="00C06389" w:rsidRPr="00DD38DE" w:rsidRDefault="00C06389" w:rsidP="00E165CC">
            <w:pPr>
              <w:rPr>
                <w:b/>
                <w:szCs w:val="22"/>
              </w:rPr>
            </w:pPr>
            <w:r w:rsidRPr="00DD38DE">
              <w:rPr>
                <w:noProof/>
                <w:szCs w:val="22"/>
              </w:rPr>
              <w:pict>
                <v:line id="Straight Connector 11" o:spid="_x0000_s4205" style="position:absolute;z-index:251661312;visibility:visible" from="16.55pt,2.7pt" to="16.55pt,3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" strokeweight="1pt"/>
              </w:pict>
            </w:r>
          </w:p>
        </w:tc>
        <w:tc>
          <w:tcPr>
            <w:tcW w:w="900" w:type="dxa"/>
            <w:gridSpan w:val="2"/>
            <w:shd w:val="clear" w:color="auto" w:fill="auto"/>
          </w:tcPr>
          <w:p w:rsidR="00C06389" w:rsidRPr="00DD38DE" w:rsidRDefault="00C06389" w:rsidP="00E165CC">
            <w:pPr>
              <w:rPr>
                <w:szCs w:val="22"/>
              </w:rPr>
            </w:pPr>
          </w:p>
        </w:tc>
        <w:tc>
          <w:tcPr>
            <w:tcW w:w="2037" w:type="dxa"/>
            <w:gridSpan w:val="2"/>
            <w:shd w:val="clear" w:color="auto" w:fill="auto"/>
            <w:tcMar>
              <w:left w:w="864" w:type="dxa"/>
              <w:right w:w="115" w:type="dxa"/>
            </w:tcMar>
          </w:tcPr>
          <w:p w:rsidR="00C06389" w:rsidRPr="00DD38DE" w:rsidRDefault="00C06389" w:rsidP="00176A79">
            <w:pPr>
              <w:ind w:left="-387"/>
              <w:rPr>
                <w:b/>
                <w:szCs w:val="22"/>
              </w:rPr>
            </w:pPr>
            <w:r w:rsidRPr="00DD38DE">
              <w:rPr>
                <w:noProof/>
                <w:szCs w:val="22"/>
              </w:rPr>
              <w:pict>
                <v:line id="Straight Connector 14" o:spid="_x0000_s4206" style="position:absolute;left:0;text-align:left;z-index:251662336;visibility:visible;mso-position-horizontal-relative:text;mso-position-vertical-relative:text" from="-3.4pt,28.65pt" to="-3.4pt,6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" strokeweight="1pt"/>
              </w:pict>
            </w:r>
            <w:r w:rsidRPr="000D7602">
              <w:rPr>
                <w:b/>
                <w:noProof/>
                <w:szCs w:val="22"/>
                <w:lang w:val="bg-BG" w:eastAsia="bg-BG"/>
              </w:rPr>
              <w:t>Гнездо на патрона</w:t>
            </w:r>
          </w:p>
        </w:tc>
        <w:tc>
          <w:tcPr>
            <w:tcW w:w="1653" w:type="dxa"/>
            <w:gridSpan w:val="2"/>
            <w:shd w:val="clear" w:color="auto" w:fill="auto"/>
          </w:tcPr>
          <w:p w:rsidR="00C06389" w:rsidRPr="003D71D3" w:rsidRDefault="00C06389" w:rsidP="00E165CC">
            <w:pPr>
              <w:rPr>
                <w:b/>
                <w:szCs w:val="22"/>
                <w:lang w:val="bg-BG"/>
              </w:rPr>
            </w:pPr>
            <w:r w:rsidRPr="00955818">
              <w:rPr>
                <w:b/>
                <w:noProof/>
                <w:szCs w:val="22"/>
              </w:rPr>
              <w:pict>
                <v:line id="Straight Connector 18" o:spid="_x0000_s4208" style="position:absolute;flip:y;z-index:251664384;visibility:visible;mso-position-horizontal-relative:text;mso-position-vertical-relative:text" from="68.4pt,27.2pt" to="102.6pt,7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" strokeweight="1pt"/>
              </w:pict>
            </w:r>
            <w:r w:rsidRPr="00DD38DE">
              <w:rPr>
                <w:noProof/>
                <w:szCs w:val="22"/>
              </w:rPr>
              <w:pict>
                <v:line id="Straight Connector 15" o:spid="_x0000_s4207" style="position:absolute;z-index:251663360;visibility:visible;mso-position-horizontal-relative:text;mso-position-vertical-relative:text" from="22.1pt,15.3pt" to="22.1pt,4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" strokeweight="1pt"/>
              </w:pict>
            </w:r>
            <w:r>
              <w:rPr>
                <w:b/>
                <w:szCs w:val="22"/>
                <w:lang w:val="bg-BG"/>
              </w:rPr>
              <w:t>Етикет</w:t>
            </w:r>
          </w:p>
        </w:tc>
        <w:tc>
          <w:tcPr>
            <w:tcW w:w="1890" w:type="dxa"/>
            <w:gridSpan w:val="2"/>
            <w:shd w:val="clear" w:color="auto" w:fill="auto"/>
          </w:tcPr>
          <w:p w:rsidR="00C06389" w:rsidRPr="00955818" w:rsidRDefault="00C06389" w:rsidP="00E165CC">
            <w:pPr>
              <w:rPr>
                <w:b/>
                <w:szCs w:val="22"/>
              </w:rPr>
            </w:pPr>
            <w:r w:rsidRPr="00955818">
              <w:rPr>
                <w:b/>
                <w:noProof/>
                <w:szCs w:val="22"/>
                <w:lang w:val="bg-BG"/>
              </w:rPr>
              <w:t>Индикатор на дозата</w:t>
            </w:r>
          </w:p>
        </w:tc>
      </w:tr>
      <w:tr w:rsidR="00E772A5" w:rsidRPr="00DD38DE" w:rsidTr="00176A79">
        <w:trPr>
          <w:trHeight w:val="386"/>
        </w:trPr>
        <w:tc>
          <w:tcPr>
            <w:tcW w:w="8046" w:type="dxa"/>
            <w:gridSpan w:val="10"/>
            <w:vMerge w:val="restart"/>
            <w:shd w:val="clear" w:color="auto" w:fill="auto"/>
          </w:tcPr>
          <w:p w:rsidR="00E772A5" w:rsidRPr="00DD38DE" w:rsidRDefault="00C06389" w:rsidP="00176A79">
            <w:pPr>
              <w:tabs>
                <w:tab w:val="clear" w:pos="567"/>
                <w:tab w:val="left" w:pos="142"/>
              </w:tabs>
              <w:spacing w:before="480" w:line="240" w:lineRule="auto"/>
              <w:jc w:val="center"/>
              <w:rPr>
                <w:szCs w:val="22"/>
              </w:rPr>
            </w:pPr>
            <w:r w:rsidRPr="00DD38DE">
              <w:rPr>
                <w:noProof/>
                <w:szCs w:val="22"/>
              </w:rPr>
              <w:pict>
                <v:line id="Straight Connector 21" o:spid="_x0000_s1832" style="position:absolute;left:0;text-align:left;flip:y;z-index:251628544;visibility:visible;mso-position-horizontal-relative:text;mso-position-vertical-relative:text" from="384.5pt,43.6pt" to="412.85pt,4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" strokeweight="1pt"/>
              </w:pict>
            </w:r>
            <w:r w:rsidRPr="00DD38DE">
              <w:rPr>
                <w:noProof/>
                <w:szCs w:val="22"/>
              </w:rPr>
              <w:pict>
                <v:line id="Straight Connector 17" o:spid="_x0000_s1830" style="position:absolute;left:0;text-align:left;z-index:251627520;visibility:visible;mso-position-horizontal-relative:text;mso-position-vertical-relative:text" from="350.3pt,54.55pt" to="350.3pt,8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" strokeweight="1pt"/>
              </w:pict>
            </w:r>
            <w:r w:rsidRPr="00DD38DE">
              <w:rPr>
                <w:noProof/>
                <w:szCs w:val="22"/>
              </w:rPr>
              <w:pict>
                <v:line id="Straight Connector 16" o:spid="_x0000_s1829" style="position:absolute;left:0;text-align:left;z-index:251626496;visibility:visible;mso-position-horizontal-relative:text;mso-position-vertical-relative:text" from="296.55pt,62.65pt" to="296.55pt,8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" strokeweight="1pt"/>
              </w:pict>
            </w:r>
            <w:r>
              <w:rPr>
                <w:noProof/>
                <w:szCs w:val="22"/>
                <w:lang w:val="en-US"/>
              </w:rPr>
              <w:pict>
                <v:line id="_x0000_s1839" style="position:absolute;left:0;text-align:left;z-index:251635712;visibility:visible;mso-position-horizontal-relative:text;mso-position-vertical-relative:text" from="219.65pt,54.55pt" to="219.65pt,8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" strokeweight="1pt"/>
              </w:pict>
            </w:r>
            <w:r w:rsidRPr="00DD38DE">
              <w:rPr>
                <w:noProof/>
                <w:szCs w:val="22"/>
              </w:rPr>
              <w:pict>
                <v:shape id="_x0000_s1834" type="#_x0000_t202" style="position:absolute;left:0;text-align:left;margin-left:194.35pt;margin-top:34.4pt;width:68.9pt;height:20.15pt;z-index:251630592;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" filled="f" stroked="f" strokeweight=".5pt">
                  <v:textbox style="mso-next-textbox:#_x0000_s1834" inset="0,0,0,0">
                    <w:txbxContent>
                      <w:p w:rsidR="0028363F" w:rsidRPr="00955818" w:rsidRDefault="0028363F" w:rsidP="00E772A5">
                        <w:pPr>
                          <w:spacing w:line="240" w:lineRule="auto"/>
                          <w:rPr>
                            <w:rFonts w:ascii="DIN-Bold" w:hAnsi="DIN-Bold" w:cs="Vrinda"/>
                            <w:b/>
                            <w:spacing w:val="-1"/>
                            <w:w w:val="82"/>
                            <w:sz w:val="9"/>
                            <w:szCs w:val="9"/>
                            <w:lang w:val="ru-RU"/>
                          </w:rPr>
                        </w:pPr>
                        <w:r>
                          <w:rPr>
                            <w:rFonts w:cs="Vrinda"/>
                            <w:b/>
                            <w:spacing w:val="-1"/>
                            <w:w w:val="82"/>
                            <w:sz w:val="9"/>
                            <w:szCs w:val="9"/>
                            <w:lang w:val="bg-BG"/>
                          </w:rPr>
                          <w:t>ИЗПОЛЗВАЙТЕ САМО В ТАЗИ ПИСАЛКА, ИЛИ МОЖЕ ДА ПОСЛЕДВА ТЕЖКО ПРЕДОЗИРАНЕ</w:t>
                        </w:r>
                      </w:p>
                    </w:txbxContent>
                  </v:textbox>
                </v:shape>
              </w:pict>
            </w:r>
            <w:r w:rsidRPr="00DD38DE">
              <w:rPr>
                <w:noProof/>
                <w:szCs w:val="22"/>
              </w:rPr>
              <w:pict>
                <v:line id="Straight Connector 13" o:spid="_x0000_s1825" style="position:absolute;left:0;text-align:left;flip:x;z-index:251625472;visibility:visible;mso-position-horizontal-relative:text;mso-position-vertical-relative:text" from="127pt,50.6pt" to="161.4pt,8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" strokeweight="1pt"/>
              </w:pict>
            </w:r>
            <w:r w:rsidR="00E772A5" w:rsidRPr="00DD38DE">
              <w:rPr>
                <w:noProof/>
                <w:szCs w:val="22"/>
              </w:rPr>
              <w:pict>
                <v:line id="Straight Connector 12" o:spid="_x0000_s1824" style="position:absolute;left:0;text-align:left;z-index:251624448;visibility:visible;mso-position-horizontal-relative:text;mso-position-vertical-relative:text" from="60.6pt,42.35pt" to="60.6pt,6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" strokeweight="1pt"/>
              </w:pict>
            </w:r>
            <w:r w:rsidRPr="00DD38DE">
              <w:rPr>
                <w:noProof/>
                <w:szCs w:val="22"/>
              </w:rPr>
              <w:pict>
                <v:shape id="Picture 10" o:spid="_x0000_i1046" type="#_x0000_t75" style="width:393pt;height:39.75pt;visibility:visible">
                  <v:imagedata r:id="rId69" o:title=""/>
                </v:shape>
              </w:pict>
            </w:r>
          </w:p>
        </w:tc>
        <w:tc>
          <w:tcPr>
            <w:tcW w:w="1134" w:type="dxa"/>
            <w:shd w:val="clear" w:color="auto" w:fill="auto"/>
          </w:tcPr>
          <w:p w:rsidR="00E772A5" w:rsidRPr="00DD38DE" w:rsidRDefault="00E772A5" w:rsidP="00E165CC">
            <w:pPr>
              <w:spacing w:line="240" w:lineRule="auto"/>
              <w:rPr>
                <w:szCs w:val="22"/>
              </w:rPr>
            </w:pPr>
          </w:p>
        </w:tc>
      </w:tr>
      <w:tr w:rsidR="00E772A5" w:rsidRPr="00DD38DE" w:rsidTr="00176A79">
        <w:trPr>
          <w:trHeight w:val="288"/>
        </w:trPr>
        <w:tc>
          <w:tcPr>
            <w:tcW w:w="8046" w:type="dxa"/>
            <w:gridSpan w:val="10"/>
            <w:vMerge/>
            <w:shd w:val="clear" w:color="auto" w:fill="auto"/>
          </w:tcPr>
          <w:p w:rsidR="00E772A5" w:rsidRPr="00DD38DE" w:rsidRDefault="00E772A5" w:rsidP="00E165CC">
            <w:pPr>
              <w:rPr>
                <w:szCs w:val="22"/>
              </w:rPr>
            </w:pPr>
          </w:p>
        </w:tc>
        <w:tc>
          <w:tcPr>
            <w:tcW w:w="1134" w:type="dxa"/>
            <w:vMerge w:val="restart"/>
            <w:shd w:val="clear" w:color="auto" w:fill="auto"/>
          </w:tcPr>
          <w:p w:rsidR="00E772A5" w:rsidRPr="00DD38DE" w:rsidRDefault="00E772A5" w:rsidP="00E165CC">
            <w:pPr>
              <w:rPr>
                <w:szCs w:val="22"/>
              </w:rPr>
            </w:pPr>
          </w:p>
          <w:p w:rsidR="00E772A5" w:rsidRPr="00DD38DE" w:rsidRDefault="00E772A5" w:rsidP="00E165CC">
            <w:pPr>
              <w:rPr>
                <w:szCs w:val="22"/>
              </w:rPr>
            </w:pPr>
            <w:r w:rsidRPr="00DD38DE">
              <w:rPr>
                <w:noProof/>
                <w:szCs w:val="22"/>
              </w:rPr>
              <w:pict>
                <v:line id="Straight Connector 22" o:spid="_x0000_s1833" style="position:absolute;z-index:251629568;visibility:visible" from="10.5pt,11.05pt" to="10.5pt,3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" strokeweight="1pt"/>
              </w:pict>
            </w:r>
          </w:p>
          <w:p w:rsidR="00E772A5" w:rsidRPr="00DD38DE" w:rsidRDefault="00E772A5" w:rsidP="00E165CC">
            <w:pPr>
              <w:rPr>
                <w:szCs w:val="22"/>
              </w:rPr>
            </w:pPr>
          </w:p>
          <w:p w:rsidR="00E772A5" w:rsidRPr="00DD38DE" w:rsidRDefault="00E772A5" w:rsidP="00E165CC">
            <w:pPr>
              <w:rPr>
                <w:b/>
                <w:szCs w:val="22"/>
              </w:rPr>
            </w:pPr>
            <w:r>
              <w:rPr>
                <w:b/>
                <w:szCs w:val="22"/>
                <w:lang w:val="bg-BG"/>
              </w:rPr>
              <w:t>Дозаторно копче</w:t>
            </w:r>
          </w:p>
        </w:tc>
      </w:tr>
      <w:tr w:rsidR="00C06389" w:rsidRPr="00DD38DE" w:rsidTr="00176A79">
        <w:trPr>
          <w:trHeight w:val="432"/>
        </w:trPr>
        <w:tc>
          <w:tcPr>
            <w:tcW w:w="1800" w:type="dxa"/>
            <w:gridSpan w:val="2"/>
            <w:shd w:val="clear" w:color="auto" w:fill="auto"/>
            <w:tcMar>
              <w:left w:w="979" w:type="dxa"/>
              <w:right w:w="115" w:type="dxa"/>
            </w:tcMar>
            <w:vAlign w:val="center"/>
          </w:tcPr>
          <w:p w:rsidR="00C06389" w:rsidRPr="00DD38DE" w:rsidRDefault="00C06389" w:rsidP="00E165CC">
            <w:pPr>
              <w:rPr>
                <w:b/>
                <w:szCs w:val="22"/>
              </w:rPr>
            </w:pPr>
            <w:r>
              <w:rPr>
                <w:b/>
                <w:szCs w:val="22"/>
                <w:lang w:val="bg-BG"/>
              </w:rPr>
              <w:t>Клипс на писалката</w:t>
            </w:r>
          </w:p>
        </w:tc>
        <w:tc>
          <w:tcPr>
            <w:tcW w:w="1427" w:type="dxa"/>
            <w:gridSpan w:val="2"/>
            <w:shd w:val="clear" w:color="auto" w:fill="auto"/>
            <w:vAlign w:val="center"/>
          </w:tcPr>
          <w:p w:rsidR="00C06389" w:rsidRPr="00DD38DE" w:rsidRDefault="00C06389" w:rsidP="00E165CC">
            <w:pPr>
              <w:jc w:val="right"/>
              <w:rPr>
                <w:b/>
                <w:szCs w:val="22"/>
              </w:rPr>
            </w:pPr>
            <w:r>
              <w:rPr>
                <w:b/>
                <w:szCs w:val="22"/>
                <w:lang w:val="bg-BG"/>
              </w:rPr>
              <w:t>Гумена запушалка</w:t>
            </w:r>
          </w:p>
        </w:tc>
        <w:tc>
          <w:tcPr>
            <w:tcW w:w="2126" w:type="dxa"/>
            <w:gridSpan w:val="2"/>
            <w:shd w:val="clear" w:color="auto" w:fill="auto"/>
            <w:vAlign w:val="center"/>
          </w:tcPr>
          <w:p w:rsidR="00C06389" w:rsidRPr="00DD38DE" w:rsidRDefault="00C06389" w:rsidP="00176A79">
            <w:pPr>
              <w:tabs>
                <w:tab w:val="clear" w:pos="567"/>
                <w:tab w:val="left" w:pos="459"/>
              </w:tabs>
              <w:ind w:left="459"/>
              <w:jc w:val="center"/>
              <w:rPr>
                <w:szCs w:val="22"/>
              </w:rPr>
            </w:pPr>
            <w:r>
              <w:rPr>
                <w:b/>
                <w:szCs w:val="22"/>
                <w:lang w:val="bg-BG"/>
              </w:rPr>
              <w:t>Бутало</w:t>
            </w:r>
          </w:p>
        </w:tc>
        <w:tc>
          <w:tcPr>
            <w:tcW w:w="1418" w:type="dxa"/>
            <w:gridSpan w:val="2"/>
            <w:shd w:val="clear" w:color="auto" w:fill="auto"/>
            <w:vAlign w:val="center"/>
          </w:tcPr>
          <w:p w:rsidR="00C06389" w:rsidRPr="00955818" w:rsidRDefault="00C06389" w:rsidP="00E165CC">
            <w:pPr>
              <w:rPr>
                <w:b/>
                <w:szCs w:val="22"/>
              </w:rPr>
            </w:pPr>
            <w:r w:rsidRPr="00955818">
              <w:rPr>
                <w:b/>
                <w:szCs w:val="22"/>
                <w:lang w:val="bg-BG"/>
              </w:rPr>
              <w:t>Тяло на писалката</w:t>
            </w:r>
          </w:p>
        </w:tc>
        <w:tc>
          <w:tcPr>
            <w:tcW w:w="1275" w:type="dxa"/>
            <w:gridSpan w:val="2"/>
            <w:shd w:val="clear" w:color="auto" w:fill="auto"/>
            <w:vAlign w:val="center"/>
          </w:tcPr>
          <w:p w:rsidR="00C06389" w:rsidRPr="00DD38DE" w:rsidRDefault="00C06389" w:rsidP="00197524">
            <w:pPr>
              <w:rPr>
                <w:b/>
                <w:szCs w:val="22"/>
              </w:rPr>
            </w:pPr>
            <w:r>
              <w:rPr>
                <w:b/>
                <w:szCs w:val="22"/>
                <w:lang w:val="bg-BG"/>
              </w:rPr>
              <w:t>Дозаторно прозорче</w:t>
            </w:r>
          </w:p>
        </w:tc>
        <w:tc>
          <w:tcPr>
            <w:tcW w:w="1134" w:type="dxa"/>
            <w:vMerge/>
            <w:shd w:val="clear" w:color="auto" w:fill="auto"/>
          </w:tcPr>
          <w:p w:rsidR="00C06389" w:rsidRPr="00DD38DE" w:rsidRDefault="00C06389" w:rsidP="00E165CC">
            <w:pPr>
              <w:rPr>
                <w:szCs w:val="22"/>
              </w:rPr>
            </w:pPr>
          </w:p>
        </w:tc>
      </w:tr>
    </w:tbl>
    <w:p w:rsidR="00E772A5" w:rsidRPr="00DD38DE" w:rsidRDefault="00E772A5" w:rsidP="00E772A5">
      <w:pPr>
        <w:rPr>
          <w:szCs w:val="22"/>
        </w:rPr>
      </w:pPr>
    </w:p>
    <w:tbl>
      <w:tblPr>
        <w:tblW w:w="0" w:type="auto"/>
        <w:jc w:val="center"/>
        <w:tblLook w:val="04A0" w:firstRow="1" w:lastRow="0" w:firstColumn="1" w:lastColumn="0" w:noHBand="0" w:noVBand="1"/>
      </w:tblPr>
      <w:tblGrid>
        <w:gridCol w:w="1744"/>
        <w:gridCol w:w="357"/>
        <w:gridCol w:w="718"/>
        <w:gridCol w:w="539"/>
        <w:gridCol w:w="649"/>
        <w:gridCol w:w="1189"/>
        <w:gridCol w:w="4091"/>
      </w:tblGrid>
      <w:tr w:rsidR="00E772A5" w:rsidRPr="00B77F25" w:rsidTr="004426F3">
        <w:trPr>
          <w:jc w:val="center"/>
        </w:trPr>
        <w:tc>
          <w:tcPr>
            <w:tcW w:w="5196" w:type="dxa"/>
            <w:gridSpan w:val="6"/>
            <w:shd w:val="clear" w:color="auto" w:fill="auto"/>
          </w:tcPr>
          <w:p w:rsidR="00E772A5" w:rsidRPr="000D7602" w:rsidRDefault="00E772A5" w:rsidP="00E165CC">
            <w:pPr>
              <w:jc w:val="center"/>
              <w:rPr>
                <w:b/>
                <w:szCs w:val="22"/>
                <w:lang w:val="ru-RU"/>
              </w:rPr>
            </w:pPr>
            <w:r>
              <w:rPr>
                <w:b/>
                <w:szCs w:val="22"/>
                <w:lang w:val="bg-BG"/>
              </w:rPr>
              <w:t>Части на иглата за писалка</w:t>
            </w:r>
          </w:p>
          <w:p w:rsidR="00E772A5" w:rsidRPr="00323594" w:rsidRDefault="00E772A5" w:rsidP="00E165CC">
            <w:pPr>
              <w:jc w:val="center"/>
              <w:rPr>
                <w:szCs w:val="22"/>
                <w:lang w:val="ru-RU"/>
              </w:rPr>
            </w:pPr>
            <w:r w:rsidRPr="000D7602">
              <w:rPr>
                <w:b/>
                <w:szCs w:val="22"/>
                <w:lang w:val="ru-RU"/>
              </w:rPr>
              <w:t>(</w:t>
            </w:r>
            <w:r>
              <w:rPr>
                <w:b/>
                <w:szCs w:val="22"/>
                <w:lang w:val="bg-BG"/>
              </w:rPr>
              <w:t>Иглите не са включени)</w:t>
            </w:r>
          </w:p>
        </w:tc>
        <w:tc>
          <w:tcPr>
            <w:tcW w:w="4091" w:type="dxa"/>
          </w:tcPr>
          <w:p w:rsidR="00E772A5" w:rsidRPr="00E772A5" w:rsidRDefault="00E772A5" w:rsidP="00E165CC">
            <w:pPr>
              <w:jc w:val="center"/>
              <w:rPr>
                <w:b/>
                <w:szCs w:val="22"/>
                <w:lang w:val="bg-BG"/>
              </w:rPr>
            </w:pPr>
            <w:r>
              <w:rPr>
                <w:b/>
                <w:szCs w:val="22"/>
                <w:lang w:val="bg-BG"/>
              </w:rPr>
              <w:t>Дозаторно копче</w:t>
            </w:r>
          </w:p>
          <w:p w:rsidR="00E772A5" w:rsidRPr="00B77F25" w:rsidRDefault="0006440E" w:rsidP="00E165CC">
            <w:pPr>
              <w:jc w:val="center"/>
              <w:rPr>
                <w:b/>
                <w:szCs w:val="22"/>
                <w:lang w:val="ru-RU"/>
              </w:rPr>
            </w:pPr>
            <w:r>
              <w:rPr>
                <w:b/>
                <w:szCs w:val="22"/>
                <w:lang w:val="bg-BG"/>
              </w:rPr>
              <w:t>с пръстен, оцветен в бордо</w:t>
            </w:r>
          </w:p>
        </w:tc>
      </w:tr>
      <w:tr w:rsidR="004426F3" w:rsidRPr="00E772A5" w:rsidTr="004426F3">
        <w:trPr>
          <w:jc w:val="center"/>
        </w:trPr>
        <w:tc>
          <w:tcPr>
            <w:tcW w:w="1744" w:type="dxa"/>
            <w:shd w:val="clear" w:color="auto" w:fill="auto"/>
          </w:tcPr>
          <w:p w:rsidR="00E772A5" w:rsidRPr="00B77F25" w:rsidRDefault="00E772A5" w:rsidP="00E165CC">
            <w:pPr>
              <w:jc w:val="center"/>
              <w:rPr>
                <w:szCs w:val="22"/>
                <w:lang w:val="ru-RU"/>
              </w:rPr>
            </w:pPr>
          </w:p>
        </w:tc>
        <w:tc>
          <w:tcPr>
            <w:tcW w:w="1075" w:type="dxa"/>
            <w:gridSpan w:val="2"/>
            <w:shd w:val="clear" w:color="auto" w:fill="auto"/>
          </w:tcPr>
          <w:p w:rsidR="00E772A5" w:rsidRPr="00B77F25" w:rsidRDefault="00E772A5" w:rsidP="00E165CC">
            <w:pPr>
              <w:jc w:val="center"/>
              <w:rPr>
                <w:szCs w:val="22"/>
                <w:lang w:val="ru-RU"/>
              </w:rPr>
            </w:pPr>
          </w:p>
        </w:tc>
        <w:tc>
          <w:tcPr>
            <w:tcW w:w="1188" w:type="dxa"/>
            <w:gridSpan w:val="2"/>
            <w:shd w:val="clear" w:color="auto" w:fill="auto"/>
          </w:tcPr>
          <w:p w:rsidR="00E772A5" w:rsidRPr="00E772A5" w:rsidRDefault="00E772A5" w:rsidP="00E165CC">
            <w:pPr>
              <w:rPr>
                <w:b/>
                <w:szCs w:val="22"/>
                <w:lang w:val="bg-BG"/>
              </w:rPr>
            </w:pPr>
            <w:r w:rsidRPr="00DD38DE">
              <w:rPr>
                <w:noProof/>
                <w:szCs w:val="22"/>
              </w:rPr>
              <w:pict>
                <v:line id="Straight Connector 27" o:spid="_x0000_s1838" style="position:absolute;z-index:251634688;visibility:visible;mso-position-horizontal-relative:text;mso-position-vertical-relative:text" from="25.15pt,11.75pt" to="25.15pt,3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" strokeweight="1pt"/>
              </w:pict>
            </w:r>
            <w:r>
              <w:rPr>
                <w:b/>
                <w:szCs w:val="22"/>
                <w:lang w:val="bg-BG"/>
              </w:rPr>
              <w:t>Игла</w:t>
            </w:r>
          </w:p>
        </w:tc>
        <w:tc>
          <w:tcPr>
            <w:tcW w:w="1189" w:type="dxa"/>
            <w:shd w:val="clear" w:color="auto" w:fill="auto"/>
          </w:tcPr>
          <w:p w:rsidR="00E772A5" w:rsidRPr="00DD38DE" w:rsidRDefault="00E772A5" w:rsidP="00E165CC">
            <w:pPr>
              <w:jc w:val="center"/>
              <w:rPr>
                <w:szCs w:val="22"/>
              </w:rPr>
            </w:pPr>
          </w:p>
        </w:tc>
        <w:tc>
          <w:tcPr>
            <w:tcW w:w="4091" w:type="dxa"/>
          </w:tcPr>
          <w:p w:rsidR="00E772A5" w:rsidRPr="00E772A5" w:rsidRDefault="00E772A5" w:rsidP="0006440E">
            <w:pPr>
              <w:jc w:val="center"/>
              <w:rPr>
                <w:szCs w:val="22"/>
                <w:lang w:val="ru-RU"/>
              </w:rPr>
            </w:pPr>
          </w:p>
        </w:tc>
      </w:tr>
      <w:tr w:rsidR="00E772A5" w:rsidRPr="00DD38DE" w:rsidTr="004426F3">
        <w:trPr>
          <w:trHeight w:val="1230"/>
          <w:jc w:val="center"/>
        </w:trPr>
        <w:tc>
          <w:tcPr>
            <w:tcW w:w="5196" w:type="dxa"/>
            <w:gridSpan w:val="6"/>
            <w:shd w:val="clear" w:color="auto" w:fill="auto"/>
          </w:tcPr>
          <w:p w:rsidR="00E772A5" w:rsidRPr="00DD38DE" w:rsidRDefault="00E772A5" w:rsidP="00E165CC">
            <w:pPr>
              <w:spacing w:line="240" w:lineRule="auto"/>
              <w:jc w:val="center"/>
              <w:rPr>
                <w:szCs w:val="22"/>
              </w:rPr>
            </w:pPr>
            <w:r w:rsidRPr="00DD38DE">
              <w:rPr>
                <w:noProof/>
                <w:szCs w:val="22"/>
              </w:rPr>
              <w:pict>
                <v:line id="Straight Connector 24" o:spid="_x0000_s1835" style="position:absolute;left:0;text-align:left;flip:y;z-index:251631616;visibility:visible;mso-position-horizontal-relative:text;mso-position-vertical-relative:text;mso-height-relative:margin" from="49.75pt,41.15pt" to="49.75pt,5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" strokeweight="1pt"/>
              </w:pict>
            </w:r>
            <w:r w:rsidRPr="00DD38DE">
              <w:rPr>
                <w:noProof/>
                <w:szCs w:val="22"/>
              </w:rPr>
              <w:pict>
                <v:line id="Straight Connector 26" o:spid="_x0000_s1837" style="position:absolute;left:0;text-align:left;z-index:251633664;visibility:visible;mso-position-horizontal-relative:text;mso-position-vertical-relative:text" from="219.65pt,50.15pt" to="219.65pt,6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" strokeweight="1pt"/>
              </w:pict>
            </w:r>
            <w:r w:rsidRPr="00DD38DE">
              <w:rPr>
                <w:noProof/>
                <w:szCs w:val="22"/>
              </w:rPr>
              <w:pict>
                <v:line id="Straight Connector 25" o:spid="_x0000_s1836" style="position:absolute;left:0;text-align:left;z-index:251632640;visibility:visible;mso-position-horizontal-relative:text;mso-position-vertical-relative:text;mso-height-relative:margin" from="127pt,35.35pt" to="127pt,5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" strokeweight="1pt"/>
              </w:pict>
            </w:r>
            <w:r w:rsidRPr="00DD38DE">
              <w:rPr>
                <w:noProof/>
                <w:szCs w:val="22"/>
              </w:rPr>
              <w:pict>
                <v:shape id="Picture 23" o:spid="_x0000_i1047" type="#_x0000_t75" style="width:228pt;height:55.5pt;visibility:visible">
                  <v:imagedata r:id="rId70" o:title=""/>
                </v:shape>
              </w:pict>
            </w:r>
          </w:p>
        </w:tc>
        <w:tc>
          <w:tcPr>
            <w:tcW w:w="4091" w:type="dxa"/>
            <w:vAlign w:val="center"/>
          </w:tcPr>
          <w:p w:rsidR="00E772A5" w:rsidRPr="00DD38DE" w:rsidRDefault="0006440E" w:rsidP="00E165CC">
            <w:pPr>
              <w:spacing w:line="240" w:lineRule="auto"/>
              <w:jc w:val="center"/>
              <w:rPr>
                <w:noProof/>
                <w:szCs w:val="22"/>
              </w:rPr>
            </w:pPr>
            <w:r w:rsidRPr="00BA2BA1">
              <w:rPr>
                <w:noProof/>
              </w:rPr>
              <w:pict>
                <v:shape id="_x0000_i1048" type="#_x0000_t75" style="width:41.25pt;height:43.5pt;visibility:visible">
                  <v:imagedata r:id="rId71" o:title="" croptop="10854f" cropbottom="11680f" cropleft="10049f" cropright="12670f"/>
                </v:shape>
              </w:pict>
            </w:r>
          </w:p>
        </w:tc>
      </w:tr>
      <w:tr w:rsidR="00E772A5" w:rsidRPr="00DD38DE" w:rsidTr="004426F3">
        <w:trPr>
          <w:jc w:val="center"/>
        </w:trPr>
        <w:tc>
          <w:tcPr>
            <w:tcW w:w="1744" w:type="dxa"/>
            <w:shd w:val="clear" w:color="auto" w:fill="auto"/>
            <w:tcMar>
              <w:left w:w="216" w:type="dxa"/>
              <w:right w:w="0" w:type="dxa"/>
            </w:tcMar>
          </w:tcPr>
          <w:p w:rsidR="00E772A5" w:rsidRPr="00DD38DE" w:rsidRDefault="00E772A5" w:rsidP="00E165CC">
            <w:pPr>
              <w:jc w:val="center"/>
              <w:rPr>
                <w:b/>
                <w:szCs w:val="22"/>
              </w:rPr>
            </w:pPr>
            <w:r>
              <w:rPr>
                <w:b/>
                <w:szCs w:val="22"/>
                <w:lang w:val="bg-BG"/>
              </w:rPr>
              <w:t>Външна капачка на иглата</w:t>
            </w:r>
          </w:p>
        </w:tc>
        <w:tc>
          <w:tcPr>
            <w:tcW w:w="357" w:type="dxa"/>
            <w:shd w:val="clear" w:color="auto" w:fill="auto"/>
          </w:tcPr>
          <w:p w:rsidR="00E772A5" w:rsidRPr="00DD38DE" w:rsidRDefault="00E772A5" w:rsidP="00E165CC">
            <w:pPr>
              <w:jc w:val="center"/>
              <w:rPr>
                <w:szCs w:val="22"/>
              </w:rPr>
            </w:pPr>
          </w:p>
        </w:tc>
        <w:tc>
          <w:tcPr>
            <w:tcW w:w="1257" w:type="dxa"/>
            <w:gridSpan w:val="2"/>
            <w:shd w:val="clear" w:color="auto" w:fill="auto"/>
          </w:tcPr>
          <w:p w:rsidR="00E772A5" w:rsidRPr="00DD38DE" w:rsidRDefault="00E772A5" w:rsidP="00E165CC">
            <w:pPr>
              <w:jc w:val="center"/>
              <w:rPr>
                <w:b/>
                <w:szCs w:val="22"/>
              </w:rPr>
            </w:pPr>
            <w:r>
              <w:rPr>
                <w:b/>
                <w:szCs w:val="22"/>
                <w:lang w:val="bg-BG"/>
              </w:rPr>
              <w:t>Вътрешна капачка на иглата</w:t>
            </w:r>
          </w:p>
        </w:tc>
        <w:tc>
          <w:tcPr>
            <w:tcW w:w="649" w:type="dxa"/>
            <w:shd w:val="clear" w:color="auto" w:fill="auto"/>
          </w:tcPr>
          <w:p w:rsidR="00E772A5" w:rsidRPr="00DD38DE" w:rsidRDefault="00E772A5" w:rsidP="00E165CC">
            <w:pPr>
              <w:jc w:val="center"/>
              <w:rPr>
                <w:szCs w:val="22"/>
              </w:rPr>
            </w:pPr>
          </w:p>
        </w:tc>
        <w:tc>
          <w:tcPr>
            <w:tcW w:w="1189" w:type="dxa"/>
            <w:shd w:val="clear" w:color="auto" w:fill="auto"/>
            <w:tcMar>
              <w:left w:w="115" w:type="dxa"/>
              <w:right w:w="0" w:type="dxa"/>
            </w:tcMar>
          </w:tcPr>
          <w:p w:rsidR="00E772A5" w:rsidRPr="00E772A5" w:rsidRDefault="00E772A5" w:rsidP="00E165CC">
            <w:pPr>
              <w:jc w:val="center"/>
              <w:rPr>
                <w:b/>
                <w:szCs w:val="22"/>
                <w:lang w:val="bg-BG"/>
              </w:rPr>
            </w:pPr>
            <w:r>
              <w:rPr>
                <w:b/>
                <w:szCs w:val="22"/>
                <w:lang w:val="bg-BG"/>
              </w:rPr>
              <w:t>Защитен етикет</w:t>
            </w:r>
          </w:p>
        </w:tc>
        <w:tc>
          <w:tcPr>
            <w:tcW w:w="4091" w:type="dxa"/>
          </w:tcPr>
          <w:p w:rsidR="00E772A5" w:rsidRPr="00DD38DE" w:rsidRDefault="00E772A5" w:rsidP="00E165CC">
            <w:pPr>
              <w:jc w:val="center"/>
              <w:rPr>
                <w:b/>
                <w:szCs w:val="22"/>
              </w:rPr>
            </w:pPr>
          </w:p>
        </w:tc>
      </w:tr>
    </w:tbl>
    <w:p w:rsidR="004426F3" w:rsidRPr="00DD38DE" w:rsidRDefault="004426F3" w:rsidP="004426F3">
      <w:pPr>
        <w:jc w:val="center"/>
        <w:rPr>
          <w:szCs w:val="22"/>
        </w:rPr>
      </w:pPr>
    </w:p>
    <w:p w:rsidR="004426F3" w:rsidRPr="00F75096" w:rsidRDefault="004426F3" w:rsidP="004426F3">
      <w:pPr>
        <w:rPr>
          <w:b/>
          <w:szCs w:val="22"/>
          <w:lang w:val="ru-RU"/>
        </w:rPr>
      </w:pPr>
      <w:r>
        <w:rPr>
          <w:b/>
          <w:szCs w:val="22"/>
          <w:lang w:val="bg-BG"/>
        </w:rPr>
        <w:t>Как да разпознаете своята писалка</w:t>
      </w:r>
      <w:r w:rsidRPr="00F75096">
        <w:rPr>
          <w:b/>
          <w:szCs w:val="22"/>
          <w:lang w:val="ru-RU"/>
        </w:rPr>
        <w:t xml:space="preserve"> </w:t>
      </w:r>
      <w:r>
        <w:rPr>
          <w:b/>
          <w:szCs w:val="22"/>
        </w:rPr>
        <w:t>Humalog</w:t>
      </w:r>
      <w:r w:rsidRPr="00F75096">
        <w:rPr>
          <w:b/>
          <w:szCs w:val="22"/>
          <w:lang w:val="ru-RU"/>
        </w:rPr>
        <w:t xml:space="preserve"> 200</w:t>
      </w:r>
      <w:r>
        <w:rPr>
          <w:b/>
          <w:szCs w:val="22"/>
          <w:lang w:val="bg-BG"/>
        </w:rPr>
        <w:t> единици</w:t>
      </w:r>
      <w:r w:rsidRPr="00F75096">
        <w:rPr>
          <w:b/>
          <w:szCs w:val="22"/>
          <w:lang w:val="ru-RU"/>
        </w:rPr>
        <w:t>/</w:t>
      </w:r>
      <w:r w:rsidRPr="00E03DF6">
        <w:rPr>
          <w:b/>
          <w:szCs w:val="22"/>
        </w:rPr>
        <w:t>ml</w:t>
      </w:r>
      <w:r w:rsidRPr="00F75096">
        <w:rPr>
          <w:b/>
          <w:szCs w:val="22"/>
          <w:lang w:val="ru-RU"/>
        </w:rPr>
        <w:t xml:space="preserve"> </w:t>
      </w:r>
      <w:r w:rsidRPr="00E03DF6">
        <w:rPr>
          <w:b/>
          <w:szCs w:val="22"/>
        </w:rPr>
        <w:t>KwikPen</w:t>
      </w:r>
      <w:r w:rsidRPr="00F75096">
        <w:rPr>
          <w:b/>
          <w:szCs w:val="22"/>
          <w:lang w:val="ru-RU"/>
        </w:rPr>
        <w:t>:</w:t>
      </w:r>
    </w:p>
    <w:p w:rsidR="004426F3" w:rsidRPr="00F75096" w:rsidRDefault="004426F3" w:rsidP="0028363F">
      <w:pPr>
        <w:numPr>
          <w:ilvl w:val="0"/>
          <w:numId w:val="53"/>
        </w:numPr>
        <w:tabs>
          <w:tab w:val="clear" w:pos="567"/>
        </w:tabs>
        <w:spacing w:line="240" w:lineRule="auto"/>
        <w:rPr>
          <w:szCs w:val="22"/>
          <w:lang w:val="ru-RU"/>
        </w:rPr>
      </w:pPr>
      <w:r>
        <w:rPr>
          <w:szCs w:val="22"/>
          <w:lang w:val="ru-RU"/>
        </w:rPr>
        <w:t>Цвят на писалката</w:t>
      </w:r>
      <w:r w:rsidRPr="00F75096">
        <w:rPr>
          <w:szCs w:val="22"/>
          <w:lang w:val="ru-RU"/>
        </w:rPr>
        <w:t>:</w:t>
      </w:r>
      <w:r w:rsidRPr="00F75096">
        <w:rPr>
          <w:szCs w:val="22"/>
          <w:lang w:val="ru-RU"/>
        </w:rPr>
        <w:tab/>
      </w:r>
      <w:r w:rsidRPr="00F75096">
        <w:rPr>
          <w:szCs w:val="22"/>
          <w:lang w:val="ru-RU"/>
        </w:rPr>
        <w:tab/>
      </w:r>
      <w:r>
        <w:rPr>
          <w:szCs w:val="22"/>
          <w:lang w:val="ru-RU"/>
        </w:rPr>
        <w:t>Тъмно сив</w:t>
      </w:r>
    </w:p>
    <w:p w:rsidR="004426F3" w:rsidRPr="00F75096" w:rsidRDefault="004426F3" w:rsidP="0028363F">
      <w:pPr>
        <w:numPr>
          <w:ilvl w:val="0"/>
          <w:numId w:val="53"/>
        </w:numPr>
        <w:tabs>
          <w:tab w:val="clear" w:pos="567"/>
        </w:tabs>
        <w:spacing w:line="240" w:lineRule="auto"/>
        <w:rPr>
          <w:szCs w:val="22"/>
          <w:lang w:val="ru-RU"/>
        </w:rPr>
      </w:pPr>
      <w:r>
        <w:rPr>
          <w:szCs w:val="22"/>
          <w:lang w:val="bg-BG"/>
        </w:rPr>
        <w:t>Дозаторно копче</w:t>
      </w:r>
      <w:r w:rsidRPr="00F75096">
        <w:rPr>
          <w:szCs w:val="22"/>
          <w:lang w:val="ru-RU"/>
        </w:rPr>
        <w:t>:</w:t>
      </w:r>
      <w:r w:rsidRPr="00F75096">
        <w:rPr>
          <w:szCs w:val="22"/>
          <w:lang w:val="ru-RU"/>
        </w:rPr>
        <w:tab/>
      </w:r>
      <w:r>
        <w:rPr>
          <w:szCs w:val="22"/>
          <w:lang w:val="bg-BG"/>
        </w:rPr>
        <w:tab/>
      </w:r>
      <w:r w:rsidRPr="00255883">
        <w:rPr>
          <w:szCs w:val="22"/>
          <w:lang w:val="ru-RU"/>
        </w:rPr>
        <w:tab/>
      </w:r>
      <w:r>
        <w:rPr>
          <w:szCs w:val="22"/>
          <w:lang w:val="bg-BG"/>
        </w:rPr>
        <w:t xml:space="preserve">Тъмно сиво в края с пръстен, оцветен в </w:t>
      </w:r>
      <w:r w:rsidRPr="00FA52FA">
        <w:rPr>
          <w:szCs w:val="22"/>
          <w:lang w:val="bg-BG"/>
        </w:rPr>
        <w:t>бордо</w:t>
      </w:r>
    </w:p>
    <w:p w:rsidR="004426F3" w:rsidRPr="00F75096" w:rsidRDefault="004426F3" w:rsidP="0028363F">
      <w:pPr>
        <w:numPr>
          <w:ilvl w:val="0"/>
          <w:numId w:val="53"/>
        </w:numPr>
        <w:tabs>
          <w:tab w:val="clear" w:pos="567"/>
        </w:tabs>
        <w:spacing w:line="240" w:lineRule="auto"/>
        <w:ind w:left="3420" w:hanging="3136"/>
        <w:rPr>
          <w:szCs w:val="22"/>
          <w:lang w:val="ru-RU"/>
        </w:rPr>
      </w:pPr>
      <w:r>
        <w:rPr>
          <w:szCs w:val="22"/>
          <w:lang w:val="bg-BG"/>
        </w:rPr>
        <w:t>Етикети</w:t>
      </w:r>
      <w:r>
        <w:rPr>
          <w:szCs w:val="22"/>
          <w:lang w:val="ru-RU"/>
        </w:rPr>
        <w:t>:</w:t>
      </w:r>
      <w:r w:rsidRPr="00255883">
        <w:rPr>
          <w:szCs w:val="22"/>
          <w:lang w:val="ru-RU"/>
        </w:rPr>
        <w:tab/>
      </w:r>
      <w:r>
        <w:rPr>
          <w:szCs w:val="22"/>
          <w:lang w:val="ru-RU"/>
        </w:rPr>
        <w:t>О</w:t>
      </w:r>
      <w:r w:rsidRPr="00862B84">
        <w:rPr>
          <w:szCs w:val="22"/>
          <w:lang w:val="bg-BG"/>
        </w:rPr>
        <w:t>цветени в бордо</w:t>
      </w:r>
      <w:r w:rsidRPr="00F75096">
        <w:rPr>
          <w:szCs w:val="22"/>
          <w:lang w:val="ru-RU"/>
        </w:rPr>
        <w:t>, “200</w:t>
      </w:r>
      <w:r>
        <w:rPr>
          <w:szCs w:val="22"/>
          <w:lang w:val="ru-RU"/>
        </w:rPr>
        <w:t> единици</w:t>
      </w:r>
      <w:r w:rsidRPr="00F75096">
        <w:rPr>
          <w:szCs w:val="22"/>
          <w:lang w:val="ru-RU"/>
        </w:rPr>
        <w:t>/</w:t>
      </w:r>
      <w:r w:rsidRPr="00E03DF6">
        <w:rPr>
          <w:szCs w:val="22"/>
        </w:rPr>
        <w:t>ml</w:t>
      </w:r>
      <w:r w:rsidRPr="00F75096">
        <w:rPr>
          <w:szCs w:val="22"/>
          <w:lang w:val="ru-RU"/>
        </w:rPr>
        <w:t xml:space="preserve">” </w:t>
      </w:r>
      <w:r>
        <w:rPr>
          <w:szCs w:val="22"/>
          <w:lang w:val="bg-BG"/>
        </w:rPr>
        <w:t>в жълто каре</w:t>
      </w:r>
    </w:p>
    <w:p w:rsidR="004426F3" w:rsidRPr="00F75096" w:rsidRDefault="004426F3" w:rsidP="004426F3">
      <w:pPr>
        <w:ind w:left="2160"/>
        <w:rPr>
          <w:szCs w:val="22"/>
          <w:lang w:val="bg-BG"/>
        </w:rPr>
      </w:pPr>
      <w:r>
        <w:rPr>
          <w:szCs w:val="22"/>
          <w:lang w:val="ru-RU"/>
        </w:rPr>
        <w:tab/>
      </w:r>
      <w:r w:rsidRPr="00F75096">
        <w:rPr>
          <w:szCs w:val="22"/>
          <w:lang w:val="ru-RU"/>
        </w:rPr>
        <w:tab/>
      </w:r>
      <w:r w:rsidRPr="00323594">
        <w:rPr>
          <w:szCs w:val="22"/>
          <w:lang w:val="ru-RU"/>
        </w:rPr>
        <w:tab/>
      </w:r>
      <w:r>
        <w:rPr>
          <w:szCs w:val="22"/>
          <w:lang w:val="bg-BG"/>
        </w:rPr>
        <w:t>Предупреждение на жълт фон върху гнездото на патрона</w:t>
      </w:r>
    </w:p>
    <w:p w:rsidR="004426F3" w:rsidRPr="00A338AA" w:rsidRDefault="004426F3" w:rsidP="004426F3">
      <w:pPr>
        <w:pStyle w:val="Heading5"/>
        <w:rPr>
          <w:b w:val="0"/>
          <w:sz w:val="24"/>
          <w:szCs w:val="24"/>
          <w:lang w:val="bg-BG"/>
        </w:rPr>
      </w:pPr>
    </w:p>
    <w:p w:rsidR="004426F3" w:rsidRPr="00A338AA" w:rsidRDefault="004426F3" w:rsidP="004426F3">
      <w:pPr>
        <w:rPr>
          <w:b/>
          <w:szCs w:val="22"/>
          <w:lang w:val="bg-BG"/>
        </w:rPr>
      </w:pPr>
      <w:r w:rsidRPr="00A338AA">
        <w:rPr>
          <w:b/>
          <w:szCs w:val="22"/>
          <w:lang w:val="bg-BG"/>
        </w:rPr>
        <w:t xml:space="preserve">Средства, необходими, за </w:t>
      </w:r>
      <w:r w:rsidRPr="00636858">
        <w:rPr>
          <w:b/>
          <w:szCs w:val="22"/>
          <w:lang w:val="bg-BG"/>
        </w:rPr>
        <w:t xml:space="preserve">поставянето на </w:t>
      </w:r>
      <w:r w:rsidRPr="00A338AA">
        <w:rPr>
          <w:b/>
          <w:szCs w:val="22"/>
          <w:lang w:val="bg-BG"/>
        </w:rPr>
        <w:t>инжекция</w:t>
      </w:r>
      <w:r>
        <w:rPr>
          <w:b/>
          <w:szCs w:val="22"/>
          <w:lang w:val="bg-BG"/>
        </w:rPr>
        <w:t>та</w:t>
      </w:r>
      <w:r w:rsidRPr="00A338AA">
        <w:rPr>
          <w:b/>
          <w:szCs w:val="22"/>
          <w:lang w:val="bg-BG"/>
        </w:rPr>
        <w:t>:</w:t>
      </w:r>
    </w:p>
    <w:p w:rsidR="004426F3" w:rsidRPr="00CA5C57" w:rsidRDefault="004426F3" w:rsidP="0028363F">
      <w:pPr>
        <w:numPr>
          <w:ilvl w:val="0"/>
          <w:numId w:val="54"/>
        </w:numPr>
        <w:tabs>
          <w:tab w:val="clear" w:pos="567"/>
        </w:tabs>
        <w:spacing w:line="240" w:lineRule="auto"/>
        <w:rPr>
          <w:szCs w:val="22"/>
          <w:lang w:val="bg-BG"/>
        </w:rPr>
      </w:pPr>
      <w:r w:rsidRPr="00CA5C57">
        <w:rPr>
          <w:szCs w:val="22"/>
          <w:lang w:val="bg-BG"/>
        </w:rPr>
        <w:t>Писалка Humalog 200 единици/ml KwikPen</w:t>
      </w:r>
    </w:p>
    <w:p w:rsidR="004426F3" w:rsidRDefault="004426F3" w:rsidP="0028363F">
      <w:pPr>
        <w:numPr>
          <w:ilvl w:val="0"/>
          <w:numId w:val="54"/>
        </w:numPr>
        <w:tabs>
          <w:tab w:val="clear" w:pos="567"/>
        </w:tabs>
        <w:spacing w:line="240" w:lineRule="auto"/>
        <w:rPr>
          <w:szCs w:val="22"/>
          <w:lang w:val="bg-BG"/>
        </w:rPr>
      </w:pPr>
      <w:r w:rsidRPr="00A338AA">
        <w:rPr>
          <w:szCs w:val="22"/>
          <w:lang w:val="bg-BG"/>
        </w:rPr>
        <w:t>Игли</w:t>
      </w:r>
      <w:r>
        <w:rPr>
          <w:szCs w:val="22"/>
          <w:lang w:val="bg-BG"/>
        </w:rPr>
        <w:t xml:space="preserve">, </w:t>
      </w:r>
      <w:r w:rsidRPr="00A338AA">
        <w:rPr>
          <w:szCs w:val="22"/>
          <w:lang w:val="bg-BG"/>
        </w:rPr>
        <w:t>съвместими с писалката KwikPen</w:t>
      </w:r>
      <w:r>
        <w:rPr>
          <w:szCs w:val="22"/>
          <w:lang w:val="bg-BG"/>
        </w:rPr>
        <w:t xml:space="preserve"> </w:t>
      </w:r>
      <w:r w:rsidRPr="00225504">
        <w:rPr>
          <w:szCs w:val="22"/>
          <w:lang w:val="bg-BG"/>
        </w:rPr>
        <w:t xml:space="preserve">(препоръчват се игли за писалка на </w:t>
      </w:r>
      <w:r w:rsidR="00696F26">
        <w:rPr>
          <w:szCs w:val="22"/>
          <w:lang w:val="bg-BG"/>
        </w:rPr>
        <w:t xml:space="preserve">фирма </w:t>
      </w:r>
      <w:r w:rsidRPr="00225504">
        <w:rPr>
          <w:szCs w:val="22"/>
          <w:lang w:val="bg-BG"/>
        </w:rPr>
        <w:t>BD [</w:t>
      </w:r>
      <w:r w:rsidRPr="00225504">
        <w:rPr>
          <w:color w:val="000000"/>
          <w:szCs w:val="22"/>
          <w:lang w:val="bg-BG"/>
        </w:rPr>
        <w:t>Becton, Dickinson and Company])</w:t>
      </w:r>
    </w:p>
    <w:p w:rsidR="004426F3" w:rsidRPr="00A338AA" w:rsidRDefault="004426F3" w:rsidP="0028363F">
      <w:pPr>
        <w:numPr>
          <w:ilvl w:val="0"/>
          <w:numId w:val="54"/>
        </w:numPr>
        <w:tabs>
          <w:tab w:val="clear" w:pos="567"/>
        </w:tabs>
        <w:spacing w:line="240" w:lineRule="auto"/>
        <w:rPr>
          <w:szCs w:val="22"/>
          <w:lang w:val="bg-BG"/>
        </w:rPr>
      </w:pPr>
      <w:r w:rsidRPr="00A338AA">
        <w:rPr>
          <w:szCs w:val="22"/>
          <w:lang w:val="bg-BG"/>
        </w:rPr>
        <w:t>Тампон</w:t>
      </w:r>
    </w:p>
    <w:p w:rsidR="004426F3" w:rsidRPr="00A338AA" w:rsidRDefault="004426F3" w:rsidP="004426F3">
      <w:pPr>
        <w:rPr>
          <w:szCs w:val="22"/>
          <w:lang w:val="bg-BG"/>
        </w:rPr>
      </w:pPr>
      <w:r w:rsidRPr="00A338AA">
        <w:rPr>
          <w:szCs w:val="22"/>
          <w:lang w:val="bg-BG"/>
        </w:rPr>
        <w:t>Иглите и тампонът не са включени.</w:t>
      </w:r>
    </w:p>
    <w:p w:rsidR="004426F3" w:rsidRPr="00A338AA" w:rsidRDefault="004426F3" w:rsidP="004426F3">
      <w:pPr>
        <w:rPr>
          <w:szCs w:val="22"/>
          <w:lang w:val="bg-BG"/>
        </w:rPr>
      </w:pPr>
    </w:p>
    <w:p w:rsidR="004426F3" w:rsidRPr="00225504" w:rsidRDefault="004426F3" w:rsidP="004426F3">
      <w:pPr>
        <w:pStyle w:val="Heading5"/>
        <w:rPr>
          <w:color w:val="000000"/>
          <w:szCs w:val="22"/>
          <w:lang w:val="bg-BG"/>
        </w:rPr>
      </w:pPr>
      <w:r w:rsidRPr="00225504">
        <w:rPr>
          <w:color w:val="000000"/>
          <w:szCs w:val="22"/>
          <w:lang w:val="bg-BG"/>
        </w:rPr>
        <w:t>Подготовка на писалка</w:t>
      </w:r>
      <w:r w:rsidR="00696F26">
        <w:rPr>
          <w:color w:val="000000"/>
          <w:szCs w:val="22"/>
          <w:lang w:val="bg-BG"/>
        </w:rPr>
        <w:t>та</w:t>
      </w:r>
    </w:p>
    <w:p w:rsidR="004426F3" w:rsidRPr="00225504" w:rsidRDefault="004426F3" w:rsidP="0028363F">
      <w:pPr>
        <w:pStyle w:val="Heading5"/>
        <w:numPr>
          <w:ilvl w:val="0"/>
          <w:numId w:val="45"/>
        </w:numPr>
        <w:tabs>
          <w:tab w:val="clear" w:pos="567"/>
          <w:tab w:val="clear" w:pos="720"/>
          <w:tab w:val="num" w:pos="284"/>
          <w:tab w:val="left" w:pos="2640"/>
        </w:tabs>
        <w:spacing w:before="120" w:line="240" w:lineRule="auto"/>
        <w:ind w:left="284" w:right="0" w:hanging="284"/>
        <w:jc w:val="left"/>
        <w:rPr>
          <w:b w:val="0"/>
          <w:color w:val="000000"/>
          <w:szCs w:val="22"/>
          <w:lang w:val="bg-BG"/>
        </w:rPr>
      </w:pPr>
      <w:r w:rsidRPr="00225504">
        <w:rPr>
          <w:b w:val="0"/>
          <w:color w:val="000000"/>
          <w:szCs w:val="22"/>
          <w:lang w:val="bg-BG"/>
        </w:rPr>
        <w:t>Измийте си ръцете със сапун и вода.</w:t>
      </w:r>
    </w:p>
    <w:p w:rsidR="004426F3" w:rsidRPr="00255883" w:rsidRDefault="004426F3" w:rsidP="0028363F">
      <w:pPr>
        <w:pStyle w:val="Heading5"/>
        <w:numPr>
          <w:ilvl w:val="0"/>
          <w:numId w:val="45"/>
        </w:numPr>
        <w:tabs>
          <w:tab w:val="clear" w:pos="567"/>
          <w:tab w:val="clear" w:pos="720"/>
          <w:tab w:val="num" w:pos="284"/>
          <w:tab w:val="left" w:pos="2640"/>
        </w:tabs>
        <w:spacing w:before="120" w:line="240" w:lineRule="auto"/>
        <w:ind w:left="284" w:right="0" w:hanging="284"/>
        <w:jc w:val="left"/>
        <w:rPr>
          <w:b w:val="0"/>
          <w:lang w:val="ru-RU"/>
        </w:rPr>
      </w:pPr>
      <w:r w:rsidRPr="00255883">
        <w:rPr>
          <w:b w:val="0"/>
          <w:lang w:val="bg-BG"/>
        </w:rPr>
        <w:t>Проверете писалката, за да се уверите, че получавате правилния вид инсулин. Това е особено важно, ако получавате повече от 1 вид инсулин.</w:t>
      </w:r>
    </w:p>
    <w:p w:rsidR="004426F3" w:rsidRPr="00255883" w:rsidRDefault="004426F3" w:rsidP="0028363F">
      <w:pPr>
        <w:pStyle w:val="Heading5"/>
        <w:numPr>
          <w:ilvl w:val="0"/>
          <w:numId w:val="45"/>
        </w:numPr>
        <w:tabs>
          <w:tab w:val="clear" w:pos="567"/>
          <w:tab w:val="clear" w:pos="720"/>
          <w:tab w:val="num" w:pos="284"/>
          <w:tab w:val="left" w:pos="2640"/>
        </w:tabs>
        <w:spacing w:before="120" w:line="240" w:lineRule="auto"/>
        <w:ind w:left="284" w:right="0" w:hanging="284"/>
        <w:jc w:val="left"/>
        <w:rPr>
          <w:b w:val="0"/>
          <w:lang w:val="ru-RU"/>
        </w:rPr>
      </w:pPr>
      <w:r w:rsidRPr="00176A79">
        <w:rPr>
          <w:lang w:val="ru-RU"/>
        </w:rPr>
        <w:t>Не</w:t>
      </w:r>
      <w:r w:rsidRPr="00255883">
        <w:rPr>
          <w:b w:val="0"/>
          <w:lang w:val="ru-RU"/>
        </w:rPr>
        <w:t xml:space="preserve"> използвайте </w:t>
      </w:r>
      <w:r w:rsidR="006005B2">
        <w:rPr>
          <w:b w:val="0"/>
          <w:lang w:val="ru-RU"/>
        </w:rPr>
        <w:t xml:space="preserve">Вашата </w:t>
      </w:r>
      <w:r w:rsidRPr="00255883">
        <w:rPr>
          <w:b w:val="0"/>
          <w:lang w:val="ru-RU"/>
        </w:rPr>
        <w:t>писалка след изтичането на срока на годност, отпечатан върху етикета</w:t>
      </w:r>
      <w:r w:rsidR="006D3F91">
        <w:rPr>
          <w:b w:val="0"/>
          <w:lang w:val="ru-RU"/>
        </w:rPr>
        <w:t>,</w:t>
      </w:r>
      <w:r w:rsidR="006005B2" w:rsidRPr="006005B2">
        <w:rPr>
          <w:b w:val="0"/>
          <w:color w:val="000000"/>
          <w:szCs w:val="22"/>
          <w:lang w:val="bg-BG"/>
        </w:rPr>
        <w:t xml:space="preserve"> </w:t>
      </w:r>
      <w:r w:rsidR="006005B2" w:rsidRPr="005033BA">
        <w:rPr>
          <w:b w:val="0"/>
          <w:color w:val="000000"/>
          <w:szCs w:val="22"/>
          <w:lang w:val="bg-BG"/>
        </w:rPr>
        <w:t>или за повече от 28 дни след като за първи път започнете да използвате писалката</w:t>
      </w:r>
      <w:r w:rsidRPr="00255883">
        <w:rPr>
          <w:b w:val="0"/>
          <w:lang w:val="ru-RU"/>
        </w:rPr>
        <w:t>.</w:t>
      </w:r>
    </w:p>
    <w:p w:rsidR="004426F3" w:rsidRPr="00255883" w:rsidRDefault="004426F3" w:rsidP="0028363F">
      <w:pPr>
        <w:pStyle w:val="Heading5"/>
        <w:numPr>
          <w:ilvl w:val="0"/>
          <w:numId w:val="45"/>
        </w:numPr>
        <w:tabs>
          <w:tab w:val="clear" w:pos="567"/>
          <w:tab w:val="clear" w:pos="720"/>
          <w:tab w:val="num" w:pos="284"/>
          <w:tab w:val="left" w:pos="2640"/>
        </w:tabs>
        <w:spacing w:before="120" w:line="240" w:lineRule="auto"/>
        <w:ind w:left="284" w:right="0" w:hanging="284"/>
        <w:jc w:val="left"/>
        <w:rPr>
          <w:b w:val="0"/>
          <w:lang w:val="ru-RU"/>
        </w:rPr>
      </w:pPr>
      <w:r w:rsidRPr="00255883">
        <w:rPr>
          <w:b w:val="0"/>
          <w:lang w:val="ru-RU"/>
        </w:rPr>
        <w:t xml:space="preserve">Винаги използвайте </w:t>
      </w:r>
      <w:r w:rsidRPr="00B77F25">
        <w:rPr>
          <w:lang w:val="ru-RU"/>
        </w:rPr>
        <w:t>нова игла</w:t>
      </w:r>
      <w:r w:rsidRPr="00255883">
        <w:rPr>
          <w:b w:val="0"/>
          <w:lang w:val="ru-RU"/>
        </w:rPr>
        <w:t xml:space="preserve"> за всяка инжекция, това ще спомогне за предотвратяване</w:t>
      </w:r>
      <w:r w:rsidR="006005B2">
        <w:rPr>
          <w:b w:val="0"/>
          <w:lang w:val="ru-RU"/>
        </w:rPr>
        <w:t>то</w:t>
      </w:r>
      <w:r w:rsidRPr="00255883">
        <w:rPr>
          <w:b w:val="0"/>
          <w:lang w:val="ru-RU"/>
        </w:rPr>
        <w:t xml:space="preserve"> на инфекции и запушването на иглите.</w:t>
      </w:r>
    </w:p>
    <w:p w:rsidR="00255883" w:rsidRPr="00255883" w:rsidRDefault="00255883" w:rsidP="00255883">
      <w:pPr>
        <w:rPr>
          <w:lang w:val="ru-RU"/>
        </w:rPr>
      </w:pPr>
    </w:p>
    <w:p w:rsidR="00255883" w:rsidRPr="00323594" w:rsidRDefault="00255883" w:rsidP="00255883">
      <w:pPr>
        <w:pStyle w:val="Header"/>
        <w:spacing w:before="120"/>
        <w:ind w:left="360"/>
        <w:rPr>
          <w:color w:val="000000"/>
          <w:sz w:val="22"/>
          <w:szCs w:val="22"/>
          <w:lang w:val="ru-RU"/>
        </w:rPr>
      </w:pPr>
      <w:r w:rsidRPr="00323594">
        <w:rPr>
          <w:color w:val="000000"/>
          <w:sz w:val="22"/>
          <w:szCs w:val="22"/>
          <w:lang w:val="ru-RU"/>
        </w:rPr>
        <w:br w:type="page"/>
      </w:r>
    </w:p>
    <w:tbl>
      <w:tblPr>
        <w:tblW w:w="0" w:type="auto"/>
        <w:tblBorders>
          <w:top w:val="single" w:sz="4" w:space="0" w:color="auto"/>
          <w:bottom w:val="single" w:sz="4" w:space="0" w:color="auto"/>
          <w:insideH w:val="single" w:sz="4" w:space="0" w:color="auto"/>
        </w:tblBorders>
        <w:tblLook w:val="01E0" w:firstRow="1" w:lastRow="1" w:firstColumn="1" w:lastColumn="1" w:noHBand="0" w:noVBand="0"/>
      </w:tblPr>
      <w:tblGrid>
        <w:gridCol w:w="4524"/>
        <w:gridCol w:w="4763"/>
      </w:tblGrid>
      <w:tr w:rsidR="00255883" w:rsidRPr="006948D5" w:rsidTr="00176A79">
        <w:tc>
          <w:tcPr>
            <w:tcW w:w="4524" w:type="dxa"/>
          </w:tcPr>
          <w:p w:rsidR="00255883" w:rsidRPr="00225504" w:rsidRDefault="00255883" w:rsidP="00E165CC">
            <w:pPr>
              <w:keepNext/>
              <w:spacing w:before="120"/>
              <w:rPr>
                <w:bCs/>
                <w:color w:val="000000"/>
                <w:szCs w:val="22"/>
                <w:lang w:val="bg-BG"/>
              </w:rPr>
            </w:pPr>
            <w:r w:rsidRPr="00225504">
              <w:rPr>
                <w:b/>
                <w:bCs/>
                <w:color w:val="000000"/>
                <w:szCs w:val="22"/>
                <w:lang w:val="bg-BG"/>
              </w:rPr>
              <w:t>Стъпка 1:</w:t>
            </w:r>
          </w:p>
          <w:p w:rsidR="00255883" w:rsidRPr="00225504" w:rsidRDefault="00255883" w:rsidP="00E165CC">
            <w:pPr>
              <w:spacing w:before="120"/>
              <w:rPr>
                <w:bCs/>
                <w:color w:val="000000"/>
                <w:szCs w:val="22"/>
                <w:lang w:val="bg-BG"/>
              </w:rPr>
            </w:pPr>
            <w:r w:rsidRPr="00225504">
              <w:rPr>
                <w:szCs w:val="22"/>
                <w:lang w:val="bg-BG"/>
              </w:rPr>
              <w:t xml:space="preserve">Дръпнете </w:t>
            </w:r>
            <w:r w:rsidR="00A83324">
              <w:rPr>
                <w:szCs w:val="22"/>
                <w:lang w:val="bg-BG"/>
              </w:rPr>
              <w:t xml:space="preserve">рязко </w:t>
            </w:r>
            <w:r w:rsidRPr="00225504">
              <w:rPr>
                <w:szCs w:val="22"/>
                <w:lang w:val="bg-BG"/>
              </w:rPr>
              <w:t>капачката на писалката</w:t>
            </w:r>
            <w:r w:rsidRPr="00225504">
              <w:rPr>
                <w:bCs/>
                <w:color w:val="000000"/>
                <w:szCs w:val="22"/>
                <w:lang w:val="bg-BG"/>
              </w:rPr>
              <w:t>.</w:t>
            </w:r>
          </w:p>
          <w:p w:rsidR="00255883" w:rsidRPr="00225504" w:rsidRDefault="00255883" w:rsidP="0028363F">
            <w:pPr>
              <w:numPr>
                <w:ilvl w:val="0"/>
                <w:numId w:val="46"/>
              </w:numPr>
              <w:tabs>
                <w:tab w:val="clear" w:pos="567"/>
                <w:tab w:val="clear" w:pos="795"/>
                <w:tab w:val="num" w:pos="720"/>
              </w:tabs>
              <w:spacing w:before="120" w:line="240" w:lineRule="auto"/>
              <w:ind w:left="720"/>
              <w:rPr>
                <w:b/>
                <w:bCs/>
                <w:color w:val="000000"/>
                <w:szCs w:val="22"/>
                <w:lang w:val="bg-BG"/>
              </w:rPr>
            </w:pPr>
            <w:r w:rsidRPr="00225504">
              <w:rPr>
                <w:b/>
                <w:bCs/>
                <w:szCs w:val="22"/>
                <w:lang w:val="bg-BG"/>
              </w:rPr>
              <w:t>Не</w:t>
            </w:r>
            <w:r w:rsidRPr="00225504">
              <w:rPr>
                <w:szCs w:val="22"/>
                <w:lang w:val="bg-BG"/>
              </w:rPr>
              <w:t xml:space="preserve"> отстранявайте етикета на писалката</w:t>
            </w:r>
            <w:r w:rsidRPr="00225504">
              <w:rPr>
                <w:bCs/>
                <w:color w:val="000000"/>
                <w:szCs w:val="22"/>
                <w:lang w:val="bg-BG"/>
              </w:rPr>
              <w:t>.</w:t>
            </w:r>
          </w:p>
          <w:p w:rsidR="00255883" w:rsidRPr="00225504" w:rsidRDefault="00255883" w:rsidP="00E165CC">
            <w:pPr>
              <w:spacing w:before="120"/>
              <w:rPr>
                <w:bCs/>
                <w:color w:val="000000"/>
                <w:szCs w:val="22"/>
                <w:lang w:val="bg-BG"/>
              </w:rPr>
            </w:pPr>
            <w:r w:rsidRPr="00225504">
              <w:rPr>
                <w:bCs/>
                <w:color w:val="000000"/>
                <w:szCs w:val="22"/>
                <w:lang w:val="bg-BG"/>
              </w:rPr>
              <w:t>Почистете гумената запушалка с тампон.</w:t>
            </w:r>
          </w:p>
          <w:p w:rsidR="00255883" w:rsidRPr="00D56F3C" w:rsidRDefault="00255883" w:rsidP="00175CA9">
            <w:pPr>
              <w:spacing w:before="120"/>
              <w:rPr>
                <w:bCs/>
                <w:color w:val="000000"/>
                <w:szCs w:val="22"/>
                <w:lang w:val="ru-RU"/>
              </w:rPr>
            </w:pPr>
            <w:r w:rsidRPr="00225504">
              <w:rPr>
                <w:bCs/>
                <w:szCs w:val="22"/>
                <w:lang w:val="bg-BG"/>
              </w:rPr>
              <w:t>Humalog</w:t>
            </w:r>
            <w:r w:rsidRPr="00225504">
              <w:rPr>
                <w:bCs/>
                <w:color w:val="000000"/>
                <w:szCs w:val="22"/>
                <w:lang w:val="bg-BG"/>
              </w:rPr>
              <w:t xml:space="preserve"> </w:t>
            </w:r>
            <w:r w:rsidRPr="00225504">
              <w:rPr>
                <w:szCs w:val="22"/>
                <w:lang w:val="bg-BG"/>
              </w:rPr>
              <w:t>200 </w:t>
            </w:r>
            <w:r>
              <w:rPr>
                <w:szCs w:val="22"/>
                <w:lang w:val="bg-BG"/>
              </w:rPr>
              <w:t>единици</w:t>
            </w:r>
            <w:r w:rsidRPr="00225504">
              <w:rPr>
                <w:szCs w:val="22"/>
                <w:lang w:val="bg-BG"/>
              </w:rPr>
              <w:t>/ml</w:t>
            </w:r>
            <w:r w:rsidRPr="00225504">
              <w:rPr>
                <w:b/>
                <w:szCs w:val="22"/>
                <w:lang w:val="bg-BG"/>
              </w:rPr>
              <w:t xml:space="preserve"> </w:t>
            </w:r>
            <w:r w:rsidRPr="00225504">
              <w:rPr>
                <w:bCs/>
                <w:szCs w:val="22"/>
                <w:lang w:val="bg-BG"/>
              </w:rPr>
              <w:t xml:space="preserve">инжекционен разтвор трябва </w:t>
            </w:r>
            <w:r w:rsidRPr="00225504">
              <w:rPr>
                <w:bCs/>
                <w:color w:val="000000"/>
                <w:szCs w:val="22"/>
                <w:lang w:val="bg-BG"/>
              </w:rPr>
              <w:t xml:space="preserve">да изглежда бистър и безцветен. </w:t>
            </w:r>
            <w:r w:rsidR="00175CA9">
              <w:rPr>
                <w:b/>
                <w:bCs/>
                <w:color w:val="000000"/>
                <w:szCs w:val="22"/>
                <w:lang w:val="bg-BG"/>
              </w:rPr>
              <w:t>Да не</w:t>
            </w:r>
            <w:r w:rsidR="00175CA9" w:rsidRPr="00225504">
              <w:rPr>
                <w:bCs/>
                <w:color w:val="000000"/>
                <w:szCs w:val="22"/>
                <w:lang w:val="bg-BG"/>
              </w:rPr>
              <w:t xml:space="preserve"> </w:t>
            </w:r>
            <w:r w:rsidR="00175CA9">
              <w:rPr>
                <w:bCs/>
                <w:color w:val="000000"/>
                <w:szCs w:val="22"/>
                <w:lang w:val="bg-BG"/>
              </w:rPr>
              <w:t xml:space="preserve">се </w:t>
            </w:r>
            <w:r w:rsidRPr="00225504">
              <w:rPr>
                <w:bCs/>
                <w:color w:val="000000"/>
                <w:szCs w:val="22"/>
                <w:lang w:val="bg-BG"/>
              </w:rPr>
              <w:t>използва, ако е мътен, оцветен или има частици или бучки</w:t>
            </w:r>
            <w:r>
              <w:rPr>
                <w:bCs/>
                <w:color w:val="000000"/>
                <w:szCs w:val="22"/>
                <w:lang w:val="bg-BG"/>
              </w:rPr>
              <w:t>.</w:t>
            </w:r>
          </w:p>
        </w:tc>
        <w:tc>
          <w:tcPr>
            <w:tcW w:w="4763" w:type="dxa"/>
          </w:tcPr>
          <w:p w:rsidR="00255883" w:rsidRPr="00D56F3C" w:rsidRDefault="00255883" w:rsidP="00E165CC">
            <w:pPr>
              <w:pStyle w:val="Header"/>
              <w:spacing w:before="120"/>
              <w:jc w:val="center"/>
              <w:rPr>
                <w:bCs/>
                <w:color w:val="000000"/>
                <w:sz w:val="22"/>
                <w:szCs w:val="22"/>
                <w:lang w:val="ru-RU"/>
              </w:rPr>
            </w:pPr>
          </w:p>
          <w:p w:rsidR="00255883" w:rsidRPr="006948D5" w:rsidRDefault="00255883" w:rsidP="00E165CC">
            <w:pPr>
              <w:pStyle w:val="Header"/>
              <w:spacing w:before="120"/>
              <w:jc w:val="center"/>
              <w:rPr>
                <w:bCs/>
                <w:color w:val="000000"/>
                <w:sz w:val="22"/>
                <w:szCs w:val="22"/>
                <w:lang w:val="en-US"/>
              </w:rPr>
            </w:pPr>
            <w:r w:rsidRPr="00AE31AC">
              <w:rPr>
                <w:noProof/>
                <w:color w:val="000000"/>
                <w:sz w:val="22"/>
                <w:szCs w:val="22"/>
                <w:lang w:val="en-US"/>
              </w:rPr>
              <w:pict>
                <v:shape id="_x0000_i1050" type="#_x0000_t75" style="width:111.75pt;height:79.5pt">
                  <v:imagedata r:id="rId72" o:title=""/>
                </v:shape>
              </w:pict>
            </w:r>
          </w:p>
          <w:p w:rsidR="00255883" w:rsidRPr="006948D5" w:rsidRDefault="00255883" w:rsidP="00E165CC">
            <w:pPr>
              <w:pStyle w:val="Header"/>
              <w:spacing w:before="120"/>
              <w:jc w:val="center"/>
              <w:rPr>
                <w:bCs/>
                <w:color w:val="000000"/>
                <w:sz w:val="22"/>
                <w:szCs w:val="22"/>
                <w:lang w:val="en-US"/>
              </w:rPr>
            </w:pPr>
            <w:r>
              <w:rPr>
                <w:noProof/>
                <w:lang w:val="bg-BG" w:eastAsia="bg-BG"/>
              </w:rPr>
              <w:pict>
                <v:shape id="_x0000_s1774" type="#_x0000_t202" style="position:absolute;left:0;text-align:left;margin-left:49.1pt;margin-top:12.25pt;width:156.7pt;height:35.4pt;z-index:251622400;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" filled="f" stroked="f" strokeweight=".5pt">
                  <v:textbox style="mso-next-textbox:#_x0000_s1774" inset="0,0,0,0">
                    <w:txbxContent>
                      <w:p w:rsidR="0028363F" w:rsidRPr="00176A79" w:rsidRDefault="0028363F" w:rsidP="00255883">
                        <w:pPr>
                          <w:jc w:val="center"/>
                          <w:rPr>
                            <w:rFonts w:ascii="DIN-Bold" w:hAnsi="DIN-Bold"/>
                            <w:sz w:val="16"/>
                            <w:szCs w:val="16"/>
                            <w:lang w:val="ru-RU"/>
                          </w:rPr>
                        </w:pPr>
                        <w:r w:rsidRPr="00176A79">
                          <w:rPr>
                            <w:rFonts w:ascii="Arial" w:hAnsi="Arial" w:cs="Arial"/>
                            <w:b/>
                            <w:w w:val="80"/>
                            <w:sz w:val="16"/>
                            <w:szCs w:val="16"/>
                            <w:lang w:val="bg-BG"/>
                          </w:rPr>
                          <w:t>ИЗПОЛЗВАЙТЕ</w:t>
                        </w:r>
                        <w:r w:rsidRPr="00176A79">
                          <w:rPr>
                            <w:rFonts w:ascii="DIN-Bold" w:hAnsi="DIN-Bold" w:cs="Arial"/>
                            <w:b/>
                            <w:spacing w:val="-1"/>
                            <w:w w:val="82"/>
                            <w:sz w:val="16"/>
                            <w:szCs w:val="16"/>
                            <w:lang w:val="bg-BG"/>
                          </w:rPr>
                          <w:t xml:space="preserve"> </w:t>
                        </w:r>
                        <w:r w:rsidRPr="00176A79">
                          <w:rPr>
                            <w:rFonts w:ascii="Arial" w:hAnsi="Arial" w:cs="Arial"/>
                            <w:b/>
                            <w:spacing w:val="-1"/>
                            <w:w w:val="82"/>
                            <w:sz w:val="16"/>
                            <w:szCs w:val="16"/>
                            <w:lang w:val="bg-BG"/>
                          </w:rPr>
                          <w:t>САМО</w:t>
                        </w:r>
                        <w:r w:rsidRPr="00176A79">
                          <w:rPr>
                            <w:rFonts w:ascii="DIN-Bold" w:hAnsi="DIN-Bold" w:cs="Arial"/>
                            <w:b/>
                            <w:spacing w:val="-1"/>
                            <w:w w:val="82"/>
                            <w:sz w:val="16"/>
                            <w:szCs w:val="16"/>
                            <w:lang w:val="bg-BG"/>
                          </w:rPr>
                          <w:t xml:space="preserve"> </w:t>
                        </w:r>
                        <w:r w:rsidRPr="00176A79">
                          <w:rPr>
                            <w:rFonts w:ascii="Arial" w:hAnsi="Arial" w:cs="Arial"/>
                            <w:b/>
                            <w:spacing w:val="-1"/>
                            <w:w w:val="82"/>
                            <w:sz w:val="16"/>
                            <w:szCs w:val="16"/>
                            <w:lang w:val="bg-BG"/>
                          </w:rPr>
                          <w:t>В</w:t>
                        </w:r>
                        <w:r w:rsidRPr="00176A79">
                          <w:rPr>
                            <w:rFonts w:ascii="DIN-Bold" w:hAnsi="DIN-Bold" w:cs="Arial"/>
                            <w:b/>
                            <w:spacing w:val="-1"/>
                            <w:w w:val="82"/>
                            <w:sz w:val="16"/>
                            <w:szCs w:val="16"/>
                            <w:lang w:val="bg-BG"/>
                          </w:rPr>
                          <w:t xml:space="preserve"> </w:t>
                        </w:r>
                        <w:r w:rsidRPr="00176A79">
                          <w:rPr>
                            <w:rFonts w:ascii="Arial" w:hAnsi="Arial" w:cs="Arial"/>
                            <w:b/>
                            <w:spacing w:val="-1"/>
                            <w:w w:val="82"/>
                            <w:sz w:val="16"/>
                            <w:szCs w:val="16"/>
                            <w:lang w:val="bg-BG"/>
                          </w:rPr>
                          <w:t>ТАЗИ</w:t>
                        </w:r>
                        <w:r w:rsidRPr="00176A79">
                          <w:rPr>
                            <w:rFonts w:ascii="DIN-Bold" w:hAnsi="DIN-Bold" w:cs="Arial"/>
                            <w:b/>
                            <w:spacing w:val="-1"/>
                            <w:w w:val="82"/>
                            <w:sz w:val="16"/>
                            <w:szCs w:val="16"/>
                            <w:lang w:val="bg-BG"/>
                          </w:rPr>
                          <w:t xml:space="preserve"> </w:t>
                        </w:r>
                        <w:r w:rsidRPr="00176A79">
                          <w:rPr>
                            <w:rFonts w:ascii="Arial" w:hAnsi="Arial" w:cs="Arial"/>
                            <w:b/>
                            <w:spacing w:val="-1"/>
                            <w:w w:val="82"/>
                            <w:sz w:val="16"/>
                            <w:szCs w:val="16"/>
                            <w:lang w:val="bg-BG"/>
                          </w:rPr>
                          <w:t>ПИСАЛКА</w:t>
                        </w:r>
                        <w:r w:rsidRPr="00176A79">
                          <w:rPr>
                            <w:rFonts w:ascii="DIN-Bold" w:hAnsi="DIN-Bold" w:cs="Vrinda"/>
                            <w:b/>
                            <w:spacing w:val="-1"/>
                            <w:w w:val="82"/>
                            <w:sz w:val="16"/>
                            <w:szCs w:val="16"/>
                            <w:lang w:val="ru-RU"/>
                          </w:rPr>
                          <w:t xml:space="preserve"> </w:t>
                        </w:r>
                        <w:r w:rsidRPr="00176A79">
                          <w:rPr>
                            <w:rFonts w:ascii="Arial" w:hAnsi="Arial" w:cs="Arial"/>
                            <w:b/>
                            <w:spacing w:val="-1"/>
                            <w:w w:val="82"/>
                            <w:sz w:val="16"/>
                            <w:szCs w:val="16"/>
                            <w:lang w:val="bg-BG"/>
                          </w:rPr>
                          <w:t>ИЛИ</w:t>
                        </w:r>
                        <w:r w:rsidRPr="00176A79">
                          <w:rPr>
                            <w:rFonts w:ascii="DIN-Bold" w:hAnsi="DIN-Bold" w:cs="Arial"/>
                            <w:b/>
                            <w:spacing w:val="-1"/>
                            <w:w w:val="82"/>
                            <w:sz w:val="16"/>
                            <w:szCs w:val="16"/>
                            <w:lang w:val="bg-BG"/>
                          </w:rPr>
                          <w:t xml:space="preserve"> </w:t>
                        </w:r>
                        <w:r w:rsidRPr="00176A79">
                          <w:rPr>
                            <w:rFonts w:ascii="Arial" w:hAnsi="Arial" w:cs="Arial"/>
                            <w:b/>
                            <w:spacing w:val="-1"/>
                            <w:w w:val="82"/>
                            <w:sz w:val="16"/>
                            <w:szCs w:val="16"/>
                            <w:lang w:val="bg-BG"/>
                          </w:rPr>
                          <w:t>МОЖЕ</w:t>
                        </w:r>
                        <w:r w:rsidRPr="00176A79">
                          <w:rPr>
                            <w:rFonts w:ascii="DIN-Bold" w:hAnsi="DIN-Bold" w:cs="Arial"/>
                            <w:b/>
                            <w:spacing w:val="-1"/>
                            <w:w w:val="82"/>
                            <w:sz w:val="16"/>
                            <w:szCs w:val="16"/>
                            <w:lang w:val="bg-BG"/>
                          </w:rPr>
                          <w:t xml:space="preserve"> </w:t>
                        </w:r>
                        <w:r w:rsidRPr="00176A79">
                          <w:rPr>
                            <w:rFonts w:ascii="Arial" w:hAnsi="Arial" w:cs="Arial"/>
                            <w:b/>
                            <w:spacing w:val="-1"/>
                            <w:w w:val="82"/>
                            <w:sz w:val="16"/>
                            <w:szCs w:val="16"/>
                            <w:lang w:val="bg-BG"/>
                          </w:rPr>
                          <w:t>ДА</w:t>
                        </w:r>
                        <w:r w:rsidRPr="00176A79">
                          <w:rPr>
                            <w:rFonts w:ascii="DIN-Bold" w:hAnsi="DIN-Bold" w:cs="Arial"/>
                            <w:b/>
                            <w:spacing w:val="-1"/>
                            <w:w w:val="82"/>
                            <w:sz w:val="16"/>
                            <w:szCs w:val="16"/>
                            <w:lang w:val="bg-BG"/>
                          </w:rPr>
                          <w:t xml:space="preserve"> </w:t>
                        </w:r>
                        <w:r w:rsidRPr="00176A79">
                          <w:rPr>
                            <w:rFonts w:ascii="Arial" w:hAnsi="Arial" w:cs="Arial"/>
                            <w:b/>
                            <w:spacing w:val="-1"/>
                            <w:w w:val="82"/>
                            <w:sz w:val="16"/>
                            <w:szCs w:val="16"/>
                            <w:lang w:val="bg-BG"/>
                          </w:rPr>
                          <w:t>ПОСЛЕДВА</w:t>
                        </w:r>
                        <w:r w:rsidRPr="00176A79">
                          <w:rPr>
                            <w:rFonts w:ascii="DIN-Bold" w:hAnsi="DIN-Bold" w:cs="Arial"/>
                            <w:b/>
                            <w:spacing w:val="-1"/>
                            <w:w w:val="82"/>
                            <w:sz w:val="16"/>
                            <w:szCs w:val="16"/>
                            <w:lang w:val="bg-BG"/>
                          </w:rPr>
                          <w:t xml:space="preserve"> </w:t>
                        </w:r>
                        <w:r w:rsidRPr="00176A79">
                          <w:rPr>
                            <w:rFonts w:ascii="Arial" w:hAnsi="Arial" w:cs="Arial"/>
                            <w:b/>
                            <w:spacing w:val="-1"/>
                            <w:w w:val="82"/>
                            <w:sz w:val="16"/>
                            <w:szCs w:val="16"/>
                            <w:lang w:val="bg-BG"/>
                          </w:rPr>
                          <w:t>ТЕЖКО</w:t>
                        </w:r>
                        <w:r w:rsidRPr="00176A79">
                          <w:rPr>
                            <w:rFonts w:ascii="DIN-Bold" w:hAnsi="DIN-Bold" w:cs="Arial"/>
                            <w:b/>
                            <w:spacing w:val="-1"/>
                            <w:w w:val="82"/>
                            <w:sz w:val="16"/>
                            <w:szCs w:val="16"/>
                            <w:lang w:val="bg-BG"/>
                          </w:rPr>
                          <w:t xml:space="preserve"> </w:t>
                        </w:r>
                        <w:r w:rsidRPr="00176A79">
                          <w:rPr>
                            <w:rFonts w:ascii="Arial" w:hAnsi="Arial" w:cs="Arial"/>
                            <w:b/>
                            <w:spacing w:val="-1"/>
                            <w:w w:val="82"/>
                            <w:sz w:val="16"/>
                            <w:szCs w:val="16"/>
                            <w:lang w:val="bg-BG"/>
                          </w:rPr>
                          <w:t>ПРЕДОЗИРАНЕ</w:t>
                        </w:r>
                      </w:p>
                    </w:txbxContent>
                  </v:textbox>
                </v:shape>
              </w:pict>
            </w:r>
            <w:r w:rsidR="0093609F" w:rsidRPr="00AE31AC">
              <w:rPr>
                <w:bCs/>
                <w:sz w:val="22"/>
                <w:szCs w:val="22"/>
              </w:rPr>
              <w:pict>
                <v:shape id="_x0000_i1051" type="#_x0000_t75" style="width:187.5pt;height:44.25pt">
                  <v:imagedata r:id="rId68" o:title=""/>
                </v:shape>
              </w:pict>
            </w:r>
          </w:p>
        </w:tc>
      </w:tr>
      <w:tr w:rsidR="00255883" w:rsidRPr="006948D5" w:rsidTr="00176A79">
        <w:tc>
          <w:tcPr>
            <w:tcW w:w="4524" w:type="dxa"/>
          </w:tcPr>
          <w:p w:rsidR="0017351C" w:rsidRPr="00323594" w:rsidRDefault="0017351C" w:rsidP="0017351C">
            <w:pPr>
              <w:pStyle w:val="Header"/>
              <w:spacing w:before="120"/>
              <w:rPr>
                <w:rFonts w:ascii="Times New Roman" w:hAnsi="Times New Roman"/>
                <w:bCs/>
                <w:color w:val="000000"/>
                <w:sz w:val="22"/>
                <w:szCs w:val="22"/>
                <w:lang w:val="ru-RU"/>
              </w:rPr>
            </w:pPr>
            <w:r>
              <w:rPr>
                <w:rFonts w:ascii="Times New Roman" w:hAnsi="Times New Roman"/>
                <w:b/>
                <w:bCs/>
                <w:color w:val="000000"/>
                <w:sz w:val="22"/>
                <w:szCs w:val="22"/>
                <w:lang w:val="bg-BG"/>
              </w:rPr>
              <w:t>Стъпка</w:t>
            </w:r>
            <w:r w:rsidRPr="00323594">
              <w:rPr>
                <w:rFonts w:ascii="Times New Roman" w:hAnsi="Times New Roman"/>
                <w:b/>
                <w:bCs/>
                <w:color w:val="000000"/>
                <w:sz w:val="22"/>
                <w:szCs w:val="22"/>
                <w:lang w:val="ru-RU"/>
              </w:rPr>
              <w:t xml:space="preserve"> </w:t>
            </w:r>
            <w:r w:rsidR="00175CA9">
              <w:rPr>
                <w:rFonts w:ascii="Times New Roman" w:hAnsi="Times New Roman"/>
                <w:b/>
                <w:bCs/>
                <w:color w:val="000000"/>
                <w:sz w:val="22"/>
                <w:szCs w:val="22"/>
                <w:lang w:val="ru-RU"/>
              </w:rPr>
              <w:t>2</w:t>
            </w:r>
            <w:r w:rsidRPr="00323594">
              <w:rPr>
                <w:rFonts w:ascii="Times New Roman" w:hAnsi="Times New Roman"/>
                <w:b/>
                <w:bCs/>
                <w:color w:val="000000"/>
                <w:sz w:val="22"/>
                <w:szCs w:val="22"/>
                <w:lang w:val="ru-RU"/>
              </w:rPr>
              <w:t>:</w:t>
            </w:r>
          </w:p>
          <w:p w:rsidR="0017351C" w:rsidRPr="00323594" w:rsidRDefault="0017351C" w:rsidP="0017351C">
            <w:pPr>
              <w:pStyle w:val="BodyText2"/>
              <w:tabs>
                <w:tab w:val="center" w:pos="4153"/>
                <w:tab w:val="right" w:pos="8306"/>
              </w:tabs>
              <w:spacing w:before="120" w:line="240" w:lineRule="auto"/>
              <w:jc w:val="left"/>
              <w:rPr>
                <w:rFonts w:ascii="Times New Roman" w:hAnsi="Times New Roman"/>
                <w:sz w:val="22"/>
                <w:szCs w:val="22"/>
                <w:lang w:val="ru-RU"/>
              </w:rPr>
            </w:pPr>
            <w:r w:rsidRPr="00323594">
              <w:rPr>
                <w:rFonts w:ascii="Times New Roman" w:hAnsi="Times New Roman"/>
                <w:sz w:val="22"/>
                <w:szCs w:val="22"/>
                <w:lang w:val="ru-RU"/>
              </w:rPr>
              <w:t>Изберете нова игла.</w:t>
            </w:r>
          </w:p>
          <w:p w:rsidR="00255883" w:rsidRPr="0017351C" w:rsidRDefault="0017351C" w:rsidP="00175CA9">
            <w:pPr>
              <w:rPr>
                <w:lang w:val="ru-RU"/>
              </w:rPr>
            </w:pPr>
            <w:r w:rsidRPr="00323594">
              <w:rPr>
                <w:lang w:val="ru-RU"/>
              </w:rPr>
              <w:t xml:space="preserve">Отстранете </w:t>
            </w:r>
            <w:r w:rsidR="00175CA9">
              <w:rPr>
                <w:lang w:val="ru-RU"/>
              </w:rPr>
              <w:t>защитния</w:t>
            </w:r>
            <w:r w:rsidR="00175CA9" w:rsidRPr="00323594">
              <w:rPr>
                <w:lang w:val="ru-RU"/>
              </w:rPr>
              <w:t xml:space="preserve"> </w:t>
            </w:r>
            <w:r w:rsidRPr="00323594">
              <w:rPr>
                <w:lang w:val="ru-RU"/>
              </w:rPr>
              <w:t>етикет от външната капачка на иглата.</w:t>
            </w:r>
          </w:p>
        </w:tc>
        <w:tc>
          <w:tcPr>
            <w:tcW w:w="4763" w:type="dxa"/>
          </w:tcPr>
          <w:p w:rsidR="00255883" w:rsidRPr="00D56F3C" w:rsidRDefault="00255883" w:rsidP="00E165CC">
            <w:pPr>
              <w:pStyle w:val="Header"/>
              <w:spacing w:before="120"/>
              <w:jc w:val="center"/>
              <w:rPr>
                <w:bCs/>
                <w:color w:val="000000"/>
                <w:sz w:val="22"/>
                <w:szCs w:val="22"/>
                <w:lang w:val="ru-RU"/>
              </w:rPr>
            </w:pPr>
          </w:p>
          <w:p w:rsidR="00255883" w:rsidRPr="006948D5" w:rsidRDefault="00255883" w:rsidP="00E165CC">
            <w:pPr>
              <w:pStyle w:val="Header"/>
              <w:spacing w:before="120"/>
              <w:jc w:val="center"/>
              <w:rPr>
                <w:bCs/>
                <w:color w:val="000000"/>
                <w:sz w:val="22"/>
                <w:szCs w:val="22"/>
                <w:lang w:val="en-US"/>
              </w:rPr>
            </w:pPr>
            <w:r w:rsidRPr="00AE31AC">
              <w:rPr>
                <w:bCs/>
                <w:color w:val="000000"/>
                <w:sz w:val="22"/>
                <w:szCs w:val="22"/>
                <w:lang w:val="en-US"/>
              </w:rPr>
              <w:pict>
                <v:shape id="_x0000_i1052" type="#_x0000_t75" style="width:114.75pt;height:78pt">
                  <v:imagedata r:id="rId73" o:title=""/>
                </v:shape>
              </w:pict>
            </w:r>
          </w:p>
          <w:p w:rsidR="00255883" w:rsidRPr="006948D5" w:rsidRDefault="00255883" w:rsidP="00E165CC">
            <w:pPr>
              <w:pStyle w:val="Header"/>
              <w:spacing w:before="120"/>
              <w:jc w:val="center"/>
              <w:rPr>
                <w:bCs/>
                <w:color w:val="000000"/>
                <w:sz w:val="22"/>
                <w:szCs w:val="22"/>
                <w:lang w:val="en-US"/>
              </w:rPr>
            </w:pPr>
          </w:p>
        </w:tc>
      </w:tr>
      <w:tr w:rsidR="00255883" w:rsidRPr="006948D5" w:rsidTr="00176A79">
        <w:tc>
          <w:tcPr>
            <w:tcW w:w="4524" w:type="dxa"/>
          </w:tcPr>
          <w:p w:rsidR="00255883" w:rsidRPr="00225504" w:rsidRDefault="00255883" w:rsidP="00E165CC">
            <w:pPr>
              <w:keepNext/>
              <w:spacing w:before="120"/>
              <w:rPr>
                <w:color w:val="000000"/>
                <w:szCs w:val="22"/>
                <w:lang w:val="bg-BG"/>
              </w:rPr>
            </w:pPr>
            <w:r w:rsidRPr="00225504">
              <w:rPr>
                <w:b/>
                <w:bCs/>
                <w:color w:val="000000"/>
                <w:szCs w:val="22"/>
                <w:lang w:val="bg-BG"/>
              </w:rPr>
              <w:t xml:space="preserve">Стъпка </w:t>
            </w:r>
            <w:r w:rsidR="00175CA9">
              <w:rPr>
                <w:b/>
                <w:bCs/>
                <w:color w:val="000000"/>
                <w:szCs w:val="22"/>
                <w:lang w:val="bg-BG"/>
              </w:rPr>
              <w:t>3</w:t>
            </w:r>
            <w:r w:rsidRPr="00225504">
              <w:rPr>
                <w:b/>
                <w:bCs/>
                <w:color w:val="000000"/>
                <w:szCs w:val="22"/>
                <w:lang w:val="bg-BG"/>
              </w:rPr>
              <w:t>:</w:t>
            </w:r>
          </w:p>
          <w:p w:rsidR="00255883" w:rsidRPr="00D56F3C" w:rsidRDefault="00255883" w:rsidP="00E165CC">
            <w:pPr>
              <w:spacing w:before="120"/>
              <w:rPr>
                <w:bCs/>
                <w:color w:val="000000"/>
                <w:szCs w:val="22"/>
                <w:lang w:val="ru-RU"/>
              </w:rPr>
            </w:pPr>
            <w:r w:rsidRPr="00225504">
              <w:rPr>
                <w:bCs/>
                <w:color w:val="000000"/>
                <w:szCs w:val="22"/>
                <w:lang w:val="bg-BG"/>
              </w:rPr>
              <w:t>Поставете иглата с капачката директно върху писалката и завъртете иглата докрай.</w:t>
            </w:r>
          </w:p>
        </w:tc>
        <w:tc>
          <w:tcPr>
            <w:tcW w:w="4763" w:type="dxa"/>
          </w:tcPr>
          <w:p w:rsidR="00255883" w:rsidRPr="00D56F3C" w:rsidRDefault="00255883" w:rsidP="00E165CC">
            <w:pPr>
              <w:pStyle w:val="Header"/>
              <w:spacing w:before="120"/>
              <w:jc w:val="center"/>
              <w:rPr>
                <w:bCs/>
                <w:color w:val="000000"/>
                <w:sz w:val="22"/>
                <w:szCs w:val="22"/>
                <w:lang w:val="ru-RU"/>
              </w:rPr>
            </w:pPr>
          </w:p>
          <w:p w:rsidR="00255883" w:rsidRPr="006948D5" w:rsidRDefault="00255883" w:rsidP="00E165CC">
            <w:pPr>
              <w:pStyle w:val="Header"/>
              <w:spacing w:before="120"/>
              <w:jc w:val="center"/>
              <w:rPr>
                <w:bCs/>
                <w:color w:val="000000"/>
                <w:sz w:val="22"/>
                <w:szCs w:val="22"/>
                <w:lang w:val="en-US"/>
              </w:rPr>
            </w:pPr>
            <w:r w:rsidRPr="00AE31AC">
              <w:rPr>
                <w:bCs/>
                <w:color w:val="000000"/>
                <w:sz w:val="22"/>
                <w:szCs w:val="22"/>
                <w:lang w:val="en-US"/>
              </w:rPr>
              <w:pict>
                <v:shape id="_x0000_i1053" type="#_x0000_t75" style="width:110.25pt;height:78pt">
                  <v:imagedata r:id="rId74" o:title=""/>
                </v:shape>
              </w:pict>
            </w:r>
          </w:p>
          <w:p w:rsidR="00255883" w:rsidRPr="006948D5" w:rsidRDefault="00255883" w:rsidP="00E165CC">
            <w:pPr>
              <w:pStyle w:val="Header"/>
              <w:spacing w:before="120"/>
              <w:jc w:val="center"/>
              <w:rPr>
                <w:bCs/>
                <w:color w:val="000000"/>
                <w:sz w:val="22"/>
                <w:szCs w:val="22"/>
                <w:lang w:val="en-US"/>
              </w:rPr>
            </w:pPr>
          </w:p>
        </w:tc>
      </w:tr>
      <w:tr w:rsidR="00255883" w:rsidRPr="00A338AA" w:rsidTr="00176A79">
        <w:tc>
          <w:tcPr>
            <w:tcW w:w="4524" w:type="dxa"/>
          </w:tcPr>
          <w:p w:rsidR="00255883" w:rsidRPr="00501099" w:rsidRDefault="00255883" w:rsidP="00E165CC">
            <w:pPr>
              <w:keepNext/>
              <w:spacing w:before="120"/>
              <w:rPr>
                <w:color w:val="000000"/>
                <w:szCs w:val="22"/>
                <w:lang w:val="bg-BG"/>
              </w:rPr>
            </w:pPr>
            <w:r w:rsidRPr="00501099">
              <w:rPr>
                <w:b/>
                <w:color w:val="000000"/>
                <w:szCs w:val="22"/>
                <w:lang w:val="bg-BG"/>
              </w:rPr>
              <w:t xml:space="preserve">Стъпка </w:t>
            </w:r>
            <w:r w:rsidR="00175CA9">
              <w:rPr>
                <w:b/>
                <w:bCs/>
                <w:color w:val="000000"/>
                <w:szCs w:val="22"/>
                <w:lang w:val="bg-BG"/>
              </w:rPr>
              <w:t>4</w:t>
            </w:r>
            <w:r w:rsidRPr="00501099">
              <w:rPr>
                <w:b/>
                <w:bCs/>
                <w:color w:val="000000"/>
                <w:szCs w:val="22"/>
                <w:lang w:val="bg-BG"/>
              </w:rPr>
              <w:t>:</w:t>
            </w:r>
          </w:p>
          <w:p w:rsidR="00255883" w:rsidRPr="00501099" w:rsidRDefault="00255883" w:rsidP="00E165CC">
            <w:pPr>
              <w:spacing w:before="120"/>
              <w:rPr>
                <w:color w:val="000000"/>
                <w:szCs w:val="22"/>
                <w:lang w:val="bg-BG"/>
              </w:rPr>
            </w:pPr>
            <w:r w:rsidRPr="00A338AA">
              <w:rPr>
                <w:szCs w:val="22"/>
                <w:lang w:val="bg-BG"/>
              </w:rPr>
              <w:t>Изтеглете</w:t>
            </w:r>
            <w:r w:rsidRPr="00501099">
              <w:rPr>
                <w:bCs/>
                <w:color w:val="000000"/>
                <w:szCs w:val="22"/>
                <w:lang w:val="bg-BG"/>
              </w:rPr>
              <w:t xml:space="preserve"> външната капачка на иглата</w:t>
            </w:r>
            <w:r w:rsidRPr="00501099">
              <w:rPr>
                <w:color w:val="000000"/>
                <w:szCs w:val="22"/>
                <w:lang w:val="bg-BG"/>
              </w:rPr>
              <w:t xml:space="preserve">. </w:t>
            </w:r>
            <w:r w:rsidRPr="00501099">
              <w:rPr>
                <w:b/>
                <w:color w:val="000000"/>
                <w:szCs w:val="22"/>
                <w:lang w:val="bg-BG"/>
              </w:rPr>
              <w:t>Не</w:t>
            </w:r>
            <w:r w:rsidRPr="00501099">
              <w:rPr>
                <w:color w:val="000000"/>
                <w:szCs w:val="22"/>
                <w:lang w:val="bg-BG"/>
              </w:rPr>
              <w:t xml:space="preserve"> я изхвърляйте.</w:t>
            </w:r>
          </w:p>
          <w:p w:rsidR="00255883" w:rsidRDefault="00255883" w:rsidP="00E165CC">
            <w:pPr>
              <w:keepNext/>
              <w:spacing w:before="120"/>
              <w:rPr>
                <w:szCs w:val="22"/>
                <w:lang w:val="bg-BG"/>
              </w:rPr>
            </w:pPr>
            <w:r w:rsidRPr="00A338AA">
              <w:rPr>
                <w:szCs w:val="22"/>
                <w:lang w:val="bg-BG"/>
              </w:rPr>
              <w:t xml:space="preserve">Изтеглете вътрешната капачка на иглата и </w:t>
            </w:r>
            <w:r w:rsidRPr="00A338AA">
              <w:rPr>
                <w:bCs/>
                <w:szCs w:val="22"/>
                <w:lang w:val="bg-BG"/>
              </w:rPr>
              <w:t xml:space="preserve">я </w:t>
            </w:r>
            <w:r w:rsidRPr="00A338AA">
              <w:rPr>
                <w:szCs w:val="22"/>
                <w:lang w:val="bg-BG"/>
              </w:rPr>
              <w:t>изхвърлете.</w:t>
            </w:r>
          </w:p>
          <w:p w:rsidR="00255883" w:rsidRPr="00501099" w:rsidRDefault="00255883" w:rsidP="00E165CC">
            <w:pPr>
              <w:keepNext/>
              <w:spacing w:before="120"/>
              <w:rPr>
                <w:b/>
                <w:bCs/>
                <w:color w:val="000000"/>
                <w:szCs w:val="22"/>
                <w:lang w:val="bg-BG"/>
              </w:rPr>
            </w:pPr>
          </w:p>
        </w:tc>
        <w:tc>
          <w:tcPr>
            <w:tcW w:w="4763" w:type="dxa"/>
          </w:tcPr>
          <w:p w:rsidR="00255883" w:rsidRPr="00C33AA1" w:rsidRDefault="00255883" w:rsidP="00E165CC">
            <w:pPr>
              <w:pStyle w:val="Header"/>
              <w:spacing w:before="120"/>
              <w:jc w:val="center"/>
              <w:rPr>
                <w:bCs/>
                <w:color w:val="000000"/>
                <w:sz w:val="22"/>
                <w:szCs w:val="22"/>
                <w:lang w:val="ru-RU"/>
              </w:rPr>
            </w:pPr>
            <w:r>
              <w:rPr>
                <w:noProof/>
                <w:lang w:val="bg-BG" w:eastAsia="bg-BG"/>
              </w:rPr>
            </w:r>
            <w:r w:rsidR="003740DE" w:rsidRPr="009E25BE">
              <w:rPr>
                <w:bCs/>
                <w:color w:val="000000"/>
                <w:sz w:val="22"/>
                <w:szCs w:val="22"/>
                <w:lang w:val="ru-RU"/>
              </w:rPr>
              <w:pict>
                <v:shape id="_x0000_s1773" type="#_x0000_t75" style="width:142.8pt;height:91.3pt;mso-position-horizontal-relative:char;mso-position-vertical-relative:line">
                  <v:imagedata r:id="rId75" o:title="Picture1"/>
                  <w10:anchorlock/>
                </v:shape>
              </w:pict>
            </w:r>
          </w:p>
        </w:tc>
      </w:tr>
    </w:tbl>
    <w:p w:rsidR="00255883" w:rsidRPr="00051282" w:rsidRDefault="00255883" w:rsidP="00255883">
      <w:pPr>
        <w:pStyle w:val="Header"/>
        <w:spacing w:before="120"/>
        <w:ind w:left="360"/>
        <w:rPr>
          <w:color w:val="000000"/>
          <w:sz w:val="22"/>
          <w:szCs w:val="22"/>
        </w:rPr>
      </w:pPr>
    </w:p>
    <w:p w:rsidR="00255883" w:rsidRPr="00FD65B4" w:rsidRDefault="00255883" w:rsidP="00255883">
      <w:pPr>
        <w:pStyle w:val="Heading5"/>
        <w:spacing w:before="120"/>
        <w:rPr>
          <w:color w:val="000000"/>
          <w:szCs w:val="22"/>
          <w:lang w:val="bg-BG"/>
        </w:rPr>
      </w:pPr>
      <w:r w:rsidRPr="000C2336">
        <w:rPr>
          <w:color w:val="000000"/>
          <w:szCs w:val="22"/>
          <w:lang w:val="ru-RU"/>
        </w:rPr>
        <w:br w:type="page"/>
      </w:r>
      <w:r w:rsidRPr="00FD65B4">
        <w:rPr>
          <w:color w:val="000000"/>
          <w:szCs w:val="22"/>
          <w:lang w:val="bg-BG"/>
        </w:rPr>
        <w:t>Зареждане на писалка</w:t>
      </w:r>
      <w:r w:rsidR="00A75EB0">
        <w:rPr>
          <w:color w:val="000000"/>
          <w:szCs w:val="22"/>
          <w:lang w:val="bg-BG"/>
        </w:rPr>
        <w:t>та</w:t>
      </w:r>
    </w:p>
    <w:p w:rsidR="00175CA9" w:rsidRDefault="00255883" w:rsidP="00255883">
      <w:pPr>
        <w:keepNext/>
        <w:spacing w:before="120"/>
        <w:rPr>
          <w:color w:val="000000"/>
          <w:szCs w:val="22"/>
          <w:lang w:val="bg-BG"/>
        </w:rPr>
      </w:pPr>
      <w:r w:rsidRPr="00FD65B4">
        <w:rPr>
          <w:b/>
          <w:bCs/>
          <w:color w:val="000000"/>
          <w:szCs w:val="22"/>
          <w:lang w:val="bg-BG"/>
        </w:rPr>
        <w:t>Зарежда</w:t>
      </w:r>
      <w:r w:rsidR="008432EA">
        <w:rPr>
          <w:b/>
          <w:bCs/>
          <w:color w:val="000000"/>
          <w:szCs w:val="22"/>
          <w:lang w:val="bg-BG"/>
        </w:rPr>
        <w:t>йте</w:t>
      </w:r>
      <w:r w:rsidRPr="00FD65B4">
        <w:rPr>
          <w:b/>
          <w:bCs/>
          <w:color w:val="000000"/>
          <w:szCs w:val="22"/>
          <w:lang w:val="bg-BG"/>
        </w:rPr>
        <w:t xml:space="preserve"> преди всяка инжекция</w:t>
      </w:r>
      <w:r w:rsidRPr="00FD65B4">
        <w:rPr>
          <w:b/>
          <w:color w:val="000000"/>
          <w:szCs w:val="22"/>
          <w:lang w:val="bg-BG"/>
        </w:rPr>
        <w:t>.</w:t>
      </w:r>
    </w:p>
    <w:p w:rsidR="002953C0" w:rsidRPr="00B77F25" w:rsidRDefault="002953C0" w:rsidP="0028363F">
      <w:pPr>
        <w:pStyle w:val="Heading5"/>
        <w:numPr>
          <w:ilvl w:val="0"/>
          <w:numId w:val="45"/>
        </w:numPr>
        <w:tabs>
          <w:tab w:val="clear" w:pos="567"/>
          <w:tab w:val="clear" w:pos="720"/>
        </w:tabs>
        <w:spacing w:before="120" w:line="240" w:lineRule="auto"/>
        <w:ind w:left="357" w:right="0" w:hanging="357"/>
        <w:jc w:val="left"/>
        <w:rPr>
          <w:b w:val="0"/>
          <w:bCs/>
          <w:szCs w:val="22"/>
          <w:lang w:val="bg-BG"/>
        </w:rPr>
      </w:pPr>
      <w:r w:rsidRPr="00B77F25">
        <w:rPr>
          <w:b w:val="0"/>
          <w:color w:val="000000"/>
          <w:szCs w:val="22"/>
          <w:lang w:val="ru-RU"/>
        </w:rPr>
        <w:t>Да заредите Вашата писалка означава да отстраните въздуха от иглата и патрона, който може да се събере при редовната употреба, и да се уверите, че писалката работи правилно.</w:t>
      </w:r>
      <w:r>
        <w:rPr>
          <w:b w:val="0"/>
          <w:color w:val="000000"/>
          <w:szCs w:val="22"/>
          <w:lang w:val="ru-RU"/>
        </w:rPr>
        <w:t xml:space="preserve"> </w:t>
      </w:r>
    </w:p>
    <w:p w:rsidR="00255883" w:rsidRDefault="00255883" w:rsidP="0028363F">
      <w:pPr>
        <w:pStyle w:val="Heading5"/>
        <w:numPr>
          <w:ilvl w:val="0"/>
          <w:numId w:val="45"/>
        </w:numPr>
        <w:tabs>
          <w:tab w:val="clear" w:pos="567"/>
          <w:tab w:val="clear" w:pos="720"/>
        </w:tabs>
        <w:spacing w:before="120" w:line="240" w:lineRule="auto"/>
        <w:ind w:left="357" w:right="0" w:hanging="357"/>
        <w:jc w:val="left"/>
        <w:rPr>
          <w:b w:val="0"/>
          <w:bCs/>
          <w:szCs w:val="22"/>
          <w:lang w:val="bg-BG"/>
        </w:rPr>
      </w:pPr>
      <w:r w:rsidRPr="00175CA9">
        <w:rPr>
          <w:b w:val="0"/>
          <w:bCs/>
          <w:snapToGrid w:val="0"/>
          <w:szCs w:val="22"/>
          <w:lang w:val="bg-BG"/>
        </w:rPr>
        <w:t xml:space="preserve">Ако </w:t>
      </w:r>
      <w:r w:rsidRPr="00175CA9">
        <w:rPr>
          <w:b w:val="0"/>
          <w:snapToGrid w:val="0"/>
          <w:szCs w:val="22"/>
          <w:lang w:val="bg-BG"/>
        </w:rPr>
        <w:t>не</w:t>
      </w:r>
      <w:r w:rsidRPr="00175CA9">
        <w:rPr>
          <w:b w:val="0"/>
          <w:bCs/>
          <w:snapToGrid w:val="0"/>
          <w:szCs w:val="22"/>
          <w:lang w:val="bg-BG"/>
        </w:rPr>
        <w:t xml:space="preserve"> зареждате писалката преди всяк</w:t>
      </w:r>
      <w:r w:rsidR="002953C0">
        <w:rPr>
          <w:b w:val="0"/>
          <w:bCs/>
          <w:snapToGrid w:val="0"/>
          <w:szCs w:val="22"/>
          <w:lang w:val="bg-BG"/>
        </w:rPr>
        <w:t>а</w:t>
      </w:r>
      <w:r w:rsidRPr="00175CA9">
        <w:rPr>
          <w:b w:val="0"/>
          <w:bCs/>
          <w:snapToGrid w:val="0"/>
          <w:szCs w:val="22"/>
          <w:lang w:val="bg-BG"/>
        </w:rPr>
        <w:t xml:space="preserve"> инжек</w:t>
      </w:r>
      <w:r w:rsidR="002953C0">
        <w:rPr>
          <w:b w:val="0"/>
          <w:bCs/>
          <w:snapToGrid w:val="0"/>
          <w:szCs w:val="22"/>
          <w:lang w:val="bg-BG"/>
        </w:rPr>
        <w:t>ция</w:t>
      </w:r>
      <w:r w:rsidRPr="00175CA9">
        <w:rPr>
          <w:b w:val="0"/>
          <w:bCs/>
          <w:snapToGrid w:val="0"/>
          <w:szCs w:val="22"/>
          <w:lang w:val="bg-BG"/>
        </w:rPr>
        <w:t>, може да получите твърде много или твърде малко инсулин</w:t>
      </w:r>
      <w:r w:rsidRPr="00175CA9">
        <w:rPr>
          <w:b w:val="0"/>
          <w:bCs/>
          <w:szCs w:val="22"/>
          <w:lang w:val="bg-BG"/>
        </w:rPr>
        <w:t>.</w:t>
      </w:r>
    </w:p>
    <w:p w:rsidR="002953C0" w:rsidRPr="00B77F25" w:rsidRDefault="002953C0" w:rsidP="00B77F25">
      <w:pPr>
        <w:rPr>
          <w:lang w:val="ru-RU"/>
        </w:rPr>
      </w:pPr>
    </w:p>
    <w:p w:rsidR="00255883" w:rsidRDefault="00255883" w:rsidP="00255883">
      <w:pPr>
        <w:spacing w:before="120"/>
        <w:ind w:left="360"/>
        <w:rPr>
          <w:snapToGrid w:val="0"/>
          <w:color w:val="000000"/>
          <w:szCs w:val="22"/>
          <w:lang w:val="ru-RU"/>
        </w:rPr>
      </w:pPr>
    </w:p>
    <w:tbl>
      <w:tblPr>
        <w:tblW w:w="9287" w:type="dxa"/>
        <w:tblBorders>
          <w:top w:val="single" w:sz="4" w:space="0" w:color="auto"/>
          <w:bottom w:val="single" w:sz="4" w:space="0" w:color="auto"/>
          <w:insideH w:val="single" w:sz="4" w:space="0" w:color="auto"/>
        </w:tblBorders>
        <w:tblLook w:val="01E0" w:firstRow="1" w:lastRow="1" w:firstColumn="1" w:lastColumn="1" w:noHBand="0" w:noVBand="0"/>
      </w:tblPr>
      <w:tblGrid>
        <w:gridCol w:w="4578"/>
        <w:gridCol w:w="4709"/>
      </w:tblGrid>
      <w:tr w:rsidR="0028551A" w:rsidRPr="007E533A" w:rsidTr="00176A79">
        <w:tc>
          <w:tcPr>
            <w:tcW w:w="4578" w:type="dxa"/>
          </w:tcPr>
          <w:p w:rsidR="0028551A" w:rsidRPr="009863D2" w:rsidRDefault="0028551A" w:rsidP="00E165CC">
            <w:pPr>
              <w:keepNext/>
              <w:spacing w:before="120"/>
              <w:rPr>
                <w:color w:val="000000"/>
                <w:szCs w:val="22"/>
                <w:lang w:val="bg-BG"/>
              </w:rPr>
            </w:pPr>
            <w:r w:rsidRPr="009863D2">
              <w:rPr>
                <w:b/>
                <w:bCs/>
                <w:color w:val="000000"/>
                <w:szCs w:val="22"/>
                <w:lang w:val="bg-BG"/>
              </w:rPr>
              <w:t xml:space="preserve">Стъпка </w:t>
            </w:r>
            <w:r w:rsidR="002953C0">
              <w:rPr>
                <w:b/>
                <w:bCs/>
                <w:color w:val="000000"/>
                <w:szCs w:val="22"/>
                <w:lang w:val="bg-BG"/>
              </w:rPr>
              <w:t>5</w:t>
            </w:r>
            <w:r w:rsidRPr="009863D2">
              <w:rPr>
                <w:b/>
                <w:bCs/>
                <w:color w:val="000000"/>
                <w:szCs w:val="22"/>
                <w:lang w:val="bg-BG"/>
              </w:rPr>
              <w:t>:</w:t>
            </w:r>
          </w:p>
          <w:p w:rsidR="0028551A" w:rsidRPr="00323594" w:rsidRDefault="002953C0" w:rsidP="002953C0">
            <w:pPr>
              <w:spacing w:before="120"/>
              <w:rPr>
                <w:color w:val="000000"/>
                <w:szCs w:val="22"/>
                <w:lang w:val="ru-RU"/>
              </w:rPr>
            </w:pPr>
            <w:r w:rsidRPr="00D17B95">
              <w:rPr>
                <w:color w:val="000000"/>
                <w:szCs w:val="22"/>
                <w:lang w:val="bg-BG"/>
              </w:rPr>
              <w:t xml:space="preserve">За да заредите Вашата писалка, </w:t>
            </w:r>
            <w:r>
              <w:rPr>
                <w:color w:val="000000"/>
                <w:szCs w:val="22"/>
                <w:lang w:val="bg-BG"/>
              </w:rPr>
              <w:t>з</w:t>
            </w:r>
            <w:r w:rsidR="0028551A" w:rsidRPr="009863D2">
              <w:rPr>
                <w:bCs/>
                <w:color w:val="000000"/>
                <w:szCs w:val="22"/>
                <w:lang w:val="bg-BG"/>
              </w:rPr>
              <w:t xml:space="preserve">авъртете дозаторното копче, за да </w:t>
            </w:r>
            <w:r w:rsidR="0028551A" w:rsidRPr="009863D2">
              <w:rPr>
                <w:b/>
                <w:bCs/>
                <w:color w:val="000000"/>
                <w:szCs w:val="22"/>
                <w:lang w:val="bg-BG"/>
              </w:rPr>
              <w:t>изберете 2 единици</w:t>
            </w:r>
            <w:r w:rsidR="0028551A" w:rsidRPr="009863D2">
              <w:rPr>
                <w:color w:val="000000"/>
                <w:szCs w:val="22"/>
                <w:lang w:val="bg-BG"/>
              </w:rPr>
              <w:t>.</w:t>
            </w:r>
          </w:p>
        </w:tc>
        <w:tc>
          <w:tcPr>
            <w:tcW w:w="4709" w:type="dxa"/>
          </w:tcPr>
          <w:p w:rsidR="0028551A" w:rsidRPr="007E533A" w:rsidRDefault="0028551A" w:rsidP="00E165CC">
            <w:pPr>
              <w:spacing w:line="240" w:lineRule="auto"/>
              <w:jc w:val="center"/>
              <w:rPr>
                <w:szCs w:val="22"/>
              </w:rPr>
            </w:pPr>
            <w:r w:rsidRPr="007E533A">
              <w:rPr>
                <w:szCs w:val="22"/>
              </w:rPr>
              <w:pict>
                <v:shape id="_x0000_i1054" type="#_x0000_t75" style="width:114pt;height:79.5pt">
                  <v:imagedata r:id="rId76" o:title=""/>
                </v:shape>
              </w:pict>
            </w:r>
          </w:p>
          <w:p w:rsidR="0028551A" w:rsidRPr="007E533A" w:rsidRDefault="0028551A" w:rsidP="00E165CC">
            <w:pPr>
              <w:spacing w:line="240" w:lineRule="auto"/>
              <w:jc w:val="center"/>
              <w:rPr>
                <w:szCs w:val="22"/>
              </w:rPr>
            </w:pPr>
          </w:p>
        </w:tc>
      </w:tr>
      <w:tr w:rsidR="0028551A" w:rsidRPr="007E533A" w:rsidTr="00176A79">
        <w:tc>
          <w:tcPr>
            <w:tcW w:w="4578" w:type="dxa"/>
          </w:tcPr>
          <w:p w:rsidR="0028551A" w:rsidRPr="009863D2" w:rsidRDefault="0028551A" w:rsidP="00E165CC">
            <w:pPr>
              <w:keepNext/>
              <w:spacing w:before="120"/>
              <w:rPr>
                <w:color w:val="000000"/>
                <w:szCs w:val="22"/>
                <w:lang w:val="bg-BG"/>
              </w:rPr>
            </w:pPr>
            <w:r w:rsidRPr="009863D2">
              <w:rPr>
                <w:b/>
                <w:color w:val="000000"/>
                <w:szCs w:val="22"/>
                <w:lang w:val="bg-BG"/>
              </w:rPr>
              <w:t xml:space="preserve">Стъпка </w:t>
            </w:r>
            <w:r w:rsidR="002953C0">
              <w:rPr>
                <w:b/>
                <w:color w:val="000000"/>
                <w:szCs w:val="22"/>
                <w:lang w:val="bg-BG"/>
              </w:rPr>
              <w:t>6</w:t>
            </w:r>
            <w:r w:rsidRPr="009863D2">
              <w:rPr>
                <w:b/>
                <w:color w:val="000000"/>
                <w:szCs w:val="22"/>
                <w:lang w:val="bg-BG"/>
              </w:rPr>
              <w:t>:</w:t>
            </w:r>
          </w:p>
          <w:p w:rsidR="0028551A" w:rsidRPr="00323594" w:rsidRDefault="0028551A" w:rsidP="000C3DBC">
            <w:pPr>
              <w:spacing w:before="120"/>
              <w:rPr>
                <w:b/>
                <w:bCs/>
                <w:color w:val="000000"/>
                <w:szCs w:val="22"/>
                <w:lang w:val="ru-RU"/>
              </w:rPr>
            </w:pPr>
            <w:r w:rsidRPr="00FD65B4">
              <w:rPr>
                <w:color w:val="000000"/>
                <w:szCs w:val="22"/>
                <w:lang w:val="bg-BG"/>
              </w:rPr>
              <w:t>Задръжте писалка</w:t>
            </w:r>
            <w:r w:rsidR="00B679F5">
              <w:rPr>
                <w:color w:val="000000"/>
                <w:szCs w:val="22"/>
                <w:lang w:val="bg-BG"/>
              </w:rPr>
              <w:t>та</w:t>
            </w:r>
            <w:r w:rsidRPr="00FD65B4">
              <w:rPr>
                <w:color w:val="000000"/>
                <w:szCs w:val="22"/>
                <w:lang w:val="bg-BG"/>
              </w:rPr>
              <w:t xml:space="preserve"> </w:t>
            </w:r>
            <w:r w:rsidRPr="00C12018">
              <w:rPr>
                <w:color w:val="000000"/>
                <w:szCs w:val="22"/>
                <w:lang w:val="bg-BG"/>
              </w:rPr>
              <w:t>с насочена нагоре</w:t>
            </w:r>
            <w:r w:rsidRPr="00676D46">
              <w:rPr>
                <w:szCs w:val="22"/>
                <w:lang w:val="bg-BG"/>
              </w:rPr>
              <w:t xml:space="preserve"> </w:t>
            </w:r>
            <w:r w:rsidRPr="00C12018">
              <w:rPr>
                <w:color w:val="000000"/>
                <w:szCs w:val="22"/>
                <w:lang w:val="bg-BG"/>
              </w:rPr>
              <w:t>игла.</w:t>
            </w:r>
            <w:r w:rsidRPr="00FD65B4">
              <w:rPr>
                <w:color w:val="000000"/>
                <w:szCs w:val="22"/>
                <w:lang w:val="bg-BG"/>
              </w:rPr>
              <w:t xml:space="preserve"> </w:t>
            </w:r>
            <w:r w:rsidRPr="00A338AA">
              <w:rPr>
                <w:szCs w:val="22"/>
                <w:lang w:val="bg-BG"/>
              </w:rPr>
              <w:t xml:space="preserve">Почукайте </w:t>
            </w:r>
            <w:r w:rsidRPr="00676D46">
              <w:rPr>
                <w:szCs w:val="22"/>
                <w:lang w:val="bg-BG"/>
              </w:rPr>
              <w:t>леко</w:t>
            </w:r>
            <w:r w:rsidRPr="00A338AA">
              <w:rPr>
                <w:szCs w:val="22"/>
                <w:lang w:val="bg-BG"/>
              </w:rPr>
              <w:t xml:space="preserve"> гнездото на патрона, </w:t>
            </w:r>
            <w:r w:rsidR="002953C0">
              <w:rPr>
                <w:szCs w:val="22"/>
                <w:lang w:val="bg-BG"/>
              </w:rPr>
              <w:t>за да се съберат</w:t>
            </w:r>
            <w:r w:rsidRPr="00A338AA">
              <w:rPr>
                <w:szCs w:val="22"/>
                <w:lang w:val="bg-BG"/>
              </w:rPr>
              <w:t xml:space="preserve"> мехурчета въздух в най-горната част.</w:t>
            </w:r>
          </w:p>
        </w:tc>
        <w:tc>
          <w:tcPr>
            <w:tcW w:w="4709" w:type="dxa"/>
          </w:tcPr>
          <w:p w:rsidR="0028551A" w:rsidRPr="007E533A" w:rsidRDefault="0028551A" w:rsidP="00E165CC">
            <w:pPr>
              <w:spacing w:before="120" w:line="240" w:lineRule="auto"/>
              <w:jc w:val="center"/>
              <w:rPr>
                <w:szCs w:val="22"/>
              </w:rPr>
            </w:pPr>
            <w:r w:rsidRPr="007E533A">
              <w:rPr>
                <w:szCs w:val="22"/>
              </w:rPr>
              <w:pict>
                <v:shape id="_x0000_i1055" type="#_x0000_t75" style="width:116.25pt;height:79.5pt">
                  <v:imagedata r:id="rId77" o:title=""/>
                </v:shape>
              </w:pict>
            </w:r>
          </w:p>
          <w:p w:rsidR="0028551A" w:rsidRPr="007E533A" w:rsidRDefault="0028551A" w:rsidP="00E165CC">
            <w:pPr>
              <w:spacing w:before="120" w:line="240" w:lineRule="auto"/>
              <w:jc w:val="center"/>
              <w:rPr>
                <w:szCs w:val="22"/>
              </w:rPr>
            </w:pPr>
          </w:p>
        </w:tc>
      </w:tr>
      <w:tr w:rsidR="0028551A" w:rsidRPr="007E533A" w:rsidTr="00176A79">
        <w:tc>
          <w:tcPr>
            <w:tcW w:w="4578" w:type="dxa"/>
          </w:tcPr>
          <w:p w:rsidR="0028551A" w:rsidRPr="00FD65B4" w:rsidRDefault="0028551A" w:rsidP="00E165CC">
            <w:pPr>
              <w:keepNext/>
              <w:spacing w:before="120"/>
              <w:rPr>
                <w:color w:val="000000"/>
                <w:szCs w:val="22"/>
                <w:lang w:val="bg-BG"/>
              </w:rPr>
            </w:pPr>
            <w:r w:rsidRPr="00FD65B4">
              <w:rPr>
                <w:b/>
                <w:color w:val="000000"/>
                <w:szCs w:val="22"/>
                <w:lang w:val="bg-BG"/>
              </w:rPr>
              <w:t xml:space="preserve">Стъпка </w:t>
            </w:r>
            <w:r w:rsidR="002953C0">
              <w:rPr>
                <w:b/>
                <w:color w:val="000000"/>
                <w:szCs w:val="22"/>
                <w:lang w:val="bg-BG"/>
              </w:rPr>
              <w:t>7</w:t>
            </w:r>
            <w:r w:rsidRPr="00FD65B4">
              <w:rPr>
                <w:b/>
                <w:color w:val="000000"/>
                <w:szCs w:val="22"/>
                <w:lang w:val="bg-BG"/>
              </w:rPr>
              <w:t>:</w:t>
            </w:r>
          </w:p>
          <w:p w:rsidR="0028551A" w:rsidRPr="00DF6463" w:rsidRDefault="0028551A" w:rsidP="00E165CC">
            <w:pPr>
              <w:spacing w:before="120"/>
              <w:rPr>
                <w:bCs/>
                <w:color w:val="000000"/>
                <w:szCs w:val="22"/>
                <w:lang w:val="bg-BG"/>
              </w:rPr>
            </w:pPr>
            <w:r w:rsidRPr="00FD65B4">
              <w:rPr>
                <w:color w:val="000000"/>
                <w:szCs w:val="22"/>
                <w:lang w:val="bg-BG"/>
              </w:rPr>
              <w:t>Продълж</w:t>
            </w:r>
            <w:r w:rsidR="002953C0">
              <w:rPr>
                <w:color w:val="000000"/>
                <w:szCs w:val="22"/>
                <w:lang w:val="bg-BG"/>
              </w:rPr>
              <w:t>е</w:t>
            </w:r>
            <w:r w:rsidRPr="00FD65B4">
              <w:rPr>
                <w:color w:val="000000"/>
                <w:szCs w:val="22"/>
                <w:lang w:val="bg-BG"/>
              </w:rPr>
              <w:t xml:space="preserve">те да държите </w:t>
            </w:r>
            <w:r w:rsidR="002953C0">
              <w:rPr>
                <w:color w:val="000000"/>
                <w:szCs w:val="22"/>
                <w:lang w:val="bg-BG"/>
              </w:rPr>
              <w:t xml:space="preserve">Вашата </w:t>
            </w:r>
            <w:r w:rsidRPr="00FD65B4">
              <w:rPr>
                <w:color w:val="000000"/>
                <w:szCs w:val="22"/>
                <w:lang w:val="bg-BG"/>
              </w:rPr>
              <w:t xml:space="preserve">писалка с </w:t>
            </w:r>
            <w:r w:rsidRPr="00B82253">
              <w:rPr>
                <w:color w:val="000000"/>
                <w:szCs w:val="22"/>
                <w:lang w:val="bg-BG"/>
              </w:rPr>
              <w:t>насочена нагоре игла</w:t>
            </w:r>
            <w:r w:rsidRPr="00FD65B4">
              <w:rPr>
                <w:color w:val="000000"/>
                <w:szCs w:val="22"/>
                <w:lang w:val="bg-BG"/>
              </w:rPr>
              <w:t>. Натиснете дозаторното копче докато то спре и в дозаторн</w:t>
            </w:r>
            <w:r w:rsidR="00936DE8">
              <w:rPr>
                <w:color w:val="000000"/>
                <w:szCs w:val="22"/>
                <w:lang w:val="bg-BG"/>
              </w:rPr>
              <w:t>ото</w:t>
            </w:r>
            <w:r w:rsidRPr="00FD65B4">
              <w:rPr>
                <w:color w:val="000000"/>
                <w:szCs w:val="22"/>
                <w:lang w:val="bg-BG"/>
              </w:rPr>
              <w:t xml:space="preserve"> прозор</w:t>
            </w:r>
            <w:r w:rsidR="00936DE8">
              <w:rPr>
                <w:color w:val="000000"/>
                <w:szCs w:val="22"/>
                <w:lang w:val="bg-BG"/>
              </w:rPr>
              <w:t>ч</w:t>
            </w:r>
            <w:r w:rsidRPr="00FD65B4">
              <w:rPr>
                <w:color w:val="000000"/>
                <w:szCs w:val="22"/>
                <w:lang w:val="bg-BG"/>
              </w:rPr>
              <w:t>е се покаже „</w:t>
            </w:r>
            <w:r w:rsidRPr="00427FAE">
              <w:rPr>
                <w:b/>
                <w:color w:val="000000"/>
                <w:szCs w:val="22"/>
                <w:lang w:val="bg-BG"/>
              </w:rPr>
              <w:t>0</w:t>
            </w:r>
            <w:r w:rsidRPr="00B166C1">
              <w:rPr>
                <w:color w:val="000000"/>
                <w:szCs w:val="22"/>
                <w:lang w:val="bg-BG"/>
              </w:rPr>
              <w:t xml:space="preserve">”. Задръжте дозаторното копче и </w:t>
            </w:r>
            <w:r w:rsidRPr="00DF6463">
              <w:rPr>
                <w:b/>
                <w:bCs/>
                <w:color w:val="000000"/>
                <w:szCs w:val="22"/>
                <w:lang w:val="bg-BG"/>
              </w:rPr>
              <w:t>пребройте бавно до 5</w:t>
            </w:r>
            <w:r w:rsidRPr="00DF6463">
              <w:rPr>
                <w:bCs/>
                <w:color w:val="000000"/>
                <w:szCs w:val="22"/>
                <w:lang w:val="bg-BG"/>
              </w:rPr>
              <w:t>.</w:t>
            </w:r>
          </w:p>
          <w:p w:rsidR="0028551A" w:rsidRPr="00676B77" w:rsidRDefault="0028551A" w:rsidP="0028363F">
            <w:pPr>
              <w:numPr>
                <w:ilvl w:val="0"/>
                <w:numId w:val="23"/>
              </w:numPr>
              <w:tabs>
                <w:tab w:val="clear" w:pos="360"/>
                <w:tab w:val="clear" w:pos="567"/>
                <w:tab w:val="num" w:pos="720"/>
              </w:tabs>
              <w:spacing w:before="120" w:line="240" w:lineRule="auto"/>
              <w:ind w:left="720"/>
              <w:rPr>
                <w:b/>
                <w:bCs/>
                <w:color w:val="000000"/>
                <w:szCs w:val="22"/>
                <w:lang w:val="bg-BG"/>
              </w:rPr>
            </w:pPr>
            <w:r w:rsidRPr="00017624">
              <w:rPr>
                <w:color w:val="000000"/>
                <w:szCs w:val="22"/>
                <w:lang w:val="bg-BG"/>
              </w:rPr>
              <w:t>Трябва да видите инсулин на върха на иглата.</w:t>
            </w:r>
          </w:p>
          <w:p w:rsidR="0028551A" w:rsidRPr="00FD65B4" w:rsidRDefault="0028551A" w:rsidP="0028363F">
            <w:pPr>
              <w:numPr>
                <w:ilvl w:val="2"/>
                <w:numId w:val="23"/>
              </w:numPr>
              <w:tabs>
                <w:tab w:val="clear" w:pos="567"/>
                <w:tab w:val="left" w:pos="1080"/>
              </w:tabs>
              <w:spacing w:before="120" w:line="240" w:lineRule="auto"/>
              <w:ind w:left="1080"/>
              <w:rPr>
                <w:color w:val="000000"/>
                <w:szCs w:val="22"/>
                <w:lang w:val="bg-BG"/>
              </w:rPr>
            </w:pPr>
            <w:r w:rsidRPr="00FB27C3">
              <w:rPr>
                <w:color w:val="000000"/>
                <w:szCs w:val="22"/>
                <w:lang w:val="bg-BG"/>
              </w:rPr>
              <w:t xml:space="preserve">Ако </w:t>
            </w:r>
            <w:r w:rsidRPr="00AE0BDD">
              <w:rPr>
                <w:b/>
                <w:color w:val="000000"/>
                <w:szCs w:val="22"/>
                <w:lang w:val="bg-BG"/>
              </w:rPr>
              <w:t>не</w:t>
            </w:r>
            <w:r w:rsidRPr="00EB6BF3">
              <w:rPr>
                <w:color w:val="000000"/>
                <w:szCs w:val="22"/>
                <w:lang w:val="bg-BG"/>
              </w:rPr>
              <w:t xml:space="preserve"> види</w:t>
            </w:r>
            <w:r w:rsidRPr="00571573">
              <w:rPr>
                <w:color w:val="000000"/>
                <w:szCs w:val="22"/>
                <w:lang w:val="bg-BG"/>
              </w:rPr>
              <w:t xml:space="preserve">те инсулин, повторете стъпките </w:t>
            </w:r>
            <w:r w:rsidRPr="00F35A1F">
              <w:rPr>
                <w:color w:val="000000"/>
                <w:szCs w:val="22"/>
                <w:lang w:val="bg-BG"/>
              </w:rPr>
              <w:t>по зареждането</w:t>
            </w:r>
            <w:r w:rsidRPr="00FD65B4">
              <w:rPr>
                <w:color w:val="000000"/>
                <w:szCs w:val="22"/>
                <w:lang w:val="bg-BG"/>
              </w:rPr>
              <w:t>, но не повече от 8 пъти.</w:t>
            </w:r>
          </w:p>
          <w:p w:rsidR="0028551A" w:rsidRPr="00FD65B4" w:rsidRDefault="0028551A" w:rsidP="0028363F">
            <w:pPr>
              <w:numPr>
                <w:ilvl w:val="2"/>
                <w:numId w:val="23"/>
              </w:numPr>
              <w:tabs>
                <w:tab w:val="clear" w:pos="567"/>
                <w:tab w:val="left" w:pos="1080"/>
              </w:tabs>
              <w:spacing w:before="120" w:line="240" w:lineRule="auto"/>
              <w:ind w:left="1080"/>
              <w:rPr>
                <w:color w:val="000000"/>
                <w:szCs w:val="22"/>
                <w:lang w:val="bg-BG"/>
              </w:rPr>
            </w:pPr>
            <w:r w:rsidRPr="00FD65B4">
              <w:rPr>
                <w:color w:val="000000"/>
                <w:szCs w:val="22"/>
                <w:lang w:val="bg-BG"/>
              </w:rPr>
              <w:t xml:space="preserve">Ако </w:t>
            </w:r>
            <w:r w:rsidRPr="00FD65B4">
              <w:rPr>
                <w:b/>
                <w:color w:val="000000"/>
                <w:szCs w:val="22"/>
                <w:lang w:val="bg-BG"/>
              </w:rPr>
              <w:t>все още не</w:t>
            </w:r>
            <w:r w:rsidRPr="00FD65B4">
              <w:rPr>
                <w:color w:val="000000"/>
                <w:szCs w:val="22"/>
                <w:lang w:val="bg-BG"/>
              </w:rPr>
              <w:t xml:space="preserve"> виждате инсулин, сменете иглата и повторете стъпките </w:t>
            </w:r>
            <w:r w:rsidRPr="00F35A1F">
              <w:rPr>
                <w:color w:val="000000"/>
                <w:szCs w:val="22"/>
                <w:lang w:val="bg-BG"/>
              </w:rPr>
              <w:t>по зареждането</w:t>
            </w:r>
            <w:r>
              <w:rPr>
                <w:color w:val="000000"/>
                <w:szCs w:val="22"/>
                <w:lang w:val="bg-BG"/>
              </w:rPr>
              <w:t>.</w:t>
            </w:r>
          </w:p>
          <w:p w:rsidR="0028551A" w:rsidRPr="00323594" w:rsidRDefault="0028551A" w:rsidP="00C34F5D">
            <w:pPr>
              <w:spacing w:before="120"/>
              <w:rPr>
                <w:bCs/>
                <w:color w:val="000000"/>
                <w:szCs w:val="22"/>
                <w:lang w:val="ru-RU"/>
              </w:rPr>
            </w:pPr>
            <w:r w:rsidRPr="00C51155">
              <w:rPr>
                <w:color w:val="000000"/>
                <w:szCs w:val="22"/>
                <w:lang w:val="bg-BG"/>
              </w:rPr>
              <w:t xml:space="preserve">Наличието на малки мехурчета въздух е нормално и </w:t>
            </w:r>
            <w:r w:rsidR="00CB0B2D">
              <w:rPr>
                <w:color w:val="000000"/>
                <w:szCs w:val="22"/>
                <w:lang w:val="bg-BG"/>
              </w:rPr>
              <w:t>това</w:t>
            </w:r>
            <w:r w:rsidR="00CB0B2D" w:rsidRPr="00C51155">
              <w:rPr>
                <w:color w:val="000000"/>
                <w:szCs w:val="22"/>
                <w:lang w:val="bg-BG"/>
              </w:rPr>
              <w:t xml:space="preserve"> </w:t>
            </w:r>
            <w:r w:rsidRPr="00C51155">
              <w:rPr>
                <w:color w:val="000000"/>
                <w:szCs w:val="22"/>
                <w:lang w:val="bg-BG"/>
              </w:rPr>
              <w:t>няма да повлияе на доза</w:t>
            </w:r>
            <w:r w:rsidR="00CB4789">
              <w:rPr>
                <w:color w:val="000000"/>
                <w:szCs w:val="22"/>
                <w:lang w:val="bg-BG"/>
              </w:rPr>
              <w:t>та</w:t>
            </w:r>
            <w:r w:rsidRPr="00C51155">
              <w:rPr>
                <w:color w:val="000000"/>
                <w:szCs w:val="22"/>
                <w:lang w:val="bg-BG"/>
              </w:rPr>
              <w:t>.</w:t>
            </w:r>
          </w:p>
        </w:tc>
        <w:tc>
          <w:tcPr>
            <w:tcW w:w="4709" w:type="dxa"/>
          </w:tcPr>
          <w:p w:rsidR="0028551A" w:rsidRPr="007E533A" w:rsidRDefault="0028551A" w:rsidP="00E165CC">
            <w:pPr>
              <w:spacing w:before="120" w:line="240" w:lineRule="auto"/>
              <w:jc w:val="center"/>
              <w:rPr>
                <w:szCs w:val="22"/>
              </w:rPr>
            </w:pPr>
            <w:r w:rsidRPr="007E533A">
              <w:rPr>
                <w:noProof/>
                <w:szCs w:val="22"/>
              </w:rPr>
              <w:pict>
                <v:shape id="_x0000_i1056" type="#_x0000_t75" style="width:114pt;height:122.25pt;visibility:visible">
                  <v:imagedata r:id="rId78" o:title=""/>
                </v:shape>
              </w:pict>
            </w:r>
          </w:p>
          <w:p w:rsidR="0028551A" w:rsidRPr="007E533A" w:rsidRDefault="0028551A" w:rsidP="00E165CC">
            <w:pPr>
              <w:spacing w:before="120" w:line="240" w:lineRule="auto"/>
              <w:jc w:val="center"/>
              <w:rPr>
                <w:szCs w:val="22"/>
              </w:rPr>
            </w:pPr>
            <w:r w:rsidRPr="007E533A">
              <w:rPr>
                <w:szCs w:val="22"/>
              </w:rPr>
              <w:pict>
                <v:shape id="_x0000_i1057" type="#_x0000_t75" style="width:113.25pt;height:79.5pt">
                  <v:imagedata r:id="rId79" o:title=""/>
                </v:shape>
              </w:pict>
            </w:r>
          </w:p>
          <w:p w:rsidR="0028551A" w:rsidRPr="007E533A" w:rsidRDefault="0028551A" w:rsidP="00E165CC">
            <w:pPr>
              <w:spacing w:before="120" w:line="240" w:lineRule="auto"/>
              <w:jc w:val="center"/>
              <w:rPr>
                <w:szCs w:val="22"/>
              </w:rPr>
            </w:pPr>
          </w:p>
        </w:tc>
      </w:tr>
    </w:tbl>
    <w:p w:rsidR="0028551A" w:rsidRDefault="0028551A" w:rsidP="00255883">
      <w:pPr>
        <w:spacing w:before="120"/>
        <w:ind w:left="360"/>
        <w:rPr>
          <w:snapToGrid w:val="0"/>
          <w:color w:val="000000"/>
          <w:szCs w:val="22"/>
          <w:lang w:val="ru-RU"/>
        </w:rPr>
      </w:pPr>
    </w:p>
    <w:p w:rsidR="00B36570" w:rsidRDefault="00B36570" w:rsidP="00255883">
      <w:pPr>
        <w:pStyle w:val="Header"/>
        <w:spacing w:before="120"/>
        <w:ind w:left="360"/>
        <w:rPr>
          <w:color w:val="000000"/>
          <w:sz w:val="22"/>
          <w:szCs w:val="22"/>
          <w:lang w:val="bg-BG"/>
        </w:rPr>
      </w:pPr>
    </w:p>
    <w:p w:rsidR="00255883" w:rsidRPr="00051282" w:rsidRDefault="00255883" w:rsidP="00255883">
      <w:pPr>
        <w:pStyle w:val="Header"/>
        <w:spacing w:before="120"/>
        <w:ind w:left="360"/>
        <w:rPr>
          <w:color w:val="000000"/>
          <w:sz w:val="22"/>
          <w:szCs w:val="22"/>
        </w:rPr>
      </w:pPr>
      <w:r w:rsidRPr="00051282">
        <w:rPr>
          <w:color w:val="000000"/>
          <w:sz w:val="22"/>
          <w:szCs w:val="22"/>
        </w:rPr>
        <w:br w:type="page"/>
      </w:r>
    </w:p>
    <w:p w:rsidR="00255883" w:rsidRPr="00225504" w:rsidRDefault="00726FA3" w:rsidP="00255883">
      <w:pPr>
        <w:pStyle w:val="Heading5"/>
        <w:spacing w:before="120"/>
        <w:rPr>
          <w:color w:val="000000"/>
          <w:szCs w:val="22"/>
          <w:lang w:val="bg-BG"/>
        </w:rPr>
      </w:pPr>
      <w:r>
        <w:rPr>
          <w:color w:val="000000"/>
          <w:szCs w:val="22"/>
          <w:lang w:val="bg-BG"/>
        </w:rPr>
        <w:t>Набира</w:t>
      </w:r>
      <w:r w:rsidR="00255883" w:rsidRPr="00225504">
        <w:rPr>
          <w:color w:val="000000"/>
          <w:szCs w:val="22"/>
          <w:lang w:val="bg-BG"/>
        </w:rPr>
        <w:t>не на доза</w:t>
      </w:r>
      <w:r w:rsidR="00CB4789">
        <w:rPr>
          <w:color w:val="000000"/>
          <w:szCs w:val="22"/>
          <w:lang w:val="bg-BG"/>
        </w:rPr>
        <w:t>та</w:t>
      </w:r>
    </w:p>
    <w:p w:rsidR="00997CFA" w:rsidRDefault="00255883" w:rsidP="00255883">
      <w:pPr>
        <w:keepNext/>
        <w:spacing w:before="120"/>
        <w:rPr>
          <w:b/>
          <w:bCs/>
          <w:color w:val="211D1E"/>
          <w:szCs w:val="22"/>
          <w:lang w:val="bg-BG"/>
        </w:rPr>
      </w:pPr>
      <w:r w:rsidRPr="00225504">
        <w:rPr>
          <w:b/>
          <w:bCs/>
          <w:color w:val="211D1E"/>
          <w:szCs w:val="22"/>
          <w:lang w:val="bg-BG"/>
        </w:rPr>
        <w:t>Тази писалка е предназначена да доставя дозата, която е показана в прозор</w:t>
      </w:r>
      <w:r w:rsidR="00CA6C74">
        <w:rPr>
          <w:b/>
          <w:bCs/>
          <w:color w:val="211D1E"/>
          <w:szCs w:val="22"/>
          <w:lang w:val="bg-BG"/>
        </w:rPr>
        <w:t>чето</w:t>
      </w:r>
      <w:r w:rsidRPr="00225504">
        <w:rPr>
          <w:b/>
          <w:bCs/>
          <w:color w:val="211D1E"/>
          <w:szCs w:val="22"/>
          <w:lang w:val="bg-BG"/>
        </w:rPr>
        <w:t>. Изберете обичайна</w:t>
      </w:r>
      <w:r w:rsidR="000245CF">
        <w:rPr>
          <w:b/>
          <w:bCs/>
          <w:color w:val="211D1E"/>
          <w:szCs w:val="22"/>
          <w:lang w:val="bg-BG"/>
        </w:rPr>
        <w:t>та</w:t>
      </w:r>
      <w:r w:rsidRPr="00225504">
        <w:rPr>
          <w:b/>
          <w:bCs/>
          <w:color w:val="211D1E"/>
          <w:szCs w:val="22"/>
          <w:lang w:val="bg-BG"/>
        </w:rPr>
        <w:t xml:space="preserve"> </w:t>
      </w:r>
      <w:r w:rsidR="000245CF">
        <w:rPr>
          <w:b/>
          <w:bCs/>
          <w:color w:val="211D1E"/>
          <w:szCs w:val="22"/>
          <w:lang w:val="bg-BG"/>
        </w:rPr>
        <w:t xml:space="preserve">си </w:t>
      </w:r>
      <w:r w:rsidRPr="00225504">
        <w:rPr>
          <w:b/>
          <w:bCs/>
          <w:color w:val="211D1E"/>
          <w:szCs w:val="22"/>
          <w:lang w:val="bg-BG"/>
        </w:rPr>
        <w:t>доза, както Ви е инструктирал медицински</w:t>
      </w:r>
      <w:r w:rsidR="000245CF">
        <w:rPr>
          <w:b/>
          <w:bCs/>
          <w:color w:val="211D1E"/>
          <w:szCs w:val="22"/>
          <w:lang w:val="bg-BG"/>
        </w:rPr>
        <w:t>ят Ви</w:t>
      </w:r>
      <w:r w:rsidRPr="00225504">
        <w:rPr>
          <w:b/>
          <w:bCs/>
          <w:color w:val="211D1E"/>
          <w:szCs w:val="22"/>
          <w:lang w:val="bg-BG"/>
        </w:rPr>
        <w:t xml:space="preserve"> специалист.</w:t>
      </w:r>
    </w:p>
    <w:p w:rsidR="00977E71" w:rsidRDefault="00977E71" w:rsidP="0028363F">
      <w:pPr>
        <w:pStyle w:val="IFUBulletedBodyText"/>
        <w:numPr>
          <w:ilvl w:val="0"/>
          <w:numId w:val="56"/>
        </w:numPr>
        <w:tabs>
          <w:tab w:val="clear" w:pos="360"/>
          <w:tab w:val="clear" w:pos="2662"/>
          <w:tab w:val="left" w:pos="284"/>
        </w:tabs>
        <w:ind w:left="284" w:hanging="284"/>
        <w:rPr>
          <w:rFonts w:ascii="Times New Roman" w:hAnsi="Times New Roman" w:cs="Times New Roman"/>
          <w:lang w:val="ru-RU"/>
        </w:rPr>
      </w:pPr>
      <w:r w:rsidRPr="00D17B95">
        <w:rPr>
          <w:rFonts w:ascii="Times New Roman" w:hAnsi="Times New Roman" w:cs="Times New Roman"/>
          <w:lang w:val="bg-BG"/>
        </w:rPr>
        <w:t xml:space="preserve">Можете да </w:t>
      </w:r>
      <w:r w:rsidR="005A15F5" w:rsidRPr="00176A79">
        <w:rPr>
          <w:rFonts w:ascii="Times New Roman" w:hAnsi="Times New Roman" w:cs="Times New Roman"/>
          <w:lang w:val="bg-BG"/>
        </w:rPr>
        <w:t>инжектирате</w:t>
      </w:r>
      <w:r w:rsidR="005A15F5" w:rsidRPr="00D17B95" w:rsidDel="005A15F5">
        <w:rPr>
          <w:rFonts w:ascii="Times New Roman" w:hAnsi="Times New Roman" w:cs="Times New Roman"/>
          <w:lang w:val="bg-BG"/>
        </w:rPr>
        <w:t xml:space="preserve"> </w:t>
      </w:r>
      <w:r w:rsidRPr="00D17B95">
        <w:rPr>
          <w:rFonts w:ascii="Times New Roman" w:hAnsi="Times New Roman" w:cs="Times New Roman"/>
          <w:lang w:val="bg-BG"/>
        </w:rPr>
        <w:t>от</w:t>
      </w:r>
      <w:r w:rsidRPr="00D17B95">
        <w:rPr>
          <w:rFonts w:ascii="Times New Roman" w:hAnsi="Times New Roman" w:cs="Times New Roman"/>
          <w:lang w:val="ru-RU"/>
        </w:rPr>
        <w:t xml:space="preserve"> 1 </w:t>
      </w:r>
      <w:r w:rsidRPr="00D17B95">
        <w:rPr>
          <w:rFonts w:ascii="Times New Roman" w:hAnsi="Times New Roman" w:cs="Times New Roman"/>
          <w:lang w:val="bg-BG"/>
        </w:rPr>
        <w:t>до</w:t>
      </w:r>
      <w:r w:rsidRPr="00D17B95">
        <w:rPr>
          <w:rFonts w:ascii="Times New Roman" w:hAnsi="Times New Roman" w:cs="Times New Roman"/>
          <w:lang w:val="ru-RU"/>
        </w:rPr>
        <w:t xml:space="preserve"> 60</w:t>
      </w:r>
      <w:r w:rsidRPr="00D17B95">
        <w:rPr>
          <w:rFonts w:ascii="Times New Roman" w:hAnsi="Times New Roman" w:cs="Times New Roman"/>
          <w:lang w:val="en-GB"/>
        </w:rPr>
        <w:t> </w:t>
      </w:r>
      <w:r w:rsidRPr="00D17B95">
        <w:rPr>
          <w:rFonts w:ascii="Times New Roman" w:hAnsi="Times New Roman" w:cs="Times New Roman"/>
          <w:lang w:val="bg-BG"/>
        </w:rPr>
        <w:t xml:space="preserve">единици </w:t>
      </w:r>
      <w:r w:rsidR="003A2C07">
        <w:rPr>
          <w:rFonts w:ascii="Times New Roman" w:hAnsi="Times New Roman" w:cs="Times New Roman"/>
          <w:lang w:val="bg-BG"/>
        </w:rPr>
        <w:t>с</w:t>
      </w:r>
      <w:r w:rsidRPr="00D17B95">
        <w:rPr>
          <w:rFonts w:ascii="Times New Roman" w:hAnsi="Times New Roman" w:cs="Times New Roman"/>
          <w:lang w:val="bg-BG"/>
        </w:rPr>
        <w:t xml:space="preserve"> една инжекция</w:t>
      </w:r>
      <w:r w:rsidRPr="00D17B95">
        <w:rPr>
          <w:rFonts w:ascii="Times New Roman" w:hAnsi="Times New Roman" w:cs="Times New Roman"/>
          <w:lang w:val="ru-RU"/>
        </w:rPr>
        <w:t>.</w:t>
      </w:r>
    </w:p>
    <w:p w:rsidR="00977E71" w:rsidRPr="00977E71" w:rsidRDefault="00977E71" w:rsidP="0028363F">
      <w:pPr>
        <w:pStyle w:val="IFUBulletedBodyText"/>
        <w:numPr>
          <w:ilvl w:val="0"/>
          <w:numId w:val="56"/>
        </w:numPr>
        <w:tabs>
          <w:tab w:val="clear" w:pos="360"/>
          <w:tab w:val="clear" w:pos="2662"/>
          <w:tab w:val="left" w:pos="284"/>
        </w:tabs>
        <w:ind w:left="284" w:hanging="284"/>
        <w:rPr>
          <w:rFonts w:ascii="Times New Roman" w:hAnsi="Times New Roman" w:cs="Times New Roman"/>
          <w:lang w:val="ru-RU"/>
        </w:rPr>
      </w:pPr>
      <w:r w:rsidRPr="00727A88">
        <w:rPr>
          <w:rFonts w:ascii="Times New Roman" w:hAnsi="Times New Roman" w:cs="Times New Roman"/>
          <w:lang w:val="bg-BG"/>
        </w:rPr>
        <w:t xml:space="preserve">Ако Вашата доза е по-голяма от </w:t>
      </w:r>
      <w:r>
        <w:rPr>
          <w:rFonts w:ascii="Times New Roman" w:hAnsi="Times New Roman" w:cs="Times New Roman"/>
          <w:lang w:val="ru-RU"/>
        </w:rPr>
        <w:t>60</w:t>
      </w:r>
      <w:r w:rsidRPr="00727A88">
        <w:rPr>
          <w:rFonts w:ascii="Times New Roman" w:hAnsi="Times New Roman" w:cs="Times New Roman"/>
          <w:lang w:val="bg-BG"/>
        </w:rPr>
        <w:t> единици</w:t>
      </w:r>
      <w:r w:rsidRPr="00727A88">
        <w:rPr>
          <w:rFonts w:ascii="Times New Roman" w:hAnsi="Times New Roman" w:cs="Times New Roman"/>
          <w:lang w:val="ru-RU"/>
        </w:rPr>
        <w:t xml:space="preserve">, </w:t>
      </w:r>
      <w:r w:rsidRPr="00727A88">
        <w:rPr>
          <w:rFonts w:ascii="Times New Roman" w:hAnsi="Times New Roman" w:cs="Times New Roman"/>
          <w:lang w:val="bg-BG"/>
        </w:rPr>
        <w:t>ще трябва да направите повече от една инжекция</w:t>
      </w:r>
      <w:r w:rsidRPr="00727A88">
        <w:rPr>
          <w:rFonts w:ascii="Times New Roman" w:hAnsi="Times New Roman" w:cs="Times New Roman"/>
          <w:lang w:val="ru-RU"/>
        </w:rPr>
        <w:t>.</w:t>
      </w:r>
    </w:p>
    <w:p w:rsidR="00977E71" w:rsidRPr="005033BA" w:rsidRDefault="00977E71" w:rsidP="00977E71">
      <w:pPr>
        <w:pStyle w:val="IFUBulletedBodyText2"/>
        <w:rPr>
          <w:rFonts w:ascii="Times New Roman" w:hAnsi="Times New Roman" w:cs="Times New Roman"/>
          <w:lang w:val="ru-RU"/>
        </w:rPr>
      </w:pPr>
      <w:r w:rsidRPr="005033BA">
        <w:rPr>
          <w:rFonts w:ascii="Times New Roman" w:hAnsi="Times New Roman" w:cs="Times New Roman"/>
          <w:lang w:val="ru-RU"/>
        </w:rPr>
        <w:t>–</w:t>
      </w:r>
      <w:r w:rsidRPr="005033BA">
        <w:rPr>
          <w:rFonts w:ascii="Times New Roman" w:hAnsi="Times New Roman" w:cs="Times New Roman"/>
          <w:lang w:val="ru-RU"/>
        </w:rPr>
        <w:tab/>
        <w:t>Ако се нуждаете от помощ при вземане на решение как да разделите дозата си, обърнете се към Вашия медицински специалист.</w:t>
      </w:r>
    </w:p>
    <w:p w:rsidR="00997CFA" w:rsidRPr="00B77F25" w:rsidRDefault="00977E71" w:rsidP="00B77F25">
      <w:pPr>
        <w:pStyle w:val="IFUBulletedBodyText2"/>
        <w:rPr>
          <w:rFonts w:ascii="Times New Roman" w:hAnsi="Times New Roman" w:cs="Times New Roman"/>
          <w:b/>
          <w:bCs/>
          <w:color w:val="211D1E"/>
          <w:lang w:val="bg-BG"/>
        </w:rPr>
      </w:pPr>
      <w:r w:rsidRPr="005033BA">
        <w:rPr>
          <w:rFonts w:ascii="Times New Roman" w:hAnsi="Times New Roman" w:cs="Times New Roman"/>
          <w:lang w:val="ru-RU"/>
        </w:rPr>
        <w:t>–</w:t>
      </w:r>
      <w:r w:rsidRPr="005033BA">
        <w:rPr>
          <w:rFonts w:ascii="Times New Roman" w:hAnsi="Times New Roman" w:cs="Times New Roman"/>
          <w:lang w:val="ru-RU"/>
        </w:rPr>
        <w:tab/>
        <w:t>Трябва да използвате нова игла за всяка инжекция и да повтаряте стъпките по зареждане</w:t>
      </w:r>
      <w:r w:rsidR="00997CFA" w:rsidRPr="00B77F25">
        <w:rPr>
          <w:rFonts w:ascii="Times New Roman" w:hAnsi="Times New Roman" w:cs="Times New Roman"/>
          <w:lang w:val="ru-RU"/>
        </w:rPr>
        <w:t>.</w:t>
      </w:r>
    </w:p>
    <w:p w:rsidR="00255883" w:rsidRDefault="00255883" w:rsidP="00255883">
      <w:pPr>
        <w:spacing w:before="120"/>
        <w:ind w:left="360"/>
        <w:rPr>
          <w:color w:val="000000"/>
          <w:szCs w:val="22"/>
          <w:lang w:val="ru-RU"/>
        </w:rPr>
      </w:pPr>
    </w:p>
    <w:tbl>
      <w:tblPr>
        <w:tblW w:w="0" w:type="auto"/>
        <w:tblBorders>
          <w:top w:val="single" w:sz="4" w:space="0" w:color="auto"/>
          <w:bottom w:val="single" w:sz="4" w:space="0" w:color="auto"/>
          <w:insideH w:val="single" w:sz="4" w:space="0" w:color="auto"/>
        </w:tblBorders>
        <w:tblLook w:val="01E0" w:firstRow="1" w:lastRow="1" w:firstColumn="1" w:lastColumn="1" w:noHBand="0" w:noVBand="0"/>
      </w:tblPr>
      <w:tblGrid>
        <w:gridCol w:w="4660"/>
        <w:gridCol w:w="4627"/>
      </w:tblGrid>
      <w:tr w:rsidR="0028551A" w:rsidRPr="00B77F25" w:rsidTr="00176A79">
        <w:tc>
          <w:tcPr>
            <w:tcW w:w="4874" w:type="dxa"/>
          </w:tcPr>
          <w:p w:rsidR="0028551A" w:rsidRPr="009863D2" w:rsidRDefault="0028551A" w:rsidP="0028551A">
            <w:pPr>
              <w:keepNext/>
              <w:spacing w:before="120"/>
              <w:rPr>
                <w:bCs/>
                <w:color w:val="000000"/>
                <w:szCs w:val="22"/>
                <w:lang w:val="bg-BG"/>
              </w:rPr>
            </w:pPr>
            <w:r w:rsidRPr="009863D2">
              <w:rPr>
                <w:b/>
                <w:bCs/>
                <w:color w:val="000000"/>
                <w:szCs w:val="22"/>
                <w:lang w:val="bg-BG"/>
              </w:rPr>
              <w:t xml:space="preserve">Стъпка </w:t>
            </w:r>
            <w:r w:rsidR="008F77FC">
              <w:rPr>
                <w:b/>
                <w:bCs/>
                <w:color w:val="000000"/>
                <w:szCs w:val="22"/>
                <w:lang w:val="bg-BG"/>
              </w:rPr>
              <w:t>8</w:t>
            </w:r>
            <w:r w:rsidRPr="009863D2">
              <w:rPr>
                <w:b/>
                <w:bCs/>
                <w:color w:val="000000"/>
                <w:szCs w:val="22"/>
                <w:lang w:val="bg-BG"/>
              </w:rPr>
              <w:t>:</w:t>
            </w:r>
          </w:p>
          <w:p w:rsidR="0028551A" w:rsidRPr="009863D2" w:rsidRDefault="0028551A" w:rsidP="0028551A">
            <w:pPr>
              <w:spacing w:before="120"/>
              <w:rPr>
                <w:bCs/>
                <w:color w:val="000000"/>
                <w:szCs w:val="22"/>
                <w:lang w:val="bg-BG"/>
              </w:rPr>
            </w:pPr>
            <w:r w:rsidRPr="009863D2">
              <w:rPr>
                <w:bCs/>
                <w:szCs w:val="22"/>
                <w:lang w:val="bg-BG"/>
              </w:rPr>
              <w:t>Завъртете дозаторното копче, за да изберете броя единици, които е необходимо да инжектирате.</w:t>
            </w:r>
            <w:r>
              <w:rPr>
                <w:bCs/>
                <w:szCs w:val="22"/>
                <w:lang w:val="bg-BG"/>
              </w:rPr>
              <w:t xml:space="preserve"> </w:t>
            </w:r>
            <w:r w:rsidR="008F77FC">
              <w:rPr>
                <w:bCs/>
                <w:szCs w:val="22"/>
                <w:lang w:val="bg-BG"/>
              </w:rPr>
              <w:t>Стрелката на и</w:t>
            </w:r>
            <w:r w:rsidRPr="009863D2">
              <w:rPr>
                <w:bCs/>
                <w:color w:val="000000"/>
                <w:szCs w:val="22"/>
                <w:lang w:val="bg-BG"/>
              </w:rPr>
              <w:t>ндикатор</w:t>
            </w:r>
            <w:r w:rsidR="008F77FC">
              <w:rPr>
                <w:bCs/>
                <w:color w:val="000000"/>
                <w:szCs w:val="22"/>
                <w:lang w:val="bg-BG"/>
              </w:rPr>
              <w:t>а</w:t>
            </w:r>
            <w:r w:rsidRPr="009863D2">
              <w:rPr>
                <w:bCs/>
                <w:color w:val="000000"/>
                <w:szCs w:val="22"/>
                <w:lang w:val="bg-BG"/>
              </w:rPr>
              <w:t xml:space="preserve"> на дозата трябва да </w:t>
            </w:r>
            <w:r w:rsidR="008F77FC">
              <w:rPr>
                <w:bCs/>
                <w:color w:val="000000"/>
                <w:szCs w:val="22"/>
                <w:lang w:val="bg-BG"/>
              </w:rPr>
              <w:t>показва</w:t>
            </w:r>
            <w:r w:rsidR="008F77FC" w:rsidRPr="009863D2">
              <w:rPr>
                <w:bCs/>
                <w:color w:val="000000"/>
                <w:szCs w:val="22"/>
                <w:lang w:val="bg-BG"/>
              </w:rPr>
              <w:t xml:space="preserve"> </w:t>
            </w:r>
            <w:r w:rsidRPr="009863D2">
              <w:rPr>
                <w:bCs/>
                <w:color w:val="000000"/>
                <w:szCs w:val="22"/>
                <w:lang w:val="bg-BG"/>
              </w:rPr>
              <w:t>Вашата доза.</w:t>
            </w:r>
          </w:p>
          <w:p w:rsidR="003D20ED" w:rsidRDefault="008F77FC" w:rsidP="0028363F">
            <w:pPr>
              <w:numPr>
                <w:ilvl w:val="0"/>
                <w:numId w:val="57"/>
              </w:numPr>
              <w:tabs>
                <w:tab w:val="clear" w:pos="567"/>
                <w:tab w:val="num" w:pos="851"/>
              </w:tabs>
              <w:autoSpaceDE w:val="0"/>
              <w:autoSpaceDN w:val="0"/>
              <w:adjustRightInd w:val="0"/>
              <w:spacing w:before="120" w:line="240" w:lineRule="auto"/>
              <w:ind w:left="851" w:hanging="284"/>
              <w:rPr>
                <w:color w:val="000000"/>
                <w:szCs w:val="22"/>
                <w:lang w:val="bg-BG"/>
              </w:rPr>
            </w:pPr>
            <w:r w:rsidRPr="003D20ED">
              <w:rPr>
                <w:color w:val="000000"/>
                <w:szCs w:val="22"/>
                <w:lang w:val="bg-BG"/>
              </w:rPr>
              <w:t xml:space="preserve">Писалката </w:t>
            </w:r>
            <w:r w:rsidR="00726FA3">
              <w:rPr>
                <w:color w:val="000000"/>
                <w:szCs w:val="22"/>
                <w:lang w:val="bg-BG"/>
              </w:rPr>
              <w:t>набира</w:t>
            </w:r>
            <w:r w:rsidRPr="003D20ED">
              <w:rPr>
                <w:color w:val="000000"/>
                <w:szCs w:val="22"/>
                <w:lang w:val="bg-BG"/>
              </w:rPr>
              <w:t xml:space="preserve"> всеки път по 1</w:t>
            </w:r>
            <w:r w:rsidR="008873B9">
              <w:rPr>
                <w:color w:val="000000"/>
                <w:szCs w:val="22"/>
                <w:lang w:val="bg-BG"/>
              </w:rPr>
              <w:t> </w:t>
            </w:r>
            <w:r w:rsidRPr="003D20ED">
              <w:rPr>
                <w:color w:val="000000"/>
                <w:szCs w:val="22"/>
                <w:lang w:val="bg-BG"/>
              </w:rPr>
              <w:t>единица.</w:t>
            </w:r>
          </w:p>
          <w:p w:rsidR="003D20ED" w:rsidRPr="00B77F25" w:rsidRDefault="008F77FC" w:rsidP="0028363F">
            <w:pPr>
              <w:numPr>
                <w:ilvl w:val="0"/>
                <w:numId w:val="57"/>
              </w:numPr>
              <w:tabs>
                <w:tab w:val="clear" w:pos="567"/>
                <w:tab w:val="num" w:pos="851"/>
              </w:tabs>
              <w:autoSpaceDE w:val="0"/>
              <w:autoSpaceDN w:val="0"/>
              <w:adjustRightInd w:val="0"/>
              <w:spacing w:before="120" w:line="240" w:lineRule="auto"/>
              <w:ind w:left="851" w:hanging="284"/>
              <w:rPr>
                <w:color w:val="000000"/>
                <w:szCs w:val="22"/>
                <w:lang w:val="ru-RU"/>
              </w:rPr>
            </w:pPr>
            <w:r w:rsidRPr="003D20ED">
              <w:rPr>
                <w:color w:val="000000"/>
                <w:szCs w:val="22"/>
                <w:lang w:val="ru-RU"/>
              </w:rPr>
              <w:t>Д</w:t>
            </w:r>
            <w:r w:rsidRPr="003D20ED">
              <w:rPr>
                <w:color w:val="000000"/>
                <w:szCs w:val="22"/>
                <w:lang w:val="bg-BG"/>
              </w:rPr>
              <w:t>озаторното копче щраква като го завъртите.</w:t>
            </w:r>
          </w:p>
          <w:p w:rsidR="00535C05" w:rsidRPr="00E07E77" w:rsidRDefault="008F77FC" w:rsidP="0028363F">
            <w:pPr>
              <w:numPr>
                <w:ilvl w:val="0"/>
                <w:numId w:val="55"/>
              </w:numPr>
              <w:tabs>
                <w:tab w:val="clear" w:pos="567"/>
                <w:tab w:val="clear" w:pos="720"/>
                <w:tab w:val="num" w:pos="851"/>
              </w:tabs>
              <w:autoSpaceDE w:val="0"/>
              <w:autoSpaceDN w:val="0"/>
              <w:adjustRightInd w:val="0"/>
              <w:spacing w:before="120" w:line="240" w:lineRule="auto"/>
              <w:ind w:left="851" w:hanging="284"/>
              <w:rPr>
                <w:bCs/>
                <w:color w:val="000000"/>
                <w:szCs w:val="22"/>
                <w:lang w:val="bg-BG"/>
              </w:rPr>
            </w:pPr>
            <w:r w:rsidRPr="00535C05">
              <w:rPr>
                <w:color w:val="000000"/>
                <w:szCs w:val="22"/>
                <w:lang w:val="bg-BG"/>
              </w:rPr>
              <w:t xml:space="preserve">НЕ </w:t>
            </w:r>
            <w:r w:rsidR="00726FA3">
              <w:rPr>
                <w:color w:val="000000"/>
                <w:szCs w:val="22"/>
                <w:lang w:val="bg-BG"/>
              </w:rPr>
              <w:t>набира</w:t>
            </w:r>
            <w:r w:rsidRPr="00535C05">
              <w:rPr>
                <w:color w:val="000000"/>
                <w:szCs w:val="22"/>
                <w:lang w:val="bg-BG"/>
              </w:rPr>
              <w:t>йте Вашата доза чрез преброяване на щракванията, защото можете да изберете неточна доза.</w:t>
            </w:r>
          </w:p>
          <w:p w:rsidR="00E07E77" w:rsidRPr="00B77F25" w:rsidRDefault="00E07E77" w:rsidP="0028363F">
            <w:pPr>
              <w:numPr>
                <w:ilvl w:val="0"/>
                <w:numId w:val="55"/>
              </w:numPr>
              <w:tabs>
                <w:tab w:val="clear" w:pos="567"/>
                <w:tab w:val="clear" w:pos="720"/>
                <w:tab w:val="num" w:pos="851"/>
              </w:tabs>
              <w:autoSpaceDE w:val="0"/>
              <w:autoSpaceDN w:val="0"/>
              <w:adjustRightInd w:val="0"/>
              <w:spacing w:before="120" w:line="240" w:lineRule="auto"/>
              <w:ind w:left="851" w:hanging="284"/>
              <w:rPr>
                <w:bCs/>
                <w:color w:val="000000"/>
                <w:szCs w:val="22"/>
                <w:lang w:val="bg-BG"/>
              </w:rPr>
            </w:pPr>
            <w:r>
              <w:rPr>
                <w:color w:val="000000"/>
                <w:szCs w:val="22"/>
                <w:lang w:val="bg-BG"/>
              </w:rPr>
              <w:t>Д</w:t>
            </w:r>
            <w:r w:rsidRPr="00535C05">
              <w:rPr>
                <w:bCs/>
                <w:color w:val="000000"/>
                <w:szCs w:val="22"/>
                <w:lang w:val="bg-BG"/>
              </w:rPr>
              <w:t xml:space="preserve">озата може да бъде </w:t>
            </w:r>
            <w:r w:rsidRPr="00535C05">
              <w:rPr>
                <w:bCs/>
                <w:szCs w:val="22"/>
                <w:lang w:val="bg-BG"/>
              </w:rPr>
              <w:t>п</w:t>
            </w:r>
            <w:r w:rsidRPr="00E07E77">
              <w:rPr>
                <w:bCs/>
                <w:szCs w:val="22"/>
                <w:lang w:val="bg-BG"/>
              </w:rPr>
              <w:t>роменена чрез завъртане на дозаторното копче в едната или другата посока, докато правилната доза застане в една линия с</w:t>
            </w:r>
            <w:r w:rsidRPr="005033BA">
              <w:rPr>
                <w:bCs/>
                <w:szCs w:val="22"/>
                <w:lang w:val="bg-BG"/>
              </w:rPr>
              <w:t xml:space="preserve">ъс стрелката на индикатора </w:t>
            </w:r>
            <w:r w:rsidR="00567ABD">
              <w:rPr>
                <w:bCs/>
                <w:szCs w:val="22"/>
                <w:lang w:val="bg-BG"/>
              </w:rPr>
              <w:t>н</w:t>
            </w:r>
            <w:r w:rsidRPr="005033BA">
              <w:rPr>
                <w:bCs/>
                <w:szCs w:val="22"/>
                <w:lang w:val="bg-BG"/>
              </w:rPr>
              <w:t>а дозата.</w:t>
            </w:r>
          </w:p>
          <w:p w:rsidR="00E07E77" w:rsidRPr="00E07E77" w:rsidRDefault="00E07E77" w:rsidP="0028363F">
            <w:pPr>
              <w:numPr>
                <w:ilvl w:val="0"/>
                <w:numId w:val="55"/>
              </w:numPr>
              <w:tabs>
                <w:tab w:val="clear" w:pos="567"/>
                <w:tab w:val="clear" w:pos="720"/>
                <w:tab w:val="num" w:pos="851"/>
              </w:tabs>
              <w:autoSpaceDE w:val="0"/>
              <w:autoSpaceDN w:val="0"/>
              <w:adjustRightInd w:val="0"/>
              <w:spacing w:before="120" w:line="240" w:lineRule="auto"/>
              <w:ind w:left="851" w:hanging="284"/>
              <w:rPr>
                <w:bCs/>
                <w:color w:val="000000"/>
                <w:szCs w:val="22"/>
                <w:lang w:val="bg-BG"/>
              </w:rPr>
            </w:pPr>
            <w:r w:rsidRPr="003D20ED">
              <w:rPr>
                <w:b/>
                <w:bCs/>
                <w:color w:val="000000"/>
                <w:szCs w:val="22"/>
                <w:lang w:val="bg-BG"/>
              </w:rPr>
              <w:t>Четните</w:t>
            </w:r>
            <w:r w:rsidRPr="003D20ED">
              <w:rPr>
                <w:color w:val="000000"/>
                <w:szCs w:val="22"/>
                <w:lang w:val="bg-BG"/>
              </w:rPr>
              <w:t xml:space="preserve"> числа са отпечатани върху скалата.</w:t>
            </w:r>
          </w:p>
          <w:p w:rsidR="00E07E77" w:rsidRPr="00E07E77" w:rsidRDefault="00E07E77" w:rsidP="0028363F">
            <w:pPr>
              <w:numPr>
                <w:ilvl w:val="0"/>
                <w:numId w:val="55"/>
              </w:numPr>
              <w:tabs>
                <w:tab w:val="clear" w:pos="567"/>
                <w:tab w:val="clear" w:pos="720"/>
                <w:tab w:val="num" w:pos="851"/>
              </w:tabs>
              <w:autoSpaceDE w:val="0"/>
              <w:autoSpaceDN w:val="0"/>
              <w:adjustRightInd w:val="0"/>
              <w:spacing w:before="120" w:line="240" w:lineRule="auto"/>
              <w:ind w:left="851" w:hanging="284"/>
              <w:rPr>
                <w:bCs/>
                <w:color w:val="000000"/>
                <w:szCs w:val="22"/>
                <w:lang w:val="bg-BG"/>
              </w:rPr>
            </w:pPr>
            <w:r w:rsidRPr="003D20ED">
              <w:rPr>
                <w:b/>
                <w:bCs/>
                <w:color w:val="000000"/>
                <w:szCs w:val="22"/>
                <w:lang w:val="bg-BG"/>
              </w:rPr>
              <w:t>Нечетните</w:t>
            </w:r>
            <w:r w:rsidRPr="003D20ED">
              <w:rPr>
                <w:color w:val="000000"/>
                <w:szCs w:val="22"/>
                <w:lang w:val="bg-BG"/>
              </w:rPr>
              <w:t xml:space="preserve"> числа след числото 1, са показани като плътни линии.</w:t>
            </w:r>
          </w:p>
          <w:p w:rsidR="007630CD" w:rsidRDefault="007630CD" w:rsidP="00B77F25">
            <w:pPr>
              <w:tabs>
                <w:tab w:val="clear" w:pos="567"/>
              </w:tabs>
              <w:autoSpaceDE w:val="0"/>
              <w:autoSpaceDN w:val="0"/>
              <w:adjustRightInd w:val="0"/>
              <w:spacing w:line="240" w:lineRule="auto"/>
              <w:ind w:left="720"/>
              <w:rPr>
                <w:b/>
                <w:color w:val="000000"/>
                <w:szCs w:val="22"/>
                <w:lang w:val="ru-RU"/>
              </w:rPr>
            </w:pPr>
          </w:p>
          <w:p w:rsidR="007630CD" w:rsidRDefault="007630CD" w:rsidP="00B77F25">
            <w:pPr>
              <w:tabs>
                <w:tab w:val="clear" w:pos="567"/>
                <w:tab w:val="left" w:pos="0"/>
              </w:tabs>
              <w:autoSpaceDE w:val="0"/>
              <w:autoSpaceDN w:val="0"/>
              <w:adjustRightInd w:val="0"/>
              <w:spacing w:line="240" w:lineRule="auto"/>
              <w:rPr>
                <w:b/>
                <w:color w:val="000000"/>
                <w:szCs w:val="22"/>
                <w:lang w:val="bg-BG"/>
              </w:rPr>
            </w:pPr>
            <w:r w:rsidRPr="00DE162B">
              <w:rPr>
                <w:b/>
                <w:color w:val="000000"/>
                <w:szCs w:val="22"/>
                <w:lang w:val="bg-BG"/>
              </w:rPr>
              <w:t>Винаги проверявайте числото в дозаторн</w:t>
            </w:r>
            <w:r>
              <w:rPr>
                <w:b/>
                <w:color w:val="000000"/>
                <w:szCs w:val="22"/>
                <w:lang w:val="bg-BG"/>
              </w:rPr>
              <w:t>ото</w:t>
            </w:r>
            <w:r w:rsidRPr="00DE162B">
              <w:rPr>
                <w:b/>
                <w:color w:val="000000"/>
                <w:szCs w:val="22"/>
                <w:lang w:val="bg-BG"/>
              </w:rPr>
              <w:t xml:space="preserve"> прозор</w:t>
            </w:r>
            <w:r>
              <w:rPr>
                <w:b/>
                <w:color w:val="000000"/>
                <w:szCs w:val="22"/>
                <w:lang w:val="bg-BG"/>
              </w:rPr>
              <w:t>че</w:t>
            </w:r>
            <w:r w:rsidRPr="00DE162B">
              <w:rPr>
                <w:b/>
                <w:color w:val="000000"/>
                <w:szCs w:val="22"/>
                <w:lang w:val="bg-BG"/>
              </w:rPr>
              <w:t xml:space="preserve">, за да се </w:t>
            </w:r>
            <w:r w:rsidR="00B51775">
              <w:rPr>
                <w:b/>
                <w:color w:val="000000"/>
                <w:szCs w:val="22"/>
                <w:lang w:val="bg-BG"/>
              </w:rPr>
              <w:t>уверите</w:t>
            </w:r>
            <w:r w:rsidRPr="00DE162B">
              <w:rPr>
                <w:b/>
                <w:color w:val="000000"/>
                <w:szCs w:val="22"/>
                <w:lang w:val="bg-BG"/>
              </w:rPr>
              <w:t>, че сте избрали правилната доза.</w:t>
            </w:r>
          </w:p>
          <w:p w:rsidR="007630CD" w:rsidRPr="00323594" w:rsidRDefault="007630CD" w:rsidP="00B77F25">
            <w:pPr>
              <w:tabs>
                <w:tab w:val="clear" w:pos="567"/>
                <w:tab w:val="left" w:pos="0"/>
              </w:tabs>
              <w:autoSpaceDE w:val="0"/>
              <w:autoSpaceDN w:val="0"/>
              <w:adjustRightInd w:val="0"/>
              <w:spacing w:line="240" w:lineRule="auto"/>
              <w:rPr>
                <w:color w:val="000000"/>
                <w:szCs w:val="22"/>
                <w:lang w:val="ru-RU"/>
              </w:rPr>
            </w:pPr>
          </w:p>
        </w:tc>
        <w:tc>
          <w:tcPr>
            <w:tcW w:w="4875" w:type="dxa"/>
          </w:tcPr>
          <w:p w:rsidR="0028551A" w:rsidRPr="007E533A" w:rsidRDefault="0028551A" w:rsidP="00E165CC">
            <w:pPr>
              <w:spacing w:line="240" w:lineRule="auto"/>
              <w:jc w:val="center"/>
              <w:rPr>
                <w:color w:val="000000"/>
                <w:szCs w:val="22"/>
              </w:rPr>
            </w:pPr>
            <w:r w:rsidRPr="007E533A">
              <w:rPr>
                <w:color w:val="000000"/>
                <w:szCs w:val="22"/>
              </w:rPr>
              <w:pict>
                <v:shape id="_x0000_i1059" type="#_x0000_t75" style="width:114pt;height:78.75pt">
                  <v:imagedata r:id="rId80" o:title=""/>
                </v:shape>
              </w:pict>
            </w:r>
          </w:p>
          <w:p w:rsidR="0028551A" w:rsidRPr="008535D1" w:rsidRDefault="0028551A" w:rsidP="00E165CC">
            <w:pPr>
              <w:spacing w:line="240" w:lineRule="auto"/>
              <w:jc w:val="center"/>
              <w:rPr>
                <w:color w:val="000000"/>
                <w:szCs w:val="22"/>
                <w:lang w:val="bg-BG"/>
              </w:rPr>
            </w:pPr>
          </w:p>
          <w:p w:rsidR="0028551A" w:rsidRDefault="0028551A" w:rsidP="00E165CC">
            <w:pPr>
              <w:spacing w:line="240" w:lineRule="auto"/>
              <w:jc w:val="center"/>
              <w:rPr>
                <w:lang w:val="bg-BG"/>
              </w:rPr>
            </w:pPr>
          </w:p>
          <w:p w:rsidR="008873B9" w:rsidRDefault="008873B9" w:rsidP="00E165CC">
            <w:pPr>
              <w:spacing w:line="240" w:lineRule="auto"/>
              <w:jc w:val="center"/>
              <w:rPr>
                <w:lang w:val="bg-BG"/>
              </w:rPr>
            </w:pPr>
            <w:r>
              <w:rPr>
                <w:noProof/>
                <w:color w:val="000000"/>
                <w:szCs w:val="22"/>
                <w:lang w:val="en-US"/>
              </w:rPr>
              <w:pict>
                <v:shape id="_x0000_s1846" type="#_x0000_t32" style="position:absolute;left:0;text-align:left;margin-left:123.5pt;margin-top:37.9pt;width:.05pt;height:42.35pt;flip:y;z-index:251636736" o:connectortype="straight" strokecolor="red">
                  <v:stroke endarrow="block"/>
                </v:shape>
              </w:pict>
            </w:r>
            <w:r>
              <w:rPr>
                <w:noProof/>
                <w:szCs w:val="22"/>
                <w:lang w:eastAsia="en-GB"/>
              </w:rPr>
            </w:r>
            <w:r>
              <w:rPr>
                <w:noProof/>
                <w:szCs w:val="22"/>
                <w:lang w:val="bg-BG"/>
              </w:rPr>
              <w:pict>
                <v:shape id="_x0000_s4664" type="#_x0000_t75" style="width:117.75pt;height:80.25pt;mso-position-horizontal-relative:char;mso-position-vertical-relative:line">
                  <v:imagedata r:id="rId81" o:title=""/>
                  <w10:anchorlock/>
                </v:shape>
              </w:pict>
            </w:r>
          </w:p>
          <w:p w:rsidR="008873B9" w:rsidRDefault="008873B9" w:rsidP="00E165CC">
            <w:pPr>
              <w:spacing w:line="240" w:lineRule="auto"/>
              <w:jc w:val="center"/>
              <w:rPr>
                <w:lang w:val="bg-BG"/>
              </w:rPr>
            </w:pPr>
          </w:p>
          <w:p w:rsidR="008873B9" w:rsidRDefault="008873B9" w:rsidP="00E165CC">
            <w:pPr>
              <w:spacing w:line="240" w:lineRule="auto"/>
              <w:jc w:val="center"/>
              <w:rPr>
                <w:lang w:val="bg-BG"/>
              </w:rPr>
            </w:pPr>
          </w:p>
          <w:p w:rsidR="001C3636" w:rsidRDefault="001C3636" w:rsidP="00E165CC">
            <w:pPr>
              <w:spacing w:line="240" w:lineRule="auto"/>
              <w:jc w:val="center"/>
              <w:rPr>
                <w:noProof/>
                <w:szCs w:val="22"/>
                <w:lang w:val="bg-BG"/>
              </w:rPr>
            </w:pPr>
          </w:p>
          <w:p w:rsidR="001C3636" w:rsidRPr="00176A79" w:rsidRDefault="001C3636" w:rsidP="00E165CC">
            <w:pPr>
              <w:spacing w:line="240" w:lineRule="auto"/>
              <w:jc w:val="center"/>
              <w:rPr>
                <w:noProof/>
                <w:szCs w:val="22"/>
                <w:lang w:val="bg-BG"/>
              </w:rPr>
            </w:pPr>
          </w:p>
          <w:p w:rsidR="0028551A" w:rsidRPr="00B77F25" w:rsidRDefault="0028551A" w:rsidP="00B77F25">
            <w:pPr>
              <w:spacing w:line="240" w:lineRule="auto"/>
              <w:rPr>
                <w:noProof/>
                <w:szCs w:val="22"/>
                <w:lang w:val="ru-RU"/>
              </w:rPr>
            </w:pPr>
            <w:r w:rsidRPr="00B77F25">
              <w:rPr>
                <w:noProof/>
                <w:szCs w:val="22"/>
                <w:lang w:val="ru-RU"/>
              </w:rPr>
              <w:t>(</w:t>
            </w:r>
            <w:r>
              <w:rPr>
                <w:noProof/>
                <w:szCs w:val="22"/>
                <w:lang w:val="bg-BG"/>
              </w:rPr>
              <w:t>Пример</w:t>
            </w:r>
            <w:r w:rsidRPr="00B77F25">
              <w:rPr>
                <w:noProof/>
                <w:szCs w:val="22"/>
                <w:lang w:val="ru-RU"/>
              </w:rPr>
              <w:t xml:space="preserve">: </w:t>
            </w:r>
            <w:r>
              <w:rPr>
                <w:noProof/>
                <w:szCs w:val="22"/>
                <w:lang w:val="bg-BG"/>
              </w:rPr>
              <w:t xml:space="preserve">показва </w:t>
            </w:r>
            <w:r w:rsidR="002E6D78" w:rsidRPr="00176A79">
              <w:rPr>
                <w:noProof/>
                <w:szCs w:val="22"/>
                <w:lang w:val="ru-RU"/>
              </w:rPr>
              <w:t>12</w:t>
            </w:r>
            <w:r w:rsidR="002E6D78">
              <w:rPr>
                <w:noProof/>
                <w:szCs w:val="22"/>
                <w:lang w:val="bg-BG"/>
              </w:rPr>
              <w:t> </w:t>
            </w:r>
            <w:r>
              <w:rPr>
                <w:noProof/>
                <w:szCs w:val="22"/>
                <w:lang w:val="bg-BG"/>
              </w:rPr>
              <w:t>единици</w:t>
            </w:r>
            <w:r w:rsidR="002E6D78" w:rsidRPr="00176A79">
              <w:rPr>
                <w:noProof/>
                <w:szCs w:val="22"/>
                <w:lang w:val="ru-RU"/>
              </w:rPr>
              <w:t xml:space="preserve"> </w:t>
            </w:r>
            <w:r w:rsidR="002E6D78" w:rsidRPr="00823625">
              <w:rPr>
                <w:color w:val="000000"/>
                <w:szCs w:val="22"/>
                <w:lang w:val="bg-BG"/>
              </w:rPr>
              <w:t>в дозаторн</w:t>
            </w:r>
            <w:r w:rsidR="002E6D78">
              <w:rPr>
                <w:color w:val="000000"/>
                <w:szCs w:val="22"/>
                <w:lang w:val="bg-BG"/>
              </w:rPr>
              <w:t>ото</w:t>
            </w:r>
            <w:r w:rsidR="002E6D78" w:rsidRPr="00823625">
              <w:rPr>
                <w:color w:val="000000"/>
                <w:szCs w:val="22"/>
                <w:lang w:val="bg-BG"/>
              </w:rPr>
              <w:t xml:space="preserve"> прозор</w:t>
            </w:r>
            <w:r w:rsidR="002E6D78">
              <w:rPr>
                <w:color w:val="000000"/>
                <w:szCs w:val="22"/>
                <w:lang w:val="bg-BG"/>
              </w:rPr>
              <w:t>че</w:t>
            </w:r>
            <w:r w:rsidRPr="00B77F25">
              <w:rPr>
                <w:noProof/>
                <w:szCs w:val="22"/>
                <w:lang w:val="ru-RU"/>
              </w:rPr>
              <w:t>)</w:t>
            </w:r>
          </w:p>
          <w:p w:rsidR="0028551A" w:rsidRPr="00B77F25" w:rsidRDefault="0028551A" w:rsidP="00E165CC">
            <w:pPr>
              <w:spacing w:line="240" w:lineRule="auto"/>
              <w:jc w:val="center"/>
              <w:rPr>
                <w:noProof/>
                <w:szCs w:val="22"/>
                <w:lang w:val="ru-RU"/>
              </w:rPr>
            </w:pPr>
          </w:p>
          <w:p w:rsidR="0028551A" w:rsidRDefault="00482F5A" w:rsidP="00E165CC">
            <w:pPr>
              <w:spacing w:line="240" w:lineRule="auto"/>
              <w:jc w:val="center"/>
              <w:rPr>
                <w:rFonts w:ascii="Arial" w:hAnsi="Arial" w:cs="Arial"/>
                <w:noProof/>
                <w:lang w:val="bg-BG"/>
              </w:rPr>
            </w:pPr>
            <w:r>
              <w:rPr>
                <w:noProof/>
                <w:color w:val="000000"/>
                <w:szCs w:val="22"/>
                <w:lang w:val="en-US"/>
              </w:rPr>
              <w:pict>
                <v:shape id="_x0000_s1847" type="#_x0000_t32" style="position:absolute;left:0;text-align:left;margin-left:86.05pt;margin-top:35.25pt;width:.05pt;height:39.8pt;flip:y;z-index:251637760" o:connectortype="straight" strokecolor="red">
                  <v:stroke endarrow="block"/>
                </v:shape>
              </w:pict>
            </w:r>
            <w:r w:rsidRPr="00D56DAF">
              <w:rPr>
                <w:rFonts w:ascii="Arial" w:hAnsi="Arial" w:cs="Arial"/>
                <w:noProof/>
              </w:rPr>
              <w:pict>
                <v:shape id="_x0000_i1060" type="#_x0000_t75" style="width:100.5pt;height:64.5pt">
                  <v:imagedata r:id="rId82" o:title="dial 25 units"/>
                </v:shape>
              </w:pict>
            </w:r>
          </w:p>
          <w:p w:rsidR="001C3636" w:rsidRPr="00176A79" w:rsidRDefault="001C3636" w:rsidP="00E165CC">
            <w:pPr>
              <w:spacing w:line="240" w:lineRule="auto"/>
              <w:jc w:val="center"/>
              <w:rPr>
                <w:color w:val="000000"/>
                <w:szCs w:val="22"/>
                <w:lang w:val="bg-BG"/>
              </w:rPr>
            </w:pPr>
          </w:p>
          <w:p w:rsidR="0028551A" w:rsidRPr="00B77F25" w:rsidRDefault="0028551A" w:rsidP="00E165CC">
            <w:pPr>
              <w:spacing w:line="240" w:lineRule="auto"/>
              <w:jc w:val="center"/>
              <w:rPr>
                <w:noProof/>
                <w:szCs w:val="22"/>
                <w:lang w:val="ru-RU"/>
              </w:rPr>
            </w:pPr>
            <w:r w:rsidRPr="00B77F25">
              <w:rPr>
                <w:noProof/>
                <w:szCs w:val="22"/>
                <w:lang w:val="ru-RU"/>
              </w:rPr>
              <w:t>(</w:t>
            </w:r>
            <w:r>
              <w:rPr>
                <w:noProof/>
                <w:szCs w:val="22"/>
                <w:lang w:val="bg-BG"/>
              </w:rPr>
              <w:t>Прим</w:t>
            </w:r>
            <w:r w:rsidR="00482F5A">
              <w:rPr>
                <w:noProof/>
                <w:szCs w:val="22"/>
                <w:lang w:val="bg-BG"/>
              </w:rPr>
              <w:t>е</w:t>
            </w:r>
            <w:r>
              <w:rPr>
                <w:noProof/>
                <w:szCs w:val="22"/>
                <w:lang w:val="bg-BG"/>
              </w:rPr>
              <w:t>р</w:t>
            </w:r>
            <w:r w:rsidRPr="00B77F25">
              <w:rPr>
                <w:noProof/>
                <w:szCs w:val="22"/>
                <w:lang w:val="ru-RU"/>
              </w:rPr>
              <w:t xml:space="preserve">: </w:t>
            </w:r>
            <w:r>
              <w:rPr>
                <w:noProof/>
                <w:szCs w:val="22"/>
                <w:lang w:val="bg-BG"/>
              </w:rPr>
              <w:t xml:space="preserve">показва </w:t>
            </w:r>
            <w:r w:rsidR="002E6D78" w:rsidRPr="00176A79">
              <w:rPr>
                <w:noProof/>
                <w:szCs w:val="22"/>
                <w:lang w:val="ru-RU"/>
              </w:rPr>
              <w:t>25</w:t>
            </w:r>
            <w:r w:rsidR="002E6D78">
              <w:rPr>
                <w:noProof/>
                <w:szCs w:val="22"/>
                <w:lang w:val="bg-BG"/>
              </w:rPr>
              <w:t> </w:t>
            </w:r>
            <w:r>
              <w:rPr>
                <w:noProof/>
                <w:szCs w:val="22"/>
                <w:lang w:val="bg-BG"/>
              </w:rPr>
              <w:t>единици</w:t>
            </w:r>
            <w:r w:rsidR="002E6D78" w:rsidRPr="00176A79">
              <w:rPr>
                <w:noProof/>
                <w:szCs w:val="22"/>
                <w:lang w:val="ru-RU"/>
              </w:rPr>
              <w:t xml:space="preserve"> </w:t>
            </w:r>
            <w:r w:rsidR="002E6D78" w:rsidRPr="00823625">
              <w:rPr>
                <w:color w:val="000000"/>
                <w:szCs w:val="22"/>
                <w:lang w:val="bg-BG"/>
              </w:rPr>
              <w:t>в дозаторн</w:t>
            </w:r>
            <w:r w:rsidR="002E6D78">
              <w:rPr>
                <w:color w:val="000000"/>
                <w:szCs w:val="22"/>
                <w:lang w:val="bg-BG"/>
              </w:rPr>
              <w:t>ото</w:t>
            </w:r>
            <w:r w:rsidR="002E6D78" w:rsidRPr="00823625">
              <w:rPr>
                <w:color w:val="000000"/>
                <w:szCs w:val="22"/>
                <w:lang w:val="bg-BG"/>
              </w:rPr>
              <w:t xml:space="preserve"> прозор</w:t>
            </w:r>
            <w:r w:rsidR="002E6D78">
              <w:rPr>
                <w:color w:val="000000"/>
                <w:szCs w:val="22"/>
                <w:lang w:val="bg-BG"/>
              </w:rPr>
              <w:t>че</w:t>
            </w:r>
            <w:r w:rsidRPr="00B77F25">
              <w:rPr>
                <w:noProof/>
                <w:szCs w:val="22"/>
                <w:lang w:val="ru-RU"/>
              </w:rPr>
              <w:t>)</w:t>
            </w:r>
          </w:p>
          <w:p w:rsidR="0028551A" w:rsidRPr="00B77F25" w:rsidRDefault="0028551A" w:rsidP="00E165CC">
            <w:pPr>
              <w:spacing w:line="240" w:lineRule="auto"/>
              <w:rPr>
                <w:color w:val="000000"/>
                <w:szCs w:val="22"/>
                <w:lang w:val="ru-RU"/>
              </w:rPr>
            </w:pPr>
          </w:p>
        </w:tc>
      </w:tr>
    </w:tbl>
    <w:p w:rsidR="00255883" w:rsidRDefault="00255883" w:rsidP="00255883">
      <w:pPr>
        <w:spacing w:before="120"/>
        <w:ind w:left="360"/>
        <w:rPr>
          <w:color w:val="000000"/>
          <w:szCs w:val="22"/>
          <w:lang w:val="ru-RU"/>
        </w:rPr>
      </w:pPr>
    </w:p>
    <w:p w:rsidR="00255883" w:rsidRPr="00225504" w:rsidRDefault="00255883" w:rsidP="0028363F">
      <w:pPr>
        <w:numPr>
          <w:ilvl w:val="0"/>
          <w:numId w:val="47"/>
        </w:numPr>
        <w:tabs>
          <w:tab w:val="clear" w:pos="567"/>
          <w:tab w:val="clear" w:pos="720"/>
          <w:tab w:val="num" w:pos="426"/>
        </w:tabs>
        <w:spacing w:before="120" w:line="240" w:lineRule="auto"/>
        <w:ind w:left="426" w:hanging="426"/>
        <w:rPr>
          <w:color w:val="000000"/>
          <w:szCs w:val="22"/>
          <w:lang w:val="bg-BG"/>
        </w:rPr>
      </w:pPr>
      <w:r w:rsidRPr="00225504">
        <w:rPr>
          <w:bCs/>
          <w:szCs w:val="22"/>
          <w:lang w:val="bg-BG"/>
        </w:rPr>
        <w:t>Писалката не позволява да изберете повече от броя единици, оставащи в писалката</w:t>
      </w:r>
      <w:r w:rsidRPr="00225504">
        <w:rPr>
          <w:color w:val="000000"/>
          <w:szCs w:val="22"/>
          <w:lang w:val="bg-BG"/>
        </w:rPr>
        <w:t>.</w:t>
      </w:r>
    </w:p>
    <w:p w:rsidR="00255883" w:rsidRPr="00225504" w:rsidRDefault="00255883" w:rsidP="00176A79">
      <w:pPr>
        <w:pStyle w:val="List"/>
        <w:numPr>
          <w:ilvl w:val="0"/>
          <w:numId w:val="2"/>
        </w:numPr>
        <w:spacing w:before="120"/>
        <w:ind w:left="426" w:hanging="426"/>
        <w:rPr>
          <w:color w:val="000000"/>
          <w:sz w:val="22"/>
          <w:szCs w:val="22"/>
          <w:lang w:val="bg-BG"/>
        </w:rPr>
      </w:pPr>
      <w:r w:rsidRPr="00225504">
        <w:rPr>
          <w:color w:val="000000"/>
          <w:sz w:val="22"/>
          <w:szCs w:val="22"/>
          <w:lang w:val="bg-BG"/>
        </w:rPr>
        <w:t xml:space="preserve">Ако </w:t>
      </w:r>
      <w:r w:rsidR="00482F5A">
        <w:rPr>
          <w:color w:val="000000"/>
          <w:sz w:val="22"/>
          <w:szCs w:val="22"/>
          <w:lang w:val="bg-BG"/>
        </w:rPr>
        <w:t>се нуждаете да инжектиране повече единици</w:t>
      </w:r>
      <w:r w:rsidRPr="00225504">
        <w:rPr>
          <w:color w:val="000000"/>
          <w:sz w:val="22"/>
          <w:szCs w:val="22"/>
          <w:lang w:val="bg-BG"/>
        </w:rPr>
        <w:t xml:space="preserve"> отколкото </w:t>
      </w:r>
      <w:r w:rsidR="00482F5A">
        <w:rPr>
          <w:color w:val="000000"/>
          <w:sz w:val="22"/>
          <w:szCs w:val="22"/>
          <w:lang w:val="bg-BG"/>
        </w:rPr>
        <w:t xml:space="preserve">е </w:t>
      </w:r>
      <w:r w:rsidRPr="00225504">
        <w:rPr>
          <w:color w:val="000000"/>
          <w:sz w:val="22"/>
          <w:szCs w:val="22"/>
          <w:lang w:val="bg-BG"/>
        </w:rPr>
        <w:t>броя</w:t>
      </w:r>
      <w:r w:rsidR="00482F5A">
        <w:rPr>
          <w:color w:val="000000"/>
          <w:sz w:val="22"/>
          <w:szCs w:val="22"/>
          <w:lang w:val="bg-BG"/>
        </w:rPr>
        <w:t>т</w:t>
      </w:r>
      <w:r w:rsidRPr="00225504">
        <w:rPr>
          <w:color w:val="000000"/>
          <w:sz w:val="22"/>
          <w:szCs w:val="22"/>
          <w:lang w:val="bg-BG"/>
        </w:rPr>
        <w:t xml:space="preserve"> на </w:t>
      </w:r>
      <w:r w:rsidR="00482F5A" w:rsidRPr="00225504">
        <w:rPr>
          <w:color w:val="000000"/>
          <w:sz w:val="22"/>
          <w:szCs w:val="22"/>
          <w:lang w:val="bg-BG"/>
        </w:rPr>
        <w:t>остава</w:t>
      </w:r>
      <w:r w:rsidR="00482F5A">
        <w:rPr>
          <w:color w:val="000000"/>
          <w:sz w:val="22"/>
          <w:szCs w:val="22"/>
          <w:lang w:val="bg-BG"/>
        </w:rPr>
        <w:t>щите</w:t>
      </w:r>
      <w:r w:rsidR="00482F5A" w:rsidRPr="00225504">
        <w:rPr>
          <w:color w:val="000000"/>
          <w:sz w:val="22"/>
          <w:szCs w:val="22"/>
          <w:lang w:val="bg-BG"/>
        </w:rPr>
        <w:t xml:space="preserve"> </w:t>
      </w:r>
      <w:r w:rsidRPr="00225504">
        <w:rPr>
          <w:color w:val="000000"/>
          <w:sz w:val="22"/>
          <w:szCs w:val="22"/>
          <w:lang w:val="bg-BG"/>
        </w:rPr>
        <w:t>единици в писалката, Вие можете или:</w:t>
      </w:r>
    </w:p>
    <w:p w:rsidR="00255883" w:rsidRPr="00225504" w:rsidRDefault="00255883" w:rsidP="0028363F">
      <w:pPr>
        <w:pStyle w:val="List"/>
        <w:numPr>
          <w:ilvl w:val="0"/>
          <w:numId w:val="50"/>
        </w:numPr>
        <w:spacing w:before="120"/>
        <w:ind w:left="567" w:hanging="283"/>
        <w:rPr>
          <w:color w:val="000000"/>
          <w:sz w:val="22"/>
          <w:szCs w:val="22"/>
          <w:lang w:val="bg-BG"/>
        </w:rPr>
      </w:pPr>
      <w:r w:rsidRPr="00225504">
        <w:rPr>
          <w:color w:val="000000"/>
          <w:sz w:val="22"/>
          <w:szCs w:val="22"/>
          <w:lang w:val="bg-BG"/>
        </w:rPr>
        <w:t>да инжектирате количеството, което остава в писалка</w:t>
      </w:r>
      <w:r w:rsidR="00385B0A">
        <w:rPr>
          <w:color w:val="000000"/>
          <w:sz w:val="22"/>
          <w:szCs w:val="22"/>
          <w:lang w:val="bg-BG"/>
        </w:rPr>
        <w:t>та</w:t>
      </w:r>
      <w:r w:rsidRPr="00225504">
        <w:rPr>
          <w:color w:val="000000"/>
          <w:sz w:val="22"/>
          <w:szCs w:val="22"/>
          <w:lang w:val="bg-BG"/>
        </w:rPr>
        <w:t xml:space="preserve">, </w:t>
      </w:r>
      <w:r w:rsidR="00482F5A">
        <w:rPr>
          <w:color w:val="000000"/>
          <w:sz w:val="22"/>
          <w:szCs w:val="22"/>
          <w:lang w:val="bg-BG"/>
        </w:rPr>
        <w:t>а</w:t>
      </w:r>
      <w:r w:rsidR="00482F5A" w:rsidRPr="00225504">
        <w:rPr>
          <w:color w:val="000000"/>
          <w:sz w:val="22"/>
          <w:szCs w:val="22"/>
          <w:lang w:val="bg-BG"/>
        </w:rPr>
        <w:t xml:space="preserve"> </w:t>
      </w:r>
      <w:r w:rsidRPr="00225504">
        <w:rPr>
          <w:color w:val="000000"/>
          <w:sz w:val="22"/>
          <w:szCs w:val="22"/>
          <w:lang w:val="bg-BG"/>
        </w:rPr>
        <w:t xml:space="preserve">след това да използвате нова писалка, за да </w:t>
      </w:r>
      <w:r w:rsidR="00482F5A">
        <w:rPr>
          <w:color w:val="000000"/>
          <w:sz w:val="22"/>
          <w:szCs w:val="22"/>
          <w:lang w:val="bg-BG"/>
        </w:rPr>
        <w:t>получите</w:t>
      </w:r>
      <w:r w:rsidR="00482F5A" w:rsidRPr="00225504">
        <w:rPr>
          <w:color w:val="000000"/>
          <w:sz w:val="22"/>
          <w:szCs w:val="22"/>
          <w:lang w:val="bg-BG"/>
        </w:rPr>
        <w:t xml:space="preserve"> </w:t>
      </w:r>
      <w:r w:rsidRPr="00225504">
        <w:rPr>
          <w:color w:val="000000"/>
          <w:sz w:val="22"/>
          <w:szCs w:val="22"/>
          <w:lang w:val="bg-BG"/>
        </w:rPr>
        <w:t>оста</w:t>
      </w:r>
      <w:r w:rsidR="00385B0A">
        <w:rPr>
          <w:color w:val="000000"/>
          <w:sz w:val="22"/>
          <w:szCs w:val="22"/>
          <w:lang w:val="bg-BG"/>
        </w:rPr>
        <w:t xml:space="preserve">налата </w:t>
      </w:r>
      <w:r w:rsidR="00482F5A">
        <w:rPr>
          <w:color w:val="000000"/>
          <w:sz w:val="22"/>
          <w:szCs w:val="22"/>
          <w:lang w:val="bg-BG"/>
        </w:rPr>
        <w:t xml:space="preserve">част от Вашата </w:t>
      </w:r>
      <w:r w:rsidRPr="00225504">
        <w:rPr>
          <w:color w:val="000000"/>
          <w:sz w:val="22"/>
          <w:szCs w:val="22"/>
          <w:lang w:val="bg-BG"/>
        </w:rPr>
        <w:t xml:space="preserve">доза, </w:t>
      </w:r>
      <w:r w:rsidRPr="00225504">
        <w:rPr>
          <w:b/>
          <w:color w:val="000000"/>
          <w:sz w:val="22"/>
          <w:szCs w:val="22"/>
          <w:lang w:val="bg-BG"/>
        </w:rPr>
        <w:t>или</w:t>
      </w:r>
    </w:p>
    <w:p w:rsidR="00255883" w:rsidRPr="00623130" w:rsidRDefault="00255883" w:rsidP="0028363F">
      <w:pPr>
        <w:pStyle w:val="List"/>
        <w:numPr>
          <w:ilvl w:val="0"/>
          <w:numId w:val="50"/>
        </w:numPr>
        <w:spacing w:before="120"/>
        <w:ind w:left="567" w:hanging="283"/>
        <w:rPr>
          <w:color w:val="000000"/>
          <w:sz w:val="22"/>
          <w:szCs w:val="22"/>
          <w:lang w:val="bg-BG"/>
        </w:rPr>
      </w:pPr>
      <w:r>
        <w:rPr>
          <w:color w:val="000000"/>
          <w:sz w:val="22"/>
          <w:szCs w:val="22"/>
          <w:lang w:val="bg-BG"/>
        </w:rPr>
        <w:t xml:space="preserve">да </w:t>
      </w:r>
      <w:r w:rsidRPr="00225504">
        <w:rPr>
          <w:color w:val="000000"/>
          <w:sz w:val="22"/>
          <w:szCs w:val="22"/>
          <w:lang w:val="bg-BG"/>
        </w:rPr>
        <w:t>вземете нова писалка и да инжектирате цялата доза.</w:t>
      </w:r>
    </w:p>
    <w:p w:rsidR="00255883" w:rsidRPr="00323594" w:rsidRDefault="00AE442D" w:rsidP="00B77F25">
      <w:pPr>
        <w:pStyle w:val="Heading8"/>
        <w:keepNext/>
        <w:spacing w:before="120"/>
        <w:ind w:left="171"/>
        <w:rPr>
          <w:rFonts w:ascii="Times New Roman" w:hAnsi="Times New Roman"/>
          <w:b/>
          <w:i w:val="0"/>
          <w:color w:val="000000"/>
          <w:sz w:val="22"/>
          <w:szCs w:val="22"/>
          <w:lang w:val="bg-BG"/>
        </w:rPr>
      </w:pPr>
      <w:r>
        <w:rPr>
          <w:rFonts w:ascii="Times New Roman" w:hAnsi="Times New Roman"/>
          <w:b/>
          <w:bCs/>
          <w:i w:val="0"/>
          <w:color w:val="000000"/>
          <w:sz w:val="22"/>
          <w:szCs w:val="22"/>
          <w:lang w:val="bg-BG"/>
        </w:rPr>
        <w:t>Инжектиране на Вашата доза</w:t>
      </w:r>
    </w:p>
    <w:p w:rsidR="00255883" w:rsidRPr="00225504" w:rsidRDefault="00255883" w:rsidP="00B77F25">
      <w:pPr>
        <w:keepNext/>
        <w:numPr>
          <w:ilvl w:val="0"/>
          <w:numId w:val="2"/>
        </w:numPr>
        <w:tabs>
          <w:tab w:val="clear" w:pos="567"/>
        </w:tabs>
        <w:spacing w:before="120" w:line="240" w:lineRule="auto"/>
        <w:ind w:left="284" w:hanging="284"/>
        <w:rPr>
          <w:color w:val="000000"/>
          <w:szCs w:val="22"/>
          <w:lang w:val="bg-BG"/>
        </w:rPr>
      </w:pPr>
      <w:r w:rsidRPr="00225504">
        <w:rPr>
          <w:color w:val="000000"/>
          <w:szCs w:val="22"/>
          <w:lang w:val="bg-BG"/>
        </w:rPr>
        <w:t xml:space="preserve">Инжектирайте </w:t>
      </w:r>
      <w:r w:rsidR="00AE442D">
        <w:rPr>
          <w:color w:val="000000"/>
          <w:szCs w:val="22"/>
          <w:lang w:val="bg-BG"/>
        </w:rPr>
        <w:t xml:space="preserve">Вашия </w:t>
      </w:r>
      <w:r w:rsidRPr="00225504">
        <w:rPr>
          <w:color w:val="000000"/>
          <w:szCs w:val="22"/>
          <w:lang w:val="bg-BG"/>
        </w:rPr>
        <w:t>инсулин както Ви е показал Вашият медицински специалист.</w:t>
      </w:r>
    </w:p>
    <w:p w:rsidR="00255883" w:rsidRPr="00225504" w:rsidRDefault="00255883" w:rsidP="00B77F25">
      <w:pPr>
        <w:keepNext/>
        <w:numPr>
          <w:ilvl w:val="0"/>
          <w:numId w:val="2"/>
        </w:numPr>
        <w:tabs>
          <w:tab w:val="clear" w:pos="567"/>
        </w:tabs>
        <w:spacing w:before="120" w:line="240" w:lineRule="auto"/>
        <w:ind w:left="284" w:hanging="284"/>
        <w:rPr>
          <w:color w:val="000000"/>
          <w:szCs w:val="22"/>
          <w:lang w:val="bg-BG"/>
        </w:rPr>
      </w:pPr>
      <w:r w:rsidRPr="00225504">
        <w:rPr>
          <w:color w:val="000000"/>
          <w:szCs w:val="22"/>
          <w:lang w:val="bg-BG"/>
        </w:rPr>
        <w:t xml:space="preserve">Сменяйте (редувайте) местата на </w:t>
      </w:r>
      <w:r w:rsidR="00AE442D">
        <w:rPr>
          <w:color w:val="000000"/>
          <w:szCs w:val="22"/>
          <w:lang w:val="bg-BG"/>
        </w:rPr>
        <w:t xml:space="preserve">Вашите </w:t>
      </w:r>
      <w:r w:rsidRPr="00225504">
        <w:rPr>
          <w:color w:val="000000"/>
          <w:szCs w:val="22"/>
          <w:lang w:val="bg-BG"/>
        </w:rPr>
        <w:t>инжек</w:t>
      </w:r>
      <w:r w:rsidR="00AE442D">
        <w:rPr>
          <w:color w:val="000000"/>
          <w:szCs w:val="22"/>
          <w:lang w:val="bg-BG"/>
        </w:rPr>
        <w:t>ции</w:t>
      </w:r>
      <w:r w:rsidRPr="00225504">
        <w:rPr>
          <w:color w:val="000000"/>
          <w:szCs w:val="22"/>
          <w:lang w:val="bg-BG"/>
        </w:rPr>
        <w:t xml:space="preserve"> при всяк</w:t>
      </w:r>
      <w:r w:rsidR="00AE442D">
        <w:rPr>
          <w:color w:val="000000"/>
          <w:szCs w:val="22"/>
          <w:lang w:val="bg-BG"/>
        </w:rPr>
        <w:t>о инжектиране</w:t>
      </w:r>
      <w:r w:rsidRPr="00225504">
        <w:rPr>
          <w:color w:val="000000"/>
          <w:szCs w:val="22"/>
          <w:lang w:val="bg-BG"/>
        </w:rPr>
        <w:t>.</w:t>
      </w:r>
    </w:p>
    <w:p w:rsidR="00255883" w:rsidRPr="00225504" w:rsidRDefault="00255883" w:rsidP="00B77F25">
      <w:pPr>
        <w:keepNext/>
        <w:numPr>
          <w:ilvl w:val="0"/>
          <w:numId w:val="2"/>
        </w:numPr>
        <w:tabs>
          <w:tab w:val="clear" w:pos="567"/>
        </w:tabs>
        <w:spacing w:before="120" w:line="240" w:lineRule="auto"/>
        <w:ind w:left="284" w:hanging="284"/>
        <w:rPr>
          <w:color w:val="000000"/>
          <w:szCs w:val="22"/>
          <w:lang w:val="bg-BG"/>
        </w:rPr>
      </w:pPr>
      <w:r w:rsidRPr="00225504">
        <w:rPr>
          <w:b/>
          <w:color w:val="000000"/>
          <w:szCs w:val="22"/>
          <w:lang w:val="bg-BG"/>
        </w:rPr>
        <w:t>Не</w:t>
      </w:r>
      <w:r w:rsidRPr="00225504">
        <w:rPr>
          <w:color w:val="000000"/>
          <w:szCs w:val="22"/>
          <w:lang w:val="bg-BG"/>
        </w:rPr>
        <w:t xml:space="preserve"> се опитвайте да променяте </w:t>
      </w:r>
      <w:r w:rsidR="00AE442D">
        <w:rPr>
          <w:color w:val="000000"/>
          <w:szCs w:val="22"/>
          <w:lang w:val="bg-BG"/>
        </w:rPr>
        <w:t xml:space="preserve">Вашата </w:t>
      </w:r>
      <w:r w:rsidRPr="00225504">
        <w:rPr>
          <w:color w:val="000000"/>
          <w:szCs w:val="22"/>
          <w:lang w:val="bg-BG"/>
        </w:rPr>
        <w:t>доза</w:t>
      </w:r>
      <w:r w:rsidR="00AE442D">
        <w:rPr>
          <w:color w:val="000000"/>
          <w:szCs w:val="22"/>
          <w:lang w:val="bg-BG"/>
        </w:rPr>
        <w:t>, докато</w:t>
      </w:r>
      <w:r w:rsidRPr="00225504">
        <w:rPr>
          <w:color w:val="000000"/>
          <w:szCs w:val="22"/>
          <w:lang w:val="bg-BG"/>
        </w:rPr>
        <w:t xml:space="preserve"> инжектира</w:t>
      </w:r>
      <w:r w:rsidR="00AE442D">
        <w:rPr>
          <w:color w:val="000000"/>
          <w:szCs w:val="22"/>
          <w:lang w:val="bg-BG"/>
        </w:rPr>
        <w:t>те</w:t>
      </w:r>
      <w:r w:rsidRPr="00225504">
        <w:rPr>
          <w:color w:val="000000"/>
          <w:szCs w:val="22"/>
          <w:lang w:val="bg-BG"/>
        </w:rPr>
        <w:t>.</w:t>
      </w:r>
    </w:p>
    <w:p w:rsidR="00255883" w:rsidRDefault="00255883" w:rsidP="00B77F25">
      <w:pPr>
        <w:keepNext/>
        <w:spacing w:before="120"/>
        <w:ind w:left="360"/>
        <w:rPr>
          <w:color w:val="000000"/>
          <w:szCs w:val="22"/>
          <w:lang w:val="bg-BG"/>
        </w:rPr>
      </w:pPr>
    </w:p>
    <w:tbl>
      <w:tblPr>
        <w:tblW w:w="0" w:type="auto"/>
        <w:tblBorders>
          <w:top w:val="single" w:sz="4" w:space="0" w:color="auto"/>
          <w:bottom w:val="single" w:sz="4" w:space="0" w:color="auto"/>
          <w:insideH w:val="single" w:sz="4" w:space="0" w:color="auto"/>
        </w:tblBorders>
        <w:tblLook w:val="01E0" w:firstRow="1" w:lastRow="1" w:firstColumn="1" w:lastColumn="1" w:noHBand="0" w:noVBand="0"/>
      </w:tblPr>
      <w:tblGrid>
        <w:gridCol w:w="4597"/>
        <w:gridCol w:w="4690"/>
      </w:tblGrid>
      <w:tr w:rsidR="00D14E44" w:rsidRPr="008A3237" w:rsidTr="00176A79">
        <w:tc>
          <w:tcPr>
            <w:tcW w:w="4874" w:type="dxa"/>
          </w:tcPr>
          <w:p w:rsidR="00D14E44" w:rsidRPr="00323594" w:rsidRDefault="00D14E44" w:rsidP="00D14E44">
            <w:pPr>
              <w:pStyle w:val="Heading2"/>
              <w:spacing w:before="120"/>
              <w:rPr>
                <w:rFonts w:ascii="Times New Roman" w:hAnsi="Times New Roman"/>
                <w:b w:val="0"/>
                <w:i w:val="0"/>
                <w:color w:val="000000"/>
                <w:sz w:val="22"/>
                <w:szCs w:val="22"/>
                <w:lang w:val="ru-RU"/>
              </w:rPr>
            </w:pPr>
            <w:r>
              <w:rPr>
                <w:rFonts w:ascii="Times New Roman" w:hAnsi="Times New Roman"/>
                <w:i w:val="0"/>
                <w:color w:val="000000"/>
                <w:sz w:val="22"/>
                <w:szCs w:val="22"/>
                <w:lang w:val="bg-BG"/>
              </w:rPr>
              <w:t>Стъпка</w:t>
            </w:r>
            <w:r w:rsidRPr="00323594">
              <w:rPr>
                <w:rFonts w:ascii="Times New Roman" w:hAnsi="Times New Roman"/>
                <w:i w:val="0"/>
                <w:color w:val="000000"/>
                <w:sz w:val="22"/>
                <w:szCs w:val="22"/>
                <w:lang w:val="ru-RU"/>
              </w:rPr>
              <w:t xml:space="preserve"> </w:t>
            </w:r>
            <w:r w:rsidR="00AE442D">
              <w:rPr>
                <w:rFonts w:ascii="Times New Roman" w:hAnsi="Times New Roman"/>
                <w:i w:val="0"/>
                <w:color w:val="000000"/>
                <w:sz w:val="22"/>
                <w:szCs w:val="22"/>
                <w:lang w:val="ru-RU"/>
              </w:rPr>
              <w:t>9</w:t>
            </w:r>
            <w:r w:rsidRPr="00323594">
              <w:rPr>
                <w:rFonts w:ascii="Times New Roman" w:hAnsi="Times New Roman"/>
                <w:i w:val="0"/>
                <w:color w:val="000000"/>
                <w:sz w:val="22"/>
                <w:szCs w:val="22"/>
                <w:lang w:val="ru-RU"/>
              </w:rPr>
              <w:t>:</w:t>
            </w:r>
          </w:p>
          <w:p w:rsidR="00D14E44" w:rsidRDefault="00D14E44" w:rsidP="00D14E44">
            <w:pPr>
              <w:pStyle w:val="Heading2"/>
              <w:spacing w:before="120"/>
              <w:rPr>
                <w:rFonts w:ascii="Times New Roman" w:hAnsi="Times New Roman"/>
                <w:b w:val="0"/>
                <w:i w:val="0"/>
                <w:color w:val="000000"/>
                <w:sz w:val="22"/>
                <w:szCs w:val="22"/>
                <w:lang w:val="bg-BG"/>
              </w:rPr>
            </w:pPr>
            <w:r>
              <w:rPr>
                <w:rFonts w:ascii="Times New Roman" w:hAnsi="Times New Roman"/>
                <w:b w:val="0"/>
                <w:i w:val="0"/>
                <w:color w:val="000000"/>
                <w:sz w:val="22"/>
                <w:szCs w:val="22"/>
                <w:lang w:val="bg-BG"/>
              </w:rPr>
              <w:t>Изберете място за</w:t>
            </w:r>
            <w:r w:rsidR="00AF235B">
              <w:rPr>
                <w:rFonts w:ascii="Times New Roman" w:hAnsi="Times New Roman"/>
                <w:b w:val="0"/>
                <w:i w:val="0"/>
                <w:color w:val="000000"/>
                <w:sz w:val="22"/>
                <w:szCs w:val="22"/>
                <w:lang w:val="bg-BG"/>
              </w:rPr>
              <w:t xml:space="preserve"> Вашата</w:t>
            </w:r>
            <w:r>
              <w:rPr>
                <w:rFonts w:ascii="Times New Roman" w:hAnsi="Times New Roman"/>
                <w:b w:val="0"/>
                <w:i w:val="0"/>
                <w:color w:val="000000"/>
                <w:sz w:val="22"/>
                <w:szCs w:val="22"/>
                <w:lang w:val="bg-BG"/>
              </w:rPr>
              <w:t xml:space="preserve"> инжекция.</w:t>
            </w:r>
          </w:p>
          <w:p w:rsidR="00D14E44" w:rsidRPr="00D14E44" w:rsidRDefault="00D14E44" w:rsidP="00D14E44">
            <w:pPr>
              <w:spacing w:before="120"/>
              <w:rPr>
                <w:color w:val="000000"/>
                <w:szCs w:val="22"/>
                <w:lang w:val="bg-BG"/>
              </w:rPr>
            </w:pPr>
            <w:r w:rsidRPr="00E1102C">
              <w:rPr>
                <w:szCs w:val="22"/>
              </w:rPr>
              <w:t>Humalog</w:t>
            </w:r>
            <w:r w:rsidRPr="00D14E44">
              <w:rPr>
                <w:color w:val="000000"/>
                <w:szCs w:val="22"/>
                <w:lang w:val="bg-BG"/>
              </w:rPr>
              <w:t xml:space="preserve"> </w:t>
            </w:r>
            <w:r w:rsidRPr="00D14E44">
              <w:rPr>
                <w:szCs w:val="22"/>
                <w:lang w:val="bg-BG"/>
              </w:rPr>
              <w:t>200</w:t>
            </w:r>
            <w:r w:rsidRPr="00D14E44">
              <w:rPr>
                <w:szCs w:val="22"/>
              </w:rPr>
              <w:t> </w:t>
            </w:r>
            <w:r>
              <w:rPr>
                <w:szCs w:val="22"/>
                <w:lang w:val="bg-BG"/>
              </w:rPr>
              <w:t>единици</w:t>
            </w:r>
            <w:r w:rsidRPr="00D14E44">
              <w:rPr>
                <w:szCs w:val="22"/>
                <w:lang w:val="bg-BG"/>
              </w:rPr>
              <w:t>/</w:t>
            </w:r>
            <w:r w:rsidRPr="00D14E44">
              <w:rPr>
                <w:szCs w:val="22"/>
              </w:rPr>
              <w:t>ml</w:t>
            </w:r>
            <w:r w:rsidRPr="00D14E44">
              <w:rPr>
                <w:b/>
                <w:szCs w:val="22"/>
                <w:lang w:val="bg-BG"/>
              </w:rPr>
              <w:t xml:space="preserve"> </w:t>
            </w:r>
            <w:r>
              <w:rPr>
                <w:color w:val="000000"/>
                <w:szCs w:val="22"/>
                <w:lang w:val="bg-BG"/>
              </w:rPr>
              <w:t xml:space="preserve">инжекционен разтвор се инжектира под кожата (подкожно) в областта на </w:t>
            </w:r>
            <w:r w:rsidR="00AF235B">
              <w:rPr>
                <w:color w:val="000000"/>
                <w:szCs w:val="22"/>
                <w:lang w:val="bg-BG"/>
              </w:rPr>
              <w:t xml:space="preserve">Вашия </w:t>
            </w:r>
            <w:r>
              <w:rPr>
                <w:color w:val="000000"/>
                <w:szCs w:val="22"/>
                <w:lang w:val="bg-BG"/>
              </w:rPr>
              <w:t>корем, седалищната област, горната част на бедрото или горната част на мишницата</w:t>
            </w:r>
            <w:r w:rsidRPr="00D14E44">
              <w:rPr>
                <w:color w:val="000000"/>
                <w:szCs w:val="22"/>
                <w:lang w:val="bg-BG"/>
              </w:rPr>
              <w:t>.</w:t>
            </w:r>
          </w:p>
          <w:p w:rsidR="00D14E44" w:rsidRDefault="00D14E44" w:rsidP="00D14E44">
            <w:pPr>
              <w:pStyle w:val="Heading2"/>
              <w:spacing w:before="120"/>
              <w:rPr>
                <w:rFonts w:ascii="Times New Roman" w:hAnsi="Times New Roman"/>
                <w:b w:val="0"/>
                <w:i w:val="0"/>
                <w:color w:val="000000"/>
                <w:sz w:val="22"/>
                <w:szCs w:val="22"/>
                <w:lang w:val="bg-BG"/>
              </w:rPr>
            </w:pPr>
            <w:r>
              <w:rPr>
                <w:rFonts w:ascii="Times New Roman" w:hAnsi="Times New Roman"/>
                <w:b w:val="0"/>
                <w:i w:val="0"/>
                <w:color w:val="000000"/>
                <w:sz w:val="22"/>
                <w:szCs w:val="22"/>
                <w:lang w:val="bg-BG"/>
              </w:rPr>
              <w:t xml:space="preserve">Почистете </w:t>
            </w:r>
            <w:r w:rsidR="00AF235B">
              <w:rPr>
                <w:rFonts w:ascii="Times New Roman" w:hAnsi="Times New Roman"/>
                <w:b w:val="0"/>
                <w:i w:val="0"/>
                <w:color w:val="000000"/>
                <w:sz w:val="22"/>
                <w:szCs w:val="22"/>
                <w:lang w:val="bg-BG"/>
              </w:rPr>
              <w:t xml:space="preserve">Вашата </w:t>
            </w:r>
            <w:r>
              <w:rPr>
                <w:rFonts w:ascii="Times New Roman" w:hAnsi="Times New Roman"/>
                <w:b w:val="0"/>
                <w:i w:val="0"/>
                <w:color w:val="000000"/>
                <w:sz w:val="22"/>
                <w:szCs w:val="22"/>
                <w:lang w:val="bg-BG"/>
              </w:rPr>
              <w:t xml:space="preserve">кожа с тампон и оставете </w:t>
            </w:r>
            <w:r w:rsidR="00AF235B">
              <w:rPr>
                <w:rFonts w:ascii="Times New Roman" w:hAnsi="Times New Roman"/>
                <w:b w:val="0"/>
                <w:i w:val="0"/>
                <w:color w:val="000000"/>
                <w:sz w:val="22"/>
                <w:szCs w:val="22"/>
                <w:lang w:val="bg-BG"/>
              </w:rPr>
              <w:t xml:space="preserve">Вашата кожа да </w:t>
            </w:r>
            <w:r>
              <w:rPr>
                <w:rFonts w:ascii="Times New Roman" w:hAnsi="Times New Roman"/>
                <w:b w:val="0"/>
                <w:i w:val="0"/>
                <w:color w:val="000000"/>
                <w:sz w:val="22"/>
                <w:szCs w:val="22"/>
                <w:lang w:val="bg-BG"/>
              </w:rPr>
              <w:t xml:space="preserve">изсъхне преди да инжектирате </w:t>
            </w:r>
            <w:r w:rsidR="00AF235B">
              <w:rPr>
                <w:rFonts w:ascii="Times New Roman" w:hAnsi="Times New Roman"/>
                <w:b w:val="0"/>
                <w:i w:val="0"/>
                <w:color w:val="000000"/>
                <w:sz w:val="22"/>
                <w:szCs w:val="22"/>
                <w:lang w:val="bg-BG"/>
              </w:rPr>
              <w:t xml:space="preserve">Вашата </w:t>
            </w:r>
            <w:r>
              <w:rPr>
                <w:rFonts w:ascii="Times New Roman" w:hAnsi="Times New Roman"/>
                <w:b w:val="0"/>
                <w:i w:val="0"/>
                <w:color w:val="000000"/>
                <w:sz w:val="22"/>
                <w:szCs w:val="22"/>
                <w:lang w:val="bg-BG"/>
              </w:rPr>
              <w:t>доза.</w:t>
            </w:r>
          </w:p>
          <w:p w:rsidR="00D14E44" w:rsidRPr="00323594" w:rsidRDefault="00D14E44" w:rsidP="00323594">
            <w:pPr>
              <w:pStyle w:val="Heading2"/>
              <w:spacing w:before="120"/>
              <w:rPr>
                <w:szCs w:val="22"/>
                <w:lang w:val="bg-BG"/>
              </w:rPr>
            </w:pPr>
          </w:p>
        </w:tc>
        <w:tc>
          <w:tcPr>
            <w:tcW w:w="4875" w:type="dxa"/>
          </w:tcPr>
          <w:p w:rsidR="00D14E44" w:rsidRPr="008A3237" w:rsidRDefault="00D14E44" w:rsidP="00E165CC">
            <w:pPr>
              <w:spacing w:line="240" w:lineRule="auto"/>
              <w:jc w:val="center"/>
              <w:rPr>
                <w:color w:val="000000"/>
                <w:szCs w:val="22"/>
              </w:rPr>
            </w:pPr>
            <w:r w:rsidRPr="008A3237">
              <w:rPr>
                <w:color w:val="000000"/>
                <w:szCs w:val="22"/>
              </w:rPr>
              <w:pict>
                <v:shape id="_x0000_i1061" type="#_x0000_t75" style="width:122.25pt;height:111.75pt">
                  <v:imagedata r:id="rId83" o:title=""/>
                </v:shape>
              </w:pict>
            </w:r>
          </w:p>
        </w:tc>
      </w:tr>
      <w:tr w:rsidR="00D14E44" w:rsidRPr="008A3237" w:rsidTr="00176A79">
        <w:tc>
          <w:tcPr>
            <w:tcW w:w="4874" w:type="dxa"/>
          </w:tcPr>
          <w:p w:rsidR="00D14E44" w:rsidRPr="009863D2" w:rsidRDefault="00D14E44" w:rsidP="00D14E44">
            <w:pPr>
              <w:keepNext/>
              <w:spacing w:before="120"/>
              <w:rPr>
                <w:bCs/>
                <w:color w:val="000000"/>
                <w:szCs w:val="22"/>
                <w:lang w:val="bg-BG"/>
              </w:rPr>
            </w:pPr>
            <w:r w:rsidRPr="009863D2">
              <w:rPr>
                <w:b/>
                <w:bCs/>
                <w:color w:val="000000"/>
                <w:szCs w:val="22"/>
                <w:lang w:val="bg-BG"/>
              </w:rPr>
              <w:t xml:space="preserve">Стъпка </w:t>
            </w:r>
            <w:r w:rsidR="00AE442D">
              <w:rPr>
                <w:b/>
                <w:bCs/>
                <w:color w:val="000000"/>
                <w:szCs w:val="22"/>
                <w:lang w:val="bg-BG"/>
              </w:rPr>
              <w:t>10</w:t>
            </w:r>
            <w:r w:rsidRPr="009863D2">
              <w:rPr>
                <w:b/>
                <w:bCs/>
                <w:color w:val="000000"/>
                <w:szCs w:val="22"/>
                <w:lang w:val="bg-BG"/>
              </w:rPr>
              <w:t>:</w:t>
            </w:r>
          </w:p>
          <w:p w:rsidR="00D14E44" w:rsidRDefault="00D14E44" w:rsidP="00D14E44">
            <w:pPr>
              <w:spacing w:before="120"/>
              <w:rPr>
                <w:bCs/>
                <w:color w:val="000000"/>
                <w:szCs w:val="22"/>
                <w:lang w:val="bg-BG"/>
              </w:rPr>
            </w:pPr>
            <w:r w:rsidRPr="009863D2">
              <w:rPr>
                <w:bCs/>
                <w:color w:val="000000"/>
                <w:szCs w:val="22"/>
                <w:lang w:val="bg-BG"/>
              </w:rPr>
              <w:t>Въведете иглата в</w:t>
            </w:r>
            <w:r w:rsidR="00E55748">
              <w:rPr>
                <w:bCs/>
                <w:color w:val="000000"/>
                <w:szCs w:val="22"/>
                <w:lang w:val="bg-BG"/>
              </w:rPr>
              <w:t>ъв Вашата</w:t>
            </w:r>
            <w:r w:rsidRPr="009863D2">
              <w:rPr>
                <w:bCs/>
                <w:color w:val="000000"/>
                <w:szCs w:val="22"/>
                <w:lang w:val="bg-BG"/>
              </w:rPr>
              <w:t xml:space="preserve"> кожа.</w:t>
            </w:r>
          </w:p>
          <w:p w:rsidR="00E55748" w:rsidRDefault="00E55748" w:rsidP="00B77F25">
            <w:pPr>
              <w:tabs>
                <w:tab w:val="clear" w:pos="567"/>
                <w:tab w:val="left" w:pos="0"/>
              </w:tabs>
              <w:spacing w:before="120"/>
              <w:rPr>
                <w:bCs/>
                <w:color w:val="000000"/>
                <w:szCs w:val="22"/>
                <w:lang w:val="bg-BG"/>
              </w:rPr>
            </w:pPr>
            <w:r>
              <w:rPr>
                <w:bCs/>
                <w:color w:val="000000"/>
                <w:szCs w:val="22"/>
                <w:lang w:val="bg-BG"/>
              </w:rPr>
              <w:t>Натиснете дозаторното копче докрай.</w:t>
            </w:r>
          </w:p>
          <w:p w:rsidR="00E55748" w:rsidRDefault="00E55748" w:rsidP="00B77F25">
            <w:pPr>
              <w:tabs>
                <w:tab w:val="clear" w:pos="567"/>
                <w:tab w:val="left" w:pos="0"/>
              </w:tabs>
              <w:spacing w:before="120"/>
              <w:rPr>
                <w:bCs/>
                <w:color w:val="000000"/>
                <w:szCs w:val="22"/>
                <w:lang w:val="bg-BG"/>
              </w:rPr>
            </w:pPr>
          </w:p>
          <w:tbl>
            <w:tblPr>
              <w:tblW w:w="0" w:type="auto"/>
              <w:tblLook w:val="04A0" w:firstRow="1" w:lastRow="0" w:firstColumn="1" w:lastColumn="0" w:noHBand="0" w:noVBand="1"/>
            </w:tblPr>
            <w:tblGrid>
              <w:gridCol w:w="1050"/>
              <w:gridCol w:w="3331"/>
              <w:tblGridChange w:id="27">
                <w:tblGrid>
                  <w:gridCol w:w="1050"/>
                  <w:gridCol w:w="3331"/>
                </w:tblGrid>
              </w:tblGridChange>
            </w:tblGrid>
            <w:tr w:rsidR="003A2C07" w:rsidRPr="00F95063" w:rsidTr="003A2C07">
              <w:tc>
                <w:tcPr>
                  <w:tcW w:w="1050" w:type="dxa"/>
                  <w:shd w:val="clear" w:color="auto" w:fill="auto"/>
                </w:tcPr>
                <w:p w:rsidR="003A2C07" w:rsidRPr="008A3237" w:rsidRDefault="003A2C07" w:rsidP="00713DEA">
                  <w:pPr>
                    <w:spacing w:before="120" w:line="240" w:lineRule="auto"/>
                    <w:rPr>
                      <w:bCs/>
                      <w:color w:val="000000"/>
                      <w:szCs w:val="22"/>
                    </w:rPr>
                  </w:pPr>
                  <w:r w:rsidRPr="00A00129">
                    <w:rPr>
                      <w:noProof/>
                      <w:szCs w:val="22"/>
                    </w:rPr>
                    <w:pict>
                      <v:group id="_x0000_s4214" style="position:absolute;margin-left:-2.5pt;margin-top:7.45pt;width:45.05pt;height:39.1pt;z-index:251665408" coordorigin="7250,412" coordsize="999,92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">
                        <v:shape id="Picture 31" o:spid="_x0000_s4215" type="#_x0000_t75" style="position:absolute;left:7250;top:412;width:831;height:928;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iYYH3FAAAA2wAAAA8AAABkcnMvZG93bnJldi54bWxEj91qwkAQhe8LvsMygjeim0orEl1FpIIF&#10;L/zJA4zZMYlmZ0N21fTtOxeF3s1wzpzzzWLVuVo9qQ2VZwPv4wQUce5txYWB7LwdzUCFiGyx9kwG&#10;fijAatl7W2Bq/YuP9DzFQkkIhxQNlDE2qdYhL8lhGPuGWLSrbx1GWdtC2xZfEu5qPUmSqXZYsTSU&#10;2NCmpPx+ejgD2+xy2Gcft6/Z8HEIkz1+D3X8NGbQ79ZzUJG6+G/+u95ZwRd6+UUG0Mt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omGB9xQAAANsAAAAPAAAAAAAAAAAAAAAA&#10;AJ8CAABkcnMvZG93bnJldi54bWxQSwUGAAAAAAQABAD3AAAAkQMAAAAA&#10;">
                          <v:imagedata r:id="rId61" o:title=""/>
                        </v:shape>
                        <v:shape id="Text Box 67" o:spid="_x0000_s4216" type="#_x0000_t202" style="position:absolute;left:7271;top:801;width:978;height:49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8xwYsAA&#10;AADbAAAADwAAAGRycy9kb3ducmV2LnhtbERPS4vCMBC+C/6HMII3TRQVtxpFFMGTi49d2NvQjG2x&#10;mZQm2vrvNwsL3ubje85y3dpSPKn2hWMNo6ECQZw6U3Cm4XrZD+YgfEA2WDomDS/ysF51O0tMjGv4&#10;RM9zyEQMYZ+ghjyEKpHSpzlZ9ENXEUfu5mqLIcI6k6bGJobbUo6VmkmLBceGHCva5pTezw+r4et4&#10;+/meqM9sZ6dV41ol2X5Irfu9drMAEagNb/G/+2Di/BH8/RIPkKt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8xwYsAAAADbAAAADwAAAAAAAAAAAAAAAACYAgAAZHJzL2Rvd25y&#10;ZXYueG1sUEsFBgAAAAAEAAQA9QAAAIUDAAAAAA==&#10;" filled="f" stroked="f">
                          <v:textbox style="mso-next-textbox:#Text Box 67">
                            <w:txbxContent>
                              <w:p w:rsidR="0028363F" w:rsidRPr="00A94436" w:rsidRDefault="0028363F" w:rsidP="00A00129">
                                <w:pPr>
                                  <w:rPr>
                                    <w:lang w:val="bg-BG"/>
                                  </w:rPr>
                                </w:pPr>
                                <w:r>
                                  <w:t xml:space="preserve">5 </w:t>
                                </w:r>
                                <w:r>
                                  <w:rPr>
                                    <w:lang w:val="bg-BG"/>
                                  </w:rPr>
                                  <w:t>сек</w:t>
                                </w:r>
                              </w:p>
                            </w:txbxContent>
                          </v:textbox>
                        </v:shape>
                      </v:group>
                    </w:pict>
                  </w:r>
                </w:p>
              </w:tc>
              <w:tc>
                <w:tcPr>
                  <w:tcW w:w="3331" w:type="dxa"/>
                  <w:shd w:val="clear" w:color="auto" w:fill="auto"/>
                </w:tcPr>
                <w:p w:rsidR="003A2C07" w:rsidRPr="00F95063" w:rsidRDefault="003A2C07" w:rsidP="003A2C07">
                  <w:pPr>
                    <w:tabs>
                      <w:tab w:val="clear" w:pos="567"/>
                      <w:tab w:val="left" w:pos="0"/>
                    </w:tabs>
                    <w:spacing w:before="120"/>
                    <w:rPr>
                      <w:bCs/>
                      <w:color w:val="000000"/>
                      <w:szCs w:val="22"/>
                      <w:lang w:val="ru-RU"/>
                    </w:rPr>
                  </w:pPr>
                  <w:r w:rsidRPr="00762B4F">
                    <w:rPr>
                      <w:bCs/>
                      <w:szCs w:val="22"/>
                      <w:lang w:val="bg-BG"/>
                    </w:rPr>
                    <w:t>Продължете</w:t>
                  </w:r>
                  <w:r w:rsidRPr="00890FCF">
                    <w:rPr>
                      <w:color w:val="000000"/>
                      <w:szCs w:val="22"/>
                      <w:lang w:val="bg-BG"/>
                    </w:rPr>
                    <w:t xml:space="preserve"> да </w:t>
                  </w:r>
                  <w:r>
                    <w:rPr>
                      <w:bCs/>
                      <w:szCs w:val="22"/>
                      <w:lang w:val="bg-BG"/>
                    </w:rPr>
                    <w:t>натискате</w:t>
                  </w:r>
                  <w:r w:rsidRPr="006A2C2B">
                    <w:rPr>
                      <w:bCs/>
                      <w:szCs w:val="22"/>
                      <w:lang w:val="bg-BG"/>
                    </w:rPr>
                    <w:t xml:space="preserve"> дозаторното копче и </w:t>
                  </w:r>
                  <w:r w:rsidRPr="00944070">
                    <w:rPr>
                      <w:b/>
                      <w:bCs/>
                      <w:szCs w:val="22"/>
                      <w:lang w:val="bg-BG"/>
                    </w:rPr>
                    <w:t xml:space="preserve">пребройте </w:t>
                  </w:r>
                  <w:r w:rsidRPr="00E55748">
                    <w:rPr>
                      <w:b/>
                      <w:bCs/>
                      <w:szCs w:val="22"/>
                      <w:lang w:val="bg-BG"/>
                    </w:rPr>
                    <w:t>бавно</w:t>
                  </w:r>
                  <w:r w:rsidRPr="005033BA">
                    <w:rPr>
                      <w:b/>
                      <w:bCs/>
                      <w:szCs w:val="22"/>
                      <w:lang w:val="bg-BG"/>
                    </w:rPr>
                    <w:t xml:space="preserve"> до 5</w:t>
                  </w:r>
                  <w:r w:rsidRPr="00D70462">
                    <w:rPr>
                      <w:bCs/>
                      <w:szCs w:val="22"/>
                      <w:lang w:val="bg-BG"/>
                    </w:rPr>
                    <w:t xml:space="preserve"> преди да отстраните иглата</w:t>
                  </w:r>
                  <w:r w:rsidRPr="00823625">
                    <w:rPr>
                      <w:bCs/>
                      <w:szCs w:val="22"/>
                      <w:lang w:val="bg-BG"/>
                    </w:rPr>
                    <w:t>.</w:t>
                  </w:r>
                </w:p>
              </w:tc>
            </w:tr>
          </w:tbl>
          <w:p w:rsidR="00E55748" w:rsidRPr="0082146A" w:rsidRDefault="0082146A" w:rsidP="00E55748">
            <w:pPr>
              <w:spacing w:before="120"/>
              <w:rPr>
                <w:bCs/>
                <w:color w:val="000000"/>
                <w:szCs w:val="22"/>
                <w:lang w:val="bg-BG"/>
              </w:rPr>
            </w:pPr>
            <w:r w:rsidRPr="00280EF9">
              <w:rPr>
                <w:color w:val="000000"/>
                <w:szCs w:val="22"/>
                <w:lang w:val="bg-BG"/>
              </w:rPr>
              <w:t>Не</w:t>
            </w:r>
            <w:r w:rsidRPr="0082146A">
              <w:rPr>
                <w:color w:val="000000"/>
                <w:szCs w:val="22"/>
                <w:lang w:val="ru-RU"/>
              </w:rPr>
              <w:t xml:space="preserve"> </w:t>
            </w:r>
            <w:r w:rsidRPr="0082146A">
              <w:rPr>
                <w:color w:val="000000"/>
                <w:szCs w:val="22"/>
                <w:lang w:val="bg-BG"/>
              </w:rPr>
              <w:t>се опитвайте да инжектирате Вашия инсулин чрез въртене на дозаторното копче</w:t>
            </w:r>
            <w:r w:rsidRPr="00280EF9">
              <w:rPr>
                <w:color w:val="000000"/>
                <w:szCs w:val="22"/>
                <w:lang w:val="ru-RU"/>
              </w:rPr>
              <w:t xml:space="preserve">. </w:t>
            </w:r>
            <w:r w:rsidRPr="00280EF9">
              <w:rPr>
                <w:color w:val="000000"/>
                <w:szCs w:val="22"/>
                <w:lang w:val="bg-BG"/>
              </w:rPr>
              <w:t>НЯМА</w:t>
            </w:r>
            <w:r w:rsidRPr="0082146A">
              <w:rPr>
                <w:color w:val="000000"/>
                <w:szCs w:val="22"/>
                <w:lang w:val="ru-RU"/>
              </w:rPr>
              <w:t xml:space="preserve"> </w:t>
            </w:r>
            <w:r w:rsidRPr="0082146A">
              <w:rPr>
                <w:color w:val="000000"/>
                <w:szCs w:val="22"/>
                <w:lang w:val="bg-BG"/>
              </w:rPr>
              <w:t>да получите Вашия инсулин чрез въртене на дозаторното копче</w:t>
            </w:r>
          </w:p>
          <w:p w:rsidR="00D14E44" w:rsidRPr="00E55748" w:rsidRDefault="00D14E44" w:rsidP="00E165CC">
            <w:pPr>
              <w:spacing w:before="120"/>
              <w:rPr>
                <w:color w:val="000000"/>
                <w:szCs w:val="22"/>
              </w:rPr>
            </w:pPr>
          </w:p>
        </w:tc>
        <w:tc>
          <w:tcPr>
            <w:tcW w:w="4875" w:type="dxa"/>
          </w:tcPr>
          <w:p w:rsidR="00D14E44" w:rsidRPr="008A3237" w:rsidRDefault="00D14E44" w:rsidP="00E165CC">
            <w:pPr>
              <w:spacing w:line="240" w:lineRule="auto"/>
              <w:jc w:val="center"/>
              <w:rPr>
                <w:color w:val="000000"/>
                <w:szCs w:val="22"/>
              </w:rPr>
            </w:pPr>
          </w:p>
          <w:p w:rsidR="00D14E44" w:rsidRDefault="00D14E44" w:rsidP="00E165CC">
            <w:pPr>
              <w:spacing w:line="240" w:lineRule="auto"/>
              <w:jc w:val="center"/>
              <w:rPr>
                <w:color w:val="000000"/>
                <w:szCs w:val="22"/>
                <w:lang w:val="bg-BG"/>
              </w:rPr>
            </w:pPr>
          </w:p>
          <w:p w:rsidR="00882706" w:rsidRPr="00B77F25" w:rsidRDefault="00882706" w:rsidP="00E165CC">
            <w:pPr>
              <w:spacing w:line="240" w:lineRule="auto"/>
              <w:jc w:val="center"/>
              <w:rPr>
                <w:color w:val="000000"/>
                <w:szCs w:val="22"/>
                <w:lang w:val="bg-BG"/>
              </w:rPr>
            </w:pPr>
            <w:r w:rsidRPr="00C47C57">
              <w:rPr>
                <w:rFonts w:cs="Arial"/>
                <w:noProof/>
              </w:rPr>
              <w:pict>
                <v:shape id="_x0000_i1062" type="#_x0000_t75" style="width:159pt;height:94.5pt;visibility:visible">
                  <v:imagedata r:id="rId84" o:title=""/>
                </v:shape>
              </w:pict>
            </w:r>
          </w:p>
        </w:tc>
      </w:tr>
      <w:tr w:rsidR="00D14E44" w:rsidRPr="008A3237" w:rsidTr="00176A79">
        <w:trPr>
          <w:trHeight w:val="1322"/>
        </w:trPr>
        <w:tc>
          <w:tcPr>
            <w:tcW w:w="4874" w:type="dxa"/>
          </w:tcPr>
          <w:p w:rsidR="00D14E44" w:rsidRPr="009863D2" w:rsidRDefault="00D14E44" w:rsidP="00D14E44">
            <w:pPr>
              <w:keepNext/>
              <w:spacing w:before="120"/>
              <w:rPr>
                <w:bCs/>
                <w:color w:val="000000"/>
                <w:szCs w:val="22"/>
                <w:lang w:val="bg-BG"/>
              </w:rPr>
            </w:pPr>
            <w:r w:rsidRPr="009863D2">
              <w:rPr>
                <w:b/>
                <w:bCs/>
                <w:color w:val="000000"/>
                <w:szCs w:val="22"/>
                <w:lang w:val="bg-BG"/>
              </w:rPr>
              <w:t xml:space="preserve">Стъпка </w:t>
            </w:r>
            <w:r w:rsidR="00AE442D">
              <w:rPr>
                <w:b/>
                <w:bCs/>
                <w:color w:val="000000"/>
                <w:szCs w:val="22"/>
                <w:lang w:val="bg-BG"/>
              </w:rPr>
              <w:t>11</w:t>
            </w:r>
            <w:r w:rsidRPr="009863D2">
              <w:rPr>
                <w:b/>
                <w:bCs/>
                <w:color w:val="000000"/>
                <w:szCs w:val="22"/>
                <w:lang w:val="bg-BG"/>
              </w:rPr>
              <w:t>:</w:t>
            </w:r>
          </w:p>
          <w:p w:rsidR="00D14E44" w:rsidRPr="009863D2" w:rsidRDefault="00D14E44" w:rsidP="00D14E44">
            <w:pPr>
              <w:spacing w:before="120"/>
              <w:rPr>
                <w:bCs/>
                <w:color w:val="000000"/>
                <w:szCs w:val="22"/>
                <w:lang w:val="bg-BG"/>
              </w:rPr>
            </w:pPr>
            <w:r w:rsidRPr="009863D2">
              <w:rPr>
                <w:bCs/>
                <w:color w:val="000000"/>
                <w:szCs w:val="22"/>
                <w:lang w:val="bg-BG"/>
              </w:rPr>
              <w:t>Извадете иглата от кожа</w:t>
            </w:r>
            <w:r w:rsidR="00CF113B">
              <w:rPr>
                <w:bCs/>
                <w:color w:val="000000"/>
                <w:szCs w:val="22"/>
                <w:lang w:val="bg-BG"/>
              </w:rPr>
              <w:t>та</w:t>
            </w:r>
            <w:r w:rsidRPr="009863D2">
              <w:rPr>
                <w:bCs/>
                <w:color w:val="000000"/>
                <w:szCs w:val="22"/>
                <w:lang w:val="bg-BG"/>
              </w:rPr>
              <w:t>.</w:t>
            </w:r>
          </w:p>
          <w:p w:rsidR="0098286C" w:rsidRPr="00B77F25" w:rsidRDefault="0098286C" w:rsidP="0028363F">
            <w:pPr>
              <w:numPr>
                <w:ilvl w:val="0"/>
                <w:numId w:val="47"/>
              </w:numPr>
              <w:tabs>
                <w:tab w:val="clear" w:pos="567"/>
                <w:tab w:val="clear" w:pos="720"/>
                <w:tab w:val="num" w:pos="851"/>
              </w:tabs>
              <w:autoSpaceDE w:val="0"/>
              <w:autoSpaceDN w:val="0"/>
              <w:adjustRightInd w:val="0"/>
              <w:spacing w:before="120" w:line="240" w:lineRule="auto"/>
              <w:ind w:left="851" w:hanging="284"/>
              <w:rPr>
                <w:color w:val="000000"/>
                <w:szCs w:val="22"/>
                <w:lang w:val="bg-BG"/>
              </w:rPr>
            </w:pPr>
            <w:r w:rsidRPr="00915CCC">
              <w:rPr>
                <w:color w:val="000000"/>
                <w:szCs w:val="22"/>
                <w:lang w:val="bg-BG"/>
              </w:rPr>
              <w:t>Наличието на капка инсулин</w:t>
            </w:r>
            <w:r w:rsidRPr="00915CCC">
              <w:rPr>
                <w:color w:val="000000"/>
                <w:szCs w:val="22"/>
                <w:lang w:val="ru-RU"/>
              </w:rPr>
              <w:t xml:space="preserve"> </w:t>
            </w:r>
            <w:r w:rsidRPr="00915CCC">
              <w:rPr>
                <w:szCs w:val="22"/>
                <w:lang w:val="bg-BG"/>
              </w:rPr>
              <w:t>на върха на иглата</w:t>
            </w:r>
            <w:r w:rsidRPr="00915CCC">
              <w:rPr>
                <w:color w:val="000000"/>
                <w:szCs w:val="22"/>
                <w:lang w:val="bg-BG"/>
              </w:rPr>
              <w:t xml:space="preserve"> е нормално</w:t>
            </w:r>
            <w:r w:rsidRPr="000E7F5B">
              <w:rPr>
                <w:szCs w:val="22"/>
                <w:lang w:val="bg-BG"/>
              </w:rPr>
              <w:t xml:space="preserve">. Това няма да повлияе на </w:t>
            </w:r>
            <w:r w:rsidRPr="0098286C">
              <w:rPr>
                <w:color w:val="000000"/>
                <w:szCs w:val="22"/>
                <w:lang w:val="bg-BG"/>
              </w:rPr>
              <w:t xml:space="preserve">Вашата </w:t>
            </w:r>
            <w:r w:rsidRPr="0098286C">
              <w:rPr>
                <w:szCs w:val="22"/>
                <w:lang w:val="bg-BG"/>
              </w:rPr>
              <w:t>доза</w:t>
            </w:r>
            <w:r>
              <w:rPr>
                <w:szCs w:val="22"/>
                <w:lang w:val="bg-BG"/>
              </w:rPr>
              <w:t>.</w:t>
            </w:r>
          </w:p>
          <w:p w:rsidR="00713DEA" w:rsidRPr="00915CCC" w:rsidRDefault="00713DEA" w:rsidP="00B77F25">
            <w:pPr>
              <w:tabs>
                <w:tab w:val="clear" w:pos="567"/>
              </w:tabs>
              <w:autoSpaceDE w:val="0"/>
              <w:autoSpaceDN w:val="0"/>
              <w:adjustRightInd w:val="0"/>
              <w:spacing w:before="120" w:line="240" w:lineRule="auto"/>
              <w:rPr>
                <w:color w:val="000000"/>
                <w:szCs w:val="22"/>
                <w:lang w:val="bg-BG"/>
              </w:rPr>
            </w:pPr>
            <w:r w:rsidRPr="00915CCC">
              <w:rPr>
                <w:color w:val="000000"/>
                <w:szCs w:val="22"/>
                <w:lang w:val="bg-BG"/>
              </w:rPr>
              <w:t>Проверете цифрата в дозаторното прозорче.</w:t>
            </w:r>
          </w:p>
          <w:p w:rsidR="00713DEA" w:rsidRPr="00B77F25" w:rsidRDefault="00713DEA" w:rsidP="0028363F">
            <w:pPr>
              <w:numPr>
                <w:ilvl w:val="0"/>
                <w:numId w:val="47"/>
              </w:numPr>
              <w:tabs>
                <w:tab w:val="clear" w:pos="567"/>
                <w:tab w:val="clear" w:pos="720"/>
                <w:tab w:val="num" w:pos="851"/>
              </w:tabs>
              <w:autoSpaceDE w:val="0"/>
              <w:autoSpaceDN w:val="0"/>
              <w:adjustRightInd w:val="0"/>
              <w:spacing w:line="240" w:lineRule="auto"/>
              <w:ind w:left="851" w:hanging="284"/>
              <w:rPr>
                <w:color w:val="000000"/>
                <w:szCs w:val="22"/>
                <w:lang w:val="bg-BG"/>
              </w:rPr>
            </w:pPr>
            <w:r w:rsidRPr="00713DEA">
              <w:rPr>
                <w:color w:val="000000"/>
                <w:szCs w:val="22"/>
                <w:lang w:val="bg-BG"/>
              </w:rPr>
              <w:t>Ако виждате „0“ в дозаторното прозорче, Вие сте получ</w:t>
            </w:r>
            <w:r w:rsidRPr="0036296D">
              <w:rPr>
                <w:color w:val="000000"/>
                <w:szCs w:val="22"/>
                <w:lang w:val="bg-BG"/>
              </w:rPr>
              <w:t>или цялото количество, което сте избрали</w:t>
            </w:r>
            <w:r w:rsidRPr="0036296D">
              <w:rPr>
                <w:color w:val="000000"/>
                <w:szCs w:val="22"/>
                <w:lang w:val="ru-RU"/>
              </w:rPr>
              <w:t>.</w:t>
            </w:r>
          </w:p>
          <w:p w:rsidR="0036296D" w:rsidRDefault="00713DEA" w:rsidP="0028363F">
            <w:pPr>
              <w:numPr>
                <w:ilvl w:val="0"/>
                <w:numId w:val="47"/>
              </w:numPr>
              <w:tabs>
                <w:tab w:val="clear" w:pos="567"/>
                <w:tab w:val="clear" w:pos="720"/>
                <w:tab w:val="num" w:pos="851"/>
              </w:tabs>
              <w:autoSpaceDE w:val="0"/>
              <w:autoSpaceDN w:val="0"/>
              <w:adjustRightInd w:val="0"/>
              <w:spacing w:line="240" w:lineRule="auto"/>
              <w:ind w:left="851" w:hanging="284"/>
              <w:rPr>
                <w:color w:val="000000"/>
                <w:szCs w:val="22"/>
                <w:lang w:val="bg-BG"/>
              </w:rPr>
            </w:pPr>
            <w:r w:rsidRPr="00713DEA">
              <w:rPr>
                <w:color w:val="000000"/>
                <w:szCs w:val="22"/>
                <w:lang w:val="bg-BG"/>
              </w:rPr>
              <w:t xml:space="preserve">Ако не виждате „0“ в дозаторното прозорче, </w:t>
            </w:r>
            <w:r w:rsidRPr="0036296D">
              <w:rPr>
                <w:color w:val="000000"/>
                <w:szCs w:val="22"/>
                <w:lang w:val="bg-BG"/>
              </w:rPr>
              <w:t xml:space="preserve">не </w:t>
            </w:r>
            <w:r w:rsidR="00726FA3">
              <w:rPr>
                <w:color w:val="000000"/>
                <w:szCs w:val="22"/>
                <w:lang w:val="bg-BG"/>
              </w:rPr>
              <w:t>набира</w:t>
            </w:r>
            <w:r w:rsidRPr="0036296D">
              <w:rPr>
                <w:color w:val="000000"/>
                <w:szCs w:val="22"/>
                <w:lang w:val="bg-BG"/>
              </w:rPr>
              <w:t>йте повторно. Въведете иглата във Вашата кожа и завършете Вашата инжекция.</w:t>
            </w:r>
          </w:p>
          <w:p w:rsidR="0036296D" w:rsidRPr="00B77F25" w:rsidRDefault="0036296D" w:rsidP="0028363F">
            <w:pPr>
              <w:numPr>
                <w:ilvl w:val="0"/>
                <w:numId w:val="47"/>
              </w:numPr>
              <w:tabs>
                <w:tab w:val="clear" w:pos="567"/>
                <w:tab w:val="clear" w:pos="720"/>
                <w:tab w:val="num" w:pos="851"/>
              </w:tabs>
              <w:autoSpaceDE w:val="0"/>
              <w:autoSpaceDN w:val="0"/>
              <w:adjustRightInd w:val="0"/>
              <w:spacing w:line="240" w:lineRule="auto"/>
              <w:ind w:left="851" w:hanging="284"/>
              <w:rPr>
                <w:color w:val="000000"/>
                <w:szCs w:val="22"/>
                <w:lang w:val="bg-BG"/>
              </w:rPr>
            </w:pPr>
            <w:r w:rsidRPr="0036296D">
              <w:rPr>
                <w:color w:val="000000"/>
                <w:szCs w:val="22"/>
                <w:lang w:val="bg-BG"/>
              </w:rPr>
              <w:t xml:space="preserve">Ако </w:t>
            </w:r>
            <w:r w:rsidRPr="0036296D">
              <w:rPr>
                <w:b/>
                <w:color w:val="000000"/>
                <w:szCs w:val="22"/>
                <w:lang w:val="bg-BG"/>
              </w:rPr>
              <w:t>продължавате</w:t>
            </w:r>
            <w:r w:rsidRPr="0036296D">
              <w:rPr>
                <w:color w:val="000000"/>
                <w:szCs w:val="22"/>
                <w:lang w:val="bg-BG"/>
              </w:rPr>
              <w:t xml:space="preserve"> да смятате, че не сте получили цялото количество, което сте избрали за своята инжекция, </w:t>
            </w:r>
            <w:r w:rsidRPr="0036296D">
              <w:rPr>
                <w:b/>
                <w:color w:val="000000"/>
                <w:szCs w:val="22"/>
                <w:lang w:val="bg-BG"/>
              </w:rPr>
              <w:t>недейте да започвате отново или да повтаряте тази инжекция</w:t>
            </w:r>
            <w:r w:rsidRPr="0036296D">
              <w:rPr>
                <w:color w:val="000000"/>
                <w:szCs w:val="22"/>
                <w:lang w:val="ru-RU"/>
              </w:rPr>
              <w:t>.</w:t>
            </w:r>
            <w:r w:rsidRPr="00E74F45">
              <w:rPr>
                <w:color w:val="000000"/>
                <w:szCs w:val="22"/>
                <w:lang w:val="ru-RU"/>
              </w:rPr>
              <w:t xml:space="preserve"> </w:t>
            </w:r>
            <w:r w:rsidRPr="0003739F">
              <w:rPr>
                <w:color w:val="000000"/>
                <w:szCs w:val="22"/>
                <w:lang w:val="ru-RU"/>
              </w:rPr>
              <w:t xml:space="preserve">Контролирайте кръвната си захар, както Ви е инструктирал </w:t>
            </w:r>
            <w:r w:rsidRPr="008C4AC4">
              <w:rPr>
                <w:color w:val="000000"/>
                <w:szCs w:val="22"/>
                <w:lang w:val="ru-RU"/>
              </w:rPr>
              <w:t xml:space="preserve">Вашият </w:t>
            </w:r>
            <w:r w:rsidRPr="003E260B">
              <w:rPr>
                <w:color w:val="000000"/>
                <w:szCs w:val="22"/>
                <w:lang w:val="ru-RU"/>
              </w:rPr>
              <w:t>медицински</w:t>
            </w:r>
            <w:r w:rsidRPr="00401755">
              <w:rPr>
                <w:color w:val="000000"/>
                <w:szCs w:val="22"/>
                <w:lang w:val="ru-RU"/>
              </w:rPr>
              <w:t xml:space="preserve"> специалист.</w:t>
            </w:r>
          </w:p>
          <w:p w:rsidR="0036296D" w:rsidRPr="00D17B95" w:rsidRDefault="0036296D" w:rsidP="00B77F25">
            <w:pPr>
              <w:spacing w:before="120"/>
              <w:rPr>
                <w:color w:val="000000"/>
                <w:szCs w:val="22"/>
                <w:lang w:val="ru-RU"/>
              </w:rPr>
            </w:pPr>
            <w:r w:rsidRPr="00A9094B">
              <w:rPr>
                <w:szCs w:val="22"/>
                <w:lang w:val="bg-BG"/>
              </w:rPr>
              <w:t xml:space="preserve">Буталото се </w:t>
            </w:r>
            <w:r>
              <w:rPr>
                <w:szCs w:val="22"/>
                <w:lang w:val="bg-BG"/>
              </w:rPr>
              <w:t>при</w:t>
            </w:r>
            <w:r w:rsidRPr="00A9094B">
              <w:rPr>
                <w:szCs w:val="22"/>
                <w:lang w:val="bg-BG"/>
              </w:rPr>
              <w:t>движ</w:t>
            </w:r>
            <w:r>
              <w:rPr>
                <w:szCs w:val="22"/>
                <w:lang w:val="bg-BG"/>
              </w:rPr>
              <w:t xml:space="preserve">ва по </w:t>
            </w:r>
            <w:r w:rsidRPr="00A9094B">
              <w:rPr>
                <w:szCs w:val="22"/>
                <w:lang w:val="bg-BG"/>
              </w:rPr>
              <w:t xml:space="preserve">малко с всяка инжекция и Вие може да не забележите, че то се </w:t>
            </w:r>
            <w:r>
              <w:rPr>
                <w:szCs w:val="22"/>
                <w:lang w:val="bg-BG"/>
              </w:rPr>
              <w:t>движи</w:t>
            </w:r>
            <w:r w:rsidRPr="00A9094B">
              <w:rPr>
                <w:szCs w:val="22"/>
                <w:lang w:val="bg-BG"/>
              </w:rPr>
              <w:t>.</w:t>
            </w:r>
          </w:p>
          <w:p w:rsidR="00D14E44" w:rsidRPr="00323594" w:rsidRDefault="00D14E44" w:rsidP="007B78C9">
            <w:pPr>
              <w:spacing w:before="120"/>
              <w:rPr>
                <w:bCs/>
                <w:color w:val="000000"/>
                <w:szCs w:val="22"/>
                <w:lang w:val="bg-BG"/>
              </w:rPr>
            </w:pPr>
            <w:r w:rsidRPr="009863D2">
              <w:rPr>
                <w:bCs/>
                <w:color w:val="000000"/>
                <w:szCs w:val="22"/>
                <w:lang w:val="bg-BG"/>
              </w:rPr>
              <w:t xml:space="preserve">Ако видите кръв след като </w:t>
            </w:r>
            <w:r w:rsidR="00C23163">
              <w:rPr>
                <w:bCs/>
                <w:color w:val="000000"/>
                <w:szCs w:val="22"/>
                <w:lang w:val="bg-BG"/>
              </w:rPr>
              <w:t xml:space="preserve">сте </w:t>
            </w:r>
            <w:r w:rsidRPr="009863D2">
              <w:rPr>
                <w:bCs/>
                <w:color w:val="000000"/>
                <w:szCs w:val="22"/>
                <w:lang w:val="bg-BG"/>
              </w:rPr>
              <w:t>извади</w:t>
            </w:r>
            <w:r w:rsidR="00C23163">
              <w:rPr>
                <w:bCs/>
                <w:color w:val="000000"/>
                <w:szCs w:val="22"/>
                <w:lang w:val="bg-BG"/>
              </w:rPr>
              <w:t>ли</w:t>
            </w:r>
            <w:r w:rsidRPr="009863D2">
              <w:rPr>
                <w:bCs/>
                <w:color w:val="000000"/>
                <w:szCs w:val="22"/>
                <w:lang w:val="bg-BG"/>
              </w:rPr>
              <w:t xml:space="preserve"> иглата от кожа</w:t>
            </w:r>
            <w:r>
              <w:rPr>
                <w:bCs/>
                <w:color w:val="000000"/>
                <w:szCs w:val="22"/>
                <w:lang w:val="bg-BG"/>
              </w:rPr>
              <w:t>та си</w:t>
            </w:r>
            <w:r w:rsidRPr="009863D2">
              <w:rPr>
                <w:bCs/>
                <w:color w:val="000000"/>
                <w:szCs w:val="22"/>
                <w:lang w:val="bg-BG"/>
              </w:rPr>
              <w:t xml:space="preserve">, притиснете мястото на инжектиране леко с парче марля или с тампон. </w:t>
            </w:r>
            <w:r w:rsidRPr="009863D2">
              <w:rPr>
                <w:b/>
                <w:bCs/>
                <w:color w:val="000000"/>
                <w:szCs w:val="22"/>
                <w:lang w:val="bg-BG"/>
              </w:rPr>
              <w:t>Не</w:t>
            </w:r>
            <w:r w:rsidRPr="009863D2">
              <w:rPr>
                <w:bCs/>
                <w:color w:val="000000"/>
                <w:szCs w:val="22"/>
                <w:lang w:val="bg-BG"/>
              </w:rPr>
              <w:t xml:space="preserve"> разтривайте мястото.</w:t>
            </w:r>
          </w:p>
        </w:tc>
        <w:tc>
          <w:tcPr>
            <w:tcW w:w="4875" w:type="dxa"/>
          </w:tcPr>
          <w:p w:rsidR="00D14E44" w:rsidRPr="008A3237" w:rsidRDefault="00D14E44" w:rsidP="00E165CC">
            <w:pPr>
              <w:spacing w:line="240" w:lineRule="auto"/>
              <w:jc w:val="center"/>
              <w:rPr>
                <w:color w:val="000000"/>
                <w:szCs w:val="22"/>
              </w:rPr>
            </w:pPr>
          </w:p>
          <w:p w:rsidR="00D14E44" w:rsidRPr="008A3237" w:rsidRDefault="00D14E44" w:rsidP="00E165CC">
            <w:pPr>
              <w:spacing w:line="240" w:lineRule="auto"/>
              <w:jc w:val="center"/>
              <w:rPr>
                <w:color w:val="000000"/>
                <w:szCs w:val="22"/>
              </w:rPr>
            </w:pPr>
            <w:r w:rsidRPr="008A3237">
              <w:rPr>
                <w:szCs w:val="22"/>
              </w:rPr>
              <w:pict>
                <v:shape id="_x0000_i1063" type="#_x0000_t75" style="width:113.25pt;height:79.5pt">
                  <v:imagedata r:id="rId79" o:title=""/>
                </v:shape>
              </w:pict>
            </w:r>
          </w:p>
        </w:tc>
      </w:tr>
    </w:tbl>
    <w:p w:rsidR="00D14E44" w:rsidRDefault="00D14E44" w:rsidP="00255883">
      <w:pPr>
        <w:spacing w:before="120"/>
        <w:ind w:left="360"/>
        <w:rPr>
          <w:color w:val="000000"/>
          <w:szCs w:val="22"/>
          <w:lang w:val="bg-BG"/>
        </w:rPr>
      </w:pPr>
    </w:p>
    <w:p w:rsidR="00255883" w:rsidRPr="00051282" w:rsidRDefault="00255883" w:rsidP="00255883">
      <w:pPr>
        <w:rPr>
          <w:szCs w:val="22"/>
        </w:rPr>
      </w:pPr>
    </w:p>
    <w:p w:rsidR="00255883" w:rsidRPr="00323594" w:rsidRDefault="00255883" w:rsidP="00323594">
      <w:pPr>
        <w:pStyle w:val="Heading8"/>
        <w:ind w:left="0"/>
        <w:rPr>
          <w:rFonts w:ascii="Times New Roman" w:hAnsi="Times New Roman"/>
          <w:b/>
          <w:i w:val="0"/>
          <w:color w:val="000000"/>
          <w:sz w:val="22"/>
          <w:szCs w:val="22"/>
        </w:rPr>
      </w:pPr>
      <w:r w:rsidRPr="00323594">
        <w:rPr>
          <w:rFonts w:ascii="Times New Roman" w:hAnsi="Times New Roman"/>
          <w:b/>
          <w:bCs/>
          <w:i w:val="0"/>
          <w:color w:val="000000"/>
          <w:sz w:val="22"/>
          <w:szCs w:val="22"/>
          <w:lang w:val="bg-BG"/>
        </w:rPr>
        <w:t xml:space="preserve">След </w:t>
      </w:r>
      <w:r w:rsidR="0003739F">
        <w:rPr>
          <w:rFonts w:ascii="Times New Roman" w:hAnsi="Times New Roman"/>
          <w:b/>
          <w:bCs/>
          <w:i w:val="0"/>
          <w:color w:val="000000"/>
          <w:sz w:val="22"/>
          <w:szCs w:val="22"/>
          <w:lang w:val="bg-BG"/>
        </w:rPr>
        <w:t xml:space="preserve">Вашата </w:t>
      </w:r>
      <w:r w:rsidRPr="00323594">
        <w:rPr>
          <w:rFonts w:ascii="Times New Roman" w:hAnsi="Times New Roman"/>
          <w:b/>
          <w:bCs/>
          <w:i w:val="0"/>
          <w:color w:val="000000"/>
          <w:sz w:val="22"/>
          <w:szCs w:val="22"/>
          <w:lang w:val="bg-BG"/>
        </w:rPr>
        <w:t>инжек</w:t>
      </w:r>
      <w:r w:rsidR="0003739F">
        <w:rPr>
          <w:rFonts w:ascii="Times New Roman" w:hAnsi="Times New Roman"/>
          <w:b/>
          <w:bCs/>
          <w:i w:val="0"/>
          <w:color w:val="000000"/>
          <w:sz w:val="22"/>
          <w:szCs w:val="22"/>
          <w:lang w:val="bg-BG"/>
        </w:rPr>
        <w:t>ция</w:t>
      </w:r>
    </w:p>
    <w:p w:rsidR="00255883" w:rsidRDefault="00255883" w:rsidP="00255883">
      <w:pPr>
        <w:rPr>
          <w:b/>
          <w:szCs w:val="22"/>
          <w:lang w:val="bg-BG"/>
        </w:rPr>
      </w:pPr>
    </w:p>
    <w:tbl>
      <w:tblPr>
        <w:tblW w:w="0" w:type="auto"/>
        <w:tblBorders>
          <w:top w:val="single" w:sz="4" w:space="0" w:color="auto"/>
          <w:bottom w:val="single" w:sz="4" w:space="0" w:color="auto"/>
          <w:insideH w:val="single" w:sz="4" w:space="0" w:color="auto"/>
        </w:tblBorders>
        <w:tblLook w:val="01E0" w:firstRow="1" w:lastRow="1" w:firstColumn="1" w:lastColumn="1" w:noHBand="0" w:noVBand="0"/>
      </w:tblPr>
      <w:tblGrid>
        <w:gridCol w:w="4550"/>
        <w:gridCol w:w="4737"/>
      </w:tblGrid>
      <w:tr w:rsidR="00C22E18" w:rsidRPr="008A3237" w:rsidTr="00176A79">
        <w:tc>
          <w:tcPr>
            <w:tcW w:w="4874" w:type="dxa"/>
          </w:tcPr>
          <w:p w:rsidR="00C22E18" w:rsidRPr="00B77F25" w:rsidRDefault="00C22E18" w:rsidP="00E165CC">
            <w:pPr>
              <w:spacing w:before="120"/>
              <w:rPr>
                <w:bCs/>
                <w:color w:val="000000"/>
                <w:szCs w:val="22"/>
                <w:lang w:val="ru-RU"/>
              </w:rPr>
            </w:pPr>
            <w:r>
              <w:rPr>
                <w:b/>
                <w:bCs/>
                <w:color w:val="000000"/>
                <w:szCs w:val="22"/>
                <w:lang w:val="bg-BG"/>
              </w:rPr>
              <w:t>Стъпка</w:t>
            </w:r>
            <w:r w:rsidRPr="00B77F25">
              <w:rPr>
                <w:b/>
                <w:bCs/>
                <w:color w:val="000000"/>
                <w:szCs w:val="22"/>
                <w:lang w:val="ru-RU"/>
              </w:rPr>
              <w:t xml:space="preserve"> </w:t>
            </w:r>
            <w:r w:rsidR="0003739F">
              <w:rPr>
                <w:b/>
                <w:bCs/>
                <w:color w:val="000000"/>
                <w:szCs w:val="22"/>
                <w:lang w:val="ru-RU"/>
              </w:rPr>
              <w:t>12</w:t>
            </w:r>
            <w:r w:rsidRPr="00B77F25">
              <w:rPr>
                <w:b/>
                <w:bCs/>
                <w:color w:val="000000"/>
                <w:szCs w:val="22"/>
                <w:lang w:val="ru-RU"/>
              </w:rPr>
              <w:t>:</w:t>
            </w:r>
          </w:p>
          <w:p w:rsidR="00C22E18" w:rsidRPr="00323594" w:rsidRDefault="00C22E18" w:rsidP="00E165CC">
            <w:pPr>
              <w:spacing w:before="120"/>
              <w:rPr>
                <w:color w:val="000000"/>
                <w:szCs w:val="22"/>
                <w:lang w:val="bg-BG"/>
              </w:rPr>
            </w:pPr>
            <w:r w:rsidRPr="009863D2">
              <w:rPr>
                <w:bCs/>
                <w:color w:val="000000"/>
                <w:szCs w:val="22"/>
                <w:lang w:val="bg-BG"/>
              </w:rPr>
              <w:t>Внимателно поставете обратно външната капачка на иглата.</w:t>
            </w:r>
          </w:p>
        </w:tc>
        <w:tc>
          <w:tcPr>
            <w:tcW w:w="4875" w:type="dxa"/>
          </w:tcPr>
          <w:p w:rsidR="00C22E18" w:rsidRPr="00323594" w:rsidRDefault="00C22E18" w:rsidP="00E165CC">
            <w:pPr>
              <w:spacing w:line="240" w:lineRule="auto"/>
              <w:jc w:val="center"/>
              <w:rPr>
                <w:color w:val="000000"/>
                <w:szCs w:val="22"/>
                <w:lang w:val="ru-RU"/>
              </w:rPr>
            </w:pPr>
          </w:p>
          <w:p w:rsidR="00C22E18" w:rsidRPr="008A3237" w:rsidRDefault="00C22E18" w:rsidP="00E165CC">
            <w:pPr>
              <w:spacing w:line="240" w:lineRule="auto"/>
              <w:jc w:val="center"/>
              <w:rPr>
                <w:color w:val="000000"/>
                <w:szCs w:val="22"/>
              </w:rPr>
            </w:pPr>
            <w:r w:rsidRPr="008A3237">
              <w:rPr>
                <w:color w:val="000000"/>
                <w:szCs w:val="22"/>
              </w:rPr>
              <w:pict>
                <v:shape id="_x0000_i1064" type="#_x0000_t75" style="width:114pt;height:93.75pt">
                  <v:imagedata r:id="rId85" o:title=""/>
                </v:shape>
              </w:pict>
            </w:r>
          </w:p>
          <w:p w:rsidR="00C22E18" w:rsidRPr="008A3237" w:rsidRDefault="00C22E18" w:rsidP="00E165CC">
            <w:pPr>
              <w:spacing w:line="240" w:lineRule="auto"/>
              <w:jc w:val="center"/>
              <w:rPr>
                <w:color w:val="000000"/>
                <w:szCs w:val="22"/>
              </w:rPr>
            </w:pPr>
          </w:p>
        </w:tc>
      </w:tr>
      <w:tr w:rsidR="00C22E18" w:rsidRPr="008A3237" w:rsidTr="00176A79">
        <w:tc>
          <w:tcPr>
            <w:tcW w:w="4874" w:type="dxa"/>
          </w:tcPr>
          <w:p w:rsidR="00C22E18" w:rsidRPr="00323594" w:rsidRDefault="00C22E18" w:rsidP="00E165CC">
            <w:pPr>
              <w:spacing w:before="120"/>
              <w:rPr>
                <w:bCs/>
                <w:color w:val="000000"/>
                <w:szCs w:val="22"/>
                <w:lang w:val="ru-RU"/>
              </w:rPr>
            </w:pPr>
            <w:r>
              <w:rPr>
                <w:b/>
                <w:bCs/>
                <w:color w:val="000000"/>
                <w:szCs w:val="22"/>
                <w:lang w:val="bg-BG"/>
              </w:rPr>
              <w:t>Стъпка</w:t>
            </w:r>
            <w:r w:rsidRPr="00323594">
              <w:rPr>
                <w:b/>
                <w:bCs/>
                <w:color w:val="000000"/>
                <w:szCs w:val="22"/>
                <w:lang w:val="ru-RU"/>
              </w:rPr>
              <w:t xml:space="preserve"> </w:t>
            </w:r>
            <w:r w:rsidR="0003739F">
              <w:rPr>
                <w:b/>
                <w:bCs/>
                <w:color w:val="000000"/>
                <w:szCs w:val="22"/>
                <w:lang w:val="ru-RU"/>
              </w:rPr>
              <w:t>13</w:t>
            </w:r>
            <w:r w:rsidRPr="00323594">
              <w:rPr>
                <w:b/>
                <w:bCs/>
                <w:color w:val="000000"/>
                <w:szCs w:val="22"/>
                <w:lang w:val="ru-RU"/>
              </w:rPr>
              <w:t>:</w:t>
            </w:r>
          </w:p>
          <w:p w:rsidR="00C22E18" w:rsidRPr="009863D2" w:rsidRDefault="00C22E18" w:rsidP="00C22E18">
            <w:pPr>
              <w:rPr>
                <w:bCs/>
                <w:iCs/>
                <w:color w:val="000000"/>
                <w:szCs w:val="22"/>
                <w:lang w:val="bg-BG" w:eastAsia="de-DE"/>
              </w:rPr>
            </w:pPr>
            <w:r w:rsidRPr="009863D2">
              <w:rPr>
                <w:bCs/>
                <w:szCs w:val="22"/>
                <w:lang w:val="bg-BG"/>
              </w:rPr>
              <w:t>Отвийте иглата с капачката и я изхвърлете</w:t>
            </w:r>
            <w:r w:rsidR="00417CBB">
              <w:rPr>
                <w:bCs/>
                <w:szCs w:val="22"/>
                <w:lang w:val="bg-BG"/>
              </w:rPr>
              <w:t>,</w:t>
            </w:r>
            <w:r w:rsidRPr="009863D2">
              <w:rPr>
                <w:bCs/>
                <w:szCs w:val="22"/>
                <w:lang w:val="bg-BG"/>
              </w:rPr>
              <w:t xml:space="preserve"> както</w:t>
            </w:r>
            <w:r w:rsidR="0003739F">
              <w:rPr>
                <w:bCs/>
                <w:szCs w:val="22"/>
                <w:lang w:val="bg-BG"/>
              </w:rPr>
              <w:t xml:space="preserve"> е описано по-долу (вижте, раздела </w:t>
            </w:r>
            <w:r w:rsidR="0003739F" w:rsidRPr="005033BA">
              <w:rPr>
                <w:b/>
                <w:bCs/>
                <w:szCs w:val="22"/>
                <w:lang w:val="bg-BG"/>
              </w:rPr>
              <w:t>Изхвърляне на писалките и иглите</w:t>
            </w:r>
            <w:r w:rsidR="0003739F">
              <w:rPr>
                <w:bCs/>
                <w:szCs w:val="22"/>
                <w:lang w:val="bg-BG"/>
              </w:rPr>
              <w:t>)</w:t>
            </w:r>
            <w:r w:rsidRPr="009863D2">
              <w:rPr>
                <w:bCs/>
                <w:szCs w:val="22"/>
                <w:lang w:val="bg-BG"/>
              </w:rPr>
              <w:t>.</w:t>
            </w:r>
          </w:p>
          <w:p w:rsidR="00C22E18" w:rsidRPr="00323594" w:rsidRDefault="00C22E18" w:rsidP="0003739F">
            <w:pPr>
              <w:spacing w:before="120"/>
              <w:rPr>
                <w:bCs/>
                <w:color w:val="000000"/>
                <w:szCs w:val="22"/>
                <w:lang w:val="bg-BG"/>
              </w:rPr>
            </w:pPr>
            <w:r w:rsidRPr="009863D2">
              <w:rPr>
                <w:bCs/>
                <w:szCs w:val="22"/>
                <w:lang w:val="bg-BG"/>
              </w:rPr>
              <w:t>Не съхранявайте писалката с прикрепена игла, за да предотврати</w:t>
            </w:r>
            <w:r>
              <w:rPr>
                <w:bCs/>
                <w:szCs w:val="22"/>
                <w:lang w:val="bg-BG"/>
              </w:rPr>
              <w:t>те</w:t>
            </w:r>
            <w:r w:rsidRPr="009863D2">
              <w:rPr>
                <w:bCs/>
                <w:szCs w:val="22"/>
                <w:lang w:val="bg-BG"/>
              </w:rPr>
              <w:t xml:space="preserve"> изтичане </w:t>
            </w:r>
            <w:r w:rsidRPr="004835A1">
              <w:rPr>
                <w:bCs/>
                <w:szCs w:val="22"/>
                <w:lang w:val="bg-BG"/>
              </w:rPr>
              <w:t>на инсулин,</w:t>
            </w:r>
            <w:r w:rsidRPr="009863D2">
              <w:rPr>
                <w:bCs/>
                <w:szCs w:val="22"/>
                <w:lang w:val="bg-BG"/>
              </w:rPr>
              <w:t xml:space="preserve"> запушване на иглата и навлизане на въздух в писалката.</w:t>
            </w:r>
          </w:p>
        </w:tc>
        <w:tc>
          <w:tcPr>
            <w:tcW w:w="4875" w:type="dxa"/>
          </w:tcPr>
          <w:p w:rsidR="00C22E18" w:rsidRPr="00323594" w:rsidRDefault="00C22E18" w:rsidP="00E165CC">
            <w:pPr>
              <w:spacing w:line="240" w:lineRule="auto"/>
              <w:jc w:val="center"/>
              <w:rPr>
                <w:color w:val="000000"/>
                <w:szCs w:val="22"/>
                <w:lang w:val="ru-RU"/>
              </w:rPr>
            </w:pPr>
          </w:p>
          <w:p w:rsidR="00C22E18" w:rsidRPr="008A3237" w:rsidRDefault="00C22E18" w:rsidP="00E165CC">
            <w:pPr>
              <w:spacing w:line="240" w:lineRule="auto"/>
              <w:jc w:val="center"/>
              <w:rPr>
                <w:color w:val="000000"/>
                <w:szCs w:val="22"/>
              </w:rPr>
            </w:pPr>
            <w:r w:rsidRPr="008A3237">
              <w:rPr>
                <w:color w:val="000000"/>
                <w:szCs w:val="22"/>
              </w:rPr>
              <w:pict>
                <v:shape id="_x0000_i1065" type="#_x0000_t75" style="width:114pt;height:93.75pt">
                  <v:imagedata r:id="rId86" o:title=""/>
                </v:shape>
              </w:pict>
            </w:r>
          </w:p>
          <w:p w:rsidR="00C22E18" w:rsidRPr="008A3237" w:rsidRDefault="00C22E18" w:rsidP="00E165CC">
            <w:pPr>
              <w:spacing w:line="240" w:lineRule="auto"/>
              <w:jc w:val="center"/>
              <w:rPr>
                <w:color w:val="000000"/>
                <w:szCs w:val="22"/>
              </w:rPr>
            </w:pPr>
          </w:p>
        </w:tc>
      </w:tr>
      <w:tr w:rsidR="00C22E18" w:rsidRPr="008A3237" w:rsidTr="00176A79">
        <w:tc>
          <w:tcPr>
            <w:tcW w:w="4874" w:type="dxa"/>
          </w:tcPr>
          <w:p w:rsidR="00C22E18" w:rsidRPr="00B77F25" w:rsidRDefault="00C22E18" w:rsidP="00E165CC">
            <w:pPr>
              <w:spacing w:before="120"/>
              <w:rPr>
                <w:color w:val="000000"/>
                <w:szCs w:val="22"/>
                <w:lang w:val="ru-RU"/>
              </w:rPr>
            </w:pPr>
            <w:r>
              <w:rPr>
                <w:b/>
                <w:color w:val="000000"/>
                <w:szCs w:val="22"/>
                <w:lang w:val="bg-BG"/>
              </w:rPr>
              <w:t>Стъпка</w:t>
            </w:r>
            <w:r w:rsidRPr="00B77F25">
              <w:rPr>
                <w:b/>
                <w:color w:val="000000"/>
                <w:szCs w:val="22"/>
                <w:lang w:val="ru-RU"/>
              </w:rPr>
              <w:t xml:space="preserve"> </w:t>
            </w:r>
            <w:r w:rsidR="0003739F">
              <w:rPr>
                <w:b/>
                <w:color w:val="000000"/>
                <w:szCs w:val="22"/>
                <w:lang w:val="ru-RU"/>
              </w:rPr>
              <w:t>14</w:t>
            </w:r>
            <w:r w:rsidRPr="00B77F25">
              <w:rPr>
                <w:b/>
                <w:color w:val="000000"/>
                <w:szCs w:val="22"/>
                <w:lang w:val="ru-RU"/>
              </w:rPr>
              <w:t>:</w:t>
            </w:r>
          </w:p>
          <w:p w:rsidR="00C22E18" w:rsidRPr="00323594" w:rsidRDefault="00C22E18" w:rsidP="00C22E18">
            <w:pPr>
              <w:spacing w:before="120"/>
              <w:rPr>
                <w:bCs/>
                <w:color w:val="000000"/>
                <w:szCs w:val="22"/>
                <w:lang w:val="bg-BG"/>
              </w:rPr>
            </w:pPr>
            <w:r w:rsidRPr="00AA2842">
              <w:rPr>
                <w:bCs/>
                <w:szCs w:val="22"/>
                <w:lang w:val="bg-BG"/>
              </w:rPr>
              <w:t>Затворете капачката на писалката като</w:t>
            </w:r>
            <w:r>
              <w:rPr>
                <w:bCs/>
                <w:szCs w:val="22"/>
                <w:lang w:val="bg-BG"/>
              </w:rPr>
              <w:t xml:space="preserve"> </w:t>
            </w:r>
            <w:r w:rsidRPr="00AA2842">
              <w:rPr>
                <w:bCs/>
                <w:szCs w:val="22"/>
                <w:lang w:val="bg-BG"/>
              </w:rPr>
              <w:t>насочите клипса на капачката към индикатора</w:t>
            </w:r>
            <w:r>
              <w:rPr>
                <w:bCs/>
                <w:szCs w:val="22"/>
                <w:lang w:val="bg-BG"/>
              </w:rPr>
              <w:t xml:space="preserve"> </w:t>
            </w:r>
            <w:r w:rsidRPr="00AA2842">
              <w:rPr>
                <w:bCs/>
                <w:szCs w:val="22"/>
                <w:lang w:val="bg-BG"/>
              </w:rPr>
              <w:t>на дозата и натиснете.</w:t>
            </w:r>
          </w:p>
        </w:tc>
        <w:tc>
          <w:tcPr>
            <w:tcW w:w="4875" w:type="dxa"/>
          </w:tcPr>
          <w:p w:rsidR="00C22E18" w:rsidRPr="00323594" w:rsidRDefault="00C22E18" w:rsidP="00E165CC">
            <w:pPr>
              <w:spacing w:line="240" w:lineRule="auto"/>
              <w:jc w:val="center"/>
              <w:rPr>
                <w:color w:val="000000"/>
                <w:szCs w:val="22"/>
                <w:lang w:val="ru-RU"/>
              </w:rPr>
            </w:pPr>
          </w:p>
          <w:p w:rsidR="00C22E18" w:rsidRPr="008A3237" w:rsidRDefault="00C22E18" w:rsidP="00E165CC">
            <w:pPr>
              <w:spacing w:line="240" w:lineRule="auto"/>
              <w:jc w:val="center"/>
              <w:rPr>
                <w:color w:val="000000"/>
                <w:szCs w:val="22"/>
              </w:rPr>
            </w:pPr>
            <w:r w:rsidRPr="008A3237">
              <w:rPr>
                <w:b/>
                <w:color w:val="000000"/>
                <w:szCs w:val="22"/>
              </w:rPr>
              <w:pict>
                <v:shape id="_x0000_i1066" type="#_x0000_t75" style="width:162.75pt;height:64.5pt">
                  <v:imagedata r:id="rId87" o:title=""/>
                </v:shape>
              </w:pict>
            </w:r>
          </w:p>
          <w:p w:rsidR="00C22E18" w:rsidRPr="008A3237" w:rsidRDefault="00C22E18" w:rsidP="00E165CC">
            <w:pPr>
              <w:spacing w:line="240" w:lineRule="auto"/>
              <w:jc w:val="center"/>
              <w:rPr>
                <w:b/>
                <w:color w:val="000000"/>
                <w:szCs w:val="22"/>
              </w:rPr>
            </w:pPr>
          </w:p>
        </w:tc>
      </w:tr>
    </w:tbl>
    <w:p w:rsidR="00C22E18" w:rsidRDefault="00C22E18" w:rsidP="00255883">
      <w:pPr>
        <w:rPr>
          <w:b/>
          <w:szCs w:val="22"/>
          <w:lang w:val="bg-BG"/>
        </w:rPr>
      </w:pPr>
    </w:p>
    <w:p w:rsidR="004426F3" w:rsidRPr="00225504" w:rsidRDefault="00255883" w:rsidP="004426F3">
      <w:pPr>
        <w:pStyle w:val="TableText"/>
        <w:outlineLvl w:val="9"/>
        <w:rPr>
          <w:rFonts w:ascii="Times New Roman" w:eastAsia="Times New Roman" w:hAnsi="Times New Roman"/>
          <w:b/>
          <w:sz w:val="22"/>
          <w:szCs w:val="22"/>
          <w:lang w:val="bg-BG"/>
        </w:rPr>
      </w:pPr>
      <w:r w:rsidRPr="003C3462">
        <w:rPr>
          <w:rFonts w:ascii="Times New Roman" w:hAnsi="Times New Roman"/>
          <w:b/>
          <w:sz w:val="22"/>
          <w:szCs w:val="22"/>
          <w:lang w:val="ru-RU"/>
        </w:rPr>
        <w:br w:type="page"/>
      </w:r>
      <w:r w:rsidR="004426F3" w:rsidRPr="00225504">
        <w:rPr>
          <w:rFonts w:ascii="Times New Roman" w:eastAsia="Times New Roman" w:hAnsi="Times New Roman"/>
          <w:b/>
          <w:sz w:val="22"/>
          <w:szCs w:val="22"/>
          <w:lang w:val="bg-BG"/>
        </w:rPr>
        <w:t>Изхвърляне на писалките и иглите</w:t>
      </w:r>
    </w:p>
    <w:p w:rsidR="004426F3" w:rsidRPr="00225504" w:rsidRDefault="004426F3" w:rsidP="004426F3">
      <w:pPr>
        <w:pStyle w:val="TableText"/>
        <w:outlineLvl w:val="9"/>
        <w:rPr>
          <w:rFonts w:ascii="Times New Roman" w:eastAsia="Times New Roman" w:hAnsi="Times New Roman"/>
          <w:sz w:val="22"/>
          <w:szCs w:val="22"/>
          <w:lang w:val="bg-BG"/>
        </w:rPr>
      </w:pPr>
    </w:p>
    <w:p w:rsidR="004426F3" w:rsidRPr="00323594" w:rsidRDefault="004426F3" w:rsidP="0028363F">
      <w:pPr>
        <w:pStyle w:val="Header"/>
        <w:numPr>
          <w:ilvl w:val="0"/>
          <w:numId w:val="51"/>
        </w:numPr>
        <w:tabs>
          <w:tab w:val="clear" w:pos="567"/>
          <w:tab w:val="clear" w:pos="4153"/>
          <w:tab w:val="clear" w:pos="8306"/>
        </w:tabs>
        <w:rPr>
          <w:rFonts w:ascii="Times New Roman" w:hAnsi="Times New Roman"/>
          <w:sz w:val="22"/>
          <w:szCs w:val="22"/>
          <w:lang w:val="ru-RU"/>
        </w:rPr>
      </w:pPr>
      <w:r w:rsidRPr="00CC4C57">
        <w:rPr>
          <w:rFonts w:ascii="Times New Roman" w:hAnsi="Times New Roman"/>
          <w:noProof/>
          <w:sz w:val="22"/>
          <w:szCs w:val="22"/>
          <w:lang w:val="bg-BG"/>
        </w:rPr>
        <w:t>Изхвърляйте</w:t>
      </w:r>
      <w:r w:rsidRPr="00323594">
        <w:rPr>
          <w:rFonts w:ascii="Times New Roman" w:hAnsi="Times New Roman"/>
          <w:sz w:val="22"/>
          <w:szCs w:val="22"/>
          <w:lang w:val="ru-RU"/>
        </w:rPr>
        <w:t xml:space="preserve"> използваните игли в затварящ се, непробиваем контейнер за </w:t>
      </w:r>
      <w:r w:rsidR="008C4AC4">
        <w:rPr>
          <w:rFonts w:ascii="Times New Roman" w:hAnsi="Times New Roman"/>
          <w:sz w:val="22"/>
          <w:szCs w:val="22"/>
          <w:lang w:val="ru-RU"/>
        </w:rPr>
        <w:t>отпадъци</w:t>
      </w:r>
      <w:r w:rsidRPr="00323594">
        <w:rPr>
          <w:rFonts w:ascii="Times New Roman" w:hAnsi="Times New Roman"/>
          <w:sz w:val="22"/>
          <w:szCs w:val="22"/>
          <w:lang w:val="ru-RU"/>
        </w:rPr>
        <w:t>.</w:t>
      </w:r>
      <w:r w:rsidR="003E260B">
        <w:rPr>
          <w:rFonts w:ascii="Times New Roman" w:hAnsi="Times New Roman"/>
          <w:sz w:val="22"/>
          <w:szCs w:val="22"/>
          <w:lang w:val="ru-RU"/>
        </w:rPr>
        <w:t xml:space="preserve"> Не изхвърляйте иглите директно във Вашите </w:t>
      </w:r>
      <w:r w:rsidR="00AE5CE1">
        <w:rPr>
          <w:rFonts w:ascii="Times New Roman" w:hAnsi="Times New Roman"/>
          <w:sz w:val="22"/>
          <w:szCs w:val="22"/>
          <w:lang w:val="ru-RU"/>
        </w:rPr>
        <w:t>битови отп</w:t>
      </w:r>
      <w:r w:rsidR="00AE5CE1">
        <w:rPr>
          <w:rFonts w:ascii="Times New Roman" w:hAnsi="Times New Roman"/>
          <w:sz w:val="22"/>
          <w:szCs w:val="22"/>
          <w:lang w:val="bg-BG"/>
        </w:rPr>
        <w:t>а</w:t>
      </w:r>
      <w:r w:rsidR="003E260B">
        <w:rPr>
          <w:rFonts w:ascii="Times New Roman" w:hAnsi="Times New Roman"/>
          <w:sz w:val="22"/>
          <w:szCs w:val="22"/>
          <w:lang w:val="ru-RU"/>
        </w:rPr>
        <w:t>дъци.</w:t>
      </w:r>
    </w:p>
    <w:p w:rsidR="004426F3" w:rsidRPr="00225504" w:rsidRDefault="004426F3" w:rsidP="0028363F">
      <w:pPr>
        <w:numPr>
          <w:ilvl w:val="0"/>
          <w:numId w:val="51"/>
        </w:numPr>
        <w:tabs>
          <w:tab w:val="clear" w:pos="567"/>
        </w:tabs>
        <w:autoSpaceDE w:val="0"/>
        <w:autoSpaceDN w:val="0"/>
        <w:adjustRightInd w:val="0"/>
        <w:spacing w:line="240" w:lineRule="auto"/>
        <w:rPr>
          <w:szCs w:val="22"/>
          <w:lang w:val="bg-BG"/>
        </w:rPr>
      </w:pPr>
      <w:r w:rsidRPr="00225504">
        <w:rPr>
          <w:szCs w:val="22"/>
          <w:lang w:val="bg-BG"/>
        </w:rPr>
        <w:t>Не рециклирайте напълнения контейнер за отпадъци.</w:t>
      </w:r>
    </w:p>
    <w:p w:rsidR="004426F3" w:rsidRPr="00225504" w:rsidRDefault="004426F3" w:rsidP="0028363F">
      <w:pPr>
        <w:numPr>
          <w:ilvl w:val="0"/>
          <w:numId w:val="51"/>
        </w:numPr>
        <w:tabs>
          <w:tab w:val="clear" w:pos="567"/>
        </w:tabs>
        <w:autoSpaceDE w:val="0"/>
        <w:autoSpaceDN w:val="0"/>
        <w:adjustRightInd w:val="0"/>
        <w:spacing w:line="240" w:lineRule="auto"/>
        <w:rPr>
          <w:szCs w:val="22"/>
          <w:lang w:val="bg-BG"/>
        </w:rPr>
      </w:pPr>
      <w:r w:rsidRPr="00225504">
        <w:rPr>
          <w:noProof/>
          <w:szCs w:val="22"/>
          <w:lang w:val="bg-BG"/>
        </w:rPr>
        <w:t>Попитайте Вашия</w:t>
      </w:r>
      <w:r w:rsidRPr="00225504">
        <w:rPr>
          <w:szCs w:val="22"/>
          <w:lang w:val="bg-BG"/>
        </w:rPr>
        <w:t xml:space="preserve"> медицински специалист относно възможности</w:t>
      </w:r>
      <w:r w:rsidR="008C4AC4">
        <w:rPr>
          <w:szCs w:val="22"/>
          <w:lang w:val="bg-BG"/>
        </w:rPr>
        <w:t>те</w:t>
      </w:r>
      <w:r w:rsidRPr="00225504">
        <w:rPr>
          <w:szCs w:val="22"/>
          <w:lang w:val="bg-BG"/>
        </w:rPr>
        <w:t xml:space="preserve"> за правилно изхвърляне на </w:t>
      </w:r>
      <w:r w:rsidR="007B78C9">
        <w:rPr>
          <w:szCs w:val="22"/>
          <w:lang w:val="bg-BG"/>
        </w:rPr>
        <w:t xml:space="preserve">писалката и </w:t>
      </w:r>
      <w:r w:rsidRPr="00225504">
        <w:rPr>
          <w:szCs w:val="22"/>
          <w:lang w:val="bg-BG"/>
        </w:rPr>
        <w:t xml:space="preserve">контейнера </w:t>
      </w:r>
      <w:r w:rsidR="008C4AC4" w:rsidRPr="00225504">
        <w:rPr>
          <w:szCs w:val="22"/>
          <w:lang w:val="bg-BG"/>
        </w:rPr>
        <w:t>за отпадъци</w:t>
      </w:r>
      <w:r w:rsidR="008C4AC4">
        <w:rPr>
          <w:szCs w:val="22"/>
          <w:lang w:val="bg-BG"/>
        </w:rPr>
        <w:t xml:space="preserve"> </w:t>
      </w:r>
      <w:r w:rsidRPr="00225504">
        <w:rPr>
          <w:szCs w:val="22"/>
          <w:lang w:val="bg-BG"/>
        </w:rPr>
        <w:t>.</w:t>
      </w:r>
    </w:p>
    <w:p w:rsidR="004426F3" w:rsidRDefault="004426F3" w:rsidP="0028363F">
      <w:pPr>
        <w:numPr>
          <w:ilvl w:val="0"/>
          <w:numId w:val="51"/>
        </w:numPr>
        <w:tabs>
          <w:tab w:val="clear" w:pos="567"/>
        </w:tabs>
        <w:autoSpaceDE w:val="0"/>
        <w:autoSpaceDN w:val="0"/>
        <w:adjustRightInd w:val="0"/>
        <w:spacing w:line="240" w:lineRule="auto"/>
        <w:rPr>
          <w:szCs w:val="22"/>
          <w:lang w:val="bg-BG"/>
        </w:rPr>
      </w:pPr>
      <w:r w:rsidRPr="00365658">
        <w:rPr>
          <w:szCs w:val="22"/>
          <w:lang w:val="bg-BG"/>
        </w:rPr>
        <w:t xml:space="preserve">Указанията относно работата с игли не са предназначени да заменят местните </w:t>
      </w:r>
      <w:r w:rsidR="005C7657">
        <w:rPr>
          <w:szCs w:val="22"/>
          <w:lang w:val="bg-BG"/>
        </w:rPr>
        <w:t>изисквания</w:t>
      </w:r>
      <w:r w:rsidRPr="00365658">
        <w:rPr>
          <w:szCs w:val="22"/>
          <w:lang w:val="bg-BG"/>
        </w:rPr>
        <w:t xml:space="preserve">, </w:t>
      </w:r>
      <w:r w:rsidR="004F4E85">
        <w:rPr>
          <w:szCs w:val="22"/>
          <w:lang w:val="bg-BG"/>
        </w:rPr>
        <w:t>т</w:t>
      </w:r>
      <w:r w:rsidR="005C7657">
        <w:rPr>
          <w:szCs w:val="22"/>
          <w:lang w:val="bg-BG"/>
        </w:rPr>
        <w:t>е</w:t>
      </w:r>
      <w:r w:rsidR="004F4E85">
        <w:rPr>
          <w:szCs w:val="22"/>
          <w:lang w:val="bg-BG"/>
        </w:rPr>
        <w:t xml:space="preserve">зи на </w:t>
      </w:r>
      <w:r w:rsidRPr="00365658">
        <w:rPr>
          <w:szCs w:val="22"/>
          <w:lang w:val="bg-BG"/>
        </w:rPr>
        <w:t>медицинските специалисти или на институциите.</w:t>
      </w:r>
    </w:p>
    <w:p w:rsidR="004426F3" w:rsidRPr="00365658" w:rsidRDefault="004426F3" w:rsidP="004426F3">
      <w:pPr>
        <w:autoSpaceDE w:val="0"/>
        <w:autoSpaceDN w:val="0"/>
        <w:adjustRightInd w:val="0"/>
        <w:ind w:left="720"/>
        <w:rPr>
          <w:szCs w:val="22"/>
          <w:lang w:val="bg-BG"/>
        </w:rPr>
      </w:pPr>
    </w:p>
    <w:p w:rsidR="004426F3" w:rsidRPr="00225504" w:rsidRDefault="004426F3" w:rsidP="004426F3">
      <w:pPr>
        <w:pStyle w:val="TableText"/>
        <w:outlineLvl w:val="9"/>
        <w:rPr>
          <w:rFonts w:ascii="Times New Roman" w:hAnsi="Times New Roman"/>
          <w:b/>
          <w:bCs/>
          <w:sz w:val="22"/>
          <w:szCs w:val="22"/>
          <w:lang w:val="bg-BG"/>
        </w:rPr>
      </w:pPr>
      <w:r w:rsidRPr="00225504">
        <w:rPr>
          <w:rFonts w:ascii="Times New Roman" w:hAnsi="Times New Roman"/>
          <w:b/>
          <w:bCs/>
          <w:sz w:val="22"/>
          <w:szCs w:val="22"/>
          <w:lang w:val="bg-BG"/>
        </w:rPr>
        <w:t xml:space="preserve">Съхранение на </w:t>
      </w:r>
      <w:r w:rsidR="00401755">
        <w:rPr>
          <w:rFonts w:ascii="Times New Roman" w:hAnsi="Times New Roman"/>
          <w:b/>
          <w:bCs/>
          <w:sz w:val="22"/>
          <w:szCs w:val="22"/>
          <w:lang w:val="bg-BG"/>
        </w:rPr>
        <w:t xml:space="preserve">Вашата </w:t>
      </w:r>
      <w:r w:rsidRPr="00225504">
        <w:rPr>
          <w:rFonts w:ascii="Times New Roman" w:hAnsi="Times New Roman"/>
          <w:b/>
          <w:bCs/>
          <w:sz w:val="22"/>
          <w:szCs w:val="22"/>
          <w:lang w:val="bg-BG"/>
        </w:rPr>
        <w:t>писалка</w:t>
      </w:r>
    </w:p>
    <w:p w:rsidR="0075327A" w:rsidRPr="003C3462" w:rsidRDefault="0075327A" w:rsidP="0075327A">
      <w:pPr>
        <w:pStyle w:val="TableText"/>
        <w:outlineLvl w:val="9"/>
        <w:rPr>
          <w:rFonts w:ascii="Times New Roman" w:hAnsi="Times New Roman"/>
          <w:b/>
          <w:bCs/>
          <w:sz w:val="22"/>
          <w:szCs w:val="22"/>
          <w:lang w:val="bg-BG"/>
        </w:rPr>
      </w:pPr>
      <w:r w:rsidRPr="003C3462">
        <w:rPr>
          <w:rFonts w:ascii="Times New Roman" w:hAnsi="Times New Roman"/>
          <w:b/>
          <w:bCs/>
          <w:sz w:val="22"/>
          <w:szCs w:val="22"/>
          <w:lang w:val="bg-BG"/>
        </w:rPr>
        <w:t>Неизползвани писалки</w:t>
      </w:r>
    </w:p>
    <w:p w:rsidR="0075327A" w:rsidRPr="003C3462" w:rsidRDefault="0075327A" w:rsidP="0028363F">
      <w:pPr>
        <w:pStyle w:val="TableText"/>
        <w:keepNext w:val="0"/>
        <w:numPr>
          <w:ilvl w:val="0"/>
          <w:numId w:val="24"/>
        </w:numPr>
        <w:tabs>
          <w:tab w:val="clear" w:pos="360"/>
          <w:tab w:val="num" w:pos="720"/>
        </w:tabs>
        <w:ind w:left="720"/>
        <w:outlineLvl w:val="9"/>
        <w:rPr>
          <w:rFonts w:ascii="Times New Roman" w:hAnsi="Times New Roman"/>
          <w:b/>
          <w:bCs/>
          <w:sz w:val="22"/>
          <w:szCs w:val="22"/>
          <w:lang w:val="bg-BG"/>
        </w:rPr>
      </w:pPr>
      <w:r w:rsidRPr="003C3462">
        <w:rPr>
          <w:rFonts w:ascii="Times New Roman" w:hAnsi="Times New Roman"/>
          <w:sz w:val="22"/>
          <w:szCs w:val="22"/>
          <w:lang w:val="bg-BG"/>
        </w:rPr>
        <w:t xml:space="preserve">Съхранявайте неизползваните писалки в хладилник при </w:t>
      </w:r>
      <w:smartTag w:uri="urn:schemas-microsoft-com:office:smarttags" w:element="metricconverter">
        <w:smartTagPr>
          <w:attr w:name="ProductID" w:val="2ﾰC"/>
        </w:smartTagPr>
        <w:r w:rsidRPr="003C3462">
          <w:rPr>
            <w:rFonts w:ascii="Times New Roman" w:hAnsi="Times New Roman"/>
            <w:sz w:val="22"/>
            <w:szCs w:val="22"/>
            <w:lang w:val="bg-BG"/>
          </w:rPr>
          <w:t>2°C</w:t>
        </w:r>
      </w:smartTag>
      <w:r w:rsidRPr="003C3462">
        <w:rPr>
          <w:rFonts w:ascii="Times New Roman" w:hAnsi="Times New Roman"/>
          <w:sz w:val="22"/>
          <w:szCs w:val="22"/>
          <w:lang w:val="bg-BG"/>
        </w:rPr>
        <w:t xml:space="preserve"> до </w:t>
      </w:r>
      <w:smartTag w:uri="urn:schemas-microsoft-com:office:smarttags" w:element="metricconverter">
        <w:smartTagPr>
          <w:attr w:name="ProductID" w:val="8ﾰC"/>
        </w:smartTagPr>
        <w:r w:rsidRPr="003C3462">
          <w:rPr>
            <w:rFonts w:ascii="Times New Roman" w:hAnsi="Times New Roman"/>
            <w:sz w:val="22"/>
            <w:szCs w:val="22"/>
            <w:lang w:val="bg-BG"/>
          </w:rPr>
          <w:t>8°C</w:t>
        </w:r>
      </w:smartTag>
      <w:r w:rsidRPr="003C3462">
        <w:rPr>
          <w:rFonts w:ascii="Times New Roman" w:hAnsi="Times New Roman"/>
          <w:sz w:val="22"/>
          <w:szCs w:val="22"/>
          <w:lang w:val="bg-BG"/>
        </w:rPr>
        <w:t>.</w:t>
      </w:r>
    </w:p>
    <w:p w:rsidR="006B1354" w:rsidRPr="00F17A39" w:rsidRDefault="006B1354" w:rsidP="0028363F">
      <w:pPr>
        <w:numPr>
          <w:ilvl w:val="0"/>
          <w:numId w:val="48"/>
        </w:numPr>
        <w:tabs>
          <w:tab w:val="clear" w:pos="567"/>
          <w:tab w:val="left" w:pos="684"/>
        </w:tabs>
        <w:spacing w:before="120" w:line="240" w:lineRule="auto"/>
        <w:ind w:left="684" w:hanging="342"/>
        <w:rPr>
          <w:lang w:val="ru-RU"/>
        </w:rPr>
      </w:pPr>
      <w:r w:rsidRPr="006B1354">
        <w:rPr>
          <w:b/>
          <w:color w:val="000000"/>
          <w:szCs w:val="22"/>
          <w:lang w:val="bg-BG"/>
        </w:rPr>
        <w:t>Н</w:t>
      </w:r>
      <w:r w:rsidRPr="00DD4526">
        <w:rPr>
          <w:b/>
          <w:color w:val="000000"/>
          <w:szCs w:val="22"/>
          <w:lang w:val="bg-BG"/>
        </w:rPr>
        <w:t xml:space="preserve">е </w:t>
      </w:r>
      <w:r w:rsidRPr="00AA1B4E">
        <w:rPr>
          <w:color w:val="000000"/>
          <w:szCs w:val="22"/>
          <w:lang w:val="bg-BG"/>
        </w:rPr>
        <w:t>замразявайте</w:t>
      </w:r>
      <w:r w:rsidRPr="00200A97">
        <w:rPr>
          <w:color w:val="000000"/>
          <w:szCs w:val="22"/>
          <w:lang w:val="bg-BG"/>
        </w:rPr>
        <w:t xml:space="preserve"> </w:t>
      </w:r>
      <w:r w:rsidRPr="009645B8">
        <w:rPr>
          <w:szCs w:val="22"/>
          <w:lang w:val="bg-BG"/>
        </w:rPr>
        <w:t>Humalog</w:t>
      </w:r>
      <w:r w:rsidRPr="004F64DD">
        <w:rPr>
          <w:color w:val="000000"/>
          <w:szCs w:val="22"/>
          <w:lang w:val="bg-BG"/>
        </w:rPr>
        <w:t xml:space="preserve"> </w:t>
      </w:r>
      <w:r w:rsidRPr="00D8698A">
        <w:rPr>
          <w:szCs w:val="22"/>
          <w:lang w:val="bg-BG"/>
        </w:rPr>
        <w:t>200 </w:t>
      </w:r>
      <w:r w:rsidRPr="00124463">
        <w:rPr>
          <w:szCs w:val="22"/>
          <w:lang w:val="bg-BG"/>
        </w:rPr>
        <w:t>единици</w:t>
      </w:r>
      <w:r w:rsidRPr="00016C03">
        <w:rPr>
          <w:szCs w:val="22"/>
          <w:lang w:val="bg-BG"/>
        </w:rPr>
        <w:t>/ml</w:t>
      </w:r>
      <w:r w:rsidRPr="00E4283C">
        <w:rPr>
          <w:b/>
          <w:szCs w:val="22"/>
          <w:lang w:val="bg-BG"/>
        </w:rPr>
        <w:t xml:space="preserve"> </w:t>
      </w:r>
      <w:r w:rsidRPr="00B51775">
        <w:rPr>
          <w:color w:val="000000"/>
          <w:szCs w:val="22"/>
          <w:lang w:val="bg-BG"/>
        </w:rPr>
        <w:t xml:space="preserve">инжекционен разтвор. </w:t>
      </w:r>
      <w:r w:rsidRPr="00B51775">
        <w:rPr>
          <w:b/>
          <w:color w:val="000000"/>
          <w:szCs w:val="22"/>
          <w:lang w:val="bg-BG"/>
        </w:rPr>
        <w:t xml:space="preserve">Да </w:t>
      </w:r>
      <w:r w:rsidRPr="00566A82">
        <w:rPr>
          <w:b/>
          <w:color w:val="000000"/>
          <w:szCs w:val="22"/>
          <w:lang w:val="bg-BG"/>
        </w:rPr>
        <w:t>не</w:t>
      </w:r>
      <w:r w:rsidRPr="00B65A4F">
        <w:rPr>
          <w:b/>
          <w:color w:val="000000"/>
          <w:szCs w:val="22"/>
          <w:lang w:val="bg-BG"/>
        </w:rPr>
        <w:t xml:space="preserve"> се</w:t>
      </w:r>
      <w:r w:rsidRPr="00B65A4F">
        <w:rPr>
          <w:color w:val="000000"/>
          <w:szCs w:val="22"/>
          <w:lang w:val="bg-BG"/>
        </w:rPr>
        <w:t xml:space="preserve"> използва, ако е бил замразяван.</w:t>
      </w:r>
    </w:p>
    <w:p w:rsidR="0075327A" w:rsidRPr="000D0070" w:rsidRDefault="0075327A" w:rsidP="0028363F">
      <w:pPr>
        <w:numPr>
          <w:ilvl w:val="0"/>
          <w:numId w:val="48"/>
        </w:numPr>
        <w:tabs>
          <w:tab w:val="clear" w:pos="567"/>
          <w:tab w:val="left" w:pos="684"/>
        </w:tabs>
        <w:spacing w:before="120" w:line="240" w:lineRule="auto"/>
        <w:ind w:left="684" w:hanging="342"/>
        <w:rPr>
          <w:lang w:val="ru-RU"/>
        </w:rPr>
      </w:pPr>
      <w:r w:rsidRPr="000D0070">
        <w:rPr>
          <w:lang w:val="ru-RU"/>
        </w:rPr>
        <w:t xml:space="preserve">Неизползваните писалки може да </w:t>
      </w:r>
      <w:r>
        <w:rPr>
          <w:lang w:val="ru-RU"/>
        </w:rPr>
        <w:t>се</w:t>
      </w:r>
      <w:r w:rsidRPr="000D0070">
        <w:rPr>
          <w:lang w:val="ru-RU"/>
        </w:rPr>
        <w:t xml:space="preserve"> използва</w:t>
      </w:r>
      <w:r>
        <w:rPr>
          <w:lang w:val="ru-RU"/>
        </w:rPr>
        <w:t>т</w:t>
      </w:r>
      <w:r w:rsidRPr="000D0070">
        <w:rPr>
          <w:lang w:val="ru-RU"/>
        </w:rPr>
        <w:t xml:space="preserve"> </w:t>
      </w:r>
      <w:r>
        <w:rPr>
          <w:lang w:val="bg-BG"/>
        </w:rPr>
        <w:t>преди изтичане на</w:t>
      </w:r>
      <w:r w:rsidRPr="000D0070">
        <w:rPr>
          <w:lang w:val="ru-RU"/>
        </w:rPr>
        <w:t xml:space="preserve"> </w:t>
      </w:r>
      <w:r>
        <w:rPr>
          <w:lang w:val="ru-RU"/>
        </w:rPr>
        <w:t>срока</w:t>
      </w:r>
      <w:r w:rsidRPr="000D0070">
        <w:rPr>
          <w:lang w:val="ru-RU"/>
        </w:rPr>
        <w:t xml:space="preserve"> на годност, отпечатан върху етикета, ако писалката е била съхранявана в хладилник.</w:t>
      </w:r>
    </w:p>
    <w:p w:rsidR="004426F3" w:rsidRPr="00225504" w:rsidRDefault="004426F3" w:rsidP="004426F3">
      <w:pPr>
        <w:pStyle w:val="TableText"/>
        <w:outlineLvl w:val="9"/>
        <w:rPr>
          <w:rFonts w:ascii="Times New Roman" w:hAnsi="Times New Roman"/>
          <w:b/>
          <w:bCs/>
          <w:sz w:val="22"/>
          <w:szCs w:val="22"/>
          <w:lang w:val="bg-BG"/>
        </w:rPr>
      </w:pPr>
      <w:r w:rsidRPr="00225504">
        <w:rPr>
          <w:rFonts w:ascii="Times New Roman" w:hAnsi="Times New Roman"/>
          <w:b/>
          <w:bCs/>
          <w:sz w:val="22"/>
          <w:szCs w:val="22"/>
          <w:lang w:val="bg-BG"/>
        </w:rPr>
        <w:t>Писалка</w:t>
      </w:r>
      <w:r w:rsidR="008C4AC4">
        <w:rPr>
          <w:rFonts w:ascii="Times New Roman" w:hAnsi="Times New Roman"/>
          <w:b/>
          <w:bCs/>
          <w:sz w:val="22"/>
          <w:szCs w:val="22"/>
          <w:lang w:val="bg-BG"/>
        </w:rPr>
        <w:t>, която е</w:t>
      </w:r>
      <w:r w:rsidRPr="00225504">
        <w:rPr>
          <w:rFonts w:ascii="Times New Roman" w:hAnsi="Times New Roman"/>
          <w:b/>
          <w:bCs/>
          <w:sz w:val="22"/>
          <w:szCs w:val="22"/>
          <w:lang w:val="bg-BG"/>
        </w:rPr>
        <w:t xml:space="preserve"> в употреба</w:t>
      </w:r>
    </w:p>
    <w:p w:rsidR="004426F3" w:rsidRPr="00176A79" w:rsidRDefault="008C4AC4" w:rsidP="0028363F">
      <w:pPr>
        <w:pStyle w:val="TableText"/>
        <w:keepNext w:val="0"/>
        <w:numPr>
          <w:ilvl w:val="0"/>
          <w:numId w:val="52"/>
        </w:numPr>
        <w:outlineLvl w:val="9"/>
        <w:rPr>
          <w:rFonts w:ascii="Times New Roman" w:hAnsi="Times New Roman"/>
          <w:sz w:val="22"/>
          <w:szCs w:val="22"/>
          <w:lang w:val="bg-BG"/>
        </w:rPr>
      </w:pPr>
      <w:r w:rsidRPr="00176A79">
        <w:rPr>
          <w:rFonts w:ascii="Times New Roman" w:hAnsi="Times New Roman"/>
          <w:sz w:val="22"/>
          <w:szCs w:val="22"/>
          <w:lang w:val="bg-BG"/>
        </w:rPr>
        <w:t>Съхранявайте п</w:t>
      </w:r>
      <w:r w:rsidR="004426F3" w:rsidRPr="00176A79">
        <w:rPr>
          <w:rFonts w:ascii="Times New Roman" w:hAnsi="Times New Roman"/>
          <w:sz w:val="22"/>
          <w:szCs w:val="22"/>
          <w:lang w:val="bg-BG"/>
        </w:rPr>
        <w:t>исалката, която използвате в момента,</w:t>
      </w:r>
      <w:r w:rsidRPr="00176A79">
        <w:rPr>
          <w:rFonts w:ascii="Times New Roman" w:hAnsi="Times New Roman"/>
          <w:sz w:val="22"/>
          <w:szCs w:val="22"/>
          <w:lang w:val="bg-BG"/>
        </w:rPr>
        <w:t xml:space="preserve"> </w:t>
      </w:r>
      <w:r w:rsidR="004426F3" w:rsidRPr="00176A79">
        <w:rPr>
          <w:rFonts w:ascii="Times New Roman" w:hAnsi="Times New Roman"/>
          <w:sz w:val="22"/>
          <w:szCs w:val="22"/>
          <w:lang w:val="bg-BG"/>
        </w:rPr>
        <w:t>при стайна температура (</w:t>
      </w:r>
      <w:r w:rsidR="009435D3">
        <w:rPr>
          <w:rFonts w:ascii="Times New Roman" w:hAnsi="Times New Roman"/>
          <w:sz w:val="22"/>
          <w:szCs w:val="22"/>
          <w:lang w:val="bg-BG"/>
        </w:rPr>
        <w:t>под</w:t>
      </w:r>
      <w:r w:rsidR="009435D3" w:rsidRPr="00176A79">
        <w:rPr>
          <w:rFonts w:ascii="Times New Roman" w:hAnsi="Times New Roman"/>
          <w:sz w:val="22"/>
          <w:szCs w:val="22"/>
          <w:lang w:val="bg-BG"/>
        </w:rPr>
        <w:t xml:space="preserve"> </w:t>
      </w:r>
      <w:r w:rsidR="004426F3" w:rsidRPr="00176A79">
        <w:rPr>
          <w:rFonts w:ascii="Times New Roman" w:hAnsi="Times New Roman"/>
          <w:sz w:val="22"/>
          <w:szCs w:val="22"/>
          <w:lang w:val="bg-BG"/>
        </w:rPr>
        <w:t>30°</w:t>
      </w:r>
      <w:r w:rsidR="004426F3" w:rsidRPr="00176A79">
        <w:rPr>
          <w:rFonts w:ascii="Times New Roman" w:hAnsi="Times New Roman"/>
          <w:sz w:val="22"/>
          <w:szCs w:val="22"/>
        </w:rPr>
        <w:t>C</w:t>
      </w:r>
      <w:r w:rsidR="004426F3" w:rsidRPr="00176A79">
        <w:rPr>
          <w:rFonts w:ascii="Times New Roman" w:hAnsi="Times New Roman"/>
          <w:sz w:val="22"/>
          <w:szCs w:val="22"/>
          <w:lang w:val="bg-BG"/>
        </w:rPr>
        <w:t xml:space="preserve">) и далече от </w:t>
      </w:r>
      <w:r w:rsidR="007B78C9">
        <w:rPr>
          <w:rFonts w:ascii="Times New Roman" w:hAnsi="Times New Roman"/>
          <w:sz w:val="22"/>
          <w:szCs w:val="22"/>
          <w:lang w:val="bg-BG"/>
        </w:rPr>
        <w:t xml:space="preserve">прах, храна и течности, </w:t>
      </w:r>
      <w:r w:rsidR="004426F3" w:rsidRPr="00176A79">
        <w:rPr>
          <w:rFonts w:ascii="Times New Roman" w:hAnsi="Times New Roman"/>
          <w:sz w:val="22"/>
          <w:szCs w:val="22"/>
          <w:lang w:val="bg-BG"/>
        </w:rPr>
        <w:t>топлина и светлина.</w:t>
      </w:r>
    </w:p>
    <w:p w:rsidR="004426F3" w:rsidRPr="00323594" w:rsidRDefault="008C4AC4" w:rsidP="0028363F">
      <w:pPr>
        <w:pStyle w:val="TableText"/>
        <w:keepNext w:val="0"/>
        <w:numPr>
          <w:ilvl w:val="0"/>
          <w:numId w:val="52"/>
        </w:numPr>
        <w:outlineLvl w:val="9"/>
        <w:rPr>
          <w:lang w:val="ru-RU"/>
        </w:rPr>
      </w:pPr>
      <w:r w:rsidRPr="00176A79">
        <w:rPr>
          <w:rFonts w:ascii="Times New Roman" w:hAnsi="Times New Roman"/>
          <w:sz w:val="22"/>
          <w:szCs w:val="22"/>
          <w:lang w:val="bg-BG"/>
        </w:rPr>
        <w:t>Изхвърлете п</w:t>
      </w:r>
      <w:r w:rsidR="004426F3" w:rsidRPr="00176A79">
        <w:rPr>
          <w:rFonts w:ascii="Times New Roman" w:hAnsi="Times New Roman"/>
          <w:sz w:val="22"/>
          <w:szCs w:val="22"/>
          <w:lang w:val="bg-BG"/>
        </w:rPr>
        <w:t>исалката, която използвате, след 28</w:t>
      </w:r>
      <w:r w:rsidR="004426F3" w:rsidRPr="00176A79">
        <w:rPr>
          <w:rFonts w:ascii="Times New Roman" w:hAnsi="Times New Roman"/>
          <w:sz w:val="22"/>
          <w:szCs w:val="22"/>
        </w:rPr>
        <w:t> </w:t>
      </w:r>
      <w:r w:rsidR="004426F3" w:rsidRPr="00176A79">
        <w:rPr>
          <w:rFonts w:ascii="Times New Roman" w:hAnsi="Times New Roman"/>
          <w:sz w:val="22"/>
          <w:szCs w:val="22"/>
          <w:lang w:val="bg-BG"/>
        </w:rPr>
        <w:t xml:space="preserve">дни, </w:t>
      </w:r>
      <w:r w:rsidR="005B4585">
        <w:rPr>
          <w:rFonts w:ascii="Times New Roman" w:hAnsi="Times New Roman"/>
          <w:sz w:val="22"/>
          <w:szCs w:val="22"/>
          <w:lang w:val="bg-BG"/>
        </w:rPr>
        <w:t>дори</w:t>
      </w:r>
      <w:r w:rsidRPr="00176A79">
        <w:rPr>
          <w:rFonts w:ascii="Times New Roman" w:hAnsi="Times New Roman"/>
          <w:sz w:val="22"/>
          <w:szCs w:val="22"/>
          <w:lang w:val="bg-BG"/>
        </w:rPr>
        <w:t xml:space="preserve"> </w:t>
      </w:r>
      <w:r w:rsidR="001F2EFE">
        <w:rPr>
          <w:rFonts w:ascii="Times New Roman" w:hAnsi="Times New Roman"/>
          <w:sz w:val="22"/>
          <w:szCs w:val="22"/>
          <w:lang w:val="bg-BG"/>
        </w:rPr>
        <w:t xml:space="preserve">и </w:t>
      </w:r>
      <w:r w:rsidR="004426F3" w:rsidRPr="00176A79">
        <w:rPr>
          <w:rFonts w:ascii="Times New Roman" w:hAnsi="Times New Roman"/>
          <w:sz w:val="22"/>
          <w:szCs w:val="22"/>
          <w:lang w:val="bg-BG"/>
        </w:rPr>
        <w:t>ако в нея все още има останал инсулин</w:t>
      </w:r>
      <w:r w:rsidR="004426F3" w:rsidRPr="00323594">
        <w:rPr>
          <w:lang w:val="ru-RU"/>
        </w:rPr>
        <w:t>.</w:t>
      </w:r>
    </w:p>
    <w:p w:rsidR="004426F3" w:rsidRPr="00225504" w:rsidRDefault="004426F3" w:rsidP="004426F3">
      <w:pPr>
        <w:rPr>
          <w:szCs w:val="22"/>
          <w:lang w:val="bg-BG"/>
        </w:rPr>
      </w:pPr>
    </w:p>
    <w:p w:rsidR="004426F3" w:rsidRPr="00225504" w:rsidRDefault="004426F3" w:rsidP="004426F3">
      <w:pPr>
        <w:pStyle w:val="TableText"/>
        <w:outlineLvl w:val="9"/>
        <w:rPr>
          <w:rFonts w:ascii="Times New Roman" w:hAnsi="Times New Roman"/>
          <w:b/>
          <w:bCs/>
          <w:sz w:val="22"/>
          <w:szCs w:val="22"/>
          <w:lang w:val="bg-BG"/>
        </w:rPr>
      </w:pPr>
      <w:r w:rsidRPr="00F62BAE">
        <w:rPr>
          <w:rFonts w:ascii="Times New Roman" w:hAnsi="Times New Roman"/>
          <w:b/>
          <w:bCs/>
          <w:sz w:val="22"/>
          <w:szCs w:val="22"/>
          <w:lang w:val="bg-BG"/>
        </w:rPr>
        <w:t xml:space="preserve">Обща информация за безопасна и ефективна употреба на </w:t>
      </w:r>
      <w:r w:rsidR="00592119">
        <w:rPr>
          <w:rFonts w:ascii="Times New Roman" w:hAnsi="Times New Roman"/>
          <w:b/>
          <w:bCs/>
          <w:sz w:val="22"/>
          <w:szCs w:val="22"/>
          <w:lang w:val="bg-BG"/>
        </w:rPr>
        <w:t xml:space="preserve">Вашата </w:t>
      </w:r>
      <w:r w:rsidRPr="00F62BAE">
        <w:rPr>
          <w:rFonts w:ascii="Times New Roman" w:hAnsi="Times New Roman"/>
          <w:b/>
          <w:bCs/>
          <w:sz w:val="22"/>
          <w:szCs w:val="22"/>
          <w:lang w:val="bg-BG"/>
        </w:rPr>
        <w:t>писалка</w:t>
      </w:r>
    </w:p>
    <w:p w:rsidR="004426F3" w:rsidRPr="000D0070" w:rsidRDefault="00592119" w:rsidP="0028363F">
      <w:pPr>
        <w:numPr>
          <w:ilvl w:val="0"/>
          <w:numId w:val="24"/>
        </w:numPr>
        <w:tabs>
          <w:tab w:val="clear" w:pos="360"/>
          <w:tab w:val="clear" w:pos="567"/>
          <w:tab w:val="num" w:pos="720"/>
        </w:tabs>
        <w:spacing w:before="120" w:line="240" w:lineRule="auto"/>
        <w:ind w:left="720"/>
        <w:rPr>
          <w:lang w:val="ru-RU"/>
        </w:rPr>
      </w:pPr>
      <w:r>
        <w:rPr>
          <w:b/>
          <w:color w:val="000000"/>
          <w:szCs w:val="22"/>
          <w:lang w:val="bg-BG"/>
        </w:rPr>
        <w:t>Пазете</w:t>
      </w:r>
      <w:r w:rsidRPr="00225504">
        <w:rPr>
          <w:b/>
          <w:color w:val="000000"/>
          <w:szCs w:val="22"/>
          <w:lang w:val="bg-BG"/>
        </w:rPr>
        <w:t xml:space="preserve"> </w:t>
      </w:r>
      <w:r w:rsidR="004426F3" w:rsidRPr="00225504">
        <w:rPr>
          <w:b/>
          <w:color w:val="000000"/>
          <w:szCs w:val="22"/>
          <w:lang w:val="bg-BG"/>
        </w:rPr>
        <w:t>Вашите писалка и игли на място, недостъпно за деца.</w:t>
      </w:r>
    </w:p>
    <w:p w:rsidR="004426F3" w:rsidRPr="000D0070" w:rsidRDefault="004426F3" w:rsidP="0028363F">
      <w:pPr>
        <w:numPr>
          <w:ilvl w:val="0"/>
          <w:numId w:val="24"/>
        </w:numPr>
        <w:tabs>
          <w:tab w:val="clear" w:pos="360"/>
          <w:tab w:val="clear" w:pos="567"/>
          <w:tab w:val="num" w:pos="720"/>
        </w:tabs>
        <w:spacing w:before="120" w:line="240" w:lineRule="auto"/>
        <w:ind w:left="720"/>
        <w:rPr>
          <w:lang w:val="ru-RU"/>
        </w:rPr>
      </w:pPr>
      <w:r w:rsidRPr="000D0070">
        <w:rPr>
          <w:b/>
          <w:lang w:val="ru-RU"/>
        </w:rPr>
        <w:t>Не</w:t>
      </w:r>
      <w:r w:rsidRPr="000D0070">
        <w:rPr>
          <w:lang w:val="ru-RU"/>
        </w:rPr>
        <w:t xml:space="preserve"> използвайте </w:t>
      </w:r>
      <w:r w:rsidR="00592119">
        <w:rPr>
          <w:lang w:val="ru-RU"/>
        </w:rPr>
        <w:t xml:space="preserve">Вашата </w:t>
      </w:r>
      <w:r w:rsidRPr="000D0070">
        <w:rPr>
          <w:lang w:val="ru-RU"/>
        </w:rPr>
        <w:t>писалка, ако някоя част изглежда счупена или повредена.</w:t>
      </w:r>
    </w:p>
    <w:p w:rsidR="0075327A" w:rsidRPr="0075327A" w:rsidRDefault="004426F3" w:rsidP="0028363F">
      <w:pPr>
        <w:numPr>
          <w:ilvl w:val="0"/>
          <w:numId w:val="24"/>
        </w:numPr>
        <w:tabs>
          <w:tab w:val="clear" w:pos="360"/>
          <w:tab w:val="clear" w:pos="567"/>
          <w:tab w:val="num" w:pos="720"/>
        </w:tabs>
        <w:spacing w:before="120" w:line="240" w:lineRule="auto"/>
        <w:ind w:left="720"/>
        <w:rPr>
          <w:lang w:val="ru-RU"/>
        </w:rPr>
      </w:pPr>
      <w:r w:rsidRPr="000D0070">
        <w:rPr>
          <w:lang w:val="ru-RU"/>
        </w:rPr>
        <w:t xml:space="preserve">Винаги носете </w:t>
      </w:r>
      <w:r w:rsidR="00592119">
        <w:rPr>
          <w:lang w:val="ru-RU"/>
        </w:rPr>
        <w:t>допълнителна</w:t>
      </w:r>
      <w:r w:rsidR="00592119" w:rsidRPr="000D0070">
        <w:rPr>
          <w:lang w:val="ru-RU"/>
        </w:rPr>
        <w:t xml:space="preserve"> </w:t>
      </w:r>
      <w:r w:rsidRPr="000D0070">
        <w:rPr>
          <w:lang w:val="ru-RU"/>
        </w:rPr>
        <w:t>писалка в случай, че Вашата се загуби или повреди.</w:t>
      </w:r>
    </w:p>
    <w:p w:rsidR="0075327A" w:rsidRDefault="0075327A" w:rsidP="00B77F25">
      <w:pPr>
        <w:tabs>
          <w:tab w:val="clear" w:pos="567"/>
          <w:tab w:val="left" w:pos="0"/>
        </w:tabs>
        <w:spacing w:before="120" w:line="240" w:lineRule="auto"/>
        <w:rPr>
          <w:lang w:val="ru-RU"/>
        </w:rPr>
      </w:pPr>
    </w:p>
    <w:p w:rsidR="0075327A" w:rsidRDefault="0075327A" w:rsidP="00B77F25">
      <w:pPr>
        <w:pStyle w:val="ListParagraph"/>
        <w:tabs>
          <w:tab w:val="clear" w:pos="567"/>
          <w:tab w:val="left" w:pos="0"/>
        </w:tabs>
        <w:autoSpaceDE w:val="0"/>
        <w:autoSpaceDN w:val="0"/>
        <w:adjustRightInd w:val="0"/>
        <w:spacing w:line="240" w:lineRule="auto"/>
        <w:ind w:left="0"/>
        <w:rPr>
          <w:b/>
          <w:color w:val="000000"/>
          <w:szCs w:val="22"/>
          <w:lang w:val="bg-BG"/>
        </w:rPr>
      </w:pPr>
      <w:r w:rsidRPr="00A9094B">
        <w:rPr>
          <w:b/>
          <w:color w:val="000000"/>
          <w:szCs w:val="22"/>
          <w:lang w:val="bg-BG"/>
        </w:rPr>
        <w:t>Отстраняване на проблем</w:t>
      </w:r>
    </w:p>
    <w:p w:rsidR="004426F3" w:rsidRPr="000D0070" w:rsidRDefault="004426F3" w:rsidP="0028363F">
      <w:pPr>
        <w:numPr>
          <w:ilvl w:val="0"/>
          <w:numId w:val="24"/>
        </w:numPr>
        <w:tabs>
          <w:tab w:val="clear" w:pos="360"/>
          <w:tab w:val="clear" w:pos="567"/>
          <w:tab w:val="num" w:pos="720"/>
        </w:tabs>
        <w:spacing w:before="120" w:line="240" w:lineRule="auto"/>
        <w:ind w:left="720"/>
        <w:rPr>
          <w:lang w:val="ru-RU"/>
        </w:rPr>
      </w:pPr>
      <w:r w:rsidRPr="000D0070">
        <w:rPr>
          <w:lang w:val="ru-RU"/>
        </w:rPr>
        <w:t xml:space="preserve">Ако не можете да отстраните капачката на писалката, внимателно завъртете </w:t>
      </w:r>
      <w:r w:rsidR="00592119">
        <w:rPr>
          <w:lang w:val="ru-RU"/>
        </w:rPr>
        <w:t xml:space="preserve">капачката </w:t>
      </w:r>
      <w:r w:rsidRPr="000D0070">
        <w:rPr>
          <w:lang w:val="ru-RU"/>
        </w:rPr>
        <w:t>напред</w:t>
      </w:r>
      <w:r w:rsidR="00592119">
        <w:rPr>
          <w:lang w:val="ru-RU"/>
        </w:rPr>
        <w:t xml:space="preserve"> и </w:t>
      </w:r>
      <w:r w:rsidRPr="000D0070">
        <w:rPr>
          <w:lang w:val="ru-RU"/>
        </w:rPr>
        <w:t xml:space="preserve">назад и след това я </w:t>
      </w:r>
      <w:r w:rsidR="00592119">
        <w:rPr>
          <w:lang w:val="ru-RU"/>
        </w:rPr>
        <w:t>издърпайте</w:t>
      </w:r>
      <w:r w:rsidR="00592119" w:rsidRPr="000D0070">
        <w:rPr>
          <w:lang w:val="ru-RU"/>
        </w:rPr>
        <w:t xml:space="preserve"> </w:t>
      </w:r>
      <w:r w:rsidRPr="000D0070">
        <w:rPr>
          <w:lang w:val="ru-RU"/>
        </w:rPr>
        <w:t>рязко.</w:t>
      </w:r>
    </w:p>
    <w:p w:rsidR="004426F3" w:rsidRPr="000D0070" w:rsidRDefault="004426F3" w:rsidP="0028363F">
      <w:pPr>
        <w:numPr>
          <w:ilvl w:val="0"/>
          <w:numId w:val="24"/>
        </w:numPr>
        <w:tabs>
          <w:tab w:val="clear" w:pos="360"/>
          <w:tab w:val="clear" w:pos="567"/>
          <w:tab w:val="num" w:pos="720"/>
        </w:tabs>
        <w:spacing w:before="120" w:line="240" w:lineRule="auto"/>
        <w:ind w:left="720"/>
        <w:rPr>
          <w:lang w:val="ru-RU"/>
        </w:rPr>
      </w:pPr>
      <w:r w:rsidRPr="000D0070">
        <w:rPr>
          <w:lang w:val="ru-RU"/>
        </w:rPr>
        <w:t>Ако е трудно да натиснете дозаторното копче:</w:t>
      </w:r>
    </w:p>
    <w:p w:rsidR="00993884" w:rsidRPr="007E7310" w:rsidRDefault="00993884" w:rsidP="0028363F">
      <w:pPr>
        <w:numPr>
          <w:ilvl w:val="0"/>
          <w:numId w:val="49"/>
        </w:numPr>
        <w:tabs>
          <w:tab w:val="clear" w:pos="567"/>
        </w:tabs>
        <w:autoSpaceDE w:val="0"/>
        <w:autoSpaceDN w:val="0"/>
        <w:adjustRightInd w:val="0"/>
        <w:spacing w:before="120" w:line="240" w:lineRule="auto"/>
        <w:ind w:left="1080"/>
        <w:rPr>
          <w:color w:val="000000"/>
          <w:szCs w:val="22"/>
          <w:lang w:val="bg-BG"/>
        </w:rPr>
      </w:pPr>
      <w:r w:rsidRPr="00993884">
        <w:rPr>
          <w:color w:val="000000"/>
          <w:szCs w:val="22"/>
          <w:lang w:val="bg-BG"/>
        </w:rPr>
        <w:t>П</w:t>
      </w:r>
      <w:r w:rsidRPr="007E7310">
        <w:rPr>
          <w:color w:val="000000"/>
          <w:szCs w:val="22"/>
          <w:lang w:val="bg-BG"/>
        </w:rPr>
        <w:t>о-бавното натискане на дозаторното копче може да направи по-лесно инжектирането.</w:t>
      </w:r>
    </w:p>
    <w:p w:rsidR="004426F3" w:rsidRPr="00225504" w:rsidRDefault="004426F3" w:rsidP="0028363F">
      <w:pPr>
        <w:numPr>
          <w:ilvl w:val="0"/>
          <w:numId w:val="49"/>
        </w:numPr>
        <w:tabs>
          <w:tab w:val="clear" w:pos="567"/>
        </w:tabs>
        <w:autoSpaceDE w:val="0"/>
        <w:autoSpaceDN w:val="0"/>
        <w:adjustRightInd w:val="0"/>
        <w:spacing w:before="120" w:line="240" w:lineRule="auto"/>
        <w:ind w:left="1080"/>
        <w:rPr>
          <w:color w:val="000000"/>
          <w:szCs w:val="22"/>
          <w:lang w:val="bg-BG"/>
        </w:rPr>
      </w:pPr>
      <w:r w:rsidRPr="00225504">
        <w:rPr>
          <w:color w:val="000000"/>
          <w:szCs w:val="22"/>
          <w:lang w:val="bg-BG"/>
        </w:rPr>
        <w:t>Вашата игла може да е запушена. Поставете нова игла и заредете писалката.</w:t>
      </w:r>
    </w:p>
    <w:p w:rsidR="004426F3" w:rsidRPr="00EA2766" w:rsidRDefault="00592119" w:rsidP="0028363F">
      <w:pPr>
        <w:numPr>
          <w:ilvl w:val="0"/>
          <w:numId w:val="49"/>
        </w:numPr>
        <w:tabs>
          <w:tab w:val="clear" w:pos="567"/>
        </w:tabs>
        <w:autoSpaceDE w:val="0"/>
        <w:autoSpaceDN w:val="0"/>
        <w:adjustRightInd w:val="0"/>
        <w:spacing w:before="120" w:line="240" w:lineRule="auto"/>
        <w:ind w:left="1080"/>
        <w:rPr>
          <w:color w:val="000000"/>
          <w:szCs w:val="22"/>
          <w:lang w:val="ru-RU"/>
        </w:rPr>
      </w:pPr>
      <w:r>
        <w:rPr>
          <w:color w:val="000000"/>
          <w:szCs w:val="22"/>
          <w:lang w:val="bg-BG"/>
        </w:rPr>
        <w:t>М</w:t>
      </w:r>
      <w:r w:rsidR="004426F3" w:rsidRPr="00225504">
        <w:rPr>
          <w:color w:val="000000"/>
          <w:szCs w:val="22"/>
          <w:lang w:val="bg-BG"/>
        </w:rPr>
        <w:t>оже да има прах, храна или течност</w:t>
      </w:r>
      <w:r w:rsidRPr="00592119">
        <w:rPr>
          <w:color w:val="000000"/>
          <w:szCs w:val="22"/>
          <w:lang w:val="bg-BG"/>
        </w:rPr>
        <w:t xml:space="preserve"> </w:t>
      </w:r>
      <w:r w:rsidRPr="00225504">
        <w:rPr>
          <w:color w:val="000000"/>
          <w:szCs w:val="22"/>
          <w:lang w:val="bg-BG"/>
        </w:rPr>
        <w:t>в писалката</w:t>
      </w:r>
      <w:r w:rsidR="004426F3" w:rsidRPr="00225504">
        <w:rPr>
          <w:color w:val="000000"/>
          <w:szCs w:val="22"/>
          <w:lang w:val="bg-BG"/>
        </w:rPr>
        <w:t xml:space="preserve">. Изхвърлете </w:t>
      </w:r>
      <w:r>
        <w:rPr>
          <w:color w:val="000000"/>
          <w:szCs w:val="22"/>
          <w:lang w:val="bg-BG"/>
        </w:rPr>
        <w:t xml:space="preserve">тази </w:t>
      </w:r>
      <w:r w:rsidR="004426F3" w:rsidRPr="00225504">
        <w:rPr>
          <w:color w:val="000000"/>
          <w:szCs w:val="22"/>
          <w:lang w:val="bg-BG"/>
        </w:rPr>
        <w:t xml:space="preserve">писалка и </w:t>
      </w:r>
      <w:r w:rsidR="004426F3" w:rsidRPr="00EA2766">
        <w:rPr>
          <w:color w:val="000000"/>
          <w:szCs w:val="22"/>
          <w:lang w:val="ru-RU"/>
        </w:rPr>
        <w:t>вземете нова писалка.</w:t>
      </w:r>
      <w:r w:rsidR="007B78C9">
        <w:rPr>
          <w:color w:val="000000"/>
          <w:szCs w:val="22"/>
          <w:lang w:val="ru-RU"/>
        </w:rPr>
        <w:t xml:space="preserve"> </w:t>
      </w:r>
      <w:r w:rsidR="007B78C9">
        <w:rPr>
          <w:spacing w:val="-1"/>
          <w:szCs w:val="22"/>
          <w:lang w:val="bg-BG"/>
        </w:rPr>
        <w:t>Може да се наложи да получите рецепта от Вашия медицински специалист.</w:t>
      </w:r>
    </w:p>
    <w:p w:rsidR="004426F3" w:rsidRPr="00176A79" w:rsidRDefault="004426F3" w:rsidP="0028363F">
      <w:pPr>
        <w:numPr>
          <w:ilvl w:val="0"/>
          <w:numId w:val="61"/>
        </w:numPr>
        <w:tabs>
          <w:tab w:val="clear" w:pos="567"/>
          <w:tab w:val="left" w:pos="709"/>
        </w:tabs>
        <w:autoSpaceDE w:val="0"/>
        <w:autoSpaceDN w:val="0"/>
        <w:adjustRightInd w:val="0"/>
        <w:spacing w:before="120" w:line="240" w:lineRule="auto"/>
        <w:rPr>
          <w:b/>
          <w:lang w:val="ru-RU"/>
        </w:rPr>
      </w:pPr>
      <w:r w:rsidRPr="00EA2766">
        <w:rPr>
          <w:b/>
          <w:color w:val="000000"/>
          <w:szCs w:val="22"/>
          <w:lang w:val="ru-RU"/>
        </w:rPr>
        <w:t xml:space="preserve">Не прехвърляйте инсулин от Вашата писалка в спринцовка или в помпа за инсулин. </w:t>
      </w:r>
      <w:r w:rsidRPr="00CC4C57">
        <w:rPr>
          <w:b/>
          <w:color w:val="000000"/>
          <w:szCs w:val="22"/>
          <w:lang w:val="ru-RU"/>
        </w:rPr>
        <w:t>Може да последва</w:t>
      </w:r>
      <w:r w:rsidRPr="00176A79">
        <w:rPr>
          <w:b/>
          <w:lang w:val="ru-RU"/>
        </w:rPr>
        <w:t xml:space="preserve"> тежко предозиране.</w:t>
      </w:r>
    </w:p>
    <w:p w:rsidR="004426F3" w:rsidRPr="004426F3" w:rsidRDefault="004426F3" w:rsidP="004426F3">
      <w:pPr>
        <w:rPr>
          <w:b/>
          <w:szCs w:val="22"/>
          <w:lang w:val="ru-RU"/>
        </w:rPr>
      </w:pPr>
    </w:p>
    <w:p w:rsidR="004426F3" w:rsidRPr="003270E5" w:rsidRDefault="004426F3" w:rsidP="00C5479C">
      <w:pPr>
        <w:keepNext/>
        <w:autoSpaceDE w:val="0"/>
        <w:autoSpaceDN w:val="0"/>
        <w:adjustRightInd w:val="0"/>
        <w:spacing w:before="120"/>
        <w:rPr>
          <w:color w:val="000000"/>
          <w:szCs w:val="22"/>
          <w:lang w:val="bg-BG"/>
        </w:rPr>
      </w:pPr>
      <w:r w:rsidRPr="00A21C08">
        <w:rPr>
          <w:szCs w:val="22"/>
          <w:lang w:val="bg-BG"/>
        </w:rPr>
        <w:t>Ако имате някакви въпроси или проблеми с Вашата писалка</w:t>
      </w:r>
      <w:r w:rsidRPr="00185D87">
        <w:rPr>
          <w:bCs/>
          <w:color w:val="000000"/>
          <w:szCs w:val="22"/>
          <w:lang w:val="bg-BG"/>
        </w:rPr>
        <w:t xml:space="preserve"> </w:t>
      </w:r>
      <w:r w:rsidRPr="007955A5">
        <w:rPr>
          <w:szCs w:val="22"/>
          <w:lang w:val="bg-BG"/>
        </w:rPr>
        <w:t>Humalog 200 единици</w:t>
      </w:r>
      <w:r w:rsidRPr="009E2275">
        <w:rPr>
          <w:szCs w:val="22"/>
          <w:lang w:val="bg-BG"/>
        </w:rPr>
        <w:t>/ml KwikPen</w:t>
      </w:r>
      <w:r w:rsidRPr="00A77875">
        <w:rPr>
          <w:color w:val="000000"/>
          <w:szCs w:val="22"/>
          <w:lang w:val="bg-BG"/>
        </w:rPr>
        <w:t xml:space="preserve">, </w:t>
      </w:r>
      <w:r w:rsidR="003E260B">
        <w:rPr>
          <w:bCs/>
          <w:color w:val="000000"/>
          <w:szCs w:val="22"/>
          <w:lang w:val="bg-BG"/>
        </w:rPr>
        <w:t>свържете</w:t>
      </w:r>
      <w:r w:rsidR="003E260B" w:rsidRPr="00E5392F">
        <w:rPr>
          <w:bCs/>
          <w:color w:val="000000"/>
          <w:szCs w:val="22"/>
          <w:lang w:val="bg-BG"/>
        </w:rPr>
        <w:t xml:space="preserve"> </w:t>
      </w:r>
      <w:r w:rsidRPr="00E5392F">
        <w:rPr>
          <w:bCs/>
          <w:color w:val="000000"/>
          <w:szCs w:val="22"/>
          <w:lang w:val="bg-BG"/>
        </w:rPr>
        <w:t xml:space="preserve">се </w:t>
      </w:r>
      <w:r w:rsidR="003E260B">
        <w:rPr>
          <w:bCs/>
          <w:color w:val="000000"/>
          <w:szCs w:val="22"/>
          <w:lang w:val="bg-BG"/>
        </w:rPr>
        <w:t>с</w:t>
      </w:r>
      <w:r w:rsidR="003E260B" w:rsidRPr="005C2182">
        <w:rPr>
          <w:szCs w:val="22"/>
          <w:lang w:val="bg-BG"/>
        </w:rPr>
        <w:t xml:space="preserve"> </w:t>
      </w:r>
      <w:r w:rsidRPr="005C2182">
        <w:rPr>
          <w:szCs w:val="22"/>
          <w:lang w:val="bg-BG"/>
        </w:rPr>
        <w:t>Вашия медицински специалист за помощ</w:t>
      </w:r>
      <w:r w:rsidRPr="00776919">
        <w:rPr>
          <w:bCs/>
          <w:color w:val="000000"/>
          <w:szCs w:val="22"/>
          <w:lang w:val="bg-BG"/>
        </w:rPr>
        <w:t xml:space="preserve"> или се свържете с Вашия локален филиал на Lilly.</w:t>
      </w:r>
    </w:p>
    <w:p w:rsidR="004426F3" w:rsidRPr="00A21C08" w:rsidRDefault="004426F3" w:rsidP="00C5479C">
      <w:pPr>
        <w:keepNext/>
        <w:autoSpaceDE w:val="0"/>
        <w:autoSpaceDN w:val="0"/>
        <w:adjustRightInd w:val="0"/>
        <w:spacing w:before="120"/>
        <w:rPr>
          <w:color w:val="000000"/>
          <w:szCs w:val="22"/>
          <w:lang w:val="ru-RU"/>
        </w:rPr>
      </w:pPr>
    </w:p>
    <w:p w:rsidR="00B32A1E" w:rsidRDefault="004426F3" w:rsidP="00C5479C">
      <w:pPr>
        <w:keepNext/>
        <w:rPr>
          <w:noProof/>
          <w:lang w:val="bg-BG"/>
        </w:rPr>
      </w:pPr>
      <w:r w:rsidRPr="00A21C08">
        <w:rPr>
          <w:szCs w:val="22"/>
          <w:lang w:val="bg-BG"/>
        </w:rPr>
        <w:t>Дата на преразглеждане на документа:</w:t>
      </w:r>
    </w:p>
    <w:p w:rsidR="00B32A1E" w:rsidRPr="00B32A1E" w:rsidRDefault="00B32A1E" w:rsidP="00C5479C">
      <w:pPr>
        <w:keepNext/>
        <w:rPr>
          <w:lang w:val="bg-BG"/>
        </w:rPr>
      </w:pPr>
    </w:p>
    <w:p w:rsidR="00B23BB2" w:rsidRPr="00B000EF" w:rsidRDefault="00B73495" w:rsidP="00B23BB2">
      <w:pPr>
        <w:tabs>
          <w:tab w:val="clear" w:pos="567"/>
        </w:tabs>
        <w:spacing w:line="240" w:lineRule="auto"/>
        <w:ind w:left="567" w:hanging="567"/>
        <w:jc w:val="center"/>
        <w:outlineLvl w:val="0"/>
        <w:rPr>
          <w:b/>
          <w:noProof/>
          <w:szCs w:val="22"/>
          <w:lang w:val="bg-BG"/>
        </w:rPr>
      </w:pPr>
      <w:r>
        <w:rPr>
          <w:lang w:val="bg-BG"/>
        </w:rPr>
        <w:br w:type="page"/>
      </w:r>
      <w:r w:rsidR="00B23BB2" w:rsidRPr="00B000EF">
        <w:rPr>
          <w:b/>
          <w:noProof/>
          <w:szCs w:val="22"/>
          <w:lang w:val="bg-BG"/>
        </w:rPr>
        <w:t>Листовка: информация за потребителя</w:t>
      </w:r>
    </w:p>
    <w:p w:rsidR="00B23BB2" w:rsidRPr="00B000EF" w:rsidRDefault="00B23BB2" w:rsidP="00B23BB2">
      <w:pPr>
        <w:widowControl w:val="0"/>
        <w:tabs>
          <w:tab w:val="clear" w:pos="567"/>
        </w:tabs>
        <w:spacing w:line="240" w:lineRule="auto"/>
        <w:ind w:left="567" w:hanging="567"/>
        <w:jc w:val="center"/>
        <w:rPr>
          <w:szCs w:val="22"/>
          <w:lang w:val="bg-BG"/>
        </w:rPr>
      </w:pPr>
    </w:p>
    <w:p w:rsidR="00B23BB2" w:rsidRPr="00B000EF" w:rsidRDefault="00B23BB2" w:rsidP="00B23BB2">
      <w:pPr>
        <w:widowControl w:val="0"/>
        <w:tabs>
          <w:tab w:val="clear" w:pos="567"/>
        </w:tabs>
        <w:spacing w:line="240" w:lineRule="auto"/>
        <w:ind w:left="567" w:hanging="567"/>
        <w:jc w:val="center"/>
        <w:rPr>
          <w:b/>
          <w:szCs w:val="22"/>
          <w:lang w:val="bg-BG"/>
        </w:rPr>
      </w:pPr>
      <w:r w:rsidRPr="00B000EF">
        <w:rPr>
          <w:b/>
          <w:szCs w:val="22"/>
          <w:lang w:val="bg-BG"/>
        </w:rPr>
        <w:t>Humalog 100 единици/ml</w:t>
      </w:r>
      <w:r w:rsidR="00DD4526" w:rsidRPr="00CC4C57">
        <w:rPr>
          <w:b/>
          <w:lang w:val="ru-RU"/>
        </w:rPr>
        <w:t xml:space="preserve"> </w:t>
      </w:r>
      <w:r w:rsidR="00DD4526">
        <w:rPr>
          <w:b/>
        </w:rPr>
        <w:t>Junior</w:t>
      </w:r>
      <w:r w:rsidR="00DD4526" w:rsidRPr="00DE1DFC">
        <w:rPr>
          <w:b/>
          <w:lang w:val="bg-BG"/>
        </w:rPr>
        <w:t xml:space="preserve"> </w:t>
      </w:r>
      <w:r w:rsidR="00DD4526">
        <w:rPr>
          <w:b/>
        </w:rPr>
        <w:t>KwikPen</w:t>
      </w:r>
      <w:r w:rsidRPr="00B000EF">
        <w:rPr>
          <w:b/>
          <w:szCs w:val="22"/>
          <w:lang w:val="bg-BG"/>
        </w:rPr>
        <w:t xml:space="preserve"> инжекционен разтвор в предварително напълнена писалка</w:t>
      </w:r>
    </w:p>
    <w:p w:rsidR="00B23BB2" w:rsidRDefault="00B23BB2" w:rsidP="00B23BB2">
      <w:pPr>
        <w:tabs>
          <w:tab w:val="clear" w:pos="567"/>
        </w:tabs>
        <w:spacing w:line="240" w:lineRule="auto"/>
        <w:ind w:left="567" w:hanging="567"/>
        <w:jc w:val="center"/>
        <w:rPr>
          <w:b/>
          <w:noProof/>
          <w:szCs w:val="22"/>
          <w:lang w:val="bg-BG"/>
        </w:rPr>
      </w:pPr>
      <w:r w:rsidRPr="00B000EF">
        <w:rPr>
          <w:b/>
          <w:noProof/>
          <w:szCs w:val="22"/>
          <w:lang w:val="bg-BG"/>
        </w:rPr>
        <w:t>инсулин лиспро (insulin lispro)</w:t>
      </w:r>
    </w:p>
    <w:p w:rsidR="00DD4526" w:rsidRPr="00035E74" w:rsidRDefault="00DD4526" w:rsidP="00DD4526">
      <w:pPr>
        <w:tabs>
          <w:tab w:val="clear" w:pos="567"/>
        </w:tabs>
        <w:spacing w:line="240" w:lineRule="auto"/>
        <w:jc w:val="center"/>
        <w:rPr>
          <w:noProof/>
          <w:szCs w:val="22"/>
          <w:lang w:val="bg-BG"/>
        </w:rPr>
      </w:pPr>
      <w:r>
        <w:rPr>
          <w:b/>
          <w:szCs w:val="22"/>
          <w:lang w:val="bg-BG"/>
        </w:rPr>
        <w:t>Всяка п</w:t>
      </w:r>
      <w:r w:rsidRPr="00035E74">
        <w:rPr>
          <w:b/>
          <w:szCs w:val="22"/>
          <w:lang w:val="bg-BG"/>
        </w:rPr>
        <w:t>исалка</w:t>
      </w:r>
      <w:r w:rsidRPr="00035E74">
        <w:rPr>
          <w:b/>
          <w:lang w:val="bg-BG"/>
        </w:rPr>
        <w:t xml:space="preserve"> </w:t>
      </w:r>
      <w:r>
        <w:rPr>
          <w:b/>
        </w:rPr>
        <w:t>Junior</w:t>
      </w:r>
      <w:r w:rsidRPr="00DE1DFC">
        <w:rPr>
          <w:b/>
          <w:lang w:val="bg-BG"/>
        </w:rPr>
        <w:t xml:space="preserve"> </w:t>
      </w:r>
      <w:r>
        <w:rPr>
          <w:b/>
        </w:rPr>
        <w:t>KwikPen</w:t>
      </w:r>
      <w:r w:rsidRPr="00035E74">
        <w:rPr>
          <w:b/>
          <w:lang w:val="bg-BG"/>
        </w:rPr>
        <w:t xml:space="preserve"> доставя 0,5</w:t>
      </w:r>
      <w:r>
        <w:rPr>
          <w:b/>
          <w:lang w:val="bg-BG"/>
        </w:rPr>
        <w:t> </w:t>
      </w:r>
      <w:r w:rsidRPr="00035E74">
        <w:rPr>
          <w:b/>
          <w:lang w:val="bg-BG"/>
        </w:rPr>
        <w:t>-</w:t>
      </w:r>
      <w:r>
        <w:rPr>
          <w:b/>
          <w:lang w:val="bg-BG"/>
        </w:rPr>
        <w:t> </w:t>
      </w:r>
      <w:r w:rsidRPr="00035E74">
        <w:rPr>
          <w:b/>
          <w:lang w:val="bg-BG"/>
        </w:rPr>
        <w:t xml:space="preserve">30 единици </w:t>
      </w:r>
      <w:r w:rsidR="00591194">
        <w:rPr>
          <w:b/>
          <w:lang w:val="bg-BG"/>
        </w:rPr>
        <w:t>на</w:t>
      </w:r>
      <w:r w:rsidRPr="00035E74">
        <w:rPr>
          <w:b/>
          <w:lang w:val="bg-BG"/>
        </w:rPr>
        <w:t xml:space="preserve"> стъпки по 0,5 единици.</w:t>
      </w:r>
    </w:p>
    <w:p w:rsidR="00B23BB2" w:rsidRPr="00B000EF" w:rsidRDefault="00B23BB2" w:rsidP="00B23BB2">
      <w:pPr>
        <w:tabs>
          <w:tab w:val="clear" w:pos="567"/>
        </w:tabs>
        <w:suppressAutoHyphens/>
        <w:spacing w:line="240" w:lineRule="auto"/>
        <w:ind w:left="567" w:hanging="567"/>
        <w:jc w:val="center"/>
        <w:rPr>
          <w:b/>
          <w:noProof/>
          <w:szCs w:val="22"/>
          <w:lang w:val="bg-BG"/>
        </w:rPr>
      </w:pPr>
    </w:p>
    <w:p w:rsidR="00B23BB2" w:rsidRPr="00B000EF" w:rsidRDefault="00B23BB2" w:rsidP="00B23BB2">
      <w:pPr>
        <w:keepNext/>
        <w:tabs>
          <w:tab w:val="clear" w:pos="567"/>
        </w:tabs>
        <w:spacing w:line="240" w:lineRule="auto"/>
        <w:outlineLvl w:val="0"/>
        <w:rPr>
          <w:noProof/>
          <w:szCs w:val="22"/>
          <w:lang w:val="bg-BG"/>
        </w:rPr>
      </w:pPr>
      <w:r w:rsidRPr="00B000EF">
        <w:rPr>
          <w:b/>
          <w:noProof/>
          <w:szCs w:val="22"/>
          <w:lang w:val="bg-BG"/>
        </w:rPr>
        <w:t xml:space="preserve">Прочетете внимателно цялата листовка, преди да започнете да </w:t>
      </w:r>
      <w:r w:rsidRPr="00B000EF">
        <w:rPr>
          <w:b/>
          <w:szCs w:val="22"/>
          <w:lang w:val="bg-BG"/>
        </w:rPr>
        <w:t>използвате</w:t>
      </w:r>
      <w:r w:rsidRPr="00B000EF" w:rsidDel="00775026">
        <w:rPr>
          <w:b/>
          <w:noProof/>
          <w:szCs w:val="22"/>
          <w:lang w:val="bg-BG"/>
        </w:rPr>
        <w:t xml:space="preserve"> </w:t>
      </w:r>
      <w:r w:rsidRPr="00B000EF">
        <w:rPr>
          <w:b/>
          <w:noProof/>
          <w:szCs w:val="22"/>
          <w:lang w:val="bg-BG"/>
        </w:rPr>
        <w:t>това лекарство, тъй като тя съдържа важна за Вас информация.</w:t>
      </w:r>
    </w:p>
    <w:p w:rsidR="00B23BB2" w:rsidRPr="00B000EF" w:rsidRDefault="00B23BB2" w:rsidP="00B23BB2">
      <w:pPr>
        <w:numPr>
          <w:ilvl w:val="0"/>
          <w:numId w:val="3"/>
        </w:numPr>
        <w:tabs>
          <w:tab w:val="clear" w:pos="567"/>
        </w:tabs>
        <w:spacing w:line="240" w:lineRule="auto"/>
        <w:ind w:left="567" w:right="-2" w:hanging="567"/>
        <w:rPr>
          <w:noProof/>
          <w:szCs w:val="22"/>
          <w:lang w:val="bg-BG"/>
        </w:rPr>
      </w:pPr>
      <w:r w:rsidRPr="00B000EF">
        <w:rPr>
          <w:noProof/>
          <w:szCs w:val="22"/>
          <w:lang w:val="bg-BG"/>
        </w:rPr>
        <w:t>Запазете тази листовка. Може да се наложи да я прочетете отново.</w:t>
      </w:r>
    </w:p>
    <w:p w:rsidR="00B23BB2" w:rsidRPr="00B000EF" w:rsidRDefault="00B23BB2" w:rsidP="00B23BB2">
      <w:pPr>
        <w:numPr>
          <w:ilvl w:val="0"/>
          <w:numId w:val="3"/>
        </w:numPr>
        <w:tabs>
          <w:tab w:val="clear" w:pos="567"/>
        </w:tabs>
        <w:spacing w:line="240" w:lineRule="auto"/>
        <w:ind w:left="567" w:right="-2" w:hanging="567"/>
        <w:rPr>
          <w:noProof/>
          <w:szCs w:val="22"/>
          <w:lang w:val="bg-BG"/>
        </w:rPr>
      </w:pPr>
      <w:r w:rsidRPr="00B000EF">
        <w:rPr>
          <w:noProof/>
          <w:szCs w:val="22"/>
          <w:lang w:val="bg-BG"/>
        </w:rPr>
        <w:t>Ако имате някакви допълнителни въпроси, попитайте Вашия лекар или фармацевт.</w:t>
      </w:r>
    </w:p>
    <w:p w:rsidR="00B23BB2" w:rsidRPr="00B000EF" w:rsidRDefault="00B23BB2" w:rsidP="00B23BB2">
      <w:pPr>
        <w:numPr>
          <w:ilvl w:val="0"/>
          <w:numId w:val="3"/>
        </w:numPr>
        <w:tabs>
          <w:tab w:val="clear" w:pos="567"/>
        </w:tabs>
        <w:spacing w:line="240" w:lineRule="auto"/>
        <w:ind w:left="567" w:right="-2" w:hanging="567"/>
        <w:rPr>
          <w:noProof/>
          <w:szCs w:val="22"/>
          <w:lang w:val="bg-BG"/>
        </w:rPr>
      </w:pPr>
      <w:r w:rsidRPr="00B000EF">
        <w:rPr>
          <w:noProof/>
          <w:szCs w:val="22"/>
          <w:lang w:val="bg-BG"/>
        </w:rPr>
        <w:t>Това лекарство е предписано лично на Вас. Не го преотстъпвайте на други хора. То може да им навреди, независимо че признаците на тяхното заболяване са същите като Вашите.</w:t>
      </w:r>
    </w:p>
    <w:p w:rsidR="00B23BB2" w:rsidRPr="00B000EF" w:rsidRDefault="00B23BB2" w:rsidP="00B23BB2">
      <w:pPr>
        <w:numPr>
          <w:ilvl w:val="0"/>
          <w:numId w:val="3"/>
        </w:numPr>
        <w:tabs>
          <w:tab w:val="clear" w:pos="567"/>
        </w:tabs>
        <w:spacing w:line="240" w:lineRule="auto"/>
        <w:ind w:left="567" w:right="-2" w:hanging="567"/>
        <w:rPr>
          <w:noProof/>
          <w:szCs w:val="22"/>
          <w:lang w:val="bg-BG"/>
        </w:rPr>
      </w:pPr>
      <w:r w:rsidRPr="00B000EF">
        <w:rPr>
          <w:noProof/>
          <w:szCs w:val="22"/>
          <w:lang w:val="bg-BG"/>
        </w:rPr>
        <w:t xml:space="preserve">Ако получите някакви нежелани реакции, уведомете Вашия лекар или фармацевт. </w:t>
      </w:r>
      <w:r w:rsidRPr="00B000EF">
        <w:rPr>
          <w:szCs w:val="22"/>
          <w:lang w:val="bg-BG"/>
        </w:rPr>
        <w:t xml:space="preserve">Това включва и всички възможни </w:t>
      </w:r>
      <w:r w:rsidRPr="00B000EF">
        <w:rPr>
          <w:noProof/>
          <w:szCs w:val="22"/>
          <w:lang w:val="bg-BG"/>
        </w:rPr>
        <w:t>нежелани реакции, неописани в тази листовка. Вижте точка 4.</w:t>
      </w:r>
    </w:p>
    <w:p w:rsidR="00B23BB2" w:rsidRPr="00B000EF" w:rsidRDefault="00B23BB2" w:rsidP="00B23BB2">
      <w:pPr>
        <w:tabs>
          <w:tab w:val="clear" w:pos="567"/>
        </w:tabs>
        <w:spacing w:line="240" w:lineRule="auto"/>
        <w:ind w:left="567" w:right="-2" w:hanging="567"/>
        <w:rPr>
          <w:noProof/>
          <w:szCs w:val="22"/>
          <w:lang w:val="bg-BG"/>
        </w:rPr>
      </w:pPr>
    </w:p>
    <w:p w:rsidR="00B23BB2" w:rsidRPr="00B000EF" w:rsidRDefault="00B23BB2" w:rsidP="00B23BB2">
      <w:pPr>
        <w:keepNext/>
        <w:numPr>
          <w:ilvl w:val="12"/>
          <w:numId w:val="0"/>
        </w:numPr>
        <w:tabs>
          <w:tab w:val="clear" w:pos="567"/>
        </w:tabs>
        <w:spacing w:line="240" w:lineRule="auto"/>
        <w:ind w:left="567" w:hanging="567"/>
        <w:outlineLvl w:val="0"/>
        <w:rPr>
          <w:noProof/>
          <w:szCs w:val="22"/>
          <w:lang w:val="bg-BG"/>
        </w:rPr>
      </w:pPr>
      <w:r w:rsidRPr="00B000EF">
        <w:rPr>
          <w:b/>
          <w:noProof/>
          <w:szCs w:val="22"/>
          <w:lang w:val="bg-BG"/>
        </w:rPr>
        <w:t>Какво съдържа тази листовка</w:t>
      </w:r>
    </w:p>
    <w:p w:rsidR="00B23BB2" w:rsidRPr="00B000EF" w:rsidRDefault="00B23BB2" w:rsidP="00B23BB2">
      <w:pPr>
        <w:numPr>
          <w:ilvl w:val="12"/>
          <w:numId w:val="0"/>
        </w:numPr>
        <w:tabs>
          <w:tab w:val="clear" w:pos="567"/>
        </w:tabs>
        <w:spacing w:line="240" w:lineRule="auto"/>
        <w:ind w:left="567" w:right="-29" w:hanging="567"/>
        <w:rPr>
          <w:noProof/>
          <w:szCs w:val="22"/>
          <w:lang w:val="bg-BG"/>
        </w:rPr>
      </w:pPr>
      <w:r w:rsidRPr="00B000EF">
        <w:rPr>
          <w:noProof/>
          <w:szCs w:val="22"/>
          <w:lang w:val="bg-BG"/>
        </w:rPr>
        <w:t>1.</w:t>
      </w:r>
      <w:r w:rsidRPr="00B000EF">
        <w:rPr>
          <w:noProof/>
          <w:szCs w:val="22"/>
          <w:lang w:val="bg-BG"/>
        </w:rPr>
        <w:tab/>
        <w:t>Какво представлява</w:t>
      </w:r>
      <w:r w:rsidRPr="00B000EF">
        <w:rPr>
          <w:szCs w:val="22"/>
          <w:lang w:val="bg-BG"/>
        </w:rPr>
        <w:t xml:space="preserve"> </w:t>
      </w:r>
      <w:r w:rsidRPr="00B000EF">
        <w:rPr>
          <w:noProof/>
          <w:szCs w:val="22"/>
          <w:lang w:val="bg-BG"/>
        </w:rPr>
        <w:t xml:space="preserve">Humalog </w:t>
      </w:r>
      <w:r w:rsidRPr="00B000EF">
        <w:rPr>
          <w:noProof/>
          <w:lang w:val="bg-BG"/>
        </w:rPr>
        <w:t>Junior Kwik</w:t>
      </w:r>
      <w:r w:rsidRPr="00B000EF">
        <w:rPr>
          <w:noProof/>
          <w:szCs w:val="22"/>
          <w:lang w:val="bg-BG"/>
        </w:rPr>
        <w:t>Pen и за какво се използва</w:t>
      </w:r>
    </w:p>
    <w:p w:rsidR="00B23BB2" w:rsidRPr="00B000EF" w:rsidRDefault="00B23BB2" w:rsidP="00B23BB2">
      <w:pPr>
        <w:numPr>
          <w:ilvl w:val="12"/>
          <w:numId w:val="0"/>
        </w:numPr>
        <w:tabs>
          <w:tab w:val="clear" w:pos="567"/>
        </w:tabs>
        <w:spacing w:line="240" w:lineRule="auto"/>
        <w:ind w:left="567" w:right="-29" w:hanging="567"/>
        <w:rPr>
          <w:noProof/>
          <w:szCs w:val="22"/>
          <w:lang w:val="bg-BG"/>
        </w:rPr>
      </w:pPr>
      <w:r w:rsidRPr="00B000EF">
        <w:rPr>
          <w:noProof/>
          <w:szCs w:val="22"/>
          <w:lang w:val="bg-BG"/>
        </w:rPr>
        <w:t>2.</w:t>
      </w:r>
      <w:r w:rsidRPr="00B000EF">
        <w:rPr>
          <w:noProof/>
          <w:szCs w:val="22"/>
          <w:lang w:val="bg-BG"/>
        </w:rPr>
        <w:tab/>
        <w:t xml:space="preserve">Какво трябва да знаете, преди да използвате Humalog </w:t>
      </w:r>
      <w:r w:rsidRPr="00B000EF">
        <w:rPr>
          <w:noProof/>
          <w:lang w:val="bg-BG"/>
        </w:rPr>
        <w:t>Junior Kwik</w:t>
      </w:r>
      <w:r w:rsidRPr="00B000EF">
        <w:rPr>
          <w:noProof/>
          <w:szCs w:val="22"/>
          <w:lang w:val="bg-BG"/>
        </w:rPr>
        <w:t>Pen</w:t>
      </w:r>
    </w:p>
    <w:p w:rsidR="00B23BB2" w:rsidRPr="00B000EF" w:rsidRDefault="00B23BB2" w:rsidP="00B23BB2">
      <w:pPr>
        <w:numPr>
          <w:ilvl w:val="12"/>
          <w:numId w:val="0"/>
        </w:numPr>
        <w:tabs>
          <w:tab w:val="clear" w:pos="567"/>
        </w:tabs>
        <w:spacing w:line="240" w:lineRule="auto"/>
        <w:ind w:left="567" w:right="-29" w:hanging="567"/>
        <w:rPr>
          <w:noProof/>
          <w:szCs w:val="22"/>
          <w:lang w:val="bg-BG"/>
        </w:rPr>
      </w:pPr>
      <w:r w:rsidRPr="00B000EF">
        <w:rPr>
          <w:noProof/>
          <w:szCs w:val="22"/>
          <w:lang w:val="bg-BG"/>
        </w:rPr>
        <w:t>3.</w:t>
      </w:r>
      <w:r w:rsidRPr="00B000EF">
        <w:rPr>
          <w:noProof/>
          <w:szCs w:val="22"/>
          <w:lang w:val="bg-BG"/>
        </w:rPr>
        <w:tab/>
        <w:t xml:space="preserve">Как да използвате Humalog </w:t>
      </w:r>
      <w:r w:rsidRPr="00B000EF">
        <w:rPr>
          <w:noProof/>
          <w:lang w:val="bg-BG"/>
        </w:rPr>
        <w:t>Junior Kwik</w:t>
      </w:r>
      <w:r w:rsidRPr="00B000EF">
        <w:rPr>
          <w:noProof/>
          <w:szCs w:val="22"/>
          <w:lang w:val="bg-BG"/>
        </w:rPr>
        <w:t>Pen</w:t>
      </w:r>
    </w:p>
    <w:p w:rsidR="00B23BB2" w:rsidRPr="00B000EF" w:rsidRDefault="00B23BB2" w:rsidP="00B23BB2">
      <w:pPr>
        <w:numPr>
          <w:ilvl w:val="12"/>
          <w:numId w:val="0"/>
        </w:numPr>
        <w:tabs>
          <w:tab w:val="clear" w:pos="567"/>
        </w:tabs>
        <w:spacing w:line="240" w:lineRule="auto"/>
        <w:ind w:left="567" w:right="-29" w:hanging="567"/>
        <w:rPr>
          <w:noProof/>
          <w:szCs w:val="22"/>
          <w:lang w:val="bg-BG"/>
        </w:rPr>
      </w:pPr>
      <w:r w:rsidRPr="00B000EF">
        <w:rPr>
          <w:noProof/>
          <w:szCs w:val="22"/>
          <w:lang w:val="bg-BG"/>
        </w:rPr>
        <w:t>4.</w:t>
      </w:r>
      <w:r w:rsidRPr="00B000EF">
        <w:rPr>
          <w:noProof/>
          <w:szCs w:val="22"/>
          <w:lang w:val="bg-BG"/>
        </w:rPr>
        <w:tab/>
        <w:t>Възможни нежелани реакции</w:t>
      </w:r>
    </w:p>
    <w:p w:rsidR="00B23BB2" w:rsidRPr="00B000EF" w:rsidRDefault="00B23BB2" w:rsidP="00B23BB2">
      <w:pPr>
        <w:tabs>
          <w:tab w:val="clear" w:pos="567"/>
        </w:tabs>
        <w:spacing w:line="240" w:lineRule="auto"/>
        <w:ind w:left="567" w:right="-29" w:hanging="567"/>
        <w:rPr>
          <w:noProof/>
          <w:szCs w:val="22"/>
          <w:lang w:val="bg-BG"/>
        </w:rPr>
      </w:pPr>
      <w:r w:rsidRPr="00B000EF">
        <w:rPr>
          <w:noProof/>
          <w:szCs w:val="22"/>
          <w:lang w:val="bg-BG"/>
        </w:rPr>
        <w:t>5.</w:t>
      </w:r>
      <w:r w:rsidRPr="00B000EF">
        <w:rPr>
          <w:noProof/>
          <w:szCs w:val="22"/>
          <w:lang w:val="bg-BG"/>
        </w:rPr>
        <w:tab/>
        <w:t xml:space="preserve">Как да съхранявате Humalog </w:t>
      </w:r>
      <w:r w:rsidRPr="00B000EF">
        <w:rPr>
          <w:noProof/>
          <w:lang w:val="bg-BG"/>
        </w:rPr>
        <w:t>Junior Kwik</w:t>
      </w:r>
      <w:r w:rsidRPr="00B000EF">
        <w:rPr>
          <w:noProof/>
          <w:szCs w:val="22"/>
          <w:lang w:val="bg-BG"/>
        </w:rPr>
        <w:t>Pen</w:t>
      </w:r>
    </w:p>
    <w:p w:rsidR="00B23BB2" w:rsidRPr="00B000EF" w:rsidRDefault="00B23BB2" w:rsidP="00B23BB2">
      <w:pPr>
        <w:tabs>
          <w:tab w:val="clear" w:pos="567"/>
        </w:tabs>
        <w:spacing w:line="240" w:lineRule="auto"/>
        <w:ind w:left="567" w:right="-29" w:hanging="567"/>
        <w:rPr>
          <w:noProof/>
          <w:szCs w:val="22"/>
          <w:lang w:val="bg-BG"/>
        </w:rPr>
      </w:pPr>
      <w:r w:rsidRPr="00B000EF">
        <w:rPr>
          <w:noProof/>
          <w:szCs w:val="22"/>
          <w:lang w:val="bg-BG"/>
        </w:rPr>
        <w:t>6.</w:t>
      </w:r>
      <w:r w:rsidRPr="00B000EF">
        <w:rPr>
          <w:noProof/>
          <w:szCs w:val="22"/>
          <w:lang w:val="bg-BG"/>
        </w:rPr>
        <w:tab/>
        <w:t>Съдържание на опаковката и допълнителна информация</w:t>
      </w:r>
    </w:p>
    <w:p w:rsidR="00B23BB2" w:rsidRPr="00B000EF" w:rsidRDefault="00B23BB2" w:rsidP="00B23BB2">
      <w:pPr>
        <w:numPr>
          <w:ilvl w:val="12"/>
          <w:numId w:val="0"/>
        </w:numPr>
        <w:tabs>
          <w:tab w:val="clear" w:pos="567"/>
        </w:tabs>
        <w:spacing w:line="240" w:lineRule="auto"/>
        <w:ind w:left="567" w:hanging="567"/>
        <w:rPr>
          <w:noProof/>
          <w:szCs w:val="22"/>
          <w:lang w:val="bg-BG"/>
        </w:rPr>
      </w:pPr>
    </w:p>
    <w:p w:rsidR="00B23BB2" w:rsidRPr="00B000EF" w:rsidRDefault="00B23BB2" w:rsidP="00B23BB2">
      <w:pPr>
        <w:numPr>
          <w:ilvl w:val="12"/>
          <w:numId w:val="0"/>
        </w:numPr>
        <w:tabs>
          <w:tab w:val="clear" w:pos="567"/>
        </w:tabs>
        <w:spacing w:line="240" w:lineRule="auto"/>
        <w:ind w:left="567" w:hanging="567"/>
        <w:rPr>
          <w:noProof/>
          <w:szCs w:val="22"/>
          <w:lang w:val="bg-BG"/>
        </w:rPr>
      </w:pPr>
    </w:p>
    <w:p w:rsidR="00B23BB2" w:rsidRPr="00B000EF" w:rsidRDefault="00B23BB2" w:rsidP="00B23BB2">
      <w:pPr>
        <w:keepNext/>
        <w:tabs>
          <w:tab w:val="clear" w:pos="567"/>
        </w:tabs>
        <w:spacing w:line="240" w:lineRule="auto"/>
        <w:ind w:left="567" w:hanging="567"/>
        <w:outlineLvl w:val="0"/>
        <w:rPr>
          <w:b/>
          <w:noProof/>
          <w:szCs w:val="22"/>
          <w:lang w:val="bg-BG"/>
        </w:rPr>
      </w:pPr>
      <w:r w:rsidRPr="00B000EF">
        <w:rPr>
          <w:b/>
          <w:noProof/>
          <w:szCs w:val="22"/>
          <w:lang w:val="bg-BG"/>
        </w:rPr>
        <w:t>1.</w:t>
      </w:r>
      <w:r w:rsidRPr="00B000EF">
        <w:rPr>
          <w:b/>
          <w:noProof/>
          <w:szCs w:val="22"/>
          <w:lang w:val="bg-BG"/>
        </w:rPr>
        <w:tab/>
        <w:t>Какво представлява</w:t>
      </w:r>
      <w:r w:rsidRPr="00B000EF">
        <w:rPr>
          <w:b/>
          <w:szCs w:val="22"/>
          <w:lang w:val="bg-BG"/>
        </w:rPr>
        <w:t xml:space="preserve"> </w:t>
      </w:r>
      <w:r w:rsidRPr="00B000EF">
        <w:rPr>
          <w:b/>
          <w:lang w:val="bg-BG"/>
        </w:rPr>
        <w:t>Humalog</w:t>
      </w:r>
      <w:r w:rsidRPr="00B000EF">
        <w:rPr>
          <w:b/>
          <w:szCs w:val="22"/>
          <w:lang w:val="bg-BG"/>
        </w:rPr>
        <w:t xml:space="preserve"> </w:t>
      </w:r>
      <w:r w:rsidRPr="00B000EF">
        <w:rPr>
          <w:b/>
          <w:noProof/>
          <w:lang w:val="bg-BG"/>
        </w:rPr>
        <w:t xml:space="preserve">Junior </w:t>
      </w:r>
      <w:r w:rsidRPr="00B000EF">
        <w:rPr>
          <w:b/>
          <w:lang w:val="bg-BG"/>
        </w:rPr>
        <w:t>KwikPen</w:t>
      </w:r>
      <w:r w:rsidRPr="00B000EF">
        <w:rPr>
          <w:b/>
          <w:noProof/>
          <w:szCs w:val="22"/>
          <w:lang w:val="bg-BG"/>
        </w:rPr>
        <w:t xml:space="preserve"> и за какво</w:t>
      </w:r>
      <w:r w:rsidRPr="00B000EF">
        <w:rPr>
          <w:b/>
          <w:szCs w:val="22"/>
          <w:lang w:val="bg-BG"/>
        </w:rPr>
        <w:t xml:space="preserve"> се използва</w:t>
      </w:r>
    </w:p>
    <w:p w:rsidR="00B23BB2" w:rsidRPr="00B000EF" w:rsidRDefault="00B23BB2" w:rsidP="00B23BB2">
      <w:pPr>
        <w:keepNext/>
        <w:numPr>
          <w:ilvl w:val="12"/>
          <w:numId w:val="0"/>
        </w:numPr>
        <w:tabs>
          <w:tab w:val="clear" w:pos="567"/>
        </w:tabs>
        <w:spacing w:line="240" w:lineRule="auto"/>
        <w:ind w:left="567" w:hanging="567"/>
        <w:outlineLvl w:val="0"/>
        <w:rPr>
          <w:noProof/>
          <w:szCs w:val="22"/>
          <w:lang w:val="bg-BG"/>
        </w:rPr>
      </w:pPr>
    </w:p>
    <w:p w:rsidR="00B23BB2" w:rsidRPr="00B000EF" w:rsidRDefault="00B23BB2" w:rsidP="00B23BB2">
      <w:pPr>
        <w:numPr>
          <w:ilvl w:val="12"/>
          <w:numId w:val="0"/>
        </w:numPr>
        <w:rPr>
          <w:szCs w:val="22"/>
          <w:lang w:val="bg-BG"/>
        </w:rPr>
      </w:pPr>
      <w:r w:rsidRPr="00B000EF">
        <w:rPr>
          <w:szCs w:val="22"/>
          <w:lang w:val="bg-BG"/>
        </w:rPr>
        <w:t xml:space="preserve">Humalog </w:t>
      </w:r>
      <w:r w:rsidRPr="00B000EF">
        <w:rPr>
          <w:noProof/>
          <w:lang w:val="bg-BG"/>
        </w:rPr>
        <w:t xml:space="preserve">Junior </w:t>
      </w:r>
      <w:r w:rsidRPr="00B000EF">
        <w:rPr>
          <w:lang w:val="bg-BG"/>
        </w:rPr>
        <w:t xml:space="preserve">KwikPen </w:t>
      </w:r>
      <w:r w:rsidRPr="00B000EF">
        <w:rPr>
          <w:szCs w:val="22"/>
          <w:lang w:val="bg-BG"/>
        </w:rPr>
        <w:t>се използва за лечение на диабет. Humalog действа по-бързо от обикновения човешки инсулин, защото инсулин лиспро е леко изменен в сравнение с човешкия инсулин. Инсулин лиспро се доближава много до човешкия инсулин, който е естествен хормон, произвеждан от задстомашната жлеза (панкреаса).</w:t>
      </w:r>
    </w:p>
    <w:p w:rsidR="00B23BB2" w:rsidRPr="00B000EF" w:rsidRDefault="00B23BB2" w:rsidP="00B23BB2">
      <w:pPr>
        <w:numPr>
          <w:ilvl w:val="12"/>
          <w:numId w:val="0"/>
        </w:numPr>
        <w:tabs>
          <w:tab w:val="clear" w:pos="567"/>
        </w:tabs>
        <w:spacing w:line="240" w:lineRule="auto"/>
        <w:rPr>
          <w:szCs w:val="22"/>
          <w:lang w:val="bg-BG"/>
        </w:rPr>
      </w:pPr>
    </w:p>
    <w:p w:rsidR="00B23BB2" w:rsidRPr="00B000EF" w:rsidRDefault="00B23BB2" w:rsidP="00B23BB2">
      <w:pPr>
        <w:numPr>
          <w:ilvl w:val="12"/>
          <w:numId w:val="0"/>
        </w:numPr>
        <w:tabs>
          <w:tab w:val="clear" w:pos="567"/>
        </w:tabs>
        <w:spacing w:line="240" w:lineRule="auto"/>
        <w:rPr>
          <w:szCs w:val="22"/>
          <w:lang w:val="bg-BG"/>
        </w:rPr>
      </w:pPr>
      <w:r w:rsidRPr="00B000EF">
        <w:rPr>
          <w:szCs w:val="22"/>
          <w:lang w:val="bg-BG"/>
        </w:rPr>
        <w:t>Вие развивате диабет, ако задстомашната Ви жлеза не произвежда достатъчно инсулин, за да контролира нивото на глюкозата в кръвта. Humalog заменя Вашия собствен инсулин и се използва за контрол на глюкозата за продължително време</w:t>
      </w:r>
      <w:r w:rsidRPr="00851152">
        <w:rPr>
          <w:szCs w:val="22"/>
          <w:lang w:val="bg-BG"/>
        </w:rPr>
        <w:t xml:space="preserve">. </w:t>
      </w:r>
      <w:r w:rsidRPr="00CC4C57">
        <w:rPr>
          <w:szCs w:val="22"/>
          <w:lang w:val="bg-BG"/>
        </w:rPr>
        <w:t xml:space="preserve">Неговото действие започва </w:t>
      </w:r>
      <w:r w:rsidRPr="00851152">
        <w:rPr>
          <w:szCs w:val="22"/>
          <w:lang w:val="bg-BG"/>
        </w:rPr>
        <w:t>много</w:t>
      </w:r>
      <w:r w:rsidRPr="00B000EF">
        <w:rPr>
          <w:szCs w:val="22"/>
          <w:lang w:val="bg-BG"/>
        </w:rPr>
        <w:t xml:space="preserve"> бързо и продължава по-кратко време в сравнение с разтворимия инсулин (2 до 5 часа). Обикновено трябва да използвате Humalog до 15 минути преди хранене.</w:t>
      </w:r>
    </w:p>
    <w:p w:rsidR="00B23BB2" w:rsidRPr="00B000EF" w:rsidRDefault="00B23BB2" w:rsidP="00B23BB2">
      <w:pPr>
        <w:numPr>
          <w:ilvl w:val="12"/>
          <w:numId w:val="0"/>
        </w:numPr>
        <w:tabs>
          <w:tab w:val="clear" w:pos="567"/>
        </w:tabs>
        <w:spacing w:line="240" w:lineRule="auto"/>
        <w:rPr>
          <w:szCs w:val="22"/>
          <w:lang w:val="bg-BG"/>
        </w:rPr>
      </w:pPr>
    </w:p>
    <w:p w:rsidR="00B23BB2" w:rsidRPr="00B000EF" w:rsidRDefault="00B23BB2" w:rsidP="00B23BB2">
      <w:pPr>
        <w:numPr>
          <w:ilvl w:val="12"/>
          <w:numId w:val="0"/>
        </w:numPr>
        <w:tabs>
          <w:tab w:val="clear" w:pos="567"/>
        </w:tabs>
        <w:spacing w:line="240" w:lineRule="auto"/>
        <w:rPr>
          <w:szCs w:val="22"/>
          <w:lang w:val="bg-BG"/>
        </w:rPr>
      </w:pPr>
      <w:r w:rsidRPr="00B000EF">
        <w:rPr>
          <w:szCs w:val="22"/>
          <w:lang w:val="bg-BG"/>
        </w:rPr>
        <w:t>Вашият лекар може да Ви посъветва да използвате Humalog, както и по-продължително действащ инсулин. Всеки вид инсулин се съпровожда от отделна листовка за пациента, която обяснява неговите свойства. Не сменяйте Вашия инсулин, освен ако Вашият лекар не Ви препоръча това.</w:t>
      </w:r>
    </w:p>
    <w:p w:rsidR="00B23BB2" w:rsidRPr="00B000EF" w:rsidRDefault="00B23BB2" w:rsidP="00B23BB2">
      <w:pPr>
        <w:numPr>
          <w:ilvl w:val="12"/>
          <w:numId w:val="0"/>
        </w:numPr>
        <w:tabs>
          <w:tab w:val="clear" w:pos="567"/>
        </w:tabs>
        <w:spacing w:line="240" w:lineRule="auto"/>
        <w:rPr>
          <w:szCs w:val="22"/>
          <w:lang w:val="bg-BG"/>
        </w:rPr>
      </w:pPr>
    </w:p>
    <w:p w:rsidR="00B23BB2" w:rsidRDefault="00B23BB2" w:rsidP="00B23BB2">
      <w:pPr>
        <w:numPr>
          <w:ilvl w:val="12"/>
          <w:numId w:val="0"/>
        </w:numPr>
        <w:tabs>
          <w:tab w:val="clear" w:pos="567"/>
        </w:tabs>
        <w:spacing w:line="240" w:lineRule="auto"/>
        <w:rPr>
          <w:szCs w:val="22"/>
          <w:lang w:val="bg-BG"/>
        </w:rPr>
      </w:pPr>
      <w:r w:rsidRPr="00B000EF">
        <w:rPr>
          <w:szCs w:val="22"/>
          <w:lang w:val="bg-BG"/>
        </w:rPr>
        <w:t xml:space="preserve">Humalog е подходящ за приложение при </w:t>
      </w:r>
      <w:r w:rsidRPr="00CC4C57">
        <w:rPr>
          <w:szCs w:val="22"/>
          <w:lang w:val="bg-BG"/>
        </w:rPr>
        <w:t>възрастни и</w:t>
      </w:r>
      <w:r w:rsidRPr="00B000EF">
        <w:rPr>
          <w:szCs w:val="22"/>
          <w:lang w:val="bg-BG"/>
        </w:rPr>
        <w:t xml:space="preserve"> деца.</w:t>
      </w:r>
    </w:p>
    <w:p w:rsidR="002A17C9" w:rsidRDefault="002A17C9" w:rsidP="00B23BB2">
      <w:pPr>
        <w:numPr>
          <w:ilvl w:val="12"/>
          <w:numId w:val="0"/>
        </w:numPr>
        <w:tabs>
          <w:tab w:val="clear" w:pos="567"/>
        </w:tabs>
        <w:spacing w:line="240" w:lineRule="auto"/>
        <w:rPr>
          <w:szCs w:val="22"/>
          <w:lang w:val="bg-BG"/>
        </w:rPr>
      </w:pPr>
    </w:p>
    <w:p w:rsidR="00467C9F" w:rsidRPr="00C13827" w:rsidRDefault="00467C9F" w:rsidP="00467C9F">
      <w:pPr>
        <w:rPr>
          <w:lang w:val="bg-BG"/>
        </w:rPr>
      </w:pPr>
      <w:r>
        <w:t>Humalog</w:t>
      </w:r>
      <w:r w:rsidRPr="00CD7ACD">
        <w:rPr>
          <w:lang w:val="ru-RU"/>
        </w:rPr>
        <w:t xml:space="preserve"> 100</w:t>
      </w:r>
      <w:r w:rsidRPr="00E209CC">
        <w:rPr>
          <w:lang w:val="bg-BG"/>
        </w:rPr>
        <w:t> единици</w:t>
      </w:r>
      <w:r w:rsidRPr="00CD7ACD">
        <w:rPr>
          <w:lang w:val="ru-RU"/>
        </w:rPr>
        <w:t>/</w:t>
      </w:r>
      <w:r w:rsidRPr="00E209CC">
        <w:t>ml</w:t>
      </w:r>
      <w:r w:rsidRPr="00CD7ACD">
        <w:rPr>
          <w:lang w:val="ru-RU"/>
        </w:rPr>
        <w:t xml:space="preserve"> </w:t>
      </w:r>
      <w:r w:rsidRPr="00E209CC">
        <w:t>Junior</w:t>
      </w:r>
      <w:r w:rsidRPr="00CD7ACD">
        <w:rPr>
          <w:lang w:val="ru-RU"/>
        </w:rPr>
        <w:t xml:space="preserve"> </w:t>
      </w:r>
      <w:r w:rsidRPr="00E209CC">
        <w:t>KwikPen</w:t>
      </w:r>
      <w:r w:rsidRPr="00CD7ACD">
        <w:rPr>
          <w:lang w:val="ru-RU"/>
        </w:rPr>
        <w:t xml:space="preserve"> </w:t>
      </w:r>
      <w:r w:rsidRPr="00E209CC">
        <w:rPr>
          <w:lang w:val="bg-BG"/>
        </w:rPr>
        <w:t xml:space="preserve">е предварително напълнена писалка за еднократна употреба, </w:t>
      </w:r>
      <w:r w:rsidRPr="00467C9F">
        <w:rPr>
          <w:lang w:val="bg-BG"/>
        </w:rPr>
        <w:t>която съдържа 3 ml</w:t>
      </w:r>
      <w:r w:rsidRPr="00CD7ACD">
        <w:rPr>
          <w:lang w:val="bg-BG"/>
        </w:rPr>
        <w:t xml:space="preserve"> (300 единици, 100 единици/ml) инсулин лиспро. Една писалка KwikPen съдържа</w:t>
      </w:r>
      <w:r w:rsidRPr="00C13827">
        <w:rPr>
          <w:lang w:val="bg-BG"/>
        </w:rPr>
        <w:t xml:space="preserve"> много дози инсулин. Писалката KwikPen измерва по </w:t>
      </w:r>
      <w:r w:rsidRPr="004C676B">
        <w:rPr>
          <w:lang w:val="bg-BG"/>
        </w:rPr>
        <w:t xml:space="preserve">половин </w:t>
      </w:r>
      <w:r w:rsidR="00DD4526" w:rsidRPr="004C676B">
        <w:rPr>
          <w:lang w:val="bg-BG"/>
        </w:rPr>
        <w:t>единица</w:t>
      </w:r>
      <w:r w:rsidR="00DD4526" w:rsidRPr="00C13827">
        <w:rPr>
          <w:lang w:val="bg-BG"/>
        </w:rPr>
        <w:t xml:space="preserve"> </w:t>
      </w:r>
      <w:r w:rsidRPr="004C676B">
        <w:rPr>
          <w:lang w:val="bg-BG"/>
        </w:rPr>
        <w:t>(</w:t>
      </w:r>
      <w:r w:rsidR="00DD4526">
        <w:rPr>
          <w:lang w:val="bg-BG"/>
        </w:rPr>
        <w:t>0,5 </w:t>
      </w:r>
      <w:r w:rsidRPr="004C676B">
        <w:rPr>
          <w:lang w:val="bg-BG"/>
        </w:rPr>
        <w:t>единиц</w:t>
      </w:r>
      <w:r w:rsidR="00DD4526">
        <w:rPr>
          <w:lang w:val="bg-BG"/>
        </w:rPr>
        <w:t>и)</w:t>
      </w:r>
      <w:r w:rsidRPr="00C13827">
        <w:rPr>
          <w:lang w:val="bg-BG"/>
        </w:rPr>
        <w:t xml:space="preserve"> наведнъж. </w:t>
      </w:r>
      <w:r w:rsidR="00DD4526" w:rsidRPr="00035E74">
        <w:rPr>
          <w:b/>
          <w:szCs w:val="22"/>
          <w:lang w:val="bg-BG"/>
        </w:rPr>
        <w:t>Броят на единиците е показан в дозаторното прозорче, винаги проверявайте това преди Вашата инжекция.</w:t>
      </w:r>
      <w:r w:rsidR="00DD4526">
        <w:rPr>
          <w:b/>
          <w:szCs w:val="22"/>
          <w:lang w:val="bg-BG"/>
        </w:rPr>
        <w:t xml:space="preserve"> </w:t>
      </w:r>
      <w:r w:rsidRPr="004C676B">
        <w:rPr>
          <w:color w:val="000000"/>
          <w:lang w:val="bg-BG"/>
        </w:rPr>
        <w:t>Можете да инжектирате от</w:t>
      </w:r>
      <w:r w:rsidR="00DD4526">
        <w:rPr>
          <w:color w:val="000000"/>
          <w:lang w:val="bg-BG"/>
        </w:rPr>
        <w:t xml:space="preserve"> 0,5</w:t>
      </w:r>
      <w:r w:rsidRPr="004C676B">
        <w:rPr>
          <w:lang w:val="bg-BG"/>
        </w:rPr>
        <w:t> единиц</w:t>
      </w:r>
      <w:r w:rsidR="00DD4526">
        <w:rPr>
          <w:lang w:val="bg-BG"/>
        </w:rPr>
        <w:t>и</w:t>
      </w:r>
      <w:r w:rsidRPr="004C676B">
        <w:rPr>
          <w:color w:val="000000"/>
          <w:lang w:val="bg-BG"/>
        </w:rPr>
        <w:t xml:space="preserve"> до 30 единици с една инжекция</w:t>
      </w:r>
      <w:r w:rsidRPr="00C13827">
        <w:rPr>
          <w:color w:val="000000"/>
          <w:szCs w:val="22"/>
          <w:lang w:val="bg-BG"/>
        </w:rPr>
        <w:t xml:space="preserve">. </w:t>
      </w:r>
      <w:r>
        <w:rPr>
          <w:b/>
          <w:szCs w:val="22"/>
          <w:lang w:val="bg-BG"/>
        </w:rPr>
        <w:t>Ако Вашата доза е по-голяма от 3</w:t>
      </w:r>
      <w:r w:rsidRPr="00C13827">
        <w:rPr>
          <w:b/>
          <w:szCs w:val="22"/>
          <w:lang w:val="bg-BG"/>
        </w:rPr>
        <w:t>0 единици, ще трябва да си направите повече от една инжекция.</w:t>
      </w:r>
    </w:p>
    <w:p w:rsidR="002A17C9" w:rsidRPr="00B000EF" w:rsidRDefault="002A17C9" w:rsidP="00B23BB2">
      <w:pPr>
        <w:numPr>
          <w:ilvl w:val="12"/>
          <w:numId w:val="0"/>
        </w:numPr>
        <w:tabs>
          <w:tab w:val="clear" w:pos="567"/>
        </w:tabs>
        <w:spacing w:line="240" w:lineRule="auto"/>
        <w:rPr>
          <w:noProof/>
          <w:szCs w:val="22"/>
          <w:lang w:val="bg-BG"/>
        </w:rPr>
      </w:pPr>
    </w:p>
    <w:p w:rsidR="00B23BB2" w:rsidRPr="00B000EF" w:rsidRDefault="00B23BB2" w:rsidP="00B23BB2">
      <w:pPr>
        <w:numPr>
          <w:ilvl w:val="12"/>
          <w:numId w:val="0"/>
        </w:numPr>
        <w:tabs>
          <w:tab w:val="clear" w:pos="567"/>
        </w:tabs>
        <w:spacing w:line="240" w:lineRule="auto"/>
        <w:rPr>
          <w:noProof/>
          <w:szCs w:val="22"/>
          <w:lang w:val="bg-BG"/>
        </w:rPr>
      </w:pPr>
    </w:p>
    <w:p w:rsidR="00B23BB2" w:rsidRPr="00B000EF" w:rsidRDefault="00B23BB2" w:rsidP="00B23BB2">
      <w:pPr>
        <w:keepNext/>
        <w:tabs>
          <w:tab w:val="clear" w:pos="567"/>
        </w:tabs>
        <w:spacing w:line="240" w:lineRule="auto"/>
        <w:ind w:left="567" w:hanging="567"/>
        <w:outlineLvl w:val="0"/>
        <w:rPr>
          <w:b/>
          <w:noProof/>
          <w:szCs w:val="22"/>
          <w:lang w:val="bg-BG"/>
        </w:rPr>
      </w:pPr>
      <w:r w:rsidRPr="00B000EF">
        <w:rPr>
          <w:b/>
          <w:noProof/>
          <w:szCs w:val="22"/>
          <w:lang w:val="bg-BG"/>
        </w:rPr>
        <w:t>2.</w:t>
      </w:r>
      <w:r w:rsidRPr="00B000EF">
        <w:rPr>
          <w:b/>
          <w:noProof/>
          <w:szCs w:val="22"/>
          <w:lang w:val="bg-BG"/>
        </w:rPr>
        <w:tab/>
        <w:t xml:space="preserve">Какво трябва да знаете, преди да използвате </w:t>
      </w:r>
      <w:r w:rsidRPr="00B000EF">
        <w:rPr>
          <w:b/>
          <w:lang w:val="bg-BG"/>
        </w:rPr>
        <w:t xml:space="preserve">Humalog </w:t>
      </w:r>
      <w:r w:rsidRPr="00B000EF">
        <w:rPr>
          <w:b/>
          <w:noProof/>
          <w:lang w:val="bg-BG"/>
        </w:rPr>
        <w:t xml:space="preserve">Junior </w:t>
      </w:r>
      <w:r w:rsidRPr="00B000EF">
        <w:rPr>
          <w:b/>
          <w:lang w:val="bg-BG"/>
        </w:rPr>
        <w:t>KwikPen</w:t>
      </w:r>
    </w:p>
    <w:p w:rsidR="00B23BB2" w:rsidRPr="00B000EF" w:rsidRDefault="00B23BB2" w:rsidP="00B23BB2">
      <w:pPr>
        <w:keepNext/>
        <w:tabs>
          <w:tab w:val="clear" w:pos="567"/>
        </w:tabs>
        <w:spacing w:line="240" w:lineRule="auto"/>
        <w:ind w:left="567" w:hanging="567"/>
        <w:outlineLvl w:val="0"/>
        <w:rPr>
          <w:szCs w:val="22"/>
          <w:highlight w:val="yellow"/>
          <w:lang w:val="bg-BG"/>
        </w:rPr>
      </w:pPr>
    </w:p>
    <w:p w:rsidR="00B23BB2" w:rsidRPr="00B000EF" w:rsidRDefault="00B23BB2" w:rsidP="00B23BB2">
      <w:pPr>
        <w:keepNext/>
        <w:numPr>
          <w:ilvl w:val="12"/>
          <w:numId w:val="0"/>
        </w:numPr>
        <w:tabs>
          <w:tab w:val="clear" w:pos="567"/>
        </w:tabs>
        <w:spacing w:line="240" w:lineRule="auto"/>
        <w:ind w:left="567" w:hanging="567"/>
        <w:outlineLvl w:val="0"/>
        <w:rPr>
          <w:b/>
          <w:noProof/>
          <w:szCs w:val="22"/>
          <w:lang w:val="bg-BG"/>
        </w:rPr>
      </w:pPr>
      <w:r w:rsidRPr="00B000EF">
        <w:rPr>
          <w:b/>
          <w:noProof/>
          <w:szCs w:val="22"/>
          <w:lang w:val="bg-BG"/>
        </w:rPr>
        <w:t xml:space="preserve">НЕ използвайте Humalog </w:t>
      </w:r>
      <w:r w:rsidRPr="00B000EF">
        <w:rPr>
          <w:b/>
          <w:noProof/>
          <w:lang w:val="bg-BG"/>
        </w:rPr>
        <w:t xml:space="preserve">Junior KwikPen </w:t>
      </w:r>
    </w:p>
    <w:p w:rsidR="00B23BB2" w:rsidRPr="00B000EF" w:rsidRDefault="00B23BB2" w:rsidP="00B23BB2">
      <w:pPr>
        <w:numPr>
          <w:ilvl w:val="12"/>
          <w:numId w:val="0"/>
        </w:numPr>
        <w:tabs>
          <w:tab w:val="clear" w:pos="567"/>
        </w:tabs>
        <w:spacing w:line="240" w:lineRule="auto"/>
        <w:ind w:left="539" w:hanging="539"/>
        <w:outlineLvl w:val="0"/>
        <w:rPr>
          <w:bCs/>
          <w:noProof/>
          <w:szCs w:val="22"/>
          <w:lang w:val="bg-BG"/>
        </w:rPr>
      </w:pPr>
      <w:r w:rsidRPr="00B000EF">
        <w:rPr>
          <w:b/>
          <w:noProof/>
          <w:szCs w:val="22"/>
          <w:lang w:val="bg-BG"/>
        </w:rPr>
        <w:t>-</w:t>
      </w:r>
      <w:r w:rsidRPr="00B000EF">
        <w:rPr>
          <w:b/>
          <w:noProof/>
          <w:szCs w:val="22"/>
          <w:lang w:val="bg-BG"/>
        </w:rPr>
        <w:tab/>
      </w:r>
      <w:r w:rsidRPr="00B000EF">
        <w:rPr>
          <w:noProof/>
          <w:szCs w:val="22"/>
          <w:lang w:val="bg-BG"/>
        </w:rPr>
        <w:t xml:space="preserve">ако сте </w:t>
      </w:r>
      <w:r w:rsidRPr="00B000EF">
        <w:rPr>
          <w:b/>
          <w:bCs/>
          <w:noProof/>
          <w:szCs w:val="22"/>
          <w:lang w:val="bg-BG"/>
        </w:rPr>
        <w:t>алергични</w:t>
      </w:r>
      <w:r w:rsidRPr="00B000EF">
        <w:rPr>
          <w:noProof/>
          <w:szCs w:val="22"/>
          <w:lang w:val="bg-BG"/>
        </w:rPr>
        <w:t xml:space="preserve"> към инсулин лиспро или към някоя от останалите съставки на това лекарство (изброени в точка 6)</w:t>
      </w:r>
      <w:r w:rsidRPr="00B000EF">
        <w:rPr>
          <w:szCs w:val="22"/>
          <w:lang w:val="bg-BG"/>
        </w:rPr>
        <w:t>.</w:t>
      </w:r>
    </w:p>
    <w:p w:rsidR="00B23BB2" w:rsidRPr="00B000EF" w:rsidRDefault="00B23BB2" w:rsidP="00B23BB2">
      <w:pPr>
        <w:numPr>
          <w:ilvl w:val="12"/>
          <w:numId w:val="0"/>
        </w:numPr>
        <w:tabs>
          <w:tab w:val="clear" w:pos="567"/>
        </w:tabs>
        <w:spacing w:line="240" w:lineRule="auto"/>
        <w:ind w:left="539" w:hanging="539"/>
        <w:rPr>
          <w:noProof/>
          <w:szCs w:val="22"/>
          <w:lang w:val="bg-BG"/>
        </w:rPr>
      </w:pPr>
      <w:r w:rsidRPr="00B000EF">
        <w:rPr>
          <w:noProof/>
          <w:szCs w:val="22"/>
          <w:lang w:val="bg-BG"/>
        </w:rPr>
        <w:t>-</w:t>
      </w:r>
      <w:r w:rsidRPr="00B000EF">
        <w:rPr>
          <w:noProof/>
          <w:szCs w:val="22"/>
          <w:lang w:val="bg-BG"/>
        </w:rPr>
        <w:tab/>
      </w:r>
      <w:r w:rsidRPr="00B000EF">
        <w:rPr>
          <w:bCs/>
          <w:noProof/>
          <w:szCs w:val="22"/>
          <w:lang w:val="bg-BG"/>
        </w:rPr>
        <w:t>ако предполагате, че започва</w:t>
      </w:r>
      <w:r w:rsidRPr="00B000EF">
        <w:rPr>
          <w:b/>
          <w:noProof/>
          <w:szCs w:val="22"/>
          <w:lang w:val="bg-BG"/>
        </w:rPr>
        <w:t xml:space="preserve"> хипогликемия </w:t>
      </w:r>
      <w:r w:rsidRPr="00B000EF">
        <w:rPr>
          <w:bCs/>
          <w:noProof/>
          <w:szCs w:val="22"/>
          <w:lang w:val="bg-BG"/>
        </w:rPr>
        <w:t xml:space="preserve">(ниско ниво на кръвната захар). По-нататък в тази листовка се обяснява какво да правите при умерена хипогликемия (вж. точка 3: Ако сте приложили повече от необходимата доза </w:t>
      </w:r>
      <w:r w:rsidRPr="00B000EF">
        <w:rPr>
          <w:bCs/>
          <w:szCs w:val="22"/>
          <w:lang w:val="bg-BG"/>
        </w:rPr>
        <w:t>Humalog)</w:t>
      </w:r>
      <w:r w:rsidRPr="00B000EF">
        <w:rPr>
          <w:noProof/>
          <w:szCs w:val="22"/>
          <w:lang w:val="bg-BG"/>
        </w:rPr>
        <w:t>.</w:t>
      </w:r>
    </w:p>
    <w:p w:rsidR="00B23BB2" w:rsidRPr="00B000EF" w:rsidRDefault="00B23BB2" w:rsidP="00B23BB2">
      <w:pPr>
        <w:numPr>
          <w:ilvl w:val="12"/>
          <w:numId w:val="0"/>
        </w:numPr>
        <w:tabs>
          <w:tab w:val="clear" w:pos="567"/>
        </w:tabs>
        <w:spacing w:line="240" w:lineRule="auto"/>
        <w:ind w:left="567" w:right="-2" w:hanging="567"/>
        <w:rPr>
          <w:noProof/>
          <w:szCs w:val="22"/>
          <w:lang w:val="bg-BG"/>
        </w:rPr>
      </w:pPr>
    </w:p>
    <w:p w:rsidR="00B23BB2" w:rsidRPr="00B000EF" w:rsidRDefault="00B23BB2" w:rsidP="00B23BB2">
      <w:pPr>
        <w:keepNext/>
        <w:numPr>
          <w:ilvl w:val="12"/>
          <w:numId w:val="0"/>
        </w:numPr>
        <w:tabs>
          <w:tab w:val="clear" w:pos="567"/>
        </w:tabs>
        <w:spacing w:line="240" w:lineRule="auto"/>
        <w:ind w:left="567" w:hanging="567"/>
        <w:outlineLvl w:val="0"/>
        <w:rPr>
          <w:b/>
          <w:noProof/>
          <w:szCs w:val="22"/>
          <w:lang w:val="bg-BG"/>
        </w:rPr>
      </w:pPr>
      <w:r w:rsidRPr="00B000EF">
        <w:rPr>
          <w:b/>
          <w:noProof/>
          <w:szCs w:val="22"/>
          <w:lang w:val="bg-BG"/>
        </w:rPr>
        <w:t>Предупреждения и предпазни мерки</w:t>
      </w:r>
    </w:p>
    <w:p w:rsidR="009435D3" w:rsidRPr="009435D3" w:rsidRDefault="009435D3" w:rsidP="009435D3">
      <w:pPr>
        <w:numPr>
          <w:ilvl w:val="0"/>
          <w:numId w:val="9"/>
        </w:numPr>
        <w:spacing w:line="240" w:lineRule="auto"/>
        <w:ind w:hanging="567"/>
        <w:rPr>
          <w:noProof/>
          <w:szCs w:val="22"/>
          <w:lang w:val="bg-BG"/>
        </w:rPr>
      </w:pPr>
      <w:r w:rsidRPr="009435D3">
        <w:rPr>
          <w:noProof/>
          <w:szCs w:val="22"/>
          <w:lang w:val="bg-BG"/>
        </w:rPr>
        <w:t>Винаги проверявайте опаковката и етикета на предварително напълнената писалка за името и вида на инсулина, когато го вземете от Вашата аптека. Уверете се, че сте получили точно Humalog 100 единици/ml Junior KwikPen, която Ви е казал Вашият лекар да използвате.</w:t>
      </w:r>
    </w:p>
    <w:p w:rsidR="00B23BB2" w:rsidRPr="00B000EF" w:rsidRDefault="00B23BB2" w:rsidP="00B23BB2">
      <w:pPr>
        <w:numPr>
          <w:ilvl w:val="0"/>
          <w:numId w:val="9"/>
        </w:numPr>
        <w:spacing w:line="240" w:lineRule="auto"/>
        <w:ind w:hanging="567"/>
        <w:rPr>
          <w:noProof/>
          <w:szCs w:val="22"/>
          <w:lang w:val="bg-BG"/>
        </w:rPr>
      </w:pPr>
      <w:r w:rsidRPr="00B000EF">
        <w:rPr>
          <w:b/>
          <w:szCs w:val="22"/>
          <w:lang w:val="bg-BG"/>
        </w:rPr>
        <w:t xml:space="preserve">НЕ смесвайте Humalog 100 единици/ml инжекционен разтвор във Вашата предварително напълнената писалка (писалката </w:t>
      </w:r>
      <w:r w:rsidRPr="00B000EF">
        <w:rPr>
          <w:b/>
          <w:lang w:val="bg-BG"/>
        </w:rPr>
        <w:t xml:space="preserve">Junior </w:t>
      </w:r>
      <w:r w:rsidRPr="00B000EF">
        <w:rPr>
          <w:b/>
          <w:szCs w:val="22"/>
          <w:lang w:val="bg-BG"/>
        </w:rPr>
        <w:t>KwikPen) с никакви други инсулини или други лекарства.</w:t>
      </w:r>
    </w:p>
    <w:p w:rsidR="00B23BB2" w:rsidRPr="00B000EF" w:rsidRDefault="00B23BB2" w:rsidP="00B23BB2">
      <w:pPr>
        <w:numPr>
          <w:ilvl w:val="0"/>
          <w:numId w:val="9"/>
        </w:numPr>
        <w:tabs>
          <w:tab w:val="clear" w:pos="567"/>
        </w:tabs>
        <w:spacing w:line="240" w:lineRule="auto"/>
        <w:ind w:left="539" w:hanging="539"/>
        <w:rPr>
          <w:noProof/>
          <w:szCs w:val="22"/>
          <w:lang w:val="bg-BG"/>
        </w:rPr>
      </w:pPr>
      <w:r w:rsidRPr="00B000EF">
        <w:rPr>
          <w:szCs w:val="22"/>
          <w:lang w:val="bg-BG"/>
        </w:rPr>
        <w:t>Ако нивата на кръвната Ви захар се контролират добре от Вашето настоящо лечение с</w:t>
      </w:r>
      <w:r w:rsidRPr="00B000EF">
        <w:rPr>
          <w:noProof/>
          <w:szCs w:val="22"/>
          <w:lang w:val="bg-BG"/>
        </w:rPr>
        <w:t xml:space="preserve"> инсулин, Вие може да не чувствате </w:t>
      </w:r>
      <w:r w:rsidR="00085119">
        <w:rPr>
          <w:noProof/>
          <w:szCs w:val="22"/>
          <w:lang w:val="bg-BG"/>
        </w:rPr>
        <w:t>предупредителни</w:t>
      </w:r>
      <w:r w:rsidRPr="00B000EF">
        <w:rPr>
          <w:noProof/>
          <w:szCs w:val="22"/>
          <w:lang w:val="bg-BG"/>
        </w:rPr>
        <w:t xml:space="preserve">те симптоми, когато нивата на </w:t>
      </w:r>
      <w:r w:rsidRPr="00B000EF">
        <w:rPr>
          <w:szCs w:val="22"/>
          <w:lang w:val="bg-BG"/>
        </w:rPr>
        <w:t xml:space="preserve">кръвната Ви захар </w:t>
      </w:r>
      <w:r w:rsidRPr="00B000EF">
        <w:rPr>
          <w:noProof/>
          <w:szCs w:val="22"/>
          <w:lang w:val="bg-BG"/>
        </w:rPr>
        <w:t xml:space="preserve">спаднат твърде ниско. </w:t>
      </w:r>
      <w:r w:rsidR="00085119">
        <w:rPr>
          <w:noProof/>
          <w:szCs w:val="22"/>
          <w:lang w:val="bg-BG"/>
        </w:rPr>
        <w:t>Предупредителни</w:t>
      </w:r>
      <w:r w:rsidRPr="00CC4C57">
        <w:rPr>
          <w:noProof/>
          <w:szCs w:val="22"/>
          <w:lang w:val="bg-BG"/>
        </w:rPr>
        <w:t>те</w:t>
      </w:r>
      <w:r w:rsidRPr="008C6ABA">
        <w:rPr>
          <w:noProof/>
          <w:szCs w:val="22"/>
          <w:lang w:val="bg-BG"/>
        </w:rPr>
        <w:t xml:space="preserve"> </w:t>
      </w:r>
      <w:r w:rsidR="00AA1B4E" w:rsidRPr="008C6ABA">
        <w:rPr>
          <w:noProof/>
          <w:szCs w:val="22"/>
          <w:lang w:val="bg-BG"/>
        </w:rPr>
        <w:t>признаци</w:t>
      </w:r>
      <w:r w:rsidRPr="008C6ABA">
        <w:rPr>
          <w:noProof/>
          <w:szCs w:val="22"/>
          <w:lang w:val="bg-BG"/>
        </w:rPr>
        <w:t xml:space="preserve"> са посочени</w:t>
      </w:r>
      <w:r w:rsidRPr="00B000EF">
        <w:rPr>
          <w:noProof/>
          <w:szCs w:val="22"/>
          <w:lang w:val="bg-BG"/>
        </w:rPr>
        <w:t xml:space="preserve"> в точка 4 на тази листовка. Внимателно трябва да прецените кога да се храните, колко често и интензивно да спортувате. Също така трябва внимателно да наблюдавате нивата на Вашата кръвна захар чрез често измерване.</w:t>
      </w:r>
    </w:p>
    <w:p w:rsidR="00B23BB2" w:rsidRPr="00B000EF" w:rsidRDefault="00B23BB2" w:rsidP="00B23BB2">
      <w:pPr>
        <w:numPr>
          <w:ilvl w:val="0"/>
          <w:numId w:val="9"/>
        </w:numPr>
        <w:tabs>
          <w:tab w:val="clear" w:pos="567"/>
        </w:tabs>
        <w:spacing w:line="240" w:lineRule="auto"/>
        <w:ind w:left="539" w:hanging="539"/>
        <w:rPr>
          <w:lang w:val="bg-BG"/>
        </w:rPr>
      </w:pPr>
      <w:r w:rsidRPr="00B000EF">
        <w:rPr>
          <w:lang w:val="bg-BG"/>
        </w:rPr>
        <w:t xml:space="preserve">Малко хора, които са имали хипогликемия след преминаване от животински на човешки инсулин, съобщават, че ранните </w:t>
      </w:r>
      <w:r w:rsidR="00085119">
        <w:rPr>
          <w:lang w:val="bg-BG"/>
        </w:rPr>
        <w:t>предупредителни</w:t>
      </w:r>
      <w:r w:rsidRPr="00B000EF">
        <w:rPr>
          <w:lang w:val="bg-BG"/>
        </w:rPr>
        <w:t xml:space="preserve"> симптоми са по-неясни или различни. Ако често имате хипогликемия или имате трудности при разпознаването й, моля, обсъдете това с Вашия лекар.</w:t>
      </w:r>
    </w:p>
    <w:p w:rsidR="00B23BB2" w:rsidRPr="00B000EF" w:rsidRDefault="00B23BB2" w:rsidP="00B23BB2">
      <w:pPr>
        <w:numPr>
          <w:ilvl w:val="0"/>
          <w:numId w:val="9"/>
        </w:numPr>
        <w:tabs>
          <w:tab w:val="clear" w:pos="567"/>
        </w:tabs>
        <w:spacing w:line="240" w:lineRule="auto"/>
        <w:ind w:left="539" w:hanging="539"/>
        <w:rPr>
          <w:lang w:val="bg-BG"/>
        </w:rPr>
      </w:pPr>
      <w:r w:rsidRPr="00B000EF">
        <w:rPr>
          <w:lang w:val="bg-BG"/>
        </w:rPr>
        <w:t xml:space="preserve">Ако отговорите с ДА на някой от следните въпроси, </w:t>
      </w:r>
      <w:r w:rsidR="002320DC">
        <w:rPr>
          <w:lang w:val="bg-BG"/>
        </w:rPr>
        <w:t>информирайте</w:t>
      </w:r>
      <w:r w:rsidRPr="00B000EF">
        <w:rPr>
          <w:lang w:val="bg-BG"/>
        </w:rPr>
        <w:t xml:space="preserve"> Вашия лекар, фармацевт или диабетна сестра</w:t>
      </w:r>
    </w:p>
    <w:p w:rsidR="00B23BB2" w:rsidRPr="00B000EF" w:rsidRDefault="00B23BB2" w:rsidP="00B23BB2">
      <w:pPr>
        <w:numPr>
          <w:ilvl w:val="12"/>
          <w:numId w:val="0"/>
        </w:numPr>
        <w:tabs>
          <w:tab w:val="clear" w:pos="567"/>
        </w:tabs>
        <w:spacing w:line="240" w:lineRule="auto"/>
        <w:ind w:left="1197" w:hanging="539"/>
        <w:rPr>
          <w:noProof/>
          <w:szCs w:val="22"/>
          <w:lang w:val="bg-BG"/>
        </w:rPr>
      </w:pPr>
      <w:r w:rsidRPr="00B000EF">
        <w:rPr>
          <w:noProof/>
          <w:szCs w:val="22"/>
          <w:lang w:val="bg-BG"/>
        </w:rPr>
        <w:t>-</w:t>
      </w:r>
      <w:r w:rsidRPr="00B000EF">
        <w:rPr>
          <w:noProof/>
          <w:szCs w:val="22"/>
          <w:lang w:val="bg-BG"/>
        </w:rPr>
        <w:tab/>
        <w:t>Били ли сте скоро болен?</w:t>
      </w:r>
    </w:p>
    <w:p w:rsidR="00B23BB2" w:rsidRPr="00B000EF" w:rsidRDefault="00B23BB2" w:rsidP="00B23BB2">
      <w:pPr>
        <w:numPr>
          <w:ilvl w:val="12"/>
          <w:numId w:val="0"/>
        </w:numPr>
        <w:tabs>
          <w:tab w:val="clear" w:pos="567"/>
        </w:tabs>
        <w:spacing w:line="240" w:lineRule="auto"/>
        <w:ind w:left="1197" w:hanging="539"/>
        <w:rPr>
          <w:noProof/>
          <w:szCs w:val="22"/>
          <w:lang w:val="bg-BG"/>
        </w:rPr>
      </w:pPr>
      <w:r w:rsidRPr="00B000EF">
        <w:rPr>
          <w:noProof/>
          <w:szCs w:val="22"/>
          <w:lang w:val="bg-BG"/>
        </w:rPr>
        <w:t>-</w:t>
      </w:r>
      <w:r w:rsidRPr="00B000EF">
        <w:rPr>
          <w:noProof/>
          <w:szCs w:val="22"/>
          <w:lang w:val="bg-BG"/>
        </w:rPr>
        <w:tab/>
        <w:t>Имате ли проблеми с Вашите бъбреци или черен дроб?</w:t>
      </w:r>
    </w:p>
    <w:p w:rsidR="00B23BB2" w:rsidRPr="00B000EF" w:rsidRDefault="00B23BB2" w:rsidP="00B23BB2">
      <w:pPr>
        <w:numPr>
          <w:ilvl w:val="12"/>
          <w:numId w:val="0"/>
        </w:numPr>
        <w:tabs>
          <w:tab w:val="clear" w:pos="567"/>
        </w:tabs>
        <w:spacing w:line="240" w:lineRule="auto"/>
        <w:ind w:left="1197" w:hanging="539"/>
        <w:rPr>
          <w:noProof/>
          <w:szCs w:val="22"/>
          <w:lang w:val="bg-BG"/>
        </w:rPr>
      </w:pPr>
      <w:r w:rsidRPr="00B000EF">
        <w:rPr>
          <w:noProof/>
          <w:szCs w:val="22"/>
          <w:lang w:val="bg-BG"/>
        </w:rPr>
        <w:t>-</w:t>
      </w:r>
      <w:r w:rsidRPr="00B000EF">
        <w:rPr>
          <w:noProof/>
          <w:szCs w:val="22"/>
          <w:lang w:val="bg-BG"/>
        </w:rPr>
        <w:tab/>
        <w:t>Подложени ли сте на по-голямо физическо натоварване от обикновено?</w:t>
      </w:r>
    </w:p>
    <w:p w:rsidR="00B23BB2" w:rsidRPr="00B000EF" w:rsidRDefault="00B23BB2" w:rsidP="00B23BB2">
      <w:pPr>
        <w:numPr>
          <w:ilvl w:val="0"/>
          <w:numId w:val="9"/>
        </w:numPr>
        <w:tabs>
          <w:tab w:val="clear" w:pos="567"/>
        </w:tabs>
        <w:spacing w:line="240" w:lineRule="auto"/>
        <w:ind w:left="539" w:hanging="539"/>
        <w:rPr>
          <w:noProof/>
          <w:szCs w:val="22"/>
          <w:lang w:val="bg-BG"/>
        </w:rPr>
      </w:pPr>
      <w:r w:rsidRPr="00B000EF">
        <w:rPr>
          <w:lang w:val="bg-BG"/>
        </w:rPr>
        <w:t xml:space="preserve">Трябва също да уведомите Вашия лекар, фармацевт или диабетна сестра, ако планирате да пътувате зад граница. </w:t>
      </w:r>
      <w:r w:rsidRPr="00B000EF">
        <w:rPr>
          <w:noProof/>
          <w:szCs w:val="22"/>
          <w:lang w:val="bg-BG"/>
        </w:rPr>
        <w:t>Часовата разлика между страните може да означава, че трябва да си поставяте инжекциите и да се храните в различно време в сравнение с това у дома.</w:t>
      </w:r>
    </w:p>
    <w:p w:rsidR="00B23BB2" w:rsidRPr="00CC4C57" w:rsidRDefault="00B23BB2" w:rsidP="00B23BB2">
      <w:pPr>
        <w:numPr>
          <w:ilvl w:val="0"/>
          <w:numId w:val="9"/>
        </w:numPr>
        <w:spacing w:line="240" w:lineRule="auto"/>
        <w:ind w:hanging="567"/>
        <w:rPr>
          <w:noProof/>
          <w:lang w:val="bg-BG"/>
        </w:rPr>
      </w:pPr>
      <w:r w:rsidRPr="00B000EF">
        <w:rPr>
          <w:szCs w:val="22"/>
          <w:lang w:val="bg-BG"/>
        </w:rPr>
        <w:t xml:space="preserve">Някои пациенти с дългогодишен захарен диабет тип 2 и сърдечно заболяване или </w:t>
      </w:r>
      <w:r w:rsidRPr="00CC4C57">
        <w:rPr>
          <w:szCs w:val="22"/>
          <w:lang w:val="bg-BG"/>
        </w:rPr>
        <w:t>пре</w:t>
      </w:r>
      <w:r w:rsidR="00AA1B4E" w:rsidRPr="00CC4C57">
        <w:rPr>
          <w:szCs w:val="22"/>
          <w:lang w:val="bg-BG"/>
        </w:rPr>
        <w:t>живян</w:t>
      </w:r>
      <w:r w:rsidRPr="008C6ABA">
        <w:rPr>
          <w:szCs w:val="22"/>
          <w:lang w:val="bg-BG"/>
        </w:rPr>
        <w:t xml:space="preserve"> инсулт</w:t>
      </w:r>
      <w:r w:rsidRPr="00B000EF">
        <w:rPr>
          <w:szCs w:val="22"/>
          <w:lang w:val="bg-BG"/>
        </w:rPr>
        <w:t>, които са лекувани с пиоглитазон и инсулин, са развили сърдечна недостатъчност. Съобщете на своя лекар колкото се може по-бързо, ако получите признаци на сърдечна недостатъчност, като необичаен задух или бързо повишаване на теглото, или локализиран оток (едем).</w:t>
      </w:r>
    </w:p>
    <w:p w:rsidR="00AA1B4E" w:rsidRPr="00035E74" w:rsidRDefault="00AA1B4E" w:rsidP="00AA1B4E">
      <w:pPr>
        <w:numPr>
          <w:ilvl w:val="0"/>
          <w:numId w:val="9"/>
        </w:numPr>
        <w:autoSpaceDE w:val="0"/>
        <w:autoSpaceDN w:val="0"/>
        <w:adjustRightInd w:val="0"/>
        <w:spacing w:line="240" w:lineRule="auto"/>
        <w:ind w:hanging="567"/>
        <w:rPr>
          <w:noProof/>
          <w:lang w:val="bg-BG"/>
        </w:rPr>
      </w:pPr>
      <w:r w:rsidRPr="00035E74">
        <w:rPr>
          <w:noProof/>
          <w:lang w:val="bg-BG"/>
        </w:rPr>
        <w:t xml:space="preserve">Тази писалка не се препоръчва за употреба от </w:t>
      </w:r>
      <w:r w:rsidRPr="00035E74">
        <w:rPr>
          <w:szCs w:val="22"/>
          <w:lang w:val="bg-BG"/>
        </w:rPr>
        <w:t>слепи хора или хора с увредено зрение</w:t>
      </w:r>
      <w:r w:rsidR="00591194">
        <w:rPr>
          <w:szCs w:val="22"/>
          <w:lang w:val="bg-BG"/>
        </w:rPr>
        <w:t>,</w:t>
      </w:r>
      <w:r w:rsidRPr="00035E74">
        <w:rPr>
          <w:szCs w:val="22"/>
          <w:lang w:val="bg-BG"/>
        </w:rPr>
        <w:t xml:space="preserve"> без помощ от лице, обучено да използва писалката.</w:t>
      </w:r>
    </w:p>
    <w:p w:rsidR="00B23BB2" w:rsidRPr="00B000EF" w:rsidRDefault="00B23BB2" w:rsidP="00B23BB2">
      <w:pPr>
        <w:tabs>
          <w:tab w:val="clear" w:pos="567"/>
        </w:tabs>
        <w:spacing w:line="240" w:lineRule="auto"/>
        <w:ind w:left="567"/>
        <w:rPr>
          <w:noProof/>
          <w:szCs w:val="22"/>
          <w:lang w:val="bg-BG"/>
        </w:rPr>
      </w:pPr>
    </w:p>
    <w:p w:rsidR="00B23BB2" w:rsidRPr="00B000EF" w:rsidRDefault="00B23BB2" w:rsidP="00B23BB2">
      <w:pPr>
        <w:keepNext/>
        <w:numPr>
          <w:ilvl w:val="12"/>
          <w:numId w:val="0"/>
        </w:numPr>
        <w:tabs>
          <w:tab w:val="clear" w:pos="567"/>
        </w:tabs>
        <w:spacing w:line="240" w:lineRule="auto"/>
        <w:ind w:left="567" w:hanging="567"/>
        <w:outlineLvl w:val="0"/>
        <w:rPr>
          <w:noProof/>
          <w:szCs w:val="22"/>
          <w:lang w:val="bg-BG"/>
        </w:rPr>
      </w:pPr>
      <w:r w:rsidRPr="00B000EF">
        <w:rPr>
          <w:b/>
          <w:noProof/>
          <w:szCs w:val="22"/>
          <w:lang w:val="bg-BG"/>
        </w:rPr>
        <w:t xml:space="preserve">Други лекарства и </w:t>
      </w:r>
      <w:r w:rsidRPr="00B000EF">
        <w:rPr>
          <w:b/>
          <w:lang w:val="bg-BG"/>
        </w:rPr>
        <w:t xml:space="preserve">Humalog </w:t>
      </w:r>
      <w:r w:rsidRPr="00B000EF">
        <w:rPr>
          <w:b/>
          <w:noProof/>
          <w:lang w:val="bg-BG"/>
        </w:rPr>
        <w:t xml:space="preserve">Junior </w:t>
      </w:r>
      <w:r w:rsidRPr="00B000EF">
        <w:rPr>
          <w:b/>
          <w:lang w:val="bg-BG"/>
        </w:rPr>
        <w:t>KwikPen</w:t>
      </w:r>
    </w:p>
    <w:p w:rsidR="00B23BB2" w:rsidRPr="00B000EF" w:rsidRDefault="00B23BB2" w:rsidP="00B23BB2">
      <w:pPr>
        <w:keepNext/>
        <w:autoSpaceDE w:val="0"/>
        <w:autoSpaceDN w:val="0"/>
        <w:adjustRightInd w:val="0"/>
        <w:rPr>
          <w:noProof/>
          <w:szCs w:val="22"/>
          <w:lang w:val="bg-BG"/>
        </w:rPr>
      </w:pPr>
      <w:r w:rsidRPr="00B000EF">
        <w:rPr>
          <w:noProof/>
          <w:szCs w:val="22"/>
          <w:lang w:val="bg-BG"/>
        </w:rPr>
        <w:t xml:space="preserve">Вашите </w:t>
      </w:r>
      <w:r w:rsidR="001B2C4F">
        <w:rPr>
          <w:noProof/>
          <w:szCs w:val="22"/>
          <w:lang w:val="bg-BG"/>
        </w:rPr>
        <w:t xml:space="preserve">нужди от </w:t>
      </w:r>
      <w:r w:rsidRPr="00B000EF">
        <w:rPr>
          <w:noProof/>
          <w:szCs w:val="22"/>
          <w:lang w:val="bg-BG"/>
        </w:rPr>
        <w:t>инсулин могат да се променят, ако приемате</w:t>
      </w:r>
    </w:p>
    <w:p w:rsidR="00B23BB2" w:rsidRPr="00B000EF" w:rsidRDefault="00B23BB2" w:rsidP="00B23BB2">
      <w:pPr>
        <w:numPr>
          <w:ilvl w:val="0"/>
          <w:numId w:val="8"/>
        </w:numPr>
        <w:tabs>
          <w:tab w:val="clear" w:pos="567"/>
          <w:tab w:val="clear" w:pos="720"/>
          <w:tab w:val="num" w:pos="513"/>
        </w:tabs>
        <w:ind w:left="513" w:hanging="513"/>
        <w:rPr>
          <w:noProof/>
          <w:szCs w:val="22"/>
          <w:lang w:val="bg-BG"/>
        </w:rPr>
      </w:pPr>
      <w:r w:rsidRPr="00B000EF">
        <w:rPr>
          <w:noProof/>
          <w:szCs w:val="22"/>
          <w:lang w:val="bg-BG"/>
        </w:rPr>
        <w:t xml:space="preserve">противозачатъчни </w:t>
      </w:r>
      <w:r w:rsidR="00C467A3">
        <w:rPr>
          <w:noProof/>
          <w:szCs w:val="22"/>
          <w:lang w:val="bg-BG"/>
        </w:rPr>
        <w:t>таблетки</w:t>
      </w:r>
      <w:r w:rsidRPr="00B000EF">
        <w:rPr>
          <w:noProof/>
          <w:szCs w:val="22"/>
          <w:lang w:val="bg-BG"/>
        </w:rPr>
        <w:t>,</w:t>
      </w:r>
    </w:p>
    <w:p w:rsidR="00B23BB2" w:rsidRPr="00B000EF" w:rsidRDefault="00B23BB2" w:rsidP="00B23BB2">
      <w:pPr>
        <w:numPr>
          <w:ilvl w:val="0"/>
          <w:numId w:val="8"/>
        </w:numPr>
        <w:tabs>
          <w:tab w:val="clear" w:pos="567"/>
          <w:tab w:val="clear" w:pos="720"/>
          <w:tab w:val="num" w:pos="513"/>
        </w:tabs>
        <w:ind w:left="513" w:hanging="513"/>
        <w:rPr>
          <w:noProof/>
          <w:szCs w:val="22"/>
          <w:lang w:val="bg-BG"/>
        </w:rPr>
      </w:pPr>
      <w:r w:rsidRPr="00B000EF">
        <w:rPr>
          <w:noProof/>
          <w:szCs w:val="22"/>
          <w:lang w:val="bg-BG"/>
        </w:rPr>
        <w:t>стероиди,</w:t>
      </w:r>
    </w:p>
    <w:p w:rsidR="00B23BB2" w:rsidRPr="00B000EF" w:rsidRDefault="00B23BB2" w:rsidP="00B23BB2">
      <w:pPr>
        <w:numPr>
          <w:ilvl w:val="0"/>
          <w:numId w:val="8"/>
        </w:numPr>
        <w:tabs>
          <w:tab w:val="clear" w:pos="567"/>
          <w:tab w:val="clear" w:pos="720"/>
          <w:tab w:val="num" w:pos="513"/>
        </w:tabs>
        <w:ind w:left="513" w:hanging="513"/>
        <w:rPr>
          <w:noProof/>
          <w:szCs w:val="22"/>
          <w:lang w:val="bg-BG"/>
        </w:rPr>
      </w:pPr>
      <w:r w:rsidRPr="00B000EF">
        <w:rPr>
          <w:noProof/>
          <w:szCs w:val="22"/>
          <w:lang w:val="bg-BG"/>
        </w:rPr>
        <w:t>заместително лечение с хормони на щитовидната жлеза,</w:t>
      </w:r>
    </w:p>
    <w:p w:rsidR="00B23BB2" w:rsidRPr="00B000EF" w:rsidRDefault="00B23BB2" w:rsidP="00B23BB2">
      <w:pPr>
        <w:numPr>
          <w:ilvl w:val="0"/>
          <w:numId w:val="8"/>
        </w:numPr>
        <w:tabs>
          <w:tab w:val="clear" w:pos="567"/>
          <w:tab w:val="clear" w:pos="720"/>
          <w:tab w:val="num" w:pos="513"/>
        </w:tabs>
        <w:ind w:left="513" w:hanging="513"/>
        <w:rPr>
          <w:noProof/>
          <w:szCs w:val="22"/>
          <w:lang w:val="bg-BG"/>
        </w:rPr>
      </w:pPr>
      <w:r w:rsidRPr="00B000EF">
        <w:rPr>
          <w:noProof/>
          <w:szCs w:val="22"/>
          <w:lang w:val="bg-BG"/>
        </w:rPr>
        <w:t xml:space="preserve">перорални продукти за намаляване на кръвната захар (например, метформин, акарбоза, сулфонилурейни </w:t>
      </w:r>
      <w:r w:rsidRPr="00CC4C57">
        <w:rPr>
          <w:noProof/>
          <w:szCs w:val="22"/>
          <w:lang w:val="bg-BG"/>
        </w:rPr>
        <w:t>продукти</w:t>
      </w:r>
      <w:r w:rsidRPr="008C6ABA">
        <w:rPr>
          <w:noProof/>
          <w:szCs w:val="22"/>
          <w:lang w:val="bg-BG"/>
        </w:rPr>
        <w:t>, пиоглитазон</w:t>
      </w:r>
      <w:r w:rsidRPr="00B000EF">
        <w:rPr>
          <w:noProof/>
          <w:szCs w:val="22"/>
          <w:lang w:val="bg-BG"/>
        </w:rPr>
        <w:t>, емпаглифлозин, DPP-4-инхибитори, като ситаглиптин или саксаглиптин),</w:t>
      </w:r>
    </w:p>
    <w:p w:rsidR="00B23BB2" w:rsidRPr="00B000EF" w:rsidRDefault="00B23BB2" w:rsidP="00B23BB2">
      <w:pPr>
        <w:numPr>
          <w:ilvl w:val="0"/>
          <w:numId w:val="8"/>
        </w:numPr>
        <w:tabs>
          <w:tab w:val="clear" w:pos="567"/>
          <w:tab w:val="clear" w:pos="720"/>
          <w:tab w:val="num" w:pos="513"/>
        </w:tabs>
        <w:ind w:left="513" w:hanging="513"/>
        <w:rPr>
          <w:noProof/>
          <w:szCs w:val="22"/>
          <w:lang w:val="bg-BG"/>
        </w:rPr>
      </w:pPr>
      <w:r w:rsidRPr="00B000EF">
        <w:rPr>
          <w:noProof/>
          <w:szCs w:val="22"/>
          <w:lang w:val="bg-BG"/>
        </w:rPr>
        <w:t>ацетилсалицилова киселина,</w:t>
      </w:r>
    </w:p>
    <w:p w:rsidR="00B23BB2" w:rsidRPr="008C6ABA" w:rsidRDefault="00B23BB2" w:rsidP="00B23BB2">
      <w:pPr>
        <w:numPr>
          <w:ilvl w:val="0"/>
          <w:numId w:val="8"/>
        </w:numPr>
        <w:tabs>
          <w:tab w:val="clear" w:pos="567"/>
          <w:tab w:val="clear" w:pos="720"/>
          <w:tab w:val="num" w:pos="513"/>
        </w:tabs>
        <w:ind w:left="513" w:hanging="513"/>
        <w:rPr>
          <w:noProof/>
          <w:szCs w:val="22"/>
          <w:lang w:val="bg-BG"/>
        </w:rPr>
      </w:pPr>
      <w:r w:rsidRPr="00B000EF">
        <w:rPr>
          <w:noProof/>
          <w:szCs w:val="22"/>
          <w:lang w:val="bg-BG"/>
        </w:rPr>
        <w:t xml:space="preserve">антибиотици, съдържащи </w:t>
      </w:r>
      <w:r w:rsidRPr="008C6ABA">
        <w:rPr>
          <w:noProof/>
          <w:szCs w:val="22"/>
          <w:lang w:val="bg-BG"/>
        </w:rPr>
        <w:t>„сул</w:t>
      </w:r>
      <w:r w:rsidRPr="00CC4C57">
        <w:rPr>
          <w:noProof/>
          <w:szCs w:val="22"/>
          <w:lang w:val="bg-BG"/>
        </w:rPr>
        <w:t>фо</w:t>
      </w:r>
      <w:r w:rsidRPr="008C6ABA">
        <w:rPr>
          <w:noProof/>
          <w:szCs w:val="22"/>
          <w:lang w:val="bg-BG"/>
        </w:rPr>
        <w:t>” група,</w:t>
      </w:r>
    </w:p>
    <w:p w:rsidR="00B23BB2" w:rsidRPr="00B000EF" w:rsidRDefault="00B23BB2" w:rsidP="00B23BB2">
      <w:pPr>
        <w:numPr>
          <w:ilvl w:val="0"/>
          <w:numId w:val="8"/>
        </w:numPr>
        <w:tabs>
          <w:tab w:val="clear" w:pos="567"/>
          <w:tab w:val="clear" w:pos="720"/>
          <w:tab w:val="num" w:pos="513"/>
        </w:tabs>
        <w:ind w:left="513" w:hanging="513"/>
        <w:rPr>
          <w:noProof/>
          <w:szCs w:val="22"/>
          <w:lang w:val="bg-BG"/>
        </w:rPr>
      </w:pPr>
      <w:r w:rsidRPr="00B000EF">
        <w:rPr>
          <w:noProof/>
          <w:szCs w:val="22"/>
          <w:lang w:val="bg-BG"/>
        </w:rPr>
        <w:t>соматостатинови аналози (като, октреотид, използван за лечение на рядко заболяване, при което произвеждате прекалено много хормон на растежа),</w:t>
      </w:r>
    </w:p>
    <w:p w:rsidR="00B23BB2" w:rsidRPr="00B000EF" w:rsidRDefault="00B23BB2" w:rsidP="00B23BB2">
      <w:pPr>
        <w:numPr>
          <w:ilvl w:val="0"/>
          <w:numId w:val="8"/>
        </w:numPr>
        <w:tabs>
          <w:tab w:val="clear" w:pos="567"/>
          <w:tab w:val="clear" w:pos="720"/>
          <w:tab w:val="num" w:pos="513"/>
        </w:tabs>
        <w:ind w:left="513" w:hanging="513"/>
        <w:rPr>
          <w:noProof/>
          <w:szCs w:val="22"/>
          <w:lang w:val="bg-BG"/>
        </w:rPr>
      </w:pPr>
      <w:r w:rsidRPr="00B000EF">
        <w:rPr>
          <w:noProof/>
          <w:szCs w:val="22"/>
          <w:lang w:val="bg-BG"/>
        </w:rPr>
        <w:t>„бета</w:t>
      </w:r>
      <w:r w:rsidRPr="00B000EF">
        <w:rPr>
          <w:noProof/>
          <w:szCs w:val="22"/>
          <w:vertAlign w:val="subscript"/>
          <w:lang w:val="bg-BG"/>
        </w:rPr>
        <w:t>2</w:t>
      </w:r>
      <w:r w:rsidRPr="00B000EF">
        <w:rPr>
          <w:noProof/>
          <w:szCs w:val="22"/>
          <w:lang w:val="bg-BG"/>
        </w:rPr>
        <w:t xml:space="preserve"> </w:t>
      </w:r>
      <w:r w:rsidR="00C467A3">
        <w:rPr>
          <w:noProof/>
          <w:szCs w:val="22"/>
          <w:lang w:val="bg-BG"/>
        </w:rPr>
        <w:t>агонисти</w:t>
      </w:r>
      <w:r w:rsidR="00F10225">
        <w:rPr>
          <w:noProof/>
          <w:szCs w:val="22"/>
          <w:lang w:val="bg-BG"/>
        </w:rPr>
        <w:t>агонисти</w:t>
      </w:r>
      <w:r w:rsidRPr="00B000EF">
        <w:rPr>
          <w:noProof/>
          <w:szCs w:val="22"/>
          <w:lang w:val="bg-BG"/>
        </w:rPr>
        <w:t>”, като салбутамол или тербуталин, за лечение на астма, или ритодрин, използван за предотвратяване на преждевременно раждане,</w:t>
      </w:r>
    </w:p>
    <w:p w:rsidR="00B23BB2" w:rsidRPr="00B000EF" w:rsidRDefault="00B23BB2" w:rsidP="00B23BB2">
      <w:pPr>
        <w:numPr>
          <w:ilvl w:val="0"/>
          <w:numId w:val="8"/>
        </w:numPr>
        <w:tabs>
          <w:tab w:val="clear" w:pos="567"/>
          <w:tab w:val="clear" w:pos="720"/>
          <w:tab w:val="num" w:pos="513"/>
        </w:tabs>
        <w:ind w:left="513" w:hanging="513"/>
        <w:rPr>
          <w:noProof/>
          <w:szCs w:val="22"/>
          <w:lang w:val="bg-BG"/>
        </w:rPr>
      </w:pPr>
      <w:r w:rsidRPr="00B000EF">
        <w:rPr>
          <w:noProof/>
          <w:szCs w:val="22"/>
          <w:lang w:val="bg-BG"/>
        </w:rPr>
        <w:t>бета</w:t>
      </w:r>
      <w:r w:rsidRPr="00B000EF">
        <w:rPr>
          <w:noProof/>
          <w:szCs w:val="22"/>
          <w:lang w:val="bg-BG"/>
        </w:rPr>
        <w:noBreakHyphen/>
        <w:t>блокери – за лечение на високо кръвно налягане, или</w:t>
      </w:r>
    </w:p>
    <w:p w:rsidR="00B23BB2" w:rsidRPr="00B000EF" w:rsidRDefault="00B23BB2" w:rsidP="00B23BB2">
      <w:pPr>
        <w:numPr>
          <w:ilvl w:val="0"/>
          <w:numId w:val="8"/>
        </w:numPr>
        <w:tabs>
          <w:tab w:val="clear" w:pos="567"/>
          <w:tab w:val="clear" w:pos="720"/>
          <w:tab w:val="num" w:pos="513"/>
        </w:tabs>
        <w:ind w:left="513" w:hanging="513"/>
        <w:rPr>
          <w:noProof/>
          <w:szCs w:val="22"/>
          <w:lang w:val="bg-BG"/>
        </w:rPr>
      </w:pPr>
      <w:r w:rsidRPr="00B000EF">
        <w:rPr>
          <w:noProof/>
          <w:szCs w:val="22"/>
          <w:lang w:val="bg-BG"/>
        </w:rPr>
        <w:t>някои антидепресанти (инхибитори на моноамино</w:t>
      </w:r>
      <w:r w:rsidRPr="00CC4C57">
        <w:rPr>
          <w:noProof/>
          <w:szCs w:val="22"/>
          <w:lang w:val="bg-BG"/>
        </w:rPr>
        <w:t>о</w:t>
      </w:r>
      <w:r w:rsidRPr="008C6ABA">
        <w:rPr>
          <w:noProof/>
          <w:szCs w:val="22"/>
          <w:lang w:val="bg-BG"/>
        </w:rPr>
        <w:t>ксидазат</w:t>
      </w:r>
      <w:r w:rsidRPr="00B000EF">
        <w:rPr>
          <w:noProof/>
          <w:szCs w:val="22"/>
          <w:lang w:val="bg-BG"/>
        </w:rPr>
        <w:t xml:space="preserve">а или </w:t>
      </w:r>
      <w:r w:rsidRPr="00B000EF">
        <w:rPr>
          <w:bCs/>
          <w:szCs w:val="22"/>
          <w:lang w:val="bg-BG"/>
        </w:rPr>
        <w:t xml:space="preserve">селективни </w:t>
      </w:r>
      <w:r w:rsidRPr="00B000EF">
        <w:rPr>
          <w:noProof/>
          <w:szCs w:val="22"/>
          <w:lang w:val="bg-BG"/>
        </w:rPr>
        <w:t xml:space="preserve">инхибитори </w:t>
      </w:r>
      <w:r w:rsidRPr="00B000EF">
        <w:rPr>
          <w:bCs/>
          <w:szCs w:val="22"/>
          <w:lang w:val="bg-BG"/>
        </w:rPr>
        <w:t>на обратното захващане на серотонина</w:t>
      </w:r>
      <w:r w:rsidRPr="00B000EF">
        <w:rPr>
          <w:noProof/>
          <w:szCs w:val="22"/>
          <w:lang w:val="bg-BG"/>
        </w:rPr>
        <w:t>),</w:t>
      </w:r>
    </w:p>
    <w:p w:rsidR="00B23BB2" w:rsidRPr="00B000EF" w:rsidRDefault="00B23BB2" w:rsidP="00B23BB2">
      <w:pPr>
        <w:numPr>
          <w:ilvl w:val="0"/>
          <w:numId w:val="8"/>
        </w:numPr>
        <w:tabs>
          <w:tab w:val="clear" w:pos="567"/>
          <w:tab w:val="clear" w:pos="720"/>
          <w:tab w:val="num" w:pos="513"/>
        </w:tabs>
        <w:ind w:left="513" w:hanging="513"/>
        <w:rPr>
          <w:noProof/>
          <w:szCs w:val="22"/>
          <w:lang w:val="bg-BG"/>
        </w:rPr>
      </w:pPr>
      <w:r w:rsidRPr="00B000EF">
        <w:rPr>
          <w:noProof/>
          <w:szCs w:val="22"/>
          <w:lang w:val="bg-BG"/>
        </w:rPr>
        <w:t>даназол (лекарство, повлияващо овулацията),</w:t>
      </w:r>
    </w:p>
    <w:p w:rsidR="00B23BB2" w:rsidRPr="00B000EF" w:rsidRDefault="00B23BB2" w:rsidP="00B23BB2">
      <w:pPr>
        <w:numPr>
          <w:ilvl w:val="0"/>
          <w:numId w:val="8"/>
        </w:numPr>
        <w:tabs>
          <w:tab w:val="clear" w:pos="567"/>
          <w:tab w:val="clear" w:pos="720"/>
          <w:tab w:val="num" w:pos="513"/>
        </w:tabs>
        <w:ind w:left="513" w:hanging="513"/>
        <w:rPr>
          <w:noProof/>
          <w:szCs w:val="22"/>
          <w:lang w:val="bg-BG"/>
        </w:rPr>
      </w:pPr>
      <w:r w:rsidRPr="00B000EF">
        <w:rPr>
          <w:noProof/>
          <w:szCs w:val="22"/>
          <w:lang w:val="bg-BG"/>
        </w:rPr>
        <w:t>някои инхибитори на ангиотензин конвертиращия ензим (АСЕ-инхибитори), използвани за лечение на определени съсречни заболявания или високо кръвно налягане (например, каптоприл, еналаприл) и</w:t>
      </w:r>
    </w:p>
    <w:p w:rsidR="00B23BB2" w:rsidRPr="00B000EF" w:rsidRDefault="00B23BB2" w:rsidP="00B23BB2">
      <w:pPr>
        <w:numPr>
          <w:ilvl w:val="0"/>
          <w:numId w:val="8"/>
        </w:numPr>
        <w:tabs>
          <w:tab w:val="clear" w:pos="567"/>
          <w:tab w:val="clear" w:pos="720"/>
          <w:tab w:val="num" w:pos="513"/>
        </w:tabs>
        <w:ind w:left="513" w:hanging="513"/>
        <w:rPr>
          <w:bCs/>
          <w:szCs w:val="22"/>
          <w:lang w:val="bg-BG"/>
        </w:rPr>
      </w:pPr>
      <w:r w:rsidRPr="00B000EF">
        <w:rPr>
          <w:noProof/>
          <w:szCs w:val="22"/>
          <w:lang w:val="bg-BG"/>
        </w:rPr>
        <w:t>специфични лекарства за лечение на високо кръвно налягане, бъбречно увреждане в резултат на диабет и някои сърдечни проблеми (блокери на ангиотензин ІІ рецепторите).</w:t>
      </w:r>
    </w:p>
    <w:p w:rsidR="00B23BB2" w:rsidRPr="00B000EF" w:rsidRDefault="00B23BB2" w:rsidP="00B23BB2">
      <w:pPr>
        <w:numPr>
          <w:ilvl w:val="12"/>
          <w:numId w:val="0"/>
        </w:numPr>
        <w:ind w:left="567" w:right="-2" w:hanging="567"/>
        <w:rPr>
          <w:noProof/>
          <w:szCs w:val="22"/>
          <w:lang w:val="bg-BG"/>
        </w:rPr>
      </w:pPr>
    </w:p>
    <w:p w:rsidR="00B23BB2" w:rsidRPr="00B000EF" w:rsidRDefault="00B23BB2" w:rsidP="00B23BB2">
      <w:pPr>
        <w:rPr>
          <w:noProof/>
          <w:szCs w:val="22"/>
          <w:lang w:val="bg-BG"/>
        </w:rPr>
      </w:pPr>
      <w:r>
        <w:rPr>
          <w:noProof/>
          <w:szCs w:val="22"/>
          <w:lang w:val="bg-BG"/>
        </w:rPr>
        <w:t>Информирайте</w:t>
      </w:r>
      <w:r w:rsidRPr="00B000EF">
        <w:rPr>
          <w:noProof/>
          <w:szCs w:val="22"/>
          <w:lang w:val="bg-BG"/>
        </w:rPr>
        <w:t xml:space="preserve"> Вашия лекар, ако приемате, наскоро с</w:t>
      </w:r>
      <w:r w:rsidR="00E45B15">
        <w:rPr>
          <w:noProof/>
          <w:szCs w:val="22"/>
          <w:lang w:val="bg-BG"/>
        </w:rPr>
        <w:t>т</w:t>
      </w:r>
      <w:r w:rsidRPr="00B000EF">
        <w:rPr>
          <w:noProof/>
          <w:szCs w:val="22"/>
          <w:lang w:val="bg-BG"/>
        </w:rPr>
        <w:t xml:space="preserve">е приемали или </w:t>
      </w:r>
      <w:r>
        <w:rPr>
          <w:noProof/>
          <w:szCs w:val="22"/>
          <w:lang w:val="bg-BG"/>
        </w:rPr>
        <w:t>е възможно</w:t>
      </w:r>
      <w:r w:rsidRPr="00B000EF">
        <w:rPr>
          <w:noProof/>
          <w:szCs w:val="22"/>
          <w:lang w:val="bg-BG"/>
        </w:rPr>
        <w:t xml:space="preserve"> да приемате други лекарства (вижте също раздел „</w:t>
      </w:r>
      <w:r w:rsidRPr="00B000EF">
        <w:rPr>
          <w:bCs/>
          <w:noProof/>
          <w:szCs w:val="22"/>
          <w:lang w:val="bg-BG"/>
        </w:rPr>
        <w:t>Предупреждения и предпазни мерки</w:t>
      </w:r>
      <w:r w:rsidRPr="00B000EF">
        <w:rPr>
          <w:noProof/>
          <w:szCs w:val="22"/>
          <w:lang w:val="bg-BG"/>
        </w:rPr>
        <w:t>”).</w:t>
      </w:r>
    </w:p>
    <w:p w:rsidR="00B23BB2" w:rsidRPr="00B000EF" w:rsidRDefault="00B23BB2" w:rsidP="00B23BB2">
      <w:pPr>
        <w:numPr>
          <w:ilvl w:val="12"/>
          <w:numId w:val="0"/>
        </w:numPr>
        <w:ind w:left="567" w:right="-2" w:hanging="567"/>
        <w:rPr>
          <w:noProof/>
          <w:szCs w:val="22"/>
          <w:lang w:val="bg-BG"/>
        </w:rPr>
      </w:pPr>
    </w:p>
    <w:p w:rsidR="00B23BB2" w:rsidRPr="00B000EF" w:rsidRDefault="00B23BB2" w:rsidP="00B23BB2">
      <w:pPr>
        <w:keepNext/>
        <w:numPr>
          <w:ilvl w:val="12"/>
          <w:numId w:val="0"/>
        </w:numPr>
        <w:rPr>
          <w:b/>
          <w:noProof/>
          <w:szCs w:val="22"/>
          <w:lang w:val="bg-BG"/>
        </w:rPr>
      </w:pPr>
      <w:r w:rsidRPr="00B000EF">
        <w:rPr>
          <w:b/>
          <w:noProof/>
          <w:szCs w:val="22"/>
          <w:lang w:val="bg-BG"/>
        </w:rPr>
        <w:t>Humalog с алкохол</w:t>
      </w:r>
    </w:p>
    <w:p w:rsidR="00B23BB2" w:rsidRPr="00B000EF" w:rsidRDefault="00B23BB2" w:rsidP="00B23BB2">
      <w:pPr>
        <w:rPr>
          <w:szCs w:val="22"/>
          <w:lang w:val="bg-BG"/>
        </w:rPr>
      </w:pPr>
      <w:r w:rsidRPr="00B000EF">
        <w:rPr>
          <w:szCs w:val="22"/>
          <w:lang w:val="bg-BG"/>
        </w:rPr>
        <w:t>Нивата на кръвната Ви захар може или да се повишат, или да паднат, ако пиете алкохол. Затова количеството на необходимия инсулин може да се промени.</w:t>
      </w:r>
    </w:p>
    <w:p w:rsidR="00B23BB2" w:rsidRPr="00B000EF" w:rsidRDefault="00B23BB2" w:rsidP="00B23BB2">
      <w:pPr>
        <w:numPr>
          <w:ilvl w:val="12"/>
          <w:numId w:val="0"/>
        </w:numPr>
        <w:tabs>
          <w:tab w:val="clear" w:pos="567"/>
        </w:tabs>
        <w:spacing w:line="240" w:lineRule="auto"/>
        <w:ind w:left="567" w:right="-2" w:hanging="567"/>
        <w:rPr>
          <w:noProof/>
          <w:szCs w:val="22"/>
          <w:lang w:val="bg-BG"/>
        </w:rPr>
      </w:pPr>
    </w:p>
    <w:p w:rsidR="00B23BB2" w:rsidRPr="00B000EF" w:rsidRDefault="00B23BB2" w:rsidP="00B23BB2">
      <w:pPr>
        <w:keepNext/>
        <w:numPr>
          <w:ilvl w:val="12"/>
          <w:numId w:val="0"/>
        </w:numPr>
        <w:tabs>
          <w:tab w:val="clear" w:pos="567"/>
        </w:tabs>
        <w:spacing w:line="240" w:lineRule="auto"/>
        <w:ind w:left="567" w:hanging="567"/>
        <w:outlineLvl w:val="0"/>
        <w:rPr>
          <w:b/>
          <w:noProof/>
          <w:szCs w:val="22"/>
          <w:lang w:val="bg-BG"/>
        </w:rPr>
      </w:pPr>
      <w:r w:rsidRPr="00B000EF">
        <w:rPr>
          <w:b/>
          <w:noProof/>
          <w:szCs w:val="22"/>
          <w:lang w:val="bg-BG"/>
        </w:rPr>
        <w:t>Бременност и кърмене</w:t>
      </w:r>
    </w:p>
    <w:p w:rsidR="00B23BB2" w:rsidRPr="00B000EF" w:rsidRDefault="00C467A3" w:rsidP="00B23BB2">
      <w:pPr>
        <w:tabs>
          <w:tab w:val="clear" w:pos="567"/>
        </w:tabs>
        <w:spacing w:line="240" w:lineRule="auto"/>
        <w:rPr>
          <w:lang w:val="bg-BG"/>
        </w:rPr>
      </w:pPr>
      <w:r>
        <w:rPr>
          <w:lang w:val="bg-BG"/>
        </w:rPr>
        <w:t>Ако сте б</w:t>
      </w:r>
      <w:r w:rsidR="00B23BB2" w:rsidRPr="00B000EF">
        <w:rPr>
          <w:lang w:val="bg-BG"/>
        </w:rPr>
        <w:t xml:space="preserve">ременна </w:t>
      </w:r>
      <w:r w:rsidRPr="00B000EF">
        <w:rPr>
          <w:lang w:val="bg-BG"/>
        </w:rPr>
        <w:t>или кърмите</w:t>
      </w:r>
      <w:r>
        <w:rPr>
          <w:lang w:val="bg-BG"/>
        </w:rPr>
        <w:t>, смятате, че може да</w:t>
      </w:r>
      <w:r w:rsidR="00B23BB2" w:rsidRPr="00B000EF">
        <w:rPr>
          <w:lang w:val="bg-BG"/>
        </w:rPr>
        <w:t xml:space="preserve"> сте </w:t>
      </w:r>
      <w:r>
        <w:rPr>
          <w:lang w:val="bg-BG"/>
        </w:rPr>
        <w:t>бременна</w:t>
      </w:r>
      <w:r w:rsidRPr="00B000EF">
        <w:rPr>
          <w:lang w:val="bg-BG"/>
        </w:rPr>
        <w:t xml:space="preserve"> </w:t>
      </w:r>
      <w:r w:rsidR="00B23BB2" w:rsidRPr="00B000EF">
        <w:rPr>
          <w:lang w:val="bg-BG"/>
        </w:rPr>
        <w:t xml:space="preserve">или </w:t>
      </w:r>
      <w:r>
        <w:rPr>
          <w:lang w:val="bg-BG"/>
        </w:rPr>
        <w:t>планирате бременност</w:t>
      </w:r>
      <w:r w:rsidR="00B8158E">
        <w:rPr>
          <w:lang w:val="bg-BG"/>
        </w:rPr>
        <w:t>,</w:t>
      </w:r>
      <w:r w:rsidR="00B8158E" w:rsidRPr="00B8158E">
        <w:rPr>
          <w:noProof/>
          <w:szCs w:val="22"/>
          <w:lang w:val="bg-BG"/>
        </w:rPr>
        <w:t xml:space="preserve"> </w:t>
      </w:r>
      <w:r w:rsidR="00B8158E">
        <w:rPr>
          <w:noProof/>
          <w:szCs w:val="22"/>
          <w:lang w:val="bg-BG"/>
        </w:rPr>
        <w:t>п</w:t>
      </w:r>
      <w:r w:rsidR="00B8158E" w:rsidRPr="00B000EF">
        <w:rPr>
          <w:noProof/>
          <w:szCs w:val="22"/>
          <w:lang w:val="bg-BG"/>
        </w:rPr>
        <w:t>осъветвайте се с Вашия лекар</w:t>
      </w:r>
      <w:r>
        <w:rPr>
          <w:lang w:val="bg-BG"/>
        </w:rPr>
        <w:t>.</w:t>
      </w:r>
      <w:r w:rsidR="00B23BB2" w:rsidRPr="00B000EF">
        <w:rPr>
          <w:lang w:val="bg-BG"/>
        </w:rPr>
        <w:t xml:space="preserve"> Количеството инсулин, от което се нуждаете обикновено намалява по време на първите три месеца от бременността и нараства в оставащите шест месеца. Ако кърмите, може да имате нужда от промяна в приема на инсулин или в диетата.</w:t>
      </w:r>
    </w:p>
    <w:p w:rsidR="00B23BB2" w:rsidRPr="00B000EF" w:rsidRDefault="00B23BB2" w:rsidP="00CC4C57">
      <w:pPr>
        <w:numPr>
          <w:ilvl w:val="12"/>
          <w:numId w:val="0"/>
        </w:numPr>
        <w:tabs>
          <w:tab w:val="clear" w:pos="567"/>
        </w:tabs>
        <w:spacing w:line="240" w:lineRule="auto"/>
        <w:ind w:right="-2"/>
        <w:outlineLvl w:val="0"/>
        <w:rPr>
          <w:b/>
          <w:noProof/>
          <w:szCs w:val="22"/>
          <w:lang w:val="bg-BG"/>
        </w:rPr>
      </w:pPr>
    </w:p>
    <w:p w:rsidR="00B23BB2" w:rsidRPr="00B000EF" w:rsidRDefault="00B23BB2" w:rsidP="00B23BB2">
      <w:pPr>
        <w:keepNext/>
        <w:numPr>
          <w:ilvl w:val="12"/>
          <w:numId w:val="0"/>
        </w:numPr>
        <w:tabs>
          <w:tab w:val="clear" w:pos="567"/>
        </w:tabs>
        <w:spacing w:line="240" w:lineRule="auto"/>
        <w:ind w:left="567" w:hanging="567"/>
        <w:outlineLvl w:val="0"/>
        <w:rPr>
          <w:b/>
          <w:noProof/>
          <w:szCs w:val="22"/>
          <w:lang w:val="bg-BG"/>
        </w:rPr>
      </w:pPr>
      <w:r w:rsidRPr="00B000EF">
        <w:rPr>
          <w:b/>
          <w:noProof/>
          <w:szCs w:val="22"/>
          <w:lang w:val="bg-BG"/>
        </w:rPr>
        <w:t>Шофиране и работа с машини</w:t>
      </w:r>
    </w:p>
    <w:p w:rsidR="00B23BB2" w:rsidRPr="008C6ABA" w:rsidRDefault="00B23BB2" w:rsidP="00B23BB2">
      <w:pPr>
        <w:tabs>
          <w:tab w:val="clear" w:pos="567"/>
        </w:tabs>
        <w:spacing w:line="240" w:lineRule="auto"/>
        <w:rPr>
          <w:lang w:val="bg-BG"/>
        </w:rPr>
      </w:pPr>
      <w:r w:rsidRPr="00CC4C57">
        <w:rPr>
          <w:lang w:val="bg-BG"/>
        </w:rPr>
        <w:t>Вашата</w:t>
      </w:r>
      <w:r w:rsidRPr="008C6ABA">
        <w:rPr>
          <w:lang w:val="bg-BG"/>
        </w:rPr>
        <w:t xml:space="preserve"> способност да се концентрирате и реагирате може да бъде намалена, ако имате хипогликемия. Моля, имайте предвид този възможен проблем при всички ситуации, които могат да изложат Вас и </w:t>
      </w:r>
      <w:r w:rsidRPr="00CC4C57">
        <w:rPr>
          <w:lang w:val="bg-BG"/>
        </w:rPr>
        <w:t>други хора</w:t>
      </w:r>
      <w:r w:rsidRPr="008C6ABA">
        <w:rPr>
          <w:lang w:val="bg-BG"/>
        </w:rPr>
        <w:t xml:space="preserve"> на риск (например, шофиране или работа с машини). Трябва да се свържете с Вашия лекар относно уместността да шофирате, ако имате:</w:t>
      </w:r>
    </w:p>
    <w:p w:rsidR="00B23BB2" w:rsidRPr="008C6ABA" w:rsidRDefault="00B23BB2" w:rsidP="00B23BB2">
      <w:pPr>
        <w:tabs>
          <w:tab w:val="clear" w:pos="567"/>
        </w:tabs>
        <w:spacing w:line="240" w:lineRule="auto"/>
        <w:rPr>
          <w:lang w:val="bg-BG"/>
        </w:rPr>
      </w:pPr>
      <w:r w:rsidRPr="008C6ABA">
        <w:rPr>
          <w:rFonts w:eastAsia="Arial Unicode MS" w:cs="Arial Unicode MS"/>
          <w:lang w:val="bg-BG"/>
        </w:rPr>
        <w:sym w:font="Symbol" w:char="F0B7"/>
      </w:r>
      <w:r w:rsidRPr="008C6ABA">
        <w:rPr>
          <w:rFonts w:eastAsia="Arial Unicode MS" w:cs="Arial Unicode MS"/>
          <w:lang w:val="bg-BG"/>
        </w:rPr>
        <w:tab/>
      </w:r>
      <w:r w:rsidRPr="008C6ABA">
        <w:rPr>
          <w:lang w:val="bg-BG"/>
        </w:rPr>
        <w:t>чести епизоди на хипогликемия</w:t>
      </w:r>
    </w:p>
    <w:p w:rsidR="00B23BB2" w:rsidRPr="00B000EF" w:rsidRDefault="00B23BB2" w:rsidP="00B23BB2">
      <w:pPr>
        <w:tabs>
          <w:tab w:val="clear" w:pos="567"/>
        </w:tabs>
        <w:spacing w:line="240" w:lineRule="auto"/>
        <w:rPr>
          <w:lang w:val="bg-BG"/>
        </w:rPr>
      </w:pPr>
      <w:r w:rsidRPr="008C6ABA">
        <w:rPr>
          <w:lang w:val="bg-BG"/>
        </w:rPr>
        <w:sym w:font="Symbol" w:char="F0B7"/>
      </w:r>
      <w:r w:rsidRPr="008C6ABA">
        <w:rPr>
          <w:lang w:val="bg-BG"/>
        </w:rPr>
        <w:tab/>
        <w:t xml:space="preserve">отслабени или </w:t>
      </w:r>
      <w:r w:rsidRPr="00CC4C57">
        <w:rPr>
          <w:lang w:val="bg-BG"/>
        </w:rPr>
        <w:t>липсващи</w:t>
      </w:r>
      <w:r w:rsidRPr="008C6ABA">
        <w:rPr>
          <w:lang w:val="bg-BG"/>
        </w:rPr>
        <w:t xml:space="preserve"> </w:t>
      </w:r>
      <w:r w:rsidR="00085119">
        <w:rPr>
          <w:lang w:val="bg-BG"/>
        </w:rPr>
        <w:t>предупредителни</w:t>
      </w:r>
      <w:r w:rsidRPr="008C6ABA">
        <w:rPr>
          <w:lang w:val="bg-BG"/>
        </w:rPr>
        <w:t xml:space="preserve"> признаци на хипогликемия</w:t>
      </w:r>
    </w:p>
    <w:p w:rsidR="00B23BB2" w:rsidRPr="00B000EF" w:rsidRDefault="00B23BB2" w:rsidP="00E368A4">
      <w:pPr>
        <w:tabs>
          <w:tab w:val="clear" w:pos="567"/>
        </w:tabs>
        <w:spacing w:line="240" w:lineRule="auto"/>
        <w:rPr>
          <w:lang w:val="bg-BG"/>
        </w:rPr>
      </w:pPr>
    </w:p>
    <w:p w:rsidR="007B78C9" w:rsidRPr="004C2189" w:rsidRDefault="007B78C9" w:rsidP="007B78C9">
      <w:pPr>
        <w:numPr>
          <w:ilvl w:val="12"/>
          <w:numId w:val="0"/>
        </w:numPr>
        <w:tabs>
          <w:tab w:val="clear" w:pos="567"/>
        </w:tabs>
        <w:spacing w:line="240" w:lineRule="auto"/>
        <w:ind w:right="-2"/>
        <w:rPr>
          <w:b/>
          <w:noProof/>
          <w:lang w:val="ru-RU"/>
        </w:rPr>
      </w:pPr>
      <w:r w:rsidRPr="00D54714">
        <w:rPr>
          <w:b/>
          <w:noProof/>
        </w:rPr>
        <w:t>Humalog</w:t>
      </w:r>
      <w:r w:rsidR="00E11944" w:rsidRPr="00E11944">
        <w:rPr>
          <w:b/>
          <w:bCs/>
          <w:noProof/>
          <w:lang w:val="bg-BG"/>
        </w:rPr>
        <w:t xml:space="preserve"> </w:t>
      </w:r>
      <w:r w:rsidR="00E11944" w:rsidRPr="008B7D3E">
        <w:rPr>
          <w:b/>
          <w:bCs/>
          <w:noProof/>
          <w:lang w:val="bg-BG"/>
        </w:rPr>
        <w:t>съдържа натрий</w:t>
      </w:r>
    </w:p>
    <w:p w:rsidR="007B78C9" w:rsidRDefault="007B78C9" w:rsidP="007B78C9">
      <w:pPr>
        <w:rPr>
          <w:szCs w:val="22"/>
          <w:lang w:val="bg-BG"/>
        </w:rPr>
      </w:pPr>
      <w:r w:rsidRPr="00B000EF">
        <w:rPr>
          <w:szCs w:val="22"/>
          <w:lang w:val="bg-BG"/>
        </w:rPr>
        <w:t>То</w:t>
      </w:r>
      <w:r>
        <w:rPr>
          <w:szCs w:val="22"/>
          <w:lang w:val="bg-BG"/>
        </w:rPr>
        <w:t>ва</w:t>
      </w:r>
      <w:r w:rsidRPr="00B000EF">
        <w:rPr>
          <w:szCs w:val="22"/>
          <w:lang w:val="bg-BG"/>
        </w:rPr>
        <w:t xml:space="preserve"> лекарств</w:t>
      </w:r>
      <w:r>
        <w:rPr>
          <w:szCs w:val="22"/>
          <w:lang w:val="bg-BG"/>
        </w:rPr>
        <w:t>о</w:t>
      </w:r>
      <w:r w:rsidRPr="00B000EF">
        <w:rPr>
          <w:szCs w:val="22"/>
          <w:lang w:val="bg-BG"/>
        </w:rPr>
        <w:t xml:space="preserve"> съдържа по-малко от 1 mmol натрий (23 mg) на доза, т.е. практически „не съдържа натрий”.</w:t>
      </w:r>
    </w:p>
    <w:p w:rsidR="00B23BB2" w:rsidRDefault="00B23BB2" w:rsidP="00B23BB2">
      <w:pPr>
        <w:numPr>
          <w:ilvl w:val="12"/>
          <w:numId w:val="0"/>
        </w:numPr>
        <w:tabs>
          <w:tab w:val="clear" w:pos="567"/>
        </w:tabs>
        <w:spacing w:line="240" w:lineRule="auto"/>
        <w:ind w:left="567" w:right="-2" w:hanging="567"/>
        <w:outlineLvl w:val="0"/>
        <w:rPr>
          <w:noProof/>
          <w:szCs w:val="22"/>
          <w:lang w:val="bg-BG"/>
        </w:rPr>
      </w:pPr>
    </w:p>
    <w:p w:rsidR="007B78C9" w:rsidRPr="00B000EF" w:rsidRDefault="007B78C9" w:rsidP="00B23BB2">
      <w:pPr>
        <w:numPr>
          <w:ilvl w:val="12"/>
          <w:numId w:val="0"/>
        </w:numPr>
        <w:tabs>
          <w:tab w:val="clear" w:pos="567"/>
        </w:tabs>
        <w:spacing w:line="240" w:lineRule="auto"/>
        <w:ind w:left="567" w:right="-2" w:hanging="567"/>
        <w:outlineLvl w:val="0"/>
        <w:rPr>
          <w:noProof/>
          <w:szCs w:val="22"/>
          <w:lang w:val="bg-BG"/>
        </w:rPr>
      </w:pPr>
    </w:p>
    <w:p w:rsidR="00B23BB2" w:rsidRPr="00B000EF" w:rsidRDefault="00B23BB2" w:rsidP="00B23BB2">
      <w:pPr>
        <w:keepNext/>
        <w:tabs>
          <w:tab w:val="clear" w:pos="567"/>
        </w:tabs>
        <w:spacing w:line="240" w:lineRule="auto"/>
        <w:ind w:left="567" w:hanging="567"/>
        <w:outlineLvl w:val="0"/>
        <w:rPr>
          <w:b/>
          <w:noProof/>
          <w:szCs w:val="22"/>
          <w:lang w:val="bg-BG"/>
        </w:rPr>
      </w:pPr>
      <w:r w:rsidRPr="00B000EF">
        <w:rPr>
          <w:b/>
          <w:noProof/>
          <w:szCs w:val="22"/>
          <w:lang w:val="bg-BG"/>
        </w:rPr>
        <w:t>3.</w:t>
      </w:r>
      <w:r w:rsidRPr="00B000EF">
        <w:rPr>
          <w:b/>
          <w:noProof/>
          <w:szCs w:val="22"/>
          <w:lang w:val="bg-BG"/>
        </w:rPr>
        <w:tab/>
        <w:t xml:space="preserve">Как да използвате </w:t>
      </w:r>
      <w:r w:rsidRPr="00B000EF">
        <w:rPr>
          <w:b/>
          <w:lang w:val="bg-BG"/>
        </w:rPr>
        <w:t xml:space="preserve">Humalog </w:t>
      </w:r>
      <w:r w:rsidRPr="00B000EF">
        <w:rPr>
          <w:b/>
          <w:noProof/>
          <w:lang w:val="bg-BG"/>
        </w:rPr>
        <w:t xml:space="preserve">Junior </w:t>
      </w:r>
      <w:r w:rsidRPr="00B000EF">
        <w:rPr>
          <w:b/>
          <w:lang w:val="bg-BG"/>
        </w:rPr>
        <w:t>KwikPen</w:t>
      </w:r>
    </w:p>
    <w:p w:rsidR="00B23BB2" w:rsidRPr="00B000EF" w:rsidRDefault="00B23BB2" w:rsidP="00B23BB2">
      <w:pPr>
        <w:keepNext/>
        <w:tabs>
          <w:tab w:val="clear" w:pos="567"/>
        </w:tabs>
        <w:spacing w:line="240" w:lineRule="auto"/>
        <w:ind w:left="567" w:hanging="567"/>
        <w:outlineLvl w:val="0"/>
        <w:rPr>
          <w:noProof/>
          <w:szCs w:val="22"/>
          <w:lang w:val="bg-BG"/>
        </w:rPr>
      </w:pPr>
    </w:p>
    <w:p w:rsidR="00B23BB2" w:rsidRPr="00B000EF" w:rsidRDefault="00B23BB2" w:rsidP="00B23BB2">
      <w:pPr>
        <w:tabs>
          <w:tab w:val="clear" w:pos="567"/>
        </w:tabs>
        <w:spacing w:line="240" w:lineRule="auto"/>
        <w:ind w:left="567" w:right="-2" w:hanging="567"/>
        <w:rPr>
          <w:noProof/>
          <w:szCs w:val="22"/>
          <w:lang w:val="bg-BG"/>
        </w:rPr>
      </w:pPr>
    </w:p>
    <w:p w:rsidR="00B23BB2" w:rsidRPr="00B000EF" w:rsidRDefault="00B23BB2" w:rsidP="00B23BB2">
      <w:pPr>
        <w:numPr>
          <w:ilvl w:val="12"/>
          <w:numId w:val="0"/>
        </w:numPr>
        <w:tabs>
          <w:tab w:val="clear" w:pos="567"/>
        </w:tabs>
        <w:spacing w:line="240" w:lineRule="auto"/>
        <w:ind w:right="-2"/>
        <w:rPr>
          <w:noProof/>
          <w:szCs w:val="22"/>
          <w:lang w:val="bg-BG"/>
        </w:rPr>
      </w:pPr>
      <w:r w:rsidRPr="00B000EF">
        <w:rPr>
          <w:noProof/>
          <w:szCs w:val="22"/>
          <w:lang w:val="bg-BG"/>
        </w:rPr>
        <w:t>Винаги използвайте това лекарство</w:t>
      </w:r>
      <w:r w:rsidRPr="00B000EF">
        <w:rPr>
          <w:noProof/>
          <w:lang w:val="bg-BG"/>
        </w:rPr>
        <w:t xml:space="preserve"> </w:t>
      </w:r>
      <w:r w:rsidRPr="00B000EF">
        <w:rPr>
          <w:noProof/>
          <w:szCs w:val="22"/>
          <w:lang w:val="bg-BG"/>
        </w:rPr>
        <w:t xml:space="preserve">точно както Ви е казал Вашият лекар. Ако не сте сигурни в нещо, попитайте Вашия лекар. </w:t>
      </w:r>
      <w:r w:rsidRPr="00B000EF">
        <w:rPr>
          <w:lang w:val="bg-BG" w:eastAsia="de-DE"/>
        </w:rPr>
        <w:t>За да се предотврати възможно пренасяне на болести, всяка писалка трябва да се използва само от Вас</w:t>
      </w:r>
      <w:r w:rsidR="008C6ABA">
        <w:rPr>
          <w:lang w:val="bg-BG" w:eastAsia="de-DE"/>
        </w:rPr>
        <w:t>,</w:t>
      </w:r>
      <w:r w:rsidRPr="00B000EF">
        <w:rPr>
          <w:lang w:val="bg-BG" w:eastAsia="de-DE"/>
        </w:rPr>
        <w:t xml:space="preserve"> </w:t>
      </w:r>
      <w:r w:rsidR="005B4585">
        <w:rPr>
          <w:lang w:val="bg-BG" w:eastAsia="de-DE"/>
        </w:rPr>
        <w:t>дори</w:t>
      </w:r>
      <w:r w:rsidR="008C6ABA">
        <w:rPr>
          <w:lang w:val="bg-BG" w:eastAsia="de-DE"/>
        </w:rPr>
        <w:t xml:space="preserve"> и</w:t>
      </w:r>
      <w:r w:rsidRPr="00B000EF">
        <w:rPr>
          <w:lang w:val="bg-BG" w:eastAsia="de-DE"/>
        </w:rPr>
        <w:t xml:space="preserve"> ако иглата е сменена.</w:t>
      </w:r>
    </w:p>
    <w:p w:rsidR="00B23BB2" w:rsidRPr="00B000EF" w:rsidRDefault="00B23BB2" w:rsidP="00B23BB2">
      <w:pPr>
        <w:numPr>
          <w:ilvl w:val="12"/>
          <w:numId w:val="0"/>
        </w:numPr>
        <w:tabs>
          <w:tab w:val="clear" w:pos="567"/>
        </w:tabs>
        <w:spacing w:line="240" w:lineRule="auto"/>
        <w:ind w:right="-2"/>
        <w:rPr>
          <w:noProof/>
          <w:szCs w:val="22"/>
          <w:lang w:val="bg-BG"/>
        </w:rPr>
      </w:pPr>
    </w:p>
    <w:p w:rsidR="00AA1B4E" w:rsidRDefault="00B23BB2" w:rsidP="00CC4C57">
      <w:pPr>
        <w:keepNext/>
        <w:numPr>
          <w:ilvl w:val="12"/>
          <w:numId w:val="0"/>
        </w:numPr>
        <w:tabs>
          <w:tab w:val="clear" w:pos="567"/>
        </w:tabs>
        <w:spacing w:line="240" w:lineRule="auto"/>
        <w:ind w:left="567" w:hanging="567"/>
        <w:outlineLvl w:val="0"/>
        <w:rPr>
          <w:b/>
          <w:noProof/>
          <w:szCs w:val="22"/>
          <w:lang w:val="bg-BG"/>
        </w:rPr>
      </w:pPr>
      <w:r w:rsidRPr="00B000EF">
        <w:rPr>
          <w:b/>
          <w:noProof/>
          <w:szCs w:val="22"/>
          <w:lang w:val="bg-BG"/>
        </w:rPr>
        <w:t>Доз</w:t>
      </w:r>
      <w:r w:rsidR="00FD60AB">
        <w:rPr>
          <w:b/>
          <w:noProof/>
          <w:szCs w:val="22"/>
          <w:lang w:val="bg-BG"/>
        </w:rPr>
        <w:t>а</w:t>
      </w:r>
    </w:p>
    <w:p w:rsidR="00E1622A" w:rsidRPr="00493EFF" w:rsidRDefault="00E1622A" w:rsidP="00E1622A">
      <w:pPr>
        <w:numPr>
          <w:ilvl w:val="12"/>
          <w:numId w:val="0"/>
        </w:numPr>
        <w:tabs>
          <w:tab w:val="clear" w:pos="567"/>
        </w:tabs>
        <w:spacing w:line="240" w:lineRule="auto"/>
        <w:ind w:left="567" w:hanging="567"/>
        <w:outlineLvl w:val="0"/>
        <w:rPr>
          <w:b/>
          <w:noProof/>
          <w:szCs w:val="22"/>
          <w:lang w:val="bg-BG"/>
        </w:rPr>
      </w:pPr>
      <w:r w:rsidRPr="00B000EF">
        <w:rPr>
          <w:lang w:val="bg-BG"/>
        </w:rPr>
        <w:sym w:font="Symbol" w:char="F0B7"/>
      </w:r>
      <w:r w:rsidRPr="00B000EF">
        <w:rPr>
          <w:lang w:val="bg-BG"/>
        </w:rPr>
        <w:tab/>
      </w:r>
      <w:r w:rsidRPr="00CC4C57">
        <w:rPr>
          <w:lang w:val="bg-BG"/>
        </w:rPr>
        <w:t>Броят</w:t>
      </w:r>
      <w:r w:rsidRPr="008C6ABA">
        <w:rPr>
          <w:lang w:val="bg-BG"/>
        </w:rPr>
        <w:t xml:space="preserve"> на половин</w:t>
      </w:r>
      <w:r w:rsidR="003F00DF" w:rsidRPr="008C6ABA">
        <w:rPr>
          <w:lang w:val="bg-BG"/>
        </w:rPr>
        <w:t>ките</w:t>
      </w:r>
      <w:r w:rsidRPr="008C6ABA">
        <w:rPr>
          <w:lang w:val="bg-BG"/>
        </w:rPr>
        <w:t xml:space="preserve"> единици (0,</w:t>
      </w:r>
      <w:r w:rsidRPr="00691CF5">
        <w:rPr>
          <w:lang w:val="bg-BG"/>
        </w:rPr>
        <w:t>5</w:t>
      </w:r>
      <w:r w:rsidRPr="00521808">
        <w:rPr>
          <w:lang w:val="bg-BG"/>
        </w:rPr>
        <w:t> единици</w:t>
      </w:r>
      <w:r w:rsidRPr="00C831BC">
        <w:rPr>
          <w:lang w:val="bg-BG"/>
        </w:rPr>
        <w:t xml:space="preserve">) </w:t>
      </w:r>
      <w:r w:rsidRPr="00FA7BFB">
        <w:rPr>
          <w:lang w:val="bg-BG"/>
        </w:rPr>
        <w:t>е показан в дозаторното прозорче на Вашата писалка</w:t>
      </w:r>
      <w:r w:rsidRPr="001E1A5A">
        <w:rPr>
          <w:lang w:val="bg-BG"/>
        </w:rPr>
        <w:t>. Половин</w:t>
      </w:r>
      <w:r w:rsidR="003F00DF" w:rsidRPr="001144A7">
        <w:rPr>
          <w:lang w:val="bg-BG"/>
        </w:rPr>
        <w:t>ките</w:t>
      </w:r>
      <w:r w:rsidRPr="008C26DE">
        <w:rPr>
          <w:lang w:val="bg-BG"/>
        </w:rPr>
        <w:t xml:space="preserve"> единици </w:t>
      </w:r>
      <w:r w:rsidRPr="00D10EE0">
        <w:rPr>
          <w:lang w:val="bg-BG"/>
        </w:rPr>
        <w:t>(0,</w:t>
      </w:r>
      <w:r w:rsidRPr="00C72ECE">
        <w:rPr>
          <w:lang w:val="bg-BG"/>
        </w:rPr>
        <w:t>5 единици) са показани като чертички между числата.</w:t>
      </w:r>
    </w:p>
    <w:p w:rsidR="00E1622A" w:rsidRPr="00691CF5" w:rsidRDefault="00E1622A" w:rsidP="00E1622A">
      <w:pPr>
        <w:numPr>
          <w:ilvl w:val="12"/>
          <w:numId w:val="0"/>
        </w:numPr>
        <w:tabs>
          <w:tab w:val="clear" w:pos="567"/>
        </w:tabs>
        <w:spacing w:line="240" w:lineRule="auto"/>
        <w:ind w:left="567" w:hanging="567"/>
        <w:outlineLvl w:val="0"/>
        <w:rPr>
          <w:b/>
          <w:noProof/>
          <w:szCs w:val="22"/>
          <w:lang w:val="bg-BG"/>
        </w:rPr>
      </w:pPr>
      <w:r w:rsidRPr="008C6ABA">
        <w:rPr>
          <w:lang w:val="bg-BG"/>
        </w:rPr>
        <w:sym w:font="Symbol" w:char="F0B7"/>
      </w:r>
      <w:r w:rsidRPr="008C6ABA">
        <w:rPr>
          <w:lang w:val="bg-BG"/>
        </w:rPr>
        <w:tab/>
        <w:t xml:space="preserve">Винаги проверявайте </w:t>
      </w:r>
      <w:r w:rsidRPr="00CC4C57">
        <w:rPr>
          <w:lang w:val="bg-BG"/>
        </w:rPr>
        <w:t>числото</w:t>
      </w:r>
      <w:r w:rsidRPr="008C6ABA">
        <w:rPr>
          <w:lang w:val="bg-BG"/>
        </w:rPr>
        <w:t xml:space="preserve"> в дозаторното прозорче, за да се </w:t>
      </w:r>
      <w:r w:rsidR="00124463" w:rsidRPr="008C6ABA">
        <w:rPr>
          <w:lang w:val="bg-BG"/>
        </w:rPr>
        <w:t>у</w:t>
      </w:r>
      <w:r w:rsidR="00B51775" w:rsidRPr="008C6ABA">
        <w:rPr>
          <w:lang w:val="bg-BG"/>
        </w:rPr>
        <w:t>верите</w:t>
      </w:r>
      <w:r w:rsidRPr="008C6ABA">
        <w:rPr>
          <w:lang w:val="bg-BG"/>
        </w:rPr>
        <w:t>, че сте набрали правилната доза.</w:t>
      </w:r>
    </w:p>
    <w:p w:rsidR="00B23BB2" w:rsidRPr="008C6ABA" w:rsidRDefault="00B23BB2" w:rsidP="00B23BB2">
      <w:pPr>
        <w:tabs>
          <w:tab w:val="clear" w:pos="567"/>
        </w:tabs>
        <w:spacing w:line="240" w:lineRule="auto"/>
        <w:ind w:left="540" w:hanging="540"/>
        <w:rPr>
          <w:lang w:val="bg-BG"/>
        </w:rPr>
      </w:pPr>
      <w:r w:rsidRPr="008C6ABA">
        <w:rPr>
          <w:lang w:val="bg-BG"/>
        </w:rPr>
        <w:sym w:font="Symbol" w:char="F0B7"/>
      </w:r>
      <w:r w:rsidRPr="008C6ABA">
        <w:rPr>
          <w:lang w:val="bg-BG"/>
        </w:rPr>
        <w:tab/>
        <w:t>Обикновено трябва да инжектирате Humalog 15 минути преди ядене. Ако е необходимо може да го инжектирате веднага след хранене. Но Вашият лекар ще Ви каже точно колко да прилагате, кога да го прилагате и колко често. Тези указания са само за Вас. Следвайте ги точно и посещавайте Вашата диабетна клиника редовно.</w:t>
      </w:r>
    </w:p>
    <w:p w:rsidR="00B23BB2" w:rsidRPr="00B000EF" w:rsidRDefault="00B23BB2" w:rsidP="00B23BB2">
      <w:pPr>
        <w:tabs>
          <w:tab w:val="clear" w:pos="567"/>
        </w:tabs>
        <w:spacing w:line="240" w:lineRule="auto"/>
        <w:ind w:left="540" w:hanging="540"/>
        <w:rPr>
          <w:lang w:val="bg-BG"/>
        </w:rPr>
      </w:pPr>
      <w:r w:rsidRPr="008C6ABA">
        <w:rPr>
          <w:lang w:val="bg-BG"/>
        </w:rPr>
        <w:sym w:font="Symbol" w:char="F0B7"/>
      </w:r>
      <w:r w:rsidRPr="008C6ABA">
        <w:rPr>
          <w:lang w:val="bg-BG"/>
        </w:rPr>
        <w:tab/>
        <w:t xml:space="preserve">Ако промените вида инсулин, който използвате (например, </w:t>
      </w:r>
      <w:r w:rsidRPr="00CC4C57">
        <w:rPr>
          <w:lang w:val="bg-BG"/>
        </w:rPr>
        <w:t>преминете</w:t>
      </w:r>
      <w:r w:rsidRPr="008C6ABA">
        <w:rPr>
          <w:lang w:val="bg-BG"/>
        </w:rPr>
        <w:t xml:space="preserve"> от човешки или животински инсулин на Humalog-ов продукт), може би ще трябва да приемате повече</w:t>
      </w:r>
      <w:r w:rsidRPr="00B000EF">
        <w:rPr>
          <w:lang w:val="bg-BG"/>
        </w:rPr>
        <w:t xml:space="preserve"> или по</w:t>
      </w:r>
      <w:r w:rsidRPr="00B000EF">
        <w:rPr>
          <w:lang w:val="bg-BG"/>
        </w:rPr>
        <w:noBreakHyphen/>
        <w:t>малко отколкото преди. Това може да важи само за първата инжекция или може да бъде постепенна промяна за няколко седмици или месеци.</w:t>
      </w:r>
    </w:p>
    <w:p w:rsidR="00FF087B" w:rsidRPr="00C5479C" w:rsidRDefault="00B23BB2" w:rsidP="008535D1">
      <w:pPr>
        <w:ind w:left="540" w:hanging="540"/>
        <w:rPr>
          <w:lang w:val="ru-RU"/>
        </w:rPr>
      </w:pPr>
      <w:r w:rsidRPr="00B000EF">
        <w:rPr>
          <w:lang w:val="bg-BG"/>
        </w:rPr>
        <w:sym w:font="Symbol" w:char="F0B7"/>
      </w:r>
      <w:r w:rsidRPr="00B000EF">
        <w:rPr>
          <w:lang w:val="bg-BG"/>
        </w:rPr>
        <w:tab/>
        <w:t xml:space="preserve">Humalog </w:t>
      </w:r>
      <w:r w:rsidR="00FF087B">
        <w:rPr>
          <w:noProof/>
        </w:rPr>
        <w:t>KwikPen</w:t>
      </w:r>
      <w:r w:rsidR="00FF087B">
        <w:rPr>
          <w:lang w:val="bg-BG"/>
        </w:rPr>
        <w:t xml:space="preserve">  е подходящ само за инжектиране под кожата. Говорете с Вашия лекар, ако трябва да инжектирате Вашия инсулин по друг начин.</w:t>
      </w:r>
    </w:p>
    <w:p w:rsidR="00B23BB2" w:rsidRPr="00B000EF" w:rsidRDefault="00B23BB2" w:rsidP="00B23BB2">
      <w:pPr>
        <w:numPr>
          <w:ilvl w:val="12"/>
          <w:numId w:val="0"/>
        </w:numPr>
        <w:tabs>
          <w:tab w:val="clear" w:pos="567"/>
        </w:tabs>
        <w:spacing w:line="240" w:lineRule="auto"/>
        <w:ind w:left="720" w:right="-2" w:hanging="720"/>
        <w:rPr>
          <w:b/>
          <w:noProof/>
          <w:szCs w:val="22"/>
          <w:lang w:val="bg-BG"/>
        </w:rPr>
      </w:pPr>
    </w:p>
    <w:p w:rsidR="00B23BB2" w:rsidRPr="00B000EF" w:rsidRDefault="00B23BB2" w:rsidP="00B23BB2">
      <w:pPr>
        <w:keepNext/>
        <w:tabs>
          <w:tab w:val="clear" w:pos="567"/>
        </w:tabs>
        <w:spacing w:line="240" w:lineRule="auto"/>
        <w:ind w:left="567" w:hanging="567"/>
        <w:outlineLvl w:val="0"/>
        <w:rPr>
          <w:b/>
          <w:lang w:val="bg-BG"/>
        </w:rPr>
      </w:pPr>
      <w:r w:rsidRPr="00B000EF">
        <w:rPr>
          <w:b/>
          <w:lang w:val="bg-BG"/>
        </w:rPr>
        <w:t xml:space="preserve">Приготвяне на писалката Humalog </w:t>
      </w:r>
      <w:r w:rsidRPr="00B000EF">
        <w:rPr>
          <w:b/>
          <w:noProof/>
          <w:lang w:val="bg-BG"/>
        </w:rPr>
        <w:t xml:space="preserve">Junior </w:t>
      </w:r>
      <w:r w:rsidRPr="00B000EF">
        <w:rPr>
          <w:b/>
          <w:lang w:val="bg-BG"/>
        </w:rPr>
        <w:t xml:space="preserve">KwikPen </w:t>
      </w:r>
    </w:p>
    <w:p w:rsidR="00B23BB2" w:rsidRPr="00B000EF" w:rsidRDefault="00B23BB2" w:rsidP="00B23BB2">
      <w:pPr>
        <w:tabs>
          <w:tab w:val="clear" w:pos="567"/>
        </w:tabs>
        <w:spacing w:line="240" w:lineRule="auto"/>
        <w:ind w:left="540" w:hanging="540"/>
        <w:rPr>
          <w:lang w:val="bg-BG"/>
        </w:rPr>
      </w:pPr>
      <w:r w:rsidRPr="00B000EF">
        <w:rPr>
          <w:lang w:val="bg-BG"/>
        </w:rPr>
        <w:sym w:font="Symbol" w:char="F0B7"/>
      </w:r>
      <w:r w:rsidRPr="00B000EF">
        <w:rPr>
          <w:lang w:val="bg-BG"/>
        </w:rPr>
        <w:tab/>
        <w:t xml:space="preserve">Humalog е разтворен предварително във вода, така че не е необходимо да го </w:t>
      </w:r>
      <w:r w:rsidR="00B8158E">
        <w:rPr>
          <w:lang w:val="bg-BG"/>
        </w:rPr>
        <w:t>с</w:t>
      </w:r>
      <w:r w:rsidRPr="00B000EF">
        <w:rPr>
          <w:lang w:val="bg-BG"/>
        </w:rPr>
        <w:t xml:space="preserve">месвате. Но Вие трябва да го използвате </w:t>
      </w:r>
      <w:r w:rsidRPr="00B000EF">
        <w:rPr>
          <w:b/>
          <w:lang w:val="bg-BG"/>
        </w:rPr>
        <w:t>само</w:t>
      </w:r>
      <w:r w:rsidRPr="00B000EF">
        <w:rPr>
          <w:lang w:val="bg-BG"/>
        </w:rPr>
        <w:t xml:space="preserve">, ако изглежда като вода. Той трябва да е бистър, без цвят и без твърди частици в него. Проверявайте за това </w:t>
      </w:r>
      <w:r w:rsidRPr="008C6ABA">
        <w:rPr>
          <w:lang w:val="bg-BG"/>
        </w:rPr>
        <w:t xml:space="preserve">всеки път, когато </w:t>
      </w:r>
      <w:r w:rsidRPr="00CC4C57">
        <w:rPr>
          <w:lang w:val="bg-BG"/>
        </w:rPr>
        <w:t>си</w:t>
      </w:r>
      <w:r w:rsidRPr="008C6ABA">
        <w:rPr>
          <w:lang w:val="bg-BG"/>
        </w:rPr>
        <w:t xml:space="preserve"> го инжектирате.</w:t>
      </w:r>
    </w:p>
    <w:p w:rsidR="00B23BB2" w:rsidRPr="00B000EF" w:rsidRDefault="00B23BB2" w:rsidP="00B23BB2">
      <w:pPr>
        <w:numPr>
          <w:ilvl w:val="12"/>
          <w:numId w:val="0"/>
        </w:numPr>
        <w:tabs>
          <w:tab w:val="clear" w:pos="567"/>
        </w:tabs>
        <w:spacing w:line="240" w:lineRule="auto"/>
        <w:ind w:left="567" w:right="-2" w:hanging="567"/>
        <w:rPr>
          <w:noProof/>
          <w:szCs w:val="22"/>
          <w:lang w:val="bg-BG"/>
        </w:rPr>
      </w:pPr>
    </w:p>
    <w:p w:rsidR="00B23BB2" w:rsidRPr="00B000EF" w:rsidRDefault="00B23BB2" w:rsidP="00B23BB2">
      <w:pPr>
        <w:keepNext/>
        <w:numPr>
          <w:ilvl w:val="12"/>
          <w:numId w:val="0"/>
        </w:numPr>
        <w:tabs>
          <w:tab w:val="clear" w:pos="567"/>
        </w:tabs>
        <w:spacing w:line="240" w:lineRule="auto"/>
        <w:outlineLvl w:val="0"/>
        <w:rPr>
          <w:b/>
          <w:lang w:val="bg-BG"/>
        </w:rPr>
      </w:pPr>
      <w:r w:rsidRPr="00B000EF">
        <w:rPr>
          <w:b/>
          <w:lang w:val="bg-BG"/>
        </w:rPr>
        <w:t xml:space="preserve">Приготвяне на писалката </w:t>
      </w:r>
      <w:r w:rsidRPr="00B000EF">
        <w:rPr>
          <w:b/>
          <w:noProof/>
          <w:lang w:val="bg-BG"/>
        </w:rPr>
        <w:t xml:space="preserve">Junior </w:t>
      </w:r>
      <w:r w:rsidRPr="00B000EF">
        <w:rPr>
          <w:b/>
          <w:lang w:val="bg-BG"/>
        </w:rPr>
        <w:t>KwikPen за употреба (моля, вижте, Ръководство за употреба)</w:t>
      </w:r>
    </w:p>
    <w:p w:rsidR="00B23BB2" w:rsidRPr="00B000EF" w:rsidRDefault="00B23BB2" w:rsidP="00B23BB2">
      <w:pPr>
        <w:tabs>
          <w:tab w:val="clear" w:pos="567"/>
        </w:tabs>
        <w:spacing w:line="240" w:lineRule="auto"/>
        <w:ind w:left="540" w:hanging="540"/>
        <w:rPr>
          <w:lang w:val="bg-BG"/>
        </w:rPr>
      </w:pPr>
      <w:r w:rsidRPr="00B000EF">
        <w:rPr>
          <w:lang w:val="bg-BG"/>
        </w:rPr>
        <w:sym w:font="Symbol" w:char="F0B7"/>
      </w:r>
      <w:r w:rsidRPr="00B000EF">
        <w:rPr>
          <w:lang w:val="bg-BG"/>
        </w:rPr>
        <w:tab/>
        <w:t>Първо си измийте ръцете.</w:t>
      </w:r>
    </w:p>
    <w:p w:rsidR="00B23BB2" w:rsidRPr="00B000EF" w:rsidRDefault="00B23BB2" w:rsidP="00B23BB2">
      <w:pPr>
        <w:tabs>
          <w:tab w:val="clear" w:pos="567"/>
        </w:tabs>
        <w:spacing w:line="240" w:lineRule="auto"/>
        <w:ind w:left="540" w:hanging="540"/>
        <w:rPr>
          <w:lang w:val="bg-BG"/>
        </w:rPr>
      </w:pPr>
      <w:r w:rsidRPr="00B000EF">
        <w:rPr>
          <w:lang w:val="bg-BG"/>
        </w:rPr>
        <w:sym w:font="Symbol" w:char="F0B7"/>
      </w:r>
      <w:r w:rsidRPr="00B000EF">
        <w:rPr>
          <w:lang w:val="bg-BG"/>
        </w:rPr>
        <w:tab/>
        <w:t xml:space="preserve">Прочетете указанията как да </w:t>
      </w:r>
      <w:r w:rsidRPr="008C6ABA">
        <w:rPr>
          <w:lang w:val="bg-BG"/>
        </w:rPr>
        <w:t xml:space="preserve">използвате </w:t>
      </w:r>
      <w:r w:rsidRPr="00CC4C57">
        <w:rPr>
          <w:lang w:val="bg-BG"/>
        </w:rPr>
        <w:t>Вашата</w:t>
      </w:r>
      <w:r w:rsidRPr="008C6ABA">
        <w:rPr>
          <w:lang w:val="bg-BG"/>
        </w:rPr>
        <w:t xml:space="preserve"> предварително</w:t>
      </w:r>
      <w:r w:rsidRPr="00B000EF">
        <w:rPr>
          <w:lang w:val="bg-BG"/>
        </w:rPr>
        <w:t xml:space="preserve"> напълнена инсулинова писалка. Моля, внимателно следвайте указанията. Там има някои напомняния.</w:t>
      </w:r>
    </w:p>
    <w:p w:rsidR="00B23BB2" w:rsidRPr="00B000EF" w:rsidRDefault="00B23BB2" w:rsidP="00B23BB2">
      <w:pPr>
        <w:tabs>
          <w:tab w:val="clear" w:pos="567"/>
        </w:tabs>
        <w:spacing w:line="240" w:lineRule="auto"/>
        <w:ind w:left="540" w:hanging="540"/>
        <w:rPr>
          <w:lang w:val="bg-BG"/>
        </w:rPr>
      </w:pPr>
      <w:r w:rsidRPr="00B000EF">
        <w:rPr>
          <w:lang w:val="bg-BG"/>
        </w:rPr>
        <w:sym w:font="Symbol" w:char="F0B7"/>
      </w:r>
      <w:r w:rsidRPr="00B000EF">
        <w:rPr>
          <w:lang w:val="bg-BG"/>
        </w:rPr>
        <w:tab/>
        <w:t>Използвайте чиста игла. (Иглите не са включени).</w:t>
      </w:r>
    </w:p>
    <w:p w:rsidR="00B23BB2" w:rsidRPr="00B000EF" w:rsidRDefault="00B23BB2" w:rsidP="00B23BB2">
      <w:pPr>
        <w:tabs>
          <w:tab w:val="clear" w:pos="567"/>
        </w:tabs>
        <w:spacing w:line="240" w:lineRule="auto"/>
        <w:ind w:left="540" w:hanging="540"/>
        <w:rPr>
          <w:lang w:val="bg-BG"/>
        </w:rPr>
      </w:pPr>
      <w:r w:rsidRPr="00B000EF">
        <w:rPr>
          <w:lang w:val="bg-BG"/>
        </w:rPr>
        <w:sym w:font="Symbol" w:char="F0B7"/>
      </w:r>
      <w:r w:rsidRPr="00B000EF">
        <w:rPr>
          <w:lang w:val="bg-BG"/>
        </w:rPr>
        <w:tab/>
      </w:r>
      <w:r w:rsidRPr="00B000EF">
        <w:rPr>
          <w:szCs w:val="22"/>
          <w:lang w:val="bg-BG"/>
        </w:rPr>
        <w:t xml:space="preserve">Заредете </w:t>
      </w:r>
      <w:r w:rsidRPr="00B000EF">
        <w:rPr>
          <w:lang w:val="bg-BG"/>
        </w:rPr>
        <w:t>Вашата писалка Junior KwikPen преди всяка употреба. Така проверявате, че инсулин излиза навън и изчиствате въздушните мехурчета от Вашата писалка Junior KwikPen. Може да има все още останали няколко малки въздушни мехурчета в писалката - те са безвредни. Ако въздушните мехурчета са твърде големи, това може да повлияе на дозата инсулин.</w:t>
      </w:r>
    </w:p>
    <w:p w:rsidR="00B23BB2" w:rsidRPr="00B000EF" w:rsidRDefault="00B23BB2" w:rsidP="00B23BB2">
      <w:pPr>
        <w:tabs>
          <w:tab w:val="clear" w:pos="567"/>
        </w:tabs>
        <w:spacing w:line="240" w:lineRule="auto"/>
        <w:ind w:left="567" w:hanging="567"/>
        <w:rPr>
          <w:lang w:val="bg-BG"/>
        </w:rPr>
      </w:pPr>
    </w:p>
    <w:p w:rsidR="00B23BB2" w:rsidRPr="00B000EF" w:rsidRDefault="00B23BB2" w:rsidP="00B23BB2">
      <w:pPr>
        <w:keepNext/>
        <w:tabs>
          <w:tab w:val="clear" w:pos="567"/>
        </w:tabs>
        <w:spacing w:line="240" w:lineRule="auto"/>
        <w:ind w:left="567" w:hanging="567"/>
        <w:outlineLvl w:val="0"/>
        <w:rPr>
          <w:b/>
          <w:lang w:val="bg-BG"/>
        </w:rPr>
      </w:pPr>
      <w:r w:rsidRPr="00B000EF">
        <w:rPr>
          <w:b/>
          <w:lang w:val="bg-BG"/>
        </w:rPr>
        <w:t>Инжектиране на Humalog</w:t>
      </w:r>
    </w:p>
    <w:p w:rsidR="00B23BB2" w:rsidRPr="00B000EF" w:rsidRDefault="00B23BB2" w:rsidP="00B23BB2">
      <w:pPr>
        <w:tabs>
          <w:tab w:val="clear" w:pos="567"/>
        </w:tabs>
        <w:spacing w:line="240" w:lineRule="auto"/>
        <w:ind w:left="540" w:hanging="540"/>
        <w:rPr>
          <w:lang w:val="bg-BG"/>
        </w:rPr>
      </w:pPr>
      <w:r w:rsidRPr="00B000EF">
        <w:rPr>
          <w:lang w:val="bg-BG"/>
        </w:rPr>
        <w:sym w:font="Symbol" w:char="F0B7"/>
      </w:r>
      <w:r w:rsidRPr="00B000EF">
        <w:rPr>
          <w:lang w:val="bg-BG"/>
        </w:rPr>
        <w:tab/>
        <w:t>Преди да направите инжекцията, почистете кожа</w:t>
      </w:r>
      <w:r w:rsidR="00B8158E">
        <w:rPr>
          <w:lang w:val="bg-BG"/>
        </w:rPr>
        <w:t>та</w:t>
      </w:r>
      <w:r w:rsidRPr="00B000EF">
        <w:rPr>
          <w:i/>
          <w:lang w:val="bg-BG"/>
        </w:rPr>
        <w:t xml:space="preserve"> </w:t>
      </w:r>
      <w:r w:rsidRPr="00B000EF">
        <w:rPr>
          <w:lang w:val="bg-BG"/>
        </w:rPr>
        <w:t xml:space="preserve">както са Ви инструктирали. Инжектирайте под кожата както са Ви обучили. Не инжектирайте директно във вена. След поставяне на Вашата инжекция, оставете иглата в кожата за пет секунди, за да сте сигурни, че сте приели цялата доза. Не разтривайте мястото, където току що сте направили инжекцията. Убедете се, че сте се </w:t>
      </w:r>
      <w:r w:rsidRPr="008C6ABA">
        <w:rPr>
          <w:lang w:val="bg-BG"/>
        </w:rPr>
        <w:t xml:space="preserve">инжектирали </w:t>
      </w:r>
      <w:r w:rsidRPr="00CC4C57">
        <w:rPr>
          <w:lang w:val="bg-BG"/>
        </w:rPr>
        <w:t>най-малко</w:t>
      </w:r>
      <w:r w:rsidRPr="008C6ABA">
        <w:rPr>
          <w:lang w:val="bg-BG"/>
        </w:rPr>
        <w:t xml:space="preserve"> на половин</w:t>
      </w:r>
      <w:r w:rsidRPr="00B000EF">
        <w:rPr>
          <w:lang w:val="bg-BG"/>
        </w:rPr>
        <w:t xml:space="preserve"> инч (1 см) от мястото на последната инжекция, и че </w:t>
      </w:r>
      <w:r w:rsidRPr="00B000EF">
        <w:rPr>
          <w:szCs w:val="22"/>
          <w:lang w:val="bg-BG"/>
        </w:rPr>
        <w:t xml:space="preserve">„редувате” </w:t>
      </w:r>
      <w:r w:rsidRPr="00B000EF">
        <w:rPr>
          <w:lang w:val="bg-BG"/>
        </w:rPr>
        <w:t>местата на инжектиране, така както сте били обучени. Няма значение кое място използвате за инжектиране, дали в горната част на ръката, бедрото, седалището или корема, Вашата инжекция Humalog въпреки това ще действа по</w:t>
      </w:r>
      <w:r w:rsidRPr="00B000EF">
        <w:rPr>
          <w:lang w:val="bg-BG"/>
        </w:rPr>
        <w:noBreakHyphen/>
        <w:t>бързо отколкото разтворимия човешки инсулин.</w:t>
      </w:r>
    </w:p>
    <w:p w:rsidR="00B23BB2" w:rsidRPr="00B000EF" w:rsidRDefault="00B23BB2" w:rsidP="00B23BB2">
      <w:pPr>
        <w:tabs>
          <w:tab w:val="clear" w:pos="567"/>
        </w:tabs>
        <w:spacing w:line="240" w:lineRule="auto"/>
        <w:ind w:left="540" w:hanging="540"/>
        <w:rPr>
          <w:lang w:val="bg-BG"/>
        </w:rPr>
      </w:pPr>
      <w:r w:rsidRPr="00B000EF">
        <w:rPr>
          <w:lang w:val="bg-BG"/>
        </w:rPr>
        <w:sym w:font="Symbol" w:char="F0B7"/>
      </w:r>
      <w:r w:rsidRPr="00B000EF">
        <w:rPr>
          <w:lang w:val="bg-BG"/>
        </w:rPr>
        <w:tab/>
        <w:t>Вие не трябва да прилагате Humalog интравенозно. Инжектирайте Humalog както Вашият лекар или медицинска сестра са Ви обучили. Само Вашият лекар може да прилага Humalog интравенозно. Той ще направи това само при специални условия, като например, операция или, ако Вие сте болни и Вашите нива на глюкоза са твърде високи.</w:t>
      </w:r>
    </w:p>
    <w:p w:rsidR="00B23BB2" w:rsidRPr="00B000EF" w:rsidRDefault="00B23BB2" w:rsidP="00B23BB2">
      <w:pPr>
        <w:numPr>
          <w:ilvl w:val="12"/>
          <w:numId w:val="0"/>
        </w:numPr>
        <w:tabs>
          <w:tab w:val="clear" w:pos="567"/>
        </w:tabs>
        <w:spacing w:line="240" w:lineRule="auto"/>
        <w:ind w:left="567" w:right="-2" w:hanging="567"/>
        <w:rPr>
          <w:noProof/>
          <w:szCs w:val="22"/>
          <w:lang w:val="bg-BG"/>
        </w:rPr>
      </w:pPr>
    </w:p>
    <w:p w:rsidR="00B23BB2" w:rsidRPr="00B000EF" w:rsidRDefault="00B23BB2" w:rsidP="00B23BB2">
      <w:pPr>
        <w:keepNext/>
        <w:tabs>
          <w:tab w:val="clear" w:pos="567"/>
        </w:tabs>
        <w:spacing w:line="240" w:lineRule="auto"/>
        <w:ind w:left="567" w:hanging="567"/>
        <w:outlineLvl w:val="0"/>
        <w:rPr>
          <w:b/>
          <w:lang w:val="bg-BG"/>
        </w:rPr>
      </w:pPr>
      <w:r w:rsidRPr="00B000EF">
        <w:rPr>
          <w:b/>
          <w:lang w:val="bg-BG"/>
        </w:rPr>
        <w:t>След инжектиране</w:t>
      </w:r>
    </w:p>
    <w:p w:rsidR="00B23BB2" w:rsidRPr="00B000EF" w:rsidRDefault="00B23BB2" w:rsidP="00B23BB2">
      <w:pPr>
        <w:tabs>
          <w:tab w:val="clear" w:pos="567"/>
        </w:tabs>
        <w:spacing w:line="240" w:lineRule="auto"/>
        <w:ind w:left="540" w:hanging="540"/>
        <w:rPr>
          <w:lang w:val="bg-BG"/>
        </w:rPr>
      </w:pPr>
      <w:r w:rsidRPr="00B000EF">
        <w:rPr>
          <w:rFonts w:eastAsia="Arial Unicode MS" w:cs="Arial Unicode MS"/>
          <w:b/>
          <w:lang w:val="bg-BG"/>
        </w:rPr>
        <w:sym w:font="Symbol" w:char="F0B7"/>
      </w:r>
      <w:r w:rsidRPr="00B000EF">
        <w:rPr>
          <w:rFonts w:eastAsia="Arial Unicode MS" w:cs="Arial Unicode MS"/>
          <w:b/>
          <w:lang w:val="bg-BG"/>
        </w:rPr>
        <w:tab/>
      </w:r>
      <w:r w:rsidRPr="00B000EF">
        <w:rPr>
          <w:lang w:val="bg-BG"/>
        </w:rPr>
        <w:t>В момента, в който направите инжекцията, извадете иглата от писалката Junior KwikPen като използвате външната капачка на иглата. Това ще запази инсулина стерилен и ще предпази изтичането му. Също така ще възпрепятства връщането на въздух в писалката и запушването на иглата</w:t>
      </w:r>
      <w:r w:rsidRPr="00B000EF">
        <w:rPr>
          <w:b/>
          <w:lang w:val="bg-BG"/>
        </w:rPr>
        <w:t>. Не предоставяйте Вашите игли на други лица</w:t>
      </w:r>
      <w:r w:rsidRPr="00B000EF">
        <w:rPr>
          <w:lang w:val="bg-BG"/>
        </w:rPr>
        <w:t xml:space="preserve">. </w:t>
      </w:r>
      <w:r w:rsidRPr="00B000EF">
        <w:rPr>
          <w:u w:val="single"/>
          <w:lang w:val="bg-BG"/>
        </w:rPr>
        <w:t>Не предоставяйте Вашата писалка на други лица</w:t>
      </w:r>
      <w:r w:rsidRPr="00B000EF">
        <w:rPr>
          <w:lang w:val="bg-BG"/>
        </w:rPr>
        <w:t>. Поставете капачката обратно на Вашата писалка.</w:t>
      </w:r>
    </w:p>
    <w:p w:rsidR="00B23BB2" w:rsidRPr="00B000EF" w:rsidRDefault="00B23BB2" w:rsidP="00B23BB2">
      <w:pPr>
        <w:tabs>
          <w:tab w:val="clear" w:pos="567"/>
        </w:tabs>
        <w:spacing w:line="240" w:lineRule="auto"/>
        <w:jc w:val="both"/>
        <w:rPr>
          <w:b/>
          <w:lang w:val="bg-BG"/>
        </w:rPr>
      </w:pPr>
    </w:p>
    <w:p w:rsidR="00B23BB2" w:rsidRPr="00B000EF" w:rsidRDefault="00B23BB2" w:rsidP="00B23BB2">
      <w:pPr>
        <w:keepNext/>
        <w:tabs>
          <w:tab w:val="clear" w:pos="567"/>
        </w:tabs>
        <w:spacing w:line="240" w:lineRule="auto"/>
        <w:rPr>
          <w:b/>
          <w:lang w:val="bg-BG"/>
        </w:rPr>
      </w:pPr>
      <w:r w:rsidRPr="00B000EF">
        <w:rPr>
          <w:b/>
          <w:lang w:val="bg-BG"/>
        </w:rPr>
        <w:t>По</w:t>
      </w:r>
      <w:r w:rsidRPr="00B000EF">
        <w:rPr>
          <w:b/>
          <w:lang w:val="bg-BG"/>
        </w:rPr>
        <w:noBreakHyphen/>
        <w:t>нататъшни инжекции</w:t>
      </w:r>
    </w:p>
    <w:p w:rsidR="00B23BB2" w:rsidRPr="00B000EF" w:rsidRDefault="00B23BB2" w:rsidP="00B23BB2">
      <w:pPr>
        <w:tabs>
          <w:tab w:val="clear" w:pos="567"/>
        </w:tabs>
        <w:spacing w:line="240" w:lineRule="auto"/>
        <w:ind w:left="540" w:hanging="540"/>
        <w:rPr>
          <w:lang w:val="bg-BG"/>
        </w:rPr>
      </w:pPr>
      <w:r w:rsidRPr="00B000EF">
        <w:rPr>
          <w:lang w:val="bg-BG"/>
        </w:rPr>
        <w:sym w:font="Symbol" w:char="F0B7"/>
      </w:r>
      <w:r w:rsidRPr="00B000EF">
        <w:rPr>
          <w:lang w:val="bg-BG"/>
        </w:rPr>
        <w:tab/>
        <w:t>Всеки път, когато използвате писалката Junior KwikPen, Вие трябва да използвате нова игла. Преди всяка инжекция из</w:t>
      </w:r>
      <w:r w:rsidR="003A2EC0">
        <w:rPr>
          <w:lang w:val="bg-BG"/>
        </w:rPr>
        <w:t>гонете</w:t>
      </w:r>
      <w:r w:rsidRPr="00B000EF">
        <w:rPr>
          <w:lang w:val="bg-BG"/>
        </w:rPr>
        <w:t xml:space="preserve"> въздушните мехурчета. Можете да видите колко инсулин остава като задържите писалката Junior KwikPen с игла, насочена нагоре. Градуираната скала на патрона показва колко единици остават.</w:t>
      </w:r>
    </w:p>
    <w:p w:rsidR="00B23BB2" w:rsidRPr="00B000EF" w:rsidRDefault="00B23BB2" w:rsidP="00B23BB2">
      <w:pPr>
        <w:tabs>
          <w:tab w:val="clear" w:pos="567"/>
        </w:tabs>
        <w:spacing w:line="240" w:lineRule="auto"/>
        <w:ind w:left="540" w:hanging="540"/>
        <w:rPr>
          <w:lang w:val="bg-BG"/>
        </w:rPr>
      </w:pPr>
      <w:r w:rsidRPr="00B000EF">
        <w:rPr>
          <w:lang w:val="bg-BG"/>
        </w:rPr>
        <w:sym w:font="Symbol" w:char="F0B7"/>
      </w:r>
      <w:r w:rsidRPr="00B000EF">
        <w:rPr>
          <w:lang w:val="bg-BG"/>
        </w:rPr>
        <w:tab/>
      </w:r>
      <w:r w:rsidRPr="00B000EF">
        <w:rPr>
          <w:szCs w:val="22"/>
          <w:lang w:val="bg-BG"/>
        </w:rPr>
        <w:t xml:space="preserve">След като </w:t>
      </w:r>
      <w:r w:rsidRPr="00B000EF">
        <w:rPr>
          <w:lang w:val="bg-BG"/>
        </w:rPr>
        <w:t>писалката Junior</w:t>
      </w:r>
      <w:r w:rsidRPr="00B000EF">
        <w:rPr>
          <w:szCs w:val="22"/>
          <w:lang w:val="bg-BG"/>
        </w:rPr>
        <w:t xml:space="preserve"> KwikPen се изпразни, да не се използва отново. Моля, изхвърлете я </w:t>
      </w:r>
      <w:r w:rsidR="003A2EC0">
        <w:rPr>
          <w:szCs w:val="22"/>
          <w:lang w:val="bg-BG"/>
        </w:rPr>
        <w:t>внимателно</w:t>
      </w:r>
      <w:r w:rsidRPr="00B000EF">
        <w:rPr>
          <w:szCs w:val="22"/>
          <w:lang w:val="bg-BG"/>
        </w:rPr>
        <w:t xml:space="preserve"> – Вашият фармацевт или диабетна сестра ще Ви кажат как да направите това</w:t>
      </w:r>
      <w:r w:rsidRPr="00B000EF">
        <w:rPr>
          <w:lang w:val="bg-BG"/>
        </w:rPr>
        <w:t>.</w:t>
      </w:r>
    </w:p>
    <w:p w:rsidR="00B23BB2" w:rsidRPr="00B000EF" w:rsidRDefault="00B23BB2" w:rsidP="00B23BB2">
      <w:pPr>
        <w:numPr>
          <w:ilvl w:val="12"/>
          <w:numId w:val="0"/>
        </w:numPr>
        <w:tabs>
          <w:tab w:val="clear" w:pos="567"/>
        </w:tabs>
        <w:spacing w:line="240" w:lineRule="auto"/>
        <w:ind w:left="567" w:right="-2" w:hanging="567"/>
        <w:rPr>
          <w:noProof/>
          <w:szCs w:val="22"/>
          <w:lang w:val="bg-BG"/>
        </w:rPr>
      </w:pPr>
    </w:p>
    <w:p w:rsidR="00B23BB2" w:rsidRPr="00B000EF" w:rsidRDefault="00B23BB2" w:rsidP="00B23BB2">
      <w:pPr>
        <w:keepNext/>
        <w:tabs>
          <w:tab w:val="clear" w:pos="567"/>
        </w:tabs>
        <w:spacing w:line="240" w:lineRule="auto"/>
        <w:rPr>
          <w:lang w:val="bg-BG"/>
        </w:rPr>
      </w:pPr>
      <w:r w:rsidRPr="00B000EF">
        <w:rPr>
          <w:b/>
          <w:lang w:val="bg-BG"/>
        </w:rPr>
        <w:t xml:space="preserve">Използване на </w:t>
      </w:r>
      <w:r w:rsidRPr="00B000EF">
        <w:rPr>
          <w:b/>
          <w:szCs w:val="22"/>
          <w:lang w:val="bg-BG"/>
        </w:rPr>
        <w:t>Humalog</w:t>
      </w:r>
      <w:r w:rsidRPr="00B000EF">
        <w:rPr>
          <w:szCs w:val="22"/>
          <w:lang w:val="bg-BG"/>
        </w:rPr>
        <w:t xml:space="preserve"> </w:t>
      </w:r>
      <w:r w:rsidRPr="00B000EF">
        <w:rPr>
          <w:b/>
          <w:lang w:val="bg-BG"/>
        </w:rPr>
        <w:t>в инфузионна помпа</w:t>
      </w:r>
    </w:p>
    <w:p w:rsidR="009645B8" w:rsidRPr="00035E74" w:rsidRDefault="00B23BB2" w:rsidP="00CC4C57">
      <w:pPr>
        <w:ind w:left="567" w:hanging="567"/>
        <w:rPr>
          <w:lang w:val="bg-BG"/>
        </w:rPr>
      </w:pPr>
      <w:r w:rsidRPr="00B000EF">
        <w:rPr>
          <w:lang w:val="bg-BG"/>
        </w:rPr>
        <w:sym w:font="Symbol" w:char="F0B7"/>
      </w:r>
      <w:r w:rsidRPr="00B000EF">
        <w:rPr>
          <w:lang w:val="bg-BG"/>
        </w:rPr>
        <w:tab/>
      </w:r>
      <w:r w:rsidR="009645B8" w:rsidRPr="00035E74">
        <w:rPr>
          <w:szCs w:val="22"/>
          <w:lang w:val="bg-BG"/>
        </w:rPr>
        <w:t xml:space="preserve">Писалката </w:t>
      </w:r>
      <w:r w:rsidR="009645B8" w:rsidRPr="00454904">
        <w:t>Junior</w:t>
      </w:r>
      <w:r w:rsidR="009645B8" w:rsidRPr="00CC4C57">
        <w:rPr>
          <w:lang w:val="ru-RU"/>
        </w:rPr>
        <w:t xml:space="preserve"> </w:t>
      </w:r>
      <w:r w:rsidR="009645B8" w:rsidRPr="00035E74">
        <w:rPr>
          <w:lang w:val="bg-BG"/>
        </w:rPr>
        <w:t xml:space="preserve">KwikPen е подходяща за инжектиране само под кожата. Не използвайте писалката, за да приложите Humalog по различен начин. Ако това е необходимо, са налични други </w:t>
      </w:r>
      <w:r w:rsidR="003A2EC0">
        <w:rPr>
          <w:lang w:val="bg-BG"/>
        </w:rPr>
        <w:t>видове опаковки</w:t>
      </w:r>
      <w:r w:rsidR="009645B8" w:rsidRPr="00035E74">
        <w:rPr>
          <w:lang w:val="bg-BG"/>
        </w:rPr>
        <w:t xml:space="preserve"> Humalog </w:t>
      </w:r>
      <w:r w:rsidR="009645B8" w:rsidRPr="00035E74">
        <w:rPr>
          <w:szCs w:val="22"/>
          <w:lang w:val="bg-BG"/>
        </w:rPr>
        <w:t>100 единици</w:t>
      </w:r>
      <w:r w:rsidR="009645B8" w:rsidRPr="00035E74">
        <w:rPr>
          <w:lang w:val="bg-BG"/>
        </w:rPr>
        <w:t>/ml. Говорете с Вашия лекар, ако това се отнася до Вас</w:t>
      </w:r>
      <w:r w:rsidR="009645B8">
        <w:rPr>
          <w:lang w:val="bg-BG"/>
        </w:rPr>
        <w:t>.</w:t>
      </w:r>
    </w:p>
    <w:p w:rsidR="00B23BB2" w:rsidRPr="00B000EF" w:rsidRDefault="00B23BB2" w:rsidP="00B23BB2">
      <w:pPr>
        <w:numPr>
          <w:ilvl w:val="12"/>
          <w:numId w:val="0"/>
        </w:numPr>
        <w:tabs>
          <w:tab w:val="clear" w:pos="567"/>
        </w:tabs>
        <w:spacing w:line="240" w:lineRule="auto"/>
        <w:ind w:right="-2"/>
        <w:rPr>
          <w:noProof/>
          <w:szCs w:val="22"/>
          <w:lang w:val="bg-BG"/>
        </w:rPr>
      </w:pPr>
    </w:p>
    <w:p w:rsidR="00B23BB2" w:rsidRPr="00B000EF" w:rsidRDefault="00B23BB2" w:rsidP="00B23BB2">
      <w:pPr>
        <w:keepNext/>
        <w:numPr>
          <w:ilvl w:val="12"/>
          <w:numId w:val="0"/>
        </w:numPr>
        <w:tabs>
          <w:tab w:val="clear" w:pos="567"/>
        </w:tabs>
        <w:spacing w:line="240" w:lineRule="auto"/>
        <w:rPr>
          <w:b/>
          <w:noProof/>
          <w:szCs w:val="22"/>
          <w:lang w:val="bg-BG"/>
        </w:rPr>
      </w:pPr>
      <w:r w:rsidRPr="00B000EF">
        <w:rPr>
          <w:b/>
          <w:noProof/>
          <w:szCs w:val="22"/>
          <w:lang w:val="bg-BG"/>
        </w:rPr>
        <w:t xml:space="preserve">Ако сте </w:t>
      </w:r>
      <w:r w:rsidRPr="008C7FD3">
        <w:rPr>
          <w:b/>
          <w:noProof/>
          <w:szCs w:val="22"/>
          <w:lang w:val="bg-BG"/>
        </w:rPr>
        <w:t>приложили</w:t>
      </w:r>
      <w:r w:rsidRPr="00B000EF">
        <w:rPr>
          <w:b/>
          <w:noProof/>
          <w:szCs w:val="22"/>
          <w:lang w:val="bg-BG"/>
        </w:rPr>
        <w:t xml:space="preserve"> повече от необходимата доза </w:t>
      </w:r>
      <w:r w:rsidRPr="00B000EF">
        <w:rPr>
          <w:b/>
          <w:szCs w:val="22"/>
          <w:lang w:val="bg-BG"/>
        </w:rPr>
        <w:t>Humalog</w:t>
      </w:r>
    </w:p>
    <w:p w:rsidR="00B23BB2" w:rsidRPr="00B000EF" w:rsidRDefault="00B23BB2" w:rsidP="00B23BB2">
      <w:pPr>
        <w:numPr>
          <w:ilvl w:val="12"/>
          <w:numId w:val="0"/>
        </w:numPr>
        <w:tabs>
          <w:tab w:val="clear" w:pos="567"/>
        </w:tabs>
        <w:spacing w:line="240" w:lineRule="auto"/>
        <w:ind w:right="-2"/>
        <w:outlineLvl w:val="0"/>
        <w:rPr>
          <w:noProof/>
          <w:szCs w:val="22"/>
          <w:lang w:val="bg-BG"/>
        </w:rPr>
      </w:pPr>
      <w:r w:rsidRPr="00B000EF">
        <w:rPr>
          <w:noProof/>
          <w:szCs w:val="22"/>
          <w:lang w:val="bg-BG"/>
        </w:rPr>
        <w:t xml:space="preserve">Ако сте приложили повече </w:t>
      </w:r>
      <w:r w:rsidR="00CD6842" w:rsidRPr="00CD6842">
        <w:rPr>
          <w:noProof/>
          <w:szCs w:val="22"/>
          <w:lang w:val="bg-BG"/>
        </w:rPr>
        <w:t xml:space="preserve">от необходимата доза </w:t>
      </w:r>
      <w:r w:rsidRPr="00B000EF">
        <w:rPr>
          <w:noProof/>
          <w:szCs w:val="22"/>
          <w:lang w:val="bg-BG"/>
        </w:rPr>
        <w:t>Humalog</w:t>
      </w:r>
      <w:r w:rsidR="00E11944" w:rsidRPr="0028363F">
        <w:rPr>
          <w:noProof/>
          <w:szCs w:val="22"/>
          <w:lang w:val="bg-BG"/>
        </w:rPr>
        <w:t xml:space="preserve"> </w:t>
      </w:r>
      <w:bookmarkStart w:id="28" w:name="_Hlk48322482"/>
      <w:r w:rsidR="00E11944" w:rsidRPr="00D078EF">
        <w:rPr>
          <w:noProof/>
          <w:szCs w:val="22"/>
          <w:lang w:val="bg-BG"/>
        </w:rPr>
        <w:t>или не сте сигурни колко сте инжектирали</w:t>
      </w:r>
      <w:r w:rsidR="00E11944">
        <w:rPr>
          <w:noProof/>
          <w:szCs w:val="22"/>
          <w:lang w:val="bg-BG"/>
        </w:rPr>
        <w:t xml:space="preserve">, </w:t>
      </w:r>
      <w:r w:rsidR="00E11944" w:rsidRPr="00D078EF">
        <w:rPr>
          <w:noProof/>
          <w:szCs w:val="22"/>
          <w:lang w:val="ru-RU"/>
        </w:rPr>
        <w:t>нивото на кръвната Ви захар може да стане ниско</w:t>
      </w:r>
      <w:bookmarkEnd w:id="28"/>
      <w:r w:rsidRPr="00B000EF">
        <w:rPr>
          <w:noProof/>
          <w:szCs w:val="22"/>
          <w:lang w:val="bg-BG"/>
        </w:rPr>
        <w:t>. Проверете нивото на кръвната си захар.</w:t>
      </w:r>
    </w:p>
    <w:p w:rsidR="00B23BB2" w:rsidRPr="00B000EF" w:rsidRDefault="00B23BB2" w:rsidP="00B23BB2">
      <w:pPr>
        <w:numPr>
          <w:ilvl w:val="12"/>
          <w:numId w:val="0"/>
        </w:numPr>
        <w:tabs>
          <w:tab w:val="clear" w:pos="567"/>
        </w:tabs>
        <w:spacing w:line="240" w:lineRule="auto"/>
        <w:ind w:right="-2"/>
        <w:outlineLvl w:val="0"/>
        <w:rPr>
          <w:lang w:val="bg-BG"/>
        </w:rPr>
      </w:pPr>
      <w:r w:rsidRPr="00B000EF">
        <w:rPr>
          <w:lang w:val="bg-BG"/>
        </w:rPr>
        <w:t xml:space="preserve">Ако кръвната Ви захар е ниска </w:t>
      </w:r>
      <w:r w:rsidRPr="00B000EF">
        <w:rPr>
          <w:b/>
          <w:bCs/>
          <w:lang w:val="bg-BG"/>
        </w:rPr>
        <w:t>(лека хипогликемия)</w:t>
      </w:r>
      <w:r w:rsidRPr="00B000EF">
        <w:rPr>
          <w:lang w:val="bg-BG"/>
        </w:rPr>
        <w:t>, вземете таблетки глюкоза, захар или изпийте подсладена напитка. След това яжте плод, бисквити или сандвич, както Ви е препоръчал Вашият лекар и си починете. В повечето случаи това ще Ви помогне да превъзмогнете</w:t>
      </w:r>
      <w:r w:rsidRPr="00B000EF">
        <w:rPr>
          <w:i/>
          <w:lang w:val="bg-BG"/>
        </w:rPr>
        <w:t xml:space="preserve"> </w:t>
      </w:r>
      <w:r w:rsidRPr="00B000EF">
        <w:rPr>
          <w:lang w:val="bg-BG"/>
        </w:rPr>
        <w:t xml:space="preserve">леката хипогликемия </w:t>
      </w:r>
      <w:r w:rsidRPr="008C6ABA">
        <w:rPr>
          <w:lang w:val="bg-BG"/>
        </w:rPr>
        <w:t xml:space="preserve">или </w:t>
      </w:r>
      <w:r w:rsidRPr="00CC4C57">
        <w:rPr>
          <w:lang w:val="bg-BG"/>
        </w:rPr>
        <w:t>незначително</w:t>
      </w:r>
      <w:r w:rsidRPr="008C6ABA">
        <w:rPr>
          <w:lang w:val="bg-BG"/>
        </w:rPr>
        <w:t xml:space="preserve"> инсулиново предозиране. Ако се почувствате по</w:t>
      </w:r>
      <w:r w:rsidRPr="008C6ABA">
        <w:rPr>
          <w:lang w:val="bg-BG"/>
        </w:rPr>
        <w:noBreakHyphen/>
        <w:t xml:space="preserve">зле и дишането Ви е повърхностно и кожата Ви става бледа, веднага се обадете на Вашия лекар. Твърде тежка хипогликемия може да се лекува с </w:t>
      </w:r>
      <w:r w:rsidRPr="00CC4C57">
        <w:rPr>
          <w:lang w:val="bg-BG"/>
        </w:rPr>
        <w:t>инжекция с глюкагон</w:t>
      </w:r>
      <w:r w:rsidRPr="008C6ABA">
        <w:rPr>
          <w:lang w:val="bg-BG"/>
        </w:rPr>
        <w:t xml:space="preserve">. Хапнете глюкоза или захар след </w:t>
      </w:r>
      <w:r w:rsidRPr="00CC4C57">
        <w:rPr>
          <w:lang w:val="bg-BG"/>
        </w:rPr>
        <w:t>инжекцията с глюкагон</w:t>
      </w:r>
      <w:r w:rsidRPr="008C6ABA">
        <w:rPr>
          <w:lang w:val="bg-BG"/>
        </w:rPr>
        <w:t xml:space="preserve">. Ако </w:t>
      </w:r>
      <w:r w:rsidRPr="00CC4C57">
        <w:rPr>
          <w:lang w:val="bg-BG"/>
        </w:rPr>
        <w:t>не се повлияете от</w:t>
      </w:r>
      <w:r w:rsidRPr="008C6ABA">
        <w:rPr>
          <w:lang w:val="bg-BG"/>
        </w:rPr>
        <w:t xml:space="preserve"> глюкагон, ще трябва да отидете в болница. Помолете Вашия лекар да Ви разкаже за глюкагона.</w:t>
      </w:r>
    </w:p>
    <w:p w:rsidR="00B23BB2" w:rsidRPr="00B000EF" w:rsidRDefault="00B23BB2" w:rsidP="00B23BB2">
      <w:pPr>
        <w:numPr>
          <w:ilvl w:val="12"/>
          <w:numId w:val="0"/>
        </w:numPr>
        <w:tabs>
          <w:tab w:val="clear" w:pos="567"/>
        </w:tabs>
        <w:spacing w:line="240" w:lineRule="auto"/>
        <w:ind w:right="-2"/>
        <w:outlineLvl w:val="0"/>
        <w:rPr>
          <w:b/>
          <w:noProof/>
          <w:szCs w:val="22"/>
          <w:lang w:val="bg-BG"/>
        </w:rPr>
      </w:pPr>
    </w:p>
    <w:p w:rsidR="00B23BB2" w:rsidRPr="00B000EF" w:rsidRDefault="00B23BB2" w:rsidP="00B23BB2">
      <w:pPr>
        <w:keepNext/>
        <w:numPr>
          <w:ilvl w:val="12"/>
          <w:numId w:val="0"/>
        </w:numPr>
        <w:tabs>
          <w:tab w:val="clear" w:pos="567"/>
        </w:tabs>
        <w:spacing w:line="240" w:lineRule="auto"/>
        <w:rPr>
          <w:b/>
          <w:noProof/>
          <w:szCs w:val="22"/>
          <w:lang w:val="bg-BG"/>
        </w:rPr>
      </w:pPr>
      <w:r w:rsidRPr="00B000EF">
        <w:rPr>
          <w:b/>
          <w:noProof/>
          <w:szCs w:val="22"/>
          <w:lang w:val="bg-BG"/>
        </w:rPr>
        <w:t xml:space="preserve">Ако сте пропуснали да приложите </w:t>
      </w:r>
      <w:r w:rsidRPr="00B000EF">
        <w:rPr>
          <w:b/>
          <w:szCs w:val="22"/>
          <w:lang w:val="bg-BG"/>
        </w:rPr>
        <w:t>Humalog</w:t>
      </w:r>
    </w:p>
    <w:p w:rsidR="00B23BB2" w:rsidRPr="00B000EF" w:rsidRDefault="00B23BB2" w:rsidP="00B23BB2">
      <w:pPr>
        <w:numPr>
          <w:ilvl w:val="12"/>
          <w:numId w:val="0"/>
        </w:numPr>
        <w:tabs>
          <w:tab w:val="clear" w:pos="567"/>
        </w:tabs>
        <w:spacing w:line="240" w:lineRule="auto"/>
        <w:ind w:right="-2"/>
        <w:outlineLvl w:val="0"/>
        <w:rPr>
          <w:noProof/>
          <w:szCs w:val="22"/>
          <w:lang w:val="bg-BG"/>
        </w:rPr>
      </w:pPr>
      <w:r w:rsidRPr="00B000EF">
        <w:rPr>
          <w:noProof/>
          <w:szCs w:val="22"/>
          <w:lang w:val="bg-BG"/>
        </w:rPr>
        <w:t xml:space="preserve">Ако сте приложили по-малко </w:t>
      </w:r>
      <w:r w:rsidR="006E3339" w:rsidRPr="00D078EF">
        <w:rPr>
          <w:noProof/>
          <w:szCs w:val="22"/>
          <w:lang w:val="bg-BG"/>
        </w:rPr>
        <w:t xml:space="preserve">от необходимата доза </w:t>
      </w:r>
      <w:r w:rsidRPr="00B000EF">
        <w:rPr>
          <w:noProof/>
          <w:szCs w:val="22"/>
          <w:lang w:val="bg-BG"/>
        </w:rPr>
        <w:t>Humalog</w:t>
      </w:r>
      <w:r w:rsidR="006E3339" w:rsidRPr="0028363F">
        <w:rPr>
          <w:noProof/>
          <w:szCs w:val="22"/>
          <w:lang w:val="bg-BG"/>
        </w:rPr>
        <w:t xml:space="preserve"> </w:t>
      </w:r>
      <w:r w:rsidR="006E3339" w:rsidRPr="00D078EF">
        <w:rPr>
          <w:noProof/>
          <w:szCs w:val="22"/>
          <w:lang w:val="bg-BG"/>
        </w:rPr>
        <w:t>или не сте сигурни колко сте инжектирали</w:t>
      </w:r>
      <w:r w:rsidR="006E3339" w:rsidRPr="0028363F">
        <w:rPr>
          <w:noProof/>
          <w:szCs w:val="22"/>
          <w:lang w:val="bg-BG"/>
        </w:rPr>
        <w:t xml:space="preserve"> </w:t>
      </w:r>
      <w:r w:rsidR="006E3339" w:rsidRPr="00D078EF">
        <w:rPr>
          <w:noProof/>
          <w:szCs w:val="22"/>
          <w:lang w:val="ru-RU"/>
        </w:rPr>
        <w:t xml:space="preserve">нивото на кръвната Ви захар </w:t>
      </w:r>
      <w:r w:rsidR="001A5226">
        <w:rPr>
          <w:noProof/>
          <w:szCs w:val="22"/>
          <w:lang w:val="ru-RU"/>
        </w:rPr>
        <w:t>може значително да се повиши</w:t>
      </w:r>
      <w:r w:rsidRPr="00B000EF">
        <w:rPr>
          <w:noProof/>
          <w:szCs w:val="22"/>
          <w:lang w:val="bg-BG"/>
        </w:rPr>
        <w:t>. Проверете нивото на кръвната си захар.</w:t>
      </w:r>
    </w:p>
    <w:p w:rsidR="00B23BB2" w:rsidRPr="00B000EF" w:rsidRDefault="00B23BB2" w:rsidP="00B23BB2">
      <w:pPr>
        <w:numPr>
          <w:ilvl w:val="12"/>
          <w:numId w:val="0"/>
        </w:numPr>
        <w:tabs>
          <w:tab w:val="clear" w:pos="567"/>
        </w:tabs>
        <w:spacing w:line="240" w:lineRule="auto"/>
        <w:ind w:right="-2"/>
        <w:outlineLvl w:val="0"/>
        <w:rPr>
          <w:noProof/>
          <w:szCs w:val="22"/>
          <w:lang w:val="bg-BG"/>
        </w:rPr>
      </w:pPr>
    </w:p>
    <w:p w:rsidR="00B23BB2" w:rsidRPr="00B000EF" w:rsidRDefault="00B23BB2" w:rsidP="00B23BB2">
      <w:pPr>
        <w:tabs>
          <w:tab w:val="clear" w:pos="567"/>
        </w:tabs>
        <w:spacing w:line="240" w:lineRule="auto"/>
        <w:rPr>
          <w:lang w:val="bg-BG"/>
        </w:rPr>
      </w:pPr>
      <w:r w:rsidRPr="00B000EF">
        <w:rPr>
          <w:lang w:val="bg-BG"/>
        </w:rPr>
        <w:t>Ако хипогл</w:t>
      </w:r>
      <w:r>
        <w:rPr>
          <w:lang w:val="bg-BG"/>
        </w:rPr>
        <w:t>и</w:t>
      </w:r>
      <w:r w:rsidRPr="00B000EF">
        <w:rPr>
          <w:lang w:val="bg-BG"/>
        </w:rPr>
        <w:t>кемията (ниски стойности на кръвна захар) или хипергликемията (високи стойности на кръвна захар) не се лекуват, те могат да бъдат много сериозни и да предизвикат главоболие, гадене, повръщане, обезводняване (дехидратация), безсъзнание, кома или дори смърт. (вижте точка 4. „Възможни нежелани реакции”).</w:t>
      </w:r>
    </w:p>
    <w:p w:rsidR="00B23BB2" w:rsidRPr="00B000EF" w:rsidRDefault="00B23BB2" w:rsidP="00B23BB2">
      <w:pPr>
        <w:tabs>
          <w:tab w:val="clear" w:pos="567"/>
        </w:tabs>
        <w:spacing w:line="240" w:lineRule="auto"/>
        <w:rPr>
          <w:lang w:val="bg-BG"/>
        </w:rPr>
      </w:pPr>
    </w:p>
    <w:p w:rsidR="00B23BB2" w:rsidRPr="00B000EF" w:rsidRDefault="00B23BB2" w:rsidP="00B23BB2">
      <w:pPr>
        <w:tabs>
          <w:tab w:val="clear" w:pos="567"/>
        </w:tabs>
        <w:spacing w:line="240" w:lineRule="auto"/>
        <w:rPr>
          <w:lang w:val="bg-BG"/>
        </w:rPr>
      </w:pPr>
      <w:r w:rsidRPr="00B000EF">
        <w:rPr>
          <w:b/>
          <w:bCs/>
          <w:lang w:val="bg-BG"/>
        </w:rPr>
        <w:t>Три прости стъпки</w:t>
      </w:r>
      <w:r w:rsidRPr="00B000EF">
        <w:rPr>
          <w:lang w:val="bg-BG"/>
        </w:rPr>
        <w:t xml:space="preserve"> да се избегне хипогликемия или хипергликемия са:</w:t>
      </w:r>
    </w:p>
    <w:p w:rsidR="00B23BB2" w:rsidRPr="00B000EF" w:rsidRDefault="00B23BB2" w:rsidP="00B23BB2">
      <w:pPr>
        <w:numPr>
          <w:ilvl w:val="12"/>
          <w:numId w:val="0"/>
        </w:numPr>
        <w:tabs>
          <w:tab w:val="clear" w:pos="567"/>
        </w:tabs>
        <w:spacing w:line="240" w:lineRule="auto"/>
        <w:ind w:left="540" w:right="-2" w:hanging="540"/>
        <w:rPr>
          <w:noProof/>
          <w:szCs w:val="22"/>
          <w:lang w:val="bg-BG"/>
        </w:rPr>
      </w:pPr>
      <w:r w:rsidRPr="00B000EF">
        <w:rPr>
          <w:lang w:val="bg-BG"/>
        </w:rPr>
        <w:sym w:font="Symbol" w:char="F0B7"/>
      </w:r>
      <w:r w:rsidRPr="00B000EF">
        <w:rPr>
          <w:rFonts w:eastAsia="Arial Unicode MS" w:cs="Arial Unicode MS"/>
          <w:noProof/>
          <w:szCs w:val="22"/>
          <w:lang w:val="bg-BG"/>
        </w:rPr>
        <w:tab/>
      </w:r>
      <w:r w:rsidRPr="008C6ABA">
        <w:rPr>
          <w:lang w:val="bg-BG"/>
        </w:rPr>
        <w:t xml:space="preserve">Винаги </w:t>
      </w:r>
      <w:r w:rsidRPr="00CC4C57">
        <w:rPr>
          <w:lang w:val="bg-BG"/>
        </w:rPr>
        <w:t>носете</w:t>
      </w:r>
      <w:r w:rsidRPr="008C6ABA">
        <w:rPr>
          <w:lang w:val="bg-BG"/>
        </w:rPr>
        <w:t xml:space="preserve"> резервна</w:t>
      </w:r>
      <w:r w:rsidRPr="00B000EF">
        <w:rPr>
          <w:lang w:val="bg-BG"/>
        </w:rPr>
        <w:t xml:space="preserve"> писалка в случай, че загубите Вашата писалка Junior KwikPen или тя се повреди.</w:t>
      </w:r>
    </w:p>
    <w:p w:rsidR="00B23BB2" w:rsidRPr="00B000EF" w:rsidRDefault="00B23BB2" w:rsidP="00B23BB2">
      <w:pPr>
        <w:spacing w:line="240" w:lineRule="auto"/>
        <w:jc w:val="both"/>
        <w:rPr>
          <w:lang w:val="bg-BG"/>
        </w:rPr>
      </w:pPr>
      <w:r w:rsidRPr="00B000EF">
        <w:rPr>
          <w:lang w:val="bg-BG"/>
        </w:rPr>
        <w:sym w:font="Symbol" w:char="F0B7"/>
      </w:r>
      <w:r w:rsidRPr="00B000EF">
        <w:rPr>
          <w:lang w:val="bg-BG"/>
        </w:rPr>
        <w:tab/>
        <w:t>Винаги носете нещо, което да показва, че сте диабетик.</w:t>
      </w:r>
    </w:p>
    <w:p w:rsidR="00B23BB2" w:rsidRPr="00B000EF" w:rsidRDefault="00B23BB2" w:rsidP="00B23BB2">
      <w:pPr>
        <w:spacing w:line="240" w:lineRule="auto"/>
        <w:jc w:val="both"/>
        <w:rPr>
          <w:lang w:val="bg-BG"/>
        </w:rPr>
      </w:pPr>
      <w:r w:rsidRPr="00B000EF">
        <w:rPr>
          <w:lang w:val="bg-BG"/>
        </w:rPr>
        <w:sym w:font="Symbol" w:char="F0B7"/>
      </w:r>
      <w:r w:rsidRPr="00B000EF">
        <w:rPr>
          <w:lang w:val="bg-BG"/>
        </w:rPr>
        <w:tab/>
        <w:t>Винаги носете захар със себе си.</w:t>
      </w:r>
    </w:p>
    <w:p w:rsidR="00B23BB2" w:rsidRPr="00B000EF" w:rsidRDefault="00B23BB2" w:rsidP="00B23BB2">
      <w:pPr>
        <w:tabs>
          <w:tab w:val="clear" w:pos="567"/>
        </w:tabs>
        <w:spacing w:line="240" w:lineRule="auto"/>
        <w:jc w:val="both"/>
        <w:rPr>
          <w:lang w:val="bg-BG"/>
        </w:rPr>
      </w:pPr>
    </w:p>
    <w:p w:rsidR="00B23BB2" w:rsidRPr="00B000EF" w:rsidRDefault="00B23BB2" w:rsidP="00B23BB2">
      <w:pPr>
        <w:keepNext/>
        <w:numPr>
          <w:ilvl w:val="12"/>
          <w:numId w:val="0"/>
        </w:numPr>
        <w:tabs>
          <w:tab w:val="clear" w:pos="567"/>
        </w:tabs>
        <w:spacing w:line="240" w:lineRule="auto"/>
        <w:rPr>
          <w:b/>
          <w:noProof/>
          <w:szCs w:val="22"/>
          <w:lang w:val="bg-BG"/>
        </w:rPr>
      </w:pPr>
      <w:r w:rsidRPr="00B000EF">
        <w:rPr>
          <w:b/>
          <w:noProof/>
          <w:szCs w:val="22"/>
          <w:lang w:val="bg-BG"/>
        </w:rPr>
        <w:t>Ако сте спрели приложението на Humalog</w:t>
      </w:r>
    </w:p>
    <w:p w:rsidR="00B23BB2" w:rsidRPr="00B000EF" w:rsidRDefault="00B23BB2" w:rsidP="00B23BB2">
      <w:pPr>
        <w:numPr>
          <w:ilvl w:val="12"/>
          <w:numId w:val="0"/>
        </w:numPr>
        <w:tabs>
          <w:tab w:val="clear" w:pos="567"/>
        </w:tabs>
        <w:spacing w:line="240" w:lineRule="auto"/>
        <w:ind w:right="-2"/>
        <w:outlineLvl w:val="0"/>
        <w:rPr>
          <w:noProof/>
          <w:szCs w:val="22"/>
          <w:lang w:val="bg-BG"/>
        </w:rPr>
      </w:pPr>
      <w:r w:rsidRPr="00B000EF">
        <w:rPr>
          <w:noProof/>
          <w:szCs w:val="22"/>
          <w:lang w:val="bg-BG"/>
        </w:rPr>
        <w:t>Ако сте приложили по-малко Humalog, отколкото Ви е необходимо, може да настъпи повишаване на кръвната захар. Не променяйте инсулина</w:t>
      </w:r>
      <w:r w:rsidRPr="00B000EF">
        <w:rPr>
          <w:szCs w:val="22"/>
          <w:lang w:val="bg-BG"/>
        </w:rPr>
        <w:t>, предназначен за Вас</w:t>
      </w:r>
      <w:r w:rsidRPr="00B000EF">
        <w:rPr>
          <w:noProof/>
          <w:szCs w:val="22"/>
          <w:lang w:val="bg-BG"/>
        </w:rPr>
        <w:t>, освен ако не Ви каже Вашият лекар.</w:t>
      </w:r>
    </w:p>
    <w:p w:rsidR="00B23BB2" w:rsidRPr="00B000EF" w:rsidRDefault="00B23BB2" w:rsidP="00B23BB2">
      <w:pPr>
        <w:numPr>
          <w:ilvl w:val="12"/>
          <w:numId w:val="0"/>
        </w:numPr>
        <w:tabs>
          <w:tab w:val="clear" w:pos="567"/>
        </w:tabs>
        <w:spacing w:line="240" w:lineRule="auto"/>
        <w:ind w:left="567" w:right="-2" w:hanging="567"/>
        <w:rPr>
          <w:noProof/>
          <w:szCs w:val="22"/>
          <w:lang w:val="bg-BG"/>
        </w:rPr>
      </w:pPr>
    </w:p>
    <w:p w:rsidR="00B23BB2" w:rsidRPr="00B000EF" w:rsidRDefault="00B23BB2" w:rsidP="00B23BB2">
      <w:pPr>
        <w:numPr>
          <w:ilvl w:val="12"/>
          <w:numId w:val="0"/>
        </w:numPr>
        <w:tabs>
          <w:tab w:val="clear" w:pos="567"/>
        </w:tabs>
        <w:spacing w:line="240" w:lineRule="auto"/>
        <w:ind w:right="-2"/>
        <w:rPr>
          <w:noProof/>
          <w:szCs w:val="22"/>
          <w:lang w:val="bg-BG"/>
        </w:rPr>
      </w:pPr>
      <w:r w:rsidRPr="00B000EF">
        <w:rPr>
          <w:noProof/>
          <w:szCs w:val="22"/>
          <w:lang w:val="bg-BG"/>
        </w:rPr>
        <w:t>Ако имате някакви допълнителни въпроси, свързани с употребата на то</w:t>
      </w:r>
      <w:r>
        <w:rPr>
          <w:noProof/>
          <w:szCs w:val="22"/>
          <w:lang w:val="bg-BG"/>
        </w:rPr>
        <w:t>ва лекарство</w:t>
      </w:r>
      <w:r w:rsidRPr="00B000EF">
        <w:rPr>
          <w:noProof/>
          <w:szCs w:val="22"/>
          <w:lang w:val="bg-BG"/>
        </w:rPr>
        <w:t>, попитайте Вашия лекар или фармацевт.</w:t>
      </w:r>
    </w:p>
    <w:p w:rsidR="00B23BB2" w:rsidRPr="00B000EF" w:rsidRDefault="00B23BB2" w:rsidP="00B23BB2">
      <w:pPr>
        <w:numPr>
          <w:ilvl w:val="12"/>
          <w:numId w:val="0"/>
        </w:numPr>
        <w:tabs>
          <w:tab w:val="clear" w:pos="567"/>
        </w:tabs>
        <w:spacing w:line="240" w:lineRule="auto"/>
        <w:ind w:left="567" w:right="-2" w:hanging="567"/>
        <w:rPr>
          <w:noProof/>
          <w:szCs w:val="22"/>
          <w:lang w:val="bg-BG"/>
        </w:rPr>
      </w:pPr>
    </w:p>
    <w:p w:rsidR="00B23BB2" w:rsidRPr="00B000EF" w:rsidRDefault="00B23BB2" w:rsidP="00B23BB2">
      <w:pPr>
        <w:numPr>
          <w:ilvl w:val="12"/>
          <w:numId w:val="0"/>
        </w:numPr>
        <w:tabs>
          <w:tab w:val="clear" w:pos="567"/>
        </w:tabs>
        <w:spacing w:line="240" w:lineRule="auto"/>
        <w:ind w:left="567" w:right="-2" w:hanging="567"/>
        <w:rPr>
          <w:noProof/>
          <w:szCs w:val="22"/>
          <w:lang w:val="bg-BG"/>
        </w:rPr>
      </w:pPr>
    </w:p>
    <w:p w:rsidR="00B23BB2" w:rsidRPr="00B000EF" w:rsidRDefault="00B23BB2" w:rsidP="00B23BB2">
      <w:pPr>
        <w:numPr>
          <w:ilvl w:val="12"/>
          <w:numId w:val="0"/>
        </w:numPr>
        <w:tabs>
          <w:tab w:val="clear" w:pos="567"/>
        </w:tabs>
        <w:spacing w:line="240" w:lineRule="auto"/>
        <w:ind w:left="567" w:right="-2" w:hanging="567"/>
        <w:rPr>
          <w:noProof/>
          <w:szCs w:val="22"/>
          <w:lang w:val="bg-BG"/>
        </w:rPr>
      </w:pPr>
      <w:r w:rsidRPr="00B000EF">
        <w:rPr>
          <w:b/>
          <w:noProof/>
          <w:szCs w:val="22"/>
          <w:lang w:val="bg-BG"/>
        </w:rPr>
        <w:t>4.</w:t>
      </w:r>
      <w:r w:rsidRPr="00B000EF">
        <w:rPr>
          <w:b/>
          <w:noProof/>
          <w:szCs w:val="22"/>
          <w:lang w:val="bg-BG"/>
        </w:rPr>
        <w:tab/>
        <w:t>Възможни нежелани реакции</w:t>
      </w:r>
    </w:p>
    <w:p w:rsidR="00B23BB2" w:rsidRPr="00B000EF" w:rsidRDefault="00B23BB2" w:rsidP="00B23BB2">
      <w:pPr>
        <w:numPr>
          <w:ilvl w:val="12"/>
          <w:numId w:val="0"/>
        </w:numPr>
        <w:tabs>
          <w:tab w:val="clear" w:pos="567"/>
        </w:tabs>
        <w:spacing w:line="240" w:lineRule="auto"/>
        <w:ind w:left="567" w:right="-2" w:hanging="567"/>
        <w:rPr>
          <w:noProof/>
          <w:szCs w:val="22"/>
          <w:lang w:val="bg-BG"/>
        </w:rPr>
      </w:pPr>
    </w:p>
    <w:p w:rsidR="00B23BB2" w:rsidRPr="00B000EF" w:rsidRDefault="00B23BB2" w:rsidP="00B23BB2">
      <w:pPr>
        <w:numPr>
          <w:ilvl w:val="12"/>
          <w:numId w:val="0"/>
        </w:numPr>
        <w:ind w:right="-29"/>
        <w:rPr>
          <w:noProof/>
          <w:szCs w:val="22"/>
          <w:lang w:val="bg-BG"/>
        </w:rPr>
      </w:pPr>
      <w:r w:rsidRPr="00B000EF">
        <w:rPr>
          <w:noProof/>
          <w:szCs w:val="22"/>
          <w:lang w:val="bg-BG"/>
        </w:rPr>
        <w:t>Както всички лекарства, това лекарство може да предизвика нежелани реакции, въпреки че не всеки ги получава.</w:t>
      </w:r>
    </w:p>
    <w:p w:rsidR="00B23BB2" w:rsidRPr="00B000EF" w:rsidRDefault="00B23BB2" w:rsidP="00B23BB2">
      <w:pPr>
        <w:numPr>
          <w:ilvl w:val="12"/>
          <w:numId w:val="0"/>
        </w:numPr>
        <w:ind w:right="-29"/>
        <w:rPr>
          <w:noProof/>
          <w:szCs w:val="22"/>
          <w:lang w:val="bg-BG"/>
        </w:rPr>
      </w:pPr>
    </w:p>
    <w:p w:rsidR="00B23BB2" w:rsidRPr="00B000EF" w:rsidRDefault="00B23BB2" w:rsidP="00B23BB2">
      <w:pPr>
        <w:keepNext/>
        <w:jc w:val="both"/>
        <w:rPr>
          <w:szCs w:val="22"/>
          <w:lang w:val="bg-BG"/>
        </w:rPr>
      </w:pPr>
      <w:r w:rsidRPr="00B000EF">
        <w:rPr>
          <w:szCs w:val="22"/>
          <w:lang w:val="bg-BG"/>
        </w:rPr>
        <w:t>Тежката алергия е рядка (може да засегне до 1 на 1 000 човека). Симптомите са следните:</w:t>
      </w:r>
    </w:p>
    <w:p w:rsidR="00B23BB2" w:rsidRPr="00B000EF" w:rsidRDefault="00B23BB2" w:rsidP="00B23BB2">
      <w:pPr>
        <w:keepNext/>
        <w:numPr>
          <w:ilvl w:val="0"/>
          <w:numId w:val="11"/>
        </w:numPr>
        <w:tabs>
          <w:tab w:val="left" w:pos="567"/>
        </w:tabs>
        <w:ind w:left="0" w:firstLine="0"/>
        <w:jc w:val="both"/>
        <w:rPr>
          <w:szCs w:val="22"/>
          <w:lang w:val="bg-BG"/>
        </w:rPr>
      </w:pPr>
      <w:r w:rsidRPr="00B000EF">
        <w:rPr>
          <w:szCs w:val="22"/>
          <w:lang w:val="bg-BG"/>
        </w:rPr>
        <w:t>обрив по цялото тяло</w:t>
      </w:r>
      <w:r w:rsidRPr="00B000EF">
        <w:rPr>
          <w:szCs w:val="22"/>
          <w:lang w:val="bg-BG"/>
        </w:rPr>
        <w:tab/>
      </w:r>
      <w:r w:rsidRPr="00B000EF">
        <w:rPr>
          <w:szCs w:val="22"/>
          <w:lang w:val="bg-BG"/>
        </w:rPr>
        <w:tab/>
      </w:r>
      <w:r w:rsidRPr="00B000EF">
        <w:rPr>
          <w:szCs w:val="22"/>
          <w:lang w:val="bg-BG"/>
        </w:rPr>
        <w:tab/>
      </w:r>
      <w:r w:rsidRPr="00B000EF">
        <w:rPr>
          <w:szCs w:val="22"/>
          <w:lang w:val="bg-BG"/>
        </w:rPr>
        <w:sym w:font="Symbol" w:char="F0B7"/>
      </w:r>
      <w:r w:rsidRPr="00B000EF">
        <w:rPr>
          <w:szCs w:val="22"/>
          <w:lang w:val="bg-BG"/>
        </w:rPr>
        <w:tab/>
        <w:t>спадане на кръвното налягане</w:t>
      </w:r>
    </w:p>
    <w:p w:rsidR="00B23BB2" w:rsidRPr="00B000EF" w:rsidRDefault="00B23BB2" w:rsidP="00B23BB2">
      <w:pPr>
        <w:numPr>
          <w:ilvl w:val="0"/>
          <w:numId w:val="10"/>
        </w:numPr>
        <w:tabs>
          <w:tab w:val="clear" w:pos="567"/>
        </w:tabs>
        <w:spacing w:line="240" w:lineRule="auto"/>
        <w:ind w:right="11"/>
        <w:rPr>
          <w:szCs w:val="22"/>
          <w:lang w:val="bg-BG"/>
        </w:rPr>
      </w:pPr>
      <w:r w:rsidRPr="00B000EF">
        <w:rPr>
          <w:szCs w:val="22"/>
          <w:lang w:val="bg-BG"/>
        </w:rPr>
        <w:t>затруднено дишане</w:t>
      </w:r>
      <w:r w:rsidRPr="00B000EF">
        <w:rPr>
          <w:szCs w:val="22"/>
          <w:lang w:val="bg-BG"/>
        </w:rPr>
        <w:tab/>
      </w:r>
      <w:r w:rsidRPr="00B000EF">
        <w:rPr>
          <w:szCs w:val="22"/>
          <w:lang w:val="bg-BG"/>
        </w:rPr>
        <w:tab/>
      </w:r>
      <w:r w:rsidRPr="00B000EF">
        <w:rPr>
          <w:szCs w:val="22"/>
          <w:lang w:val="bg-BG"/>
        </w:rPr>
        <w:tab/>
      </w:r>
      <w:r w:rsidRPr="00B000EF">
        <w:rPr>
          <w:szCs w:val="22"/>
          <w:lang w:val="bg-BG"/>
        </w:rPr>
        <w:sym w:font="Symbol" w:char="F0B7"/>
      </w:r>
      <w:r w:rsidRPr="00B000EF">
        <w:rPr>
          <w:szCs w:val="22"/>
          <w:lang w:val="bg-BG"/>
        </w:rPr>
        <w:tab/>
        <w:t>ускорена сърдечна дейност</w:t>
      </w:r>
    </w:p>
    <w:p w:rsidR="00B23BB2" w:rsidRPr="00B000EF" w:rsidRDefault="00B23BB2" w:rsidP="00B23BB2">
      <w:pPr>
        <w:numPr>
          <w:ilvl w:val="0"/>
          <w:numId w:val="10"/>
        </w:numPr>
        <w:tabs>
          <w:tab w:val="clear" w:pos="567"/>
        </w:tabs>
        <w:spacing w:line="240" w:lineRule="auto"/>
        <w:ind w:right="11"/>
        <w:rPr>
          <w:szCs w:val="22"/>
          <w:lang w:val="bg-BG"/>
        </w:rPr>
      </w:pPr>
      <w:r w:rsidRPr="00B000EF">
        <w:rPr>
          <w:szCs w:val="22"/>
          <w:lang w:val="bg-BG"/>
        </w:rPr>
        <w:t>хриптящо дишане</w:t>
      </w:r>
      <w:r w:rsidRPr="00B000EF">
        <w:rPr>
          <w:szCs w:val="22"/>
          <w:lang w:val="bg-BG"/>
        </w:rPr>
        <w:tab/>
      </w:r>
      <w:r w:rsidRPr="00B000EF">
        <w:rPr>
          <w:szCs w:val="22"/>
          <w:lang w:val="bg-BG"/>
        </w:rPr>
        <w:tab/>
      </w:r>
      <w:r w:rsidRPr="00B000EF">
        <w:rPr>
          <w:szCs w:val="22"/>
          <w:lang w:val="bg-BG"/>
        </w:rPr>
        <w:tab/>
      </w:r>
      <w:r w:rsidRPr="00B000EF">
        <w:rPr>
          <w:szCs w:val="22"/>
          <w:lang w:val="bg-BG"/>
        </w:rPr>
        <w:sym w:font="Symbol" w:char="F0B7"/>
      </w:r>
      <w:r w:rsidRPr="00B000EF">
        <w:rPr>
          <w:szCs w:val="22"/>
          <w:lang w:val="bg-BG"/>
        </w:rPr>
        <w:tab/>
        <w:t>изпотяване</w:t>
      </w:r>
    </w:p>
    <w:p w:rsidR="00B23BB2" w:rsidRPr="00B000EF" w:rsidRDefault="00B23BB2" w:rsidP="00B23BB2">
      <w:pPr>
        <w:rPr>
          <w:szCs w:val="22"/>
          <w:lang w:val="bg-BG"/>
        </w:rPr>
      </w:pPr>
      <w:r w:rsidRPr="00B000EF">
        <w:rPr>
          <w:szCs w:val="22"/>
          <w:lang w:val="bg-BG"/>
        </w:rPr>
        <w:t>Ако смятате, че имате този тип инсулинова алергия с Humalog, незабавно се свържете с лекар.</w:t>
      </w:r>
    </w:p>
    <w:p w:rsidR="00B23BB2" w:rsidRPr="00B000EF" w:rsidRDefault="00B23BB2" w:rsidP="00B23BB2">
      <w:pPr>
        <w:numPr>
          <w:ilvl w:val="12"/>
          <w:numId w:val="0"/>
        </w:numPr>
        <w:ind w:right="-29"/>
        <w:rPr>
          <w:noProof/>
          <w:szCs w:val="22"/>
          <w:lang w:val="bg-BG"/>
        </w:rPr>
      </w:pPr>
    </w:p>
    <w:p w:rsidR="00B23BB2" w:rsidRPr="00B000EF" w:rsidRDefault="00B23BB2" w:rsidP="00B23BB2">
      <w:pPr>
        <w:rPr>
          <w:szCs w:val="22"/>
          <w:lang w:val="bg-BG"/>
        </w:rPr>
      </w:pPr>
      <w:r w:rsidRPr="00B000EF">
        <w:rPr>
          <w:szCs w:val="22"/>
          <w:lang w:val="bg-BG"/>
        </w:rPr>
        <w:t xml:space="preserve">Локалната алергия е честа (може да засегне до 1 на 10 човека). Някои хора получават зачервяване, подуване или сърбеж около мястото на инжектиране на инсулина. Обикновено това отзвучава за няколко дни до няколко седмици. Ако това Ви се случи, </w:t>
      </w:r>
      <w:r w:rsidR="002320DC">
        <w:rPr>
          <w:szCs w:val="22"/>
          <w:lang w:val="bg-BG"/>
        </w:rPr>
        <w:t>информирайте</w:t>
      </w:r>
      <w:r w:rsidRPr="00B000EF">
        <w:rPr>
          <w:szCs w:val="22"/>
          <w:lang w:val="bg-BG"/>
        </w:rPr>
        <w:t xml:space="preserve"> Вашия лекар.</w:t>
      </w:r>
    </w:p>
    <w:p w:rsidR="00B23BB2" w:rsidRPr="00B000EF" w:rsidRDefault="00B23BB2" w:rsidP="00B23BB2">
      <w:pPr>
        <w:numPr>
          <w:ilvl w:val="12"/>
          <w:numId w:val="0"/>
        </w:numPr>
        <w:ind w:right="-29"/>
        <w:rPr>
          <w:noProof/>
          <w:szCs w:val="22"/>
          <w:lang w:val="bg-BG"/>
        </w:rPr>
      </w:pPr>
    </w:p>
    <w:p w:rsidR="00B23BB2" w:rsidRPr="00B000EF" w:rsidRDefault="00B23BB2" w:rsidP="00B23BB2">
      <w:pPr>
        <w:rPr>
          <w:szCs w:val="22"/>
          <w:lang w:val="bg-BG"/>
        </w:rPr>
      </w:pPr>
      <w:r w:rsidRPr="00B000EF">
        <w:rPr>
          <w:szCs w:val="22"/>
          <w:lang w:val="bg-BG"/>
        </w:rPr>
        <w:t>Липодистрофията (задебеляване или хлътване на кожата) е нечеста (може да засегне до 1 на 100 човека). Ако забележите задебеляване или хлътване на кожа</w:t>
      </w:r>
      <w:r w:rsidR="003A2EC0">
        <w:rPr>
          <w:szCs w:val="22"/>
          <w:lang w:val="bg-BG"/>
        </w:rPr>
        <w:t>та</w:t>
      </w:r>
      <w:r w:rsidRPr="00B000EF">
        <w:rPr>
          <w:szCs w:val="22"/>
          <w:lang w:val="bg-BG"/>
        </w:rPr>
        <w:t xml:space="preserve"> на мястото на инжектиране, </w:t>
      </w:r>
      <w:r w:rsidR="002320DC">
        <w:rPr>
          <w:szCs w:val="22"/>
          <w:lang w:val="bg-BG"/>
        </w:rPr>
        <w:t>информирайте</w:t>
      </w:r>
      <w:r w:rsidRPr="00B000EF">
        <w:rPr>
          <w:szCs w:val="22"/>
          <w:lang w:val="bg-BG"/>
        </w:rPr>
        <w:t xml:space="preserve"> Вашия лекар.</w:t>
      </w:r>
    </w:p>
    <w:p w:rsidR="00B23BB2" w:rsidRPr="00B000EF" w:rsidRDefault="00B23BB2" w:rsidP="00B23BB2">
      <w:pPr>
        <w:rPr>
          <w:szCs w:val="22"/>
          <w:lang w:val="bg-BG"/>
        </w:rPr>
      </w:pPr>
    </w:p>
    <w:p w:rsidR="00B23BB2" w:rsidRPr="00B000EF" w:rsidRDefault="00B23BB2" w:rsidP="00B23BB2">
      <w:pPr>
        <w:rPr>
          <w:szCs w:val="22"/>
          <w:lang w:val="bg-BG"/>
        </w:rPr>
      </w:pPr>
      <w:r w:rsidRPr="00B000EF">
        <w:rPr>
          <w:szCs w:val="22"/>
          <w:lang w:val="bg-BG" w:eastAsia="de-DE"/>
        </w:rPr>
        <w:t>Има съобщения за оток (например, подуване на ръцете, глезените; задръжка на течности), особено при започване на лечението с инсулин или по време на промяна на лечението с цел подобряване на контрола на Вашата кръвна захар.</w:t>
      </w:r>
    </w:p>
    <w:p w:rsidR="00B23BB2" w:rsidRPr="00B000EF" w:rsidRDefault="00B23BB2" w:rsidP="00B23BB2">
      <w:pPr>
        <w:tabs>
          <w:tab w:val="clear" w:pos="567"/>
        </w:tabs>
        <w:spacing w:line="240" w:lineRule="auto"/>
        <w:ind w:right="-2"/>
        <w:rPr>
          <w:noProof/>
          <w:szCs w:val="22"/>
          <w:lang w:val="bg-BG"/>
        </w:rPr>
      </w:pPr>
    </w:p>
    <w:p w:rsidR="00B23BB2" w:rsidRPr="00B000EF" w:rsidRDefault="00B23BB2" w:rsidP="00B23BB2">
      <w:pPr>
        <w:numPr>
          <w:ilvl w:val="12"/>
          <w:numId w:val="0"/>
        </w:numPr>
        <w:tabs>
          <w:tab w:val="clear" w:pos="567"/>
          <w:tab w:val="left" w:pos="720"/>
        </w:tabs>
        <w:spacing w:line="240" w:lineRule="auto"/>
        <w:ind w:right="-2"/>
        <w:rPr>
          <w:b/>
          <w:szCs w:val="22"/>
          <w:lang w:val="bg-BG"/>
        </w:rPr>
      </w:pPr>
      <w:r w:rsidRPr="00B000EF">
        <w:rPr>
          <w:b/>
          <w:szCs w:val="22"/>
          <w:lang w:val="bg-BG"/>
        </w:rPr>
        <w:t>Съобщаване на нежелани реакции</w:t>
      </w:r>
    </w:p>
    <w:p w:rsidR="00B23BB2" w:rsidRPr="00B000EF" w:rsidRDefault="00B23BB2" w:rsidP="00B23BB2">
      <w:pPr>
        <w:ind w:right="-2"/>
        <w:rPr>
          <w:szCs w:val="22"/>
          <w:lang w:val="bg-BG"/>
        </w:rPr>
      </w:pPr>
      <w:r w:rsidRPr="00B000EF">
        <w:rPr>
          <w:szCs w:val="22"/>
          <w:lang w:val="bg-BG"/>
        </w:rPr>
        <w:t xml:space="preserve">Ако </w:t>
      </w:r>
      <w:r w:rsidRPr="00B000EF">
        <w:rPr>
          <w:noProof/>
          <w:szCs w:val="22"/>
          <w:lang w:val="bg-BG"/>
        </w:rPr>
        <w:t>получите някакви нежелани</w:t>
      </w:r>
      <w:r w:rsidRPr="00B000EF">
        <w:rPr>
          <w:szCs w:val="22"/>
          <w:lang w:val="bg-BG"/>
        </w:rPr>
        <w:t xml:space="preserve"> лекарствени реакции</w:t>
      </w:r>
      <w:r w:rsidRPr="00B000EF">
        <w:rPr>
          <w:noProof/>
          <w:szCs w:val="22"/>
          <w:lang w:val="bg-BG"/>
        </w:rPr>
        <w:t xml:space="preserve">, уведомете Вашия лекар или фармацевт. </w:t>
      </w:r>
      <w:r w:rsidRPr="00B000EF">
        <w:rPr>
          <w:szCs w:val="22"/>
          <w:lang w:val="bg-BG"/>
        </w:rPr>
        <w:t>Това включва всички възможни неописани в тази листовка нежелани реакции</w:t>
      </w:r>
      <w:r w:rsidRPr="00B000EF">
        <w:rPr>
          <w:noProof/>
          <w:szCs w:val="22"/>
          <w:lang w:val="bg-BG"/>
        </w:rPr>
        <w:t xml:space="preserve">. Можете също да съобщите нежелани реакции </w:t>
      </w:r>
      <w:r w:rsidRPr="00B000EF">
        <w:rPr>
          <w:szCs w:val="22"/>
          <w:lang w:val="bg-BG"/>
        </w:rPr>
        <w:t xml:space="preserve">директно чрез </w:t>
      </w:r>
      <w:r w:rsidRPr="00B23BB2">
        <w:rPr>
          <w:noProof/>
          <w:szCs w:val="22"/>
          <w:highlight w:val="lightGray"/>
          <w:lang w:val="bg-BG"/>
        </w:rPr>
        <w:t xml:space="preserve">националната система за съобщаване, посочена в </w:t>
      </w:r>
      <w:hyperlink r:id="rId88" w:history="1">
        <w:r w:rsidRPr="00B23BB2">
          <w:rPr>
            <w:rStyle w:val="Hyperlink"/>
            <w:noProof/>
            <w:szCs w:val="22"/>
            <w:highlight w:val="lightGray"/>
            <w:lang w:val="bg-BG"/>
          </w:rPr>
          <w:t>Приложение V</w:t>
        </w:r>
      </w:hyperlink>
      <w:r w:rsidRPr="00B000EF">
        <w:rPr>
          <w:noProof/>
          <w:szCs w:val="22"/>
          <w:lang w:val="bg-BG"/>
        </w:rPr>
        <w:t xml:space="preserve">. </w:t>
      </w:r>
      <w:r w:rsidRPr="00B000EF">
        <w:rPr>
          <w:szCs w:val="22"/>
          <w:lang w:val="bg-BG"/>
        </w:rPr>
        <w:t>Като съобщавате нежелани реакции, можете да дадете своя принос за получаване на повече информация относно безопасността на това лекарство.</w:t>
      </w:r>
    </w:p>
    <w:p w:rsidR="00B23BB2" w:rsidRPr="00B000EF" w:rsidRDefault="00B23BB2" w:rsidP="00B23BB2">
      <w:pPr>
        <w:numPr>
          <w:ilvl w:val="12"/>
          <w:numId w:val="0"/>
        </w:numPr>
        <w:tabs>
          <w:tab w:val="clear" w:pos="567"/>
        </w:tabs>
        <w:spacing w:line="240" w:lineRule="auto"/>
        <w:ind w:left="567" w:right="-2" w:hanging="567"/>
        <w:rPr>
          <w:noProof/>
          <w:szCs w:val="22"/>
          <w:lang w:val="bg-BG"/>
        </w:rPr>
      </w:pPr>
    </w:p>
    <w:p w:rsidR="00B23BB2" w:rsidRPr="00B000EF" w:rsidRDefault="00B23BB2" w:rsidP="00B23BB2">
      <w:pPr>
        <w:keepNext/>
        <w:tabs>
          <w:tab w:val="clear" w:pos="567"/>
        </w:tabs>
        <w:spacing w:line="240" w:lineRule="auto"/>
        <w:rPr>
          <w:b/>
          <w:lang w:val="bg-BG"/>
        </w:rPr>
      </w:pPr>
      <w:r w:rsidRPr="00B000EF">
        <w:rPr>
          <w:b/>
          <w:lang w:val="bg-BG"/>
        </w:rPr>
        <w:t>Основни проблеми на диабета</w:t>
      </w:r>
    </w:p>
    <w:p w:rsidR="00B23BB2" w:rsidRPr="00B000EF" w:rsidRDefault="00B23BB2" w:rsidP="00B23BB2">
      <w:pPr>
        <w:keepNext/>
        <w:tabs>
          <w:tab w:val="clear" w:pos="567"/>
        </w:tabs>
        <w:spacing w:line="240" w:lineRule="auto"/>
        <w:rPr>
          <w:lang w:val="bg-BG"/>
        </w:rPr>
      </w:pPr>
    </w:p>
    <w:p w:rsidR="00B23BB2" w:rsidRPr="00B000EF" w:rsidRDefault="00B23BB2" w:rsidP="00B23BB2">
      <w:pPr>
        <w:keepNext/>
        <w:tabs>
          <w:tab w:val="clear" w:pos="567"/>
        </w:tabs>
        <w:spacing w:line="240" w:lineRule="auto"/>
        <w:rPr>
          <w:b/>
          <w:lang w:val="bg-BG"/>
        </w:rPr>
      </w:pPr>
      <w:r w:rsidRPr="00B000EF">
        <w:rPr>
          <w:b/>
          <w:lang w:val="bg-BG"/>
        </w:rPr>
        <w:t>Хипогликемия</w:t>
      </w:r>
    </w:p>
    <w:p w:rsidR="00B23BB2" w:rsidRPr="00B000EF" w:rsidRDefault="00B23BB2" w:rsidP="00B23BB2">
      <w:pPr>
        <w:tabs>
          <w:tab w:val="clear" w:pos="567"/>
        </w:tabs>
        <w:spacing w:line="240" w:lineRule="auto"/>
        <w:rPr>
          <w:lang w:val="bg-BG"/>
        </w:rPr>
      </w:pPr>
      <w:r w:rsidRPr="00B000EF">
        <w:rPr>
          <w:lang w:val="bg-BG"/>
        </w:rPr>
        <w:t>Хипогликемия (ниска кръвна захар) означава, че няма достатъчно захар в кръвта. Тя може да бъде предизвикана, ако:</w:t>
      </w:r>
    </w:p>
    <w:p w:rsidR="00B23BB2" w:rsidRPr="00B000EF" w:rsidRDefault="00B23BB2" w:rsidP="00B23BB2">
      <w:pPr>
        <w:numPr>
          <w:ilvl w:val="0"/>
          <w:numId w:val="12"/>
        </w:numPr>
        <w:tabs>
          <w:tab w:val="clear" w:pos="567"/>
        </w:tabs>
        <w:spacing w:line="240" w:lineRule="auto"/>
        <w:rPr>
          <w:lang w:val="bg-BG"/>
        </w:rPr>
      </w:pPr>
      <w:r w:rsidRPr="00B000EF">
        <w:rPr>
          <w:lang w:val="bg-BG"/>
        </w:rPr>
        <w:t xml:space="preserve">вземате твърде много </w:t>
      </w:r>
      <w:r w:rsidRPr="00B000EF">
        <w:rPr>
          <w:szCs w:val="22"/>
          <w:lang w:val="bg-BG"/>
        </w:rPr>
        <w:t>Humalog</w:t>
      </w:r>
      <w:r w:rsidRPr="00B000EF">
        <w:rPr>
          <w:b/>
          <w:szCs w:val="22"/>
          <w:lang w:val="bg-BG"/>
        </w:rPr>
        <w:t xml:space="preserve"> </w:t>
      </w:r>
      <w:r w:rsidRPr="00B000EF">
        <w:rPr>
          <w:lang w:val="bg-BG"/>
        </w:rPr>
        <w:t>или друг инсулин;</w:t>
      </w:r>
    </w:p>
    <w:p w:rsidR="00B23BB2" w:rsidRPr="00B000EF" w:rsidRDefault="00B23BB2" w:rsidP="00B23BB2">
      <w:pPr>
        <w:numPr>
          <w:ilvl w:val="0"/>
          <w:numId w:val="12"/>
        </w:numPr>
        <w:tabs>
          <w:tab w:val="clear" w:pos="567"/>
        </w:tabs>
        <w:spacing w:line="240" w:lineRule="auto"/>
        <w:rPr>
          <w:lang w:val="bg-BG"/>
        </w:rPr>
      </w:pPr>
      <w:r w:rsidRPr="00B000EF">
        <w:rPr>
          <w:lang w:val="bg-BG"/>
        </w:rPr>
        <w:t>изпуснете или забавите храненето или промените Вашата диета;</w:t>
      </w:r>
    </w:p>
    <w:p w:rsidR="00B23BB2" w:rsidRPr="00B000EF" w:rsidRDefault="00B23BB2" w:rsidP="00B23BB2">
      <w:pPr>
        <w:numPr>
          <w:ilvl w:val="0"/>
          <w:numId w:val="12"/>
        </w:numPr>
        <w:tabs>
          <w:tab w:val="clear" w:pos="567"/>
        </w:tabs>
        <w:spacing w:line="240" w:lineRule="auto"/>
        <w:rPr>
          <w:lang w:val="bg-BG"/>
        </w:rPr>
      </w:pPr>
      <w:r w:rsidRPr="00B000EF">
        <w:rPr>
          <w:lang w:val="bg-BG"/>
        </w:rPr>
        <w:t>извършвате физическо натоварване или работите твърде много непосредствено преди или след ядене;</w:t>
      </w:r>
    </w:p>
    <w:p w:rsidR="00B23BB2" w:rsidRPr="00B000EF" w:rsidRDefault="00B23BB2" w:rsidP="00B23BB2">
      <w:pPr>
        <w:numPr>
          <w:ilvl w:val="0"/>
          <w:numId w:val="12"/>
        </w:numPr>
        <w:tabs>
          <w:tab w:val="clear" w:pos="567"/>
        </w:tabs>
        <w:spacing w:line="240" w:lineRule="auto"/>
        <w:rPr>
          <w:lang w:val="bg-BG"/>
        </w:rPr>
      </w:pPr>
      <w:r w:rsidRPr="00B000EF">
        <w:rPr>
          <w:lang w:val="bg-BG"/>
        </w:rPr>
        <w:t>имате инфекция или заболяване (особено диария или повръщане);</w:t>
      </w:r>
    </w:p>
    <w:p w:rsidR="00B23BB2" w:rsidRPr="00B000EF" w:rsidRDefault="00B23BB2" w:rsidP="00B23BB2">
      <w:pPr>
        <w:numPr>
          <w:ilvl w:val="0"/>
          <w:numId w:val="12"/>
        </w:numPr>
        <w:tabs>
          <w:tab w:val="clear" w:pos="567"/>
        </w:tabs>
        <w:spacing w:line="240" w:lineRule="auto"/>
        <w:rPr>
          <w:lang w:val="bg-BG"/>
        </w:rPr>
      </w:pPr>
      <w:r w:rsidRPr="00B000EF">
        <w:rPr>
          <w:lang w:val="bg-BG"/>
        </w:rPr>
        <w:t>има промени в нуждите Ви от инсулин; или</w:t>
      </w:r>
    </w:p>
    <w:p w:rsidR="00B23BB2" w:rsidRPr="00B000EF" w:rsidRDefault="00B23BB2" w:rsidP="00B23BB2">
      <w:pPr>
        <w:numPr>
          <w:ilvl w:val="0"/>
          <w:numId w:val="12"/>
        </w:numPr>
        <w:tabs>
          <w:tab w:val="clear" w:pos="567"/>
        </w:tabs>
        <w:spacing w:line="240" w:lineRule="auto"/>
        <w:rPr>
          <w:lang w:val="bg-BG"/>
        </w:rPr>
      </w:pPr>
      <w:r w:rsidRPr="00B000EF">
        <w:rPr>
          <w:lang w:val="bg-BG"/>
        </w:rPr>
        <w:t>имате проблем с бъбреците или черния дроб, чието състояние се влошава.</w:t>
      </w:r>
    </w:p>
    <w:p w:rsidR="00B23BB2" w:rsidRPr="00B000EF" w:rsidRDefault="00B23BB2" w:rsidP="00B23BB2">
      <w:pPr>
        <w:tabs>
          <w:tab w:val="clear" w:pos="567"/>
        </w:tabs>
        <w:spacing w:line="240" w:lineRule="auto"/>
        <w:rPr>
          <w:lang w:val="bg-BG"/>
        </w:rPr>
      </w:pPr>
    </w:p>
    <w:p w:rsidR="00B23BB2" w:rsidRPr="00B000EF" w:rsidRDefault="00B23BB2" w:rsidP="00B23BB2">
      <w:pPr>
        <w:tabs>
          <w:tab w:val="clear" w:pos="567"/>
        </w:tabs>
        <w:spacing w:line="240" w:lineRule="auto"/>
        <w:rPr>
          <w:lang w:val="bg-BG"/>
        </w:rPr>
      </w:pPr>
      <w:r w:rsidRPr="00B000EF">
        <w:rPr>
          <w:lang w:val="bg-BG"/>
        </w:rPr>
        <w:t>Алкохолът и някои лекарства могат да повлияят</w:t>
      </w:r>
      <w:r w:rsidR="00844090">
        <w:rPr>
          <w:lang w:val="bg-BG"/>
        </w:rPr>
        <w:t xml:space="preserve"> на</w:t>
      </w:r>
      <w:r w:rsidRPr="00B000EF">
        <w:rPr>
          <w:lang w:val="bg-BG"/>
        </w:rPr>
        <w:t xml:space="preserve"> нивата на Вашата кръвна захар (вж. точка 2).</w:t>
      </w:r>
    </w:p>
    <w:p w:rsidR="00B23BB2" w:rsidRPr="00B000EF" w:rsidRDefault="00B23BB2" w:rsidP="00B23BB2">
      <w:pPr>
        <w:tabs>
          <w:tab w:val="clear" w:pos="567"/>
        </w:tabs>
        <w:spacing w:line="240" w:lineRule="auto"/>
        <w:rPr>
          <w:lang w:val="bg-BG"/>
        </w:rPr>
      </w:pPr>
    </w:p>
    <w:p w:rsidR="00B23BB2" w:rsidRPr="00B000EF" w:rsidRDefault="00B23BB2" w:rsidP="00B23BB2">
      <w:pPr>
        <w:tabs>
          <w:tab w:val="clear" w:pos="567"/>
        </w:tabs>
        <w:spacing w:line="240" w:lineRule="auto"/>
        <w:rPr>
          <w:lang w:val="bg-BG"/>
        </w:rPr>
      </w:pPr>
      <w:r w:rsidRPr="00B000EF">
        <w:rPr>
          <w:lang w:val="bg-BG"/>
        </w:rPr>
        <w:t>Първите симптоми на ниска кръвна захар обикновено се появяват бързо и включват следното:</w:t>
      </w:r>
    </w:p>
    <w:p w:rsidR="00B23BB2" w:rsidRPr="00B000EF" w:rsidRDefault="00B23BB2" w:rsidP="00B23BB2">
      <w:pPr>
        <w:numPr>
          <w:ilvl w:val="0"/>
          <w:numId w:val="13"/>
        </w:numPr>
        <w:tabs>
          <w:tab w:val="clear" w:pos="567"/>
        </w:tabs>
        <w:spacing w:line="240" w:lineRule="auto"/>
        <w:rPr>
          <w:lang w:val="bg-BG"/>
        </w:rPr>
      </w:pPr>
      <w:r w:rsidRPr="00B000EF">
        <w:rPr>
          <w:lang w:val="bg-BG"/>
        </w:rPr>
        <w:t>отпадналост</w:t>
      </w:r>
      <w:r w:rsidRPr="00B000EF">
        <w:rPr>
          <w:lang w:val="bg-BG"/>
        </w:rPr>
        <w:tab/>
      </w:r>
      <w:r w:rsidRPr="00B000EF">
        <w:rPr>
          <w:lang w:val="bg-BG"/>
        </w:rPr>
        <w:tab/>
      </w:r>
      <w:r w:rsidRPr="00B000EF">
        <w:rPr>
          <w:lang w:val="bg-BG"/>
        </w:rPr>
        <w:tab/>
      </w:r>
      <w:r w:rsidRPr="00B000EF">
        <w:rPr>
          <w:lang w:val="bg-BG"/>
        </w:rPr>
        <w:sym w:font="Symbol" w:char="F0B7"/>
      </w:r>
      <w:r w:rsidRPr="00B000EF">
        <w:rPr>
          <w:lang w:val="bg-BG"/>
        </w:rPr>
        <w:tab/>
        <w:t>ускорена сърдечна дейност</w:t>
      </w:r>
    </w:p>
    <w:p w:rsidR="00B23BB2" w:rsidRPr="00B000EF" w:rsidRDefault="00B23BB2" w:rsidP="00B23BB2">
      <w:pPr>
        <w:numPr>
          <w:ilvl w:val="0"/>
          <w:numId w:val="13"/>
        </w:numPr>
        <w:tabs>
          <w:tab w:val="clear" w:pos="567"/>
        </w:tabs>
        <w:spacing w:line="240" w:lineRule="auto"/>
        <w:rPr>
          <w:lang w:val="bg-BG"/>
        </w:rPr>
      </w:pPr>
      <w:r w:rsidRPr="00B000EF">
        <w:rPr>
          <w:lang w:val="bg-BG"/>
        </w:rPr>
        <w:t>нервност или треперене</w:t>
      </w:r>
      <w:r w:rsidRPr="00B000EF">
        <w:rPr>
          <w:lang w:val="bg-BG"/>
        </w:rPr>
        <w:tab/>
      </w:r>
      <w:r w:rsidRPr="00B000EF">
        <w:rPr>
          <w:lang w:val="bg-BG"/>
        </w:rPr>
        <w:tab/>
      </w:r>
      <w:r w:rsidRPr="00B000EF">
        <w:rPr>
          <w:lang w:val="bg-BG"/>
        </w:rPr>
        <w:sym w:font="Symbol" w:char="F0B7"/>
      </w:r>
      <w:r w:rsidRPr="00B000EF">
        <w:rPr>
          <w:lang w:val="bg-BG"/>
        </w:rPr>
        <w:tab/>
        <w:t>позиви за повръщане</w:t>
      </w:r>
    </w:p>
    <w:p w:rsidR="00B23BB2" w:rsidRPr="00B000EF" w:rsidRDefault="00B23BB2" w:rsidP="00B23BB2">
      <w:pPr>
        <w:numPr>
          <w:ilvl w:val="0"/>
          <w:numId w:val="13"/>
        </w:numPr>
        <w:tabs>
          <w:tab w:val="clear" w:pos="567"/>
        </w:tabs>
        <w:spacing w:line="240" w:lineRule="auto"/>
        <w:rPr>
          <w:lang w:val="bg-BG"/>
        </w:rPr>
      </w:pPr>
      <w:r w:rsidRPr="00B000EF">
        <w:rPr>
          <w:lang w:val="bg-BG"/>
        </w:rPr>
        <w:t>главоболие</w:t>
      </w:r>
      <w:r w:rsidRPr="00B000EF">
        <w:rPr>
          <w:lang w:val="bg-BG"/>
        </w:rPr>
        <w:tab/>
      </w:r>
      <w:r w:rsidRPr="00B000EF">
        <w:rPr>
          <w:lang w:val="bg-BG"/>
        </w:rPr>
        <w:tab/>
      </w:r>
      <w:r w:rsidRPr="00B000EF">
        <w:rPr>
          <w:lang w:val="bg-BG"/>
        </w:rPr>
        <w:tab/>
      </w:r>
      <w:r w:rsidR="00960B1F">
        <w:rPr>
          <w:lang w:val="bg-BG"/>
        </w:rPr>
        <w:tab/>
      </w:r>
      <w:r w:rsidRPr="00B000EF">
        <w:rPr>
          <w:lang w:val="bg-BG"/>
        </w:rPr>
        <w:sym w:font="Symbol" w:char="F0B7"/>
      </w:r>
      <w:r w:rsidRPr="00B000EF">
        <w:rPr>
          <w:lang w:val="bg-BG"/>
        </w:rPr>
        <w:tab/>
        <w:t>студена пот</w:t>
      </w:r>
    </w:p>
    <w:p w:rsidR="00B23BB2" w:rsidRPr="00B000EF" w:rsidRDefault="00B23BB2" w:rsidP="00B23BB2">
      <w:pPr>
        <w:tabs>
          <w:tab w:val="clear" w:pos="567"/>
        </w:tabs>
        <w:spacing w:line="240" w:lineRule="auto"/>
        <w:rPr>
          <w:lang w:val="bg-BG"/>
        </w:rPr>
      </w:pPr>
    </w:p>
    <w:p w:rsidR="00B23BB2" w:rsidRPr="00B000EF" w:rsidRDefault="00B23BB2" w:rsidP="00B23BB2">
      <w:pPr>
        <w:tabs>
          <w:tab w:val="clear" w:pos="567"/>
        </w:tabs>
        <w:spacing w:line="240" w:lineRule="auto"/>
        <w:rPr>
          <w:lang w:val="bg-BG"/>
        </w:rPr>
      </w:pPr>
      <w:r w:rsidRPr="00B000EF">
        <w:rPr>
          <w:szCs w:val="22"/>
          <w:lang w:val="bg-BG"/>
        </w:rPr>
        <w:t xml:space="preserve">Докато не сте уверени, че можете да разпознавате </w:t>
      </w:r>
      <w:r w:rsidRPr="00085119">
        <w:rPr>
          <w:szCs w:val="22"/>
          <w:lang w:val="bg-BG"/>
        </w:rPr>
        <w:t>Вашите</w:t>
      </w:r>
      <w:r w:rsidRPr="00691CF5">
        <w:rPr>
          <w:szCs w:val="22"/>
          <w:lang w:val="bg-BG"/>
        </w:rPr>
        <w:t xml:space="preserve"> </w:t>
      </w:r>
      <w:r w:rsidRPr="00CC4C57">
        <w:rPr>
          <w:szCs w:val="22"/>
          <w:lang w:val="bg-BG"/>
        </w:rPr>
        <w:t>предупре</w:t>
      </w:r>
      <w:r w:rsidR="003A2EC0">
        <w:rPr>
          <w:szCs w:val="22"/>
          <w:lang w:val="bg-BG"/>
        </w:rPr>
        <w:t>дителни</w:t>
      </w:r>
      <w:r w:rsidRPr="00691CF5">
        <w:rPr>
          <w:szCs w:val="22"/>
          <w:lang w:val="bg-BG"/>
        </w:rPr>
        <w:t xml:space="preserve"> симптоми, избягвайте ситуации като шофиране, в които Вие или други хора ще бъдете изложени</w:t>
      </w:r>
      <w:r w:rsidRPr="00B000EF">
        <w:rPr>
          <w:szCs w:val="22"/>
          <w:lang w:val="bg-BG"/>
        </w:rPr>
        <w:t xml:space="preserve"> на риск, вследствие на хипогликемията</w:t>
      </w:r>
      <w:r w:rsidRPr="00B000EF">
        <w:rPr>
          <w:lang w:val="bg-BG"/>
        </w:rPr>
        <w:t>.</w:t>
      </w:r>
    </w:p>
    <w:p w:rsidR="00B23BB2" w:rsidRPr="00B000EF" w:rsidRDefault="00B23BB2" w:rsidP="00B23BB2">
      <w:pPr>
        <w:tabs>
          <w:tab w:val="clear" w:pos="567"/>
        </w:tabs>
        <w:spacing w:line="240" w:lineRule="auto"/>
        <w:rPr>
          <w:lang w:val="bg-BG"/>
        </w:rPr>
      </w:pPr>
    </w:p>
    <w:p w:rsidR="00B23BB2" w:rsidRPr="00B000EF" w:rsidRDefault="00B23BB2" w:rsidP="00B23BB2">
      <w:pPr>
        <w:keepNext/>
        <w:tabs>
          <w:tab w:val="clear" w:pos="567"/>
        </w:tabs>
        <w:spacing w:line="240" w:lineRule="auto"/>
        <w:rPr>
          <w:b/>
          <w:lang w:val="bg-BG"/>
        </w:rPr>
      </w:pPr>
      <w:r w:rsidRPr="00B000EF">
        <w:rPr>
          <w:b/>
          <w:lang w:val="bg-BG"/>
        </w:rPr>
        <w:t>Хипергликемия и диабетна кетоацидоза</w:t>
      </w:r>
    </w:p>
    <w:p w:rsidR="00B23BB2" w:rsidRPr="00B000EF" w:rsidRDefault="00B23BB2" w:rsidP="00B23BB2">
      <w:pPr>
        <w:tabs>
          <w:tab w:val="clear" w:pos="567"/>
        </w:tabs>
        <w:spacing w:line="240" w:lineRule="auto"/>
        <w:rPr>
          <w:lang w:val="bg-BG"/>
        </w:rPr>
      </w:pPr>
      <w:r w:rsidRPr="00B000EF">
        <w:rPr>
          <w:lang w:val="bg-BG"/>
        </w:rPr>
        <w:t>Хипергликемия (твърде много захар в кръвта) означава, че Вашият организъм няма достатъчно инсулин. Хипергликемията може да бъде предизвикана от това, че:</w:t>
      </w:r>
    </w:p>
    <w:p w:rsidR="00B23BB2" w:rsidRPr="00B000EF" w:rsidRDefault="00B23BB2" w:rsidP="00B23BB2">
      <w:pPr>
        <w:tabs>
          <w:tab w:val="clear" w:pos="567"/>
        </w:tabs>
        <w:spacing w:line="240" w:lineRule="auto"/>
        <w:rPr>
          <w:lang w:val="bg-BG"/>
        </w:rPr>
      </w:pPr>
      <w:r w:rsidRPr="00B000EF">
        <w:rPr>
          <w:lang w:val="bg-BG"/>
        </w:rPr>
        <w:sym w:font="Symbol" w:char="F0B7"/>
      </w:r>
      <w:r w:rsidRPr="00B000EF">
        <w:rPr>
          <w:lang w:val="bg-BG"/>
        </w:rPr>
        <w:tab/>
        <w:t xml:space="preserve">не вземате </w:t>
      </w:r>
      <w:r w:rsidRPr="00B000EF">
        <w:rPr>
          <w:szCs w:val="22"/>
          <w:lang w:val="bg-BG"/>
        </w:rPr>
        <w:t>Humalog, предназначен за Вас,</w:t>
      </w:r>
      <w:r w:rsidRPr="00B000EF">
        <w:rPr>
          <w:lang w:val="bg-BG"/>
        </w:rPr>
        <w:t xml:space="preserve"> или друг инсулин;</w:t>
      </w:r>
    </w:p>
    <w:p w:rsidR="00B23BB2" w:rsidRPr="00B000EF" w:rsidRDefault="00B23BB2" w:rsidP="00B23BB2">
      <w:pPr>
        <w:tabs>
          <w:tab w:val="clear" w:pos="567"/>
        </w:tabs>
        <w:spacing w:line="240" w:lineRule="auto"/>
        <w:rPr>
          <w:lang w:val="bg-BG"/>
        </w:rPr>
      </w:pPr>
      <w:r w:rsidRPr="00B000EF">
        <w:rPr>
          <w:lang w:val="bg-BG"/>
        </w:rPr>
        <w:sym w:font="Symbol" w:char="F0B7"/>
      </w:r>
      <w:r w:rsidRPr="00B000EF">
        <w:rPr>
          <w:lang w:val="bg-BG"/>
        </w:rPr>
        <w:tab/>
        <w:t>вземате по</w:t>
      </w:r>
      <w:r w:rsidRPr="00B000EF">
        <w:rPr>
          <w:lang w:val="bg-BG"/>
        </w:rPr>
        <w:noBreakHyphen/>
        <w:t>малко инсулин, отколкото Ви е казал Вашият лекар;</w:t>
      </w:r>
    </w:p>
    <w:p w:rsidR="00B23BB2" w:rsidRPr="00B000EF" w:rsidRDefault="00B23BB2" w:rsidP="00B23BB2">
      <w:pPr>
        <w:tabs>
          <w:tab w:val="clear" w:pos="567"/>
        </w:tabs>
        <w:spacing w:line="240" w:lineRule="auto"/>
        <w:jc w:val="both"/>
        <w:rPr>
          <w:lang w:val="bg-BG"/>
        </w:rPr>
      </w:pPr>
      <w:r w:rsidRPr="00B000EF">
        <w:rPr>
          <w:lang w:val="bg-BG"/>
        </w:rPr>
        <w:sym w:font="Symbol" w:char="F0B7"/>
      </w:r>
      <w:r w:rsidRPr="00B000EF">
        <w:rPr>
          <w:lang w:val="bg-BG"/>
        </w:rPr>
        <w:tab/>
        <w:t>храните се много повече, отколкото диетата Ви позволява; или</w:t>
      </w:r>
    </w:p>
    <w:p w:rsidR="00B23BB2" w:rsidRPr="00B000EF" w:rsidRDefault="00B23BB2" w:rsidP="00B23BB2">
      <w:pPr>
        <w:tabs>
          <w:tab w:val="clear" w:pos="567"/>
        </w:tabs>
        <w:spacing w:line="240" w:lineRule="auto"/>
        <w:jc w:val="both"/>
        <w:rPr>
          <w:lang w:val="bg-BG"/>
        </w:rPr>
      </w:pPr>
      <w:r w:rsidRPr="00B000EF">
        <w:rPr>
          <w:lang w:val="bg-BG"/>
        </w:rPr>
        <w:sym w:font="Symbol" w:char="F0B7"/>
      </w:r>
      <w:r w:rsidRPr="00B000EF">
        <w:rPr>
          <w:lang w:val="bg-BG"/>
        </w:rPr>
        <w:tab/>
        <w:t>имате температура, инфекция или емоционален стрес.</w:t>
      </w:r>
    </w:p>
    <w:p w:rsidR="00B23BB2" w:rsidRPr="00B000EF" w:rsidRDefault="00B23BB2" w:rsidP="00B23BB2">
      <w:pPr>
        <w:tabs>
          <w:tab w:val="clear" w:pos="567"/>
        </w:tabs>
        <w:spacing w:line="240" w:lineRule="auto"/>
        <w:jc w:val="both"/>
        <w:rPr>
          <w:lang w:val="bg-BG"/>
        </w:rPr>
      </w:pPr>
    </w:p>
    <w:p w:rsidR="00B23BB2" w:rsidRPr="00B000EF" w:rsidRDefault="00B23BB2" w:rsidP="00B23BB2">
      <w:pPr>
        <w:tabs>
          <w:tab w:val="clear" w:pos="567"/>
        </w:tabs>
        <w:spacing w:line="240" w:lineRule="auto"/>
        <w:jc w:val="both"/>
        <w:rPr>
          <w:lang w:val="bg-BG"/>
        </w:rPr>
      </w:pPr>
      <w:r w:rsidRPr="00B000EF">
        <w:rPr>
          <w:lang w:val="bg-BG"/>
        </w:rPr>
        <w:t>Хипергликемията може да доведе до диабетна кетоацидоза. Първите симптоми се появяват бавно след много часове или дни. Симптомите включват следното:</w:t>
      </w:r>
    </w:p>
    <w:p w:rsidR="00B23BB2" w:rsidRPr="00B000EF" w:rsidRDefault="00B23BB2" w:rsidP="00B23BB2">
      <w:pPr>
        <w:numPr>
          <w:ilvl w:val="0"/>
          <w:numId w:val="14"/>
        </w:numPr>
        <w:tabs>
          <w:tab w:val="clear" w:pos="567"/>
        </w:tabs>
        <w:spacing w:line="240" w:lineRule="auto"/>
        <w:rPr>
          <w:lang w:val="bg-BG"/>
        </w:rPr>
      </w:pPr>
      <w:r w:rsidRPr="00B000EF">
        <w:rPr>
          <w:lang w:val="bg-BG"/>
        </w:rPr>
        <w:t>сънливост</w:t>
      </w:r>
      <w:r w:rsidRPr="00B000EF">
        <w:rPr>
          <w:lang w:val="bg-BG"/>
        </w:rPr>
        <w:tab/>
      </w:r>
      <w:r w:rsidRPr="00B000EF">
        <w:rPr>
          <w:lang w:val="bg-BG"/>
        </w:rPr>
        <w:tab/>
      </w:r>
      <w:r w:rsidRPr="00B000EF">
        <w:rPr>
          <w:lang w:val="bg-BG"/>
        </w:rPr>
        <w:tab/>
      </w:r>
      <w:r w:rsidR="00960B1F">
        <w:rPr>
          <w:lang w:val="bg-BG"/>
        </w:rPr>
        <w:tab/>
      </w:r>
      <w:r w:rsidRPr="00B000EF">
        <w:rPr>
          <w:lang w:val="bg-BG"/>
        </w:rPr>
        <w:sym w:font="Symbol" w:char="F0B7"/>
      </w:r>
      <w:r w:rsidRPr="00B000EF">
        <w:rPr>
          <w:lang w:val="bg-BG"/>
        </w:rPr>
        <w:tab/>
        <w:t>липса на апетит</w:t>
      </w:r>
    </w:p>
    <w:p w:rsidR="00B23BB2" w:rsidRPr="00B000EF" w:rsidRDefault="00B23BB2" w:rsidP="00B23BB2">
      <w:pPr>
        <w:numPr>
          <w:ilvl w:val="0"/>
          <w:numId w:val="14"/>
        </w:numPr>
        <w:tabs>
          <w:tab w:val="clear" w:pos="567"/>
        </w:tabs>
        <w:spacing w:line="240" w:lineRule="auto"/>
        <w:rPr>
          <w:lang w:val="bg-BG"/>
        </w:rPr>
      </w:pPr>
      <w:r w:rsidRPr="00B000EF">
        <w:rPr>
          <w:lang w:val="bg-BG"/>
        </w:rPr>
        <w:t>зачервено лице</w:t>
      </w:r>
      <w:r w:rsidRPr="00B000EF">
        <w:rPr>
          <w:lang w:val="bg-BG"/>
        </w:rPr>
        <w:tab/>
      </w:r>
      <w:r w:rsidRPr="00B000EF">
        <w:rPr>
          <w:lang w:val="bg-BG"/>
        </w:rPr>
        <w:tab/>
      </w:r>
      <w:r w:rsidRPr="00B000EF">
        <w:rPr>
          <w:lang w:val="bg-BG"/>
        </w:rPr>
        <w:tab/>
      </w:r>
      <w:r w:rsidRPr="00B000EF">
        <w:rPr>
          <w:lang w:val="bg-BG"/>
        </w:rPr>
        <w:sym w:font="Symbol" w:char="F0B7"/>
      </w:r>
      <w:r w:rsidRPr="00B000EF">
        <w:rPr>
          <w:lang w:val="bg-BG"/>
        </w:rPr>
        <w:tab/>
        <w:t>дъх с мирис на плодове</w:t>
      </w:r>
    </w:p>
    <w:p w:rsidR="00B23BB2" w:rsidRPr="00B000EF" w:rsidRDefault="00B23BB2" w:rsidP="00B23BB2">
      <w:pPr>
        <w:numPr>
          <w:ilvl w:val="0"/>
          <w:numId w:val="14"/>
        </w:numPr>
        <w:tabs>
          <w:tab w:val="clear" w:pos="567"/>
        </w:tabs>
        <w:spacing w:line="240" w:lineRule="auto"/>
        <w:rPr>
          <w:lang w:val="bg-BG"/>
        </w:rPr>
      </w:pPr>
      <w:r w:rsidRPr="00B000EF">
        <w:rPr>
          <w:lang w:val="bg-BG"/>
        </w:rPr>
        <w:t>жажда</w:t>
      </w:r>
      <w:r w:rsidRPr="00B000EF">
        <w:rPr>
          <w:lang w:val="bg-BG"/>
        </w:rPr>
        <w:tab/>
      </w:r>
      <w:r w:rsidRPr="00B000EF">
        <w:rPr>
          <w:lang w:val="bg-BG"/>
        </w:rPr>
        <w:tab/>
      </w:r>
      <w:r w:rsidRPr="00B000EF">
        <w:rPr>
          <w:lang w:val="bg-BG"/>
        </w:rPr>
        <w:tab/>
      </w:r>
      <w:r w:rsidRPr="00B000EF">
        <w:rPr>
          <w:lang w:val="bg-BG"/>
        </w:rPr>
        <w:tab/>
      </w:r>
      <w:r w:rsidRPr="00B000EF">
        <w:rPr>
          <w:lang w:val="bg-BG"/>
        </w:rPr>
        <w:sym w:font="Symbol" w:char="F0B7"/>
      </w:r>
      <w:r w:rsidRPr="00B000EF">
        <w:rPr>
          <w:lang w:val="bg-BG"/>
        </w:rPr>
        <w:tab/>
        <w:t>позиви за повръщане или повръщане</w:t>
      </w:r>
    </w:p>
    <w:p w:rsidR="00B23BB2" w:rsidRPr="00B000EF" w:rsidRDefault="00B23BB2" w:rsidP="00B23BB2">
      <w:pPr>
        <w:tabs>
          <w:tab w:val="clear" w:pos="567"/>
        </w:tabs>
        <w:spacing w:line="240" w:lineRule="auto"/>
        <w:rPr>
          <w:lang w:val="bg-BG"/>
        </w:rPr>
      </w:pPr>
    </w:p>
    <w:p w:rsidR="00B23BB2" w:rsidRPr="00B000EF" w:rsidRDefault="00B23BB2" w:rsidP="00B23BB2">
      <w:pPr>
        <w:tabs>
          <w:tab w:val="clear" w:pos="567"/>
        </w:tabs>
        <w:spacing w:line="240" w:lineRule="auto"/>
        <w:rPr>
          <w:b/>
          <w:bCs/>
          <w:lang w:val="bg-BG"/>
        </w:rPr>
      </w:pPr>
      <w:r w:rsidRPr="00B000EF">
        <w:rPr>
          <w:lang w:val="bg-BG"/>
        </w:rPr>
        <w:t xml:space="preserve">Тежките симптоми са </w:t>
      </w:r>
      <w:r w:rsidR="003A2EC0">
        <w:rPr>
          <w:lang w:val="bg-BG"/>
        </w:rPr>
        <w:t>тежко</w:t>
      </w:r>
      <w:r w:rsidRPr="00691CF5">
        <w:rPr>
          <w:lang w:val="bg-BG"/>
        </w:rPr>
        <w:t xml:space="preserve"> дишане и ускорен пулс. </w:t>
      </w:r>
      <w:r w:rsidRPr="00691CF5">
        <w:rPr>
          <w:b/>
          <w:bCs/>
          <w:lang w:val="bg-BG"/>
        </w:rPr>
        <w:t>Потърсете медицинска помощ незабавно.</w:t>
      </w:r>
    </w:p>
    <w:p w:rsidR="00B23BB2" w:rsidRPr="00B000EF" w:rsidRDefault="00B23BB2" w:rsidP="00B23BB2">
      <w:pPr>
        <w:numPr>
          <w:ilvl w:val="12"/>
          <w:numId w:val="0"/>
        </w:numPr>
        <w:tabs>
          <w:tab w:val="clear" w:pos="567"/>
        </w:tabs>
        <w:spacing w:line="240" w:lineRule="auto"/>
        <w:ind w:left="567" w:right="-2" w:hanging="567"/>
        <w:rPr>
          <w:noProof/>
          <w:szCs w:val="22"/>
          <w:lang w:val="bg-BG"/>
        </w:rPr>
      </w:pPr>
    </w:p>
    <w:p w:rsidR="00B23BB2" w:rsidRPr="00B000EF" w:rsidRDefault="00B23BB2" w:rsidP="00B23BB2">
      <w:pPr>
        <w:keepNext/>
        <w:tabs>
          <w:tab w:val="clear" w:pos="567"/>
        </w:tabs>
        <w:spacing w:line="240" w:lineRule="auto"/>
        <w:rPr>
          <w:b/>
          <w:lang w:val="bg-BG"/>
        </w:rPr>
      </w:pPr>
      <w:r w:rsidRPr="00B000EF">
        <w:rPr>
          <w:b/>
          <w:lang w:val="bg-BG"/>
        </w:rPr>
        <w:t>Заболяване</w:t>
      </w:r>
    </w:p>
    <w:p w:rsidR="00B23BB2" w:rsidRPr="00B000EF" w:rsidRDefault="00B23BB2" w:rsidP="00B23BB2">
      <w:pPr>
        <w:tabs>
          <w:tab w:val="clear" w:pos="567"/>
        </w:tabs>
        <w:spacing w:line="240" w:lineRule="auto"/>
        <w:rPr>
          <w:lang w:val="bg-BG"/>
        </w:rPr>
      </w:pPr>
      <w:r w:rsidRPr="00B000EF">
        <w:rPr>
          <w:lang w:val="bg-BG"/>
        </w:rPr>
        <w:t xml:space="preserve">Ако сте болен/на, особено ако се чувствате или сте отпаднал/а, количеството инсулин, от което се нуждаете, може да се промени. </w:t>
      </w:r>
      <w:r w:rsidRPr="00B000EF">
        <w:rPr>
          <w:b/>
          <w:lang w:val="bg-BG"/>
        </w:rPr>
        <w:t>Дори когато не се храните нормално, Вие се нуждаете от инсулин.</w:t>
      </w:r>
      <w:r w:rsidRPr="00B000EF">
        <w:rPr>
          <w:lang w:val="bg-BG"/>
        </w:rPr>
        <w:t xml:space="preserve"> Изследвайте урината и</w:t>
      </w:r>
      <w:r w:rsidR="003A2EC0">
        <w:rPr>
          <w:lang w:val="bg-BG"/>
        </w:rPr>
        <w:t>ли</w:t>
      </w:r>
      <w:r w:rsidRPr="00B000EF">
        <w:rPr>
          <w:lang w:val="bg-BG"/>
        </w:rPr>
        <w:t xml:space="preserve"> кръвта си, следвайте Вашите „правила на заболяването” и </w:t>
      </w:r>
      <w:r w:rsidR="002320DC">
        <w:rPr>
          <w:lang w:val="bg-BG"/>
        </w:rPr>
        <w:t>информирайте</w:t>
      </w:r>
      <w:r w:rsidRPr="00B000EF">
        <w:rPr>
          <w:lang w:val="bg-BG"/>
        </w:rPr>
        <w:t xml:space="preserve"> Вашия лекар.</w:t>
      </w:r>
    </w:p>
    <w:p w:rsidR="00B23BB2" w:rsidRPr="00B000EF" w:rsidRDefault="00B23BB2" w:rsidP="00B23BB2">
      <w:pPr>
        <w:numPr>
          <w:ilvl w:val="12"/>
          <w:numId w:val="0"/>
        </w:numPr>
        <w:tabs>
          <w:tab w:val="clear" w:pos="567"/>
        </w:tabs>
        <w:spacing w:line="240" w:lineRule="auto"/>
        <w:ind w:left="567" w:right="-2" w:hanging="567"/>
        <w:rPr>
          <w:noProof/>
          <w:szCs w:val="22"/>
          <w:lang w:val="bg-BG"/>
        </w:rPr>
      </w:pPr>
    </w:p>
    <w:p w:rsidR="00B23BB2" w:rsidRPr="00B000EF" w:rsidRDefault="00B23BB2" w:rsidP="00B23BB2">
      <w:pPr>
        <w:numPr>
          <w:ilvl w:val="12"/>
          <w:numId w:val="0"/>
        </w:numPr>
        <w:tabs>
          <w:tab w:val="clear" w:pos="567"/>
        </w:tabs>
        <w:spacing w:line="240" w:lineRule="auto"/>
        <w:ind w:left="567" w:right="-2" w:hanging="567"/>
        <w:rPr>
          <w:noProof/>
          <w:szCs w:val="22"/>
          <w:lang w:val="bg-BG"/>
        </w:rPr>
      </w:pPr>
    </w:p>
    <w:p w:rsidR="00B23BB2" w:rsidRPr="00B000EF" w:rsidRDefault="00B23BB2" w:rsidP="00B23BB2">
      <w:pPr>
        <w:keepNext/>
        <w:numPr>
          <w:ilvl w:val="12"/>
          <w:numId w:val="0"/>
        </w:numPr>
        <w:tabs>
          <w:tab w:val="clear" w:pos="567"/>
        </w:tabs>
        <w:spacing w:line="240" w:lineRule="auto"/>
        <w:rPr>
          <w:b/>
          <w:noProof/>
          <w:szCs w:val="22"/>
          <w:lang w:val="bg-BG"/>
        </w:rPr>
      </w:pPr>
      <w:r w:rsidRPr="00B000EF">
        <w:rPr>
          <w:b/>
          <w:noProof/>
          <w:szCs w:val="22"/>
          <w:lang w:val="bg-BG"/>
        </w:rPr>
        <w:t>5.</w:t>
      </w:r>
      <w:r w:rsidRPr="00B000EF">
        <w:rPr>
          <w:b/>
          <w:noProof/>
          <w:szCs w:val="22"/>
          <w:lang w:val="bg-BG"/>
        </w:rPr>
        <w:tab/>
        <w:t>Как да съхранявате</w:t>
      </w:r>
      <w:r w:rsidRPr="00B000EF">
        <w:rPr>
          <w:b/>
          <w:szCs w:val="22"/>
          <w:lang w:val="bg-BG"/>
        </w:rPr>
        <w:t xml:space="preserve"> Humalog </w:t>
      </w:r>
      <w:r w:rsidRPr="00B000EF">
        <w:rPr>
          <w:b/>
          <w:noProof/>
          <w:lang w:val="bg-BG"/>
        </w:rPr>
        <w:t xml:space="preserve">Junior </w:t>
      </w:r>
      <w:r w:rsidRPr="00B000EF">
        <w:rPr>
          <w:b/>
          <w:lang w:val="bg-BG"/>
        </w:rPr>
        <w:t>KwikPen</w:t>
      </w:r>
    </w:p>
    <w:p w:rsidR="00B23BB2" w:rsidRPr="00B000EF" w:rsidRDefault="00B23BB2" w:rsidP="00B23BB2">
      <w:pPr>
        <w:keepNext/>
        <w:numPr>
          <w:ilvl w:val="12"/>
          <w:numId w:val="0"/>
        </w:numPr>
        <w:tabs>
          <w:tab w:val="clear" w:pos="567"/>
        </w:tabs>
        <w:spacing w:line="240" w:lineRule="auto"/>
        <w:rPr>
          <w:b/>
          <w:noProof/>
          <w:szCs w:val="22"/>
          <w:lang w:val="bg-BG"/>
        </w:rPr>
      </w:pPr>
    </w:p>
    <w:p w:rsidR="00B23BB2" w:rsidRPr="00B000EF" w:rsidRDefault="00B23BB2" w:rsidP="00B23BB2">
      <w:pPr>
        <w:numPr>
          <w:ilvl w:val="12"/>
          <w:numId w:val="0"/>
        </w:numPr>
        <w:ind w:left="567" w:right="-2" w:hanging="567"/>
        <w:rPr>
          <w:noProof/>
          <w:szCs w:val="22"/>
          <w:lang w:val="bg-BG"/>
        </w:rPr>
      </w:pPr>
      <w:r>
        <w:rPr>
          <w:noProof/>
          <w:szCs w:val="22"/>
          <w:lang w:val="bg-BG"/>
        </w:rPr>
        <w:t>Да се с</w:t>
      </w:r>
      <w:r w:rsidRPr="00B000EF">
        <w:rPr>
          <w:noProof/>
          <w:szCs w:val="22"/>
          <w:lang w:val="bg-BG"/>
        </w:rPr>
        <w:t>ъхранява на място, недостъпно за деца.</w:t>
      </w:r>
    </w:p>
    <w:p w:rsidR="00B23BB2" w:rsidRPr="00B000EF" w:rsidRDefault="00B23BB2" w:rsidP="00B23BB2">
      <w:pPr>
        <w:tabs>
          <w:tab w:val="clear" w:pos="567"/>
        </w:tabs>
        <w:spacing w:line="240" w:lineRule="auto"/>
        <w:rPr>
          <w:noProof/>
          <w:szCs w:val="22"/>
          <w:lang w:val="bg-BG"/>
        </w:rPr>
      </w:pPr>
    </w:p>
    <w:p w:rsidR="00B23BB2" w:rsidRPr="00402183" w:rsidRDefault="00B23BB2" w:rsidP="00B23BB2">
      <w:pPr>
        <w:tabs>
          <w:tab w:val="clear" w:pos="567"/>
        </w:tabs>
        <w:spacing w:line="240" w:lineRule="auto"/>
        <w:rPr>
          <w:noProof/>
          <w:szCs w:val="22"/>
          <w:lang w:val="bg-BG"/>
        </w:rPr>
      </w:pPr>
      <w:r w:rsidRPr="00B000EF">
        <w:rPr>
          <w:noProof/>
          <w:szCs w:val="22"/>
          <w:lang w:val="bg-BG"/>
        </w:rPr>
        <w:t xml:space="preserve">Не използвайте </w:t>
      </w:r>
      <w:r w:rsidR="00402183">
        <w:rPr>
          <w:noProof/>
          <w:szCs w:val="22"/>
          <w:lang w:val="bg-BG"/>
        </w:rPr>
        <w:t>това лекарство</w:t>
      </w:r>
      <w:r w:rsidRPr="00B000EF">
        <w:rPr>
          <w:lang w:val="bg-BG"/>
        </w:rPr>
        <w:t xml:space="preserve"> </w:t>
      </w:r>
      <w:r w:rsidRPr="008535D1">
        <w:rPr>
          <w:noProof/>
          <w:szCs w:val="22"/>
          <w:lang w:val="bg-BG"/>
        </w:rPr>
        <w:t>след срока на годност, отбелязан върху етикета и картонената опаковка. Срокът на годност</w:t>
      </w:r>
      <w:r w:rsidRPr="00402183">
        <w:rPr>
          <w:noProof/>
          <w:szCs w:val="22"/>
          <w:lang w:val="bg-BG"/>
        </w:rPr>
        <w:t xml:space="preserve"> отговаря на последния ден от посочения месец.</w:t>
      </w:r>
    </w:p>
    <w:p w:rsidR="00B23BB2" w:rsidRPr="00B000EF" w:rsidRDefault="00B23BB2" w:rsidP="00B23BB2">
      <w:pPr>
        <w:tabs>
          <w:tab w:val="clear" w:pos="567"/>
        </w:tabs>
        <w:spacing w:line="240" w:lineRule="auto"/>
        <w:rPr>
          <w:noProof/>
          <w:szCs w:val="22"/>
          <w:lang w:val="bg-BG"/>
        </w:rPr>
      </w:pPr>
    </w:p>
    <w:p w:rsidR="00B23BB2" w:rsidRPr="00B000EF" w:rsidRDefault="00B23BB2" w:rsidP="00B23BB2">
      <w:pPr>
        <w:tabs>
          <w:tab w:val="clear" w:pos="567"/>
        </w:tabs>
        <w:spacing w:line="240" w:lineRule="auto"/>
        <w:rPr>
          <w:lang w:val="bg-BG"/>
        </w:rPr>
      </w:pPr>
      <w:r w:rsidRPr="00B000EF">
        <w:rPr>
          <w:noProof/>
          <w:szCs w:val="22"/>
          <w:lang w:val="bg-BG"/>
        </w:rPr>
        <w:t xml:space="preserve">Преди </w:t>
      </w:r>
      <w:r w:rsidRPr="00CC4C57">
        <w:rPr>
          <w:noProof/>
          <w:szCs w:val="22"/>
          <w:lang w:val="bg-BG"/>
        </w:rPr>
        <w:t>първоначалната</w:t>
      </w:r>
      <w:r w:rsidRPr="00691CF5">
        <w:rPr>
          <w:noProof/>
          <w:szCs w:val="22"/>
          <w:lang w:val="bg-BG"/>
        </w:rPr>
        <w:t xml:space="preserve"> употреба съхранявайте Вашата писалка Humalog</w:t>
      </w:r>
      <w:r w:rsidRPr="00691CF5">
        <w:rPr>
          <w:szCs w:val="22"/>
          <w:lang w:val="bg-BG"/>
        </w:rPr>
        <w:t xml:space="preserve"> </w:t>
      </w:r>
      <w:r w:rsidRPr="00691CF5">
        <w:rPr>
          <w:noProof/>
          <w:lang w:val="bg-BG"/>
        </w:rPr>
        <w:t xml:space="preserve">Junior </w:t>
      </w:r>
      <w:r w:rsidRPr="00691CF5">
        <w:rPr>
          <w:lang w:val="bg-BG"/>
        </w:rPr>
        <w:t>KwikPen</w:t>
      </w:r>
      <w:r w:rsidRPr="00691CF5">
        <w:rPr>
          <w:szCs w:val="22"/>
          <w:lang w:val="bg-BG"/>
        </w:rPr>
        <w:t xml:space="preserve"> </w:t>
      </w:r>
      <w:r w:rsidRPr="00691CF5">
        <w:rPr>
          <w:noProof/>
          <w:szCs w:val="22"/>
          <w:lang w:val="bg-BG"/>
        </w:rPr>
        <w:t>в хладилник (</w:t>
      </w:r>
      <w:r w:rsidRPr="00691CF5">
        <w:rPr>
          <w:lang w:val="bg-BG"/>
        </w:rPr>
        <w:t>2</w:t>
      </w:r>
      <w:r w:rsidRPr="00691CF5">
        <w:rPr>
          <w:lang w:val="bg-BG"/>
        </w:rPr>
        <w:sym w:font="Symbol" w:char="F0B0"/>
      </w:r>
      <w:r w:rsidRPr="00691CF5">
        <w:rPr>
          <w:lang w:val="bg-BG"/>
        </w:rPr>
        <w:t>C </w:t>
      </w:r>
      <w:r w:rsidRPr="00691CF5">
        <w:rPr>
          <w:lang w:val="bg-BG"/>
        </w:rPr>
        <w:noBreakHyphen/>
        <w:t> 8</w:t>
      </w:r>
      <w:r w:rsidRPr="00691CF5">
        <w:rPr>
          <w:lang w:val="bg-BG"/>
        </w:rPr>
        <w:sym w:font="Symbol" w:char="F0B0"/>
      </w:r>
      <w:r w:rsidRPr="00691CF5">
        <w:rPr>
          <w:lang w:val="bg-BG"/>
        </w:rPr>
        <w:t>C</w:t>
      </w:r>
      <w:r w:rsidRPr="00691CF5">
        <w:rPr>
          <w:noProof/>
          <w:szCs w:val="22"/>
          <w:lang w:val="bg-BG"/>
        </w:rPr>
        <w:t>).</w:t>
      </w:r>
      <w:r w:rsidRPr="00691CF5">
        <w:rPr>
          <w:lang w:val="bg-BG"/>
        </w:rPr>
        <w:t xml:space="preserve"> Не замразявайте</w:t>
      </w:r>
      <w:r w:rsidRPr="00B000EF">
        <w:rPr>
          <w:lang w:val="bg-BG"/>
        </w:rPr>
        <w:t>.</w:t>
      </w:r>
    </w:p>
    <w:p w:rsidR="00B23BB2" w:rsidRPr="00B000EF" w:rsidRDefault="00B23BB2" w:rsidP="00B23BB2">
      <w:pPr>
        <w:tabs>
          <w:tab w:val="clear" w:pos="567"/>
        </w:tabs>
        <w:spacing w:line="240" w:lineRule="auto"/>
        <w:rPr>
          <w:lang w:val="bg-BG"/>
        </w:rPr>
      </w:pPr>
    </w:p>
    <w:p w:rsidR="00B23BB2" w:rsidRPr="00B000EF" w:rsidRDefault="00B23BB2" w:rsidP="00B23BB2">
      <w:pPr>
        <w:tabs>
          <w:tab w:val="clear" w:pos="567"/>
        </w:tabs>
        <w:spacing w:line="240" w:lineRule="auto"/>
        <w:rPr>
          <w:lang w:val="bg-BG"/>
        </w:rPr>
      </w:pPr>
      <w:r w:rsidRPr="00B000EF">
        <w:rPr>
          <w:szCs w:val="22"/>
          <w:lang w:val="bg-BG"/>
        </w:rPr>
        <w:t xml:space="preserve">Съхранявайте </w:t>
      </w:r>
      <w:r w:rsidRPr="00B000EF">
        <w:rPr>
          <w:noProof/>
          <w:szCs w:val="22"/>
          <w:lang w:val="bg-BG"/>
        </w:rPr>
        <w:t xml:space="preserve">Вашата писалка Humalog </w:t>
      </w:r>
      <w:r w:rsidRPr="00B000EF">
        <w:rPr>
          <w:noProof/>
          <w:lang w:val="bg-BG"/>
        </w:rPr>
        <w:t xml:space="preserve">Junior </w:t>
      </w:r>
      <w:r w:rsidRPr="00B000EF">
        <w:rPr>
          <w:lang w:val="bg-BG"/>
        </w:rPr>
        <w:t>KwikPen</w:t>
      </w:r>
      <w:r w:rsidRPr="00B000EF">
        <w:rPr>
          <w:szCs w:val="22"/>
          <w:lang w:val="bg-BG"/>
        </w:rPr>
        <w:t xml:space="preserve"> в периода на използване</w:t>
      </w:r>
      <w:r w:rsidRPr="00B000EF">
        <w:rPr>
          <w:lang w:val="bg-BG"/>
        </w:rPr>
        <w:t xml:space="preserve"> при стайна температура (</w:t>
      </w:r>
      <w:r w:rsidR="00FD60AB">
        <w:rPr>
          <w:szCs w:val="22"/>
          <w:lang w:val="bg-BG"/>
        </w:rPr>
        <w:t>под</w:t>
      </w:r>
      <w:r w:rsidRPr="00B000EF">
        <w:rPr>
          <w:lang w:val="bg-BG"/>
        </w:rPr>
        <w:t xml:space="preserve"> 30°С) </w:t>
      </w:r>
      <w:r w:rsidRPr="00B000EF">
        <w:rPr>
          <w:szCs w:val="22"/>
          <w:lang w:val="bg-BG"/>
        </w:rPr>
        <w:t>и я изхвърлете</w:t>
      </w:r>
      <w:r w:rsidRPr="00B000EF">
        <w:rPr>
          <w:lang w:val="bg-BG"/>
        </w:rPr>
        <w:t xml:space="preserve"> </w:t>
      </w:r>
      <w:r w:rsidR="00E24187">
        <w:rPr>
          <w:lang w:val="bg-BG"/>
        </w:rPr>
        <w:t>след</w:t>
      </w:r>
      <w:r w:rsidRPr="00B000EF">
        <w:rPr>
          <w:lang w:val="bg-BG"/>
        </w:rPr>
        <w:t xml:space="preserve"> 28 дни</w:t>
      </w:r>
      <w:r w:rsidR="00E24187" w:rsidRPr="00E24187">
        <w:rPr>
          <w:b/>
          <w:lang w:val="bg-BG"/>
        </w:rPr>
        <w:t xml:space="preserve"> </w:t>
      </w:r>
      <w:r w:rsidR="00E24187">
        <w:rPr>
          <w:b/>
          <w:lang w:val="bg-BG"/>
        </w:rPr>
        <w:t>дори,</w:t>
      </w:r>
      <w:r w:rsidR="00E24187" w:rsidRPr="00DE1DFC">
        <w:rPr>
          <w:b/>
          <w:lang w:val="bg-BG"/>
        </w:rPr>
        <w:t xml:space="preserve"> ако част от разтвора остава</w:t>
      </w:r>
      <w:r w:rsidRPr="00B000EF">
        <w:rPr>
          <w:lang w:val="bg-BG"/>
        </w:rPr>
        <w:t xml:space="preserve">. Не я </w:t>
      </w:r>
      <w:r w:rsidR="005B6EC7">
        <w:rPr>
          <w:lang w:val="bg-BG"/>
        </w:rPr>
        <w:t>оставяйте</w:t>
      </w:r>
      <w:r w:rsidRPr="00B000EF">
        <w:rPr>
          <w:lang w:val="bg-BG"/>
        </w:rPr>
        <w:t xml:space="preserve"> близко до източници на топлина или на слънце.</w:t>
      </w:r>
      <w:r w:rsidRPr="00B000EF" w:rsidDel="00BE70F5">
        <w:rPr>
          <w:noProof/>
          <w:szCs w:val="22"/>
          <w:lang w:val="bg-BG"/>
        </w:rPr>
        <w:t xml:space="preserve"> </w:t>
      </w:r>
      <w:r w:rsidRPr="00B000EF">
        <w:rPr>
          <w:lang w:val="bg-BG"/>
        </w:rPr>
        <w:t xml:space="preserve">Не съхранявайте </w:t>
      </w:r>
      <w:r w:rsidRPr="00B000EF">
        <w:rPr>
          <w:noProof/>
          <w:szCs w:val="22"/>
          <w:lang w:val="bg-BG"/>
        </w:rPr>
        <w:t xml:space="preserve">писалката </w:t>
      </w:r>
      <w:r w:rsidRPr="00B000EF">
        <w:rPr>
          <w:noProof/>
          <w:lang w:val="bg-BG"/>
        </w:rPr>
        <w:t xml:space="preserve">Junior </w:t>
      </w:r>
      <w:r w:rsidRPr="00B000EF">
        <w:rPr>
          <w:lang w:val="bg-BG"/>
        </w:rPr>
        <w:t xml:space="preserve">KwikPen, която използвате, в хладилника. </w:t>
      </w:r>
      <w:r w:rsidRPr="00B000EF">
        <w:rPr>
          <w:noProof/>
          <w:szCs w:val="22"/>
          <w:lang w:val="bg-BG"/>
        </w:rPr>
        <w:t xml:space="preserve">Писалката </w:t>
      </w:r>
      <w:r w:rsidRPr="00B000EF">
        <w:rPr>
          <w:noProof/>
          <w:lang w:val="bg-BG"/>
        </w:rPr>
        <w:t xml:space="preserve">Junior </w:t>
      </w:r>
      <w:r w:rsidRPr="00B000EF">
        <w:rPr>
          <w:lang w:val="bg-BG"/>
        </w:rPr>
        <w:t>KwikPen</w:t>
      </w:r>
      <w:r w:rsidRPr="00B000EF">
        <w:rPr>
          <w:szCs w:val="22"/>
          <w:lang w:val="bg-BG"/>
        </w:rPr>
        <w:t xml:space="preserve"> </w:t>
      </w:r>
      <w:r w:rsidRPr="00B000EF">
        <w:rPr>
          <w:lang w:val="bg-BG"/>
        </w:rPr>
        <w:t>не трябва да се съхранява с прикрепена игла.</w:t>
      </w:r>
    </w:p>
    <w:p w:rsidR="00B23BB2" w:rsidRPr="00B000EF" w:rsidRDefault="00B23BB2" w:rsidP="00B23BB2">
      <w:pPr>
        <w:numPr>
          <w:ilvl w:val="12"/>
          <w:numId w:val="0"/>
        </w:numPr>
        <w:tabs>
          <w:tab w:val="clear" w:pos="567"/>
        </w:tabs>
        <w:spacing w:line="240" w:lineRule="auto"/>
        <w:ind w:left="567" w:right="-2" w:hanging="567"/>
        <w:rPr>
          <w:noProof/>
          <w:szCs w:val="22"/>
          <w:lang w:val="bg-BG"/>
        </w:rPr>
      </w:pPr>
    </w:p>
    <w:p w:rsidR="00B23BB2" w:rsidRPr="00B000EF" w:rsidRDefault="00B23BB2" w:rsidP="00B23BB2">
      <w:pPr>
        <w:tabs>
          <w:tab w:val="clear" w:pos="567"/>
        </w:tabs>
        <w:spacing w:line="240" w:lineRule="auto"/>
        <w:rPr>
          <w:szCs w:val="22"/>
          <w:lang w:val="bg-BG"/>
        </w:rPr>
      </w:pPr>
      <w:r w:rsidRPr="00B000EF">
        <w:rPr>
          <w:noProof/>
          <w:szCs w:val="22"/>
          <w:lang w:val="bg-BG"/>
        </w:rPr>
        <w:t xml:space="preserve">Не използвайте </w:t>
      </w:r>
      <w:r w:rsidR="006B4DF1">
        <w:rPr>
          <w:noProof/>
          <w:szCs w:val="22"/>
          <w:lang w:val="bg-BG"/>
        </w:rPr>
        <w:t>това лекарство</w:t>
      </w:r>
      <w:r w:rsidRPr="00B000EF">
        <w:rPr>
          <w:noProof/>
          <w:szCs w:val="22"/>
          <w:lang w:val="bg-BG"/>
        </w:rPr>
        <w:t>, ако разтворът е оцветен или има твърди частици в него. Вие можете да го</w:t>
      </w:r>
      <w:r w:rsidRPr="00B000EF">
        <w:rPr>
          <w:szCs w:val="22"/>
          <w:lang w:val="bg-BG"/>
        </w:rPr>
        <w:t xml:space="preserve"> използвате </w:t>
      </w:r>
      <w:r w:rsidRPr="00B000EF">
        <w:rPr>
          <w:b/>
          <w:szCs w:val="22"/>
          <w:lang w:val="bg-BG"/>
        </w:rPr>
        <w:t>само</w:t>
      </w:r>
      <w:r w:rsidRPr="00B000EF">
        <w:rPr>
          <w:szCs w:val="22"/>
          <w:lang w:val="bg-BG"/>
        </w:rPr>
        <w:t>, ако изглежда като вода. Проверявайте това всеки път преди да си направите инжекцията.</w:t>
      </w:r>
    </w:p>
    <w:p w:rsidR="00B23BB2" w:rsidRPr="00B000EF" w:rsidRDefault="00B23BB2" w:rsidP="00B23BB2">
      <w:pPr>
        <w:tabs>
          <w:tab w:val="clear" w:pos="567"/>
        </w:tabs>
        <w:spacing w:line="240" w:lineRule="auto"/>
        <w:ind w:left="567" w:hanging="567"/>
        <w:rPr>
          <w:noProof/>
          <w:szCs w:val="22"/>
          <w:lang w:val="bg-BG"/>
        </w:rPr>
      </w:pPr>
    </w:p>
    <w:p w:rsidR="00B23BB2" w:rsidRPr="00B000EF" w:rsidRDefault="00B23BB2" w:rsidP="00B23BB2">
      <w:pPr>
        <w:numPr>
          <w:ilvl w:val="12"/>
          <w:numId w:val="0"/>
        </w:numPr>
        <w:tabs>
          <w:tab w:val="clear" w:pos="567"/>
        </w:tabs>
        <w:spacing w:line="240" w:lineRule="auto"/>
        <w:ind w:right="-2"/>
        <w:rPr>
          <w:noProof/>
          <w:szCs w:val="22"/>
          <w:lang w:val="bg-BG"/>
        </w:rPr>
      </w:pPr>
      <w:r w:rsidRPr="00BB11BD">
        <w:rPr>
          <w:noProof/>
          <w:szCs w:val="22"/>
          <w:lang w:val="bg-BG"/>
        </w:rPr>
        <w:t>Не изхвърляйте лекарствата</w:t>
      </w:r>
      <w:r w:rsidRPr="00BB11BD">
        <w:rPr>
          <w:szCs w:val="22"/>
          <w:lang w:val="bg-BG"/>
        </w:rPr>
        <w:t xml:space="preserve"> в канализацията или в контейнера за домашни отпадъци</w:t>
      </w:r>
      <w:r w:rsidRPr="00BB11BD">
        <w:rPr>
          <w:noProof/>
          <w:szCs w:val="22"/>
          <w:lang w:val="bg-BG"/>
        </w:rPr>
        <w:t>.</w:t>
      </w:r>
      <w:r w:rsidRPr="00BB11BD">
        <w:rPr>
          <w:szCs w:val="22"/>
          <w:lang w:val="bg-BG"/>
        </w:rPr>
        <w:t xml:space="preserve"> Попитайте Вашия фармацевт как да </w:t>
      </w:r>
      <w:r w:rsidRPr="00BB11BD">
        <w:rPr>
          <w:noProof/>
          <w:szCs w:val="22"/>
          <w:lang w:val="bg-BG"/>
        </w:rPr>
        <w:t>изхвърляте лекарствата, които вече не използвате</w:t>
      </w:r>
      <w:r w:rsidRPr="00BB11BD">
        <w:rPr>
          <w:szCs w:val="22"/>
          <w:lang w:val="bg-BG"/>
        </w:rPr>
        <w:t xml:space="preserve">. </w:t>
      </w:r>
      <w:r w:rsidRPr="00BB11BD">
        <w:rPr>
          <w:noProof/>
          <w:szCs w:val="22"/>
          <w:lang w:val="bg-BG"/>
        </w:rPr>
        <w:t>Тези мерки ще спомогнат за опазване на околната среда</w:t>
      </w:r>
      <w:r w:rsidRPr="00B000EF">
        <w:rPr>
          <w:noProof/>
          <w:szCs w:val="22"/>
          <w:lang w:val="bg-BG"/>
        </w:rPr>
        <w:t>.</w:t>
      </w:r>
    </w:p>
    <w:p w:rsidR="00B23BB2" w:rsidRPr="00B000EF" w:rsidRDefault="00B23BB2" w:rsidP="00B23BB2">
      <w:pPr>
        <w:numPr>
          <w:ilvl w:val="12"/>
          <w:numId w:val="0"/>
        </w:numPr>
        <w:tabs>
          <w:tab w:val="clear" w:pos="567"/>
        </w:tabs>
        <w:spacing w:line="240" w:lineRule="auto"/>
        <w:ind w:left="567" w:right="-2" w:hanging="567"/>
        <w:rPr>
          <w:noProof/>
          <w:szCs w:val="22"/>
          <w:lang w:val="bg-BG"/>
        </w:rPr>
      </w:pPr>
    </w:p>
    <w:p w:rsidR="00B23BB2" w:rsidRPr="00B000EF" w:rsidRDefault="00B23BB2" w:rsidP="00B23BB2">
      <w:pPr>
        <w:numPr>
          <w:ilvl w:val="12"/>
          <w:numId w:val="0"/>
        </w:numPr>
        <w:tabs>
          <w:tab w:val="clear" w:pos="567"/>
        </w:tabs>
        <w:spacing w:line="240" w:lineRule="auto"/>
        <w:ind w:left="567" w:right="-2" w:hanging="567"/>
        <w:rPr>
          <w:noProof/>
          <w:szCs w:val="22"/>
          <w:lang w:val="bg-BG"/>
        </w:rPr>
      </w:pPr>
    </w:p>
    <w:p w:rsidR="00B23BB2" w:rsidRPr="00B000EF" w:rsidRDefault="00B23BB2" w:rsidP="00B23BB2">
      <w:pPr>
        <w:keepNext/>
        <w:tabs>
          <w:tab w:val="clear" w:pos="567"/>
        </w:tabs>
        <w:spacing w:line="240" w:lineRule="auto"/>
        <w:rPr>
          <w:b/>
          <w:noProof/>
          <w:szCs w:val="22"/>
          <w:lang w:val="bg-BG"/>
        </w:rPr>
      </w:pPr>
      <w:r w:rsidRPr="00B000EF">
        <w:rPr>
          <w:b/>
          <w:noProof/>
          <w:szCs w:val="22"/>
          <w:lang w:val="bg-BG"/>
        </w:rPr>
        <w:t>6.</w:t>
      </w:r>
      <w:r w:rsidRPr="00B000EF">
        <w:rPr>
          <w:b/>
          <w:noProof/>
          <w:szCs w:val="22"/>
          <w:lang w:val="bg-BG"/>
        </w:rPr>
        <w:tab/>
        <w:t>Съдържание на опаковката и допълнителна информация</w:t>
      </w:r>
    </w:p>
    <w:p w:rsidR="00B23BB2" w:rsidRPr="00B000EF" w:rsidRDefault="00B23BB2" w:rsidP="00B23BB2">
      <w:pPr>
        <w:keepNext/>
        <w:tabs>
          <w:tab w:val="clear" w:pos="567"/>
        </w:tabs>
        <w:spacing w:line="240" w:lineRule="auto"/>
        <w:rPr>
          <w:b/>
          <w:noProof/>
          <w:szCs w:val="22"/>
          <w:lang w:val="bg-BG"/>
        </w:rPr>
      </w:pPr>
    </w:p>
    <w:p w:rsidR="00B23BB2" w:rsidRPr="00B000EF" w:rsidRDefault="00B23BB2" w:rsidP="00B23BB2">
      <w:pPr>
        <w:keepNext/>
        <w:tabs>
          <w:tab w:val="clear" w:pos="567"/>
        </w:tabs>
        <w:spacing w:line="240" w:lineRule="auto"/>
        <w:rPr>
          <w:b/>
          <w:noProof/>
          <w:szCs w:val="22"/>
          <w:lang w:val="bg-BG"/>
        </w:rPr>
      </w:pPr>
      <w:r w:rsidRPr="00B000EF">
        <w:rPr>
          <w:b/>
          <w:noProof/>
          <w:szCs w:val="22"/>
          <w:lang w:val="bg-BG"/>
        </w:rPr>
        <w:t>Какво съдържа Humalog 100 единици/ml</w:t>
      </w:r>
      <w:r w:rsidRPr="00B000EF">
        <w:rPr>
          <w:b/>
          <w:lang w:val="bg-BG"/>
        </w:rPr>
        <w:t xml:space="preserve"> Junior KwikPen</w:t>
      </w:r>
      <w:r w:rsidRPr="00B000EF">
        <w:rPr>
          <w:b/>
          <w:noProof/>
          <w:szCs w:val="22"/>
          <w:lang w:val="bg-BG"/>
        </w:rPr>
        <w:t>, инжекционен разтвор</w:t>
      </w:r>
    </w:p>
    <w:p w:rsidR="00B23BB2" w:rsidRPr="00B000EF" w:rsidRDefault="00B23BB2" w:rsidP="00B23BB2">
      <w:pPr>
        <w:tabs>
          <w:tab w:val="clear" w:pos="567"/>
        </w:tabs>
        <w:spacing w:line="240" w:lineRule="auto"/>
        <w:ind w:left="540" w:hanging="540"/>
        <w:rPr>
          <w:lang w:val="bg-BG"/>
        </w:rPr>
      </w:pPr>
      <w:r w:rsidRPr="00B000EF">
        <w:rPr>
          <w:noProof/>
          <w:szCs w:val="22"/>
          <w:lang w:val="bg-BG"/>
        </w:rPr>
        <w:t>-</w:t>
      </w:r>
      <w:r w:rsidRPr="00B000EF">
        <w:rPr>
          <w:noProof/>
          <w:szCs w:val="22"/>
          <w:lang w:val="bg-BG"/>
        </w:rPr>
        <w:tab/>
        <w:t xml:space="preserve">Активното вещество е инсулин лиспро. </w:t>
      </w:r>
      <w:r w:rsidRPr="00B000EF">
        <w:rPr>
          <w:szCs w:val="22"/>
          <w:lang w:val="bg-BG"/>
        </w:rPr>
        <w:t>Всеки милилитър (ml) разтвор съдържа 100 единици (U) инсулин лиспро (insulin lispro). Всяка предварително напълнена писалка (3 ml) съдържа 300 единици (U) инсулин лиспро</w:t>
      </w:r>
      <w:r w:rsidRPr="00B000EF">
        <w:rPr>
          <w:lang w:val="bg-BG"/>
        </w:rPr>
        <w:t>.</w:t>
      </w:r>
    </w:p>
    <w:p w:rsidR="00B23BB2" w:rsidRPr="00B000EF" w:rsidRDefault="00B23BB2" w:rsidP="00B23BB2">
      <w:pPr>
        <w:tabs>
          <w:tab w:val="clear" w:pos="567"/>
        </w:tabs>
        <w:spacing w:line="240" w:lineRule="auto"/>
        <w:ind w:left="540" w:right="-2" w:hanging="540"/>
        <w:rPr>
          <w:lang w:val="bg-BG"/>
        </w:rPr>
      </w:pPr>
      <w:r w:rsidRPr="00B000EF">
        <w:rPr>
          <w:noProof/>
          <w:szCs w:val="22"/>
          <w:lang w:val="bg-BG"/>
        </w:rPr>
        <w:t>-</w:t>
      </w:r>
      <w:r w:rsidRPr="00B000EF">
        <w:rPr>
          <w:noProof/>
          <w:szCs w:val="22"/>
          <w:lang w:val="bg-BG"/>
        </w:rPr>
        <w:tab/>
        <w:t>Другите съставки са: мета</w:t>
      </w:r>
      <w:r w:rsidRPr="00B000EF">
        <w:rPr>
          <w:szCs w:val="22"/>
          <w:lang w:val="bg-BG"/>
        </w:rPr>
        <w:t xml:space="preserve">крезол, глицерол, </w:t>
      </w:r>
      <w:r w:rsidRPr="00CC4C57">
        <w:rPr>
          <w:noProof/>
          <w:szCs w:val="22"/>
          <w:lang w:val="bg-BG"/>
        </w:rPr>
        <w:t>д</w:t>
      </w:r>
      <w:r w:rsidRPr="00CC4C57">
        <w:rPr>
          <w:noProof/>
          <w:lang w:val="bg-BG"/>
        </w:rPr>
        <w:t>вуосновен натриев фосфат</w:t>
      </w:r>
      <w:r w:rsidRPr="00691CF5">
        <w:rPr>
          <w:noProof/>
          <w:lang w:val="bg-BG"/>
        </w:rPr>
        <w:t> </w:t>
      </w:r>
      <w:r w:rsidRPr="00691CF5">
        <w:rPr>
          <w:noProof/>
          <w:szCs w:val="22"/>
          <w:lang w:val="bg-BG"/>
        </w:rPr>
        <w:t>7H</w:t>
      </w:r>
      <w:r w:rsidRPr="00691CF5">
        <w:rPr>
          <w:vertAlign w:val="subscript"/>
          <w:lang w:val="bg-BG"/>
        </w:rPr>
        <w:t>2</w:t>
      </w:r>
      <w:r w:rsidRPr="00691CF5">
        <w:rPr>
          <w:noProof/>
          <w:szCs w:val="22"/>
          <w:lang w:val="bg-BG"/>
        </w:rPr>
        <w:t xml:space="preserve">O, цинков оксид </w:t>
      </w:r>
      <w:r w:rsidRPr="00521808">
        <w:rPr>
          <w:szCs w:val="22"/>
          <w:lang w:val="bg-BG"/>
        </w:rPr>
        <w:t>и вода за инжекции. Натриев хидро</w:t>
      </w:r>
      <w:r w:rsidRPr="00C831BC">
        <w:rPr>
          <w:szCs w:val="22"/>
          <w:lang w:val="bg-BG"/>
        </w:rPr>
        <w:t>ксид или хлороводородна киселина</w:t>
      </w:r>
      <w:r w:rsidRPr="00B000EF">
        <w:rPr>
          <w:szCs w:val="22"/>
          <w:lang w:val="bg-BG"/>
        </w:rPr>
        <w:t xml:space="preserve"> могат да са използвани за корекция на киселинността</w:t>
      </w:r>
      <w:r w:rsidRPr="00B000EF">
        <w:rPr>
          <w:lang w:val="bg-BG"/>
        </w:rPr>
        <w:t>.</w:t>
      </w:r>
    </w:p>
    <w:p w:rsidR="00B23BB2" w:rsidRPr="00B000EF" w:rsidRDefault="00B23BB2" w:rsidP="00B23BB2">
      <w:pPr>
        <w:tabs>
          <w:tab w:val="clear" w:pos="567"/>
        </w:tabs>
        <w:spacing w:line="240" w:lineRule="auto"/>
        <w:ind w:left="540" w:right="-2" w:hanging="540"/>
        <w:rPr>
          <w:noProof/>
          <w:szCs w:val="22"/>
          <w:lang w:val="bg-BG"/>
        </w:rPr>
      </w:pPr>
    </w:p>
    <w:p w:rsidR="00B23BB2" w:rsidRPr="00B000EF" w:rsidRDefault="00B23BB2" w:rsidP="00B23BB2">
      <w:pPr>
        <w:keepNext/>
        <w:numPr>
          <w:ilvl w:val="12"/>
          <w:numId w:val="0"/>
        </w:numPr>
        <w:tabs>
          <w:tab w:val="clear" w:pos="567"/>
        </w:tabs>
        <w:spacing w:line="240" w:lineRule="auto"/>
        <w:rPr>
          <w:b/>
          <w:noProof/>
          <w:szCs w:val="22"/>
          <w:lang w:val="bg-BG"/>
        </w:rPr>
      </w:pPr>
      <w:r w:rsidRPr="00B000EF">
        <w:rPr>
          <w:b/>
          <w:noProof/>
          <w:szCs w:val="22"/>
          <w:lang w:val="bg-BG"/>
        </w:rPr>
        <w:t xml:space="preserve">Как изглежда </w:t>
      </w:r>
      <w:r w:rsidRPr="00B000EF">
        <w:rPr>
          <w:b/>
          <w:szCs w:val="22"/>
          <w:lang w:val="bg-BG"/>
        </w:rPr>
        <w:t xml:space="preserve">Humalog </w:t>
      </w:r>
      <w:r w:rsidR="003F00DF" w:rsidRPr="00B000EF">
        <w:rPr>
          <w:b/>
          <w:noProof/>
          <w:szCs w:val="22"/>
          <w:lang w:val="bg-BG"/>
        </w:rPr>
        <w:t>100 единици/ml</w:t>
      </w:r>
      <w:r w:rsidR="003F00DF" w:rsidRPr="00B000EF">
        <w:rPr>
          <w:b/>
          <w:lang w:val="bg-BG"/>
        </w:rPr>
        <w:t xml:space="preserve"> </w:t>
      </w:r>
      <w:r w:rsidRPr="00B000EF">
        <w:rPr>
          <w:b/>
          <w:lang w:val="bg-BG"/>
        </w:rPr>
        <w:t xml:space="preserve">Junior KwikPen </w:t>
      </w:r>
      <w:r w:rsidRPr="00B000EF">
        <w:rPr>
          <w:b/>
          <w:noProof/>
          <w:szCs w:val="22"/>
          <w:lang w:val="bg-BG"/>
        </w:rPr>
        <w:t>и какво съдържа опаковката</w:t>
      </w:r>
    </w:p>
    <w:p w:rsidR="00B23BB2" w:rsidRDefault="00B23BB2" w:rsidP="00B23BB2">
      <w:pPr>
        <w:numPr>
          <w:ilvl w:val="12"/>
          <w:numId w:val="0"/>
        </w:numPr>
        <w:tabs>
          <w:tab w:val="clear" w:pos="567"/>
        </w:tabs>
        <w:spacing w:line="240" w:lineRule="auto"/>
        <w:ind w:right="-2"/>
        <w:rPr>
          <w:szCs w:val="22"/>
          <w:lang w:val="bg-BG"/>
        </w:rPr>
      </w:pPr>
      <w:r w:rsidRPr="00B000EF">
        <w:rPr>
          <w:szCs w:val="22"/>
          <w:lang w:val="bg-BG"/>
        </w:rPr>
        <w:t xml:space="preserve">Humalog 100 единици/ml </w:t>
      </w:r>
      <w:r w:rsidRPr="00B000EF">
        <w:rPr>
          <w:noProof/>
          <w:lang w:val="bg-BG"/>
        </w:rPr>
        <w:t xml:space="preserve">Junior </w:t>
      </w:r>
      <w:r w:rsidRPr="00B000EF">
        <w:rPr>
          <w:lang w:val="bg-BG"/>
        </w:rPr>
        <w:t>KwikPen</w:t>
      </w:r>
      <w:r w:rsidRPr="00B000EF">
        <w:rPr>
          <w:szCs w:val="22"/>
          <w:lang w:val="bg-BG"/>
        </w:rPr>
        <w:t xml:space="preserve">, инжекционен разтвор </w:t>
      </w:r>
      <w:r w:rsidRPr="00521808">
        <w:rPr>
          <w:szCs w:val="22"/>
          <w:lang w:val="bg-BG"/>
        </w:rPr>
        <w:t xml:space="preserve">е стерилен, </w:t>
      </w:r>
      <w:r w:rsidR="00BE0BED" w:rsidRPr="00521808">
        <w:rPr>
          <w:szCs w:val="22"/>
          <w:lang w:val="bg-BG"/>
        </w:rPr>
        <w:t xml:space="preserve">прозрачен, </w:t>
      </w:r>
      <w:r w:rsidRPr="00521808">
        <w:rPr>
          <w:szCs w:val="22"/>
          <w:lang w:val="bg-BG"/>
        </w:rPr>
        <w:t>безцветен воден разтвор</w:t>
      </w:r>
      <w:r w:rsidRPr="00C831BC">
        <w:rPr>
          <w:szCs w:val="22"/>
          <w:lang w:val="bg-BG"/>
        </w:rPr>
        <w:t xml:space="preserve"> и съдържа 100 единици инсулин лиспро във всеки милилитър</w:t>
      </w:r>
      <w:r w:rsidRPr="00B000EF">
        <w:rPr>
          <w:szCs w:val="22"/>
          <w:lang w:val="bg-BG"/>
        </w:rPr>
        <w:t xml:space="preserve"> (100 единици/ml) инжекционен разтвор. Всяка писалка </w:t>
      </w:r>
      <w:r w:rsidRPr="00B000EF">
        <w:rPr>
          <w:lang w:val="bg-BG"/>
        </w:rPr>
        <w:t xml:space="preserve">Humalog </w:t>
      </w:r>
      <w:r w:rsidRPr="00CC4C57">
        <w:rPr>
          <w:noProof/>
          <w:lang w:val="bg-BG"/>
        </w:rPr>
        <w:t>Junior</w:t>
      </w:r>
      <w:r w:rsidRPr="00B000EF">
        <w:rPr>
          <w:noProof/>
          <w:lang w:val="bg-BG"/>
        </w:rPr>
        <w:t xml:space="preserve"> </w:t>
      </w:r>
      <w:r w:rsidRPr="00B000EF">
        <w:rPr>
          <w:lang w:val="bg-BG"/>
        </w:rPr>
        <w:t>KwikPen</w:t>
      </w:r>
      <w:r w:rsidRPr="00B000EF">
        <w:rPr>
          <w:szCs w:val="22"/>
          <w:lang w:val="bg-BG"/>
        </w:rPr>
        <w:t xml:space="preserve"> съдържа 300 единици (3 милилитра). Писалката Humalog </w:t>
      </w:r>
      <w:r w:rsidRPr="00B000EF">
        <w:rPr>
          <w:noProof/>
          <w:lang w:val="bg-BG"/>
        </w:rPr>
        <w:t xml:space="preserve">Junior </w:t>
      </w:r>
      <w:r w:rsidRPr="00B000EF">
        <w:rPr>
          <w:lang w:val="bg-BG"/>
        </w:rPr>
        <w:t>KwikPen</w:t>
      </w:r>
      <w:r w:rsidRPr="00B000EF">
        <w:rPr>
          <w:szCs w:val="22"/>
          <w:lang w:val="bg-BG"/>
        </w:rPr>
        <w:t xml:space="preserve"> се предлага в опаковка по 1 или 5 предварително напълнени писалки или в </w:t>
      </w:r>
      <w:r w:rsidR="004945FC">
        <w:rPr>
          <w:szCs w:val="22"/>
          <w:lang w:val="bg-BG"/>
        </w:rPr>
        <w:t xml:space="preserve">групова </w:t>
      </w:r>
      <w:r w:rsidRPr="00B000EF">
        <w:rPr>
          <w:szCs w:val="22"/>
          <w:lang w:val="bg-BG"/>
        </w:rPr>
        <w:t xml:space="preserve">опаковка </w:t>
      </w:r>
      <w:r w:rsidR="002A2D7D">
        <w:rPr>
          <w:szCs w:val="22"/>
          <w:lang w:val="bg-BG"/>
        </w:rPr>
        <w:t>по</w:t>
      </w:r>
      <w:r w:rsidRPr="00B000EF">
        <w:rPr>
          <w:szCs w:val="22"/>
          <w:lang w:val="bg-BG"/>
        </w:rPr>
        <w:t xml:space="preserve"> 2 х 5 предварително напълнени писалки. Не всички </w:t>
      </w:r>
      <w:r w:rsidR="00F51D99">
        <w:rPr>
          <w:szCs w:val="22"/>
          <w:lang w:val="bg-BG"/>
        </w:rPr>
        <w:t xml:space="preserve">видове </w:t>
      </w:r>
      <w:r w:rsidRPr="00B000EF">
        <w:rPr>
          <w:szCs w:val="22"/>
          <w:lang w:val="bg-BG"/>
        </w:rPr>
        <w:t xml:space="preserve">опаковки може да бъдат пуснати </w:t>
      </w:r>
      <w:r w:rsidR="00676F72">
        <w:rPr>
          <w:szCs w:val="22"/>
          <w:lang w:val="bg-BG"/>
        </w:rPr>
        <w:t>на пазара</w:t>
      </w:r>
      <w:r w:rsidRPr="00B000EF">
        <w:rPr>
          <w:szCs w:val="22"/>
          <w:lang w:val="bg-BG"/>
        </w:rPr>
        <w:t xml:space="preserve">. Писалката </w:t>
      </w:r>
      <w:r w:rsidRPr="00B000EF">
        <w:rPr>
          <w:noProof/>
          <w:lang w:val="bg-BG"/>
        </w:rPr>
        <w:t xml:space="preserve">Junior </w:t>
      </w:r>
      <w:r w:rsidRPr="00B000EF">
        <w:rPr>
          <w:szCs w:val="22"/>
          <w:lang w:val="bg-BG"/>
        </w:rPr>
        <w:t>KwikPen има вграден патрон. Когато предварително напълнената писалка свърши, Вие не можете да я използвате отново.</w:t>
      </w:r>
    </w:p>
    <w:p w:rsidR="00ED529E" w:rsidRDefault="00ED529E" w:rsidP="00B23BB2">
      <w:pPr>
        <w:numPr>
          <w:ilvl w:val="12"/>
          <w:numId w:val="0"/>
        </w:numPr>
        <w:tabs>
          <w:tab w:val="clear" w:pos="567"/>
        </w:tabs>
        <w:spacing w:line="240" w:lineRule="auto"/>
        <w:ind w:right="-2"/>
        <w:rPr>
          <w:szCs w:val="22"/>
          <w:lang w:val="bg-BG"/>
        </w:rPr>
      </w:pPr>
    </w:p>
    <w:p w:rsidR="00D8698A" w:rsidRPr="00051401" w:rsidRDefault="00D8698A" w:rsidP="00D8698A">
      <w:pPr>
        <w:numPr>
          <w:ilvl w:val="12"/>
          <w:numId w:val="0"/>
        </w:numPr>
        <w:tabs>
          <w:tab w:val="clear" w:pos="567"/>
        </w:tabs>
        <w:spacing w:line="240" w:lineRule="auto"/>
        <w:rPr>
          <w:szCs w:val="22"/>
          <w:lang w:val="bg-BG"/>
        </w:rPr>
      </w:pPr>
      <w:r>
        <w:rPr>
          <w:szCs w:val="22"/>
          <w:lang w:val="bg-BG"/>
        </w:rPr>
        <w:t>Писалката</w:t>
      </w:r>
      <w:r w:rsidRPr="00234E5C">
        <w:rPr>
          <w:szCs w:val="22"/>
          <w:lang w:val="bg-BG"/>
        </w:rPr>
        <w:t xml:space="preserve"> </w:t>
      </w:r>
      <w:r w:rsidRPr="004017C4">
        <w:rPr>
          <w:szCs w:val="22"/>
        </w:rPr>
        <w:t>Junior</w:t>
      </w:r>
      <w:r w:rsidRPr="00234E5C">
        <w:rPr>
          <w:szCs w:val="22"/>
          <w:lang w:val="bg-BG"/>
        </w:rPr>
        <w:t xml:space="preserve"> </w:t>
      </w:r>
      <w:r w:rsidRPr="004017C4">
        <w:rPr>
          <w:szCs w:val="22"/>
        </w:rPr>
        <w:t>KwikPen</w:t>
      </w:r>
      <w:r w:rsidRPr="00234E5C">
        <w:rPr>
          <w:szCs w:val="22"/>
          <w:lang w:val="bg-BG"/>
        </w:rPr>
        <w:t xml:space="preserve"> </w:t>
      </w:r>
      <w:r>
        <w:rPr>
          <w:lang w:val="bg-BG"/>
        </w:rPr>
        <w:t>е синя</w:t>
      </w:r>
      <w:r w:rsidRPr="00234E5C">
        <w:rPr>
          <w:szCs w:val="22"/>
          <w:lang w:val="bg-BG"/>
        </w:rPr>
        <w:t xml:space="preserve">. </w:t>
      </w:r>
      <w:r>
        <w:rPr>
          <w:szCs w:val="22"/>
          <w:lang w:val="bg-BG"/>
        </w:rPr>
        <w:t xml:space="preserve">Дозаторното копче е синьо с повдигнати ръбове. Етикетът е бял с </w:t>
      </w:r>
      <w:r w:rsidRPr="004C676B">
        <w:rPr>
          <w:lang w:val="bg-BG"/>
        </w:rPr>
        <w:t>оранжево оцветена лента и ивица, оцветена в оранжево до жълто</w:t>
      </w:r>
      <w:r>
        <w:rPr>
          <w:lang w:val="bg-BG"/>
        </w:rPr>
        <w:t>, виненочервено (бордо). Всяка писалка</w:t>
      </w:r>
      <w:r w:rsidRPr="00051401">
        <w:rPr>
          <w:lang w:val="ru-RU"/>
        </w:rPr>
        <w:t xml:space="preserve"> </w:t>
      </w:r>
      <w:r w:rsidRPr="00342B5C">
        <w:t>Junior</w:t>
      </w:r>
      <w:r w:rsidRPr="00051401">
        <w:rPr>
          <w:lang w:val="ru-RU"/>
        </w:rPr>
        <w:t xml:space="preserve"> </w:t>
      </w:r>
      <w:r w:rsidRPr="00342B5C">
        <w:t>KwikPen</w:t>
      </w:r>
      <w:r>
        <w:rPr>
          <w:lang w:val="bg-BG"/>
        </w:rPr>
        <w:t xml:space="preserve"> доставя </w:t>
      </w:r>
      <w:r w:rsidRPr="00051401">
        <w:rPr>
          <w:lang w:val="bg-BG"/>
        </w:rPr>
        <w:t>0,5-30 единици в стъпки по 0,5 единици</w:t>
      </w:r>
      <w:r>
        <w:rPr>
          <w:lang w:val="bg-BG"/>
        </w:rPr>
        <w:t>.</w:t>
      </w:r>
    </w:p>
    <w:p w:rsidR="00B23BB2" w:rsidRPr="00B000EF" w:rsidRDefault="00B23BB2" w:rsidP="00B23BB2">
      <w:pPr>
        <w:numPr>
          <w:ilvl w:val="12"/>
          <w:numId w:val="0"/>
        </w:numPr>
        <w:tabs>
          <w:tab w:val="clear" w:pos="567"/>
        </w:tabs>
        <w:spacing w:line="240" w:lineRule="auto"/>
        <w:ind w:left="567" w:right="-2" w:hanging="567"/>
        <w:rPr>
          <w:noProof/>
          <w:szCs w:val="22"/>
          <w:lang w:val="bg-BG"/>
        </w:rPr>
      </w:pPr>
    </w:p>
    <w:p w:rsidR="00B23BB2" w:rsidRPr="00B000EF" w:rsidRDefault="00B23BB2" w:rsidP="00B23BB2">
      <w:pPr>
        <w:keepNext/>
        <w:numPr>
          <w:ilvl w:val="12"/>
          <w:numId w:val="0"/>
        </w:numPr>
        <w:tabs>
          <w:tab w:val="clear" w:pos="567"/>
        </w:tabs>
        <w:spacing w:line="240" w:lineRule="auto"/>
        <w:rPr>
          <w:b/>
          <w:noProof/>
          <w:szCs w:val="22"/>
          <w:lang w:val="bg-BG"/>
        </w:rPr>
      </w:pPr>
      <w:r w:rsidRPr="00B000EF">
        <w:rPr>
          <w:b/>
          <w:noProof/>
          <w:szCs w:val="22"/>
          <w:lang w:val="bg-BG"/>
        </w:rPr>
        <w:t>Притежател на разрешението за употреба</w:t>
      </w:r>
    </w:p>
    <w:p w:rsidR="00B23BB2" w:rsidRPr="00B000EF" w:rsidRDefault="00B23BB2" w:rsidP="00B23BB2">
      <w:pPr>
        <w:keepNext/>
        <w:numPr>
          <w:ilvl w:val="12"/>
          <w:numId w:val="0"/>
        </w:numPr>
        <w:tabs>
          <w:tab w:val="clear" w:pos="567"/>
        </w:tabs>
        <w:spacing w:line="240" w:lineRule="auto"/>
        <w:rPr>
          <w:b/>
          <w:noProof/>
          <w:szCs w:val="22"/>
          <w:lang w:val="bg-BG"/>
        </w:rPr>
      </w:pPr>
    </w:p>
    <w:p w:rsidR="00B23BB2" w:rsidRPr="00B000EF" w:rsidRDefault="00B23BB2" w:rsidP="00B23BB2">
      <w:pPr>
        <w:tabs>
          <w:tab w:val="clear" w:pos="567"/>
        </w:tabs>
        <w:spacing w:line="240" w:lineRule="auto"/>
        <w:rPr>
          <w:szCs w:val="22"/>
          <w:lang w:val="bg-BG"/>
        </w:rPr>
      </w:pPr>
      <w:r w:rsidRPr="00B000EF">
        <w:rPr>
          <w:lang w:val="bg-BG"/>
        </w:rPr>
        <w:t>Eli Lilly Nederland B.V., Papendorpseweg 83, 3528 BJ Utrecht, Нидерландия.</w:t>
      </w:r>
    </w:p>
    <w:p w:rsidR="00B23BB2" w:rsidRPr="00B000EF" w:rsidRDefault="00B23BB2" w:rsidP="00B23BB2">
      <w:pPr>
        <w:tabs>
          <w:tab w:val="clear" w:pos="567"/>
        </w:tabs>
        <w:spacing w:line="240" w:lineRule="auto"/>
        <w:rPr>
          <w:szCs w:val="22"/>
          <w:lang w:val="bg-BG"/>
        </w:rPr>
      </w:pPr>
    </w:p>
    <w:p w:rsidR="00B23BB2" w:rsidRPr="00B000EF" w:rsidRDefault="00B23BB2" w:rsidP="00B23BB2">
      <w:pPr>
        <w:keepNext/>
        <w:tabs>
          <w:tab w:val="clear" w:pos="567"/>
        </w:tabs>
        <w:spacing w:line="240" w:lineRule="auto"/>
        <w:rPr>
          <w:b/>
          <w:noProof/>
          <w:szCs w:val="22"/>
          <w:lang w:val="bg-BG"/>
        </w:rPr>
      </w:pPr>
      <w:r w:rsidRPr="00B000EF">
        <w:rPr>
          <w:b/>
          <w:noProof/>
          <w:szCs w:val="22"/>
          <w:lang w:val="bg-BG"/>
        </w:rPr>
        <w:t>Производител</w:t>
      </w:r>
    </w:p>
    <w:p w:rsidR="00B23BB2" w:rsidRPr="00B000EF" w:rsidRDefault="00B23BB2" w:rsidP="00B23BB2">
      <w:pPr>
        <w:keepNext/>
        <w:tabs>
          <w:tab w:val="clear" w:pos="567"/>
        </w:tabs>
        <w:spacing w:line="240" w:lineRule="auto"/>
        <w:rPr>
          <w:noProof/>
          <w:szCs w:val="22"/>
          <w:lang w:val="bg-BG"/>
        </w:rPr>
      </w:pPr>
    </w:p>
    <w:p w:rsidR="00B23BB2" w:rsidRDefault="00B23BB2" w:rsidP="00B23BB2">
      <w:pPr>
        <w:keepNext/>
        <w:ind w:left="567" w:hanging="567"/>
        <w:rPr>
          <w:szCs w:val="22"/>
          <w:lang w:val="bg-BG"/>
        </w:rPr>
      </w:pPr>
      <w:r w:rsidRPr="00B000EF">
        <w:rPr>
          <w:szCs w:val="22"/>
          <w:lang w:val="bg-BG"/>
        </w:rPr>
        <w:t>Lilly France S.A.S., Rue du Colonel Lilly, 67640 Fegersheim, Франция</w:t>
      </w:r>
    </w:p>
    <w:p w:rsidR="00B23BB2" w:rsidRPr="00B000EF" w:rsidRDefault="00B23BB2" w:rsidP="00B23BB2">
      <w:pPr>
        <w:numPr>
          <w:ilvl w:val="12"/>
          <w:numId w:val="0"/>
        </w:numPr>
        <w:tabs>
          <w:tab w:val="clear" w:pos="567"/>
        </w:tabs>
        <w:spacing w:line="240" w:lineRule="auto"/>
        <w:ind w:left="567" w:right="-2" w:hanging="567"/>
        <w:rPr>
          <w:noProof/>
          <w:szCs w:val="22"/>
          <w:lang w:val="bg-BG"/>
        </w:rPr>
      </w:pPr>
    </w:p>
    <w:p w:rsidR="00B23BB2" w:rsidRPr="00B000EF" w:rsidRDefault="00B23BB2" w:rsidP="00B23BB2">
      <w:pPr>
        <w:keepNext/>
        <w:numPr>
          <w:ilvl w:val="12"/>
          <w:numId w:val="0"/>
        </w:numPr>
        <w:tabs>
          <w:tab w:val="clear" w:pos="567"/>
        </w:tabs>
        <w:spacing w:line="240" w:lineRule="auto"/>
        <w:rPr>
          <w:noProof/>
          <w:szCs w:val="22"/>
          <w:lang w:val="bg-BG"/>
        </w:rPr>
      </w:pPr>
      <w:r w:rsidRPr="00B000EF">
        <w:rPr>
          <w:noProof/>
          <w:szCs w:val="22"/>
          <w:lang w:val="bg-BG"/>
        </w:rPr>
        <w:t>За допълнителна информация относно това лекарство, моля свържете се с локалния представител на притежателя на разрешението за употреба:</w:t>
      </w:r>
    </w:p>
    <w:p w:rsidR="00B23BB2" w:rsidRPr="00B000EF" w:rsidRDefault="00B23BB2" w:rsidP="00B23BB2">
      <w:pPr>
        <w:tabs>
          <w:tab w:val="clear" w:pos="567"/>
        </w:tabs>
        <w:spacing w:line="240" w:lineRule="auto"/>
        <w:rPr>
          <w:noProof/>
          <w:lang w:val="bg-BG"/>
        </w:rPr>
      </w:pPr>
    </w:p>
    <w:tbl>
      <w:tblPr>
        <w:tblW w:w="9362" w:type="dxa"/>
        <w:tblInd w:w="-34" w:type="dxa"/>
        <w:tblLayout w:type="fixed"/>
        <w:tblCellMar>
          <w:left w:w="40" w:type="dxa"/>
          <w:right w:w="40" w:type="dxa"/>
        </w:tblCellMar>
        <w:tblLook w:val="0000" w:firstRow="0" w:lastRow="0" w:firstColumn="0" w:lastColumn="0" w:noHBand="0" w:noVBand="0"/>
      </w:tblPr>
      <w:tblGrid>
        <w:gridCol w:w="4684"/>
        <w:gridCol w:w="4678"/>
      </w:tblGrid>
      <w:tr w:rsidR="00B23BB2" w:rsidRPr="0028363F" w:rsidTr="00562DBF">
        <w:tc>
          <w:tcPr>
            <w:tcW w:w="4684" w:type="dxa"/>
          </w:tcPr>
          <w:p w:rsidR="00B23BB2" w:rsidRPr="00B000EF" w:rsidRDefault="00B23BB2" w:rsidP="00562DBF">
            <w:pPr>
              <w:keepNext/>
              <w:autoSpaceDE w:val="0"/>
              <w:autoSpaceDN w:val="0"/>
              <w:adjustRightInd w:val="0"/>
              <w:rPr>
                <w:b/>
                <w:bCs/>
                <w:color w:val="000000"/>
                <w:szCs w:val="22"/>
                <w:lang w:val="bg-BG"/>
              </w:rPr>
            </w:pPr>
            <w:r w:rsidRPr="00B000EF">
              <w:rPr>
                <w:b/>
                <w:bCs/>
                <w:color w:val="000000"/>
                <w:szCs w:val="22"/>
                <w:lang w:val="bg-BG"/>
              </w:rPr>
              <w:t>Belgique/België/Belgien</w:t>
            </w:r>
          </w:p>
          <w:p w:rsidR="00B23BB2" w:rsidRPr="00B000EF" w:rsidRDefault="00B23BB2" w:rsidP="00562DBF">
            <w:pPr>
              <w:autoSpaceDE w:val="0"/>
              <w:autoSpaceDN w:val="0"/>
              <w:adjustRightInd w:val="0"/>
              <w:rPr>
                <w:color w:val="000000"/>
                <w:szCs w:val="22"/>
                <w:lang w:val="bg-BG"/>
              </w:rPr>
            </w:pPr>
            <w:r w:rsidRPr="00B000EF">
              <w:rPr>
                <w:color w:val="000000"/>
                <w:szCs w:val="22"/>
                <w:lang w:val="bg-BG"/>
              </w:rPr>
              <w:t>Eli Lilly Benelux S.A./N.V.</w:t>
            </w:r>
          </w:p>
          <w:p w:rsidR="00B23BB2" w:rsidRPr="00B000EF" w:rsidRDefault="00B23BB2" w:rsidP="00562DBF">
            <w:pPr>
              <w:autoSpaceDE w:val="0"/>
              <w:autoSpaceDN w:val="0"/>
              <w:adjustRightInd w:val="0"/>
              <w:rPr>
                <w:color w:val="000000"/>
                <w:szCs w:val="22"/>
                <w:lang w:val="bg-BG"/>
              </w:rPr>
            </w:pPr>
            <w:r w:rsidRPr="00B000EF">
              <w:rPr>
                <w:color w:val="000000"/>
                <w:szCs w:val="22"/>
                <w:lang w:val="bg-BG"/>
              </w:rPr>
              <w:t>Tél/Tel: + 32-(0)2 548 84 84</w:t>
            </w:r>
          </w:p>
          <w:p w:rsidR="00B23BB2" w:rsidRPr="00B000EF" w:rsidRDefault="00B23BB2" w:rsidP="00562DBF">
            <w:pPr>
              <w:autoSpaceDE w:val="0"/>
              <w:autoSpaceDN w:val="0"/>
              <w:adjustRightInd w:val="0"/>
              <w:rPr>
                <w:color w:val="000000"/>
                <w:szCs w:val="22"/>
                <w:lang w:val="bg-BG"/>
              </w:rPr>
            </w:pPr>
          </w:p>
        </w:tc>
        <w:tc>
          <w:tcPr>
            <w:tcW w:w="4678" w:type="dxa"/>
          </w:tcPr>
          <w:p w:rsidR="00B23BB2" w:rsidRPr="00B000EF" w:rsidRDefault="00B23BB2" w:rsidP="00562DBF">
            <w:pPr>
              <w:autoSpaceDE w:val="0"/>
              <w:autoSpaceDN w:val="0"/>
              <w:adjustRightInd w:val="0"/>
              <w:rPr>
                <w:b/>
                <w:bCs/>
                <w:color w:val="000000"/>
                <w:szCs w:val="22"/>
                <w:lang w:val="bg-BG"/>
              </w:rPr>
            </w:pPr>
            <w:r w:rsidRPr="00B000EF">
              <w:rPr>
                <w:b/>
                <w:bCs/>
                <w:color w:val="000000"/>
                <w:szCs w:val="22"/>
                <w:lang w:val="bg-BG"/>
              </w:rPr>
              <w:t>Lietuva</w:t>
            </w:r>
          </w:p>
          <w:p w:rsidR="00B23BB2" w:rsidRPr="00B000EF" w:rsidRDefault="00F33BF8" w:rsidP="00562DBF">
            <w:pPr>
              <w:autoSpaceDE w:val="0"/>
              <w:autoSpaceDN w:val="0"/>
              <w:adjustRightInd w:val="0"/>
              <w:rPr>
                <w:color w:val="000000"/>
                <w:szCs w:val="22"/>
                <w:lang w:val="bg-BG"/>
              </w:rPr>
            </w:pPr>
            <w:r w:rsidRPr="0028363F">
              <w:rPr>
                <w:color w:val="000000"/>
                <w:szCs w:val="22"/>
                <w:lang w:val="fi-FI"/>
              </w:rPr>
              <w:t>Eli Lilly Lietuva</w:t>
            </w:r>
          </w:p>
          <w:p w:rsidR="00B23BB2" w:rsidRPr="00B000EF" w:rsidRDefault="00B23BB2" w:rsidP="00562DBF">
            <w:pPr>
              <w:autoSpaceDE w:val="0"/>
              <w:autoSpaceDN w:val="0"/>
              <w:adjustRightInd w:val="0"/>
              <w:rPr>
                <w:color w:val="000000"/>
                <w:szCs w:val="22"/>
                <w:lang w:val="bg-BG"/>
              </w:rPr>
            </w:pPr>
            <w:r w:rsidRPr="00B000EF">
              <w:rPr>
                <w:color w:val="000000"/>
                <w:szCs w:val="22"/>
                <w:lang w:val="bg-BG"/>
              </w:rPr>
              <w:t>Tel. +370 (5) 2649600</w:t>
            </w:r>
          </w:p>
          <w:p w:rsidR="00B23BB2" w:rsidRPr="00B000EF" w:rsidRDefault="00B23BB2" w:rsidP="00562DBF">
            <w:pPr>
              <w:autoSpaceDE w:val="0"/>
              <w:autoSpaceDN w:val="0"/>
              <w:adjustRightInd w:val="0"/>
              <w:rPr>
                <w:color w:val="000000"/>
                <w:szCs w:val="22"/>
                <w:lang w:val="bg-BG"/>
              </w:rPr>
            </w:pPr>
          </w:p>
        </w:tc>
      </w:tr>
      <w:tr w:rsidR="00B23BB2" w:rsidRPr="00B000EF" w:rsidTr="00562DBF">
        <w:tc>
          <w:tcPr>
            <w:tcW w:w="4684" w:type="dxa"/>
          </w:tcPr>
          <w:p w:rsidR="00B23BB2" w:rsidRPr="00B000EF" w:rsidRDefault="00B23BB2" w:rsidP="00562DBF">
            <w:pPr>
              <w:keepNext/>
              <w:autoSpaceDE w:val="0"/>
              <w:autoSpaceDN w:val="0"/>
              <w:adjustRightInd w:val="0"/>
              <w:rPr>
                <w:b/>
                <w:szCs w:val="22"/>
                <w:lang w:val="bg-BG"/>
              </w:rPr>
            </w:pPr>
            <w:r w:rsidRPr="00B000EF">
              <w:rPr>
                <w:b/>
                <w:szCs w:val="22"/>
                <w:lang w:val="bg-BG"/>
              </w:rPr>
              <w:t>България</w:t>
            </w:r>
          </w:p>
          <w:p w:rsidR="00B23BB2" w:rsidRPr="00B000EF" w:rsidRDefault="00B23BB2" w:rsidP="00562DBF">
            <w:pPr>
              <w:autoSpaceDE w:val="0"/>
              <w:autoSpaceDN w:val="0"/>
              <w:adjustRightInd w:val="0"/>
              <w:rPr>
                <w:szCs w:val="22"/>
                <w:lang w:val="bg-BG"/>
              </w:rPr>
            </w:pPr>
            <w:r w:rsidRPr="00B000EF">
              <w:rPr>
                <w:szCs w:val="22"/>
                <w:lang w:val="bg-BG"/>
              </w:rPr>
              <w:t>ТП "Ели Лили Недерланд" Б.В. - България</w:t>
            </w:r>
          </w:p>
          <w:p w:rsidR="00B23BB2" w:rsidRPr="00B000EF" w:rsidRDefault="00B23BB2" w:rsidP="00562DBF">
            <w:pPr>
              <w:autoSpaceDE w:val="0"/>
              <w:autoSpaceDN w:val="0"/>
              <w:adjustRightInd w:val="0"/>
              <w:rPr>
                <w:szCs w:val="22"/>
                <w:lang w:val="bg-BG"/>
              </w:rPr>
            </w:pPr>
            <w:r w:rsidRPr="00B000EF">
              <w:rPr>
                <w:szCs w:val="22"/>
                <w:lang w:val="bg-BG"/>
              </w:rPr>
              <w:t>тел. + 359 2 491 41 40</w:t>
            </w:r>
          </w:p>
          <w:p w:rsidR="00B23BB2" w:rsidRPr="00B000EF" w:rsidRDefault="00B23BB2" w:rsidP="00562DBF">
            <w:pPr>
              <w:autoSpaceDE w:val="0"/>
              <w:autoSpaceDN w:val="0"/>
              <w:adjustRightInd w:val="0"/>
              <w:rPr>
                <w:b/>
                <w:bCs/>
                <w:color w:val="000000"/>
                <w:szCs w:val="22"/>
                <w:lang w:val="bg-BG"/>
              </w:rPr>
            </w:pPr>
          </w:p>
        </w:tc>
        <w:tc>
          <w:tcPr>
            <w:tcW w:w="4678" w:type="dxa"/>
          </w:tcPr>
          <w:p w:rsidR="00B23BB2" w:rsidRPr="00B000EF" w:rsidRDefault="00B23BB2" w:rsidP="00562DBF">
            <w:pPr>
              <w:autoSpaceDE w:val="0"/>
              <w:autoSpaceDN w:val="0"/>
              <w:adjustRightInd w:val="0"/>
              <w:rPr>
                <w:b/>
                <w:bCs/>
                <w:color w:val="000000"/>
                <w:szCs w:val="22"/>
                <w:lang w:val="bg-BG"/>
              </w:rPr>
            </w:pPr>
            <w:r w:rsidRPr="00B000EF">
              <w:rPr>
                <w:b/>
                <w:bCs/>
                <w:color w:val="000000"/>
                <w:szCs w:val="22"/>
                <w:lang w:val="bg-BG"/>
              </w:rPr>
              <w:t>Luxembourg/Luxemburg</w:t>
            </w:r>
          </w:p>
          <w:p w:rsidR="00B23BB2" w:rsidRPr="00B000EF" w:rsidRDefault="00B23BB2" w:rsidP="00562DBF">
            <w:pPr>
              <w:autoSpaceDE w:val="0"/>
              <w:autoSpaceDN w:val="0"/>
              <w:adjustRightInd w:val="0"/>
              <w:rPr>
                <w:color w:val="000000"/>
                <w:szCs w:val="22"/>
                <w:lang w:val="bg-BG"/>
              </w:rPr>
            </w:pPr>
            <w:r w:rsidRPr="00B000EF">
              <w:rPr>
                <w:color w:val="000000"/>
                <w:szCs w:val="22"/>
                <w:lang w:val="bg-BG"/>
              </w:rPr>
              <w:t>Eli Lilly Benelux S.A./N.V.</w:t>
            </w:r>
          </w:p>
          <w:p w:rsidR="00B23BB2" w:rsidRPr="00B000EF" w:rsidRDefault="00B23BB2" w:rsidP="00562DBF">
            <w:pPr>
              <w:autoSpaceDE w:val="0"/>
              <w:autoSpaceDN w:val="0"/>
              <w:adjustRightInd w:val="0"/>
              <w:rPr>
                <w:b/>
                <w:bCs/>
                <w:color w:val="000000"/>
                <w:szCs w:val="22"/>
                <w:lang w:val="bg-BG"/>
              </w:rPr>
            </w:pPr>
            <w:r w:rsidRPr="00B000EF">
              <w:rPr>
                <w:color w:val="000000"/>
                <w:szCs w:val="22"/>
                <w:lang w:val="bg-BG"/>
              </w:rPr>
              <w:t>Tél/Tel: + 32-(0)2 548 84 84</w:t>
            </w:r>
          </w:p>
        </w:tc>
      </w:tr>
      <w:tr w:rsidR="00B23BB2" w:rsidRPr="0028363F" w:rsidTr="00562DBF">
        <w:tc>
          <w:tcPr>
            <w:tcW w:w="4684" w:type="dxa"/>
          </w:tcPr>
          <w:p w:rsidR="00B23BB2" w:rsidRPr="00B000EF" w:rsidRDefault="00B23BB2" w:rsidP="00562DBF">
            <w:pPr>
              <w:keepNext/>
              <w:autoSpaceDE w:val="0"/>
              <w:autoSpaceDN w:val="0"/>
              <w:adjustRightInd w:val="0"/>
              <w:rPr>
                <w:b/>
                <w:bCs/>
                <w:color w:val="000000"/>
                <w:szCs w:val="22"/>
                <w:lang w:val="bg-BG"/>
              </w:rPr>
            </w:pPr>
            <w:r w:rsidRPr="00B000EF">
              <w:rPr>
                <w:b/>
                <w:bCs/>
                <w:color w:val="000000"/>
                <w:szCs w:val="22"/>
                <w:lang w:val="bg-BG"/>
              </w:rPr>
              <w:t>Česká republika</w:t>
            </w:r>
          </w:p>
          <w:p w:rsidR="00B23BB2" w:rsidRPr="00B000EF" w:rsidRDefault="00B23BB2" w:rsidP="00562DBF">
            <w:pPr>
              <w:autoSpaceDE w:val="0"/>
              <w:autoSpaceDN w:val="0"/>
              <w:adjustRightInd w:val="0"/>
              <w:rPr>
                <w:color w:val="000000"/>
                <w:szCs w:val="22"/>
                <w:lang w:val="bg-BG"/>
              </w:rPr>
            </w:pPr>
            <w:r w:rsidRPr="00B000EF">
              <w:rPr>
                <w:color w:val="000000"/>
                <w:szCs w:val="22"/>
                <w:lang w:val="bg-BG"/>
              </w:rPr>
              <w:t>ELI LILLY ČR, s.r.o.</w:t>
            </w:r>
          </w:p>
          <w:p w:rsidR="00B23BB2" w:rsidRPr="00B000EF" w:rsidRDefault="00B23BB2" w:rsidP="00562DBF">
            <w:pPr>
              <w:autoSpaceDE w:val="0"/>
              <w:autoSpaceDN w:val="0"/>
              <w:adjustRightInd w:val="0"/>
              <w:rPr>
                <w:color w:val="000000"/>
                <w:szCs w:val="22"/>
                <w:lang w:val="bg-BG"/>
              </w:rPr>
            </w:pPr>
            <w:r w:rsidRPr="00B000EF">
              <w:rPr>
                <w:color w:val="000000"/>
                <w:szCs w:val="22"/>
                <w:lang w:val="bg-BG"/>
              </w:rPr>
              <w:t>Tel: + 420 234 664 111</w:t>
            </w:r>
          </w:p>
          <w:p w:rsidR="00B23BB2" w:rsidRPr="00B000EF" w:rsidRDefault="00B23BB2" w:rsidP="00562DBF">
            <w:pPr>
              <w:autoSpaceDE w:val="0"/>
              <w:autoSpaceDN w:val="0"/>
              <w:adjustRightInd w:val="0"/>
              <w:rPr>
                <w:color w:val="000000"/>
                <w:szCs w:val="22"/>
                <w:lang w:val="bg-BG"/>
              </w:rPr>
            </w:pPr>
          </w:p>
        </w:tc>
        <w:tc>
          <w:tcPr>
            <w:tcW w:w="4678" w:type="dxa"/>
          </w:tcPr>
          <w:p w:rsidR="00B23BB2" w:rsidRPr="00B000EF" w:rsidRDefault="00B23BB2" w:rsidP="00562DBF">
            <w:pPr>
              <w:autoSpaceDE w:val="0"/>
              <w:autoSpaceDN w:val="0"/>
              <w:adjustRightInd w:val="0"/>
              <w:rPr>
                <w:b/>
                <w:bCs/>
                <w:color w:val="000000"/>
                <w:szCs w:val="22"/>
                <w:lang w:val="bg-BG"/>
              </w:rPr>
            </w:pPr>
            <w:r w:rsidRPr="00B000EF">
              <w:rPr>
                <w:b/>
                <w:bCs/>
                <w:color w:val="000000"/>
                <w:szCs w:val="22"/>
                <w:lang w:val="bg-BG"/>
              </w:rPr>
              <w:t>Magyarország</w:t>
            </w:r>
          </w:p>
          <w:p w:rsidR="00B23BB2" w:rsidRPr="00B000EF" w:rsidRDefault="00B23BB2" w:rsidP="00562DBF">
            <w:pPr>
              <w:autoSpaceDE w:val="0"/>
              <w:autoSpaceDN w:val="0"/>
              <w:adjustRightInd w:val="0"/>
              <w:rPr>
                <w:color w:val="000000"/>
                <w:szCs w:val="22"/>
                <w:lang w:val="bg-BG"/>
              </w:rPr>
            </w:pPr>
            <w:r w:rsidRPr="00B000EF">
              <w:rPr>
                <w:color w:val="000000"/>
                <w:szCs w:val="22"/>
                <w:lang w:val="bg-BG"/>
              </w:rPr>
              <w:t>Lilly Hungária Kft.</w:t>
            </w:r>
          </w:p>
          <w:p w:rsidR="00B23BB2" w:rsidRPr="00B000EF" w:rsidRDefault="00B23BB2" w:rsidP="00562DBF">
            <w:pPr>
              <w:autoSpaceDE w:val="0"/>
              <w:autoSpaceDN w:val="0"/>
              <w:adjustRightInd w:val="0"/>
              <w:rPr>
                <w:color w:val="000000"/>
                <w:szCs w:val="22"/>
                <w:lang w:val="bg-BG"/>
              </w:rPr>
            </w:pPr>
            <w:r w:rsidRPr="00B000EF">
              <w:rPr>
                <w:color w:val="000000"/>
                <w:szCs w:val="22"/>
                <w:lang w:val="bg-BG"/>
              </w:rPr>
              <w:t>Tel: + 36 1 328 5100</w:t>
            </w:r>
          </w:p>
        </w:tc>
      </w:tr>
      <w:tr w:rsidR="00B23BB2" w:rsidRPr="00B000EF" w:rsidTr="00562DBF">
        <w:tc>
          <w:tcPr>
            <w:tcW w:w="4684" w:type="dxa"/>
          </w:tcPr>
          <w:p w:rsidR="00B23BB2" w:rsidRPr="00B000EF" w:rsidRDefault="00B23BB2" w:rsidP="00562DBF">
            <w:pPr>
              <w:keepNext/>
              <w:autoSpaceDE w:val="0"/>
              <w:autoSpaceDN w:val="0"/>
              <w:adjustRightInd w:val="0"/>
              <w:rPr>
                <w:b/>
                <w:bCs/>
                <w:color w:val="000000"/>
                <w:szCs w:val="22"/>
                <w:lang w:val="bg-BG"/>
              </w:rPr>
            </w:pPr>
            <w:r w:rsidRPr="00B000EF">
              <w:rPr>
                <w:b/>
                <w:bCs/>
                <w:color w:val="000000"/>
                <w:szCs w:val="22"/>
                <w:lang w:val="bg-BG"/>
              </w:rPr>
              <w:t>Danmark</w:t>
            </w:r>
          </w:p>
          <w:p w:rsidR="00B23BB2" w:rsidRPr="00B000EF" w:rsidRDefault="00392685" w:rsidP="00562DBF">
            <w:pPr>
              <w:autoSpaceDE w:val="0"/>
              <w:autoSpaceDN w:val="0"/>
              <w:adjustRightInd w:val="0"/>
              <w:rPr>
                <w:color w:val="000000"/>
                <w:szCs w:val="22"/>
                <w:lang w:val="bg-BG"/>
              </w:rPr>
            </w:pPr>
            <w:r>
              <w:rPr>
                <w:color w:val="000000"/>
                <w:szCs w:val="22"/>
                <w:lang w:val="bg-BG"/>
              </w:rPr>
              <w:t>Eli Lilly Danmark A/S</w:t>
            </w:r>
          </w:p>
          <w:p w:rsidR="00B23BB2" w:rsidRPr="00B000EF" w:rsidRDefault="00B23BB2" w:rsidP="00562DBF">
            <w:pPr>
              <w:autoSpaceDE w:val="0"/>
              <w:autoSpaceDN w:val="0"/>
              <w:adjustRightInd w:val="0"/>
              <w:rPr>
                <w:color w:val="000000"/>
                <w:szCs w:val="22"/>
                <w:lang w:val="bg-BG"/>
              </w:rPr>
            </w:pPr>
            <w:r w:rsidRPr="00B000EF">
              <w:rPr>
                <w:color w:val="000000"/>
                <w:szCs w:val="22"/>
                <w:lang w:val="bg-BG"/>
              </w:rPr>
              <w:t>Tlf: +45 45 26 6000</w:t>
            </w:r>
          </w:p>
          <w:p w:rsidR="00B23BB2" w:rsidRPr="00B000EF" w:rsidRDefault="00B23BB2" w:rsidP="00562DBF">
            <w:pPr>
              <w:autoSpaceDE w:val="0"/>
              <w:autoSpaceDN w:val="0"/>
              <w:adjustRightInd w:val="0"/>
              <w:rPr>
                <w:color w:val="000000"/>
                <w:szCs w:val="22"/>
                <w:lang w:val="bg-BG"/>
              </w:rPr>
            </w:pPr>
          </w:p>
        </w:tc>
        <w:tc>
          <w:tcPr>
            <w:tcW w:w="4678" w:type="dxa"/>
          </w:tcPr>
          <w:p w:rsidR="00B23BB2" w:rsidRPr="00B000EF" w:rsidRDefault="00B23BB2" w:rsidP="00562DBF">
            <w:pPr>
              <w:autoSpaceDE w:val="0"/>
              <w:autoSpaceDN w:val="0"/>
              <w:adjustRightInd w:val="0"/>
              <w:rPr>
                <w:b/>
                <w:bCs/>
                <w:color w:val="000000"/>
                <w:szCs w:val="22"/>
                <w:lang w:val="bg-BG"/>
              </w:rPr>
            </w:pPr>
            <w:r w:rsidRPr="00B000EF">
              <w:rPr>
                <w:b/>
                <w:bCs/>
                <w:color w:val="000000"/>
                <w:szCs w:val="22"/>
                <w:lang w:val="bg-BG"/>
              </w:rPr>
              <w:t>Malta</w:t>
            </w:r>
          </w:p>
          <w:p w:rsidR="00B23BB2" w:rsidRPr="00B000EF" w:rsidRDefault="00B23BB2" w:rsidP="00562DBF">
            <w:pPr>
              <w:autoSpaceDE w:val="0"/>
              <w:autoSpaceDN w:val="0"/>
              <w:adjustRightInd w:val="0"/>
              <w:rPr>
                <w:color w:val="000000"/>
                <w:szCs w:val="22"/>
                <w:lang w:val="bg-BG"/>
              </w:rPr>
            </w:pPr>
            <w:r w:rsidRPr="00B000EF">
              <w:rPr>
                <w:color w:val="000000"/>
                <w:szCs w:val="22"/>
                <w:lang w:val="bg-BG"/>
              </w:rPr>
              <w:t>Charles de Giorgio Ltd.</w:t>
            </w:r>
          </w:p>
          <w:p w:rsidR="00B23BB2" w:rsidRPr="00B000EF" w:rsidRDefault="00B23BB2" w:rsidP="00562DBF">
            <w:pPr>
              <w:autoSpaceDE w:val="0"/>
              <w:autoSpaceDN w:val="0"/>
              <w:adjustRightInd w:val="0"/>
              <w:rPr>
                <w:color w:val="000000"/>
                <w:szCs w:val="22"/>
                <w:lang w:val="bg-BG"/>
              </w:rPr>
            </w:pPr>
            <w:r w:rsidRPr="00B000EF">
              <w:rPr>
                <w:color w:val="000000"/>
                <w:szCs w:val="22"/>
                <w:lang w:val="bg-BG"/>
              </w:rPr>
              <w:t>Tel: + 356 25600 500</w:t>
            </w:r>
          </w:p>
        </w:tc>
      </w:tr>
      <w:tr w:rsidR="00B23BB2" w:rsidRPr="00B000EF" w:rsidTr="00562DBF">
        <w:tc>
          <w:tcPr>
            <w:tcW w:w="4684" w:type="dxa"/>
          </w:tcPr>
          <w:p w:rsidR="00B23BB2" w:rsidRPr="00B000EF" w:rsidRDefault="00B23BB2" w:rsidP="00562DBF">
            <w:pPr>
              <w:keepNext/>
              <w:autoSpaceDE w:val="0"/>
              <w:autoSpaceDN w:val="0"/>
              <w:adjustRightInd w:val="0"/>
              <w:rPr>
                <w:b/>
                <w:bCs/>
                <w:color w:val="000000"/>
                <w:szCs w:val="22"/>
                <w:lang w:val="bg-BG"/>
              </w:rPr>
            </w:pPr>
            <w:r w:rsidRPr="00B000EF">
              <w:rPr>
                <w:b/>
                <w:bCs/>
                <w:color w:val="000000"/>
                <w:szCs w:val="22"/>
                <w:lang w:val="bg-BG"/>
              </w:rPr>
              <w:t>Deutschland</w:t>
            </w:r>
          </w:p>
          <w:p w:rsidR="00B23BB2" w:rsidRPr="00B000EF" w:rsidRDefault="00B23BB2" w:rsidP="00562DBF">
            <w:pPr>
              <w:autoSpaceDE w:val="0"/>
              <w:autoSpaceDN w:val="0"/>
              <w:adjustRightInd w:val="0"/>
              <w:rPr>
                <w:color w:val="000000"/>
                <w:szCs w:val="22"/>
                <w:lang w:val="bg-BG"/>
              </w:rPr>
            </w:pPr>
            <w:r w:rsidRPr="00B000EF">
              <w:rPr>
                <w:color w:val="000000"/>
                <w:szCs w:val="22"/>
                <w:lang w:val="bg-BG"/>
              </w:rPr>
              <w:t>Lilly Deutschland GmbH</w:t>
            </w:r>
          </w:p>
          <w:p w:rsidR="00B23BB2" w:rsidRPr="00B000EF" w:rsidRDefault="00B23BB2" w:rsidP="00562DBF">
            <w:pPr>
              <w:autoSpaceDE w:val="0"/>
              <w:autoSpaceDN w:val="0"/>
              <w:adjustRightInd w:val="0"/>
              <w:rPr>
                <w:color w:val="000000"/>
                <w:szCs w:val="22"/>
                <w:lang w:val="bg-BG"/>
              </w:rPr>
            </w:pPr>
            <w:r w:rsidRPr="00B000EF">
              <w:rPr>
                <w:color w:val="000000"/>
                <w:szCs w:val="22"/>
                <w:lang w:val="bg-BG"/>
              </w:rPr>
              <w:t>Tel. + 49-(0) 6172 273 2222</w:t>
            </w:r>
          </w:p>
          <w:p w:rsidR="00B23BB2" w:rsidRPr="00B000EF" w:rsidRDefault="00B23BB2" w:rsidP="00562DBF">
            <w:pPr>
              <w:autoSpaceDE w:val="0"/>
              <w:autoSpaceDN w:val="0"/>
              <w:adjustRightInd w:val="0"/>
              <w:rPr>
                <w:color w:val="000000"/>
                <w:szCs w:val="22"/>
                <w:lang w:val="bg-BG"/>
              </w:rPr>
            </w:pPr>
          </w:p>
        </w:tc>
        <w:tc>
          <w:tcPr>
            <w:tcW w:w="4678" w:type="dxa"/>
          </w:tcPr>
          <w:p w:rsidR="00B23BB2" w:rsidRPr="00B000EF" w:rsidRDefault="00B23BB2" w:rsidP="00562DBF">
            <w:pPr>
              <w:autoSpaceDE w:val="0"/>
              <w:autoSpaceDN w:val="0"/>
              <w:adjustRightInd w:val="0"/>
              <w:rPr>
                <w:b/>
                <w:bCs/>
                <w:color w:val="000000"/>
                <w:szCs w:val="22"/>
                <w:lang w:val="bg-BG"/>
              </w:rPr>
            </w:pPr>
            <w:r w:rsidRPr="00B000EF">
              <w:rPr>
                <w:b/>
                <w:bCs/>
                <w:color w:val="000000"/>
                <w:szCs w:val="22"/>
                <w:lang w:val="bg-BG"/>
              </w:rPr>
              <w:t>Nederland</w:t>
            </w:r>
          </w:p>
          <w:p w:rsidR="00B23BB2" w:rsidRPr="00B000EF" w:rsidRDefault="00392685" w:rsidP="00562DBF">
            <w:pPr>
              <w:autoSpaceDE w:val="0"/>
              <w:autoSpaceDN w:val="0"/>
              <w:adjustRightInd w:val="0"/>
              <w:rPr>
                <w:color w:val="000000"/>
                <w:szCs w:val="22"/>
                <w:lang w:val="bg-BG"/>
              </w:rPr>
            </w:pPr>
            <w:r>
              <w:rPr>
                <w:color w:val="000000"/>
                <w:szCs w:val="22"/>
                <w:lang w:val="bg-BG"/>
              </w:rPr>
              <w:t>Eli Lilly Nederland B.V.</w:t>
            </w:r>
          </w:p>
          <w:p w:rsidR="00B23BB2" w:rsidRPr="00B000EF" w:rsidRDefault="00B23BB2" w:rsidP="00562DBF">
            <w:pPr>
              <w:autoSpaceDE w:val="0"/>
              <w:autoSpaceDN w:val="0"/>
              <w:adjustRightInd w:val="0"/>
              <w:rPr>
                <w:color w:val="000000"/>
                <w:szCs w:val="22"/>
                <w:lang w:val="bg-BG"/>
              </w:rPr>
            </w:pPr>
            <w:r w:rsidRPr="00B000EF">
              <w:rPr>
                <w:color w:val="000000"/>
                <w:szCs w:val="22"/>
                <w:lang w:val="bg-BG"/>
              </w:rPr>
              <w:t>Tel: + 31-(0) 30 60 25 800</w:t>
            </w:r>
          </w:p>
        </w:tc>
      </w:tr>
      <w:tr w:rsidR="00B23BB2" w:rsidRPr="00B000EF" w:rsidTr="00562DBF">
        <w:tc>
          <w:tcPr>
            <w:tcW w:w="4684" w:type="dxa"/>
          </w:tcPr>
          <w:p w:rsidR="00B23BB2" w:rsidRPr="00B000EF" w:rsidRDefault="00B23BB2" w:rsidP="00562DBF">
            <w:pPr>
              <w:keepNext/>
              <w:autoSpaceDE w:val="0"/>
              <w:autoSpaceDN w:val="0"/>
              <w:adjustRightInd w:val="0"/>
              <w:rPr>
                <w:b/>
                <w:bCs/>
                <w:color w:val="000000"/>
                <w:szCs w:val="22"/>
                <w:lang w:val="bg-BG"/>
              </w:rPr>
            </w:pPr>
            <w:r w:rsidRPr="00B000EF">
              <w:rPr>
                <w:b/>
                <w:bCs/>
                <w:color w:val="000000"/>
                <w:szCs w:val="22"/>
                <w:lang w:val="bg-BG"/>
              </w:rPr>
              <w:t>Eesti</w:t>
            </w:r>
          </w:p>
          <w:p w:rsidR="00B23BB2" w:rsidRPr="00B000EF" w:rsidRDefault="00F33BF8" w:rsidP="00562DBF">
            <w:pPr>
              <w:keepNext/>
              <w:autoSpaceDE w:val="0"/>
              <w:autoSpaceDN w:val="0"/>
              <w:adjustRightInd w:val="0"/>
              <w:rPr>
                <w:color w:val="000000"/>
                <w:szCs w:val="22"/>
                <w:lang w:val="bg-BG"/>
              </w:rPr>
            </w:pPr>
            <w:r w:rsidRPr="0028363F">
              <w:rPr>
                <w:color w:val="000000"/>
                <w:szCs w:val="22"/>
                <w:lang w:val="fi-FI"/>
              </w:rPr>
              <w:t>Eli Lilly Nederland B.V.</w:t>
            </w:r>
          </w:p>
          <w:p w:rsidR="00B23BB2" w:rsidRPr="00B000EF" w:rsidRDefault="00B23BB2" w:rsidP="00562DBF">
            <w:pPr>
              <w:autoSpaceDE w:val="0"/>
              <w:autoSpaceDN w:val="0"/>
              <w:adjustRightInd w:val="0"/>
              <w:rPr>
                <w:color w:val="000000"/>
                <w:szCs w:val="22"/>
                <w:lang w:val="bg-BG"/>
              </w:rPr>
            </w:pPr>
            <w:r w:rsidRPr="00B000EF">
              <w:rPr>
                <w:color w:val="000000"/>
                <w:szCs w:val="22"/>
                <w:lang w:val="bg-BG"/>
              </w:rPr>
              <w:t xml:space="preserve">Tel: </w:t>
            </w:r>
            <w:r w:rsidRPr="00B000EF">
              <w:rPr>
                <w:b/>
                <w:bCs/>
                <w:color w:val="000000"/>
                <w:szCs w:val="22"/>
                <w:lang w:val="bg-BG"/>
              </w:rPr>
              <w:t>+</w:t>
            </w:r>
            <w:r w:rsidRPr="00B000EF">
              <w:rPr>
                <w:color w:val="000000"/>
                <w:szCs w:val="22"/>
                <w:lang w:val="bg-BG"/>
              </w:rPr>
              <w:t>372 6817 280</w:t>
            </w:r>
          </w:p>
          <w:p w:rsidR="00B23BB2" w:rsidRPr="00B000EF" w:rsidRDefault="00B23BB2" w:rsidP="00562DBF">
            <w:pPr>
              <w:autoSpaceDE w:val="0"/>
              <w:autoSpaceDN w:val="0"/>
              <w:adjustRightInd w:val="0"/>
              <w:rPr>
                <w:color w:val="000000"/>
                <w:szCs w:val="22"/>
                <w:lang w:val="bg-BG"/>
              </w:rPr>
            </w:pPr>
          </w:p>
        </w:tc>
        <w:tc>
          <w:tcPr>
            <w:tcW w:w="4678" w:type="dxa"/>
          </w:tcPr>
          <w:p w:rsidR="00B23BB2" w:rsidRPr="00B000EF" w:rsidRDefault="00B23BB2" w:rsidP="00562DBF">
            <w:pPr>
              <w:autoSpaceDE w:val="0"/>
              <w:autoSpaceDN w:val="0"/>
              <w:adjustRightInd w:val="0"/>
              <w:rPr>
                <w:b/>
                <w:bCs/>
                <w:color w:val="000000"/>
                <w:szCs w:val="22"/>
                <w:lang w:val="bg-BG"/>
              </w:rPr>
            </w:pPr>
            <w:r w:rsidRPr="00B000EF">
              <w:rPr>
                <w:b/>
                <w:bCs/>
                <w:color w:val="000000"/>
                <w:szCs w:val="22"/>
                <w:lang w:val="bg-BG"/>
              </w:rPr>
              <w:t>Norge</w:t>
            </w:r>
          </w:p>
          <w:p w:rsidR="00B23BB2" w:rsidRPr="00B000EF" w:rsidRDefault="00392685" w:rsidP="00562DBF">
            <w:pPr>
              <w:autoSpaceDE w:val="0"/>
              <w:autoSpaceDN w:val="0"/>
              <w:adjustRightInd w:val="0"/>
              <w:rPr>
                <w:color w:val="000000"/>
                <w:szCs w:val="22"/>
                <w:lang w:val="bg-BG"/>
              </w:rPr>
            </w:pPr>
            <w:r>
              <w:rPr>
                <w:color w:val="000000"/>
                <w:szCs w:val="22"/>
                <w:lang w:val="bg-BG"/>
              </w:rPr>
              <w:t>Eli Lilly Norge A.S.</w:t>
            </w:r>
          </w:p>
          <w:p w:rsidR="00B23BB2" w:rsidRPr="00B000EF" w:rsidRDefault="00B23BB2" w:rsidP="00562DBF">
            <w:pPr>
              <w:autoSpaceDE w:val="0"/>
              <w:autoSpaceDN w:val="0"/>
              <w:adjustRightInd w:val="0"/>
              <w:rPr>
                <w:color w:val="000000"/>
                <w:szCs w:val="22"/>
                <w:lang w:val="bg-BG"/>
              </w:rPr>
            </w:pPr>
            <w:r w:rsidRPr="00B000EF">
              <w:rPr>
                <w:color w:val="000000"/>
                <w:szCs w:val="22"/>
                <w:lang w:val="bg-BG"/>
              </w:rPr>
              <w:t>Tlf: + 47 22 88 18 00</w:t>
            </w:r>
          </w:p>
        </w:tc>
      </w:tr>
      <w:tr w:rsidR="00B23BB2" w:rsidRPr="00B000EF" w:rsidTr="00562DBF">
        <w:tc>
          <w:tcPr>
            <w:tcW w:w="4684" w:type="dxa"/>
          </w:tcPr>
          <w:p w:rsidR="00B23BB2" w:rsidRPr="00B000EF" w:rsidRDefault="00B23BB2" w:rsidP="00562DBF">
            <w:pPr>
              <w:keepNext/>
              <w:autoSpaceDE w:val="0"/>
              <w:autoSpaceDN w:val="0"/>
              <w:adjustRightInd w:val="0"/>
              <w:rPr>
                <w:b/>
                <w:bCs/>
                <w:color w:val="000000"/>
                <w:szCs w:val="22"/>
                <w:lang w:val="bg-BG"/>
              </w:rPr>
            </w:pPr>
            <w:r w:rsidRPr="00B000EF">
              <w:rPr>
                <w:b/>
                <w:bCs/>
                <w:color w:val="000000"/>
                <w:szCs w:val="22"/>
                <w:lang w:val="bg-BG"/>
              </w:rPr>
              <w:t>Ελλάδα</w:t>
            </w:r>
          </w:p>
          <w:p w:rsidR="00B23BB2" w:rsidRPr="00B000EF" w:rsidRDefault="00392685" w:rsidP="00562DBF">
            <w:pPr>
              <w:autoSpaceDE w:val="0"/>
              <w:autoSpaceDN w:val="0"/>
              <w:adjustRightInd w:val="0"/>
              <w:rPr>
                <w:color w:val="000000"/>
                <w:szCs w:val="22"/>
                <w:lang w:val="bg-BG"/>
              </w:rPr>
            </w:pPr>
            <w:r>
              <w:rPr>
                <w:color w:val="000000"/>
                <w:szCs w:val="22"/>
                <w:lang w:val="bg-BG"/>
              </w:rPr>
              <w:t>ΦΑΡΜΑΣΕΡΒ-ΛΙΛΛΥ Α.Ε.Β.Ε.</w:t>
            </w:r>
          </w:p>
          <w:p w:rsidR="00B23BB2" w:rsidRPr="00B000EF" w:rsidRDefault="00B23BB2" w:rsidP="00562DBF">
            <w:pPr>
              <w:autoSpaceDE w:val="0"/>
              <w:autoSpaceDN w:val="0"/>
              <w:adjustRightInd w:val="0"/>
              <w:rPr>
                <w:color w:val="000000"/>
                <w:szCs w:val="22"/>
                <w:lang w:val="bg-BG"/>
              </w:rPr>
            </w:pPr>
            <w:r w:rsidRPr="00B000EF">
              <w:rPr>
                <w:color w:val="000000"/>
                <w:szCs w:val="22"/>
                <w:lang w:val="bg-BG"/>
              </w:rPr>
              <w:t>Τηλ: +30 210 629 4600</w:t>
            </w:r>
          </w:p>
          <w:p w:rsidR="00B23BB2" w:rsidRPr="00B000EF" w:rsidRDefault="00B23BB2" w:rsidP="00562DBF">
            <w:pPr>
              <w:autoSpaceDE w:val="0"/>
              <w:autoSpaceDN w:val="0"/>
              <w:adjustRightInd w:val="0"/>
              <w:rPr>
                <w:color w:val="000000"/>
                <w:szCs w:val="22"/>
                <w:lang w:val="bg-BG"/>
              </w:rPr>
            </w:pPr>
          </w:p>
        </w:tc>
        <w:tc>
          <w:tcPr>
            <w:tcW w:w="4678" w:type="dxa"/>
          </w:tcPr>
          <w:p w:rsidR="00B23BB2" w:rsidRPr="00B000EF" w:rsidRDefault="00B23BB2" w:rsidP="00562DBF">
            <w:pPr>
              <w:autoSpaceDE w:val="0"/>
              <w:autoSpaceDN w:val="0"/>
              <w:adjustRightInd w:val="0"/>
              <w:rPr>
                <w:b/>
                <w:bCs/>
                <w:color w:val="000000"/>
                <w:szCs w:val="22"/>
                <w:lang w:val="bg-BG"/>
              </w:rPr>
            </w:pPr>
            <w:r w:rsidRPr="00B000EF">
              <w:rPr>
                <w:b/>
                <w:bCs/>
                <w:color w:val="000000"/>
                <w:szCs w:val="22"/>
                <w:lang w:val="bg-BG"/>
              </w:rPr>
              <w:t>Österreich</w:t>
            </w:r>
          </w:p>
          <w:p w:rsidR="00B23BB2" w:rsidRPr="00B000EF" w:rsidRDefault="00392685" w:rsidP="00562DBF">
            <w:pPr>
              <w:autoSpaceDE w:val="0"/>
              <w:autoSpaceDN w:val="0"/>
              <w:adjustRightInd w:val="0"/>
              <w:rPr>
                <w:color w:val="000000"/>
                <w:szCs w:val="22"/>
                <w:lang w:val="bg-BG"/>
              </w:rPr>
            </w:pPr>
            <w:r>
              <w:rPr>
                <w:color w:val="000000"/>
                <w:szCs w:val="22"/>
                <w:lang w:val="bg-BG"/>
              </w:rPr>
              <w:t>Eli Lilly Ges. m.b.H.</w:t>
            </w:r>
          </w:p>
          <w:p w:rsidR="00B23BB2" w:rsidRPr="00B000EF" w:rsidRDefault="00B23BB2" w:rsidP="00562DBF">
            <w:pPr>
              <w:autoSpaceDE w:val="0"/>
              <w:autoSpaceDN w:val="0"/>
              <w:adjustRightInd w:val="0"/>
              <w:rPr>
                <w:color w:val="000000"/>
                <w:szCs w:val="22"/>
                <w:lang w:val="bg-BG"/>
              </w:rPr>
            </w:pPr>
            <w:r w:rsidRPr="00B000EF">
              <w:rPr>
                <w:color w:val="000000"/>
                <w:szCs w:val="22"/>
                <w:lang w:val="bg-BG"/>
              </w:rPr>
              <w:t>Tel: + 43-(0) 1 711 780</w:t>
            </w:r>
          </w:p>
        </w:tc>
      </w:tr>
      <w:tr w:rsidR="00B23BB2" w:rsidRPr="00B000EF" w:rsidTr="00562DBF">
        <w:tc>
          <w:tcPr>
            <w:tcW w:w="4684" w:type="dxa"/>
          </w:tcPr>
          <w:p w:rsidR="00B23BB2" w:rsidRPr="00B000EF" w:rsidRDefault="00B23BB2" w:rsidP="00562DBF">
            <w:pPr>
              <w:keepNext/>
              <w:autoSpaceDE w:val="0"/>
              <w:autoSpaceDN w:val="0"/>
              <w:adjustRightInd w:val="0"/>
              <w:rPr>
                <w:b/>
                <w:bCs/>
                <w:color w:val="000000"/>
                <w:szCs w:val="22"/>
                <w:lang w:val="bg-BG"/>
              </w:rPr>
            </w:pPr>
            <w:r w:rsidRPr="00B000EF">
              <w:rPr>
                <w:b/>
                <w:bCs/>
                <w:color w:val="000000"/>
                <w:szCs w:val="22"/>
                <w:lang w:val="bg-BG"/>
              </w:rPr>
              <w:t>España</w:t>
            </w:r>
          </w:p>
          <w:p w:rsidR="00B23BB2" w:rsidRPr="00B000EF" w:rsidRDefault="00B23BB2" w:rsidP="00562DBF">
            <w:pPr>
              <w:autoSpaceDE w:val="0"/>
              <w:autoSpaceDN w:val="0"/>
              <w:adjustRightInd w:val="0"/>
              <w:rPr>
                <w:color w:val="000000"/>
                <w:szCs w:val="22"/>
                <w:lang w:val="bg-BG"/>
              </w:rPr>
            </w:pPr>
            <w:r w:rsidRPr="00B000EF">
              <w:rPr>
                <w:color w:val="000000"/>
                <w:szCs w:val="22"/>
                <w:lang w:val="bg-BG"/>
              </w:rPr>
              <w:t>Lilly S.A.</w:t>
            </w:r>
          </w:p>
          <w:p w:rsidR="00B23BB2" w:rsidRPr="00B000EF" w:rsidRDefault="00B23BB2" w:rsidP="00562DBF">
            <w:pPr>
              <w:autoSpaceDE w:val="0"/>
              <w:autoSpaceDN w:val="0"/>
              <w:adjustRightInd w:val="0"/>
              <w:rPr>
                <w:color w:val="000000"/>
                <w:szCs w:val="22"/>
                <w:lang w:val="bg-BG"/>
              </w:rPr>
            </w:pPr>
            <w:r w:rsidRPr="00B000EF">
              <w:rPr>
                <w:color w:val="000000"/>
                <w:szCs w:val="22"/>
                <w:lang w:val="bg-BG"/>
              </w:rPr>
              <w:t>Tel: + 34-91 663 50 00</w:t>
            </w:r>
          </w:p>
          <w:p w:rsidR="00B23BB2" w:rsidRPr="00B000EF" w:rsidRDefault="00B23BB2" w:rsidP="00562DBF">
            <w:pPr>
              <w:autoSpaceDE w:val="0"/>
              <w:autoSpaceDN w:val="0"/>
              <w:adjustRightInd w:val="0"/>
              <w:rPr>
                <w:color w:val="000000"/>
                <w:szCs w:val="22"/>
                <w:lang w:val="bg-BG"/>
              </w:rPr>
            </w:pPr>
          </w:p>
        </w:tc>
        <w:tc>
          <w:tcPr>
            <w:tcW w:w="4678" w:type="dxa"/>
          </w:tcPr>
          <w:p w:rsidR="00B23BB2" w:rsidRPr="00B000EF" w:rsidRDefault="00B23BB2" w:rsidP="00562DBF">
            <w:pPr>
              <w:keepNext/>
              <w:autoSpaceDE w:val="0"/>
              <w:autoSpaceDN w:val="0"/>
              <w:adjustRightInd w:val="0"/>
              <w:rPr>
                <w:b/>
                <w:bCs/>
                <w:color w:val="000000"/>
                <w:szCs w:val="22"/>
                <w:lang w:val="bg-BG"/>
              </w:rPr>
            </w:pPr>
            <w:r w:rsidRPr="00B000EF">
              <w:rPr>
                <w:b/>
                <w:bCs/>
                <w:color w:val="000000"/>
                <w:szCs w:val="22"/>
                <w:lang w:val="bg-BG"/>
              </w:rPr>
              <w:t>Polska</w:t>
            </w:r>
          </w:p>
          <w:p w:rsidR="00B23BB2" w:rsidRPr="00B000EF" w:rsidRDefault="00B23BB2" w:rsidP="00562DBF">
            <w:pPr>
              <w:autoSpaceDE w:val="0"/>
              <w:autoSpaceDN w:val="0"/>
              <w:adjustRightInd w:val="0"/>
              <w:rPr>
                <w:color w:val="000000"/>
                <w:szCs w:val="22"/>
                <w:lang w:val="bg-BG"/>
              </w:rPr>
            </w:pPr>
            <w:r w:rsidRPr="00B000EF">
              <w:rPr>
                <w:color w:val="000000"/>
                <w:szCs w:val="22"/>
                <w:lang w:val="bg-BG"/>
              </w:rPr>
              <w:t>Eli Lilly Polska Sp. z o.o.</w:t>
            </w:r>
          </w:p>
          <w:p w:rsidR="00B23BB2" w:rsidRPr="00B000EF" w:rsidRDefault="00B23BB2" w:rsidP="00562DBF">
            <w:pPr>
              <w:autoSpaceDE w:val="0"/>
              <w:autoSpaceDN w:val="0"/>
              <w:adjustRightInd w:val="0"/>
              <w:rPr>
                <w:color w:val="000000"/>
                <w:szCs w:val="22"/>
                <w:lang w:val="bg-BG"/>
              </w:rPr>
            </w:pPr>
            <w:r w:rsidRPr="00B000EF">
              <w:rPr>
                <w:color w:val="000000"/>
                <w:szCs w:val="22"/>
                <w:lang w:val="bg-BG"/>
              </w:rPr>
              <w:t>Tel: +48 22 440 33 00</w:t>
            </w:r>
          </w:p>
        </w:tc>
      </w:tr>
      <w:tr w:rsidR="00B23BB2" w:rsidRPr="00B000EF" w:rsidTr="00562DBF">
        <w:tc>
          <w:tcPr>
            <w:tcW w:w="4684" w:type="dxa"/>
          </w:tcPr>
          <w:p w:rsidR="00B23BB2" w:rsidRPr="00B000EF" w:rsidRDefault="00B23BB2" w:rsidP="00562DBF">
            <w:pPr>
              <w:keepNext/>
              <w:autoSpaceDE w:val="0"/>
              <w:autoSpaceDN w:val="0"/>
              <w:adjustRightInd w:val="0"/>
              <w:rPr>
                <w:b/>
                <w:bCs/>
                <w:color w:val="000000"/>
                <w:szCs w:val="22"/>
                <w:lang w:val="bg-BG"/>
              </w:rPr>
            </w:pPr>
            <w:r w:rsidRPr="00B000EF">
              <w:rPr>
                <w:b/>
                <w:bCs/>
                <w:color w:val="000000"/>
                <w:szCs w:val="22"/>
                <w:lang w:val="bg-BG"/>
              </w:rPr>
              <w:t>France</w:t>
            </w:r>
          </w:p>
          <w:p w:rsidR="00B23BB2" w:rsidRPr="00B000EF" w:rsidRDefault="00B23BB2" w:rsidP="00562DBF">
            <w:pPr>
              <w:autoSpaceDE w:val="0"/>
              <w:autoSpaceDN w:val="0"/>
              <w:adjustRightInd w:val="0"/>
              <w:rPr>
                <w:color w:val="000000"/>
                <w:szCs w:val="22"/>
                <w:lang w:val="bg-BG"/>
              </w:rPr>
            </w:pPr>
            <w:r w:rsidRPr="00B000EF">
              <w:rPr>
                <w:color w:val="000000"/>
                <w:szCs w:val="22"/>
                <w:lang w:val="bg-BG"/>
              </w:rPr>
              <w:t>Lilly France S.A.S.</w:t>
            </w:r>
          </w:p>
          <w:p w:rsidR="00B23BB2" w:rsidRPr="00B000EF" w:rsidRDefault="00B23BB2" w:rsidP="00562DBF">
            <w:pPr>
              <w:autoSpaceDE w:val="0"/>
              <w:autoSpaceDN w:val="0"/>
              <w:adjustRightInd w:val="0"/>
              <w:rPr>
                <w:color w:val="000000"/>
                <w:szCs w:val="22"/>
                <w:lang w:val="bg-BG"/>
              </w:rPr>
            </w:pPr>
            <w:r w:rsidRPr="00B000EF">
              <w:rPr>
                <w:color w:val="000000"/>
                <w:szCs w:val="22"/>
                <w:lang w:val="bg-BG"/>
              </w:rPr>
              <w:t>Tél: +33-(0) 1 55 49 34 34</w:t>
            </w:r>
          </w:p>
          <w:p w:rsidR="00B23BB2" w:rsidRPr="00B000EF" w:rsidRDefault="00B23BB2" w:rsidP="00562DBF">
            <w:pPr>
              <w:autoSpaceDE w:val="0"/>
              <w:autoSpaceDN w:val="0"/>
              <w:adjustRightInd w:val="0"/>
              <w:rPr>
                <w:szCs w:val="22"/>
                <w:lang w:val="bg-BG"/>
              </w:rPr>
            </w:pPr>
          </w:p>
        </w:tc>
        <w:tc>
          <w:tcPr>
            <w:tcW w:w="4678" w:type="dxa"/>
          </w:tcPr>
          <w:p w:rsidR="00B23BB2" w:rsidRPr="00B000EF" w:rsidRDefault="00B23BB2" w:rsidP="00562DBF">
            <w:pPr>
              <w:autoSpaceDE w:val="0"/>
              <w:autoSpaceDN w:val="0"/>
              <w:adjustRightInd w:val="0"/>
              <w:rPr>
                <w:b/>
                <w:bCs/>
                <w:color w:val="000000"/>
                <w:szCs w:val="22"/>
                <w:lang w:val="bg-BG"/>
              </w:rPr>
            </w:pPr>
            <w:r w:rsidRPr="00B000EF">
              <w:rPr>
                <w:b/>
                <w:bCs/>
                <w:color w:val="000000"/>
                <w:szCs w:val="22"/>
                <w:lang w:val="bg-BG"/>
              </w:rPr>
              <w:t>Portugal</w:t>
            </w:r>
          </w:p>
          <w:p w:rsidR="00B23BB2" w:rsidRPr="00B000EF" w:rsidRDefault="00B23BB2" w:rsidP="00562DBF">
            <w:pPr>
              <w:autoSpaceDE w:val="0"/>
              <w:autoSpaceDN w:val="0"/>
              <w:adjustRightInd w:val="0"/>
              <w:rPr>
                <w:color w:val="000000"/>
                <w:szCs w:val="22"/>
                <w:lang w:val="bg-BG"/>
              </w:rPr>
            </w:pPr>
            <w:r w:rsidRPr="00B000EF">
              <w:rPr>
                <w:color w:val="000000"/>
                <w:szCs w:val="22"/>
                <w:lang w:val="bg-BG"/>
              </w:rPr>
              <w:t>Lilly Portugal - Produtos Farmacêuticos, Lda</w:t>
            </w:r>
          </w:p>
          <w:p w:rsidR="00B23BB2" w:rsidRPr="00B000EF" w:rsidRDefault="00B23BB2" w:rsidP="00562DBF">
            <w:pPr>
              <w:autoSpaceDE w:val="0"/>
              <w:autoSpaceDN w:val="0"/>
              <w:adjustRightInd w:val="0"/>
              <w:rPr>
                <w:color w:val="000000"/>
                <w:szCs w:val="22"/>
                <w:lang w:val="bg-BG"/>
              </w:rPr>
            </w:pPr>
            <w:r w:rsidRPr="00B000EF">
              <w:rPr>
                <w:color w:val="000000"/>
                <w:szCs w:val="22"/>
                <w:lang w:val="bg-BG"/>
              </w:rPr>
              <w:t>Tel: + 351-21-4126600</w:t>
            </w:r>
          </w:p>
        </w:tc>
      </w:tr>
      <w:tr w:rsidR="00B23BB2" w:rsidRPr="00B000EF" w:rsidTr="00562DBF">
        <w:tc>
          <w:tcPr>
            <w:tcW w:w="4684" w:type="dxa"/>
          </w:tcPr>
          <w:p w:rsidR="00B23BB2" w:rsidRPr="00B000EF" w:rsidRDefault="00B23BB2" w:rsidP="00562DBF">
            <w:pPr>
              <w:keepNext/>
              <w:autoSpaceDE w:val="0"/>
              <w:autoSpaceDN w:val="0"/>
              <w:adjustRightInd w:val="0"/>
              <w:rPr>
                <w:b/>
                <w:bCs/>
                <w:lang w:val="bg-BG"/>
              </w:rPr>
            </w:pPr>
            <w:r w:rsidRPr="00B000EF">
              <w:rPr>
                <w:b/>
                <w:bCs/>
                <w:lang w:val="bg-BG"/>
              </w:rPr>
              <w:t>Hrvatska</w:t>
            </w:r>
          </w:p>
          <w:p w:rsidR="00B23BB2" w:rsidRPr="00B000EF" w:rsidRDefault="00B23BB2" w:rsidP="00562DBF">
            <w:pPr>
              <w:autoSpaceDE w:val="0"/>
              <w:autoSpaceDN w:val="0"/>
              <w:rPr>
                <w:lang w:val="bg-BG"/>
              </w:rPr>
            </w:pPr>
            <w:r w:rsidRPr="00B000EF">
              <w:rPr>
                <w:lang w:val="bg-BG"/>
              </w:rPr>
              <w:t>Eli Lilly Hrvatska d.o.o.</w:t>
            </w:r>
          </w:p>
          <w:p w:rsidR="00B23BB2" w:rsidRPr="00B000EF" w:rsidRDefault="00B23BB2" w:rsidP="00562DBF">
            <w:pPr>
              <w:autoSpaceDE w:val="0"/>
              <w:autoSpaceDN w:val="0"/>
              <w:rPr>
                <w:lang w:val="bg-BG"/>
              </w:rPr>
            </w:pPr>
            <w:r w:rsidRPr="00B000EF">
              <w:rPr>
                <w:lang w:val="bg-BG"/>
              </w:rPr>
              <w:t>Tel: +385 1 2350 999</w:t>
            </w:r>
          </w:p>
          <w:p w:rsidR="00B23BB2" w:rsidRPr="00B000EF" w:rsidRDefault="00B23BB2" w:rsidP="00562DBF">
            <w:pPr>
              <w:autoSpaceDE w:val="0"/>
              <w:autoSpaceDN w:val="0"/>
              <w:adjustRightInd w:val="0"/>
              <w:rPr>
                <w:szCs w:val="22"/>
                <w:lang w:val="bg-BG"/>
              </w:rPr>
            </w:pPr>
          </w:p>
        </w:tc>
        <w:tc>
          <w:tcPr>
            <w:tcW w:w="4678" w:type="dxa"/>
          </w:tcPr>
          <w:p w:rsidR="00B23BB2" w:rsidRPr="00B000EF" w:rsidRDefault="00B23BB2" w:rsidP="00562DBF">
            <w:pPr>
              <w:tabs>
                <w:tab w:val="left" w:pos="-720"/>
                <w:tab w:val="left" w:pos="4536"/>
              </w:tabs>
              <w:suppressAutoHyphens/>
              <w:rPr>
                <w:b/>
                <w:noProof/>
                <w:szCs w:val="22"/>
                <w:lang w:val="bg-BG"/>
              </w:rPr>
            </w:pPr>
            <w:r w:rsidRPr="00B000EF">
              <w:rPr>
                <w:b/>
                <w:noProof/>
                <w:szCs w:val="22"/>
                <w:lang w:val="bg-BG"/>
              </w:rPr>
              <w:t>România</w:t>
            </w:r>
          </w:p>
          <w:p w:rsidR="00B23BB2" w:rsidRPr="00B000EF" w:rsidRDefault="00B23BB2" w:rsidP="00562DBF">
            <w:pPr>
              <w:tabs>
                <w:tab w:val="left" w:pos="-720"/>
                <w:tab w:val="left" w:pos="4536"/>
              </w:tabs>
              <w:suppressAutoHyphens/>
              <w:rPr>
                <w:noProof/>
                <w:szCs w:val="22"/>
                <w:lang w:val="bg-BG"/>
              </w:rPr>
            </w:pPr>
            <w:r w:rsidRPr="00B000EF">
              <w:rPr>
                <w:noProof/>
                <w:szCs w:val="22"/>
                <w:lang w:val="bg-BG"/>
              </w:rPr>
              <w:t>Eli Lilly România S.R.L.</w:t>
            </w:r>
          </w:p>
          <w:p w:rsidR="00B23BB2" w:rsidRPr="00B000EF" w:rsidRDefault="00B23BB2" w:rsidP="00562DBF">
            <w:pPr>
              <w:autoSpaceDE w:val="0"/>
              <w:autoSpaceDN w:val="0"/>
              <w:adjustRightInd w:val="0"/>
              <w:rPr>
                <w:szCs w:val="22"/>
                <w:lang w:val="bg-BG"/>
              </w:rPr>
            </w:pPr>
            <w:r w:rsidRPr="00B000EF">
              <w:rPr>
                <w:noProof/>
                <w:szCs w:val="22"/>
                <w:lang w:val="bg-BG"/>
              </w:rPr>
              <w:t>Tel: + 40 21 4023000</w:t>
            </w:r>
          </w:p>
        </w:tc>
      </w:tr>
      <w:tr w:rsidR="00B23BB2" w:rsidRPr="00B000EF" w:rsidTr="00562DBF">
        <w:tc>
          <w:tcPr>
            <w:tcW w:w="4684" w:type="dxa"/>
          </w:tcPr>
          <w:p w:rsidR="00B23BB2" w:rsidRPr="00B000EF" w:rsidRDefault="00B23BB2" w:rsidP="00562DBF">
            <w:pPr>
              <w:keepNext/>
              <w:autoSpaceDE w:val="0"/>
              <w:autoSpaceDN w:val="0"/>
              <w:adjustRightInd w:val="0"/>
              <w:rPr>
                <w:b/>
                <w:bCs/>
                <w:szCs w:val="22"/>
                <w:lang w:val="bg-BG"/>
              </w:rPr>
            </w:pPr>
            <w:r w:rsidRPr="00B000EF">
              <w:rPr>
                <w:b/>
                <w:bCs/>
                <w:szCs w:val="22"/>
                <w:lang w:val="bg-BG"/>
              </w:rPr>
              <w:t>Ireland</w:t>
            </w:r>
          </w:p>
          <w:p w:rsidR="00B23BB2" w:rsidRPr="00B000EF" w:rsidRDefault="00B23BB2" w:rsidP="00562DBF">
            <w:pPr>
              <w:autoSpaceDE w:val="0"/>
              <w:autoSpaceDN w:val="0"/>
              <w:adjustRightInd w:val="0"/>
              <w:rPr>
                <w:szCs w:val="22"/>
                <w:lang w:val="bg-BG"/>
              </w:rPr>
            </w:pPr>
            <w:r w:rsidRPr="00B000EF">
              <w:rPr>
                <w:szCs w:val="22"/>
                <w:lang w:val="bg-BG"/>
              </w:rPr>
              <w:t>Eli Lilly and Company (Ireland) Limited</w:t>
            </w:r>
          </w:p>
          <w:p w:rsidR="00B23BB2" w:rsidRPr="00B000EF" w:rsidRDefault="00B23BB2" w:rsidP="00562DBF">
            <w:pPr>
              <w:autoSpaceDE w:val="0"/>
              <w:autoSpaceDN w:val="0"/>
              <w:adjustRightInd w:val="0"/>
              <w:rPr>
                <w:szCs w:val="22"/>
                <w:lang w:val="bg-BG"/>
              </w:rPr>
            </w:pPr>
            <w:r w:rsidRPr="00B000EF">
              <w:rPr>
                <w:szCs w:val="22"/>
                <w:lang w:val="bg-BG"/>
              </w:rPr>
              <w:t>Tel: + 353-(0) 1 661 4377</w:t>
            </w:r>
          </w:p>
          <w:p w:rsidR="00B23BB2" w:rsidRPr="00B000EF" w:rsidRDefault="00B23BB2" w:rsidP="00562DBF">
            <w:pPr>
              <w:autoSpaceDE w:val="0"/>
              <w:autoSpaceDN w:val="0"/>
              <w:rPr>
                <w:color w:val="000000"/>
                <w:szCs w:val="22"/>
                <w:lang w:val="bg-BG"/>
              </w:rPr>
            </w:pPr>
          </w:p>
        </w:tc>
        <w:tc>
          <w:tcPr>
            <w:tcW w:w="4678" w:type="dxa"/>
          </w:tcPr>
          <w:p w:rsidR="00B23BB2" w:rsidRPr="00B000EF" w:rsidRDefault="00B23BB2" w:rsidP="00562DBF">
            <w:pPr>
              <w:autoSpaceDE w:val="0"/>
              <w:autoSpaceDN w:val="0"/>
              <w:adjustRightInd w:val="0"/>
              <w:rPr>
                <w:b/>
                <w:bCs/>
                <w:szCs w:val="22"/>
                <w:lang w:val="bg-BG"/>
              </w:rPr>
            </w:pPr>
            <w:r w:rsidRPr="00B000EF">
              <w:rPr>
                <w:b/>
                <w:bCs/>
                <w:szCs w:val="22"/>
                <w:lang w:val="bg-BG"/>
              </w:rPr>
              <w:t>Slovenija</w:t>
            </w:r>
          </w:p>
          <w:p w:rsidR="00B23BB2" w:rsidRPr="00B000EF" w:rsidRDefault="00B23BB2" w:rsidP="00562DBF">
            <w:pPr>
              <w:autoSpaceDE w:val="0"/>
              <w:autoSpaceDN w:val="0"/>
              <w:adjustRightInd w:val="0"/>
              <w:rPr>
                <w:szCs w:val="22"/>
                <w:lang w:val="bg-BG"/>
              </w:rPr>
            </w:pPr>
            <w:r w:rsidRPr="00B000EF">
              <w:rPr>
                <w:szCs w:val="22"/>
                <w:lang w:val="bg-BG"/>
              </w:rPr>
              <w:t>Eli Lilly farmacevtska družba, d.o.o.</w:t>
            </w:r>
          </w:p>
          <w:p w:rsidR="00B23BB2" w:rsidRPr="00B000EF" w:rsidRDefault="00B23BB2" w:rsidP="00562DBF">
            <w:pPr>
              <w:autoSpaceDE w:val="0"/>
              <w:autoSpaceDN w:val="0"/>
              <w:adjustRightInd w:val="0"/>
              <w:rPr>
                <w:szCs w:val="22"/>
                <w:lang w:val="bg-BG"/>
              </w:rPr>
            </w:pPr>
            <w:r w:rsidRPr="00B000EF">
              <w:rPr>
                <w:szCs w:val="22"/>
                <w:lang w:val="bg-BG"/>
              </w:rPr>
              <w:t>Tel: +386 (0) 1 580 00 10</w:t>
            </w:r>
          </w:p>
          <w:p w:rsidR="00B23BB2" w:rsidRPr="00B000EF" w:rsidRDefault="00B23BB2" w:rsidP="00562DBF">
            <w:pPr>
              <w:autoSpaceDE w:val="0"/>
              <w:autoSpaceDN w:val="0"/>
              <w:adjustRightInd w:val="0"/>
              <w:rPr>
                <w:color w:val="000000"/>
                <w:szCs w:val="22"/>
                <w:lang w:val="bg-BG"/>
              </w:rPr>
            </w:pPr>
          </w:p>
        </w:tc>
      </w:tr>
      <w:tr w:rsidR="00B23BB2" w:rsidRPr="00B000EF" w:rsidTr="00562DBF">
        <w:tc>
          <w:tcPr>
            <w:tcW w:w="4684" w:type="dxa"/>
          </w:tcPr>
          <w:p w:rsidR="00B23BB2" w:rsidRPr="00B000EF" w:rsidRDefault="00B23BB2" w:rsidP="00562DBF">
            <w:pPr>
              <w:keepNext/>
              <w:autoSpaceDE w:val="0"/>
              <w:autoSpaceDN w:val="0"/>
              <w:adjustRightInd w:val="0"/>
              <w:rPr>
                <w:b/>
                <w:bCs/>
                <w:color w:val="000000"/>
                <w:szCs w:val="22"/>
                <w:lang w:val="bg-BG"/>
              </w:rPr>
            </w:pPr>
            <w:r w:rsidRPr="00B000EF">
              <w:rPr>
                <w:b/>
                <w:bCs/>
                <w:color w:val="000000"/>
                <w:szCs w:val="22"/>
                <w:lang w:val="bg-BG"/>
              </w:rPr>
              <w:t>Ísland</w:t>
            </w:r>
          </w:p>
          <w:p w:rsidR="00B23BB2" w:rsidRPr="00B000EF" w:rsidRDefault="00392685" w:rsidP="00562DBF">
            <w:pPr>
              <w:autoSpaceDE w:val="0"/>
              <w:autoSpaceDN w:val="0"/>
              <w:adjustRightInd w:val="0"/>
              <w:rPr>
                <w:color w:val="000000"/>
                <w:szCs w:val="22"/>
                <w:lang w:val="bg-BG"/>
              </w:rPr>
            </w:pPr>
            <w:r>
              <w:rPr>
                <w:color w:val="000000"/>
                <w:szCs w:val="22"/>
                <w:lang w:val="bg-BG"/>
              </w:rPr>
              <w:t>Icepharma hf.</w:t>
            </w:r>
          </w:p>
          <w:p w:rsidR="00B23BB2" w:rsidRPr="00B000EF" w:rsidRDefault="00B23BB2" w:rsidP="00562DBF">
            <w:pPr>
              <w:autoSpaceDE w:val="0"/>
              <w:autoSpaceDN w:val="0"/>
              <w:adjustRightInd w:val="0"/>
              <w:rPr>
                <w:color w:val="000000"/>
                <w:szCs w:val="22"/>
                <w:lang w:val="bg-BG"/>
              </w:rPr>
            </w:pPr>
            <w:r w:rsidRPr="00B000EF">
              <w:rPr>
                <w:color w:val="000000"/>
                <w:szCs w:val="22"/>
                <w:lang w:val="bg-BG"/>
              </w:rPr>
              <w:t>Sími + 354 540 8000</w:t>
            </w:r>
          </w:p>
          <w:p w:rsidR="00B23BB2" w:rsidRPr="00B000EF" w:rsidRDefault="00B23BB2" w:rsidP="00562DBF">
            <w:pPr>
              <w:autoSpaceDE w:val="0"/>
              <w:autoSpaceDN w:val="0"/>
              <w:adjustRightInd w:val="0"/>
              <w:rPr>
                <w:color w:val="000000"/>
                <w:szCs w:val="22"/>
                <w:lang w:val="bg-BG"/>
              </w:rPr>
            </w:pPr>
          </w:p>
        </w:tc>
        <w:tc>
          <w:tcPr>
            <w:tcW w:w="4678" w:type="dxa"/>
          </w:tcPr>
          <w:p w:rsidR="00B23BB2" w:rsidRPr="00B000EF" w:rsidRDefault="00B23BB2" w:rsidP="00562DBF">
            <w:pPr>
              <w:autoSpaceDE w:val="0"/>
              <w:autoSpaceDN w:val="0"/>
              <w:adjustRightInd w:val="0"/>
              <w:rPr>
                <w:b/>
                <w:bCs/>
                <w:color w:val="000000"/>
                <w:szCs w:val="22"/>
                <w:lang w:val="bg-BG"/>
              </w:rPr>
            </w:pPr>
            <w:r w:rsidRPr="00B000EF">
              <w:rPr>
                <w:b/>
                <w:bCs/>
                <w:color w:val="000000"/>
                <w:szCs w:val="22"/>
                <w:lang w:val="bg-BG"/>
              </w:rPr>
              <w:t>Slovenská republika</w:t>
            </w:r>
          </w:p>
          <w:p w:rsidR="00B23BB2" w:rsidRPr="00B000EF" w:rsidRDefault="00F33BF8" w:rsidP="00562DBF">
            <w:pPr>
              <w:autoSpaceDE w:val="0"/>
              <w:autoSpaceDN w:val="0"/>
              <w:adjustRightInd w:val="0"/>
              <w:rPr>
                <w:color w:val="000000"/>
                <w:szCs w:val="22"/>
                <w:lang w:val="bg-BG"/>
              </w:rPr>
            </w:pPr>
            <w:r>
              <w:rPr>
                <w:color w:val="000000"/>
                <w:szCs w:val="22"/>
                <w:lang w:val="en-US"/>
              </w:rPr>
              <w:t>Eli</w:t>
            </w:r>
            <w:r w:rsidRPr="0028363F">
              <w:rPr>
                <w:color w:val="000000"/>
                <w:szCs w:val="22"/>
                <w:lang w:val="bg-BG"/>
              </w:rPr>
              <w:t xml:space="preserve"> </w:t>
            </w:r>
            <w:r>
              <w:rPr>
                <w:color w:val="000000"/>
                <w:szCs w:val="22"/>
                <w:lang w:val="en-US"/>
              </w:rPr>
              <w:t>Lilly</w:t>
            </w:r>
            <w:r w:rsidRPr="0028363F">
              <w:rPr>
                <w:color w:val="000000"/>
                <w:szCs w:val="22"/>
                <w:lang w:val="bg-BG"/>
              </w:rPr>
              <w:t xml:space="preserve"> </w:t>
            </w:r>
            <w:r>
              <w:rPr>
                <w:color w:val="000000"/>
                <w:szCs w:val="22"/>
                <w:lang w:val="en-US"/>
              </w:rPr>
              <w:t>Slovakia</w:t>
            </w:r>
            <w:r w:rsidRPr="0028363F">
              <w:rPr>
                <w:color w:val="000000"/>
                <w:szCs w:val="22"/>
                <w:lang w:val="bg-BG"/>
              </w:rPr>
              <w:t xml:space="preserve"> </w:t>
            </w:r>
            <w:r>
              <w:rPr>
                <w:color w:val="000000"/>
                <w:szCs w:val="22"/>
                <w:lang w:val="en-US"/>
              </w:rPr>
              <w:t>s</w:t>
            </w:r>
            <w:r w:rsidRPr="0028363F">
              <w:rPr>
                <w:color w:val="000000"/>
                <w:szCs w:val="22"/>
                <w:lang w:val="bg-BG"/>
              </w:rPr>
              <w:t>.</w:t>
            </w:r>
            <w:r>
              <w:rPr>
                <w:color w:val="000000"/>
                <w:szCs w:val="22"/>
                <w:lang w:val="en-US"/>
              </w:rPr>
              <w:t>r</w:t>
            </w:r>
            <w:r w:rsidRPr="0028363F">
              <w:rPr>
                <w:color w:val="000000"/>
                <w:szCs w:val="22"/>
                <w:lang w:val="bg-BG"/>
              </w:rPr>
              <w:t>.</w:t>
            </w:r>
            <w:r>
              <w:rPr>
                <w:color w:val="000000"/>
                <w:szCs w:val="22"/>
                <w:lang w:val="en-US"/>
              </w:rPr>
              <w:t>o</w:t>
            </w:r>
            <w:r w:rsidRPr="0028363F">
              <w:rPr>
                <w:color w:val="000000"/>
                <w:szCs w:val="22"/>
                <w:lang w:val="bg-BG"/>
              </w:rPr>
              <w:t>.</w:t>
            </w:r>
          </w:p>
          <w:p w:rsidR="00B23BB2" w:rsidRPr="00B000EF" w:rsidRDefault="00B23BB2" w:rsidP="00562DBF">
            <w:pPr>
              <w:autoSpaceDE w:val="0"/>
              <w:autoSpaceDN w:val="0"/>
              <w:adjustRightInd w:val="0"/>
              <w:rPr>
                <w:color w:val="000000"/>
                <w:szCs w:val="22"/>
                <w:lang w:val="bg-BG"/>
              </w:rPr>
            </w:pPr>
            <w:r w:rsidRPr="00B000EF">
              <w:rPr>
                <w:color w:val="000000"/>
                <w:szCs w:val="22"/>
                <w:lang w:val="bg-BG"/>
              </w:rPr>
              <w:t>Tel: + 421 220 663 111</w:t>
            </w:r>
          </w:p>
          <w:p w:rsidR="00B23BB2" w:rsidRPr="00B000EF" w:rsidRDefault="00B23BB2" w:rsidP="00562DBF">
            <w:pPr>
              <w:autoSpaceDE w:val="0"/>
              <w:autoSpaceDN w:val="0"/>
              <w:adjustRightInd w:val="0"/>
              <w:rPr>
                <w:color w:val="000000"/>
                <w:szCs w:val="22"/>
                <w:lang w:val="bg-BG"/>
              </w:rPr>
            </w:pPr>
          </w:p>
        </w:tc>
      </w:tr>
      <w:tr w:rsidR="00B23BB2" w:rsidRPr="00B000EF" w:rsidTr="00562DBF">
        <w:tc>
          <w:tcPr>
            <w:tcW w:w="4684" w:type="dxa"/>
          </w:tcPr>
          <w:p w:rsidR="00B23BB2" w:rsidRPr="00B000EF" w:rsidRDefault="00B23BB2" w:rsidP="00562DBF">
            <w:pPr>
              <w:keepNext/>
              <w:autoSpaceDE w:val="0"/>
              <w:autoSpaceDN w:val="0"/>
              <w:adjustRightInd w:val="0"/>
              <w:rPr>
                <w:b/>
                <w:bCs/>
                <w:color w:val="000000"/>
                <w:szCs w:val="22"/>
                <w:lang w:val="bg-BG"/>
              </w:rPr>
            </w:pPr>
            <w:r w:rsidRPr="00B000EF">
              <w:rPr>
                <w:b/>
                <w:bCs/>
                <w:color w:val="000000"/>
                <w:szCs w:val="22"/>
                <w:lang w:val="bg-BG"/>
              </w:rPr>
              <w:t>Italia</w:t>
            </w:r>
          </w:p>
          <w:p w:rsidR="00B23BB2" w:rsidRPr="00B000EF" w:rsidRDefault="00B23BB2" w:rsidP="00562DBF">
            <w:pPr>
              <w:autoSpaceDE w:val="0"/>
              <w:autoSpaceDN w:val="0"/>
              <w:adjustRightInd w:val="0"/>
              <w:rPr>
                <w:color w:val="000000"/>
                <w:szCs w:val="22"/>
                <w:lang w:val="bg-BG"/>
              </w:rPr>
            </w:pPr>
            <w:r w:rsidRPr="00B000EF">
              <w:rPr>
                <w:color w:val="000000"/>
                <w:szCs w:val="22"/>
                <w:lang w:val="bg-BG"/>
              </w:rPr>
              <w:t>Eli Lilly Italia S.p.A.</w:t>
            </w:r>
          </w:p>
          <w:p w:rsidR="00B23BB2" w:rsidRPr="00B000EF" w:rsidRDefault="00B23BB2" w:rsidP="00562DBF">
            <w:pPr>
              <w:autoSpaceDE w:val="0"/>
              <w:autoSpaceDN w:val="0"/>
              <w:adjustRightInd w:val="0"/>
              <w:rPr>
                <w:color w:val="000000"/>
                <w:szCs w:val="22"/>
                <w:lang w:val="bg-BG"/>
              </w:rPr>
            </w:pPr>
            <w:r w:rsidRPr="00B000EF">
              <w:rPr>
                <w:color w:val="000000"/>
                <w:szCs w:val="22"/>
                <w:lang w:val="bg-BG"/>
              </w:rPr>
              <w:t>Tel: + 39- 055 42571</w:t>
            </w:r>
          </w:p>
          <w:p w:rsidR="00B23BB2" w:rsidRPr="00B000EF" w:rsidRDefault="00B23BB2" w:rsidP="00562DBF">
            <w:pPr>
              <w:autoSpaceDE w:val="0"/>
              <w:autoSpaceDN w:val="0"/>
              <w:adjustRightInd w:val="0"/>
              <w:rPr>
                <w:color w:val="000000"/>
                <w:szCs w:val="22"/>
                <w:lang w:val="bg-BG"/>
              </w:rPr>
            </w:pPr>
          </w:p>
        </w:tc>
        <w:tc>
          <w:tcPr>
            <w:tcW w:w="4678" w:type="dxa"/>
          </w:tcPr>
          <w:p w:rsidR="00B23BB2" w:rsidRPr="00B000EF" w:rsidRDefault="00B23BB2" w:rsidP="00562DBF">
            <w:pPr>
              <w:autoSpaceDE w:val="0"/>
              <w:autoSpaceDN w:val="0"/>
              <w:adjustRightInd w:val="0"/>
              <w:rPr>
                <w:b/>
                <w:bCs/>
                <w:color w:val="000000"/>
                <w:szCs w:val="22"/>
                <w:lang w:val="bg-BG"/>
              </w:rPr>
            </w:pPr>
            <w:r w:rsidRPr="00B000EF">
              <w:rPr>
                <w:b/>
                <w:bCs/>
                <w:color w:val="000000"/>
                <w:szCs w:val="22"/>
                <w:lang w:val="bg-BG"/>
              </w:rPr>
              <w:t>Suomi/Finland</w:t>
            </w:r>
          </w:p>
          <w:p w:rsidR="00B23BB2" w:rsidRPr="00B000EF" w:rsidRDefault="00392685" w:rsidP="00562DBF">
            <w:pPr>
              <w:autoSpaceDE w:val="0"/>
              <w:autoSpaceDN w:val="0"/>
              <w:adjustRightInd w:val="0"/>
              <w:rPr>
                <w:color w:val="000000"/>
                <w:szCs w:val="22"/>
                <w:lang w:val="bg-BG"/>
              </w:rPr>
            </w:pPr>
            <w:r>
              <w:rPr>
                <w:color w:val="000000"/>
                <w:szCs w:val="22"/>
                <w:lang w:val="bg-BG"/>
              </w:rPr>
              <w:t>Oy Eli Lilly Finland Ab</w:t>
            </w:r>
          </w:p>
          <w:p w:rsidR="00B23BB2" w:rsidRPr="00B000EF" w:rsidRDefault="00B23BB2" w:rsidP="00562DBF">
            <w:pPr>
              <w:autoSpaceDE w:val="0"/>
              <w:autoSpaceDN w:val="0"/>
              <w:adjustRightInd w:val="0"/>
              <w:rPr>
                <w:color w:val="000000"/>
                <w:szCs w:val="22"/>
                <w:lang w:val="bg-BG"/>
              </w:rPr>
            </w:pPr>
            <w:r w:rsidRPr="00B000EF">
              <w:rPr>
                <w:color w:val="000000"/>
                <w:szCs w:val="22"/>
                <w:lang w:val="bg-BG"/>
              </w:rPr>
              <w:t>Puh/Tel: + 358-(0) 9 85 45 250</w:t>
            </w:r>
          </w:p>
          <w:p w:rsidR="00B23BB2" w:rsidRPr="00B000EF" w:rsidRDefault="00B23BB2" w:rsidP="00562DBF">
            <w:pPr>
              <w:autoSpaceDE w:val="0"/>
              <w:autoSpaceDN w:val="0"/>
              <w:adjustRightInd w:val="0"/>
              <w:rPr>
                <w:color w:val="000000"/>
                <w:szCs w:val="22"/>
                <w:lang w:val="bg-BG"/>
              </w:rPr>
            </w:pPr>
          </w:p>
        </w:tc>
      </w:tr>
      <w:tr w:rsidR="00B23BB2" w:rsidRPr="00B000EF" w:rsidTr="00562DBF">
        <w:tc>
          <w:tcPr>
            <w:tcW w:w="4684" w:type="dxa"/>
          </w:tcPr>
          <w:p w:rsidR="00B23BB2" w:rsidRPr="00B000EF" w:rsidRDefault="00B23BB2" w:rsidP="00562DBF">
            <w:pPr>
              <w:keepNext/>
              <w:autoSpaceDE w:val="0"/>
              <w:autoSpaceDN w:val="0"/>
              <w:adjustRightInd w:val="0"/>
              <w:rPr>
                <w:b/>
                <w:bCs/>
                <w:color w:val="000000"/>
                <w:szCs w:val="22"/>
                <w:lang w:val="bg-BG"/>
              </w:rPr>
            </w:pPr>
            <w:r w:rsidRPr="00B000EF">
              <w:rPr>
                <w:b/>
                <w:bCs/>
                <w:color w:val="000000"/>
                <w:szCs w:val="22"/>
                <w:lang w:val="bg-BG"/>
              </w:rPr>
              <w:t>Κύπρος</w:t>
            </w:r>
          </w:p>
          <w:p w:rsidR="00B23BB2" w:rsidRPr="00B000EF" w:rsidRDefault="00B57E9F" w:rsidP="00562DBF">
            <w:pPr>
              <w:keepNext/>
              <w:autoSpaceDE w:val="0"/>
              <w:autoSpaceDN w:val="0"/>
              <w:adjustRightInd w:val="0"/>
              <w:rPr>
                <w:color w:val="000000"/>
                <w:szCs w:val="22"/>
                <w:lang w:val="bg-BG"/>
              </w:rPr>
            </w:pPr>
            <w:r>
              <w:rPr>
                <w:color w:val="000000"/>
                <w:szCs w:val="22"/>
                <w:lang w:val="bg-BG"/>
              </w:rPr>
              <w:t>Phadisco Ltd</w:t>
            </w:r>
          </w:p>
          <w:p w:rsidR="00B23BB2" w:rsidRPr="00B000EF" w:rsidRDefault="00B23BB2" w:rsidP="00562DBF">
            <w:pPr>
              <w:keepNext/>
              <w:autoSpaceDE w:val="0"/>
              <w:autoSpaceDN w:val="0"/>
              <w:adjustRightInd w:val="0"/>
              <w:rPr>
                <w:color w:val="000000"/>
                <w:szCs w:val="22"/>
                <w:lang w:val="bg-BG"/>
              </w:rPr>
            </w:pPr>
            <w:r w:rsidRPr="00B000EF">
              <w:rPr>
                <w:color w:val="000000"/>
                <w:szCs w:val="22"/>
                <w:lang w:val="bg-BG"/>
              </w:rPr>
              <w:t>Τηλ: +357 22 715000</w:t>
            </w:r>
          </w:p>
          <w:p w:rsidR="00B23BB2" w:rsidRPr="00B000EF" w:rsidRDefault="00B23BB2" w:rsidP="00562DBF">
            <w:pPr>
              <w:autoSpaceDE w:val="0"/>
              <w:autoSpaceDN w:val="0"/>
              <w:adjustRightInd w:val="0"/>
              <w:rPr>
                <w:color w:val="000000"/>
                <w:szCs w:val="22"/>
                <w:lang w:val="bg-BG"/>
              </w:rPr>
            </w:pPr>
          </w:p>
        </w:tc>
        <w:tc>
          <w:tcPr>
            <w:tcW w:w="4678" w:type="dxa"/>
          </w:tcPr>
          <w:p w:rsidR="00B23BB2" w:rsidRPr="00B000EF" w:rsidRDefault="00B23BB2" w:rsidP="00562DBF">
            <w:pPr>
              <w:autoSpaceDE w:val="0"/>
              <w:autoSpaceDN w:val="0"/>
              <w:adjustRightInd w:val="0"/>
              <w:rPr>
                <w:b/>
                <w:bCs/>
                <w:color w:val="000000"/>
                <w:szCs w:val="22"/>
                <w:lang w:val="bg-BG"/>
              </w:rPr>
            </w:pPr>
            <w:r w:rsidRPr="00B000EF">
              <w:rPr>
                <w:b/>
                <w:bCs/>
                <w:color w:val="000000"/>
                <w:szCs w:val="22"/>
                <w:lang w:val="bg-BG"/>
              </w:rPr>
              <w:t>Sverige</w:t>
            </w:r>
          </w:p>
          <w:p w:rsidR="00B23BB2" w:rsidRPr="00B000EF" w:rsidRDefault="00B23BB2" w:rsidP="00562DBF">
            <w:pPr>
              <w:autoSpaceDE w:val="0"/>
              <w:autoSpaceDN w:val="0"/>
              <w:adjustRightInd w:val="0"/>
              <w:rPr>
                <w:color w:val="000000"/>
                <w:szCs w:val="22"/>
                <w:lang w:val="bg-BG"/>
              </w:rPr>
            </w:pPr>
            <w:r w:rsidRPr="00B000EF">
              <w:rPr>
                <w:color w:val="000000"/>
                <w:szCs w:val="22"/>
                <w:lang w:val="bg-BG"/>
              </w:rPr>
              <w:t>Eli Lilly Sweden AB</w:t>
            </w:r>
          </w:p>
          <w:p w:rsidR="00B23BB2" w:rsidRPr="00B000EF" w:rsidRDefault="00B23BB2" w:rsidP="00562DBF">
            <w:pPr>
              <w:autoSpaceDE w:val="0"/>
              <w:autoSpaceDN w:val="0"/>
              <w:adjustRightInd w:val="0"/>
              <w:rPr>
                <w:color w:val="000000"/>
                <w:szCs w:val="22"/>
                <w:lang w:val="bg-BG"/>
              </w:rPr>
            </w:pPr>
            <w:r w:rsidRPr="00B000EF">
              <w:rPr>
                <w:color w:val="000000"/>
                <w:szCs w:val="22"/>
                <w:lang w:val="bg-BG"/>
              </w:rPr>
              <w:t>Tel: + 46-(0) 8 7378800</w:t>
            </w:r>
          </w:p>
        </w:tc>
      </w:tr>
      <w:tr w:rsidR="00B23BB2" w:rsidRPr="00B000EF" w:rsidTr="00562DBF">
        <w:tc>
          <w:tcPr>
            <w:tcW w:w="4684" w:type="dxa"/>
          </w:tcPr>
          <w:p w:rsidR="00B23BB2" w:rsidRPr="00B000EF" w:rsidRDefault="00B23BB2" w:rsidP="00562DBF">
            <w:pPr>
              <w:keepNext/>
              <w:autoSpaceDE w:val="0"/>
              <w:autoSpaceDN w:val="0"/>
              <w:adjustRightInd w:val="0"/>
              <w:rPr>
                <w:b/>
                <w:bCs/>
                <w:color w:val="000000"/>
                <w:szCs w:val="22"/>
                <w:lang w:val="bg-BG"/>
              </w:rPr>
            </w:pPr>
            <w:r w:rsidRPr="00B000EF">
              <w:rPr>
                <w:b/>
                <w:bCs/>
                <w:color w:val="000000"/>
                <w:szCs w:val="22"/>
                <w:lang w:val="bg-BG"/>
              </w:rPr>
              <w:t>Latvija</w:t>
            </w:r>
          </w:p>
          <w:p w:rsidR="00B23BB2" w:rsidRPr="00B000EF" w:rsidRDefault="00F33BF8" w:rsidP="00562DBF">
            <w:pPr>
              <w:autoSpaceDE w:val="0"/>
              <w:autoSpaceDN w:val="0"/>
              <w:adjustRightInd w:val="0"/>
              <w:rPr>
                <w:color w:val="000000"/>
                <w:szCs w:val="22"/>
                <w:lang w:val="bg-BG"/>
              </w:rPr>
            </w:pPr>
            <w:r>
              <w:rPr>
                <w:color w:val="000000"/>
                <w:szCs w:val="22"/>
              </w:rPr>
              <w:t>Eli Lilly (Suisse) S.A Pārstāvniecība Latvijā</w:t>
            </w:r>
          </w:p>
          <w:p w:rsidR="00B23BB2" w:rsidRPr="00B000EF" w:rsidRDefault="00B23BB2" w:rsidP="00562DBF">
            <w:pPr>
              <w:autoSpaceDE w:val="0"/>
              <w:autoSpaceDN w:val="0"/>
              <w:adjustRightInd w:val="0"/>
              <w:rPr>
                <w:color w:val="000000"/>
                <w:szCs w:val="22"/>
                <w:lang w:val="bg-BG"/>
              </w:rPr>
            </w:pPr>
            <w:r w:rsidRPr="00B000EF">
              <w:rPr>
                <w:color w:val="000000"/>
                <w:szCs w:val="22"/>
                <w:lang w:val="bg-BG"/>
              </w:rPr>
              <w:t xml:space="preserve">Tel: </w:t>
            </w:r>
            <w:r w:rsidRPr="00B000EF">
              <w:rPr>
                <w:b/>
                <w:bCs/>
                <w:color w:val="000000"/>
                <w:szCs w:val="22"/>
                <w:lang w:val="bg-BG"/>
              </w:rPr>
              <w:t>+</w:t>
            </w:r>
            <w:r w:rsidRPr="00B000EF">
              <w:rPr>
                <w:color w:val="000000"/>
                <w:szCs w:val="22"/>
                <w:lang w:val="bg-BG"/>
              </w:rPr>
              <w:t>371 67364000</w:t>
            </w:r>
          </w:p>
          <w:p w:rsidR="00B23BB2" w:rsidRPr="00B000EF" w:rsidRDefault="00B23BB2" w:rsidP="00562DBF">
            <w:pPr>
              <w:autoSpaceDE w:val="0"/>
              <w:autoSpaceDN w:val="0"/>
              <w:adjustRightInd w:val="0"/>
              <w:rPr>
                <w:color w:val="000000"/>
                <w:szCs w:val="22"/>
                <w:lang w:val="bg-BG"/>
              </w:rPr>
            </w:pPr>
          </w:p>
        </w:tc>
        <w:tc>
          <w:tcPr>
            <w:tcW w:w="4678" w:type="dxa"/>
          </w:tcPr>
          <w:p w:rsidR="00B23BB2" w:rsidRPr="00B000EF" w:rsidRDefault="00B23BB2" w:rsidP="00562DBF">
            <w:pPr>
              <w:autoSpaceDE w:val="0"/>
              <w:autoSpaceDN w:val="0"/>
              <w:adjustRightInd w:val="0"/>
              <w:rPr>
                <w:b/>
                <w:bCs/>
                <w:color w:val="000000"/>
                <w:szCs w:val="22"/>
                <w:lang w:val="bg-BG"/>
              </w:rPr>
            </w:pPr>
            <w:r w:rsidRPr="00B000EF">
              <w:rPr>
                <w:b/>
                <w:bCs/>
                <w:color w:val="000000"/>
                <w:szCs w:val="22"/>
                <w:lang w:val="bg-BG"/>
              </w:rPr>
              <w:t>United Kingdom</w:t>
            </w:r>
          </w:p>
          <w:p w:rsidR="00B23BB2" w:rsidRPr="00B000EF" w:rsidRDefault="00B23BB2" w:rsidP="00562DBF">
            <w:pPr>
              <w:autoSpaceDE w:val="0"/>
              <w:autoSpaceDN w:val="0"/>
              <w:adjustRightInd w:val="0"/>
              <w:rPr>
                <w:color w:val="000000"/>
                <w:szCs w:val="22"/>
                <w:lang w:val="bg-BG"/>
              </w:rPr>
            </w:pPr>
            <w:r w:rsidRPr="00B000EF">
              <w:rPr>
                <w:color w:val="000000"/>
                <w:szCs w:val="22"/>
                <w:lang w:val="bg-BG"/>
              </w:rPr>
              <w:t>Eli Lilly and Company Limited</w:t>
            </w:r>
          </w:p>
          <w:p w:rsidR="00B23BB2" w:rsidRPr="00B000EF" w:rsidRDefault="00B23BB2" w:rsidP="00562DBF">
            <w:pPr>
              <w:autoSpaceDE w:val="0"/>
              <w:autoSpaceDN w:val="0"/>
              <w:adjustRightInd w:val="0"/>
              <w:rPr>
                <w:color w:val="000000"/>
                <w:szCs w:val="22"/>
                <w:lang w:val="bg-BG"/>
              </w:rPr>
            </w:pPr>
            <w:r w:rsidRPr="00B000EF">
              <w:rPr>
                <w:color w:val="000000"/>
                <w:szCs w:val="22"/>
                <w:lang w:val="bg-BG"/>
              </w:rPr>
              <w:t>Tel: + 44-(0) 1256 315000</w:t>
            </w:r>
          </w:p>
        </w:tc>
      </w:tr>
    </w:tbl>
    <w:p w:rsidR="00B23BB2" w:rsidRPr="00B000EF" w:rsidRDefault="00B23BB2" w:rsidP="00B23BB2">
      <w:pPr>
        <w:rPr>
          <w:lang w:val="bg-BG"/>
        </w:rPr>
      </w:pPr>
    </w:p>
    <w:p w:rsidR="00B23BB2" w:rsidRPr="00B000EF" w:rsidRDefault="00B23BB2" w:rsidP="00B23BB2">
      <w:pPr>
        <w:numPr>
          <w:ilvl w:val="12"/>
          <w:numId w:val="0"/>
        </w:numPr>
        <w:tabs>
          <w:tab w:val="clear" w:pos="567"/>
        </w:tabs>
        <w:spacing w:line="240" w:lineRule="auto"/>
        <w:ind w:right="-2"/>
        <w:outlineLvl w:val="0"/>
        <w:rPr>
          <w:noProof/>
          <w:szCs w:val="22"/>
          <w:lang w:val="bg-BG"/>
        </w:rPr>
      </w:pPr>
      <w:r w:rsidRPr="00B000EF">
        <w:rPr>
          <w:b/>
          <w:noProof/>
          <w:szCs w:val="22"/>
          <w:lang w:val="bg-BG"/>
        </w:rPr>
        <w:t xml:space="preserve">Дата на последно преразглеждане на листовката </w:t>
      </w:r>
      <w:r w:rsidRPr="00B000EF">
        <w:rPr>
          <w:noProof/>
          <w:szCs w:val="22"/>
          <w:lang w:val="bg-BG"/>
        </w:rPr>
        <w:t>{ММ/ГГГГ}.</w:t>
      </w:r>
    </w:p>
    <w:p w:rsidR="00B23BB2" w:rsidRPr="00B000EF" w:rsidRDefault="00B23BB2" w:rsidP="00B23BB2">
      <w:pPr>
        <w:tabs>
          <w:tab w:val="clear" w:pos="567"/>
        </w:tabs>
        <w:spacing w:line="240" w:lineRule="auto"/>
        <w:ind w:right="-45"/>
        <w:rPr>
          <w:lang w:val="bg-BG"/>
        </w:rPr>
      </w:pPr>
    </w:p>
    <w:p w:rsidR="00B23BB2" w:rsidRPr="00B000EF" w:rsidRDefault="00B23BB2" w:rsidP="00B23BB2">
      <w:pPr>
        <w:numPr>
          <w:ilvl w:val="12"/>
          <w:numId w:val="0"/>
        </w:numPr>
        <w:tabs>
          <w:tab w:val="clear" w:pos="567"/>
        </w:tabs>
        <w:spacing w:line="240" w:lineRule="auto"/>
        <w:ind w:right="-2"/>
        <w:rPr>
          <w:noProof/>
          <w:szCs w:val="22"/>
          <w:lang w:val="bg-BG"/>
        </w:rPr>
      </w:pPr>
      <w:r w:rsidRPr="00B000EF">
        <w:rPr>
          <w:noProof/>
          <w:szCs w:val="22"/>
          <w:lang w:val="bg-BG"/>
        </w:rPr>
        <w:t>РЪКОВОДСТВО ЗА УПОТРЕБА</w:t>
      </w:r>
    </w:p>
    <w:p w:rsidR="00B23BB2" w:rsidRPr="00B000EF" w:rsidRDefault="00B23BB2" w:rsidP="00B23BB2">
      <w:pPr>
        <w:numPr>
          <w:ilvl w:val="12"/>
          <w:numId w:val="0"/>
        </w:numPr>
        <w:tabs>
          <w:tab w:val="clear" w:pos="567"/>
        </w:tabs>
        <w:spacing w:line="240" w:lineRule="auto"/>
        <w:ind w:right="-2"/>
        <w:rPr>
          <w:noProof/>
          <w:szCs w:val="22"/>
          <w:lang w:val="bg-BG"/>
        </w:rPr>
      </w:pPr>
    </w:p>
    <w:p w:rsidR="00B23BB2" w:rsidRPr="00B000EF" w:rsidRDefault="00B23BB2" w:rsidP="00B23BB2">
      <w:pPr>
        <w:numPr>
          <w:ilvl w:val="12"/>
          <w:numId w:val="0"/>
        </w:numPr>
        <w:tabs>
          <w:tab w:val="clear" w:pos="567"/>
        </w:tabs>
        <w:spacing w:line="240" w:lineRule="auto"/>
        <w:ind w:right="-2"/>
        <w:rPr>
          <w:noProof/>
          <w:szCs w:val="22"/>
          <w:lang w:val="bg-BG"/>
        </w:rPr>
      </w:pPr>
      <w:r w:rsidRPr="00B000EF">
        <w:rPr>
          <w:noProof/>
          <w:szCs w:val="22"/>
          <w:lang w:val="bg-BG"/>
        </w:rPr>
        <w:t>Моля, вижте текста на ръководството, който следва.</w:t>
      </w:r>
    </w:p>
    <w:p w:rsidR="00B23BB2" w:rsidRPr="00B000EF" w:rsidRDefault="00B23BB2" w:rsidP="00B23BB2">
      <w:pPr>
        <w:numPr>
          <w:ilvl w:val="12"/>
          <w:numId w:val="0"/>
        </w:numPr>
        <w:tabs>
          <w:tab w:val="clear" w:pos="567"/>
        </w:tabs>
        <w:spacing w:line="240" w:lineRule="auto"/>
        <w:ind w:right="-2"/>
        <w:jc w:val="both"/>
        <w:rPr>
          <w:iCs/>
          <w:noProof/>
          <w:lang w:val="bg-BG"/>
        </w:rPr>
      </w:pPr>
    </w:p>
    <w:p w:rsidR="00B23BB2" w:rsidRPr="00B000EF" w:rsidRDefault="00B23BB2" w:rsidP="00B23BB2">
      <w:pPr>
        <w:tabs>
          <w:tab w:val="clear" w:pos="567"/>
        </w:tabs>
        <w:spacing w:line="240" w:lineRule="auto"/>
        <w:rPr>
          <w:lang w:val="bg-BG"/>
        </w:rPr>
      </w:pPr>
      <w:r w:rsidRPr="00B000EF">
        <w:rPr>
          <w:noProof/>
          <w:szCs w:val="22"/>
          <w:lang w:val="bg-BG"/>
        </w:rPr>
        <w:t xml:space="preserve">Подробна информация за това лекарство е предоставена на уебсайта на Европейската агенция по лекарствата </w:t>
      </w:r>
      <w:hyperlink r:id="rId89" w:history="1">
        <w:r w:rsidR="006B4DF1" w:rsidRPr="00330AFC">
          <w:rPr>
            <w:rStyle w:val="Hyperlink"/>
            <w:iCs/>
            <w:noProof/>
            <w:lang w:val="bg-BG"/>
          </w:rPr>
          <w:t>http://www.ema.europa.eu/</w:t>
        </w:r>
      </w:hyperlink>
      <w:r w:rsidR="006B4DF1">
        <w:rPr>
          <w:iCs/>
          <w:noProof/>
          <w:lang w:val="bg-BG"/>
        </w:rPr>
        <w:t>.</w:t>
      </w:r>
    </w:p>
    <w:p w:rsidR="00B23BB2" w:rsidRPr="00B000EF" w:rsidRDefault="00B23BB2" w:rsidP="00B23BB2">
      <w:pPr>
        <w:tabs>
          <w:tab w:val="clear" w:pos="567"/>
        </w:tabs>
        <w:spacing w:after="200" w:line="276" w:lineRule="auto"/>
        <w:rPr>
          <w:lang w:val="bg-BG"/>
        </w:rPr>
      </w:pPr>
      <w:r w:rsidRPr="00B000EF">
        <w:rPr>
          <w:lang w:val="bg-BG"/>
        </w:rPr>
        <w:br w:type="page"/>
      </w:r>
    </w:p>
    <w:p w:rsidR="00B23BB2" w:rsidRPr="004C676B" w:rsidRDefault="00B23BB2" w:rsidP="00B23BB2">
      <w:pPr>
        <w:spacing w:after="120" w:line="340" w:lineRule="exact"/>
        <w:jc w:val="center"/>
        <w:rPr>
          <w:b/>
          <w:color w:val="000000"/>
          <w:lang w:val="bg-BG"/>
        </w:rPr>
      </w:pPr>
      <w:r w:rsidRPr="004C676B">
        <w:rPr>
          <w:b/>
          <w:color w:val="000000"/>
          <w:lang w:val="bg-BG"/>
        </w:rPr>
        <w:t>Ръководство за употреба</w:t>
      </w:r>
    </w:p>
    <w:p w:rsidR="00B23BB2" w:rsidRPr="00CC4C57" w:rsidRDefault="00B23BB2" w:rsidP="00B23BB2">
      <w:pPr>
        <w:keepNext/>
        <w:tabs>
          <w:tab w:val="left" w:pos="-720"/>
          <w:tab w:val="left" w:pos="4536"/>
        </w:tabs>
        <w:suppressAutoHyphens/>
        <w:spacing w:before="120"/>
        <w:jc w:val="center"/>
        <w:outlineLvl w:val="6"/>
        <w:rPr>
          <w:b/>
          <w:color w:val="000000"/>
          <w:lang w:val="bg-BG"/>
        </w:rPr>
      </w:pPr>
      <w:r w:rsidRPr="00CC4C57">
        <w:rPr>
          <w:b/>
          <w:color w:val="000000"/>
          <w:lang w:val="bg-BG"/>
        </w:rPr>
        <w:t xml:space="preserve">Humalog 100 единици/ml </w:t>
      </w:r>
      <w:r w:rsidR="00D8698A">
        <w:rPr>
          <w:b/>
        </w:rPr>
        <w:t>Junior</w:t>
      </w:r>
      <w:r w:rsidR="00D8698A" w:rsidRPr="00DE1DFC">
        <w:rPr>
          <w:b/>
          <w:lang w:val="bg-BG"/>
        </w:rPr>
        <w:t xml:space="preserve"> </w:t>
      </w:r>
      <w:r w:rsidR="00D8698A">
        <w:rPr>
          <w:b/>
        </w:rPr>
        <w:t>KwikPen</w:t>
      </w:r>
      <w:r w:rsidR="00D8698A" w:rsidRPr="00D8698A">
        <w:rPr>
          <w:b/>
          <w:color w:val="000000"/>
          <w:lang w:val="bg-BG"/>
        </w:rPr>
        <w:t xml:space="preserve"> </w:t>
      </w:r>
      <w:r w:rsidRPr="00CC4C57">
        <w:rPr>
          <w:b/>
          <w:color w:val="000000"/>
          <w:lang w:val="bg-BG"/>
        </w:rPr>
        <w:t>инжекционен разтвор в предварително напълнена писалка</w:t>
      </w:r>
    </w:p>
    <w:p w:rsidR="00B23BB2" w:rsidRPr="004C676B" w:rsidRDefault="00392685" w:rsidP="00B23BB2">
      <w:pPr>
        <w:spacing w:after="240" w:line="340" w:lineRule="exact"/>
        <w:jc w:val="center"/>
        <w:rPr>
          <w:b/>
          <w:color w:val="000000"/>
          <w:lang w:val="bg-BG"/>
        </w:rPr>
      </w:pPr>
      <w:r>
        <w:rPr>
          <w:b/>
          <w:color w:val="000000"/>
          <w:lang w:val="bg-BG"/>
        </w:rPr>
        <w:t>и</w:t>
      </w:r>
      <w:r w:rsidR="00B23BB2" w:rsidRPr="004C676B">
        <w:rPr>
          <w:b/>
          <w:color w:val="000000"/>
          <w:lang w:val="bg-BG"/>
        </w:rPr>
        <w:t>нсулин лиспро (insulin lispro)</w:t>
      </w:r>
    </w:p>
    <w:p w:rsidR="007B3C8B" w:rsidRDefault="007B3C8B" w:rsidP="00B23BB2">
      <w:pPr>
        <w:spacing w:line="240" w:lineRule="auto"/>
        <w:jc w:val="center"/>
        <w:rPr>
          <w:noProof/>
          <w:lang w:val="bg-BG" w:eastAsia="en-GB"/>
        </w:rPr>
      </w:pPr>
    </w:p>
    <w:p w:rsidR="007B3C8B" w:rsidRPr="007B3C8B" w:rsidRDefault="007B3C8B" w:rsidP="00B23BB2">
      <w:pPr>
        <w:spacing w:line="240" w:lineRule="auto"/>
        <w:jc w:val="center"/>
        <w:rPr>
          <w:lang w:val="bg-BG"/>
        </w:rPr>
      </w:pPr>
      <w:r>
        <w:rPr>
          <w:szCs w:val="22"/>
        </w:rPr>
        <w:pict>
          <v:shape id="_x0000_i1067" type="#_x0000_t75" style="width:447.75pt;height:77.25pt">
            <v:imagedata r:id="rId90" o:title="Jr KP  IFU pen image" croptop="4964f" cropbottom="22060f" cropleft="1407f" cropright="14707f"/>
          </v:shape>
        </w:pict>
      </w:r>
    </w:p>
    <w:p w:rsidR="00B23BB2" w:rsidRPr="004C676B" w:rsidRDefault="00B23BB2" w:rsidP="00B23BB2">
      <w:pPr>
        <w:spacing w:line="240" w:lineRule="auto"/>
        <w:jc w:val="center"/>
        <w:rPr>
          <w:lang w:val="bg-BG"/>
        </w:rPr>
      </w:pPr>
    </w:p>
    <w:p w:rsidR="00B23BB2" w:rsidRPr="004C676B" w:rsidRDefault="00B23BB2" w:rsidP="00B23BB2">
      <w:pPr>
        <w:spacing w:line="240" w:lineRule="auto"/>
        <w:rPr>
          <w:lang w:val="bg-BG"/>
        </w:rPr>
      </w:pPr>
    </w:p>
    <w:p w:rsidR="00B23BB2" w:rsidRPr="004C676B" w:rsidRDefault="00B23BB2" w:rsidP="00B23BB2">
      <w:pPr>
        <w:spacing w:line="240" w:lineRule="atLeast"/>
        <w:jc w:val="center"/>
        <w:rPr>
          <w:b/>
          <w:color w:val="FF0000"/>
          <w:lang w:val="bg-BG"/>
        </w:rPr>
      </w:pPr>
      <w:r w:rsidRPr="004C676B">
        <w:rPr>
          <w:b/>
          <w:color w:val="FF0000"/>
          <w:lang w:val="bg-BG"/>
        </w:rPr>
        <w:t>МОЛЯ, ПРОЧЕТЕТЕ ТОВА РЪКОВОДСТВО ПРЕДИ УПОТРЕБА</w:t>
      </w:r>
    </w:p>
    <w:p w:rsidR="00B23BB2" w:rsidRPr="004C676B" w:rsidRDefault="00B23BB2" w:rsidP="00B23BB2">
      <w:pPr>
        <w:spacing w:before="40" w:after="120" w:line="240" w:lineRule="auto"/>
        <w:rPr>
          <w:noProof/>
          <w:color w:val="000000"/>
          <w:lang w:val="bg-BG"/>
        </w:rPr>
      </w:pPr>
      <w:r w:rsidRPr="004C676B">
        <w:rPr>
          <w:noProof/>
          <w:color w:val="000000"/>
          <w:lang w:val="bg-BG"/>
        </w:rPr>
        <w:t xml:space="preserve">Прочетете Ръководството за употреба преди да започнете да използвате </w:t>
      </w:r>
      <w:r w:rsidR="00D8698A">
        <w:rPr>
          <w:szCs w:val="22"/>
        </w:rPr>
        <w:t>Humalog</w:t>
      </w:r>
      <w:r w:rsidR="00D8698A" w:rsidRPr="00CC4C57">
        <w:rPr>
          <w:szCs w:val="22"/>
          <w:lang w:val="ru-RU"/>
        </w:rPr>
        <w:t xml:space="preserve"> </w:t>
      </w:r>
      <w:r w:rsidR="00D8698A">
        <w:rPr>
          <w:szCs w:val="22"/>
        </w:rPr>
        <w:t>Junior</w:t>
      </w:r>
      <w:r w:rsidR="00D8698A" w:rsidRPr="00CC4C57">
        <w:rPr>
          <w:szCs w:val="22"/>
          <w:lang w:val="ru-RU"/>
        </w:rPr>
        <w:t xml:space="preserve"> </w:t>
      </w:r>
      <w:r w:rsidR="00D8698A">
        <w:rPr>
          <w:szCs w:val="22"/>
        </w:rPr>
        <w:t>KwikPen</w:t>
      </w:r>
      <w:r w:rsidR="00D8698A" w:rsidRPr="00CC4C57">
        <w:rPr>
          <w:szCs w:val="22"/>
          <w:lang w:val="ru-RU"/>
        </w:rPr>
        <w:t xml:space="preserve"> </w:t>
      </w:r>
      <w:r w:rsidRPr="004C676B">
        <w:rPr>
          <w:noProof/>
          <w:lang w:val="bg-BG"/>
        </w:rPr>
        <w:t xml:space="preserve">и всеки път, когато получите друга писалка </w:t>
      </w:r>
      <w:r w:rsidR="00D8698A">
        <w:rPr>
          <w:szCs w:val="22"/>
        </w:rPr>
        <w:t>Humalog</w:t>
      </w:r>
      <w:r w:rsidR="00D8698A" w:rsidRPr="00CC4C57">
        <w:rPr>
          <w:szCs w:val="22"/>
          <w:lang w:val="ru-RU"/>
        </w:rPr>
        <w:t xml:space="preserve"> </w:t>
      </w:r>
      <w:r w:rsidR="00D8698A">
        <w:rPr>
          <w:szCs w:val="22"/>
        </w:rPr>
        <w:t>Junior</w:t>
      </w:r>
      <w:r w:rsidR="00D8698A" w:rsidRPr="00CC4C57">
        <w:rPr>
          <w:szCs w:val="22"/>
          <w:lang w:val="ru-RU"/>
        </w:rPr>
        <w:t xml:space="preserve"> </w:t>
      </w:r>
      <w:r w:rsidR="00D8698A">
        <w:rPr>
          <w:szCs w:val="22"/>
        </w:rPr>
        <w:t>KwikPen</w:t>
      </w:r>
      <w:r w:rsidRPr="004C676B">
        <w:rPr>
          <w:noProof/>
          <w:lang w:val="bg-BG"/>
        </w:rPr>
        <w:t xml:space="preserve">. </w:t>
      </w:r>
      <w:r w:rsidRPr="004C676B">
        <w:rPr>
          <w:noProof/>
          <w:color w:val="000000"/>
          <w:lang w:val="bg-BG"/>
        </w:rPr>
        <w:t xml:space="preserve">Възможно е да има нова информация. Тази информация не замества разговора с Вашия медицински специалист относно </w:t>
      </w:r>
      <w:r w:rsidR="004640CD">
        <w:rPr>
          <w:noProof/>
          <w:color w:val="000000"/>
          <w:lang w:val="bg-BG"/>
        </w:rPr>
        <w:t>заболяването</w:t>
      </w:r>
      <w:r w:rsidRPr="004C676B">
        <w:rPr>
          <w:noProof/>
          <w:color w:val="000000"/>
          <w:lang w:val="bg-BG"/>
        </w:rPr>
        <w:t xml:space="preserve"> Ви или лечението Ви.</w:t>
      </w:r>
    </w:p>
    <w:p w:rsidR="00A56280" w:rsidRDefault="00B23BB2" w:rsidP="00B23BB2">
      <w:pPr>
        <w:spacing w:before="40" w:after="120" w:line="240" w:lineRule="auto"/>
        <w:rPr>
          <w:color w:val="000000"/>
          <w:lang w:val="bg-BG"/>
        </w:rPr>
      </w:pPr>
      <w:r w:rsidRPr="004C676B">
        <w:rPr>
          <w:bCs/>
          <w:iCs/>
          <w:lang w:val="bg-BG"/>
        </w:rPr>
        <w:t>Humalog</w:t>
      </w:r>
      <w:r w:rsidRPr="004C676B">
        <w:rPr>
          <w:b/>
          <w:bCs/>
          <w:iCs/>
          <w:lang w:val="bg-BG"/>
        </w:rPr>
        <w:t xml:space="preserve"> </w:t>
      </w:r>
      <w:r w:rsidRPr="004C676B">
        <w:rPr>
          <w:bCs/>
          <w:iCs/>
          <w:lang w:val="bg-BG"/>
        </w:rPr>
        <w:t>10</w:t>
      </w:r>
      <w:r w:rsidRPr="004C676B">
        <w:rPr>
          <w:lang w:val="bg-BG"/>
        </w:rPr>
        <w:t>0 единици/ml Junior KwikPen</w:t>
      </w:r>
      <w:r w:rsidRPr="004C676B">
        <w:rPr>
          <w:bCs/>
          <w:iCs/>
          <w:lang w:val="bg-BG"/>
        </w:rPr>
        <w:t xml:space="preserve"> </w:t>
      </w:r>
      <w:r w:rsidRPr="004C676B">
        <w:rPr>
          <w:lang w:val="bg-BG"/>
        </w:rPr>
        <w:t xml:space="preserve">(„писалка“) </w:t>
      </w:r>
      <w:r w:rsidRPr="004C676B">
        <w:rPr>
          <w:color w:val="000000"/>
          <w:lang w:val="bg-BG"/>
        </w:rPr>
        <w:t xml:space="preserve">е предварително напълнена писалка за еднократна употреба, която съдържа 3 ml (300 единици, 100 единици/ml) инсулин лиспро инжекционен разтвор. </w:t>
      </w:r>
      <w:r w:rsidR="00A56280" w:rsidRPr="00C13827">
        <w:rPr>
          <w:lang w:val="bg-BG"/>
        </w:rPr>
        <w:t>Една писалка съдържа много дози инсулин</w:t>
      </w:r>
      <w:r w:rsidR="00A56280">
        <w:rPr>
          <w:color w:val="000000"/>
          <w:lang w:val="bg-BG"/>
        </w:rPr>
        <w:t>.</w:t>
      </w:r>
    </w:p>
    <w:p w:rsidR="00B23BB2" w:rsidRPr="004C676B" w:rsidRDefault="00B23BB2" w:rsidP="00B23BB2">
      <w:pPr>
        <w:spacing w:before="40" w:after="120" w:line="240" w:lineRule="auto"/>
        <w:rPr>
          <w:lang w:val="bg-BG"/>
        </w:rPr>
      </w:pPr>
    </w:p>
    <w:p w:rsidR="00B23BB2" w:rsidRPr="004C676B" w:rsidRDefault="00B23BB2" w:rsidP="00B23BB2">
      <w:pPr>
        <w:spacing w:before="40" w:after="120" w:line="240" w:lineRule="auto"/>
        <w:ind w:left="567" w:hanging="567"/>
        <w:rPr>
          <w:lang w:val="bg-BG"/>
        </w:rPr>
      </w:pPr>
      <w:r w:rsidRPr="004C676B">
        <w:rPr>
          <w:lang w:val="bg-BG"/>
        </w:rPr>
        <w:t>•</w:t>
      </w:r>
      <w:r w:rsidRPr="004C676B">
        <w:rPr>
          <w:lang w:val="bg-BG"/>
        </w:rPr>
        <w:tab/>
        <w:t xml:space="preserve">Вашият медицински специалист ще </w:t>
      </w:r>
      <w:r w:rsidR="00B64420">
        <w:rPr>
          <w:lang w:val="bg-BG"/>
        </w:rPr>
        <w:t>определи</w:t>
      </w:r>
      <w:r w:rsidRPr="004C676B">
        <w:rPr>
          <w:lang w:val="bg-BG"/>
        </w:rPr>
        <w:t xml:space="preserve"> колко единици </w:t>
      </w:r>
      <w:r w:rsidR="007E047F">
        <w:rPr>
          <w:lang w:val="bg-BG"/>
        </w:rPr>
        <w:t>щ</w:t>
      </w:r>
      <w:r w:rsidR="00B64420">
        <w:rPr>
          <w:lang w:val="bg-BG"/>
        </w:rPr>
        <w:t xml:space="preserve">е бъде </w:t>
      </w:r>
      <w:r w:rsidR="004640CD">
        <w:rPr>
          <w:lang w:val="bg-BG"/>
        </w:rPr>
        <w:t>В</w:t>
      </w:r>
      <w:r w:rsidR="00B64420">
        <w:rPr>
          <w:lang w:val="bg-BG"/>
        </w:rPr>
        <w:t>ашата доза</w:t>
      </w:r>
      <w:r w:rsidRPr="004C676B">
        <w:rPr>
          <w:lang w:val="bg-BG"/>
        </w:rPr>
        <w:t xml:space="preserve"> и как да инжектирате </w:t>
      </w:r>
      <w:r w:rsidR="004640CD">
        <w:rPr>
          <w:lang w:val="bg-BG"/>
        </w:rPr>
        <w:t xml:space="preserve">предписаната Ви </w:t>
      </w:r>
      <w:r w:rsidRPr="004C676B">
        <w:rPr>
          <w:lang w:val="bg-BG"/>
        </w:rPr>
        <w:t>доза инсулин.</w:t>
      </w:r>
    </w:p>
    <w:p w:rsidR="00B23BB2" w:rsidRDefault="00B23BB2" w:rsidP="00B23BB2">
      <w:pPr>
        <w:tabs>
          <w:tab w:val="left" w:pos="720"/>
        </w:tabs>
        <w:spacing w:before="40" w:after="120" w:line="240" w:lineRule="auto"/>
        <w:ind w:left="567" w:hanging="567"/>
        <w:rPr>
          <w:lang w:val="bg-BG"/>
        </w:rPr>
      </w:pPr>
      <w:r w:rsidRPr="004C676B">
        <w:rPr>
          <w:lang w:val="bg-BG"/>
        </w:rPr>
        <w:t>•</w:t>
      </w:r>
      <w:r w:rsidRPr="004C676B">
        <w:rPr>
          <w:lang w:val="bg-BG"/>
        </w:rPr>
        <w:tab/>
        <w:t xml:space="preserve">Писалката </w:t>
      </w:r>
      <w:r w:rsidR="00726FA3">
        <w:rPr>
          <w:lang w:val="bg-BG"/>
        </w:rPr>
        <w:t>набира</w:t>
      </w:r>
      <w:r w:rsidR="00E209CC" w:rsidRPr="001E1A5A">
        <w:rPr>
          <w:lang w:val="bg-BG"/>
        </w:rPr>
        <w:t xml:space="preserve"> по половин</w:t>
      </w:r>
      <w:r w:rsidR="00124463" w:rsidRPr="001144A7">
        <w:rPr>
          <w:lang w:val="bg-BG"/>
        </w:rPr>
        <w:t xml:space="preserve"> единица</w:t>
      </w:r>
      <w:r w:rsidR="00E209CC" w:rsidRPr="008C26DE">
        <w:rPr>
          <w:lang w:val="bg-BG"/>
        </w:rPr>
        <w:t xml:space="preserve"> (</w:t>
      </w:r>
      <w:r w:rsidR="00124463" w:rsidRPr="008C26DE">
        <w:rPr>
          <w:lang w:val="bg-BG"/>
        </w:rPr>
        <w:t>0,5 </w:t>
      </w:r>
      <w:r w:rsidR="00E209CC" w:rsidRPr="00D10EE0">
        <w:rPr>
          <w:lang w:val="bg-BG"/>
        </w:rPr>
        <w:t>единиц</w:t>
      </w:r>
      <w:r w:rsidR="00124463" w:rsidRPr="00D10EE0">
        <w:rPr>
          <w:lang w:val="bg-BG"/>
        </w:rPr>
        <w:t>и)</w:t>
      </w:r>
      <w:r w:rsidR="00E209CC" w:rsidRPr="00D10EE0">
        <w:rPr>
          <w:lang w:val="bg-BG"/>
        </w:rPr>
        <w:t xml:space="preserve"> </w:t>
      </w:r>
      <w:r w:rsidR="007E047F" w:rsidRPr="00C72ECE">
        <w:rPr>
          <w:lang w:val="bg-BG"/>
        </w:rPr>
        <w:t>на всяка стъпка</w:t>
      </w:r>
      <w:r w:rsidRPr="004C676B">
        <w:rPr>
          <w:lang w:val="bg-BG"/>
        </w:rPr>
        <w:t xml:space="preserve"> </w:t>
      </w:r>
      <w:r w:rsidRPr="004C676B">
        <w:rPr>
          <w:color w:val="000000"/>
          <w:lang w:val="bg-BG"/>
        </w:rPr>
        <w:t xml:space="preserve">Можете да инжектирате от </w:t>
      </w:r>
      <w:r w:rsidRPr="004C676B">
        <w:rPr>
          <w:lang w:val="bg-BG"/>
        </w:rPr>
        <w:t>0,5 единиц</w:t>
      </w:r>
      <w:r w:rsidR="00124463">
        <w:rPr>
          <w:lang w:val="bg-BG"/>
        </w:rPr>
        <w:t>и</w:t>
      </w:r>
      <w:r w:rsidRPr="004C676B">
        <w:rPr>
          <w:lang w:val="bg-BG"/>
        </w:rPr>
        <w:t xml:space="preserve"> </w:t>
      </w:r>
      <w:r w:rsidRPr="004C676B">
        <w:rPr>
          <w:color w:val="000000"/>
          <w:lang w:val="bg-BG"/>
        </w:rPr>
        <w:t>до 30 единици с една инжекция</w:t>
      </w:r>
      <w:r w:rsidRPr="004C676B">
        <w:rPr>
          <w:lang w:val="bg-BG"/>
        </w:rPr>
        <w:t>.</w:t>
      </w:r>
    </w:p>
    <w:p w:rsidR="00124463" w:rsidRDefault="00124463" w:rsidP="00124463">
      <w:pPr>
        <w:tabs>
          <w:tab w:val="left" w:pos="720"/>
        </w:tabs>
        <w:spacing w:before="40" w:after="120" w:line="240" w:lineRule="auto"/>
        <w:ind w:left="567" w:hanging="567"/>
        <w:rPr>
          <w:color w:val="000000"/>
          <w:szCs w:val="22"/>
          <w:lang w:val="bg-BG"/>
        </w:rPr>
      </w:pPr>
      <w:r w:rsidRPr="004C676B">
        <w:rPr>
          <w:lang w:val="bg-BG"/>
        </w:rPr>
        <w:t>•</w:t>
      </w:r>
      <w:r w:rsidRPr="004C676B">
        <w:rPr>
          <w:lang w:val="bg-BG"/>
        </w:rPr>
        <w:tab/>
      </w:r>
      <w:r w:rsidRPr="00234E5C">
        <w:rPr>
          <w:color w:val="000000"/>
          <w:szCs w:val="22"/>
          <w:lang w:val="bg-BG"/>
        </w:rPr>
        <w:t xml:space="preserve">Винаги </w:t>
      </w:r>
      <w:r w:rsidRPr="001E1A5A">
        <w:rPr>
          <w:color w:val="000000"/>
          <w:szCs w:val="22"/>
          <w:lang w:val="bg-BG"/>
        </w:rPr>
        <w:t xml:space="preserve">проверявайте числото в дозаторното прозорче, за да се </w:t>
      </w:r>
      <w:r w:rsidRPr="001144A7">
        <w:rPr>
          <w:color w:val="000000"/>
          <w:szCs w:val="22"/>
          <w:lang w:val="bg-BG"/>
        </w:rPr>
        <w:t>у</w:t>
      </w:r>
      <w:r w:rsidR="00B51775" w:rsidRPr="008C26DE">
        <w:rPr>
          <w:color w:val="000000"/>
          <w:szCs w:val="22"/>
          <w:lang w:val="bg-BG"/>
        </w:rPr>
        <w:t>верите</w:t>
      </w:r>
      <w:r w:rsidRPr="008C26DE">
        <w:rPr>
          <w:color w:val="000000"/>
          <w:szCs w:val="22"/>
          <w:lang w:val="bg-BG"/>
        </w:rPr>
        <w:t>, че сте избрали правилната доза</w:t>
      </w:r>
      <w:r w:rsidRPr="00D10EE0">
        <w:rPr>
          <w:color w:val="000000"/>
          <w:szCs w:val="22"/>
          <w:lang w:val="bg-BG"/>
        </w:rPr>
        <w:t>.</w:t>
      </w:r>
    </w:p>
    <w:p w:rsidR="00B23BB2" w:rsidRPr="004C676B" w:rsidRDefault="00B23BB2" w:rsidP="00B23BB2">
      <w:pPr>
        <w:tabs>
          <w:tab w:val="left" w:pos="720"/>
        </w:tabs>
        <w:spacing w:before="40" w:after="120" w:line="240" w:lineRule="auto"/>
        <w:ind w:left="567" w:hanging="567"/>
        <w:rPr>
          <w:lang w:val="bg-BG"/>
        </w:rPr>
      </w:pPr>
      <w:r w:rsidRPr="004C676B">
        <w:rPr>
          <w:lang w:val="bg-BG"/>
        </w:rPr>
        <w:t>•</w:t>
      </w:r>
      <w:r w:rsidRPr="004C676B">
        <w:rPr>
          <w:lang w:val="bg-BG"/>
        </w:rPr>
        <w:tab/>
        <w:t>Ако Вашата доза е по-голяма от 30 единици, ще трябва да си направите повече от една инжекция.</w:t>
      </w:r>
    </w:p>
    <w:p w:rsidR="00B23BB2" w:rsidRPr="004C676B" w:rsidRDefault="00B23BB2" w:rsidP="00B23BB2">
      <w:pPr>
        <w:tabs>
          <w:tab w:val="left" w:pos="720"/>
        </w:tabs>
        <w:spacing w:before="40" w:after="120" w:line="240" w:lineRule="auto"/>
        <w:ind w:left="567" w:hanging="567"/>
        <w:rPr>
          <w:bCs/>
          <w:iCs/>
          <w:lang w:val="bg-BG"/>
        </w:rPr>
      </w:pPr>
      <w:r w:rsidRPr="004C676B">
        <w:rPr>
          <w:lang w:val="bg-BG"/>
        </w:rPr>
        <w:t>•</w:t>
      </w:r>
      <w:r w:rsidRPr="004C676B">
        <w:rPr>
          <w:lang w:val="bg-BG"/>
        </w:rPr>
        <w:tab/>
        <w:t xml:space="preserve">Буталото се придвижва само по малко с всяка инжекция и Вие може да не забележите, че то се движи. </w:t>
      </w:r>
      <w:r w:rsidR="00016C03">
        <w:rPr>
          <w:lang w:val="bg-BG"/>
        </w:rPr>
        <w:t>Когато б</w:t>
      </w:r>
      <w:r w:rsidRPr="004C676B">
        <w:rPr>
          <w:lang w:val="bg-BG"/>
        </w:rPr>
        <w:t xml:space="preserve">уталото </w:t>
      </w:r>
      <w:r w:rsidR="00016C03">
        <w:rPr>
          <w:lang w:val="bg-BG"/>
        </w:rPr>
        <w:t>до</w:t>
      </w:r>
      <w:r w:rsidRPr="004C676B">
        <w:rPr>
          <w:lang w:val="bg-BG"/>
        </w:rPr>
        <w:t xml:space="preserve">стигне до края на патрона, </w:t>
      </w:r>
      <w:r w:rsidR="00016C03">
        <w:rPr>
          <w:lang w:val="bg-BG"/>
        </w:rPr>
        <w:t>тогава</w:t>
      </w:r>
      <w:r w:rsidRPr="004C676B">
        <w:rPr>
          <w:lang w:val="bg-BG"/>
        </w:rPr>
        <w:t xml:space="preserve"> сте използвали всичките 300 единици в писалката.</w:t>
      </w:r>
    </w:p>
    <w:p w:rsidR="00B23BB2" w:rsidRPr="004C676B" w:rsidRDefault="00B23BB2" w:rsidP="00B23BB2">
      <w:pPr>
        <w:spacing w:before="40" w:after="120" w:line="240" w:lineRule="auto"/>
        <w:rPr>
          <w:b/>
          <w:lang w:val="bg-BG"/>
        </w:rPr>
      </w:pPr>
      <w:r w:rsidRPr="004C676B">
        <w:rPr>
          <w:rFonts w:eastAsia="MS Mincho"/>
          <w:b/>
          <w:lang w:val="bg-BG"/>
        </w:rPr>
        <w:t xml:space="preserve">Не предоставяйте Вашата писалка на други хора, </w:t>
      </w:r>
      <w:r w:rsidR="007E047F">
        <w:rPr>
          <w:b/>
          <w:lang w:val="bg-BG" w:eastAsia="de-DE"/>
        </w:rPr>
        <w:t>дори и</w:t>
      </w:r>
      <w:r w:rsidRPr="004C676B">
        <w:rPr>
          <w:lang w:val="bg-BG" w:eastAsia="de-DE"/>
        </w:rPr>
        <w:t xml:space="preserve"> </w:t>
      </w:r>
      <w:r w:rsidRPr="004C676B">
        <w:rPr>
          <w:rFonts w:eastAsia="MS Mincho"/>
          <w:b/>
          <w:color w:val="000000"/>
          <w:lang w:val="bg-BG" w:eastAsia="ja-JP"/>
        </w:rPr>
        <w:t>ако иглата е сменена</w:t>
      </w:r>
      <w:r w:rsidRPr="004C676B">
        <w:rPr>
          <w:b/>
          <w:color w:val="000000"/>
          <w:lang w:val="bg-BG"/>
        </w:rPr>
        <w:t>. Не използвайте повторно или не предоставяте иглите на други хора</w:t>
      </w:r>
      <w:r w:rsidRPr="004C676B">
        <w:rPr>
          <w:rFonts w:eastAsia="MS Mincho"/>
          <w:b/>
          <w:lang w:val="bg-BG"/>
        </w:rPr>
        <w:t>. Може да им предадете инфекция или да получите инфекция от тях</w:t>
      </w:r>
      <w:r w:rsidRPr="004C676B">
        <w:rPr>
          <w:b/>
          <w:lang w:val="bg-BG"/>
        </w:rPr>
        <w:t>.</w:t>
      </w:r>
    </w:p>
    <w:p w:rsidR="00B23BB2" w:rsidRPr="004C676B" w:rsidRDefault="00B23BB2" w:rsidP="00B23BB2">
      <w:pPr>
        <w:spacing w:before="40" w:after="120" w:line="240" w:lineRule="auto"/>
        <w:rPr>
          <w:lang w:val="bg-BG"/>
        </w:rPr>
      </w:pPr>
      <w:r w:rsidRPr="004C676B">
        <w:rPr>
          <w:lang w:val="bg-BG"/>
        </w:rPr>
        <w:t>Тази писалка не се препоръчва за употреба от слепи хора или хора с увредено зрение</w:t>
      </w:r>
      <w:r w:rsidR="00085119">
        <w:rPr>
          <w:lang w:val="bg-BG"/>
        </w:rPr>
        <w:t>,</w:t>
      </w:r>
      <w:r w:rsidRPr="004C676B">
        <w:rPr>
          <w:lang w:val="bg-BG"/>
        </w:rPr>
        <w:t xml:space="preserve"> без помощ от лице, обучено да използва писалката.</w:t>
      </w:r>
    </w:p>
    <w:p w:rsidR="00B23BB2" w:rsidRPr="004C676B" w:rsidRDefault="00B23BB2" w:rsidP="00B23BB2">
      <w:pPr>
        <w:spacing w:before="40" w:after="120" w:line="240" w:lineRule="auto"/>
        <w:rPr>
          <w:lang w:val="bg-BG"/>
        </w:rPr>
      </w:pPr>
    </w:p>
    <w:p w:rsidR="00B23BB2" w:rsidRDefault="00B23BB2" w:rsidP="00CC4C57">
      <w:pPr>
        <w:keepNext/>
        <w:spacing w:line="240" w:lineRule="auto"/>
        <w:jc w:val="center"/>
        <w:rPr>
          <w:b/>
          <w:lang w:val="bg-BG"/>
        </w:rPr>
      </w:pPr>
      <w:r w:rsidRPr="004C676B">
        <w:rPr>
          <w:b/>
          <w:lang w:val="bg-BG"/>
        </w:rPr>
        <w:t>Части на писалката H</w:t>
      </w:r>
      <w:r w:rsidR="00016C03" w:rsidRPr="004C676B">
        <w:rPr>
          <w:b/>
          <w:lang w:val="bg-BG"/>
        </w:rPr>
        <w:t xml:space="preserve">umalog </w:t>
      </w:r>
      <w:r w:rsidRPr="004C676B">
        <w:rPr>
          <w:b/>
          <w:lang w:val="bg-BG"/>
        </w:rPr>
        <w:t>Junior KwikPen</w:t>
      </w:r>
    </w:p>
    <w:tbl>
      <w:tblPr>
        <w:tblW w:w="8940" w:type="dxa"/>
        <w:jc w:val="center"/>
        <w:tblLook w:val="04A0" w:firstRow="1" w:lastRow="0" w:firstColumn="1" w:lastColumn="0" w:noHBand="0" w:noVBand="1"/>
      </w:tblPr>
      <w:tblGrid>
        <w:gridCol w:w="434"/>
        <w:gridCol w:w="1286"/>
        <w:gridCol w:w="398"/>
        <w:gridCol w:w="360"/>
        <w:gridCol w:w="900"/>
        <w:gridCol w:w="1530"/>
        <w:gridCol w:w="271"/>
        <w:gridCol w:w="89"/>
        <w:gridCol w:w="1262"/>
        <w:gridCol w:w="165"/>
        <w:gridCol w:w="1040"/>
        <w:gridCol w:w="1205"/>
        <w:tblGridChange w:id="29">
          <w:tblGrid>
            <w:gridCol w:w="434"/>
            <w:gridCol w:w="1286"/>
            <w:gridCol w:w="398"/>
            <w:gridCol w:w="360"/>
            <w:gridCol w:w="900"/>
            <w:gridCol w:w="1530"/>
            <w:gridCol w:w="271"/>
            <w:gridCol w:w="89"/>
            <w:gridCol w:w="1262"/>
            <w:gridCol w:w="165"/>
            <w:gridCol w:w="1040"/>
            <w:gridCol w:w="1205"/>
          </w:tblGrid>
        </w:tblGridChange>
      </w:tblGrid>
      <w:tr w:rsidR="00392685" w:rsidRPr="004C676B" w:rsidTr="00CC4C57">
        <w:trPr>
          <w:trHeight w:val="315"/>
          <w:jc w:val="center"/>
        </w:trPr>
        <w:tc>
          <w:tcPr>
            <w:tcW w:w="434" w:type="dxa"/>
            <w:shd w:val="clear" w:color="auto" w:fill="auto"/>
            <w:noWrap/>
            <w:vAlign w:val="bottom"/>
          </w:tcPr>
          <w:p w:rsidR="00392685" w:rsidRPr="004C676B" w:rsidRDefault="00392685" w:rsidP="00CC4C57">
            <w:pPr>
              <w:keepNext/>
              <w:spacing w:line="240" w:lineRule="auto"/>
              <w:rPr>
                <w:lang w:val="bg-BG"/>
              </w:rPr>
            </w:pPr>
          </w:p>
        </w:tc>
        <w:tc>
          <w:tcPr>
            <w:tcW w:w="1684" w:type="dxa"/>
            <w:gridSpan w:val="2"/>
            <w:shd w:val="clear" w:color="auto" w:fill="auto"/>
            <w:noWrap/>
            <w:vAlign w:val="bottom"/>
            <w:hideMark/>
          </w:tcPr>
          <w:p w:rsidR="00392685" w:rsidRPr="004C676B" w:rsidRDefault="00392685" w:rsidP="00CC4C57">
            <w:pPr>
              <w:keepNext/>
              <w:spacing w:line="240" w:lineRule="auto"/>
              <w:jc w:val="center"/>
              <w:rPr>
                <w:lang w:val="bg-BG"/>
              </w:rPr>
            </w:pPr>
            <w:r w:rsidRPr="004C676B">
              <w:rPr>
                <w:color w:val="000000"/>
                <w:lang w:val="bg-BG"/>
              </w:rPr>
              <w:t>Капачка на писалката</w:t>
            </w:r>
          </w:p>
        </w:tc>
        <w:tc>
          <w:tcPr>
            <w:tcW w:w="360" w:type="dxa"/>
            <w:shd w:val="clear" w:color="auto" w:fill="auto"/>
            <w:noWrap/>
            <w:vAlign w:val="bottom"/>
          </w:tcPr>
          <w:p w:rsidR="00392685" w:rsidRPr="004C676B" w:rsidRDefault="00392685" w:rsidP="00CC4C57">
            <w:pPr>
              <w:keepNext/>
              <w:spacing w:line="240" w:lineRule="auto"/>
              <w:rPr>
                <w:lang w:val="bg-BG"/>
              </w:rPr>
            </w:pPr>
          </w:p>
        </w:tc>
        <w:tc>
          <w:tcPr>
            <w:tcW w:w="2430" w:type="dxa"/>
            <w:gridSpan w:val="2"/>
            <w:shd w:val="clear" w:color="auto" w:fill="auto"/>
            <w:noWrap/>
            <w:vAlign w:val="bottom"/>
            <w:hideMark/>
          </w:tcPr>
          <w:p w:rsidR="00392685" w:rsidRPr="004C676B" w:rsidRDefault="00392685" w:rsidP="00CC4C57">
            <w:pPr>
              <w:keepNext/>
              <w:spacing w:line="240" w:lineRule="auto"/>
              <w:jc w:val="center"/>
              <w:rPr>
                <w:lang w:val="bg-BG"/>
              </w:rPr>
            </w:pPr>
            <w:r w:rsidRPr="004C676B">
              <w:rPr>
                <w:color w:val="000000"/>
                <w:lang w:val="bg-BG"/>
              </w:rPr>
              <w:t>Гнездо на патрона</w:t>
            </w:r>
          </w:p>
        </w:tc>
        <w:tc>
          <w:tcPr>
            <w:tcW w:w="360" w:type="dxa"/>
            <w:gridSpan w:val="2"/>
            <w:shd w:val="clear" w:color="auto" w:fill="auto"/>
            <w:noWrap/>
            <w:vAlign w:val="bottom"/>
          </w:tcPr>
          <w:p w:rsidR="00392685" w:rsidRPr="004C676B" w:rsidRDefault="00392685" w:rsidP="00CC4C57">
            <w:pPr>
              <w:keepNext/>
              <w:spacing w:line="240" w:lineRule="auto"/>
              <w:rPr>
                <w:lang w:val="bg-BG"/>
              </w:rPr>
            </w:pPr>
          </w:p>
        </w:tc>
        <w:tc>
          <w:tcPr>
            <w:tcW w:w="1427" w:type="dxa"/>
            <w:gridSpan w:val="2"/>
            <w:shd w:val="clear" w:color="auto" w:fill="auto"/>
            <w:noWrap/>
            <w:vAlign w:val="bottom"/>
            <w:hideMark/>
          </w:tcPr>
          <w:p w:rsidR="00392685" w:rsidRPr="004C676B" w:rsidRDefault="00392685" w:rsidP="00CC4C57">
            <w:pPr>
              <w:keepNext/>
              <w:spacing w:line="240" w:lineRule="auto"/>
              <w:rPr>
                <w:lang w:val="bg-BG"/>
              </w:rPr>
            </w:pPr>
            <w:r w:rsidRPr="004C676B">
              <w:rPr>
                <w:color w:val="000000"/>
                <w:lang w:val="bg-BG"/>
              </w:rPr>
              <w:t>Етикет</w:t>
            </w:r>
          </w:p>
        </w:tc>
        <w:tc>
          <w:tcPr>
            <w:tcW w:w="2245" w:type="dxa"/>
            <w:gridSpan w:val="2"/>
            <w:shd w:val="clear" w:color="auto" w:fill="auto"/>
            <w:noWrap/>
            <w:vAlign w:val="bottom"/>
            <w:hideMark/>
          </w:tcPr>
          <w:p w:rsidR="00392685" w:rsidRPr="004C676B" w:rsidRDefault="00392685" w:rsidP="00CC4C57">
            <w:pPr>
              <w:keepNext/>
              <w:spacing w:line="240" w:lineRule="auto"/>
              <w:rPr>
                <w:lang w:val="bg-BG"/>
              </w:rPr>
            </w:pPr>
            <w:r w:rsidRPr="004C676B">
              <w:rPr>
                <w:color w:val="000000"/>
                <w:lang w:val="bg-BG"/>
              </w:rPr>
              <w:t>Индикатор на дозата</w:t>
            </w:r>
          </w:p>
        </w:tc>
      </w:tr>
      <w:tr w:rsidR="00392685" w:rsidRPr="004C676B" w:rsidTr="00392685">
        <w:trPr>
          <w:jc w:val="center"/>
        </w:trPr>
        <w:tc>
          <w:tcPr>
            <w:tcW w:w="8940" w:type="dxa"/>
            <w:gridSpan w:val="12"/>
            <w:shd w:val="clear" w:color="auto" w:fill="auto"/>
            <w:noWrap/>
          </w:tcPr>
          <w:p w:rsidR="00392685" w:rsidRPr="004C676B" w:rsidRDefault="00392685" w:rsidP="00CC4C57">
            <w:pPr>
              <w:keepNext/>
              <w:spacing w:line="240" w:lineRule="auto"/>
              <w:jc w:val="center"/>
              <w:rPr>
                <w:lang w:val="bg-BG"/>
              </w:rPr>
            </w:pPr>
          </w:p>
          <w:p w:rsidR="00392685" w:rsidRPr="004C676B" w:rsidRDefault="00392685" w:rsidP="00CC4C57">
            <w:pPr>
              <w:keepNext/>
              <w:spacing w:line="240" w:lineRule="auto"/>
              <w:jc w:val="center"/>
              <w:rPr>
                <w:lang w:val="bg-BG"/>
              </w:rPr>
            </w:pPr>
            <w:r w:rsidRPr="00C40007">
              <w:rPr>
                <w:noProof/>
                <w:lang w:eastAsia="en-GB"/>
              </w:rPr>
              <w:pict>
                <v:shape id="Picture 21" o:spid="_x0000_i1068" type="#_x0000_t75" style="width:405pt;height:45.75pt;visibility:visible">
                  <v:imagedata r:id="rId91" o:title="" croptop="4367f" cropbottom="45667f" cropleft="1f" cropright="761f"/>
                </v:shape>
              </w:pict>
            </w:r>
          </w:p>
        </w:tc>
      </w:tr>
      <w:tr w:rsidR="00392685" w:rsidRPr="004C676B" w:rsidTr="00CC4C57">
        <w:trPr>
          <w:jc w:val="center"/>
        </w:trPr>
        <w:tc>
          <w:tcPr>
            <w:tcW w:w="434" w:type="dxa"/>
            <w:shd w:val="clear" w:color="auto" w:fill="auto"/>
            <w:noWrap/>
          </w:tcPr>
          <w:p w:rsidR="00392685" w:rsidRPr="004C676B" w:rsidRDefault="00392685" w:rsidP="00CC4C57">
            <w:pPr>
              <w:keepNext/>
              <w:spacing w:line="240" w:lineRule="auto"/>
              <w:rPr>
                <w:lang w:val="bg-BG"/>
              </w:rPr>
            </w:pPr>
          </w:p>
        </w:tc>
        <w:tc>
          <w:tcPr>
            <w:tcW w:w="1286" w:type="dxa"/>
            <w:shd w:val="clear" w:color="auto" w:fill="auto"/>
            <w:noWrap/>
            <w:hideMark/>
          </w:tcPr>
          <w:p w:rsidR="00392685" w:rsidRPr="004C676B" w:rsidRDefault="00392685" w:rsidP="00CC4C57">
            <w:pPr>
              <w:keepNext/>
              <w:spacing w:line="240" w:lineRule="auto"/>
              <w:rPr>
                <w:lang w:val="bg-BG"/>
              </w:rPr>
            </w:pPr>
            <w:r w:rsidRPr="004C676B">
              <w:rPr>
                <w:color w:val="000000"/>
                <w:lang w:val="bg-BG"/>
              </w:rPr>
              <w:t>Клипс на писалката</w:t>
            </w:r>
          </w:p>
        </w:tc>
        <w:tc>
          <w:tcPr>
            <w:tcW w:w="1658" w:type="dxa"/>
            <w:gridSpan w:val="3"/>
            <w:shd w:val="clear" w:color="auto" w:fill="auto"/>
            <w:noWrap/>
            <w:hideMark/>
          </w:tcPr>
          <w:p w:rsidR="00392685" w:rsidRPr="004C676B" w:rsidRDefault="00392685" w:rsidP="00CC4C57">
            <w:pPr>
              <w:keepNext/>
              <w:spacing w:line="240" w:lineRule="auto"/>
              <w:rPr>
                <w:lang w:val="bg-BG"/>
              </w:rPr>
            </w:pPr>
            <w:r w:rsidRPr="004C676B">
              <w:rPr>
                <w:color w:val="000000"/>
                <w:lang w:val="bg-BG"/>
              </w:rPr>
              <w:t>Гумена запушалка</w:t>
            </w:r>
          </w:p>
        </w:tc>
        <w:tc>
          <w:tcPr>
            <w:tcW w:w="1801" w:type="dxa"/>
            <w:gridSpan w:val="2"/>
            <w:shd w:val="clear" w:color="auto" w:fill="auto"/>
            <w:noWrap/>
            <w:hideMark/>
          </w:tcPr>
          <w:p w:rsidR="00392685" w:rsidRPr="004C676B" w:rsidRDefault="00392685" w:rsidP="00CC4C57">
            <w:pPr>
              <w:keepNext/>
              <w:spacing w:line="240" w:lineRule="auto"/>
              <w:jc w:val="center"/>
              <w:rPr>
                <w:lang w:val="bg-BG"/>
              </w:rPr>
            </w:pPr>
            <w:r w:rsidRPr="004C676B">
              <w:rPr>
                <w:color w:val="000000"/>
                <w:lang w:val="bg-BG"/>
              </w:rPr>
              <w:t>Бутало</w:t>
            </w:r>
          </w:p>
        </w:tc>
        <w:tc>
          <w:tcPr>
            <w:tcW w:w="1351" w:type="dxa"/>
            <w:gridSpan w:val="2"/>
            <w:shd w:val="clear" w:color="auto" w:fill="auto"/>
            <w:noWrap/>
            <w:hideMark/>
          </w:tcPr>
          <w:p w:rsidR="00392685" w:rsidRPr="004C676B" w:rsidRDefault="00392685" w:rsidP="00CC4C57">
            <w:pPr>
              <w:keepNext/>
              <w:spacing w:line="240" w:lineRule="auto"/>
              <w:jc w:val="center"/>
              <w:rPr>
                <w:lang w:val="bg-BG"/>
              </w:rPr>
            </w:pPr>
            <w:r w:rsidRPr="004C676B">
              <w:rPr>
                <w:color w:val="000000"/>
                <w:lang w:val="bg-BG"/>
              </w:rPr>
              <w:t>Тяло на писалката</w:t>
            </w:r>
          </w:p>
        </w:tc>
        <w:tc>
          <w:tcPr>
            <w:tcW w:w="1205" w:type="dxa"/>
            <w:gridSpan w:val="2"/>
            <w:shd w:val="clear" w:color="auto" w:fill="auto"/>
            <w:noWrap/>
            <w:hideMark/>
          </w:tcPr>
          <w:p w:rsidR="00392685" w:rsidRPr="004C676B" w:rsidRDefault="00392685" w:rsidP="00CC4C57">
            <w:pPr>
              <w:keepNext/>
              <w:spacing w:line="240" w:lineRule="auto"/>
              <w:jc w:val="center"/>
              <w:rPr>
                <w:lang w:val="bg-BG"/>
              </w:rPr>
            </w:pPr>
            <w:r w:rsidRPr="004C676B">
              <w:rPr>
                <w:color w:val="000000"/>
                <w:lang w:val="bg-BG"/>
              </w:rPr>
              <w:t>Дозаторно</w:t>
            </w:r>
            <w:r w:rsidRPr="004C676B">
              <w:rPr>
                <w:color w:val="000000"/>
                <w:lang w:val="bg-BG"/>
              </w:rPr>
              <w:br/>
              <w:t>прозорче</w:t>
            </w:r>
          </w:p>
        </w:tc>
        <w:tc>
          <w:tcPr>
            <w:tcW w:w="1205" w:type="dxa"/>
            <w:shd w:val="clear" w:color="auto" w:fill="auto"/>
            <w:noWrap/>
            <w:hideMark/>
          </w:tcPr>
          <w:p w:rsidR="00392685" w:rsidRPr="004C676B" w:rsidRDefault="00392685" w:rsidP="00CC4C57">
            <w:pPr>
              <w:keepNext/>
              <w:spacing w:line="240" w:lineRule="auto"/>
              <w:rPr>
                <w:lang w:val="bg-BG"/>
              </w:rPr>
            </w:pPr>
            <w:r w:rsidRPr="004C676B">
              <w:rPr>
                <w:color w:val="000000"/>
                <w:lang w:val="bg-BG"/>
              </w:rPr>
              <w:t>Дозаторно копче</w:t>
            </w:r>
          </w:p>
        </w:tc>
      </w:tr>
    </w:tbl>
    <w:p w:rsidR="00392685" w:rsidRPr="004C676B" w:rsidRDefault="00392685" w:rsidP="00B23BB2">
      <w:pPr>
        <w:spacing w:line="240" w:lineRule="auto"/>
        <w:rPr>
          <w:lang w:val="bg-BG"/>
        </w:rPr>
      </w:pPr>
    </w:p>
    <w:tbl>
      <w:tblPr>
        <w:tblW w:w="0" w:type="auto"/>
        <w:jc w:val="center"/>
        <w:tblLayout w:type="fixed"/>
        <w:tblLook w:val="04A0" w:firstRow="1" w:lastRow="0" w:firstColumn="1" w:lastColumn="0" w:noHBand="0" w:noVBand="1"/>
      </w:tblPr>
      <w:tblGrid>
        <w:gridCol w:w="1800"/>
        <w:gridCol w:w="810"/>
        <w:gridCol w:w="810"/>
        <w:gridCol w:w="540"/>
        <w:gridCol w:w="1440"/>
        <w:gridCol w:w="1080"/>
        <w:gridCol w:w="2520"/>
      </w:tblGrid>
      <w:tr w:rsidR="00B23BB2" w:rsidRPr="00CC4C57" w:rsidTr="00562DBF">
        <w:trPr>
          <w:trHeight w:val="1233"/>
          <w:jc w:val="center"/>
        </w:trPr>
        <w:tc>
          <w:tcPr>
            <w:tcW w:w="5400" w:type="dxa"/>
            <w:gridSpan w:val="5"/>
            <w:shd w:val="clear" w:color="auto" w:fill="auto"/>
            <w:hideMark/>
          </w:tcPr>
          <w:p w:rsidR="00B23BB2" w:rsidRPr="004C676B" w:rsidRDefault="00B23BB2" w:rsidP="00CC4C57">
            <w:pPr>
              <w:keepNext/>
              <w:spacing w:line="240" w:lineRule="auto"/>
              <w:jc w:val="center"/>
              <w:rPr>
                <w:b/>
                <w:lang w:val="bg-BG"/>
              </w:rPr>
            </w:pPr>
            <w:r w:rsidRPr="004C676B">
              <w:rPr>
                <w:b/>
                <w:lang w:val="bg-BG"/>
              </w:rPr>
              <w:t>Части на иглата за писалка</w:t>
            </w:r>
          </w:p>
          <w:p w:rsidR="00B23BB2" w:rsidRPr="004C676B" w:rsidRDefault="00B23BB2" w:rsidP="00CC4C57">
            <w:pPr>
              <w:keepNext/>
              <w:spacing w:line="240" w:lineRule="auto"/>
              <w:jc w:val="center"/>
              <w:rPr>
                <w:b/>
                <w:lang w:val="bg-BG"/>
              </w:rPr>
            </w:pPr>
            <w:r w:rsidRPr="004C676B">
              <w:rPr>
                <w:b/>
                <w:lang w:val="bg-BG"/>
              </w:rPr>
              <w:t>(Иглите не са включени)</w:t>
            </w:r>
          </w:p>
        </w:tc>
        <w:tc>
          <w:tcPr>
            <w:tcW w:w="1080" w:type="dxa"/>
            <w:shd w:val="clear" w:color="auto" w:fill="auto"/>
          </w:tcPr>
          <w:p w:rsidR="00B23BB2" w:rsidRPr="004C676B" w:rsidRDefault="00B23BB2" w:rsidP="00562DBF">
            <w:pPr>
              <w:spacing w:line="240" w:lineRule="auto"/>
              <w:jc w:val="center"/>
              <w:rPr>
                <w:b/>
                <w:lang w:val="bg-BG"/>
              </w:rPr>
            </w:pPr>
          </w:p>
        </w:tc>
        <w:tc>
          <w:tcPr>
            <w:tcW w:w="2520" w:type="dxa"/>
            <w:shd w:val="clear" w:color="auto" w:fill="auto"/>
            <w:hideMark/>
          </w:tcPr>
          <w:p w:rsidR="00B23BB2" w:rsidRPr="004C676B" w:rsidRDefault="00B23BB2" w:rsidP="00562DBF">
            <w:pPr>
              <w:spacing w:line="240" w:lineRule="auto"/>
              <w:jc w:val="center"/>
              <w:rPr>
                <w:b/>
                <w:lang w:val="bg-BG"/>
              </w:rPr>
            </w:pPr>
            <w:r w:rsidRPr="004C676B">
              <w:rPr>
                <w:b/>
                <w:lang w:val="bg-BG"/>
              </w:rPr>
              <w:t>Дозаторно копче</w:t>
            </w:r>
          </w:p>
          <w:p w:rsidR="00B23BB2" w:rsidRPr="004C676B" w:rsidRDefault="00B23BB2" w:rsidP="00562DBF">
            <w:pPr>
              <w:spacing w:before="60" w:line="240" w:lineRule="auto"/>
              <w:jc w:val="center"/>
              <w:rPr>
                <w:b/>
                <w:lang w:val="bg-BG"/>
              </w:rPr>
            </w:pPr>
            <w:r w:rsidRPr="004C676B">
              <w:rPr>
                <w:b/>
                <w:lang w:val="bg-BG"/>
              </w:rPr>
              <w:t>Синьо, с повдигнати ръбове в края и отстрани</w:t>
            </w:r>
          </w:p>
        </w:tc>
      </w:tr>
      <w:tr w:rsidR="00B23BB2" w:rsidRPr="004C676B" w:rsidTr="00562DBF">
        <w:trPr>
          <w:trHeight w:val="378"/>
          <w:jc w:val="center"/>
        </w:trPr>
        <w:tc>
          <w:tcPr>
            <w:tcW w:w="2610" w:type="dxa"/>
            <w:gridSpan w:val="2"/>
            <w:shd w:val="clear" w:color="auto" w:fill="auto"/>
            <w:vAlign w:val="bottom"/>
          </w:tcPr>
          <w:p w:rsidR="00B23BB2" w:rsidRPr="004C676B" w:rsidRDefault="00B23BB2" w:rsidP="00CC4C57">
            <w:pPr>
              <w:keepNext/>
              <w:spacing w:line="240" w:lineRule="auto"/>
              <w:rPr>
                <w:rFonts w:eastAsia="MS Mincho"/>
                <w:lang w:val="bg-BG"/>
              </w:rPr>
            </w:pPr>
          </w:p>
          <w:p w:rsidR="00B23BB2" w:rsidRPr="004C676B" w:rsidRDefault="00B23BB2" w:rsidP="00CC4C57">
            <w:pPr>
              <w:keepNext/>
              <w:spacing w:line="240" w:lineRule="auto"/>
              <w:rPr>
                <w:lang w:val="bg-BG"/>
              </w:rPr>
            </w:pPr>
          </w:p>
        </w:tc>
        <w:tc>
          <w:tcPr>
            <w:tcW w:w="1350" w:type="dxa"/>
            <w:gridSpan w:val="2"/>
            <w:shd w:val="clear" w:color="auto" w:fill="auto"/>
            <w:vAlign w:val="bottom"/>
          </w:tcPr>
          <w:p w:rsidR="00B23BB2" w:rsidRPr="004C676B" w:rsidRDefault="00B23BB2" w:rsidP="00562DBF">
            <w:pPr>
              <w:spacing w:line="240" w:lineRule="auto"/>
              <w:jc w:val="center"/>
              <w:rPr>
                <w:lang w:val="bg-BG"/>
              </w:rPr>
            </w:pPr>
          </w:p>
        </w:tc>
        <w:tc>
          <w:tcPr>
            <w:tcW w:w="1440" w:type="dxa"/>
            <w:shd w:val="clear" w:color="auto" w:fill="auto"/>
            <w:vAlign w:val="bottom"/>
            <w:hideMark/>
          </w:tcPr>
          <w:p w:rsidR="00B23BB2" w:rsidRPr="004C676B" w:rsidRDefault="00B23BB2" w:rsidP="00562DBF">
            <w:pPr>
              <w:spacing w:line="240" w:lineRule="auto"/>
              <w:jc w:val="center"/>
              <w:rPr>
                <w:lang w:val="bg-BG"/>
              </w:rPr>
            </w:pPr>
            <w:r w:rsidRPr="004C676B">
              <w:rPr>
                <w:lang w:val="bg-BG"/>
              </w:rPr>
              <w:t>Хартиен етикет</w:t>
            </w:r>
          </w:p>
        </w:tc>
        <w:tc>
          <w:tcPr>
            <w:tcW w:w="1080" w:type="dxa"/>
            <w:shd w:val="clear" w:color="auto" w:fill="auto"/>
            <w:vAlign w:val="bottom"/>
          </w:tcPr>
          <w:p w:rsidR="00B23BB2" w:rsidRPr="004C676B" w:rsidRDefault="00B23BB2" w:rsidP="00562DBF">
            <w:pPr>
              <w:spacing w:line="240" w:lineRule="auto"/>
              <w:rPr>
                <w:lang w:val="bg-BG"/>
              </w:rPr>
            </w:pPr>
          </w:p>
        </w:tc>
        <w:tc>
          <w:tcPr>
            <w:tcW w:w="2520" w:type="dxa"/>
            <w:shd w:val="clear" w:color="auto" w:fill="auto"/>
            <w:vAlign w:val="bottom"/>
          </w:tcPr>
          <w:p w:rsidR="00B23BB2" w:rsidRPr="004C676B" w:rsidRDefault="00B23BB2" w:rsidP="00562DBF">
            <w:pPr>
              <w:spacing w:line="240" w:lineRule="auto"/>
              <w:rPr>
                <w:lang w:val="bg-BG"/>
              </w:rPr>
            </w:pPr>
          </w:p>
        </w:tc>
      </w:tr>
      <w:tr w:rsidR="00B23BB2" w:rsidRPr="004C676B" w:rsidTr="00562DBF">
        <w:trPr>
          <w:jc w:val="center"/>
        </w:trPr>
        <w:tc>
          <w:tcPr>
            <w:tcW w:w="5400" w:type="dxa"/>
            <w:gridSpan w:val="5"/>
            <w:shd w:val="clear" w:color="auto" w:fill="auto"/>
          </w:tcPr>
          <w:p w:rsidR="00B23BB2" w:rsidRPr="004C676B" w:rsidRDefault="00B23BB2" w:rsidP="00CC4C57">
            <w:pPr>
              <w:keepNext/>
              <w:spacing w:line="240" w:lineRule="auto"/>
              <w:jc w:val="center"/>
              <w:rPr>
                <w:lang w:val="bg-BG"/>
              </w:rPr>
            </w:pPr>
          </w:p>
          <w:p w:rsidR="00B23BB2" w:rsidRPr="004C676B" w:rsidRDefault="00B23BB2" w:rsidP="00CC4C57">
            <w:pPr>
              <w:keepNext/>
              <w:spacing w:line="240" w:lineRule="auto"/>
              <w:jc w:val="center"/>
              <w:rPr>
                <w:lang w:val="bg-BG"/>
              </w:rPr>
            </w:pPr>
            <w:r w:rsidRPr="00C40007">
              <w:rPr>
                <w:noProof/>
                <w:lang w:eastAsia="en-GB"/>
              </w:rPr>
              <w:pict>
                <v:shape id="Picture 20" o:spid="_x0000_i1069" type="#_x0000_t75" style="width:204pt;height:51pt;visibility:visible">
                  <v:imagedata r:id="rId92" o:title=""/>
                </v:shape>
              </w:pict>
            </w:r>
          </w:p>
        </w:tc>
        <w:tc>
          <w:tcPr>
            <w:tcW w:w="1080" w:type="dxa"/>
            <w:shd w:val="clear" w:color="auto" w:fill="auto"/>
          </w:tcPr>
          <w:p w:rsidR="00B23BB2" w:rsidRPr="004C676B" w:rsidRDefault="00B23BB2" w:rsidP="00562DBF">
            <w:pPr>
              <w:spacing w:line="240" w:lineRule="auto"/>
              <w:rPr>
                <w:lang w:val="bg-BG"/>
              </w:rPr>
            </w:pPr>
          </w:p>
        </w:tc>
        <w:tc>
          <w:tcPr>
            <w:tcW w:w="2520" w:type="dxa"/>
            <w:shd w:val="clear" w:color="auto" w:fill="auto"/>
            <w:vAlign w:val="center"/>
          </w:tcPr>
          <w:p w:rsidR="00B23BB2" w:rsidRPr="004C676B" w:rsidRDefault="00B23BB2" w:rsidP="00562DBF">
            <w:pPr>
              <w:spacing w:line="240" w:lineRule="auto"/>
              <w:jc w:val="center"/>
              <w:rPr>
                <w:lang w:val="bg-BG"/>
              </w:rPr>
            </w:pPr>
          </w:p>
          <w:p w:rsidR="00B23BB2" w:rsidRPr="004C676B" w:rsidRDefault="00B23BB2" w:rsidP="00562DBF">
            <w:pPr>
              <w:spacing w:line="240" w:lineRule="auto"/>
              <w:jc w:val="center"/>
              <w:rPr>
                <w:lang w:val="bg-BG"/>
              </w:rPr>
            </w:pPr>
            <w:r w:rsidRPr="00C40007">
              <w:rPr>
                <w:noProof/>
                <w:lang w:eastAsia="en-GB"/>
              </w:rPr>
              <w:pict>
                <v:shape id="Picture 19" o:spid="_x0000_i1070" type="#_x0000_t75" style="width:47.25pt;height:50.25pt;visibility:visible">
                  <v:imagedata r:id="rId93" o:title="" croptop="40912f" cropbottom="4741f" cropleft="48318f" cropright="8863f"/>
                </v:shape>
              </w:pict>
            </w:r>
          </w:p>
        </w:tc>
      </w:tr>
      <w:tr w:rsidR="00B23BB2" w:rsidRPr="004C676B" w:rsidTr="00562DBF">
        <w:trPr>
          <w:jc w:val="center"/>
        </w:trPr>
        <w:tc>
          <w:tcPr>
            <w:tcW w:w="1800" w:type="dxa"/>
            <w:shd w:val="clear" w:color="auto" w:fill="auto"/>
            <w:hideMark/>
          </w:tcPr>
          <w:p w:rsidR="00B23BB2" w:rsidRPr="004C676B" w:rsidRDefault="00B23BB2" w:rsidP="00CC4C57">
            <w:pPr>
              <w:keepNext/>
              <w:spacing w:line="240" w:lineRule="auto"/>
              <w:jc w:val="center"/>
              <w:rPr>
                <w:lang w:val="bg-BG"/>
              </w:rPr>
            </w:pPr>
            <w:r w:rsidRPr="004C676B">
              <w:rPr>
                <w:lang w:val="bg-BG"/>
              </w:rPr>
              <w:t>Външна капачка на иглата</w:t>
            </w:r>
          </w:p>
        </w:tc>
        <w:tc>
          <w:tcPr>
            <w:tcW w:w="1620" w:type="dxa"/>
            <w:gridSpan w:val="2"/>
            <w:shd w:val="clear" w:color="auto" w:fill="auto"/>
            <w:hideMark/>
          </w:tcPr>
          <w:p w:rsidR="00B23BB2" w:rsidRPr="004C676B" w:rsidRDefault="00B23BB2" w:rsidP="00562DBF">
            <w:pPr>
              <w:spacing w:line="240" w:lineRule="auto"/>
              <w:jc w:val="center"/>
              <w:rPr>
                <w:lang w:val="bg-BG"/>
              </w:rPr>
            </w:pPr>
            <w:r w:rsidRPr="004C676B">
              <w:rPr>
                <w:lang w:val="bg-BG"/>
              </w:rPr>
              <w:t>Вътрешна капачка на иглата</w:t>
            </w:r>
          </w:p>
        </w:tc>
        <w:tc>
          <w:tcPr>
            <w:tcW w:w="1980" w:type="dxa"/>
            <w:gridSpan w:val="2"/>
            <w:shd w:val="clear" w:color="auto" w:fill="auto"/>
            <w:hideMark/>
          </w:tcPr>
          <w:p w:rsidR="00B23BB2" w:rsidRPr="004C676B" w:rsidRDefault="00B23BB2" w:rsidP="00562DBF">
            <w:pPr>
              <w:spacing w:line="240" w:lineRule="auto"/>
              <w:rPr>
                <w:lang w:val="bg-BG"/>
              </w:rPr>
            </w:pPr>
            <w:r w:rsidRPr="004C676B">
              <w:rPr>
                <w:color w:val="000000"/>
                <w:lang w:val="bg-BG"/>
              </w:rPr>
              <w:t>Игла</w:t>
            </w:r>
          </w:p>
        </w:tc>
        <w:tc>
          <w:tcPr>
            <w:tcW w:w="1080" w:type="dxa"/>
            <w:shd w:val="clear" w:color="auto" w:fill="auto"/>
          </w:tcPr>
          <w:p w:rsidR="00B23BB2" w:rsidRPr="004C676B" w:rsidRDefault="00B23BB2" w:rsidP="00562DBF">
            <w:pPr>
              <w:spacing w:line="240" w:lineRule="auto"/>
              <w:rPr>
                <w:lang w:val="bg-BG"/>
              </w:rPr>
            </w:pPr>
          </w:p>
        </w:tc>
        <w:tc>
          <w:tcPr>
            <w:tcW w:w="2520" w:type="dxa"/>
            <w:shd w:val="clear" w:color="auto" w:fill="auto"/>
          </w:tcPr>
          <w:p w:rsidR="00B23BB2" w:rsidRPr="004C676B" w:rsidRDefault="00B23BB2" w:rsidP="00562DBF">
            <w:pPr>
              <w:spacing w:line="240" w:lineRule="auto"/>
              <w:rPr>
                <w:lang w:val="bg-BG"/>
              </w:rPr>
            </w:pPr>
          </w:p>
        </w:tc>
      </w:tr>
    </w:tbl>
    <w:p w:rsidR="00B23BB2" w:rsidRPr="004C676B" w:rsidRDefault="00B23BB2" w:rsidP="00B23BB2">
      <w:pPr>
        <w:spacing w:line="240" w:lineRule="auto"/>
        <w:rPr>
          <w:lang w:val="bg-BG"/>
        </w:rPr>
      </w:pPr>
    </w:p>
    <w:p w:rsidR="00B23BB2" w:rsidRPr="004C676B" w:rsidRDefault="00B23BB2" w:rsidP="00B23BB2">
      <w:pPr>
        <w:spacing w:line="240" w:lineRule="auto"/>
        <w:rPr>
          <w:lang w:val="bg-BG"/>
        </w:rPr>
      </w:pPr>
    </w:p>
    <w:p w:rsidR="00B23BB2" w:rsidRPr="004C676B" w:rsidRDefault="00B23BB2" w:rsidP="00B23BB2">
      <w:pPr>
        <w:spacing w:line="240" w:lineRule="auto"/>
        <w:rPr>
          <w:lang w:val="bg-BG"/>
        </w:rPr>
      </w:pPr>
    </w:p>
    <w:p w:rsidR="00B23BB2" w:rsidRPr="004C676B" w:rsidRDefault="00B23BB2" w:rsidP="00B23BB2">
      <w:pPr>
        <w:shd w:val="clear" w:color="auto" w:fill="FF9933"/>
        <w:spacing w:after="60" w:line="240" w:lineRule="auto"/>
        <w:rPr>
          <w:b/>
          <w:lang w:val="bg-BG"/>
        </w:rPr>
      </w:pPr>
      <w:r w:rsidRPr="004C676B">
        <w:rPr>
          <w:b/>
          <w:lang w:val="bg-BG"/>
        </w:rPr>
        <w:t>Как да разпознаете своята писалка H</w:t>
      </w:r>
      <w:r w:rsidR="00016C03" w:rsidRPr="004C676B">
        <w:rPr>
          <w:b/>
          <w:lang w:val="bg-BG"/>
        </w:rPr>
        <w:t xml:space="preserve">umalog </w:t>
      </w:r>
      <w:r w:rsidRPr="004C676B">
        <w:rPr>
          <w:b/>
          <w:lang w:val="bg-BG"/>
        </w:rPr>
        <w:t>Junior KwikPen:</w:t>
      </w:r>
    </w:p>
    <w:p w:rsidR="00B23BB2" w:rsidRPr="004C676B" w:rsidRDefault="00B23BB2" w:rsidP="00B23BB2">
      <w:pPr>
        <w:tabs>
          <w:tab w:val="left" w:pos="1710"/>
        </w:tabs>
        <w:spacing w:after="120" w:line="240" w:lineRule="auto"/>
        <w:ind w:left="284" w:hanging="284"/>
        <w:rPr>
          <w:lang w:val="bg-BG"/>
        </w:rPr>
      </w:pPr>
      <w:r w:rsidRPr="004C676B">
        <w:rPr>
          <w:lang w:val="bg-BG"/>
        </w:rPr>
        <w:t>•</w:t>
      </w:r>
      <w:r w:rsidRPr="004C676B">
        <w:rPr>
          <w:lang w:val="bg-BG"/>
        </w:rPr>
        <w:tab/>
        <w:t>Цвят на писалката:</w:t>
      </w:r>
      <w:r w:rsidRPr="004C676B">
        <w:rPr>
          <w:lang w:val="bg-BG"/>
        </w:rPr>
        <w:tab/>
        <w:t>син</w:t>
      </w:r>
    </w:p>
    <w:p w:rsidR="00B23BB2" w:rsidRPr="004C676B" w:rsidRDefault="00B23BB2" w:rsidP="00B23BB2">
      <w:pPr>
        <w:tabs>
          <w:tab w:val="left" w:pos="1710"/>
        </w:tabs>
        <w:spacing w:after="120" w:line="240" w:lineRule="auto"/>
        <w:ind w:left="284" w:hanging="284"/>
        <w:rPr>
          <w:lang w:val="bg-BG"/>
        </w:rPr>
      </w:pPr>
      <w:r w:rsidRPr="004C676B">
        <w:rPr>
          <w:lang w:val="bg-BG"/>
        </w:rPr>
        <w:t>•</w:t>
      </w:r>
      <w:r w:rsidRPr="004C676B">
        <w:rPr>
          <w:lang w:val="bg-BG"/>
        </w:rPr>
        <w:tab/>
        <w:t>Дозаторно копче:</w:t>
      </w:r>
      <w:r w:rsidRPr="004C676B">
        <w:rPr>
          <w:lang w:val="bg-BG"/>
        </w:rPr>
        <w:tab/>
        <w:t xml:space="preserve">синьо, с повдигнати ръбове в </w:t>
      </w:r>
      <w:r w:rsidRPr="00E4283C">
        <w:rPr>
          <w:lang w:val="bg-BG"/>
        </w:rPr>
        <w:t>кра</w:t>
      </w:r>
      <w:r w:rsidR="00E4283C">
        <w:rPr>
          <w:lang w:val="bg-BG"/>
        </w:rPr>
        <w:t>я</w:t>
      </w:r>
      <w:r w:rsidRPr="004C676B">
        <w:rPr>
          <w:lang w:val="bg-BG"/>
        </w:rPr>
        <w:t xml:space="preserve"> и отстрани</w:t>
      </w:r>
    </w:p>
    <w:p w:rsidR="00B23BB2" w:rsidRPr="004C676B" w:rsidRDefault="00E4283C" w:rsidP="00CC4C57">
      <w:pPr>
        <w:spacing w:after="120" w:line="240" w:lineRule="auto"/>
        <w:ind w:left="2268" w:hanging="2268"/>
        <w:rPr>
          <w:lang w:val="bg-BG"/>
        </w:rPr>
      </w:pPr>
      <w:r>
        <w:rPr>
          <w:lang w:val="bg-BG"/>
        </w:rPr>
        <w:t>•</w:t>
      </w:r>
      <w:r w:rsidR="00400E50">
        <w:rPr>
          <w:lang w:val="bg-BG"/>
        </w:rPr>
        <w:tab/>
      </w:r>
      <w:r>
        <w:rPr>
          <w:lang w:val="bg-BG"/>
        </w:rPr>
        <w:t>Етикет:</w:t>
      </w:r>
      <w:r>
        <w:rPr>
          <w:lang w:val="bg-BG"/>
        </w:rPr>
        <w:tab/>
      </w:r>
      <w:r w:rsidR="00B23BB2" w:rsidRPr="004C676B">
        <w:rPr>
          <w:lang w:val="bg-BG"/>
        </w:rPr>
        <w:t>бял с оранжево оцветена лента и ивица, оцветена в оранжево до жълто</w:t>
      </w:r>
      <w:r>
        <w:rPr>
          <w:lang w:val="bg-BG"/>
        </w:rPr>
        <w:t xml:space="preserve"> и виненочервено (бордо)</w:t>
      </w:r>
    </w:p>
    <w:p w:rsidR="00B23BB2" w:rsidRPr="004C676B" w:rsidRDefault="00B23BB2" w:rsidP="00B23BB2">
      <w:pPr>
        <w:spacing w:line="240" w:lineRule="auto"/>
        <w:rPr>
          <w:lang w:val="bg-BG"/>
        </w:rPr>
      </w:pPr>
    </w:p>
    <w:p w:rsidR="00B23BB2" w:rsidRPr="004C676B" w:rsidRDefault="00B23BB2" w:rsidP="00B23BB2">
      <w:pPr>
        <w:shd w:val="clear" w:color="auto" w:fill="FF9933"/>
        <w:spacing w:after="60" w:line="240" w:lineRule="auto"/>
        <w:rPr>
          <w:b/>
          <w:lang w:val="bg-BG"/>
        </w:rPr>
      </w:pPr>
      <w:r w:rsidRPr="004C676B">
        <w:rPr>
          <w:b/>
          <w:lang w:val="bg-BG"/>
        </w:rPr>
        <w:t>Средства, необходими, за поставяне на инжекцията:</w:t>
      </w:r>
    </w:p>
    <w:p w:rsidR="00B23BB2" w:rsidRPr="004C676B" w:rsidRDefault="00B23BB2" w:rsidP="00B23BB2">
      <w:pPr>
        <w:spacing w:after="120" w:line="240" w:lineRule="auto"/>
        <w:ind w:left="284" w:hanging="284"/>
        <w:rPr>
          <w:lang w:val="bg-BG"/>
        </w:rPr>
      </w:pPr>
      <w:r w:rsidRPr="004C676B">
        <w:rPr>
          <w:lang w:val="bg-BG"/>
        </w:rPr>
        <w:t>•</w:t>
      </w:r>
      <w:r w:rsidRPr="004C676B">
        <w:rPr>
          <w:lang w:val="bg-BG"/>
        </w:rPr>
        <w:tab/>
        <w:t>Писалка H</w:t>
      </w:r>
      <w:r w:rsidR="00B51775" w:rsidRPr="004C676B">
        <w:rPr>
          <w:lang w:val="bg-BG"/>
        </w:rPr>
        <w:t xml:space="preserve">umalog </w:t>
      </w:r>
      <w:r w:rsidRPr="004C676B">
        <w:rPr>
          <w:lang w:val="bg-BG"/>
        </w:rPr>
        <w:t>Junior KwikPen</w:t>
      </w:r>
    </w:p>
    <w:p w:rsidR="00B23BB2" w:rsidRPr="004C676B" w:rsidRDefault="00B23BB2" w:rsidP="00B23BB2">
      <w:pPr>
        <w:spacing w:after="120" w:line="240" w:lineRule="auto"/>
        <w:ind w:left="284" w:hanging="284"/>
        <w:rPr>
          <w:lang w:val="bg-BG"/>
        </w:rPr>
      </w:pPr>
      <w:r w:rsidRPr="004C676B">
        <w:rPr>
          <w:lang w:val="bg-BG"/>
        </w:rPr>
        <w:t>•</w:t>
      </w:r>
      <w:r w:rsidRPr="004C676B">
        <w:rPr>
          <w:lang w:val="bg-BG"/>
        </w:rPr>
        <w:tab/>
        <w:t>Игла, съвместима с писалката KwikPen (препоръчват</w:t>
      </w:r>
      <w:r w:rsidR="00B51775">
        <w:rPr>
          <w:lang w:val="bg-BG"/>
        </w:rPr>
        <w:t xml:space="preserve"> се игли за писалка на фирма BD </w:t>
      </w:r>
      <w:r w:rsidRPr="004C676B">
        <w:rPr>
          <w:lang w:val="bg-BG"/>
        </w:rPr>
        <w:t>[Becton, Dickinson and Company])</w:t>
      </w:r>
    </w:p>
    <w:p w:rsidR="00B23BB2" w:rsidRPr="004C676B" w:rsidRDefault="00B23BB2" w:rsidP="00B23BB2">
      <w:pPr>
        <w:spacing w:after="120" w:line="240" w:lineRule="auto"/>
        <w:ind w:left="284" w:hanging="284"/>
        <w:rPr>
          <w:lang w:val="bg-BG"/>
        </w:rPr>
      </w:pPr>
      <w:r w:rsidRPr="004C676B">
        <w:rPr>
          <w:lang w:val="bg-BG"/>
        </w:rPr>
        <w:t>•</w:t>
      </w:r>
      <w:r w:rsidRPr="004C676B">
        <w:rPr>
          <w:lang w:val="bg-BG"/>
        </w:rPr>
        <w:tab/>
        <w:t>Тампон</w:t>
      </w:r>
    </w:p>
    <w:p w:rsidR="00B23BB2" w:rsidRPr="004C676B" w:rsidRDefault="00B23BB2" w:rsidP="00B23BB2">
      <w:pPr>
        <w:rPr>
          <w:lang w:val="bg-BG"/>
        </w:rPr>
      </w:pPr>
      <w:r w:rsidRPr="004C676B">
        <w:rPr>
          <w:lang w:val="bg-BG"/>
        </w:rPr>
        <w:t>Иглите и тампонът</w:t>
      </w:r>
      <w:r w:rsidR="00B65A4F">
        <w:rPr>
          <w:lang w:val="bg-BG"/>
        </w:rPr>
        <w:t xml:space="preserve"> </w:t>
      </w:r>
      <w:r w:rsidRPr="004C676B">
        <w:rPr>
          <w:lang w:val="bg-BG"/>
        </w:rPr>
        <w:t>не са включени.</w:t>
      </w:r>
    </w:p>
    <w:p w:rsidR="00B23BB2" w:rsidRPr="004C676B" w:rsidRDefault="00B23BB2" w:rsidP="00B23BB2">
      <w:pPr>
        <w:spacing w:after="120" w:line="240" w:lineRule="auto"/>
        <w:ind w:left="360" w:hanging="360"/>
        <w:rPr>
          <w:lang w:val="bg-BG"/>
        </w:rPr>
      </w:pPr>
    </w:p>
    <w:p w:rsidR="00B23BB2" w:rsidRPr="004C676B" w:rsidRDefault="00B23BB2" w:rsidP="00B23BB2">
      <w:pPr>
        <w:shd w:val="clear" w:color="auto" w:fill="FF9933"/>
        <w:spacing w:after="60" w:line="240" w:lineRule="auto"/>
        <w:rPr>
          <w:b/>
          <w:lang w:val="bg-BG"/>
        </w:rPr>
      </w:pPr>
      <w:r w:rsidRPr="004C676B">
        <w:rPr>
          <w:b/>
          <w:lang w:val="bg-BG"/>
        </w:rPr>
        <w:t>Подготовка на писалката</w:t>
      </w:r>
    </w:p>
    <w:p w:rsidR="00B23BB2" w:rsidRPr="004C676B" w:rsidRDefault="00B23BB2" w:rsidP="00B23BB2">
      <w:pPr>
        <w:spacing w:after="120" w:line="240" w:lineRule="auto"/>
        <w:ind w:left="284" w:hanging="284"/>
        <w:rPr>
          <w:lang w:val="bg-BG"/>
        </w:rPr>
      </w:pPr>
      <w:r w:rsidRPr="004C676B">
        <w:rPr>
          <w:lang w:val="bg-BG"/>
        </w:rPr>
        <w:t>•</w:t>
      </w:r>
      <w:r w:rsidRPr="004C676B">
        <w:rPr>
          <w:lang w:val="bg-BG"/>
        </w:rPr>
        <w:tab/>
      </w:r>
      <w:r w:rsidRPr="004C676B">
        <w:rPr>
          <w:noProof/>
          <w:color w:val="000000"/>
          <w:lang w:val="bg-BG"/>
        </w:rPr>
        <w:t>Измийте си ръцете със сапун и вода</w:t>
      </w:r>
      <w:r w:rsidRPr="004C676B">
        <w:rPr>
          <w:lang w:val="bg-BG"/>
        </w:rPr>
        <w:t>.</w:t>
      </w:r>
    </w:p>
    <w:p w:rsidR="00B23BB2" w:rsidRPr="004C676B" w:rsidRDefault="00B23BB2" w:rsidP="00B23BB2">
      <w:pPr>
        <w:spacing w:after="120"/>
        <w:ind w:left="284" w:hanging="284"/>
        <w:rPr>
          <w:lang w:val="bg-BG"/>
        </w:rPr>
      </w:pPr>
      <w:r w:rsidRPr="004C676B">
        <w:rPr>
          <w:lang w:val="bg-BG"/>
        </w:rPr>
        <w:t>•</w:t>
      </w:r>
      <w:r w:rsidRPr="004C676B">
        <w:rPr>
          <w:lang w:val="bg-BG"/>
        </w:rPr>
        <w:tab/>
      </w:r>
      <w:r w:rsidRPr="004C676B">
        <w:rPr>
          <w:noProof/>
          <w:lang w:val="bg-BG"/>
        </w:rPr>
        <w:t xml:space="preserve">Проверете писалката, за </w:t>
      </w:r>
      <w:r w:rsidRPr="00D10EE0">
        <w:rPr>
          <w:noProof/>
          <w:lang w:val="bg-BG"/>
        </w:rPr>
        <w:t xml:space="preserve">да се уверите, че </w:t>
      </w:r>
      <w:r w:rsidR="00D83F27">
        <w:rPr>
          <w:noProof/>
          <w:lang w:val="bg-BG"/>
        </w:rPr>
        <w:t>сте взели</w:t>
      </w:r>
      <w:r w:rsidRPr="00D10EE0">
        <w:rPr>
          <w:noProof/>
          <w:lang w:val="bg-BG"/>
        </w:rPr>
        <w:t xml:space="preserve"> правилния</w:t>
      </w:r>
      <w:r w:rsidRPr="004C676B">
        <w:rPr>
          <w:noProof/>
          <w:lang w:val="bg-BG"/>
        </w:rPr>
        <w:t xml:space="preserve"> вид инсулин. Това е особено важно, ако </w:t>
      </w:r>
      <w:r w:rsidR="00D83F27">
        <w:rPr>
          <w:noProof/>
          <w:lang w:val="bg-BG"/>
        </w:rPr>
        <w:t>използвате</w:t>
      </w:r>
      <w:r w:rsidRPr="004C676B">
        <w:rPr>
          <w:noProof/>
          <w:lang w:val="bg-BG"/>
        </w:rPr>
        <w:t xml:space="preserve"> повече от 1 вид инсулин</w:t>
      </w:r>
      <w:r w:rsidRPr="004C676B">
        <w:rPr>
          <w:lang w:val="bg-BG"/>
        </w:rPr>
        <w:t>.</w:t>
      </w:r>
    </w:p>
    <w:p w:rsidR="00B23BB2" w:rsidRPr="004C676B" w:rsidRDefault="00B23BB2" w:rsidP="00B23BB2">
      <w:pPr>
        <w:spacing w:after="120" w:line="240" w:lineRule="auto"/>
        <w:ind w:left="284" w:hanging="284"/>
        <w:rPr>
          <w:lang w:val="bg-BG"/>
        </w:rPr>
      </w:pPr>
      <w:r w:rsidRPr="004C676B">
        <w:rPr>
          <w:lang w:val="bg-BG"/>
        </w:rPr>
        <w:t>•</w:t>
      </w:r>
      <w:r w:rsidRPr="004C676B">
        <w:rPr>
          <w:lang w:val="bg-BG"/>
        </w:rPr>
        <w:tab/>
      </w:r>
      <w:r w:rsidRPr="004C676B">
        <w:rPr>
          <w:b/>
          <w:noProof/>
          <w:lang w:val="bg-BG"/>
        </w:rPr>
        <w:t>Не</w:t>
      </w:r>
      <w:r w:rsidRPr="004C676B">
        <w:rPr>
          <w:noProof/>
          <w:lang w:val="bg-BG"/>
        </w:rPr>
        <w:t xml:space="preserve"> използвайте Вашата писалка след изтичането на срока на годност, отпечатан върху етикета,</w:t>
      </w:r>
      <w:r w:rsidRPr="004C676B">
        <w:rPr>
          <w:noProof/>
          <w:color w:val="000000"/>
          <w:lang w:val="bg-BG"/>
        </w:rPr>
        <w:t xml:space="preserve"> или за повече от 28 дни след като за първи път започнете да използвате писалката</w:t>
      </w:r>
      <w:r w:rsidRPr="004C676B">
        <w:rPr>
          <w:lang w:val="bg-BG"/>
        </w:rPr>
        <w:t>.</w:t>
      </w:r>
    </w:p>
    <w:p w:rsidR="00B23BB2" w:rsidRPr="004C676B" w:rsidRDefault="00B23BB2" w:rsidP="00B23BB2">
      <w:pPr>
        <w:spacing w:after="120" w:line="240" w:lineRule="auto"/>
        <w:ind w:left="284" w:hanging="284"/>
        <w:rPr>
          <w:lang w:val="bg-BG"/>
        </w:rPr>
      </w:pPr>
      <w:r w:rsidRPr="004C676B">
        <w:rPr>
          <w:lang w:val="bg-BG"/>
        </w:rPr>
        <w:t>•</w:t>
      </w:r>
      <w:r w:rsidRPr="004C676B">
        <w:rPr>
          <w:lang w:val="bg-BG"/>
        </w:rPr>
        <w:tab/>
      </w:r>
      <w:r w:rsidRPr="004C676B">
        <w:rPr>
          <w:noProof/>
          <w:lang w:val="bg-BG"/>
        </w:rPr>
        <w:t xml:space="preserve">Винаги използвайте </w:t>
      </w:r>
      <w:r w:rsidRPr="004C676B">
        <w:rPr>
          <w:b/>
          <w:noProof/>
          <w:lang w:val="bg-BG"/>
        </w:rPr>
        <w:t>нова игла</w:t>
      </w:r>
      <w:r w:rsidRPr="004C676B">
        <w:rPr>
          <w:noProof/>
          <w:lang w:val="bg-BG"/>
        </w:rPr>
        <w:t xml:space="preserve"> за всяка инжекция, </w:t>
      </w:r>
      <w:r w:rsidR="00B65A4F">
        <w:rPr>
          <w:noProof/>
          <w:lang w:val="bg-BG"/>
        </w:rPr>
        <w:t xml:space="preserve">за да </w:t>
      </w:r>
      <w:r w:rsidR="00D83F27">
        <w:rPr>
          <w:noProof/>
          <w:lang w:val="bg-BG"/>
        </w:rPr>
        <w:t>спомогнете</w:t>
      </w:r>
      <w:r w:rsidRPr="004C676B">
        <w:rPr>
          <w:noProof/>
          <w:lang w:val="bg-BG"/>
        </w:rPr>
        <w:t xml:space="preserve"> за предотвратяване на инфекции и запушване на иглите</w:t>
      </w:r>
      <w:r w:rsidRPr="004C676B">
        <w:rPr>
          <w:lang w:val="bg-BG"/>
        </w:rPr>
        <w:t>.</w:t>
      </w:r>
    </w:p>
    <w:p w:rsidR="00B23BB2" w:rsidRPr="004C676B" w:rsidRDefault="00B23BB2" w:rsidP="00B23BB2">
      <w:pPr>
        <w:spacing w:line="240" w:lineRule="auto"/>
        <w:rPr>
          <w:lang w:val="bg-BG"/>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012"/>
        <w:gridCol w:w="4167"/>
      </w:tblGrid>
      <w:tr w:rsidR="00B23BB2" w:rsidRPr="004C676B" w:rsidTr="00562DBF">
        <w:trPr>
          <w:cantSplit/>
        </w:trPr>
        <w:tc>
          <w:tcPr>
            <w:tcW w:w="5400" w:type="dxa"/>
            <w:tcBorders>
              <w:top w:val="single" w:sz="4" w:space="0" w:color="auto"/>
              <w:left w:val="nil"/>
              <w:bottom w:val="single" w:sz="4" w:space="0" w:color="auto"/>
              <w:right w:val="nil"/>
            </w:tcBorders>
            <w:hideMark/>
          </w:tcPr>
          <w:p w:rsidR="00B23BB2" w:rsidRPr="004C676B" w:rsidRDefault="00B23BB2" w:rsidP="00562DBF">
            <w:pPr>
              <w:spacing w:line="240" w:lineRule="atLeast"/>
              <w:rPr>
                <w:b/>
                <w:lang w:val="bg-BG"/>
              </w:rPr>
            </w:pPr>
            <w:r w:rsidRPr="004C676B">
              <w:rPr>
                <w:b/>
                <w:lang w:val="bg-BG"/>
              </w:rPr>
              <w:t>Стъпка 1:</w:t>
            </w:r>
          </w:p>
          <w:p w:rsidR="00B23BB2" w:rsidRPr="004C676B" w:rsidRDefault="00B23BB2" w:rsidP="00562DBF">
            <w:pPr>
              <w:spacing w:after="120" w:line="240" w:lineRule="auto"/>
              <w:ind w:left="360" w:hanging="360"/>
              <w:rPr>
                <w:lang w:val="bg-BG"/>
              </w:rPr>
            </w:pPr>
            <w:r w:rsidRPr="004C676B">
              <w:rPr>
                <w:lang w:val="bg-BG"/>
              </w:rPr>
              <w:t>•</w:t>
            </w:r>
            <w:r w:rsidRPr="004C676B">
              <w:rPr>
                <w:lang w:val="bg-BG"/>
              </w:rPr>
              <w:tab/>
              <w:t>Дръпнете рязко капачката на писалката.</w:t>
            </w:r>
          </w:p>
          <w:p w:rsidR="00B23BB2" w:rsidRPr="004C676B" w:rsidRDefault="00B23BB2" w:rsidP="00562DBF">
            <w:pPr>
              <w:spacing w:after="120" w:line="240" w:lineRule="auto"/>
              <w:ind w:left="360" w:hanging="18"/>
              <w:rPr>
                <w:b/>
                <w:lang w:val="bg-BG"/>
              </w:rPr>
            </w:pPr>
            <w:r w:rsidRPr="004C676B">
              <w:rPr>
                <w:lang w:val="bg-BG"/>
              </w:rPr>
              <w:t>–</w:t>
            </w:r>
            <w:r w:rsidRPr="004C676B">
              <w:rPr>
                <w:lang w:val="bg-BG"/>
              </w:rPr>
              <w:tab/>
            </w:r>
            <w:r w:rsidRPr="004C676B">
              <w:rPr>
                <w:b/>
                <w:bCs/>
                <w:lang w:val="bg-BG"/>
              </w:rPr>
              <w:t>Не</w:t>
            </w:r>
            <w:r w:rsidRPr="004C676B">
              <w:rPr>
                <w:lang w:val="bg-BG"/>
              </w:rPr>
              <w:t xml:space="preserve"> отстранявайте етикета на писалката.</w:t>
            </w:r>
          </w:p>
          <w:p w:rsidR="00B23BB2" w:rsidRPr="004C676B" w:rsidRDefault="00B23BB2" w:rsidP="00562DBF">
            <w:pPr>
              <w:spacing w:after="120" w:line="240" w:lineRule="auto"/>
              <w:ind w:left="360" w:hanging="360"/>
              <w:rPr>
                <w:lang w:val="bg-BG"/>
              </w:rPr>
            </w:pPr>
            <w:r w:rsidRPr="004C676B">
              <w:rPr>
                <w:lang w:val="bg-BG"/>
              </w:rPr>
              <w:t>•</w:t>
            </w:r>
            <w:r w:rsidRPr="004C676B">
              <w:rPr>
                <w:lang w:val="bg-BG"/>
              </w:rPr>
              <w:tab/>
            </w:r>
            <w:r w:rsidRPr="004C676B">
              <w:rPr>
                <w:bCs/>
                <w:color w:val="000000"/>
                <w:lang w:val="bg-BG"/>
              </w:rPr>
              <w:t>Почистете гумената запушалка с тампон</w:t>
            </w:r>
            <w:r w:rsidRPr="004C676B">
              <w:rPr>
                <w:lang w:val="bg-BG"/>
              </w:rPr>
              <w:t>.</w:t>
            </w:r>
          </w:p>
          <w:p w:rsidR="00B23BB2" w:rsidRPr="004C676B" w:rsidRDefault="00B23BB2" w:rsidP="00B65A4F">
            <w:pPr>
              <w:spacing w:before="40" w:after="120" w:line="240" w:lineRule="auto"/>
              <w:rPr>
                <w:lang w:val="bg-BG"/>
              </w:rPr>
            </w:pPr>
            <w:r w:rsidRPr="004C676B">
              <w:rPr>
                <w:lang w:val="bg-BG"/>
              </w:rPr>
              <w:t>H</w:t>
            </w:r>
            <w:r w:rsidR="00B65A4F" w:rsidRPr="004C676B">
              <w:rPr>
                <w:lang w:val="bg-BG"/>
              </w:rPr>
              <w:t>umalog</w:t>
            </w:r>
            <w:r w:rsidRPr="004C676B">
              <w:rPr>
                <w:lang w:val="bg-BG"/>
              </w:rPr>
              <w:t xml:space="preserve"> </w:t>
            </w:r>
            <w:r w:rsidRPr="004C676B">
              <w:rPr>
                <w:bCs/>
                <w:lang w:val="bg-BG"/>
              </w:rPr>
              <w:t xml:space="preserve">трябва </w:t>
            </w:r>
            <w:r w:rsidRPr="004C676B">
              <w:rPr>
                <w:bCs/>
                <w:color w:val="000000"/>
                <w:lang w:val="bg-BG"/>
              </w:rPr>
              <w:t xml:space="preserve">да изглежда бистър и безцветен. </w:t>
            </w:r>
            <w:r w:rsidRPr="004C676B">
              <w:rPr>
                <w:b/>
                <w:bCs/>
                <w:color w:val="000000"/>
                <w:lang w:val="bg-BG"/>
              </w:rPr>
              <w:t>Да не</w:t>
            </w:r>
            <w:r w:rsidRPr="004C676B">
              <w:rPr>
                <w:bCs/>
                <w:color w:val="000000"/>
                <w:lang w:val="bg-BG"/>
              </w:rPr>
              <w:t xml:space="preserve"> се използва, ако е мътен, оцветен или има частици или бучки</w:t>
            </w:r>
            <w:r w:rsidRPr="004C676B">
              <w:rPr>
                <w:lang w:val="bg-BG"/>
              </w:rPr>
              <w:t>.</w:t>
            </w:r>
          </w:p>
        </w:tc>
        <w:tc>
          <w:tcPr>
            <w:tcW w:w="4241" w:type="dxa"/>
            <w:tcBorders>
              <w:top w:val="single" w:sz="4" w:space="0" w:color="auto"/>
              <w:left w:val="nil"/>
              <w:bottom w:val="single" w:sz="4" w:space="0" w:color="auto"/>
              <w:right w:val="nil"/>
            </w:tcBorders>
            <w:vAlign w:val="center"/>
            <w:hideMark/>
          </w:tcPr>
          <w:p w:rsidR="00B23BB2" w:rsidRPr="004C676B" w:rsidRDefault="00B23BB2" w:rsidP="00562DBF">
            <w:pPr>
              <w:spacing w:line="240" w:lineRule="auto"/>
              <w:jc w:val="center"/>
              <w:rPr>
                <w:lang w:val="bg-BG"/>
              </w:rPr>
            </w:pPr>
            <w:r w:rsidRPr="00C40007">
              <w:rPr>
                <w:noProof/>
                <w:lang w:eastAsia="en-GB"/>
              </w:rPr>
              <w:pict>
                <v:shape id="Picture 18" o:spid="_x0000_i1071" type="#_x0000_t75" style="width:115.5pt;height:82.5pt;visibility:visible">
                  <v:imagedata r:id="rId94" o:title="" croptop="2958f" cropbottom="3690f" cropleft="2368f" cropright="2368f"/>
                </v:shape>
              </w:pict>
            </w:r>
          </w:p>
        </w:tc>
      </w:tr>
      <w:tr w:rsidR="00B23BB2" w:rsidRPr="004C676B" w:rsidTr="00562DBF">
        <w:trPr>
          <w:cantSplit/>
        </w:trPr>
        <w:tc>
          <w:tcPr>
            <w:tcW w:w="5400" w:type="dxa"/>
            <w:tcBorders>
              <w:top w:val="single" w:sz="4" w:space="0" w:color="auto"/>
              <w:left w:val="nil"/>
              <w:bottom w:val="single" w:sz="4" w:space="0" w:color="auto"/>
              <w:right w:val="nil"/>
            </w:tcBorders>
            <w:hideMark/>
          </w:tcPr>
          <w:p w:rsidR="00B23BB2" w:rsidRPr="004C676B" w:rsidRDefault="00B23BB2" w:rsidP="00562DBF">
            <w:pPr>
              <w:spacing w:line="240" w:lineRule="atLeast"/>
              <w:rPr>
                <w:b/>
                <w:lang w:val="bg-BG"/>
              </w:rPr>
            </w:pPr>
            <w:r w:rsidRPr="004C676B">
              <w:rPr>
                <w:b/>
                <w:lang w:val="bg-BG"/>
              </w:rPr>
              <w:t>Стъпка 2:</w:t>
            </w:r>
          </w:p>
          <w:p w:rsidR="00B23BB2" w:rsidRPr="004C676B" w:rsidRDefault="00B23BB2" w:rsidP="00562DBF">
            <w:pPr>
              <w:spacing w:after="120" w:line="240" w:lineRule="auto"/>
              <w:ind w:left="318" w:hanging="318"/>
              <w:rPr>
                <w:lang w:val="bg-BG"/>
              </w:rPr>
            </w:pPr>
            <w:r w:rsidRPr="004C676B">
              <w:rPr>
                <w:lang w:val="bg-BG"/>
              </w:rPr>
              <w:t>•</w:t>
            </w:r>
            <w:r w:rsidRPr="004C676B">
              <w:rPr>
                <w:lang w:val="bg-BG"/>
              </w:rPr>
              <w:tab/>
              <w:t>Изберете нова игла.</w:t>
            </w:r>
          </w:p>
          <w:p w:rsidR="00B23BB2" w:rsidRPr="004C676B" w:rsidRDefault="00B23BB2" w:rsidP="00562DBF">
            <w:pPr>
              <w:spacing w:after="120" w:line="240" w:lineRule="auto"/>
              <w:ind w:left="318" w:hanging="318"/>
              <w:rPr>
                <w:b/>
                <w:lang w:val="bg-BG"/>
              </w:rPr>
            </w:pPr>
            <w:r w:rsidRPr="004C676B">
              <w:rPr>
                <w:lang w:val="bg-BG"/>
              </w:rPr>
              <w:t>•</w:t>
            </w:r>
            <w:r w:rsidRPr="004C676B">
              <w:rPr>
                <w:lang w:val="bg-BG"/>
              </w:rPr>
              <w:tab/>
              <w:t>Отстранете хартиения етикет от външната капачка на иглата.</w:t>
            </w:r>
          </w:p>
        </w:tc>
        <w:tc>
          <w:tcPr>
            <w:tcW w:w="4241" w:type="dxa"/>
            <w:tcBorders>
              <w:top w:val="single" w:sz="4" w:space="0" w:color="auto"/>
              <w:left w:val="nil"/>
              <w:bottom w:val="single" w:sz="4" w:space="0" w:color="auto"/>
              <w:right w:val="nil"/>
            </w:tcBorders>
            <w:hideMark/>
          </w:tcPr>
          <w:p w:rsidR="00B23BB2" w:rsidRPr="004C676B" w:rsidRDefault="00B23BB2" w:rsidP="00562DBF">
            <w:pPr>
              <w:spacing w:line="240" w:lineRule="auto"/>
              <w:jc w:val="center"/>
              <w:rPr>
                <w:lang w:val="bg-BG"/>
              </w:rPr>
            </w:pPr>
            <w:r w:rsidRPr="00C40007">
              <w:rPr>
                <w:noProof/>
                <w:lang w:eastAsia="en-GB"/>
              </w:rPr>
              <w:pict>
                <v:shape id="Picture 17" o:spid="_x0000_i1072" type="#_x0000_t75" style="width:124.5pt;height:91.5pt;visibility:visible">
                  <v:imagedata r:id="rId95" o:title=""/>
                </v:shape>
              </w:pict>
            </w:r>
          </w:p>
        </w:tc>
      </w:tr>
      <w:tr w:rsidR="00B23BB2" w:rsidRPr="004C676B" w:rsidTr="00562DBF">
        <w:trPr>
          <w:cantSplit/>
        </w:trPr>
        <w:tc>
          <w:tcPr>
            <w:tcW w:w="5400" w:type="dxa"/>
            <w:tcBorders>
              <w:top w:val="single" w:sz="4" w:space="0" w:color="auto"/>
              <w:left w:val="nil"/>
              <w:bottom w:val="single" w:sz="4" w:space="0" w:color="auto"/>
              <w:right w:val="nil"/>
            </w:tcBorders>
            <w:hideMark/>
          </w:tcPr>
          <w:p w:rsidR="00B23BB2" w:rsidRPr="004C676B" w:rsidRDefault="00B23BB2" w:rsidP="00562DBF">
            <w:pPr>
              <w:spacing w:line="240" w:lineRule="atLeast"/>
              <w:rPr>
                <w:b/>
                <w:lang w:val="bg-BG"/>
              </w:rPr>
            </w:pPr>
            <w:r w:rsidRPr="004C676B">
              <w:rPr>
                <w:b/>
                <w:lang w:val="bg-BG"/>
              </w:rPr>
              <w:t>Стъпка 3:</w:t>
            </w:r>
          </w:p>
          <w:p w:rsidR="00B23BB2" w:rsidRPr="004C676B" w:rsidRDefault="00B23BB2" w:rsidP="00562DBF">
            <w:pPr>
              <w:spacing w:after="120" w:line="240" w:lineRule="auto"/>
              <w:ind w:left="318" w:hanging="318"/>
              <w:rPr>
                <w:lang w:val="bg-BG"/>
              </w:rPr>
            </w:pPr>
            <w:r w:rsidRPr="004C676B">
              <w:rPr>
                <w:lang w:val="bg-BG"/>
              </w:rPr>
              <w:t>•</w:t>
            </w:r>
            <w:r w:rsidRPr="004C676B">
              <w:rPr>
                <w:lang w:val="bg-BG"/>
              </w:rPr>
              <w:tab/>
            </w:r>
            <w:r w:rsidRPr="004C676B">
              <w:rPr>
                <w:bCs/>
                <w:color w:val="000000"/>
                <w:lang w:val="bg-BG"/>
              </w:rPr>
              <w:t>Поставете иглата с капачката директно върху писалката и завъртете иглата докрай</w:t>
            </w:r>
            <w:r w:rsidRPr="004C676B">
              <w:rPr>
                <w:lang w:val="bg-BG"/>
              </w:rPr>
              <w:t>.</w:t>
            </w:r>
          </w:p>
        </w:tc>
        <w:tc>
          <w:tcPr>
            <w:tcW w:w="4241" w:type="dxa"/>
            <w:tcBorders>
              <w:top w:val="single" w:sz="4" w:space="0" w:color="auto"/>
              <w:left w:val="nil"/>
              <w:bottom w:val="single" w:sz="4" w:space="0" w:color="auto"/>
              <w:right w:val="nil"/>
            </w:tcBorders>
            <w:hideMark/>
          </w:tcPr>
          <w:p w:rsidR="00B23BB2" w:rsidRPr="004C676B" w:rsidRDefault="00B23BB2" w:rsidP="00562DBF">
            <w:pPr>
              <w:spacing w:line="240" w:lineRule="auto"/>
              <w:jc w:val="center"/>
              <w:rPr>
                <w:lang w:val="bg-BG"/>
              </w:rPr>
            </w:pPr>
            <w:r w:rsidRPr="00C40007">
              <w:rPr>
                <w:noProof/>
                <w:lang w:eastAsia="en-GB"/>
              </w:rPr>
              <w:pict>
                <v:shape id="Picture 16" o:spid="_x0000_i1073" type="#_x0000_t75" style="width:124.5pt;height:91.5pt;visibility:visible">
                  <v:imagedata r:id="rId96" o:title=""/>
                </v:shape>
              </w:pict>
            </w:r>
          </w:p>
        </w:tc>
      </w:tr>
      <w:tr w:rsidR="00B23BB2" w:rsidRPr="004C676B" w:rsidTr="00562DBF">
        <w:trPr>
          <w:cantSplit/>
        </w:trPr>
        <w:tc>
          <w:tcPr>
            <w:tcW w:w="5400" w:type="dxa"/>
            <w:tcBorders>
              <w:top w:val="single" w:sz="4" w:space="0" w:color="auto"/>
              <w:left w:val="nil"/>
              <w:bottom w:val="nil"/>
              <w:right w:val="nil"/>
            </w:tcBorders>
            <w:hideMark/>
          </w:tcPr>
          <w:p w:rsidR="00B23BB2" w:rsidRPr="004C676B" w:rsidRDefault="00B23BB2" w:rsidP="00562DBF">
            <w:pPr>
              <w:spacing w:line="240" w:lineRule="atLeast"/>
              <w:rPr>
                <w:b/>
                <w:lang w:val="bg-BG"/>
              </w:rPr>
            </w:pPr>
            <w:r w:rsidRPr="004C676B">
              <w:rPr>
                <w:b/>
                <w:lang w:val="bg-BG"/>
              </w:rPr>
              <w:t>Стъпка 4:</w:t>
            </w:r>
          </w:p>
          <w:p w:rsidR="00B23BB2" w:rsidRPr="004C676B" w:rsidRDefault="00B23BB2" w:rsidP="00562DBF">
            <w:pPr>
              <w:spacing w:after="120" w:line="240" w:lineRule="auto"/>
              <w:ind w:left="318" w:hanging="318"/>
              <w:rPr>
                <w:lang w:val="bg-BG"/>
              </w:rPr>
            </w:pPr>
            <w:r w:rsidRPr="004C676B">
              <w:rPr>
                <w:lang w:val="bg-BG"/>
              </w:rPr>
              <w:t>•</w:t>
            </w:r>
            <w:r w:rsidRPr="004C676B">
              <w:rPr>
                <w:lang w:val="bg-BG"/>
              </w:rPr>
              <w:tab/>
              <w:t>Изтеглете</w:t>
            </w:r>
            <w:r w:rsidRPr="004C676B">
              <w:rPr>
                <w:bCs/>
                <w:color w:val="000000"/>
                <w:lang w:val="bg-BG"/>
              </w:rPr>
              <w:t xml:space="preserve"> външната капачка на иглата</w:t>
            </w:r>
            <w:r w:rsidRPr="004C676B">
              <w:rPr>
                <w:color w:val="000000"/>
                <w:lang w:val="bg-BG"/>
              </w:rPr>
              <w:t xml:space="preserve">. </w:t>
            </w:r>
            <w:r w:rsidRPr="004C676B">
              <w:rPr>
                <w:b/>
                <w:color w:val="000000"/>
                <w:lang w:val="bg-BG"/>
              </w:rPr>
              <w:t>Не</w:t>
            </w:r>
            <w:r w:rsidRPr="004C676B">
              <w:rPr>
                <w:color w:val="000000"/>
                <w:lang w:val="bg-BG"/>
              </w:rPr>
              <w:t xml:space="preserve"> я изхвърляйте</w:t>
            </w:r>
            <w:r w:rsidRPr="004C676B">
              <w:rPr>
                <w:lang w:val="bg-BG"/>
              </w:rPr>
              <w:t>.</w:t>
            </w:r>
          </w:p>
          <w:p w:rsidR="00B23BB2" w:rsidRPr="004C676B" w:rsidRDefault="00B23BB2" w:rsidP="00562DBF">
            <w:pPr>
              <w:spacing w:after="120" w:line="240" w:lineRule="auto"/>
              <w:ind w:left="318" w:hanging="318"/>
              <w:rPr>
                <w:lang w:val="bg-BG"/>
              </w:rPr>
            </w:pPr>
            <w:r w:rsidRPr="004C676B">
              <w:rPr>
                <w:lang w:val="bg-BG"/>
              </w:rPr>
              <w:t>•</w:t>
            </w:r>
            <w:r w:rsidRPr="004C676B">
              <w:rPr>
                <w:lang w:val="bg-BG"/>
              </w:rPr>
              <w:tab/>
              <w:t xml:space="preserve">Изтеглете вътрешната капачка на иглата и </w:t>
            </w:r>
            <w:r w:rsidRPr="004C676B">
              <w:rPr>
                <w:bCs/>
                <w:lang w:val="bg-BG"/>
              </w:rPr>
              <w:t xml:space="preserve">я </w:t>
            </w:r>
            <w:r w:rsidRPr="004C676B">
              <w:rPr>
                <w:lang w:val="bg-BG"/>
              </w:rPr>
              <w:t>изхвърлете.</w:t>
            </w:r>
          </w:p>
        </w:tc>
        <w:tc>
          <w:tcPr>
            <w:tcW w:w="4241" w:type="dxa"/>
            <w:tcBorders>
              <w:top w:val="single" w:sz="4" w:space="0" w:color="auto"/>
              <w:left w:val="nil"/>
              <w:bottom w:val="nil"/>
              <w:right w:val="nil"/>
            </w:tcBorders>
            <w:hideMark/>
          </w:tcPr>
          <w:p w:rsidR="00B23BB2" w:rsidRPr="004C676B" w:rsidRDefault="00B23BB2" w:rsidP="00562DBF">
            <w:pPr>
              <w:spacing w:before="40" w:after="60" w:line="240" w:lineRule="auto"/>
              <w:jc w:val="center"/>
              <w:rPr>
                <w:lang w:val="bg-BG"/>
              </w:rPr>
            </w:pPr>
            <w:r>
              <w:rPr>
                <w:noProof/>
              </w:rPr>
              <w:pict>
                <v:shape id="Text Box 41" o:spid="_x0000_s4221" type="#_x0000_t202" style="position:absolute;left:0;text-align:left;margin-left:83.35pt;margin-top:63.3pt;width:56.25pt;height:12pt;z-index:251671552;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" filled="f" stroked="f">
                  <v:textbox style="mso-next-textbox:#Text Box 41" inset="0,0,0,0">
                    <w:txbxContent>
                      <w:p w:rsidR="0028363F" w:rsidRPr="002959BE" w:rsidRDefault="0028363F" w:rsidP="00B23BB2">
                        <w:pPr>
                          <w:pStyle w:val="PPIBlockBody"/>
                          <w:rPr>
                            <w:sz w:val="16"/>
                            <w:szCs w:val="16"/>
                            <w:lang w:val="bg-BG"/>
                          </w:rPr>
                        </w:pPr>
                        <w:r>
                          <w:rPr>
                            <w:sz w:val="16"/>
                            <w:szCs w:val="16"/>
                            <w:lang w:val="bg-BG"/>
                          </w:rPr>
                          <w:t>Изхвърлете</w:t>
                        </w:r>
                      </w:p>
                    </w:txbxContent>
                  </v:textbox>
                </v:shape>
              </w:pict>
            </w:r>
            <w:r>
              <w:rPr>
                <w:noProof/>
              </w:rPr>
              <w:pict>
                <v:shape id="Text Box 40" o:spid="_x0000_s4220" type="#_x0000_t202" style="position:absolute;left:0;text-align:left;margin-left:27.1pt;margin-top:64.05pt;width:45pt;height:11.25pt;z-index:251670528;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" filled="f" stroked="f">
                  <v:textbox style="mso-next-textbox:#Text Box 40" inset="0,0,0,0">
                    <w:txbxContent>
                      <w:p w:rsidR="0028363F" w:rsidRPr="002959BE" w:rsidRDefault="0028363F" w:rsidP="00B23BB2">
                        <w:pPr>
                          <w:pStyle w:val="PPIBlockBody"/>
                          <w:rPr>
                            <w:sz w:val="16"/>
                            <w:szCs w:val="16"/>
                            <w:lang w:val="bg-BG"/>
                          </w:rPr>
                        </w:pPr>
                        <w:r>
                          <w:rPr>
                            <w:sz w:val="16"/>
                            <w:szCs w:val="16"/>
                            <w:lang w:val="bg-BG"/>
                          </w:rPr>
                          <w:t>Запазете</w:t>
                        </w:r>
                      </w:p>
                    </w:txbxContent>
                  </v:textbox>
                </v:shape>
              </w:pict>
            </w:r>
            <w:r w:rsidRPr="00C40007">
              <w:rPr>
                <w:noProof/>
                <w:lang w:eastAsia="en-GB"/>
              </w:rPr>
              <w:pict>
                <v:shape id="Picture 15" o:spid="_x0000_i1074" type="#_x0000_t75" style="width:168pt;height:84pt;visibility:visible">
                  <v:imagedata r:id="rId97" o:title=""/>
                </v:shape>
              </w:pict>
            </w:r>
          </w:p>
        </w:tc>
      </w:tr>
    </w:tbl>
    <w:p w:rsidR="00B23BB2" w:rsidRPr="004C676B" w:rsidRDefault="00B23BB2" w:rsidP="00B23BB2">
      <w:pPr>
        <w:spacing w:line="240" w:lineRule="auto"/>
        <w:rPr>
          <w:lang w:val="bg-BG"/>
        </w:rPr>
      </w:pPr>
    </w:p>
    <w:p w:rsidR="00B23BB2" w:rsidRPr="004C676B" w:rsidRDefault="00B23BB2" w:rsidP="00B23BB2">
      <w:pPr>
        <w:keepNext/>
        <w:spacing w:line="240" w:lineRule="auto"/>
        <w:rPr>
          <w:lang w:val="bg-BG"/>
        </w:rPr>
      </w:pPr>
    </w:p>
    <w:p w:rsidR="00B23BB2" w:rsidRPr="004C676B" w:rsidRDefault="00B23BB2" w:rsidP="00B23BB2">
      <w:pPr>
        <w:keepNext/>
        <w:shd w:val="clear" w:color="auto" w:fill="FF9933"/>
        <w:spacing w:after="60" w:line="240" w:lineRule="auto"/>
        <w:rPr>
          <w:b/>
          <w:lang w:val="bg-BG"/>
        </w:rPr>
      </w:pPr>
      <w:r w:rsidRPr="004C676B">
        <w:rPr>
          <w:b/>
          <w:noProof/>
          <w:color w:val="000000"/>
          <w:lang w:val="bg-BG"/>
        </w:rPr>
        <w:t>Зареждане на писалката</w:t>
      </w:r>
    </w:p>
    <w:p w:rsidR="00B23BB2" w:rsidRPr="004C676B" w:rsidRDefault="00B23BB2" w:rsidP="00B23BB2">
      <w:pPr>
        <w:keepNext/>
        <w:spacing w:line="240" w:lineRule="atLeast"/>
        <w:rPr>
          <w:b/>
          <w:lang w:val="bg-BG"/>
        </w:rPr>
      </w:pPr>
      <w:r w:rsidRPr="004C676B">
        <w:rPr>
          <w:b/>
          <w:bCs/>
          <w:color w:val="000000"/>
          <w:lang w:val="bg-BG"/>
        </w:rPr>
        <w:t>Зареждайте преди всяка инжекция</w:t>
      </w:r>
      <w:r w:rsidRPr="004C676B">
        <w:rPr>
          <w:b/>
          <w:lang w:val="bg-BG"/>
        </w:rPr>
        <w:t>.</w:t>
      </w:r>
    </w:p>
    <w:p w:rsidR="00B23BB2" w:rsidRPr="004C676B" w:rsidRDefault="00B23BB2" w:rsidP="00B23BB2">
      <w:pPr>
        <w:spacing w:after="120" w:line="240" w:lineRule="auto"/>
        <w:ind w:left="284" w:hanging="284"/>
        <w:rPr>
          <w:noProof/>
          <w:color w:val="000000"/>
          <w:lang w:val="bg-BG"/>
        </w:rPr>
      </w:pPr>
      <w:r w:rsidRPr="004C676B">
        <w:rPr>
          <w:lang w:val="bg-BG"/>
        </w:rPr>
        <w:t>•</w:t>
      </w:r>
      <w:r w:rsidRPr="004C676B">
        <w:rPr>
          <w:lang w:val="bg-BG"/>
        </w:rPr>
        <w:tab/>
      </w:r>
      <w:r w:rsidRPr="004C676B">
        <w:rPr>
          <w:noProof/>
          <w:color w:val="000000"/>
          <w:lang w:val="bg-BG"/>
        </w:rPr>
        <w:t>Да заредите Вашата писалка означава да отстраните въздуха от иглата и патрона, който може да се събере при редовната употреба. Важно е да заредите Вашата писалка така, че тя да работи правилно.</w:t>
      </w:r>
    </w:p>
    <w:p w:rsidR="00B23BB2" w:rsidRPr="004C676B" w:rsidRDefault="00B23BB2" w:rsidP="00B23BB2">
      <w:pPr>
        <w:spacing w:after="120" w:line="240" w:lineRule="auto"/>
        <w:ind w:left="284" w:hanging="284"/>
        <w:rPr>
          <w:snapToGrid w:val="0"/>
          <w:color w:val="000000"/>
          <w:lang w:val="bg-BG"/>
        </w:rPr>
      </w:pPr>
      <w:r w:rsidRPr="004C676B">
        <w:rPr>
          <w:lang w:val="bg-BG"/>
        </w:rPr>
        <w:t>•</w:t>
      </w:r>
      <w:r w:rsidRPr="004C676B">
        <w:rPr>
          <w:lang w:val="bg-BG"/>
        </w:rPr>
        <w:tab/>
      </w:r>
      <w:r w:rsidRPr="004C676B">
        <w:rPr>
          <w:bCs/>
          <w:noProof/>
          <w:snapToGrid w:val="0"/>
          <w:lang w:val="bg-BG"/>
        </w:rPr>
        <w:t xml:space="preserve">Ако </w:t>
      </w:r>
      <w:r w:rsidRPr="004C676B">
        <w:rPr>
          <w:b/>
          <w:noProof/>
          <w:snapToGrid w:val="0"/>
          <w:lang w:val="bg-BG"/>
        </w:rPr>
        <w:t>не</w:t>
      </w:r>
      <w:r w:rsidRPr="004C676B">
        <w:rPr>
          <w:bCs/>
          <w:noProof/>
          <w:snapToGrid w:val="0"/>
          <w:lang w:val="bg-BG"/>
        </w:rPr>
        <w:t xml:space="preserve"> зареждате писалката преди всяка инжекция, може да получите твърде много или твърде малко инсулин</w:t>
      </w:r>
      <w:r w:rsidRPr="004C676B">
        <w:rPr>
          <w:color w:val="000000"/>
          <w:lang w:val="bg-BG"/>
        </w:rPr>
        <w:t>.</w:t>
      </w:r>
    </w:p>
    <w:p w:rsidR="00B23BB2" w:rsidRPr="004C676B" w:rsidRDefault="00B23BB2" w:rsidP="00B23BB2">
      <w:pPr>
        <w:keepNext/>
        <w:spacing w:line="240" w:lineRule="auto"/>
        <w:rPr>
          <w:snapToGrid w:val="0"/>
          <w:lang w:val="bg-BG"/>
        </w:rPr>
      </w:pPr>
    </w:p>
    <w:tbl>
      <w:tblPr>
        <w:tblW w:w="0" w:type="auto"/>
        <w:tblInd w:w="108"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5075"/>
        <w:gridCol w:w="4104"/>
      </w:tblGrid>
      <w:tr w:rsidR="00B23BB2" w:rsidRPr="004C676B" w:rsidTr="00562DBF">
        <w:trPr>
          <w:cantSplit/>
        </w:trPr>
        <w:tc>
          <w:tcPr>
            <w:tcW w:w="5400" w:type="dxa"/>
            <w:tcBorders>
              <w:top w:val="single" w:sz="4" w:space="0" w:color="auto"/>
              <w:left w:val="nil"/>
              <w:bottom w:val="single" w:sz="4" w:space="0" w:color="auto"/>
              <w:right w:val="nil"/>
            </w:tcBorders>
            <w:hideMark/>
          </w:tcPr>
          <w:p w:rsidR="00B23BB2" w:rsidRPr="00726FA3" w:rsidRDefault="00B23BB2" w:rsidP="00562DBF">
            <w:pPr>
              <w:spacing w:line="240" w:lineRule="atLeast"/>
              <w:rPr>
                <w:b/>
                <w:lang w:val="bg-BG"/>
              </w:rPr>
            </w:pPr>
            <w:r w:rsidRPr="00726FA3">
              <w:rPr>
                <w:b/>
                <w:lang w:val="bg-BG"/>
              </w:rPr>
              <w:t>Стъпка 5:</w:t>
            </w:r>
          </w:p>
          <w:p w:rsidR="00B23BB2" w:rsidRPr="004C676B" w:rsidRDefault="00B23BB2" w:rsidP="00726FA3">
            <w:pPr>
              <w:spacing w:after="120" w:line="240" w:lineRule="auto"/>
              <w:ind w:left="318" w:hanging="318"/>
              <w:rPr>
                <w:i/>
                <w:lang w:val="bg-BG"/>
              </w:rPr>
            </w:pPr>
            <w:r w:rsidRPr="00726FA3">
              <w:rPr>
                <w:lang w:val="bg-BG"/>
              </w:rPr>
              <w:t>•</w:t>
            </w:r>
            <w:r w:rsidRPr="00726FA3">
              <w:rPr>
                <w:lang w:val="bg-BG"/>
              </w:rPr>
              <w:tab/>
            </w:r>
            <w:r w:rsidRPr="00726FA3">
              <w:rPr>
                <w:color w:val="000000"/>
                <w:lang w:val="bg-BG"/>
              </w:rPr>
              <w:t>За да заредите Вашата писалка, з</w:t>
            </w:r>
            <w:r w:rsidRPr="00726FA3">
              <w:rPr>
                <w:bCs/>
                <w:color w:val="000000"/>
                <w:lang w:val="bg-BG"/>
              </w:rPr>
              <w:t xml:space="preserve">авъртете дозаторното копче, за да </w:t>
            </w:r>
            <w:r w:rsidR="00726FA3">
              <w:rPr>
                <w:bCs/>
                <w:color w:val="000000"/>
                <w:lang w:val="bg-BG"/>
              </w:rPr>
              <w:t>на</w:t>
            </w:r>
            <w:r w:rsidRPr="00726FA3">
              <w:rPr>
                <w:bCs/>
                <w:color w:val="000000"/>
                <w:lang w:val="bg-BG"/>
              </w:rPr>
              <w:t>берете 2 единици</w:t>
            </w:r>
            <w:r w:rsidRPr="00726FA3">
              <w:rPr>
                <w:lang w:val="bg-BG"/>
              </w:rPr>
              <w:t>.</w:t>
            </w:r>
          </w:p>
        </w:tc>
        <w:tc>
          <w:tcPr>
            <w:tcW w:w="4241" w:type="dxa"/>
            <w:tcBorders>
              <w:top w:val="single" w:sz="4" w:space="0" w:color="auto"/>
              <w:left w:val="nil"/>
              <w:bottom w:val="single" w:sz="4" w:space="0" w:color="auto"/>
              <w:right w:val="nil"/>
            </w:tcBorders>
          </w:tcPr>
          <w:p w:rsidR="00B23BB2" w:rsidRPr="004C676B" w:rsidRDefault="00B23BB2" w:rsidP="00562DBF">
            <w:pPr>
              <w:spacing w:before="40" w:line="240" w:lineRule="auto"/>
              <w:jc w:val="center"/>
              <w:rPr>
                <w:lang w:val="bg-BG"/>
              </w:rPr>
            </w:pPr>
          </w:p>
          <w:p w:rsidR="00B23BB2" w:rsidRPr="004C676B" w:rsidRDefault="00B23BB2" w:rsidP="00562DBF">
            <w:pPr>
              <w:spacing w:before="40" w:line="240" w:lineRule="auto"/>
              <w:jc w:val="center"/>
              <w:rPr>
                <w:lang w:val="bg-BG"/>
              </w:rPr>
            </w:pPr>
            <w:r w:rsidRPr="00C40007">
              <w:rPr>
                <w:noProof/>
                <w:lang w:eastAsia="en-GB"/>
              </w:rPr>
              <w:pict>
                <v:shape id="Picture 14" o:spid="_x0000_i1075" type="#_x0000_t75" style="width:105.75pt;height:1in;visibility:visible">
                  <v:imagedata r:id="rId98" o:title=""/>
                </v:shape>
              </w:pict>
            </w:r>
          </w:p>
        </w:tc>
      </w:tr>
      <w:tr w:rsidR="00B23BB2" w:rsidRPr="004C676B" w:rsidTr="00562DBF">
        <w:trPr>
          <w:cantSplit/>
        </w:trPr>
        <w:tc>
          <w:tcPr>
            <w:tcW w:w="5400" w:type="dxa"/>
            <w:tcBorders>
              <w:top w:val="single" w:sz="4" w:space="0" w:color="auto"/>
              <w:left w:val="nil"/>
              <w:bottom w:val="single" w:sz="4" w:space="0" w:color="auto"/>
              <w:right w:val="nil"/>
            </w:tcBorders>
            <w:hideMark/>
          </w:tcPr>
          <w:p w:rsidR="00B23BB2" w:rsidRPr="004C676B" w:rsidRDefault="00B23BB2" w:rsidP="00562DBF">
            <w:pPr>
              <w:spacing w:line="240" w:lineRule="atLeast"/>
              <w:rPr>
                <w:b/>
                <w:lang w:val="bg-BG"/>
              </w:rPr>
            </w:pPr>
            <w:r w:rsidRPr="004C676B">
              <w:rPr>
                <w:b/>
                <w:lang w:val="bg-BG"/>
              </w:rPr>
              <w:t>Стъпка 6:</w:t>
            </w:r>
          </w:p>
          <w:p w:rsidR="00B23BB2" w:rsidRPr="004C676B" w:rsidRDefault="00B23BB2" w:rsidP="00562DBF">
            <w:pPr>
              <w:spacing w:after="120" w:line="240" w:lineRule="auto"/>
              <w:ind w:left="318" w:hanging="318"/>
              <w:rPr>
                <w:b/>
                <w:bCs/>
                <w:lang w:val="bg-BG"/>
              </w:rPr>
            </w:pPr>
            <w:r w:rsidRPr="004C676B">
              <w:rPr>
                <w:lang w:val="bg-BG"/>
              </w:rPr>
              <w:t>•</w:t>
            </w:r>
            <w:r w:rsidRPr="004C676B">
              <w:rPr>
                <w:lang w:val="bg-BG"/>
              </w:rPr>
              <w:tab/>
            </w:r>
            <w:r w:rsidRPr="004C676B">
              <w:rPr>
                <w:color w:val="000000"/>
                <w:lang w:val="bg-BG"/>
              </w:rPr>
              <w:t>Задръжте Вашата писалка с насочена нагоре</w:t>
            </w:r>
            <w:r w:rsidRPr="004C676B">
              <w:rPr>
                <w:lang w:val="bg-BG"/>
              </w:rPr>
              <w:t xml:space="preserve"> </w:t>
            </w:r>
            <w:r w:rsidRPr="004C676B">
              <w:rPr>
                <w:color w:val="000000"/>
                <w:lang w:val="bg-BG"/>
              </w:rPr>
              <w:t xml:space="preserve">игла. </w:t>
            </w:r>
            <w:r w:rsidRPr="004C676B">
              <w:rPr>
                <w:lang w:val="bg-BG"/>
              </w:rPr>
              <w:t>Почукайте леко гнездото на патрона, за да се съберат мехурчета въздух в най-горната част.</w:t>
            </w:r>
          </w:p>
        </w:tc>
        <w:tc>
          <w:tcPr>
            <w:tcW w:w="4241" w:type="dxa"/>
            <w:tcBorders>
              <w:top w:val="single" w:sz="4" w:space="0" w:color="auto"/>
              <w:left w:val="nil"/>
              <w:bottom w:val="single" w:sz="4" w:space="0" w:color="auto"/>
              <w:right w:val="nil"/>
            </w:tcBorders>
            <w:hideMark/>
          </w:tcPr>
          <w:p w:rsidR="00B23BB2" w:rsidRPr="004C676B" w:rsidRDefault="00B23BB2" w:rsidP="00562DBF">
            <w:pPr>
              <w:spacing w:line="240" w:lineRule="auto"/>
              <w:jc w:val="center"/>
              <w:rPr>
                <w:lang w:val="bg-BG"/>
              </w:rPr>
            </w:pPr>
            <w:r w:rsidRPr="00C40007">
              <w:rPr>
                <w:noProof/>
                <w:lang w:eastAsia="en-GB"/>
              </w:rPr>
              <w:pict>
                <v:shape id="Picture 13" o:spid="_x0000_i1076" type="#_x0000_t75" style="width:124.5pt;height:91.5pt;visibility:visible">
                  <v:imagedata r:id="rId99" o:title=""/>
                </v:shape>
              </w:pict>
            </w:r>
          </w:p>
        </w:tc>
      </w:tr>
      <w:tr w:rsidR="00B23BB2" w:rsidRPr="004C676B" w:rsidTr="00562DBF">
        <w:trPr>
          <w:cantSplit/>
        </w:trPr>
        <w:tc>
          <w:tcPr>
            <w:tcW w:w="5400" w:type="dxa"/>
            <w:tcBorders>
              <w:top w:val="single" w:sz="4" w:space="0" w:color="auto"/>
              <w:left w:val="nil"/>
              <w:bottom w:val="nil"/>
              <w:right w:val="nil"/>
            </w:tcBorders>
            <w:hideMark/>
          </w:tcPr>
          <w:p w:rsidR="00B23BB2" w:rsidRPr="004C676B" w:rsidRDefault="00B23BB2" w:rsidP="00562DBF">
            <w:pPr>
              <w:spacing w:line="240" w:lineRule="atLeast"/>
              <w:rPr>
                <w:b/>
                <w:lang w:val="bg-BG"/>
              </w:rPr>
            </w:pPr>
            <w:r w:rsidRPr="004C676B">
              <w:rPr>
                <w:b/>
                <w:lang w:val="bg-BG"/>
              </w:rPr>
              <w:t>Стъпка 7:</w:t>
            </w:r>
          </w:p>
          <w:p w:rsidR="00B23BB2" w:rsidRPr="004C676B" w:rsidRDefault="00B23BB2" w:rsidP="00562DBF">
            <w:pPr>
              <w:spacing w:after="120" w:line="240" w:lineRule="auto"/>
              <w:ind w:left="318" w:hanging="318"/>
              <w:rPr>
                <w:bCs/>
                <w:lang w:val="bg-BG"/>
              </w:rPr>
            </w:pPr>
            <w:r w:rsidRPr="004C676B">
              <w:rPr>
                <w:lang w:val="bg-BG"/>
              </w:rPr>
              <w:t>•</w:t>
            </w:r>
            <w:r w:rsidRPr="004C676B">
              <w:rPr>
                <w:lang w:val="bg-BG"/>
              </w:rPr>
              <w:tab/>
            </w:r>
            <w:r w:rsidRPr="004C676B">
              <w:rPr>
                <w:color w:val="000000"/>
                <w:lang w:val="bg-BG"/>
              </w:rPr>
              <w:t>Продължете да държите Вашата писалка с насочена нагоре игла. Натиснете дозаторното копче докато то спре и в дозаторното прозорче се покаже „</w:t>
            </w:r>
            <w:r w:rsidRPr="004C676B">
              <w:rPr>
                <w:b/>
                <w:color w:val="000000"/>
                <w:lang w:val="bg-BG"/>
              </w:rPr>
              <w:t>0</w:t>
            </w:r>
            <w:r w:rsidRPr="004C676B">
              <w:rPr>
                <w:color w:val="000000"/>
                <w:lang w:val="bg-BG"/>
              </w:rPr>
              <w:t xml:space="preserve">”. Задръжте дозаторното копче и </w:t>
            </w:r>
            <w:r w:rsidRPr="004C676B">
              <w:rPr>
                <w:b/>
                <w:bCs/>
                <w:color w:val="000000"/>
                <w:lang w:val="bg-BG"/>
              </w:rPr>
              <w:t>пребройте бавно до 5</w:t>
            </w:r>
            <w:r w:rsidRPr="004C676B">
              <w:rPr>
                <w:bCs/>
                <w:lang w:val="bg-BG"/>
              </w:rPr>
              <w:t>.</w:t>
            </w:r>
          </w:p>
          <w:p w:rsidR="00B23BB2" w:rsidRPr="004C676B" w:rsidRDefault="00B23BB2" w:rsidP="00562DBF">
            <w:pPr>
              <w:spacing w:after="120" w:line="240" w:lineRule="auto"/>
              <w:ind w:left="360" w:hanging="360"/>
              <w:rPr>
                <w:b/>
                <w:bCs/>
                <w:lang w:val="bg-BG"/>
              </w:rPr>
            </w:pPr>
            <w:r w:rsidRPr="004C676B">
              <w:rPr>
                <w:color w:val="000000"/>
                <w:lang w:val="bg-BG"/>
              </w:rPr>
              <w:t>Трябва да видите инсулин на върха на иглата</w:t>
            </w:r>
            <w:r w:rsidRPr="004C676B">
              <w:rPr>
                <w:lang w:val="bg-BG"/>
              </w:rPr>
              <w:t>.</w:t>
            </w:r>
          </w:p>
          <w:p w:rsidR="00B23BB2" w:rsidRPr="004C676B" w:rsidRDefault="00B23BB2" w:rsidP="00CC4C57">
            <w:pPr>
              <w:tabs>
                <w:tab w:val="left" w:pos="1166"/>
              </w:tabs>
              <w:spacing w:after="120" w:line="240" w:lineRule="auto"/>
              <w:ind w:left="601" w:hanging="283"/>
              <w:rPr>
                <w:lang w:val="bg-BG"/>
              </w:rPr>
            </w:pPr>
            <w:r w:rsidRPr="004C676B">
              <w:rPr>
                <w:lang w:val="bg-BG" w:eastAsia="x-none"/>
              </w:rPr>
              <w:t>–</w:t>
            </w:r>
            <w:r w:rsidRPr="004C676B">
              <w:rPr>
                <w:lang w:val="bg-BG" w:eastAsia="x-none"/>
              </w:rPr>
              <w:tab/>
            </w:r>
            <w:r w:rsidRPr="004C676B">
              <w:rPr>
                <w:color w:val="000000"/>
                <w:lang w:val="bg-BG"/>
              </w:rPr>
              <w:t xml:space="preserve">Ако </w:t>
            </w:r>
            <w:r w:rsidRPr="004C676B">
              <w:rPr>
                <w:b/>
                <w:color w:val="000000"/>
                <w:lang w:val="bg-BG"/>
              </w:rPr>
              <w:t>не</w:t>
            </w:r>
            <w:r w:rsidRPr="004C676B">
              <w:rPr>
                <w:color w:val="000000"/>
                <w:lang w:val="bg-BG"/>
              </w:rPr>
              <w:t xml:space="preserve"> видите инсулин, повторете стъпките по зареждането, но не повече от 4</w:t>
            </w:r>
            <w:r w:rsidRPr="004C676B">
              <w:rPr>
                <w:lang w:val="bg-BG"/>
              </w:rPr>
              <w:t> </w:t>
            </w:r>
            <w:r w:rsidRPr="004C676B">
              <w:rPr>
                <w:color w:val="000000"/>
                <w:lang w:val="bg-BG"/>
              </w:rPr>
              <w:t>пъти</w:t>
            </w:r>
            <w:r w:rsidRPr="004C676B">
              <w:rPr>
                <w:lang w:val="bg-BG"/>
              </w:rPr>
              <w:t>.</w:t>
            </w:r>
          </w:p>
          <w:p w:rsidR="00B23BB2" w:rsidRPr="004C676B" w:rsidRDefault="00B23BB2" w:rsidP="00CC4C57">
            <w:pPr>
              <w:tabs>
                <w:tab w:val="left" w:pos="1166"/>
              </w:tabs>
              <w:spacing w:after="120" w:line="240" w:lineRule="auto"/>
              <w:ind w:left="601" w:hanging="283"/>
              <w:rPr>
                <w:lang w:val="bg-BG"/>
              </w:rPr>
            </w:pPr>
            <w:r w:rsidRPr="004C676B">
              <w:rPr>
                <w:lang w:val="bg-BG" w:eastAsia="x-none"/>
              </w:rPr>
              <w:t>–</w:t>
            </w:r>
            <w:r w:rsidRPr="004C676B">
              <w:rPr>
                <w:lang w:val="bg-BG" w:eastAsia="x-none"/>
              </w:rPr>
              <w:tab/>
            </w:r>
            <w:r w:rsidRPr="004C676B">
              <w:rPr>
                <w:color w:val="000000"/>
                <w:lang w:val="bg-BG"/>
              </w:rPr>
              <w:t xml:space="preserve">Ако </w:t>
            </w:r>
            <w:r w:rsidRPr="004C676B">
              <w:rPr>
                <w:b/>
                <w:color w:val="000000"/>
                <w:lang w:val="bg-BG"/>
              </w:rPr>
              <w:t>все още не</w:t>
            </w:r>
            <w:r w:rsidRPr="004C676B">
              <w:rPr>
                <w:color w:val="000000"/>
                <w:lang w:val="bg-BG"/>
              </w:rPr>
              <w:t xml:space="preserve"> виждате инсулин, сменете иглата и повторете стъпките по зареждането</w:t>
            </w:r>
            <w:r w:rsidRPr="004C676B">
              <w:rPr>
                <w:lang w:val="bg-BG"/>
              </w:rPr>
              <w:t>.</w:t>
            </w:r>
          </w:p>
          <w:p w:rsidR="00B23BB2" w:rsidRPr="004C676B" w:rsidRDefault="00B23BB2" w:rsidP="00562DBF">
            <w:pPr>
              <w:spacing w:before="40" w:after="120" w:line="240" w:lineRule="auto"/>
              <w:rPr>
                <w:lang w:val="bg-BG"/>
              </w:rPr>
            </w:pPr>
            <w:r w:rsidRPr="004C676B">
              <w:rPr>
                <w:color w:val="000000"/>
                <w:lang w:val="bg-BG"/>
              </w:rPr>
              <w:t>Наличието на малки мехурчета въздух е нормално и това няма да повлияе на Вашата доза</w:t>
            </w:r>
            <w:r w:rsidRPr="004C676B">
              <w:rPr>
                <w:lang w:val="bg-BG"/>
              </w:rPr>
              <w:t>.</w:t>
            </w:r>
          </w:p>
        </w:tc>
        <w:tc>
          <w:tcPr>
            <w:tcW w:w="4241" w:type="dxa"/>
            <w:tcBorders>
              <w:top w:val="single" w:sz="4" w:space="0" w:color="auto"/>
              <w:left w:val="nil"/>
              <w:bottom w:val="nil"/>
              <w:right w:val="nil"/>
            </w:tcBorders>
            <w:vAlign w:val="center"/>
          </w:tcPr>
          <w:p w:rsidR="00B23BB2" w:rsidRPr="004C676B" w:rsidRDefault="00B23BB2" w:rsidP="00562DBF">
            <w:pPr>
              <w:spacing w:line="240" w:lineRule="auto"/>
              <w:jc w:val="center"/>
              <w:rPr>
                <w:lang w:val="bg-BG"/>
              </w:rPr>
            </w:pPr>
          </w:p>
          <w:p w:rsidR="00B23BB2" w:rsidRPr="004C676B" w:rsidRDefault="00B23BB2" w:rsidP="00562DBF">
            <w:pPr>
              <w:spacing w:line="240" w:lineRule="auto"/>
              <w:jc w:val="center"/>
              <w:rPr>
                <w:lang w:val="bg-BG"/>
              </w:rPr>
            </w:pPr>
            <w:r w:rsidRPr="00C40007">
              <w:rPr>
                <w:noProof/>
                <w:lang w:eastAsia="en-GB"/>
              </w:rPr>
              <w:pict>
                <v:shape id="Picture 12" o:spid="_x0000_i1077" type="#_x0000_t75" style="width:115.5pt;height:123pt;visibility:visible">
                  <v:imagedata r:id="rId100" o:title="" croptop="3328f" cropbottom="1365f" cropleft="2964f" cropright="2569f"/>
                </v:shape>
              </w:pict>
            </w:r>
          </w:p>
          <w:p w:rsidR="00B23BB2" w:rsidRPr="004C676B" w:rsidRDefault="00B23BB2" w:rsidP="00562DBF">
            <w:pPr>
              <w:spacing w:line="240" w:lineRule="auto"/>
              <w:jc w:val="center"/>
              <w:rPr>
                <w:lang w:val="bg-BG"/>
              </w:rPr>
            </w:pPr>
          </w:p>
          <w:p w:rsidR="00B23BB2" w:rsidRPr="004C676B" w:rsidRDefault="00B23BB2" w:rsidP="00562DBF">
            <w:pPr>
              <w:spacing w:line="240" w:lineRule="auto"/>
              <w:jc w:val="center"/>
              <w:rPr>
                <w:lang w:val="bg-BG"/>
              </w:rPr>
            </w:pPr>
            <w:r w:rsidRPr="00C40007">
              <w:rPr>
                <w:noProof/>
                <w:lang w:eastAsia="en-GB"/>
              </w:rPr>
              <w:pict>
                <v:shape id="Picture 11" o:spid="_x0000_i1078" type="#_x0000_t75" style="width:94.5pt;height:64.5pt;visibility:visible">
                  <v:imagedata r:id="rId101" o:title=""/>
                </v:shape>
              </w:pict>
            </w:r>
          </w:p>
          <w:p w:rsidR="00B23BB2" w:rsidRPr="004C676B" w:rsidRDefault="00B23BB2" w:rsidP="00562DBF">
            <w:pPr>
              <w:spacing w:line="240" w:lineRule="auto"/>
              <w:jc w:val="center"/>
              <w:rPr>
                <w:lang w:val="bg-BG"/>
              </w:rPr>
            </w:pPr>
          </w:p>
        </w:tc>
      </w:tr>
    </w:tbl>
    <w:p w:rsidR="00B23BB2" w:rsidRPr="004C676B" w:rsidRDefault="00B23BB2" w:rsidP="00B23BB2">
      <w:pPr>
        <w:spacing w:line="240" w:lineRule="auto"/>
        <w:rPr>
          <w:lang w:val="bg-BG"/>
        </w:rPr>
      </w:pPr>
    </w:p>
    <w:p w:rsidR="00B23BB2" w:rsidRPr="004C676B" w:rsidRDefault="00B23BB2" w:rsidP="00B23BB2">
      <w:pPr>
        <w:spacing w:line="240" w:lineRule="auto"/>
        <w:rPr>
          <w:lang w:val="bg-BG"/>
        </w:rPr>
      </w:pPr>
    </w:p>
    <w:p w:rsidR="00B23BB2" w:rsidRPr="004C676B" w:rsidRDefault="00726FA3" w:rsidP="00B23BB2">
      <w:pPr>
        <w:shd w:val="clear" w:color="auto" w:fill="FF9933"/>
        <w:spacing w:after="60" w:line="240" w:lineRule="auto"/>
        <w:rPr>
          <w:b/>
          <w:lang w:val="bg-BG"/>
        </w:rPr>
      </w:pPr>
      <w:r>
        <w:rPr>
          <w:b/>
          <w:noProof/>
          <w:color w:val="000000"/>
          <w:lang w:val="bg-BG"/>
        </w:rPr>
        <w:t>На</w:t>
      </w:r>
      <w:r w:rsidR="00B23BB2" w:rsidRPr="004C676B">
        <w:rPr>
          <w:b/>
          <w:noProof/>
          <w:color w:val="000000"/>
          <w:lang w:val="bg-BG"/>
        </w:rPr>
        <w:t>биране на дозата</w:t>
      </w:r>
    </w:p>
    <w:p w:rsidR="00B23BB2" w:rsidRDefault="00B23BB2" w:rsidP="00B23BB2">
      <w:pPr>
        <w:spacing w:after="120" w:line="240" w:lineRule="auto"/>
        <w:ind w:left="360" w:hanging="360"/>
        <w:rPr>
          <w:lang w:val="bg-BG"/>
        </w:rPr>
      </w:pPr>
      <w:r w:rsidRPr="004C676B">
        <w:rPr>
          <w:lang w:val="bg-BG"/>
        </w:rPr>
        <w:t>•</w:t>
      </w:r>
      <w:r w:rsidRPr="004C676B">
        <w:rPr>
          <w:lang w:val="bg-BG"/>
        </w:rPr>
        <w:tab/>
      </w:r>
      <w:r w:rsidRPr="004C676B">
        <w:rPr>
          <w:color w:val="000000"/>
          <w:lang w:val="bg-BG"/>
        </w:rPr>
        <w:t>Можете да инжектирате</w:t>
      </w:r>
      <w:r w:rsidRPr="004C676B" w:rsidDel="005A15F5">
        <w:rPr>
          <w:color w:val="000000"/>
          <w:lang w:val="bg-BG"/>
        </w:rPr>
        <w:t xml:space="preserve"> </w:t>
      </w:r>
      <w:r w:rsidRPr="004C676B">
        <w:rPr>
          <w:color w:val="000000"/>
          <w:lang w:val="bg-BG"/>
        </w:rPr>
        <w:t xml:space="preserve">от </w:t>
      </w:r>
      <w:r w:rsidR="00522D18">
        <w:rPr>
          <w:color w:val="000000"/>
          <w:lang w:val="bg-BG"/>
        </w:rPr>
        <w:t>половин </w:t>
      </w:r>
      <w:r w:rsidRPr="004C676B">
        <w:rPr>
          <w:lang w:val="bg-BG"/>
        </w:rPr>
        <w:t>единица (0,5 единиц</w:t>
      </w:r>
      <w:r w:rsidR="00522D18">
        <w:rPr>
          <w:lang w:val="bg-BG"/>
        </w:rPr>
        <w:t>и</w:t>
      </w:r>
      <w:r w:rsidRPr="004C676B">
        <w:rPr>
          <w:lang w:val="bg-BG"/>
        </w:rPr>
        <w:t>)</w:t>
      </w:r>
      <w:r w:rsidRPr="004C676B">
        <w:rPr>
          <w:color w:val="000000"/>
          <w:lang w:val="bg-BG"/>
        </w:rPr>
        <w:t xml:space="preserve"> до 30 единици с една инжекция</w:t>
      </w:r>
      <w:r w:rsidRPr="004C676B">
        <w:rPr>
          <w:lang w:val="bg-BG"/>
        </w:rPr>
        <w:t>.</w:t>
      </w:r>
    </w:p>
    <w:p w:rsidR="00522D18" w:rsidRPr="00234E5C" w:rsidRDefault="00522D18" w:rsidP="00522D18">
      <w:pPr>
        <w:tabs>
          <w:tab w:val="clear" w:pos="567"/>
          <w:tab w:val="left" w:pos="0"/>
          <w:tab w:val="left" w:pos="720"/>
        </w:tabs>
        <w:spacing w:before="40" w:after="120" w:line="240" w:lineRule="auto"/>
        <w:rPr>
          <w:b/>
          <w:color w:val="000000"/>
          <w:szCs w:val="22"/>
          <w:lang w:val="bg-BG"/>
        </w:rPr>
      </w:pPr>
      <w:r w:rsidRPr="00234E5C">
        <w:rPr>
          <w:b/>
          <w:color w:val="000000"/>
          <w:szCs w:val="22"/>
          <w:lang w:val="bg-BG"/>
        </w:rPr>
        <w:t xml:space="preserve">Винаги </w:t>
      </w:r>
      <w:r w:rsidRPr="00D10EE0">
        <w:rPr>
          <w:b/>
          <w:color w:val="000000"/>
          <w:szCs w:val="22"/>
          <w:lang w:val="bg-BG"/>
        </w:rPr>
        <w:t xml:space="preserve">проверявайте </w:t>
      </w:r>
      <w:r w:rsidRPr="00CC4C57">
        <w:rPr>
          <w:b/>
          <w:color w:val="000000"/>
          <w:szCs w:val="22"/>
          <w:lang w:val="bg-BG"/>
        </w:rPr>
        <w:t>числото</w:t>
      </w:r>
      <w:r w:rsidRPr="00D10EE0">
        <w:rPr>
          <w:b/>
          <w:color w:val="000000"/>
          <w:szCs w:val="22"/>
          <w:lang w:val="bg-BG"/>
        </w:rPr>
        <w:t xml:space="preserve"> в дозаторното прозорче, за да се уверите, че сте избрали правилната доза.</w:t>
      </w:r>
    </w:p>
    <w:p w:rsidR="00522D18" w:rsidRPr="004C676B" w:rsidRDefault="00522D18" w:rsidP="00522D18">
      <w:pPr>
        <w:spacing w:after="120" w:line="240" w:lineRule="auto"/>
        <w:ind w:left="360" w:hanging="360"/>
        <w:rPr>
          <w:lang w:val="bg-BG"/>
        </w:rPr>
      </w:pPr>
    </w:p>
    <w:p w:rsidR="00B23BB2" w:rsidRPr="004C676B" w:rsidRDefault="00B23BB2" w:rsidP="00B23BB2">
      <w:pPr>
        <w:spacing w:after="120" w:line="240" w:lineRule="auto"/>
        <w:ind w:left="360" w:hanging="360"/>
        <w:rPr>
          <w:lang w:val="bg-BG"/>
        </w:rPr>
      </w:pPr>
      <w:r w:rsidRPr="004C676B">
        <w:rPr>
          <w:lang w:val="bg-BG"/>
        </w:rPr>
        <w:t>•</w:t>
      </w:r>
      <w:r w:rsidRPr="004C676B">
        <w:rPr>
          <w:lang w:val="bg-BG"/>
        </w:rPr>
        <w:tab/>
      </w:r>
      <w:r w:rsidRPr="004C676B">
        <w:rPr>
          <w:color w:val="000000"/>
          <w:lang w:val="bg-BG"/>
        </w:rPr>
        <w:t>Ако Вашата доза е по-голяма от 30 единици, ще трябва да направите повече от една инжекция</w:t>
      </w:r>
      <w:r w:rsidRPr="004C676B">
        <w:rPr>
          <w:lang w:val="bg-BG"/>
        </w:rPr>
        <w:t>.</w:t>
      </w:r>
    </w:p>
    <w:p w:rsidR="00E1254B" w:rsidRDefault="00B23BB2" w:rsidP="00CC4C57">
      <w:pPr>
        <w:spacing w:after="120" w:line="240" w:lineRule="auto"/>
        <w:ind w:left="567" w:hanging="283"/>
        <w:rPr>
          <w:lang w:val="bg-BG"/>
        </w:rPr>
      </w:pPr>
      <w:r w:rsidRPr="004C676B">
        <w:rPr>
          <w:lang w:val="bg-BG"/>
        </w:rPr>
        <w:t>–</w:t>
      </w:r>
      <w:r w:rsidRPr="004C676B">
        <w:rPr>
          <w:lang w:val="bg-BG"/>
        </w:rPr>
        <w:tab/>
        <w:t>Разговаряйте с Вашия медицински специалист относно това как да направите своята доза.</w:t>
      </w:r>
    </w:p>
    <w:p w:rsidR="00E1254B" w:rsidRDefault="00B23BB2" w:rsidP="00CC4C57">
      <w:pPr>
        <w:spacing w:after="120" w:line="240" w:lineRule="auto"/>
        <w:ind w:left="567" w:hanging="283"/>
        <w:rPr>
          <w:lang w:val="bg-BG"/>
        </w:rPr>
      </w:pPr>
      <w:r w:rsidRPr="004C676B">
        <w:rPr>
          <w:lang w:val="bg-BG"/>
        </w:rPr>
        <w:t>–</w:t>
      </w:r>
      <w:r w:rsidRPr="004C676B">
        <w:rPr>
          <w:lang w:val="bg-BG"/>
        </w:rPr>
        <w:tab/>
        <w:t>Използвайте нова игла за всяка инжекция и повтаряйте стъпките по зареждането.</w:t>
      </w:r>
    </w:p>
    <w:p w:rsidR="00B23BB2" w:rsidRPr="004C676B" w:rsidRDefault="00B23BB2" w:rsidP="00CC4C57">
      <w:pPr>
        <w:spacing w:after="120" w:line="240" w:lineRule="auto"/>
        <w:ind w:left="567" w:hanging="283"/>
        <w:rPr>
          <w:lang w:val="bg-BG"/>
        </w:rPr>
      </w:pPr>
      <w:r w:rsidRPr="004C676B">
        <w:rPr>
          <w:lang w:val="bg-BG"/>
        </w:rPr>
        <w:t>–</w:t>
      </w:r>
      <w:r w:rsidRPr="004C676B">
        <w:rPr>
          <w:lang w:val="bg-BG"/>
        </w:rPr>
        <w:tab/>
        <w:t xml:space="preserve">Ако </w:t>
      </w:r>
      <w:r w:rsidRPr="004C676B">
        <w:rPr>
          <w:b/>
          <w:lang w:val="bg-BG"/>
        </w:rPr>
        <w:t>обикновено</w:t>
      </w:r>
      <w:r w:rsidRPr="004C676B">
        <w:rPr>
          <w:lang w:val="bg-BG"/>
        </w:rPr>
        <w:t xml:space="preserve"> се нуждаете от повече от 30 единици, попитайте Вашия медицински специалист дали друга писалка H</w:t>
      </w:r>
      <w:r w:rsidR="00522D18" w:rsidRPr="004C676B">
        <w:rPr>
          <w:lang w:val="bg-BG"/>
        </w:rPr>
        <w:t xml:space="preserve">umalog </w:t>
      </w:r>
      <w:r w:rsidRPr="004C676B">
        <w:rPr>
          <w:lang w:val="bg-BG"/>
        </w:rPr>
        <w:t>KwikPen би била по-добра за Вас.</w:t>
      </w:r>
    </w:p>
    <w:p w:rsidR="00B23BB2" w:rsidRPr="004C676B" w:rsidRDefault="00B23BB2" w:rsidP="00B23BB2">
      <w:pPr>
        <w:keepNext/>
        <w:spacing w:line="240" w:lineRule="auto"/>
        <w:rPr>
          <w:lang w:val="bg-BG"/>
        </w:rPr>
      </w:pPr>
    </w:p>
    <w:tbl>
      <w:tblPr>
        <w:tblW w:w="0" w:type="auto"/>
        <w:tblInd w:w="108"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5057"/>
        <w:gridCol w:w="4122"/>
      </w:tblGrid>
      <w:tr w:rsidR="00B23BB2" w:rsidRPr="00CC4C57" w:rsidTr="00562DBF">
        <w:trPr>
          <w:cantSplit/>
        </w:trPr>
        <w:tc>
          <w:tcPr>
            <w:tcW w:w="5400" w:type="dxa"/>
            <w:tcBorders>
              <w:top w:val="single" w:sz="4" w:space="0" w:color="auto"/>
              <w:left w:val="nil"/>
              <w:bottom w:val="single" w:sz="4" w:space="0" w:color="auto"/>
              <w:right w:val="nil"/>
            </w:tcBorders>
          </w:tcPr>
          <w:p w:rsidR="00B23BB2" w:rsidRPr="004C676B" w:rsidRDefault="00B23BB2" w:rsidP="00562DBF">
            <w:pPr>
              <w:keepNext/>
              <w:spacing w:line="240" w:lineRule="atLeast"/>
              <w:rPr>
                <w:b/>
                <w:lang w:val="bg-BG"/>
              </w:rPr>
            </w:pPr>
            <w:r w:rsidRPr="004C676B">
              <w:rPr>
                <w:b/>
                <w:lang w:val="bg-BG"/>
              </w:rPr>
              <w:t>Стъпка 8:</w:t>
            </w:r>
          </w:p>
          <w:p w:rsidR="00B23BB2" w:rsidRPr="004C676B" w:rsidRDefault="00B23BB2" w:rsidP="00562DBF">
            <w:pPr>
              <w:spacing w:after="120" w:line="240" w:lineRule="auto"/>
              <w:ind w:left="360" w:hanging="360"/>
              <w:rPr>
                <w:lang w:val="bg-BG"/>
              </w:rPr>
            </w:pPr>
            <w:r w:rsidRPr="004C676B">
              <w:rPr>
                <w:lang w:val="bg-BG"/>
              </w:rPr>
              <w:t>•</w:t>
            </w:r>
            <w:r w:rsidRPr="004C676B">
              <w:rPr>
                <w:lang w:val="bg-BG"/>
              </w:rPr>
              <w:tab/>
            </w:r>
            <w:r w:rsidRPr="004C676B">
              <w:rPr>
                <w:bCs/>
                <w:lang w:val="bg-BG"/>
              </w:rPr>
              <w:t xml:space="preserve">Завъртете дозаторното копче, за да </w:t>
            </w:r>
            <w:r w:rsidR="00726FA3">
              <w:rPr>
                <w:bCs/>
                <w:lang w:val="bg-BG"/>
              </w:rPr>
              <w:t>на</w:t>
            </w:r>
            <w:r w:rsidRPr="004C676B">
              <w:rPr>
                <w:bCs/>
                <w:lang w:val="bg-BG"/>
              </w:rPr>
              <w:t>берете броя единици, които е необходимо да инжектирате. И</w:t>
            </w:r>
            <w:r w:rsidRPr="004C676B">
              <w:rPr>
                <w:bCs/>
                <w:color w:val="000000"/>
                <w:lang w:val="bg-BG"/>
              </w:rPr>
              <w:t>ндикаторът на дозата трябва да показва Вашата доза</w:t>
            </w:r>
            <w:r w:rsidRPr="004C676B">
              <w:rPr>
                <w:lang w:val="bg-BG"/>
              </w:rPr>
              <w:t>.</w:t>
            </w:r>
          </w:p>
          <w:p w:rsidR="00B23BB2" w:rsidRPr="004C676B" w:rsidRDefault="00B23BB2" w:rsidP="00F372F8">
            <w:pPr>
              <w:tabs>
                <w:tab w:val="left" w:pos="1166"/>
              </w:tabs>
              <w:spacing w:after="120" w:line="240" w:lineRule="auto"/>
              <w:ind w:left="601" w:hanging="283"/>
              <w:rPr>
                <w:lang w:val="bg-BG"/>
              </w:rPr>
            </w:pPr>
            <w:r w:rsidRPr="004C676B">
              <w:rPr>
                <w:lang w:val="bg-BG"/>
              </w:rPr>
              <w:t>–</w:t>
            </w:r>
            <w:r w:rsidRPr="004C676B">
              <w:rPr>
                <w:lang w:val="bg-BG"/>
              </w:rPr>
              <w:tab/>
            </w:r>
            <w:r w:rsidRPr="004C676B">
              <w:rPr>
                <w:color w:val="000000"/>
                <w:lang w:val="bg-BG"/>
              </w:rPr>
              <w:t xml:space="preserve">Писалката </w:t>
            </w:r>
            <w:r w:rsidR="00726FA3">
              <w:rPr>
                <w:color w:val="000000"/>
                <w:lang w:val="bg-BG"/>
              </w:rPr>
              <w:t>набира</w:t>
            </w:r>
            <w:r w:rsidRPr="004C676B">
              <w:rPr>
                <w:color w:val="000000"/>
                <w:lang w:val="bg-BG"/>
              </w:rPr>
              <w:t xml:space="preserve"> по </w:t>
            </w:r>
            <w:r w:rsidR="00F17A39">
              <w:rPr>
                <w:color w:val="000000"/>
                <w:lang w:val="bg-BG"/>
              </w:rPr>
              <w:t>половин</w:t>
            </w:r>
            <w:r w:rsidRPr="004C676B">
              <w:rPr>
                <w:lang w:val="bg-BG"/>
              </w:rPr>
              <w:t> единица (0,5 единиц</w:t>
            </w:r>
            <w:r w:rsidR="00F17A39">
              <w:rPr>
                <w:lang w:val="bg-BG"/>
              </w:rPr>
              <w:t>и</w:t>
            </w:r>
            <w:r w:rsidRPr="004C676B">
              <w:rPr>
                <w:lang w:val="bg-BG"/>
              </w:rPr>
              <w:t>)</w:t>
            </w:r>
            <w:r w:rsidR="003F00DF">
              <w:rPr>
                <w:lang w:val="bg-BG"/>
              </w:rPr>
              <w:t xml:space="preserve"> наведнъж</w:t>
            </w:r>
            <w:r w:rsidRPr="004C676B">
              <w:rPr>
                <w:lang w:val="bg-BG"/>
              </w:rPr>
              <w:t>.</w:t>
            </w:r>
          </w:p>
          <w:p w:rsidR="00B23BB2" w:rsidRPr="004C676B" w:rsidRDefault="00B23BB2" w:rsidP="00F372F8">
            <w:pPr>
              <w:tabs>
                <w:tab w:val="left" w:pos="1166"/>
              </w:tabs>
              <w:spacing w:after="120" w:line="240" w:lineRule="auto"/>
              <w:ind w:left="601" w:hanging="283"/>
              <w:rPr>
                <w:bCs/>
                <w:lang w:val="bg-BG" w:eastAsia="x-none"/>
              </w:rPr>
            </w:pPr>
            <w:r w:rsidRPr="004C676B">
              <w:rPr>
                <w:lang w:val="bg-BG"/>
              </w:rPr>
              <w:t>–</w:t>
            </w:r>
            <w:r w:rsidRPr="004C676B">
              <w:rPr>
                <w:lang w:val="bg-BG"/>
              </w:rPr>
              <w:tab/>
            </w:r>
            <w:r w:rsidRPr="004C676B">
              <w:rPr>
                <w:color w:val="000000"/>
                <w:lang w:val="bg-BG"/>
              </w:rPr>
              <w:t>Дозаторното копче щраква като го завъртите</w:t>
            </w:r>
            <w:r w:rsidRPr="004C676B">
              <w:rPr>
                <w:bCs/>
                <w:lang w:val="bg-BG" w:eastAsia="x-none"/>
              </w:rPr>
              <w:t>.</w:t>
            </w:r>
          </w:p>
          <w:p w:rsidR="00B23BB2" w:rsidRPr="004C676B" w:rsidRDefault="00B23BB2" w:rsidP="00F372F8">
            <w:pPr>
              <w:tabs>
                <w:tab w:val="left" w:pos="1166"/>
              </w:tabs>
              <w:spacing w:after="120" w:line="240" w:lineRule="auto"/>
              <w:ind w:left="601" w:hanging="283"/>
              <w:rPr>
                <w:bCs/>
                <w:lang w:val="bg-BG" w:eastAsia="x-none"/>
              </w:rPr>
            </w:pPr>
            <w:r w:rsidRPr="004C676B">
              <w:rPr>
                <w:lang w:val="bg-BG"/>
              </w:rPr>
              <w:t>–</w:t>
            </w:r>
            <w:r w:rsidRPr="004C676B">
              <w:rPr>
                <w:lang w:val="bg-BG"/>
              </w:rPr>
              <w:tab/>
            </w:r>
            <w:r w:rsidRPr="004C676B">
              <w:rPr>
                <w:b/>
                <w:color w:val="000000"/>
                <w:lang w:val="bg-BG"/>
              </w:rPr>
              <w:t>НЕ</w:t>
            </w:r>
            <w:r w:rsidRPr="004C676B">
              <w:rPr>
                <w:color w:val="000000"/>
                <w:lang w:val="bg-BG"/>
              </w:rPr>
              <w:t xml:space="preserve"> </w:t>
            </w:r>
            <w:r w:rsidR="00726FA3">
              <w:rPr>
                <w:color w:val="000000"/>
                <w:lang w:val="bg-BG"/>
              </w:rPr>
              <w:t>набира</w:t>
            </w:r>
            <w:r w:rsidRPr="004C676B">
              <w:rPr>
                <w:color w:val="000000"/>
                <w:lang w:val="bg-BG"/>
              </w:rPr>
              <w:t>йте Вашата доза чрез преброяване на щракванията, защото можете да изберете погрешна доза</w:t>
            </w:r>
            <w:r w:rsidRPr="004C676B">
              <w:rPr>
                <w:bCs/>
                <w:lang w:val="bg-BG" w:eastAsia="x-none"/>
              </w:rPr>
              <w:t>.</w:t>
            </w:r>
          </w:p>
          <w:p w:rsidR="00B23BB2" w:rsidRPr="004C676B" w:rsidRDefault="00B23BB2" w:rsidP="00F372F8">
            <w:pPr>
              <w:tabs>
                <w:tab w:val="left" w:pos="1166"/>
              </w:tabs>
              <w:spacing w:after="120" w:line="240" w:lineRule="auto"/>
              <w:ind w:left="601" w:hanging="283"/>
              <w:rPr>
                <w:lang w:val="bg-BG"/>
              </w:rPr>
            </w:pPr>
            <w:r w:rsidRPr="004C676B">
              <w:rPr>
                <w:lang w:val="bg-BG"/>
              </w:rPr>
              <w:t>–</w:t>
            </w:r>
            <w:r w:rsidRPr="004C676B">
              <w:rPr>
                <w:lang w:val="bg-BG"/>
              </w:rPr>
              <w:tab/>
            </w:r>
            <w:r w:rsidRPr="004C676B">
              <w:rPr>
                <w:color w:val="000000"/>
                <w:lang w:val="bg-BG"/>
              </w:rPr>
              <w:t>Д</w:t>
            </w:r>
            <w:r w:rsidRPr="004C676B">
              <w:rPr>
                <w:bCs/>
                <w:color w:val="000000"/>
                <w:lang w:val="bg-BG"/>
              </w:rPr>
              <w:t xml:space="preserve">озата може да бъде </w:t>
            </w:r>
            <w:r w:rsidRPr="004C676B">
              <w:rPr>
                <w:bCs/>
                <w:lang w:val="bg-BG"/>
              </w:rPr>
              <w:t>променена чрез завъртане на дозаторното копче в едната или другата посока, докато правилната доза застане в една линия с индикатора на дозата</w:t>
            </w:r>
            <w:r w:rsidRPr="004C676B">
              <w:rPr>
                <w:lang w:val="bg-BG"/>
              </w:rPr>
              <w:t>.</w:t>
            </w:r>
          </w:p>
          <w:p w:rsidR="00B23BB2" w:rsidRPr="004C676B" w:rsidRDefault="00B23BB2" w:rsidP="00F372F8">
            <w:pPr>
              <w:tabs>
                <w:tab w:val="left" w:pos="1166"/>
              </w:tabs>
              <w:spacing w:after="120" w:line="240" w:lineRule="auto"/>
              <w:ind w:left="601" w:hanging="283"/>
              <w:rPr>
                <w:lang w:val="bg-BG"/>
              </w:rPr>
            </w:pPr>
            <w:r w:rsidRPr="004C676B">
              <w:rPr>
                <w:lang w:val="bg-BG"/>
              </w:rPr>
              <w:t>–</w:t>
            </w:r>
            <w:r w:rsidRPr="004C676B">
              <w:rPr>
                <w:lang w:val="bg-BG"/>
              </w:rPr>
              <w:tab/>
              <w:t xml:space="preserve">Числата на </w:t>
            </w:r>
            <w:r w:rsidRPr="004C676B">
              <w:rPr>
                <w:b/>
                <w:bCs/>
                <w:lang w:val="bg-BG"/>
              </w:rPr>
              <w:t>целите единици</w:t>
            </w:r>
            <w:r w:rsidRPr="004C676B">
              <w:rPr>
                <w:lang w:val="bg-BG"/>
              </w:rPr>
              <w:t xml:space="preserve"> са отпечатани върху скалата.</w:t>
            </w:r>
          </w:p>
          <w:p w:rsidR="00B23BB2" w:rsidRPr="004C676B" w:rsidRDefault="00B23BB2" w:rsidP="00562DBF">
            <w:pPr>
              <w:spacing w:line="240" w:lineRule="auto"/>
              <w:rPr>
                <w:lang w:val="bg-BG"/>
              </w:rPr>
            </w:pPr>
          </w:p>
          <w:p w:rsidR="00B23BB2" w:rsidRPr="004C676B" w:rsidRDefault="00B23BB2" w:rsidP="00562DBF">
            <w:pPr>
              <w:spacing w:line="240" w:lineRule="auto"/>
              <w:rPr>
                <w:lang w:val="bg-BG"/>
              </w:rPr>
            </w:pPr>
          </w:p>
          <w:p w:rsidR="00B23BB2" w:rsidRPr="004C676B" w:rsidRDefault="00B23BB2" w:rsidP="00562DBF">
            <w:pPr>
              <w:spacing w:line="240" w:lineRule="auto"/>
              <w:rPr>
                <w:lang w:val="bg-BG"/>
              </w:rPr>
            </w:pPr>
          </w:p>
          <w:p w:rsidR="00B23BB2" w:rsidRPr="004C676B" w:rsidRDefault="00B23BB2" w:rsidP="00CC4C57">
            <w:pPr>
              <w:tabs>
                <w:tab w:val="left" w:pos="1166"/>
              </w:tabs>
              <w:spacing w:after="120" w:line="240" w:lineRule="auto"/>
              <w:ind w:left="601" w:hanging="283"/>
              <w:rPr>
                <w:lang w:val="bg-BG"/>
              </w:rPr>
            </w:pPr>
            <w:r w:rsidRPr="004C676B">
              <w:rPr>
                <w:lang w:val="bg-BG"/>
              </w:rPr>
              <w:t>–</w:t>
            </w:r>
            <w:r w:rsidRPr="004C676B">
              <w:rPr>
                <w:lang w:val="bg-BG"/>
              </w:rPr>
              <w:tab/>
            </w:r>
            <w:r w:rsidRPr="004C676B">
              <w:rPr>
                <w:b/>
                <w:bCs/>
                <w:lang w:val="bg-BG"/>
              </w:rPr>
              <w:t>Половинките единици</w:t>
            </w:r>
            <w:r w:rsidRPr="004C676B">
              <w:rPr>
                <w:lang w:val="bg-BG"/>
              </w:rPr>
              <w:t xml:space="preserve"> са показани като линии между числата.</w:t>
            </w:r>
          </w:p>
          <w:p w:rsidR="00B23BB2" w:rsidRPr="004C676B" w:rsidRDefault="00B23BB2" w:rsidP="00562DBF">
            <w:pPr>
              <w:spacing w:line="240" w:lineRule="auto"/>
              <w:rPr>
                <w:lang w:val="bg-BG"/>
              </w:rPr>
            </w:pPr>
          </w:p>
          <w:p w:rsidR="00B23BB2" w:rsidRPr="004C676B" w:rsidRDefault="00B23BB2" w:rsidP="00562DBF">
            <w:pPr>
              <w:spacing w:line="240" w:lineRule="auto"/>
              <w:rPr>
                <w:lang w:val="bg-BG"/>
              </w:rPr>
            </w:pPr>
          </w:p>
          <w:p w:rsidR="00B23BB2" w:rsidRPr="004C676B" w:rsidRDefault="00B23BB2" w:rsidP="00B51775">
            <w:pPr>
              <w:spacing w:after="120" w:line="240" w:lineRule="auto"/>
              <w:ind w:left="360" w:hanging="360"/>
              <w:rPr>
                <w:lang w:val="bg-BG"/>
              </w:rPr>
            </w:pPr>
            <w:r w:rsidRPr="004C676B">
              <w:rPr>
                <w:lang w:val="bg-BG"/>
              </w:rPr>
              <w:t>•</w:t>
            </w:r>
            <w:r w:rsidRPr="004C676B">
              <w:rPr>
                <w:lang w:val="bg-BG"/>
              </w:rPr>
              <w:tab/>
            </w:r>
            <w:r w:rsidRPr="004C676B">
              <w:rPr>
                <w:b/>
                <w:color w:val="000000"/>
                <w:lang w:val="bg-BG"/>
              </w:rPr>
              <w:t xml:space="preserve">Винаги </w:t>
            </w:r>
            <w:r w:rsidRPr="00D10EE0">
              <w:rPr>
                <w:b/>
                <w:color w:val="000000"/>
                <w:lang w:val="bg-BG"/>
              </w:rPr>
              <w:t>проверявайте числото в дозаторното прозорче, за да се у</w:t>
            </w:r>
            <w:r w:rsidR="00B51775" w:rsidRPr="00C72ECE">
              <w:rPr>
                <w:b/>
                <w:color w:val="000000"/>
                <w:lang w:val="bg-BG"/>
              </w:rPr>
              <w:t>верите</w:t>
            </w:r>
            <w:r w:rsidRPr="00493EFF">
              <w:rPr>
                <w:b/>
                <w:color w:val="000000"/>
                <w:lang w:val="bg-BG"/>
              </w:rPr>
              <w:t>, че</w:t>
            </w:r>
            <w:r w:rsidRPr="004C676B">
              <w:rPr>
                <w:b/>
                <w:color w:val="000000"/>
                <w:lang w:val="bg-BG"/>
              </w:rPr>
              <w:t xml:space="preserve"> сте избрали правилната доза</w:t>
            </w:r>
            <w:r w:rsidRPr="004C676B">
              <w:rPr>
                <w:b/>
                <w:lang w:val="bg-BG"/>
              </w:rPr>
              <w:t>.</w:t>
            </w:r>
          </w:p>
        </w:tc>
        <w:tc>
          <w:tcPr>
            <w:tcW w:w="4241" w:type="dxa"/>
            <w:tcBorders>
              <w:top w:val="single" w:sz="4" w:space="0" w:color="auto"/>
              <w:left w:val="nil"/>
              <w:bottom w:val="single" w:sz="4" w:space="0" w:color="auto"/>
              <w:right w:val="nil"/>
            </w:tcBorders>
          </w:tcPr>
          <w:p w:rsidR="00B23BB2" w:rsidRPr="004C676B" w:rsidRDefault="00B23BB2" w:rsidP="00562DBF">
            <w:pPr>
              <w:spacing w:line="240" w:lineRule="auto"/>
              <w:rPr>
                <w:noProof/>
                <w:lang w:val="bg-BG"/>
              </w:rPr>
            </w:pPr>
          </w:p>
          <w:p w:rsidR="00B23BB2" w:rsidRPr="004C676B" w:rsidRDefault="00B23BB2" w:rsidP="00562DBF">
            <w:pPr>
              <w:spacing w:line="240" w:lineRule="auto"/>
              <w:jc w:val="center"/>
              <w:rPr>
                <w:color w:val="000000"/>
                <w:lang w:val="bg-BG"/>
              </w:rPr>
            </w:pPr>
            <w:r w:rsidRPr="00B23BB2">
              <w:rPr>
                <w:noProof/>
                <w:color w:val="000000"/>
                <w:lang w:eastAsia="en-GB"/>
              </w:rPr>
              <w:pict>
                <v:shape id="_x0000_i1079" type="#_x0000_t75" style="width:108pt;height:79.5pt;visibility:visible">
                  <v:imagedata r:id="rId102" o:title=""/>
                </v:shape>
              </w:pict>
            </w:r>
          </w:p>
          <w:p w:rsidR="00B23BB2" w:rsidRPr="004C676B" w:rsidRDefault="00B23BB2" w:rsidP="00562DBF">
            <w:pPr>
              <w:spacing w:line="240" w:lineRule="auto"/>
              <w:rPr>
                <w:color w:val="000000"/>
                <w:lang w:val="bg-BG"/>
              </w:rPr>
            </w:pPr>
          </w:p>
          <w:p w:rsidR="00B23BB2" w:rsidRPr="004C676B" w:rsidRDefault="00B23BB2" w:rsidP="00562DBF">
            <w:pPr>
              <w:spacing w:line="240" w:lineRule="auto"/>
              <w:rPr>
                <w:color w:val="000000"/>
                <w:lang w:val="bg-BG"/>
              </w:rPr>
            </w:pPr>
          </w:p>
          <w:p w:rsidR="00B23BB2" w:rsidRPr="004C676B" w:rsidRDefault="00B23BB2" w:rsidP="00562DBF">
            <w:pPr>
              <w:spacing w:line="240" w:lineRule="auto"/>
              <w:jc w:val="center"/>
              <w:rPr>
                <w:color w:val="000000"/>
                <w:lang w:val="bg-BG"/>
              </w:rPr>
            </w:pPr>
            <w:r>
              <w:rPr>
                <w:noProof/>
              </w:rPr>
              <w:pict>
                <v:shape id="Straight Arrow Connector 28" o:spid="_x0000_s4219" type="#_x0000_t32" style="position:absolute;left:0;text-align:left;margin-left:88.55pt;margin-top:37.6pt;width:0;height:52pt;flip:y;z-index:2516684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" strokecolor="red">
                  <v:stroke endarrow="block"/>
                </v:shape>
              </w:pict>
            </w:r>
            <w:r w:rsidRPr="00B23BB2">
              <w:rPr>
                <w:noProof/>
                <w:color w:val="000000"/>
                <w:lang w:eastAsia="en-GB"/>
              </w:rPr>
              <w:pict>
                <v:shape id="Picture 9" o:spid="_x0000_i1080" type="#_x0000_t75" style="width:108pt;height:79.5pt;visibility:visible">
                  <v:imagedata r:id="rId103" o:title=""/>
                </v:shape>
              </w:pict>
            </w:r>
          </w:p>
          <w:p w:rsidR="00B23BB2" w:rsidRPr="004C676B" w:rsidRDefault="00B23BB2" w:rsidP="00562DBF">
            <w:pPr>
              <w:spacing w:line="240" w:lineRule="auto"/>
              <w:ind w:left="1800"/>
              <w:rPr>
                <w:color w:val="000000"/>
                <w:lang w:val="bg-BG"/>
              </w:rPr>
            </w:pPr>
            <w:r w:rsidRPr="004C676B">
              <w:rPr>
                <w:color w:val="000000"/>
                <w:lang w:val="bg-BG"/>
              </w:rPr>
              <w:t>Пример: показва 4 единици в дозаторното прозорче</w:t>
            </w:r>
          </w:p>
          <w:p w:rsidR="00B23BB2" w:rsidRPr="004C676B" w:rsidRDefault="00B23BB2" w:rsidP="00562DBF">
            <w:pPr>
              <w:spacing w:line="240" w:lineRule="auto"/>
              <w:rPr>
                <w:color w:val="000000"/>
                <w:lang w:val="bg-BG"/>
              </w:rPr>
            </w:pPr>
          </w:p>
          <w:p w:rsidR="00B23BB2" w:rsidRPr="004C676B" w:rsidRDefault="00B23BB2" w:rsidP="00562DBF">
            <w:pPr>
              <w:spacing w:line="240" w:lineRule="auto"/>
              <w:jc w:val="center"/>
              <w:rPr>
                <w:color w:val="000000"/>
                <w:lang w:val="bg-BG"/>
              </w:rPr>
            </w:pPr>
          </w:p>
          <w:p w:rsidR="00B23BB2" w:rsidRPr="004C676B" w:rsidRDefault="005A77F5" w:rsidP="00562DBF">
            <w:pPr>
              <w:spacing w:line="240" w:lineRule="auto"/>
              <w:jc w:val="center"/>
              <w:rPr>
                <w:color w:val="000000"/>
                <w:lang w:val="bg-BG"/>
              </w:rPr>
            </w:pPr>
            <w:r>
              <w:rPr>
                <w:noProof/>
              </w:rPr>
              <w:pict>
                <v:shape id="Straight Arrow Connector 27" o:spid="_x0000_s4218" type="#_x0000_t32" style="position:absolute;left:0;text-align:left;margin-left:72.55pt;margin-top:38.65pt;width:.05pt;height:53.55pt;flip:y;z-index:2516695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" strokecolor="red">
                  <v:stroke endarrow="block"/>
                </v:shape>
              </w:pict>
            </w:r>
            <w:r w:rsidR="00B23BB2" w:rsidRPr="00B23BB2">
              <w:rPr>
                <w:noProof/>
                <w:color w:val="000000"/>
                <w:lang w:eastAsia="en-GB"/>
              </w:rPr>
              <w:pict>
                <v:shape id="Picture 8" o:spid="_x0000_i1081" type="#_x0000_t75" style="width:108pt;height:79.5pt;visibility:visible">
                  <v:imagedata r:id="rId104" o:title=""/>
                </v:shape>
              </w:pict>
            </w:r>
          </w:p>
          <w:p w:rsidR="00B23BB2" w:rsidRPr="004C676B" w:rsidRDefault="00B23BB2" w:rsidP="00562DBF">
            <w:pPr>
              <w:spacing w:line="240" w:lineRule="auto"/>
              <w:ind w:left="1800"/>
              <w:rPr>
                <w:color w:val="000000"/>
                <w:lang w:val="bg-BG"/>
              </w:rPr>
            </w:pPr>
            <w:r w:rsidRPr="004C676B">
              <w:rPr>
                <w:color w:val="000000"/>
                <w:lang w:val="bg-BG"/>
              </w:rPr>
              <w:t>Пример: показва 10 ½ (10,5) единици в дозаторното прозорче</w:t>
            </w:r>
          </w:p>
        </w:tc>
      </w:tr>
    </w:tbl>
    <w:p w:rsidR="00B23BB2" w:rsidRPr="004C676B" w:rsidRDefault="00B23BB2" w:rsidP="00B23BB2">
      <w:pPr>
        <w:spacing w:line="240" w:lineRule="auto"/>
        <w:rPr>
          <w:lang w:val="bg-BG"/>
        </w:rPr>
      </w:pPr>
    </w:p>
    <w:p w:rsidR="00B23BB2" w:rsidRPr="004C676B" w:rsidRDefault="00B23BB2" w:rsidP="00B23BB2">
      <w:pPr>
        <w:spacing w:after="120" w:line="240" w:lineRule="auto"/>
        <w:ind w:left="360" w:hanging="360"/>
        <w:rPr>
          <w:lang w:val="bg-BG"/>
        </w:rPr>
      </w:pPr>
      <w:r w:rsidRPr="004C676B">
        <w:rPr>
          <w:lang w:val="bg-BG"/>
        </w:rPr>
        <w:t>•</w:t>
      </w:r>
      <w:r w:rsidRPr="004C676B">
        <w:rPr>
          <w:lang w:val="bg-BG"/>
        </w:rPr>
        <w:tab/>
      </w:r>
      <w:r w:rsidRPr="004C676B">
        <w:rPr>
          <w:bCs/>
          <w:lang w:val="bg-BG"/>
        </w:rPr>
        <w:t>Писалката не позволява да изберете повече от броя единици, оставащи в писалката</w:t>
      </w:r>
      <w:r w:rsidRPr="004C676B">
        <w:rPr>
          <w:lang w:val="bg-BG"/>
        </w:rPr>
        <w:t>.</w:t>
      </w:r>
    </w:p>
    <w:p w:rsidR="00B23BB2" w:rsidRPr="004C676B" w:rsidRDefault="00B23BB2" w:rsidP="00B23BB2">
      <w:pPr>
        <w:spacing w:after="120" w:line="240" w:lineRule="auto"/>
        <w:ind w:left="360" w:hanging="360"/>
        <w:rPr>
          <w:lang w:val="bg-BG"/>
        </w:rPr>
      </w:pPr>
      <w:r w:rsidRPr="004C676B">
        <w:rPr>
          <w:lang w:val="bg-BG"/>
        </w:rPr>
        <w:t>•</w:t>
      </w:r>
      <w:r w:rsidRPr="004C676B">
        <w:rPr>
          <w:lang w:val="bg-BG"/>
        </w:rPr>
        <w:tab/>
      </w:r>
      <w:r w:rsidRPr="004C676B">
        <w:rPr>
          <w:color w:val="000000"/>
          <w:lang w:val="bg-BG"/>
        </w:rPr>
        <w:t>Ако се нуждаете да инжектиране повече единици отколкото е броят на оставащите единици в писалката, Вие можете или</w:t>
      </w:r>
      <w:r w:rsidRPr="004C676B">
        <w:rPr>
          <w:lang w:val="bg-BG"/>
        </w:rPr>
        <w:t>:</w:t>
      </w:r>
    </w:p>
    <w:p w:rsidR="00B23BB2" w:rsidRPr="004C676B" w:rsidRDefault="00B23BB2" w:rsidP="00CC4C57">
      <w:pPr>
        <w:tabs>
          <w:tab w:val="clear" w:pos="567"/>
          <w:tab w:val="left" w:pos="709"/>
        </w:tabs>
        <w:spacing w:after="120" w:line="240" w:lineRule="auto"/>
        <w:ind w:left="709" w:hanging="283"/>
        <w:rPr>
          <w:lang w:val="bg-BG"/>
        </w:rPr>
      </w:pPr>
      <w:r w:rsidRPr="004C676B">
        <w:rPr>
          <w:lang w:val="bg-BG" w:eastAsia="x-none"/>
        </w:rPr>
        <w:t>–</w:t>
      </w:r>
      <w:r w:rsidRPr="004C676B">
        <w:rPr>
          <w:lang w:val="bg-BG" w:eastAsia="x-none"/>
        </w:rPr>
        <w:tab/>
      </w:r>
      <w:r w:rsidRPr="004C676B">
        <w:rPr>
          <w:color w:val="000000"/>
          <w:lang w:val="bg-BG"/>
        </w:rPr>
        <w:t xml:space="preserve">да инжектирате количеството, което остава във Вашата писалка, а след това да използвате нова писалка, за да получите останалата част от Вашата доза, </w:t>
      </w:r>
      <w:r w:rsidRPr="004C676B">
        <w:rPr>
          <w:b/>
          <w:color w:val="000000"/>
          <w:lang w:val="bg-BG"/>
        </w:rPr>
        <w:t>или</w:t>
      </w:r>
    </w:p>
    <w:p w:rsidR="00B23BB2" w:rsidRPr="004C676B" w:rsidRDefault="00B23BB2" w:rsidP="00CC4C57">
      <w:pPr>
        <w:tabs>
          <w:tab w:val="clear" w:pos="567"/>
          <w:tab w:val="left" w:pos="709"/>
        </w:tabs>
        <w:spacing w:after="120" w:line="240" w:lineRule="auto"/>
        <w:ind w:left="709" w:hanging="283"/>
        <w:rPr>
          <w:lang w:val="bg-BG"/>
        </w:rPr>
      </w:pPr>
      <w:r w:rsidRPr="004C676B">
        <w:rPr>
          <w:lang w:val="bg-BG" w:eastAsia="x-none"/>
        </w:rPr>
        <w:t>–</w:t>
      </w:r>
      <w:r w:rsidRPr="004C676B">
        <w:rPr>
          <w:lang w:val="bg-BG" w:eastAsia="x-none"/>
        </w:rPr>
        <w:tab/>
      </w:r>
      <w:r w:rsidRPr="004C676B">
        <w:rPr>
          <w:color w:val="000000"/>
          <w:lang w:val="bg-BG"/>
        </w:rPr>
        <w:t>да вземете нова писалка и да инжектирате цялата доза</w:t>
      </w:r>
      <w:r w:rsidRPr="004C676B">
        <w:rPr>
          <w:lang w:val="bg-BG"/>
        </w:rPr>
        <w:t>.</w:t>
      </w:r>
    </w:p>
    <w:p w:rsidR="00B23BB2" w:rsidRPr="004C676B" w:rsidRDefault="00B23BB2" w:rsidP="00B23BB2">
      <w:pPr>
        <w:spacing w:after="120" w:line="240" w:lineRule="auto"/>
        <w:ind w:left="360" w:hanging="360"/>
        <w:rPr>
          <w:lang w:val="bg-BG"/>
        </w:rPr>
      </w:pPr>
      <w:r w:rsidRPr="004C676B">
        <w:rPr>
          <w:lang w:val="bg-BG"/>
        </w:rPr>
        <w:t>•</w:t>
      </w:r>
      <w:r w:rsidRPr="004C676B">
        <w:rPr>
          <w:lang w:val="bg-BG"/>
        </w:rPr>
        <w:tab/>
        <w:t>Нормално е да се види малко количество инсулин, оставащо в писалката, което не можете да инжектирате.</w:t>
      </w:r>
    </w:p>
    <w:p w:rsidR="00B23BB2" w:rsidRPr="004C676B" w:rsidRDefault="00B23BB2" w:rsidP="00B23BB2">
      <w:pPr>
        <w:rPr>
          <w:lang w:val="bg-BG"/>
        </w:rPr>
      </w:pPr>
    </w:p>
    <w:p w:rsidR="00B23BB2" w:rsidRPr="004C676B" w:rsidRDefault="00B23BB2" w:rsidP="00B23BB2">
      <w:pPr>
        <w:spacing w:line="240" w:lineRule="auto"/>
        <w:rPr>
          <w:lang w:val="bg-BG"/>
        </w:rPr>
      </w:pPr>
    </w:p>
    <w:p w:rsidR="00B23BB2" w:rsidRPr="004C676B" w:rsidRDefault="00B23BB2" w:rsidP="00B23BB2">
      <w:pPr>
        <w:shd w:val="clear" w:color="auto" w:fill="FF9933"/>
        <w:spacing w:after="60" w:line="240" w:lineRule="auto"/>
        <w:rPr>
          <w:b/>
          <w:lang w:val="bg-BG"/>
        </w:rPr>
      </w:pPr>
      <w:r w:rsidRPr="004C676B">
        <w:rPr>
          <w:b/>
          <w:bCs/>
          <w:color w:val="000000"/>
          <w:lang w:val="bg-BG"/>
        </w:rPr>
        <w:t>Инжектиране на Вашата доза</w:t>
      </w:r>
    </w:p>
    <w:p w:rsidR="00B23BB2" w:rsidRPr="004C676B" w:rsidRDefault="00B23BB2" w:rsidP="00B23BB2">
      <w:pPr>
        <w:spacing w:after="120" w:line="240" w:lineRule="auto"/>
        <w:ind w:left="360" w:hanging="360"/>
        <w:rPr>
          <w:lang w:val="bg-BG"/>
        </w:rPr>
      </w:pPr>
      <w:r w:rsidRPr="004C676B">
        <w:rPr>
          <w:lang w:val="bg-BG"/>
        </w:rPr>
        <w:t>•</w:t>
      </w:r>
      <w:r w:rsidRPr="004C676B">
        <w:rPr>
          <w:lang w:val="bg-BG"/>
        </w:rPr>
        <w:tab/>
      </w:r>
      <w:r w:rsidRPr="004C676B">
        <w:rPr>
          <w:color w:val="000000"/>
          <w:lang w:val="bg-BG"/>
        </w:rPr>
        <w:t>Инжектирайте Вашия инсулин както Ви е показал Вашият медицински специалист</w:t>
      </w:r>
      <w:r w:rsidRPr="004C676B">
        <w:rPr>
          <w:lang w:val="bg-BG"/>
        </w:rPr>
        <w:t>.</w:t>
      </w:r>
    </w:p>
    <w:p w:rsidR="00B23BB2" w:rsidRPr="004C676B" w:rsidRDefault="00B23BB2" w:rsidP="00B23BB2">
      <w:pPr>
        <w:spacing w:after="120" w:line="240" w:lineRule="auto"/>
        <w:ind w:left="360" w:hanging="360"/>
        <w:rPr>
          <w:lang w:val="bg-BG"/>
        </w:rPr>
      </w:pPr>
      <w:r w:rsidRPr="004C676B">
        <w:rPr>
          <w:lang w:val="bg-BG"/>
        </w:rPr>
        <w:t>•</w:t>
      </w:r>
      <w:r w:rsidRPr="004C676B">
        <w:rPr>
          <w:lang w:val="bg-BG"/>
        </w:rPr>
        <w:tab/>
      </w:r>
      <w:r w:rsidRPr="004C676B">
        <w:rPr>
          <w:color w:val="000000"/>
          <w:lang w:val="bg-BG"/>
        </w:rPr>
        <w:t>Сменяйте (редувайте) местата на Вашите инжекции при всяко инжектиране</w:t>
      </w:r>
      <w:r w:rsidRPr="004C676B">
        <w:rPr>
          <w:lang w:val="bg-BG"/>
        </w:rPr>
        <w:t>.</w:t>
      </w:r>
    </w:p>
    <w:p w:rsidR="00B23BB2" w:rsidRPr="004C676B" w:rsidRDefault="00B23BB2" w:rsidP="00B23BB2">
      <w:pPr>
        <w:spacing w:after="120" w:line="240" w:lineRule="auto"/>
        <w:ind w:left="360" w:hanging="360"/>
        <w:rPr>
          <w:lang w:val="bg-BG"/>
        </w:rPr>
      </w:pPr>
      <w:r w:rsidRPr="004C676B">
        <w:rPr>
          <w:lang w:val="bg-BG"/>
        </w:rPr>
        <w:t>•</w:t>
      </w:r>
      <w:r w:rsidRPr="004C676B">
        <w:rPr>
          <w:lang w:val="bg-BG"/>
        </w:rPr>
        <w:tab/>
      </w:r>
      <w:r w:rsidRPr="004C676B">
        <w:rPr>
          <w:b/>
          <w:color w:val="000000"/>
          <w:lang w:val="bg-BG"/>
        </w:rPr>
        <w:t>Не</w:t>
      </w:r>
      <w:r w:rsidRPr="004C676B">
        <w:rPr>
          <w:color w:val="000000"/>
          <w:lang w:val="bg-BG"/>
        </w:rPr>
        <w:t xml:space="preserve"> се опитвайте да променяте Вашата доза, докато инжектирате</w:t>
      </w:r>
      <w:r w:rsidRPr="004C676B">
        <w:rPr>
          <w:lang w:val="bg-BG"/>
        </w:rPr>
        <w:t>.</w:t>
      </w:r>
    </w:p>
    <w:p w:rsidR="00B23BB2" w:rsidRPr="004C676B" w:rsidRDefault="00B23BB2" w:rsidP="00B23BB2">
      <w:pPr>
        <w:keepNext/>
        <w:spacing w:line="240" w:lineRule="auto"/>
        <w:rPr>
          <w:lang w:val="bg-BG"/>
        </w:rPr>
      </w:pPr>
    </w:p>
    <w:tbl>
      <w:tblPr>
        <w:tblW w:w="4371"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333"/>
        <w:gridCol w:w="1179"/>
        <w:gridCol w:w="3607"/>
      </w:tblGrid>
      <w:tr w:rsidR="00B23BB2" w:rsidRPr="004C676B" w:rsidTr="00562DBF">
        <w:trPr>
          <w:cantSplit/>
        </w:trPr>
        <w:tc>
          <w:tcPr>
            <w:tcW w:w="2807" w:type="pct"/>
            <w:gridSpan w:val="2"/>
            <w:tcBorders>
              <w:top w:val="single" w:sz="4" w:space="0" w:color="auto"/>
              <w:left w:val="nil"/>
              <w:bottom w:val="single" w:sz="4" w:space="0" w:color="auto"/>
              <w:right w:val="nil"/>
            </w:tcBorders>
          </w:tcPr>
          <w:p w:rsidR="00B23BB2" w:rsidRPr="004C676B" w:rsidRDefault="00B23BB2" w:rsidP="00562DBF">
            <w:pPr>
              <w:spacing w:line="240" w:lineRule="atLeast"/>
              <w:rPr>
                <w:b/>
                <w:lang w:val="bg-BG"/>
              </w:rPr>
            </w:pPr>
            <w:r w:rsidRPr="004C676B">
              <w:rPr>
                <w:b/>
                <w:lang w:val="bg-BG"/>
              </w:rPr>
              <w:t>Стъпка 9:</w:t>
            </w:r>
          </w:p>
          <w:p w:rsidR="00B23BB2" w:rsidRPr="004C676B" w:rsidRDefault="00B23BB2" w:rsidP="00562DBF">
            <w:pPr>
              <w:spacing w:after="120" w:line="240" w:lineRule="auto"/>
              <w:ind w:left="360" w:hanging="360"/>
              <w:rPr>
                <w:lang w:val="bg-BG"/>
              </w:rPr>
            </w:pPr>
            <w:r w:rsidRPr="004C676B">
              <w:rPr>
                <w:lang w:val="bg-BG"/>
              </w:rPr>
              <w:t>•</w:t>
            </w:r>
            <w:r w:rsidRPr="004C676B">
              <w:rPr>
                <w:lang w:val="bg-BG"/>
              </w:rPr>
              <w:tab/>
            </w:r>
            <w:r w:rsidRPr="004C676B">
              <w:rPr>
                <w:color w:val="000000"/>
                <w:lang w:val="bg-BG"/>
              </w:rPr>
              <w:t>Изберете място за Вашата инжекция</w:t>
            </w:r>
            <w:r w:rsidRPr="004C676B">
              <w:rPr>
                <w:lang w:val="bg-BG"/>
              </w:rPr>
              <w:t>.</w:t>
            </w:r>
          </w:p>
          <w:p w:rsidR="00B23BB2" w:rsidRPr="004C676B" w:rsidRDefault="00B23BB2" w:rsidP="00562DBF">
            <w:pPr>
              <w:spacing w:after="120" w:line="240" w:lineRule="auto"/>
              <w:ind w:left="360" w:hanging="360"/>
              <w:rPr>
                <w:lang w:val="bg-BG"/>
              </w:rPr>
            </w:pPr>
            <w:r w:rsidRPr="004C676B">
              <w:rPr>
                <w:lang w:val="bg-BG"/>
              </w:rPr>
              <w:tab/>
              <w:t>H</w:t>
            </w:r>
            <w:r w:rsidR="00F17A39" w:rsidRPr="004C676B">
              <w:rPr>
                <w:lang w:val="bg-BG"/>
              </w:rPr>
              <w:t xml:space="preserve">umalog </w:t>
            </w:r>
            <w:r w:rsidRPr="004C676B">
              <w:rPr>
                <w:color w:val="000000"/>
                <w:lang w:val="bg-BG"/>
              </w:rPr>
              <w:t xml:space="preserve">се инжектира под кожата (подкожно) в областта на Вашия корем, седалищната област, горната част на бедрото или горната </w:t>
            </w:r>
            <w:r w:rsidRPr="00D10EE0">
              <w:rPr>
                <w:color w:val="000000"/>
                <w:lang w:val="bg-BG"/>
              </w:rPr>
              <w:t xml:space="preserve">част </w:t>
            </w:r>
            <w:r w:rsidRPr="00CC4C57">
              <w:rPr>
                <w:color w:val="000000"/>
                <w:lang w:val="bg-BG"/>
              </w:rPr>
              <w:t>на ръката</w:t>
            </w:r>
            <w:r w:rsidRPr="00D10EE0">
              <w:rPr>
                <w:color w:val="000000"/>
                <w:lang w:val="bg-BG"/>
              </w:rPr>
              <w:t xml:space="preserve"> (в мишницата)</w:t>
            </w:r>
            <w:r w:rsidRPr="00D10EE0">
              <w:rPr>
                <w:lang w:val="bg-BG"/>
              </w:rPr>
              <w:t>.</w:t>
            </w:r>
          </w:p>
          <w:p w:rsidR="00B23BB2" w:rsidRPr="004C676B" w:rsidRDefault="00B23BB2" w:rsidP="00562DBF">
            <w:pPr>
              <w:spacing w:after="120" w:line="240" w:lineRule="auto"/>
              <w:ind w:left="360" w:hanging="360"/>
              <w:rPr>
                <w:lang w:val="bg-BG"/>
              </w:rPr>
            </w:pPr>
            <w:r w:rsidRPr="004C676B">
              <w:rPr>
                <w:lang w:val="bg-BG"/>
              </w:rPr>
              <w:t>•</w:t>
            </w:r>
            <w:r w:rsidRPr="004C676B">
              <w:rPr>
                <w:lang w:val="bg-BG"/>
              </w:rPr>
              <w:tab/>
            </w:r>
            <w:r w:rsidRPr="004C676B">
              <w:rPr>
                <w:color w:val="000000"/>
                <w:lang w:val="bg-BG"/>
              </w:rPr>
              <w:t>Почистете Вашата кожа с тампон и оставете Вашата кожа да изсъхне преди да инжектирате Вашата доза</w:t>
            </w:r>
            <w:r w:rsidRPr="004C676B">
              <w:rPr>
                <w:lang w:val="bg-BG"/>
              </w:rPr>
              <w:t>.</w:t>
            </w:r>
          </w:p>
          <w:p w:rsidR="00B23BB2" w:rsidRPr="004C676B" w:rsidRDefault="00B23BB2" w:rsidP="00562DBF">
            <w:pPr>
              <w:spacing w:after="120" w:line="240" w:lineRule="auto"/>
              <w:rPr>
                <w:lang w:val="bg-BG"/>
              </w:rPr>
            </w:pPr>
          </w:p>
        </w:tc>
        <w:tc>
          <w:tcPr>
            <w:tcW w:w="2193" w:type="pct"/>
            <w:tcBorders>
              <w:top w:val="single" w:sz="4" w:space="0" w:color="auto"/>
              <w:left w:val="nil"/>
              <w:bottom w:val="single" w:sz="4" w:space="0" w:color="auto"/>
              <w:right w:val="nil"/>
            </w:tcBorders>
            <w:vAlign w:val="center"/>
          </w:tcPr>
          <w:p w:rsidR="00B23BB2" w:rsidRPr="004C676B" w:rsidRDefault="00B23BB2" w:rsidP="00562DBF">
            <w:pPr>
              <w:spacing w:line="240" w:lineRule="auto"/>
              <w:jc w:val="center"/>
              <w:rPr>
                <w:noProof/>
                <w:lang w:val="bg-BG"/>
              </w:rPr>
            </w:pPr>
          </w:p>
          <w:p w:rsidR="00B23BB2" w:rsidRPr="004C676B" w:rsidRDefault="00B23BB2" w:rsidP="00562DBF">
            <w:pPr>
              <w:spacing w:line="240" w:lineRule="auto"/>
              <w:jc w:val="center"/>
              <w:rPr>
                <w:noProof/>
                <w:lang w:val="bg-BG"/>
              </w:rPr>
            </w:pPr>
            <w:r w:rsidRPr="00C40007">
              <w:rPr>
                <w:noProof/>
                <w:lang w:eastAsia="en-GB"/>
              </w:rPr>
              <w:pict>
                <v:shape id="Picture 7" o:spid="_x0000_i1082" type="#_x0000_t75" style="width:121.5pt;height:112.5pt;visibility:visible">
                  <v:imagedata r:id="rId105" o:title=""/>
                </v:shape>
              </w:pict>
            </w:r>
          </w:p>
        </w:tc>
      </w:tr>
      <w:tr w:rsidR="00B23BB2" w:rsidRPr="004C676B" w:rsidTr="00562DBF">
        <w:trPr>
          <w:cantSplit/>
          <w:trHeight w:val="1133"/>
        </w:trPr>
        <w:tc>
          <w:tcPr>
            <w:tcW w:w="2807" w:type="pct"/>
            <w:gridSpan w:val="2"/>
            <w:tcBorders>
              <w:top w:val="single" w:sz="4" w:space="0" w:color="auto"/>
              <w:left w:val="nil"/>
              <w:bottom w:val="nil"/>
              <w:right w:val="nil"/>
            </w:tcBorders>
            <w:hideMark/>
          </w:tcPr>
          <w:p w:rsidR="00B23BB2" w:rsidRPr="004C676B" w:rsidRDefault="00B23BB2" w:rsidP="00562DBF">
            <w:pPr>
              <w:spacing w:line="240" w:lineRule="atLeast"/>
              <w:rPr>
                <w:b/>
                <w:lang w:val="bg-BG"/>
              </w:rPr>
            </w:pPr>
            <w:r w:rsidRPr="004C676B">
              <w:rPr>
                <w:b/>
                <w:lang w:val="bg-BG"/>
              </w:rPr>
              <w:t>Стъпка 10:</w:t>
            </w:r>
          </w:p>
          <w:p w:rsidR="00B23BB2" w:rsidRPr="004C676B" w:rsidRDefault="00B23BB2" w:rsidP="00562DBF">
            <w:pPr>
              <w:spacing w:after="120" w:line="240" w:lineRule="auto"/>
              <w:ind w:left="360" w:hanging="360"/>
              <w:rPr>
                <w:lang w:val="bg-BG"/>
              </w:rPr>
            </w:pPr>
            <w:r w:rsidRPr="004C676B">
              <w:rPr>
                <w:lang w:val="bg-BG"/>
              </w:rPr>
              <w:t>•</w:t>
            </w:r>
            <w:r w:rsidRPr="004C676B">
              <w:rPr>
                <w:lang w:val="bg-BG"/>
              </w:rPr>
              <w:tab/>
            </w:r>
            <w:r w:rsidRPr="004C676B">
              <w:rPr>
                <w:bCs/>
                <w:color w:val="000000"/>
                <w:lang w:val="bg-BG"/>
              </w:rPr>
              <w:t>Въведете иглата във Вашата кожа</w:t>
            </w:r>
            <w:r w:rsidRPr="004C676B">
              <w:rPr>
                <w:lang w:val="bg-BG"/>
              </w:rPr>
              <w:t>.</w:t>
            </w:r>
          </w:p>
          <w:p w:rsidR="00B23BB2" w:rsidRPr="004C676B" w:rsidRDefault="00B23BB2" w:rsidP="00562DBF">
            <w:pPr>
              <w:spacing w:after="120" w:line="240" w:lineRule="auto"/>
              <w:ind w:left="360" w:hanging="360"/>
              <w:rPr>
                <w:lang w:val="bg-BG"/>
              </w:rPr>
            </w:pPr>
            <w:r w:rsidRPr="004C676B">
              <w:rPr>
                <w:lang w:val="bg-BG"/>
              </w:rPr>
              <w:t>•</w:t>
            </w:r>
            <w:r w:rsidRPr="004C676B">
              <w:rPr>
                <w:lang w:val="bg-BG"/>
              </w:rPr>
              <w:tab/>
            </w:r>
            <w:r w:rsidRPr="004C676B">
              <w:rPr>
                <w:bCs/>
                <w:color w:val="000000"/>
                <w:lang w:val="bg-BG"/>
              </w:rPr>
              <w:t>Натиснете дозаторното копче докрай</w:t>
            </w:r>
            <w:r w:rsidRPr="004C676B">
              <w:rPr>
                <w:lang w:val="bg-BG"/>
              </w:rPr>
              <w:t>.</w:t>
            </w:r>
          </w:p>
        </w:tc>
        <w:tc>
          <w:tcPr>
            <w:tcW w:w="2193" w:type="pct"/>
            <w:vMerge w:val="restart"/>
            <w:tcBorders>
              <w:top w:val="single" w:sz="4" w:space="0" w:color="auto"/>
              <w:left w:val="nil"/>
              <w:bottom w:val="single" w:sz="4" w:space="0" w:color="auto"/>
              <w:right w:val="nil"/>
            </w:tcBorders>
            <w:vAlign w:val="center"/>
            <w:hideMark/>
          </w:tcPr>
          <w:p w:rsidR="00B23BB2" w:rsidRPr="004C676B" w:rsidRDefault="00B23BB2" w:rsidP="00562DBF">
            <w:pPr>
              <w:spacing w:line="240" w:lineRule="auto"/>
              <w:jc w:val="center"/>
              <w:rPr>
                <w:lang w:val="bg-BG"/>
              </w:rPr>
            </w:pPr>
            <w:r w:rsidRPr="00C40007">
              <w:rPr>
                <w:noProof/>
                <w:lang w:eastAsia="en-GB"/>
              </w:rPr>
              <w:pict>
                <v:shape id="Picture 6" o:spid="_x0000_i1083" type="#_x0000_t75" style="width:169.5pt;height:93.75pt;visibility:visible">
                  <v:imagedata r:id="rId106" o:title=""/>
                </v:shape>
              </w:pict>
            </w:r>
          </w:p>
        </w:tc>
      </w:tr>
      <w:tr w:rsidR="00B23BB2" w:rsidRPr="004C676B" w:rsidTr="00562DBF">
        <w:trPr>
          <w:cantSplit/>
          <w:trHeight w:val="1252"/>
        </w:trPr>
        <w:tc>
          <w:tcPr>
            <w:tcW w:w="2067" w:type="pct"/>
            <w:tcBorders>
              <w:top w:val="nil"/>
              <w:left w:val="nil"/>
              <w:bottom w:val="single" w:sz="4" w:space="0" w:color="auto"/>
              <w:right w:val="nil"/>
            </w:tcBorders>
            <w:hideMark/>
          </w:tcPr>
          <w:p w:rsidR="00B23BB2" w:rsidRPr="004C676B" w:rsidRDefault="00B23BB2" w:rsidP="00562DBF">
            <w:pPr>
              <w:spacing w:after="120" w:line="240" w:lineRule="auto"/>
              <w:ind w:left="360" w:hanging="360"/>
              <w:rPr>
                <w:lang w:val="bg-BG"/>
              </w:rPr>
            </w:pPr>
            <w:r w:rsidRPr="004C676B">
              <w:rPr>
                <w:lang w:val="bg-BG"/>
              </w:rPr>
              <w:t>•</w:t>
            </w:r>
            <w:r w:rsidRPr="004C676B">
              <w:rPr>
                <w:lang w:val="bg-BG"/>
              </w:rPr>
              <w:tab/>
            </w:r>
            <w:r w:rsidRPr="004C676B">
              <w:rPr>
                <w:bCs/>
                <w:lang w:val="bg-BG"/>
              </w:rPr>
              <w:t>Продължете</w:t>
            </w:r>
            <w:r w:rsidRPr="004C676B">
              <w:rPr>
                <w:color w:val="000000"/>
                <w:lang w:val="bg-BG"/>
              </w:rPr>
              <w:t xml:space="preserve"> да </w:t>
            </w:r>
            <w:r w:rsidRPr="004C676B">
              <w:rPr>
                <w:bCs/>
                <w:lang w:val="bg-BG"/>
              </w:rPr>
              <w:t xml:space="preserve">натискате дозаторното копче и </w:t>
            </w:r>
            <w:r w:rsidRPr="004C676B">
              <w:rPr>
                <w:b/>
                <w:bCs/>
                <w:lang w:val="bg-BG"/>
              </w:rPr>
              <w:t>пребройте бавно до 5</w:t>
            </w:r>
            <w:r w:rsidRPr="004C676B">
              <w:rPr>
                <w:bCs/>
                <w:lang w:val="bg-BG"/>
              </w:rPr>
              <w:t xml:space="preserve"> преди да отстраните иглата</w:t>
            </w:r>
            <w:r w:rsidRPr="004C676B">
              <w:rPr>
                <w:lang w:val="bg-BG"/>
              </w:rPr>
              <w:t>.</w:t>
            </w:r>
          </w:p>
          <w:p w:rsidR="00B23BB2" w:rsidRPr="004C676B" w:rsidRDefault="00B23BB2" w:rsidP="00B66074">
            <w:pPr>
              <w:spacing w:before="40" w:after="120" w:line="240" w:lineRule="auto"/>
              <w:rPr>
                <w:color w:val="000000"/>
                <w:lang w:val="bg-BG"/>
              </w:rPr>
            </w:pPr>
            <w:r w:rsidRPr="004C676B">
              <w:rPr>
                <w:b/>
                <w:color w:val="000000"/>
                <w:lang w:val="bg-BG"/>
              </w:rPr>
              <w:t>Не</w:t>
            </w:r>
            <w:r w:rsidRPr="004C676B">
              <w:rPr>
                <w:color w:val="000000"/>
                <w:lang w:val="bg-BG"/>
              </w:rPr>
              <w:t xml:space="preserve"> се опитвайте да инжектирате Вашия инсулин чрез въртене на дозаторното копче.</w:t>
            </w:r>
            <w:r w:rsidR="00B66074">
              <w:rPr>
                <w:color w:val="000000"/>
                <w:lang w:val="bg-BG"/>
              </w:rPr>
              <w:t xml:space="preserve"> По този начин (чрез в</w:t>
            </w:r>
            <w:r w:rsidR="00B66074" w:rsidRPr="004C676B">
              <w:rPr>
                <w:color w:val="000000"/>
                <w:lang w:val="bg-BG"/>
              </w:rPr>
              <w:t>ъртене на дозаторното копче</w:t>
            </w:r>
            <w:r w:rsidR="00B66074">
              <w:rPr>
                <w:color w:val="000000"/>
                <w:lang w:val="bg-BG"/>
              </w:rPr>
              <w:t>)</w:t>
            </w:r>
            <w:r w:rsidR="00B66074" w:rsidRPr="004C676B">
              <w:rPr>
                <w:b/>
                <w:color w:val="000000"/>
                <w:lang w:val="bg-BG"/>
              </w:rPr>
              <w:t xml:space="preserve"> </w:t>
            </w:r>
            <w:r w:rsidRPr="004C676B">
              <w:rPr>
                <w:b/>
                <w:color w:val="000000"/>
                <w:lang w:val="bg-BG"/>
              </w:rPr>
              <w:t>НЯМА</w:t>
            </w:r>
            <w:r w:rsidRPr="004C676B">
              <w:rPr>
                <w:color w:val="000000"/>
                <w:lang w:val="bg-BG"/>
              </w:rPr>
              <w:t xml:space="preserve"> да </w:t>
            </w:r>
            <w:r w:rsidR="00B66074">
              <w:rPr>
                <w:color w:val="000000"/>
                <w:lang w:val="bg-BG"/>
              </w:rPr>
              <w:t>можете да инжектирате инсулиновата доза.</w:t>
            </w:r>
          </w:p>
        </w:tc>
        <w:tc>
          <w:tcPr>
            <w:tcW w:w="740" w:type="pct"/>
            <w:tcBorders>
              <w:top w:val="nil"/>
              <w:left w:val="nil"/>
              <w:bottom w:val="single" w:sz="4" w:space="0" w:color="auto"/>
              <w:right w:val="nil"/>
            </w:tcBorders>
            <w:hideMark/>
          </w:tcPr>
          <w:p w:rsidR="00B23BB2" w:rsidRPr="004C676B" w:rsidRDefault="00B23BB2" w:rsidP="00562DBF">
            <w:pPr>
              <w:spacing w:line="240" w:lineRule="auto"/>
              <w:jc w:val="center"/>
              <w:rPr>
                <w:b/>
                <w:lang w:val="bg-BG"/>
              </w:rPr>
            </w:pPr>
            <w:r>
              <w:rPr>
                <w:noProof/>
              </w:rPr>
              <w:pict>
                <v:shape id="Text Box 26" o:spid="_x0000_s4217" type="#_x0000_t202" style="position:absolute;left:0;text-align:left;margin-left:7.15pt;margin-top:25.85pt;width:41.8pt;height:15.65pt;z-index:251667456;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" filled="f" stroked="f">
                  <v:textbox style="mso-next-textbox:#Text Box 26" inset="0,0,0,0">
                    <w:txbxContent>
                      <w:p w:rsidR="0028363F" w:rsidRDefault="0028363F" w:rsidP="00B23BB2">
                        <w:pPr>
                          <w:pStyle w:val="PPIBlockBody"/>
                          <w:jc w:val="center"/>
                          <w:rPr>
                            <w:sz w:val="18"/>
                            <w:szCs w:val="18"/>
                          </w:rPr>
                        </w:pPr>
                        <w:r>
                          <w:rPr>
                            <w:sz w:val="18"/>
                            <w:szCs w:val="18"/>
                          </w:rPr>
                          <w:t>5</w:t>
                        </w:r>
                        <w:r>
                          <w:rPr>
                            <w:sz w:val="18"/>
                            <w:szCs w:val="18"/>
                            <w:lang w:val="bg-BG"/>
                          </w:rPr>
                          <w:t> сек</w:t>
                        </w:r>
                      </w:p>
                    </w:txbxContent>
                  </v:textbox>
                </v:shape>
              </w:pict>
            </w:r>
            <w:r w:rsidRPr="00C40007">
              <w:rPr>
                <w:noProof/>
                <w:lang w:eastAsia="en-GB"/>
              </w:rPr>
              <w:pict>
                <v:shape id="Picture 5" o:spid="_x0000_i1084" type="#_x0000_t75" alt="clock" style="width:41.25pt;height:46.5pt;visibility:visible">
                  <v:imagedata r:id="rId107" o:title="clock"/>
                </v:shape>
              </w:pict>
            </w:r>
          </w:p>
        </w:tc>
        <w:tc>
          <w:tcPr>
            <w:tcW w:w="0" w:type="auto"/>
            <w:vMerge/>
            <w:tcBorders>
              <w:top w:val="single" w:sz="4" w:space="0" w:color="auto"/>
              <w:left w:val="nil"/>
              <w:bottom w:val="single" w:sz="4" w:space="0" w:color="auto"/>
              <w:right w:val="nil"/>
            </w:tcBorders>
            <w:vAlign w:val="center"/>
            <w:hideMark/>
          </w:tcPr>
          <w:p w:rsidR="00B23BB2" w:rsidRPr="004C676B" w:rsidRDefault="00B23BB2" w:rsidP="00562DBF">
            <w:pPr>
              <w:rPr>
                <w:lang w:val="bg-BG"/>
              </w:rPr>
            </w:pPr>
          </w:p>
        </w:tc>
      </w:tr>
    </w:tbl>
    <w:p w:rsidR="00B23BB2" w:rsidRPr="004C676B" w:rsidRDefault="00B23BB2" w:rsidP="00B23BB2">
      <w:pPr>
        <w:spacing w:line="240" w:lineRule="auto"/>
        <w:rPr>
          <w:lang w:val="bg-BG"/>
        </w:rPr>
      </w:pPr>
    </w:p>
    <w:tbl>
      <w:tblPr>
        <w:tblW w:w="0" w:type="auto"/>
        <w:tblInd w:w="108" w:type="dxa"/>
        <w:tblBorders>
          <w:top w:val="single" w:sz="4" w:space="0" w:color="auto"/>
          <w:left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103"/>
        <w:gridCol w:w="4076"/>
      </w:tblGrid>
      <w:tr w:rsidR="00B23BB2" w:rsidRPr="004C676B" w:rsidTr="00562DBF">
        <w:trPr>
          <w:cantSplit/>
          <w:trHeight w:val="827"/>
        </w:trPr>
        <w:tc>
          <w:tcPr>
            <w:tcW w:w="5400" w:type="dxa"/>
            <w:tcBorders>
              <w:top w:val="single" w:sz="4" w:space="0" w:color="auto"/>
              <w:left w:val="nil"/>
              <w:bottom w:val="nil"/>
              <w:right w:val="nil"/>
            </w:tcBorders>
          </w:tcPr>
          <w:p w:rsidR="00B23BB2" w:rsidRPr="004C676B" w:rsidRDefault="00B23BB2" w:rsidP="00562DBF">
            <w:pPr>
              <w:spacing w:line="240" w:lineRule="atLeast"/>
              <w:rPr>
                <w:b/>
                <w:lang w:val="bg-BG"/>
              </w:rPr>
            </w:pPr>
            <w:r w:rsidRPr="004C676B">
              <w:rPr>
                <w:lang w:val="bg-BG"/>
              </w:rPr>
              <w:br w:type="page"/>
            </w:r>
            <w:r w:rsidRPr="004C676B">
              <w:rPr>
                <w:b/>
                <w:lang w:val="bg-BG"/>
              </w:rPr>
              <w:t>Стъпка 11:</w:t>
            </w:r>
          </w:p>
          <w:p w:rsidR="00B23BB2" w:rsidRPr="004C676B" w:rsidRDefault="00B23BB2" w:rsidP="00562DBF">
            <w:pPr>
              <w:spacing w:after="120" w:line="240" w:lineRule="auto"/>
              <w:ind w:left="360" w:hanging="360"/>
              <w:rPr>
                <w:lang w:val="bg-BG"/>
              </w:rPr>
            </w:pPr>
            <w:r w:rsidRPr="004C676B">
              <w:rPr>
                <w:lang w:val="bg-BG"/>
              </w:rPr>
              <w:t>•</w:t>
            </w:r>
            <w:r w:rsidRPr="004C676B">
              <w:rPr>
                <w:lang w:val="bg-BG"/>
              </w:rPr>
              <w:tab/>
            </w:r>
            <w:r w:rsidRPr="004C676B">
              <w:rPr>
                <w:bCs/>
                <w:color w:val="000000"/>
                <w:lang w:val="bg-BG"/>
              </w:rPr>
              <w:t>Извадете иглата от кожата</w:t>
            </w:r>
            <w:r w:rsidRPr="004C676B">
              <w:rPr>
                <w:lang w:val="bg-BG"/>
              </w:rPr>
              <w:t>.</w:t>
            </w:r>
          </w:p>
          <w:p w:rsidR="00B23BB2" w:rsidRPr="004C676B" w:rsidRDefault="00B23BB2" w:rsidP="00E66FB6">
            <w:pPr>
              <w:tabs>
                <w:tab w:val="clear" w:pos="567"/>
                <w:tab w:val="left" w:pos="601"/>
                <w:tab w:val="left" w:pos="1166"/>
              </w:tabs>
              <w:spacing w:after="120" w:line="240" w:lineRule="auto"/>
              <w:ind w:left="601" w:hanging="283"/>
              <w:rPr>
                <w:lang w:val="bg-BG"/>
              </w:rPr>
            </w:pPr>
            <w:r w:rsidRPr="004C676B">
              <w:rPr>
                <w:lang w:val="bg-BG"/>
              </w:rPr>
              <w:t>–</w:t>
            </w:r>
            <w:r w:rsidRPr="004C676B">
              <w:rPr>
                <w:lang w:val="bg-BG"/>
              </w:rPr>
              <w:tab/>
            </w:r>
            <w:r w:rsidRPr="004C676B">
              <w:rPr>
                <w:color w:val="000000"/>
                <w:lang w:val="bg-BG"/>
              </w:rPr>
              <w:t xml:space="preserve">Наличието на капка инсулин </w:t>
            </w:r>
            <w:r w:rsidRPr="004C676B">
              <w:rPr>
                <w:lang w:val="bg-BG"/>
              </w:rPr>
              <w:t>на върха на иглата</w:t>
            </w:r>
            <w:r w:rsidRPr="004C676B">
              <w:rPr>
                <w:color w:val="000000"/>
                <w:lang w:val="bg-BG"/>
              </w:rPr>
              <w:t xml:space="preserve"> е нормално</w:t>
            </w:r>
            <w:r w:rsidRPr="004C676B">
              <w:rPr>
                <w:lang w:val="bg-BG"/>
              </w:rPr>
              <w:t xml:space="preserve">. Това няма да повлияе на </w:t>
            </w:r>
            <w:r w:rsidRPr="004C676B">
              <w:rPr>
                <w:color w:val="000000"/>
                <w:lang w:val="bg-BG"/>
              </w:rPr>
              <w:t xml:space="preserve">Вашата </w:t>
            </w:r>
            <w:r w:rsidRPr="004C676B">
              <w:rPr>
                <w:lang w:val="bg-BG"/>
              </w:rPr>
              <w:t>доза.</w:t>
            </w:r>
          </w:p>
          <w:p w:rsidR="00B23BB2" w:rsidRPr="004C676B" w:rsidRDefault="00B23BB2" w:rsidP="00562DBF">
            <w:pPr>
              <w:spacing w:after="120" w:line="240" w:lineRule="auto"/>
              <w:ind w:left="360" w:hanging="360"/>
              <w:rPr>
                <w:lang w:val="bg-BG"/>
              </w:rPr>
            </w:pPr>
            <w:r w:rsidRPr="004C676B">
              <w:rPr>
                <w:lang w:val="bg-BG"/>
              </w:rPr>
              <w:t>•</w:t>
            </w:r>
            <w:r w:rsidRPr="004C676B">
              <w:rPr>
                <w:lang w:val="bg-BG"/>
              </w:rPr>
              <w:tab/>
            </w:r>
            <w:r w:rsidRPr="004C676B">
              <w:rPr>
                <w:color w:val="000000"/>
                <w:lang w:val="bg-BG"/>
              </w:rPr>
              <w:t>Проверете цифрата в дозаторното прозорче.</w:t>
            </w:r>
          </w:p>
          <w:p w:rsidR="00B23BB2" w:rsidRPr="004C676B" w:rsidRDefault="00B23BB2" w:rsidP="00E66FB6">
            <w:pPr>
              <w:tabs>
                <w:tab w:val="left" w:pos="1166"/>
              </w:tabs>
              <w:spacing w:after="120" w:line="240" w:lineRule="auto"/>
              <w:ind w:left="601" w:hanging="283"/>
              <w:rPr>
                <w:lang w:val="bg-BG"/>
              </w:rPr>
            </w:pPr>
            <w:r w:rsidRPr="004C676B">
              <w:rPr>
                <w:lang w:val="bg-BG"/>
              </w:rPr>
              <w:t>-</w:t>
            </w:r>
            <w:r w:rsidRPr="004C676B">
              <w:rPr>
                <w:lang w:val="bg-BG"/>
              </w:rPr>
              <w:tab/>
            </w:r>
            <w:r w:rsidRPr="004C676B">
              <w:rPr>
                <w:color w:val="000000"/>
                <w:lang w:val="bg-BG"/>
              </w:rPr>
              <w:t>Ако виждате „0“ в дозаторното прозорче, Вие сте получили цялото количество, което сте избрали</w:t>
            </w:r>
            <w:r w:rsidRPr="004C676B">
              <w:rPr>
                <w:lang w:val="bg-BG"/>
              </w:rPr>
              <w:t>.</w:t>
            </w:r>
          </w:p>
          <w:p w:rsidR="00B23BB2" w:rsidRPr="004C676B" w:rsidRDefault="00B23BB2" w:rsidP="00E66FB6">
            <w:pPr>
              <w:tabs>
                <w:tab w:val="left" w:pos="1166"/>
              </w:tabs>
              <w:spacing w:after="120" w:line="240" w:lineRule="auto"/>
              <w:ind w:left="601" w:hanging="283"/>
              <w:rPr>
                <w:lang w:val="bg-BG"/>
              </w:rPr>
            </w:pPr>
            <w:r w:rsidRPr="004C676B">
              <w:rPr>
                <w:lang w:val="bg-BG"/>
              </w:rPr>
              <w:t>-</w:t>
            </w:r>
            <w:r w:rsidRPr="004C676B">
              <w:rPr>
                <w:lang w:val="bg-BG"/>
              </w:rPr>
              <w:tab/>
            </w:r>
            <w:r w:rsidRPr="004C676B">
              <w:rPr>
                <w:color w:val="000000"/>
                <w:lang w:val="bg-BG"/>
              </w:rPr>
              <w:t xml:space="preserve">Ако не виждате „0“ в дозаторното прозорче, Вие не сте получили цялата си доза. </w:t>
            </w:r>
            <w:r w:rsidRPr="004C676B">
              <w:rPr>
                <w:b/>
                <w:color w:val="000000"/>
                <w:lang w:val="bg-BG"/>
              </w:rPr>
              <w:t>Не</w:t>
            </w:r>
            <w:r w:rsidRPr="004C676B">
              <w:rPr>
                <w:color w:val="000000"/>
                <w:lang w:val="bg-BG"/>
              </w:rPr>
              <w:t xml:space="preserve"> </w:t>
            </w:r>
            <w:r w:rsidR="00726FA3">
              <w:rPr>
                <w:color w:val="000000"/>
                <w:lang w:val="bg-BG"/>
              </w:rPr>
              <w:t>набира</w:t>
            </w:r>
            <w:r w:rsidRPr="004C676B">
              <w:rPr>
                <w:color w:val="000000"/>
                <w:lang w:val="bg-BG"/>
              </w:rPr>
              <w:t>йте повторно. Въведете иглата във Вашата кожа и завършете Вашата инжекция</w:t>
            </w:r>
            <w:r w:rsidRPr="004C676B">
              <w:rPr>
                <w:lang w:val="bg-BG"/>
              </w:rPr>
              <w:t>.</w:t>
            </w:r>
          </w:p>
          <w:p w:rsidR="00B23BB2" w:rsidRPr="004C676B" w:rsidRDefault="00B23BB2" w:rsidP="00E66FB6">
            <w:pPr>
              <w:tabs>
                <w:tab w:val="left" w:pos="1166"/>
              </w:tabs>
              <w:spacing w:after="120" w:line="240" w:lineRule="auto"/>
              <w:ind w:left="601" w:hanging="283"/>
              <w:rPr>
                <w:lang w:val="bg-BG"/>
              </w:rPr>
            </w:pPr>
            <w:r w:rsidRPr="004C676B">
              <w:rPr>
                <w:lang w:val="bg-BG"/>
              </w:rPr>
              <w:t>-</w:t>
            </w:r>
            <w:r w:rsidRPr="004C676B">
              <w:rPr>
                <w:lang w:val="bg-BG"/>
              </w:rPr>
              <w:tab/>
            </w:r>
            <w:r w:rsidRPr="004C676B">
              <w:rPr>
                <w:color w:val="000000"/>
                <w:lang w:val="bg-BG"/>
              </w:rPr>
              <w:t xml:space="preserve">Ако </w:t>
            </w:r>
            <w:r w:rsidRPr="004C676B">
              <w:rPr>
                <w:b/>
                <w:color w:val="000000"/>
                <w:lang w:val="bg-BG"/>
              </w:rPr>
              <w:t>продължавате</w:t>
            </w:r>
            <w:r w:rsidRPr="004C676B">
              <w:rPr>
                <w:color w:val="000000"/>
                <w:lang w:val="bg-BG"/>
              </w:rPr>
              <w:t xml:space="preserve"> да смятате, че не сте получили цялото количество, което сте избрали за своята инжекция, </w:t>
            </w:r>
            <w:r w:rsidR="00B66074">
              <w:rPr>
                <w:b/>
                <w:color w:val="000000"/>
                <w:lang w:val="bg-BG"/>
              </w:rPr>
              <w:t>не</w:t>
            </w:r>
            <w:r w:rsidRPr="004C676B">
              <w:rPr>
                <w:b/>
                <w:color w:val="000000"/>
                <w:lang w:val="bg-BG"/>
              </w:rPr>
              <w:t xml:space="preserve"> започва</w:t>
            </w:r>
            <w:r w:rsidR="00B66074">
              <w:rPr>
                <w:b/>
                <w:color w:val="000000"/>
                <w:lang w:val="bg-BG"/>
              </w:rPr>
              <w:t>й</w:t>
            </w:r>
            <w:r w:rsidRPr="004C676B">
              <w:rPr>
                <w:b/>
                <w:color w:val="000000"/>
                <w:lang w:val="bg-BG"/>
              </w:rPr>
              <w:t xml:space="preserve">те отново или </w:t>
            </w:r>
            <w:r w:rsidR="00B66074">
              <w:rPr>
                <w:b/>
                <w:color w:val="000000"/>
                <w:lang w:val="bg-BG"/>
              </w:rPr>
              <w:t>не</w:t>
            </w:r>
            <w:r w:rsidRPr="004C676B">
              <w:rPr>
                <w:b/>
                <w:color w:val="000000"/>
                <w:lang w:val="bg-BG"/>
              </w:rPr>
              <w:t xml:space="preserve"> повтаря</w:t>
            </w:r>
            <w:r w:rsidR="00B66074">
              <w:rPr>
                <w:b/>
                <w:color w:val="000000"/>
                <w:lang w:val="bg-BG"/>
              </w:rPr>
              <w:t>й</w:t>
            </w:r>
            <w:r w:rsidRPr="004C676B">
              <w:rPr>
                <w:b/>
                <w:color w:val="000000"/>
                <w:lang w:val="bg-BG"/>
              </w:rPr>
              <w:t>те тази инжекция</w:t>
            </w:r>
            <w:r w:rsidRPr="004C676B">
              <w:rPr>
                <w:color w:val="000000"/>
                <w:lang w:val="bg-BG"/>
              </w:rPr>
              <w:t>. Контролирайте кръвната си захар и се обадете на Вашия медицински специалист за допълнителни указания.</w:t>
            </w:r>
          </w:p>
          <w:p w:rsidR="00B23BB2" w:rsidRPr="004C676B" w:rsidRDefault="00B23BB2" w:rsidP="00562DBF">
            <w:pPr>
              <w:spacing w:before="40" w:after="120" w:line="240" w:lineRule="auto"/>
              <w:rPr>
                <w:bCs/>
                <w:color w:val="000000"/>
                <w:lang w:val="bg-BG"/>
              </w:rPr>
            </w:pPr>
            <w:r w:rsidRPr="004C676B">
              <w:rPr>
                <w:lang w:val="bg-BG"/>
              </w:rPr>
              <w:t>Буталото се придвижва само по малко с всяка инжекция и Вие може да не забележите, че то се движи.</w:t>
            </w:r>
          </w:p>
          <w:p w:rsidR="00B23BB2" w:rsidRPr="004C676B" w:rsidRDefault="00B23BB2" w:rsidP="00562DBF">
            <w:pPr>
              <w:spacing w:before="40" w:after="120" w:line="240" w:lineRule="auto"/>
              <w:rPr>
                <w:lang w:val="bg-BG"/>
              </w:rPr>
            </w:pPr>
            <w:r w:rsidRPr="004C676B">
              <w:rPr>
                <w:bCs/>
                <w:color w:val="000000"/>
                <w:lang w:val="bg-BG"/>
              </w:rPr>
              <w:t xml:space="preserve">Ако видите кръв след като сте извадили иглата от кожата си, притиснете мястото на инжектиране леко с парче марля или тампон. </w:t>
            </w:r>
            <w:r w:rsidRPr="004C676B">
              <w:rPr>
                <w:b/>
                <w:bCs/>
                <w:color w:val="000000"/>
                <w:lang w:val="bg-BG"/>
              </w:rPr>
              <w:t>Не</w:t>
            </w:r>
            <w:r w:rsidRPr="004C676B">
              <w:rPr>
                <w:bCs/>
                <w:color w:val="000000"/>
                <w:lang w:val="bg-BG"/>
              </w:rPr>
              <w:t xml:space="preserve"> разтривайте мястото</w:t>
            </w:r>
            <w:r w:rsidRPr="004C676B">
              <w:rPr>
                <w:lang w:val="bg-BG"/>
              </w:rPr>
              <w:t>.</w:t>
            </w:r>
          </w:p>
          <w:p w:rsidR="00B23BB2" w:rsidRPr="004C676B" w:rsidRDefault="00B23BB2" w:rsidP="00562DBF">
            <w:pPr>
              <w:spacing w:before="40" w:after="120" w:line="240" w:lineRule="auto"/>
              <w:rPr>
                <w:lang w:val="bg-BG"/>
              </w:rPr>
            </w:pPr>
          </w:p>
        </w:tc>
        <w:tc>
          <w:tcPr>
            <w:tcW w:w="4241" w:type="dxa"/>
            <w:tcBorders>
              <w:top w:val="single" w:sz="4" w:space="0" w:color="auto"/>
              <w:left w:val="nil"/>
              <w:bottom w:val="nil"/>
              <w:right w:val="nil"/>
            </w:tcBorders>
            <w:hideMark/>
          </w:tcPr>
          <w:p w:rsidR="00B23BB2" w:rsidRPr="004C676B" w:rsidRDefault="00B23BB2" w:rsidP="00562DBF">
            <w:pPr>
              <w:spacing w:line="240" w:lineRule="auto"/>
              <w:jc w:val="center"/>
              <w:rPr>
                <w:lang w:val="bg-BG"/>
              </w:rPr>
            </w:pPr>
            <w:r w:rsidRPr="00C40007">
              <w:rPr>
                <w:noProof/>
                <w:lang w:eastAsia="en-GB"/>
              </w:rPr>
              <w:pict>
                <v:shape id="_x0000_i1085" type="#_x0000_t75" style="width:108pt;height:79.5pt;visibility:visible">
                  <v:imagedata r:id="rId108" o:title=""/>
                </v:shape>
              </w:pict>
            </w:r>
          </w:p>
        </w:tc>
      </w:tr>
    </w:tbl>
    <w:p w:rsidR="00B23BB2" w:rsidRPr="004C676B" w:rsidRDefault="00B23BB2" w:rsidP="00B23BB2">
      <w:pPr>
        <w:keepNext/>
        <w:spacing w:line="240" w:lineRule="auto"/>
        <w:rPr>
          <w:lang w:val="bg-BG"/>
        </w:rPr>
      </w:pPr>
    </w:p>
    <w:p w:rsidR="00B23BB2" w:rsidRPr="004C676B" w:rsidRDefault="00B23BB2" w:rsidP="00B23BB2">
      <w:pPr>
        <w:keepNext/>
        <w:spacing w:line="240" w:lineRule="auto"/>
        <w:rPr>
          <w:lang w:val="bg-BG"/>
        </w:rPr>
      </w:pPr>
    </w:p>
    <w:p w:rsidR="00B23BB2" w:rsidRPr="004C676B" w:rsidRDefault="00B23BB2" w:rsidP="00B23BB2">
      <w:pPr>
        <w:keepNext/>
        <w:shd w:val="clear" w:color="auto" w:fill="FF9933"/>
        <w:spacing w:after="60" w:line="240" w:lineRule="auto"/>
        <w:rPr>
          <w:b/>
          <w:lang w:val="bg-BG"/>
        </w:rPr>
      </w:pPr>
      <w:r w:rsidRPr="004C676B">
        <w:rPr>
          <w:b/>
          <w:bCs/>
          <w:color w:val="000000"/>
          <w:lang w:val="bg-BG"/>
        </w:rPr>
        <w:t>След Вашата инжекция</w:t>
      </w:r>
    </w:p>
    <w:tbl>
      <w:tblPr>
        <w:tblW w:w="0" w:type="auto"/>
        <w:tblInd w:w="108" w:type="dxa"/>
        <w:tblBorders>
          <w:insideH w:val="single" w:sz="4" w:space="0" w:color="auto"/>
          <w:insideV w:val="single" w:sz="4" w:space="0" w:color="auto"/>
        </w:tblBorders>
        <w:tblLook w:val="01E0" w:firstRow="1" w:lastRow="1" w:firstColumn="1" w:lastColumn="1" w:noHBand="0" w:noVBand="0"/>
      </w:tblPr>
      <w:tblGrid>
        <w:gridCol w:w="4985"/>
        <w:gridCol w:w="4194"/>
      </w:tblGrid>
      <w:tr w:rsidR="00B23BB2" w:rsidRPr="004C676B" w:rsidTr="00562DBF">
        <w:trPr>
          <w:cantSplit/>
        </w:trPr>
        <w:tc>
          <w:tcPr>
            <w:tcW w:w="5400" w:type="dxa"/>
            <w:tcBorders>
              <w:top w:val="nil"/>
              <w:left w:val="nil"/>
              <w:bottom w:val="single" w:sz="4" w:space="0" w:color="auto"/>
              <w:right w:val="nil"/>
            </w:tcBorders>
            <w:hideMark/>
          </w:tcPr>
          <w:p w:rsidR="00B23BB2" w:rsidRPr="004C676B" w:rsidRDefault="00B23BB2" w:rsidP="00562DBF">
            <w:pPr>
              <w:keepNext/>
              <w:spacing w:line="240" w:lineRule="atLeast"/>
              <w:rPr>
                <w:b/>
                <w:lang w:val="bg-BG"/>
              </w:rPr>
            </w:pPr>
            <w:r w:rsidRPr="004C676B">
              <w:rPr>
                <w:b/>
                <w:lang w:val="bg-BG"/>
              </w:rPr>
              <w:t>Стъпка 12:</w:t>
            </w:r>
          </w:p>
          <w:p w:rsidR="00B23BB2" w:rsidRPr="004C676B" w:rsidRDefault="00B23BB2" w:rsidP="00562DBF">
            <w:pPr>
              <w:keepNext/>
              <w:spacing w:after="120" w:line="240" w:lineRule="auto"/>
              <w:ind w:left="360" w:hanging="360"/>
              <w:rPr>
                <w:lang w:val="bg-BG"/>
              </w:rPr>
            </w:pPr>
            <w:r w:rsidRPr="004C676B">
              <w:rPr>
                <w:lang w:val="bg-BG"/>
              </w:rPr>
              <w:t>•</w:t>
            </w:r>
            <w:r w:rsidRPr="004C676B">
              <w:rPr>
                <w:lang w:val="bg-BG"/>
              </w:rPr>
              <w:tab/>
            </w:r>
            <w:r w:rsidRPr="004C676B">
              <w:rPr>
                <w:bCs/>
                <w:color w:val="000000"/>
                <w:lang w:val="bg-BG"/>
              </w:rPr>
              <w:t>Внимателно поставете обратно външната капачка на иглата</w:t>
            </w:r>
            <w:r w:rsidRPr="004C676B">
              <w:rPr>
                <w:lang w:val="bg-BG"/>
              </w:rPr>
              <w:t>.</w:t>
            </w:r>
          </w:p>
        </w:tc>
        <w:tc>
          <w:tcPr>
            <w:tcW w:w="4241" w:type="dxa"/>
            <w:tcBorders>
              <w:top w:val="nil"/>
              <w:left w:val="nil"/>
              <w:bottom w:val="single" w:sz="4" w:space="0" w:color="auto"/>
              <w:right w:val="nil"/>
            </w:tcBorders>
            <w:hideMark/>
          </w:tcPr>
          <w:p w:rsidR="00B23BB2" w:rsidRPr="004C676B" w:rsidRDefault="00B23BB2" w:rsidP="00562DBF">
            <w:pPr>
              <w:keepNext/>
              <w:spacing w:after="60" w:line="240" w:lineRule="auto"/>
              <w:jc w:val="center"/>
              <w:rPr>
                <w:lang w:val="bg-BG"/>
              </w:rPr>
            </w:pPr>
            <w:r w:rsidRPr="00C40007">
              <w:rPr>
                <w:noProof/>
                <w:lang w:eastAsia="en-GB"/>
              </w:rPr>
              <w:pict>
                <v:shape id="_x0000_i1086" type="#_x0000_t75" style="width:117pt;height:107.25pt;visibility:visible">
                  <v:imagedata r:id="rId109" o:title=""/>
                </v:shape>
              </w:pict>
            </w:r>
          </w:p>
        </w:tc>
      </w:tr>
      <w:tr w:rsidR="00B23BB2" w:rsidRPr="004C676B" w:rsidTr="00562DBF">
        <w:trPr>
          <w:cantSplit/>
        </w:trPr>
        <w:tc>
          <w:tcPr>
            <w:tcW w:w="5400" w:type="dxa"/>
            <w:tcBorders>
              <w:top w:val="single" w:sz="4" w:space="0" w:color="auto"/>
              <w:left w:val="nil"/>
              <w:bottom w:val="single" w:sz="4" w:space="0" w:color="auto"/>
              <w:right w:val="nil"/>
            </w:tcBorders>
            <w:hideMark/>
          </w:tcPr>
          <w:p w:rsidR="00B23BB2" w:rsidRPr="004C676B" w:rsidRDefault="00B23BB2" w:rsidP="00562DBF">
            <w:pPr>
              <w:spacing w:line="240" w:lineRule="atLeast"/>
              <w:rPr>
                <w:b/>
                <w:lang w:val="bg-BG"/>
              </w:rPr>
            </w:pPr>
            <w:r w:rsidRPr="004C676B">
              <w:rPr>
                <w:b/>
                <w:lang w:val="bg-BG"/>
              </w:rPr>
              <w:t>Стъпка 13:</w:t>
            </w:r>
          </w:p>
          <w:p w:rsidR="00B23BB2" w:rsidRPr="004C676B" w:rsidRDefault="00B23BB2" w:rsidP="00562DBF">
            <w:pPr>
              <w:spacing w:after="120" w:line="240" w:lineRule="auto"/>
              <w:ind w:left="360" w:hanging="360"/>
              <w:rPr>
                <w:lang w:val="bg-BG"/>
              </w:rPr>
            </w:pPr>
            <w:r w:rsidRPr="004C676B">
              <w:rPr>
                <w:lang w:val="bg-BG"/>
              </w:rPr>
              <w:t>•</w:t>
            </w:r>
            <w:r w:rsidRPr="004C676B">
              <w:rPr>
                <w:lang w:val="bg-BG"/>
              </w:rPr>
              <w:tab/>
            </w:r>
            <w:r w:rsidRPr="004C676B">
              <w:rPr>
                <w:bCs/>
                <w:lang w:val="bg-BG"/>
              </w:rPr>
              <w:t xml:space="preserve">Отвийте иглата с капачката и я изхвърлете, както е описано по-долу (вижте, раздела </w:t>
            </w:r>
            <w:r w:rsidRPr="004C676B">
              <w:rPr>
                <w:b/>
                <w:bCs/>
                <w:lang w:val="bg-BG"/>
              </w:rPr>
              <w:t>Изхвърляне на писалките и иглите</w:t>
            </w:r>
            <w:r w:rsidRPr="004C676B">
              <w:rPr>
                <w:lang w:val="bg-BG"/>
              </w:rPr>
              <w:t>).</w:t>
            </w:r>
          </w:p>
          <w:p w:rsidR="00B23BB2" w:rsidRPr="004C676B" w:rsidRDefault="00B23BB2" w:rsidP="00562DBF">
            <w:pPr>
              <w:spacing w:after="120" w:line="240" w:lineRule="auto"/>
              <w:ind w:left="360" w:hanging="360"/>
              <w:rPr>
                <w:lang w:val="bg-BG"/>
              </w:rPr>
            </w:pPr>
            <w:r w:rsidRPr="004C676B">
              <w:rPr>
                <w:lang w:val="bg-BG"/>
              </w:rPr>
              <w:t>•</w:t>
            </w:r>
            <w:r w:rsidRPr="004C676B">
              <w:rPr>
                <w:lang w:val="bg-BG"/>
              </w:rPr>
              <w:tab/>
            </w:r>
            <w:r w:rsidRPr="004C676B">
              <w:rPr>
                <w:bCs/>
                <w:lang w:val="bg-BG"/>
              </w:rPr>
              <w:t>Не съхранявайте писалката с прикрепена игла, за да предотвратите изтичане на инсулин, запушване на иглата и навлизане на въздух в писалката</w:t>
            </w:r>
            <w:r w:rsidRPr="004C676B">
              <w:rPr>
                <w:lang w:val="bg-BG"/>
              </w:rPr>
              <w:t>.</w:t>
            </w:r>
          </w:p>
        </w:tc>
        <w:tc>
          <w:tcPr>
            <w:tcW w:w="4241" w:type="dxa"/>
            <w:tcBorders>
              <w:top w:val="single" w:sz="4" w:space="0" w:color="auto"/>
              <w:left w:val="nil"/>
              <w:bottom w:val="single" w:sz="4" w:space="0" w:color="auto"/>
              <w:right w:val="nil"/>
            </w:tcBorders>
            <w:vAlign w:val="center"/>
            <w:hideMark/>
          </w:tcPr>
          <w:p w:rsidR="00B23BB2" w:rsidRPr="004C676B" w:rsidRDefault="00B23BB2" w:rsidP="00562DBF">
            <w:pPr>
              <w:spacing w:line="240" w:lineRule="auto"/>
              <w:jc w:val="center"/>
              <w:rPr>
                <w:lang w:val="bg-BG"/>
              </w:rPr>
            </w:pPr>
            <w:r w:rsidRPr="00C40007">
              <w:rPr>
                <w:noProof/>
                <w:lang w:eastAsia="en-GB"/>
              </w:rPr>
              <w:pict>
                <v:shape id="_x0000_i1087" type="#_x0000_t75" style="width:121.5pt;height:107.25pt;visibility:visible">
                  <v:imagedata r:id="rId110" o:title=""/>
                </v:shape>
              </w:pict>
            </w:r>
          </w:p>
        </w:tc>
      </w:tr>
      <w:tr w:rsidR="00B23BB2" w:rsidRPr="004C676B" w:rsidTr="00562DBF">
        <w:trPr>
          <w:cantSplit/>
        </w:trPr>
        <w:tc>
          <w:tcPr>
            <w:tcW w:w="5400" w:type="dxa"/>
            <w:tcBorders>
              <w:top w:val="single" w:sz="4" w:space="0" w:color="auto"/>
              <w:left w:val="nil"/>
              <w:bottom w:val="nil"/>
              <w:right w:val="nil"/>
            </w:tcBorders>
            <w:hideMark/>
          </w:tcPr>
          <w:p w:rsidR="00B23BB2" w:rsidRPr="004C676B" w:rsidRDefault="00B23BB2" w:rsidP="00562DBF">
            <w:pPr>
              <w:spacing w:line="240" w:lineRule="atLeast"/>
              <w:rPr>
                <w:b/>
                <w:lang w:val="bg-BG"/>
              </w:rPr>
            </w:pPr>
            <w:r w:rsidRPr="004C676B">
              <w:rPr>
                <w:b/>
                <w:lang w:val="bg-BG"/>
              </w:rPr>
              <w:t>Стъпка 14:</w:t>
            </w:r>
          </w:p>
          <w:p w:rsidR="00B23BB2" w:rsidRPr="004C676B" w:rsidRDefault="00B23BB2" w:rsidP="00562DBF">
            <w:pPr>
              <w:spacing w:after="120" w:line="240" w:lineRule="auto"/>
              <w:ind w:left="360" w:hanging="360"/>
              <w:rPr>
                <w:bCs/>
                <w:lang w:val="bg-BG"/>
              </w:rPr>
            </w:pPr>
            <w:r w:rsidRPr="004C676B">
              <w:rPr>
                <w:lang w:val="bg-BG"/>
              </w:rPr>
              <w:t>•</w:t>
            </w:r>
            <w:r w:rsidRPr="004C676B">
              <w:rPr>
                <w:lang w:val="bg-BG"/>
              </w:rPr>
              <w:tab/>
            </w:r>
            <w:r w:rsidR="009A0B22">
              <w:rPr>
                <w:bCs/>
                <w:lang w:val="bg-BG"/>
              </w:rPr>
              <w:t>П</w:t>
            </w:r>
            <w:r w:rsidRPr="004C676B">
              <w:rPr>
                <w:bCs/>
                <w:lang w:val="bg-BG"/>
              </w:rPr>
              <w:t>оставете обратно капачката на писалката като насочите клипса на капачката към индикатора на дозата и натиснете</w:t>
            </w:r>
            <w:r w:rsidRPr="004C676B">
              <w:rPr>
                <w:lang w:val="bg-BG"/>
              </w:rPr>
              <w:t>.</w:t>
            </w:r>
          </w:p>
        </w:tc>
        <w:tc>
          <w:tcPr>
            <w:tcW w:w="4241" w:type="dxa"/>
            <w:tcBorders>
              <w:top w:val="single" w:sz="4" w:space="0" w:color="auto"/>
              <w:left w:val="nil"/>
              <w:bottom w:val="nil"/>
              <w:right w:val="nil"/>
            </w:tcBorders>
            <w:hideMark/>
          </w:tcPr>
          <w:p w:rsidR="00B23BB2" w:rsidRPr="004C676B" w:rsidRDefault="00B23BB2" w:rsidP="00562DBF">
            <w:pPr>
              <w:spacing w:line="240" w:lineRule="auto"/>
              <w:jc w:val="center"/>
              <w:rPr>
                <w:lang w:val="bg-BG"/>
              </w:rPr>
            </w:pPr>
            <w:r w:rsidRPr="00C40007">
              <w:rPr>
                <w:noProof/>
                <w:lang w:eastAsia="en-GB"/>
              </w:rPr>
              <w:pict>
                <v:shape id="_x0000_i1088" type="#_x0000_t75" style="width:180pt;height:1in;visibility:visible">
                  <v:imagedata r:id="rId111" o:title=""/>
                </v:shape>
              </w:pict>
            </w:r>
          </w:p>
        </w:tc>
      </w:tr>
    </w:tbl>
    <w:p w:rsidR="00B23BB2" w:rsidRPr="004C676B" w:rsidRDefault="00B23BB2" w:rsidP="00B23BB2">
      <w:pPr>
        <w:spacing w:line="240" w:lineRule="auto"/>
        <w:rPr>
          <w:lang w:val="bg-BG"/>
        </w:rPr>
      </w:pPr>
    </w:p>
    <w:p w:rsidR="00B23BB2" w:rsidRPr="004C676B" w:rsidRDefault="00B23BB2" w:rsidP="00B23BB2">
      <w:pPr>
        <w:spacing w:line="240" w:lineRule="auto"/>
        <w:rPr>
          <w:lang w:val="bg-BG"/>
        </w:rPr>
      </w:pPr>
    </w:p>
    <w:p w:rsidR="00B23BB2" w:rsidRPr="004C676B" w:rsidRDefault="00B23BB2" w:rsidP="00B23BB2">
      <w:pPr>
        <w:shd w:val="clear" w:color="auto" w:fill="FF9933"/>
        <w:spacing w:after="60" w:line="240" w:lineRule="auto"/>
        <w:rPr>
          <w:b/>
          <w:lang w:val="bg-BG"/>
        </w:rPr>
      </w:pPr>
      <w:r w:rsidRPr="004C676B">
        <w:rPr>
          <w:b/>
          <w:color w:val="000000"/>
          <w:lang w:val="bg-BG"/>
        </w:rPr>
        <w:t>Изхвърляне на писалките и иглите</w:t>
      </w:r>
    </w:p>
    <w:p w:rsidR="00B23BB2" w:rsidRPr="004C676B" w:rsidRDefault="00B23BB2" w:rsidP="00B23BB2">
      <w:pPr>
        <w:spacing w:after="120" w:line="240" w:lineRule="auto"/>
        <w:ind w:left="360" w:hanging="360"/>
        <w:rPr>
          <w:lang w:val="bg-BG"/>
        </w:rPr>
      </w:pPr>
      <w:r w:rsidRPr="004C676B">
        <w:rPr>
          <w:lang w:val="bg-BG"/>
        </w:rPr>
        <w:t>•</w:t>
      </w:r>
      <w:r w:rsidRPr="004C676B">
        <w:rPr>
          <w:lang w:val="bg-BG"/>
        </w:rPr>
        <w:tab/>
      </w:r>
      <w:r w:rsidRPr="00CC4C57">
        <w:rPr>
          <w:lang w:val="bg-BG"/>
        </w:rPr>
        <w:t>Поставете</w:t>
      </w:r>
      <w:r w:rsidRPr="004C676B">
        <w:rPr>
          <w:lang w:val="bg-BG"/>
        </w:rPr>
        <w:t xml:space="preserve"> използваните игли в контейнер за остри предмети или в контейнер от твърда пластмаса с обезопасен капак. </w:t>
      </w:r>
      <w:r w:rsidRPr="004C676B">
        <w:rPr>
          <w:b/>
          <w:lang w:val="bg-BG"/>
        </w:rPr>
        <w:t>Не</w:t>
      </w:r>
      <w:r w:rsidRPr="004C676B">
        <w:rPr>
          <w:lang w:val="bg-BG"/>
        </w:rPr>
        <w:t xml:space="preserve"> изхвърляйте иглите директно във Вашите битови отпадъци.</w:t>
      </w:r>
    </w:p>
    <w:p w:rsidR="00B23BB2" w:rsidRPr="004C676B" w:rsidRDefault="00B23BB2" w:rsidP="00B23BB2">
      <w:pPr>
        <w:tabs>
          <w:tab w:val="left" w:pos="360"/>
        </w:tabs>
        <w:spacing w:after="120" w:line="240" w:lineRule="auto"/>
        <w:ind w:left="360" w:hanging="360"/>
        <w:rPr>
          <w:color w:val="000000"/>
          <w:lang w:val="bg-BG"/>
        </w:rPr>
      </w:pPr>
      <w:r w:rsidRPr="004C676B">
        <w:rPr>
          <w:color w:val="000000"/>
          <w:lang w:val="bg-BG"/>
        </w:rPr>
        <w:t>•</w:t>
      </w:r>
      <w:r w:rsidRPr="004C676B">
        <w:rPr>
          <w:color w:val="000000"/>
          <w:lang w:val="bg-BG"/>
        </w:rPr>
        <w:tab/>
      </w:r>
      <w:r w:rsidRPr="004C676B">
        <w:rPr>
          <w:b/>
          <w:lang w:val="bg-BG"/>
        </w:rPr>
        <w:t>Не</w:t>
      </w:r>
      <w:r w:rsidRPr="004C676B">
        <w:rPr>
          <w:lang w:val="bg-BG"/>
        </w:rPr>
        <w:t xml:space="preserve"> рециклирайте напълнения контейнер за остри предмети</w:t>
      </w:r>
      <w:r w:rsidRPr="004C676B">
        <w:rPr>
          <w:color w:val="000000"/>
          <w:lang w:val="bg-BG"/>
        </w:rPr>
        <w:t>.</w:t>
      </w:r>
    </w:p>
    <w:p w:rsidR="00B23BB2" w:rsidRPr="004C676B" w:rsidRDefault="00B23BB2" w:rsidP="00B23BB2">
      <w:pPr>
        <w:tabs>
          <w:tab w:val="left" w:pos="360"/>
        </w:tabs>
        <w:spacing w:after="120" w:line="240" w:lineRule="auto"/>
        <w:ind w:left="360" w:hanging="360"/>
        <w:rPr>
          <w:color w:val="000000"/>
          <w:lang w:val="bg-BG"/>
        </w:rPr>
      </w:pPr>
      <w:r w:rsidRPr="004C676B">
        <w:rPr>
          <w:color w:val="000000"/>
          <w:lang w:val="bg-BG"/>
        </w:rPr>
        <w:t>•</w:t>
      </w:r>
      <w:r w:rsidRPr="004C676B">
        <w:rPr>
          <w:color w:val="000000"/>
          <w:lang w:val="bg-BG"/>
        </w:rPr>
        <w:tab/>
      </w:r>
      <w:r w:rsidRPr="004C676B">
        <w:rPr>
          <w:noProof/>
          <w:lang w:val="bg-BG"/>
        </w:rPr>
        <w:t>Попитайте Вашия</w:t>
      </w:r>
      <w:r w:rsidRPr="004C676B">
        <w:rPr>
          <w:lang w:val="bg-BG"/>
        </w:rPr>
        <w:t xml:space="preserve"> медицински специалист относно възможностите за правилно изхвърляне на </w:t>
      </w:r>
      <w:r w:rsidR="00E12F4B">
        <w:rPr>
          <w:lang w:val="bg-BG"/>
        </w:rPr>
        <w:t xml:space="preserve">писалката и </w:t>
      </w:r>
      <w:r w:rsidRPr="004C676B">
        <w:rPr>
          <w:lang w:val="bg-BG"/>
        </w:rPr>
        <w:t>контейнера за остри предмети</w:t>
      </w:r>
      <w:r w:rsidRPr="004C676B">
        <w:rPr>
          <w:color w:val="000000"/>
          <w:lang w:val="bg-BG"/>
        </w:rPr>
        <w:t>.</w:t>
      </w:r>
    </w:p>
    <w:p w:rsidR="00B23BB2" w:rsidRPr="004C676B" w:rsidRDefault="00B23BB2" w:rsidP="00B23BB2">
      <w:pPr>
        <w:tabs>
          <w:tab w:val="left" w:pos="360"/>
        </w:tabs>
        <w:spacing w:after="120" w:line="240" w:lineRule="auto"/>
        <w:ind w:left="360" w:hanging="360"/>
        <w:rPr>
          <w:color w:val="000000"/>
          <w:lang w:val="bg-BG"/>
        </w:rPr>
      </w:pPr>
      <w:r w:rsidRPr="004C676B">
        <w:rPr>
          <w:color w:val="000000"/>
          <w:lang w:val="bg-BG"/>
        </w:rPr>
        <w:t>•</w:t>
      </w:r>
      <w:r w:rsidRPr="004C676B">
        <w:rPr>
          <w:color w:val="000000"/>
          <w:lang w:val="bg-BG"/>
        </w:rPr>
        <w:tab/>
      </w:r>
      <w:r w:rsidRPr="004C676B">
        <w:rPr>
          <w:lang w:val="bg-BG"/>
        </w:rPr>
        <w:t>Указанията относно работата с игли не са предназначени да заменят местните изисквания, изискванията на медицинските специалисти или на институциите</w:t>
      </w:r>
      <w:r w:rsidRPr="004C676B">
        <w:rPr>
          <w:color w:val="000000"/>
          <w:lang w:val="bg-BG"/>
        </w:rPr>
        <w:t>.</w:t>
      </w:r>
    </w:p>
    <w:p w:rsidR="00B23BB2" w:rsidRPr="004C676B" w:rsidRDefault="00B23BB2" w:rsidP="00B23BB2">
      <w:pPr>
        <w:tabs>
          <w:tab w:val="left" w:pos="360"/>
        </w:tabs>
        <w:spacing w:after="120" w:line="240" w:lineRule="auto"/>
        <w:ind w:left="360" w:hanging="360"/>
        <w:rPr>
          <w:color w:val="000000"/>
          <w:lang w:val="bg-BG"/>
        </w:rPr>
      </w:pPr>
    </w:p>
    <w:p w:rsidR="00B23BB2" w:rsidRPr="004C676B" w:rsidRDefault="00B23BB2" w:rsidP="00B23BB2">
      <w:pPr>
        <w:tabs>
          <w:tab w:val="left" w:pos="360"/>
        </w:tabs>
        <w:spacing w:after="120" w:line="240" w:lineRule="auto"/>
        <w:ind w:left="360" w:hanging="360"/>
        <w:rPr>
          <w:color w:val="000000"/>
          <w:lang w:val="bg-BG"/>
        </w:rPr>
      </w:pPr>
    </w:p>
    <w:p w:rsidR="00B23BB2" w:rsidRPr="004C676B" w:rsidRDefault="00B23BB2" w:rsidP="00B23BB2">
      <w:pPr>
        <w:keepNext/>
        <w:shd w:val="clear" w:color="auto" w:fill="FF9933"/>
        <w:spacing w:after="60" w:line="240" w:lineRule="auto"/>
        <w:rPr>
          <w:b/>
          <w:lang w:val="bg-BG"/>
        </w:rPr>
      </w:pPr>
      <w:r w:rsidRPr="004C676B">
        <w:rPr>
          <w:rFonts w:eastAsia="MS Mincho"/>
          <w:b/>
          <w:bCs/>
          <w:color w:val="000000"/>
          <w:lang w:val="bg-BG"/>
        </w:rPr>
        <w:t>Съхранение на Вашата писалка</w:t>
      </w:r>
    </w:p>
    <w:p w:rsidR="00B23BB2" w:rsidRPr="004C676B" w:rsidRDefault="00B23BB2" w:rsidP="00B23BB2">
      <w:pPr>
        <w:keepNext/>
        <w:spacing w:line="240" w:lineRule="atLeast"/>
        <w:rPr>
          <w:b/>
          <w:lang w:val="bg-BG"/>
        </w:rPr>
      </w:pPr>
      <w:r w:rsidRPr="004C676B">
        <w:rPr>
          <w:b/>
          <w:lang w:val="bg-BG"/>
        </w:rPr>
        <w:t>Неизползвани писалки</w:t>
      </w:r>
    </w:p>
    <w:p w:rsidR="00B23BB2" w:rsidRPr="004C676B" w:rsidRDefault="00B23BB2" w:rsidP="00B23BB2">
      <w:pPr>
        <w:spacing w:after="120" w:line="240" w:lineRule="auto"/>
        <w:ind w:left="360" w:hanging="360"/>
        <w:rPr>
          <w:b/>
          <w:bCs/>
          <w:lang w:val="bg-BG"/>
        </w:rPr>
      </w:pPr>
      <w:r w:rsidRPr="004C676B">
        <w:rPr>
          <w:lang w:val="bg-BG"/>
        </w:rPr>
        <w:t>•</w:t>
      </w:r>
      <w:r w:rsidRPr="004C676B">
        <w:rPr>
          <w:lang w:val="bg-BG"/>
        </w:rPr>
        <w:tab/>
      </w:r>
      <w:r w:rsidRPr="004C676B">
        <w:rPr>
          <w:rFonts w:eastAsia="MS Mincho"/>
          <w:color w:val="000000"/>
          <w:lang w:val="bg-BG"/>
        </w:rPr>
        <w:t xml:space="preserve">Съхранявайте неизползваните писалки в хладилник при </w:t>
      </w:r>
      <w:r w:rsidRPr="00CC4C57">
        <w:rPr>
          <w:rFonts w:eastAsia="MS Mincho"/>
          <w:color w:val="000000"/>
          <w:lang w:val="bg-BG"/>
        </w:rPr>
        <w:t>(</w:t>
      </w:r>
      <w:r w:rsidRPr="004C676B">
        <w:rPr>
          <w:rFonts w:eastAsia="MS Mincho"/>
          <w:color w:val="000000"/>
          <w:lang w:val="bg-BG"/>
        </w:rPr>
        <w:t>2°C до 8°C</w:t>
      </w:r>
      <w:r w:rsidRPr="00CC4C57">
        <w:rPr>
          <w:rFonts w:eastAsia="MS Mincho"/>
          <w:color w:val="000000"/>
          <w:lang w:val="bg-BG"/>
        </w:rPr>
        <w:t>)</w:t>
      </w:r>
      <w:r w:rsidRPr="004C676B">
        <w:rPr>
          <w:lang w:val="bg-BG"/>
        </w:rPr>
        <w:t>.</w:t>
      </w:r>
    </w:p>
    <w:p w:rsidR="00B23BB2" w:rsidRPr="004C676B" w:rsidRDefault="00B23BB2" w:rsidP="00B23BB2">
      <w:pPr>
        <w:spacing w:after="120" w:line="240" w:lineRule="auto"/>
        <w:ind w:left="360" w:hanging="360"/>
        <w:rPr>
          <w:lang w:val="bg-BG"/>
        </w:rPr>
      </w:pPr>
      <w:r w:rsidRPr="004C676B">
        <w:rPr>
          <w:lang w:val="bg-BG"/>
        </w:rPr>
        <w:t>•</w:t>
      </w:r>
      <w:r w:rsidRPr="004C676B">
        <w:rPr>
          <w:lang w:val="bg-BG"/>
        </w:rPr>
        <w:tab/>
      </w:r>
      <w:r w:rsidRPr="004C676B">
        <w:rPr>
          <w:b/>
          <w:color w:val="000000"/>
          <w:lang w:val="bg-BG"/>
        </w:rPr>
        <w:t xml:space="preserve">Не </w:t>
      </w:r>
      <w:r w:rsidRPr="004C676B">
        <w:rPr>
          <w:color w:val="000000"/>
          <w:lang w:val="bg-BG"/>
        </w:rPr>
        <w:t xml:space="preserve">замразявайте </w:t>
      </w:r>
      <w:r w:rsidRPr="004C676B">
        <w:rPr>
          <w:lang w:val="bg-BG"/>
        </w:rPr>
        <w:t>H</w:t>
      </w:r>
      <w:r w:rsidR="00CA2408" w:rsidRPr="004C676B">
        <w:rPr>
          <w:lang w:val="bg-BG"/>
        </w:rPr>
        <w:t>umalog</w:t>
      </w:r>
      <w:r w:rsidRPr="004C676B">
        <w:rPr>
          <w:lang w:val="bg-BG"/>
        </w:rPr>
        <w:t xml:space="preserve">. </w:t>
      </w:r>
      <w:r w:rsidRPr="004C676B">
        <w:rPr>
          <w:b/>
          <w:color w:val="000000"/>
          <w:lang w:val="bg-BG"/>
        </w:rPr>
        <w:t>Да не се</w:t>
      </w:r>
      <w:r w:rsidRPr="004C676B">
        <w:rPr>
          <w:color w:val="000000"/>
          <w:lang w:val="bg-BG"/>
        </w:rPr>
        <w:t xml:space="preserve"> използва, ако е бил замразяван</w:t>
      </w:r>
      <w:r w:rsidRPr="004C676B">
        <w:rPr>
          <w:lang w:val="bg-BG"/>
        </w:rPr>
        <w:t>.</w:t>
      </w:r>
    </w:p>
    <w:p w:rsidR="00B23BB2" w:rsidRPr="004C676B" w:rsidRDefault="00B23BB2" w:rsidP="00B23BB2">
      <w:pPr>
        <w:spacing w:after="120" w:line="240" w:lineRule="auto"/>
        <w:ind w:left="360" w:hanging="360"/>
        <w:rPr>
          <w:lang w:val="bg-BG"/>
        </w:rPr>
      </w:pPr>
      <w:r w:rsidRPr="004C676B">
        <w:rPr>
          <w:lang w:val="bg-BG"/>
        </w:rPr>
        <w:t>•</w:t>
      </w:r>
      <w:r w:rsidRPr="004C676B">
        <w:rPr>
          <w:lang w:val="bg-BG"/>
        </w:rPr>
        <w:tab/>
        <w:t>Неизползваните писалки може да се използват преди изтичане на срока на годност, отпечатан върху етикета, ако писалката е била съхранявана в хладилник.</w:t>
      </w:r>
    </w:p>
    <w:p w:rsidR="00B23BB2" w:rsidRPr="004C676B" w:rsidRDefault="00B23BB2" w:rsidP="00B23BB2">
      <w:pPr>
        <w:spacing w:line="240" w:lineRule="atLeast"/>
        <w:rPr>
          <w:b/>
          <w:lang w:val="bg-BG"/>
        </w:rPr>
      </w:pPr>
      <w:r w:rsidRPr="004C676B">
        <w:rPr>
          <w:rFonts w:eastAsia="MS Mincho"/>
          <w:b/>
          <w:bCs/>
          <w:color w:val="000000"/>
          <w:lang w:val="bg-BG"/>
        </w:rPr>
        <w:t>Писалка, която е в употреба</w:t>
      </w:r>
    </w:p>
    <w:p w:rsidR="00B23BB2" w:rsidRPr="004C676B" w:rsidRDefault="00B23BB2" w:rsidP="00B23BB2">
      <w:pPr>
        <w:spacing w:after="120" w:line="240" w:lineRule="auto"/>
        <w:ind w:left="360" w:hanging="360"/>
        <w:rPr>
          <w:bCs/>
          <w:lang w:val="bg-BG"/>
        </w:rPr>
      </w:pPr>
      <w:r w:rsidRPr="004C676B">
        <w:rPr>
          <w:lang w:val="bg-BG"/>
        </w:rPr>
        <w:t>•</w:t>
      </w:r>
      <w:r w:rsidRPr="004C676B">
        <w:rPr>
          <w:lang w:val="bg-BG"/>
        </w:rPr>
        <w:tab/>
      </w:r>
      <w:r w:rsidRPr="004C676B">
        <w:rPr>
          <w:rFonts w:eastAsia="MS Mincho"/>
          <w:color w:val="000000"/>
          <w:lang w:val="bg-BG"/>
        </w:rPr>
        <w:t>Съхранявайте писалката, която използвате в момента, при стайна температура (</w:t>
      </w:r>
      <w:r w:rsidR="00736B55">
        <w:rPr>
          <w:rFonts w:eastAsia="MS Mincho"/>
          <w:color w:val="000000"/>
          <w:lang w:val="bg-BG"/>
        </w:rPr>
        <w:t xml:space="preserve">под </w:t>
      </w:r>
      <w:r w:rsidRPr="004C676B">
        <w:rPr>
          <w:rFonts w:eastAsia="MS Mincho"/>
          <w:color w:val="000000"/>
          <w:lang w:val="bg-BG"/>
        </w:rPr>
        <w:t xml:space="preserve">30°C) и далече от </w:t>
      </w:r>
      <w:r w:rsidR="00E12F4B">
        <w:rPr>
          <w:rFonts w:eastAsia="MS Mincho"/>
          <w:color w:val="000000"/>
          <w:lang w:val="bg-BG"/>
        </w:rPr>
        <w:t xml:space="preserve">прах, храна и течности, </w:t>
      </w:r>
      <w:r w:rsidRPr="004C676B">
        <w:rPr>
          <w:rFonts w:eastAsia="MS Mincho"/>
          <w:color w:val="000000"/>
          <w:lang w:val="bg-BG"/>
        </w:rPr>
        <w:t>топлина и светлина</w:t>
      </w:r>
      <w:r w:rsidRPr="004C676B">
        <w:rPr>
          <w:lang w:val="bg-BG"/>
        </w:rPr>
        <w:t>.</w:t>
      </w:r>
    </w:p>
    <w:p w:rsidR="00B23BB2" w:rsidRPr="004C676B" w:rsidRDefault="00B23BB2" w:rsidP="00B23BB2">
      <w:pPr>
        <w:spacing w:after="120" w:line="240" w:lineRule="auto"/>
        <w:ind w:left="360" w:hanging="360"/>
        <w:rPr>
          <w:lang w:val="bg-BG"/>
        </w:rPr>
      </w:pPr>
      <w:r w:rsidRPr="004C676B">
        <w:rPr>
          <w:lang w:val="bg-BG"/>
        </w:rPr>
        <w:t>•</w:t>
      </w:r>
      <w:r w:rsidRPr="004C676B">
        <w:rPr>
          <w:lang w:val="bg-BG"/>
        </w:rPr>
        <w:tab/>
      </w:r>
      <w:r w:rsidRPr="004C676B">
        <w:rPr>
          <w:rFonts w:eastAsia="MS Mincho"/>
          <w:color w:val="000000"/>
          <w:lang w:val="bg-BG"/>
        </w:rPr>
        <w:t>Изхвърлете писалката, която използвате, след 28 дни</w:t>
      </w:r>
      <w:r w:rsidR="00D10EE0">
        <w:rPr>
          <w:rFonts w:eastAsia="MS Mincho"/>
          <w:color w:val="000000"/>
          <w:lang w:val="bg-BG"/>
        </w:rPr>
        <w:t>,</w:t>
      </w:r>
      <w:r w:rsidRPr="004C676B">
        <w:rPr>
          <w:rFonts w:eastAsia="MS Mincho"/>
          <w:color w:val="000000"/>
          <w:lang w:val="bg-BG"/>
        </w:rPr>
        <w:t xml:space="preserve"> </w:t>
      </w:r>
      <w:r w:rsidR="005B4585">
        <w:rPr>
          <w:rFonts w:eastAsia="MS Mincho"/>
          <w:color w:val="000000"/>
          <w:lang w:val="bg-BG"/>
        </w:rPr>
        <w:t>дори</w:t>
      </w:r>
      <w:r w:rsidR="00D10EE0">
        <w:rPr>
          <w:rFonts w:eastAsia="MS Mincho"/>
          <w:color w:val="000000"/>
          <w:lang w:val="bg-BG"/>
        </w:rPr>
        <w:t xml:space="preserve"> и</w:t>
      </w:r>
      <w:r w:rsidRPr="004C676B">
        <w:rPr>
          <w:rFonts w:eastAsia="MS Mincho"/>
          <w:color w:val="000000"/>
          <w:lang w:val="bg-BG"/>
        </w:rPr>
        <w:t xml:space="preserve"> ако в нея все още има останал инсулин</w:t>
      </w:r>
      <w:r w:rsidRPr="004C676B">
        <w:rPr>
          <w:lang w:val="bg-BG"/>
        </w:rPr>
        <w:t>.</w:t>
      </w:r>
    </w:p>
    <w:p w:rsidR="00B23BB2" w:rsidRPr="004C676B" w:rsidRDefault="00B23BB2" w:rsidP="00B23BB2">
      <w:pPr>
        <w:spacing w:line="240" w:lineRule="auto"/>
        <w:rPr>
          <w:lang w:val="bg-BG"/>
        </w:rPr>
      </w:pPr>
    </w:p>
    <w:p w:rsidR="00B23BB2" w:rsidRPr="004C676B" w:rsidRDefault="00B23BB2" w:rsidP="00B23BB2">
      <w:pPr>
        <w:spacing w:line="240" w:lineRule="auto"/>
        <w:rPr>
          <w:lang w:val="bg-BG"/>
        </w:rPr>
      </w:pPr>
    </w:p>
    <w:p w:rsidR="00B23BB2" w:rsidRPr="004C676B" w:rsidRDefault="00B23BB2" w:rsidP="00B23BB2">
      <w:pPr>
        <w:shd w:val="clear" w:color="auto" w:fill="FF9933"/>
        <w:spacing w:after="60" w:line="240" w:lineRule="auto"/>
        <w:rPr>
          <w:b/>
          <w:lang w:val="bg-BG"/>
        </w:rPr>
      </w:pPr>
      <w:r w:rsidRPr="004C676B">
        <w:rPr>
          <w:rFonts w:eastAsia="MS Mincho"/>
          <w:b/>
          <w:bCs/>
          <w:color w:val="000000"/>
          <w:lang w:val="bg-BG"/>
        </w:rPr>
        <w:t>Об</w:t>
      </w:r>
      <w:r w:rsidRPr="005162C3">
        <w:rPr>
          <w:rFonts w:eastAsia="MS Mincho"/>
          <w:b/>
          <w:bCs/>
          <w:color w:val="000000"/>
          <w:lang w:val="bg-BG"/>
        </w:rPr>
        <w:t>ща информация за безопасна и ефективна употреба на Вашата писалка</w:t>
      </w:r>
    </w:p>
    <w:p w:rsidR="00B23BB2" w:rsidRPr="004C676B" w:rsidRDefault="00B23BB2" w:rsidP="00B23BB2">
      <w:pPr>
        <w:tabs>
          <w:tab w:val="left" w:pos="720"/>
        </w:tabs>
        <w:spacing w:after="120" w:line="240" w:lineRule="auto"/>
        <w:ind w:left="360" w:hanging="360"/>
        <w:rPr>
          <w:lang w:val="bg-BG"/>
        </w:rPr>
      </w:pPr>
      <w:r w:rsidRPr="004C676B">
        <w:rPr>
          <w:lang w:val="bg-BG"/>
        </w:rPr>
        <w:t>•</w:t>
      </w:r>
      <w:r w:rsidRPr="004C676B">
        <w:rPr>
          <w:lang w:val="bg-BG"/>
        </w:rPr>
        <w:tab/>
      </w:r>
      <w:r w:rsidRPr="005162C3">
        <w:rPr>
          <w:b/>
          <w:color w:val="000000"/>
          <w:lang w:val="bg-BG"/>
        </w:rPr>
        <w:t>Пазете Вашите писалка и игли на място, недостъпно за деца</w:t>
      </w:r>
      <w:r w:rsidRPr="004C676B">
        <w:rPr>
          <w:b/>
          <w:lang w:val="bg-BG"/>
        </w:rPr>
        <w:t>.</w:t>
      </w:r>
    </w:p>
    <w:p w:rsidR="00B23BB2" w:rsidRPr="004C676B" w:rsidRDefault="00B23BB2" w:rsidP="00B23BB2">
      <w:pPr>
        <w:tabs>
          <w:tab w:val="left" w:pos="720"/>
        </w:tabs>
        <w:spacing w:after="120" w:line="240" w:lineRule="auto"/>
        <w:ind w:left="360" w:hanging="360"/>
        <w:rPr>
          <w:lang w:val="bg-BG"/>
        </w:rPr>
      </w:pPr>
      <w:r w:rsidRPr="004C676B">
        <w:rPr>
          <w:lang w:val="bg-BG"/>
        </w:rPr>
        <w:t>•</w:t>
      </w:r>
      <w:r w:rsidRPr="004C676B">
        <w:rPr>
          <w:lang w:val="bg-BG"/>
        </w:rPr>
        <w:tab/>
      </w:r>
      <w:r w:rsidRPr="005162C3">
        <w:rPr>
          <w:b/>
          <w:lang w:val="bg-BG"/>
        </w:rPr>
        <w:t>Не</w:t>
      </w:r>
      <w:r w:rsidRPr="005162C3">
        <w:rPr>
          <w:lang w:val="bg-BG"/>
        </w:rPr>
        <w:t xml:space="preserve"> използвайте Вашата писалка, ако някоя част изглежда счупена или повредена</w:t>
      </w:r>
      <w:r w:rsidRPr="004C676B">
        <w:rPr>
          <w:lang w:val="bg-BG"/>
        </w:rPr>
        <w:t>.</w:t>
      </w:r>
    </w:p>
    <w:p w:rsidR="00B23BB2" w:rsidRPr="004C676B" w:rsidRDefault="00B23BB2" w:rsidP="00B23BB2">
      <w:pPr>
        <w:tabs>
          <w:tab w:val="left" w:pos="720"/>
        </w:tabs>
        <w:spacing w:after="120" w:line="240" w:lineRule="auto"/>
        <w:ind w:left="360" w:hanging="360"/>
        <w:rPr>
          <w:lang w:val="bg-BG"/>
        </w:rPr>
      </w:pPr>
      <w:r w:rsidRPr="004C676B">
        <w:rPr>
          <w:lang w:val="bg-BG"/>
        </w:rPr>
        <w:t>•</w:t>
      </w:r>
      <w:r w:rsidRPr="004C676B">
        <w:rPr>
          <w:lang w:val="bg-BG"/>
        </w:rPr>
        <w:tab/>
      </w:r>
      <w:r w:rsidRPr="005162C3">
        <w:rPr>
          <w:lang w:val="bg-BG"/>
        </w:rPr>
        <w:t>Винаги носете допълнителна писалка в случай, че Вашата се загуби или повреди</w:t>
      </w:r>
      <w:r w:rsidRPr="004C676B">
        <w:rPr>
          <w:lang w:val="bg-BG"/>
        </w:rPr>
        <w:t>.</w:t>
      </w:r>
    </w:p>
    <w:p w:rsidR="00B23BB2" w:rsidRPr="004C676B" w:rsidRDefault="00B23BB2" w:rsidP="00B23BB2">
      <w:pPr>
        <w:spacing w:line="240" w:lineRule="auto"/>
        <w:rPr>
          <w:lang w:val="bg-BG"/>
        </w:rPr>
      </w:pPr>
    </w:p>
    <w:p w:rsidR="00B23BB2" w:rsidRPr="004C676B" w:rsidRDefault="00B23BB2" w:rsidP="00B23BB2">
      <w:pPr>
        <w:spacing w:line="240" w:lineRule="auto"/>
        <w:rPr>
          <w:lang w:val="bg-BG"/>
        </w:rPr>
      </w:pPr>
    </w:p>
    <w:p w:rsidR="00B23BB2" w:rsidRPr="004C676B" w:rsidRDefault="00B23BB2" w:rsidP="00B23BB2">
      <w:pPr>
        <w:shd w:val="clear" w:color="auto" w:fill="FF9933"/>
        <w:spacing w:after="60" w:line="240" w:lineRule="auto"/>
        <w:rPr>
          <w:b/>
          <w:lang w:val="bg-BG"/>
        </w:rPr>
      </w:pPr>
      <w:r w:rsidRPr="005162C3">
        <w:rPr>
          <w:b/>
          <w:color w:val="000000"/>
          <w:lang w:val="bg-BG"/>
        </w:rPr>
        <w:t>Отстраняване на проблем</w:t>
      </w:r>
    </w:p>
    <w:p w:rsidR="00B23BB2" w:rsidRPr="004C676B" w:rsidRDefault="00B23BB2" w:rsidP="00B23BB2">
      <w:pPr>
        <w:tabs>
          <w:tab w:val="left" w:pos="720"/>
        </w:tabs>
        <w:spacing w:after="120" w:line="240" w:lineRule="auto"/>
        <w:ind w:left="360" w:hanging="360"/>
        <w:rPr>
          <w:lang w:val="bg-BG"/>
        </w:rPr>
      </w:pPr>
      <w:r w:rsidRPr="004C676B">
        <w:rPr>
          <w:lang w:val="bg-BG"/>
        </w:rPr>
        <w:t>•</w:t>
      </w:r>
      <w:r w:rsidRPr="004C676B">
        <w:rPr>
          <w:lang w:val="bg-BG"/>
        </w:rPr>
        <w:tab/>
      </w:r>
      <w:r w:rsidRPr="005162C3">
        <w:rPr>
          <w:lang w:val="bg-BG"/>
        </w:rPr>
        <w:t>Ако не можете да отстраните капачката на писалката, внимателно завъртете капачката напред и назад и след това я издърпайте рязко</w:t>
      </w:r>
      <w:r w:rsidRPr="004C676B">
        <w:rPr>
          <w:lang w:val="bg-BG"/>
        </w:rPr>
        <w:t>.</w:t>
      </w:r>
    </w:p>
    <w:p w:rsidR="00B23BB2" w:rsidRPr="004C676B" w:rsidRDefault="00B23BB2" w:rsidP="00B23BB2">
      <w:pPr>
        <w:tabs>
          <w:tab w:val="left" w:pos="720"/>
        </w:tabs>
        <w:spacing w:after="120" w:line="240" w:lineRule="auto"/>
        <w:ind w:left="360" w:hanging="360"/>
        <w:rPr>
          <w:lang w:val="bg-BG"/>
        </w:rPr>
      </w:pPr>
      <w:r w:rsidRPr="004C676B">
        <w:rPr>
          <w:lang w:val="bg-BG"/>
        </w:rPr>
        <w:t>•</w:t>
      </w:r>
      <w:r w:rsidRPr="004C676B">
        <w:rPr>
          <w:lang w:val="bg-BG"/>
        </w:rPr>
        <w:tab/>
      </w:r>
      <w:r w:rsidRPr="005162C3">
        <w:rPr>
          <w:lang w:val="bg-BG"/>
        </w:rPr>
        <w:t>Ако е трудно да натиснете дозаторното копче</w:t>
      </w:r>
      <w:r w:rsidRPr="004C676B">
        <w:rPr>
          <w:lang w:val="bg-BG"/>
        </w:rPr>
        <w:t>:</w:t>
      </w:r>
    </w:p>
    <w:p w:rsidR="00B23BB2" w:rsidRPr="004C676B" w:rsidRDefault="00B23BB2" w:rsidP="00E66FB6">
      <w:pPr>
        <w:tabs>
          <w:tab w:val="clear" w:pos="567"/>
          <w:tab w:val="left" w:pos="709"/>
          <w:tab w:val="left" w:pos="1166"/>
        </w:tabs>
        <w:spacing w:after="120" w:line="240" w:lineRule="auto"/>
        <w:ind w:left="709" w:hanging="360"/>
        <w:rPr>
          <w:lang w:val="bg-BG"/>
        </w:rPr>
      </w:pPr>
      <w:r w:rsidRPr="004C676B">
        <w:rPr>
          <w:lang w:val="bg-BG" w:eastAsia="x-none"/>
        </w:rPr>
        <w:t>–</w:t>
      </w:r>
      <w:r w:rsidRPr="004C676B">
        <w:rPr>
          <w:lang w:val="bg-BG" w:eastAsia="x-none"/>
        </w:rPr>
        <w:tab/>
      </w:r>
      <w:r w:rsidRPr="005162C3">
        <w:rPr>
          <w:color w:val="000000"/>
          <w:lang w:val="bg-BG"/>
        </w:rPr>
        <w:t>По-бавното натискане на дозаторното копче може да направи по-лесно инжектирането</w:t>
      </w:r>
      <w:r w:rsidRPr="004C676B">
        <w:rPr>
          <w:lang w:val="bg-BG"/>
        </w:rPr>
        <w:t>.</w:t>
      </w:r>
    </w:p>
    <w:p w:rsidR="00B23BB2" w:rsidRPr="004C676B" w:rsidRDefault="00B23BB2" w:rsidP="00E66FB6">
      <w:pPr>
        <w:tabs>
          <w:tab w:val="clear" w:pos="567"/>
          <w:tab w:val="left" w:pos="709"/>
          <w:tab w:val="left" w:pos="1166"/>
        </w:tabs>
        <w:spacing w:after="120" w:line="240" w:lineRule="auto"/>
        <w:ind w:left="709" w:hanging="360"/>
        <w:rPr>
          <w:lang w:val="bg-BG"/>
        </w:rPr>
      </w:pPr>
      <w:r w:rsidRPr="004C676B">
        <w:rPr>
          <w:lang w:val="bg-BG" w:eastAsia="x-none"/>
        </w:rPr>
        <w:t>–</w:t>
      </w:r>
      <w:r w:rsidRPr="004C676B">
        <w:rPr>
          <w:lang w:val="bg-BG" w:eastAsia="x-none"/>
        </w:rPr>
        <w:tab/>
      </w:r>
      <w:r w:rsidRPr="005162C3">
        <w:rPr>
          <w:color w:val="000000"/>
          <w:lang w:val="bg-BG"/>
        </w:rPr>
        <w:t>Вашата игла може да е запушена. Поставете нова игла и заредете писалката</w:t>
      </w:r>
      <w:r w:rsidRPr="004C676B">
        <w:rPr>
          <w:lang w:val="bg-BG"/>
        </w:rPr>
        <w:t>.</w:t>
      </w:r>
    </w:p>
    <w:p w:rsidR="00B23BB2" w:rsidRPr="004C676B" w:rsidRDefault="00B23BB2" w:rsidP="00CC4C57">
      <w:pPr>
        <w:tabs>
          <w:tab w:val="clear" w:pos="567"/>
          <w:tab w:val="left" w:pos="709"/>
          <w:tab w:val="left" w:pos="1166"/>
        </w:tabs>
        <w:spacing w:after="120" w:line="240" w:lineRule="auto"/>
        <w:ind w:left="709" w:hanging="360"/>
        <w:rPr>
          <w:lang w:val="bg-BG"/>
        </w:rPr>
      </w:pPr>
      <w:r w:rsidRPr="004C676B">
        <w:rPr>
          <w:lang w:val="bg-BG" w:eastAsia="x-none"/>
        </w:rPr>
        <w:t>–</w:t>
      </w:r>
      <w:r w:rsidRPr="004C676B">
        <w:rPr>
          <w:lang w:val="bg-BG" w:eastAsia="x-none"/>
        </w:rPr>
        <w:tab/>
      </w:r>
      <w:r w:rsidRPr="005162C3">
        <w:rPr>
          <w:color w:val="000000"/>
          <w:lang w:val="bg-BG"/>
        </w:rPr>
        <w:t>Може да има прах, храна или течност в писалката. Изхвърлете тази писалка и вземете нова писалка</w:t>
      </w:r>
      <w:r w:rsidRPr="004C676B">
        <w:rPr>
          <w:lang w:val="bg-BG"/>
        </w:rPr>
        <w:t>.</w:t>
      </w:r>
      <w:r w:rsidR="00E12F4B">
        <w:rPr>
          <w:lang w:val="bg-BG"/>
        </w:rPr>
        <w:t xml:space="preserve"> </w:t>
      </w:r>
      <w:r w:rsidR="00E12F4B">
        <w:rPr>
          <w:spacing w:val="-1"/>
          <w:szCs w:val="22"/>
          <w:lang w:val="bg-BG"/>
        </w:rPr>
        <w:t>Може да се наложи да получите рецепта от Вашия медицински специалист.</w:t>
      </w:r>
    </w:p>
    <w:p w:rsidR="00B23BB2" w:rsidRPr="004C676B" w:rsidRDefault="00B23BB2" w:rsidP="00B23BB2">
      <w:pPr>
        <w:spacing w:before="40" w:after="120" w:line="240" w:lineRule="auto"/>
        <w:rPr>
          <w:rFonts w:ascii="Verdana" w:hAnsi="Verdana"/>
          <w:color w:val="000000"/>
          <w:lang w:val="bg-BG"/>
        </w:rPr>
      </w:pPr>
      <w:r w:rsidRPr="005162C3">
        <w:rPr>
          <w:lang w:val="bg-BG"/>
        </w:rPr>
        <w:t>Ако имате някакви въпроси или проблеми с Вашата писалка</w:t>
      </w:r>
      <w:r w:rsidRPr="005162C3">
        <w:rPr>
          <w:bCs/>
          <w:color w:val="000000"/>
          <w:lang w:val="bg-BG"/>
        </w:rPr>
        <w:t xml:space="preserve"> </w:t>
      </w:r>
      <w:r w:rsidRPr="004C676B">
        <w:rPr>
          <w:lang w:val="bg-BG"/>
        </w:rPr>
        <w:t>H</w:t>
      </w:r>
      <w:r w:rsidR="00CA2408" w:rsidRPr="004C676B">
        <w:rPr>
          <w:lang w:val="bg-BG"/>
        </w:rPr>
        <w:t xml:space="preserve">umalog </w:t>
      </w:r>
      <w:r w:rsidRPr="004C676B">
        <w:rPr>
          <w:lang w:val="bg-BG"/>
        </w:rPr>
        <w:t>100</w:t>
      </w:r>
      <w:r w:rsidRPr="005162C3">
        <w:rPr>
          <w:lang w:val="bg-BG"/>
        </w:rPr>
        <w:t xml:space="preserve"> единици/ml </w:t>
      </w:r>
      <w:r w:rsidRPr="004C676B">
        <w:rPr>
          <w:lang w:val="bg-BG"/>
        </w:rPr>
        <w:t>Junior KwikPen</w:t>
      </w:r>
      <w:r w:rsidRPr="005162C3">
        <w:rPr>
          <w:color w:val="000000"/>
          <w:lang w:val="bg-BG"/>
        </w:rPr>
        <w:t xml:space="preserve">, </w:t>
      </w:r>
      <w:r w:rsidRPr="004C676B">
        <w:rPr>
          <w:bCs/>
          <w:color w:val="000000"/>
          <w:lang w:val="bg-BG"/>
        </w:rPr>
        <w:t>позвънете на</w:t>
      </w:r>
      <w:r w:rsidRPr="005162C3">
        <w:rPr>
          <w:lang w:val="bg-BG"/>
        </w:rPr>
        <w:t xml:space="preserve"> Вашия медицински специалист за помощ</w:t>
      </w:r>
      <w:r w:rsidRPr="005162C3">
        <w:rPr>
          <w:bCs/>
          <w:color w:val="000000"/>
          <w:lang w:val="bg-BG"/>
        </w:rPr>
        <w:t xml:space="preserve"> или се свържете с Вашия локален филиал на Lilly</w:t>
      </w:r>
      <w:r w:rsidRPr="004C676B">
        <w:rPr>
          <w:lang w:val="bg-BG"/>
        </w:rPr>
        <w:t>.</w:t>
      </w:r>
    </w:p>
    <w:p w:rsidR="00B23BB2" w:rsidRPr="004C676B" w:rsidRDefault="00B23BB2" w:rsidP="00B23BB2">
      <w:pPr>
        <w:autoSpaceDE w:val="0"/>
        <w:autoSpaceDN w:val="0"/>
        <w:adjustRightInd w:val="0"/>
        <w:spacing w:before="120"/>
        <w:rPr>
          <w:color w:val="000000"/>
          <w:lang w:val="bg-BG"/>
        </w:rPr>
      </w:pPr>
    </w:p>
    <w:p w:rsidR="00B23BB2" w:rsidRPr="004C676B" w:rsidRDefault="00B23BB2" w:rsidP="00B23BB2">
      <w:pPr>
        <w:rPr>
          <w:lang w:val="bg-BG"/>
        </w:rPr>
      </w:pPr>
      <w:r w:rsidRPr="005162C3">
        <w:rPr>
          <w:lang w:val="bg-BG"/>
        </w:rPr>
        <w:t>Дата на преразглеждане на документа</w:t>
      </w:r>
      <w:r w:rsidRPr="004C676B">
        <w:rPr>
          <w:lang w:val="bg-BG"/>
        </w:rPr>
        <w:t>:</w:t>
      </w:r>
    </w:p>
    <w:p w:rsidR="00B23BB2" w:rsidRPr="00B000EF" w:rsidRDefault="00B23BB2" w:rsidP="00B23BB2">
      <w:pPr>
        <w:rPr>
          <w:lang w:val="bg-BG"/>
        </w:rPr>
      </w:pPr>
    </w:p>
    <w:p w:rsidR="00736B55" w:rsidRPr="008526CB" w:rsidRDefault="00736B55" w:rsidP="00736B55">
      <w:pPr>
        <w:tabs>
          <w:tab w:val="clear" w:pos="567"/>
        </w:tabs>
        <w:spacing w:line="240" w:lineRule="auto"/>
        <w:ind w:left="567" w:hanging="567"/>
        <w:jc w:val="center"/>
        <w:outlineLvl w:val="0"/>
        <w:rPr>
          <w:b/>
          <w:noProof/>
          <w:szCs w:val="22"/>
          <w:lang w:val="bg-BG"/>
        </w:rPr>
      </w:pPr>
      <w:r>
        <w:rPr>
          <w:lang w:val="bg-BG"/>
        </w:rPr>
        <w:br w:type="page"/>
      </w:r>
      <w:r w:rsidRPr="008526CB">
        <w:rPr>
          <w:b/>
          <w:noProof/>
          <w:szCs w:val="22"/>
          <w:lang w:val="bg-BG"/>
        </w:rPr>
        <w:t>Листовка: информация за потребителя</w:t>
      </w:r>
    </w:p>
    <w:p w:rsidR="00736B55" w:rsidRPr="008526CB" w:rsidRDefault="00736B55" w:rsidP="00736B55">
      <w:pPr>
        <w:widowControl w:val="0"/>
        <w:tabs>
          <w:tab w:val="clear" w:pos="567"/>
        </w:tabs>
        <w:spacing w:line="240" w:lineRule="auto"/>
        <w:ind w:left="567" w:hanging="567"/>
        <w:jc w:val="center"/>
        <w:rPr>
          <w:szCs w:val="22"/>
          <w:lang w:val="bg-BG"/>
        </w:rPr>
      </w:pPr>
    </w:p>
    <w:p w:rsidR="00736B55" w:rsidRPr="008526CB" w:rsidRDefault="00736B55" w:rsidP="00736B55">
      <w:pPr>
        <w:widowControl w:val="0"/>
        <w:tabs>
          <w:tab w:val="clear" w:pos="567"/>
        </w:tabs>
        <w:spacing w:line="240" w:lineRule="auto"/>
        <w:ind w:left="567" w:hanging="567"/>
        <w:jc w:val="center"/>
        <w:rPr>
          <w:b/>
          <w:szCs w:val="22"/>
          <w:lang w:val="bg-BG"/>
        </w:rPr>
      </w:pPr>
      <w:r w:rsidRPr="008526CB">
        <w:rPr>
          <w:b/>
          <w:szCs w:val="22"/>
          <w:lang w:val="bg-BG"/>
        </w:rPr>
        <w:t>Humalog 100 единици/ml</w:t>
      </w:r>
      <w:r w:rsidRPr="008526CB">
        <w:rPr>
          <w:b/>
          <w:lang w:val="bg-BG"/>
        </w:rPr>
        <w:t xml:space="preserve"> Tempo Pen</w:t>
      </w:r>
      <w:r w:rsidRPr="008526CB">
        <w:rPr>
          <w:b/>
          <w:szCs w:val="22"/>
          <w:lang w:val="bg-BG"/>
        </w:rPr>
        <w:t xml:space="preserve"> инжекционен разтвор в предварително напълнена писалка</w:t>
      </w:r>
    </w:p>
    <w:p w:rsidR="00736B55" w:rsidRPr="008526CB" w:rsidRDefault="00736B55" w:rsidP="00736B55">
      <w:pPr>
        <w:tabs>
          <w:tab w:val="clear" w:pos="567"/>
        </w:tabs>
        <w:spacing w:line="240" w:lineRule="auto"/>
        <w:ind w:left="567" w:hanging="567"/>
        <w:jc w:val="center"/>
        <w:rPr>
          <w:b/>
          <w:noProof/>
          <w:szCs w:val="22"/>
          <w:lang w:val="bg-BG"/>
        </w:rPr>
      </w:pPr>
      <w:r w:rsidRPr="008526CB">
        <w:rPr>
          <w:b/>
          <w:noProof/>
          <w:szCs w:val="22"/>
          <w:lang w:val="bg-BG"/>
        </w:rPr>
        <w:t>инсулин лиспро (insulin lispro)</w:t>
      </w:r>
    </w:p>
    <w:p w:rsidR="00736B55" w:rsidRPr="008526CB" w:rsidRDefault="00736B55" w:rsidP="00736B55">
      <w:pPr>
        <w:tabs>
          <w:tab w:val="clear" w:pos="567"/>
        </w:tabs>
        <w:spacing w:line="240" w:lineRule="auto"/>
        <w:jc w:val="center"/>
        <w:rPr>
          <w:noProof/>
          <w:szCs w:val="22"/>
          <w:lang w:val="bg-BG"/>
        </w:rPr>
      </w:pPr>
      <w:r w:rsidRPr="008526CB">
        <w:rPr>
          <w:b/>
          <w:szCs w:val="22"/>
          <w:lang w:val="bg-BG"/>
        </w:rPr>
        <w:t>Всяка писалка</w:t>
      </w:r>
      <w:r w:rsidRPr="008526CB">
        <w:rPr>
          <w:b/>
          <w:lang w:val="bg-BG"/>
        </w:rPr>
        <w:t xml:space="preserve"> Tempo Pen доставя 1 - 60 единици на стъпки по 1 единица.</w:t>
      </w:r>
    </w:p>
    <w:p w:rsidR="00736B55" w:rsidRPr="008526CB" w:rsidRDefault="00736B55" w:rsidP="00736B55">
      <w:pPr>
        <w:tabs>
          <w:tab w:val="clear" w:pos="567"/>
        </w:tabs>
        <w:suppressAutoHyphens/>
        <w:spacing w:line="240" w:lineRule="auto"/>
        <w:ind w:left="567" w:hanging="567"/>
        <w:jc w:val="center"/>
        <w:rPr>
          <w:b/>
          <w:noProof/>
          <w:szCs w:val="22"/>
          <w:lang w:val="bg-BG"/>
        </w:rPr>
      </w:pPr>
    </w:p>
    <w:p w:rsidR="00736B55" w:rsidRPr="008526CB" w:rsidRDefault="00736B55" w:rsidP="00736B55">
      <w:pPr>
        <w:numPr>
          <w:ilvl w:val="12"/>
          <w:numId w:val="0"/>
        </w:numPr>
        <w:tabs>
          <w:tab w:val="clear" w:pos="567"/>
        </w:tabs>
        <w:spacing w:line="240" w:lineRule="auto"/>
        <w:ind w:left="567" w:right="-2" w:hanging="567"/>
        <w:rPr>
          <w:noProof/>
          <w:szCs w:val="22"/>
          <w:lang w:val="bg-BG"/>
        </w:rPr>
      </w:pPr>
    </w:p>
    <w:p w:rsidR="00736B55" w:rsidRPr="008526CB" w:rsidRDefault="00736B55" w:rsidP="00736B55">
      <w:pPr>
        <w:numPr>
          <w:ilvl w:val="12"/>
          <w:numId w:val="0"/>
        </w:numPr>
        <w:tabs>
          <w:tab w:val="clear" w:pos="567"/>
        </w:tabs>
        <w:spacing w:line="240" w:lineRule="auto"/>
        <w:ind w:left="567" w:right="-2" w:hanging="567"/>
        <w:rPr>
          <w:noProof/>
          <w:szCs w:val="22"/>
          <w:lang w:val="bg-BG"/>
        </w:rPr>
      </w:pPr>
    </w:p>
    <w:p w:rsidR="00736B55" w:rsidRPr="008526CB" w:rsidRDefault="00736B55" w:rsidP="00736B55">
      <w:pPr>
        <w:keepNext/>
        <w:tabs>
          <w:tab w:val="clear" w:pos="567"/>
        </w:tabs>
        <w:spacing w:line="240" w:lineRule="auto"/>
        <w:outlineLvl w:val="0"/>
        <w:rPr>
          <w:noProof/>
          <w:szCs w:val="22"/>
          <w:lang w:val="bg-BG"/>
        </w:rPr>
      </w:pPr>
      <w:r w:rsidRPr="008526CB">
        <w:rPr>
          <w:b/>
          <w:noProof/>
          <w:szCs w:val="22"/>
          <w:lang w:val="bg-BG"/>
        </w:rPr>
        <w:t xml:space="preserve">Прочетете внимателно цялата листовка, преди да започнете да </w:t>
      </w:r>
      <w:r w:rsidRPr="008526CB">
        <w:rPr>
          <w:b/>
          <w:szCs w:val="22"/>
          <w:lang w:val="bg-BG"/>
        </w:rPr>
        <w:t>използвате</w:t>
      </w:r>
      <w:r w:rsidRPr="008526CB" w:rsidDel="00775026">
        <w:rPr>
          <w:b/>
          <w:noProof/>
          <w:szCs w:val="22"/>
          <w:lang w:val="bg-BG"/>
        </w:rPr>
        <w:t xml:space="preserve"> </w:t>
      </w:r>
      <w:r w:rsidRPr="008526CB">
        <w:rPr>
          <w:b/>
          <w:noProof/>
          <w:szCs w:val="22"/>
          <w:lang w:val="bg-BG"/>
        </w:rPr>
        <w:t>това лекарство, тъй като тя съдържа важна за Вас информация.</w:t>
      </w:r>
    </w:p>
    <w:p w:rsidR="00736B55" w:rsidRPr="008526CB" w:rsidRDefault="00736B55" w:rsidP="00736B55">
      <w:pPr>
        <w:numPr>
          <w:ilvl w:val="0"/>
          <w:numId w:val="3"/>
        </w:numPr>
        <w:tabs>
          <w:tab w:val="clear" w:pos="567"/>
        </w:tabs>
        <w:spacing w:line="240" w:lineRule="auto"/>
        <w:ind w:left="567" w:right="-2" w:hanging="567"/>
        <w:rPr>
          <w:noProof/>
          <w:szCs w:val="22"/>
          <w:lang w:val="bg-BG"/>
        </w:rPr>
      </w:pPr>
      <w:r w:rsidRPr="008526CB">
        <w:rPr>
          <w:noProof/>
          <w:szCs w:val="22"/>
          <w:lang w:val="bg-BG"/>
        </w:rPr>
        <w:t>Запазете тази листовка. Може да се наложи да я прочетете отново.</w:t>
      </w:r>
    </w:p>
    <w:p w:rsidR="00736B55" w:rsidRPr="008526CB" w:rsidRDefault="00736B55" w:rsidP="00736B55">
      <w:pPr>
        <w:numPr>
          <w:ilvl w:val="0"/>
          <w:numId w:val="3"/>
        </w:numPr>
        <w:tabs>
          <w:tab w:val="clear" w:pos="567"/>
        </w:tabs>
        <w:spacing w:line="240" w:lineRule="auto"/>
        <w:ind w:left="567" w:right="-2" w:hanging="567"/>
        <w:rPr>
          <w:noProof/>
          <w:szCs w:val="22"/>
          <w:lang w:val="bg-BG"/>
        </w:rPr>
      </w:pPr>
      <w:r w:rsidRPr="008526CB">
        <w:rPr>
          <w:noProof/>
          <w:szCs w:val="22"/>
          <w:lang w:val="bg-BG"/>
        </w:rPr>
        <w:t>Ако имате някакви допълнителни въпроси, попитайте Вашия лекар или фармацевт.</w:t>
      </w:r>
    </w:p>
    <w:p w:rsidR="00736B55" w:rsidRPr="008526CB" w:rsidRDefault="00736B55" w:rsidP="00736B55">
      <w:pPr>
        <w:numPr>
          <w:ilvl w:val="0"/>
          <w:numId w:val="3"/>
        </w:numPr>
        <w:tabs>
          <w:tab w:val="clear" w:pos="567"/>
        </w:tabs>
        <w:spacing w:line="240" w:lineRule="auto"/>
        <w:ind w:left="567" w:right="-2" w:hanging="567"/>
        <w:rPr>
          <w:noProof/>
          <w:szCs w:val="22"/>
          <w:lang w:val="bg-BG"/>
        </w:rPr>
      </w:pPr>
      <w:r w:rsidRPr="008526CB">
        <w:rPr>
          <w:noProof/>
          <w:szCs w:val="22"/>
          <w:lang w:val="bg-BG"/>
        </w:rPr>
        <w:t>Това лекарство е предписано лично на Вас. Не го преотстъпвайте на други хора. То може да им навреди, независимо че признаците на тяхното заболяване са същите като Вашите.</w:t>
      </w:r>
    </w:p>
    <w:p w:rsidR="00736B55" w:rsidRPr="008526CB" w:rsidRDefault="00736B55" w:rsidP="00736B55">
      <w:pPr>
        <w:numPr>
          <w:ilvl w:val="0"/>
          <w:numId w:val="3"/>
        </w:numPr>
        <w:tabs>
          <w:tab w:val="clear" w:pos="567"/>
        </w:tabs>
        <w:spacing w:line="240" w:lineRule="auto"/>
        <w:ind w:left="567" w:right="-2" w:hanging="567"/>
        <w:rPr>
          <w:noProof/>
          <w:szCs w:val="22"/>
          <w:lang w:val="bg-BG"/>
        </w:rPr>
      </w:pPr>
      <w:r w:rsidRPr="008526CB">
        <w:rPr>
          <w:noProof/>
          <w:szCs w:val="22"/>
          <w:lang w:val="bg-BG"/>
        </w:rPr>
        <w:t xml:space="preserve">Ако получите някакви нежелани реакции, уведомете Вашия лекар или фармацевт. </w:t>
      </w:r>
      <w:r w:rsidRPr="008526CB">
        <w:rPr>
          <w:szCs w:val="22"/>
          <w:lang w:val="bg-BG"/>
        </w:rPr>
        <w:t xml:space="preserve">Това включва и всички възможни </w:t>
      </w:r>
      <w:r w:rsidRPr="008526CB">
        <w:rPr>
          <w:noProof/>
          <w:szCs w:val="22"/>
          <w:lang w:val="bg-BG"/>
        </w:rPr>
        <w:t>нежелани реакции, неописани в тази листовка. Вижте точка 4.</w:t>
      </w:r>
    </w:p>
    <w:p w:rsidR="00736B55" w:rsidRPr="008526CB" w:rsidRDefault="00736B55" w:rsidP="00736B55">
      <w:pPr>
        <w:tabs>
          <w:tab w:val="clear" w:pos="567"/>
        </w:tabs>
        <w:spacing w:line="240" w:lineRule="auto"/>
        <w:ind w:left="567" w:right="-2" w:hanging="567"/>
        <w:rPr>
          <w:noProof/>
          <w:szCs w:val="22"/>
          <w:lang w:val="bg-BG"/>
        </w:rPr>
      </w:pPr>
    </w:p>
    <w:p w:rsidR="00736B55" w:rsidRPr="008526CB" w:rsidRDefault="00736B55" w:rsidP="00736B55">
      <w:pPr>
        <w:keepNext/>
        <w:numPr>
          <w:ilvl w:val="12"/>
          <w:numId w:val="0"/>
        </w:numPr>
        <w:tabs>
          <w:tab w:val="clear" w:pos="567"/>
        </w:tabs>
        <w:spacing w:line="240" w:lineRule="auto"/>
        <w:ind w:left="567" w:hanging="567"/>
        <w:outlineLvl w:val="0"/>
        <w:rPr>
          <w:noProof/>
          <w:szCs w:val="22"/>
          <w:lang w:val="bg-BG"/>
        </w:rPr>
      </w:pPr>
      <w:r w:rsidRPr="008526CB">
        <w:rPr>
          <w:b/>
          <w:noProof/>
          <w:szCs w:val="22"/>
          <w:lang w:val="bg-BG"/>
        </w:rPr>
        <w:t>Какво съдържа тази листовка</w:t>
      </w:r>
    </w:p>
    <w:p w:rsidR="00736B55" w:rsidRPr="008526CB" w:rsidRDefault="00736B55" w:rsidP="00736B55">
      <w:pPr>
        <w:numPr>
          <w:ilvl w:val="12"/>
          <w:numId w:val="0"/>
        </w:numPr>
        <w:tabs>
          <w:tab w:val="clear" w:pos="567"/>
        </w:tabs>
        <w:spacing w:line="240" w:lineRule="auto"/>
        <w:ind w:left="567" w:right="-29" w:hanging="567"/>
        <w:rPr>
          <w:noProof/>
          <w:szCs w:val="22"/>
          <w:lang w:val="bg-BG"/>
        </w:rPr>
      </w:pPr>
      <w:r w:rsidRPr="008526CB">
        <w:rPr>
          <w:noProof/>
          <w:szCs w:val="22"/>
          <w:lang w:val="bg-BG"/>
        </w:rPr>
        <w:t>1.</w:t>
      </w:r>
      <w:r w:rsidRPr="008526CB">
        <w:rPr>
          <w:noProof/>
          <w:szCs w:val="22"/>
          <w:lang w:val="bg-BG"/>
        </w:rPr>
        <w:tab/>
        <w:t>Какво представлява</w:t>
      </w:r>
      <w:r w:rsidRPr="008526CB">
        <w:rPr>
          <w:szCs w:val="22"/>
          <w:lang w:val="bg-BG"/>
        </w:rPr>
        <w:t xml:space="preserve"> </w:t>
      </w:r>
      <w:r w:rsidRPr="008526CB">
        <w:rPr>
          <w:noProof/>
          <w:szCs w:val="22"/>
          <w:lang w:val="bg-BG"/>
        </w:rPr>
        <w:t xml:space="preserve">Humalog </w:t>
      </w:r>
      <w:r w:rsidRPr="008526CB">
        <w:rPr>
          <w:noProof/>
          <w:lang w:val="bg-BG"/>
        </w:rPr>
        <w:t xml:space="preserve">Tempo Pen </w:t>
      </w:r>
      <w:r w:rsidRPr="008526CB">
        <w:rPr>
          <w:noProof/>
          <w:szCs w:val="22"/>
          <w:lang w:val="bg-BG"/>
        </w:rPr>
        <w:t>и за какво се използва</w:t>
      </w:r>
    </w:p>
    <w:p w:rsidR="00736B55" w:rsidRPr="008526CB" w:rsidRDefault="00736B55" w:rsidP="00736B55">
      <w:pPr>
        <w:numPr>
          <w:ilvl w:val="12"/>
          <w:numId w:val="0"/>
        </w:numPr>
        <w:tabs>
          <w:tab w:val="clear" w:pos="567"/>
        </w:tabs>
        <w:spacing w:line="240" w:lineRule="auto"/>
        <w:ind w:left="567" w:right="-29" w:hanging="567"/>
        <w:rPr>
          <w:noProof/>
          <w:szCs w:val="22"/>
          <w:lang w:val="bg-BG"/>
        </w:rPr>
      </w:pPr>
      <w:r w:rsidRPr="008526CB">
        <w:rPr>
          <w:noProof/>
          <w:szCs w:val="22"/>
          <w:lang w:val="bg-BG"/>
        </w:rPr>
        <w:t>2.</w:t>
      </w:r>
      <w:r w:rsidRPr="008526CB">
        <w:rPr>
          <w:noProof/>
          <w:szCs w:val="22"/>
          <w:lang w:val="bg-BG"/>
        </w:rPr>
        <w:tab/>
        <w:t xml:space="preserve">Какво трябва да знаете, преди да използвате Humalog </w:t>
      </w:r>
      <w:r w:rsidRPr="008526CB">
        <w:rPr>
          <w:noProof/>
          <w:lang w:val="bg-BG"/>
        </w:rPr>
        <w:t>Tempo Pen</w:t>
      </w:r>
    </w:p>
    <w:p w:rsidR="00736B55" w:rsidRPr="008526CB" w:rsidRDefault="00736B55" w:rsidP="00736B55">
      <w:pPr>
        <w:numPr>
          <w:ilvl w:val="12"/>
          <w:numId w:val="0"/>
        </w:numPr>
        <w:tabs>
          <w:tab w:val="clear" w:pos="567"/>
        </w:tabs>
        <w:spacing w:line="240" w:lineRule="auto"/>
        <w:ind w:left="567" w:right="-29" w:hanging="567"/>
        <w:rPr>
          <w:noProof/>
          <w:szCs w:val="22"/>
          <w:lang w:val="bg-BG"/>
        </w:rPr>
      </w:pPr>
      <w:r w:rsidRPr="008526CB">
        <w:rPr>
          <w:noProof/>
          <w:szCs w:val="22"/>
          <w:lang w:val="bg-BG"/>
        </w:rPr>
        <w:t>3.</w:t>
      </w:r>
      <w:r w:rsidRPr="008526CB">
        <w:rPr>
          <w:noProof/>
          <w:szCs w:val="22"/>
          <w:lang w:val="bg-BG"/>
        </w:rPr>
        <w:tab/>
        <w:t xml:space="preserve">Как да използвате Humalog </w:t>
      </w:r>
      <w:r w:rsidRPr="008526CB">
        <w:rPr>
          <w:noProof/>
          <w:lang w:val="bg-BG"/>
        </w:rPr>
        <w:t>Tempo Pen</w:t>
      </w:r>
    </w:p>
    <w:p w:rsidR="00736B55" w:rsidRPr="008526CB" w:rsidRDefault="00736B55" w:rsidP="00736B55">
      <w:pPr>
        <w:numPr>
          <w:ilvl w:val="12"/>
          <w:numId w:val="0"/>
        </w:numPr>
        <w:tabs>
          <w:tab w:val="clear" w:pos="567"/>
        </w:tabs>
        <w:spacing w:line="240" w:lineRule="auto"/>
        <w:ind w:left="567" w:right="-29" w:hanging="567"/>
        <w:rPr>
          <w:noProof/>
          <w:szCs w:val="22"/>
          <w:lang w:val="bg-BG"/>
        </w:rPr>
      </w:pPr>
      <w:r w:rsidRPr="008526CB">
        <w:rPr>
          <w:noProof/>
          <w:szCs w:val="22"/>
          <w:lang w:val="bg-BG"/>
        </w:rPr>
        <w:t>4.</w:t>
      </w:r>
      <w:r w:rsidRPr="008526CB">
        <w:rPr>
          <w:noProof/>
          <w:szCs w:val="22"/>
          <w:lang w:val="bg-BG"/>
        </w:rPr>
        <w:tab/>
        <w:t>Възможни нежелани реакции</w:t>
      </w:r>
    </w:p>
    <w:p w:rsidR="00736B55" w:rsidRPr="008526CB" w:rsidRDefault="00736B55" w:rsidP="00736B55">
      <w:pPr>
        <w:tabs>
          <w:tab w:val="clear" w:pos="567"/>
        </w:tabs>
        <w:spacing w:line="240" w:lineRule="auto"/>
        <w:ind w:left="567" w:right="-29" w:hanging="567"/>
        <w:rPr>
          <w:noProof/>
          <w:szCs w:val="22"/>
          <w:lang w:val="bg-BG"/>
        </w:rPr>
      </w:pPr>
      <w:r w:rsidRPr="008526CB">
        <w:rPr>
          <w:noProof/>
          <w:szCs w:val="22"/>
          <w:lang w:val="bg-BG"/>
        </w:rPr>
        <w:t>5.</w:t>
      </w:r>
      <w:r w:rsidRPr="008526CB">
        <w:rPr>
          <w:noProof/>
          <w:szCs w:val="22"/>
          <w:lang w:val="bg-BG"/>
        </w:rPr>
        <w:tab/>
        <w:t xml:space="preserve">Как да съхранявате Humalog </w:t>
      </w:r>
      <w:r w:rsidRPr="008526CB">
        <w:rPr>
          <w:noProof/>
          <w:lang w:val="bg-BG"/>
        </w:rPr>
        <w:t>Tempo Pen</w:t>
      </w:r>
    </w:p>
    <w:p w:rsidR="00736B55" w:rsidRPr="008526CB" w:rsidRDefault="00736B55" w:rsidP="00736B55">
      <w:pPr>
        <w:tabs>
          <w:tab w:val="clear" w:pos="567"/>
        </w:tabs>
        <w:spacing w:line="240" w:lineRule="auto"/>
        <w:ind w:left="567" w:right="-29" w:hanging="567"/>
        <w:rPr>
          <w:noProof/>
          <w:szCs w:val="22"/>
          <w:lang w:val="bg-BG"/>
        </w:rPr>
      </w:pPr>
      <w:r w:rsidRPr="008526CB">
        <w:rPr>
          <w:noProof/>
          <w:szCs w:val="22"/>
          <w:lang w:val="bg-BG"/>
        </w:rPr>
        <w:t>6.</w:t>
      </w:r>
      <w:r w:rsidRPr="008526CB">
        <w:rPr>
          <w:noProof/>
          <w:szCs w:val="22"/>
          <w:lang w:val="bg-BG"/>
        </w:rPr>
        <w:tab/>
        <w:t>Съдържание на опаковката и допълнителна информация</w:t>
      </w:r>
    </w:p>
    <w:p w:rsidR="00736B55" w:rsidRPr="008526CB" w:rsidRDefault="00736B55" w:rsidP="00736B55">
      <w:pPr>
        <w:numPr>
          <w:ilvl w:val="12"/>
          <w:numId w:val="0"/>
        </w:numPr>
        <w:tabs>
          <w:tab w:val="clear" w:pos="567"/>
        </w:tabs>
        <w:spacing w:line="240" w:lineRule="auto"/>
        <w:ind w:left="567" w:hanging="567"/>
        <w:rPr>
          <w:noProof/>
          <w:szCs w:val="22"/>
          <w:lang w:val="bg-BG"/>
        </w:rPr>
      </w:pPr>
    </w:p>
    <w:p w:rsidR="00736B55" w:rsidRPr="008526CB" w:rsidRDefault="00736B55" w:rsidP="00736B55">
      <w:pPr>
        <w:numPr>
          <w:ilvl w:val="12"/>
          <w:numId w:val="0"/>
        </w:numPr>
        <w:tabs>
          <w:tab w:val="clear" w:pos="567"/>
        </w:tabs>
        <w:spacing w:line="240" w:lineRule="auto"/>
        <w:ind w:left="567" w:hanging="567"/>
        <w:rPr>
          <w:noProof/>
          <w:szCs w:val="22"/>
          <w:lang w:val="bg-BG"/>
        </w:rPr>
      </w:pPr>
    </w:p>
    <w:p w:rsidR="00736B55" w:rsidRPr="008526CB" w:rsidRDefault="00736B55" w:rsidP="00736B55">
      <w:pPr>
        <w:keepNext/>
        <w:tabs>
          <w:tab w:val="clear" w:pos="567"/>
        </w:tabs>
        <w:spacing w:line="240" w:lineRule="auto"/>
        <w:ind w:left="567" w:hanging="567"/>
        <w:outlineLvl w:val="0"/>
        <w:rPr>
          <w:b/>
          <w:noProof/>
          <w:szCs w:val="22"/>
          <w:lang w:val="bg-BG"/>
        </w:rPr>
      </w:pPr>
      <w:r w:rsidRPr="008526CB">
        <w:rPr>
          <w:b/>
          <w:noProof/>
          <w:szCs w:val="22"/>
          <w:lang w:val="bg-BG"/>
        </w:rPr>
        <w:t>1.</w:t>
      </w:r>
      <w:r w:rsidRPr="008526CB">
        <w:rPr>
          <w:b/>
          <w:noProof/>
          <w:szCs w:val="22"/>
          <w:lang w:val="bg-BG"/>
        </w:rPr>
        <w:tab/>
        <w:t>Какво представлява</w:t>
      </w:r>
      <w:r w:rsidRPr="008526CB">
        <w:rPr>
          <w:b/>
          <w:szCs w:val="22"/>
          <w:lang w:val="bg-BG"/>
        </w:rPr>
        <w:t xml:space="preserve"> </w:t>
      </w:r>
      <w:r w:rsidRPr="008526CB">
        <w:rPr>
          <w:b/>
          <w:lang w:val="bg-BG"/>
        </w:rPr>
        <w:t>Humalog</w:t>
      </w:r>
      <w:r w:rsidRPr="008526CB">
        <w:rPr>
          <w:b/>
          <w:szCs w:val="22"/>
          <w:lang w:val="bg-BG"/>
        </w:rPr>
        <w:t xml:space="preserve"> </w:t>
      </w:r>
      <w:r w:rsidRPr="008526CB">
        <w:rPr>
          <w:b/>
          <w:noProof/>
          <w:lang w:val="bg-BG"/>
        </w:rPr>
        <w:t>Tempo Pen</w:t>
      </w:r>
      <w:r w:rsidRPr="008526CB">
        <w:rPr>
          <w:b/>
          <w:noProof/>
          <w:szCs w:val="22"/>
          <w:lang w:val="bg-BG"/>
        </w:rPr>
        <w:t xml:space="preserve"> и за какво</w:t>
      </w:r>
      <w:r w:rsidRPr="008526CB">
        <w:rPr>
          <w:b/>
          <w:szCs w:val="22"/>
          <w:lang w:val="bg-BG"/>
        </w:rPr>
        <w:t xml:space="preserve"> се използва</w:t>
      </w:r>
    </w:p>
    <w:p w:rsidR="00736B55" w:rsidRPr="008526CB" w:rsidRDefault="00736B55" w:rsidP="00736B55">
      <w:pPr>
        <w:keepNext/>
        <w:numPr>
          <w:ilvl w:val="12"/>
          <w:numId w:val="0"/>
        </w:numPr>
        <w:tabs>
          <w:tab w:val="clear" w:pos="567"/>
        </w:tabs>
        <w:spacing w:line="240" w:lineRule="auto"/>
        <w:ind w:left="567" w:hanging="567"/>
        <w:outlineLvl w:val="0"/>
        <w:rPr>
          <w:noProof/>
          <w:szCs w:val="22"/>
          <w:lang w:val="bg-BG"/>
        </w:rPr>
      </w:pPr>
    </w:p>
    <w:p w:rsidR="00736B55" w:rsidRPr="008526CB" w:rsidRDefault="00736B55" w:rsidP="00736B55">
      <w:pPr>
        <w:numPr>
          <w:ilvl w:val="12"/>
          <w:numId w:val="0"/>
        </w:numPr>
        <w:tabs>
          <w:tab w:val="clear" w:pos="567"/>
        </w:tabs>
        <w:spacing w:line="240" w:lineRule="auto"/>
        <w:rPr>
          <w:szCs w:val="22"/>
          <w:lang w:val="bg-BG"/>
        </w:rPr>
      </w:pPr>
      <w:r w:rsidRPr="008526CB">
        <w:rPr>
          <w:szCs w:val="22"/>
          <w:lang w:val="bg-BG"/>
        </w:rPr>
        <w:t xml:space="preserve">Humalog </w:t>
      </w:r>
      <w:r w:rsidRPr="008526CB">
        <w:rPr>
          <w:lang w:val="bg-BG"/>
        </w:rPr>
        <w:t xml:space="preserve">Tempo Pen </w:t>
      </w:r>
      <w:r w:rsidRPr="008526CB">
        <w:rPr>
          <w:szCs w:val="22"/>
          <w:lang w:val="bg-BG"/>
        </w:rPr>
        <w:t>се използва за лечение на диабет. Humalog действа по-бързо от обикновения човешки инсулин, защото молекулата на инсулина е леко изменена в сравнение с човешкия инсулин. Инсулин лиспро се доближава много до човешкия инсулин, който е естествен хормон, произвеждан от задстомашната жлеза (панкреаса).</w:t>
      </w:r>
    </w:p>
    <w:p w:rsidR="00736B55" w:rsidRPr="008526CB" w:rsidRDefault="00736B55" w:rsidP="00736B55">
      <w:pPr>
        <w:numPr>
          <w:ilvl w:val="12"/>
          <w:numId w:val="0"/>
        </w:numPr>
        <w:tabs>
          <w:tab w:val="clear" w:pos="567"/>
        </w:tabs>
        <w:spacing w:line="240" w:lineRule="auto"/>
        <w:rPr>
          <w:szCs w:val="22"/>
          <w:lang w:val="bg-BG"/>
        </w:rPr>
      </w:pPr>
    </w:p>
    <w:p w:rsidR="00736B55" w:rsidRPr="008526CB" w:rsidRDefault="00736B55" w:rsidP="00736B55">
      <w:pPr>
        <w:numPr>
          <w:ilvl w:val="12"/>
          <w:numId w:val="0"/>
        </w:numPr>
        <w:tabs>
          <w:tab w:val="clear" w:pos="567"/>
        </w:tabs>
        <w:spacing w:line="240" w:lineRule="auto"/>
        <w:rPr>
          <w:szCs w:val="22"/>
          <w:lang w:val="bg-BG"/>
        </w:rPr>
      </w:pPr>
      <w:r w:rsidRPr="008526CB">
        <w:rPr>
          <w:szCs w:val="22"/>
          <w:lang w:val="bg-BG"/>
        </w:rPr>
        <w:t>Вие развивате диабет, ако задстомашната Ви жлеза не произвежда достатъчно инсулин, за да контролира нивото на глюкозата в кръвта. Humalog заменя Вашия собствен инсулин и се използва за контрол на глюкозата за продължително време. Той работи много бързо и действието му е по-кратко време в сравнение с разтворимия инсулин (2 до 5 часа). Обикновено трябва да използвате Humalog до 15 минути преди хранене.</w:t>
      </w:r>
    </w:p>
    <w:p w:rsidR="00736B55" w:rsidRPr="008526CB" w:rsidRDefault="00736B55" w:rsidP="00736B55">
      <w:pPr>
        <w:numPr>
          <w:ilvl w:val="12"/>
          <w:numId w:val="0"/>
        </w:numPr>
        <w:tabs>
          <w:tab w:val="clear" w:pos="567"/>
        </w:tabs>
        <w:spacing w:line="240" w:lineRule="auto"/>
        <w:rPr>
          <w:szCs w:val="22"/>
          <w:lang w:val="bg-BG"/>
        </w:rPr>
      </w:pPr>
    </w:p>
    <w:p w:rsidR="00736B55" w:rsidRPr="008526CB" w:rsidRDefault="00736B55" w:rsidP="00736B55">
      <w:pPr>
        <w:numPr>
          <w:ilvl w:val="12"/>
          <w:numId w:val="0"/>
        </w:numPr>
        <w:tabs>
          <w:tab w:val="clear" w:pos="567"/>
        </w:tabs>
        <w:spacing w:line="240" w:lineRule="auto"/>
        <w:rPr>
          <w:szCs w:val="22"/>
          <w:lang w:val="bg-BG"/>
        </w:rPr>
      </w:pPr>
      <w:r w:rsidRPr="008526CB">
        <w:rPr>
          <w:szCs w:val="22"/>
          <w:lang w:val="bg-BG"/>
        </w:rPr>
        <w:t xml:space="preserve">Вашият лекар може да ви посъветва да използвате Humalog </w:t>
      </w:r>
      <w:r w:rsidRPr="008526CB">
        <w:rPr>
          <w:lang w:val="bg-BG"/>
        </w:rPr>
        <w:t>Tempo Pen</w:t>
      </w:r>
      <w:r w:rsidRPr="008526CB">
        <w:rPr>
          <w:szCs w:val="22"/>
          <w:lang w:val="bg-BG"/>
        </w:rPr>
        <w:t>, както и по</w:t>
      </w:r>
      <w:r w:rsidRPr="008526CB">
        <w:rPr>
          <w:szCs w:val="22"/>
          <w:lang w:val="bg-BG"/>
        </w:rPr>
        <w:noBreakHyphen/>
        <w:t>продължително действащ инсулин. Всеки вид инсулин се съпровожда от отделна листовка за пациента, която обяснява неговите свойства. Не сменяйте Вашия инсулин, освен ако Вашият лекар не Ви препоръча това.</w:t>
      </w:r>
    </w:p>
    <w:p w:rsidR="00736B55" w:rsidRPr="008526CB" w:rsidRDefault="00736B55" w:rsidP="00736B55">
      <w:pPr>
        <w:numPr>
          <w:ilvl w:val="12"/>
          <w:numId w:val="0"/>
        </w:numPr>
        <w:tabs>
          <w:tab w:val="clear" w:pos="567"/>
        </w:tabs>
        <w:spacing w:line="240" w:lineRule="auto"/>
        <w:rPr>
          <w:szCs w:val="22"/>
          <w:lang w:val="bg-BG"/>
        </w:rPr>
      </w:pPr>
    </w:p>
    <w:p w:rsidR="00736B55" w:rsidRPr="008526CB" w:rsidRDefault="00736B55" w:rsidP="00736B55">
      <w:pPr>
        <w:numPr>
          <w:ilvl w:val="12"/>
          <w:numId w:val="0"/>
        </w:numPr>
        <w:tabs>
          <w:tab w:val="clear" w:pos="567"/>
        </w:tabs>
        <w:spacing w:line="240" w:lineRule="auto"/>
        <w:rPr>
          <w:szCs w:val="22"/>
          <w:lang w:val="bg-BG"/>
        </w:rPr>
      </w:pPr>
      <w:r w:rsidRPr="008526CB">
        <w:rPr>
          <w:szCs w:val="22"/>
          <w:lang w:val="bg-BG"/>
        </w:rPr>
        <w:t>Humalog е подходящ за приложение при възрастни и деца.</w:t>
      </w:r>
    </w:p>
    <w:p w:rsidR="00736B55" w:rsidRPr="008526CB" w:rsidRDefault="00736B55" w:rsidP="00736B55">
      <w:pPr>
        <w:numPr>
          <w:ilvl w:val="12"/>
          <w:numId w:val="0"/>
        </w:numPr>
        <w:tabs>
          <w:tab w:val="clear" w:pos="567"/>
        </w:tabs>
        <w:spacing w:line="240" w:lineRule="auto"/>
        <w:rPr>
          <w:szCs w:val="22"/>
          <w:lang w:val="bg-BG"/>
        </w:rPr>
      </w:pPr>
    </w:p>
    <w:p w:rsidR="00736B55" w:rsidRPr="008526CB" w:rsidRDefault="00736B55" w:rsidP="00736B55">
      <w:pPr>
        <w:numPr>
          <w:ilvl w:val="12"/>
          <w:numId w:val="0"/>
        </w:numPr>
        <w:tabs>
          <w:tab w:val="clear" w:pos="567"/>
        </w:tabs>
        <w:spacing w:line="240" w:lineRule="auto"/>
        <w:rPr>
          <w:noProof/>
          <w:szCs w:val="22"/>
          <w:lang w:val="bg-BG"/>
        </w:rPr>
      </w:pPr>
      <w:r w:rsidRPr="008526CB">
        <w:rPr>
          <w:lang w:val="bg-BG"/>
        </w:rPr>
        <w:t xml:space="preserve">Tempo Pen е предварително напълнена писалка за еднократна употреба, която съдържа 3 ml (300 единици, 100 единици/ml) инсулин лиспро. Една писалка Tempo Pen съдържа много дози инсулин. Писалката Tempo Pen набира по 1 единица наведнъж. </w:t>
      </w:r>
      <w:r w:rsidRPr="008526CB">
        <w:rPr>
          <w:b/>
          <w:szCs w:val="22"/>
          <w:lang w:val="bg-BG"/>
        </w:rPr>
        <w:t xml:space="preserve">Броят на единиците е показан в дозаторното прозорче, винаги проверявайте това преди Вашата инжекция. </w:t>
      </w:r>
      <w:r w:rsidRPr="008526CB">
        <w:rPr>
          <w:color w:val="000000"/>
          <w:szCs w:val="22"/>
          <w:lang w:val="bg-BG"/>
        </w:rPr>
        <w:t xml:space="preserve">Можете да инжектирате от 1 до 60 единици с една инжекция. </w:t>
      </w:r>
      <w:r w:rsidRPr="008526CB">
        <w:rPr>
          <w:b/>
          <w:szCs w:val="22"/>
          <w:lang w:val="bg-BG"/>
        </w:rPr>
        <w:t>Ако Вашата доза е по-голяма от 60 единици, ще трябва да си направите повече от една инжекция.</w:t>
      </w:r>
    </w:p>
    <w:p w:rsidR="00736B55" w:rsidRPr="008526CB" w:rsidRDefault="00736B55" w:rsidP="00736B55">
      <w:pPr>
        <w:numPr>
          <w:ilvl w:val="12"/>
          <w:numId w:val="0"/>
        </w:numPr>
        <w:tabs>
          <w:tab w:val="clear" w:pos="567"/>
        </w:tabs>
        <w:spacing w:line="240" w:lineRule="auto"/>
        <w:rPr>
          <w:noProof/>
          <w:szCs w:val="22"/>
          <w:lang w:val="bg-BG"/>
        </w:rPr>
      </w:pPr>
    </w:p>
    <w:p w:rsidR="00736B55" w:rsidRPr="008526CB" w:rsidRDefault="00736B55" w:rsidP="00736B55">
      <w:pPr>
        <w:keepNext/>
        <w:tabs>
          <w:tab w:val="clear" w:pos="567"/>
        </w:tabs>
        <w:spacing w:line="240" w:lineRule="auto"/>
        <w:ind w:left="567" w:hanging="567"/>
        <w:outlineLvl w:val="0"/>
        <w:rPr>
          <w:b/>
          <w:noProof/>
          <w:szCs w:val="22"/>
          <w:lang w:val="bg-BG"/>
        </w:rPr>
      </w:pPr>
      <w:r w:rsidRPr="008526CB">
        <w:rPr>
          <w:b/>
          <w:noProof/>
          <w:szCs w:val="22"/>
          <w:lang w:val="bg-BG"/>
        </w:rPr>
        <w:t>2.</w:t>
      </w:r>
      <w:r w:rsidRPr="008526CB">
        <w:rPr>
          <w:b/>
          <w:noProof/>
          <w:szCs w:val="22"/>
          <w:lang w:val="bg-BG"/>
        </w:rPr>
        <w:tab/>
        <w:t xml:space="preserve">Какво трябва да знаете, преди да използвате </w:t>
      </w:r>
      <w:r w:rsidRPr="008526CB">
        <w:rPr>
          <w:b/>
          <w:lang w:val="bg-BG"/>
        </w:rPr>
        <w:t xml:space="preserve">Humalog </w:t>
      </w:r>
      <w:r w:rsidRPr="008526CB">
        <w:rPr>
          <w:b/>
          <w:noProof/>
          <w:lang w:val="bg-BG"/>
        </w:rPr>
        <w:t>Tempo Pen</w:t>
      </w:r>
    </w:p>
    <w:p w:rsidR="00736B55" w:rsidRPr="008526CB" w:rsidRDefault="00736B55" w:rsidP="00736B55">
      <w:pPr>
        <w:keepNext/>
        <w:tabs>
          <w:tab w:val="clear" w:pos="567"/>
        </w:tabs>
        <w:spacing w:line="240" w:lineRule="auto"/>
        <w:ind w:left="567" w:hanging="567"/>
        <w:outlineLvl w:val="0"/>
        <w:rPr>
          <w:szCs w:val="22"/>
          <w:highlight w:val="yellow"/>
          <w:lang w:val="bg-BG"/>
        </w:rPr>
      </w:pPr>
    </w:p>
    <w:p w:rsidR="00736B55" w:rsidRPr="008526CB" w:rsidRDefault="00736B55" w:rsidP="00736B55">
      <w:pPr>
        <w:keepNext/>
        <w:numPr>
          <w:ilvl w:val="12"/>
          <w:numId w:val="0"/>
        </w:numPr>
        <w:tabs>
          <w:tab w:val="clear" w:pos="567"/>
        </w:tabs>
        <w:spacing w:line="240" w:lineRule="auto"/>
        <w:ind w:left="567" w:hanging="567"/>
        <w:outlineLvl w:val="0"/>
        <w:rPr>
          <w:b/>
          <w:noProof/>
          <w:szCs w:val="22"/>
          <w:lang w:val="bg-BG"/>
        </w:rPr>
      </w:pPr>
      <w:r w:rsidRPr="008526CB">
        <w:rPr>
          <w:b/>
          <w:noProof/>
          <w:szCs w:val="22"/>
          <w:lang w:val="bg-BG"/>
        </w:rPr>
        <w:t xml:space="preserve">НЕ използвайте Humalog </w:t>
      </w:r>
      <w:r w:rsidRPr="008526CB">
        <w:rPr>
          <w:b/>
          <w:noProof/>
          <w:lang w:val="bg-BG"/>
        </w:rPr>
        <w:t>Tempo Pen</w:t>
      </w:r>
    </w:p>
    <w:p w:rsidR="00736B55" w:rsidRPr="008526CB" w:rsidRDefault="00736B55" w:rsidP="00736B55">
      <w:pPr>
        <w:numPr>
          <w:ilvl w:val="12"/>
          <w:numId w:val="0"/>
        </w:numPr>
        <w:tabs>
          <w:tab w:val="clear" w:pos="567"/>
        </w:tabs>
        <w:spacing w:line="240" w:lineRule="auto"/>
        <w:ind w:left="539" w:hanging="539"/>
        <w:outlineLvl w:val="0"/>
        <w:rPr>
          <w:bCs/>
          <w:noProof/>
          <w:szCs w:val="22"/>
          <w:lang w:val="bg-BG"/>
        </w:rPr>
      </w:pPr>
      <w:r w:rsidRPr="008526CB">
        <w:rPr>
          <w:b/>
          <w:noProof/>
          <w:szCs w:val="22"/>
          <w:lang w:val="bg-BG"/>
        </w:rPr>
        <w:t>-</w:t>
      </w:r>
      <w:r w:rsidRPr="008526CB">
        <w:rPr>
          <w:b/>
          <w:noProof/>
          <w:szCs w:val="22"/>
          <w:lang w:val="bg-BG"/>
        </w:rPr>
        <w:tab/>
      </w:r>
      <w:r w:rsidRPr="008526CB">
        <w:rPr>
          <w:bCs/>
          <w:noProof/>
          <w:szCs w:val="22"/>
          <w:lang w:val="bg-BG"/>
        </w:rPr>
        <w:t>ако предполагате, че започва</w:t>
      </w:r>
      <w:r w:rsidRPr="008526CB">
        <w:rPr>
          <w:b/>
          <w:noProof/>
          <w:szCs w:val="22"/>
          <w:lang w:val="bg-BG"/>
        </w:rPr>
        <w:t xml:space="preserve"> хипогликемия </w:t>
      </w:r>
      <w:r w:rsidRPr="008526CB">
        <w:rPr>
          <w:bCs/>
          <w:noProof/>
          <w:szCs w:val="22"/>
          <w:lang w:val="bg-BG"/>
        </w:rPr>
        <w:t xml:space="preserve">(ниско ниво на кръвната захар). По-нататък в тази листовка се обяснява какво да правите при умерена хипогликемия (вж. точка 3: Ако сте приложили повече от необходимата доза </w:t>
      </w:r>
      <w:r w:rsidRPr="008526CB">
        <w:rPr>
          <w:bCs/>
          <w:szCs w:val="22"/>
          <w:lang w:val="bg-BG"/>
        </w:rPr>
        <w:t>Humalog)</w:t>
      </w:r>
      <w:r w:rsidRPr="008526CB">
        <w:rPr>
          <w:noProof/>
          <w:szCs w:val="22"/>
          <w:lang w:val="bg-BG"/>
        </w:rPr>
        <w:t>.</w:t>
      </w:r>
    </w:p>
    <w:p w:rsidR="00736B55" w:rsidRPr="008526CB" w:rsidRDefault="00736B55" w:rsidP="00736B55">
      <w:pPr>
        <w:numPr>
          <w:ilvl w:val="12"/>
          <w:numId w:val="0"/>
        </w:numPr>
        <w:tabs>
          <w:tab w:val="clear" w:pos="567"/>
        </w:tabs>
        <w:spacing w:line="240" w:lineRule="auto"/>
        <w:ind w:left="539" w:hanging="539"/>
        <w:rPr>
          <w:noProof/>
          <w:szCs w:val="22"/>
          <w:lang w:val="bg-BG"/>
        </w:rPr>
      </w:pPr>
      <w:r w:rsidRPr="008526CB">
        <w:rPr>
          <w:noProof/>
          <w:szCs w:val="22"/>
          <w:lang w:val="bg-BG"/>
        </w:rPr>
        <w:t>-</w:t>
      </w:r>
      <w:r w:rsidRPr="008526CB">
        <w:rPr>
          <w:noProof/>
          <w:szCs w:val="22"/>
          <w:lang w:val="bg-BG"/>
        </w:rPr>
        <w:tab/>
        <w:t xml:space="preserve">ако сте </w:t>
      </w:r>
      <w:r w:rsidRPr="008526CB">
        <w:rPr>
          <w:b/>
          <w:bCs/>
          <w:noProof/>
          <w:szCs w:val="22"/>
          <w:lang w:val="bg-BG"/>
        </w:rPr>
        <w:t>алергични</w:t>
      </w:r>
      <w:r w:rsidRPr="008526CB">
        <w:rPr>
          <w:noProof/>
          <w:szCs w:val="22"/>
          <w:lang w:val="bg-BG"/>
        </w:rPr>
        <w:t xml:space="preserve"> към инсулин лиспро или към някоя от останалите съставки на това лекарство (изброени в точка 6)</w:t>
      </w:r>
      <w:r w:rsidRPr="008526CB">
        <w:rPr>
          <w:szCs w:val="22"/>
          <w:lang w:val="bg-BG"/>
        </w:rPr>
        <w:t>.</w:t>
      </w:r>
    </w:p>
    <w:p w:rsidR="00736B55" w:rsidRPr="008526CB" w:rsidRDefault="00736B55" w:rsidP="00736B55">
      <w:pPr>
        <w:numPr>
          <w:ilvl w:val="12"/>
          <w:numId w:val="0"/>
        </w:numPr>
        <w:tabs>
          <w:tab w:val="clear" w:pos="567"/>
        </w:tabs>
        <w:spacing w:line="240" w:lineRule="auto"/>
        <w:ind w:left="567" w:right="-2" w:hanging="567"/>
        <w:rPr>
          <w:noProof/>
          <w:szCs w:val="22"/>
          <w:lang w:val="bg-BG"/>
        </w:rPr>
      </w:pPr>
    </w:p>
    <w:p w:rsidR="00736B55" w:rsidRPr="008526CB" w:rsidRDefault="00736B55" w:rsidP="00736B55">
      <w:pPr>
        <w:keepNext/>
        <w:numPr>
          <w:ilvl w:val="12"/>
          <w:numId w:val="0"/>
        </w:numPr>
        <w:tabs>
          <w:tab w:val="clear" w:pos="567"/>
        </w:tabs>
        <w:spacing w:line="240" w:lineRule="auto"/>
        <w:ind w:left="567" w:hanging="567"/>
        <w:outlineLvl w:val="0"/>
        <w:rPr>
          <w:b/>
          <w:noProof/>
          <w:szCs w:val="22"/>
          <w:lang w:val="bg-BG"/>
        </w:rPr>
      </w:pPr>
      <w:r w:rsidRPr="008526CB">
        <w:rPr>
          <w:b/>
          <w:noProof/>
          <w:szCs w:val="22"/>
          <w:lang w:val="bg-BG"/>
        </w:rPr>
        <w:t>Предупреждения и предпазни мерки</w:t>
      </w:r>
    </w:p>
    <w:p w:rsidR="00736B55" w:rsidRPr="00736B55" w:rsidRDefault="00736B55" w:rsidP="00736B55">
      <w:pPr>
        <w:numPr>
          <w:ilvl w:val="0"/>
          <w:numId w:val="9"/>
        </w:numPr>
        <w:spacing w:line="240" w:lineRule="auto"/>
        <w:ind w:left="539" w:hanging="539"/>
        <w:rPr>
          <w:noProof/>
          <w:szCs w:val="22"/>
          <w:lang w:val="bg-BG"/>
        </w:rPr>
      </w:pPr>
      <w:r w:rsidRPr="00736B55">
        <w:rPr>
          <w:noProof/>
          <w:szCs w:val="22"/>
          <w:lang w:val="bg-BG"/>
        </w:rPr>
        <w:t xml:space="preserve">Винаги проверявайте опаковката и етикета на предварително напълнената писалка за името и вида инсулин, когато го вземете от Вашата аптека. Уверете се, че сте получили Humalog </w:t>
      </w:r>
      <w:r w:rsidR="00705191" w:rsidRPr="0028363F">
        <w:rPr>
          <w:noProof/>
          <w:szCs w:val="22"/>
          <w:lang w:val="bg-BG"/>
        </w:rPr>
        <w:t>100 единици/ml</w:t>
      </w:r>
      <w:r w:rsidR="00705191" w:rsidRPr="00705191">
        <w:rPr>
          <w:b/>
          <w:noProof/>
          <w:szCs w:val="22"/>
          <w:lang w:val="bg-BG"/>
        </w:rPr>
        <w:t xml:space="preserve"> </w:t>
      </w:r>
      <w:r w:rsidRPr="00736B55">
        <w:rPr>
          <w:noProof/>
          <w:szCs w:val="22"/>
          <w:lang w:val="bg-BG"/>
        </w:rPr>
        <w:t>Tempo Pen, който Ви е казал Вашият лекар да използвате.</w:t>
      </w:r>
    </w:p>
    <w:p w:rsidR="00736B55" w:rsidRPr="008526CB" w:rsidRDefault="00736B55" w:rsidP="00736B55">
      <w:pPr>
        <w:numPr>
          <w:ilvl w:val="0"/>
          <w:numId w:val="9"/>
        </w:numPr>
        <w:spacing w:line="240" w:lineRule="auto"/>
        <w:ind w:left="539" w:hanging="539"/>
        <w:rPr>
          <w:noProof/>
          <w:szCs w:val="22"/>
          <w:lang w:val="bg-BG"/>
        </w:rPr>
      </w:pPr>
      <w:r w:rsidRPr="008526CB">
        <w:rPr>
          <w:b/>
          <w:szCs w:val="22"/>
          <w:lang w:val="bg-BG"/>
        </w:rPr>
        <w:t xml:space="preserve">НЕ смесвайте Humalog 100 единици/ml инжекционен разтвор във Вашата предварително напълнената писалка (писалката </w:t>
      </w:r>
      <w:r w:rsidRPr="008526CB">
        <w:rPr>
          <w:b/>
          <w:noProof/>
          <w:lang w:val="bg-BG"/>
        </w:rPr>
        <w:t>Tempo Pen</w:t>
      </w:r>
      <w:r w:rsidRPr="008526CB">
        <w:rPr>
          <w:b/>
          <w:szCs w:val="22"/>
          <w:lang w:val="bg-BG"/>
        </w:rPr>
        <w:t>) с никакви други инсулини или други лекарства.</w:t>
      </w:r>
    </w:p>
    <w:p w:rsidR="00736B55" w:rsidRPr="008526CB" w:rsidRDefault="00736B55" w:rsidP="00736B55">
      <w:pPr>
        <w:numPr>
          <w:ilvl w:val="0"/>
          <w:numId w:val="9"/>
        </w:numPr>
        <w:tabs>
          <w:tab w:val="clear" w:pos="567"/>
        </w:tabs>
        <w:spacing w:line="240" w:lineRule="auto"/>
        <w:ind w:left="539" w:hanging="539"/>
        <w:rPr>
          <w:noProof/>
          <w:szCs w:val="22"/>
          <w:lang w:val="bg-BG"/>
        </w:rPr>
      </w:pPr>
      <w:r w:rsidRPr="008526CB">
        <w:rPr>
          <w:lang w:val="bg-BG"/>
        </w:rPr>
        <w:t>Ако нивата на кръвната Ви захар се контролират добре от настоящото лечение с</w:t>
      </w:r>
      <w:r w:rsidRPr="008526CB">
        <w:rPr>
          <w:noProof/>
          <w:szCs w:val="22"/>
          <w:lang w:val="bg-BG"/>
        </w:rPr>
        <w:t xml:space="preserve"> инсулин, Вие може да не чувствате предупредителните симптоми, когато нивата на захарта в кръвта спаднат твърде ниско. Предупредителните симптоми са посочени в точка 4 на тази листовка. Внимателно трябва да прецените кога да се храните, колко често и интензивно да спортувате. Внимателно трябва да наблюдавате нивата на Вашата кръвна захар чрез често измерване на кръвната захар.</w:t>
      </w:r>
    </w:p>
    <w:p w:rsidR="00736B55" w:rsidRPr="008526CB" w:rsidRDefault="00736B55" w:rsidP="00736B55">
      <w:pPr>
        <w:numPr>
          <w:ilvl w:val="0"/>
          <w:numId w:val="9"/>
        </w:numPr>
        <w:tabs>
          <w:tab w:val="clear" w:pos="567"/>
        </w:tabs>
        <w:spacing w:line="240" w:lineRule="auto"/>
        <w:ind w:left="539" w:hanging="539"/>
        <w:rPr>
          <w:lang w:val="bg-BG"/>
        </w:rPr>
      </w:pPr>
      <w:r w:rsidRPr="008526CB">
        <w:rPr>
          <w:lang w:val="bg-BG"/>
        </w:rPr>
        <w:t>Малко хора, които са имали хипогликемия след преминаване от животински на човешки инсулин, са съобщили, че ранните предупредителни симптоми са по-неясни или различни. Ако често имате хипогликемия или имате трудности при разпознаването й, моля обсъдете това с Вашия лекар.</w:t>
      </w:r>
    </w:p>
    <w:p w:rsidR="00736B55" w:rsidRPr="008526CB" w:rsidRDefault="00736B55" w:rsidP="00736B55">
      <w:pPr>
        <w:numPr>
          <w:ilvl w:val="0"/>
          <w:numId w:val="9"/>
        </w:numPr>
        <w:tabs>
          <w:tab w:val="clear" w:pos="567"/>
        </w:tabs>
        <w:spacing w:line="240" w:lineRule="auto"/>
        <w:ind w:left="539" w:hanging="539"/>
        <w:rPr>
          <w:lang w:val="bg-BG"/>
        </w:rPr>
      </w:pPr>
      <w:r w:rsidRPr="008526CB">
        <w:rPr>
          <w:lang w:val="bg-BG"/>
        </w:rPr>
        <w:t>Ако отговорите с ДА на някой от последващите въпроси, кажете на Вашия лекар, фармацевт или диабетна сестра.</w:t>
      </w:r>
    </w:p>
    <w:p w:rsidR="00736B55" w:rsidRPr="008526CB" w:rsidRDefault="00736B55" w:rsidP="00736B55">
      <w:pPr>
        <w:numPr>
          <w:ilvl w:val="12"/>
          <w:numId w:val="0"/>
        </w:numPr>
        <w:tabs>
          <w:tab w:val="clear" w:pos="567"/>
        </w:tabs>
        <w:spacing w:line="240" w:lineRule="auto"/>
        <w:ind w:left="1197" w:hanging="539"/>
        <w:rPr>
          <w:noProof/>
          <w:szCs w:val="22"/>
          <w:lang w:val="bg-BG"/>
        </w:rPr>
      </w:pPr>
      <w:r w:rsidRPr="008526CB">
        <w:rPr>
          <w:noProof/>
          <w:szCs w:val="22"/>
          <w:lang w:val="bg-BG"/>
        </w:rPr>
        <w:t>-</w:t>
      </w:r>
      <w:r w:rsidRPr="008526CB">
        <w:rPr>
          <w:noProof/>
          <w:szCs w:val="22"/>
          <w:lang w:val="bg-BG"/>
        </w:rPr>
        <w:tab/>
        <w:t>Били ли сте скоро болен?</w:t>
      </w:r>
    </w:p>
    <w:p w:rsidR="00736B55" w:rsidRPr="008526CB" w:rsidRDefault="00736B55" w:rsidP="00736B55">
      <w:pPr>
        <w:numPr>
          <w:ilvl w:val="12"/>
          <w:numId w:val="0"/>
        </w:numPr>
        <w:tabs>
          <w:tab w:val="clear" w:pos="567"/>
        </w:tabs>
        <w:spacing w:line="240" w:lineRule="auto"/>
        <w:ind w:left="1197" w:hanging="539"/>
        <w:rPr>
          <w:noProof/>
          <w:szCs w:val="22"/>
          <w:lang w:val="bg-BG"/>
        </w:rPr>
      </w:pPr>
      <w:r w:rsidRPr="008526CB">
        <w:rPr>
          <w:noProof/>
          <w:szCs w:val="22"/>
          <w:lang w:val="bg-BG"/>
        </w:rPr>
        <w:t>-</w:t>
      </w:r>
      <w:r w:rsidRPr="008526CB">
        <w:rPr>
          <w:noProof/>
          <w:szCs w:val="22"/>
          <w:lang w:val="bg-BG"/>
        </w:rPr>
        <w:tab/>
        <w:t>Имате ли проблеми с Вашите бъбреци или черен дроб?</w:t>
      </w:r>
    </w:p>
    <w:p w:rsidR="00736B55" w:rsidRPr="008526CB" w:rsidRDefault="00736B55" w:rsidP="00736B55">
      <w:pPr>
        <w:numPr>
          <w:ilvl w:val="12"/>
          <w:numId w:val="0"/>
        </w:numPr>
        <w:tabs>
          <w:tab w:val="clear" w:pos="567"/>
        </w:tabs>
        <w:spacing w:line="240" w:lineRule="auto"/>
        <w:ind w:left="1197" w:hanging="539"/>
        <w:rPr>
          <w:noProof/>
          <w:szCs w:val="22"/>
          <w:lang w:val="bg-BG"/>
        </w:rPr>
      </w:pPr>
      <w:r w:rsidRPr="008526CB">
        <w:rPr>
          <w:noProof/>
          <w:szCs w:val="22"/>
          <w:lang w:val="bg-BG"/>
        </w:rPr>
        <w:t>-</w:t>
      </w:r>
      <w:r w:rsidRPr="008526CB">
        <w:rPr>
          <w:noProof/>
          <w:szCs w:val="22"/>
          <w:lang w:val="bg-BG"/>
        </w:rPr>
        <w:tab/>
        <w:t>Подложени ли сте на по-голямо физическо натоварване от обикновено?</w:t>
      </w:r>
    </w:p>
    <w:p w:rsidR="00736B55" w:rsidRPr="008526CB" w:rsidRDefault="00736B55" w:rsidP="00736B55">
      <w:pPr>
        <w:numPr>
          <w:ilvl w:val="0"/>
          <w:numId w:val="9"/>
        </w:numPr>
        <w:tabs>
          <w:tab w:val="clear" w:pos="567"/>
        </w:tabs>
        <w:spacing w:line="240" w:lineRule="auto"/>
        <w:ind w:left="539" w:hanging="539"/>
        <w:rPr>
          <w:lang w:val="bg-BG"/>
        </w:rPr>
      </w:pPr>
      <w:r w:rsidRPr="008526CB">
        <w:rPr>
          <w:lang w:val="bg-BG"/>
        </w:rPr>
        <w:t>Количеството на инсулин, от което имате нужда, може да се промени, ако пиете алкохол.</w:t>
      </w:r>
    </w:p>
    <w:p w:rsidR="00736B55" w:rsidRPr="008526CB" w:rsidRDefault="00736B55" w:rsidP="00736B55">
      <w:pPr>
        <w:numPr>
          <w:ilvl w:val="0"/>
          <w:numId w:val="9"/>
        </w:numPr>
        <w:tabs>
          <w:tab w:val="clear" w:pos="567"/>
        </w:tabs>
        <w:spacing w:line="240" w:lineRule="auto"/>
        <w:ind w:left="539" w:hanging="539"/>
        <w:rPr>
          <w:noProof/>
          <w:szCs w:val="22"/>
          <w:lang w:val="bg-BG"/>
        </w:rPr>
      </w:pPr>
      <w:r w:rsidRPr="008526CB">
        <w:rPr>
          <w:lang w:val="bg-BG"/>
        </w:rPr>
        <w:t xml:space="preserve">Трябва също да уведомите Вашия лекар, фармацевт или диабетна сестра, ако планирате да пътувате зад граница. </w:t>
      </w:r>
      <w:r w:rsidRPr="008526CB">
        <w:rPr>
          <w:noProof/>
          <w:szCs w:val="22"/>
          <w:lang w:val="bg-BG"/>
        </w:rPr>
        <w:t>Часовата разлика между страните може да означава, че трябва да се поставяте инжекциите и да се храните в различно време в сравнение с това у дома.</w:t>
      </w:r>
    </w:p>
    <w:p w:rsidR="00736B55" w:rsidRPr="008526CB" w:rsidRDefault="00736B55" w:rsidP="00736B55">
      <w:pPr>
        <w:numPr>
          <w:ilvl w:val="0"/>
          <w:numId w:val="9"/>
        </w:numPr>
        <w:autoSpaceDE w:val="0"/>
        <w:autoSpaceDN w:val="0"/>
        <w:adjustRightInd w:val="0"/>
        <w:spacing w:line="240" w:lineRule="auto"/>
        <w:ind w:hanging="567"/>
        <w:rPr>
          <w:rFonts w:eastAsia="TimesNewRoman,Italic"/>
          <w:szCs w:val="22"/>
          <w:lang w:val="bg-BG"/>
        </w:rPr>
      </w:pPr>
      <w:r w:rsidRPr="008526CB">
        <w:rPr>
          <w:szCs w:val="22"/>
          <w:lang w:val="bg-BG"/>
        </w:rPr>
        <w:t>Някои пациенти с дългогодишен захарен диабет тип 2 и сърдечно заболяване или предходен инсулт, които са лекувани с пиоглитазон и инсулин, са развили сърдечна недостатъчност. Съобщете на своя лекар колкото се може по-бързо, ако получите признаци на сърдечна недостатъчност, като необичаен задух или бързо повишаване на теглото, или локализиран оток (едем).</w:t>
      </w:r>
    </w:p>
    <w:p w:rsidR="00736B55" w:rsidRPr="0028363F" w:rsidRDefault="00736B55" w:rsidP="00736B55">
      <w:pPr>
        <w:numPr>
          <w:ilvl w:val="0"/>
          <w:numId w:val="9"/>
        </w:numPr>
        <w:autoSpaceDE w:val="0"/>
        <w:autoSpaceDN w:val="0"/>
        <w:adjustRightInd w:val="0"/>
        <w:spacing w:line="240" w:lineRule="auto"/>
        <w:ind w:hanging="567"/>
        <w:rPr>
          <w:noProof/>
          <w:lang w:val="bg-BG"/>
        </w:rPr>
      </w:pPr>
      <w:r w:rsidRPr="008526CB">
        <w:rPr>
          <w:noProof/>
          <w:lang w:val="bg-BG"/>
        </w:rPr>
        <w:t xml:space="preserve">Тази писалка не се препоръчва за употреба от </w:t>
      </w:r>
      <w:r w:rsidRPr="008526CB">
        <w:rPr>
          <w:szCs w:val="22"/>
          <w:lang w:val="bg-BG"/>
        </w:rPr>
        <w:t>слепи хора или хора с увредено зрение без помощ от лице, обучено да използва писалката.</w:t>
      </w:r>
    </w:p>
    <w:p w:rsidR="00736B55" w:rsidRPr="00530AA1" w:rsidRDefault="00530AA1" w:rsidP="0028363F">
      <w:pPr>
        <w:numPr>
          <w:ilvl w:val="0"/>
          <w:numId w:val="9"/>
        </w:numPr>
        <w:tabs>
          <w:tab w:val="clear" w:pos="567"/>
        </w:tabs>
        <w:autoSpaceDE w:val="0"/>
        <w:autoSpaceDN w:val="0"/>
        <w:adjustRightInd w:val="0"/>
        <w:spacing w:line="240" w:lineRule="auto"/>
        <w:ind w:hanging="567"/>
        <w:rPr>
          <w:noProof/>
          <w:lang w:val="bg-BG"/>
        </w:rPr>
      </w:pPr>
      <w:r w:rsidRPr="00530AA1">
        <w:rPr>
          <w:szCs w:val="22"/>
          <w:lang w:val="bg-BG"/>
        </w:rPr>
        <w:t>Писалката</w:t>
      </w:r>
      <w:r w:rsidRPr="0028363F">
        <w:rPr>
          <w:szCs w:val="22"/>
          <w:u w:val="single"/>
          <w:lang w:val="bg-BG"/>
        </w:rPr>
        <w:t xml:space="preserve"> </w:t>
      </w:r>
      <w:r w:rsidRPr="00530AA1">
        <w:rPr>
          <w:szCs w:val="22"/>
          <w:u w:val="single"/>
        </w:rPr>
        <w:t>Tempo</w:t>
      </w:r>
      <w:r w:rsidRPr="0028363F">
        <w:rPr>
          <w:szCs w:val="22"/>
          <w:u w:val="single"/>
          <w:lang w:val="bg-BG"/>
        </w:rPr>
        <w:t xml:space="preserve"> </w:t>
      </w:r>
      <w:r w:rsidRPr="00530AA1">
        <w:rPr>
          <w:szCs w:val="22"/>
          <w:u w:val="single"/>
        </w:rPr>
        <w:t>Pen</w:t>
      </w:r>
      <w:r w:rsidRPr="00530AA1">
        <w:rPr>
          <w:szCs w:val="22"/>
          <w:u w:val="single"/>
          <w:lang w:val="bg-BG"/>
        </w:rPr>
        <w:t xml:space="preserve"> </w:t>
      </w:r>
      <w:r w:rsidRPr="00530AA1">
        <w:rPr>
          <w:szCs w:val="22"/>
          <w:lang w:val="bg-BG"/>
        </w:rPr>
        <w:t>съдържа магнит. Ако имате имплантирано медицинско изделие, като кардиостимулатор (пейсмейкър), то меже да не работи както трябва ако писалката</w:t>
      </w:r>
      <w:r w:rsidRPr="0028363F">
        <w:rPr>
          <w:bCs/>
          <w:szCs w:val="22"/>
          <w:lang w:val="bg-BG"/>
        </w:rPr>
        <w:t xml:space="preserve"> </w:t>
      </w:r>
      <w:r w:rsidRPr="00530AA1">
        <w:rPr>
          <w:bCs/>
          <w:szCs w:val="22"/>
        </w:rPr>
        <w:t>Tempo</w:t>
      </w:r>
      <w:r w:rsidRPr="0028363F">
        <w:rPr>
          <w:bCs/>
          <w:szCs w:val="22"/>
          <w:lang w:val="bg-BG"/>
        </w:rPr>
        <w:t xml:space="preserve"> </w:t>
      </w:r>
      <w:r w:rsidRPr="00530AA1">
        <w:rPr>
          <w:bCs/>
          <w:szCs w:val="22"/>
        </w:rPr>
        <w:t>Pen</w:t>
      </w:r>
      <w:r w:rsidRPr="00530AA1">
        <w:rPr>
          <w:bCs/>
          <w:szCs w:val="22"/>
          <w:lang w:val="bg-BG"/>
        </w:rPr>
        <w:t xml:space="preserve"> </w:t>
      </w:r>
      <w:r w:rsidRPr="00530AA1">
        <w:rPr>
          <w:szCs w:val="22"/>
          <w:lang w:val="bg-BG"/>
        </w:rPr>
        <w:t>се държи в непосредствена близост. Магнитното поле обхваша площ приблизително 1,5 cm.</w:t>
      </w:r>
    </w:p>
    <w:p w:rsidR="00736B55" w:rsidRPr="008526CB" w:rsidRDefault="00736B55" w:rsidP="00736B55">
      <w:pPr>
        <w:tabs>
          <w:tab w:val="clear" w:pos="567"/>
        </w:tabs>
        <w:spacing w:line="240" w:lineRule="auto"/>
        <w:ind w:left="567"/>
        <w:rPr>
          <w:noProof/>
          <w:szCs w:val="22"/>
          <w:lang w:val="bg-BG"/>
        </w:rPr>
      </w:pPr>
    </w:p>
    <w:p w:rsidR="00736B55" w:rsidRPr="008526CB" w:rsidRDefault="00736B55" w:rsidP="00736B55">
      <w:pPr>
        <w:keepNext/>
        <w:numPr>
          <w:ilvl w:val="12"/>
          <w:numId w:val="0"/>
        </w:numPr>
        <w:tabs>
          <w:tab w:val="clear" w:pos="567"/>
        </w:tabs>
        <w:spacing w:line="240" w:lineRule="auto"/>
        <w:ind w:left="567" w:hanging="567"/>
        <w:outlineLvl w:val="0"/>
        <w:rPr>
          <w:noProof/>
          <w:szCs w:val="22"/>
          <w:lang w:val="bg-BG"/>
        </w:rPr>
      </w:pPr>
      <w:r w:rsidRPr="008526CB">
        <w:rPr>
          <w:b/>
          <w:noProof/>
          <w:szCs w:val="22"/>
          <w:lang w:val="bg-BG"/>
        </w:rPr>
        <w:t xml:space="preserve">Други лекарства и </w:t>
      </w:r>
      <w:r w:rsidRPr="008526CB">
        <w:rPr>
          <w:b/>
          <w:lang w:val="bg-BG"/>
        </w:rPr>
        <w:t xml:space="preserve">Humalog </w:t>
      </w:r>
      <w:r w:rsidRPr="008526CB">
        <w:rPr>
          <w:b/>
          <w:noProof/>
          <w:lang w:val="bg-BG"/>
        </w:rPr>
        <w:t>Tempo Pen</w:t>
      </w:r>
    </w:p>
    <w:p w:rsidR="00736B55" w:rsidRPr="008526CB" w:rsidRDefault="00736B55" w:rsidP="00736B55">
      <w:pPr>
        <w:rPr>
          <w:noProof/>
          <w:szCs w:val="22"/>
          <w:lang w:val="bg-BG"/>
        </w:rPr>
      </w:pPr>
      <w:r w:rsidRPr="008526CB">
        <w:rPr>
          <w:noProof/>
          <w:szCs w:val="22"/>
          <w:lang w:val="bg-BG"/>
        </w:rPr>
        <w:t>Вашите нужди от инсулин могат да се променят, ако приемате</w:t>
      </w:r>
    </w:p>
    <w:p w:rsidR="00736B55" w:rsidRPr="008526CB" w:rsidRDefault="00736B55" w:rsidP="00736B55">
      <w:pPr>
        <w:numPr>
          <w:ilvl w:val="0"/>
          <w:numId w:val="8"/>
        </w:numPr>
        <w:tabs>
          <w:tab w:val="clear" w:pos="567"/>
          <w:tab w:val="clear" w:pos="720"/>
          <w:tab w:val="num" w:pos="513"/>
        </w:tabs>
        <w:ind w:left="513" w:hanging="513"/>
        <w:rPr>
          <w:noProof/>
          <w:szCs w:val="22"/>
          <w:lang w:val="bg-BG"/>
        </w:rPr>
      </w:pPr>
      <w:r w:rsidRPr="008526CB">
        <w:rPr>
          <w:noProof/>
          <w:szCs w:val="22"/>
          <w:lang w:val="bg-BG"/>
        </w:rPr>
        <w:t>противозачатъчни таблетки,</w:t>
      </w:r>
    </w:p>
    <w:p w:rsidR="00736B55" w:rsidRPr="008526CB" w:rsidRDefault="00736B55" w:rsidP="00736B55">
      <w:pPr>
        <w:numPr>
          <w:ilvl w:val="0"/>
          <w:numId w:val="8"/>
        </w:numPr>
        <w:tabs>
          <w:tab w:val="clear" w:pos="567"/>
          <w:tab w:val="clear" w:pos="720"/>
          <w:tab w:val="num" w:pos="513"/>
        </w:tabs>
        <w:ind w:left="513" w:hanging="513"/>
        <w:rPr>
          <w:noProof/>
          <w:szCs w:val="22"/>
          <w:lang w:val="bg-BG"/>
        </w:rPr>
      </w:pPr>
      <w:r w:rsidRPr="008526CB">
        <w:rPr>
          <w:noProof/>
          <w:szCs w:val="22"/>
          <w:lang w:val="bg-BG"/>
        </w:rPr>
        <w:t>стероиди,</w:t>
      </w:r>
    </w:p>
    <w:p w:rsidR="00736B55" w:rsidRPr="008526CB" w:rsidRDefault="00736B55" w:rsidP="00736B55">
      <w:pPr>
        <w:numPr>
          <w:ilvl w:val="0"/>
          <w:numId w:val="8"/>
        </w:numPr>
        <w:tabs>
          <w:tab w:val="clear" w:pos="567"/>
          <w:tab w:val="clear" w:pos="720"/>
          <w:tab w:val="num" w:pos="513"/>
        </w:tabs>
        <w:ind w:left="513" w:hanging="513"/>
        <w:rPr>
          <w:noProof/>
          <w:szCs w:val="22"/>
          <w:lang w:val="bg-BG"/>
        </w:rPr>
      </w:pPr>
      <w:r w:rsidRPr="008526CB">
        <w:rPr>
          <w:noProof/>
          <w:szCs w:val="22"/>
          <w:lang w:val="bg-BG"/>
        </w:rPr>
        <w:t>заместително лечение с хормони на щитовидната жлеза,</w:t>
      </w:r>
    </w:p>
    <w:p w:rsidR="00736B55" w:rsidRPr="008526CB" w:rsidRDefault="00736B55" w:rsidP="00736B55">
      <w:pPr>
        <w:numPr>
          <w:ilvl w:val="0"/>
          <w:numId w:val="8"/>
        </w:numPr>
        <w:tabs>
          <w:tab w:val="clear" w:pos="567"/>
          <w:tab w:val="clear" w:pos="720"/>
          <w:tab w:val="num" w:pos="513"/>
        </w:tabs>
        <w:ind w:left="513" w:hanging="513"/>
        <w:rPr>
          <w:noProof/>
          <w:szCs w:val="22"/>
          <w:lang w:val="bg-BG"/>
        </w:rPr>
      </w:pPr>
      <w:r w:rsidRPr="008526CB">
        <w:rPr>
          <w:noProof/>
          <w:szCs w:val="22"/>
          <w:lang w:val="bg-BG"/>
        </w:rPr>
        <w:t>перорални продукти за намаляване на кръвната захар,</w:t>
      </w:r>
    </w:p>
    <w:p w:rsidR="00736B55" w:rsidRPr="008526CB" w:rsidRDefault="00736B55" w:rsidP="00736B55">
      <w:pPr>
        <w:numPr>
          <w:ilvl w:val="0"/>
          <w:numId w:val="8"/>
        </w:numPr>
        <w:tabs>
          <w:tab w:val="clear" w:pos="567"/>
          <w:tab w:val="clear" w:pos="720"/>
          <w:tab w:val="num" w:pos="513"/>
        </w:tabs>
        <w:ind w:left="513" w:hanging="513"/>
        <w:rPr>
          <w:noProof/>
          <w:szCs w:val="22"/>
          <w:lang w:val="bg-BG"/>
        </w:rPr>
      </w:pPr>
      <w:r w:rsidRPr="008526CB">
        <w:rPr>
          <w:noProof/>
          <w:szCs w:val="22"/>
          <w:lang w:val="bg-BG"/>
        </w:rPr>
        <w:t>ацетилсалицилова киселина,</w:t>
      </w:r>
    </w:p>
    <w:p w:rsidR="00736B55" w:rsidRPr="008526CB" w:rsidRDefault="00736B55" w:rsidP="00736B55">
      <w:pPr>
        <w:numPr>
          <w:ilvl w:val="0"/>
          <w:numId w:val="8"/>
        </w:numPr>
        <w:tabs>
          <w:tab w:val="clear" w:pos="567"/>
          <w:tab w:val="clear" w:pos="720"/>
          <w:tab w:val="num" w:pos="513"/>
        </w:tabs>
        <w:ind w:left="513" w:hanging="513"/>
        <w:rPr>
          <w:noProof/>
          <w:szCs w:val="22"/>
          <w:lang w:val="bg-BG"/>
        </w:rPr>
      </w:pPr>
      <w:r w:rsidRPr="008526CB">
        <w:rPr>
          <w:noProof/>
          <w:szCs w:val="22"/>
          <w:lang w:val="bg-BG"/>
        </w:rPr>
        <w:t>антибиотици, съдържащи „сулфо” група,</w:t>
      </w:r>
    </w:p>
    <w:p w:rsidR="00736B55" w:rsidRPr="008526CB" w:rsidRDefault="00736B55" w:rsidP="00736B55">
      <w:pPr>
        <w:numPr>
          <w:ilvl w:val="0"/>
          <w:numId w:val="8"/>
        </w:numPr>
        <w:tabs>
          <w:tab w:val="clear" w:pos="567"/>
          <w:tab w:val="clear" w:pos="720"/>
          <w:tab w:val="num" w:pos="513"/>
        </w:tabs>
        <w:ind w:left="513" w:hanging="513"/>
        <w:rPr>
          <w:noProof/>
          <w:szCs w:val="22"/>
          <w:lang w:val="bg-BG"/>
        </w:rPr>
      </w:pPr>
      <w:r w:rsidRPr="008526CB">
        <w:rPr>
          <w:noProof/>
          <w:szCs w:val="22"/>
          <w:lang w:val="bg-BG"/>
        </w:rPr>
        <w:t>октреотид,</w:t>
      </w:r>
    </w:p>
    <w:p w:rsidR="00736B55" w:rsidRPr="008526CB" w:rsidRDefault="00736B55" w:rsidP="00736B55">
      <w:pPr>
        <w:numPr>
          <w:ilvl w:val="0"/>
          <w:numId w:val="8"/>
        </w:numPr>
        <w:tabs>
          <w:tab w:val="clear" w:pos="567"/>
          <w:tab w:val="clear" w:pos="720"/>
          <w:tab w:val="num" w:pos="513"/>
        </w:tabs>
        <w:ind w:left="513" w:hanging="513"/>
        <w:rPr>
          <w:noProof/>
          <w:szCs w:val="22"/>
          <w:lang w:val="bg-BG"/>
        </w:rPr>
      </w:pPr>
      <w:r w:rsidRPr="008526CB">
        <w:rPr>
          <w:noProof/>
          <w:szCs w:val="22"/>
          <w:lang w:val="bg-BG"/>
        </w:rPr>
        <w:t>„бета</w:t>
      </w:r>
      <w:r w:rsidRPr="008526CB">
        <w:rPr>
          <w:noProof/>
          <w:szCs w:val="22"/>
          <w:vertAlign w:val="subscript"/>
          <w:lang w:val="bg-BG"/>
        </w:rPr>
        <w:t>2</w:t>
      </w:r>
      <w:r w:rsidRPr="008526CB">
        <w:rPr>
          <w:noProof/>
          <w:szCs w:val="22"/>
          <w:lang w:val="bg-BG"/>
        </w:rPr>
        <w:t xml:space="preserve"> агонисти”, (например ритодрин, салбутамол или тербуталин),</w:t>
      </w:r>
    </w:p>
    <w:p w:rsidR="00736B55" w:rsidRPr="008526CB" w:rsidRDefault="00736B55" w:rsidP="00736B55">
      <w:pPr>
        <w:numPr>
          <w:ilvl w:val="0"/>
          <w:numId w:val="8"/>
        </w:numPr>
        <w:tabs>
          <w:tab w:val="clear" w:pos="567"/>
          <w:tab w:val="clear" w:pos="720"/>
          <w:tab w:val="num" w:pos="513"/>
        </w:tabs>
        <w:ind w:left="513" w:hanging="513"/>
        <w:rPr>
          <w:noProof/>
          <w:szCs w:val="22"/>
          <w:lang w:val="bg-BG"/>
        </w:rPr>
      </w:pPr>
      <w:r w:rsidRPr="008526CB">
        <w:rPr>
          <w:noProof/>
          <w:szCs w:val="22"/>
          <w:lang w:val="bg-BG"/>
        </w:rPr>
        <w:t>бета</w:t>
      </w:r>
      <w:r w:rsidRPr="008526CB">
        <w:rPr>
          <w:noProof/>
          <w:szCs w:val="22"/>
          <w:lang w:val="bg-BG"/>
        </w:rPr>
        <w:noBreakHyphen/>
        <w:t>блокери или</w:t>
      </w:r>
    </w:p>
    <w:p w:rsidR="00736B55" w:rsidRPr="008526CB" w:rsidRDefault="00736B55" w:rsidP="00736B55">
      <w:pPr>
        <w:numPr>
          <w:ilvl w:val="0"/>
          <w:numId w:val="8"/>
        </w:numPr>
        <w:tabs>
          <w:tab w:val="clear" w:pos="567"/>
          <w:tab w:val="clear" w:pos="720"/>
          <w:tab w:val="num" w:pos="513"/>
        </w:tabs>
        <w:ind w:left="513" w:hanging="513"/>
        <w:rPr>
          <w:noProof/>
          <w:szCs w:val="22"/>
          <w:lang w:val="bg-BG"/>
        </w:rPr>
      </w:pPr>
      <w:r w:rsidRPr="008526CB">
        <w:rPr>
          <w:noProof/>
          <w:szCs w:val="22"/>
          <w:lang w:val="bg-BG"/>
        </w:rPr>
        <w:t xml:space="preserve">някои антидепресанти (инхибитори на моноаминооксидазата или </w:t>
      </w:r>
      <w:r w:rsidRPr="008526CB">
        <w:rPr>
          <w:bCs/>
          <w:szCs w:val="22"/>
          <w:lang w:val="bg-BG"/>
        </w:rPr>
        <w:t>селективни инхибитори на обратното захващане на серотонина</w:t>
      </w:r>
      <w:r w:rsidRPr="008526CB">
        <w:rPr>
          <w:noProof/>
          <w:szCs w:val="22"/>
          <w:lang w:val="bg-BG"/>
        </w:rPr>
        <w:t>),</w:t>
      </w:r>
    </w:p>
    <w:p w:rsidR="00736B55" w:rsidRPr="008526CB" w:rsidRDefault="00736B55" w:rsidP="00736B55">
      <w:pPr>
        <w:numPr>
          <w:ilvl w:val="0"/>
          <w:numId w:val="8"/>
        </w:numPr>
        <w:tabs>
          <w:tab w:val="clear" w:pos="567"/>
          <w:tab w:val="clear" w:pos="720"/>
          <w:tab w:val="num" w:pos="513"/>
        </w:tabs>
        <w:ind w:left="513" w:hanging="513"/>
        <w:rPr>
          <w:noProof/>
          <w:szCs w:val="22"/>
          <w:lang w:val="bg-BG"/>
        </w:rPr>
      </w:pPr>
      <w:r w:rsidRPr="008526CB">
        <w:rPr>
          <w:noProof/>
          <w:szCs w:val="22"/>
          <w:lang w:val="bg-BG"/>
        </w:rPr>
        <w:t>даназол,</w:t>
      </w:r>
    </w:p>
    <w:p w:rsidR="00736B55" w:rsidRPr="008526CB" w:rsidRDefault="00736B55" w:rsidP="00736B55">
      <w:pPr>
        <w:numPr>
          <w:ilvl w:val="0"/>
          <w:numId w:val="8"/>
        </w:numPr>
        <w:tabs>
          <w:tab w:val="clear" w:pos="567"/>
          <w:tab w:val="clear" w:pos="720"/>
          <w:tab w:val="num" w:pos="513"/>
        </w:tabs>
        <w:ind w:left="513" w:hanging="513"/>
        <w:rPr>
          <w:noProof/>
          <w:szCs w:val="22"/>
          <w:lang w:val="bg-BG"/>
        </w:rPr>
      </w:pPr>
      <w:r w:rsidRPr="008526CB">
        <w:rPr>
          <w:noProof/>
          <w:szCs w:val="22"/>
          <w:lang w:val="bg-BG"/>
        </w:rPr>
        <w:t>някои АСЕ-инхибитори (инхибитори на ангиотензин конвертиращия ензим) (например, каптоприл, еналаприл) и</w:t>
      </w:r>
    </w:p>
    <w:p w:rsidR="00736B55" w:rsidRPr="008526CB" w:rsidRDefault="00736B55" w:rsidP="00736B55">
      <w:pPr>
        <w:numPr>
          <w:ilvl w:val="0"/>
          <w:numId w:val="8"/>
        </w:numPr>
        <w:tabs>
          <w:tab w:val="clear" w:pos="567"/>
          <w:tab w:val="clear" w:pos="720"/>
          <w:tab w:val="num" w:pos="513"/>
        </w:tabs>
        <w:ind w:left="513" w:hanging="513"/>
        <w:rPr>
          <w:bCs/>
          <w:szCs w:val="22"/>
          <w:lang w:val="bg-BG"/>
        </w:rPr>
      </w:pPr>
      <w:r w:rsidRPr="008526CB">
        <w:rPr>
          <w:noProof/>
          <w:szCs w:val="22"/>
          <w:lang w:val="bg-BG"/>
        </w:rPr>
        <w:t>блокери на ангиотензин ІІ рецепторите.</w:t>
      </w:r>
    </w:p>
    <w:p w:rsidR="00736B55" w:rsidRPr="008526CB" w:rsidRDefault="00736B55" w:rsidP="00736B55">
      <w:pPr>
        <w:numPr>
          <w:ilvl w:val="12"/>
          <w:numId w:val="0"/>
        </w:numPr>
        <w:tabs>
          <w:tab w:val="clear" w:pos="567"/>
        </w:tabs>
        <w:spacing w:line="240" w:lineRule="auto"/>
        <w:ind w:left="567" w:right="-2" w:hanging="567"/>
        <w:rPr>
          <w:noProof/>
          <w:szCs w:val="22"/>
          <w:lang w:val="bg-BG"/>
        </w:rPr>
      </w:pPr>
    </w:p>
    <w:p w:rsidR="00736B55" w:rsidRPr="008526CB" w:rsidRDefault="00736B55" w:rsidP="00736B55">
      <w:pPr>
        <w:rPr>
          <w:noProof/>
          <w:szCs w:val="22"/>
          <w:lang w:val="bg-BG"/>
        </w:rPr>
      </w:pPr>
      <w:r w:rsidRPr="008526CB">
        <w:rPr>
          <w:noProof/>
          <w:szCs w:val="22"/>
          <w:lang w:val="bg-BG"/>
        </w:rPr>
        <w:t>Моля информирайте Вашия лекар, ако приемате, наскоро сте приемали или е възможно да приемате други лекарства, включително и такива, отпускани без рецепта (вижте точка „</w:t>
      </w:r>
      <w:r w:rsidRPr="008526CB">
        <w:rPr>
          <w:bCs/>
          <w:noProof/>
          <w:szCs w:val="22"/>
          <w:lang w:val="bg-BG"/>
        </w:rPr>
        <w:t>Предупреждения и предпазни мерки</w:t>
      </w:r>
      <w:r w:rsidRPr="008526CB">
        <w:rPr>
          <w:noProof/>
          <w:szCs w:val="22"/>
          <w:lang w:val="bg-BG"/>
        </w:rPr>
        <w:t>”).</w:t>
      </w:r>
    </w:p>
    <w:p w:rsidR="00736B55" w:rsidRPr="008526CB" w:rsidRDefault="00736B55" w:rsidP="00736B55">
      <w:pPr>
        <w:numPr>
          <w:ilvl w:val="12"/>
          <w:numId w:val="0"/>
        </w:numPr>
        <w:tabs>
          <w:tab w:val="clear" w:pos="567"/>
        </w:tabs>
        <w:spacing w:line="240" w:lineRule="auto"/>
        <w:ind w:left="567" w:right="-2" w:hanging="567"/>
        <w:rPr>
          <w:noProof/>
          <w:szCs w:val="22"/>
          <w:lang w:val="bg-BG"/>
        </w:rPr>
      </w:pPr>
    </w:p>
    <w:p w:rsidR="00736B55" w:rsidRPr="008526CB" w:rsidRDefault="00736B55" w:rsidP="00736B55">
      <w:pPr>
        <w:keepNext/>
        <w:numPr>
          <w:ilvl w:val="12"/>
          <w:numId w:val="0"/>
        </w:numPr>
        <w:rPr>
          <w:b/>
          <w:noProof/>
          <w:szCs w:val="22"/>
          <w:lang w:val="bg-BG"/>
        </w:rPr>
      </w:pPr>
      <w:r w:rsidRPr="008526CB">
        <w:rPr>
          <w:b/>
          <w:noProof/>
          <w:szCs w:val="22"/>
          <w:lang w:val="bg-BG"/>
        </w:rPr>
        <w:t>Humalog с алкохол</w:t>
      </w:r>
    </w:p>
    <w:p w:rsidR="00736B55" w:rsidRPr="008526CB" w:rsidRDefault="00736B55" w:rsidP="00736B55">
      <w:pPr>
        <w:rPr>
          <w:szCs w:val="22"/>
          <w:lang w:val="bg-BG"/>
        </w:rPr>
      </w:pPr>
      <w:r w:rsidRPr="008526CB">
        <w:rPr>
          <w:szCs w:val="22"/>
          <w:lang w:val="bg-BG"/>
        </w:rPr>
        <w:t>Нивата на кръвната Ви захар може или да се повишат, или да паднат, ако пиете алкохол. Затова количеството на необходимия инсулин може да се промени.</w:t>
      </w:r>
    </w:p>
    <w:p w:rsidR="00736B55" w:rsidRPr="008526CB" w:rsidRDefault="00736B55" w:rsidP="00736B55">
      <w:pPr>
        <w:numPr>
          <w:ilvl w:val="12"/>
          <w:numId w:val="0"/>
        </w:numPr>
        <w:tabs>
          <w:tab w:val="clear" w:pos="567"/>
        </w:tabs>
        <w:spacing w:line="240" w:lineRule="auto"/>
        <w:ind w:left="567" w:right="-2" w:hanging="567"/>
        <w:rPr>
          <w:noProof/>
          <w:szCs w:val="22"/>
          <w:lang w:val="bg-BG"/>
        </w:rPr>
      </w:pPr>
    </w:p>
    <w:p w:rsidR="00736B55" w:rsidRPr="008526CB" w:rsidRDefault="00736B55" w:rsidP="00736B55">
      <w:pPr>
        <w:keepNext/>
        <w:numPr>
          <w:ilvl w:val="12"/>
          <w:numId w:val="0"/>
        </w:numPr>
        <w:tabs>
          <w:tab w:val="clear" w:pos="567"/>
        </w:tabs>
        <w:spacing w:line="240" w:lineRule="auto"/>
        <w:ind w:left="567" w:hanging="567"/>
        <w:outlineLvl w:val="0"/>
        <w:rPr>
          <w:b/>
          <w:noProof/>
          <w:szCs w:val="22"/>
          <w:lang w:val="bg-BG"/>
        </w:rPr>
      </w:pPr>
      <w:r w:rsidRPr="008526CB">
        <w:rPr>
          <w:b/>
          <w:noProof/>
          <w:szCs w:val="22"/>
          <w:lang w:val="bg-BG"/>
        </w:rPr>
        <w:t>Бременност и кърмене</w:t>
      </w:r>
    </w:p>
    <w:p w:rsidR="00736B55" w:rsidRPr="008526CB" w:rsidRDefault="00736B55" w:rsidP="00736B55">
      <w:pPr>
        <w:tabs>
          <w:tab w:val="clear" w:pos="567"/>
        </w:tabs>
        <w:spacing w:line="240" w:lineRule="auto"/>
        <w:rPr>
          <w:lang w:val="bg-BG"/>
        </w:rPr>
      </w:pPr>
      <w:r w:rsidRPr="008526CB">
        <w:rPr>
          <w:noProof/>
          <w:szCs w:val="22"/>
          <w:lang w:val="bg-BG"/>
        </w:rPr>
        <w:t>Ако сте бременна или кърмите, смятате, че може да сте бременна или планирате бременност, посъветвайте</w:t>
      </w:r>
      <w:r w:rsidRPr="008526CB">
        <w:rPr>
          <w:szCs w:val="22"/>
          <w:lang w:val="bg-BG"/>
        </w:rPr>
        <w:t xml:space="preserve"> се с Вашия лекар преди употребата на </w:t>
      </w:r>
      <w:r w:rsidRPr="008526CB">
        <w:rPr>
          <w:noProof/>
          <w:szCs w:val="22"/>
          <w:lang w:val="bg-BG"/>
        </w:rPr>
        <w:t>това</w:t>
      </w:r>
      <w:r w:rsidRPr="008526CB">
        <w:rPr>
          <w:szCs w:val="22"/>
          <w:lang w:val="bg-BG"/>
        </w:rPr>
        <w:t xml:space="preserve"> лекарство.</w:t>
      </w:r>
      <w:r w:rsidRPr="008526CB">
        <w:rPr>
          <w:lang w:val="bg-BG"/>
        </w:rPr>
        <w:t xml:space="preserve"> Количеството инсулин, от което се нуждаете обикновено намалява по време на първите три месеца от бременността и нараства в оставащите шест месеца. Ако кърмите, може да имате нужда от промяна в приема на инсулин или в диетата.</w:t>
      </w:r>
    </w:p>
    <w:p w:rsidR="00736B55" w:rsidRPr="008526CB" w:rsidRDefault="00736B55" w:rsidP="00736B55">
      <w:pPr>
        <w:numPr>
          <w:ilvl w:val="12"/>
          <w:numId w:val="0"/>
        </w:numPr>
        <w:tabs>
          <w:tab w:val="clear" w:pos="567"/>
        </w:tabs>
        <w:spacing w:line="240" w:lineRule="auto"/>
        <w:ind w:left="567" w:right="-2" w:hanging="567"/>
        <w:outlineLvl w:val="0"/>
        <w:rPr>
          <w:b/>
          <w:noProof/>
          <w:szCs w:val="22"/>
          <w:lang w:val="bg-BG"/>
        </w:rPr>
      </w:pPr>
      <w:r w:rsidRPr="008526CB">
        <w:rPr>
          <w:noProof/>
          <w:szCs w:val="22"/>
          <w:lang w:val="bg-BG"/>
        </w:rPr>
        <w:t>Посъветвайте се с Вашия лекар.</w:t>
      </w:r>
    </w:p>
    <w:p w:rsidR="00736B55" w:rsidRPr="008526CB" w:rsidRDefault="00736B55" w:rsidP="00736B55">
      <w:pPr>
        <w:numPr>
          <w:ilvl w:val="12"/>
          <w:numId w:val="0"/>
        </w:numPr>
        <w:tabs>
          <w:tab w:val="clear" w:pos="567"/>
        </w:tabs>
        <w:spacing w:line="240" w:lineRule="auto"/>
        <w:ind w:left="567" w:right="-2" w:hanging="567"/>
        <w:outlineLvl w:val="0"/>
        <w:rPr>
          <w:b/>
          <w:noProof/>
          <w:szCs w:val="22"/>
          <w:lang w:val="bg-BG"/>
        </w:rPr>
      </w:pPr>
    </w:p>
    <w:p w:rsidR="00736B55" w:rsidRPr="008526CB" w:rsidRDefault="00736B55" w:rsidP="00736B55">
      <w:pPr>
        <w:keepNext/>
        <w:numPr>
          <w:ilvl w:val="12"/>
          <w:numId w:val="0"/>
        </w:numPr>
        <w:tabs>
          <w:tab w:val="clear" w:pos="567"/>
        </w:tabs>
        <w:spacing w:line="240" w:lineRule="auto"/>
        <w:ind w:left="567" w:hanging="567"/>
        <w:outlineLvl w:val="0"/>
        <w:rPr>
          <w:b/>
          <w:noProof/>
          <w:szCs w:val="22"/>
          <w:lang w:val="bg-BG"/>
        </w:rPr>
      </w:pPr>
      <w:r w:rsidRPr="008526CB">
        <w:rPr>
          <w:b/>
          <w:noProof/>
          <w:szCs w:val="22"/>
          <w:lang w:val="bg-BG"/>
        </w:rPr>
        <w:t>Шофиране и работа с машини</w:t>
      </w:r>
    </w:p>
    <w:p w:rsidR="00736B55" w:rsidRPr="008526CB" w:rsidRDefault="00736B55" w:rsidP="00736B55">
      <w:pPr>
        <w:tabs>
          <w:tab w:val="clear" w:pos="567"/>
        </w:tabs>
        <w:spacing w:line="240" w:lineRule="auto"/>
        <w:rPr>
          <w:lang w:val="bg-BG"/>
        </w:rPr>
      </w:pPr>
      <w:r w:rsidRPr="008526CB">
        <w:rPr>
          <w:lang w:val="bg-BG"/>
        </w:rPr>
        <w:t>Способността да се концентрирате и реагирате може да бъде намалена, ако имате хипогликемия. Моля, имайте предвид този възможен проблем при всички ситуации, които могат да изложат Вас и останалите на риск (например, шофиране или работа с машини). Трябва да се свържете с Вашия лекар относно уместността да шофирате, ако имате:</w:t>
      </w:r>
    </w:p>
    <w:p w:rsidR="00736B55" w:rsidRPr="008526CB" w:rsidRDefault="00736B55" w:rsidP="00736B55">
      <w:pPr>
        <w:tabs>
          <w:tab w:val="clear" w:pos="567"/>
        </w:tabs>
        <w:spacing w:line="240" w:lineRule="auto"/>
        <w:rPr>
          <w:lang w:val="bg-BG"/>
        </w:rPr>
      </w:pPr>
      <w:r w:rsidRPr="008526CB">
        <w:rPr>
          <w:rFonts w:eastAsia="Arial Unicode MS" w:cs="Arial Unicode MS"/>
          <w:lang w:val="bg-BG"/>
        </w:rPr>
        <w:t>-</w:t>
      </w:r>
      <w:r w:rsidRPr="008526CB">
        <w:rPr>
          <w:rFonts w:eastAsia="Arial Unicode MS" w:cs="Arial Unicode MS"/>
          <w:lang w:val="bg-BG"/>
        </w:rPr>
        <w:tab/>
      </w:r>
      <w:r w:rsidRPr="008526CB">
        <w:rPr>
          <w:lang w:val="bg-BG"/>
        </w:rPr>
        <w:t>чести епизоди на хипогликемия</w:t>
      </w:r>
    </w:p>
    <w:p w:rsidR="00736B55" w:rsidRPr="008526CB" w:rsidRDefault="00736B55" w:rsidP="00736B55">
      <w:pPr>
        <w:tabs>
          <w:tab w:val="clear" w:pos="567"/>
        </w:tabs>
        <w:spacing w:line="240" w:lineRule="auto"/>
        <w:rPr>
          <w:lang w:val="bg-BG"/>
        </w:rPr>
      </w:pPr>
      <w:r w:rsidRPr="008526CB">
        <w:rPr>
          <w:lang w:val="bg-BG"/>
        </w:rPr>
        <w:t>-</w:t>
      </w:r>
      <w:r w:rsidRPr="008526CB">
        <w:rPr>
          <w:lang w:val="bg-BG"/>
        </w:rPr>
        <w:tab/>
        <w:t>отслабени или липса на предупредителни признаци на хипогликемия</w:t>
      </w:r>
    </w:p>
    <w:p w:rsidR="00736B55" w:rsidRPr="008526CB" w:rsidRDefault="00736B55" w:rsidP="00736B55">
      <w:pPr>
        <w:tabs>
          <w:tab w:val="clear" w:pos="567"/>
        </w:tabs>
        <w:spacing w:line="240" w:lineRule="auto"/>
        <w:ind w:firstLine="851"/>
        <w:rPr>
          <w:lang w:val="bg-BG"/>
        </w:rPr>
      </w:pPr>
    </w:p>
    <w:p w:rsidR="00736B55" w:rsidRPr="008526CB" w:rsidRDefault="00736B55" w:rsidP="00736B55">
      <w:pPr>
        <w:numPr>
          <w:ilvl w:val="12"/>
          <w:numId w:val="0"/>
        </w:numPr>
        <w:tabs>
          <w:tab w:val="clear" w:pos="567"/>
        </w:tabs>
        <w:spacing w:line="240" w:lineRule="auto"/>
        <w:ind w:right="-2"/>
        <w:rPr>
          <w:b/>
          <w:noProof/>
          <w:lang w:val="bg-BG"/>
        </w:rPr>
      </w:pPr>
      <w:r w:rsidRPr="008526CB">
        <w:rPr>
          <w:b/>
          <w:noProof/>
          <w:lang w:val="bg-BG"/>
        </w:rPr>
        <w:t>Humalog Tempo Pen</w:t>
      </w:r>
      <w:r w:rsidR="00705191" w:rsidRPr="00705191">
        <w:rPr>
          <w:b/>
          <w:bCs/>
          <w:color w:val="000000"/>
          <w:szCs w:val="22"/>
          <w:lang w:val="bg-BG"/>
        </w:rPr>
        <w:t xml:space="preserve"> </w:t>
      </w:r>
      <w:r w:rsidR="00705191">
        <w:rPr>
          <w:b/>
          <w:bCs/>
          <w:color w:val="000000"/>
          <w:szCs w:val="22"/>
          <w:lang w:val="bg-BG"/>
        </w:rPr>
        <w:t>съдържа натрий</w:t>
      </w:r>
    </w:p>
    <w:p w:rsidR="00736B55" w:rsidRPr="008526CB" w:rsidRDefault="00736B55" w:rsidP="00736B55">
      <w:pPr>
        <w:rPr>
          <w:szCs w:val="22"/>
          <w:lang w:val="bg-BG"/>
        </w:rPr>
      </w:pPr>
      <w:r w:rsidRPr="008526CB">
        <w:rPr>
          <w:szCs w:val="22"/>
          <w:lang w:val="bg-BG"/>
        </w:rPr>
        <w:t>Това лекарство съдържа по-малко от 1 mmol натрий (23 mg) на доза, т.е. практически „не съдържа натрий”.</w:t>
      </w:r>
    </w:p>
    <w:p w:rsidR="00736B55" w:rsidRPr="008526CB" w:rsidRDefault="00736B55" w:rsidP="00736B55">
      <w:pPr>
        <w:numPr>
          <w:ilvl w:val="12"/>
          <w:numId w:val="0"/>
        </w:numPr>
        <w:tabs>
          <w:tab w:val="clear" w:pos="567"/>
        </w:tabs>
        <w:spacing w:line="240" w:lineRule="auto"/>
        <w:ind w:left="567" w:right="-2" w:hanging="567"/>
        <w:outlineLvl w:val="0"/>
        <w:rPr>
          <w:noProof/>
          <w:szCs w:val="22"/>
          <w:lang w:val="bg-BG"/>
        </w:rPr>
      </w:pPr>
    </w:p>
    <w:p w:rsidR="00736B55" w:rsidRPr="008526CB" w:rsidRDefault="00736B55" w:rsidP="00736B55">
      <w:pPr>
        <w:numPr>
          <w:ilvl w:val="12"/>
          <w:numId w:val="0"/>
        </w:numPr>
        <w:tabs>
          <w:tab w:val="clear" w:pos="567"/>
        </w:tabs>
        <w:spacing w:line="240" w:lineRule="auto"/>
        <w:ind w:left="567" w:right="-2" w:hanging="567"/>
        <w:outlineLvl w:val="0"/>
        <w:rPr>
          <w:noProof/>
          <w:szCs w:val="22"/>
          <w:lang w:val="bg-BG"/>
        </w:rPr>
      </w:pPr>
    </w:p>
    <w:p w:rsidR="00736B55" w:rsidRPr="008526CB" w:rsidRDefault="00736B55" w:rsidP="00736B55">
      <w:pPr>
        <w:keepNext/>
        <w:tabs>
          <w:tab w:val="clear" w:pos="567"/>
        </w:tabs>
        <w:spacing w:line="240" w:lineRule="auto"/>
        <w:ind w:left="567" w:hanging="567"/>
        <w:outlineLvl w:val="0"/>
        <w:rPr>
          <w:b/>
          <w:noProof/>
          <w:szCs w:val="22"/>
          <w:lang w:val="bg-BG"/>
        </w:rPr>
      </w:pPr>
      <w:r w:rsidRPr="008526CB">
        <w:rPr>
          <w:b/>
          <w:noProof/>
          <w:szCs w:val="22"/>
          <w:lang w:val="bg-BG"/>
        </w:rPr>
        <w:t>3.</w:t>
      </w:r>
      <w:r w:rsidRPr="008526CB">
        <w:rPr>
          <w:b/>
          <w:noProof/>
          <w:szCs w:val="22"/>
          <w:lang w:val="bg-BG"/>
        </w:rPr>
        <w:tab/>
        <w:t xml:space="preserve">Как да използвате </w:t>
      </w:r>
      <w:r w:rsidRPr="008526CB">
        <w:rPr>
          <w:b/>
          <w:lang w:val="bg-BG"/>
        </w:rPr>
        <w:t xml:space="preserve">Humalog </w:t>
      </w:r>
      <w:r w:rsidRPr="008526CB">
        <w:rPr>
          <w:b/>
          <w:noProof/>
          <w:lang w:val="bg-BG"/>
        </w:rPr>
        <w:t>Tempo Pen</w:t>
      </w:r>
    </w:p>
    <w:p w:rsidR="00736B55" w:rsidRPr="008526CB" w:rsidRDefault="00736B55" w:rsidP="00736B55">
      <w:pPr>
        <w:keepNext/>
        <w:tabs>
          <w:tab w:val="clear" w:pos="567"/>
        </w:tabs>
        <w:spacing w:line="240" w:lineRule="auto"/>
        <w:ind w:left="567" w:hanging="567"/>
        <w:outlineLvl w:val="0"/>
        <w:rPr>
          <w:noProof/>
          <w:szCs w:val="22"/>
          <w:lang w:val="bg-BG"/>
        </w:rPr>
      </w:pPr>
    </w:p>
    <w:p w:rsidR="00736B55" w:rsidRDefault="00F607D0" w:rsidP="00F607D0">
      <w:pPr>
        <w:tabs>
          <w:tab w:val="clear" w:pos="567"/>
        </w:tabs>
        <w:spacing w:line="240" w:lineRule="auto"/>
        <w:rPr>
          <w:szCs w:val="22"/>
          <w:lang w:val="bg-BG"/>
        </w:rPr>
      </w:pPr>
      <w:r w:rsidRPr="00F607D0">
        <w:rPr>
          <w:szCs w:val="22"/>
          <w:lang w:val="bg-BG"/>
        </w:rPr>
        <w:t>Винаги използвайте това лекарство точно както Ви е казал Вашият лекар. Ако не сте сигурни в нещо, попитайте Вашия лекар. За да се предотврати възможно пренасяне на болести, всяка писалка трябва да се използва само от Вас, дори и ако иглата е сменена.</w:t>
      </w:r>
    </w:p>
    <w:p w:rsidR="00F607D0" w:rsidRPr="00F607D0" w:rsidRDefault="00F607D0" w:rsidP="00F607D0">
      <w:pPr>
        <w:tabs>
          <w:tab w:val="clear" w:pos="567"/>
        </w:tabs>
        <w:spacing w:line="240" w:lineRule="auto"/>
        <w:rPr>
          <w:noProof/>
          <w:szCs w:val="22"/>
          <w:lang w:val="bg-BG"/>
        </w:rPr>
      </w:pPr>
    </w:p>
    <w:p w:rsidR="00736B55" w:rsidRPr="008526CB" w:rsidRDefault="00736B55" w:rsidP="00736B55">
      <w:pPr>
        <w:numPr>
          <w:ilvl w:val="12"/>
          <w:numId w:val="0"/>
        </w:numPr>
        <w:tabs>
          <w:tab w:val="clear" w:pos="567"/>
        </w:tabs>
        <w:spacing w:line="240" w:lineRule="auto"/>
        <w:ind w:right="-2"/>
        <w:rPr>
          <w:noProof/>
          <w:szCs w:val="22"/>
          <w:lang w:val="bg-BG"/>
        </w:rPr>
      </w:pPr>
    </w:p>
    <w:p w:rsidR="00736B55" w:rsidRPr="008526CB" w:rsidRDefault="00736B55" w:rsidP="00736B55">
      <w:pPr>
        <w:keepNext/>
        <w:numPr>
          <w:ilvl w:val="12"/>
          <w:numId w:val="0"/>
        </w:numPr>
        <w:tabs>
          <w:tab w:val="clear" w:pos="567"/>
        </w:tabs>
        <w:spacing w:line="240" w:lineRule="auto"/>
        <w:ind w:left="567" w:hanging="567"/>
        <w:outlineLvl w:val="0"/>
        <w:rPr>
          <w:b/>
          <w:noProof/>
          <w:szCs w:val="22"/>
          <w:lang w:val="bg-BG"/>
        </w:rPr>
      </w:pPr>
      <w:r w:rsidRPr="008526CB">
        <w:rPr>
          <w:b/>
          <w:noProof/>
          <w:szCs w:val="22"/>
          <w:lang w:val="bg-BG"/>
        </w:rPr>
        <w:t>Доз</w:t>
      </w:r>
      <w:r w:rsidR="00F607D0">
        <w:rPr>
          <w:b/>
          <w:noProof/>
          <w:szCs w:val="22"/>
          <w:lang w:val="bg-BG"/>
        </w:rPr>
        <w:t>а</w:t>
      </w:r>
    </w:p>
    <w:p w:rsidR="00736B55" w:rsidRPr="008526CB" w:rsidRDefault="00736B55" w:rsidP="0028363F">
      <w:pPr>
        <w:numPr>
          <w:ilvl w:val="0"/>
          <w:numId w:val="63"/>
        </w:numPr>
        <w:tabs>
          <w:tab w:val="clear" w:pos="567"/>
        </w:tabs>
        <w:spacing w:line="240" w:lineRule="auto"/>
        <w:ind w:left="426" w:hanging="426"/>
        <w:contextualSpacing/>
        <w:rPr>
          <w:lang w:val="bg-BG"/>
        </w:rPr>
      </w:pPr>
      <w:r w:rsidRPr="008526CB">
        <w:rPr>
          <w:lang w:val="bg-BG"/>
        </w:rPr>
        <w:t>Винаги проверявайте числото в дозаторното прозорче, за да се уверите, че сте набрали правилната доза.</w:t>
      </w:r>
    </w:p>
    <w:p w:rsidR="00736B55" w:rsidRPr="008526CB" w:rsidRDefault="00736B55" w:rsidP="0028363F">
      <w:pPr>
        <w:numPr>
          <w:ilvl w:val="0"/>
          <w:numId w:val="63"/>
        </w:numPr>
        <w:tabs>
          <w:tab w:val="clear" w:pos="567"/>
        </w:tabs>
        <w:spacing w:line="240" w:lineRule="auto"/>
        <w:ind w:left="426" w:hanging="426"/>
        <w:contextualSpacing/>
        <w:rPr>
          <w:lang w:val="bg-BG"/>
        </w:rPr>
      </w:pPr>
      <w:r w:rsidRPr="008526CB">
        <w:rPr>
          <w:lang w:val="bg-BG"/>
        </w:rPr>
        <w:t>Обикновено трябва да инжектирате Humalog 15 минути преди ядене. Ако е необходимо може да го инжектирате веднага след хранене. Но Вашият лекар ще Ви каже точно колко да прилагате, кога да го прилагате и колко често. Тези указания са само за Вас. Следвайте ги точно и посещавайте Вашата диабетна клиника редовно.</w:t>
      </w:r>
    </w:p>
    <w:p w:rsidR="00736B55" w:rsidRPr="008526CB" w:rsidRDefault="00736B55" w:rsidP="0028363F">
      <w:pPr>
        <w:numPr>
          <w:ilvl w:val="0"/>
          <w:numId w:val="63"/>
        </w:numPr>
        <w:tabs>
          <w:tab w:val="clear" w:pos="567"/>
        </w:tabs>
        <w:spacing w:line="240" w:lineRule="auto"/>
        <w:ind w:left="426" w:hanging="426"/>
        <w:contextualSpacing/>
        <w:rPr>
          <w:lang w:val="bg-BG"/>
        </w:rPr>
      </w:pPr>
      <w:r w:rsidRPr="008526CB">
        <w:rPr>
          <w:lang w:val="bg-BG"/>
        </w:rPr>
        <w:t>Ако промените вида инсулин, който използвате (например, преминаване от човешки или животински инсулин на Humalog-ов продукт), може би ще трябва да приемате повече или по</w:t>
      </w:r>
      <w:r w:rsidRPr="008526CB">
        <w:rPr>
          <w:lang w:val="bg-BG"/>
        </w:rPr>
        <w:noBreakHyphen/>
        <w:t>малко отколкото преди. Това може да бъде само за първата инжекция или може да бъде постепенна промяна за няколко седмици или месеци.</w:t>
      </w:r>
    </w:p>
    <w:p w:rsidR="00736B55" w:rsidRPr="008526CB" w:rsidRDefault="00736B55" w:rsidP="0028363F">
      <w:pPr>
        <w:numPr>
          <w:ilvl w:val="0"/>
          <w:numId w:val="63"/>
        </w:numPr>
        <w:tabs>
          <w:tab w:val="clear" w:pos="567"/>
        </w:tabs>
        <w:spacing w:line="240" w:lineRule="auto"/>
        <w:ind w:left="426" w:hanging="426"/>
        <w:contextualSpacing/>
        <w:rPr>
          <w:lang w:val="bg-BG"/>
        </w:rPr>
      </w:pPr>
      <w:r w:rsidRPr="008526CB">
        <w:rPr>
          <w:lang w:val="bg-BG"/>
        </w:rPr>
        <w:t>Humalog Tempo Pen е подходящ само за инжектиране под кожата. Говорете с Вашия лекар, ако трябва да инжектирате Вашия инсулин по друг начин.</w:t>
      </w:r>
    </w:p>
    <w:p w:rsidR="00736B55" w:rsidRPr="008526CB" w:rsidRDefault="00736B55" w:rsidP="00736B55">
      <w:pPr>
        <w:numPr>
          <w:ilvl w:val="12"/>
          <w:numId w:val="0"/>
        </w:numPr>
        <w:tabs>
          <w:tab w:val="clear" w:pos="567"/>
        </w:tabs>
        <w:spacing w:line="240" w:lineRule="auto"/>
        <w:ind w:left="720" w:right="-2" w:hanging="720"/>
        <w:rPr>
          <w:b/>
          <w:noProof/>
          <w:szCs w:val="22"/>
          <w:lang w:val="bg-BG"/>
        </w:rPr>
      </w:pPr>
    </w:p>
    <w:p w:rsidR="00736B55" w:rsidRPr="008526CB" w:rsidRDefault="00736B55" w:rsidP="00736B55">
      <w:pPr>
        <w:keepNext/>
        <w:tabs>
          <w:tab w:val="clear" w:pos="567"/>
        </w:tabs>
        <w:spacing w:line="240" w:lineRule="auto"/>
        <w:ind w:left="567" w:hanging="567"/>
        <w:outlineLvl w:val="0"/>
        <w:rPr>
          <w:b/>
          <w:lang w:val="bg-BG"/>
        </w:rPr>
      </w:pPr>
      <w:r w:rsidRPr="008526CB">
        <w:rPr>
          <w:b/>
          <w:lang w:val="bg-BG"/>
        </w:rPr>
        <w:t xml:space="preserve">Приготвяне на Humalog </w:t>
      </w:r>
      <w:r w:rsidRPr="008526CB">
        <w:rPr>
          <w:b/>
          <w:noProof/>
          <w:lang w:val="bg-BG"/>
        </w:rPr>
        <w:t>Tempo Pen</w:t>
      </w:r>
    </w:p>
    <w:p w:rsidR="00736B55" w:rsidRPr="008526CB" w:rsidRDefault="00736B55" w:rsidP="0028363F">
      <w:pPr>
        <w:numPr>
          <w:ilvl w:val="0"/>
          <w:numId w:val="64"/>
        </w:numPr>
        <w:tabs>
          <w:tab w:val="clear" w:pos="567"/>
        </w:tabs>
        <w:spacing w:line="240" w:lineRule="auto"/>
        <w:ind w:left="426" w:hanging="426"/>
        <w:contextualSpacing/>
        <w:rPr>
          <w:lang w:val="bg-BG"/>
        </w:rPr>
      </w:pPr>
      <w:r w:rsidRPr="008526CB">
        <w:rPr>
          <w:lang w:val="bg-BG"/>
        </w:rPr>
        <w:t xml:space="preserve">Humalog е разтворен предварително във вода, така че не е необходимо да го смесвате. Но Вие трябва да го използвате </w:t>
      </w:r>
      <w:r w:rsidRPr="008526CB">
        <w:rPr>
          <w:b/>
          <w:lang w:val="bg-BG"/>
        </w:rPr>
        <w:t>само</w:t>
      </w:r>
      <w:r w:rsidRPr="008526CB">
        <w:rPr>
          <w:lang w:val="bg-BG"/>
        </w:rPr>
        <w:t>, ако изглежда като вода. Той трябва да е бистър, без цвят и без твърди частици в него. Проверявайте за това всеки път, когато го инжектирате.</w:t>
      </w:r>
    </w:p>
    <w:p w:rsidR="00736B55" w:rsidRPr="008526CB" w:rsidRDefault="00736B55" w:rsidP="00736B55">
      <w:pPr>
        <w:numPr>
          <w:ilvl w:val="12"/>
          <w:numId w:val="0"/>
        </w:numPr>
        <w:tabs>
          <w:tab w:val="clear" w:pos="567"/>
        </w:tabs>
        <w:spacing w:line="240" w:lineRule="auto"/>
        <w:ind w:left="567" w:right="-2" w:hanging="567"/>
        <w:rPr>
          <w:noProof/>
          <w:szCs w:val="22"/>
          <w:lang w:val="bg-BG"/>
        </w:rPr>
      </w:pPr>
    </w:p>
    <w:p w:rsidR="00736B55" w:rsidRPr="008526CB" w:rsidRDefault="00736B55" w:rsidP="00736B55">
      <w:pPr>
        <w:keepNext/>
        <w:numPr>
          <w:ilvl w:val="12"/>
          <w:numId w:val="0"/>
        </w:numPr>
        <w:tabs>
          <w:tab w:val="clear" w:pos="567"/>
        </w:tabs>
        <w:spacing w:line="240" w:lineRule="auto"/>
        <w:ind w:left="567" w:hanging="567"/>
        <w:outlineLvl w:val="0"/>
        <w:rPr>
          <w:b/>
          <w:lang w:val="bg-BG"/>
        </w:rPr>
      </w:pPr>
      <w:r w:rsidRPr="008526CB">
        <w:rPr>
          <w:b/>
          <w:lang w:val="bg-BG"/>
        </w:rPr>
        <w:t>Приготвяне на писалката</w:t>
      </w:r>
      <w:r w:rsidRPr="008526CB">
        <w:rPr>
          <w:b/>
          <w:noProof/>
          <w:lang w:val="bg-BG"/>
        </w:rPr>
        <w:t xml:space="preserve"> Tempo Pen</w:t>
      </w:r>
      <w:r w:rsidRPr="008526CB">
        <w:rPr>
          <w:b/>
          <w:lang w:val="bg-BG"/>
        </w:rPr>
        <w:t xml:space="preserve"> за употреба (моля вижте ръководството за употреба)</w:t>
      </w:r>
    </w:p>
    <w:p w:rsidR="00736B55" w:rsidRPr="008526CB" w:rsidRDefault="00736B55" w:rsidP="0028363F">
      <w:pPr>
        <w:numPr>
          <w:ilvl w:val="0"/>
          <w:numId w:val="65"/>
        </w:numPr>
        <w:tabs>
          <w:tab w:val="clear" w:pos="567"/>
        </w:tabs>
        <w:spacing w:line="240" w:lineRule="auto"/>
        <w:ind w:left="426" w:hanging="426"/>
        <w:contextualSpacing/>
        <w:rPr>
          <w:lang w:val="bg-BG"/>
        </w:rPr>
      </w:pPr>
      <w:r w:rsidRPr="008526CB">
        <w:rPr>
          <w:lang w:val="bg-BG"/>
        </w:rPr>
        <w:t>Първо си измийте ръцете.</w:t>
      </w:r>
    </w:p>
    <w:p w:rsidR="00736B55" w:rsidRPr="008526CB" w:rsidRDefault="00736B55" w:rsidP="0028363F">
      <w:pPr>
        <w:numPr>
          <w:ilvl w:val="0"/>
          <w:numId w:val="65"/>
        </w:numPr>
        <w:tabs>
          <w:tab w:val="clear" w:pos="567"/>
        </w:tabs>
        <w:spacing w:line="240" w:lineRule="auto"/>
        <w:ind w:left="426" w:hanging="426"/>
        <w:contextualSpacing/>
        <w:rPr>
          <w:lang w:val="bg-BG"/>
        </w:rPr>
      </w:pPr>
      <w:r w:rsidRPr="008526CB">
        <w:rPr>
          <w:lang w:val="bg-BG"/>
        </w:rPr>
        <w:t>Прочетете указанията как да използвате Вашата предварително напълнена инсулинова писалка. Моля внимателно следвайте указанията. Там има някои напомняния.</w:t>
      </w:r>
    </w:p>
    <w:p w:rsidR="00736B55" w:rsidRPr="008526CB" w:rsidRDefault="00736B55" w:rsidP="0028363F">
      <w:pPr>
        <w:numPr>
          <w:ilvl w:val="0"/>
          <w:numId w:val="65"/>
        </w:numPr>
        <w:tabs>
          <w:tab w:val="clear" w:pos="567"/>
        </w:tabs>
        <w:spacing w:line="240" w:lineRule="auto"/>
        <w:ind w:left="426" w:hanging="426"/>
        <w:contextualSpacing/>
        <w:rPr>
          <w:lang w:val="bg-BG"/>
        </w:rPr>
      </w:pPr>
      <w:r w:rsidRPr="008526CB">
        <w:rPr>
          <w:lang w:val="bg-BG"/>
        </w:rPr>
        <w:t>Използвайте чиста игла. (Иглите не са включени).</w:t>
      </w:r>
    </w:p>
    <w:p w:rsidR="00736B55" w:rsidRPr="008526CB" w:rsidRDefault="00736B55" w:rsidP="0028363F">
      <w:pPr>
        <w:numPr>
          <w:ilvl w:val="0"/>
          <w:numId w:val="65"/>
        </w:numPr>
        <w:tabs>
          <w:tab w:val="clear" w:pos="567"/>
        </w:tabs>
        <w:spacing w:line="240" w:lineRule="auto"/>
        <w:ind w:left="426" w:hanging="426"/>
        <w:contextualSpacing/>
        <w:rPr>
          <w:lang w:val="bg-BG"/>
        </w:rPr>
      </w:pPr>
      <w:r w:rsidRPr="008526CB">
        <w:rPr>
          <w:lang w:val="bg-BG"/>
        </w:rPr>
        <w:t>Подготвяйте Вашата писалка Tempo Pen преди всяка употреба. Така проверявате, че инсулина излиза навън и изчиствате въздушните мехурчета от Вашата писалка Tempo Pen. Може да има все още останали няколко малки въздушни мехурчета в писалката - те са безвредни. Ако въздушните мехурчета са твърде големи, това може да повлияе на дозата инсулин.</w:t>
      </w:r>
    </w:p>
    <w:p w:rsidR="00736B55" w:rsidRPr="008526CB" w:rsidRDefault="00736B55" w:rsidP="00736B55">
      <w:pPr>
        <w:tabs>
          <w:tab w:val="clear" w:pos="567"/>
        </w:tabs>
        <w:spacing w:line="240" w:lineRule="auto"/>
        <w:ind w:left="567" w:hanging="567"/>
        <w:rPr>
          <w:lang w:val="bg-BG"/>
        </w:rPr>
      </w:pPr>
    </w:p>
    <w:p w:rsidR="00736B55" w:rsidRPr="008526CB" w:rsidRDefault="00736B55" w:rsidP="00736B55">
      <w:pPr>
        <w:keepNext/>
        <w:tabs>
          <w:tab w:val="clear" w:pos="567"/>
        </w:tabs>
        <w:spacing w:line="240" w:lineRule="auto"/>
        <w:ind w:left="567" w:hanging="567"/>
        <w:outlineLvl w:val="0"/>
        <w:rPr>
          <w:b/>
          <w:lang w:val="bg-BG"/>
        </w:rPr>
      </w:pPr>
      <w:r w:rsidRPr="008526CB">
        <w:rPr>
          <w:b/>
          <w:lang w:val="bg-BG"/>
        </w:rPr>
        <w:t>Инжектиране на Humalog</w:t>
      </w:r>
    </w:p>
    <w:p w:rsidR="00736B55" w:rsidRPr="008526CB" w:rsidRDefault="00736B55" w:rsidP="0028363F">
      <w:pPr>
        <w:numPr>
          <w:ilvl w:val="0"/>
          <w:numId w:val="66"/>
        </w:numPr>
        <w:tabs>
          <w:tab w:val="clear" w:pos="567"/>
        </w:tabs>
        <w:spacing w:line="240" w:lineRule="auto"/>
        <w:ind w:left="426" w:hanging="426"/>
        <w:contextualSpacing/>
        <w:rPr>
          <w:lang w:val="bg-BG"/>
        </w:rPr>
      </w:pPr>
      <w:r w:rsidRPr="008526CB">
        <w:rPr>
          <w:lang w:val="bg-BG"/>
        </w:rPr>
        <w:t>Преди да направите инжекцията, почистете кожата</w:t>
      </w:r>
      <w:r w:rsidRPr="008526CB">
        <w:rPr>
          <w:i/>
          <w:lang w:val="bg-BG"/>
        </w:rPr>
        <w:t xml:space="preserve">, </w:t>
      </w:r>
      <w:r w:rsidRPr="008526CB">
        <w:rPr>
          <w:lang w:val="bg-BG"/>
        </w:rPr>
        <w:t xml:space="preserve">както са Ви инструктирали. Инжектирайте подкожно, както сте били обучени. Да не се инжектира директно във вена. След поставената Ви инжекция оставете иглата в кожата за пет секунди, за да сте сигурен/на, че сте приели цялата доза. Не разтривайте мястото, където току що сте направили инжекцията. Убедете се, че сте се инжектирали на поне на половин инч (1 cm) от мястото на последната инжекция, и че </w:t>
      </w:r>
      <w:r w:rsidRPr="008526CB">
        <w:rPr>
          <w:szCs w:val="22"/>
          <w:lang w:val="bg-BG"/>
        </w:rPr>
        <w:t xml:space="preserve">„редувате” </w:t>
      </w:r>
      <w:r w:rsidRPr="008526CB">
        <w:rPr>
          <w:lang w:val="bg-BG"/>
        </w:rPr>
        <w:t>местата на инжектиране, така както сте били обучен/на. Няма значение къде се инжектирате, в горната част на ръката, бедрото, седалището или корема, Вашата инжекция Humalog ще действа по</w:t>
      </w:r>
      <w:r w:rsidRPr="008526CB">
        <w:rPr>
          <w:lang w:val="bg-BG"/>
        </w:rPr>
        <w:noBreakHyphen/>
        <w:t>бързо в сравнение с разтворим инсулин.</w:t>
      </w:r>
    </w:p>
    <w:p w:rsidR="00736B55" w:rsidRPr="008526CB" w:rsidRDefault="00736B55" w:rsidP="0028363F">
      <w:pPr>
        <w:numPr>
          <w:ilvl w:val="0"/>
          <w:numId w:val="66"/>
        </w:numPr>
        <w:tabs>
          <w:tab w:val="clear" w:pos="567"/>
        </w:tabs>
        <w:spacing w:line="240" w:lineRule="auto"/>
        <w:ind w:left="426" w:hanging="426"/>
        <w:contextualSpacing/>
        <w:rPr>
          <w:lang w:val="bg-BG"/>
        </w:rPr>
      </w:pPr>
      <w:r w:rsidRPr="008526CB">
        <w:rPr>
          <w:lang w:val="bg-BG"/>
        </w:rPr>
        <w:t>Вие не трябва да прилагате Humalog интравенозно. Инжектирайте Humalog само както Вашият лекар или сестра са Ви препоръчали. Само Вашият лекар може да прилага интравенозно Humalog. Той ще направи това само при специални условия, като например, операция или, ако Вие сте болни и Вашите нива на глюкоза са твърде високи.</w:t>
      </w:r>
    </w:p>
    <w:p w:rsidR="00736B55" w:rsidRPr="008526CB" w:rsidRDefault="00736B55" w:rsidP="00736B55">
      <w:pPr>
        <w:numPr>
          <w:ilvl w:val="12"/>
          <w:numId w:val="0"/>
        </w:numPr>
        <w:tabs>
          <w:tab w:val="clear" w:pos="567"/>
        </w:tabs>
        <w:spacing w:line="240" w:lineRule="auto"/>
        <w:ind w:left="567" w:right="-2" w:hanging="567"/>
        <w:rPr>
          <w:noProof/>
          <w:szCs w:val="22"/>
          <w:lang w:val="bg-BG"/>
        </w:rPr>
      </w:pPr>
    </w:p>
    <w:p w:rsidR="00736B55" w:rsidRPr="008526CB" w:rsidRDefault="00736B55" w:rsidP="00736B55">
      <w:pPr>
        <w:keepNext/>
        <w:tabs>
          <w:tab w:val="clear" w:pos="567"/>
        </w:tabs>
        <w:spacing w:line="240" w:lineRule="auto"/>
        <w:ind w:left="567" w:hanging="567"/>
        <w:outlineLvl w:val="0"/>
        <w:rPr>
          <w:b/>
          <w:lang w:val="bg-BG"/>
        </w:rPr>
      </w:pPr>
      <w:r w:rsidRPr="008526CB">
        <w:rPr>
          <w:b/>
          <w:lang w:val="bg-BG"/>
        </w:rPr>
        <w:t>След инжектиране</w:t>
      </w:r>
    </w:p>
    <w:p w:rsidR="00736B55" w:rsidRPr="008526CB" w:rsidRDefault="00736B55" w:rsidP="0028363F">
      <w:pPr>
        <w:numPr>
          <w:ilvl w:val="0"/>
          <w:numId w:val="67"/>
        </w:numPr>
        <w:tabs>
          <w:tab w:val="clear" w:pos="567"/>
        </w:tabs>
        <w:spacing w:line="240" w:lineRule="auto"/>
        <w:ind w:left="426" w:hanging="426"/>
        <w:contextualSpacing/>
        <w:rPr>
          <w:lang w:val="bg-BG"/>
        </w:rPr>
      </w:pPr>
      <w:r w:rsidRPr="008526CB">
        <w:rPr>
          <w:lang w:val="bg-BG"/>
        </w:rPr>
        <w:t>В момента, в който направите инжекцията, извадете иглата от писалката Tempo Pen като използвате външната капачка на иглата. Това ще запази инсулина стерилен и ще предпази изтичането му. Също така ще възпрепятства връщането на въздух в писалката и запушването на иглата</w:t>
      </w:r>
      <w:r w:rsidRPr="008526CB">
        <w:rPr>
          <w:b/>
          <w:lang w:val="bg-BG"/>
        </w:rPr>
        <w:t>. Не предоставяйте Вашите игли на други лица</w:t>
      </w:r>
      <w:r w:rsidRPr="008526CB">
        <w:rPr>
          <w:lang w:val="bg-BG"/>
        </w:rPr>
        <w:t xml:space="preserve">. </w:t>
      </w:r>
      <w:r w:rsidRPr="008526CB">
        <w:rPr>
          <w:u w:val="single"/>
          <w:lang w:val="bg-BG"/>
        </w:rPr>
        <w:t>Не предоставяйте Вашата писалка на други лица</w:t>
      </w:r>
      <w:r w:rsidRPr="008526CB">
        <w:rPr>
          <w:lang w:val="bg-BG"/>
        </w:rPr>
        <w:t>. Поставете капачката обратно на Вашата писалка.</w:t>
      </w:r>
    </w:p>
    <w:p w:rsidR="00736B55" w:rsidRDefault="00736B55" w:rsidP="00736B55">
      <w:pPr>
        <w:tabs>
          <w:tab w:val="clear" w:pos="567"/>
        </w:tabs>
        <w:spacing w:line="240" w:lineRule="auto"/>
        <w:jc w:val="both"/>
        <w:rPr>
          <w:b/>
          <w:lang w:val="bg-BG"/>
        </w:rPr>
      </w:pPr>
    </w:p>
    <w:p w:rsidR="00D243CB" w:rsidRPr="00D243CB" w:rsidRDefault="00D243CB" w:rsidP="00736B55">
      <w:pPr>
        <w:tabs>
          <w:tab w:val="clear" w:pos="567"/>
        </w:tabs>
        <w:spacing w:line="240" w:lineRule="auto"/>
        <w:jc w:val="both"/>
        <w:rPr>
          <w:lang w:val="bg-BG"/>
        </w:rPr>
      </w:pPr>
      <w:r w:rsidRPr="00D243CB">
        <w:rPr>
          <w:lang w:val="bg-BG"/>
        </w:rPr>
        <w:t>Ако не сте сигурни колко сте си инжектирали, проверете нивата на кръвната си захар, преди да решите дали имате нужда от друга инжекция.</w:t>
      </w:r>
    </w:p>
    <w:p w:rsidR="00D243CB" w:rsidRPr="008526CB" w:rsidRDefault="00D243CB" w:rsidP="00736B55">
      <w:pPr>
        <w:tabs>
          <w:tab w:val="clear" w:pos="567"/>
        </w:tabs>
        <w:spacing w:line="240" w:lineRule="auto"/>
        <w:jc w:val="both"/>
        <w:rPr>
          <w:b/>
          <w:lang w:val="bg-BG"/>
        </w:rPr>
      </w:pPr>
    </w:p>
    <w:p w:rsidR="00736B55" w:rsidRPr="008526CB" w:rsidRDefault="00736B55" w:rsidP="00736B55">
      <w:pPr>
        <w:keepNext/>
        <w:tabs>
          <w:tab w:val="clear" w:pos="567"/>
        </w:tabs>
        <w:spacing w:line="240" w:lineRule="auto"/>
        <w:rPr>
          <w:b/>
          <w:lang w:val="bg-BG"/>
        </w:rPr>
      </w:pPr>
      <w:r w:rsidRPr="008526CB">
        <w:rPr>
          <w:b/>
          <w:lang w:val="bg-BG"/>
        </w:rPr>
        <w:t>По</w:t>
      </w:r>
      <w:r w:rsidRPr="008526CB">
        <w:rPr>
          <w:b/>
          <w:lang w:val="bg-BG"/>
        </w:rPr>
        <w:noBreakHyphen/>
        <w:t>нататъшни инжекции</w:t>
      </w:r>
    </w:p>
    <w:p w:rsidR="00736B55" w:rsidRDefault="00736B55" w:rsidP="00B62AC8">
      <w:pPr>
        <w:numPr>
          <w:ilvl w:val="0"/>
          <w:numId w:val="68"/>
        </w:numPr>
        <w:tabs>
          <w:tab w:val="clear" w:pos="567"/>
        </w:tabs>
        <w:spacing w:line="240" w:lineRule="auto"/>
        <w:ind w:left="426" w:hanging="426"/>
        <w:contextualSpacing/>
        <w:rPr>
          <w:lang w:val="bg-BG"/>
        </w:rPr>
      </w:pPr>
      <w:r w:rsidRPr="008526CB">
        <w:rPr>
          <w:lang w:val="bg-BG"/>
        </w:rPr>
        <w:t>Всеки път когато използвате писалката Tempo Pen Вие трябва да използвате нова игла. Преди всяка инжекция изгонете въздушните мехурчета. Можете да видите колко инсулин остава като задържите писалката Tempo Pen с игла, насочена нагоре. Градуираната скала на патрона показва колко единици инсулин остават.</w:t>
      </w:r>
    </w:p>
    <w:p w:rsidR="009E103C" w:rsidRPr="009E103C" w:rsidRDefault="009E103C" w:rsidP="0028363F">
      <w:pPr>
        <w:numPr>
          <w:ilvl w:val="0"/>
          <w:numId w:val="68"/>
        </w:numPr>
        <w:tabs>
          <w:tab w:val="clear" w:pos="567"/>
        </w:tabs>
        <w:spacing w:line="240" w:lineRule="auto"/>
        <w:ind w:left="426" w:hanging="426"/>
        <w:contextualSpacing/>
        <w:rPr>
          <w:lang w:val="bg-BG"/>
        </w:rPr>
      </w:pPr>
      <w:r w:rsidRPr="009E103C">
        <w:rPr>
          <w:lang w:val="bg-BG"/>
        </w:rPr>
        <w:t>НЕ смесвайте Humalog 100 единици /</w:t>
      </w:r>
      <w:r w:rsidRPr="00A66A6B">
        <w:rPr>
          <w:szCs w:val="22"/>
        </w:rPr>
        <w:t>ml</w:t>
      </w:r>
      <w:r w:rsidRPr="009E103C">
        <w:rPr>
          <w:lang w:val="bg-BG"/>
        </w:rPr>
        <w:t xml:space="preserve"> инжекционен разтвор в предварително напълнената </w:t>
      </w:r>
      <w:r>
        <w:rPr>
          <w:lang w:val="bg-BG"/>
        </w:rPr>
        <w:t>В</w:t>
      </w:r>
      <w:r w:rsidRPr="009E103C">
        <w:rPr>
          <w:lang w:val="bg-BG"/>
        </w:rPr>
        <w:t>и писалка с други инсулини или друго лекарство.</w:t>
      </w:r>
    </w:p>
    <w:p w:rsidR="00736B55" w:rsidRPr="008526CB" w:rsidRDefault="00736B55" w:rsidP="0028363F">
      <w:pPr>
        <w:numPr>
          <w:ilvl w:val="0"/>
          <w:numId w:val="68"/>
        </w:numPr>
        <w:tabs>
          <w:tab w:val="clear" w:pos="567"/>
        </w:tabs>
        <w:spacing w:line="240" w:lineRule="auto"/>
        <w:ind w:left="426" w:hanging="426"/>
        <w:contextualSpacing/>
        <w:rPr>
          <w:lang w:val="bg-BG"/>
        </w:rPr>
      </w:pPr>
      <w:r w:rsidRPr="008526CB">
        <w:rPr>
          <w:lang w:val="bg-BG"/>
        </w:rPr>
        <w:t>След като писалката Tempo Pen се изпразни да не се използва отново. Моля изхвърлете я грижливо – Вашият фармацевт или диабетна сестра ще Ви кажат как да направите това.</w:t>
      </w:r>
    </w:p>
    <w:p w:rsidR="00736B55" w:rsidRDefault="00736B55" w:rsidP="00736B55">
      <w:pPr>
        <w:numPr>
          <w:ilvl w:val="12"/>
          <w:numId w:val="0"/>
        </w:numPr>
        <w:tabs>
          <w:tab w:val="clear" w:pos="567"/>
        </w:tabs>
        <w:spacing w:line="240" w:lineRule="auto"/>
        <w:ind w:left="567" w:right="-2" w:hanging="567"/>
        <w:rPr>
          <w:noProof/>
          <w:szCs w:val="22"/>
          <w:lang w:val="bg-BG"/>
        </w:rPr>
      </w:pPr>
    </w:p>
    <w:p w:rsidR="00D243CB" w:rsidRPr="00D243CB" w:rsidRDefault="00D243CB" w:rsidP="00D243CB">
      <w:pPr>
        <w:tabs>
          <w:tab w:val="clear" w:pos="567"/>
        </w:tabs>
        <w:spacing w:line="240" w:lineRule="auto"/>
        <w:rPr>
          <w:b/>
          <w:lang w:val="bg-BG"/>
        </w:rPr>
      </w:pPr>
      <w:r w:rsidRPr="00D243CB">
        <w:rPr>
          <w:b/>
          <w:lang w:val="bg-BG"/>
        </w:rPr>
        <w:t>Tempo Smart Button</w:t>
      </w:r>
    </w:p>
    <w:p w:rsidR="004110E7" w:rsidRPr="00B2735F" w:rsidRDefault="004110E7" w:rsidP="004110E7">
      <w:pPr>
        <w:tabs>
          <w:tab w:val="clear" w:pos="567"/>
        </w:tabs>
        <w:spacing w:line="240" w:lineRule="auto"/>
        <w:rPr>
          <w:lang w:val="bg-BG"/>
        </w:rPr>
      </w:pPr>
      <w:r w:rsidRPr="00B2735F">
        <w:rPr>
          <w:lang w:val="bg-BG"/>
        </w:rPr>
        <w:t xml:space="preserve">Писалката Tempo Pen е </w:t>
      </w:r>
      <w:r>
        <w:rPr>
          <w:lang w:val="bg-BG"/>
        </w:rPr>
        <w:t>проектирана</w:t>
      </w:r>
      <w:r w:rsidRPr="00B2735F">
        <w:rPr>
          <w:lang w:val="bg-BG"/>
        </w:rPr>
        <w:t xml:space="preserve"> </w:t>
      </w:r>
      <w:r>
        <w:rPr>
          <w:lang w:val="bg-BG"/>
        </w:rPr>
        <w:t xml:space="preserve">да работи </w:t>
      </w:r>
      <w:r w:rsidRPr="00B2735F">
        <w:rPr>
          <w:lang w:val="bg-BG"/>
        </w:rPr>
        <w:t>с бутона Tempo Smart Button. Бутонът Tempo Smart Button не</w:t>
      </w:r>
      <w:r>
        <w:rPr>
          <w:lang w:val="bg-BG"/>
        </w:rPr>
        <w:t xml:space="preserve"> е </w:t>
      </w:r>
      <w:r w:rsidRPr="00B2735F">
        <w:rPr>
          <w:lang w:val="bg-BG"/>
        </w:rPr>
        <w:t xml:space="preserve">задължителен </w:t>
      </w:r>
      <w:r>
        <w:rPr>
          <w:lang w:val="bg-BG"/>
        </w:rPr>
        <w:t>елемент</w:t>
      </w:r>
      <w:r w:rsidRPr="00B2735F">
        <w:rPr>
          <w:lang w:val="bg-BG"/>
        </w:rPr>
        <w:t xml:space="preserve">, който може да бъде прикрепен към дозаторното копче на писалката Tempo Pen и помага за </w:t>
      </w:r>
      <w:r>
        <w:rPr>
          <w:lang w:val="bg-BG"/>
        </w:rPr>
        <w:t>прехвърлянето</w:t>
      </w:r>
      <w:r w:rsidRPr="00B2735F">
        <w:rPr>
          <w:lang w:val="bg-BG"/>
        </w:rPr>
        <w:t xml:space="preserve"> на информация за дозата на </w:t>
      </w:r>
      <w:r w:rsidRPr="008526CB">
        <w:rPr>
          <w:lang w:val="bg-BG"/>
        </w:rPr>
        <w:t>Humalog</w:t>
      </w:r>
      <w:r w:rsidRPr="00B2735F">
        <w:rPr>
          <w:lang w:val="bg-BG"/>
        </w:rPr>
        <w:t xml:space="preserve"> от писалката Tempo Pen към съвместимо мобилно приложение. Писалката Tempo Pen </w:t>
      </w:r>
      <w:r>
        <w:rPr>
          <w:lang w:val="bg-BG"/>
        </w:rPr>
        <w:t xml:space="preserve">може да се използва </w:t>
      </w:r>
      <w:r w:rsidRPr="00B2735F">
        <w:rPr>
          <w:lang w:val="bg-BG"/>
        </w:rPr>
        <w:t xml:space="preserve">със и без прикрепен към нея бутон Tempo Smart Button. За </w:t>
      </w:r>
      <w:r>
        <w:rPr>
          <w:lang w:val="bg-BG"/>
        </w:rPr>
        <w:t xml:space="preserve">да прехвърлите </w:t>
      </w:r>
      <w:r w:rsidRPr="00B2735F">
        <w:rPr>
          <w:lang w:val="bg-BG"/>
        </w:rPr>
        <w:t xml:space="preserve">данни към мобилното приложение, следвайте </w:t>
      </w:r>
      <w:r w:rsidRPr="007D4C88">
        <w:rPr>
          <w:lang w:val="bg-BG"/>
        </w:rPr>
        <w:t>инструкциите</w:t>
      </w:r>
      <w:r w:rsidRPr="00B2735F">
        <w:rPr>
          <w:lang w:val="bg-BG"/>
        </w:rPr>
        <w:t xml:space="preserve">, предоставени </w:t>
      </w:r>
      <w:r>
        <w:rPr>
          <w:lang w:val="bg-BG"/>
        </w:rPr>
        <w:t>с</w:t>
      </w:r>
      <w:r w:rsidRPr="00B2735F">
        <w:rPr>
          <w:lang w:val="bg-BG"/>
        </w:rPr>
        <w:t xml:space="preserve"> Tempo Smart Button, и </w:t>
      </w:r>
      <w:r>
        <w:rPr>
          <w:lang w:val="bg-BG"/>
        </w:rPr>
        <w:t xml:space="preserve">инструкциите на </w:t>
      </w:r>
      <w:r w:rsidRPr="00B2735F">
        <w:rPr>
          <w:lang w:val="bg-BG"/>
        </w:rPr>
        <w:t>мобилното приложение.</w:t>
      </w:r>
    </w:p>
    <w:p w:rsidR="00D243CB" w:rsidRPr="008526CB" w:rsidRDefault="00D243CB" w:rsidP="00D243CB">
      <w:pPr>
        <w:tabs>
          <w:tab w:val="clear" w:pos="567"/>
        </w:tabs>
        <w:spacing w:line="240" w:lineRule="auto"/>
        <w:ind w:right="11"/>
        <w:rPr>
          <w:lang w:val="bg-BG" w:eastAsia="de-DE"/>
        </w:rPr>
      </w:pPr>
    </w:p>
    <w:p w:rsidR="00736B55" w:rsidRPr="008526CB" w:rsidRDefault="00736B55" w:rsidP="00736B55">
      <w:pPr>
        <w:keepNext/>
        <w:tabs>
          <w:tab w:val="clear" w:pos="567"/>
        </w:tabs>
        <w:spacing w:line="240" w:lineRule="auto"/>
        <w:rPr>
          <w:b/>
          <w:lang w:val="bg-BG"/>
        </w:rPr>
      </w:pPr>
      <w:r w:rsidRPr="008526CB">
        <w:rPr>
          <w:b/>
          <w:lang w:val="bg-BG"/>
        </w:rPr>
        <w:t xml:space="preserve">Използване на </w:t>
      </w:r>
      <w:r w:rsidRPr="008526CB">
        <w:rPr>
          <w:b/>
          <w:szCs w:val="22"/>
          <w:lang w:val="bg-BG"/>
        </w:rPr>
        <w:t>Humalog</w:t>
      </w:r>
      <w:r w:rsidRPr="008526CB">
        <w:rPr>
          <w:szCs w:val="22"/>
          <w:lang w:val="bg-BG"/>
        </w:rPr>
        <w:t xml:space="preserve"> </w:t>
      </w:r>
      <w:r w:rsidRPr="008526CB">
        <w:rPr>
          <w:b/>
          <w:lang w:val="bg-BG"/>
        </w:rPr>
        <w:t>в инфузионна помпа</w:t>
      </w:r>
    </w:p>
    <w:p w:rsidR="00736B55" w:rsidRPr="008526CB" w:rsidRDefault="00736B55" w:rsidP="0028363F">
      <w:pPr>
        <w:numPr>
          <w:ilvl w:val="0"/>
          <w:numId w:val="69"/>
        </w:numPr>
        <w:tabs>
          <w:tab w:val="clear" w:pos="567"/>
        </w:tabs>
        <w:spacing w:after="140" w:line="240" w:lineRule="auto"/>
        <w:ind w:left="426" w:hanging="426"/>
        <w:rPr>
          <w:rFonts w:ascii="Verdana" w:eastAsia="Verdana" w:hAnsi="Verdana"/>
          <w:sz w:val="18"/>
          <w:szCs w:val="18"/>
          <w:lang w:val="bg-BG" w:eastAsia="en-GB"/>
        </w:rPr>
      </w:pPr>
      <w:r w:rsidRPr="008526CB">
        <w:rPr>
          <w:rFonts w:eastAsia="Verdana"/>
          <w:szCs w:val="22"/>
          <w:lang w:val="bg-BG" w:eastAsia="en-GB"/>
        </w:rPr>
        <w:t>Писалката Tempo Pen</w:t>
      </w:r>
      <w:r w:rsidRPr="008526CB">
        <w:rPr>
          <w:rFonts w:ascii="Verdana" w:eastAsia="Verdana" w:hAnsi="Verdana"/>
          <w:sz w:val="18"/>
          <w:szCs w:val="18"/>
          <w:lang w:val="bg-BG" w:eastAsia="en-GB"/>
        </w:rPr>
        <w:t xml:space="preserve"> </w:t>
      </w:r>
      <w:r w:rsidRPr="008526CB">
        <w:rPr>
          <w:lang w:val="bg-BG"/>
        </w:rPr>
        <w:t>е подходяща за инжектиране само под кожата. Не използвайте писалката, за да приложите Humalog по р</w:t>
      </w:r>
      <w:r w:rsidRPr="008526CB">
        <w:rPr>
          <w:rFonts w:ascii="Verdana" w:eastAsia="Verdana" w:hAnsi="Verdana"/>
          <w:sz w:val="18"/>
          <w:szCs w:val="18"/>
          <w:lang w:val="bg-BG" w:eastAsia="en-GB"/>
        </w:rPr>
        <w:t>а</w:t>
      </w:r>
      <w:r w:rsidRPr="008526CB">
        <w:rPr>
          <w:lang w:val="bg-BG"/>
        </w:rPr>
        <w:t xml:space="preserve">зличен начин. Ако това е необходимо, са налични други видове опаковки Humalog </w:t>
      </w:r>
      <w:r w:rsidRPr="008526CB">
        <w:rPr>
          <w:rFonts w:eastAsia="Verdana"/>
          <w:szCs w:val="22"/>
          <w:lang w:val="bg-BG" w:eastAsia="en-GB"/>
        </w:rPr>
        <w:t>100 единици</w:t>
      </w:r>
      <w:r w:rsidRPr="008526CB">
        <w:rPr>
          <w:lang w:val="bg-BG"/>
        </w:rPr>
        <w:t>/ml. Говорете с Вашия лекар, ако това се отнася до Вас.</w:t>
      </w:r>
    </w:p>
    <w:p w:rsidR="00736B55" w:rsidRPr="008526CB" w:rsidRDefault="00736B55" w:rsidP="00736B55">
      <w:pPr>
        <w:numPr>
          <w:ilvl w:val="12"/>
          <w:numId w:val="0"/>
        </w:numPr>
        <w:tabs>
          <w:tab w:val="clear" w:pos="567"/>
        </w:tabs>
        <w:spacing w:line="240" w:lineRule="auto"/>
        <w:ind w:right="-2"/>
        <w:rPr>
          <w:noProof/>
          <w:szCs w:val="22"/>
          <w:lang w:val="bg-BG"/>
        </w:rPr>
      </w:pPr>
    </w:p>
    <w:p w:rsidR="00736B55" w:rsidRPr="008526CB" w:rsidRDefault="00736B55" w:rsidP="00736B55">
      <w:pPr>
        <w:keepNext/>
        <w:numPr>
          <w:ilvl w:val="12"/>
          <w:numId w:val="0"/>
        </w:numPr>
        <w:tabs>
          <w:tab w:val="clear" w:pos="567"/>
        </w:tabs>
        <w:spacing w:line="240" w:lineRule="auto"/>
        <w:rPr>
          <w:b/>
          <w:noProof/>
          <w:szCs w:val="22"/>
          <w:lang w:val="bg-BG"/>
        </w:rPr>
      </w:pPr>
      <w:r w:rsidRPr="008526CB">
        <w:rPr>
          <w:b/>
          <w:noProof/>
          <w:szCs w:val="22"/>
          <w:lang w:val="bg-BG"/>
        </w:rPr>
        <w:t xml:space="preserve">Ако сте приложили повече от необходимата доза </w:t>
      </w:r>
      <w:r w:rsidRPr="008526CB">
        <w:rPr>
          <w:b/>
          <w:szCs w:val="22"/>
          <w:lang w:val="bg-BG"/>
        </w:rPr>
        <w:t>Humalog</w:t>
      </w:r>
      <w:r w:rsidR="00D243CB" w:rsidRPr="00D243CB">
        <w:rPr>
          <w:b/>
          <w:bCs/>
          <w:color w:val="000000"/>
          <w:szCs w:val="22"/>
          <w:lang w:val="bg-BG"/>
        </w:rPr>
        <w:t xml:space="preserve"> </w:t>
      </w:r>
    </w:p>
    <w:p w:rsidR="00736B55" w:rsidRPr="008526CB" w:rsidRDefault="00736B55" w:rsidP="00736B55">
      <w:pPr>
        <w:numPr>
          <w:ilvl w:val="12"/>
          <w:numId w:val="0"/>
        </w:numPr>
        <w:tabs>
          <w:tab w:val="clear" w:pos="567"/>
        </w:tabs>
        <w:spacing w:line="240" w:lineRule="auto"/>
        <w:ind w:right="-2"/>
        <w:outlineLvl w:val="0"/>
        <w:rPr>
          <w:noProof/>
          <w:szCs w:val="22"/>
          <w:lang w:val="bg-BG"/>
        </w:rPr>
      </w:pPr>
      <w:r w:rsidRPr="008526CB">
        <w:rPr>
          <w:noProof/>
          <w:szCs w:val="22"/>
          <w:lang w:val="bg-BG"/>
        </w:rPr>
        <w:t>Ако сте приложили повече от необходимата доза Humalog</w:t>
      </w:r>
      <w:r w:rsidR="00225492">
        <w:rPr>
          <w:noProof/>
          <w:szCs w:val="22"/>
          <w:lang w:val="bg-BG"/>
        </w:rPr>
        <w:t xml:space="preserve"> </w:t>
      </w:r>
      <w:r w:rsidR="00225492" w:rsidRPr="00D078EF">
        <w:rPr>
          <w:noProof/>
          <w:szCs w:val="22"/>
          <w:lang w:val="bg-BG"/>
        </w:rPr>
        <w:t>или не сте сигурни колко сте инжектирали</w:t>
      </w:r>
      <w:r w:rsidR="00225492">
        <w:rPr>
          <w:noProof/>
          <w:szCs w:val="22"/>
          <w:lang w:val="bg-BG"/>
        </w:rPr>
        <w:t xml:space="preserve">, </w:t>
      </w:r>
      <w:r w:rsidR="00225492" w:rsidRPr="00D078EF">
        <w:rPr>
          <w:noProof/>
          <w:szCs w:val="22"/>
          <w:lang w:val="ru-RU"/>
        </w:rPr>
        <w:t>нивото на кръвната Ви захар може да стане ниско</w:t>
      </w:r>
      <w:r w:rsidRPr="008526CB">
        <w:rPr>
          <w:noProof/>
          <w:szCs w:val="22"/>
          <w:lang w:val="bg-BG"/>
        </w:rPr>
        <w:t>. Проверете нивото на кръвната си захар.</w:t>
      </w:r>
    </w:p>
    <w:p w:rsidR="00736B55" w:rsidRPr="008526CB" w:rsidRDefault="00736B55" w:rsidP="00736B55">
      <w:pPr>
        <w:numPr>
          <w:ilvl w:val="12"/>
          <w:numId w:val="0"/>
        </w:numPr>
        <w:tabs>
          <w:tab w:val="clear" w:pos="567"/>
        </w:tabs>
        <w:spacing w:line="240" w:lineRule="auto"/>
        <w:ind w:right="-2"/>
        <w:outlineLvl w:val="0"/>
        <w:rPr>
          <w:noProof/>
          <w:szCs w:val="22"/>
          <w:lang w:val="bg-BG"/>
        </w:rPr>
      </w:pPr>
    </w:p>
    <w:p w:rsidR="00736B55" w:rsidRPr="008526CB" w:rsidRDefault="00736B55" w:rsidP="00736B55">
      <w:pPr>
        <w:numPr>
          <w:ilvl w:val="12"/>
          <w:numId w:val="0"/>
        </w:numPr>
        <w:tabs>
          <w:tab w:val="clear" w:pos="567"/>
        </w:tabs>
        <w:spacing w:line="240" w:lineRule="auto"/>
        <w:ind w:right="-2"/>
        <w:outlineLvl w:val="0"/>
        <w:rPr>
          <w:lang w:val="bg-BG"/>
        </w:rPr>
      </w:pPr>
      <w:r w:rsidRPr="008526CB">
        <w:rPr>
          <w:lang w:val="bg-BG"/>
        </w:rPr>
        <w:t xml:space="preserve">Ако кръвната Ви захар е ниска </w:t>
      </w:r>
      <w:r w:rsidRPr="008526CB">
        <w:rPr>
          <w:b/>
          <w:bCs/>
          <w:lang w:val="bg-BG"/>
        </w:rPr>
        <w:t>(лека хипогликемия)</w:t>
      </w:r>
      <w:r w:rsidRPr="008526CB">
        <w:rPr>
          <w:lang w:val="bg-BG"/>
        </w:rPr>
        <w:t>, вземете таблетки глюкоза, захар или изпийте подсладена напитка. След това яжте плод, бисквити или сандвич, както Ви е препоръчал Вашият лекар и си починете. В повечето случаи това ще Ви помогне да превъзмогнете</w:t>
      </w:r>
      <w:r w:rsidRPr="008526CB">
        <w:rPr>
          <w:i/>
          <w:lang w:val="bg-BG"/>
        </w:rPr>
        <w:t xml:space="preserve"> </w:t>
      </w:r>
      <w:r w:rsidRPr="008526CB">
        <w:rPr>
          <w:lang w:val="bg-BG"/>
        </w:rPr>
        <w:t>леката хипогликемия или ниска степен на инсулиново предозиране. Ако се почувствате по</w:t>
      </w:r>
      <w:r w:rsidRPr="008526CB">
        <w:rPr>
          <w:lang w:val="bg-BG"/>
        </w:rPr>
        <w:noBreakHyphen/>
        <w:t>зле и дишането Ви е повърхностно и кожата Ви става бледа, веднага се обадете на Вашия лекар. Твърде тежка хипогликемия може да се лекува с глюкагонова инжекция. Хапнете глюкоза или захар след глюкагоновата инжекция. Ако няма отговор към глюкагона, Вие ще трябва да отидете в болница. Помолете Вашия лекар да Ви разкаже за глюкагона.</w:t>
      </w:r>
    </w:p>
    <w:p w:rsidR="00736B55" w:rsidRPr="008526CB" w:rsidRDefault="00736B55" w:rsidP="00736B55">
      <w:pPr>
        <w:numPr>
          <w:ilvl w:val="12"/>
          <w:numId w:val="0"/>
        </w:numPr>
        <w:tabs>
          <w:tab w:val="clear" w:pos="567"/>
        </w:tabs>
        <w:spacing w:line="240" w:lineRule="auto"/>
        <w:ind w:right="-2"/>
        <w:outlineLvl w:val="0"/>
        <w:rPr>
          <w:b/>
          <w:noProof/>
          <w:szCs w:val="22"/>
          <w:lang w:val="bg-BG"/>
        </w:rPr>
      </w:pPr>
    </w:p>
    <w:p w:rsidR="00736B55" w:rsidRPr="008526CB" w:rsidRDefault="00736B55" w:rsidP="00736B55">
      <w:pPr>
        <w:keepNext/>
        <w:numPr>
          <w:ilvl w:val="12"/>
          <w:numId w:val="0"/>
        </w:numPr>
        <w:tabs>
          <w:tab w:val="clear" w:pos="567"/>
        </w:tabs>
        <w:spacing w:line="240" w:lineRule="auto"/>
        <w:rPr>
          <w:b/>
          <w:noProof/>
          <w:szCs w:val="22"/>
          <w:lang w:val="bg-BG"/>
        </w:rPr>
      </w:pPr>
      <w:r w:rsidRPr="008526CB">
        <w:rPr>
          <w:b/>
          <w:noProof/>
          <w:szCs w:val="22"/>
          <w:lang w:val="bg-BG"/>
        </w:rPr>
        <w:t xml:space="preserve">Ако сте пропуснали да приложите </w:t>
      </w:r>
      <w:r w:rsidRPr="008526CB">
        <w:rPr>
          <w:b/>
          <w:szCs w:val="22"/>
          <w:lang w:val="bg-BG"/>
        </w:rPr>
        <w:t>Humalog</w:t>
      </w:r>
      <w:r w:rsidR="00D243CB">
        <w:rPr>
          <w:b/>
          <w:szCs w:val="22"/>
          <w:lang w:val="bg-BG"/>
        </w:rPr>
        <w:t xml:space="preserve"> </w:t>
      </w:r>
    </w:p>
    <w:p w:rsidR="00736B55" w:rsidRPr="008526CB" w:rsidRDefault="00736B55" w:rsidP="00736B55">
      <w:pPr>
        <w:numPr>
          <w:ilvl w:val="12"/>
          <w:numId w:val="0"/>
        </w:numPr>
        <w:tabs>
          <w:tab w:val="clear" w:pos="567"/>
        </w:tabs>
        <w:spacing w:line="240" w:lineRule="auto"/>
        <w:ind w:right="-2"/>
        <w:outlineLvl w:val="0"/>
        <w:rPr>
          <w:noProof/>
          <w:szCs w:val="22"/>
          <w:lang w:val="bg-BG"/>
        </w:rPr>
      </w:pPr>
      <w:r w:rsidRPr="008526CB">
        <w:rPr>
          <w:noProof/>
          <w:szCs w:val="22"/>
          <w:lang w:val="bg-BG"/>
        </w:rPr>
        <w:t xml:space="preserve">Ако сте приложили по-малко </w:t>
      </w:r>
      <w:r w:rsidR="00225492" w:rsidRPr="00D078EF">
        <w:rPr>
          <w:noProof/>
          <w:szCs w:val="22"/>
          <w:lang w:val="bg-BG"/>
        </w:rPr>
        <w:t xml:space="preserve">от необходимата доза </w:t>
      </w:r>
      <w:r w:rsidRPr="008526CB">
        <w:rPr>
          <w:noProof/>
          <w:szCs w:val="22"/>
          <w:lang w:val="bg-BG"/>
        </w:rPr>
        <w:t>Humalog</w:t>
      </w:r>
      <w:r w:rsidR="00225492">
        <w:rPr>
          <w:noProof/>
          <w:szCs w:val="22"/>
          <w:lang w:val="bg-BG"/>
        </w:rPr>
        <w:t xml:space="preserve"> </w:t>
      </w:r>
      <w:r w:rsidR="00225492" w:rsidRPr="00D078EF">
        <w:rPr>
          <w:noProof/>
          <w:szCs w:val="22"/>
          <w:lang w:val="bg-BG"/>
        </w:rPr>
        <w:t>или не сте сигурни колко сте инжектирали</w:t>
      </w:r>
      <w:r w:rsidR="00225492" w:rsidRPr="0028363F">
        <w:rPr>
          <w:noProof/>
          <w:szCs w:val="22"/>
          <w:lang w:val="bg-BG"/>
        </w:rPr>
        <w:t xml:space="preserve"> </w:t>
      </w:r>
      <w:r w:rsidR="00225492" w:rsidRPr="00D078EF">
        <w:rPr>
          <w:noProof/>
          <w:szCs w:val="22"/>
          <w:lang w:val="ru-RU"/>
        </w:rPr>
        <w:t>нивото на кръвната Ви захар може да се повиши</w:t>
      </w:r>
      <w:r w:rsidRPr="008526CB">
        <w:rPr>
          <w:noProof/>
          <w:szCs w:val="22"/>
          <w:lang w:val="bg-BG"/>
        </w:rPr>
        <w:t>. Проверете нивото на кръвната си захар.</w:t>
      </w:r>
    </w:p>
    <w:p w:rsidR="00736B55" w:rsidRPr="008526CB" w:rsidRDefault="00736B55" w:rsidP="00736B55">
      <w:pPr>
        <w:numPr>
          <w:ilvl w:val="12"/>
          <w:numId w:val="0"/>
        </w:numPr>
        <w:tabs>
          <w:tab w:val="clear" w:pos="567"/>
        </w:tabs>
        <w:spacing w:line="240" w:lineRule="auto"/>
        <w:ind w:right="-2"/>
        <w:outlineLvl w:val="0"/>
        <w:rPr>
          <w:noProof/>
          <w:szCs w:val="22"/>
          <w:lang w:val="bg-BG"/>
        </w:rPr>
      </w:pPr>
    </w:p>
    <w:p w:rsidR="00736B55" w:rsidRPr="008526CB" w:rsidRDefault="00736B55" w:rsidP="00736B55">
      <w:pPr>
        <w:tabs>
          <w:tab w:val="clear" w:pos="567"/>
        </w:tabs>
        <w:spacing w:line="240" w:lineRule="auto"/>
        <w:rPr>
          <w:lang w:val="bg-BG"/>
        </w:rPr>
      </w:pPr>
      <w:r w:rsidRPr="008526CB">
        <w:rPr>
          <w:lang w:val="bg-BG"/>
        </w:rPr>
        <w:t>Ако хипогликемията (ниски стойности на кръвна захар) или хипергликемията (високи стойности на кръвна захар) не се лекуват, те могат да бъдат много сериозни и да предизвикат главоболие, гадене, повръщане, обезводняване, безсъзнание, кома или дори смърт. (вижте точка 4. „Възможни нежелани реакции”).</w:t>
      </w:r>
    </w:p>
    <w:p w:rsidR="00736B55" w:rsidRPr="008526CB" w:rsidRDefault="00736B55" w:rsidP="00736B55">
      <w:pPr>
        <w:tabs>
          <w:tab w:val="clear" w:pos="567"/>
        </w:tabs>
        <w:spacing w:line="240" w:lineRule="auto"/>
        <w:rPr>
          <w:lang w:val="bg-BG"/>
        </w:rPr>
      </w:pPr>
    </w:p>
    <w:p w:rsidR="00736B55" w:rsidRPr="008526CB" w:rsidRDefault="00736B55" w:rsidP="00736B55">
      <w:pPr>
        <w:tabs>
          <w:tab w:val="clear" w:pos="567"/>
        </w:tabs>
        <w:spacing w:line="240" w:lineRule="auto"/>
        <w:rPr>
          <w:lang w:val="bg-BG"/>
        </w:rPr>
      </w:pPr>
      <w:r w:rsidRPr="008526CB">
        <w:rPr>
          <w:b/>
          <w:bCs/>
          <w:lang w:val="bg-BG"/>
        </w:rPr>
        <w:t>Три прости стъпки</w:t>
      </w:r>
      <w:r w:rsidRPr="008526CB">
        <w:rPr>
          <w:lang w:val="bg-BG"/>
        </w:rPr>
        <w:t xml:space="preserve"> да се избегне хипогликемия или хипергликемия са:</w:t>
      </w:r>
    </w:p>
    <w:p w:rsidR="00736B55" w:rsidRPr="008526CB" w:rsidRDefault="00736B55" w:rsidP="00736B55">
      <w:pPr>
        <w:numPr>
          <w:ilvl w:val="12"/>
          <w:numId w:val="0"/>
        </w:numPr>
        <w:tabs>
          <w:tab w:val="clear" w:pos="567"/>
        </w:tabs>
        <w:spacing w:line="240" w:lineRule="auto"/>
        <w:ind w:left="540" w:right="-2" w:hanging="540"/>
        <w:rPr>
          <w:noProof/>
          <w:szCs w:val="22"/>
          <w:lang w:val="bg-BG"/>
        </w:rPr>
      </w:pPr>
      <w:r w:rsidRPr="008526CB">
        <w:rPr>
          <w:lang w:val="bg-BG"/>
        </w:rPr>
        <w:sym w:font="Symbol" w:char="F0B7"/>
      </w:r>
      <w:r w:rsidRPr="008526CB">
        <w:rPr>
          <w:rFonts w:eastAsia="Arial Unicode MS" w:cs="Arial Unicode MS"/>
          <w:noProof/>
          <w:szCs w:val="22"/>
          <w:lang w:val="bg-BG"/>
        </w:rPr>
        <w:tab/>
      </w:r>
      <w:r w:rsidRPr="008526CB">
        <w:rPr>
          <w:lang w:val="bg-BG"/>
        </w:rPr>
        <w:t>Винаги носете резервна писалка в случай, че загубите Вашата писалка Tempo Pen или пък тя се повреди.</w:t>
      </w:r>
    </w:p>
    <w:p w:rsidR="00736B55" w:rsidRPr="008526CB" w:rsidRDefault="00736B55" w:rsidP="00736B55">
      <w:pPr>
        <w:spacing w:line="240" w:lineRule="auto"/>
        <w:jc w:val="both"/>
        <w:rPr>
          <w:lang w:val="bg-BG"/>
        </w:rPr>
      </w:pPr>
      <w:r w:rsidRPr="008526CB">
        <w:rPr>
          <w:lang w:val="bg-BG"/>
        </w:rPr>
        <w:sym w:font="Symbol" w:char="F0B7"/>
      </w:r>
      <w:r w:rsidRPr="008526CB">
        <w:rPr>
          <w:lang w:val="bg-BG"/>
        </w:rPr>
        <w:tab/>
        <w:t>Винаги носете нещо, което да показва, че сте диабетик.</w:t>
      </w:r>
    </w:p>
    <w:p w:rsidR="00736B55" w:rsidRPr="008526CB" w:rsidRDefault="00736B55" w:rsidP="00736B55">
      <w:pPr>
        <w:spacing w:line="240" w:lineRule="auto"/>
        <w:jc w:val="both"/>
        <w:rPr>
          <w:lang w:val="bg-BG"/>
        </w:rPr>
      </w:pPr>
      <w:r w:rsidRPr="008526CB">
        <w:rPr>
          <w:lang w:val="bg-BG"/>
        </w:rPr>
        <w:sym w:font="Symbol" w:char="F0B7"/>
      </w:r>
      <w:r w:rsidRPr="008526CB">
        <w:rPr>
          <w:lang w:val="bg-BG"/>
        </w:rPr>
        <w:tab/>
        <w:t>Винаги носете захар със себе си.</w:t>
      </w:r>
    </w:p>
    <w:p w:rsidR="00736B55" w:rsidRPr="008526CB" w:rsidRDefault="00736B55" w:rsidP="00736B55">
      <w:pPr>
        <w:tabs>
          <w:tab w:val="clear" w:pos="567"/>
        </w:tabs>
        <w:spacing w:line="240" w:lineRule="auto"/>
        <w:jc w:val="both"/>
        <w:rPr>
          <w:lang w:val="bg-BG"/>
        </w:rPr>
      </w:pPr>
    </w:p>
    <w:p w:rsidR="00736B55" w:rsidRPr="008526CB" w:rsidRDefault="00736B55" w:rsidP="00736B55">
      <w:pPr>
        <w:keepNext/>
        <w:numPr>
          <w:ilvl w:val="12"/>
          <w:numId w:val="0"/>
        </w:numPr>
        <w:tabs>
          <w:tab w:val="clear" w:pos="567"/>
        </w:tabs>
        <w:spacing w:line="240" w:lineRule="auto"/>
        <w:rPr>
          <w:b/>
          <w:noProof/>
          <w:szCs w:val="22"/>
          <w:lang w:val="bg-BG"/>
        </w:rPr>
      </w:pPr>
      <w:r w:rsidRPr="008526CB">
        <w:rPr>
          <w:b/>
          <w:noProof/>
          <w:szCs w:val="22"/>
          <w:lang w:val="bg-BG"/>
        </w:rPr>
        <w:t>Ако сте спрели приложението на Humalog</w:t>
      </w:r>
    </w:p>
    <w:p w:rsidR="00736B55" w:rsidRPr="008526CB" w:rsidRDefault="00736B55" w:rsidP="00736B55">
      <w:pPr>
        <w:numPr>
          <w:ilvl w:val="12"/>
          <w:numId w:val="0"/>
        </w:numPr>
        <w:tabs>
          <w:tab w:val="clear" w:pos="567"/>
        </w:tabs>
        <w:spacing w:line="240" w:lineRule="auto"/>
        <w:ind w:right="-2"/>
        <w:outlineLvl w:val="0"/>
        <w:rPr>
          <w:noProof/>
          <w:szCs w:val="22"/>
          <w:lang w:val="bg-BG"/>
        </w:rPr>
      </w:pPr>
      <w:r w:rsidRPr="008526CB">
        <w:rPr>
          <w:noProof/>
          <w:szCs w:val="22"/>
          <w:lang w:val="bg-BG"/>
        </w:rPr>
        <w:t>Ако сте приложили по-малко Humalog от необходимата доза, може да настъпи повишаване на кръвната захар. Не променяйте инсулина</w:t>
      </w:r>
      <w:r w:rsidRPr="008526CB">
        <w:rPr>
          <w:szCs w:val="22"/>
          <w:lang w:val="bg-BG"/>
        </w:rPr>
        <w:t>, предназначен за Вас</w:t>
      </w:r>
      <w:r w:rsidRPr="008526CB">
        <w:rPr>
          <w:noProof/>
          <w:szCs w:val="22"/>
          <w:lang w:val="bg-BG"/>
        </w:rPr>
        <w:t>, освен ако не Ви каже Вашият лекар.</w:t>
      </w:r>
    </w:p>
    <w:p w:rsidR="00736B55" w:rsidRPr="008526CB" w:rsidRDefault="00736B55" w:rsidP="00736B55">
      <w:pPr>
        <w:numPr>
          <w:ilvl w:val="12"/>
          <w:numId w:val="0"/>
        </w:numPr>
        <w:tabs>
          <w:tab w:val="clear" w:pos="567"/>
        </w:tabs>
        <w:spacing w:line="240" w:lineRule="auto"/>
        <w:ind w:left="567" w:right="-2" w:hanging="567"/>
        <w:rPr>
          <w:noProof/>
          <w:szCs w:val="22"/>
          <w:lang w:val="bg-BG"/>
        </w:rPr>
      </w:pPr>
    </w:p>
    <w:p w:rsidR="00736B55" w:rsidRPr="008526CB" w:rsidRDefault="00736B55" w:rsidP="00736B55">
      <w:pPr>
        <w:numPr>
          <w:ilvl w:val="12"/>
          <w:numId w:val="0"/>
        </w:numPr>
        <w:tabs>
          <w:tab w:val="clear" w:pos="567"/>
        </w:tabs>
        <w:spacing w:line="240" w:lineRule="auto"/>
        <w:ind w:right="-2"/>
        <w:rPr>
          <w:noProof/>
          <w:szCs w:val="22"/>
          <w:lang w:val="bg-BG"/>
        </w:rPr>
      </w:pPr>
      <w:r w:rsidRPr="008526CB">
        <w:rPr>
          <w:noProof/>
          <w:szCs w:val="22"/>
          <w:lang w:val="bg-BG"/>
        </w:rPr>
        <w:t xml:space="preserve">Ако имате някакви допълнителни въпроси, свързани с употребата на </w:t>
      </w:r>
      <w:r>
        <w:rPr>
          <w:noProof/>
          <w:szCs w:val="22"/>
          <w:lang w:val="bg-BG"/>
        </w:rPr>
        <w:t>това лекарство</w:t>
      </w:r>
      <w:r w:rsidRPr="008526CB">
        <w:rPr>
          <w:noProof/>
          <w:szCs w:val="22"/>
          <w:lang w:val="bg-BG"/>
        </w:rPr>
        <w:t>, попитайте Вашия лекар или фармацевт.</w:t>
      </w:r>
    </w:p>
    <w:p w:rsidR="00736B55" w:rsidRPr="008526CB" w:rsidRDefault="00736B55" w:rsidP="00736B55">
      <w:pPr>
        <w:numPr>
          <w:ilvl w:val="12"/>
          <w:numId w:val="0"/>
        </w:numPr>
        <w:tabs>
          <w:tab w:val="clear" w:pos="567"/>
        </w:tabs>
        <w:spacing w:line="240" w:lineRule="auto"/>
        <w:ind w:left="567" w:right="-2" w:hanging="567"/>
        <w:rPr>
          <w:noProof/>
          <w:szCs w:val="22"/>
          <w:lang w:val="bg-BG"/>
        </w:rPr>
      </w:pPr>
    </w:p>
    <w:p w:rsidR="00736B55" w:rsidRPr="008526CB" w:rsidRDefault="00736B55" w:rsidP="00736B55">
      <w:pPr>
        <w:numPr>
          <w:ilvl w:val="12"/>
          <w:numId w:val="0"/>
        </w:numPr>
        <w:tabs>
          <w:tab w:val="clear" w:pos="567"/>
        </w:tabs>
        <w:spacing w:line="240" w:lineRule="auto"/>
        <w:ind w:left="567" w:right="-2" w:hanging="567"/>
        <w:rPr>
          <w:noProof/>
          <w:szCs w:val="22"/>
          <w:lang w:val="bg-BG"/>
        </w:rPr>
      </w:pPr>
    </w:p>
    <w:p w:rsidR="00736B55" w:rsidRPr="008526CB" w:rsidRDefault="00736B55" w:rsidP="00736B55">
      <w:pPr>
        <w:keepNext/>
        <w:numPr>
          <w:ilvl w:val="12"/>
          <w:numId w:val="0"/>
        </w:numPr>
        <w:tabs>
          <w:tab w:val="clear" w:pos="567"/>
        </w:tabs>
        <w:spacing w:line="240" w:lineRule="auto"/>
        <w:ind w:left="567" w:hanging="567"/>
        <w:rPr>
          <w:noProof/>
          <w:szCs w:val="22"/>
          <w:lang w:val="bg-BG"/>
        </w:rPr>
      </w:pPr>
      <w:r w:rsidRPr="008526CB">
        <w:rPr>
          <w:b/>
          <w:noProof/>
          <w:szCs w:val="22"/>
          <w:lang w:val="bg-BG"/>
        </w:rPr>
        <w:t>4.</w:t>
      </w:r>
      <w:r w:rsidRPr="008526CB">
        <w:rPr>
          <w:b/>
          <w:noProof/>
          <w:szCs w:val="22"/>
          <w:lang w:val="bg-BG"/>
        </w:rPr>
        <w:tab/>
        <w:t>Възможни нежелани реакции</w:t>
      </w:r>
    </w:p>
    <w:p w:rsidR="00736B55" w:rsidRPr="008526CB" w:rsidRDefault="00736B55" w:rsidP="00736B55">
      <w:pPr>
        <w:keepNext/>
        <w:numPr>
          <w:ilvl w:val="12"/>
          <w:numId w:val="0"/>
        </w:numPr>
        <w:tabs>
          <w:tab w:val="clear" w:pos="567"/>
        </w:tabs>
        <w:spacing w:line="240" w:lineRule="auto"/>
        <w:ind w:left="567" w:hanging="567"/>
        <w:rPr>
          <w:noProof/>
          <w:szCs w:val="22"/>
          <w:lang w:val="bg-BG"/>
        </w:rPr>
      </w:pPr>
    </w:p>
    <w:p w:rsidR="00736B55" w:rsidRPr="008526CB" w:rsidRDefault="00736B55" w:rsidP="00736B55">
      <w:pPr>
        <w:numPr>
          <w:ilvl w:val="12"/>
          <w:numId w:val="0"/>
        </w:numPr>
        <w:tabs>
          <w:tab w:val="clear" w:pos="567"/>
        </w:tabs>
        <w:spacing w:line="240" w:lineRule="auto"/>
        <w:ind w:right="-29"/>
        <w:rPr>
          <w:noProof/>
          <w:szCs w:val="22"/>
          <w:lang w:val="bg-BG"/>
        </w:rPr>
      </w:pPr>
      <w:r w:rsidRPr="008526CB">
        <w:rPr>
          <w:noProof/>
          <w:szCs w:val="22"/>
          <w:lang w:val="bg-BG"/>
        </w:rPr>
        <w:t>Както всички лекарства, това лекарство може да предизвика нежелани реакции, въпреки че не всеки ги получава.</w:t>
      </w:r>
    </w:p>
    <w:p w:rsidR="00736B55" w:rsidRPr="008526CB" w:rsidRDefault="00736B55" w:rsidP="00736B55">
      <w:pPr>
        <w:numPr>
          <w:ilvl w:val="12"/>
          <w:numId w:val="0"/>
        </w:numPr>
        <w:tabs>
          <w:tab w:val="clear" w:pos="567"/>
        </w:tabs>
        <w:spacing w:line="240" w:lineRule="auto"/>
        <w:ind w:right="-29"/>
        <w:rPr>
          <w:noProof/>
          <w:szCs w:val="22"/>
          <w:lang w:val="bg-BG"/>
        </w:rPr>
      </w:pPr>
    </w:p>
    <w:p w:rsidR="00736B55" w:rsidRPr="008526CB" w:rsidRDefault="00736B55" w:rsidP="00736B55">
      <w:pPr>
        <w:keepNext/>
        <w:jc w:val="both"/>
        <w:rPr>
          <w:szCs w:val="22"/>
          <w:lang w:val="bg-BG"/>
        </w:rPr>
      </w:pPr>
      <w:r w:rsidRPr="008526CB">
        <w:rPr>
          <w:szCs w:val="22"/>
          <w:lang w:val="bg-BG"/>
        </w:rPr>
        <w:t>Тежката алергия е рядка (може да засегне до 1 на 1 000 човека). Симптомите са следните:</w:t>
      </w:r>
    </w:p>
    <w:p w:rsidR="00736B55" w:rsidRPr="008526CB" w:rsidRDefault="00736B55" w:rsidP="00736B55">
      <w:pPr>
        <w:keepNext/>
        <w:numPr>
          <w:ilvl w:val="0"/>
          <w:numId w:val="11"/>
        </w:numPr>
        <w:ind w:left="0" w:firstLine="0"/>
        <w:jc w:val="both"/>
        <w:rPr>
          <w:szCs w:val="22"/>
          <w:lang w:val="bg-BG"/>
        </w:rPr>
      </w:pPr>
      <w:r w:rsidRPr="008526CB">
        <w:rPr>
          <w:szCs w:val="22"/>
          <w:lang w:val="bg-BG"/>
        </w:rPr>
        <w:t>обрив по цялото тяло</w:t>
      </w:r>
      <w:r w:rsidRPr="008526CB">
        <w:rPr>
          <w:szCs w:val="22"/>
          <w:lang w:val="bg-BG"/>
        </w:rPr>
        <w:tab/>
      </w:r>
      <w:r w:rsidRPr="008526CB">
        <w:rPr>
          <w:szCs w:val="22"/>
          <w:lang w:val="bg-BG"/>
        </w:rPr>
        <w:tab/>
      </w:r>
      <w:r w:rsidRPr="008526CB">
        <w:rPr>
          <w:szCs w:val="22"/>
          <w:lang w:val="bg-BG"/>
        </w:rPr>
        <w:tab/>
      </w:r>
      <w:r w:rsidRPr="008526CB">
        <w:rPr>
          <w:szCs w:val="22"/>
          <w:lang w:val="bg-BG"/>
        </w:rPr>
        <w:sym w:font="Symbol" w:char="F0B7"/>
      </w:r>
      <w:r w:rsidRPr="008526CB">
        <w:rPr>
          <w:szCs w:val="22"/>
          <w:lang w:val="bg-BG"/>
        </w:rPr>
        <w:tab/>
        <w:t>спадане на кръвното налягане</w:t>
      </w:r>
    </w:p>
    <w:p w:rsidR="00736B55" w:rsidRPr="008526CB" w:rsidRDefault="00736B55" w:rsidP="00736B55">
      <w:pPr>
        <w:numPr>
          <w:ilvl w:val="0"/>
          <w:numId w:val="10"/>
        </w:numPr>
        <w:tabs>
          <w:tab w:val="clear" w:pos="567"/>
        </w:tabs>
        <w:spacing w:line="240" w:lineRule="auto"/>
        <w:ind w:right="11"/>
        <w:rPr>
          <w:szCs w:val="22"/>
          <w:lang w:val="bg-BG"/>
        </w:rPr>
      </w:pPr>
      <w:r w:rsidRPr="008526CB">
        <w:rPr>
          <w:szCs w:val="22"/>
          <w:lang w:val="bg-BG"/>
        </w:rPr>
        <w:t>затруднено дишане</w:t>
      </w:r>
      <w:r w:rsidRPr="008526CB">
        <w:rPr>
          <w:szCs w:val="22"/>
          <w:lang w:val="bg-BG"/>
        </w:rPr>
        <w:tab/>
      </w:r>
      <w:r w:rsidRPr="008526CB">
        <w:rPr>
          <w:szCs w:val="22"/>
          <w:lang w:val="bg-BG"/>
        </w:rPr>
        <w:tab/>
      </w:r>
      <w:r w:rsidRPr="008526CB">
        <w:rPr>
          <w:szCs w:val="22"/>
          <w:lang w:val="bg-BG"/>
        </w:rPr>
        <w:tab/>
      </w:r>
      <w:r w:rsidRPr="008526CB">
        <w:rPr>
          <w:szCs w:val="22"/>
          <w:lang w:val="bg-BG"/>
        </w:rPr>
        <w:sym w:font="Symbol" w:char="F0B7"/>
      </w:r>
      <w:r w:rsidRPr="008526CB">
        <w:rPr>
          <w:szCs w:val="22"/>
          <w:lang w:val="bg-BG"/>
        </w:rPr>
        <w:tab/>
        <w:t>ускорена сърдечна дейност</w:t>
      </w:r>
    </w:p>
    <w:p w:rsidR="00736B55" w:rsidRPr="008526CB" w:rsidRDefault="00736B55" w:rsidP="00736B55">
      <w:pPr>
        <w:numPr>
          <w:ilvl w:val="0"/>
          <w:numId w:val="10"/>
        </w:numPr>
        <w:tabs>
          <w:tab w:val="clear" w:pos="567"/>
        </w:tabs>
        <w:spacing w:line="240" w:lineRule="auto"/>
        <w:ind w:right="11"/>
        <w:rPr>
          <w:szCs w:val="22"/>
          <w:lang w:val="bg-BG"/>
        </w:rPr>
      </w:pPr>
      <w:r w:rsidRPr="008526CB">
        <w:rPr>
          <w:szCs w:val="22"/>
          <w:lang w:val="bg-BG"/>
        </w:rPr>
        <w:t>хриптящо дишане</w:t>
      </w:r>
      <w:r w:rsidRPr="008526CB">
        <w:rPr>
          <w:szCs w:val="22"/>
          <w:lang w:val="bg-BG"/>
        </w:rPr>
        <w:tab/>
      </w:r>
      <w:r w:rsidRPr="008526CB">
        <w:rPr>
          <w:szCs w:val="22"/>
          <w:lang w:val="bg-BG"/>
        </w:rPr>
        <w:tab/>
      </w:r>
      <w:r w:rsidRPr="008526CB">
        <w:rPr>
          <w:szCs w:val="22"/>
          <w:lang w:val="bg-BG"/>
        </w:rPr>
        <w:tab/>
      </w:r>
      <w:r w:rsidRPr="008526CB">
        <w:rPr>
          <w:szCs w:val="22"/>
          <w:lang w:val="bg-BG"/>
        </w:rPr>
        <w:sym w:font="Symbol" w:char="F0B7"/>
      </w:r>
      <w:r w:rsidRPr="008526CB">
        <w:rPr>
          <w:szCs w:val="22"/>
          <w:lang w:val="bg-BG"/>
        </w:rPr>
        <w:tab/>
        <w:t>изпотяване</w:t>
      </w:r>
    </w:p>
    <w:p w:rsidR="00736B55" w:rsidRPr="008526CB" w:rsidRDefault="00736B55" w:rsidP="00736B55">
      <w:pPr>
        <w:rPr>
          <w:szCs w:val="22"/>
          <w:lang w:val="bg-BG"/>
        </w:rPr>
      </w:pPr>
    </w:p>
    <w:p w:rsidR="00736B55" w:rsidRPr="008526CB" w:rsidRDefault="00736B55" w:rsidP="00736B55">
      <w:pPr>
        <w:rPr>
          <w:szCs w:val="22"/>
          <w:lang w:val="bg-BG"/>
        </w:rPr>
      </w:pPr>
      <w:r w:rsidRPr="008526CB">
        <w:rPr>
          <w:szCs w:val="22"/>
          <w:lang w:val="bg-BG"/>
        </w:rPr>
        <w:t>Ако смятате, че имате този тип инсулинова алергия с Humalog, незабавно се свържете с лекар.</w:t>
      </w:r>
    </w:p>
    <w:p w:rsidR="00736B55" w:rsidRPr="008526CB" w:rsidRDefault="00736B55" w:rsidP="00736B55">
      <w:pPr>
        <w:numPr>
          <w:ilvl w:val="12"/>
          <w:numId w:val="0"/>
        </w:numPr>
        <w:ind w:right="-29"/>
        <w:rPr>
          <w:noProof/>
          <w:szCs w:val="22"/>
          <w:lang w:val="bg-BG"/>
        </w:rPr>
      </w:pPr>
    </w:p>
    <w:p w:rsidR="00736B55" w:rsidRPr="008526CB" w:rsidRDefault="00736B55" w:rsidP="00736B55">
      <w:pPr>
        <w:rPr>
          <w:szCs w:val="22"/>
          <w:lang w:val="bg-BG"/>
        </w:rPr>
      </w:pPr>
      <w:r w:rsidRPr="008526CB">
        <w:rPr>
          <w:szCs w:val="22"/>
          <w:lang w:val="bg-BG"/>
        </w:rPr>
        <w:t>Локалната алергия е честа (може да засегне до 1 на 10 човека). Някои хора получават зачервяване, подуване или сърбеж около мястото на инжектиране на инсулин. Обикновено това отзвучава за няколко дни до няколко седмици. Ако това Ви се случи, информирайте Вашия лекар.</w:t>
      </w:r>
    </w:p>
    <w:p w:rsidR="00736B55" w:rsidRPr="008526CB" w:rsidRDefault="00736B55" w:rsidP="00736B55">
      <w:pPr>
        <w:numPr>
          <w:ilvl w:val="12"/>
          <w:numId w:val="0"/>
        </w:numPr>
        <w:ind w:right="-29"/>
        <w:rPr>
          <w:noProof/>
          <w:szCs w:val="22"/>
          <w:lang w:val="bg-BG"/>
        </w:rPr>
      </w:pPr>
    </w:p>
    <w:p w:rsidR="00736B55" w:rsidRPr="008526CB" w:rsidRDefault="00736B55" w:rsidP="00736B55">
      <w:pPr>
        <w:rPr>
          <w:szCs w:val="22"/>
          <w:lang w:val="bg-BG"/>
        </w:rPr>
      </w:pPr>
      <w:r w:rsidRPr="008526CB">
        <w:rPr>
          <w:szCs w:val="22"/>
          <w:lang w:val="bg-BG"/>
        </w:rPr>
        <w:t>Липодистрофията (задебеляване или хлътване на кожата) е нечеста (може да засегне до 1 на 100 човека). Ако забележите задебеляване или хлътване на кожата на мястото на инжектиране, информирайте Вашия лекар.</w:t>
      </w:r>
    </w:p>
    <w:p w:rsidR="00736B55" w:rsidRPr="008526CB" w:rsidRDefault="00736B55" w:rsidP="00736B55">
      <w:pPr>
        <w:rPr>
          <w:szCs w:val="22"/>
          <w:lang w:val="bg-BG"/>
        </w:rPr>
      </w:pPr>
    </w:p>
    <w:p w:rsidR="00736B55" w:rsidRPr="008526CB" w:rsidRDefault="00736B55" w:rsidP="00736B55">
      <w:pPr>
        <w:rPr>
          <w:szCs w:val="22"/>
          <w:lang w:val="bg-BG"/>
        </w:rPr>
      </w:pPr>
      <w:r w:rsidRPr="008526CB">
        <w:rPr>
          <w:szCs w:val="22"/>
          <w:lang w:val="bg-BG" w:eastAsia="de-DE"/>
        </w:rPr>
        <w:t>Има съобщения за оток (например, подуване на ръцете, глезените; задръжка на течности), особено при започване на лечението с инсулин или по време на промяна на лечението с цел подобряване на контрола на Вашата кръвна захар.</w:t>
      </w:r>
    </w:p>
    <w:p w:rsidR="00736B55" w:rsidRPr="008526CB" w:rsidRDefault="00736B55" w:rsidP="00736B55">
      <w:pPr>
        <w:tabs>
          <w:tab w:val="clear" w:pos="567"/>
        </w:tabs>
        <w:spacing w:line="240" w:lineRule="auto"/>
        <w:ind w:right="-2"/>
        <w:rPr>
          <w:noProof/>
          <w:szCs w:val="22"/>
          <w:lang w:val="bg-BG"/>
        </w:rPr>
      </w:pPr>
    </w:p>
    <w:p w:rsidR="00736B55" w:rsidRPr="008526CB" w:rsidRDefault="00736B55" w:rsidP="00736B55">
      <w:pPr>
        <w:numPr>
          <w:ilvl w:val="12"/>
          <w:numId w:val="0"/>
        </w:numPr>
        <w:tabs>
          <w:tab w:val="clear" w:pos="567"/>
          <w:tab w:val="left" w:pos="720"/>
        </w:tabs>
        <w:spacing w:line="240" w:lineRule="auto"/>
        <w:ind w:right="-2"/>
        <w:rPr>
          <w:b/>
          <w:szCs w:val="22"/>
          <w:lang w:val="bg-BG"/>
        </w:rPr>
      </w:pPr>
      <w:r w:rsidRPr="008526CB">
        <w:rPr>
          <w:b/>
          <w:szCs w:val="22"/>
          <w:lang w:val="bg-BG"/>
        </w:rPr>
        <w:t>Съобщаване на нежелани реакции</w:t>
      </w:r>
    </w:p>
    <w:p w:rsidR="00736B55" w:rsidRPr="008526CB" w:rsidRDefault="00736B55" w:rsidP="00736B55">
      <w:pPr>
        <w:ind w:right="-2"/>
        <w:rPr>
          <w:szCs w:val="22"/>
          <w:lang w:val="bg-BG"/>
        </w:rPr>
      </w:pPr>
      <w:r w:rsidRPr="008526CB">
        <w:rPr>
          <w:szCs w:val="22"/>
          <w:lang w:val="bg-BG"/>
        </w:rPr>
        <w:t xml:space="preserve">Ако </w:t>
      </w:r>
      <w:r w:rsidRPr="008526CB">
        <w:rPr>
          <w:noProof/>
          <w:szCs w:val="22"/>
          <w:lang w:val="bg-BG"/>
        </w:rPr>
        <w:t>получите някакви нежелани</w:t>
      </w:r>
      <w:r w:rsidRPr="008526CB">
        <w:rPr>
          <w:szCs w:val="22"/>
          <w:lang w:val="bg-BG"/>
        </w:rPr>
        <w:t xml:space="preserve"> лекарствени реакции</w:t>
      </w:r>
      <w:r w:rsidRPr="008526CB">
        <w:rPr>
          <w:noProof/>
          <w:szCs w:val="22"/>
          <w:lang w:val="bg-BG"/>
        </w:rPr>
        <w:t xml:space="preserve">, уведомете Вашия лекар или фармацевт. </w:t>
      </w:r>
      <w:r w:rsidRPr="008526CB">
        <w:rPr>
          <w:szCs w:val="22"/>
          <w:lang w:val="bg-BG"/>
        </w:rPr>
        <w:t>Това включва всички възможни неописани в тази листовка нежелани реакции</w:t>
      </w:r>
      <w:r w:rsidRPr="008526CB">
        <w:rPr>
          <w:noProof/>
          <w:szCs w:val="22"/>
          <w:lang w:val="bg-BG"/>
        </w:rPr>
        <w:t xml:space="preserve">. Можете също да съобщите нежелани реакции </w:t>
      </w:r>
      <w:r w:rsidRPr="008526CB">
        <w:rPr>
          <w:szCs w:val="22"/>
          <w:lang w:val="bg-BG"/>
        </w:rPr>
        <w:t xml:space="preserve">директно чрез </w:t>
      </w:r>
      <w:r w:rsidRPr="008526CB">
        <w:rPr>
          <w:noProof/>
          <w:szCs w:val="22"/>
          <w:highlight w:val="lightGray"/>
          <w:lang w:val="bg-BG"/>
        </w:rPr>
        <w:t xml:space="preserve">националната система за съобщаване, посочена в </w:t>
      </w:r>
      <w:hyperlink r:id="rId112" w:history="1">
        <w:r w:rsidRPr="008526CB">
          <w:rPr>
            <w:noProof/>
            <w:color w:val="0000FF"/>
            <w:szCs w:val="22"/>
            <w:highlight w:val="lightGray"/>
            <w:u w:val="single"/>
            <w:lang w:val="bg-BG"/>
          </w:rPr>
          <w:t>Приложение V</w:t>
        </w:r>
      </w:hyperlink>
      <w:r w:rsidRPr="008526CB">
        <w:rPr>
          <w:noProof/>
          <w:szCs w:val="22"/>
          <w:lang w:val="bg-BG"/>
        </w:rPr>
        <w:t xml:space="preserve">. </w:t>
      </w:r>
      <w:r w:rsidRPr="008526CB">
        <w:rPr>
          <w:szCs w:val="22"/>
          <w:lang w:val="bg-BG"/>
        </w:rPr>
        <w:t>Като съобщавате нежелани реакции, можете да дадете своя принос за получаване на повече информация относно безопасността на това лекарство.</w:t>
      </w:r>
    </w:p>
    <w:p w:rsidR="00736B55" w:rsidRPr="008526CB" w:rsidRDefault="00736B55" w:rsidP="00736B55">
      <w:pPr>
        <w:numPr>
          <w:ilvl w:val="12"/>
          <w:numId w:val="0"/>
        </w:numPr>
        <w:tabs>
          <w:tab w:val="clear" w:pos="567"/>
        </w:tabs>
        <w:spacing w:line="240" w:lineRule="auto"/>
        <w:ind w:left="567" w:right="-2" w:hanging="567"/>
        <w:rPr>
          <w:noProof/>
          <w:szCs w:val="22"/>
          <w:lang w:val="bg-BG"/>
        </w:rPr>
      </w:pPr>
    </w:p>
    <w:p w:rsidR="00736B55" w:rsidRPr="008526CB" w:rsidRDefault="00736B55" w:rsidP="00736B55">
      <w:pPr>
        <w:keepNext/>
        <w:tabs>
          <w:tab w:val="clear" w:pos="567"/>
        </w:tabs>
        <w:spacing w:line="240" w:lineRule="auto"/>
        <w:rPr>
          <w:b/>
          <w:lang w:val="bg-BG"/>
        </w:rPr>
      </w:pPr>
      <w:r w:rsidRPr="008526CB">
        <w:rPr>
          <w:b/>
          <w:lang w:val="bg-BG"/>
        </w:rPr>
        <w:t>Основни проблеми на диабета</w:t>
      </w:r>
    </w:p>
    <w:p w:rsidR="00736B55" w:rsidRPr="008526CB" w:rsidRDefault="00736B55" w:rsidP="00736B55">
      <w:pPr>
        <w:keepNext/>
        <w:tabs>
          <w:tab w:val="clear" w:pos="567"/>
        </w:tabs>
        <w:spacing w:line="240" w:lineRule="auto"/>
        <w:rPr>
          <w:lang w:val="bg-BG"/>
        </w:rPr>
      </w:pPr>
    </w:p>
    <w:p w:rsidR="00736B55" w:rsidRPr="008526CB" w:rsidRDefault="00736B55" w:rsidP="00736B55">
      <w:pPr>
        <w:keepNext/>
        <w:tabs>
          <w:tab w:val="clear" w:pos="567"/>
        </w:tabs>
        <w:spacing w:line="240" w:lineRule="auto"/>
        <w:rPr>
          <w:b/>
          <w:lang w:val="bg-BG"/>
        </w:rPr>
      </w:pPr>
      <w:r w:rsidRPr="008526CB">
        <w:rPr>
          <w:b/>
          <w:lang w:val="bg-BG"/>
        </w:rPr>
        <w:t>А.</w:t>
      </w:r>
      <w:r w:rsidRPr="008526CB">
        <w:rPr>
          <w:b/>
          <w:lang w:val="bg-BG"/>
        </w:rPr>
        <w:tab/>
        <w:t>Хипогликемия</w:t>
      </w:r>
    </w:p>
    <w:p w:rsidR="00736B55" w:rsidRPr="008526CB" w:rsidRDefault="00736B55" w:rsidP="00736B55">
      <w:pPr>
        <w:tabs>
          <w:tab w:val="clear" w:pos="567"/>
        </w:tabs>
        <w:spacing w:line="240" w:lineRule="auto"/>
        <w:rPr>
          <w:lang w:val="bg-BG"/>
        </w:rPr>
      </w:pPr>
      <w:r w:rsidRPr="008526CB">
        <w:rPr>
          <w:lang w:val="bg-BG"/>
        </w:rPr>
        <w:t>Хипогликемия (ниска кръвна захар) означава, че няма достатъчно захар в кръвта. Тя може да бъде предизвикана ако:</w:t>
      </w:r>
    </w:p>
    <w:p w:rsidR="00736B55" w:rsidRPr="008526CB" w:rsidRDefault="00736B55" w:rsidP="00736B55">
      <w:pPr>
        <w:numPr>
          <w:ilvl w:val="0"/>
          <w:numId w:val="12"/>
        </w:numPr>
        <w:tabs>
          <w:tab w:val="clear" w:pos="567"/>
        </w:tabs>
        <w:spacing w:line="240" w:lineRule="auto"/>
        <w:rPr>
          <w:lang w:val="bg-BG"/>
        </w:rPr>
      </w:pPr>
      <w:r w:rsidRPr="008526CB">
        <w:rPr>
          <w:lang w:val="bg-BG"/>
        </w:rPr>
        <w:t xml:space="preserve">взимате твърде много </w:t>
      </w:r>
      <w:r w:rsidRPr="008526CB">
        <w:rPr>
          <w:szCs w:val="22"/>
          <w:lang w:val="bg-BG"/>
        </w:rPr>
        <w:t>Humalog</w:t>
      </w:r>
      <w:r w:rsidRPr="008526CB">
        <w:rPr>
          <w:b/>
          <w:szCs w:val="22"/>
          <w:lang w:val="bg-BG"/>
        </w:rPr>
        <w:t xml:space="preserve"> </w:t>
      </w:r>
      <w:r w:rsidRPr="008526CB">
        <w:rPr>
          <w:lang w:val="bg-BG"/>
        </w:rPr>
        <w:t>или друг инсулин;</w:t>
      </w:r>
    </w:p>
    <w:p w:rsidR="00736B55" w:rsidRPr="008526CB" w:rsidRDefault="00736B55" w:rsidP="00736B55">
      <w:pPr>
        <w:numPr>
          <w:ilvl w:val="0"/>
          <w:numId w:val="12"/>
        </w:numPr>
        <w:tabs>
          <w:tab w:val="clear" w:pos="567"/>
        </w:tabs>
        <w:spacing w:line="240" w:lineRule="auto"/>
        <w:rPr>
          <w:lang w:val="bg-BG"/>
        </w:rPr>
      </w:pPr>
      <w:r w:rsidRPr="008526CB">
        <w:rPr>
          <w:lang w:val="bg-BG"/>
        </w:rPr>
        <w:t>изпуснете или забавите храненето или промените Вашата диета;</w:t>
      </w:r>
    </w:p>
    <w:p w:rsidR="00736B55" w:rsidRPr="008526CB" w:rsidRDefault="00736B55" w:rsidP="00736B55">
      <w:pPr>
        <w:numPr>
          <w:ilvl w:val="0"/>
          <w:numId w:val="12"/>
        </w:numPr>
        <w:tabs>
          <w:tab w:val="clear" w:pos="567"/>
        </w:tabs>
        <w:spacing w:line="240" w:lineRule="auto"/>
        <w:rPr>
          <w:lang w:val="bg-BG"/>
        </w:rPr>
      </w:pPr>
      <w:r w:rsidRPr="008526CB">
        <w:rPr>
          <w:lang w:val="bg-BG"/>
        </w:rPr>
        <w:t>извършвате физическо натоварване или работите твърде много непосредствено преди или след ядене;</w:t>
      </w:r>
    </w:p>
    <w:p w:rsidR="00736B55" w:rsidRPr="008526CB" w:rsidRDefault="00736B55" w:rsidP="00736B55">
      <w:pPr>
        <w:numPr>
          <w:ilvl w:val="0"/>
          <w:numId w:val="12"/>
        </w:numPr>
        <w:tabs>
          <w:tab w:val="clear" w:pos="567"/>
        </w:tabs>
        <w:spacing w:line="240" w:lineRule="auto"/>
        <w:rPr>
          <w:lang w:val="bg-BG"/>
        </w:rPr>
      </w:pPr>
      <w:r w:rsidRPr="008526CB">
        <w:rPr>
          <w:lang w:val="bg-BG"/>
        </w:rPr>
        <w:t>имате инфекция или заболяване (особено диария или повръщане);</w:t>
      </w:r>
    </w:p>
    <w:p w:rsidR="00736B55" w:rsidRPr="008526CB" w:rsidRDefault="00736B55" w:rsidP="00736B55">
      <w:pPr>
        <w:numPr>
          <w:ilvl w:val="0"/>
          <w:numId w:val="12"/>
        </w:numPr>
        <w:tabs>
          <w:tab w:val="clear" w:pos="567"/>
        </w:tabs>
        <w:spacing w:line="240" w:lineRule="auto"/>
        <w:rPr>
          <w:lang w:val="bg-BG"/>
        </w:rPr>
      </w:pPr>
      <w:r w:rsidRPr="008526CB">
        <w:rPr>
          <w:lang w:val="bg-BG"/>
        </w:rPr>
        <w:t>има промяна в нуждите Ви от инсулин; или</w:t>
      </w:r>
    </w:p>
    <w:p w:rsidR="00736B55" w:rsidRPr="008526CB" w:rsidRDefault="00736B55" w:rsidP="00736B55">
      <w:pPr>
        <w:numPr>
          <w:ilvl w:val="0"/>
          <w:numId w:val="12"/>
        </w:numPr>
        <w:tabs>
          <w:tab w:val="clear" w:pos="567"/>
        </w:tabs>
        <w:spacing w:line="240" w:lineRule="auto"/>
        <w:rPr>
          <w:lang w:val="bg-BG"/>
        </w:rPr>
      </w:pPr>
      <w:r w:rsidRPr="008526CB">
        <w:rPr>
          <w:lang w:val="bg-BG"/>
        </w:rPr>
        <w:t>имате проблем с бъбреците или черния дроб, чието състояние се влошава.</w:t>
      </w:r>
    </w:p>
    <w:p w:rsidR="00736B55" w:rsidRPr="008526CB" w:rsidRDefault="00736B55" w:rsidP="00736B55">
      <w:pPr>
        <w:tabs>
          <w:tab w:val="clear" w:pos="567"/>
        </w:tabs>
        <w:spacing w:line="240" w:lineRule="auto"/>
        <w:rPr>
          <w:lang w:val="bg-BG"/>
        </w:rPr>
      </w:pPr>
    </w:p>
    <w:p w:rsidR="00736B55" w:rsidRPr="008526CB" w:rsidRDefault="00736B55" w:rsidP="00736B55">
      <w:pPr>
        <w:tabs>
          <w:tab w:val="clear" w:pos="567"/>
        </w:tabs>
        <w:spacing w:line="240" w:lineRule="auto"/>
        <w:rPr>
          <w:lang w:val="bg-BG"/>
        </w:rPr>
      </w:pPr>
      <w:r w:rsidRPr="008526CB">
        <w:rPr>
          <w:lang w:val="bg-BG"/>
        </w:rPr>
        <w:t>Алкохолът и някои лекарства могат да повлияят на нивата на Вашата кръвна захар (вижте точка 2).</w:t>
      </w:r>
    </w:p>
    <w:p w:rsidR="00736B55" w:rsidRPr="008526CB" w:rsidRDefault="00736B55" w:rsidP="00736B55">
      <w:pPr>
        <w:tabs>
          <w:tab w:val="clear" w:pos="567"/>
        </w:tabs>
        <w:spacing w:line="240" w:lineRule="auto"/>
        <w:rPr>
          <w:lang w:val="bg-BG"/>
        </w:rPr>
      </w:pPr>
    </w:p>
    <w:p w:rsidR="00736B55" w:rsidRPr="008526CB" w:rsidRDefault="00736B55" w:rsidP="00736B55">
      <w:pPr>
        <w:tabs>
          <w:tab w:val="clear" w:pos="567"/>
        </w:tabs>
        <w:spacing w:line="240" w:lineRule="auto"/>
        <w:rPr>
          <w:lang w:val="bg-BG"/>
        </w:rPr>
      </w:pPr>
      <w:r w:rsidRPr="008526CB">
        <w:rPr>
          <w:lang w:val="bg-BG"/>
        </w:rPr>
        <w:t>Първите симптоми на ниска кръвна захар обикновено се появяват бързо и включват следното:</w:t>
      </w:r>
    </w:p>
    <w:p w:rsidR="00736B55" w:rsidRPr="008526CB" w:rsidRDefault="00736B55" w:rsidP="00736B55">
      <w:pPr>
        <w:numPr>
          <w:ilvl w:val="0"/>
          <w:numId w:val="13"/>
        </w:numPr>
        <w:tabs>
          <w:tab w:val="clear" w:pos="567"/>
        </w:tabs>
        <w:spacing w:line="240" w:lineRule="auto"/>
        <w:rPr>
          <w:lang w:val="bg-BG"/>
        </w:rPr>
      </w:pPr>
      <w:r w:rsidRPr="008526CB">
        <w:rPr>
          <w:lang w:val="bg-BG"/>
        </w:rPr>
        <w:t>отпадналост</w:t>
      </w:r>
      <w:r w:rsidRPr="008526CB">
        <w:rPr>
          <w:lang w:val="bg-BG"/>
        </w:rPr>
        <w:tab/>
      </w:r>
      <w:r w:rsidRPr="008526CB">
        <w:rPr>
          <w:lang w:val="bg-BG"/>
        </w:rPr>
        <w:tab/>
      </w:r>
      <w:r w:rsidRPr="008526CB">
        <w:rPr>
          <w:lang w:val="bg-BG"/>
        </w:rPr>
        <w:tab/>
      </w:r>
      <w:r w:rsidRPr="008526CB">
        <w:rPr>
          <w:lang w:val="bg-BG"/>
        </w:rPr>
        <w:sym w:font="Symbol" w:char="F0B7"/>
      </w:r>
      <w:r w:rsidRPr="008526CB">
        <w:rPr>
          <w:lang w:val="bg-BG"/>
        </w:rPr>
        <w:tab/>
        <w:t>ускорена сърдечна дейност</w:t>
      </w:r>
    </w:p>
    <w:p w:rsidR="00736B55" w:rsidRPr="008526CB" w:rsidRDefault="00736B55" w:rsidP="00736B55">
      <w:pPr>
        <w:numPr>
          <w:ilvl w:val="0"/>
          <w:numId w:val="13"/>
        </w:numPr>
        <w:tabs>
          <w:tab w:val="clear" w:pos="567"/>
        </w:tabs>
        <w:spacing w:line="240" w:lineRule="auto"/>
        <w:rPr>
          <w:lang w:val="bg-BG"/>
        </w:rPr>
      </w:pPr>
      <w:r w:rsidRPr="008526CB">
        <w:rPr>
          <w:lang w:val="bg-BG"/>
        </w:rPr>
        <w:t>нервност или треперене</w:t>
      </w:r>
      <w:r w:rsidRPr="008526CB">
        <w:rPr>
          <w:lang w:val="bg-BG"/>
        </w:rPr>
        <w:tab/>
      </w:r>
      <w:r w:rsidRPr="008526CB">
        <w:rPr>
          <w:lang w:val="bg-BG"/>
        </w:rPr>
        <w:tab/>
      </w:r>
      <w:r w:rsidRPr="008526CB">
        <w:rPr>
          <w:lang w:val="bg-BG"/>
        </w:rPr>
        <w:sym w:font="Symbol" w:char="F0B7"/>
      </w:r>
      <w:r w:rsidRPr="008526CB">
        <w:rPr>
          <w:lang w:val="bg-BG"/>
        </w:rPr>
        <w:tab/>
        <w:t>позиви за повръщане</w:t>
      </w:r>
    </w:p>
    <w:p w:rsidR="00736B55" w:rsidRPr="008526CB" w:rsidRDefault="00736B55" w:rsidP="00736B55">
      <w:pPr>
        <w:numPr>
          <w:ilvl w:val="0"/>
          <w:numId w:val="13"/>
        </w:numPr>
        <w:tabs>
          <w:tab w:val="clear" w:pos="567"/>
        </w:tabs>
        <w:spacing w:line="240" w:lineRule="auto"/>
        <w:rPr>
          <w:lang w:val="bg-BG"/>
        </w:rPr>
      </w:pPr>
      <w:r w:rsidRPr="008526CB">
        <w:rPr>
          <w:lang w:val="bg-BG"/>
        </w:rPr>
        <w:t>главоболие</w:t>
      </w:r>
      <w:r w:rsidRPr="008526CB">
        <w:rPr>
          <w:lang w:val="bg-BG"/>
        </w:rPr>
        <w:tab/>
      </w:r>
      <w:r w:rsidRPr="008526CB">
        <w:rPr>
          <w:lang w:val="bg-BG"/>
        </w:rPr>
        <w:tab/>
      </w:r>
      <w:r w:rsidRPr="008526CB">
        <w:rPr>
          <w:lang w:val="bg-BG"/>
        </w:rPr>
        <w:tab/>
      </w:r>
      <w:r>
        <w:rPr>
          <w:lang w:val="bg-BG"/>
        </w:rPr>
        <w:tab/>
      </w:r>
      <w:r w:rsidRPr="008526CB">
        <w:rPr>
          <w:lang w:val="bg-BG"/>
        </w:rPr>
        <w:sym w:font="Symbol" w:char="F0B7"/>
      </w:r>
      <w:r w:rsidRPr="008526CB">
        <w:rPr>
          <w:lang w:val="bg-BG"/>
        </w:rPr>
        <w:tab/>
        <w:t>студена пот</w:t>
      </w:r>
    </w:p>
    <w:p w:rsidR="00736B55" w:rsidRPr="008526CB" w:rsidRDefault="00736B55" w:rsidP="00736B55">
      <w:pPr>
        <w:tabs>
          <w:tab w:val="clear" w:pos="567"/>
        </w:tabs>
        <w:spacing w:line="240" w:lineRule="auto"/>
        <w:rPr>
          <w:lang w:val="bg-BG"/>
        </w:rPr>
      </w:pPr>
    </w:p>
    <w:p w:rsidR="00736B55" w:rsidRPr="008526CB" w:rsidRDefault="00736B55" w:rsidP="00736B55">
      <w:pPr>
        <w:tabs>
          <w:tab w:val="clear" w:pos="567"/>
        </w:tabs>
        <w:spacing w:line="240" w:lineRule="auto"/>
        <w:rPr>
          <w:lang w:val="bg-BG"/>
        </w:rPr>
      </w:pPr>
      <w:r w:rsidRPr="008526CB">
        <w:rPr>
          <w:lang w:val="bg-BG"/>
        </w:rPr>
        <w:t>Докато не сте уверени, че можете да разпознавате Вашите предупредителни симптоми, избягвайте ситуации като например шофиране, в които Вие и другите ще бъдете изложени на риск, вследствие на хипогликемията.</w:t>
      </w:r>
    </w:p>
    <w:p w:rsidR="00736B55" w:rsidRPr="008526CB" w:rsidRDefault="00736B55" w:rsidP="00736B55">
      <w:pPr>
        <w:tabs>
          <w:tab w:val="clear" w:pos="567"/>
        </w:tabs>
        <w:spacing w:line="240" w:lineRule="auto"/>
        <w:rPr>
          <w:lang w:val="bg-BG"/>
        </w:rPr>
      </w:pPr>
    </w:p>
    <w:p w:rsidR="00736B55" w:rsidRPr="008526CB" w:rsidRDefault="00736B55" w:rsidP="00736B55">
      <w:pPr>
        <w:keepNext/>
        <w:tabs>
          <w:tab w:val="clear" w:pos="567"/>
        </w:tabs>
        <w:spacing w:line="240" w:lineRule="auto"/>
        <w:rPr>
          <w:b/>
          <w:lang w:val="bg-BG"/>
        </w:rPr>
      </w:pPr>
      <w:r w:rsidRPr="008526CB">
        <w:rPr>
          <w:b/>
          <w:lang w:val="bg-BG"/>
        </w:rPr>
        <w:t>Б.</w:t>
      </w:r>
      <w:r w:rsidRPr="008526CB">
        <w:rPr>
          <w:b/>
          <w:lang w:val="bg-BG"/>
        </w:rPr>
        <w:tab/>
        <w:t>Хипергликемия и диабетна кетоацидоза</w:t>
      </w:r>
    </w:p>
    <w:p w:rsidR="00736B55" w:rsidRPr="008526CB" w:rsidRDefault="00736B55" w:rsidP="00736B55">
      <w:pPr>
        <w:tabs>
          <w:tab w:val="clear" w:pos="567"/>
        </w:tabs>
        <w:spacing w:line="240" w:lineRule="auto"/>
        <w:jc w:val="both"/>
        <w:rPr>
          <w:lang w:val="bg-BG"/>
        </w:rPr>
      </w:pPr>
      <w:r w:rsidRPr="008526CB">
        <w:rPr>
          <w:lang w:val="bg-BG"/>
        </w:rPr>
        <w:t>Хипергликемия (твърде много захар в кръвта) означава, че Вашият организъм няма достатъчно инсулин. Хипергликемията може да бъде предизвикана от това, че :</w:t>
      </w:r>
    </w:p>
    <w:p w:rsidR="00736B55" w:rsidRPr="008526CB" w:rsidRDefault="00736B55" w:rsidP="00736B55">
      <w:pPr>
        <w:tabs>
          <w:tab w:val="clear" w:pos="567"/>
        </w:tabs>
        <w:spacing w:line="240" w:lineRule="auto"/>
        <w:jc w:val="both"/>
        <w:rPr>
          <w:lang w:val="bg-BG"/>
        </w:rPr>
      </w:pPr>
      <w:r w:rsidRPr="008526CB">
        <w:rPr>
          <w:lang w:val="bg-BG"/>
        </w:rPr>
        <w:sym w:font="Symbol" w:char="F0B7"/>
      </w:r>
      <w:r w:rsidRPr="008526CB">
        <w:rPr>
          <w:lang w:val="bg-BG"/>
        </w:rPr>
        <w:tab/>
        <w:t xml:space="preserve">не взимате </w:t>
      </w:r>
      <w:r w:rsidRPr="008526CB">
        <w:rPr>
          <w:szCs w:val="22"/>
          <w:lang w:val="bg-BG"/>
        </w:rPr>
        <w:t>Humalog, предназначен за Вас,</w:t>
      </w:r>
      <w:r w:rsidRPr="008526CB">
        <w:rPr>
          <w:lang w:val="bg-BG"/>
        </w:rPr>
        <w:t xml:space="preserve"> или друг инсулин;</w:t>
      </w:r>
    </w:p>
    <w:p w:rsidR="00736B55" w:rsidRPr="008526CB" w:rsidRDefault="00736B55" w:rsidP="00736B55">
      <w:pPr>
        <w:tabs>
          <w:tab w:val="clear" w:pos="567"/>
        </w:tabs>
        <w:spacing w:line="240" w:lineRule="auto"/>
        <w:jc w:val="both"/>
        <w:rPr>
          <w:lang w:val="bg-BG"/>
        </w:rPr>
      </w:pPr>
      <w:r w:rsidRPr="008526CB">
        <w:rPr>
          <w:lang w:val="bg-BG"/>
        </w:rPr>
        <w:sym w:font="Symbol" w:char="F0B7"/>
      </w:r>
      <w:r w:rsidRPr="008526CB">
        <w:rPr>
          <w:lang w:val="bg-BG"/>
        </w:rPr>
        <w:tab/>
        <w:t>взимате по</w:t>
      </w:r>
      <w:r w:rsidRPr="008526CB">
        <w:rPr>
          <w:lang w:val="bg-BG"/>
        </w:rPr>
        <w:noBreakHyphen/>
        <w:t>малко инсулин, отколкото Ви е казал Вашият лекар;</w:t>
      </w:r>
    </w:p>
    <w:p w:rsidR="00736B55" w:rsidRPr="008526CB" w:rsidRDefault="00736B55" w:rsidP="00736B55">
      <w:pPr>
        <w:tabs>
          <w:tab w:val="clear" w:pos="567"/>
        </w:tabs>
        <w:spacing w:line="240" w:lineRule="auto"/>
        <w:jc w:val="both"/>
        <w:rPr>
          <w:lang w:val="bg-BG"/>
        </w:rPr>
      </w:pPr>
      <w:r w:rsidRPr="008526CB">
        <w:rPr>
          <w:lang w:val="bg-BG"/>
        </w:rPr>
        <w:sym w:font="Symbol" w:char="F0B7"/>
      </w:r>
      <w:r w:rsidRPr="008526CB">
        <w:rPr>
          <w:lang w:val="bg-BG"/>
        </w:rPr>
        <w:tab/>
        <w:t>храните се много повече, отколкото диетата Ви позволява; или</w:t>
      </w:r>
    </w:p>
    <w:p w:rsidR="00736B55" w:rsidRPr="008526CB" w:rsidRDefault="00736B55" w:rsidP="00736B55">
      <w:pPr>
        <w:tabs>
          <w:tab w:val="clear" w:pos="567"/>
        </w:tabs>
        <w:spacing w:line="240" w:lineRule="auto"/>
        <w:jc w:val="both"/>
        <w:rPr>
          <w:lang w:val="bg-BG"/>
        </w:rPr>
      </w:pPr>
      <w:r w:rsidRPr="008526CB">
        <w:rPr>
          <w:lang w:val="bg-BG"/>
        </w:rPr>
        <w:sym w:font="Symbol" w:char="F0B7"/>
      </w:r>
      <w:r w:rsidRPr="008526CB">
        <w:rPr>
          <w:lang w:val="bg-BG"/>
        </w:rPr>
        <w:tab/>
        <w:t>имате температура, инфекция или емоционален стрес.</w:t>
      </w:r>
    </w:p>
    <w:p w:rsidR="00736B55" w:rsidRPr="008526CB" w:rsidRDefault="00736B55" w:rsidP="00736B55">
      <w:pPr>
        <w:tabs>
          <w:tab w:val="clear" w:pos="567"/>
        </w:tabs>
        <w:spacing w:line="240" w:lineRule="auto"/>
        <w:jc w:val="both"/>
        <w:rPr>
          <w:lang w:val="bg-BG"/>
        </w:rPr>
      </w:pPr>
    </w:p>
    <w:p w:rsidR="00736B55" w:rsidRPr="008526CB" w:rsidRDefault="00736B55" w:rsidP="00736B55">
      <w:pPr>
        <w:tabs>
          <w:tab w:val="clear" w:pos="567"/>
        </w:tabs>
        <w:spacing w:line="240" w:lineRule="auto"/>
        <w:jc w:val="both"/>
        <w:rPr>
          <w:lang w:val="bg-BG"/>
        </w:rPr>
      </w:pPr>
      <w:r w:rsidRPr="008526CB">
        <w:rPr>
          <w:lang w:val="bg-BG"/>
        </w:rPr>
        <w:t>Хипергликемията може да доведе до диабетна кетоацидоза. Първите симптоми се появяват бавно след много часове или дни. Симптомите включват следното:</w:t>
      </w:r>
    </w:p>
    <w:p w:rsidR="00736B55" w:rsidRPr="008526CB" w:rsidRDefault="00736B55" w:rsidP="00736B55">
      <w:pPr>
        <w:numPr>
          <w:ilvl w:val="0"/>
          <w:numId w:val="14"/>
        </w:numPr>
        <w:tabs>
          <w:tab w:val="clear" w:pos="567"/>
        </w:tabs>
        <w:spacing w:line="240" w:lineRule="auto"/>
        <w:rPr>
          <w:lang w:val="bg-BG"/>
        </w:rPr>
      </w:pPr>
      <w:r w:rsidRPr="008526CB">
        <w:rPr>
          <w:lang w:val="bg-BG"/>
        </w:rPr>
        <w:t>сънливост</w:t>
      </w:r>
      <w:r w:rsidRPr="008526CB">
        <w:rPr>
          <w:lang w:val="bg-BG"/>
        </w:rPr>
        <w:tab/>
      </w:r>
      <w:r w:rsidRPr="008526CB">
        <w:rPr>
          <w:lang w:val="bg-BG"/>
        </w:rPr>
        <w:tab/>
      </w:r>
      <w:r w:rsidRPr="008526CB">
        <w:rPr>
          <w:lang w:val="bg-BG"/>
        </w:rPr>
        <w:tab/>
      </w:r>
      <w:r>
        <w:rPr>
          <w:lang w:val="bg-BG"/>
        </w:rPr>
        <w:tab/>
      </w:r>
      <w:r w:rsidRPr="008526CB">
        <w:rPr>
          <w:lang w:val="bg-BG"/>
        </w:rPr>
        <w:sym w:font="Symbol" w:char="F0B7"/>
      </w:r>
      <w:r w:rsidRPr="008526CB">
        <w:rPr>
          <w:lang w:val="bg-BG"/>
        </w:rPr>
        <w:tab/>
        <w:t>липса на апетит</w:t>
      </w:r>
    </w:p>
    <w:p w:rsidR="00736B55" w:rsidRPr="008526CB" w:rsidRDefault="00736B55" w:rsidP="00736B55">
      <w:pPr>
        <w:numPr>
          <w:ilvl w:val="0"/>
          <w:numId w:val="14"/>
        </w:numPr>
        <w:tabs>
          <w:tab w:val="clear" w:pos="567"/>
        </w:tabs>
        <w:spacing w:line="240" w:lineRule="auto"/>
        <w:rPr>
          <w:lang w:val="bg-BG"/>
        </w:rPr>
      </w:pPr>
      <w:r w:rsidRPr="008526CB">
        <w:rPr>
          <w:lang w:val="bg-BG"/>
        </w:rPr>
        <w:t>зачервено лице</w:t>
      </w:r>
      <w:r w:rsidRPr="008526CB">
        <w:rPr>
          <w:lang w:val="bg-BG"/>
        </w:rPr>
        <w:tab/>
      </w:r>
      <w:r w:rsidRPr="008526CB">
        <w:rPr>
          <w:lang w:val="bg-BG"/>
        </w:rPr>
        <w:tab/>
      </w:r>
      <w:r w:rsidRPr="008526CB">
        <w:rPr>
          <w:lang w:val="bg-BG"/>
        </w:rPr>
        <w:tab/>
      </w:r>
      <w:r w:rsidRPr="008526CB">
        <w:rPr>
          <w:lang w:val="bg-BG"/>
        </w:rPr>
        <w:sym w:font="Symbol" w:char="F0B7"/>
      </w:r>
      <w:r w:rsidRPr="008526CB">
        <w:rPr>
          <w:lang w:val="bg-BG"/>
        </w:rPr>
        <w:tab/>
        <w:t>дъх с мирис на плодове</w:t>
      </w:r>
    </w:p>
    <w:p w:rsidR="00736B55" w:rsidRPr="008526CB" w:rsidRDefault="00736B55" w:rsidP="00736B55">
      <w:pPr>
        <w:numPr>
          <w:ilvl w:val="0"/>
          <w:numId w:val="14"/>
        </w:numPr>
        <w:tabs>
          <w:tab w:val="clear" w:pos="567"/>
        </w:tabs>
        <w:spacing w:line="240" w:lineRule="auto"/>
        <w:rPr>
          <w:lang w:val="bg-BG"/>
        </w:rPr>
      </w:pPr>
      <w:r w:rsidRPr="008526CB">
        <w:rPr>
          <w:lang w:val="bg-BG"/>
        </w:rPr>
        <w:t>жажда</w:t>
      </w:r>
      <w:r w:rsidRPr="008526CB">
        <w:rPr>
          <w:lang w:val="bg-BG"/>
        </w:rPr>
        <w:tab/>
      </w:r>
      <w:r w:rsidRPr="008526CB">
        <w:rPr>
          <w:lang w:val="bg-BG"/>
        </w:rPr>
        <w:tab/>
      </w:r>
      <w:r w:rsidRPr="008526CB">
        <w:rPr>
          <w:lang w:val="bg-BG"/>
        </w:rPr>
        <w:tab/>
      </w:r>
      <w:r w:rsidRPr="008526CB">
        <w:rPr>
          <w:lang w:val="bg-BG"/>
        </w:rPr>
        <w:tab/>
      </w:r>
      <w:r w:rsidRPr="008526CB">
        <w:rPr>
          <w:lang w:val="bg-BG"/>
        </w:rPr>
        <w:sym w:font="Symbol" w:char="F0B7"/>
      </w:r>
      <w:r w:rsidRPr="008526CB">
        <w:rPr>
          <w:lang w:val="bg-BG"/>
        </w:rPr>
        <w:tab/>
        <w:t>позиви за повръщане или повръщане</w:t>
      </w:r>
    </w:p>
    <w:p w:rsidR="00736B55" w:rsidRPr="008526CB" w:rsidRDefault="00736B55" w:rsidP="00736B55">
      <w:pPr>
        <w:tabs>
          <w:tab w:val="clear" w:pos="567"/>
        </w:tabs>
        <w:spacing w:line="240" w:lineRule="auto"/>
        <w:rPr>
          <w:lang w:val="bg-BG"/>
        </w:rPr>
      </w:pPr>
    </w:p>
    <w:p w:rsidR="00736B55" w:rsidRPr="008526CB" w:rsidRDefault="00736B55" w:rsidP="00736B55">
      <w:pPr>
        <w:tabs>
          <w:tab w:val="clear" w:pos="567"/>
        </w:tabs>
        <w:spacing w:line="240" w:lineRule="auto"/>
        <w:rPr>
          <w:b/>
          <w:bCs/>
          <w:lang w:val="bg-BG"/>
        </w:rPr>
      </w:pPr>
      <w:r w:rsidRPr="008526CB">
        <w:rPr>
          <w:lang w:val="bg-BG"/>
        </w:rPr>
        <w:t xml:space="preserve">Тежките симптоми са тежко дишане и ускорен пулс. </w:t>
      </w:r>
      <w:r w:rsidRPr="008526CB">
        <w:rPr>
          <w:b/>
          <w:bCs/>
          <w:lang w:val="bg-BG"/>
        </w:rPr>
        <w:t>Потърсете медицинска помощ незабавно.</w:t>
      </w:r>
    </w:p>
    <w:p w:rsidR="00736B55" w:rsidRPr="008526CB" w:rsidRDefault="00736B55" w:rsidP="00736B55">
      <w:pPr>
        <w:numPr>
          <w:ilvl w:val="12"/>
          <w:numId w:val="0"/>
        </w:numPr>
        <w:tabs>
          <w:tab w:val="clear" w:pos="567"/>
        </w:tabs>
        <w:spacing w:line="240" w:lineRule="auto"/>
        <w:ind w:left="567" w:right="-2" w:hanging="567"/>
        <w:rPr>
          <w:noProof/>
          <w:szCs w:val="22"/>
          <w:lang w:val="bg-BG"/>
        </w:rPr>
      </w:pPr>
    </w:p>
    <w:p w:rsidR="00736B55" w:rsidRPr="008526CB" w:rsidRDefault="00736B55" w:rsidP="00736B55">
      <w:pPr>
        <w:keepNext/>
        <w:tabs>
          <w:tab w:val="clear" w:pos="567"/>
        </w:tabs>
        <w:spacing w:line="240" w:lineRule="auto"/>
        <w:rPr>
          <w:b/>
          <w:lang w:val="bg-BG"/>
        </w:rPr>
      </w:pPr>
      <w:r w:rsidRPr="008526CB">
        <w:rPr>
          <w:b/>
          <w:lang w:val="bg-BG"/>
        </w:rPr>
        <w:t>В.</w:t>
      </w:r>
      <w:r w:rsidRPr="008526CB">
        <w:rPr>
          <w:b/>
          <w:lang w:val="bg-BG"/>
        </w:rPr>
        <w:tab/>
        <w:t>Заболяване</w:t>
      </w:r>
    </w:p>
    <w:p w:rsidR="00736B55" w:rsidRPr="008526CB" w:rsidRDefault="00736B55" w:rsidP="00736B55">
      <w:pPr>
        <w:tabs>
          <w:tab w:val="clear" w:pos="567"/>
        </w:tabs>
        <w:spacing w:line="240" w:lineRule="auto"/>
        <w:rPr>
          <w:lang w:val="bg-BG"/>
        </w:rPr>
      </w:pPr>
      <w:r w:rsidRPr="008526CB">
        <w:rPr>
          <w:lang w:val="bg-BG"/>
        </w:rPr>
        <w:t xml:space="preserve">Ако сте болен/на, особено ако се чувствате или сте отпаднал/а, количеството инсулин, от което се нуждаете, може да се промени. </w:t>
      </w:r>
      <w:r w:rsidRPr="008526CB">
        <w:rPr>
          <w:b/>
          <w:lang w:val="bg-BG"/>
        </w:rPr>
        <w:t>Дори когато не се храните нормално Вие се нуждаете от инсулин.</w:t>
      </w:r>
      <w:r w:rsidRPr="008526CB">
        <w:rPr>
          <w:lang w:val="bg-BG"/>
        </w:rPr>
        <w:t xml:space="preserve"> Изследвайте си урината или кръвта, следвайте Вашите „правила на заболяването” и информирайте Вашия лекар.</w:t>
      </w:r>
    </w:p>
    <w:p w:rsidR="00736B55" w:rsidRPr="008526CB" w:rsidRDefault="00736B55" w:rsidP="00736B55">
      <w:pPr>
        <w:numPr>
          <w:ilvl w:val="12"/>
          <w:numId w:val="0"/>
        </w:numPr>
        <w:tabs>
          <w:tab w:val="clear" w:pos="567"/>
        </w:tabs>
        <w:spacing w:line="240" w:lineRule="auto"/>
        <w:ind w:left="567" w:right="-2" w:hanging="567"/>
        <w:rPr>
          <w:noProof/>
          <w:szCs w:val="22"/>
          <w:lang w:val="bg-BG"/>
        </w:rPr>
      </w:pPr>
    </w:p>
    <w:p w:rsidR="00736B55" w:rsidRPr="008526CB" w:rsidRDefault="00736B55" w:rsidP="00736B55">
      <w:pPr>
        <w:numPr>
          <w:ilvl w:val="12"/>
          <w:numId w:val="0"/>
        </w:numPr>
        <w:tabs>
          <w:tab w:val="clear" w:pos="567"/>
        </w:tabs>
        <w:spacing w:line="240" w:lineRule="auto"/>
        <w:ind w:left="567" w:right="-2" w:hanging="567"/>
        <w:rPr>
          <w:noProof/>
          <w:szCs w:val="22"/>
          <w:lang w:val="bg-BG"/>
        </w:rPr>
      </w:pPr>
    </w:p>
    <w:p w:rsidR="00736B55" w:rsidRPr="008526CB" w:rsidRDefault="00736B55" w:rsidP="00736B55">
      <w:pPr>
        <w:keepNext/>
        <w:numPr>
          <w:ilvl w:val="12"/>
          <w:numId w:val="0"/>
        </w:numPr>
        <w:tabs>
          <w:tab w:val="clear" w:pos="567"/>
        </w:tabs>
        <w:spacing w:line="240" w:lineRule="auto"/>
        <w:rPr>
          <w:b/>
          <w:noProof/>
          <w:szCs w:val="22"/>
          <w:lang w:val="bg-BG"/>
        </w:rPr>
      </w:pPr>
      <w:r w:rsidRPr="008526CB">
        <w:rPr>
          <w:b/>
          <w:noProof/>
          <w:szCs w:val="22"/>
          <w:lang w:val="bg-BG"/>
        </w:rPr>
        <w:t>5.</w:t>
      </w:r>
      <w:r w:rsidRPr="008526CB">
        <w:rPr>
          <w:b/>
          <w:noProof/>
          <w:szCs w:val="22"/>
          <w:lang w:val="bg-BG"/>
        </w:rPr>
        <w:tab/>
        <w:t>Как да съхранявате</w:t>
      </w:r>
      <w:r w:rsidRPr="008526CB">
        <w:rPr>
          <w:b/>
          <w:szCs w:val="22"/>
          <w:lang w:val="bg-BG"/>
        </w:rPr>
        <w:t xml:space="preserve"> Humalog </w:t>
      </w:r>
      <w:r w:rsidRPr="008526CB">
        <w:rPr>
          <w:b/>
          <w:noProof/>
          <w:lang w:val="bg-BG"/>
        </w:rPr>
        <w:t>Tempo Pen</w:t>
      </w:r>
    </w:p>
    <w:p w:rsidR="00736B55" w:rsidRPr="008526CB" w:rsidRDefault="00736B55" w:rsidP="00736B55">
      <w:pPr>
        <w:keepNext/>
        <w:numPr>
          <w:ilvl w:val="12"/>
          <w:numId w:val="0"/>
        </w:numPr>
        <w:tabs>
          <w:tab w:val="clear" w:pos="567"/>
        </w:tabs>
        <w:spacing w:line="240" w:lineRule="auto"/>
        <w:rPr>
          <w:b/>
          <w:noProof/>
          <w:szCs w:val="22"/>
          <w:lang w:val="bg-BG"/>
        </w:rPr>
      </w:pPr>
    </w:p>
    <w:p w:rsidR="00736B55" w:rsidRPr="008526CB" w:rsidRDefault="00736B55" w:rsidP="00736B55">
      <w:pPr>
        <w:tabs>
          <w:tab w:val="clear" w:pos="567"/>
        </w:tabs>
        <w:spacing w:line="240" w:lineRule="auto"/>
        <w:rPr>
          <w:lang w:val="bg-BG"/>
        </w:rPr>
      </w:pPr>
      <w:r w:rsidRPr="008526CB">
        <w:rPr>
          <w:noProof/>
          <w:szCs w:val="22"/>
          <w:lang w:val="bg-BG"/>
        </w:rPr>
        <w:t>Преди първата употреба съхранявайте Humalog</w:t>
      </w:r>
      <w:r w:rsidRPr="008526CB">
        <w:rPr>
          <w:szCs w:val="22"/>
          <w:lang w:val="bg-BG"/>
        </w:rPr>
        <w:t xml:space="preserve"> </w:t>
      </w:r>
      <w:r w:rsidRPr="008526CB">
        <w:rPr>
          <w:lang w:val="bg-BG"/>
        </w:rPr>
        <w:t>Tempo Pen</w:t>
      </w:r>
      <w:r w:rsidRPr="008526CB">
        <w:rPr>
          <w:szCs w:val="22"/>
          <w:lang w:val="bg-BG"/>
        </w:rPr>
        <w:t>, предназначен за Вас,</w:t>
      </w:r>
      <w:r w:rsidRPr="008526CB">
        <w:rPr>
          <w:noProof/>
          <w:szCs w:val="22"/>
          <w:lang w:val="bg-BG"/>
        </w:rPr>
        <w:t xml:space="preserve"> в хладилник (</w:t>
      </w:r>
      <w:r w:rsidRPr="008526CB">
        <w:rPr>
          <w:lang w:val="bg-BG"/>
        </w:rPr>
        <w:t>2</w:t>
      </w:r>
      <w:r w:rsidRPr="008526CB">
        <w:rPr>
          <w:lang w:val="bg-BG"/>
        </w:rPr>
        <w:sym w:font="Symbol" w:char="F0B0"/>
      </w:r>
      <w:r w:rsidRPr="008526CB">
        <w:rPr>
          <w:lang w:val="bg-BG"/>
        </w:rPr>
        <w:t>C – 8</w:t>
      </w:r>
      <w:r w:rsidRPr="008526CB">
        <w:rPr>
          <w:lang w:val="bg-BG"/>
        </w:rPr>
        <w:sym w:font="Symbol" w:char="F0B0"/>
      </w:r>
      <w:r w:rsidRPr="008526CB">
        <w:rPr>
          <w:lang w:val="bg-BG"/>
        </w:rPr>
        <w:t>C</w:t>
      </w:r>
      <w:r w:rsidRPr="008526CB">
        <w:rPr>
          <w:noProof/>
          <w:szCs w:val="22"/>
          <w:lang w:val="bg-BG"/>
        </w:rPr>
        <w:t>).</w:t>
      </w:r>
      <w:r w:rsidRPr="008526CB">
        <w:rPr>
          <w:lang w:val="bg-BG"/>
        </w:rPr>
        <w:t xml:space="preserve"> Не замразявайте.</w:t>
      </w:r>
    </w:p>
    <w:p w:rsidR="00736B55" w:rsidRPr="008526CB" w:rsidRDefault="00736B55" w:rsidP="00736B55">
      <w:pPr>
        <w:tabs>
          <w:tab w:val="clear" w:pos="567"/>
        </w:tabs>
        <w:spacing w:line="240" w:lineRule="auto"/>
        <w:rPr>
          <w:lang w:val="bg-BG"/>
        </w:rPr>
      </w:pPr>
    </w:p>
    <w:p w:rsidR="00736B55" w:rsidRPr="008526CB" w:rsidRDefault="00736B55" w:rsidP="00736B55">
      <w:pPr>
        <w:tabs>
          <w:tab w:val="clear" w:pos="567"/>
        </w:tabs>
        <w:spacing w:line="240" w:lineRule="auto"/>
        <w:rPr>
          <w:lang w:val="bg-BG"/>
        </w:rPr>
      </w:pPr>
      <w:r w:rsidRPr="008526CB">
        <w:rPr>
          <w:szCs w:val="22"/>
          <w:lang w:val="bg-BG"/>
        </w:rPr>
        <w:t xml:space="preserve">Съхранявайте писалката </w:t>
      </w:r>
      <w:r w:rsidRPr="008526CB">
        <w:rPr>
          <w:noProof/>
          <w:szCs w:val="22"/>
          <w:lang w:val="bg-BG"/>
        </w:rPr>
        <w:t xml:space="preserve">Humalog </w:t>
      </w:r>
      <w:r w:rsidRPr="008526CB">
        <w:rPr>
          <w:lang w:val="bg-BG"/>
        </w:rPr>
        <w:t>Tempo Pen,</w:t>
      </w:r>
      <w:r w:rsidRPr="008526CB">
        <w:rPr>
          <w:szCs w:val="22"/>
          <w:lang w:val="bg-BG"/>
        </w:rPr>
        <w:t xml:space="preserve"> предназначена за Вас, която е</w:t>
      </w:r>
      <w:r w:rsidRPr="008526CB">
        <w:rPr>
          <w:noProof/>
          <w:szCs w:val="22"/>
          <w:lang w:val="bg-BG"/>
        </w:rPr>
        <w:t xml:space="preserve"> </w:t>
      </w:r>
      <w:r w:rsidRPr="008526CB">
        <w:rPr>
          <w:szCs w:val="22"/>
          <w:lang w:val="bg-BG"/>
        </w:rPr>
        <w:t>в период на използване</w:t>
      </w:r>
      <w:r w:rsidRPr="008526CB">
        <w:rPr>
          <w:lang w:val="bg-BG"/>
        </w:rPr>
        <w:t xml:space="preserve"> при стайна температура (под 30°С) </w:t>
      </w:r>
      <w:r w:rsidRPr="008526CB">
        <w:rPr>
          <w:szCs w:val="22"/>
          <w:lang w:val="bg-BG"/>
        </w:rPr>
        <w:t>и я изхвърлете</w:t>
      </w:r>
      <w:r w:rsidRPr="008526CB">
        <w:rPr>
          <w:lang w:val="bg-BG"/>
        </w:rPr>
        <w:t xml:space="preserve"> след 28 дни, дори ако остане част от разтвора. Не я оставяйте близко до източници на топлина или на слънце.</w:t>
      </w:r>
      <w:r w:rsidRPr="008526CB" w:rsidDel="00BE70F5">
        <w:rPr>
          <w:noProof/>
          <w:szCs w:val="22"/>
          <w:lang w:val="bg-BG"/>
        </w:rPr>
        <w:t xml:space="preserve"> </w:t>
      </w:r>
      <w:r w:rsidRPr="008526CB">
        <w:rPr>
          <w:lang w:val="bg-BG"/>
        </w:rPr>
        <w:t>Не съхранявайте писалката Tempo Pen, която използвате, в хладилник. Писалката Tempo Pen не трябва да се съхранява с прикрепена игла.</w:t>
      </w:r>
    </w:p>
    <w:p w:rsidR="00736B55" w:rsidRPr="008526CB" w:rsidRDefault="00736B55" w:rsidP="00736B55">
      <w:pPr>
        <w:numPr>
          <w:ilvl w:val="12"/>
          <w:numId w:val="0"/>
        </w:numPr>
        <w:tabs>
          <w:tab w:val="clear" w:pos="567"/>
        </w:tabs>
        <w:spacing w:line="240" w:lineRule="auto"/>
        <w:ind w:left="567" w:right="-2" w:hanging="567"/>
        <w:rPr>
          <w:noProof/>
          <w:szCs w:val="22"/>
          <w:lang w:val="bg-BG"/>
        </w:rPr>
      </w:pPr>
    </w:p>
    <w:p w:rsidR="00736B55" w:rsidRPr="008526CB" w:rsidRDefault="00736B55" w:rsidP="00736B55">
      <w:pPr>
        <w:numPr>
          <w:ilvl w:val="12"/>
          <w:numId w:val="0"/>
        </w:numPr>
        <w:tabs>
          <w:tab w:val="clear" w:pos="567"/>
        </w:tabs>
        <w:spacing w:line="240" w:lineRule="auto"/>
        <w:ind w:left="567" w:right="-2" w:hanging="567"/>
        <w:rPr>
          <w:noProof/>
          <w:szCs w:val="22"/>
          <w:lang w:val="bg-BG"/>
        </w:rPr>
      </w:pPr>
      <w:r w:rsidRPr="008526CB">
        <w:rPr>
          <w:noProof/>
          <w:szCs w:val="22"/>
          <w:lang w:val="bg-BG"/>
        </w:rPr>
        <w:t>Да се съхранява на място, недостъпно за деца.</w:t>
      </w:r>
    </w:p>
    <w:p w:rsidR="00736B55" w:rsidRPr="008526CB" w:rsidRDefault="00736B55" w:rsidP="00736B55">
      <w:pPr>
        <w:numPr>
          <w:ilvl w:val="12"/>
          <w:numId w:val="0"/>
        </w:numPr>
        <w:tabs>
          <w:tab w:val="clear" w:pos="567"/>
        </w:tabs>
        <w:spacing w:line="240" w:lineRule="auto"/>
        <w:ind w:left="567" w:right="-2" w:hanging="567"/>
        <w:rPr>
          <w:noProof/>
          <w:szCs w:val="22"/>
          <w:lang w:val="bg-BG"/>
        </w:rPr>
      </w:pPr>
    </w:p>
    <w:p w:rsidR="00736B55" w:rsidRPr="008526CB" w:rsidRDefault="00736B55" w:rsidP="00736B55">
      <w:pPr>
        <w:tabs>
          <w:tab w:val="clear" w:pos="567"/>
        </w:tabs>
        <w:spacing w:line="240" w:lineRule="auto"/>
        <w:rPr>
          <w:noProof/>
          <w:szCs w:val="22"/>
          <w:lang w:val="bg-BG"/>
        </w:rPr>
      </w:pPr>
      <w:r w:rsidRPr="008526CB">
        <w:rPr>
          <w:noProof/>
          <w:szCs w:val="22"/>
          <w:lang w:val="bg-BG"/>
        </w:rPr>
        <w:t>Не използвайте това лекарство</w:t>
      </w:r>
      <w:r w:rsidRPr="008526CB">
        <w:rPr>
          <w:lang w:val="bg-BG"/>
        </w:rPr>
        <w:t xml:space="preserve"> </w:t>
      </w:r>
      <w:r w:rsidRPr="008526CB">
        <w:rPr>
          <w:noProof/>
          <w:szCs w:val="22"/>
          <w:lang w:val="bg-BG"/>
        </w:rPr>
        <w:t>след срока на годност, отбелязан върху етикета и картонената опаковка. Срокът на годност отговаря на последния ден от посочения месец.</w:t>
      </w:r>
    </w:p>
    <w:p w:rsidR="00736B55" w:rsidRPr="008526CB" w:rsidRDefault="00736B55" w:rsidP="00736B55">
      <w:pPr>
        <w:tabs>
          <w:tab w:val="clear" w:pos="567"/>
        </w:tabs>
        <w:spacing w:line="240" w:lineRule="auto"/>
        <w:rPr>
          <w:noProof/>
          <w:szCs w:val="22"/>
          <w:lang w:val="bg-BG"/>
        </w:rPr>
      </w:pPr>
    </w:p>
    <w:p w:rsidR="00736B55" w:rsidRPr="008526CB" w:rsidRDefault="00736B55" w:rsidP="00736B55">
      <w:pPr>
        <w:tabs>
          <w:tab w:val="clear" w:pos="567"/>
        </w:tabs>
        <w:spacing w:line="240" w:lineRule="auto"/>
        <w:rPr>
          <w:szCs w:val="22"/>
          <w:lang w:val="bg-BG"/>
        </w:rPr>
      </w:pPr>
      <w:r w:rsidRPr="008526CB">
        <w:rPr>
          <w:noProof/>
          <w:szCs w:val="22"/>
          <w:lang w:val="bg-BG"/>
        </w:rPr>
        <w:t>Не използвайте това лекарство, ако забележите, че разтворът е оцветен или има твърди частици в него. Вие можете да го</w:t>
      </w:r>
      <w:r w:rsidRPr="008526CB">
        <w:rPr>
          <w:szCs w:val="22"/>
          <w:lang w:val="bg-BG"/>
        </w:rPr>
        <w:t xml:space="preserve"> използвате </w:t>
      </w:r>
      <w:r w:rsidRPr="008526CB">
        <w:rPr>
          <w:b/>
          <w:szCs w:val="22"/>
          <w:lang w:val="bg-BG"/>
        </w:rPr>
        <w:t>само</w:t>
      </w:r>
      <w:r w:rsidRPr="008526CB">
        <w:rPr>
          <w:szCs w:val="22"/>
          <w:lang w:val="bg-BG"/>
        </w:rPr>
        <w:t>, ако изглежда като вода. Проверявайте това всеки път преди да се инжектирате.</w:t>
      </w:r>
    </w:p>
    <w:p w:rsidR="00736B55" w:rsidRPr="008526CB" w:rsidRDefault="00736B55" w:rsidP="00736B55">
      <w:pPr>
        <w:tabs>
          <w:tab w:val="clear" w:pos="567"/>
        </w:tabs>
        <w:spacing w:line="240" w:lineRule="auto"/>
        <w:ind w:left="567" w:hanging="567"/>
        <w:rPr>
          <w:noProof/>
          <w:szCs w:val="22"/>
          <w:lang w:val="bg-BG"/>
        </w:rPr>
      </w:pPr>
    </w:p>
    <w:p w:rsidR="00736B55" w:rsidRPr="008526CB" w:rsidRDefault="00736B55" w:rsidP="00736B55">
      <w:pPr>
        <w:numPr>
          <w:ilvl w:val="12"/>
          <w:numId w:val="0"/>
        </w:numPr>
        <w:tabs>
          <w:tab w:val="clear" w:pos="567"/>
        </w:tabs>
        <w:spacing w:line="240" w:lineRule="auto"/>
        <w:ind w:right="-2"/>
        <w:rPr>
          <w:noProof/>
          <w:szCs w:val="22"/>
          <w:lang w:val="bg-BG"/>
        </w:rPr>
      </w:pPr>
      <w:r w:rsidRPr="008526CB">
        <w:rPr>
          <w:noProof/>
          <w:szCs w:val="22"/>
          <w:lang w:val="bg-BG"/>
        </w:rPr>
        <w:t>Не изхвърляйте лекарствата в канализацията или в контейнера за домашни отпадъци. Попитайте Вашия фармацевт как да изхвърляте лекарствата, които вече не използвате. Тези мерки ще спомогнат за опазване на околната среда.</w:t>
      </w:r>
    </w:p>
    <w:p w:rsidR="00736B55" w:rsidRPr="008526CB" w:rsidRDefault="00736B55" w:rsidP="00736B55">
      <w:pPr>
        <w:numPr>
          <w:ilvl w:val="12"/>
          <w:numId w:val="0"/>
        </w:numPr>
        <w:tabs>
          <w:tab w:val="clear" w:pos="567"/>
        </w:tabs>
        <w:spacing w:line="240" w:lineRule="auto"/>
        <w:ind w:left="567" w:right="-2" w:hanging="567"/>
        <w:rPr>
          <w:noProof/>
          <w:szCs w:val="22"/>
          <w:lang w:val="bg-BG"/>
        </w:rPr>
      </w:pPr>
    </w:p>
    <w:p w:rsidR="00736B55" w:rsidRPr="008526CB" w:rsidRDefault="00736B55" w:rsidP="00736B55">
      <w:pPr>
        <w:numPr>
          <w:ilvl w:val="12"/>
          <w:numId w:val="0"/>
        </w:numPr>
        <w:tabs>
          <w:tab w:val="clear" w:pos="567"/>
        </w:tabs>
        <w:spacing w:line="240" w:lineRule="auto"/>
        <w:ind w:left="567" w:right="-2" w:hanging="567"/>
        <w:rPr>
          <w:noProof/>
          <w:szCs w:val="22"/>
          <w:lang w:val="bg-BG"/>
        </w:rPr>
      </w:pPr>
    </w:p>
    <w:p w:rsidR="00736B55" w:rsidRPr="008526CB" w:rsidRDefault="00736B55" w:rsidP="00736B55">
      <w:pPr>
        <w:keepNext/>
        <w:tabs>
          <w:tab w:val="clear" w:pos="567"/>
        </w:tabs>
        <w:spacing w:line="240" w:lineRule="auto"/>
        <w:rPr>
          <w:b/>
          <w:noProof/>
          <w:szCs w:val="22"/>
          <w:lang w:val="bg-BG"/>
        </w:rPr>
      </w:pPr>
      <w:r w:rsidRPr="008526CB">
        <w:rPr>
          <w:b/>
          <w:noProof/>
          <w:szCs w:val="22"/>
          <w:lang w:val="bg-BG"/>
        </w:rPr>
        <w:t>6.</w:t>
      </w:r>
      <w:r w:rsidRPr="008526CB">
        <w:rPr>
          <w:b/>
          <w:noProof/>
          <w:szCs w:val="22"/>
          <w:lang w:val="bg-BG"/>
        </w:rPr>
        <w:tab/>
        <w:t>Съдържание на опаковката и допълнителна информация</w:t>
      </w:r>
    </w:p>
    <w:p w:rsidR="00736B55" w:rsidRPr="008526CB" w:rsidRDefault="00736B55" w:rsidP="00736B55">
      <w:pPr>
        <w:keepNext/>
        <w:tabs>
          <w:tab w:val="clear" w:pos="567"/>
        </w:tabs>
        <w:spacing w:line="240" w:lineRule="auto"/>
        <w:rPr>
          <w:b/>
          <w:noProof/>
          <w:szCs w:val="22"/>
          <w:lang w:val="bg-BG"/>
        </w:rPr>
      </w:pPr>
    </w:p>
    <w:p w:rsidR="00736B55" w:rsidRPr="008526CB" w:rsidRDefault="00736B55" w:rsidP="00736B55">
      <w:pPr>
        <w:keepNext/>
        <w:tabs>
          <w:tab w:val="clear" w:pos="567"/>
        </w:tabs>
        <w:spacing w:line="240" w:lineRule="auto"/>
        <w:rPr>
          <w:b/>
          <w:noProof/>
          <w:szCs w:val="22"/>
          <w:lang w:val="bg-BG"/>
        </w:rPr>
      </w:pPr>
      <w:r w:rsidRPr="008526CB">
        <w:rPr>
          <w:b/>
          <w:noProof/>
          <w:szCs w:val="22"/>
          <w:lang w:val="bg-BG"/>
        </w:rPr>
        <w:t>Какво съдържа Humalog 100 единици/ml</w:t>
      </w:r>
      <w:r w:rsidRPr="008526CB">
        <w:rPr>
          <w:b/>
          <w:noProof/>
          <w:lang w:val="bg-BG"/>
        </w:rPr>
        <w:t xml:space="preserve"> Tempo Pen</w:t>
      </w:r>
      <w:r w:rsidRPr="008526CB">
        <w:rPr>
          <w:b/>
          <w:noProof/>
          <w:szCs w:val="22"/>
          <w:lang w:val="bg-BG"/>
        </w:rPr>
        <w:t xml:space="preserve"> инжекционен разтвор</w:t>
      </w:r>
    </w:p>
    <w:p w:rsidR="00736B55" w:rsidRPr="008526CB" w:rsidRDefault="00736B55" w:rsidP="00736B55">
      <w:pPr>
        <w:tabs>
          <w:tab w:val="clear" w:pos="567"/>
        </w:tabs>
        <w:spacing w:line="240" w:lineRule="auto"/>
        <w:ind w:left="540" w:hanging="540"/>
        <w:rPr>
          <w:lang w:val="bg-BG"/>
        </w:rPr>
      </w:pPr>
      <w:r w:rsidRPr="008526CB">
        <w:rPr>
          <w:noProof/>
          <w:szCs w:val="22"/>
          <w:lang w:val="bg-BG"/>
        </w:rPr>
        <w:t>-</w:t>
      </w:r>
      <w:r w:rsidRPr="008526CB">
        <w:rPr>
          <w:noProof/>
          <w:szCs w:val="22"/>
          <w:lang w:val="bg-BG"/>
        </w:rPr>
        <w:tab/>
        <w:t>Активното вещество е инсулин лиспро.</w:t>
      </w:r>
      <w:r w:rsidRPr="008526CB">
        <w:rPr>
          <w:szCs w:val="22"/>
          <w:lang w:val="bg-BG"/>
        </w:rPr>
        <w:t xml:space="preserve"> Всеки милилитър (ml) разтвор съдържа 100 единици (U) инсулин лиспро (insulin lispro). Всяка предварително напълнена писалка (3 ml) съдържа 300 единици (U) инсулин лиспро</w:t>
      </w:r>
      <w:r w:rsidRPr="008526CB">
        <w:rPr>
          <w:lang w:val="bg-BG"/>
        </w:rPr>
        <w:t>.</w:t>
      </w:r>
    </w:p>
    <w:p w:rsidR="00736B55" w:rsidRPr="008526CB" w:rsidRDefault="00736B55" w:rsidP="00736B55">
      <w:pPr>
        <w:tabs>
          <w:tab w:val="clear" w:pos="567"/>
        </w:tabs>
        <w:spacing w:line="240" w:lineRule="auto"/>
        <w:ind w:left="540" w:right="-2" w:hanging="540"/>
        <w:rPr>
          <w:noProof/>
          <w:szCs w:val="22"/>
          <w:lang w:val="bg-BG"/>
        </w:rPr>
      </w:pPr>
      <w:r w:rsidRPr="008526CB">
        <w:rPr>
          <w:noProof/>
          <w:szCs w:val="22"/>
          <w:lang w:val="bg-BG"/>
        </w:rPr>
        <w:t>-</w:t>
      </w:r>
      <w:r w:rsidRPr="008526CB">
        <w:rPr>
          <w:noProof/>
          <w:szCs w:val="22"/>
          <w:lang w:val="bg-BG"/>
        </w:rPr>
        <w:tab/>
        <w:t>Другите съставки са мета</w:t>
      </w:r>
      <w:r w:rsidRPr="008526CB">
        <w:rPr>
          <w:lang w:val="bg-BG"/>
        </w:rPr>
        <w:noBreakHyphen/>
        <w:t xml:space="preserve">крезол, глицерол, </w:t>
      </w:r>
      <w:r w:rsidRPr="008526CB">
        <w:rPr>
          <w:noProof/>
          <w:szCs w:val="22"/>
          <w:lang w:val="bg-BG"/>
        </w:rPr>
        <w:t>д</w:t>
      </w:r>
      <w:r w:rsidRPr="008526CB">
        <w:rPr>
          <w:noProof/>
          <w:lang w:val="bg-BG"/>
        </w:rPr>
        <w:t xml:space="preserve">вуосновен натриев </w:t>
      </w:r>
      <w:r w:rsidRPr="008526CB">
        <w:rPr>
          <w:lang w:val="bg-BG"/>
        </w:rPr>
        <w:t>фосфат 7H</w:t>
      </w:r>
      <w:r w:rsidRPr="008526CB">
        <w:rPr>
          <w:szCs w:val="22"/>
          <w:vertAlign w:val="subscript"/>
          <w:lang w:val="bg-BG"/>
        </w:rPr>
        <w:t>2</w:t>
      </w:r>
      <w:r w:rsidRPr="008526CB">
        <w:rPr>
          <w:lang w:val="bg-BG"/>
        </w:rPr>
        <w:t>O, цинков окис и вода за инжектиране. Натриев хидроокис или хлороводородна киселина могат да са използвани за корекция на киселинността.</w:t>
      </w:r>
    </w:p>
    <w:p w:rsidR="00736B55" w:rsidRPr="008526CB" w:rsidRDefault="00736B55" w:rsidP="00736B55">
      <w:pPr>
        <w:tabs>
          <w:tab w:val="clear" w:pos="567"/>
        </w:tabs>
        <w:spacing w:line="240" w:lineRule="auto"/>
        <w:ind w:left="540" w:right="-2" w:hanging="540"/>
        <w:rPr>
          <w:noProof/>
          <w:szCs w:val="22"/>
          <w:lang w:val="bg-BG"/>
        </w:rPr>
      </w:pPr>
    </w:p>
    <w:p w:rsidR="00736B55" w:rsidRPr="008526CB" w:rsidRDefault="00736B55" w:rsidP="00736B55">
      <w:pPr>
        <w:keepNext/>
        <w:numPr>
          <w:ilvl w:val="12"/>
          <w:numId w:val="0"/>
        </w:numPr>
        <w:tabs>
          <w:tab w:val="clear" w:pos="567"/>
        </w:tabs>
        <w:spacing w:line="240" w:lineRule="auto"/>
        <w:rPr>
          <w:b/>
          <w:noProof/>
          <w:szCs w:val="22"/>
          <w:lang w:val="bg-BG"/>
        </w:rPr>
      </w:pPr>
      <w:r w:rsidRPr="008526CB">
        <w:rPr>
          <w:b/>
          <w:noProof/>
          <w:szCs w:val="22"/>
          <w:lang w:val="bg-BG"/>
        </w:rPr>
        <w:t xml:space="preserve">Как изглежда </w:t>
      </w:r>
      <w:r w:rsidRPr="008526CB">
        <w:rPr>
          <w:b/>
          <w:szCs w:val="22"/>
          <w:lang w:val="bg-BG"/>
        </w:rPr>
        <w:t xml:space="preserve">Humalog </w:t>
      </w:r>
      <w:r w:rsidRPr="008526CB">
        <w:rPr>
          <w:b/>
          <w:noProof/>
          <w:lang w:val="bg-BG"/>
        </w:rPr>
        <w:t>Tempo Pen</w:t>
      </w:r>
      <w:r w:rsidRPr="008526CB">
        <w:rPr>
          <w:b/>
          <w:lang w:val="bg-BG"/>
        </w:rPr>
        <w:t xml:space="preserve"> </w:t>
      </w:r>
      <w:r w:rsidRPr="008526CB">
        <w:rPr>
          <w:b/>
          <w:noProof/>
          <w:szCs w:val="22"/>
          <w:lang w:val="bg-BG"/>
        </w:rPr>
        <w:t>и какво съдържа опаковката</w:t>
      </w:r>
    </w:p>
    <w:p w:rsidR="00686D7A" w:rsidRPr="00686D7A" w:rsidRDefault="00736B55" w:rsidP="00686D7A">
      <w:pPr>
        <w:numPr>
          <w:ilvl w:val="12"/>
          <w:numId w:val="0"/>
        </w:numPr>
        <w:tabs>
          <w:tab w:val="clear" w:pos="567"/>
        </w:tabs>
        <w:spacing w:line="240" w:lineRule="auto"/>
        <w:ind w:right="-2"/>
        <w:rPr>
          <w:lang w:val="bg-BG"/>
        </w:rPr>
      </w:pPr>
      <w:r w:rsidRPr="008526CB">
        <w:rPr>
          <w:szCs w:val="22"/>
          <w:lang w:val="bg-BG"/>
        </w:rPr>
        <w:t xml:space="preserve">Humalog 100 единици/ml </w:t>
      </w:r>
      <w:r w:rsidRPr="008526CB">
        <w:rPr>
          <w:lang w:val="bg-BG"/>
        </w:rPr>
        <w:t>Tempo Pen</w:t>
      </w:r>
      <w:r w:rsidRPr="008526CB">
        <w:rPr>
          <w:szCs w:val="22"/>
          <w:lang w:val="bg-BG"/>
        </w:rPr>
        <w:t xml:space="preserve"> инжекционен разтвор е стерилен, безцветен, водоподобен разтвор и съдържа 100 единици инсулин лиспро във всеки милилитър (100 единици/ml) инжекционен разтвор. Всяка писалка </w:t>
      </w:r>
      <w:r w:rsidRPr="008526CB">
        <w:rPr>
          <w:lang w:val="bg-BG"/>
        </w:rPr>
        <w:t>Humalog Tempo Pen</w:t>
      </w:r>
      <w:r w:rsidRPr="008526CB">
        <w:rPr>
          <w:szCs w:val="22"/>
          <w:lang w:val="bg-BG"/>
        </w:rPr>
        <w:t xml:space="preserve"> съдържа 300 единици (3 милилитра). Humalog </w:t>
      </w:r>
      <w:r w:rsidRPr="008526CB">
        <w:rPr>
          <w:lang w:val="bg-BG"/>
        </w:rPr>
        <w:t>Tempo Pen</w:t>
      </w:r>
      <w:r w:rsidRPr="008526CB">
        <w:rPr>
          <w:szCs w:val="22"/>
          <w:lang w:val="bg-BG"/>
        </w:rPr>
        <w:t xml:space="preserve"> се предлага в опаковка по 5 предварително напълнени писалки или в групова опаковка по 2 х 5 предварително напълнени писалки. </w:t>
      </w:r>
      <w:r w:rsidRPr="008526CB">
        <w:rPr>
          <w:lang w:val="bg-BG"/>
        </w:rPr>
        <w:t xml:space="preserve">Не всички видове опаковки могат да бъдат пуснати </w:t>
      </w:r>
      <w:r>
        <w:rPr>
          <w:lang w:val="bg-BG"/>
        </w:rPr>
        <w:t>на пазара</w:t>
      </w:r>
      <w:r w:rsidRPr="008526CB">
        <w:rPr>
          <w:szCs w:val="22"/>
          <w:lang w:val="bg-BG"/>
        </w:rPr>
        <w:t xml:space="preserve">. Humalog във Вашата предварително напълнена писалка е същият Humalog, който се предлага отделно като Humalog патрони. </w:t>
      </w:r>
      <w:r w:rsidRPr="008526CB">
        <w:rPr>
          <w:lang w:val="bg-BG"/>
        </w:rPr>
        <w:t xml:space="preserve">Предварително напълнената </w:t>
      </w:r>
      <w:r w:rsidRPr="008526CB">
        <w:rPr>
          <w:szCs w:val="22"/>
          <w:lang w:val="bg-BG"/>
        </w:rPr>
        <w:t>писалка просто има вграден патрон. Когато предварително напълнената писалка свърши, тя не може да бъде използвана отново.</w:t>
      </w:r>
      <w:r w:rsidR="00BD79AD">
        <w:rPr>
          <w:szCs w:val="22"/>
          <w:lang w:val="bg-BG"/>
        </w:rPr>
        <w:t xml:space="preserve"> </w:t>
      </w:r>
      <w:r w:rsidR="00BD79AD" w:rsidRPr="008526CB">
        <w:rPr>
          <w:lang w:val="bg-BG"/>
        </w:rPr>
        <w:t>Tempo Pen</w:t>
      </w:r>
      <w:r w:rsidR="00BD79AD">
        <w:rPr>
          <w:lang w:val="bg-BG"/>
        </w:rPr>
        <w:t xml:space="preserve"> съдържа магнит</w:t>
      </w:r>
      <w:r w:rsidR="00686D7A">
        <w:rPr>
          <w:lang w:val="bg-BG"/>
        </w:rPr>
        <w:t xml:space="preserve"> </w:t>
      </w:r>
      <w:r w:rsidR="00686D7A" w:rsidRPr="0028363F">
        <w:rPr>
          <w:lang w:val="bg-BG"/>
        </w:rPr>
        <w:t>(</w:t>
      </w:r>
      <w:r w:rsidR="00686D7A" w:rsidRPr="00686D7A">
        <w:rPr>
          <w:lang w:val="bg-BG"/>
        </w:rPr>
        <w:t>вижте точка</w:t>
      </w:r>
      <w:r w:rsidR="00686D7A" w:rsidRPr="00686D7A">
        <w:t> </w:t>
      </w:r>
      <w:r w:rsidR="00686D7A" w:rsidRPr="0028363F">
        <w:rPr>
          <w:lang w:val="bg-BG"/>
        </w:rPr>
        <w:t>2, "</w:t>
      </w:r>
      <w:r w:rsidR="00686D7A" w:rsidRPr="00686D7A">
        <w:rPr>
          <w:b/>
          <w:bCs/>
          <w:lang w:val="bg-BG"/>
        </w:rPr>
        <w:t xml:space="preserve"> </w:t>
      </w:r>
      <w:r w:rsidR="00686D7A" w:rsidRPr="00686D7A">
        <w:rPr>
          <w:lang w:val="bg-BG"/>
        </w:rPr>
        <w:t>Предупреждения и предпазни мерки</w:t>
      </w:r>
      <w:r w:rsidR="00686D7A" w:rsidRPr="0028363F">
        <w:rPr>
          <w:lang w:val="bg-BG"/>
        </w:rPr>
        <w:t>").</w:t>
      </w:r>
    </w:p>
    <w:p w:rsidR="00736B55" w:rsidRPr="008526CB" w:rsidRDefault="00736B55" w:rsidP="0028363F">
      <w:pPr>
        <w:numPr>
          <w:ilvl w:val="12"/>
          <w:numId w:val="0"/>
        </w:numPr>
        <w:tabs>
          <w:tab w:val="clear" w:pos="567"/>
        </w:tabs>
        <w:spacing w:line="240" w:lineRule="auto"/>
        <w:ind w:right="-2"/>
        <w:rPr>
          <w:noProof/>
          <w:szCs w:val="22"/>
          <w:lang w:val="bg-BG"/>
        </w:rPr>
      </w:pPr>
    </w:p>
    <w:p w:rsidR="00736B55" w:rsidRPr="008526CB" w:rsidRDefault="00736B55" w:rsidP="00736B55">
      <w:pPr>
        <w:keepNext/>
        <w:numPr>
          <w:ilvl w:val="12"/>
          <w:numId w:val="0"/>
        </w:numPr>
        <w:tabs>
          <w:tab w:val="clear" w:pos="567"/>
        </w:tabs>
        <w:spacing w:line="240" w:lineRule="auto"/>
        <w:rPr>
          <w:b/>
          <w:noProof/>
          <w:szCs w:val="22"/>
          <w:lang w:val="bg-BG"/>
        </w:rPr>
      </w:pPr>
      <w:r w:rsidRPr="008526CB">
        <w:rPr>
          <w:b/>
          <w:noProof/>
          <w:szCs w:val="22"/>
          <w:lang w:val="bg-BG"/>
        </w:rPr>
        <w:t>Притежател на разрешението за употреба</w:t>
      </w:r>
    </w:p>
    <w:p w:rsidR="00736B55" w:rsidRPr="008526CB" w:rsidRDefault="00736B55" w:rsidP="00736B55">
      <w:pPr>
        <w:numPr>
          <w:ilvl w:val="12"/>
          <w:numId w:val="0"/>
        </w:numPr>
        <w:tabs>
          <w:tab w:val="clear" w:pos="567"/>
        </w:tabs>
        <w:spacing w:line="240" w:lineRule="auto"/>
        <w:ind w:right="-2"/>
        <w:rPr>
          <w:lang w:val="bg-BG"/>
        </w:rPr>
      </w:pPr>
      <w:r w:rsidRPr="008526CB">
        <w:rPr>
          <w:lang w:val="bg-BG"/>
        </w:rPr>
        <w:t>Eli Lilly Nederland B.V., Papendorpseweg 83, 3528 BJ Utrecht, Нидерландия.</w:t>
      </w:r>
    </w:p>
    <w:p w:rsidR="00736B55" w:rsidRPr="008526CB" w:rsidRDefault="00736B55" w:rsidP="00736B55">
      <w:pPr>
        <w:numPr>
          <w:ilvl w:val="12"/>
          <w:numId w:val="0"/>
        </w:numPr>
        <w:tabs>
          <w:tab w:val="clear" w:pos="567"/>
        </w:tabs>
        <w:spacing w:line="240" w:lineRule="auto"/>
        <w:ind w:left="567" w:right="-2" w:hanging="567"/>
        <w:rPr>
          <w:szCs w:val="22"/>
          <w:lang w:val="bg-BG"/>
        </w:rPr>
      </w:pPr>
    </w:p>
    <w:p w:rsidR="00736B55" w:rsidRPr="008526CB" w:rsidRDefault="00736B55" w:rsidP="00736B55">
      <w:pPr>
        <w:keepNext/>
        <w:numPr>
          <w:ilvl w:val="12"/>
          <w:numId w:val="0"/>
        </w:numPr>
        <w:tabs>
          <w:tab w:val="clear" w:pos="567"/>
        </w:tabs>
        <w:spacing w:line="240" w:lineRule="auto"/>
        <w:ind w:left="567" w:hanging="567"/>
        <w:rPr>
          <w:b/>
          <w:noProof/>
          <w:szCs w:val="22"/>
          <w:lang w:val="bg-BG"/>
        </w:rPr>
      </w:pPr>
      <w:r w:rsidRPr="008526CB">
        <w:rPr>
          <w:b/>
          <w:noProof/>
          <w:szCs w:val="22"/>
          <w:lang w:val="bg-BG"/>
        </w:rPr>
        <w:t>Производител</w:t>
      </w:r>
    </w:p>
    <w:p w:rsidR="00736B55" w:rsidRPr="008526CB" w:rsidRDefault="00736B55" w:rsidP="00736B55">
      <w:pPr>
        <w:tabs>
          <w:tab w:val="clear" w:pos="567"/>
        </w:tabs>
        <w:spacing w:line="240" w:lineRule="auto"/>
        <w:ind w:right="11"/>
        <w:rPr>
          <w:lang w:val="bg-BG"/>
        </w:rPr>
      </w:pPr>
      <w:r w:rsidRPr="008526CB">
        <w:rPr>
          <w:lang w:val="bg-BG"/>
        </w:rPr>
        <w:t>Lilly France S.A.S., Rue du Colonel Lilly, 67640 Fegersheim, Франция.</w:t>
      </w:r>
    </w:p>
    <w:p w:rsidR="00736B55" w:rsidRPr="008526CB" w:rsidRDefault="00736B55" w:rsidP="00736B55">
      <w:pPr>
        <w:numPr>
          <w:ilvl w:val="12"/>
          <w:numId w:val="0"/>
        </w:numPr>
        <w:tabs>
          <w:tab w:val="clear" w:pos="567"/>
        </w:tabs>
        <w:spacing w:line="240" w:lineRule="auto"/>
        <w:ind w:left="567" w:right="-2" w:hanging="567"/>
        <w:rPr>
          <w:b/>
          <w:noProof/>
          <w:szCs w:val="22"/>
          <w:lang w:val="bg-BG"/>
        </w:rPr>
      </w:pPr>
    </w:p>
    <w:p w:rsidR="00736B55" w:rsidRPr="008526CB" w:rsidRDefault="00736B55" w:rsidP="00736B55">
      <w:pPr>
        <w:keepNext/>
        <w:numPr>
          <w:ilvl w:val="12"/>
          <w:numId w:val="0"/>
        </w:numPr>
        <w:tabs>
          <w:tab w:val="clear" w:pos="567"/>
        </w:tabs>
        <w:spacing w:line="240" w:lineRule="auto"/>
        <w:rPr>
          <w:noProof/>
          <w:szCs w:val="22"/>
          <w:lang w:val="bg-BG"/>
        </w:rPr>
      </w:pPr>
      <w:r w:rsidRPr="008526CB">
        <w:rPr>
          <w:noProof/>
          <w:szCs w:val="22"/>
          <w:lang w:val="bg-BG"/>
        </w:rPr>
        <w:t>За допълнителна информация относно това лекарство, моля свържете се с локалния представител на притежателя на разрешението за употреба:</w:t>
      </w:r>
    </w:p>
    <w:p w:rsidR="00736B55" w:rsidRPr="008526CB" w:rsidRDefault="00736B55" w:rsidP="00736B55">
      <w:pPr>
        <w:keepNext/>
        <w:tabs>
          <w:tab w:val="clear" w:pos="567"/>
        </w:tabs>
        <w:spacing w:line="240" w:lineRule="auto"/>
        <w:rPr>
          <w:noProof/>
          <w:lang w:val="bg-BG"/>
        </w:rPr>
      </w:pPr>
    </w:p>
    <w:tbl>
      <w:tblPr>
        <w:tblW w:w="9362" w:type="dxa"/>
        <w:tblInd w:w="-34" w:type="dxa"/>
        <w:tblLayout w:type="fixed"/>
        <w:tblCellMar>
          <w:left w:w="40" w:type="dxa"/>
          <w:right w:w="40" w:type="dxa"/>
        </w:tblCellMar>
        <w:tblLook w:val="0000" w:firstRow="0" w:lastRow="0" w:firstColumn="0" w:lastColumn="0" w:noHBand="0" w:noVBand="0"/>
      </w:tblPr>
      <w:tblGrid>
        <w:gridCol w:w="4684"/>
        <w:gridCol w:w="4678"/>
      </w:tblGrid>
      <w:tr w:rsidR="00736B55" w:rsidRPr="008526CB" w:rsidTr="00B62AC8">
        <w:tblPrEx>
          <w:tblCellMar>
            <w:top w:w="0" w:type="dxa"/>
            <w:bottom w:w="0" w:type="dxa"/>
          </w:tblCellMar>
        </w:tblPrEx>
        <w:tc>
          <w:tcPr>
            <w:tcW w:w="4684" w:type="dxa"/>
          </w:tcPr>
          <w:p w:rsidR="00736B55" w:rsidRPr="008526CB" w:rsidRDefault="00736B55" w:rsidP="00B62AC8">
            <w:pPr>
              <w:autoSpaceDE w:val="0"/>
              <w:autoSpaceDN w:val="0"/>
              <w:adjustRightInd w:val="0"/>
              <w:rPr>
                <w:b/>
                <w:bCs/>
                <w:color w:val="000000"/>
                <w:szCs w:val="22"/>
                <w:lang w:val="bg-BG"/>
              </w:rPr>
            </w:pPr>
            <w:r w:rsidRPr="008526CB">
              <w:rPr>
                <w:b/>
                <w:bCs/>
                <w:color w:val="000000"/>
                <w:szCs w:val="22"/>
                <w:lang w:val="bg-BG"/>
              </w:rPr>
              <w:t>Belgique/België/Belgien</w:t>
            </w:r>
          </w:p>
          <w:p w:rsidR="00736B55" w:rsidRPr="008526CB" w:rsidRDefault="00736B55" w:rsidP="00B62AC8">
            <w:pPr>
              <w:autoSpaceDE w:val="0"/>
              <w:autoSpaceDN w:val="0"/>
              <w:adjustRightInd w:val="0"/>
              <w:rPr>
                <w:color w:val="000000"/>
                <w:szCs w:val="22"/>
                <w:lang w:val="bg-BG"/>
              </w:rPr>
            </w:pPr>
            <w:r w:rsidRPr="008526CB">
              <w:rPr>
                <w:color w:val="000000"/>
                <w:szCs w:val="22"/>
                <w:lang w:val="bg-BG"/>
              </w:rPr>
              <w:t>Eli Lilly Benelux S.A./N.V.</w:t>
            </w:r>
          </w:p>
          <w:p w:rsidR="00736B55" w:rsidRPr="008526CB" w:rsidRDefault="00736B55" w:rsidP="00B62AC8">
            <w:pPr>
              <w:autoSpaceDE w:val="0"/>
              <w:autoSpaceDN w:val="0"/>
              <w:adjustRightInd w:val="0"/>
              <w:rPr>
                <w:color w:val="000000"/>
                <w:szCs w:val="22"/>
                <w:lang w:val="bg-BG"/>
              </w:rPr>
            </w:pPr>
            <w:r w:rsidRPr="008526CB">
              <w:rPr>
                <w:color w:val="000000"/>
                <w:szCs w:val="22"/>
                <w:lang w:val="bg-BG"/>
              </w:rPr>
              <w:t>Tél/Tel: + 32-(0)2 548 84 84</w:t>
            </w:r>
          </w:p>
          <w:p w:rsidR="00736B55" w:rsidRPr="008526CB" w:rsidRDefault="00736B55" w:rsidP="00B62AC8">
            <w:pPr>
              <w:autoSpaceDE w:val="0"/>
              <w:autoSpaceDN w:val="0"/>
              <w:adjustRightInd w:val="0"/>
              <w:rPr>
                <w:color w:val="000000"/>
                <w:szCs w:val="22"/>
                <w:lang w:val="bg-BG"/>
              </w:rPr>
            </w:pPr>
          </w:p>
        </w:tc>
        <w:tc>
          <w:tcPr>
            <w:tcW w:w="4678" w:type="dxa"/>
          </w:tcPr>
          <w:p w:rsidR="00736B55" w:rsidRPr="008526CB" w:rsidRDefault="00736B55" w:rsidP="00B62AC8">
            <w:pPr>
              <w:autoSpaceDE w:val="0"/>
              <w:autoSpaceDN w:val="0"/>
              <w:adjustRightInd w:val="0"/>
              <w:rPr>
                <w:b/>
                <w:bCs/>
                <w:color w:val="000000"/>
                <w:szCs w:val="22"/>
                <w:lang w:val="bg-BG"/>
              </w:rPr>
            </w:pPr>
            <w:r w:rsidRPr="008526CB">
              <w:rPr>
                <w:b/>
                <w:bCs/>
                <w:color w:val="000000"/>
                <w:szCs w:val="22"/>
                <w:lang w:val="bg-BG"/>
              </w:rPr>
              <w:t>Lietuva</w:t>
            </w:r>
          </w:p>
          <w:p w:rsidR="00736B55" w:rsidRPr="008526CB" w:rsidRDefault="00736B55" w:rsidP="00B62AC8">
            <w:pPr>
              <w:autoSpaceDE w:val="0"/>
              <w:autoSpaceDN w:val="0"/>
              <w:adjustRightInd w:val="0"/>
              <w:rPr>
                <w:color w:val="000000"/>
                <w:szCs w:val="22"/>
                <w:lang w:val="bg-BG"/>
              </w:rPr>
            </w:pPr>
            <w:r w:rsidRPr="008526CB">
              <w:rPr>
                <w:color w:val="000000"/>
                <w:szCs w:val="22"/>
                <w:lang w:val="bg-BG"/>
              </w:rPr>
              <w:t>Eli Lilly Lietuva</w:t>
            </w:r>
          </w:p>
          <w:p w:rsidR="00736B55" w:rsidRPr="008526CB" w:rsidRDefault="00736B55" w:rsidP="00B62AC8">
            <w:pPr>
              <w:autoSpaceDE w:val="0"/>
              <w:autoSpaceDN w:val="0"/>
              <w:adjustRightInd w:val="0"/>
              <w:rPr>
                <w:color w:val="000000"/>
                <w:szCs w:val="22"/>
                <w:lang w:val="bg-BG"/>
              </w:rPr>
            </w:pPr>
            <w:r w:rsidRPr="008526CB">
              <w:rPr>
                <w:color w:val="000000"/>
                <w:szCs w:val="22"/>
                <w:lang w:val="bg-BG"/>
              </w:rPr>
              <w:t>Tel. +370 (5) 2649600</w:t>
            </w:r>
          </w:p>
          <w:p w:rsidR="00736B55" w:rsidRPr="008526CB" w:rsidRDefault="00736B55" w:rsidP="00B62AC8">
            <w:pPr>
              <w:autoSpaceDE w:val="0"/>
              <w:autoSpaceDN w:val="0"/>
              <w:adjustRightInd w:val="0"/>
              <w:rPr>
                <w:color w:val="000000"/>
                <w:szCs w:val="22"/>
                <w:lang w:val="bg-BG"/>
              </w:rPr>
            </w:pPr>
          </w:p>
        </w:tc>
      </w:tr>
      <w:tr w:rsidR="00736B55" w:rsidRPr="008526CB" w:rsidTr="00B62AC8">
        <w:tblPrEx>
          <w:tblCellMar>
            <w:top w:w="0" w:type="dxa"/>
            <w:bottom w:w="0" w:type="dxa"/>
          </w:tblCellMar>
        </w:tblPrEx>
        <w:tc>
          <w:tcPr>
            <w:tcW w:w="4684" w:type="dxa"/>
          </w:tcPr>
          <w:p w:rsidR="00736B55" w:rsidRPr="008526CB" w:rsidRDefault="00736B55" w:rsidP="00B62AC8">
            <w:pPr>
              <w:autoSpaceDE w:val="0"/>
              <w:autoSpaceDN w:val="0"/>
              <w:adjustRightInd w:val="0"/>
              <w:rPr>
                <w:b/>
                <w:szCs w:val="22"/>
                <w:lang w:val="bg-BG"/>
              </w:rPr>
            </w:pPr>
            <w:r w:rsidRPr="008526CB">
              <w:rPr>
                <w:b/>
                <w:szCs w:val="22"/>
                <w:lang w:val="bg-BG"/>
              </w:rPr>
              <w:t>България</w:t>
            </w:r>
          </w:p>
          <w:p w:rsidR="00736B55" w:rsidRPr="008526CB" w:rsidRDefault="00736B55" w:rsidP="00B62AC8">
            <w:pPr>
              <w:autoSpaceDE w:val="0"/>
              <w:autoSpaceDN w:val="0"/>
              <w:adjustRightInd w:val="0"/>
              <w:rPr>
                <w:szCs w:val="22"/>
                <w:lang w:val="bg-BG"/>
              </w:rPr>
            </w:pPr>
            <w:r w:rsidRPr="008526CB">
              <w:rPr>
                <w:szCs w:val="22"/>
                <w:lang w:val="bg-BG"/>
              </w:rPr>
              <w:t>ТП "Ели Лили Недерланд" Б.В. - България</w:t>
            </w:r>
          </w:p>
          <w:p w:rsidR="00736B55" w:rsidRPr="008526CB" w:rsidRDefault="00736B55" w:rsidP="00B62AC8">
            <w:pPr>
              <w:autoSpaceDE w:val="0"/>
              <w:autoSpaceDN w:val="0"/>
              <w:adjustRightInd w:val="0"/>
              <w:rPr>
                <w:szCs w:val="22"/>
                <w:lang w:val="bg-BG"/>
              </w:rPr>
            </w:pPr>
            <w:r w:rsidRPr="008526CB">
              <w:rPr>
                <w:szCs w:val="22"/>
                <w:lang w:val="bg-BG"/>
              </w:rPr>
              <w:t>тел. + 359 2 491 41 40</w:t>
            </w:r>
          </w:p>
          <w:p w:rsidR="00736B55" w:rsidRPr="008526CB" w:rsidRDefault="00736B55" w:rsidP="00B62AC8">
            <w:pPr>
              <w:autoSpaceDE w:val="0"/>
              <w:autoSpaceDN w:val="0"/>
              <w:adjustRightInd w:val="0"/>
              <w:rPr>
                <w:b/>
                <w:bCs/>
                <w:color w:val="000000"/>
                <w:szCs w:val="22"/>
                <w:lang w:val="bg-BG"/>
              </w:rPr>
            </w:pPr>
          </w:p>
        </w:tc>
        <w:tc>
          <w:tcPr>
            <w:tcW w:w="4678" w:type="dxa"/>
          </w:tcPr>
          <w:p w:rsidR="00736B55" w:rsidRPr="008526CB" w:rsidRDefault="00736B55" w:rsidP="00B62AC8">
            <w:pPr>
              <w:autoSpaceDE w:val="0"/>
              <w:autoSpaceDN w:val="0"/>
              <w:adjustRightInd w:val="0"/>
              <w:rPr>
                <w:b/>
                <w:bCs/>
                <w:color w:val="000000"/>
                <w:szCs w:val="22"/>
                <w:lang w:val="bg-BG"/>
              </w:rPr>
            </w:pPr>
            <w:r w:rsidRPr="008526CB">
              <w:rPr>
                <w:b/>
                <w:bCs/>
                <w:color w:val="000000"/>
                <w:szCs w:val="22"/>
                <w:lang w:val="bg-BG"/>
              </w:rPr>
              <w:t>Luxembourg/Luxemburg</w:t>
            </w:r>
          </w:p>
          <w:p w:rsidR="00736B55" w:rsidRPr="008526CB" w:rsidRDefault="00736B55" w:rsidP="00B62AC8">
            <w:pPr>
              <w:autoSpaceDE w:val="0"/>
              <w:autoSpaceDN w:val="0"/>
              <w:adjustRightInd w:val="0"/>
              <w:rPr>
                <w:color w:val="000000"/>
                <w:szCs w:val="22"/>
                <w:lang w:val="bg-BG"/>
              </w:rPr>
            </w:pPr>
            <w:r w:rsidRPr="008526CB">
              <w:rPr>
                <w:color w:val="000000"/>
                <w:szCs w:val="22"/>
                <w:lang w:val="bg-BG"/>
              </w:rPr>
              <w:t>Eli Lilly Benelux S.A./N.V.</w:t>
            </w:r>
          </w:p>
          <w:p w:rsidR="00736B55" w:rsidRPr="008526CB" w:rsidRDefault="00736B55" w:rsidP="00B62AC8">
            <w:pPr>
              <w:autoSpaceDE w:val="0"/>
              <w:autoSpaceDN w:val="0"/>
              <w:adjustRightInd w:val="0"/>
              <w:rPr>
                <w:b/>
                <w:bCs/>
                <w:color w:val="000000"/>
                <w:szCs w:val="22"/>
                <w:lang w:val="bg-BG"/>
              </w:rPr>
            </w:pPr>
            <w:r w:rsidRPr="008526CB">
              <w:rPr>
                <w:color w:val="000000"/>
                <w:szCs w:val="22"/>
                <w:lang w:val="bg-BG"/>
              </w:rPr>
              <w:t>Tél/Tel: + 32-(0)2 548 84 84</w:t>
            </w:r>
          </w:p>
        </w:tc>
      </w:tr>
      <w:tr w:rsidR="00736B55" w:rsidRPr="008526CB" w:rsidTr="00B62AC8">
        <w:tblPrEx>
          <w:tblCellMar>
            <w:top w:w="0" w:type="dxa"/>
            <w:bottom w:w="0" w:type="dxa"/>
          </w:tblCellMar>
        </w:tblPrEx>
        <w:tc>
          <w:tcPr>
            <w:tcW w:w="4684" w:type="dxa"/>
          </w:tcPr>
          <w:p w:rsidR="00736B55" w:rsidRPr="008526CB" w:rsidRDefault="00736B55" w:rsidP="00B62AC8">
            <w:pPr>
              <w:autoSpaceDE w:val="0"/>
              <w:autoSpaceDN w:val="0"/>
              <w:adjustRightInd w:val="0"/>
              <w:rPr>
                <w:b/>
                <w:bCs/>
                <w:color w:val="000000"/>
                <w:szCs w:val="22"/>
                <w:lang w:val="bg-BG"/>
              </w:rPr>
            </w:pPr>
            <w:r w:rsidRPr="008526CB">
              <w:rPr>
                <w:b/>
                <w:bCs/>
                <w:color w:val="000000"/>
                <w:szCs w:val="22"/>
                <w:lang w:val="bg-BG"/>
              </w:rPr>
              <w:t>Česká republika</w:t>
            </w:r>
          </w:p>
          <w:p w:rsidR="00736B55" w:rsidRPr="008526CB" w:rsidRDefault="00736B55" w:rsidP="00B62AC8">
            <w:pPr>
              <w:autoSpaceDE w:val="0"/>
              <w:autoSpaceDN w:val="0"/>
              <w:adjustRightInd w:val="0"/>
              <w:rPr>
                <w:color w:val="000000"/>
                <w:szCs w:val="22"/>
                <w:lang w:val="bg-BG"/>
              </w:rPr>
            </w:pPr>
            <w:r w:rsidRPr="008526CB">
              <w:rPr>
                <w:color w:val="000000"/>
                <w:szCs w:val="22"/>
                <w:lang w:val="bg-BG"/>
              </w:rPr>
              <w:t>ELI LILLY ČR, s.r.o.</w:t>
            </w:r>
          </w:p>
          <w:p w:rsidR="00736B55" w:rsidRPr="008526CB" w:rsidRDefault="00736B55" w:rsidP="00B62AC8">
            <w:pPr>
              <w:autoSpaceDE w:val="0"/>
              <w:autoSpaceDN w:val="0"/>
              <w:adjustRightInd w:val="0"/>
              <w:rPr>
                <w:color w:val="000000"/>
                <w:szCs w:val="22"/>
                <w:lang w:val="bg-BG"/>
              </w:rPr>
            </w:pPr>
            <w:r w:rsidRPr="008526CB">
              <w:rPr>
                <w:color w:val="000000"/>
                <w:szCs w:val="22"/>
                <w:lang w:val="bg-BG"/>
              </w:rPr>
              <w:t>Tel: + 420 234 664 111</w:t>
            </w:r>
          </w:p>
          <w:p w:rsidR="00736B55" w:rsidRPr="008526CB" w:rsidRDefault="00736B55" w:rsidP="00B62AC8">
            <w:pPr>
              <w:autoSpaceDE w:val="0"/>
              <w:autoSpaceDN w:val="0"/>
              <w:adjustRightInd w:val="0"/>
              <w:rPr>
                <w:color w:val="000000"/>
                <w:szCs w:val="22"/>
                <w:lang w:val="bg-BG"/>
              </w:rPr>
            </w:pPr>
          </w:p>
        </w:tc>
        <w:tc>
          <w:tcPr>
            <w:tcW w:w="4678" w:type="dxa"/>
          </w:tcPr>
          <w:p w:rsidR="00736B55" w:rsidRPr="008526CB" w:rsidRDefault="00736B55" w:rsidP="00B62AC8">
            <w:pPr>
              <w:autoSpaceDE w:val="0"/>
              <w:autoSpaceDN w:val="0"/>
              <w:adjustRightInd w:val="0"/>
              <w:rPr>
                <w:b/>
                <w:bCs/>
                <w:color w:val="000000"/>
                <w:szCs w:val="22"/>
                <w:lang w:val="bg-BG"/>
              </w:rPr>
            </w:pPr>
            <w:r w:rsidRPr="008526CB">
              <w:rPr>
                <w:b/>
                <w:bCs/>
                <w:color w:val="000000"/>
                <w:szCs w:val="22"/>
                <w:lang w:val="bg-BG"/>
              </w:rPr>
              <w:t>Magyarország</w:t>
            </w:r>
          </w:p>
          <w:p w:rsidR="00736B55" w:rsidRPr="008526CB" w:rsidRDefault="00736B55" w:rsidP="00B62AC8">
            <w:pPr>
              <w:autoSpaceDE w:val="0"/>
              <w:autoSpaceDN w:val="0"/>
              <w:adjustRightInd w:val="0"/>
              <w:rPr>
                <w:color w:val="000000"/>
                <w:szCs w:val="22"/>
                <w:lang w:val="bg-BG"/>
              </w:rPr>
            </w:pPr>
            <w:r w:rsidRPr="008526CB">
              <w:rPr>
                <w:color w:val="000000"/>
                <w:szCs w:val="22"/>
                <w:lang w:val="bg-BG"/>
              </w:rPr>
              <w:t>Lilly Hungária Kft.</w:t>
            </w:r>
          </w:p>
          <w:p w:rsidR="00736B55" w:rsidRPr="008526CB" w:rsidRDefault="00736B55" w:rsidP="00B62AC8">
            <w:pPr>
              <w:autoSpaceDE w:val="0"/>
              <w:autoSpaceDN w:val="0"/>
              <w:adjustRightInd w:val="0"/>
              <w:rPr>
                <w:color w:val="000000"/>
                <w:szCs w:val="22"/>
                <w:lang w:val="bg-BG"/>
              </w:rPr>
            </w:pPr>
            <w:r w:rsidRPr="008526CB">
              <w:rPr>
                <w:color w:val="000000"/>
                <w:szCs w:val="22"/>
                <w:lang w:val="bg-BG"/>
              </w:rPr>
              <w:t>Tel: + 36 1 328 5100</w:t>
            </w:r>
          </w:p>
        </w:tc>
      </w:tr>
      <w:tr w:rsidR="00736B55" w:rsidRPr="008526CB" w:rsidTr="00B62AC8">
        <w:tblPrEx>
          <w:tblCellMar>
            <w:top w:w="0" w:type="dxa"/>
            <w:bottom w:w="0" w:type="dxa"/>
          </w:tblCellMar>
        </w:tblPrEx>
        <w:tc>
          <w:tcPr>
            <w:tcW w:w="4684" w:type="dxa"/>
          </w:tcPr>
          <w:p w:rsidR="00736B55" w:rsidRPr="008526CB" w:rsidRDefault="00736B55" w:rsidP="00B62AC8">
            <w:pPr>
              <w:autoSpaceDE w:val="0"/>
              <w:autoSpaceDN w:val="0"/>
              <w:adjustRightInd w:val="0"/>
              <w:rPr>
                <w:b/>
                <w:bCs/>
                <w:color w:val="000000"/>
                <w:szCs w:val="22"/>
                <w:lang w:val="bg-BG"/>
              </w:rPr>
            </w:pPr>
            <w:r w:rsidRPr="008526CB">
              <w:rPr>
                <w:b/>
                <w:bCs/>
                <w:color w:val="000000"/>
                <w:szCs w:val="22"/>
                <w:lang w:val="bg-BG"/>
              </w:rPr>
              <w:t>Danmark</w:t>
            </w:r>
          </w:p>
          <w:p w:rsidR="00736B55" w:rsidRPr="008526CB" w:rsidRDefault="00736B55" w:rsidP="00B62AC8">
            <w:pPr>
              <w:autoSpaceDE w:val="0"/>
              <w:autoSpaceDN w:val="0"/>
              <w:adjustRightInd w:val="0"/>
              <w:rPr>
                <w:color w:val="000000"/>
                <w:szCs w:val="22"/>
                <w:lang w:val="bg-BG"/>
              </w:rPr>
            </w:pPr>
            <w:r w:rsidRPr="008526CB">
              <w:rPr>
                <w:color w:val="000000"/>
                <w:szCs w:val="22"/>
                <w:lang w:val="bg-BG"/>
              </w:rPr>
              <w:t>Eli Lilly Danmark A/S</w:t>
            </w:r>
          </w:p>
          <w:p w:rsidR="00736B55" w:rsidRPr="008526CB" w:rsidRDefault="00736B55" w:rsidP="00B62AC8">
            <w:pPr>
              <w:autoSpaceDE w:val="0"/>
              <w:autoSpaceDN w:val="0"/>
              <w:adjustRightInd w:val="0"/>
              <w:rPr>
                <w:color w:val="000000"/>
                <w:szCs w:val="22"/>
                <w:lang w:val="bg-BG"/>
              </w:rPr>
            </w:pPr>
            <w:r w:rsidRPr="008526CB">
              <w:rPr>
                <w:color w:val="000000"/>
                <w:szCs w:val="22"/>
                <w:lang w:val="bg-BG"/>
              </w:rPr>
              <w:t>Tlf: +45 45 26 6000</w:t>
            </w:r>
          </w:p>
          <w:p w:rsidR="00736B55" w:rsidRPr="008526CB" w:rsidRDefault="00736B55" w:rsidP="00B62AC8">
            <w:pPr>
              <w:autoSpaceDE w:val="0"/>
              <w:autoSpaceDN w:val="0"/>
              <w:adjustRightInd w:val="0"/>
              <w:rPr>
                <w:color w:val="000000"/>
                <w:szCs w:val="22"/>
                <w:lang w:val="bg-BG"/>
              </w:rPr>
            </w:pPr>
          </w:p>
        </w:tc>
        <w:tc>
          <w:tcPr>
            <w:tcW w:w="4678" w:type="dxa"/>
          </w:tcPr>
          <w:p w:rsidR="00736B55" w:rsidRPr="008526CB" w:rsidRDefault="00736B55" w:rsidP="00B62AC8">
            <w:pPr>
              <w:autoSpaceDE w:val="0"/>
              <w:autoSpaceDN w:val="0"/>
              <w:adjustRightInd w:val="0"/>
              <w:rPr>
                <w:b/>
                <w:bCs/>
                <w:color w:val="000000"/>
                <w:szCs w:val="22"/>
                <w:lang w:val="bg-BG"/>
              </w:rPr>
            </w:pPr>
            <w:r w:rsidRPr="008526CB">
              <w:rPr>
                <w:b/>
                <w:bCs/>
                <w:color w:val="000000"/>
                <w:szCs w:val="22"/>
                <w:lang w:val="bg-BG"/>
              </w:rPr>
              <w:t>Malta</w:t>
            </w:r>
          </w:p>
          <w:p w:rsidR="00736B55" w:rsidRPr="008526CB" w:rsidRDefault="00736B55" w:rsidP="00B62AC8">
            <w:pPr>
              <w:autoSpaceDE w:val="0"/>
              <w:autoSpaceDN w:val="0"/>
              <w:adjustRightInd w:val="0"/>
              <w:rPr>
                <w:color w:val="000000"/>
                <w:szCs w:val="22"/>
                <w:lang w:val="bg-BG"/>
              </w:rPr>
            </w:pPr>
            <w:r w:rsidRPr="008526CB">
              <w:rPr>
                <w:color w:val="000000"/>
                <w:szCs w:val="22"/>
                <w:lang w:val="bg-BG"/>
              </w:rPr>
              <w:t>Charles de Giorgio Ltd.</w:t>
            </w:r>
          </w:p>
          <w:p w:rsidR="00736B55" w:rsidRPr="008526CB" w:rsidRDefault="00736B55" w:rsidP="00B62AC8">
            <w:pPr>
              <w:autoSpaceDE w:val="0"/>
              <w:autoSpaceDN w:val="0"/>
              <w:adjustRightInd w:val="0"/>
              <w:rPr>
                <w:color w:val="000000"/>
                <w:szCs w:val="22"/>
                <w:lang w:val="bg-BG"/>
              </w:rPr>
            </w:pPr>
            <w:r w:rsidRPr="008526CB">
              <w:rPr>
                <w:color w:val="000000"/>
                <w:szCs w:val="22"/>
                <w:lang w:val="bg-BG"/>
              </w:rPr>
              <w:t>Tel: + 356 25600 500</w:t>
            </w:r>
          </w:p>
        </w:tc>
      </w:tr>
      <w:tr w:rsidR="00736B55" w:rsidRPr="008526CB" w:rsidTr="00B62AC8">
        <w:tblPrEx>
          <w:tblCellMar>
            <w:top w:w="0" w:type="dxa"/>
            <w:bottom w:w="0" w:type="dxa"/>
          </w:tblCellMar>
        </w:tblPrEx>
        <w:tc>
          <w:tcPr>
            <w:tcW w:w="4684" w:type="dxa"/>
          </w:tcPr>
          <w:p w:rsidR="00736B55" w:rsidRPr="008526CB" w:rsidRDefault="00736B55" w:rsidP="00B62AC8">
            <w:pPr>
              <w:autoSpaceDE w:val="0"/>
              <w:autoSpaceDN w:val="0"/>
              <w:adjustRightInd w:val="0"/>
              <w:rPr>
                <w:b/>
                <w:bCs/>
                <w:color w:val="000000"/>
                <w:szCs w:val="22"/>
                <w:lang w:val="bg-BG"/>
              </w:rPr>
            </w:pPr>
            <w:r w:rsidRPr="008526CB">
              <w:rPr>
                <w:b/>
                <w:bCs/>
                <w:color w:val="000000"/>
                <w:szCs w:val="22"/>
                <w:lang w:val="bg-BG"/>
              </w:rPr>
              <w:t>Deutschland</w:t>
            </w:r>
          </w:p>
          <w:p w:rsidR="00736B55" w:rsidRPr="008526CB" w:rsidRDefault="00736B55" w:rsidP="00B62AC8">
            <w:pPr>
              <w:autoSpaceDE w:val="0"/>
              <w:autoSpaceDN w:val="0"/>
              <w:adjustRightInd w:val="0"/>
              <w:rPr>
                <w:color w:val="000000"/>
                <w:szCs w:val="22"/>
                <w:lang w:val="bg-BG"/>
              </w:rPr>
            </w:pPr>
            <w:r w:rsidRPr="008526CB">
              <w:rPr>
                <w:color w:val="000000"/>
                <w:szCs w:val="22"/>
                <w:lang w:val="bg-BG"/>
              </w:rPr>
              <w:t>Lilly Deutschland GmbH</w:t>
            </w:r>
          </w:p>
          <w:p w:rsidR="00736B55" w:rsidRPr="008526CB" w:rsidRDefault="00736B55" w:rsidP="00B62AC8">
            <w:pPr>
              <w:autoSpaceDE w:val="0"/>
              <w:autoSpaceDN w:val="0"/>
              <w:adjustRightInd w:val="0"/>
              <w:rPr>
                <w:color w:val="000000"/>
                <w:szCs w:val="22"/>
                <w:lang w:val="bg-BG"/>
              </w:rPr>
            </w:pPr>
            <w:r w:rsidRPr="008526CB">
              <w:rPr>
                <w:color w:val="000000"/>
                <w:szCs w:val="22"/>
                <w:lang w:val="bg-BG"/>
              </w:rPr>
              <w:t>Tel. + 49-(0) 6172 273 2222</w:t>
            </w:r>
          </w:p>
          <w:p w:rsidR="00736B55" w:rsidRPr="008526CB" w:rsidRDefault="00736B55" w:rsidP="00B62AC8">
            <w:pPr>
              <w:autoSpaceDE w:val="0"/>
              <w:autoSpaceDN w:val="0"/>
              <w:adjustRightInd w:val="0"/>
              <w:rPr>
                <w:color w:val="000000"/>
                <w:szCs w:val="22"/>
                <w:lang w:val="bg-BG"/>
              </w:rPr>
            </w:pPr>
          </w:p>
        </w:tc>
        <w:tc>
          <w:tcPr>
            <w:tcW w:w="4678" w:type="dxa"/>
          </w:tcPr>
          <w:p w:rsidR="00736B55" w:rsidRPr="008526CB" w:rsidRDefault="00736B55" w:rsidP="00B62AC8">
            <w:pPr>
              <w:autoSpaceDE w:val="0"/>
              <w:autoSpaceDN w:val="0"/>
              <w:adjustRightInd w:val="0"/>
              <w:rPr>
                <w:b/>
                <w:bCs/>
                <w:color w:val="000000"/>
                <w:szCs w:val="22"/>
                <w:lang w:val="bg-BG"/>
              </w:rPr>
            </w:pPr>
            <w:r w:rsidRPr="008526CB">
              <w:rPr>
                <w:b/>
                <w:bCs/>
                <w:color w:val="000000"/>
                <w:szCs w:val="22"/>
                <w:lang w:val="bg-BG"/>
              </w:rPr>
              <w:t>Nederland</w:t>
            </w:r>
          </w:p>
          <w:p w:rsidR="00736B55" w:rsidRPr="008526CB" w:rsidRDefault="00736B55" w:rsidP="00B62AC8">
            <w:pPr>
              <w:autoSpaceDE w:val="0"/>
              <w:autoSpaceDN w:val="0"/>
              <w:adjustRightInd w:val="0"/>
              <w:rPr>
                <w:color w:val="000000"/>
                <w:szCs w:val="22"/>
                <w:lang w:val="bg-BG"/>
              </w:rPr>
            </w:pPr>
            <w:r w:rsidRPr="008526CB">
              <w:rPr>
                <w:color w:val="000000"/>
                <w:szCs w:val="22"/>
                <w:lang w:val="bg-BG"/>
              </w:rPr>
              <w:t>Eli Lilly Nederland B.V.</w:t>
            </w:r>
          </w:p>
          <w:p w:rsidR="00736B55" w:rsidRPr="008526CB" w:rsidRDefault="00736B55" w:rsidP="00B62AC8">
            <w:pPr>
              <w:autoSpaceDE w:val="0"/>
              <w:autoSpaceDN w:val="0"/>
              <w:adjustRightInd w:val="0"/>
              <w:rPr>
                <w:color w:val="000000"/>
                <w:szCs w:val="22"/>
                <w:lang w:val="bg-BG"/>
              </w:rPr>
            </w:pPr>
            <w:r w:rsidRPr="008526CB">
              <w:rPr>
                <w:color w:val="000000"/>
                <w:szCs w:val="22"/>
                <w:lang w:val="bg-BG"/>
              </w:rPr>
              <w:t>Tel: + 31-(0) 30 60 25 800</w:t>
            </w:r>
          </w:p>
        </w:tc>
      </w:tr>
      <w:tr w:rsidR="00736B55" w:rsidRPr="008526CB" w:rsidTr="00B62AC8">
        <w:tblPrEx>
          <w:tblCellMar>
            <w:top w:w="0" w:type="dxa"/>
            <w:bottom w:w="0" w:type="dxa"/>
          </w:tblCellMar>
        </w:tblPrEx>
        <w:tc>
          <w:tcPr>
            <w:tcW w:w="4684" w:type="dxa"/>
          </w:tcPr>
          <w:p w:rsidR="00736B55" w:rsidRPr="008526CB" w:rsidRDefault="00736B55" w:rsidP="00B62AC8">
            <w:pPr>
              <w:keepNext/>
              <w:autoSpaceDE w:val="0"/>
              <w:autoSpaceDN w:val="0"/>
              <w:adjustRightInd w:val="0"/>
              <w:rPr>
                <w:b/>
                <w:bCs/>
                <w:color w:val="000000"/>
                <w:szCs w:val="22"/>
                <w:lang w:val="bg-BG"/>
              </w:rPr>
            </w:pPr>
            <w:r w:rsidRPr="008526CB">
              <w:rPr>
                <w:b/>
                <w:bCs/>
                <w:color w:val="000000"/>
                <w:szCs w:val="22"/>
                <w:lang w:val="bg-BG"/>
              </w:rPr>
              <w:t>Eesti</w:t>
            </w:r>
          </w:p>
          <w:p w:rsidR="00736B55" w:rsidRPr="008526CB" w:rsidRDefault="00736B55" w:rsidP="00B62AC8">
            <w:pPr>
              <w:keepNext/>
              <w:autoSpaceDE w:val="0"/>
              <w:autoSpaceDN w:val="0"/>
              <w:adjustRightInd w:val="0"/>
              <w:rPr>
                <w:color w:val="000000"/>
                <w:szCs w:val="22"/>
                <w:lang w:val="bg-BG"/>
              </w:rPr>
            </w:pPr>
            <w:r w:rsidRPr="008526CB">
              <w:rPr>
                <w:color w:val="000000"/>
                <w:szCs w:val="22"/>
                <w:lang w:val="bg-BG"/>
              </w:rPr>
              <w:t>Eli Lilly Nederland B.V.</w:t>
            </w:r>
          </w:p>
          <w:p w:rsidR="00736B55" w:rsidRPr="008526CB" w:rsidRDefault="00736B55" w:rsidP="00B62AC8">
            <w:pPr>
              <w:autoSpaceDE w:val="0"/>
              <w:autoSpaceDN w:val="0"/>
              <w:adjustRightInd w:val="0"/>
              <w:rPr>
                <w:color w:val="000000"/>
                <w:szCs w:val="22"/>
                <w:lang w:val="bg-BG"/>
              </w:rPr>
            </w:pPr>
            <w:r w:rsidRPr="008526CB">
              <w:rPr>
                <w:color w:val="000000"/>
                <w:szCs w:val="22"/>
                <w:lang w:val="bg-BG"/>
              </w:rPr>
              <w:t xml:space="preserve">Tel: </w:t>
            </w:r>
            <w:r w:rsidRPr="008526CB">
              <w:rPr>
                <w:b/>
                <w:bCs/>
                <w:color w:val="000000"/>
                <w:szCs w:val="22"/>
                <w:lang w:val="bg-BG"/>
              </w:rPr>
              <w:t>+</w:t>
            </w:r>
            <w:r w:rsidRPr="008526CB">
              <w:rPr>
                <w:color w:val="000000"/>
                <w:szCs w:val="22"/>
                <w:lang w:val="bg-BG"/>
              </w:rPr>
              <w:t>372 6817 280</w:t>
            </w:r>
          </w:p>
          <w:p w:rsidR="00736B55" w:rsidRPr="008526CB" w:rsidRDefault="00736B55" w:rsidP="00B62AC8">
            <w:pPr>
              <w:autoSpaceDE w:val="0"/>
              <w:autoSpaceDN w:val="0"/>
              <w:adjustRightInd w:val="0"/>
              <w:rPr>
                <w:color w:val="000000"/>
                <w:szCs w:val="22"/>
                <w:lang w:val="bg-BG"/>
              </w:rPr>
            </w:pPr>
          </w:p>
        </w:tc>
        <w:tc>
          <w:tcPr>
            <w:tcW w:w="4678" w:type="dxa"/>
          </w:tcPr>
          <w:p w:rsidR="00736B55" w:rsidRPr="008526CB" w:rsidRDefault="00736B55" w:rsidP="00B62AC8">
            <w:pPr>
              <w:autoSpaceDE w:val="0"/>
              <w:autoSpaceDN w:val="0"/>
              <w:adjustRightInd w:val="0"/>
              <w:rPr>
                <w:b/>
                <w:bCs/>
                <w:color w:val="000000"/>
                <w:szCs w:val="22"/>
                <w:lang w:val="bg-BG"/>
              </w:rPr>
            </w:pPr>
            <w:r w:rsidRPr="008526CB">
              <w:rPr>
                <w:b/>
                <w:bCs/>
                <w:color w:val="000000"/>
                <w:szCs w:val="22"/>
                <w:lang w:val="bg-BG"/>
              </w:rPr>
              <w:t>Norge</w:t>
            </w:r>
          </w:p>
          <w:p w:rsidR="00736B55" w:rsidRPr="008526CB" w:rsidRDefault="00736B55" w:rsidP="00B62AC8">
            <w:pPr>
              <w:autoSpaceDE w:val="0"/>
              <w:autoSpaceDN w:val="0"/>
              <w:adjustRightInd w:val="0"/>
              <w:rPr>
                <w:color w:val="000000"/>
                <w:szCs w:val="22"/>
                <w:lang w:val="bg-BG"/>
              </w:rPr>
            </w:pPr>
            <w:r w:rsidRPr="008526CB">
              <w:rPr>
                <w:color w:val="000000"/>
                <w:szCs w:val="22"/>
                <w:lang w:val="bg-BG"/>
              </w:rPr>
              <w:t>Eli Lilly Norge A.S.</w:t>
            </w:r>
          </w:p>
          <w:p w:rsidR="00736B55" w:rsidRPr="008526CB" w:rsidRDefault="00736B55" w:rsidP="00B62AC8">
            <w:pPr>
              <w:autoSpaceDE w:val="0"/>
              <w:autoSpaceDN w:val="0"/>
              <w:adjustRightInd w:val="0"/>
              <w:rPr>
                <w:color w:val="000000"/>
                <w:szCs w:val="22"/>
                <w:lang w:val="bg-BG"/>
              </w:rPr>
            </w:pPr>
            <w:r w:rsidRPr="008526CB">
              <w:rPr>
                <w:color w:val="000000"/>
                <w:szCs w:val="22"/>
                <w:lang w:val="bg-BG"/>
              </w:rPr>
              <w:t>Tlf: + 47 22 88 18 00</w:t>
            </w:r>
          </w:p>
        </w:tc>
      </w:tr>
      <w:tr w:rsidR="00736B55" w:rsidRPr="008526CB" w:rsidTr="00B62AC8">
        <w:tblPrEx>
          <w:tblCellMar>
            <w:top w:w="0" w:type="dxa"/>
            <w:bottom w:w="0" w:type="dxa"/>
          </w:tblCellMar>
        </w:tblPrEx>
        <w:tc>
          <w:tcPr>
            <w:tcW w:w="4684" w:type="dxa"/>
          </w:tcPr>
          <w:p w:rsidR="00736B55" w:rsidRPr="008526CB" w:rsidRDefault="00736B55" w:rsidP="00B62AC8">
            <w:pPr>
              <w:autoSpaceDE w:val="0"/>
              <w:autoSpaceDN w:val="0"/>
              <w:adjustRightInd w:val="0"/>
              <w:rPr>
                <w:b/>
                <w:bCs/>
                <w:color w:val="000000"/>
                <w:szCs w:val="22"/>
                <w:lang w:val="bg-BG"/>
              </w:rPr>
            </w:pPr>
            <w:r w:rsidRPr="008526CB">
              <w:rPr>
                <w:b/>
                <w:bCs/>
                <w:color w:val="000000"/>
                <w:szCs w:val="22"/>
                <w:lang w:val="bg-BG"/>
              </w:rPr>
              <w:t>Ελλάδα</w:t>
            </w:r>
          </w:p>
          <w:p w:rsidR="00736B55" w:rsidRPr="008526CB" w:rsidRDefault="00736B55" w:rsidP="00B62AC8">
            <w:pPr>
              <w:autoSpaceDE w:val="0"/>
              <w:autoSpaceDN w:val="0"/>
              <w:adjustRightInd w:val="0"/>
              <w:rPr>
                <w:color w:val="000000"/>
                <w:szCs w:val="22"/>
                <w:lang w:val="bg-BG"/>
              </w:rPr>
            </w:pPr>
            <w:r w:rsidRPr="008526CB">
              <w:rPr>
                <w:color w:val="000000"/>
                <w:szCs w:val="22"/>
                <w:lang w:val="bg-BG"/>
              </w:rPr>
              <w:t>ΦΑΡΜΑΣΕΡΒ-ΛΙΛΛΥ Α.Ε.Β.Ε.</w:t>
            </w:r>
          </w:p>
          <w:p w:rsidR="00736B55" w:rsidRPr="008526CB" w:rsidRDefault="00736B55" w:rsidP="00B62AC8">
            <w:pPr>
              <w:autoSpaceDE w:val="0"/>
              <w:autoSpaceDN w:val="0"/>
              <w:adjustRightInd w:val="0"/>
              <w:rPr>
                <w:color w:val="000000"/>
                <w:szCs w:val="22"/>
                <w:lang w:val="bg-BG"/>
              </w:rPr>
            </w:pPr>
            <w:r w:rsidRPr="008526CB">
              <w:rPr>
                <w:color w:val="000000"/>
                <w:szCs w:val="22"/>
                <w:lang w:val="bg-BG"/>
              </w:rPr>
              <w:t>Τηλ: +30 210 629 4600</w:t>
            </w:r>
          </w:p>
          <w:p w:rsidR="00736B55" w:rsidRPr="008526CB" w:rsidRDefault="00736B55" w:rsidP="00B62AC8">
            <w:pPr>
              <w:autoSpaceDE w:val="0"/>
              <w:autoSpaceDN w:val="0"/>
              <w:adjustRightInd w:val="0"/>
              <w:rPr>
                <w:color w:val="000000"/>
                <w:szCs w:val="22"/>
                <w:lang w:val="bg-BG"/>
              </w:rPr>
            </w:pPr>
          </w:p>
        </w:tc>
        <w:tc>
          <w:tcPr>
            <w:tcW w:w="4678" w:type="dxa"/>
          </w:tcPr>
          <w:p w:rsidR="00736B55" w:rsidRPr="008526CB" w:rsidRDefault="00736B55" w:rsidP="00B62AC8">
            <w:pPr>
              <w:autoSpaceDE w:val="0"/>
              <w:autoSpaceDN w:val="0"/>
              <w:adjustRightInd w:val="0"/>
              <w:rPr>
                <w:b/>
                <w:bCs/>
                <w:color w:val="000000"/>
                <w:szCs w:val="22"/>
                <w:lang w:val="bg-BG"/>
              </w:rPr>
            </w:pPr>
            <w:r w:rsidRPr="008526CB">
              <w:rPr>
                <w:b/>
                <w:bCs/>
                <w:color w:val="000000"/>
                <w:szCs w:val="22"/>
                <w:lang w:val="bg-BG"/>
              </w:rPr>
              <w:t>Österreich</w:t>
            </w:r>
          </w:p>
          <w:p w:rsidR="00736B55" w:rsidRPr="008526CB" w:rsidRDefault="00736B55" w:rsidP="00B62AC8">
            <w:pPr>
              <w:autoSpaceDE w:val="0"/>
              <w:autoSpaceDN w:val="0"/>
              <w:adjustRightInd w:val="0"/>
              <w:rPr>
                <w:color w:val="000000"/>
                <w:szCs w:val="22"/>
                <w:lang w:val="bg-BG"/>
              </w:rPr>
            </w:pPr>
            <w:r w:rsidRPr="008526CB">
              <w:rPr>
                <w:color w:val="000000"/>
                <w:szCs w:val="22"/>
                <w:lang w:val="bg-BG"/>
              </w:rPr>
              <w:t>Eli Lilly Ges. m.b.H.</w:t>
            </w:r>
          </w:p>
          <w:p w:rsidR="00736B55" w:rsidRPr="008526CB" w:rsidRDefault="00736B55" w:rsidP="00B62AC8">
            <w:pPr>
              <w:autoSpaceDE w:val="0"/>
              <w:autoSpaceDN w:val="0"/>
              <w:adjustRightInd w:val="0"/>
              <w:rPr>
                <w:color w:val="000000"/>
                <w:szCs w:val="22"/>
                <w:lang w:val="bg-BG"/>
              </w:rPr>
            </w:pPr>
            <w:r w:rsidRPr="008526CB">
              <w:rPr>
                <w:color w:val="000000"/>
                <w:szCs w:val="22"/>
                <w:lang w:val="bg-BG"/>
              </w:rPr>
              <w:t>Tel: + 43-(0) 1 711 780</w:t>
            </w:r>
          </w:p>
        </w:tc>
      </w:tr>
      <w:tr w:rsidR="00736B55" w:rsidRPr="008526CB" w:rsidTr="00B62AC8">
        <w:tblPrEx>
          <w:tblCellMar>
            <w:top w:w="0" w:type="dxa"/>
            <w:bottom w:w="0" w:type="dxa"/>
          </w:tblCellMar>
        </w:tblPrEx>
        <w:tc>
          <w:tcPr>
            <w:tcW w:w="4684" w:type="dxa"/>
          </w:tcPr>
          <w:p w:rsidR="00736B55" w:rsidRPr="008526CB" w:rsidRDefault="00736B55" w:rsidP="00B62AC8">
            <w:pPr>
              <w:autoSpaceDE w:val="0"/>
              <w:autoSpaceDN w:val="0"/>
              <w:adjustRightInd w:val="0"/>
              <w:rPr>
                <w:b/>
                <w:bCs/>
                <w:color w:val="000000"/>
                <w:szCs w:val="22"/>
                <w:lang w:val="bg-BG"/>
              </w:rPr>
            </w:pPr>
            <w:r w:rsidRPr="008526CB">
              <w:rPr>
                <w:b/>
                <w:bCs/>
                <w:color w:val="000000"/>
                <w:szCs w:val="22"/>
                <w:lang w:val="bg-BG"/>
              </w:rPr>
              <w:t>España</w:t>
            </w:r>
          </w:p>
          <w:p w:rsidR="00736B55" w:rsidRPr="008526CB" w:rsidRDefault="00736B55" w:rsidP="00B62AC8">
            <w:pPr>
              <w:autoSpaceDE w:val="0"/>
              <w:autoSpaceDN w:val="0"/>
              <w:adjustRightInd w:val="0"/>
              <w:rPr>
                <w:color w:val="000000"/>
                <w:szCs w:val="22"/>
                <w:lang w:val="bg-BG"/>
              </w:rPr>
            </w:pPr>
            <w:r w:rsidRPr="008526CB">
              <w:rPr>
                <w:color w:val="000000"/>
                <w:szCs w:val="22"/>
                <w:lang w:val="bg-BG"/>
              </w:rPr>
              <w:t>Lilly S.A.</w:t>
            </w:r>
          </w:p>
          <w:p w:rsidR="00736B55" w:rsidRPr="008526CB" w:rsidRDefault="00736B55" w:rsidP="00B62AC8">
            <w:pPr>
              <w:autoSpaceDE w:val="0"/>
              <w:autoSpaceDN w:val="0"/>
              <w:adjustRightInd w:val="0"/>
              <w:rPr>
                <w:color w:val="000000"/>
                <w:szCs w:val="22"/>
                <w:lang w:val="bg-BG"/>
              </w:rPr>
            </w:pPr>
            <w:r w:rsidRPr="008526CB">
              <w:rPr>
                <w:color w:val="000000"/>
                <w:szCs w:val="22"/>
                <w:lang w:val="bg-BG"/>
              </w:rPr>
              <w:t>Tel: + 34-91 663 50 00</w:t>
            </w:r>
          </w:p>
          <w:p w:rsidR="00736B55" w:rsidRPr="008526CB" w:rsidRDefault="00736B55" w:rsidP="00B62AC8">
            <w:pPr>
              <w:autoSpaceDE w:val="0"/>
              <w:autoSpaceDN w:val="0"/>
              <w:adjustRightInd w:val="0"/>
              <w:rPr>
                <w:color w:val="000000"/>
                <w:szCs w:val="22"/>
                <w:lang w:val="bg-BG"/>
              </w:rPr>
            </w:pPr>
          </w:p>
        </w:tc>
        <w:tc>
          <w:tcPr>
            <w:tcW w:w="4678" w:type="dxa"/>
          </w:tcPr>
          <w:p w:rsidR="00736B55" w:rsidRPr="008526CB" w:rsidRDefault="00736B55" w:rsidP="00B62AC8">
            <w:pPr>
              <w:keepNext/>
              <w:autoSpaceDE w:val="0"/>
              <w:autoSpaceDN w:val="0"/>
              <w:adjustRightInd w:val="0"/>
              <w:rPr>
                <w:b/>
                <w:bCs/>
                <w:color w:val="000000"/>
                <w:szCs w:val="22"/>
                <w:lang w:val="bg-BG"/>
              </w:rPr>
            </w:pPr>
            <w:r w:rsidRPr="008526CB">
              <w:rPr>
                <w:b/>
                <w:bCs/>
                <w:color w:val="000000"/>
                <w:szCs w:val="22"/>
                <w:lang w:val="bg-BG"/>
              </w:rPr>
              <w:t>Polska</w:t>
            </w:r>
          </w:p>
          <w:p w:rsidR="00736B55" w:rsidRPr="008526CB" w:rsidRDefault="00736B55" w:rsidP="00B62AC8">
            <w:pPr>
              <w:autoSpaceDE w:val="0"/>
              <w:autoSpaceDN w:val="0"/>
              <w:adjustRightInd w:val="0"/>
              <w:rPr>
                <w:color w:val="000000"/>
                <w:szCs w:val="22"/>
                <w:lang w:val="bg-BG"/>
              </w:rPr>
            </w:pPr>
            <w:r w:rsidRPr="008526CB">
              <w:rPr>
                <w:color w:val="000000"/>
                <w:szCs w:val="22"/>
                <w:lang w:val="bg-BG"/>
              </w:rPr>
              <w:t>Eli Lilly Polska Sp. z o.o.</w:t>
            </w:r>
          </w:p>
          <w:p w:rsidR="00736B55" w:rsidRPr="008526CB" w:rsidRDefault="00736B55" w:rsidP="00B62AC8">
            <w:pPr>
              <w:autoSpaceDE w:val="0"/>
              <w:autoSpaceDN w:val="0"/>
              <w:adjustRightInd w:val="0"/>
              <w:rPr>
                <w:color w:val="000000"/>
                <w:szCs w:val="22"/>
                <w:lang w:val="bg-BG"/>
              </w:rPr>
            </w:pPr>
            <w:r w:rsidRPr="008526CB">
              <w:rPr>
                <w:color w:val="000000"/>
                <w:szCs w:val="22"/>
                <w:lang w:val="bg-BG"/>
              </w:rPr>
              <w:t>Tel: +48 22 440 33 00</w:t>
            </w:r>
          </w:p>
        </w:tc>
      </w:tr>
      <w:tr w:rsidR="00736B55" w:rsidRPr="008526CB" w:rsidTr="00B62AC8">
        <w:tblPrEx>
          <w:tblCellMar>
            <w:top w:w="0" w:type="dxa"/>
            <w:bottom w:w="0" w:type="dxa"/>
          </w:tblCellMar>
        </w:tblPrEx>
        <w:tc>
          <w:tcPr>
            <w:tcW w:w="4684" w:type="dxa"/>
          </w:tcPr>
          <w:p w:rsidR="00736B55" w:rsidRPr="008526CB" w:rsidRDefault="00736B55" w:rsidP="00B62AC8">
            <w:pPr>
              <w:autoSpaceDE w:val="0"/>
              <w:autoSpaceDN w:val="0"/>
              <w:adjustRightInd w:val="0"/>
              <w:rPr>
                <w:b/>
                <w:bCs/>
                <w:color w:val="000000"/>
                <w:szCs w:val="22"/>
                <w:lang w:val="bg-BG"/>
              </w:rPr>
            </w:pPr>
            <w:r w:rsidRPr="008526CB">
              <w:rPr>
                <w:b/>
                <w:bCs/>
                <w:color w:val="000000"/>
                <w:szCs w:val="22"/>
                <w:lang w:val="bg-BG"/>
              </w:rPr>
              <w:t>France</w:t>
            </w:r>
          </w:p>
          <w:p w:rsidR="00736B55" w:rsidRPr="008526CB" w:rsidRDefault="00736B55" w:rsidP="00B62AC8">
            <w:pPr>
              <w:autoSpaceDE w:val="0"/>
              <w:autoSpaceDN w:val="0"/>
              <w:adjustRightInd w:val="0"/>
              <w:rPr>
                <w:color w:val="000000"/>
                <w:szCs w:val="22"/>
                <w:lang w:val="bg-BG"/>
              </w:rPr>
            </w:pPr>
            <w:r w:rsidRPr="008526CB">
              <w:rPr>
                <w:color w:val="000000"/>
                <w:szCs w:val="22"/>
                <w:lang w:val="bg-BG"/>
              </w:rPr>
              <w:t>Lilly France S.A.S.</w:t>
            </w:r>
          </w:p>
          <w:p w:rsidR="00736B55" w:rsidRPr="008526CB" w:rsidRDefault="00736B55" w:rsidP="00B62AC8">
            <w:pPr>
              <w:autoSpaceDE w:val="0"/>
              <w:autoSpaceDN w:val="0"/>
              <w:adjustRightInd w:val="0"/>
              <w:rPr>
                <w:color w:val="000000"/>
                <w:szCs w:val="22"/>
                <w:lang w:val="bg-BG"/>
              </w:rPr>
            </w:pPr>
            <w:r w:rsidRPr="008526CB">
              <w:rPr>
                <w:color w:val="000000"/>
                <w:szCs w:val="22"/>
                <w:lang w:val="bg-BG"/>
              </w:rPr>
              <w:t>Tél: +33-(0) 1 55 49 34 34</w:t>
            </w:r>
          </w:p>
          <w:p w:rsidR="00736B55" w:rsidRPr="008526CB" w:rsidRDefault="00736B55" w:rsidP="00B62AC8">
            <w:pPr>
              <w:autoSpaceDE w:val="0"/>
              <w:autoSpaceDN w:val="0"/>
              <w:adjustRightInd w:val="0"/>
              <w:rPr>
                <w:szCs w:val="22"/>
                <w:lang w:val="bg-BG"/>
              </w:rPr>
            </w:pPr>
          </w:p>
        </w:tc>
        <w:tc>
          <w:tcPr>
            <w:tcW w:w="4678" w:type="dxa"/>
          </w:tcPr>
          <w:p w:rsidR="00736B55" w:rsidRPr="008526CB" w:rsidRDefault="00736B55" w:rsidP="00B62AC8">
            <w:pPr>
              <w:autoSpaceDE w:val="0"/>
              <w:autoSpaceDN w:val="0"/>
              <w:adjustRightInd w:val="0"/>
              <w:rPr>
                <w:b/>
                <w:bCs/>
                <w:color w:val="000000"/>
                <w:szCs w:val="22"/>
                <w:lang w:val="bg-BG"/>
              </w:rPr>
            </w:pPr>
            <w:r w:rsidRPr="008526CB">
              <w:rPr>
                <w:b/>
                <w:bCs/>
                <w:color w:val="000000"/>
                <w:szCs w:val="22"/>
                <w:lang w:val="bg-BG"/>
              </w:rPr>
              <w:t>Portugal</w:t>
            </w:r>
          </w:p>
          <w:p w:rsidR="00736B55" w:rsidRPr="008526CB" w:rsidRDefault="00736B55" w:rsidP="00B62AC8">
            <w:pPr>
              <w:autoSpaceDE w:val="0"/>
              <w:autoSpaceDN w:val="0"/>
              <w:adjustRightInd w:val="0"/>
              <w:rPr>
                <w:color w:val="000000"/>
                <w:szCs w:val="22"/>
                <w:lang w:val="bg-BG"/>
              </w:rPr>
            </w:pPr>
            <w:r w:rsidRPr="008526CB">
              <w:rPr>
                <w:color w:val="000000"/>
                <w:szCs w:val="22"/>
                <w:lang w:val="bg-BG"/>
              </w:rPr>
              <w:t>Lilly Portugal - Produtos Farmacêuticos, Lda</w:t>
            </w:r>
          </w:p>
          <w:p w:rsidR="00736B55" w:rsidRPr="008526CB" w:rsidRDefault="00736B55" w:rsidP="00B62AC8">
            <w:pPr>
              <w:autoSpaceDE w:val="0"/>
              <w:autoSpaceDN w:val="0"/>
              <w:adjustRightInd w:val="0"/>
              <w:rPr>
                <w:color w:val="000000"/>
                <w:szCs w:val="22"/>
                <w:lang w:val="bg-BG"/>
              </w:rPr>
            </w:pPr>
            <w:r w:rsidRPr="008526CB">
              <w:rPr>
                <w:color w:val="000000"/>
                <w:szCs w:val="22"/>
                <w:lang w:val="bg-BG"/>
              </w:rPr>
              <w:t>Tel: + 351-21-4126600</w:t>
            </w:r>
          </w:p>
        </w:tc>
      </w:tr>
      <w:tr w:rsidR="00736B55" w:rsidRPr="008526CB" w:rsidTr="00B62AC8">
        <w:tblPrEx>
          <w:tblCellMar>
            <w:top w:w="0" w:type="dxa"/>
            <w:bottom w:w="0" w:type="dxa"/>
          </w:tblCellMar>
        </w:tblPrEx>
        <w:tc>
          <w:tcPr>
            <w:tcW w:w="4684" w:type="dxa"/>
          </w:tcPr>
          <w:p w:rsidR="00736B55" w:rsidRPr="008526CB" w:rsidRDefault="00736B55" w:rsidP="00B62AC8">
            <w:pPr>
              <w:rPr>
                <w:b/>
                <w:bCs/>
                <w:lang w:val="bg-BG"/>
              </w:rPr>
            </w:pPr>
            <w:r w:rsidRPr="008526CB">
              <w:rPr>
                <w:b/>
                <w:bCs/>
                <w:lang w:val="bg-BG"/>
              </w:rPr>
              <w:t>Hrvatska</w:t>
            </w:r>
          </w:p>
          <w:p w:rsidR="00736B55" w:rsidRPr="008526CB" w:rsidRDefault="00736B55" w:rsidP="00B62AC8">
            <w:pPr>
              <w:autoSpaceDE w:val="0"/>
              <w:autoSpaceDN w:val="0"/>
              <w:rPr>
                <w:lang w:val="bg-BG"/>
              </w:rPr>
            </w:pPr>
            <w:r w:rsidRPr="008526CB">
              <w:rPr>
                <w:lang w:val="bg-BG"/>
              </w:rPr>
              <w:t>Eli Lilly Hrvatska d.o.o.</w:t>
            </w:r>
          </w:p>
          <w:p w:rsidR="00736B55" w:rsidRPr="008526CB" w:rsidRDefault="00736B55" w:rsidP="00B62AC8">
            <w:pPr>
              <w:autoSpaceDE w:val="0"/>
              <w:autoSpaceDN w:val="0"/>
              <w:rPr>
                <w:lang w:val="bg-BG"/>
              </w:rPr>
            </w:pPr>
            <w:r w:rsidRPr="008526CB">
              <w:rPr>
                <w:lang w:val="bg-BG"/>
              </w:rPr>
              <w:t>Tel: +385 1 2350 999</w:t>
            </w:r>
          </w:p>
          <w:p w:rsidR="00736B55" w:rsidRPr="008526CB" w:rsidRDefault="00736B55" w:rsidP="00B62AC8">
            <w:pPr>
              <w:autoSpaceDE w:val="0"/>
              <w:autoSpaceDN w:val="0"/>
              <w:rPr>
                <w:szCs w:val="22"/>
                <w:lang w:val="bg-BG"/>
              </w:rPr>
            </w:pPr>
          </w:p>
        </w:tc>
        <w:tc>
          <w:tcPr>
            <w:tcW w:w="4678" w:type="dxa"/>
          </w:tcPr>
          <w:p w:rsidR="00736B55" w:rsidRPr="008526CB" w:rsidRDefault="00736B55" w:rsidP="00B62AC8">
            <w:pPr>
              <w:tabs>
                <w:tab w:val="left" w:pos="-720"/>
                <w:tab w:val="left" w:pos="4536"/>
              </w:tabs>
              <w:suppressAutoHyphens/>
              <w:rPr>
                <w:b/>
                <w:noProof/>
                <w:szCs w:val="22"/>
                <w:lang w:val="bg-BG"/>
              </w:rPr>
            </w:pPr>
            <w:r w:rsidRPr="008526CB">
              <w:rPr>
                <w:b/>
                <w:noProof/>
                <w:szCs w:val="22"/>
                <w:lang w:val="bg-BG"/>
              </w:rPr>
              <w:t>România</w:t>
            </w:r>
          </w:p>
          <w:p w:rsidR="00736B55" w:rsidRPr="008526CB" w:rsidRDefault="00736B55" w:rsidP="00B62AC8">
            <w:pPr>
              <w:tabs>
                <w:tab w:val="left" w:pos="-720"/>
                <w:tab w:val="left" w:pos="4536"/>
              </w:tabs>
              <w:suppressAutoHyphens/>
              <w:rPr>
                <w:noProof/>
                <w:szCs w:val="22"/>
                <w:lang w:val="bg-BG"/>
              </w:rPr>
            </w:pPr>
            <w:r w:rsidRPr="008526CB">
              <w:rPr>
                <w:noProof/>
                <w:szCs w:val="22"/>
                <w:lang w:val="bg-BG"/>
              </w:rPr>
              <w:t>Eli Lilly România S.R.L.</w:t>
            </w:r>
          </w:p>
          <w:p w:rsidR="00736B55" w:rsidRPr="008526CB" w:rsidRDefault="00736B55" w:rsidP="00B62AC8">
            <w:pPr>
              <w:autoSpaceDE w:val="0"/>
              <w:autoSpaceDN w:val="0"/>
              <w:adjustRightInd w:val="0"/>
              <w:rPr>
                <w:szCs w:val="22"/>
                <w:lang w:val="bg-BG"/>
              </w:rPr>
            </w:pPr>
            <w:r w:rsidRPr="008526CB">
              <w:rPr>
                <w:noProof/>
                <w:szCs w:val="22"/>
                <w:lang w:val="bg-BG"/>
              </w:rPr>
              <w:t>Tel: + 40 21 4023000</w:t>
            </w:r>
          </w:p>
        </w:tc>
      </w:tr>
      <w:tr w:rsidR="00736B55" w:rsidRPr="008526CB" w:rsidTr="00B62AC8">
        <w:tblPrEx>
          <w:tblCellMar>
            <w:top w:w="0" w:type="dxa"/>
            <w:bottom w:w="0" w:type="dxa"/>
          </w:tblCellMar>
        </w:tblPrEx>
        <w:tc>
          <w:tcPr>
            <w:tcW w:w="4684" w:type="dxa"/>
          </w:tcPr>
          <w:p w:rsidR="00736B55" w:rsidRPr="008526CB" w:rsidRDefault="00736B55" w:rsidP="00B62AC8">
            <w:pPr>
              <w:autoSpaceDE w:val="0"/>
              <w:autoSpaceDN w:val="0"/>
              <w:adjustRightInd w:val="0"/>
              <w:rPr>
                <w:b/>
                <w:bCs/>
                <w:szCs w:val="22"/>
                <w:lang w:val="bg-BG"/>
              </w:rPr>
            </w:pPr>
            <w:r w:rsidRPr="008526CB">
              <w:rPr>
                <w:b/>
                <w:bCs/>
                <w:szCs w:val="22"/>
                <w:lang w:val="bg-BG"/>
              </w:rPr>
              <w:t>Ireland</w:t>
            </w:r>
          </w:p>
          <w:p w:rsidR="00736B55" w:rsidRPr="008526CB" w:rsidRDefault="00736B55" w:rsidP="00B62AC8">
            <w:pPr>
              <w:autoSpaceDE w:val="0"/>
              <w:autoSpaceDN w:val="0"/>
              <w:adjustRightInd w:val="0"/>
              <w:rPr>
                <w:szCs w:val="22"/>
                <w:lang w:val="bg-BG"/>
              </w:rPr>
            </w:pPr>
            <w:r w:rsidRPr="008526CB">
              <w:rPr>
                <w:szCs w:val="22"/>
                <w:lang w:val="bg-BG"/>
              </w:rPr>
              <w:t>Eli Lilly and Company (Ireland) Limited</w:t>
            </w:r>
          </w:p>
          <w:p w:rsidR="00736B55" w:rsidRPr="008526CB" w:rsidRDefault="00736B55" w:rsidP="00B62AC8">
            <w:pPr>
              <w:autoSpaceDE w:val="0"/>
              <w:autoSpaceDN w:val="0"/>
              <w:adjustRightInd w:val="0"/>
              <w:rPr>
                <w:szCs w:val="22"/>
                <w:lang w:val="bg-BG"/>
              </w:rPr>
            </w:pPr>
            <w:r w:rsidRPr="008526CB">
              <w:rPr>
                <w:szCs w:val="22"/>
                <w:lang w:val="bg-BG"/>
              </w:rPr>
              <w:t>Tel: + 353-(0) 1 661 4377</w:t>
            </w:r>
          </w:p>
          <w:p w:rsidR="00736B55" w:rsidRPr="008526CB" w:rsidRDefault="00736B55" w:rsidP="00B62AC8">
            <w:pPr>
              <w:autoSpaceDE w:val="0"/>
              <w:autoSpaceDN w:val="0"/>
              <w:rPr>
                <w:color w:val="000000"/>
                <w:szCs w:val="22"/>
                <w:lang w:val="bg-BG"/>
              </w:rPr>
            </w:pPr>
          </w:p>
        </w:tc>
        <w:tc>
          <w:tcPr>
            <w:tcW w:w="4678" w:type="dxa"/>
          </w:tcPr>
          <w:p w:rsidR="00736B55" w:rsidRPr="008526CB" w:rsidRDefault="00736B55" w:rsidP="00B62AC8">
            <w:pPr>
              <w:autoSpaceDE w:val="0"/>
              <w:autoSpaceDN w:val="0"/>
              <w:adjustRightInd w:val="0"/>
              <w:rPr>
                <w:b/>
                <w:bCs/>
                <w:szCs w:val="22"/>
                <w:lang w:val="bg-BG"/>
              </w:rPr>
            </w:pPr>
            <w:r w:rsidRPr="008526CB">
              <w:rPr>
                <w:b/>
                <w:bCs/>
                <w:szCs w:val="22"/>
                <w:lang w:val="bg-BG"/>
              </w:rPr>
              <w:t>Slovenija</w:t>
            </w:r>
          </w:p>
          <w:p w:rsidR="00736B55" w:rsidRPr="008526CB" w:rsidRDefault="00736B55" w:rsidP="00B62AC8">
            <w:pPr>
              <w:autoSpaceDE w:val="0"/>
              <w:autoSpaceDN w:val="0"/>
              <w:adjustRightInd w:val="0"/>
              <w:rPr>
                <w:szCs w:val="22"/>
                <w:lang w:val="bg-BG"/>
              </w:rPr>
            </w:pPr>
            <w:r w:rsidRPr="008526CB">
              <w:rPr>
                <w:szCs w:val="22"/>
                <w:lang w:val="bg-BG"/>
              </w:rPr>
              <w:t>Eli Lilly farmacevtska družba, d.o.o.</w:t>
            </w:r>
          </w:p>
          <w:p w:rsidR="00736B55" w:rsidRPr="008526CB" w:rsidRDefault="00736B55" w:rsidP="00B62AC8">
            <w:pPr>
              <w:autoSpaceDE w:val="0"/>
              <w:autoSpaceDN w:val="0"/>
              <w:adjustRightInd w:val="0"/>
              <w:rPr>
                <w:szCs w:val="22"/>
                <w:lang w:val="bg-BG"/>
              </w:rPr>
            </w:pPr>
            <w:r w:rsidRPr="008526CB">
              <w:rPr>
                <w:szCs w:val="22"/>
                <w:lang w:val="bg-BG"/>
              </w:rPr>
              <w:t>Tel: +386 (0) 1 580 00 10</w:t>
            </w:r>
          </w:p>
          <w:p w:rsidR="00736B55" w:rsidRPr="008526CB" w:rsidRDefault="00736B55" w:rsidP="00B62AC8">
            <w:pPr>
              <w:autoSpaceDE w:val="0"/>
              <w:autoSpaceDN w:val="0"/>
              <w:adjustRightInd w:val="0"/>
              <w:rPr>
                <w:color w:val="000000"/>
                <w:szCs w:val="22"/>
                <w:lang w:val="bg-BG"/>
              </w:rPr>
            </w:pPr>
          </w:p>
        </w:tc>
      </w:tr>
      <w:tr w:rsidR="00736B55" w:rsidRPr="008526CB" w:rsidTr="00B62AC8">
        <w:tblPrEx>
          <w:tblCellMar>
            <w:top w:w="0" w:type="dxa"/>
            <w:bottom w:w="0" w:type="dxa"/>
          </w:tblCellMar>
        </w:tblPrEx>
        <w:tc>
          <w:tcPr>
            <w:tcW w:w="4684" w:type="dxa"/>
          </w:tcPr>
          <w:p w:rsidR="00736B55" w:rsidRPr="008526CB" w:rsidRDefault="00736B55" w:rsidP="00B62AC8">
            <w:pPr>
              <w:keepNext/>
              <w:autoSpaceDE w:val="0"/>
              <w:autoSpaceDN w:val="0"/>
              <w:adjustRightInd w:val="0"/>
              <w:rPr>
                <w:b/>
                <w:bCs/>
                <w:color w:val="000000"/>
                <w:szCs w:val="22"/>
                <w:lang w:val="bg-BG"/>
              </w:rPr>
            </w:pPr>
            <w:r w:rsidRPr="008526CB">
              <w:rPr>
                <w:b/>
                <w:bCs/>
                <w:color w:val="000000"/>
                <w:szCs w:val="22"/>
                <w:lang w:val="bg-BG"/>
              </w:rPr>
              <w:t>Ísland</w:t>
            </w:r>
          </w:p>
          <w:p w:rsidR="00736B55" w:rsidRPr="008526CB" w:rsidRDefault="00736B55" w:rsidP="00B62AC8">
            <w:pPr>
              <w:autoSpaceDE w:val="0"/>
              <w:autoSpaceDN w:val="0"/>
              <w:adjustRightInd w:val="0"/>
              <w:rPr>
                <w:color w:val="000000"/>
                <w:szCs w:val="22"/>
                <w:lang w:val="bg-BG"/>
              </w:rPr>
            </w:pPr>
            <w:r w:rsidRPr="008526CB">
              <w:rPr>
                <w:color w:val="000000"/>
                <w:szCs w:val="22"/>
                <w:lang w:val="bg-BG"/>
              </w:rPr>
              <w:t>Icepharma hf.</w:t>
            </w:r>
          </w:p>
          <w:p w:rsidR="00736B55" w:rsidRPr="008526CB" w:rsidRDefault="00736B55" w:rsidP="00B62AC8">
            <w:pPr>
              <w:autoSpaceDE w:val="0"/>
              <w:autoSpaceDN w:val="0"/>
              <w:adjustRightInd w:val="0"/>
              <w:rPr>
                <w:color w:val="000000"/>
                <w:szCs w:val="22"/>
                <w:lang w:val="bg-BG"/>
              </w:rPr>
            </w:pPr>
            <w:r w:rsidRPr="008526CB">
              <w:rPr>
                <w:color w:val="000000"/>
                <w:szCs w:val="22"/>
                <w:lang w:val="bg-BG"/>
              </w:rPr>
              <w:t>Sími + 354 540 8000</w:t>
            </w:r>
          </w:p>
          <w:p w:rsidR="00736B55" w:rsidRPr="008526CB" w:rsidRDefault="00736B55" w:rsidP="00B62AC8">
            <w:pPr>
              <w:autoSpaceDE w:val="0"/>
              <w:autoSpaceDN w:val="0"/>
              <w:adjustRightInd w:val="0"/>
              <w:rPr>
                <w:color w:val="000000"/>
                <w:szCs w:val="22"/>
                <w:lang w:val="bg-BG"/>
              </w:rPr>
            </w:pPr>
          </w:p>
        </w:tc>
        <w:tc>
          <w:tcPr>
            <w:tcW w:w="4678" w:type="dxa"/>
          </w:tcPr>
          <w:p w:rsidR="00736B55" w:rsidRPr="008526CB" w:rsidRDefault="00736B55" w:rsidP="00B62AC8">
            <w:pPr>
              <w:autoSpaceDE w:val="0"/>
              <w:autoSpaceDN w:val="0"/>
              <w:adjustRightInd w:val="0"/>
              <w:rPr>
                <w:b/>
                <w:bCs/>
                <w:color w:val="000000"/>
                <w:szCs w:val="22"/>
                <w:lang w:val="bg-BG"/>
              </w:rPr>
            </w:pPr>
            <w:r w:rsidRPr="008526CB">
              <w:rPr>
                <w:b/>
                <w:bCs/>
                <w:color w:val="000000"/>
                <w:szCs w:val="22"/>
                <w:lang w:val="bg-BG"/>
              </w:rPr>
              <w:t>Slovenská republika</w:t>
            </w:r>
          </w:p>
          <w:p w:rsidR="00736B55" w:rsidRPr="008526CB" w:rsidRDefault="00736B55" w:rsidP="00B62AC8">
            <w:pPr>
              <w:autoSpaceDE w:val="0"/>
              <w:autoSpaceDN w:val="0"/>
              <w:adjustRightInd w:val="0"/>
              <w:rPr>
                <w:color w:val="000000"/>
                <w:szCs w:val="22"/>
                <w:lang w:val="bg-BG"/>
              </w:rPr>
            </w:pPr>
            <w:r w:rsidRPr="008526CB">
              <w:rPr>
                <w:color w:val="000000"/>
                <w:szCs w:val="22"/>
                <w:lang w:val="bg-BG"/>
              </w:rPr>
              <w:t>Eli Lilly Slovakia s.r.o.</w:t>
            </w:r>
          </w:p>
          <w:p w:rsidR="00736B55" w:rsidRPr="008526CB" w:rsidRDefault="00736B55" w:rsidP="00B62AC8">
            <w:pPr>
              <w:autoSpaceDE w:val="0"/>
              <w:autoSpaceDN w:val="0"/>
              <w:adjustRightInd w:val="0"/>
              <w:rPr>
                <w:color w:val="000000"/>
                <w:szCs w:val="22"/>
                <w:lang w:val="bg-BG"/>
              </w:rPr>
            </w:pPr>
            <w:r w:rsidRPr="008526CB">
              <w:rPr>
                <w:color w:val="000000"/>
                <w:szCs w:val="22"/>
                <w:lang w:val="bg-BG"/>
              </w:rPr>
              <w:t>Tel: + 421 220 663 111</w:t>
            </w:r>
          </w:p>
          <w:p w:rsidR="00736B55" w:rsidRPr="008526CB" w:rsidRDefault="00736B55" w:rsidP="00B62AC8">
            <w:pPr>
              <w:autoSpaceDE w:val="0"/>
              <w:autoSpaceDN w:val="0"/>
              <w:adjustRightInd w:val="0"/>
              <w:rPr>
                <w:color w:val="000000"/>
                <w:szCs w:val="22"/>
                <w:lang w:val="bg-BG"/>
              </w:rPr>
            </w:pPr>
          </w:p>
        </w:tc>
      </w:tr>
      <w:tr w:rsidR="00736B55" w:rsidRPr="008526CB" w:rsidTr="00B62AC8">
        <w:tblPrEx>
          <w:tblCellMar>
            <w:top w:w="0" w:type="dxa"/>
            <w:bottom w:w="0" w:type="dxa"/>
          </w:tblCellMar>
        </w:tblPrEx>
        <w:tc>
          <w:tcPr>
            <w:tcW w:w="4684" w:type="dxa"/>
          </w:tcPr>
          <w:p w:rsidR="00736B55" w:rsidRPr="008526CB" w:rsidRDefault="00736B55" w:rsidP="00B62AC8">
            <w:pPr>
              <w:keepNext/>
              <w:autoSpaceDE w:val="0"/>
              <w:autoSpaceDN w:val="0"/>
              <w:adjustRightInd w:val="0"/>
              <w:rPr>
                <w:b/>
                <w:bCs/>
                <w:color w:val="000000"/>
                <w:szCs w:val="22"/>
                <w:lang w:val="bg-BG"/>
              </w:rPr>
            </w:pPr>
            <w:r w:rsidRPr="008526CB">
              <w:rPr>
                <w:b/>
                <w:bCs/>
                <w:color w:val="000000"/>
                <w:szCs w:val="22"/>
                <w:lang w:val="bg-BG"/>
              </w:rPr>
              <w:t>Italia</w:t>
            </w:r>
          </w:p>
          <w:p w:rsidR="00736B55" w:rsidRPr="008526CB" w:rsidRDefault="00736B55" w:rsidP="00B62AC8">
            <w:pPr>
              <w:keepNext/>
              <w:autoSpaceDE w:val="0"/>
              <w:autoSpaceDN w:val="0"/>
              <w:adjustRightInd w:val="0"/>
              <w:rPr>
                <w:color w:val="000000"/>
                <w:szCs w:val="22"/>
                <w:lang w:val="bg-BG"/>
              </w:rPr>
            </w:pPr>
            <w:r w:rsidRPr="008526CB">
              <w:rPr>
                <w:color w:val="000000"/>
                <w:szCs w:val="22"/>
                <w:lang w:val="bg-BG"/>
              </w:rPr>
              <w:t>Eli Lilly Italia S.p.A.</w:t>
            </w:r>
          </w:p>
          <w:p w:rsidR="00736B55" w:rsidRPr="008526CB" w:rsidRDefault="00736B55" w:rsidP="00B62AC8">
            <w:pPr>
              <w:keepNext/>
              <w:autoSpaceDE w:val="0"/>
              <w:autoSpaceDN w:val="0"/>
              <w:adjustRightInd w:val="0"/>
              <w:rPr>
                <w:color w:val="000000"/>
                <w:szCs w:val="22"/>
                <w:lang w:val="bg-BG"/>
              </w:rPr>
            </w:pPr>
            <w:r w:rsidRPr="008526CB">
              <w:rPr>
                <w:color w:val="000000"/>
                <w:szCs w:val="22"/>
                <w:lang w:val="bg-BG"/>
              </w:rPr>
              <w:t>Tel: + 39- 055 42571</w:t>
            </w:r>
          </w:p>
          <w:p w:rsidR="00736B55" w:rsidRPr="008526CB" w:rsidRDefault="00736B55" w:rsidP="00B62AC8">
            <w:pPr>
              <w:keepNext/>
              <w:autoSpaceDE w:val="0"/>
              <w:autoSpaceDN w:val="0"/>
              <w:adjustRightInd w:val="0"/>
              <w:rPr>
                <w:color w:val="000000"/>
                <w:szCs w:val="22"/>
                <w:lang w:val="bg-BG"/>
              </w:rPr>
            </w:pPr>
          </w:p>
        </w:tc>
        <w:tc>
          <w:tcPr>
            <w:tcW w:w="4678" w:type="dxa"/>
          </w:tcPr>
          <w:p w:rsidR="00736B55" w:rsidRPr="008526CB" w:rsidRDefault="00736B55" w:rsidP="00B62AC8">
            <w:pPr>
              <w:keepNext/>
              <w:autoSpaceDE w:val="0"/>
              <w:autoSpaceDN w:val="0"/>
              <w:adjustRightInd w:val="0"/>
              <w:rPr>
                <w:b/>
                <w:bCs/>
                <w:color w:val="000000"/>
                <w:szCs w:val="22"/>
                <w:lang w:val="bg-BG"/>
              </w:rPr>
            </w:pPr>
            <w:r w:rsidRPr="008526CB">
              <w:rPr>
                <w:b/>
                <w:bCs/>
                <w:color w:val="000000"/>
                <w:szCs w:val="22"/>
                <w:lang w:val="bg-BG"/>
              </w:rPr>
              <w:t>Suomi/Finland</w:t>
            </w:r>
          </w:p>
          <w:p w:rsidR="00736B55" w:rsidRPr="008526CB" w:rsidRDefault="00736B55" w:rsidP="00B62AC8">
            <w:pPr>
              <w:keepNext/>
              <w:autoSpaceDE w:val="0"/>
              <w:autoSpaceDN w:val="0"/>
              <w:adjustRightInd w:val="0"/>
              <w:rPr>
                <w:color w:val="000000"/>
                <w:szCs w:val="22"/>
                <w:lang w:val="bg-BG"/>
              </w:rPr>
            </w:pPr>
            <w:r w:rsidRPr="008526CB">
              <w:rPr>
                <w:color w:val="000000"/>
                <w:szCs w:val="22"/>
                <w:lang w:val="bg-BG"/>
              </w:rPr>
              <w:t>Oy Eli Lilly Finland Ab</w:t>
            </w:r>
          </w:p>
          <w:p w:rsidR="00736B55" w:rsidRPr="008526CB" w:rsidRDefault="00736B55" w:rsidP="00B62AC8">
            <w:pPr>
              <w:keepNext/>
              <w:autoSpaceDE w:val="0"/>
              <w:autoSpaceDN w:val="0"/>
              <w:adjustRightInd w:val="0"/>
              <w:rPr>
                <w:color w:val="000000"/>
                <w:szCs w:val="22"/>
                <w:lang w:val="bg-BG"/>
              </w:rPr>
            </w:pPr>
            <w:r w:rsidRPr="008526CB">
              <w:rPr>
                <w:color w:val="000000"/>
                <w:szCs w:val="22"/>
                <w:lang w:val="bg-BG"/>
              </w:rPr>
              <w:t>Puh/Tel: + 358-(0) 9 85 45 250</w:t>
            </w:r>
          </w:p>
          <w:p w:rsidR="00736B55" w:rsidRPr="008526CB" w:rsidRDefault="00736B55" w:rsidP="00B62AC8">
            <w:pPr>
              <w:keepNext/>
              <w:autoSpaceDE w:val="0"/>
              <w:autoSpaceDN w:val="0"/>
              <w:adjustRightInd w:val="0"/>
              <w:rPr>
                <w:color w:val="000000"/>
                <w:szCs w:val="22"/>
                <w:lang w:val="bg-BG"/>
              </w:rPr>
            </w:pPr>
          </w:p>
        </w:tc>
      </w:tr>
      <w:tr w:rsidR="00736B55" w:rsidRPr="008526CB" w:rsidTr="00B62AC8">
        <w:tblPrEx>
          <w:tblCellMar>
            <w:top w:w="0" w:type="dxa"/>
            <w:bottom w:w="0" w:type="dxa"/>
          </w:tblCellMar>
        </w:tblPrEx>
        <w:tc>
          <w:tcPr>
            <w:tcW w:w="4684" w:type="dxa"/>
          </w:tcPr>
          <w:p w:rsidR="00736B55" w:rsidRPr="008526CB" w:rsidRDefault="00736B55" w:rsidP="00B62AC8">
            <w:pPr>
              <w:autoSpaceDE w:val="0"/>
              <w:autoSpaceDN w:val="0"/>
              <w:adjustRightInd w:val="0"/>
              <w:rPr>
                <w:b/>
                <w:bCs/>
                <w:color w:val="000000"/>
                <w:szCs w:val="22"/>
                <w:lang w:val="bg-BG"/>
              </w:rPr>
            </w:pPr>
            <w:r w:rsidRPr="008526CB">
              <w:rPr>
                <w:b/>
                <w:bCs/>
                <w:color w:val="000000"/>
                <w:szCs w:val="22"/>
                <w:lang w:val="bg-BG"/>
              </w:rPr>
              <w:t>Κύπρος</w:t>
            </w:r>
          </w:p>
          <w:p w:rsidR="00736B55" w:rsidRPr="008526CB" w:rsidRDefault="00736B55" w:rsidP="00B62AC8">
            <w:pPr>
              <w:autoSpaceDE w:val="0"/>
              <w:autoSpaceDN w:val="0"/>
              <w:adjustRightInd w:val="0"/>
              <w:rPr>
                <w:color w:val="000000"/>
                <w:szCs w:val="22"/>
                <w:lang w:val="bg-BG"/>
              </w:rPr>
            </w:pPr>
            <w:r w:rsidRPr="008526CB">
              <w:rPr>
                <w:color w:val="000000"/>
                <w:szCs w:val="22"/>
                <w:lang w:val="bg-BG"/>
              </w:rPr>
              <w:t xml:space="preserve">Phadisco Ltd </w:t>
            </w:r>
          </w:p>
          <w:p w:rsidR="00736B55" w:rsidRPr="008526CB" w:rsidRDefault="00736B55" w:rsidP="00B62AC8">
            <w:pPr>
              <w:autoSpaceDE w:val="0"/>
              <w:autoSpaceDN w:val="0"/>
              <w:adjustRightInd w:val="0"/>
              <w:rPr>
                <w:color w:val="000000"/>
                <w:szCs w:val="22"/>
                <w:lang w:val="bg-BG"/>
              </w:rPr>
            </w:pPr>
            <w:r w:rsidRPr="008526CB">
              <w:rPr>
                <w:color w:val="000000"/>
                <w:szCs w:val="22"/>
                <w:lang w:val="bg-BG"/>
              </w:rPr>
              <w:t>Τηλ: +357 22 715000</w:t>
            </w:r>
          </w:p>
          <w:p w:rsidR="00736B55" w:rsidRPr="008526CB" w:rsidRDefault="00736B55" w:rsidP="00B62AC8">
            <w:pPr>
              <w:autoSpaceDE w:val="0"/>
              <w:autoSpaceDN w:val="0"/>
              <w:adjustRightInd w:val="0"/>
              <w:rPr>
                <w:color w:val="000000"/>
                <w:szCs w:val="22"/>
                <w:lang w:val="bg-BG"/>
              </w:rPr>
            </w:pPr>
          </w:p>
        </w:tc>
        <w:tc>
          <w:tcPr>
            <w:tcW w:w="4678" w:type="dxa"/>
          </w:tcPr>
          <w:p w:rsidR="00736B55" w:rsidRPr="008526CB" w:rsidRDefault="00736B55" w:rsidP="00B62AC8">
            <w:pPr>
              <w:autoSpaceDE w:val="0"/>
              <w:autoSpaceDN w:val="0"/>
              <w:adjustRightInd w:val="0"/>
              <w:rPr>
                <w:b/>
                <w:bCs/>
                <w:color w:val="000000"/>
                <w:szCs w:val="22"/>
                <w:lang w:val="bg-BG"/>
              </w:rPr>
            </w:pPr>
            <w:r w:rsidRPr="008526CB">
              <w:rPr>
                <w:b/>
                <w:bCs/>
                <w:color w:val="000000"/>
                <w:szCs w:val="22"/>
                <w:lang w:val="bg-BG"/>
              </w:rPr>
              <w:t>Sverige</w:t>
            </w:r>
          </w:p>
          <w:p w:rsidR="00736B55" w:rsidRPr="008526CB" w:rsidRDefault="00736B55" w:rsidP="00B62AC8">
            <w:pPr>
              <w:autoSpaceDE w:val="0"/>
              <w:autoSpaceDN w:val="0"/>
              <w:adjustRightInd w:val="0"/>
              <w:rPr>
                <w:color w:val="000000"/>
                <w:szCs w:val="22"/>
                <w:lang w:val="bg-BG"/>
              </w:rPr>
            </w:pPr>
            <w:r w:rsidRPr="008526CB">
              <w:rPr>
                <w:color w:val="000000"/>
                <w:szCs w:val="22"/>
                <w:lang w:val="bg-BG"/>
              </w:rPr>
              <w:t>Eli Lilly Sweden AB</w:t>
            </w:r>
          </w:p>
          <w:p w:rsidR="00736B55" w:rsidRPr="008526CB" w:rsidRDefault="00736B55" w:rsidP="00B62AC8">
            <w:pPr>
              <w:autoSpaceDE w:val="0"/>
              <w:autoSpaceDN w:val="0"/>
              <w:adjustRightInd w:val="0"/>
              <w:rPr>
                <w:color w:val="000000"/>
                <w:szCs w:val="22"/>
                <w:lang w:val="bg-BG"/>
              </w:rPr>
            </w:pPr>
            <w:r w:rsidRPr="008526CB">
              <w:rPr>
                <w:color w:val="000000"/>
                <w:szCs w:val="22"/>
                <w:lang w:val="bg-BG"/>
              </w:rPr>
              <w:t>Tel: + 46-(0) 8 7378800</w:t>
            </w:r>
          </w:p>
        </w:tc>
      </w:tr>
      <w:tr w:rsidR="00736B55" w:rsidRPr="008526CB" w:rsidTr="00B62AC8">
        <w:tblPrEx>
          <w:tblCellMar>
            <w:top w:w="0" w:type="dxa"/>
            <w:bottom w:w="0" w:type="dxa"/>
          </w:tblCellMar>
        </w:tblPrEx>
        <w:tc>
          <w:tcPr>
            <w:tcW w:w="4684" w:type="dxa"/>
          </w:tcPr>
          <w:p w:rsidR="00736B55" w:rsidRPr="008526CB" w:rsidRDefault="00736B55" w:rsidP="00B62AC8">
            <w:pPr>
              <w:autoSpaceDE w:val="0"/>
              <w:autoSpaceDN w:val="0"/>
              <w:adjustRightInd w:val="0"/>
              <w:rPr>
                <w:b/>
                <w:bCs/>
                <w:color w:val="000000"/>
                <w:szCs w:val="22"/>
                <w:lang w:val="bg-BG"/>
              </w:rPr>
            </w:pPr>
            <w:r w:rsidRPr="008526CB">
              <w:rPr>
                <w:b/>
                <w:bCs/>
                <w:color w:val="000000"/>
                <w:szCs w:val="22"/>
                <w:lang w:val="bg-BG"/>
              </w:rPr>
              <w:t>Latvija</w:t>
            </w:r>
          </w:p>
          <w:p w:rsidR="00736B55" w:rsidRPr="008526CB" w:rsidRDefault="00736B55" w:rsidP="00B62AC8">
            <w:pPr>
              <w:autoSpaceDE w:val="0"/>
              <w:autoSpaceDN w:val="0"/>
              <w:adjustRightInd w:val="0"/>
              <w:rPr>
                <w:color w:val="000000"/>
                <w:szCs w:val="22"/>
                <w:lang w:val="bg-BG"/>
              </w:rPr>
            </w:pPr>
            <w:r w:rsidRPr="008526CB">
              <w:rPr>
                <w:color w:val="000000"/>
                <w:szCs w:val="22"/>
                <w:lang w:val="bg-BG"/>
              </w:rPr>
              <w:t>Eli Lilly (Suisse) S.A Pārstāvniecība Latvijā</w:t>
            </w:r>
          </w:p>
          <w:p w:rsidR="00736B55" w:rsidRPr="008526CB" w:rsidRDefault="00736B55" w:rsidP="00B62AC8">
            <w:pPr>
              <w:autoSpaceDE w:val="0"/>
              <w:autoSpaceDN w:val="0"/>
              <w:adjustRightInd w:val="0"/>
              <w:rPr>
                <w:color w:val="000000"/>
                <w:szCs w:val="22"/>
                <w:lang w:val="bg-BG"/>
              </w:rPr>
            </w:pPr>
            <w:r w:rsidRPr="008526CB">
              <w:rPr>
                <w:color w:val="000000"/>
                <w:szCs w:val="22"/>
                <w:lang w:val="bg-BG"/>
              </w:rPr>
              <w:t xml:space="preserve">Tel: </w:t>
            </w:r>
            <w:r w:rsidRPr="008526CB">
              <w:rPr>
                <w:b/>
                <w:bCs/>
                <w:color w:val="000000"/>
                <w:szCs w:val="22"/>
                <w:lang w:val="bg-BG"/>
              </w:rPr>
              <w:t>+</w:t>
            </w:r>
            <w:r w:rsidRPr="008526CB">
              <w:rPr>
                <w:color w:val="000000"/>
                <w:szCs w:val="22"/>
                <w:lang w:val="bg-BG"/>
              </w:rPr>
              <w:t>371 67364000</w:t>
            </w:r>
          </w:p>
          <w:p w:rsidR="00736B55" w:rsidRPr="008526CB" w:rsidRDefault="00736B55" w:rsidP="00B62AC8">
            <w:pPr>
              <w:autoSpaceDE w:val="0"/>
              <w:autoSpaceDN w:val="0"/>
              <w:adjustRightInd w:val="0"/>
              <w:rPr>
                <w:color w:val="000000"/>
                <w:szCs w:val="22"/>
                <w:lang w:val="bg-BG"/>
              </w:rPr>
            </w:pPr>
          </w:p>
        </w:tc>
        <w:tc>
          <w:tcPr>
            <w:tcW w:w="4678" w:type="dxa"/>
          </w:tcPr>
          <w:p w:rsidR="00736B55" w:rsidRPr="008526CB" w:rsidRDefault="00736B55" w:rsidP="00B62AC8">
            <w:pPr>
              <w:autoSpaceDE w:val="0"/>
              <w:autoSpaceDN w:val="0"/>
              <w:adjustRightInd w:val="0"/>
              <w:rPr>
                <w:b/>
                <w:bCs/>
                <w:color w:val="000000"/>
                <w:szCs w:val="22"/>
                <w:lang w:val="bg-BG"/>
              </w:rPr>
            </w:pPr>
            <w:r w:rsidRPr="008526CB">
              <w:rPr>
                <w:b/>
                <w:bCs/>
                <w:color w:val="000000"/>
                <w:szCs w:val="22"/>
                <w:lang w:val="bg-BG"/>
              </w:rPr>
              <w:t>United Kingdom</w:t>
            </w:r>
          </w:p>
          <w:p w:rsidR="00736B55" w:rsidRPr="008526CB" w:rsidRDefault="00736B55" w:rsidP="00B62AC8">
            <w:pPr>
              <w:autoSpaceDE w:val="0"/>
              <w:autoSpaceDN w:val="0"/>
              <w:adjustRightInd w:val="0"/>
              <w:rPr>
                <w:color w:val="000000"/>
                <w:szCs w:val="22"/>
                <w:lang w:val="bg-BG"/>
              </w:rPr>
            </w:pPr>
            <w:r w:rsidRPr="008526CB">
              <w:rPr>
                <w:color w:val="000000"/>
                <w:szCs w:val="22"/>
                <w:lang w:val="bg-BG"/>
              </w:rPr>
              <w:t>Eli Lilly and Company Limited</w:t>
            </w:r>
          </w:p>
          <w:p w:rsidR="00736B55" w:rsidRPr="008526CB" w:rsidRDefault="00736B55" w:rsidP="00B62AC8">
            <w:pPr>
              <w:autoSpaceDE w:val="0"/>
              <w:autoSpaceDN w:val="0"/>
              <w:adjustRightInd w:val="0"/>
              <w:rPr>
                <w:color w:val="000000"/>
                <w:szCs w:val="22"/>
                <w:lang w:val="bg-BG"/>
              </w:rPr>
            </w:pPr>
            <w:r w:rsidRPr="008526CB">
              <w:rPr>
                <w:color w:val="000000"/>
                <w:szCs w:val="22"/>
                <w:lang w:val="bg-BG"/>
              </w:rPr>
              <w:t>Tel: + 44-(0) 1256 315000</w:t>
            </w:r>
          </w:p>
        </w:tc>
      </w:tr>
    </w:tbl>
    <w:p w:rsidR="00736B55" w:rsidRPr="008526CB" w:rsidRDefault="00736B55" w:rsidP="00736B55">
      <w:pPr>
        <w:rPr>
          <w:lang w:val="bg-BG"/>
        </w:rPr>
      </w:pPr>
    </w:p>
    <w:p w:rsidR="00736B55" w:rsidRPr="008526CB" w:rsidRDefault="00736B55" w:rsidP="00736B55">
      <w:pPr>
        <w:numPr>
          <w:ilvl w:val="12"/>
          <w:numId w:val="0"/>
        </w:numPr>
        <w:tabs>
          <w:tab w:val="clear" w:pos="567"/>
        </w:tabs>
        <w:spacing w:line="240" w:lineRule="auto"/>
        <w:ind w:right="-2"/>
        <w:outlineLvl w:val="0"/>
        <w:rPr>
          <w:noProof/>
          <w:szCs w:val="22"/>
          <w:lang w:val="bg-BG"/>
        </w:rPr>
      </w:pPr>
      <w:r w:rsidRPr="008526CB">
        <w:rPr>
          <w:b/>
          <w:noProof/>
          <w:szCs w:val="22"/>
          <w:lang w:val="bg-BG"/>
        </w:rPr>
        <w:t xml:space="preserve">Дата на последно преразглеждане на листовката </w:t>
      </w:r>
    </w:p>
    <w:p w:rsidR="00736B55" w:rsidRPr="008526CB" w:rsidRDefault="00736B55" w:rsidP="00736B55">
      <w:pPr>
        <w:tabs>
          <w:tab w:val="clear" w:pos="567"/>
        </w:tabs>
        <w:spacing w:line="240" w:lineRule="auto"/>
        <w:ind w:right="-45"/>
        <w:rPr>
          <w:lang w:val="bg-BG"/>
        </w:rPr>
      </w:pPr>
    </w:p>
    <w:p w:rsidR="00736B55" w:rsidRPr="008526CB" w:rsidRDefault="00736B55" w:rsidP="00736B55">
      <w:pPr>
        <w:numPr>
          <w:ilvl w:val="12"/>
          <w:numId w:val="0"/>
        </w:numPr>
        <w:tabs>
          <w:tab w:val="clear" w:pos="567"/>
        </w:tabs>
        <w:spacing w:line="240" w:lineRule="auto"/>
        <w:ind w:right="-2"/>
        <w:jc w:val="both"/>
        <w:rPr>
          <w:iCs/>
          <w:noProof/>
          <w:lang w:val="bg-BG"/>
        </w:rPr>
      </w:pPr>
    </w:p>
    <w:p w:rsidR="00736B55" w:rsidRPr="008526CB" w:rsidRDefault="00736B55" w:rsidP="00736B55">
      <w:pPr>
        <w:numPr>
          <w:ilvl w:val="12"/>
          <w:numId w:val="0"/>
        </w:numPr>
        <w:tabs>
          <w:tab w:val="clear" w:pos="567"/>
        </w:tabs>
        <w:spacing w:line="240" w:lineRule="auto"/>
        <w:ind w:right="-2"/>
        <w:rPr>
          <w:noProof/>
          <w:color w:val="0000FF"/>
          <w:szCs w:val="22"/>
          <w:u w:val="single"/>
          <w:lang w:val="bg-BG"/>
        </w:rPr>
      </w:pPr>
      <w:r w:rsidRPr="008526CB">
        <w:rPr>
          <w:noProof/>
          <w:szCs w:val="22"/>
          <w:lang w:val="bg-BG"/>
        </w:rPr>
        <w:t xml:space="preserve">Подробна информация за това лекарствo е предоставена на уебсайта на Европейската агенция по лекарствата </w:t>
      </w:r>
      <w:hyperlink r:id="rId113" w:history="1">
        <w:r w:rsidRPr="008526CB">
          <w:rPr>
            <w:noProof/>
            <w:color w:val="0000FF"/>
            <w:szCs w:val="22"/>
            <w:u w:val="single"/>
            <w:lang w:val="bg-BG"/>
          </w:rPr>
          <w:t>http://www.ema.europa.eu</w:t>
        </w:r>
      </w:hyperlink>
      <w:r w:rsidRPr="008526CB">
        <w:rPr>
          <w:noProof/>
          <w:color w:val="0000FF"/>
          <w:szCs w:val="22"/>
          <w:u w:val="single"/>
          <w:lang w:val="bg-BG"/>
        </w:rPr>
        <w:t>.</w:t>
      </w:r>
    </w:p>
    <w:p w:rsidR="00736B55" w:rsidRPr="008526CB" w:rsidRDefault="00736B55" w:rsidP="00736B55">
      <w:pPr>
        <w:numPr>
          <w:ilvl w:val="12"/>
          <w:numId w:val="0"/>
        </w:numPr>
        <w:tabs>
          <w:tab w:val="clear" w:pos="567"/>
        </w:tabs>
        <w:spacing w:line="240" w:lineRule="auto"/>
        <w:ind w:left="567" w:right="-2" w:hanging="567"/>
        <w:rPr>
          <w:noProof/>
          <w:szCs w:val="22"/>
          <w:lang w:val="bg-BG"/>
        </w:rPr>
      </w:pPr>
    </w:p>
    <w:p w:rsidR="00736B55" w:rsidRPr="008526CB" w:rsidRDefault="00736B55" w:rsidP="00736B55">
      <w:pPr>
        <w:tabs>
          <w:tab w:val="clear" w:pos="567"/>
        </w:tabs>
        <w:spacing w:line="240" w:lineRule="auto"/>
        <w:rPr>
          <w:noProof/>
          <w:lang w:val="bg-BG"/>
        </w:rPr>
      </w:pPr>
    </w:p>
    <w:p w:rsidR="00736B55" w:rsidRPr="008526CB" w:rsidRDefault="00736B55" w:rsidP="00736B55">
      <w:pPr>
        <w:tabs>
          <w:tab w:val="clear" w:pos="567"/>
        </w:tabs>
        <w:spacing w:after="160" w:line="259" w:lineRule="auto"/>
        <w:rPr>
          <w:szCs w:val="22"/>
          <w:lang w:val="bg-BG" w:eastAsia="en-GB"/>
        </w:rPr>
      </w:pPr>
      <w:r w:rsidRPr="008526CB">
        <w:rPr>
          <w:szCs w:val="22"/>
          <w:lang w:val="bg-BG" w:eastAsia="en-GB"/>
        </w:rPr>
        <w:br w:type="page"/>
      </w:r>
    </w:p>
    <w:p w:rsidR="00736B55" w:rsidRPr="008526CB" w:rsidRDefault="00736B55" w:rsidP="00736B55">
      <w:pPr>
        <w:spacing w:after="120" w:line="340" w:lineRule="exact"/>
        <w:jc w:val="center"/>
        <w:rPr>
          <w:b/>
          <w:color w:val="000000"/>
          <w:lang w:val="bg-BG"/>
        </w:rPr>
      </w:pPr>
      <w:r w:rsidRPr="008526CB">
        <w:rPr>
          <w:b/>
          <w:color w:val="000000"/>
          <w:lang w:val="bg-BG"/>
        </w:rPr>
        <w:t>Ръководство за употреба</w:t>
      </w:r>
    </w:p>
    <w:p w:rsidR="00736B55" w:rsidRPr="008526CB" w:rsidRDefault="00736B55" w:rsidP="00736B55">
      <w:pPr>
        <w:spacing w:after="120" w:line="340" w:lineRule="exact"/>
        <w:jc w:val="center"/>
        <w:rPr>
          <w:b/>
          <w:color w:val="000000"/>
          <w:lang w:val="bg-BG"/>
        </w:rPr>
      </w:pPr>
    </w:p>
    <w:p w:rsidR="00736B55" w:rsidRPr="008526CB" w:rsidRDefault="00736B55" w:rsidP="00736B55">
      <w:pPr>
        <w:keepNext/>
        <w:tabs>
          <w:tab w:val="left" w:pos="-720"/>
          <w:tab w:val="left" w:pos="4536"/>
        </w:tabs>
        <w:suppressAutoHyphens/>
        <w:spacing w:before="120"/>
        <w:jc w:val="center"/>
        <w:outlineLvl w:val="6"/>
        <w:rPr>
          <w:b/>
          <w:color w:val="000000"/>
          <w:lang w:val="bg-BG"/>
        </w:rPr>
      </w:pPr>
      <w:r w:rsidRPr="008526CB">
        <w:rPr>
          <w:b/>
          <w:color w:val="000000"/>
          <w:lang w:val="bg-BG"/>
        </w:rPr>
        <w:t xml:space="preserve">Humalog 100 единици/ml </w:t>
      </w:r>
      <w:r w:rsidRPr="008526CB">
        <w:rPr>
          <w:b/>
          <w:szCs w:val="22"/>
          <w:lang w:val="bg-BG"/>
        </w:rPr>
        <w:t xml:space="preserve">Tempo Pen </w:t>
      </w:r>
      <w:r w:rsidRPr="008526CB">
        <w:rPr>
          <w:b/>
          <w:color w:val="000000"/>
          <w:lang w:val="bg-BG"/>
        </w:rPr>
        <w:t>инжекционен разтвор в предварително напълнена писалка</w:t>
      </w:r>
    </w:p>
    <w:p w:rsidR="00736B55" w:rsidRPr="008526CB" w:rsidRDefault="00736B55" w:rsidP="00736B55">
      <w:pPr>
        <w:spacing w:after="240" w:line="340" w:lineRule="exact"/>
        <w:jc w:val="center"/>
        <w:rPr>
          <w:b/>
          <w:color w:val="000000"/>
          <w:lang w:val="bg-BG"/>
        </w:rPr>
      </w:pPr>
      <w:r w:rsidRPr="008526CB">
        <w:rPr>
          <w:b/>
          <w:color w:val="000000"/>
          <w:lang w:val="bg-BG"/>
        </w:rPr>
        <w:t>инсулин лиспро (insulin lispro)</w:t>
      </w:r>
    </w:p>
    <w:p w:rsidR="00736B55" w:rsidRPr="008526CB" w:rsidRDefault="00736B55" w:rsidP="00736B55">
      <w:pPr>
        <w:tabs>
          <w:tab w:val="clear" w:pos="567"/>
        </w:tabs>
        <w:spacing w:before="120" w:line="240" w:lineRule="auto"/>
        <w:jc w:val="center"/>
        <w:rPr>
          <w:b/>
          <w:bCs/>
          <w:snapToGrid w:val="0"/>
          <w:color w:val="000000"/>
          <w:szCs w:val="22"/>
          <w:lang w:val="bg-BG"/>
        </w:rPr>
      </w:pPr>
    </w:p>
    <w:p w:rsidR="00736B55" w:rsidRPr="008526CB" w:rsidRDefault="00736B55" w:rsidP="00736B55">
      <w:pPr>
        <w:tabs>
          <w:tab w:val="clear" w:pos="567"/>
        </w:tabs>
        <w:spacing w:after="120" w:line="240" w:lineRule="auto"/>
        <w:rPr>
          <w:rFonts w:ascii="Arial" w:hAnsi="Arial" w:cs="Arial"/>
          <w:lang w:val="bg-BG"/>
        </w:rPr>
      </w:pPr>
    </w:p>
    <w:p w:rsidR="00736B55" w:rsidRPr="008526CB" w:rsidRDefault="00736B55" w:rsidP="00736B55">
      <w:pPr>
        <w:tabs>
          <w:tab w:val="clear" w:pos="567"/>
        </w:tabs>
        <w:spacing w:before="120" w:line="240" w:lineRule="auto"/>
        <w:jc w:val="center"/>
        <w:rPr>
          <w:rFonts w:ascii="Arial" w:hAnsi="Arial"/>
          <w:lang w:val="bg-BG"/>
        </w:rPr>
      </w:pPr>
      <w:r w:rsidRPr="008526CB">
        <w:rPr>
          <w:rFonts w:ascii="Arial" w:hAnsi="Arial"/>
          <w:noProof/>
          <w:lang w:val="bg-BG" w:eastAsia="bg-BG"/>
        </w:rPr>
        <w:pict>
          <v:shape id="_x0000_i1089" type="#_x0000_t75" style="width:354.75pt;height:61.5pt;visibility:visible">
            <v:imagedata r:id="rId114" o:title=""/>
          </v:shape>
        </w:pict>
      </w:r>
    </w:p>
    <w:p w:rsidR="00736B55" w:rsidRPr="008526CB" w:rsidRDefault="00736B55" w:rsidP="00736B55">
      <w:pPr>
        <w:tabs>
          <w:tab w:val="clear" w:pos="567"/>
        </w:tabs>
        <w:spacing w:after="120" w:line="240" w:lineRule="auto"/>
        <w:rPr>
          <w:rFonts w:ascii="Arial" w:hAnsi="Arial" w:cs="Arial"/>
          <w:lang w:val="bg-BG"/>
        </w:rPr>
      </w:pPr>
    </w:p>
    <w:p w:rsidR="00736B55" w:rsidRPr="008526CB" w:rsidRDefault="00736B55" w:rsidP="00736B55">
      <w:pPr>
        <w:spacing w:line="240" w:lineRule="auto"/>
        <w:rPr>
          <w:lang w:val="bg-BG"/>
        </w:rPr>
      </w:pPr>
    </w:p>
    <w:p w:rsidR="00736B55" w:rsidRPr="008526CB" w:rsidRDefault="00736B55" w:rsidP="00736B55">
      <w:pPr>
        <w:spacing w:line="240" w:lineRule="atLeast"/>
        <w:jc w:val="center"/>
        <w:rPr>
          <w:b/>
          <w:color w:val="FF0000"/>
          <w:lang w:val="bg-BG"/>
        </w:rPr>
      </w:pPr>
      <w:r w:rsidRPr="008526CB">
        <w:rPr>
          <w:b/>
          <w:color w:val="FF0000"/>
          <w:lang w:val="bg-BG"/>
        </w:rPr>
        <w:t>МОЛЯ, ПРОЧЕТЕТЕ ТОВА РЪКОВОДСТВО ПРЕДИ УПОТРЕБА</w:t>
      </w:r>
    </w:p>
    <w:p w:rsidR="00736B55" w:rsidRPr="008526CB" w:rsidRDefault="00736B55" w:rsidP="00736B55">
      <w:pPr>
        <w:spacing w:before="40" w:after="120" w:line="240" w:lineRule="auto"/>
        <w:rPr>
          <w:noProof/>
          <w:color w:val="000000"/>
          <w:lang w:val="bg-BG"/>
        </w:rPr>
      </w:pPr>
      <w:r w:rsidRPr="008526CB">
        <w:rPr>
          <w:noProof/>
          <w:color w:val="000000"/>
          <w:lang w:val="bg-BG"/>
        </w:rPr>
        <w:t xml:space="preserve">Прочетете Ръководството за употреба преди да започнете да използвате </w:t>
      </w:r>
      <w:r w:rsidRPr="008526CB">
        <w:rPr>
          <w:szCs w:val="22"/>
          <w:lang w:val="bg-BG"/>
        </w:rPr>
        <w:t xml:space="preserve">Вашия инсулин </w:t>
      </w:r>
      <w:r w:rsidRPr="008526CB">
        <w:rPr>
          <w:noProof/>
          <w:lang w:val="bg-BG"/>
        </w:rPr>
        <w:t xml:space="preserve">и всеки път, когато получите друга писалка </w:t>
      </w:r>
      <w:r w:rsidRPr="008526CB">
        <w:rPr>
          <w:szCs w:val="22"/>
          <w:lang w:val="bg-BG"/>
        </w:rPr>
        <w:t>Humalog Tempo Pen</w:t>
      </w:r>
      <w:r w:rsidRPr="008526CB">
        <w:rPr>
          <w:noProof/>
          <w:lang w:val="bg-BG"/>
        </w:rPr>
        <w:t xml:space="preserve">. </w:t>
      </w:r>
      <w:r w:rsidRPr="008526CB">
        <w:rPr>
          <w:noProof/>
          <w:color w:val="000000"/>
          <w:lang w:val="bg-BG"/>
        </w:rPr>
        <w:t>Възможно е да има нова информация. Тази информация не замества разговора с Вашия медицински специалист относно заболяването Ви или лечението Ви.</w:t>
      </w:r>
    </w:p>
    <w:p w:rsidR="00736B55" w:rsidRPr="008526CB" w:rsidRDefault="00736B55" w:rsidP="00736B55">
      <w:pPr>
        <w:tabs>
          <w:tab w:val="clear" w:pos="567"/>
        </w:tabs>
        <w:spacing w:before="120" w:line="240" w:lineRule="auto"/>
        <w:rPr>
          <w:color w:val="000000"/>
          <w:szCs w:val="22"/>
          <w:lang w:val="bg-BG"/>
        </w:rPr>
      </w:pPr>
      <w:r w:rsidRPr="008526CB">
        <w:rPr>
          <w:bCs/>
          <w:iCs/>
          <w:szCs w:val="22"/>
          <w:lang w:val="bg-BG"/>
        </w:rPr>
        <w:t>Писалката Tempo Pen</w:t>
      </w:r>
      <w:r w:rsidRPr="008526CB">
        <w:rPr>
          <w:szCs w:val="22"/>
          <w:lang w:val="bg-BG"/>
        </w:rPr>
        <w:t xml:space="preserve"> („писалка“) </w:t>
      </w:r>
      <w:r w:rsidRPr="008526CB">
        <w:rPr>
          <w:color w:val="000000"/>
          <w:lang w:val="bg-BG"/>
        </w:rPr>
        <w:t xml:space="preserve">е предварително напълнена писалка за еднократна употреба, която съдържа 3 ml (300 единици, 100 единици/ml) инсулин. </w:t>
      </w:r>
      <w:r w:rsidRPr="008526CB">
        <w:rPr>
          <w:szCs w:val="22"/>
          <w:lang w:val="bg-BG"/>
        </w:rPr>
        <w:t xml:space="preserve">С една писалка можете да си прилагате много дози. Писалката набира всеки път по 1 единица. </w:t>
      </w:r>
      <w:r w:rsidRPr="008526CB">
        <w:rPr>
          <w:color w:val="000000"/>
          <w:szCs w:val="22"/>
          <w:lang w:val="bg-BG"/>
        </w:rPr>
        <w:t xml:space="preserve">Можете да инжектирате от 1 до 60 единици с една инжекция. </w:t>
      </w:r>
      <w:r w:rsidRPr="008526CB">
        <w:rPr>
          <w:b/>
          <w:szCs w:val="22"/>
          <w:lang w:val="bg-BG"/>
        </w:rPr>
        <w:t xml:space="preserve">Ако Вашата доза е по-голяма от 60 единици, ще трябва да си направите повече от една инжекция. </w:t>
      </w:r>
      <w:r w:rsidRPr="008526CB">
        <w:rPr>
          <w:szCs w:val="22"/>
          <w:lang w:val="bg-BG"/>
        </w:rPr>
        <w:t>Буталото се придвижва по малко с всяка инжекция и Вие може да не забележите, че то се движи. Буталото ще стигне до края на патрона само, когато сте използвали всичките 300 единици в писалката.</w:t>
      </w:r>
    </w:p>
    <w:p w:rsidR="00736B55" w:rsidRPr="008526CB" w:rsidRDefault="00736B55" w:rsidP="00736B55">
      <w:pPr>
        <w:rPr>
          <w:b/>
          <w:lang w:val="bg-BG"/>
        </w:rPr>
      </w:pPr>
    </w:p>
    <w:p w:rsidR="001C49AE" w:rsidRPr="00B2735F" w:rsidRDefault="001C49AE" w:rsidP="001C49AE">
      <w:pPr>
        <w:tabs>
          <w:tab w:val="clear" w:pos="567"/>
        </w:tabs>
        <w:spacing w:line="240" w:lineRule="auto"/>
        <w:rPr>
          <w:lang w:val="bg-BG"/>
        </w:rPr>
      </w:pPr>
      <w:r w:rsidRPr="00B2735F">
        <w:rPr>
          <w:lang w:val="bg-BG"/>
        </w:rPr>
        <w:t xml:space="preserve">Писалката Tempo Pen е </w:t>
      </w:r>
      <w:r>
        <w:rPr>
          <w:lang w:val="bg-BG"/>
        </w:rPr>
        <w:t>проектирана</w:t>
      </w:r>
      <w:r w:rsidRPr="00B2735F">
        <w:rPr>
          <w:lang w:val="bg-BG"/>
        </w:rPr>
        <w:t xml:space="preserve"> </w:t>
      </w:r>
      <w:r>
        <w:rPr>
          <w:lang w:val="bg-BG"/>
        </w:rPr>
        <w:t xml:space="preserve">да работи </w:t>
      </w:r>
      <w:r w:rsidRPr="00B2735F">
        <w:rPr>
          <w:lang w:val="bg-BG"/>
        </w:rPr>
        <w:t>с бутона Tempo Smart Button. Бутонът Tempo Smart Button не</w:t>
      </w:r>
      <w:r>
        <w:rPr>
          <w:lang w:val="bg-BG"/>
        </w:rPr>
        <w:t xml:space="preserve"> е </w:t>
      </w:r>
      <w:r w:rsidRPr="00B2735F">
        <w:rPr>
          <w:lang w:val="bg-BG"/>
        </w:rPr>
        <w:t xml:space="preserve">задължителен </w:t>
      </w:r>
      <w:r>
        <w:rPr>
          <w:lang w:val="bg-BG"/>
        </w:rPr>
        <w:t>елемент</w:t>
      </w:r>
      <w:r w:rsidRPr="00B2735F">
        <w:rPr>
          <w:lang w:val="bg-BG"/>
        </w:rPr>
        <w:t xml:space="preserve">, който може да бъде прикрепен към дозаторното копче на писалката Tempo Pen и помага за </w:t>
      </w:r>
      <w:r>
        <w:rPr>
          <w:lang w:val="bg-BG"/>
        </w:rPr>
        <w:t>прехвърлянето</w:t>
      </w:r>
      <w:r w:rsidRPr="00B2735F">
        <w:rPr>
          <w:lang w:val="bg-BG"/>
        </w:rPr>
        <w:t xml:space="preserve"> на информация за дозата на </w:t>
      </w:r>
      <w:r w:rsidRPr="008526CB">
        <w:rPr>
          <w:lang w:val="bg-BG"/>
        </w:rPr>
        <w:t>Humalog</w:t>
      </w:r>
      <w:r w:rsidRPr="00B2735F">
        <w:rPr>
          <w:lang w:val="bg-BG"/>
        </w:rPr>
        <w:t xml:space="preserve"> от писалката Tempo Pen към съвместимо мобилно приложение. Писалката Tempo Pen </w:t>
      </w:r>
      <w:r>
        <w:rPr>
          <w:lang w:val="bg-BG"/>
        </w:rPr>
        <w:t xml:space="preserve">може да се използва </w:t>
      </w:r>
      <w:r w:rsidRPr="00B2735F">
        <w:rPr>
          <w:lang w:val="bg-BG"/>
        </w:rPr>
        <w:t xml:space="preserve">със и без прикрепен към нея бутон Tempo Smart Button. </w:t>
      </w:r>
      <w:r>
        <w:rPr>
          <w:lang w:val="bg-BG"/>
        </w:rPr>
        <w:t>Вашият</w:t>
      </w:r>
      <w:r w:rsidRPr="0028363F">
        <w:rPr>
          <w:lang w:val="bg-BG"/>
        </w:rPr>
        <w:t xml:space="preserve"> </w:t>
      </w:r>
      <w:r w:rsidRPr="002B1E05">
        <w:t>Smart</w:t>
      </w:r>
      <w:r w:rsidRPr="0028363F">
        <w:rPr>
          <w:lang w:val="bg-BG"/>
        </w:rPr>
        <w:t xml:space="preserve"> </w:t>
      </w:r>
      <w:r w:rsidRPr="002B1E05">
        <w:t>Button</w:t>
      </w:r>
      <w:r w:rsidRPr="0028363F">
        <w:rPr>
          <w:lang w:val="bg-BG"/>
        </w:rPr>
        <w:t xml:space="preserve"> </w:t>
      </w:r>
      <w:r>
        <w:rPr>
          <w:lang w:val="bg-BG"/>
        </w:rPr>
        <w:t>трябва да бъде прикрепен към писалката</w:t>
      </w:r>
      <w:r w:rsidRPr="0028363F">
        <w:rPr>
          <w:lang w:val="bg-BG"/>
        </w:rPr>
        <w:t xml:space="preserve"> </w:t>
      </w:r>
      <w:r w:rsidRPr="002B1E05">
        <w:t>Tempo</w:t>
      </w:r>
      <w:r w:rsidRPr="0028363F">
        <w:rPr>
          <w:lang w:val="bg-BG"/>
        </w:rPr>
        <w:t xml:space="preserve"> </w:t>
      </w:r>
      <w:r w:rsidRPr="002B1E05">
        <w:t>Pen</w:t>
      </w:r>
      <w:r>
        <w:rPr>
          <w:lang w:val="bg-BG"/>
        </w:rPr>
        <w:t>,</w:t>
      </w:r>
      <w:r w:rsidRPr="0028363F">
        <w:rPr>
          <w:lang w:val="bg-BG"/>
        </w:rPr>
        <w:t xml:space="preserve"> </w:t>
      </w:r>
      <w:r>
        <w:rPr>
          <w:lang w:val="bg-BG"/>
        </w:rPr>
        <w:t>за да записва или прехвърля данни за дозата</w:t>
      </w:r>
      <w:r w:rsidRPr="0028363F">
        <w:rPr>
          <w:lang w:val="bg-BG"/>
        </w:rPr>
        <w:t xml:space="preserve">. </w:t>
      </w:r>
      <w:r>
        <w:rPr>
          <w:lang w:val="bg-BG"/>
        </w:rPr>
        <w:t xml:space="preserve">Натиснете </w:t>
      </w:r>
      <w:r w:rsidRPr="002B1E05">
        <w:t>Smart</w:t>
      </w:r>
      <w:r w:rsidRPr="0028363F">
        <w:rPr>
          <w:lang w:val="bg-BG"/>
        </w:rPr>
        <w:t xml:space="preserve"> </w:t>
      </w:r>
      <w:r w:rsidRPr="002B1E05">
        <w:t>Button</w:t>
      </w:r>
      <w:r w:rsidRPr="0028363F">
        <w:rPr>
          <w:lang w:val="bg-BG"/>
        </w:rPr>
        <w:t xml:space="preserve"> </w:t>
      </w:r>
      <w:r>
        <w:rPr>
          <w:lang w:val="bg-BG"/>
        </w:rPr>
        <w:t>право надолу към дозаторното копче докато чуете</w:t>
      </w:r>
      <w:r w:rsidRPr="0028363F">
        <w:rPr>
          <w:lang w:val="bg-BG"/>
        </w:rPr>
        <w:t xml:space="preserve"> </w:t>
      </w:r>
      <w:r>
        <w:rPr>
          <w:lang w:val="bg-BG"/>
        </w:rPr>
        <w:t xml:space="preserve">щракване, или почувствате че </w:t>
      </w:r>
      <w:r w:rsidRPr="002B1E05">
        <w:t>Smart</w:t>
      </w:r>
      <w:r w:rsidRPr="0028363F">
        <w:rPr>
          <w:lang w:val="bg-BG"/>
        </w:rPr>
        <w:t xml:space="preserve"> </w:t>
      </w:r>
      <w:r w:rsidRPr="002B1E05">
        <w:t>Button</w:t>
      </w:r>
      <w:r w:rsidRPr="0028363F">
        <w:rPr>
          <w:lang w:val="bg-BG"/>
        </w:rPr>
        <w:t xml:space="preserve"> </w:t>
      </w:r>
      <w:r>
        <w:rPr>
          <w:lang w:val="bg-BG"/>
        </w:rPr>
        <w:t>щраква на мястото си</w:t>
      </w:r>
      <w:r w:rsidRPr="0028363F">
        <w:rPr>
          <w:lang w:val="bg-BG"/>
        </w:rPr>
        <w:t xml:space="preserve">. </w:t>
      </w:r>
      <w:r w:rsidRPr="00B2735F">
        <w:rPr>
          <w:lang w:val="bg-BG"/>
        </w:rPr>
        <w:t xml:space="preserve">За </w:t>
      </w:r>
      <w:r>
        <w:rPr>
          <w:lang w:val="bg-BG"/>
        </w:rPr>
        <w:t xml:space="preserve">да прехвърлите </w:t>
      </w:r>
      <w:r w:rsidRPr="00B2735F">
        <w:rPr>
          <w:lang w:val="bg-BG"/>
        </w:rPr>
        <w:t xml:space="preserve">данни към мобилното приложение, следвайте </w:t>
      </w:r>
      <w:r w:rsidRPr="007D4C88">
        <w:rPr>
          <w:lang w:val="bg-BG"/>
        </w:rPr>
        <w:t>инструкциите</w:t>
      </w:r>
      <w:r w:rsidRPr="00B2735F">
        <w:rPr>
          <w:lang w:val="bg-BG"/>
        </w:rPr>
        <w:t xml:space="preserve">, предоставени </w:t>
      </w:r>
      <w:r>
        <w:rPr>
          <w:lang w:val="bg-BG"/>
        </w:rPr>
        <w:t>с</w:t>
      </w:r>
      <w:r w:rsidRPr="00B2735F">
        <w:rPr>
          <w:lang w:val="bg-BG"/>
        </w:rPr>
        <w:t xml:space="preserve"> Tempo Smart Button, и </w:t>
      </w:r>
      <w:r>
        <w:rPr>
          <w:lang w:val="bg-BG"/>
        </w:rPr>
        <w:t xml:space="preserve">инструкциите на </w:t>
      </w:r>
      <w:r w:rsidRPr="00B2735F">
        <w:rPr>
          <w:lang w:val="bg-BG"/>
        </w:rPr>
        <w:t>мобилното приложение.</w:t>
      </w:r>
    </w:p>
    <w:p w:rsidR="00736B55" w:rsidRPr="008526CB" w:rsidRDefault="00736B55" w:rsidP="00736B55">
      <w:pPr>
        <w:rPr>
          <w:color w:val="000000"/>
          <w:szCs w:val="22"/>
          <w:lang w:val="bg-BG"/>
        </w:rPr>
      </w:pPr>
    </w:p>
    <w:p w:rsidR="00736B55" w:rsidRPr="008526CB" w:rsidRDefault="00736B55" w:rsidP="00736B55">
      <w:pPr>
        <w:rPr>
          <w:b/>
          <w:lang w:val="bg-BG"/>
        </w:rPr>
      </w:pPr>
      <w:r w:rsidRPr="008526CB">
        <w:rPr>
          <w:rFonts w:eastAsia="MS Mincho"/>
          <w:b/>
          <w:lang w:val="bg-BG"/>
        </w:rPr>
        <w:t xml:space="preserve">Не предоставяйте Вашата писалка на други хора, </w:t>
      </w:r>
      <w:r w:rsidRPr="0028363F">
        <w:rPr>
          <w:b/>
          <w:bCs/>
          <w:lang w:val="bg-BG" w:eastAsia="de-DE"/>
        </w:rPr>
        <w:t>дори и</w:t>
      </w:r>
      <w:r w:rsidRPr="008526CB">
        <w:rPr>
          <w:lang w:val="bg-BG" w:eastAsia="de-DE"/>
        </w:rPr>
        <w:t xml:space="preserve"> </w:t>
      </w:r>
      <w:r w:rsidRPr="008526CB">
        <w:rPr>
          <w:rFonts w:eastAsia="MS Mincho"/>
          <w:b/>
          <w:color w:val="000000"/>
          <w:szCs w:val="22"/>
          <w:lang w:val="bg-BG" w:eastAsia="ja-JP"/>
        </w:rPr>
        <w:t>ако иглата е сменена</w:t>
      </w:r>
      <w:r w:rsidRPr="008526CB">
        <w:rPr>
          <w:b/>
          <w:color w:val="000000"/>
          <w:szCs w:val="22"/>
          <w:lang w:val="bg-BG"/>
        </w:rPr>
        <w:t>. Недейте да използвате повторно или да предоставяте иглите на други хора</w:t>
      </w:r>
      <w:r w:rsidRPr="008526CB">
        <w:rPr>
          <w:rFonts w:eastAsia="MS Mincho"/>
          <w:b/>
          <w:lang w:val="bg-BG"/>
        </w:rPr>
        <w:t>. Може да им предадете инфекция или да получите инфекция от тях.</w:t>
      </w:r>
    </w:p>
    <w:p w:rsidR="00736B55" w:rsidRPr="008526CB" w:rsidRDefault="00736B55" w:rsidP="00736B55">
      <w:pPr>
        <w:rPr>
          <w:lang w:val="bg-BG"/>
        </w:rPr>
      </w:pPr>
    </w:p>
    <w:p w:rsidR="00736B55" w:rsidRPr="008526CB" w:rsidRDefault="00736B55" w:rsidP="00736B55">
      <w:pPr>
        <w:rPr>
          <w:szCs w:val="22"/>
          <w:lang w:val="bg-BG"/>
        </w:rPr>
      </w:pPr>
      <w:r w:rsidRPr="008526CB">
        <w:rPr>
          <w:szCs w:val="22"/>
          <w:lang w:val="bg-BG"/>
        </w:rPr>
        <w:t>Тази писалка не се препоръчва за употреба от слепи хора или хора с увредено зрение, без помощ от лице, обучено да използва писалката.</w:t>
      </w:r>
    </w:p>
    <w:p w:rsidR="00736B55" w:rsidRPr="008526CB" w:rsidRDefault="00736B55" w:rsidP="00736B55">
      <w:pPr>
        <w:rPr>
          <w:u w:val="single"/>
          <w:lang w:val="bg-BG"/>
        </w:rPr>
      </w:pPr>
    </w:p>
    <w:p w:rsidR="00736B55" w:rsidRPr="008526CB" w:rsidRDefault="00736B55" w:rsidP="00736B55">
      <w:pPr>
        <w:tabs>
          <w:tab w:val="clear" w:pos="567"/>
        </w:tabs>
        <w:spacing w:after="120" w:line="240" w:lineRule="auto"/>
        <w:rPr>
          <w:rFonts w:ascii="Arial" w:hAnsi="Arial" w:cs="Arial"/>
          <w:lang w:val="bg-BG"/>
        </w:rPr>
      </w:pPr>
    </w:p>
    <w:tbl>
      <w:tblPr>
        <w:tblW w:w="9214" w:type="dxa"/>
        <w:jc w:val="center"/>
        <w:tblLook w:val="04A0" w:firstRow="1" w:lastRow="0" w:firstColumn="1" w:lastColumn="0" w:noHBand="0" w:noVBand="1"/>
      </w:tblPr>
      <w:tblGrid>
        <w:gridCol w:w="1925"/>
        <w:gridCol w:w="1055"/>
        <w:gridCol w:w="1029"/>
        <w:gridCol w:w="1798"/>
        <w:gridCol w:w="1374"/>
        <w:gridCol w:w="40"/>
        <w:gridCol w:w="1226"/>
        <w:gridCol w:w="1133"/>
      </w:tblGrid>
      <w:tr w:rsidR="00736B55" w:rsidRPr="008526CB" w:rsidTr="00B62AC8">
        <w:trPr>
          <w:jc w:val="center"/>
        </w:trPr>
        <w:tc>
          <w:tcPr>
            <w:tcW w:w="9214" w:type="dxa"/>
            <w:gridSpan w:val="8"/>
            <w:shd w:val="clear" w:color="auto" w:fill="auto"/>
            <w:noWrap/>
          </w:tcPr>
          <w:p w:rsidR="00736B55" w:rsidRPr="008526CB" w:rsidRDefault="00736B55" w:rsidP="00B62AC8">
            <w:pPr>
              <w:tabs>
                <w:tab w:val="clear" w:pos="567"/>
              </w:tabs>
              <w:spacing w:after="120" w:line="240" w:lineRule="auto"/>
              <w:jc w:val="center"/>
              <w:rPr>
                <w:b/>
                <w:lang w:val="bg-BG"/>
              </w:rPr>
            </w:pPr>
            <w:r w:rsidRPr="008526CB">
              <w:rPr>
                <w:b/>
                <w:lang w:val="bg-BG"/>
              </w:rPr>
              <w:t>Части на писалката Tempo Pen</w:t>
            </w:r>
          </w:p>
        </w:tc>
      </w:tr>
      <w:tr w:rsidR="00736B55" w:rsidRPr="008526CB" w:rsidTr="00B62AC8">
        <w:trPr>
          <w:jc w:val="center"/>
        </w:trPr>
        <w:tc>
          <w:tcPr>
            <w:tcW w:w="1925" w:type="dxa"/>
            <w:shd w:val="clear" w:color="auto" w:fill="auto"/>
            <w:noWrap/>
            <w:vAlign w:val="bottom"/>
          </w:tcPr>
          <w:p w:rsidR="00736B55" w:rsidRPr="008526CB" w:rsidRDefault="00736B55" w:rsidP="00B62AC8">
            <w:pPr>
              <w:tabs>
                <w:tab w:val="clear" w:pos="567"/>
              </w:tabs>
              <w:spacing w:before="120" w:line="240" w:lineRule="auto"/>
              <w:jc w:val="right"/>
              <w:rPr>
                <w:sz w:val="18"/>
                <w:szCs w:val="18"/>
                <w:lang w:val="bg-BG"/>
              </w:rPr>
            </w:pPr>
            <w:r w:rsidRPr="008526CB">
              <w:rPr>
                <w:sz w:val="18"/>
                <w:szCs w:val="18"/>
                <w:lang w:val="bg-BG"/>
              </w:rPr>
              <w:t>Клипс на писалката</w:t>
            </w:r>
          </w:p>
        </w:tc>
        <w:tc>
          <w:tcPr>
            <w:tcW w:w="3718" w:type="dxa"/>
            <w:gridSpan w:val="3"/>
            <w:shd w:val="clear" w:color="auto" w:fill="auto"/>
            <w:noWrap/>
            <w:vAlign w:val="bottom"/>
          </w:tcPr>
          <w:p w:rsidR="00736B55" w:rsidRPr="008526CB" w:rsidRDefault="00736B55" w:rsidP="00B62AC8">
            <w:pPr>
              <w:tabs>
                <w:tab w:val="clear" w:pos="567"/>
              </w:tabs>
              <w:spacing w:before="120" w:line="240" w:lineRule="auto"/>
              <w:jc w:val="right"/>
              <w:rPr>
                <w:sz w:val="18"/>
                <w:szCs w:val="18"/>
                <w:lang w:val="bg-BG"/>
              </w:rPr>
            </w:pPr>
            <w:r w:rsidRPr="008526CB">
              <w:rPr>
                <w:sz w:val="18"/>
                <w:szCs w:val="18"/>
                <w:lang w:val="bg-BG"/>
              </w:rPr>
              <w:t>Гнездо на патрона</w:t>
            </w:r>
          </w:p>
        </w:tc>
        <w:tc>
          <w:tcPr>
            <w:tcW w:w="1374" w:type="dxa"/>
            <w:shd w:val="clear" w:color="auto" w:fill="auto"/>
            <w:noWrap/>
            <w:vAlign w:val="bottom"/>
          </w:tcPr>
          <w:p w:rsidR="00736B55" w:rsidRPr="008526CB" w:rsidRDefault="00736B55" w:rsidP="00B62AC8">
            <w:pPr>
              <w:tabs>
                <w:tab w:val="clear" w:pos="567"/>
              </w:tabs>
              <w:spacing w:before="120" w:line="240" w:lineRule="auto"/>
              <w:rPr>
                <w:sz w:val="18"/>
                <w:szCs w:val="18"/>
                <w:lang w:val="bg-BG"/>
              </w:rPr>
            </w:pPr>
            <w:r w:rsidRPr="008526CB">
              <w:rPr>
                <w:sz w:val="18"/>
                <w:szCs w:val="18"/>
                <w:lang w:val="bg-BG"/>
              </w:rPr>
              <w:t>Етикет</w:t>
            </w:r>
          </w:p>
        </w:tc>
        <w:tc>
          <w:tcPr>
            <w:tcW w:w="2197" w:type="dxa"/>
            <w:gridSpan w:val="3"/>
            <w:shd w:val="clear" w:color="auto" w:fill="auto"/>
            <w:noWrap/>
            <w:vAlign w:val="bottom"/>
          </w:tcPr>
          <w:p w:rsidR="00736B55" w:rsidRPr="008526CB" w:rsidRDefault="00736B55" w:rsidP="00B62AC8">
            <w:pPr>
              <w:tabs>
                <w:tab w:val="clear" w:pos="567"/>
              </w:tabs>
              <w:spacing w:before="120" w:line="240" w:lineRule="auto"/>
              <w:rPr>
                <w:sz w:val="18"/>
                <w:szCs w:val="18"/>
                <w:lang w:val="bg-BG"/>
              </w:rPr>
            </w:pPr>
            <w:r w:rsidRPr="008526CB">
              <w:rPr>
                <w:sz w:val="18"/>
                <w:szCs w:val="18"/>
                <w:lang w:val="bg-BG"/>
              </w:rPr>
              <w:t>Индикатор на дозата</w:t>
            </w:r>
          </w:p>
        </w:tc>
      </w:tr>
      <w:tr w:rsidR="00736B55" w:rsidRPr="008526CB" w:rsidTr="00B62AC8">
        <w:trPr>
          <w:jc w:val="center"/>
        </w:trPr>
        <w:tc>
          <w:tcPr>
            <w:tcW w:w="8081" w:type="dxa"/>
            <w:gridSpan w:val="7"/>
            <w:shd w:val="clear" w:color="auto" w:fill="auto"/>
            <w:noWrap/>
          </w:tcPr>
          <w:p w:rsidR="00736B55" w:rsidRPr="008526CB" w:rsidRDefault="00736B55" w:rsidP="00B62AC8">
            <w:pPr>
              <w:tabs>
                <w:tab w:val="clear" w:pos="567"/>
              </w:tabs>
              <w:spacing w:line="240" w:lineRule="auto"/>
              <w:jc w:val="right"/>
              <w:rPr>
                <w:sz w:val="18"/>
                <w:szCs w:val="18"/>
                <w:lang w:val="bg-BG"/>
              </w:rPr>
            </w:pPr>
            <w:r w:rsidRPr="008526CB">
              <w:rPr>
                <w:noProof/>
                <w:sz w:val="18"/>
                <w:szCs w:val="18"/>
                <w:lang w:val="bg-BG" w:eastAsia="bg-BG"/>
              </w:rPr>
              <w:pict>
                <v:shape id="_x0000_i1090" type="#_x0000_t75" alt="TSTIM000457_DRAFT" style="width:388.5pt;height:52.5pt;visibility:visible">
                  <v:imagedata r:id="rId115" o:title="TSTIM000457_DRAFT"/>
                </v:shape>
              </w:pict>
            </w:r>
          </w:p>
        </w:tc>
        <w:tc>
          <w:tcPr>
            <w:tcW w:w="1133" w:type="dxa"/>
            <w:shd w:val="clear" w:color="auto" w:fill="auto"/>
            <w:vAlign w:val="center"/>
          </w:tcPr>
          <w:p w:rsidR="00736B55" w:rsidRPr="008526CB" w:rsidRDefault="00736B55" w:rsidP="00B62AC8">
            <w:pPr>
              <w:tabs>
                <w:tab w:val="clear" w:pos="567"/>
              </w:tabs>
              <w:spacing w:line="240" w:lineRule="auto"/>
              <w:rPr>
                <w:sz w:val="18"/>
                <w:szCs w:val="18"/>
                <w:lang w:val="bg-BG"/>
              </w:rPr>
            </w:pPr>
            <w:r w:rsidRPr="008526CB">
              <w:rPr>
                <w:sz w:val="18"/>
                <w:szCs w:val="18"/>
                <w:lang w:val="bg-BG"/>
              </w:rPr>
              <w:t>Дозаторно копче</w:t>
            </w:r>
          </w:p>
        </w:tc>
      </w:tr>
      <w:tr w:rsidR="00736B55" w:rsidRPr="008526CB" w:rsidTr="00B62AC8">
        <w:trPr>
          <w:jc w:val="center"/>
        </w:trPr>
        <w:tc>
          <w:tcPr>
            <w:tcW w:w="2980" w:type="dxa"/>
            <w:gridSpan w:val="2"/>
            <w:shd w:val="clear" w:color="auto" w:fill="auto"/>
            <w:noWrap/>
          </w:tcPr>
          <w:p w:rsidR="00736B55" w:rsidRPr="008526CB" w:rsidRDefault="00736B55" w:rsidP="00B62AC8">
            <w:pPr>
              <w:tabs>
                <w:tab w:val="clear" w:pos="567"/>
              </w:tabs>
              <w:spacing w:before="40" w:after="40" w:line="240" w:lineRule="auto"/>
              <w:jc w:val="right"/>
              <w:rPr>
                <w:sz w:val="18"/>
                <w:szCs w:val="18"/>
                <w:lang w:val="bg-BG"/>
              </w:rPr>
            </w:pPr>
            <w:r w:rsidRPr="008526CB">
              <w:rPr>
                <w:sz w:val="18"/>
                <w:szCs w:val="18"/>
                <w:lang w:val="bg-BG"/>
              </w:rPr>
              <w:t>Капачка на писалката</w:t>
            </w:r>
          </w:p>
        </w:tc>
        <w:tc>
          <w:tcPr>
            <w:tcW w:w="865" w:type="dxa"/>
            <w:shd w:val="clear" w:color="auto" w:fill="auto"/>
            <w:noWrap/>
          </w:tcPr>
          <w:p w:rsidR="00736B55" w:rsidRPr="008526CB" w:rsidRDefault="00736B55" w:rsidP="00B62AC8">
            <w:pPr>
              <w:tabs>
                <w:tab w:val="clear" w:pos="567"/>
              </w:tabs>
              <w:spacing w:before="40" w:after="40" w:line="240" w:lineRule="auto"/>
              <w:jc w:val="center"/>
              <w:rPr>
                <w:sz w:val="18"/>
                <w:szCs w:val="18"/>
                <w:lang w:val="bg-BG"/>
              </w:rPr>
            </w:pPr>
            <w:r w:rsidRPr="008526CB">
              <w:rPr>
                <w:sz w:val="18"/>
                <w:szCs w:val="18"/>
                <w:lang w:val="bg-BG"/>
              </w:rPr>
              <w:t>Гумена запушалка</w:t>
            </w:r>
          </w:p>
        </w:tc>
        <w:tc>
          <w:tcPr>
            <w:tcW w:w="1798" w:type="dxa"/>
            <w:shd w:val="clear" w:color="auto" w:fill="auto"/>
            <w:noWrap/>
          </w:tcPr>
          <w:p w:rsidR="00736B55" w:rsidRPr="008526CB" w:rsidRDefault="00736B55" w:rsidP="00B62AC8">
            <w:pPr>
              <w:tabs>
                <w:tab w:val="clear" w:pos="567"/>
              </w:tabs>
              <w:spacing w:before="40" w:after="40" w:line="240" w:lineRule="auto"/>
              <w:jc w:val="center"/>
              <w:rPr>
                <w:sz w:val="18"/>
                <w:szCs w:val="18"/>
                <w:lang w:val="bg-BG"/>
              </w:rPr>
            </w:pPr>
            <w:r w:rsidRPr="008526CB">
              <w:rPr>
                <w:sz w:val="18"/>
                <w:szCs w:val="18"/>
                <w:lang w:val="bg-BG"/>
              </w:rPr>
              <w:t>Бутало</w:t>
            </w:r>
          </w:p>
        </w:tc>
        <w:tc>
          <w:tcPr>
            <w:tcW w:w="1414" w:type="dxa"/>
            <w:gridSpan w:val="2"/>
            <w:shd w:val="clear" w:color="auto" w:fill="auto"/>
            <w:noWrap/>
            <w:tcMar>
              <w:left w:w="29" w:type="dxa"/>
              <w:right w:w="29" w:type="dxa"/>
            </w:tcMar>
          </w:tcPr>
          <w:p w:rsidR="00736B55" w:rsidRPr="008526CB" w:rsidRDefault="00736B55" w:rsidP="00B62AC8">
            <w:pPr>
              <w:tabs>
                <w:tab w:val="clear" w:pos="567"/>
              </w:tabs>
              <w:spacing w:before="40" w:after="40" w:line="240" w:lineRule="auto"/>
              <w:ind w:left="432"/>
              <w:jc w:val="center"/>
              <w:rPr>
                <w:sz w:val="18"/>
                <w:szCs w:val="18"/>
                <w:lang w:val="bg-BG"/>
              </w:rPr>
            </w:pPr>
            <w:r w:rsidRPr="008526CB">
              <w:rPr>
                <w:sz w:val="18"/>
                <w:szCs w:val="18"/>
                <w:lang w:val="bg-BG"/>
              </w:rPr>
              <w:t>Тяло на писалката</w:t>
            </w:r>
          </w:p>
        </w:tc>
        <w:tc>
          <w:tcPr>
            <w:tcW w:w="1024" w:type="dxa"/>
            <w:shd w:val="clear" w:color="auto" w:fill="auto"/>
            <w:noWrap/>
            <w:tcMar>
              <w:left w:w="14" w:type="dxa"/>
              <w:right w:w="115" w:type="dxa"/>
            </w:tcMar>
          </w:tcPr>
          <w:p w:rsidR="00736B55" w:rsidRPr="008526CB" w:rsidRDefault="00736B55" w:rsidP="00B62AC8">
            <w:pPr>
              <w:tabs>
                <w:tab w:val="clear" w:pos="567"/>
              </w:tabs>
              <w:spacing w:before="40" w:after="40" w:line="240" w:lineRule="auto"/>
              <w:ind w:right="288"/>
              <w:jc w:val="center"/>
              <w:rPr>
                <w:sz w:val="18"/>
                <w:szCs w:val="18"/>
                <w:lang w:val="bg-BG"/>
              </w:rPr>
            </w:pPr>
            <w:r w:rsidRPr="008526CB">
              <w:rPr>
                <w:sz w:val="18"/>
                <w:szCs w:val="18"/>
                <w:lang w:val="bg-BG"/>
              </w:rPr>
              <w:t>Дозаторно прозорче</w:t>
            </w:r>
          </w:p>
        </w:tc>
        <w:tc>
          <w:tcPr>
            <w:tcW w:w="1133" w:type="dxa"/>
            <w:shd w:val="clear" w:color="auto" w:fill="auto"/>
            <w:noWrap/>
          </w:tcPr>
          <w:p w:rsidR="00736B55" w:rsidRPr="008526CB" w:rsidRDefault="00736B55" w:rsidP="00B62AC8">
            <w:pPr>
              <w:tabs>
                <w:tab w:val="clear" w:pos="567"/>
              </w:tabs>
              <w:spacing w:before="40" w:after="40" w:line="240" w:lineRule="auto"/>
              <w:jc w:val="center"/>
              <w:rPr>
                <w:sz w:val="18"/>
                <w:szCs w:val="18"/>
                <w:lang w:val="bg-BG"/>
              </w:rPr>
            </w:pPr>
          </w:p>
        </w:tc>
      </w:tr>
    </w:tbl>
    <w:p w:rsidR="00736B55" w:rsidRPr="008526CB" w:rsidRDefault="00736B55" w:rsidP="00736B55">
      <w:pPr>
        <w:tabs>
          <w:tab w:val="clear" w:pos="567"/>
        </w:tabs>
        <w:spacing w:after="120" w:line="240" w:lineRule="auto"/>
        <w:rPr>
          <w:lang w:val="bg-BG"/>
        </w:rPr>
      </w:pPr>
    </w:p>
    <w:p w:rsidR="00736B55" w:rsidRPr="008526CB" w:rsidRDefault="00736B55" w:rsidP="00736B55">
      <w:pPr>
        <w:tabs>
          <w:tab w:val="clear" w:pos="567"/>
        </w:tabs>
        <w:spacing w:after="120" w:line="240" w:lineRule="auto"/>
        <w:rPr>
          <w:lang w:val="bg-BG"/>
        </w:rPr>
      </w:pPr>
    </w:p>
    <w:tbl>
      <w:tblPr>
        <w:tblW w:w="8952" w:type="dxa"/>
        <w:tblLook w:val="04A0" w:firstRow="1" w:lastRow="0" w:firstColumn="1" w:lastColumn="0" w:noHBand="0" w:noVBand="1"/>
      </w:tblPr>
      <w:tblGrid>
        <w:gridCol w:w="2334"/>
        <w:gridCol w:w="539"/>
        <w:gridCol w:w="1136"/>
        <w:gridCol w:w="1856"/>
        <w:gridCol w:w="1260"/>
        <w:gridCol w:w="1827"/>
      </w:tblGrid>
      <w:tr w:rsidR="00736B55" w:rsidRPr="008526CB" w:rsidTr="00B62AC8">
        <w:trPr>
          <w:trHeight w:val="486"/>
        </w:trPr>
        <w:tc>
          <w:tcPr>
            <w:tcW w:w="5201" w:type="dxa"/>
            <w:gridSpan w:val="4"/>
            <w:shd w:val="clear" w:color="auto" w:fill="auto"/>
          </w:tcPr>
          <w:p w:rsidR="00736B55" w:rsidRPr="008526CB" w:rsidRDefault="00736B55" w:rsidP="00B62AC8">
            <w:pPr>
              <w:tabs>
                <w:tab w:val="clear" w:pos="567"/>
              </w:tabs>
              <w:spacing w:after="120" w:line="240" w:lineRule="auto"/>
              <w:jc w:val="center"/>
              <w:rPr>
                <w:b/>
                <w:sz w:val="20"/>
                <w:lang w:val="bg-BG"/>
              </w:rPr>
            </w:pPr>
            <w:r w:rsidRPr="008526CB">
              <w:rPr>
                <w:b/>
                <w:sz w:val="20"/>
                <w:lang w:val="bg-BG"/>
              </w:rPr>
              <w:t>Части на иглата за писалка</w:t>
            </w:r>
            <w:r w:rsidRPr="008526CB">
              <w:rPr>
                <w:b/>
                <w:sz w:val="20"/>
                <w:lang w:val="bg-BG"/>
              </w:rPr>
              <w:br/>
            </w:r>
            <w:r w:rsidRPr="008526CB">
              <w:rPr>
                <w:sz w:val="20"/>
                <w:lang w:val="bg-BG"/>
              </w:rPr>
              <w:t>(иглите на са включени)</w:t>
            </w:r>
          </w:p>
        </w:tc>
        <w:tc>
          <w:tcPr>
            <w:tcW w:w="1117" w:type="dxa"/>
            <w:shd w:val="clear" w:color="auto" w:fill="auto"/>
          </w:tcPr>
          <w:p w:rsidR="00736B55" w:rsidRPr="008526CB" w:rsidRDefault="00736B55" w:rsidP="00B62AC8">
            <w:pPr>
              <w:tabs>
                <w:tab w:val="clear" w:pos="567"/>
              </w:tabs>
              <w:spacing w:after="120" w:line="240" w:lineRule="auto"/>
              <w:jc w:val="center"/>
              <w:rPr>
                <w:b/>
                <w:sz w:val="20"/>
                <w:lang w:val="bg-BG"/>
              </w:rPr>
            </w:pPr>
          </w:p>
        </w:tc>
        <w:tc>
          <w:tcPr>
            <w:tcW w:w="1620" w:type="dxa"/>
            <w:shd w:val="clear" w:color="auto" w:fill="auto"/>
          </w:tcPr>
          <w:p w:rsidR="00736B55" w:rsidRPr="008526CB" w:rsidRDefault="00736B55" w:rsidP="00B62AC8">
            <w:pPr>
              <w:tabs>
                <w:tab w:val="clear" w:pos="567"/>
              </w:tabs>
              <w:spacing w:after="120" w:line="240" w:lineRule="auto"/>
              <w:jc w:val="center"/>
              <w:rPr>
                <w:b/>
                <w:sz w:val="20"/>
                <w:lang w:val="bg-BG"/>
              </w:rPr>
            </w:pPr>
          </w:p>
        </w:tc>
      </w:tr>
      <w:tr w:rsidR="00736B55" w:rsidRPr="008526CB" w:rsidTr="00B62AC8">
        <w:trPr>
          <w:trHeight w:val="261"/>
        </w:trPr>
        <w:tc>
          <w:tcPr>
            <w:tcW w:w="2548" w:type="dxa"/>
            <w:gridSpan w:val="2"/>
            <w:shd w:val="clear" w:color="auto" w:fill="auto"/>
            <w:vAlign w:val="bottom"/>
          </w:tcPr>
          <w:p w:rsidR="00736B55" w:rsidRPr="008526CB" w:rsidRDefault="00736B55" w:rsidP="00B62AC8">
            <w:pPr>
              <w:tabs>
                <w:tab w:val="clear" w:pos="567"/>
              </w:tabs>
              <w:spacing w:before="40" w:line="240" w:lineRule="auto"/>
              <w:jc w:val="center"/>
              <w:rPr>
                <w:sz w:val="20"/>
                <w:lang w:val="bg-BG"/>
              </w:rPr>
            </w:pPr>
          </w:p>
        </w:tc>
        <w:tc>
          <w:tcPr>
            <w:tcW w:w="1007" w:type="dxa"/>
            <w:shd w:val="clear" w:color="auto" w:fill="auto"/>
            <w:vAlign w:val="bottom"/>
          </w:tcPr>
          <w:p w:rsidR="00736B55" w:rsidRPr="008526CB" w:rsidRDefault="00736B55" w:rsidP="00B62AC8">
            <w:pPr>
              <w:tabs>
                <w:tab w:val="clear" w:pos="567"/>
              </w:tabs>
              <w:spacing w:before="40" w:line="240" w:lineRule="auto"/>
              <w:jc w:val="right"/>
              <w:rPr>
                <w:sz w:val="20"/>
                <w:lang w:val="bg-BG"/>
              </w:rPr>
            </w:pPr>
          </w:p>
        </w:tc>
        <w:tc>
          <w:tcPr>
            <w:tcW w:w="1646" w:type="dxa"/>
            <w:shd w:val="clear" w:color="auto" w:fill="auto"/>
            <w:vAlign w:val="bottom"/>
          </w:tcPr>
          <w:p w:rsidR="00736B55" w:rsidRPr="008526CB" w:rsidRDefault="00736B55" w:rsidP="00B62AC8">
            <w:pPr>
              <w:tabs>
                <w:tab w:val="clear" w:pos="567"/>
              </w:tabs>
              <w:spacing w:before="40" w:line="240" w:lineRule="auto"/>
              <w:rPr>
                <w:sz w:val="20"/>
                <w:lang w:val="bg-BG"/>
              </w:rPr>
            </w:pPr>
            <w:r w:rsidRPr="008526CB">
              <w:rPr>
                <w:sz w:val="20"/>
                <w:lang w:val="bg-BG"/>
              </w:rPr>
              <w:t>Хартиен етикет</w:t>
            </w:r>
          </w:p>
        </w:tc>
        <w:tc>
          <w:tcPr>
            <w:tcW w:w="1117" w:type="dxa"/>
            <w:shd w:val="clear" w:color="auto" w:fill="auto"/>
          </w:tcPr>
          <w:p w:rsidR="00736B55" w:rsidRPr="008526CB" w:rsidRDefault="00736B55" w:rsidP="00B62AC8">
            <w:pPr>
              <w:tabs>
                <w:tab w:val="clear" w:pos="567"/>
              </w:tabs>
              <w:spacing w:before="40" w:line="240" w:lineRule="auto"/>
              <w:rPr>
                <w:sz w:val="20"/>
                <w:lang w:val="bg-BG"/>
              </w:rPr>
            </w:pPr>
          </w:p>
        </w:tc>
        <w:tc>
          <w:tcPr>
            <w:tcW w:w="1620" w:type="dxa"/>
            <w:shd w:val="clear" w:color="auto" w:fill="auto"/>
          </w:tcPr>
          <w:p w:rsidR="00736B55" w:rsidRPr="008526CB" w:rsidRDefault="00736B55" w:rsidP="00B62AC8">
            <w:pPr>
              <w:tabs>
                <w:tab w:val="clear" w:pos="567"/>
              </w:tabs>
              <w:spacing w:before="40" w:line="240" w:lineRule="auto"/>
              <w:jc w:val="center"/>
              <w:rPr>
                <w:sz w:val="20"/>
                <w:lang w:val="bg-BG"/>
              </w:rPr>
            </w:pPr>
            <w:r w:rsidRPr="008526CB">
              <w:rPr>
                <w:lang w:val="bg-BG"/>
              </w:rPr>
              <w:t>Дозаторно копче</w:t>
            </w:r>
          </w:p>
        </w:tc>
      </w:tr>
      <w:tr w:rsidR="00736B55" w:rsidRPr="008526CB" w:rsidTr="00B62AC8">
        <w:tc>
          <w:tcPr>
            <w:tcW w:w="5201" w:type="dxa"/>
            <w:gridSpan w:val="4"/>
            <w:shd w:val="clear" w:color="auto" w:fill="auto"/>
          </w:tcPr>
          <w:p w:rsidR="00736B55" w:rsidRPr="008526CB" w:rsidRDefault="00736B55" w:rsidP="00B62AC8">
            <w:pPr>
              <w:tabs>
                <w:tab w:val="clear" w:pos="567"/>
              </w:tabs>
              <w:spacing w:line="240" w:lineRule="auto"/>
              <w:jc w:val="center"/>
              <w:rPr>
                <w:sz w:val="20"/>
                <w:lang w:val="bg-BG"/>
              </w:rPr>
            </w:pPr>
            <w:r w:rsidRPr="008526CB">
              <w:rPr>
                <w:noProof/>
                <w:sz w:val="18"/>
                <w:szCs w:val="18"/>
                <w:lang w:val="bg-BG" w:eastAsia="bg-BG"/>
              </w:rPr>
              <w:pict>
                <v:shape id="_x0000_i1091" type="#_x0000_t75" style="width:208.5pt;height:66.75pt;visibility:visible">
                  <v:imagedata r:id="rId116" o:title="" croptop="38625f" cropbottom="6782f" cropleft="20428f" cropright="21630f"/>
                </v:shape>
              </w:pict>
            </w:r>
          </w:p>
        </w:tc>
        <w:tc>
          <w:tcPr>
            <w:tcW w:w="1117" w:type="dxa"/>
            <w:shd w:val="clear" w:color="auto" w:fill="auto"/>
          </w:tcPr>
          <w:p w:rsidR="00736B55" w:rsidRPr="008526CB" w:rsidRDefault="00736B55" w:rsidP="00B62AC8">
            <w:pPr>
              <w:tabs>
                <w:tab w:val="clear" w:pos="567"/>
              </w:tabs>
              <w:spacing w:line="240" w:lineRule="auto"/>
              <w:jc w:val="center"/>
              <w:rPr>
                <w:noProof/>
                <w:sz w:val="18"/>
                <w:szCs w:val="18"/>
                <w:lang w:val="bg-BG"/>
              </w:rPr>
            </w:pPr>
          </w:p>
        </w:tc>
        <w:tc>
          <w:tcPr>
            <w:tcW w:w="1620" w:type="dxa"/>
            <w:shd w:val="clear" w:color="auto" w:fill="auto"/>
          </w:tcPr>
          <w:p w:rsidR="00736B55" w:rsidRPr="008526CB" w:rsidRDefault="00736B55" w:rsidP="00B62AC8">
            <w:pPr>
              <w:tabs>
                <w:tab w:val="clear" w:pos="567"/>
              </w:tabs>
              <w:spacing w:line="240" w:lineRule="auto"/>
              <w:jc w:val="center"/>
              <w:rPr>
                <w:noProof/>
                <w:sz w:val="18"/>
                <w:szCs w:val="18"/>
                <w:lang w:val="bg-BG"/>
              </w:rPr>
            </w:pPr>
            <w:r w:rsidRPr="008526CB">
              <w:rPr>
                <w:noProof/>
                <w:lang w:val="bg-BG" w:eastAsia="bg-BG"/>
              </w:rPr>
              <w:pict>
                <v:shape id="_x0000_i1092" type="#_x0000_t75" style="width:37.5pt;height:39pt;visibility:visible">
                  <v:imagedata r:id="rId117" o:title="" cropleft="5608f" cropright="3903f"/>
                </v:shape>
              </w:pict>
            </w:r>
          </w:p>
        </w:tc>
      </w:tr>
      <w:tr w:rsidR="00736B55" w:rsidRPr="008526CB" w:rsidTr="00B62AC8">
        <w:trPr>
          <w:trHeight w:val="540"/>
        </w:trPr>
        <w:tc>
          <w:tcPr>
            <w:tcW w:w="2070" w:type="dxa"/>
            <w:shd w:val="clear" w:color="auto" w:fill="auto"/>
          </w:tcPr>
          <w:p w:rsidR="00736B55" w:rsidRPr="008526CB" w:rsidRDefault="00736B55" w:rsidP="00B62AC8">
            <w:pPr>
              <w:tabs>
                <w:tab w:val="clear" w:pos="567"/>
              </w:tabs>
              <w:spacing w:before="40" w:after="40" w:line="240" w:lineRule="auto"/>
              <w:ind w:left="432"/>
              <w:jc w:val="center"/>
              <w:rPr>
                <w:sz w:val="20"/>
                <w:lang w:val="bg-BG"/>
              </w:rPr>
            </w:pPr>
            <w:r w:rsidRPr="008526CB">
              <w:rPr>
                <w:sz w:val="20"/>
                <w:lang w:val="bg-BG"/>
              </w:rPr>
              <w:t>Външна капачка на иглата</w:t>
            </w:r>
          </w:p>
        </w:tc>
        <w:tc>
          <w:tcPr>
            <w:tcW w:w="1485" w:type="dxa"/>
            <w:gridSpan w:val="2"/>
            <w:shd w:val="clear" w:color="auto" w:fill="auto"/>
          </w:tcPr>
          <w:p w:rsidR="00736B55" w:rsidRPr="008526CB" w:rsidRDefault="00736B55" w:rsidP="00B62AC8">
            <w:pPr>
              <w:tabs>
                <w:tab w:val="clear" w:pos="567"/>
              </w:tabs>
              <w:spacing w:before="40" w:after="40" w:line="240" w:lineRule="auto"/>
              <w:jc w:val="center"/>
              <w:rPr>
                <w:sz w:val="20"/>
                <w:lang w:val="bg-BG"/>
              </w:rPr>
            </w:pPr>
            <w:r w:rsidRPr="008526CB">
              <w:rPr>
                <w:sz w:val="20"/>
                <w:lang w:val="bg-BG"/>
              </w:rPr>
              <w:t>Вътрешна капачка на иглата</w:t>
            </w:r>
          </w:p>
        </w:tc>
        <w:tc>
          <w:tcPr>
            <w:tcW w:w="1646" w:type="dxa"/>
            <w:shd w:val="clear" w:color="auto" w:fill="auto"/>
          </w:tcPr>
          <w:p w:rsidR="00736B55" w:rsidRPr="008526CB" w:rsidRDefault="00736B55" w:rsidP="00B62AC8">
            <w:pPr>
              <w:tabs>
                <w:tab w:val="clear" w:pos="567"/>
              </w:tabs>
              <w:spacing w:before="40" w:after="40" w:line="240" w:lineRule="auto"/>
              <w:rPr>
                <w:sz w:val="20"/>
                <w:lang w:val="bg-BG"/>
              </w:rPr>
            </w:pPr>
            <w:r w:rsidRPr="008526CB">
              <w:rPr>
                <w:sz w:val="20"/>
                <w:lang w:val="bg-BG"/>
              </w:rPr>
              <w:t>Игла</w:t>
            </w:r>
          </w:p>
        </w:tc>
        <w:tc>
          <w:tcPr>
            <w:tcW w:w="1117" w:type="dxa"/>
            <w:shd w:val="clear" w:color="auto" w:fill="auto"/>
          </w:tcPr>
          <w:p w:rsidR="00736B55" w:rsidRPr="008526CB" w:rsidRDefault="00736B55" w:rsidP="00B62AC8">
            <w:pPr>
              <w:tabs>
                <w:tab w:val="clear" w:pos="567"/>
              </w:tabs>
              <w:spacing w:before="40" w:after="40" w:line="240" w:lineRule="auto"/>
              <w:rPr>
                <w:sz w:val="20"/>
                <w:lang w:val="bg-BG"/>
              </w:rPr>
            </w:pPr>
          </w:p>
        </w:tc>
        <w:tc>
          <w:tcPr>
            <w:tcW w:w="1620" w:type="dxa"/>
            <w:shd w:val="clear" w:color="auto" w:fill="auto"/>
          </w:tcPr>
          <w:p w:rsidR="00736B55" w:rsidRPr="008526CB" w:rsidRDefault="00736B55" w:rsidP="00B62AC8">
            <w:pPr>
              <w:tabs>
                <w:tab w:val="clear" w:pos="567"/>
              </w:tabs>
              <w:spacing w:before="40" w:after="40" w:line="240" w:lineRule="auto"/>
              <w:rPr>
                <w:sz w:val="20"/>
                <w:lang w:val="bg-BG"/>
              </w:rPr>
            </w:pPr>
          </w:p>
        </w:tc>
      </w:tr>
    </w:tbl>
    <w:p w:rsidR="00736B55" w:rsidRPr="008526CB" w:rsidRDefault="00736B55" w:rsidP="00736B55">
      <w:pPr>
        <w:tabs>
          <w:tab w:val="clear" w:pos="567"/>
        </w:tabs>
        <w:spacing w:after="120" w:line="240" w:lineRule="auto"/>
        <w:jc w:val="center"/>
        <w:rPr>
          <w:rFonts w:ascii="Arial" w:hAnsi="Arial" w:cs="Arial"/>
          <w:lang w:val="bg-BG"/>
        </w:rPr>
      </w:pPr>
    </w:p>
    <w:p w:rsidR="00736B55" w:rsidRPr="008526CB" w:rsidRDefault="00736B55" w:rsidP="00736B55">
      <w:pPr>
        <w:shd w:val="clear" w:color="auto" w:fill="BFBFBF"/>
        <w:tabs>
          <w:tab w:val="clear" w:pos="567"/>
        </w:tabs>
        <w:spacing w:before="120" w:line="240" w:lineRule="auto"/>
        <w:rPr>
          <w:b/>
          <w:bCs/>
          <w:snapToGrid w:val="0"/>
          <w:color w:val="000000"/>
          <w:szCs w:val="22"/>
          <w:lang w:val="bg-BG"/>
        </w:rPr>
      </w:pPr>
      <w:r w:rsidRPr="008526CB">
        <w:rPr>
          <w:b/>
          <w:bCs/>
          <w:snapToGrid w:val="0"/>
          <w:color w:val="000000"/>
          <w:szCs w:val="22"/>
          <w:lang w:val="bg-BG"/>
        </w:rPr>
        <w:t>Как да разпознаете своята писалка Tempo Pen:</w:t>
      </w:r>
    </w:p>
    <w:p w:rsidR="00736B55" w:rsidRPr="008526CB" w:rsidRDefault="00736B55" w:rsidP="00736B55">
      <w:pPr>
        <w:tabs>
          <w:tab w:val="clear" w:pos="567"/>
          <w:tab w:val="left" w:pos="360"/>
        </w:tabs>
        <w:spacing w:after="120" w:line="240" w:lineRule="auto"/>
        <w:ind w:left="360" w:hanging="360"/>
        <w:rPr>
          <w:color w:val="000000"/>
          <w:szCs w:val="22"/>
          <w:lang w:val="bg-BG"/>
        </w:rPr>
      </w:pPr>
      <w:r w:rsidRPr="008526CB">
        <w:rPr>
          <w:color w:val="000000"/>
          <w:szCs w:val="22"/>
          <w:lang w:val="bg-BG"/>
        </w:rPr>
        <w:t>•</w:t>
      </w:r>
      <w:r w:rsidRPr="008526CB">
        <w:rPr>
          <w:color w:val="000000"/>
          <w:szCs w:val="22"/>
          <w:lang w:val="bg-BG"/>
        </w:rPr>
        <w:tab/>
        <w:t>Цвят на писалката: син</w:t>
      </w:r>
    </w:p>
    <w:p w:rsidR="00736B55" w:rsidRPr="008526CB" w:rsidRDefault="00736B55" w:rsidP="00736B55">
      <w:pPr>
        <w:tabs>
          <w:tab w:val="clear" w:pos="567"/>
          <w:tab w:val="left" w:pos="360"/>
        </w:tabs>
        <w:spacing w:after="120" w:line="240" w:lineRule="auto"/>
        <w:ind w:left="360" w:hanging="360"/>
        <w:rPr>
          <w:color w:val="000000"/>
          <w:szCs w:val="22"/>
          <w:lang w:val="bg-BG"/>
        </w:rPr>
      </w:pPr>
      <w:r w:rsidRPr="008526CB">
        <w:rPr>
          <w:color w:val="000000"/>
          <w:szCs w:val="22"/>
          <w:lang w:val="bg-BG"/>
        </w:rPr>
        <w:t>•</w:t>
      </w:r>
      <w:r w:rsidRPr="008526CB">
        <w:rPr>
          <w:color w:val="000000"/>
          <w:szCs w:val="22"/>
          <w:lang w:val="bg-BG"/>
        </w:rPr>
        <w:tab/>
        <w:t>Дозаторно копче: бордо</w:t>
      </w:r>
    </w:p>
    <w:p w:rsidR="00736B55" w:rsidRPr="008526CB" w:rsidRDefault="00736B55" w:rsidP="00736B55">
      <w:pPr>
        <w:tabs>
          <w:tab w:val="clear" w:pos="567"/>
          <w:tab w:val="left" w:pos="360"/>
        </w:tabs>
        <w:spacing w:after="120" w:line="240" w:lineRule="auto"/>
        <w:ind w:left="360" w:hanging="360"/>
        <w:rPr>
          <w:color w:val="000000"/>
          <w:szCs w:val="22"/>
          <w:lang w:val="bg-BG"/>
        </w:rPr>
      </w:pPr>
      <w:r w:rsidRPr="008526CB">
        <w:rPr>
          <w:color w:val="000000"/>
          <w:szCs w:val="22"/>
          <w:lang w:val="bg-BG"/>
        </w:rPr>
        <w:t>•</w:t>
      </w:r>
      <w:r w:rsidRPr="008526CB">
        <w:rPr>
          <w:color w:val="000000"/>
          <w:szCs w:val="22"/>
          <w:lang w:val="bg-BG"/>
        </w:rPr>
        <w:tab/>
        <w:t>Етикети: бели с бяло оцветена лента</w:t>
      </w:r>
    </w:p>
    <w:p w:rsidR="00736B55" w:rsidRPr="008526CB" w:rsidRDefault="00736B55" w:rsidP="00736B55">
      <w:pPr>
        <w:shd w:val="clear" w:color="auto" w:fill="BFBFBF"/>
        <w:tabs>
          <w:tab w:val="clear" w:pos="567"/>
        </w:tabs>
        <w:spacing w:before="120" w:line="240" w:lineRule="auto"/>
        <w:rPr>
          <w:b/>
          <w:bCs/>
          <w:snapToGrid w:val="0"/>
          <w:color w:val="000000"/>
          <w:szCs w:val="22"/>
          <w:lang w:val="bg-BG"/>
        </w:rPr>
      </w:pPr>
      <w:r w:rsidRPr="008526CB">
        <w:rPr>
          <w:b/>
          <w:bCs/>
          <w:snapToGrid w:val="0"/>
          <w:color w:val="000000"/>
          <w:szCs w:val="22"/>
          <w:lang w:val="bg-BG"/>
        </w:rPr>
        <w:t>Средства, необходими за доставяне на инжекцията:</w:t>
      </w:r>
    </w:p>
    <w:p w:rsidR="00736B55" w:rsidRPr="008526CB" w:rsidRDefault="00736B55" w:rsidP="00736B55">
      <w:pPr>
        <w:tabs>
          <w:tab w:val="clear" w:pos="567"/>
          <w:tab w:val="left" w:pos="360"/>
        </w:tabs>
        <w:spacing w:after="120" w:line="240" w:lineRule="auto"/>
        <w:ind w:left="360" w:hanging="360"/>
        <w:rPr>
          <w:color w:val="000000"/>
          <w:szCs w:val="22"/>
          <w:lang w:val="bg-BG"/>
        </w:rPr>
      </w:pPr>
      <w:r w:rsidRPr="008526CB">
        <w:rPr>
          <w:color w:val="000000"/>
          <w:szCs w:val="22"/>
          <w:lang w:val="bg-BG"/>
        </w:rPr>
        <w:t>•</w:t>
      </w:r>
      <w:r w:rsidRPr="008526CB">
        <w:rPr>
          <w:color w:val="000000"/>
          <w:szCs w:val="22"/>
          <w:lang w:val="bg-BG"/>
        </w:rPr>
        <w:tab/>
        <w:t>Писалка Tempo Pen, съдържаща Вашия инсулин</w:t>
      </w:r>
    </w:p>
    <w:p w:rsidR="00736B55" w:rsidRPr="008526CB" w:rsidRDefault="00736B55" w:rsidP="00736B55">
      <w:pPr>
        <w:tabs>
          <w:tab w:val="clear" w:pos="567"/>
          <w:tab w:val="left" w:pos="360"/>
        </w:tabs>
        <w:spacing w:after="120" w:line="240" w:lineRule="auto"/>
        <w:ind w:left="360" w:hanging="360"/>
        <w:rPr>
          <w:color w:val="000000"/>
          <w:szCs w:val="22"/>
          <w:lang w:val="bg-BG"/>
        </w:rPr>
      </w:pPr>
      <w:r w:rsidRPr="008526CB">
        <w:rPr>
          <w:color w:val="000000"/>
          <w:szCs w:val="22"/>
          <w:lang w:val="bg-BG"/>
        </w:rPr>
        <w:t>•</w:t>
      </w:r>
      <w:r w:rsidRPr="008526CB">
        <w:rPr>
          <w:color w:val="000000"/>
          <w:szCs w:val="22"/>
          <w:lang w:val="bg-BG"/>
        </w:rPr>
        <w:tab/>
        <w:t>Игла, съвместима с писалката Tempo Pen (препоръчват се игли за писалка на фирма BD [Becton, Dickinson and Company])</w:t>
      </w:r>
    </w:p>
    <w:p w:rsidR="00736B55" w:rsidRPr="008526CB" w:rsidRDefault="00736B55" w:rsidP="00736B55">
      <w:pPr>
        <w:tabs>
          <w:tab w:val="clear" w:pos="567"/>
          <w:tab w:val="left" w:pos="360"/>
        </w:tabs>
        <w:spacing w:after="120" w:line="240" w:lineRule="auto"/>
        <w:ind w:left="360" w:hanging="360"/>
        <w:rPr>
          <w:color w:val="000000"/>
          <w:szCs w:val="22"/>
          <w:lang w:val="bg-BG"/>
        </w:rPr>
      </w:pPr>
      <w:r w:rsidRPr="008526CB">
        <w:rPr>
          <w:color w:val="000000"/>
          <w:szCs w:val="22"/>
          <w:lang w:val="bg-BG"/>
        </w:rPr>
        <w:t>•</w:t>
      </w:r>
      <w:r w:rsidRPr="008526CB">
        <w:rPr>
          <w:color w:val="000000"/>
          <w:szCs w:val="22"/>
          <w:lang w:val="bg-BG"/>
        </w:rPr>
        <w:tab/>
        <w:t>Тампон</w:t>
      </w:r>
    </w:p>
    <w:p w:rsidR="00736B55" w:rsidRPr="008526CB" w:rsidRDefault="00736B55" w:rsidP="00736B55">
      <w:pPr>
        <w:tabs>
          <w:tab w:val="clear" w:pos="567"/>
          <w:tab w:val="left" w:pos="360"/>
        </w:tabs>
        <w:spacing w:after="120" w:line="240" w:lineRule="auto"/>
        <w:ind w:left="360" w:hanging="360"/>
        <w:rPr>
          <w:color w:val="000000"/>
          <w:szCs w:val="22"/>
          <w:lang w:val="bg-BG"/>
        </w:rPr>
      </w:pPr>
      <w:r w:rsidRPr="008526CB">
        <w:rPr>
          <w:color w:val="000000"/>
          <w:szCs w:val="22"/>
          <w:lang w:val="bg-BG"/>
        </w:rPr>
        <w:t>Иглите и тампонът не са включени</w:t>
      </w:r>
    </w:p>
    <w:p w:rsidR="00736B55" w:rsidRPr="008526CB" w:rsidRDefault="00736B55" w:rsidP="00736B55">
      <w:pPr>
        <w:keepNext/>
        <w:shd w:val="clear" w:color="auto" w:fill="BFBFBF"/>
        <w:tabs>
          <w:tab w:val="clear" w:pos="567"/>
        </w:tabs>
        <w:spacing w:before="120" w:line="240" w:lineRule="auto"/>
        <w:rPr>
          <w:b/>
          <w:bCs/>
          <w:snapToGrid w:val="0"/>
          <w:color w:val="000000"/>
          <w:szCs w:val="22"/>
          <w:lang w:val="bg-BG"/>
        </w:rPr>
      </w:pPr>
      <w:r w:rsidRPr="008526CB">
        <w:rPr>
          <w:b/>
          <w:bCs/>
          <w:snapToGrid w:val="0"/>
          <w:color w:val="000000"/>
          <w:szCs w:val="22"/>
          <w:lang w:val="bg-BG"/>
        </w:rPr>
        <w:t>Подготовка на писалката</w:t>
      </w:r>
    </w:p>
    <w:p w:rsidR="00736B55" w:rsidRPr="008526CB" w:rsidRDefault="00736B55" w:rsidP="00736B55">
      <w:pPr>
        <w:tabs>
          <w:tab w:val="clear" w:pos="567"/>
          <w:tab w:val="left" w:pos="360"/>
        </w:tabs>
        <w:spacing w:after="120" w:line="240" w:lineRule="auto"/>
        <w:ind w:left="360" w:hanging="360"/>
        <w:rPr>
          <w:b/>
          <w:bCs/>
          <w:szCs w:val="22"/>
          <w:lang w:val="bg-BG" w:eastAsia="x-none"/>
        </w:rPr>
      </w:pPr>
      <w:r w:rsidRPr="008526CB">
        <w:rPr>
          <w:szCs w:val="22"/>
          <w:lang w:val="bg-BG" w:eastAsia="x-none"/>
        </w:rPr>
        <w:t>•</w:t>
      </w:r>
      <w:r w:rsidRPr="008526CB">
        <w:rPr>
          <w:szCs w:val="22"/>
          <w:lang w:val="bg-BG" w:eastAsia="x-none"/>
        </w:rPr>
        <w:tab/>
      </w:r>
      <w:r w:rsidRPr="008526CB">
        <w:rPr>
          <w:noProof/>
          <w:color w:val="000000"/>
          <w:szCs w:val="22"/>
          <w:lang w:val="bg-BG"/>
        </w:rPr>
        <w:t>Измийте си ръцете със сапун и вода</w:t>
      </w:r>
      <w:r w:rsidRPr="008526CB">
        <w:rPr>
          <w:szCs w:val="22"/>
          <w:lang w:val="bg-BG" w:eastAsia="x-none"/>
        </w:rPr>
        <w:t>.</w:t>
      </w:r>
    </w:p>
    <w:p w:rsidR="00736B55" w:rsidRPr="008526CB" w:rsidRDefault="00736B55" w:rsidP="00736B55">
      <w:pPr>
        <w:tabs>
          <w:tab w:val="clear" w:pos="567"/>
          <w:tab w:val="left" w:pos="360"/>
        </w:tabs>
        <w:spacing w:after="120" w:line="240" w:lineRule="auto"/>
        <w:ind w:left="360" w:hanging="360"/>
        <w:rPr>
          <w:color w:val="000000"/>
          <w:szCs w:val="22"/>
          <w:lang w:val="bg-BG"/>
        </w:rPr>
      </w:pPr>
      <w:r w:rsidRPr="008526CB">
        <w:rPr>
          <w:color w:val="000000"/>
          <w:szCs w:val="22"/>
          <w:lang w:val="bg-BG"/>
        </w:rPr>
        <w:t>•</w:t>
      </w:r>
      <w:r w:rsidRPr="008526CB">
        <w:rPr>
          <w:color w:val="000000"/>
          <w:szCs w:val="22"/>
          <w:lang w:val="bg-BG"/>
        </w:rPr>
        <w:tab/>
      </w:r>
      <w:r w:rsidRPr="008526CB">
        <w:rPr>
          <w:noProof/>
          <w:color w:val="000000"/>
          <w:szCs w:val="22"/>
          <w:lang w:val="bg-BG"/>
        </w:rPr>
        <w:t>Проверете писалката, за да се уверите, че сте взели правилния вид инсулин. Това е особено важно, ако използвате повече от 1 вид инсулин</w:t>
      </w:r>
      <w:r w:rsidRPr="008526CB">
        <w:rPr>
          <w:color w:val="000000"/>
          <w:szCs w:val="22"/>
          <w:lang w:val="bg-BG"/>
        </w:rPr>
        <w:t>.</w:t>
      </w:r>
    </w:p>
    <w:p w:rsidR="00736B55" w:rsidRPr="008526CB" w:rsidRDefault="00736B55" w:rsidP="00736B55">
      <w:pPr>
        <w:tabs>
          <w:tab w:val="clear" w:pos="567"/>
          <w:tab w:val="left" w:pos="360"/>
        </w:tabs>
        <w:spacing w:after="120" w:line="240" w:lineRule="auto"/>
        <w:ind w:left="360" w:hanging="360"/>
        <w:rPr>
          <w:color w:val="000000"/>
          <w:szCs w:val="22"/>
          <w:lang w:val="bg-BG"/>
        </w:rPr>
      </w:pPr>
      <w:r w:rsidRPr="008526CB">
        <w:rPr>
          <w:color w:val="000000"/>
          <w:szCs w:val="22"/>
          <w:lang w:val="bg-BG"/>
        </w:rPr>
        <w:t>•</w:t>
      </w:r>
      <w:r w:rsidRPr="008526CB">
        <w:rPr>
          <w:color w:val="000000"/>
          <w:szCs w:val="22"/>
          <w:lang w:val="bg-BG"/>
        </w:rPr>
        <w:tab/>
      </w:r>
      <w:r w:rsidRPr="008526CB">
        <w:rPr>
          <w:b/>
          <w:noProof/>
          <w:color w:val="000000"/>
          <w:szCs w:val="22"/>
          <w:lang w:val="bg-BG"/>
        </w:rPr>
        <w:t>Не</w:t>
      </w:r>
      <w:r w:rsidRPr="008526CB">
        <w:rPr>
          <w:noProof/>
          <w:color w:val="000000"/>
          <w:szCs w:val="22"/>
          <w:lang w:val="bg-BG"/>
        </w:rPr>
        <w:t xml:space="preserve"> използвайте Вашата писалка след изтичането на срока на годност, отпечатан върху етикета. След като започнете да използвате писалката, изхвърлете я след изтичане на срока на годност, посочен в листовката</w:t>
      </w:r>
      <w:r w:rsidRPr="008526CB">
        <w:rPr>
          <w:color w:val="000000"/>
          <w:szCs w:val="22"/>
          <w:lang w:val="bg-BG"/>
        </w:rPr>
        <w:t>.</w:t>
      </w:r>
    </w:p>
    <w:p w:rsidR="00736B55" w:rsidRPr="008526CB" w:rsidRDefault="00736B55" w:rsidP="00736B55">
      <w:pPr>
        <w:tabs>
          <w:tab w:val="clear" w:pos="567"/>
          <w:tab w:val="left" w:pos="360"/>
        </w:tabs>
        <w:spacing w:after="120" w:line="240" w:lineRule="auto"/>
        <w:ind w:left="360" w:hanging="360"/>
        <w:rPr>
          <w:color w:val="000000"/>
          <w:szCs w:val="22"/>
          <w:lang w:val="bg-BG"/>
        </w:rPr>
      </w:pPr>
      <w:r w:rsidRPr="008526CB">
        <w:rPr>
          <w:color w:val="000000"/>
          <w:szCs w:val="22"/>
          <w:lang w:val="bg-BG"/>
        </w:rPr>
        <w:t>•</w:t>
      </w:r>
      <w:r w:rsidRPr="008526CB">
        <w:rPr>
          <w:color w:val="000000"/>
          <w:szCs w:val="22"/>
          <w:lang w:val="bg-BG"/>
        </w:rPr>
        <w:tab/>
      </w:r>
      <w:r w:rsidRPr="008526CB">
        <w:rPr>
          <w:noProof/>
          <w:color w:val="000000"/>
          <w:szCs w:val="22"/>
          <w:lang w:val="bg-BG"/>
        </w:rPr>
        <w:t xml:space="preserve">Винаги използвайте </w:t>
      </w:r>
      <w:r w:rsidRPr="008526CB">
        <w:rPr>
          <w:b/>
          <w:noProof/>
          <w:color w:val="000000"/>
          <w:szCs w:val="22"/>
          <w:lang w:val="bg-BG"/>
        </w:rPr>
        <w:t>нова игла</w:t>
      </w:r>
      <w:r w:rsidRPr="008526CB">
        <w:rPr>
          <w:noProof/>
          <w:color w:val="000000"/>
          <w:szCs w:val="22"/>
          <w:lang w:val="bg-BG"/>
        </w:rPr>
        <w:t xml:space="preserve"> за всяка инжекция, за да спомогнете за предотвратяване на инфекции и запушване на иглите</w:t>
      </w:r>
      <w:r w:rsidRPr="008526CB">
        <w:rPr>
          <w:color w:val="000000"/>
          <w:szCs w:val="22"/>
          <w:lang w:val="bg-BG"/>
        </w:rPr>
        <w:t>.</w:t>
      </w:r>
    </w:p>
    <w:p w:rsidR="00736B55" w:rsidRPr="008526CB" w:rsidRDefault="00736B55" w:rsidP="00736B55">
      <w:pPr>
        <w:spacing w:after="120" w:line="240" w:lineRule="auto"/>
        <w:ind w:left="284" w:hanging="284"/>
        <w:rPr>
          <w:lang w:val="bg-BG"/>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488"/>
        <w:gridCol w:w="4799"/>
      </w:tblGrid>
      <w:tr w:rsidR="00736B55" w:rsidRPr="008526CB" w:rsidTr="00B62AC8">
        <w:trPr>
          <w:cantSplit/>
        </w:trPr>
        <w:tc>
          <w:tcPr>
            <w:tcW w:w="5508" w:type="dxa"/>
            <w:vMerge w:val="restart"/>
            <w:tcBorders>
              <w:left w:val="nil"/>
              <w:right w:val="nil"/>
            </w:tcBorders>
          </w:tcPr>
          <w:p w:rsidR="00736B55" w:rsidRPr="008526CB" w:rsidRDefault="00736B55" w:rsidP="00B62AC8">
            <w:pPr>
              <w:tabs>
                <w:tab w:val="clear" w:pos="567"/>
              </w:tabs>
              <w:spacing w:before="120" w:line="240" w:lineRule="auto"/>
              <w:rPr>
                <w:b/>
                <w:szCs w:val="22"/>
                <w:lang w:val="bg-BG"/>
              </w:rPr>
            </w:pPr>
            <w:r w:rsidRPr="008526CB">
              <w:rPr>
                <w:b/>
                <w:szCs w:val="22"/>
                <w:lang w:val="bg-BG"/>
              </w:rPr>
              <w:t>Стъпка 1:</w:t>
            </w:r>
          </w:p>
          <w:p w:rsidR="00736B55" w:rsidRPr="008526CB" w:rsidRDefault="00736B55" w:rsidP="00B62AC8">
            <w:pPr>
              <w:tabs>
                <w:tab w:val="clear" w:pos="567"/>
                <w:tab w:val="left" w:pos="360"/>
              </w:tabs>
              <w:spacing w:after="120" w:line="240" w:lineRule="auto"/>
              <w:ind w:left="360" w:hanging="360"/>
              <w:rPr>
                <w:color w:val="000000"/>
                <w:szCs w:val="22"/>
                <w:lang w:val="bg-BG"/>
              </w:rPr>
            </w:pPr>
            <w:r w:rsidRPr="008526CB">
              <w:rPr>
                <w:color w:val="000000"/>
                <w:szCs w:val="22"/>
                <w:lang w:val="bg-BG"/>
              </w:rPr>
              <w:t>•</w:t>
            </w:r>
            <w:r w:rsidRPr="008526CB">
              <w:rPr>
                <w:color w:val="000000"/>
                <w:szCs w:val="22"/>
                <w:lang w:val="bg-BG"/>
              </w:rPr>
              <w:tab/>
              <w:t>Дръпнете рязко капачката на писалката.</w:t>
            </w:r>
          </w:p>
          <w:p w:rsidR="00736B55" w:rsidRPr="008526CB" w:rsidRDefault="00736B55" w:rsidP="00B62AC8">
            <w:pPr>
              <w:tabs>
                <w:tab w:val="clear" w:pos="567"/>
              </w:tabs>
              <w:spacing w:before="120" w:line="240" w:lineRule="auto"/>
              <w:ind w:left="360" w:hanging="360"/>
              <w:rPr>
                <w:color w:val="000000"/>
                <w:szCs w:val="22"/>
                <w:lang w:val="bg-BG"/>
              </w:rPr>
            </w:pPr>
            <w:r w:rsidRPr="008526CB">
              <w:rPr>
                <w:color w:val="000000"/>
                <w:szCs w:val="22"/>
                <w:lang w:val="bg-BG"/>
              </w:rPr>
              <w:t>–</w:t>
            </w:r>
            <w:r w:rsidRPr="008526CB">
              <w:rPr>
                <w:color w:val="000000"/>
                <w:szCs w:val="22"/>
                <w:lang w:val="bg-BG"/>
              </w:rPr>
              <w:tab/>
            </w:r>
            <w:r w:rsidRPr="008526CB">
              <w:rPr>
                <w:b/>
                <w:color w:val="000000"/>
                <w:szCs w:val="22"/>
                <w:lang w:val="bg-BG"/>
              </w:rPr>
              <w:t>Не</w:t>
            </w:r>
            <w:r w:rsidRPr="008526CB">
              <w:rPr>
                <w:color w:val="000000"/>
                <w:szCs w:val="22"/>
                <w:lang w:val="bg-BG"/>
              </w:rPr>
              <w:t xml:space="preserve"> отстранявайте етикета на писалката.</w:t>
            </w:r>
          </w:p>
          <w:p w:rsidR="00736B55" w:rsidRPr="008526CB" w:rsidRDefault="00736B55" w:rsidP="00B62AC8">
            <w:pPr>
              <w:tabs>
                <w:tab w:val="clear" w:pos="567"/>
                <w:tab w:val="left" w:pos="360"/>
              </w:tabs>
              <w:spacing w:after="120" w:line="240" w:lineRule="auto"/>
              <w:ind w:left="360" w:hanging="360"/>
              <w:rPr>
                <w:color w:val="000000"/>
                <w:szCs w:val="22"/>
                <w:lang w:val="bg-BG"/>
              </w:rPr>
            </w:pPr>
            <w:r w:rsidRPr="008526CB">
              <w:rPr>
                <w:color w:val="000000"/>
                <w:szCs w:val="22"/>
                <w:lang w:val="bg-BG"/>
              </w:rPr>
              <w:t>•</w:t>
            </w:r>
            <w:r w:rsidRPr="008526CB">
              <w:rPr>
                <w:color w:val="000000"/>
                <w:szCs w:val="22"/>
                <w:lang w:val="bg-BG"/>
              </w:rPr>
              <w:tab/>
              <w:t>Почистете гумената запушалка с тампон.</w:t>
            </w:r>
          </w:p>
          <w:p w:rsidR="00736B55" w:rsidRPr="008526CB" w:rsidRDefault="00736B55" w:rsidP="00B62AC8">
            <w:pPr>
              <w:tabs>
                <w:tab w:val="clear" w:pos="567"/>
              </w:tabs>
              <w:spacing w:before="120" w:line="240" w:lineRule="auto"/>
              <w:ind w:left="360" w:hanging="360"/>
              <w:rPr>
                <w:rFonts w:ascii="Arial" w:hAnsi="Arial" w:cs="Arial"/>
                <w:color w:val="000000"/>
                <w:szCs w:val="22"/>
                <w:lang w:val="bg-BG"/>
              </w:rPr>
            </w:pPr>
            <w:r w:rsidRPr="008526CB">
              <w:rPr>
                <w:color w:val="000000"/>
                <w:szCs w:val="22"/>
                <w:lang w:val="bg-BG"/>
              </w:rPr>
              <w:tab/>
              <w:t xml:space="preserve">HUMALOG </w:t>
            </w:r>
            <w:r w:rsidRPr="008526CB">
              <w:rPr>
                <w:bCs/>
                <w:color w:val="000000"/>
                <w:szCs w:val="22"/>
                <w:lang w:val="bg-BG"/>
              </w:rPr>
              <w:t xml:space="preserve">трябва да изглежда бистър и безцветен. </w:t>
            </w:r>
            <w:r w:rsidRPr="008526CB">
              <w:rPr>
                <w:b/>
                <w:bCs/>
                <w:color w:val="000000"/>
                <w:szCs w:val="22"/>
                <w:lang w:val="bg-BG"/>
              </w:rPr>
              <w:t>Да не</w:t>
            </w:r>
            <w:r w:rsidRPr="008526CB">
              <w:rPr>
                <w:bCs/>
                <w:color w:val="000000"/>
                <w:szCs w:val="22"/>
                <w:lang w:val="bg-BG"/>
              </w:rPr>
              <w:t xml:space="preserve"> се използва, ако е мътен, оцветен или има частици или бучки</w:t>
            </w:r>
            <w:r w:rsidRPr="008526CB">
              <w:rPr>
                <w:color w:val="000000"/>
                <w:szCs w:val="22"/>
                <w:lang w:val="bg-BG"/>
              </w:rPr>
              <w:t>.</w:t>
            </w:r>
          </w:p>
        </w:tc>
        <w:tc>
          <w:tcPr>
            <w:tcW w:w="5400" w:type="dxa"/>
            <w:tcBorders>
              <w:left w:val="nil"/>
              <w:bottom w:val="nil"/>
              <w:right w:val="nil"/>
            </w:tcBorders>
          </w:tcPr>
          <w:p w:rsidR="00736B55" w:rsidRPr="008526CB" w:rsidRDefault="00736B55" w:rsidP="00B62AC8">
            <w:pPr>
              <w:tabs>
                <w:tab w:val="clear" w:pos="567"/>
              </w:tabs>
              <w:spacing w:before="120" w:after="120" w:line="240" w:lineRule="auto"/>
              <w:jc w:val="center"/>
              <w:rPr>
                <w:rFonts w:ascii="Arial" w:hAnsi="Arial"/>
                <w:lang w:val="bg-BG"/>
              </w:rPr>
            </w:pPr>
            <w:r w:rsidRPr="008526CB">
              <w:rPr>
                <w:rFonts w:ascii="Arial" w:hAnsi="Arial"/>
                <w:noProof/>
                <w:lang w:val="bg-BG" w:eastAsia="bg-BG"/>
              </w:rPr>
              <w:pict>
                <v:shape id="_x0000_i1093" type="#_x0000_t75" style="width:107.25pt;height:73.5pt;visibility:visible">
                  <v:imagedata r:id="rId118" o:title=""/>
                </v:shape>
              </w:pict>
            </w:r>
          </w:p>
        </w:tc>
      </w:tr>
      <w:tr w:rsidR="00736B55" w:rsidRPr="008526CB" w:rsidTr="00B62AC8">
        <w:trPr>
          <w:cantSplit/>
        </w:trPr>
        <w:tc>
          <w:tcPr>
            <w:tcW w:w="5508" w:type="dxa"/>
            <w:vMerge/>
            <w:tcBorders>
              <w:left w:val="nil"/>
              <w:bottom w:val="nil"/>
              <w:right w:val="nil"/>
            </w:tcBorders>
          </w:tcPr>
          <w:p w:rsidR="00736B55" w:rsidRPr="008526CB" w:rsidRDefault="00736B55" w:rsidP="00B62AC8">
            <w:pPr>
              <w:tabs>
                <w:tab w:val="clear" w:pos="567"/>
              </w:tabs>
              <w:spacing w:before="120" w:line="240" w:lineRule="auto"/>
              <w:ind w:left="360" w:hanging="360"/>
              <w:rPr>
                <w:rFonts w:ascii="Arial" w:hAnsi="Arial" w:cs="Arial"/>
                <w:color w:val="000000"/>
                <w:szCs w:val="22"/>
                <w:lang w:val="bg-BG"/>
              </w:rPr>
            </w:pPr>
          </w:p>
        </w:tc>
        <w:tc>
          <w:tcPr>
            <w:tcW w:w="5400" w:type="dxa"/>
            <w:tcBorders>
              <w:top w:val="nil"/>
              <w:left w:val="nil"/>
              <w:bottom w:val="nil"/>
              <w:right w:val="nil"/>
            </w:tcBorders>
          </w:tcPr>
          <w:p w:rsidR="00736B55" w:rsidRPr="008526CB" w:rsidRDefault="00736B55" w:rsidP="00B62AC8">
            <w:pPr>
              <w:tabs>
                <w:tab w:val="clear" w:pos="567"/>
              </w:tabs>
              <w:spacing w:before="120" w:after="120" w:line="240" w:lineRule="auto"/>
              <w:jc w:val="center"/>
              <w:rPr>
                <w:rFonts w:ascii="Arial" w:hAnsi="Arial"/>
                <w:noProof/>
                <w:lang w:val="bg-BG"/>
              </w:rPr>
            </w:pPr>
          </w:p>
        </w:tc>
      </w:tr>
      <w:tr w:rsidR="00736B55" w:rsidRPr="008526CB" w:rsidTr="00B62AC8">
        <w:trPr>
          <w:cantSplit/>
        </w:trPr>
        <w:tc>
          <w:tcPr>
            <w:tcW w:w="5508" w:type="dxa"/>
            <w:tcBorders>
              <w:left w:val="nil"/>
              <w:bottom w:val="single" w:sz="4" w:space="0" w:color="auto"/>
              <w:right w:val="nil"/>
            </w:tcBorders>
          </w:tcPr>
          <w:p w:rsidR="00736B55" w:rsidRPr="008526CB" w:rsidRDefault="00736B55" w:rsidP="00B62AC8">
            <w:pPr>
              <w:tabs>
                <w:tab w:val="clear" w:pos="567"/>
              </w:tabs>
              <w:spacing w:before="120" w:line="240" w:lineRule="auto"/>
              <w:rPr>
                <w:b/>
                <w:lang w:val="bg-BG"/>
              </w:rPr>
            </w:pPr>
            <w:r w:rsidRPr="008526CB">
              <w:rPr>
                <w:b/>
                <w:szCs w:val="22"/>
                <w:lang w:val="bg-BG"/>
              </w:rPr>
              <w:t>Стъпка </w:t>
            </w:r>
            <w:r w:rsidRPr="008526CB">
              <w:rPr>
                <w:b/>
                <w:lang w:val="bg-BG"/>
              </w:rPr>
              <w:t>2:</w:t>
            </w:r>
          </w:p>
          <w:p w:rsidR="00736B55" w:rsidRPr="008526CB" w:rsidRDefault="00736B55" w:rsidP="00B62AC8">
            <w:pPr>
              <w:tabs>
                <w:tab w:val="clear" w:pos="567"/>
                <w:tab w:val="left" w:pos="360"/>
              </w:tabs>
              <w:spacing w:after="120" w:line="240" w:lineRule="auto"/>
              <w:ind w:left="360" w:hanging="360"/>
              <w:rPr>
                <w:color w:val="000000"/>
                <w:szCs w:val="22"/>
                <w:lang w:val="bg-BG"/>
              </w:rPr>
            </w:pPr>
            <w:r w:rsidRPr="008526CB">
              <w:rPr>
                <w:color w:val="000000"/>
                <w:szCs w:val="22"/>
                <w:lang w:val="bg-BG"/>
              </w:rPr>
              <w:t>•</w:t>
            </w:r>
            <w:r w:rsidRPr="008526CB">
              <w:rPr>
                <w:color w:val="000000"/>
                <w:szCs w:val="22"/>
                <w:lang w:val="bg-BG"/>
              </w:rPr>
              <w:tab/>
              <w:t>Изберете нова игла.</w:t>
            </w:r>
          </w:p>
          <w:p w:rsidR="00736B55" w:rsidRPr="008526CB" w:rsidRDefault="00736B55" w:rsidP="00B62AC8">
            <w:pPr>
              <w:tabs>
                <w:tab w:val="clear" w:pos="567"/>
                <w:tab w:val="left" w:pos="360"/>
              </w:tabs>
              <w:spacing w:after="120" w:line="240" w:lineRule="auto"/>
              <w:ind w:left="360" w:hanging="360"/>
              <w:rPr>
                <w:rFonts w:ascii="Arial" w:hAnsi="Arial" w:cs="Arial"/>
                <w:color w:val="000000"/>
                <w:szCs w:val="22"/>
                <w:lang w:val="bg-BG"/>
              </w:rPr>
            </w:pPr>
            <w:r w:rsidRPr="008526CB">
              <w:rPr>
                <w:color w:val="000000"/>
                <w:szCs w:val="22"/>
                <w:lang w:val="bg-BG"/>
              </w:rPr>
              <w:t>•</w:t>
            </w:r>
            <w:r w:rsidRPr="008526CB">
              <w:rPr>
                <w:color w:val="000000"/>
                <w:szCs w:val="22"/>
                <w:lang w:val="bg-BG"/>
              </w:rPr>
              <w:tab/>
              <w:t>Отстранете хартиения етикет от външната капачка на иглата.</w:t>
            </w:r>
          </w:p>
        </w:tc>
        <w:tc>
          <w:tcPr>
            <w:tcW w:w="5400" w:type="dxa"/>
            <w:tcBorders>
              <w:left w:val="nil"/>
              <w:bottom w:val="single" w:sz="4" w:space="0" w:color="auto"/>
              <w:right w:val="nil"/>
            </w:tcBorders>
          </w:tcPr>
          <w:p w:rsidR="00736B55" w:rsidRPr="008526CB" w:rsidRDefault="00736B55" w:rsidP="00B62AC8">
            <w:pPr>
              <w:tabs>
                <w:tab w:val="clear" w:pos="567"/>
              </w:tabs>
              <w:spacing w:before="120" w:after="120" w:line="240" w:lineRule="auto"/>
              <w:jc w:val="center"/>
              <w:rPr>
                <w:rFonts w:ascii="Arial" w:hAnsi="Arial"/>
                <w:lang w:val="bg-BG"/>
              </w:rPr>
            </w:pPr>
            <w:r w:rsidRPr="008526CB">
              <w:rPr>
                <w:rFonts w:ascii="Arial" w:hAnsi="Arial"/>
                <w:noProof/>
                <w:lang w:val="bg-BG" w:eastAsia="bg-BG"/>
              </w:rPr>
              <w:pict>
                <v:shape id="_x0000_i1094" type="#_x0000_t75" style="width:109.5pt;height:76.5pt;visibility:visible">
                  <v:imagedata r:id="rId119" o:title=""/>
                </v:shape>
              </w:pict>
            </w:r>
          </w:p>
        </w:tc>
      </w:tr>
      <w:tr w:rsidR="00736B55" w:rsidRPr="008526CB" w:rsidTr="00B62AC8">
        <w:trPr>
          <w:cantSplit/>
        </w:trPr>
        <w:tc>
          <w:tcPr>
            <w:tcW w:w="5508" w:type="dxa"/>
            <w:tcBorders>
              <w:left w:val="nil"/>
              <w:bottom w:val="single" w:sz="4" w:space="0" w:color="auto"/>
              <w:right w:val="nil"/>
            </w:tcBorders>
          </w:tcPr>
          <w:p w:rsidR="00736B55" w:rsidRPr="008526CB" w:rsidRDefault="00736B55" w:rsidP="00B62AC8">
            <w:pPr>
              <w:tabs>
                <w:tab w:val="clear" w:pos="567"/>
              </w:tabs>
              <w:spacing w:before="120" w:line="240" w:lineRule="auto"/>
              <w:rPr>
                <w:b/>
                <w:lang w:val="bg-BG"/>
              </w:rPr>
            </w:pPr>
            <w:r w:rsidRPr="008526CB">
              <w:rPr>
                <w:b/>
                <w:szCs w:val="22"/>
                <w:lang w:val="bg-BG"/>
              </w:rPr>
              <w:t>Стъпка </w:t>
            </w:r>
            <w:r w:rsidRPr="008526CB">
              <w:rPr>
                <w:b/>
                <w:lang w:val="bg-BG"/>
              </w:rPr>
              <w:t>3:</w:t>
            </w:r>
          </w:p>
          <w:p w:rsidR="00736B55" w:rsidRPr="008526CB" w:rsidRDefault="00736B55" w:rsidP="00B62AC8">
            <w:pPr>
              <w:tabs>
                <w:tab w:val="clear" w:pos="567"/>
                <w:tab w:val="left" w:pos="360"/>
              </w:tabs>
              <w:spacing w:after="120" w:line="240" w:lineRule="auto"/>
              <w:ind w:left="360" w:hanging="360"/>
              <w:rPr>
                <w:rFonts w:ascii="Arial" w:hAnsi="Arial" w:cs="Arial"/>
                <w:color w:val="000000"/>
                <w:szCs w:val="22"/>
                <w:lang w:val="bg-BG"/>
              </w:rPr>
            </w:pPr>
            <w:r w:rsidRPr="008526CB">
              <w:rPr>
                <w:color w:val="000000"/>
                <w:szCs w:val="22"/>
                <w:lang w:val="bg-BG"/>
              </w:rPr>
              <w:t>•</w:t>
            </w:r>
            <w:r w:rsidRPr="008526CB">
              <w:rPr>
                <w:color w:val="000000"/>
                <w:szCs w:val="22"/>
                <w:lang w:val="bg-BG"/>
              </w:rPr>
              <w:tab/>
            </w:r>
            <w:r w:rsidRPr="008526CB">
              <w:rPr>
                <w:bCs/>
                <w:color w:val="000000"/>
                <w:szCs w:val="22"/>
                <w:lang w:val="bg-BG"/>
              </w:rPr>
              <w:t>Поставете иглата с капачката директно върху писалката и завъртете иглата докрай</w:t>
            </w:r>
            <w:r w:rsidRPr="008526CB">
              <w:rPr>
                <w:color w:val="000000"/>
                <w:szCs w:val="22"/>
                <w:lang w:val="bg-BG"/>
              </w:rPr>
              <w:t>.</w:t>
            </w:r>
          </w:p>
        </w:tc>
        <w:tc>
          <w:tcPr>
            <w:tcW w:w="5400" w:type="dxa"/>
            <w:tcBorders>
              <w:left w:val="nil"/>
              <w:bottom w:val="single" w:sz="4" w:space="0" w:color="auto"/>
              <w:right w:val="nil"/>
            </w:tcBorders>
          </w:tcPr>
          <w:p w:rsidR="00736B55" w:rsidRPr="008526CB" w:rsidRDefault="00736B55" w:rsidP="00B62AC8">
            <w:pPr>
              <w:tabs>
                <w:tab w:val="clear" w:pos="567"/>
              </w:tabs>
              <w:spacing w:before="120" w:after="120" w:line="240" w:lineRule="auto"/>
              <w:jc w:val="center"/>
              <w:rPr>
                <w:rFonts w:ascii="Arial" w:hAnsi="Arial"/>
                <w:lang w:val="bg-BG"/>
              </w:rPr>
            </w:pPr>
            <w:r w:rsidRPr="008526CB">
              <w:rPr>
                <w:rFonts w:ascii="Arial" w:hAnsi="Arial"/>
                <w:noProof/>
                <w:lang w:val="bg-BG" w:eastAsia="bg-BG"/>
              </w:rPr>
              <w:pict>
                <v:shape id="_x0000_i1095" type="#_x0000_t75" style="width:110.25pt;height:75pt;visibility:visible">
                  <v:imagedata r:id="rId120" o:title=""/>
                </v:shape>
              </w:pict>
            </w:r>
          </w:p>
        </w:tc>
      </w:tr>
      <w:tr w:rsidR="00736B55" w:rsidRPr="008526CB" w:rsidTr="00B62AC8">
        <w:trPr>
          <w:cantSplit/>
        </w:trPr>
        <w:tc>
          <w:tcPr>
            <w:tcW w:w="5508" w:type="dxa"/>
            <w:tcBorders>
              <w:left w:val="nil"/>
              <w:right w:val="nil"/>
            </w:tcBorders>
          </w:tcPr>
          <w:p w:rsidR="00736B55" w:rsidRPr="008526CB" w:rsidRDefault="00736B55" w:rsidP="00B62AC8">
            <w:pPr>
              <w:tabs>
                <w:tab w:val="clear" w:pos="567"/>
              </w:tabs>
              <w:spacing w:before="120" w:line="240" w:lineRule="auto"/>
              <w:rPr>
                <w:b/>
                <w:lang w:val="bg-BG"/>
              </w:rPr>
            </w:pPr>
            <w:r w:rsidRPr="008526CB">
              <w:rPr>
                <w:b/>
                <w:szCs w:val="22"/>
                <w:lang w:val="bg-BG"/>
              </w:rPr>
              <w:t>Стъпка </w:t>
            </w:r>
            <w:r w:rsidRPr="008526CB">
              <w:rPr>
                <w:b/>
                <w:lang w:val="bg-BG"/>
              </w:rPr>
              <w:t>4:</w:t>
            </w:r>
          </w:p>
          <w:p w:rsidR="00736B55" w:rsidRPr="008526CB" w:rsidRDefault="00736B55" w:rsidP="00B62AC8">
            <w:pPr>
              <w:tabs>
                <w:tab w:val="clear" w:pos="567"/>
                <w:tab w:val="left" w:pos="360"/>
              </w:tabs>
              <w:spacing w:after="120" w:line="240" w:lineRule="auto"/>
              <w:ind w:left="360" w:hanging="360"/>
              <w:rPr>
                <w:color w:val="000000"/>
                <w:szCs w:val="22"/>
                <w:lang w:val="bg-BG"/>
              </w:rPr>
            </w:pPr>
            <w:r w:rsidRPr="008526CB">
              <w:rPr>
                <w:color w:val="000000"/>
                <w:szCs w:val="22"/>
                <w:lang w:val="bg-BG"/>
              </w:rPr>
              <w:t>•</w:t>
            </w:r>
            <w:r w:rsidRPr="008526CB">
              <w:rPr>
                <w:color w:val="000000"/>
                <w:szCs w:val="22"/>
                <w:lang w:val="bg-BG"/>
              </w:rPr>
              <w:tab/>
              <w:t>Изтеглете</w:t>
            </w:r>
            <w:r w:rsidRPr="008526CB">
              <w:rPr>
                <w:bCs/>
                <w:color w:val="000000"/>
                <w:szCs w:val="22"/>
                <w:lang w:val="bg-BG"/>
              </w:rPr>
              <w:t xml:space="preserve"> външната капачка на иглата</w:t>
            </w:r>
            <w:r w:rsidRPr="008526CB">
              <w:rPr>
                <w:color w:val="000000"/>
                <w:szCs w:val="22"/>
                <w:lang w:val="bg-BG"/>
              </w:rPr>
              <w:t xml:space="preserve">. </w:t>
            </w:r>
            <w:r w:rsidRPr="008526CB">
              <w:rPr>
                <w:b/>
                <w:color w:val="000000"/>
                <w:szCs w:val="22"/>
                <w:lang w:val="bg-BG"/>
              </w:rPr>
              <w:t>Не</w:t>
            </w:r>
            <w:r w:rsidRPr="008526CB">
              <w:rPr>
                <w:color w:val="000000"/>
                <w:szCs w:val="22"/>
                <w:lang w:val="bg-BG"/>
              </w:rPr>
              <w:t xml:space="preserve"> я изхвърляйте.</w:t>
            </w:r>
          </w:p>
          <w:p w:rsidR="00736B55" w:rsidRPr="008526CB" w:rsidRDefault="00736B55" w:rsidP="00B62AC8">
            <w:pPr>
              <w:tabs>
                <w:tab w:val="clear" w:pos="567"/>
                <w:tab w:val="left" w:pos="360"/>
              </w:tabs>
              <w:spacing w:after="120" w:line="240" w:lineRule="auto"/>
              <w:ind w:left="360" w:hanging="360"/>
              <w:rPr>
                <w:rFonts w:ascii="Arial" w:hAnsi="Arial" w:cs="Arial"/>
                <w:color w:val="000000"/>
                <w:szCs w:val="22"/>
                <w:lang w:val="bg-BG"/>
              </w:rPr>
            </w:pPr>
            <w:r w:rsidRPr="008526CB">
              <w:rPr>
                <w:color w:val="000000"/>
                <w:szCs w:val="22"/>
                <w:lang w:val="bg-BG"/>
              </w:rPr>
              <w:t>•</w:t>
            </w:r>
            <w:r w:rsidRPr="008526CB">
              <w:rPr>
                <w:color w:val="000000"/>
                <w:szCs w:val="22"/>
                <w:lang w:val="bg-BG"/>
              </w:rPr>
              <w:tab/>
              <w:t xml:space="preserve">Изтеглете вътрешната капачка на иглата и </w:t>
            </w:r>
            <w:r w:rsidRPr="008526CB">
              <w:rPr>
                <w:bCs/>
                <w:color w:val="000000"/>
                <w:szCs w:val="22"/>
                <w:lang w:val="bg-BG"/>
              </w:rPr>
              <w:t xml:space="preserve">я </w:t>
            </w:r>
            <w:r w:rsidRPr="008526CB">
              <w:rPr>
                <w:color w:val="000000"/>
                <w:szCs w:val="22"/>
                <w:lang w:val="bg-BG"/>
              </w:rPr>
              <w:t>изхвърлете.</w:t>
            </w:r>
          </w:p>
        </w:tc>
        <w:tc>
          <w:tcPr>
            <w:tcW w:w="5400" w:type="dxa"/>
            <w:tcBorders>
              <w:left w:val="nil"/>
              <w:right w:val="nil"/>
            </w:tcBorders>
          </w:tcPr>
          <w:p w:rsidR="00736B55" w:rsidRPr="008526CB" w:rsidRDefault="00736B55" w:rsidP="00B62AC8">
            <w:pPr>
              <w:tabs>
                <w:tab w:val="clear" w:pos="567"/>
              </w:tabs>
              <w:spacing w:before="120" w:after="120" w:line="240" w:lineRule="auto"/>
              <w:jc w:val="center"/>
              <w:rPr>
                <w:rFonts w:ascii="Arial" w:hAnsi="Arial"/>
                <w:lang w:val="bg-BG"/>
              </w:rPr>
            </w:pPr>
            <w:r>
              <w:rPr>
                <w:noProof/>
              </w:rPr>
              <w:pict>
                <v:group id="Group 25" o:spid="_x0000_s4665" style="position:absolute;left:0;text-align:left;margin-left:60.6pt;margin-top:55.25pt;width:94.8pt;height:20.95pt;z-index:251672576;mso-position-horizontal-relative:text;mso-position-vertical-relative:text" coordsize="12037,26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">
                  <v:shape id="Text Box 58" o:spid="_x0000_s4666" type="#_x0000_t202" style="position:absolute;width:6093;height:265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" filled="f" stroked="f" strokeweight=".5pt">
                    <v:textbox inset="1.44pt,1.44pt,1.44pt,1.44pt">
                      <w:txbxContent>
                        <w:p w:rsidR="0028363F" w:rsidRPr="00282AA0" w:rsidRDefault="0028363F" w:rsidP="00736B55">
                          <w:pPr>
                            <w:pStyle w:val="IFUInstructionalText1"/>
                            <w:rPr>
                              <w:lang w:val="bg-BG"/>
                            </w:rPr>
                          </w:pPr>
                          <w:r>
                            <w:rPr>
                              <w:lang w:val="bg-BG"/>
                            </w:rPr>
                            <w:t>запазете</w:t>
                          </w:r>
                        </w:p>
                      </w:txbxContent>
                    </v:textbox>
                  </v:shape>
                  <v:shape id="Text Box 59" o:spid="_x0000_s4667" type="#_x0000_t202" style="position:absolute;left:5410;width:6627;height:265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" filled="f" stroked="f" strokeweight=".5pt">
                    <v:textbox inset="1.44pt,1.44pt,1.44pt,1.44pt">
                      <w:txbxContent>
                        <w:p w:rsidR="0028363F" w:rsidRPr="003A7818" w:rsidRDefault="0028363F" w:rsidP="00736B55">
                          <w:pPr>
                            <w:pStyle w:val="IFUInstructionalText1"/>
                          </w:pPr>
                          <w:r>
                            <w:rPr>
                              <w:lang w:val="bg-BG"/>
                            </w:rPr>
                            <w:t>изхвърлете</w:t>
                          </w:r>
                        </w:p>
                      </w:txbxContent>
                    </v:textbox>
                  </v:shape>
                </v:group>
              </w:pict>
            </w:r>
            <w:r w:rsidRPr="008526CB">
              <w:rPr>
                <w:rFonts w:ascii="Arial" w:hAnsi="Arial"/>
                <w:noProof/>
                <w:lang w:val="bg-BG" w:eastAsia="bg-BG"/>
              </w:rPr>
              <w:pict>
                <v:shape id="_x0000_i1096" type="#_x0000_t75" style="width:147pt;height:73.5pt;visibility:visible">
                  <v:imagedata r:id="rId121" o:title=""/>
                </v:shape>
              </w:pict>
            </w:r>
          </w:p>
        </w:tc>
      </w:tr>
    </w:tbl>
    <w:p w:rsidR="00736B55" w:rsidRPr="008526CB" w:rsidRDefault="00736B55" w:rsidP="00736B55">
      <w:pPr>
        <w:tabs>
          <w:tab w:val="clear" w:pos="567"/>
        </w:tabs>
        <w:spacing w:after="120" w:line="240" w:lineRule="auto"/>
        <w:rPr>
          <w:rFonts w:ascii="Arial" w:hAnsi="Arial" w:cs="Arial"/>
          <w:lang w:val="bg-BG"/>
        </w:rPr>
      </w:pPr>
    </w:p>
    <w:p w:rsidR="00736B55" w:rsidRPr="008526CB" w:rsidRDefault="00736B55" w:rsidP="00736B55">
      <w:pPr>
        <w:shd w:val="clear" w:color="auto" w:fill="BFBFBF"/>
        <w:tabs>
          <w:tab w:val="clear" w:pos="567"/>
        </w:tabs>
        <w:spacing w:before="120" w:line="240" w:lineRule="auto"/>
        <w:rPr>
          <w:b/>
          <w:bCs/>
          <w:snapToGrid w:val="0"/>
          <w:color w:val="000000"/>
          <w:szCs w:val="22"/>
          <w:lang w:val="bg-BG"/>
        </w:rPr>
      </w:pPr>
      <w:r w:rsidRPr="008526CB">
        <w:rPr>
          <w:b/>
          <w:bCs/>
          <w:snapToGrid w:val="0"/>
          <w:color w:val="000000"/>
          <w:szCs w:val="22"/>
          <w:lang w:val="bg-BG"/>
        </w:rPr>
        <w:t>Зареждане на писалката</w:t>
      </w:r>
    </w:p>
    <w:p w:rsidR="00736B55" w:rsidRPr="008526CB" w:rsidRDefault="00736B55" w:rsidP="00736B55">
      <w:pPr>
        <w:tabs>
          <w:tab w:val="clear" w:pos="567"/>
        </w:tabs>
        <w:spacing w:before="120" w:line="240" w:lineRule="auto"/>
        <w:rPr>
          <w:b/>
          <w:bCs/>
          <w:snapToGrid w:val="0"/>
          <w:color w:val="000000"/>
          <w:szCs w:val="22"/>
          <w:lang w:val="bg-BG"/>
        </w:rPr>
      </w:pPr>
      <w:r w:rsidRPr="008526CB">
        <w:rPr>
          <w:b/>
          <w:snapToGrid w:val="0"/>
          <w:color w:val="000000"/>
          <w:szCs w:val="22"/>
          <w:lang w:val="bg-BG"/>
        </w:rPr>
        <w:t>Зареждайте преди всяка инжекция</w:t>
      </w:r>
      <w:r w:rsidRPr="008526CB">
        <w:rPr>
          <w:b/>
          <w:bCs/>
          <w:snapToGrid w:val="0"/>
          <w:color w:val="000000"/>
          <w:szCs w:val="22"/>
          <w:lang w:val="bg-BG"/>
        </w:rPr>
        <w:t>.</w:t>
      </w:r>
    </w:p>
    <w:p w:rsidR="00736B55" w:rsidRPr="008526CB" w:rsidRDefault="00736B55" w:rsidP="00736B55">
      <w:pPr>
        <w:tabs>
          <w:tab w:val="clear" w:pos="567"/>
          <w:tab w:val="left" w:pos="426"/>
        </w:tabs>
        <w:spacing w:after="120" w:line="240" w:lineRule="auto"/>
        <w:ind w:left="426" w:hanging="426"/>
        <w:rPr>
          <w:noProof/>
          <w:color w:val="000000"/>
          <w:lang w:val="bg-BG"/>
        </w:rPr>
      </w:pPr>
      <w:r w:rsidRPr="008526CB">
        <w:rPr>
          <w:lang w:val="bg-BG"/>
        </w:rPr>
        <w:t>•</w:t>
      </w:r>
      <w:r w:rsidRPr="008526CB">
        <w:rPr>
          <w:lang w:val="bg-BG"/>
        </w:rPr>
        <w:tab/>
      </w:r>
      <w:r w:rsidRPr="008526CB">
        <w:rPr>
          <w:noProof/>
          <w:color w:val="000000"/>
          <w:lang w:val="bg-BG"/>
        </w:rPr>
        <w:t>Да заредите Вашата писалка означава да отстраните въздуха от иглата и патрона, който може да се събере при редовната употреба и да се уверите, че писалката работи правилно.</w:t>
      </w:r>
    </w:p>
    <w:p w:rsidR="00736B55" w:rsidRPr="008526CB" w:rsidRDefault="00736B55" w:rsidP="00736B55">
      <w:pPr>
        <w:spacing w:after="120" w:line="240" w:lineRule="auto"/>
        <w:ind w:left="426" w:hanging="426"/>
        <w:rPr>
          <w:snapToGrid w:val="0"/>
          <w:color w:val="000000"/>
          <w:lang w:val="bg-BG"/>
        </w:rPr>
      </w:pPr>
      <w:r w:rsidRPr="008526CB">
        <w:rPr>
          <w:lang w:val="bg-BG"/>
        </w:rPr>
        <w:t>•</w:t>
      </w:r>
      <w:r w:rsidRPr="008526CB">
        <w:rPr>
          <w:lang w:val="bg-BG"/>
        </w:rPr>
        <w:tab/>
      </w:r>
      <w:r w:rsidRPr="008526CB">
        <w:rPr>
          <w:bCs/>
          <w:noProof/>
          <w:snapToGrid w:val="0"/>
          <w:lang w:val="bg-BG"/>
        </w:rPr>
        <w:t xml:space="preserve">Ако </w:t>
      </w:r>
      <w:r w:rsidRPr="008526CB">
        <w:rPr>
          <w:b/>
          <w:noProof/>
          <w:snapToGrid w:val="0"/>
          <w:lang w:val="bg-BG"/>
        </w:rPr>
        <w:t>не</w:t>
      </w:r>
      <w:r w:rsidRPr="008526CB">
        <w:rPr>
          <w:bCs/>
          <w:noProof/>
          <w:snapToGrid w:val="0"/>
          <w:lang w:val="bg-BG"/>
        </w:rPr>
        <w:t xml:space="preserve"> зареждате писалката преди всяка инжекция, може да получите твърде много или твърде малко инсулин</w:t>
      </w:r>
      <w:r w:rsidRPr="008526CB">
        <w:rPr>
          <w:color w:val="000000"/>
          <w:lang w:val="bg-BG"/>
        </w:rPr>
        <w:t>.</w:t>
      </w:r>
    </w:p>
    <w:p w:rsidR="00736B55" w:rsidRPr="008526CB" w:rsidRDefault="00736B55" w:rsidP="00736B55">
      <w:pPr>
        <w:tabs>
          <w:tab w:val="clear" w:pos="567"/>
        </w:tabs>
        <w:spacing w:after="120" w:line="240" w:lineRule="auto"/>
        <w:rPr>
          <w:rFonts w:ascii="Arial" w:hAnsi="Arial" w:cs="Arial"/>
          <w:lang w:val="bg-BG"/>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88"/>
        <w:gridCol w:w="4699"/>
      </w:tblGrid>
      <w:tr w:rsidR="00736B55" w:rsidRPr="008526CB" w:rsidTr="00B62AC8">
        <w:trPr>
          <w:cantSplit/>
        </w:trPr>
        <w:tc>
          <w:tcPr>
            <w:tcW w:w="5508" w:type="dxa"/>
            <w:tcBorders>
              <w:left w:val="nil"/>
              <w:right w:val="nil"/>
            </w:tcBorders>
          </w:tcPr>
          <w:p w:rsidR="00736B55" w:rsidRPr="008526CB" w:rsidRDefault="00736B55" w:rsidP="00B62AC8">
            <w:pPr>
              <w:tabs>
                <w:tab w:val="clear" w:pos="567"/>
              </w:tabs>
              <w:spacing w:before="120" w:line="240" w:lineRule="auto"/>
              <w:rPr>
                <w:b/>
                <w:lang w:val="bg-BG"/>
              </w:rPr>
            </w:pPr>
            <w:r w:rsidRPr="008526CB">
              <w:rPr>
                <w:b/>
                <w:szCs w:val="22"/>
                <w:lang w:val="bg-BG"/>
              </w:rPr>
              <w:t>Стъпка </w:t>
            </w:r>
            <w:r w:rsidRPr="008526CB">
              <w:rPr>
                <w:b/>
                <w:lang w:val="bg-BG"/>
              </w:rPr>
              <w:t>5:</w:t>
            </w:r>
          </w:p>
          <w:p w:rsidR="00736B55" w:rsidRPr="008526CB" w:rsidRDefault="00736B55" w:rsidP="00B62AC8">
            <w:pPr>
              <w:tabs>
                <w:tab w:val="clear" w:pos="567"/>
                <w:tab w:val="left" w:pos="360"/>
              </w:tabs>
              <w:spacing w:after="120" w:line="240" w:lineRule="auto"/>
              <w:ind w:left="360" w:hanging="360"/>
              <w:rPr>
                <w:rFonts w:ascii="Arial" w:hAnsi="Arial" w:cs="Arial"/>
                <w:color w:val="000000"/>
                <w:szCs w:val="22"/>
                <w:lang w:val="bg-BG"/>
              </w:rPr>
            </w:pPr>
            <w:r w:rsidRPr="008526CB">
              <w:rPr>
                <w:color w:val="000000"/>
                <w:szCs w:val="22"/>
                <w:lang w:val="bg-BG"/>
              </w:rPr>
              <w:t>•</w:t>
            </w:r>
            <w:r w:rsidRPr="008526CB">
              <w:rPr>
                <w:color w:val="000000"/>
                <w:szCs w:val="22"/>
                <w:lang w:val="bg-BG"/>
              </w:rPr>
              <w:tab/>
              <w:t>За да заредите Вашата писалка, з</w:t>
            </w:r>
            <w:r w:rsidRPr="008526CB">
              <w:rPr>
                <w:bCs/>
                <w:color w:val="000000"/>
                <w:szCs w:val="22"/>
                <w:lang w:val="bg-BG"/>
              </w:rPr>
              <w:t>авъртете дозаторното копче, за да наберете 2 единици</w:t>
            </w:r>
            <w:r w:rsidRPr="008526CB">
              <w:rPr>
                <w:color w:val="000000"/>
                <w:szCs w:val="22"/>
                <w:lang w:val="bg-BG"/>
              </w:rPr>
              <w:t>.</w:t>
            </w:r>
          </w:p>
        </w:tc>
        <w:tc>
          <w:tcPr>
            <w:tcW w:w="5400" w:type="dxa"/>
            <w:tcBorders>
              <w:left w:val="nil"/>
              <w:right w:val="nil"/>
            </w:tcBorders>
          </w:tcPr>
          <w:p w:rsidR="00736B55" w:rsidRPr="008526CB" w:rsidRDefault="00736B55" w:rsidP="00B62AC8">
            <w:pPr>
              <w:tabs>
                <w:tab w:val="clear" w:pos="567"/>
              </w:tabs>
              <w:spacing w:before="120" w:after="120" w:line="240" w:lineRule="auto"/>
              <w:jc w:val="center"/>
              <w:rPr>
                <w:rFonts w:ascii="Arial" w:hAnsi="Arial"/>
                <w:lang w:val="bg-BG"/>
              </w:rPr>
            </w:pPr>
            <w:r w:rsidRPr="008526CB">
              <w:rPr>
                <w:rFonts w:ascii="Arial" w:hAnsi="Arial"/>
                <w:noProof/>
                <w:lang w:val="bg-BG" w:eastAsia="bg-BG"/>
              </w:rPr>
              <w:pict>
                <v:shape id="_x0000_i1097" type="#_x0000_t75" style="width:105pt;height:1in;visibility:visible">
                  <v:imagedata r:id="rId122" o:title=""/>
                </v:shape>
              </w:pict>
            </w:r>
          </w:p>
        </w:tc>
      </w:tr>
      <w:tr w:rsidR="00736B55" w:rsidRPr="008526CB" w:rsidTr="00B62AC8">
        <w:trPr>
          <w:cantSplit/>
          <w:trHeight w:val="1682"/>
        </w:trPr>
        <w:tc>
          <w:tcPr>
            <w:tcW w:w="5508" w:type="dxa"/>
            <w:tcBorders>
              <w:left w:val="nil"/>
              <w:right w:val="nil"/>
            </w:tcBorders>
          </w:tcPr>
          <w:p w:rsidR="00736B55" w:rsidRPr="008526CB" w:rsidRDefault="00736B55" w:rsidP="00B62AC8">
            <w:pPr>
              <w:tabs>
                <w:tab w:val="clear" w:pos="567"/>
              </w:tabs>
              <w:spacing w:before="120" w:line="240" w:lineRule="auto"/>
              <w:rPr>
                <w:b/>
                <w:lang w:val="bg-BG"/>
              </w:rPr>
            </w:pPr>
            <w:r w:rsidRPr="008526CB">
              <w:rPr>
                <w:b/>
                <w:szCs w:val="22"/>
                <w:lang w:val="bg-BG"/>
              </w:rPr>
              <w:t>Стъпка </w:t>
            </w:r>
            <w:r w:rsidRPr="008526CB">
              <w:rPr>
                <w:b/>
                <w:lang w:val="bg-BG"/>
              </w:rPr>
              <w:t>6:</w:t>
            </w:r>
          </w:p>
          <w:p w:rsidR="00736B55" w:rsidRPr="008526CB" w:rsidRDefault="00736B55" w:rsidP="00B62AC8">
            <w:pPr>
              <w:tabs>
                <w:tab w:val="clear" w:pos="567"/>
                <w:tab w:val="left" w:pos="360"/>
              </w:tabs>
              <w:spacing w:after="120" w:line="240" w:lineRule="auto"/>
              <w:ind w:left="360" w:hanging="360"/>
              <w:rPr>
                <w:rFonts w:ascii="Arial" w:hAnsi="Arial" w:cs="Arial"/>
                <w:color w:val="000000"/>
                <w:szCs w:val="22"/>
                <w:lang w:val="bg-BG"/>
              </w:rPr>
            </w:pPr>
            <w:r w:rsidRPr="008526CB">
              <w:rPr>
                <w:color w:val="000000"/>
                <w:szCs w:val="22"/>
                <w:lang w:val="bg-BG"/>
              </w:rPr>
              <w:t>•</w:t>
            </w:r>
            <w:r w:rsidRPr="008526CB">
              <w:rPr>
                <w:color w:val="000000"/>
                <w:szCs w:val="22"/>
                <w:lang w:val="bg-BG"/>
              </w:rPr>
              <w:tab/>
              <w:t>Задръжте Вашата писалка с насочена нагоре игла. Почукайте леко гнездото на патрона, за да се съберат мехурчета въздух в най-горната част.</w:t>
            </w:r>
          </w:p>
        </w:tc>
        <w:tc>
          <w:tcPr>
            <w:tcW w:w="5400" w:type="dxa"/>
            <w:tcBorders>
              <w:left w:val="nil"/>
              <w:right w:val="nil"/>
            </w:tcBorders>
          </w:tcPr>
          <w:p w:rsidR="00736B55" w:rsidRPr="008526CB" w:rsidRDefault="00736B55" w:rsidP="00B62AC8">
            <w:pPr>
              <w:tabs>
                <w:tab w:val="clear" w:pos="567"/>
              </w:tabs>
              <w:spacing w:before="120" w:after="120" w:line="240" w:lineRule="auto"/>
              <w:jc w:val="center"/>
              <w:rPr>
                <w:rFonts w:ascii="Arial" w:hAnsi="Arial"/>
                <w:lang w:val="bg-BG"/>
              </w:rPr>
            </w:pPr>
            <w:r w:rsidRPr="008526CB">
              <w:rPr>
                <w:rFonts w:ascii="Arial" w:hAnsi="Arial"/>
                <w:noProof/>
                <w:lang w:val="bg-BG" w:eastAsia="bg-BG"/>
              </w:rPr>
              <w:pict>
                <v:shape id="_x0000_i1098" type="#_x0000_t75" style="width:111pt;height:75pt;visibility:visible">
                  <v:imagedata r:id="rId123" o:title=""/>
                </v:shape>
              </w:pict>
            </w:r>
          </w:p>
        </w:tc>
      </w:tr>
      <w:tr w:rsidR="00736B55" w:rsidRPr="008526CB" w:rsidTr="00B62AC8">
        <w:tc>
          <w:tcPr>
            <w:tcW w:w="5508" w:type="dxa"/>
            <w:vMerge w:val="restart"/>
            <w:tcBorders>
              <w:left w:val="nil"/>
              <w:right w:val="nil"/>
            </w:tcBorders>
          </w:tcPr>
          <w:p w:rsidR="00736B55" w:rsidRPr="008526CB" w:rsidRDefault="00736B55" w:rsidP="00B62AC8">
            <w:pPr>
              <w:tabs>
                <w:tab w:val="clear" w:pos="567"/>
              </w:tabs>
              <w:spacing w:before="120" w:line="240" w:lineRule="auto"/>
              <w:rPr>
                <w:b/>
                <w:lang w:val="bg-BG"/>
              </w:rPr>
            </w:pPr>
            <w:r w:rsidRPr="008526CB">
              <w:rPr>
                <w:b/>
                <w:szCs w:val="22"/>
                <w:lang w:val="bg-BG"/>
              </w:rPr>
              <w:t>Стъпка </w:t>
            </w:r>
            <w:r w:rsidRPr="008526CB">
              <w:rPr>
                <w:b/>
                <w:lang w:val="bg-BG"/>
              </w:rPr>
              <w:t>7:</w:t>
            </w:r>
          </w:p>
          <w:p w:rsidR="00736B55" w:rsidRPr="008526CB" w:rsidRDefault="00736B55" w:rsidP="00B62AC8">
            <w:pPr>
              <w:tabs>
                <w:tab w:val="clear" w:pos="567"/>
                <w:tab w:val="left" w:pos="360"/>
              </w:tabs>
              <w:spacing w:after="120" w:line="240" w:lineRule="auto"/>
              <w:ind w:left="360" w:hanging="360"/>
              <w:rPr>
                <w:color w:val="000000"/>
                <w:szCs w:val="22"/>
                <w:lang w:val="bg-BG"/>
              </w:rPr>
            </w:pPr>
            <w:r w:rsidRPr="008526CB">
              <w:rPr>
                <w:color w:val="000000"/>
                <w:szCs w:val="22"/>
                <w:lang w:val="bg-BG"/>
              </w:rPr>
              <w:t>•</w:t>
            </w:r>
            <w:r w:rsidRPr="008526CB">
              <w:rPr>
                <w:color w:val="000000"/>
                <w:szCs w:val="22"/>
                <w:lang w:val="bg-BG"/>
              </w:rPr>
              <w:tab/>
              <w:t xml:space="preserve">Продължете да държите Вашата писалка с насочена нагоре игла. Натиснете дозаторното копче докато то спре и в дозаторното прозорче се покаже „0”. Задръжте дозаторното копче и </w:t>
            </w:r>
            <w:r w:rsidRPr="008526CB">
              <w:rPr>
                <w:bCs/>
                <w:color w:val="000000"/>
                <w:szCs w:val="22"/>
                <w:lang w:val="bg-BG"/>
              </w:rPr>
              <w:t>пребройте бавно до 5</w:t>
            </w:r>
            <w:r w:rsidRPr="008526CB">
              <w:rPr>
                <w:color w:val="000000"/>
                <w:szCs w:val="22"/>
                <w:lang w:val="bg-BG"/>
              </w:rPr>
              <w:t>.</w:t>
            </w:r>
          </w:p>
          <w:p w:rsidR="00736B55" w:rsidRPr="008526CB" w:rsidRDefault="00736B55" w:rsidP="00B62AC8">
            <w:pPr>
              <w:tabs>
                <w:tab w:val="clear" w:pos="567"/>
                <w:tab w:val="left" w:pos="360"/>
              </w:tabs>
              <w:spacing w:after="120" w:line="240" w:lineRule="auto"/>
              <w:ind w:left="360" w:hanging="360"/>
              <w:rPr>
                <w:color w:val="000000"/>
                <w:szCs w:val="22"/>
                <w:lang w:val="bg-BG"/>
              </w:rPr>
            </w:pPr>
            <w:r w:rsidRPr="008526CB">
              <w:rPr>
                <w:color w:val="000000"/>
                <w:szCs w:val="22"/>
                <w:lang w:val="bg-BG"/>
              </w:rPr>
              <w:tab/>
              <w:t>Трябва да видите инсулин на върха на иглата.</w:t>
            </w:r>
          </w:p>
          <w:p w:rsidR="00736B55" w:rsidRPr="008526CB" w:rsidRDefault="00736B55" w:rsidP="00B62AC8">
            <w:pPr>
              <w:tabs>
                <w:tab w:val="clear" w:pos="567"/>
              </w:tabs>
              <w:spacing w:before="120" w:line="240" w:lineRule="auto"/>
              <w:ind w:left="360" w:hanging="360"/>
              <w:rPr>
                <w:color w:val="000000"/>
                <w:szCs w:val="22"/>
                <w:lang w:val="bg-BG"/>
              </w:rPr>
            </w:pPr>
            <w:r w:rsidRPr="008526CB">
              <w:rPr>
                <w:color w:val="000000"/>
                <w:szCs w:val="22"/>
                <w:lang w:val="bg-BG" w:eastAsia="x-none"/>
              </w:rPr>
              <w:t>–</w:t>
            </w:r>
            <w:r w:rsidRPr="008526CB">
              <w:rPr>
                <w:color w:val="000000"/>
                <w:szCs w:val="22"/>
                <w:lang w:val="bg-BG" w:eastAsia="x-none"/>
              </w:rPr>
              <w:tab/>
            </w:r>
            <w:r w:rsidRPr="008526CB">
              <w:rPr>
                <w:color w:val="000000"/>
                <w:szCs w:val="22"/>
                <w:lang w:val="bg-BG"/>
              </w:rPr>
              <w:t xml:space="preserve">Ако </w:t>
            </w:r>
            <w:r w:rsidRPr="008526CB">
              <w:rPr>
                <w:b/>
                <w:color w:val="000000"/>
                <w:szCs w:val="22"/>
                <w:lang w:val="bg-BG"/>
              </w:rPr>
              <w:t>не</w:t>
            </w:r>
            <w:r w:rsidRPr="008526CB">
              <w:rPr>
                <w:color w:val="000000"/>
                <w:szCs w:val="22"/>
                <w:lang w:val="bg-BG"/>
              </w:rPr>
              <w:t xml:space="preserve"> видите инсулин, повторете стъпките по зареждането, но не повече от 4 пъти.</w:t>
            </w:r>
          </w:p>
          <w:p w:rsidR="00736B55" w:rsidRPr="008526CB" w:rsidRDefault="00736B55" w:rsidP="00B62AC8">
            <w:pPr>
              <w:tabs>
                <w:tab w:val="clear" w:pos="567"/>
              </w:tabs>
              <w:spacing w:before="120" w:line="240" w:lineRule="auto"/>
              <w:ind w:left="360" w:hanging="360"/>
              <w:rPr>
                <w:color w:val="000000"/>
                <w:szCs w:val="22"/>
                <w:lang w:val="bg-BG"/>
              </w:rPr>
            </w:pPr>
            <w:r w:rsidRPr="008526CB">
              <w:rPr>
                <w:color w:val="000000"/>
                <w:szCs w:val="22"/>
                <w:lang w:val="bg-BG" w:eastAsia="x-none"/>
              </w:rPr>
              <w:t>–</w:t>
            </w:r>
            <w:r w:rsidRPr="008526CB">
              <w:rPr>
                <w:color w:val="000000"/>
                <w:szCs w:val="22"/>
                <w:lang w:val="bg-BG" w:eastAsia="x-none"/>
              </w:rPr>
              <w:tab/>
            </w:r>
            <w:r w:rsidRPr="008526CB">
              <w:rPr>
                <w:color w:val="000000"/>
                <w:szCs w:val="22"/>
                <w:lang w:val="bg-BG"/>
              </w:rPr>
              <w:t xml:space="preserve">Ако </w:t>
            </w:r>
            <w:r w:rsidRPr="008526CB">
              <w:rPr>
                <w:b/>
                <w:color w:val="000000"/>
                <w:szCs w:val="22"/>
                <w:lang w:val="bg-BG"/>
              </w:rPr>
              <w:t>все още не</w:t>
            </w:r>
            <w:r w:rsidRPr="008526CB">
              <w:rPr>
                <w:color w:val="000000"/>
                <w:szCs w:val="22"/>
                <w:lang w:val="bg-BG"/>
              </w:rPr>
              <w:t xml:space="preserve"> виждате инсулин, сменете иглата и повторете стъпките по зареждането.</w:t>
            </w:r>
          </w:p>
          <w:p w:rsidR="00736B55" w:rsidRPr="008526CB" w:rsidRDefault="00736B55" w:rsidP="00B62AC8">
            <w:pPr>
              <w:tabs>
                <w:tab w:val="clear" w:pos="567"/>
              </w:tabs>
              <w:spacing w:before="120" w:line="240" w:lineRule="auto"/>
              <w:rPr>
                <w:lang w:val="bg-BG"/>
              </w:rPr>
            </w:pPr>
            <w:r w:rsidRPr="008526CB">
              <w:rPr>
                <w:color w:val="000000"/>
                <w:lang w:val="bg-BG"/>
              </w:rPr>
              <w:t>Наличието на малки мехурчета въздух е нормално и това няма да повлияе на Вашата доза</w:t>
            </w:r>
            <w:r w:rsidRPr="008526CB">
              <w:rPr>
                <w:lang w:val="bg-BG"/>
              </w:rPr>
              <w:t>.</w:t>
            </w:r>
          </w:p>
          <w:p w:rsidR="00736B55" w:rsidRPr="008526CB" w:rsidRDefault="00736B55" w:rsidP="00B62AC8">
            <w:pPr>
              <w:tabs>
                <w:tab w:val="clear" w:pos="567"/>
              </w:tabs>
              <w:spacing w:before="120" w:line="240" w:lineRule="auto"/>
              <w:rPr>
                <w:rFonts w:ascii="Arial" w:hAnsi="Arial"/>
                <w:lang w:val="bg-BG"/>
              </w:rPr>
            </w:pPr>
          </w:p>
        </w:tc>
        <w:tc>
          <w:tcPr>
            <w:tcW w:w="5400" w:type="dxa"/>
            <w:tcBorders>
              <w:left w:val="nil"/>
              <w:bottom w:val="nil"/>
              <w:right w:val="nil"/>
            </w:tcBorders>
          </w:tcPr>
          <w:p w:rsidR="00736B55" w:rsidRPr="008526CB" w:rsidRDefault="00736B55" w:rsidP="00B62AC8">
            <w:pPr>
              <w:tabs>
                <w:tab w:val="clear" w:pos="567"/>
              </w:tabs>
              <w:spacing w:before="120" w:after="120" w:line="240" w:lineRule="auto"/>
              <w:jc w:val="center"/>
              <w:rPr>
                <w:rFonts w:ascii="Arial" w:hAnsi="Arial"/>
                <w:lang w:val="bg-BG"/>
              </w:rPr>
            </w:pPr>
            <w:r w:rsidRPr="008526CB">
              <w:rPr>
                <w:rFonts w:ascii="Arial" w:hAnsi="Arial"/>
                <w:noProof/>
                <w:lang w:val="bg-BG" w:eastAsia="bg-BG"/>
              </w:rPr>
              <w:pict>
                <v:shape id="_x0000_i1099" type="#_x0000_t75" style="width:112.5pt;height:116.25pt;visibility:visible">
                  <v:imagedata r:id="rId124" o:title=""/>
                </v:shape>
              </w:pict>
            </w:r>
          </w:p>
        </w:tc>
      </w:tr>
      <w:tr w:rsidR="00736B55" w:rsidRPr="008526CB" w:rsidTr="00B62AC8">
        <w:tc>
          <w:tcPr>
            <w:tcW w:w="5508" w:type="dxa"/>
            <w:vMerge/>
            <w:tcBorders>
              <w:left w:val="nil"/>
              <w:right w:val="nil"/>
            </w:tcBorders>
          </w:tcPr>
          <w:p w:rsidR="00736B55" w:rsidRPr="008526CB" w:rsidRDefault="00736B55" w:rsidP="00B62AC8">
            <w:pPr>
              <w:tabs>
                <w:tab w:val="clear" w:pos="567"/>
              </w:tabs>
              <w:spacing w:before="120" w:line="240" w:lineRule="auto"/>
              <w:rPr>
                <w:rFonts w:ascii="Arial" w:hAnsi="Arial"/>
                <w:b/>
                <w:lang w:val="bg-BG"/>
              </w:rPr>
            </w:pPr>
          </w:p>
        </w:tc>
        <w:tc>
          <w:tcPr>
            <w:tcW w:w="5400" w:type="dxa"/>
            <w:tcBorders>
              <w:top w:val="nil"/>
              <w:left w:val="nil"/>
              <w:right w:val="nil"/>
            </w:tcBorders>
          </w:tcPr>
          <w:p w:rsidR="00736B55" w:rsidRPr="008526CB" w:rsidRDefault="00736B55" w:rsidP="00B62AC8">
            <w:pPr>
              <w:tabs>
                <w:tab w:val="clear" w:pos="567"/>
              </w:tabs>
              <w:spacing w:before="120" w:after="120" w:line="240" w:lineRule="auto"/>
              <w:jc w:val="center"/>
              <w:rPr>
                <w:rFonts w:ascii="Arial" w:hAnsi="Arial"/>
                <w:noProof/>
                <w:lang w:val="bg-BG"/>
              </w:rPr>
            </w:pPr>
            <w:r w:rsidRPr="008526CB">
              <w:rPr>
                <w:rFonts w:ascii="Arial" w:hAnsi="Arial"/>
                <w:noProof/>
                <w:lang w:val="bg-BG" w:eastAsia="bg-BG"/>
              </w:rPr>
              <w:pict>
                <v:shape id="_x0000_i1100" type="#_x0000_t75" style="width:90.75pt;height:62.25pt;visibility:visible">
                  <v:imagedata r:id="rId125" o:title=""/>
                </v:shape>
              </w:pict>
            </w:r>
          </w:p>
        </w:tc>
      </w:tr>
    </w:tbl>
    <w:p w:rsidR="00736B55" w:rsidRPr="008526CB" w:rsidRDefault="00736B55" w:rsidP="00736B55">
      <w:pPr>
        <w:tabs>
          <w:tab w:val="clear" w:pos="567"/>
        </w:tabs>
        <w:spacing w:after="120" w:line="240" w:lineRule="auto"/>
        <w:rPr>
          <w:rFonts w:ascii="Arial" w:hAnsi="Arial" w:cs="Arial"/>
          <w:lang w:val="bg-BG"/>
        </w:rPr>
      </w:pPr>
    </w:p>
    <w:p w:rsidR="00736B55" w:rsidRPr="008526CB" w:rsidRDefault="00736B55" w:rsidP="00736B55">
      <w:pPr>
        <w:shd w:val="clear" w:color="auto" w:fill="BFBFBF"/>
        <w:tabs>
          <w:tab w:val="clear" w:pos="567"/>
        </w:tabs>
        <w:spacing w:before="120" w:line="240" w:lineRule="auto"/>
        <w:rPr>
          <w:b/>
          <w:bCs/>
          <w:snapToGrid w:val="0"/>
          <w:color w:val="000000"/>
          <w:szCs w:val="22"/>
          <w:lang w:val="bg-BG"/>
        </w:rPr>
      </w:pPr>
      <w:r w:rsidRPr="008526CB">
        <w:rPr>
          <w:b/>
          <w:bCs/>
          <w:snapToGrid w:val="0"/>
          <w:color w:val="000000"/>
          <w:szCs w:val="22"/>
          <w:lang w:val="bg-BG"/>
        </w:rPr>
        <w:t>Набиране на дозата</w:t>
      </w:r>
    </w:p>
    <w:p w:rsidR="00736B55" w:rsidRPr="008526CB" w:rsidRDefault="00736B55" w:rsidP="00736B55">
      <w:pPr>
        <w:tabs>
          <w:tab w:val="clear" w:pos="567"/>
          <w:tab w:val="left" w:pos="360"/>
        </w:tabs>
        <w:spacing w:after="120" w:line="240" w:lineRule="auto"/>
        <w:ind w:left="360" w:hanging="360"/>
        <w:rPr>
          <w:color w:val="000000"/>
          <w:szCs w:val="22"/>
          <w:lang w:val="bg-BG"/>
        </w:rPr>
      </w:pPr>
      <w:r w:rsidRPr="008526CB">
        <w:rPr>
          <w:color w:val="000000"/>
          <w:szCs w:val="22"/>
          <w:lang w:val="bg-BG"/>
        </w:rPr>
        <w:t>•</w:t>
      </w:r>
      <w:r w:rsidRPr="008526CB">
        <w:rPr>
          <w:color w:val="000000"/>
          <w:szCs w:val="22"/>
          <w:lang w:val="bg-BG"/>
        </w:rPr>
        <w:tab/>
        <w:t>Можете да инжектирате от 1 до 60 единици с една инжекция.</w:t>
      </w:r>
    </w:p>
    <w:p w:rsidR="00736B55" w:rsidRPr="008526CB" w:rsidRDefault="00736B55" w:rsidP="00736B55">
      <w:pPr>
        <w:tabs>
          <w:tab w:val="clear" w:pos="567"/>
          <w:tab w:val="left" w:pos="360"/>
        </w:tabs>
        <w:spacing w:after="120" w:line="240" w:lineRule="auto"/>
        <w:ind w:left="360" w:hanging="360"/>
        <w:rPr>
          <w:color w:val="000000"/>
          <w:szCs w:val="22"/>
          <w:lang w:val="bg-BG"/>
        </w:rPr>
      </w:pPr>
      <w:r w:rsidRPr="008526CB">
        <w:rPr>
          <w:color w:val="000000"/>
          <w:szCs w:val="22"/>
          <w:lang w:val="bg-BG"/>
        </w:rPr>
        <w:t>•</w:t>
      </w:r>
      <w:r w:rsidRPr="008526CB">
        <w:rPr>
          <w:color w:val="000000"/>
          <w:szCs w:val="22"/>
          <w:lang w:val="bg-BG"/>
        </w:rPr>
        <w:tab/>
        <w:t>Ако Вашата доза е по-голяма от 60 единици, ще трябва да направите повече от една инжекция.</w:t>
      </w:r>
    </w:p>
    <w:p w:rsidR="00736B55" w:rsidRPr="008526CB" w:rsidRDefault="00736B55" w:rsidP="00736B55">
      <w:pPr>
        <w:tabs>
          <w:tab w:val="clear" w:pos="567"/>
        </w:tabs>
        <w:spacing w:before="120" w:line="240" w:lineRule="auto"/>
        <w:ind w:left="360" w:hanging="360"/>
        <w:rPr>
          <w:color w:val="000000"/>
          <w:szCs w:val="22"/>
          <w:lang w:val="bg-BG"/>
        </w:rPr>
      </w:pPr>
      <w:r w:rsidRPr="008526CB">
        <w:rPr>
          <w:color w:val="000000"/>
          <w:szCs w:val="22"/>
          <w:lang w:val="bg-BG"/>
        </w:rPr>
        <w:t>–</w:t>
      </w:r>
      <w:r w:rsidRPr="008526CB">
        <w:rPr>
          <w:color w:val="000000"/>
          <w:szCs w:val="22"/>
          <w:lang w:val="bg-BG"/>
        </w:rPr>
        <w:tab/>
        <w:t>Ако се нуждаете от помощ, за да решите как да разделите дозата си, попитайте Вашия медицински специалист.</w:t>
      </w:r>
    </w:p>
    <w:p w:rsidR="00736B55" w:rsidRPr="008526CB" w:rsidRDefault="00736B55" w:rsidP="00736B55">
      <w:pPr>
        <w:tabs>
          <w:tab w:val="clear" w:pos="567"/>
          <w:tab w:val="left" w:pos="1080"/>
        </w:tabs>
        <w:spacing w:before="120" w:line="240" w:lineRule="auto"/>
        <w:ind w:left="720" w:hanging="360"/>
        <w:rPr>
          <w:color w:val="000000"/>
          <w:szCs w:val="22"/>
          <w:lang w:val="bg-BG"/>
        </w:rPr>
      </w:pPr>
      <w:r w:rsidRPr="008526CB">
        <w:rPr>
          <w:szCs w:val="22"/>
          <w:lang w:val="bg-BG" w:eastAsia="x-none"/>
        </w:rPr>
        <w:t>–</w:t>
      </w:r>
      <w:r w:rsidRPr="008526CB">
        <w:rPr>
          <w:szCs w:val="22"/>
          <w:lang w:val="bg-BG" w:eastAsia="x-none"/>
        </w:rPr>
        <w:tab/>
      </w:r>
      <w:r w:rsidRPr="008526CB">
        <w:rPr>
          <w:szCs w:val="22"/>
          <w:lang w:val="bg-BG"/>
        </w:rPr>
        <w:t>Трябва да и</w:t>
      </w:r>
      <w:r w:rsidRPr="008526CB">
        <w:rPr>
          <w:lang w:val="bg-BG"/>
        </w:rPr>
        <w:t>зползвате нова игла за всяка инжекция и да повтаряте стъпките по зареждането</w:t>
      </w:r>
      <w:r w:rsidRPr="008526CB">
        <w:rPr>
          <w:szCs w:val="22"/>
          <w:lang w:val="bg-BG"/>
        </w:rPr>
        <w:t>.</w:t>
      </w:r>
    </w:p>
    <w:p w:rsidR="00736B55" w:rsidRPr="008526CB" w:rsidRDefault="00736B55" w:rsidP="00736B55">
      <w:pPr>
        <w:tabs>
          <w:tab w:val="clear" w:pos="567"/>
        </w:tabs>
        <w:spacing w:after="120" w:line="240" w:lineRule="auto"/>
        <w:rPr>
          <w:rFonts w:ascii="Arial" w:hAnsi="Arial" w:cs="Arial"/>
          <w:lang w:val="bg-BG"/>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259"/>
        <w:gridCol w:w="4813"/>
      </w:tblGrid>
      <w:tr w:rsidR="00736B55" w:rsidRPr="008526CB" w:rsidTr="00B62AC8">
        <w:tc>
          <w:tcPr>
            <w:tcW w:w="4259" w:type="dxa"/>
            <w:vMerge w:val="restart"/>
            <w:tcBorders>
              <w:left w:val="nil"/>
              <w:right w:val="nil"/>
            </w:tcBorders>
          </w:tcPr>
          <w:p w:rsidR="00736B55" w:rsidRPr="008526CB" w:rsidRDefault="00736B55" w:rsidP="00B62AC8">
            <w:pPr>
              <w:tabs>
                <w:tab w:val="clear" w:pos="567"/>
              </w:tabs>
              <w:spacing w:before="120" w:line="240" w:lineRule="auto"/>
              <w:rPr>
                <w:b/>
                <w:lang w:val="bg-BG"/>
              </w:rPr>
            </w:pPr>
            <w:r w:rsidRPr="008526CB">
              <w:rPr>
                <w:b/>
                <w:szCs w:val="22"/>
                <w:lang w:val="bg-BG"/>
              </w:rPr>
              <w:t>Стъпка </w:t>
            </w:r>
            <w:r w:rsidRPr="008526CB">
              <w:rPr>
                <w:b/>
                <w:lang w:val="bg-BG"/>
              </w:rPr>
              <w:t>8:</w:t>
            </w:r>
          </w:p>
          <w:p w:rsidR="00736B55" w:rsidRPr="008526CB" w:rsidRDefault="00736B55" w:rsidP="00B62AC8">
            <w:pPr>
              <w:tabs>
                <w:tab w:val="clear" w:pos="567"/>
                <w:tab w:val="left" w:pos="360"/>
              </w:tabs>
              <w:spacing w:after="120" w:line="240" w:lineRule="auto"/>
              <w:ind w:left="360" w:hanging="360"/>
              <w:rPr>
                <w:color w:val="000000"/>
                <w:szCs w:val="22"/>
                <w:lang w:val="bg-BG"/>
              </w:rPr>
            </w:pPr>
            <w:r w:rsidRPr="008526CB">
              <w:rPr>
                <w:color w:val="000000"/>
                <w:szCs w:val="22"/>
                <w:lang w:val="bg-BG"/>
              </w:rPr>
              <w:t>•</w:t>
            </w:r>
            <w:r w:rsidRPr="008526CB">
              <w:rPr>
                <w:color w:val="000000"/>
                <w:szCs w:val="22"/>
                <w:lang w:val="bg-BG"/>
              </w:rPr>
              <w:tab/>
            </w:r>
            <w:r w:rsidRPr="008526CB">
              <w:rPr>
                <w:bCs/>
                <w:color w:val="000000"/>
                <w:szCs w:val="22"/>
                <w:lang w:val="bg-BG"/>
              </w:rPr>
              <w:t>Завъртете дозаторното копче, за да наберете броя единици, които е необходимо да инжектирате. Индикаторът на дозата трябва да показва Вашата доза</w:t>
            </w:r>
            <w:r w:rsidRPr="008526CB">
              <w:rPr>
                <w:color w:val="000000"/>
                <w:szCs w:val="22"/>
                <w:lang w:val="bg-BG"/>
              </w:rPr>
              <w:t>.</w:t>
            </w:r>
          </w:p>
          <w:p w:rsidR="00736B55" w:rsidRPr="008526CB" w:rsidRDefault="00736B55" w:rsidP="00B62AC8">
            <w:pPr>
              <w:tabs>
                <w:tab w:val="clear" w:pos="567"/>
              </w:tabs>
              <w:spacing w:before="120" w:line="240" w:lineRule="auto"/>
              <w:ind w:left="360" w:hanging="360"/>
              <w:rPr>
                <w:color w:val="000000"/>
                <w:szCs w:val="22"/>
                <w:lang w:val="bg-BG"/>
              </w:rPr>
            </w:pPr>
            <w:r w:rsidRPr="008526CB">
              <w:rPr>
                <w:color w:val="000000"/>
                <w:szCs w:val="22"/>
                <w:lang w:val="bg-BG"/>
              </w:rPr>
              <w:t>–</w:t>
            </w:r>
            <w:r w:rsidRPr="008526CB">
              <w:rPr>
                <w:color w:val="000000"/>
                <w:szCs w:val="22"/>
                <w:lang w:val="bg-BG"/>
              </w:rPr>
              <w:tab/>
              <w:t>Писалката набира по 1 единица наведнъж.</w:t>
            </w:r>
          </w:p>
          <w:p w:rsidR="00736B55" w:rsidRPr="008526CB" w:rsidRDefault="00736B55" w:rsidP="00B62AC8">
            <w:pPr>
              <w:tabs>
                <w:tab w:val="clear" w:pos="567"/>
              </w:tabs>
              <w:spacing w:before="120" w:line="240" w:lineRule="auto"/>
              <w:ind w:left="360" w:hanging="360"/>
              <w:rPr>
                <w:color w:val="000000"/>
                <w:szCs w:val="22"/>
                <w:lang w:val="bg-BG"/>
              </w:rPr>
            </w:pPr>
            <w:r w:rsidRPr="008526CB">
              <w:rPr>
                <w:color w:val="000000"/>
                <w:szCs w:val="22"/>
                <w:lang w:val="bg-BG"/>
              </w:rPr>
              <w:t>–</w:t>
            </w:r>
            <w:r w:rsidRPr="008526CB">
              <w:rPr>
                <w:color w:val="000000"/>
                <w:szCs w:val="22"/>
                <w:lang w:val="bg-BG"/>
              </w:rPr>
              <w:tab/>
              <w:t>Дозаторното копче щраква като го завъртите.</w:t>
            </w:r>
          </w:p>
          <w:p w:rsidR="00736B55" w:rsidRPr="008526CB" w:rsidRDefault="00736B55" w:rsidP="00B62AC8">
            <w:pPr>
              <w:tabs>
                <w:tab w:val="clear" w:pos="567"/>
              </w:tabs>
              <w:spacing w:before="120" w:line="240" w:lineRule="auto"/>
              <w:rPr>
                <w:color w:val="000000"/>
                <w:szCs w:val="22"/>
                <w:lang w:val="bg-BG"/>
              </w:rPr>
            </w:pPr>
          </w:p>
          <w:p w:rsidR="00736B55" w:rsidRPr="008526CB" w:rsidRDefault="00736B55" w:rsidP="00B62AC8">
            <w:pPr>
              <w:tabs>
                <w:tab w:val="clear" w:pos="567"/>
              </w:tabs>
              <w:spacing w:before="120" w:line="240" w:lineRule="auto"/>
              <w:ind w:left="360" w:hanging="360"/>
              <w:rPr>
                <w:color w:val="000000"/>
                <w:szCs w:val="22"/>
                <w:lang w:val="bg-BG"/>
              </w:rPr>
            </w:pPr>
            <w:r w:rsidRPr="008526CB">
              <w:rPr>
                <w:color w:val="000000"/>
                <w:szCs w:val="22"/>
                <w:lang w:val="bg-BG"/>
              </w:rPr>
              <w:t>–</w:t>
            </w:r>
            <w:r w:rsidRPr="008526CB">
              <w:rPr>
                <w:color w:val="000000"/>
                <w:szCs w:val="22"/>
                <w:lang w:val="bg-BG"/>
              </w:rPr>
              <w:tab/>
            </w:r>
            <w:r w:rsidRPr="008526CB">
              <w:rPr>
                <w:b/>
                <w:color w:val="000000"/>
                <w:szCs w:val="22"/>
                <w:lang w:val="bg-BG"/>
              </w:rPr>
              <w:t>НЕ</w:t>
            </w:r>
            <w:r w:rsidRPr="008526CB">
              <w:rPr>
                <w:color w:val="000000"/>
                <w:szCs w:val="22"/>
                <w:lang w:val="bg-BG"/>
              </w:rPr>
              <w:t xml:space="preserve"> набирайте Вашата доза чрез преброяване на щракванията, защото можете да изберете погрешна доза.</w:t>
            </w:r>
          </w:p>
          <w:p w:rsidR="00736B55" w:rsidRPr="008526CB" w:rsidRDefault="00736B55" w:rsidP="00B62AC8">
            <w:pPr>
              <w:tabs>
                <w:tab w:val="clear" w:pos="567"/>
              </w:tabs>
              <w:spacing w:before="120" w:line="240" w:lineRule="auto"/>
              <w:ind w:left="360" w:hanging="360"/>
              <w:rPr>
                <w:color w:val="000000"/>
                <w:szCs w:val="22"/>
                <w:lang w:val="bg-BG"/>
              </w:rPr>
            </w:pPr>
            <w:r w:rsidRPr="008526CB">
              <w:rPr>
                <w:color w:val="000000"/>
                <w:szCs w:val="22"/>
                <w:lang w:val="bg-BG"/>
              </w:rPr>
              <w:t>–</w:t>
            </w:r>
            <w:r w:rsidRPr="008526CB">
              <w:rPr>
                <w:color w:val="000000"/>
                <w:szCs w:val="22"/>
                <w:lang w:val="bg-BG"/>
              </w:rPr>
              <w:tab/>
              <w:t>Д</w:t>
            </w:r>
            <w:r w:rsidRPr="008526CB">
              <w:rPr>
                <w:bCs/>
                <w:color w:val="000000"/>
                <w:szCs w:val="22"/>
                <w:lang w:val="bg-BG"/>
              </w:rPr>
              <w:t>озата може да бъде променена чрез завъртане на дозаторното копче в едната или другата посока, докато правилната доза застане в една линия с индикатора на дозата</w:t>
            </w:r>
            <w:r w:rsidRPr="008526CB">
              <w:rPr>
                <w:color w:val="000000"/>
                <w:szCs w:val="22"/>
                <w:lang w:val="bg-BG"/>
              </w:rPr>
              <w:t>.</w:t>
            </w:r>
          </w:p>
          <w:p w:rsidR="00736B55" w:rsidRPr="008526CB" w:rsidRDefault="00736B55" w:rsidP="00B62AC8">
            <w:pPr>
              <w:tabs>
                <w:tab w:val="clear" w:pos="567"/>
              </w:tabs>
              <w:spacing w:before="120" w:line="240" w:lineRule="auto"/>
              <w:ind w:left="360" w:hanging="360"/>
              <w:rPr>
                <w:color w:val="000000"/>
                <w:szCs w:val="22"/>
                <w:lang w:val="bg-BG"/>
              </w:rPr>
            </w:pPr>
            <w:r w:rsidRPr="008526CB">
              <w:rPr>
                <w:color w:val="000000"/>
                <w:szCs w:val="22"/>
                <w:lang w:val="bg-BG"/>
              </w:rPr>
              <w:t>–</w:t>
            </w:r>
            <w:r w:rsidRPr="008526CB">
              <w:rPr>
                <w:color w:val="000000"/>
                <w:szCs w:val="22"/>
                <w:lang w:val="bg-BG"/>
              </w:rPr>
              <w:tab/>
              <w:t xml:space="preserve">Числата на </w:t>
            </w:r>
            <w:r w:rsidRPr="008526CB">
              <w:rPr>
                <w:bCs/>
                <w:color w:val="000000"/>
                <w:szCs w:val="22"/>
                <w:lang w:val="bg-BG"/>
              </w:rPr>
              <w:t>целите единици</w:t>
            </w:r>
            <w:r w:rsidRPr="008526CB">
              <w:rPr>
                <w:color w:val="000000"/>
                <w:szCs w:val="22"/>
                <w:lang w:val="bg-BG"/>
              </w:rPr>
              <w:t xml:space="preserve"> са отпечатани върху скалата.</w:t>
            </w:r>
          </w:p>
          <w:p w:rsidR="00736B55" w:rsidRPr="008526CB" w:rsidRDefault="00736B55" w:rsidP="00B62AC8">
            <w:pPr>
              <w:tabs>
                <w:tab w:val="clear" w:pos="567"/>
              </w:tabs>
              <w:spacing w:before="120" w:line="240" w:lineRule="auto"/>
              <w:rPr>
                <w:lang w:val="bg-BG"/>
              </w:rPr>
            </w:pPr>
          </w:p>
          <w:p w:rsidR="00736B55" w:rsidRPr="008526CB" w:rsidRDefault="00736B55" w:rsidP="00B62AC8">
            <w:pPr>
              <w:tabs>
                <w:tab w:val="clear" w:pos="567"/>
              </w:tabs>
              <w:spacing w:before="120" w:line="240" w:lineRule="auto"/>
              <w:ind w:left="360" w:hanging="360"/>
              <w:rPr>
                <w:color w:val="000000"/>
                <w:szCs w:val="22"/>
                <w:lang w:val="bg-BG"/>
              </w:rPr>
            </w:pPr>
            <w:r w:rsidRPr="008526CB">
              <w:rPr>
                <w:color w:val="000000"/>
                <w:szCs w:val="22"/>
                <w:lang w:val="bg-BG"/>
              </w:rPr>
              <w:t>–</w:t>
            </w:r>
            <w:r w:rsidRPr="008526CB">
              <w:rPr>
                <w:color w:val="000000"/>
                <w:szCs w:val="22"/>
                <w:lang w:val="bg-BG"/>
              </w:rPr>
              <w:tab/>
            </w:r>
            <w:r w:rsidRPr="008526CB">
              <w:rPr>
                <w:bCs/>
                <w:color w:val="000000"/>
                <w:szCs w:val="22"/>
                <w:lang w:val="bg-BG"/>
              </w:rPr>
              <w:t>Нечетните</w:t>
            </w:r>
            <w:r w:rsidRPr="008526CB">
              <w:rPr>
                <w:color w:val="000000"/>
                <w:szCs w:val="22"/>
                <w:lang w:val="bg-BG"/>
              </w:rPr>
              <w:t xml:space="preserve"> числа след числото 1, са показани като плътни линии.</w:t>
            </w:r>
          </w:p>
          <w:p w:rsidR="00736B55" w:rsidRPr="008526CB" w:rsidRDefault="00736B55" w:rsidP="00B62AC8">
            <w:pPr>
              <w:tabs>
                <w:tab w:val="clear" w:pos="567"/>
              </w:tabs>
              <w:spacing w:before="120" w:line="240" w:lineRule="auto"/>
              <w:ind w:left="360" w:hanging="360"/>
              <w:rPr>
                <w:color w:val="000000"/>
                <w:szCs w:val="22"/>
                <w:lang w:val="bg-BG"/>
              </w:rPr>
            </w:pPr>
          </w:p>
          <w:p w:rsidR="00736B55" w:rsidRPr="008526CB" w:rsidRDefault="00736B55" w:rsidP="00B62AC8">
            <w:pPr>
              <w:tabs>
                <w:tab w:val="clear" w:pos="567"/>
                <w:tab w:val="left" w:pos="360"/>
              </w:tabs>
              <w:spacing w:after="120" w:line="240" w:lineRule="auto"/>
              <w:ind w:left="360" w:hanging="360"/>
              <w:rPr>
                <w:b/>
                <w:color w:val="000000"/>
                <w:szCs w:val="22"/>
                <w:lang w:val="bg-BG"/>
              </w:rPr>
            </w:pPr>
            <w:r w:rsidRPr="008526CB">
              <w:rPr>
                <w:color w:val="000000"/>
                <w:szCs w:val="22"/>
                <w:lang w:val="bg-BG"/>
              </w:rPr>
              <w:t>•</w:t>
            </w:r>
            <w:r w:rsidRPr="008526CB">
              <w:rPr>
                <w:color w:val="000000"/>
                <w:szCs w:val="22"/>
                <w:lang w:val="bg-BG"/>
              </w:rPr>
              <w:tab/>
            </w:r>
            <w:r w:rsidRPr="008526CB">
              <w:rPr>
                <w:b/>
                <w:color w:val="000000"/>
                <w:szCs w:val="22"/>
                <w:lang w:val="bg-BG"/>
              </w:rPr>
              <w:t>Винаги проверявайте числото в дозаторното прозорче, за да се уверите, че сте избрали правилната доза.</w:t>
            </w:r>
          </w:p>
          <w:p w:rsidR="00736B55" w:rsidRPr="008526CB" w:rsidRDefault="00736B55" w:rsidP="00B62AC8">
            <w:pPr>
              <w:rPr>
                <w:lang w:val="bg-BG"/>
              </w:rPr>
            </w:pPr>
          </w:p>
        </w:tc>
        <w:tc>
          <w:tcPr>
            <w:tcW w:w="4813" w:type="dxa"/>
            <w:tcBorders>
              <w:left w:val="nil"/>
              <w:bottom w:val="nil"/>
              <w:right w:val="nil"/>
            </w:tcBorders>
          </w:tcPr>
          <w:p w:rsidR="00736B55" w:rsidRPr="008526CB" w:rsidRDefault="00736B55" w:rsidP="00B62AC8">
            <w:pPr>
              <w:tabs>
                <w:tab w:val="clear" w:pos="567"/>
              </w:tabs>
              <w:spacing w:before="120" w:after="120" w:line="240" w:lineRule="auto"/>
              <w:jc w:val="center"/>
              <w:rPr>
                <w:rFonts w:ascii="Arial" w:hAnsi="Arial"/>
                <w:lang w:val="bg-BG"/>
              </w:rPr>
            </w:pPr>
            <w:r w:rsidRPr="008526CB">
              <w:rPr>
                <w:rFonts w:ascii="Arial" w:hAnsi="Arial"/>
                <w:noProof/>
                <w:lang w:val="bg-BG" w:eastAsia="bg-BG"/>
              </w:rPr>
              <w:pict>
                <v:shape id="_x0000_i1101" type="#_x0000_t75" style="width:99pt;height:67.5pt;visibility:visible">
                  <v:imagedata r:id="rId126" o:title=""/>
                </v:shape>
              </w:pict>
            </w:r>
          </w:p>
        </w:tc>
      </w:tr>
      <w:tr w:rsidR="00736B55" w:rsidRPr="008526CB" w:rsidTr="00B62AC8">
        <w:tc>
          <w:tcPr>
            <w:tcW w:w="4259" w:type="dxa"/>
            <w:vMerge/>
            <w:tcBorders>
              <w:left w:val="nil"/>
              <w:right w:val="nil"/>
            </w:tcBorders>
          </w:tcPr>
          <w:p w:rsidR="00736B55" w:rsidRPr="008526CB" w:rsidRDefault="00736B55" w:rsidP="00B62AC8">
            <w:pPr>
              <w:tabs>
                <w:tab w:val="clear" w:pos="567"/>
              </w:tabs>
              <w:spacing w:before="120" w:line="240" w:lineRule="auto"/>
              <w:rPr>
                <w:rFonts w:ascii="Arial" w:hAnsi="Arial"/>
                <w:b/>
                <w:lang w:val="bg-BG"/>
              </w:rPr>
            </w:pPr>
          </w:p>
        </w:tc>
        <w:tc>
          <w:tcPr>
            <w:tcW w:w="4813" w:type="dxa"/>
            <w:tcBorders>
              <w:top w:val="nil"/>
              <w:left w:val="nil"/>
              <w:bottom w:val="nil"/>
              <w:right w:val="nil"/>
            </w:tcBorders>
          </w:tcPr>
          <w:p w:rsidR="00736B55" w:rsidRPr="008526CB" w:rsidRDefault="00736B55" w:rsidP="00B62AC8">
            <w:pPr>
              <w:tabs>
                <w:tab w:val="clear" w:pos="567"/>
              </w:tabs>
              <w:spacing w:before="120" w:after="120" w:line="240" w:lineRule="auto"/>
              <w:ind w:left="1762"/>
              <w:jc w:val="center"/>
              <w:rPr>
                <w:rFonts w:ascii="Arial" w:hAnsi="Arial"/>
                <w:lang w:val="bg-BG"/>
              </w:rPr>
            </w:pPr>
            <w:r>
              <w:rPr>
                <w:noProof/>
              </w:rPr>
              <w:pict>
                <v:shape id="_x0000_s4669" type="#_x0000_t75" style="position:absolute;left:0;text-align:left;margin-left:74pt;margin-top:14.8pt;width:93.75pt;height:87pt;z-index:251674624;visibility:visible;mso-position-horizontal-relative:text;mso-position-vertical-relative:text">
                  <v:imagedata r:id="rId127" o:title=""/>
                  <w10:wrap type="square"/>
                </v:shape>
              </w:pict>
            </w:r>
          </w:p>
          <w:p w:rsidR="00736B55" w:rsidRPr="008526CB" w:rsidRDefault="00736B55" w:rsidP="00B62AC8">
            <w:pPr>
              <w:tabs>
                <w:tab w:val="clear" w:pos="567"/>
              </w:tabs>
              <w:spacing w:before="120" w:after="120" w:line="240" w:lineRule="auto"/>
              <w:ind w:left="1762"/>
              <w:jc w:val="center"/>
              <w:rPr>
                <w:rFonts w:ascii="Arial" w:hAnsi="Arial"/>
                <w:lang w:val="bg-BG"/>
              </w:rPr>
            </w:pPr>
          </w:p>
          <w:p w:rsidR="00736B55" w:rsidRPr="008526CB" w:rsidRDefault="00736B55" w:rsidP="00B62AC8">
            <w:pPr>
              <w:tabs>
                <w:tab w:val="clear" w:pos="567"/>
              </w:tabs>
              <w:spacing w:before="120" w:after="120" w:line="240" w:lineRule="auto"/>
              <w:ind w:left="1762"/>
              <w:jc w:val="center"/>
              <w:rPr>
                <w:rFonts w:ascii="Arial" w:hAnsi="Arial"/>
                <w:lang w:val="bg-BG"/>
              </w:rPr>
            </w:pPr>
          </w:p>
          <w:p w:rsidR="00736B55" w:rsidRPr="008526CB" w:rsidRDefault="00736B55" w:rsidP="00B62AC8">
            <w:pPr>
              <w:tabs>
                <w:tab w:val="clear" w:pos="567"/>
              </w:tabs>
              <w:spacing w:before="120" w:after="120" w:line="240" w:lineRule="auto"/>
              <w:ind w:left="1762"/>
              <w:jc w:val="center"/>
              <w:rPr>
                <w:rFonts w:ascii="Arial" w:hAnsi="Arial"/>
                <w:lang w:val="bg-BG"/>
              </w:rPr>
            </w:pPr>
          </w:p>
          <w:p w:rsidR="00736B55" w:rsidRPr="008526CB" w:rsidRDefault="00736B55" w:rsidP="00B62AC8">
            <w:pPr>
              <w:tabs>
                <w:tab w:val="clear" w:pos="567"/>
              </w:tabs>
              <w:spacing w:before="120" w:after="120" w:line="240" w:lineRule="auto"/>
              <w:ind w:left="1762"/>
              <w:jc w:val="center"/>
              <w:rPr>
                <w:rFonts w:ascii="Arial" w:hAnsi="Arial"/>
                <w:noProof/>
                <w:lang w:val="bg-BG"/>
              </w:rPr>
            </w:pPr>
            <w:r>
              <w:rPr>
                <w:noProof/>
              </w:rPr>
              <w:pict>
                <v:shape id="Text Box 23" o:spid="_x0000_s4671" type="#_x0000_t202" style="position:absolute;left:0;text-align:left;margin-left:69.95pt;margin-top:1.6pt;width:131.4pt;height:46.2pt;z-index:251676672;visibility:visible;mso-height-percent:200;mso-wrap-distance-top:3.6pt;mso-wrap-distance-bottom:3.6pt;mso-height-percent:2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" filled="f" stroked="f">
                  <v:textbox style="mso-fit-shape-to-text:t">
                    <w:txbxContent>
                      <w:p w:rsidR="0028363F" w:rsidRPr="00C36A21" w:rsidRDefault="0028363F" w:rsidP="00736B55">
                        <w:pPr>
                          <w:rPr>
                            <w:szCs w:val="22"/>
                            <w:lang w:val="ru-RU"/>
                          </w:rPr>
                        </w:pPr>
                        <w:r w:rsidRPr="00C36A21">
                          <w:rPr>
                            <w:szCs w:val="22"/>
                            <w:lang w:val="ru-RU"/>
                          </w:rPr>
                          <w:t>(</w:t>
                        </w:r>
                        <w:r>
                          <w:rPr>
                            <w:szCs w:val="22"/>
                            <w:lang w:val="bg-BG"/>
                          </w:rPr>
                          <w:t>Пример</w:t>
                        </w:r>
                        <w:r w:rsidRPr="00C36A21">
                          <w:rPr>
                            <w:szCs w:val="22"/>
                            <w:lang w:val="ru-RU"/>
                          </w:rPr>
                          <w:t>:</w:t>
                        </w:r>
                        <w:r>
                          <w:rPr>
                            <w:szCs w:val="22"/>
                            <w:lang w:val="bg-BG"/>
                          </w:rPr>
                          <w:t xml:space="preserve"> показва</w:t>
                        </w:r>
                        <w:r w:rsidRPr="00C36A21">
                          <w:rPr>
                            <w:szCs w:val="22"/>
                            <w:lang w:val="ru-RU"/>
                          </w:rPr>
                          <w:t xml:space="preserve"> 12</w:t>
                        </w:r>
                        <w:r>
                          <w:rPr>
                            <w:szCs w:val="22"/>
                            <w:lang w:val="bg-BG"/>
                          </w:rPr>
                          <w:t> единици в дозаторното прозорче</w:t>
                        </w:r>
                        <w:r w:rsidRPr="00C36A21">
                          <w:rPr>
                            <w:szCs w:val="22"/>
                            <w:lang w:val="ru-RU"/>
                          </w:rPr>
                          <w:t>)</w:t>
                        </w:r>
                      </w:p>
                    </w:txbxContent>
                  </v:textbox>
                </v:shape>
              </w:pict>
            </w:r>
          </w:p>
        </w:tc>
      </w:tr>
      <w:tr w:rsidR="00736B55" w:rsidRPr="008526CB" w:rsidTr="00B62AC8">
        <w:tc>
          <w:tcPr>
            <w:tcW w:w="4259" w:type="dxa"/>
            <w:vMerge/>
            <w:tcBorders>
              <w:left w:val="nil"/>
              <w:right w:val="nil"/>
            </w:tcBorders>
          </w:tcPr>
          <w:p w:rsidR="00736B55" w:rsidRPr="008526CB" w:rsidRDefault="00736B55" w:rsidP="00B62AC8">
            <w:pPr>
              <w:tabs>
                <w:tab w:val="clear" w:pos="567"/>
              </w:tabs>
              <w:spacing w:before="120" w:line="240" w:lineRule="auto"/>
              <w:rPr>
                <w:rFonts w:ascii="Arial" w:hAnsi="Arial"/>
                <w:b/>
                <w:lang w:val="bg-BG"/>
              </w:rPr>
            </w:pPr>
          </w:p>
        </w:tc>
        <w:tc>
          <w:tcPr>
            <w:tcW w:w="4813" w:type="dxa"/>
            <w:tcBorders>
              <w:top w:val="nil"/>
              <w:left w:val="nil"/>
              <w:right w:val="nil"/>
            </w:tcBorders>
          </w:tcPr>
          <w:p w:rsidR="00736B55" w:rsidRPr="008526CB" w:rsidRDefault="00736B55" w:rsidP="00B62AC8">
            <w:pPr>
              <w:tabs>
                <w:tab w:val="clear" w:pos="567"/>
              </w:tabs>
              <w:spacing w:before="120" w:after="120" w:line="240" w:lineRule="auto"/>
              <w:ind w:left="1762"/>
              <w:jc w:val="center"/>
              <w:rPr>
                <w:rFonts w:ascii="Arial" w:hAnsi="Arial"/>
                <w:noProof/>
                <w:lang w:val="bg-BG"/>
              </w:rPr>
            </w:pPr>
          </w:p>
          <w:p w:rsidR="00736B55" w:rsidRPr="008526CB" w:rsidRDefault="00736B55" w:rsidP="00B62AC8">
            <w:pPr>
              <w:rPr>
                <w:lang w:val="bg-BG"/>
              </w:rPr>
            </w:pPr>
            <w:r>
              <w:rPr>
                <w:noProof/>
              </w:rPr>
              <w:pict>
                <v:shape id="_x0000_s4670" type="#_x0000_t75" style="position:absolute;margin-left:76.25pt;margin-top:1.9pt;width:93.75pt;height:87pt;z-index:251675648;visibility:visible">
                  <v:imagedata r:id="rId128" o:title=""/>
                  <w10:wrap type="square"/>
                </v:shape>
              </w:pict>
            </w:r>
          </w:p>
          <w:p w:rsidR="00736B55" w:rsidRPr="008526CB" w:rsidRDefault="00736B55" w:rsidP="00B62AC8">
            <w:pPr>
              <w:rPr>
                <w:lang w:val="bg-BG"/>
              </w:rPr>
            </w:pPr>
          </w:p>
          <w:p w:rsidR="00736B55" w:rsidRPr="008526CB" w:rsidRDefault="00736B55" w:rsidP="00B62AC8">
            <w:pPr>
              <w:rPr>
                <w:lang w:val="bg-BG"/>
              </w:rPr>
            </w:pPr>
          </w:p>
          <w:p w:rsidR="00736B55" w:rsidRPr="008526CB" w:rsidRDefault="00736B55" w:rsidP="00B62AC8">
            <w:pPr>
              <w:rPr>
                <w:lang w:val="bg-BG"/>
              </w:rPr>
            </w:pPr>
          </w:p>
          <w:p w:rsidR="00736B55" w:rsidRPr="008526CB" w:rsidRDefault="00736B55" w:rsidP="00B62AC8">
            <w:pPr>
              <w:rPr>
                <w:lang w:val="bg-BG"/>
              </w:rPr>
            </w:pPr>
          </w:p>
          <w:p w:rsidR="00736B55" w:rsidRPr="008526CB" w:rsidRDefault="00736B55" w:rsidP="00B62AC8">
            <w:pPr>
              <w:rPr>
                <w:lang w:val="bg-BG"/>
              </w:rPr>
            </w:pPr>
            <w:r>
              <w:rPr>
                <w:noProof/>
              </w:rPr>
              <w:pict>
                <v:shape id="Text Box 21" o:spid="_x0000_s4672" type="#_x0000_t202" style="position:absolute;margin-left:72.15pt;margin-top:24.1pt;width:123.85pt;height:46.2pt;z-index:251677696;visibility:visible;mso-height-percent:200;mso-wrap-distance-top:3.6pt;mso-wrap-distance-bottom:3.6pt;mso-height-percent:2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" filled="f" stroked="f">
                  <v:textbox style="mso-fit-shape-to-text:t">
                    <w:txbxContent>
                      <w:p w:rsidR="0028363F" w:rsidRPr="00C36A21" w:rsidRDefault="0028363F" w:rsidP="00736B55">
                        <w:pPr>
                          <w:rPr>
                            <w:szCs w:val="22"/>
                            <w:lang w:val="ru-RU"/>
                          </w:rPr>
                        </w:pPr>
                        <w:r w:rsidRPr="00C36A21">
                          <w:rPr>
                            <w:szCs w:val="22"/>
                            <w:lang w:val="ru-RU"/>
                          </w:rPr>
                          <w:t>(</w:t>
                        </w:r>
                        <w:r>
                          <w:rPr>
                            <w:szCs w:val="22"/>
                            <w:lang w:val="bg-BG"/>
                          </w:rPr>
                          <w:t>Пример</w:t>
                        </w:r>
                        <w:r w:rsidRPr="00C36A21">
                          <w:rPr>
                            <w:szCs w:val="22"/>
                            <w:lang w:val="ru-RU"/>
                          </w:rPr>
                          <w:t xml:space="preserve">: </w:t>
                        </w:r>
                        <w:r>
                          <w:rPr>
                            <w:szCs w:val="22"/>
                            <w:lang w:val="bg-BG"/>
                          </w:rPr>
                          <w:t xml:space="preserve">показва </w:t>
                        </w:r>
                        <w:r w:rsidRPr="00C36A21">
                          <w:rPr>
                            <w:szCs w:val="22"/>
                            <w:lang w:val="ru-RU"/>
                          </w:rPr>
                          <w:t>25</w:t>
                        </w:r>
                        <w:r>
                          <w:rPr>
                            <w:szCs w:val="22"/>
                            <w:lang w:val="bg-BG"/>
                          </w:rPr>
                          <w:t> единици в дозаторното прозорче</w:t>
                        </w:r>
                        <w:r w:rsidRPr="00C36A21">
                          <w:rPr>
                            <w:szCs w:val="22"/>
                            <w:lang w:val="ru-RU"/>
                          </w:rPr>
                          <w:t>)</w:t>
                        </w:r>
                      </w:p>
                    </w:txbxContent>
                  </v:textbox>
                  <w10:wrap type="square"/>
                </v:shape>
              </w:pict>
            </w:r>
          </w:p>
          <w:p w:rsidR="00736B55" w:rsidRPr="008526CB" w:rsidRDefault="00736B55" w:rsidP="00B62AC8">
            <w:pPr>
              <w:rPr>
                <w:lang w:val="bg-BG"/>
              </w:rPr>
            </w:pPr>
          </w:p>
          <w:p w:rsidR="00736B55" w:rsidRPr="008526CB" w:rsidRDefault="00736B55" w:rsidP="00B62AC8">
            <w:pPr>
              <w:rPr>
                <w:lang w:val="bg-BG"/>
              </w:rPr>
            </w:pPr>
          </w:p>
          <w:p w:rsidR="00736B55" w:rsidRPr="008526CB" w:rsidRDefault="00736B55" w:rsidP="00B62AC8">
            <w:pPr>
              <w:rPr>
                <w:lang w:val="bg-BG"/>
              </w:rPr>
            </w:pPr>
          </w:p>
          <w:p w:rsidR="00736B55" w:rsidRPr="008526CB" w:rsidRDefault="00736B55" w:rsidP="00B62AC8">
            <w:pPr>
              <w:rPr>
                <w:lang w:val="bg-BG"/>
              </w:rPr>
            </w:pPr>
          </w:p>
          <w:p w:rsidR="00736B55" w:rsidRPr="008526CB" w:rsidRDefault="00736B55" w:rsidP="00B62AC8">
            <w:pPr>
              <w:rPr>
                <w:lang w:val="bg-BG"/>
              </w:rPr>
            </w:pPr>
          </w:p>
          <w:p w:rsidR="00736B55" w:rsidRPr="008526CB" w:rsidRDefault="00736B55" w:rsidP="00B62AC8">
            <w:pPr>
              <w:rPr>
                <w:lang w:val="bg-BG"/>
              </w:rPr>
            </w:pPr>
          </w:p>
          <w:p w:rsidR="00736B55" w:rsidRPr="008526CB" w:rsidRDefault="00736B55" w:rsidP="00B62AC8">
            <w:pPr>
              <w:rPr>
                <w:lang w:val="bg-BG"/>
              </w:rPr>
            </w:pPr>
          </w:p>
          <w:p w:rsidR="00736B55" w:rsidRPr="008526CB" w:rsidRDefault="00736B55" w:rsidP="00B62AC8">
            <w:pPr>
              <w:rPr>
                <w:lang w:val="bg-BG"/>
              </w:rPr>
            </w:pPr>
          </w:p>
        </w:tc>
      </w:tr>
    </w:tbl>
    <w:p w:rsidR="00736B55" w:rsidRPr="008526CB" w:rsidRDefault="00736B55" w:rsidP="00736B55">
      <w:pPr>
        <w:spacing w:line="240" w:lineRule="auto"/>
        <w:rPr>
          <w:lang w:val="bg-BG"/>
        </w:rPr>
      </w:pPr>
    </w:p>
    <w:p w:rsidR="00736B55" w:rsidRPr="008526CB" w:rsidRDefault="00736B55" w:rsidP="00736B55">
      <w:pPr>
        <w:spacing w:after="120" w:line="240" w:lineRule="auto"/>
        <w:ind w:left="426" w:hanging="426"/>
        <w:rPr>
          <w:lang w:val="bg-BG"/>
        </w:rPr>
      </w:pPr>
      <w:r w:rsidRPr="008526CB">
        <w:rPr>
          <w:lang w:val="bg-BG"/>
        </w:rPr>
        <w:t>•</w:t>
      </w:r>
      <w:r w:rsidRPr="008526CB">
        <w:rPr>
          <w:lang w:val="bg-BG"/>
        </w:rPr>
        <w:tab/>
      </w:r>
      <w:r w:rsidRPr="008526CB">
        <w:rPr>
          <w:bCs/>
          <w:lang w:val="bg-BG"/>
        </w:rPr>
        <w:t>Писалката не позволява да изберете повече от броя единици, оставащи в писалката</w:t>
      </w:r>
      <w:r w:rsidRPr="008526CB">
        <w:rPr>
          <w:lang w:val="bg-BG"/>
        </w:rPr>
        <w:t>.</w:t>
      </w:r>
    </w:p>
    <w:p w:rsidR="00736B55" w:rsidRPr="008526CB" w:rsidRDefault="00736B55" w:rsidP="00736B55">
      <w:pPr>
        <w:spacing w:after="120" w:line="240" w:lineRule="auto"/>
        <w:ind w:left="426" w:hanging="426"/>
        <w:rPr>
          <w:lang w:val="bg-BG"/>
        </w:rPr>
      </w:pPr>
      <w:r w:rsidRPr="008526CB">
        <w:rPr>
          <w:lang w:val="bg-BG"/>
        </w:rPr>
        <w:t>•</w:t>
      </w:r>
      <w:r w:rsidRPr="008526CB">
        <w:rPr>
          <w:lang w:val="bg-BG"/>
        </w:rPr>
        <w:tab/>
      </w:r>
      <w:r w:rsidRPr="008526CB">
        <w:rPr>
          <w:color w:val="000000"/>
          <w:lang w:val="bg-BG"/>
        </w:rPr>
        <w:t>Ако се нуждаете да инжектиране повече единици отколкото е броят на оставащите единици в писалката, Вие можете или</w:t>
      </w:r>
      <w:r w:rsidRPr="008526CB">
        <w:rPr>
          <w:lang w:val="bg-BG"/>
        </w:rPr>
        <w:t>:</w:t>
      </w:r>
    </w:p>
    <w:p w:rsidR="00736B55" w:rsidRPr="008526CB" w:rsidRDefault="00736B55" w:rsidP="0028363F">
      <w:pPr>
        <w:numPr>
          <w:ilvl w:val="0"/>
          <w:numId w:val="62"/>
        </w:numPr>
        <w:tabs>
          <w:tab w:val="clear" w:pos="567"/>
          <w:tab w:val="left" w:pos="426"/>
        </w:tabs>
        <w:spacing w:after="120" w:line="240" w:lineRule="auto"/>
        <w:ind w:left="426" w:hanging="426"/>
        <w:contextualSpacing/>
        <w:rPr>
          <w:lang w:val="bg-BG"/>
        </w:rPr>
      </w:pPr>
      <w:r w:rsidRPr="008526CB">
        <w:rPr>
          <w:color w:val="000000"/>
          <w:lang w:val="bg-BG"/>
        </w:rPr>
        <w:t xml:space="preserve">да инжектирате количеството, което остава във Вашата писалка, а след това да използвате нова писалка, за да получите останалата част от Вашата доза, </w:t>
      </w:r>
      <w:r w:rsidRPr="008526CB">
        <w:rPr>
          <w:b/>
          <w:color w:val="000000"/>
          <w:lang w:val="bg-BG"/>
        </w:rPr>
        <w:t>или</w:t>
      </w:r>
    </w:p>
    <w:p w:rsidR="00736B55" w:rsidRPr="008526CB" w:rsidRDefault="00736B55" w:rsidP="0028363F">
      <w:pPr>
        <w:numPr>
          <w:ilvl w:val="0"/>
          <w:numId w:val="62"/>
        </w:numPr>
        <w:tabs>
          <w:tab w:val="clear" w:pos="567"/>
          <w:tab w:val="left" w:pos="426"/>
        </w:tabs>
        <w:spacing w:after="120" w:line="240" w:lineRule="auto"/>
        <w:ind w:left="426" w:hanging="426"/>
        <w:contextualSpacing/>
        <w:rPr>
          <w:lang w:val="bg-BG"/>
        </w:rPr>
      </w:pPr>
      <w:r w:rsidRPr="008526CB">
        <w:rPr>
          <w:color w:val="000000"/>
          <w:lang w:val="bg-BG"/>
        </w:rPr>
        <w:t>да вземете нова писалка и да инжектирате цялата доза</w:t>
      </w:r>
      <w:r w:rsidRPr="008526CB">
        <w:rPr>
          <w:lang w:val="bg-BG"/>
        </w:rPr>
        <w:t>.</w:t>
      </w:r>
    </w:p>
    <w:p w:rsidR="00736B55" w:rsidRPr="008526CB" w:rsidRDefault="00736B55" w:rsidP="00736B55">
      <w:pPr>
        <w:spacing w:after="120" w:line="240" w:lineRule="auto"/>
        <w:ind w:left="360" w:hanging="360"/>
        <w:rPr>
          <w:lang w:val="bg-BG"/>
        </w:rPr>
      </w:pPr>
      <w:r w:rsidRPr="008526CB">
        <w:rPr>
          <w:lang w:val="bg-BG"/>
        </w:rPr>
        <w:t>•</w:t>
      </w:r>
      <w:r w:rsidRPr="008526CB">
        <w:rPr>
          <w:lang w:val="bg-BG"/>
        </w:rPr>
        <w:tab/>
        <w:t>Нормално е да се види малко количество инсулин, оставащо в писалката, което не можете да инжектирате.</w:t>
      </w:r>
    </w:p>
    <w:p w:rsidR="00736B55" w:rsidRPr="008526CB" w:rsidRDefault="00736B55" w:rsidP="00736B55">
      <w:pPr>
        <w:rPr>
          <w:lang w:val="bg-BG"/>
        </w:rPr>
      </w:pPr>
    </w:p>
    <w:p w:rsidR="00736B55" w:rsidRPr="008526CB" w:rsidRDefault="00736B55" w:rsidP="00736B55">
      <w:pPr>
        <w:shd w:val="clear" w:color="auto" w:fill="BFBFBF"/>
        <w:tabs>
          <w:tab w:val="clear" w:pos="567"/>
        </w:tabs>
        <w:spacing w:before="120" w:line="240" w:lineRule="auto"/>
        <w:rPr>
          <w:b/>
          <w:bCs/>
          <w:snapToGrid w:val="0"/>
          <w:color w:val="000000"/>
          <w:szCs w:val="22"/>
          <w:lang w:val="bg-BG"/>
        </w:rPr>
      </w:pPr>
      <w:r w:rsidRPr="008526CB">
        <w:rPr>
          <w:b/>
          <w:bCs/>
          <w:snapToGrid w:val="0"/>
          <w:color w:val="000000"/>
          <w:szCs w:val="22"/>
          <w:lang w:val="bg-BG"/>
        </w:rPr>
        <w:t>Инжектиране на Вашата доза</w:t>
      </w:r>
    </w:p>
    <w:p w:rsidR="00736B55" w:rsidRPr="008526CB" w:rsidRDefault="00736B55" w:rsidP="00736B55">
      <w:pPr>
        <w:tabs>
          <w:tab w:val="clear" w:pos="567"/>
          <w:tab w:val="left" w:pos="360"/>
        </w:tabs>
        <w:spacing w:after="120" w:line="240" w:lineRule="auto"/>
        <w:ind w:left="360" w:hanging="360"/>
        <w:rPr>
          <w:color w:val="000000"/>
          <w:szCs w:val="22"/>
          <w:lang w:val="bg-BG"/>
        </w:rPr>
      </w:pPr>
      <w:r w:rsidRPr="008526CB">
        <w:rPr>
          <w:color w:val="000000"/>
          <w:szCs w:val="22"/>
          <w:lang w:val="bg-BG"/>
        </w:rPr>
        <w:t>•</w:t>
      </w:r>
      <w:r w:rsidRPr="008526CB">
        <w:rPr>
          <w:color w:val="000000"/>
          <w:szCs w:val="22"/>
          <w:lang w:val="bg-BG"/>
        </w:rPr>
        <w:tab/>
        <w:t>Инжектирайте Вашия инсулин както Ви е показал Вашият медицински специалист.</w:t>
      </w:r>
    </w:p>
    <w:p w:rsidR="00736B55" w:rsidRPr="008526CB" w:rsidRDefault="00736B55" w:rsidP="00736B55">
      <w:pPr>
        <w:tabs>
          <w:tab w:val="clear" w:pos="567"/>
          <w:tab w:val="left" w:pos="360"/>
        </w:tabs>
        <w:spacing w:after="120" w:line="240" w:lineRule="auto"/>
        <w:ind w:left="360" w:hanging="360"/>
        <w:rPr>
          <w:color w:val="000000"/>
          <w:szCs w:val="22"/>
          <w:lang w:val="bg-BG"/>
        </w:rPr>
      </w:pPr>
      <w:r w:rsidRPr="008526CB">
        <w:rPr>
          <w:color w:val="000000"/>
          <w:szCs w:val="22"/>
          <w:lang w:val="bg-BG"/>
        </w:rPr>
        <w:t>•</w:t>
      </w:r>
      <w:r w:rsidRPr="008526CB">
        <w:rPr>
          <w:color w:val="000000"/>
          <w:szCs w:val="22"/>
          <w:lang w:val="bg-BG"/>
        </w:rPr>
        <w:tab/>
        <w:t>Сменяйте (редувайте) местата на Вашите инжекции при всяко инжектиране.</w:t>
      </w:r>
    </w:p>
    <w:p w:rsidR="00736B55" w:rsidRPr="008526CB" w:rsidRDefault="00736B55" w:rsidP="00736B55">
      <w:pPr>
        <w:tabs>
          <w:tab w:val="clear" w:pos="567"/>
          <w:tab w:val="left" w:pos="360"/>
        </w:tabs>
        <w:spacing w:after="120" w:line="240" w:lineRule="auto"/>
        <w:ind w:left="360" w:hanging="360"/>
        <w:rPr>
          <w:color w:val="000000"/>
          <w:szCs w:val="22"/>
          <w:lang w:val="bg-BG"/>
        </w:rPr>
      </w:pPr>
      <w:r w:rsidRPr="008526CB">
        <w:rPr>
          <w:rFonts w:ascii="Arial" w:hAnsi="Arial" w:cs="Arial"/>
          <w:color w:val="000000"/>
          <w:szCs w:val="22"/>
          <w:lang w:val="bg-BG"/>
        </w:rPr>
        <w:t>•</w:t>
      </w:r>
      <w:r w:rsidRPr="008526CB">
        <w:rPr>
          <w:rFonts w:ascii="Arial" w:hAnsi="Arial" w:cs="Arial"/>
          <w:color w:val="000000"/>
          <w:szCs w:val="22"/>
          <w:lang w:val="bg-BG"/>
        </w:rPr>
        <w:tab/>
      </w:r>
      <w:r w:rsidRPr="008526CB">
        <w:rPr>
          <w:b/>
          <w:color w:val="000000"/>
          <w:szCs w:val="22"/>
          <w:lang w:val="bg-BG"/>
        </w:rPr>
        <w:t>Не</w:t>
      </w:r>
      <w:r w:rsidRPr="008526CB">
        <w:rPr>
          <w:color w:val="000000"/>
          <w:szCs w:val="22"/>
          <w:lang w:val="bg-BG"/>
        </w:rPr>
        <w:t xml:space="preserve"> се опитвайте да променяте Вашата доза, докато инжектирате.</w:t>
      </w:r>
    </w:p>
    <w:p w:rsidR="00736B55" w:rsidRPr="008526CB" w:rsidRDefault="00736B55" w:rsidP="00736B55">
      <w:pPr>
        <w:tabs>
          <w:tab w:val="clear" w:pos="567"/>
        </w:tabs>
        <w:spacing w:after="120" w:line="240" w:lineRule="auto"/>
        <w:rPr>
          <w:rFonts w:ascii="Arial" w:hAnsi="Arial" w:cs="Arial"/>
          <w:lang w:val="bg-BG"/>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375"/>
        <w:gridCol w:w="1174"/>
        <w:gridCol w:w="136"/>
        <w:gridCol w:w="4387"/>
      </w:tblGrid>
      <w:tr w:rsidR="00736B55" w:rsidRPr="008526CB" w:rsidTr="00B62AC8">
        <w:tc>
          <w:tcPr>
            <w:tcW w:w="4685" w:type="dxa"/>
            <w:gridSpan w:val="3"/>
            <w:tcBorders>
              <w:left w:val="nil"/>
              <w:bottom w:val="single" w:sz="4" w:space="0" w:color="auto"/>
              <w:right w:val="nil"/>
            </w:tcBorders>
          </w:tcPr>
          <w:p w:rsidR="00736B55" w:rsidRPr="008526CB" w:rsidRDefault="00736B55" w:rsidP="00B62AC8">
            <w:pPr>
              <w:tabs>
                <w:tab w:val="clear" w:pos="567"/>
              </w:tabs>
              <w:spacing w:before="120" w:line="240" w:lineRule="auto"/>
              <w:rPr>
                <w:b/>
                <w:lang w:val="bg-BG"/>
              </w:rPr>
            </w:pPr>
            <w:r w:rsidRPr="008526CB">
              <w:rPr>
                <w:b/>
                <w:szCs w:val="22"/>
                <w:lang w:val="bg-BG"/>
              </w:rPr>
              <w:t>Стъпка </w:t>
            </w:r>
            <w:r w:rsidRPr="008526CB">
              <w:rPr>
                <w:b/>
                <w:lang w:val="bg-BG"/>
              </w:rPr>
              <w:t>9:</w:t>
            </w:r>
          </w:p>
          <w:p w:rsidR="00736B55" w:rsidRPr="008526CB" w:rsidRDefault="00736B55" w:rsidP="00B62AC8">
            <w:pPr>
              <w:tabs>
                <w:tab w:val="clear" w:pos="567"/>
                <w:tab w:val="left" w:pos="360"/>
              </w:tabs>
              <w:spacing w:after="120" w:line="240" w:lineRule="auto"/>
              <w:ind w:left="360" w:hanging="360"/>
              <w:rPr>
                <w:color w:val="000000"/>
                <w:szCs w:val="22"/>
                <w:lang w:val="bg-BG"/>
              </w:rPr>
            </w:pPr>
            <w:r w:rsidRPr="008526CB">
              <w:rPr>
                <w:color w:val="000000"/>
                <w:szCs w:val="22"/>
                <w:lang w:val="bg-BG"/>
              </w:rPr>
              <w:t>•</w:t>
            </w:r>
            <w:r w:rsidRPr="008526CB">
              <w:rPr>
                <w:color w:val="000000"/>
                <w:szCs w:val="22"/>
                <w:lang w:val="bg-BG"/>
              </w:rPr>
              <w:tab/>
              <w:t>Изберете място за Вашата инжекция.</w:t>
            </w:r>
          </w:p>
          <w:p w:rsidR="00736B55" w:rsidRPr="008526CB" w:rsidRDefault="00736B55" w:rsidP="00B62AC8">
            <w:pPr>
              <w:tabs>
                <w:tab w:val="clear" w:pos="567"/>
              </w:tabs>
              <w:spacing w:before="120" w:line="240" w:lineRule="auto"/>
              <w:ind w:left="360" w:hanging="360"/>
              <w:rPr>
                <w:color w:val="000000"/>
                <w:szCs w:val="22"/>
                <w:lang w:val="bg-BG"/>
              </w:rPr>
            </w:pPr>
            <w:r w:rsidRPr="008526CB">
              <w:rPr>
                <w:color w:val="000000"/>
                <w:szCs w:val="22"/>
                <w:lang w:val="bg-BG"/>
              </w:rPr>
              <w:tab/>
              <w:t>Вашият инсулин се инжектира под кожата (подкожно) в областта на Вашия корем, седалищната област, горната част на бедрото или горната част на ръката (в мишницата).</w:t>
            </w:r>
          </w:p>
          <w:p w:rsidR="00736B55" w:rsidRPr="008526CB" w:rsidRDefault="00736B55" w:rsidP="00B62AC8">
            <w:pPr>
              <w:tabs>
                <w:tab w:val="clear" w:pos="567"/>
                <w:tab w:val="left" w:pos="360"/>
              </w:tabs>
              <w:spacing w:after="120" w:line="240" w:lineRule="auto"/>
              <w:ind w:left="360" w:hanging="360"/>
              <w:rPr>
                <w:b/>
                <w:color w:val="000000"/>
                <w:szCs w:val="22"/>
                <w:lang w:val="bg-BG"/>
              </w:rPr>
            </w:pPr>
            <w:r w:rsidRPr="008526CB">
              <w:rPr>
                <w:color w:val="000000"/>
                <w:szCs w:val="22"/>
                <w:lang w:val="bg-BG"/>
              </w:rPr>
              <w:t>•</w:t>
            </w:r>
            <w:r w:rsidRPr="008526CB">
              <w:rPr>
                <w:color w:val="000000"/>
                <w:szCs w:val="22"/>
                <w:lang w:val="bg-BG"/>
              </w:rPr>
              <w:tab/>
              <w:t>Почистете Вашата кожа с тампон и оставете Вашата кожа да изсъхне преди да инжектирате Вашата доза.</w:t>
            </w:r>
          </w:p>
          <w:p w:rsidR="00736B55" w:rsidRPr="008526CB" w:rsidRDefault="00736B55" w:rsidP="00B62AC8">
            <w:pPr>
              <w:tabs>
                <w:tab w:val="clear" w:pos="567"/>
              </w:tabs>
              <w:spacing w:before="120" w:line="240" w:lineRule="auto"/>
              <w:rPr>
                <w:rFonts w:ascii="Arial" w:hAnsi="Arial" w:cs="Arial"/>
                <w:i/>
                <w:color w:val="E36C0A"/>
                <w:szCs w:val="22"/>
                <w:lang w:val="bg-BG"/>
              </w:rPr>
            </w:pPr>
          </w:p>
        </w:tc>
        <w:tc>
          <w:tcPr>
            <w:tcW w:w="4387" w:type="dxa"/>
            <w:tcBorders>
              <w:left w:val="nil"/>
              <w:bottom w:val="single" w:sz="4" w:space="0" w:color="auto"/>
              <w:right w:val="nil"/>
            </w:tcBorders>
          </w:tcPr>
          <w:p w:rsidR="00736B55" w:rsidRPr="008526CB" w:rsidRDefault="00736B55" w:rsidP="00B62AC8">
            <w:pPr>
              <w:tabs>
                <w:tab w:val="clear" w:pos="567"/>
              </w:tabs>
              <w:spacing w:before="120" w:after="120" w:line="240" w:lineRule="auto"/>
              <w:jc w:val="center"/>
              <w:rPr>
                <w:rFonts w:ascii="Arial" w:hAnsi="Arial"/>
                <w:lang w:val="bg-BG"/>
              </w:rPr>
            </w:pPr>
            <w:r w:rsidRPr="008526CB">
              <w:rPr>
                <w:rFonts w:ascii="Arial" w:hAnsi="Arial"/>
                <w:noProof/>
                <w:lang w:val="bg-BG" w:eastAsia="bg-BG"/>
              </w:rPr>
              <w:pict>
                <v:shape id="_x0000_i1102" type="#_x0000_t75" style="width:108.75pt;height:108pt;visibility:visible">
                  <v:imagedata r:id="rId129" o:title=""/>
                </v:shape>
              </w:pict>
            </w:r>
          </w:p>
        </w:tc>
      </w:tr>
      <w:tr w:rsidR="00736B55" w:rsidRPr="008526CB" w:rsidTr="00B62AC8">
        <w:trPr>
          <w:cantSplit/>
        </w:trPr>
        <w:tc>
          <w:tcPr>
            <w:tcW w:w="4685" w:type="dxa"/>
            <w:gridSpan w:val="3"/>
            <w:tcBorders>
              <w:left w:val="nil"/>
              <w:bottom w:val="nil"/>
              <w:right w:val="nil"/>
            </w:tcBorders>
          </w:tcPr>
          <w:p w:rsidR="00736B55" w:rsidRPr="008526CB" w:rsidRDefault="00736B55" w:rsidP="00B62AC8">
            <w:pPr>
              <w:keepNext/>
              <w:tabs>
                <w:tab w:val="clear" w:pos="567"/>
              </w:tabs>
              <w:spacing w:before="120" w:line="240" w:lineRule="auto"/>
              <w:rPr>
                <w:bCs/>
                <w:lang w:val="bg-BG"/>
              </w:rPr>
            </w:pPr>
            <w:r w:rsidRPr="008526CB">
              <w:rPr>
                <w:b/>
                <w:szCs w:val="22"/>
                <w:lang w:val="bg-BG"/>
              </w:rPr>
              <w:t>Стъпка </w:t>
            </w:r>
            <w:r w:rsidRPr="008526CB">
              <w:rPr>
                <w:b/>
                <w:bCs/>
                <w:lang w:val="bg-BG"/>
              </w:rPr>
              <w:t>10:</w:t>
            </w:r>
          </w:p>
          <w:p w:rsidR="00736B55" w:rsidRPr="008526CB" w:rsidRDefault="00736B55" w:rsidP="00B62AC8">
            <w:pPr>
              <w:keepNext/>
              <w:tabs>
                <w:tab w:val="clear" w:pos="567"/>
                <w:tab w:val="left" w:pos="360"/>
              </w:tabs>
              <w:spacing w:after="120" w:line="240" w:lineRule="auto"/>
              <w:ind w:left="360" w:hanging="360"/>
              <w:rPr>
                <w:color w:val="000000"/>
                <w:szCs w:val="22"/>
                <w:lang w:val="bg-BG"/>
              </w:rPr>
            </w:pPr>
            <w:r w:rsidRPr="008526CB">
              <w:rPr>
                <w:color w:val="000000"/>
                <w:szCs w:val="22"/>
                <w:lang w:val="bg-BG"/>
              </w:rPr>
              <w:t>•</w:t>
            </w:r>
            <w:r w:rsidRPr="008526CB">
              <w:rPr>
                <w:color w:val="000000"/>
                <w:szCs w:val="22"/>
                <w:lang w:val="bg-BG"/>
              </w:rPr>
              <w:tab/>
            </w:r>
            <w:r w:rsidRPr="008526CB">
              <w:rPr>
                <w:bCs/>
                <w:color w:val="000000"/>
                <w:szCs w:val="22"/>
                <w:lang w:val="bg-BG"/>
              </w:rPr>
              <w:t>Въведете иглата във Вашата кожа</w:t>
            </w:r>
            <w:r w:rsidRPr="008526CB">
              <w:rPr>
                <w:color w:val="000000"/>
                <w:szCs w:val="22"/>
                <w:lang w:val="bg-BG"/>
              </w:rPr>
              <w:t>.</w:t>
            </w:r>
          </w:p>
          <w:p w:rsidR="00736B55" w:rsidRPr="008526CB" w:rsidRDefault="00736B55" w:rsidP="00B62AC8">
            <w:pPr>
              <w:keepNext/>
              <w:tabs>
                <w:tab w:val="clear" w:pos="567"/>
                <w:tab w:val="left" w:pos="360"/>
              </w:tabs>
              <w:spacing w:after="120" w:line="240" w:lineRule="auto"/>
              <w:ind w:left="360" w:hanging="360"/>
              <w:rPr>
                <w:color w:val="000000"/>
                <w:szCs w:val="22"/>
                <w:lang w:val="bg-BG"/>
              </w:rPr>
            </w:pPr>
            <w:r w:rsidRPr="008526CB">
              <w:rPr>
                <w:color w:val="000000"/>
                <w:szCs w:val="22"/>
                <w:lang w:val="bg-BG"/>
              </w:rPr>
              <w:t>•</w:t>
            </w:r>
            <w:r w:rsidRPr="008526CB">
              <w:rPr>
                <w:color w:val="000000"/>
                <w:szCs w:val="22"/>
                <w:lang w:val="bg-BG"/>
              </w:rPr>
              <w:tab/>
            </w:r>
            <w:r w:rsidRPr="008526CB">
              <w:rPr>
                <w:bCs/>
                <w:color w:val="000000"/>
                <w:szCs w:val="22"/>
                <w:lang w:val="bg-BG"/>
              </w:rPr>
              <w:t>Натиснете дозаторното копче докрай</w:t>
            </w:r>
            <w:r w:rsidRPr="008526CB">
              <w:rPr>
                <w:color w:val="000000"/>
                <w:szCs w:val="22"/>
                <w:lang w:val="bg-BG"/>
              </w:rPr>
              <w:t>.</w:t>
            </w:r>
          </w:p>
        </w:tc>
        <w:tc>
          <w:tcPr>
            <w:tcW w:w="4387" w:type="dxa"/>
            <w:vMerge w:val="restart"/>
            <w:tcBorders>
              <w:left w:val="nil"/>
              <w:right w:val="nil"/>
            </w:tcBorders>
          </w:tcPr>
          <w:p w:rsidR="00736B55" w:rsidRPr="008526CB" w:rsidRDefault="00736B55" w:rsidP="00B62AC8">
            <w:pPr>
              <w:tabs>
                <w:tab w:val="clear" w:pos="567"/>
              </w:tabs>
              <w:spacing w:before="120" w:after="120" w:line="240" w:lineRule="auto"/>
              <w:jc w:val="center"/>
              <w:rPr>
                <w:rFonts w:ascii="Arial" w:hAnsi="Arial"/>
                <w:lang w:val="bg-BG"/>
              </w:rPr>
            </w:pPr>
            <w:r w:rsidRPr="008526CB">
              <w:rPr>
                <w:rFonts w:ascii="Arial" w:hAnsi="Arial"/>
                <w:noProof/>
                <w:lang w:val="bg-BG" w:eastAsia="bg-BG"/>
              </w:rPr>
              <w:pict>
                <v:shape id="_x0000_i1103" type="#_x0000_t75" style="width:102pt;height:84pt;visibility:visible">
                  <v:imagedata r:id="rId130" o:title=""/>
                </v:shape>
              </w:pict>
            </w:r>
          </w:p>
        </w:tc>
      </w:tr>
      <w:tr w:rsidR="00736B55" w:rsidRPr="008526CB" w:rsidTr="00B62AC8">
        <w:trPr>
          <w:cantSplit/>
          <w:trHeight w:val="980"/>
        </w:trPr>
        <w:tc>
          <w:tcPr>
            <w:tcW w:w="3375" w:type="dxa"/>
            <w:tcBorders>
              <w:top w:val="nil"/>
              <w:left w:val="nil"/>
              <w:bottom w:val="nil"/>
              <w:right w:val="nil"/>
            </w:tcBorders>
          </w:tcPr>
          <w:p w:rsidR="00736B55" w:rsidRPr="008526CB" w:rsidRDefault="00736B55" w:rsidP="00B62AC8">
            <w:pPr>
              <w:keepNext/>
              <w:tabs>
                <w:tab w:val="clear" w:pos="567"/>
                <w:tab w:val="left" w:pos="360"/>
              </w:tabs>
              <w:spacing w:after="120" w:line="240" w:lineRule="auto"/>
              <w:ind w:left="360" w:hanging="360"/>
              <w:rPr>
                <w:color w:val="000000"/>
                <w:szCs w:val="22"/>
                <w:lang w:val="bg-BG"/>
              </w:rPr>
            </w:pPr>
            <w:r w:rsidRPr="008526CB">
              <w:rPr>
                <w:color w:val="000000"/>
                <w:szCs w:val="22"/>
                <w:lang w:val="bg-BG"/>
              </w:rPr>
              <w:t>•</w:t>
            </w:r>
            <w:r w:rsidRPr="008526CB">
              <w:rPr>
                <w:color w:val="000000"/>
                <w:szCs w:val="22"/>
                <w:lang w:val="bg-BG"/>
              </w:rPr>
              <w:tab/>
            </w:r>
            <w:r w:rsidRPr="008526CB">
              <w:rPr>
                <w:bCs/>
                <w:color w:val="000000"/>
                <w:szCs w:val="22"/>
                <w:lang w:val="bg-BG"/>
              </w:rPr>
              <w:t>Продължете</w:t>
            </w:r>
            <w:r w:rsidRPr="008526CB">
              <w:rPr>
                <w:color w:val="000000"/>
                <w:szCs w:val="22"/>
                <w:lang w:val="bg-BG"/>
              </w:rPr>
              <w:t xml:space="preserve"> да </w:t>
            </w:r>
            <w:r w:rsidRPr="008526CB">
              <w:rPr>
                <w:bCs/>
                <w:color w:val="000000"/>
                <w:szCs w:val="22"/>
                <w:lang w:val="bg-BG"/>
              </w:rPr>
              <w:t xml:space="preserve">натискате дозаторното копче и </w:t>
            </w:r>
            <w:r w:rsidRPr="008526CB">
              <w:rPr>
                <w:b/>
                <w:bCs/>
                <w:color w:val="000000"/>
                <w:szCs w:val="22"/>
                <w:lang w:val="bg-BG"/>
              </w:rPr>
              <w:t>пребройте бавно до 5</w:t>
            </w:r>
            <w:r w:rsidRPr="008526CB">
              <w:rPr>
                <w:bCs/>
                <w:color w:val="000000"/>
                <w:szCs w:val="22"/>
                <w:lang w:val="bg-BG"/>
              </w:rPr>
              <w:t xml:space="preserve"> преди да отстраните иглата</w:t>
            </w:r>
            <w:r w:rsidRPr="008526CB">
              <w:rPr>
                <w:color w:val="000000"/>
                <w:szCs w:val="22"/>
                <w:lang w:val="bg-BG"/>
              </w:rPr>
              <w:t>.</w:t>
            </w:r>
          </w:p>
        </w:tc>
        <w:tc>
          <w:tcPr>
            <w:tcW w:w="1310" w:type="dxa"/>
            <w:gridSpan w:val="2"/>
            <w:tcBorders>
              <w:top w:val="nil"/>
              <w:left w:val="nil"/>
              <w:bottom w:val="nil"/>
              <w:right w:val="nil"/>
            </w:tcBorders>
          </w:tcPr>
          <w:p w:rsidR="00736B55" w:rsidRPr="008526CB" w:rsidRDefault="00736B55" w:rsidP="00B62AC8">
            <w:pPr>
              <w:keepNext/>
              <w:tabs>
                <w:tab w:val="clear" w:pos="567"/>
              </w:tabs>
              <w:spacing w:before="120" w:line="240" w:lineRule="auto"/>
              <w:jc w:val="center"/>
              <w:rPr>
                <w:b/>
                <w:bCs/>
                <w:lang w:val="bg-BG"/>
              </w:rPr>
            </w:pPr>
            <w:r>
              <w:rPr>
                <w:noProof/>
              </w:rPr>
              <w:pict>
                <v:shape id="Text Box 69" o:spid="_x0000_s4668" type="#_x0000_t202" style="position:absolute;left:0;text-align:left;margin-left:3.9pt;margin-top:29.15pt;width:53.35pt;height:13.85pt;z-index:251673600;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" filled="f" stroked="f" strokeweight=".5pt">
                  <v:path arrowok="t"/>
                  <v:textbox inset="0,0,0,0">
                    <w:txbxContent>
                      <w:p w:rsidR="0028363F" w:rsidRPr="00897D7F" w:rsidRDefault="0028363F" w:rsidP="00736B55">
                        <w:pPr>
                          <w:jc w:val="center"/>
                          <w:rPr>
                            <w:spacing w:val="-10"/>
                            <w:szCs w:val="22"/>
                          </w:rPr>
                        </w:pPr>
                        <w:r w:rsidRPr="00897D7F">
                          <w:rPr>
                            <w:spacing w:val="-10"/>
                            <w:szCs w:val="22"/>
                          </w:rPr>
                          <w:t xml:space="preserve">5 </w:t>
                        </w:r>
                        <w:r>
                          <w:rPr>
                            <w:spacing w:val="-10"/>
                            <w:szCs w:val="22"/>
                            <w:lang w:val="bg-BG"/>
                          </w:rPr>
                          <w:t>сек</w:t>
                        </w:r>
                      </w:p>
                    </w:txbxContent>
                  </v:textbox>
                </v:shape>
              </w:pict>
            </w:r>
            <w:r w:rsidRPr="008526CB">
              <w:rPr>
                <w:b/>
                <w:noProof/>
                <w:color w:val="000000"/>
                <w:szCs w:val="22"/>
                <w:lang w:val="bg-BG" w:eastAsia="bg-BG"/>
              </w:rPr>
              <w:pict>
                <v:shape id="_x0000_i1104" type="#_x0000_t75" style="width:41.25pt;height:45.75pt;visibility:visible">
                  <v:imagedata r:id="rId131" o:title=""/>
                </v:shape>
              </w:pict>
            </w:r>
          </w:p>
        </w:tc>
        <w:tc>
          <w:tcPr>
            <w:tcW w:w="4387" w:type="dxa"/>
            <w:vMerge/>
            <w:tcBorders>
              <w:left w:val="nil"/>
              <w:bottom w:val="nil"/>
              <w:right w:val="nil"/>
            </w:tcBorders>
          </w:tcPr>
          <w:p w:rsidR="00736B55" w:rsidRPr="008526CB" w:rsidRDefault="00736B55" w:rsidP="00B62AC8">
            <w:pPr>
              <w:tabs>
                <w:tab w:val="clear" w:pos="567"/>
              </w:tabs>
              <w:spacing w:before="120" w:line="240" w:lineRule="auto"/>
              <w:rPr>
                <w:rFonts w:ascii="Arial" w:hAnsi="Arial"/>
                <w:noProof/>
                <w:lang w:val="bg-BG"/>
              </w:rPr>
            </w:pPr>
          </w:p>
        </w:tc>
      </w:tr>
      <w:tr w:rsidR="00736B55" w:rsidRPr="008526CB" w:rsidTr="00B62AC8">
        <w:trPr>
          <w:cantSplit/>
          <w:trHeight w:val="980"/>
        </w:trPr>
        <w:tc>
          <w:tcPr>
            <w:tcW w:w="4685" w:type="dxa"/>
            <w:gridSpan w:val="3"/>
            <w:tcBorders>
              <w:top w:val="nil"/>
              <w:left w:val="nil"/>
              <w:right w:val="nil"/>
            </w:tcBorders>
          </w:tcPr>
          <w:p w:rsidR="00736B55" w:rsidRPr="008526CB" w:rsidRDefault="00736B55" w:rsidP="00B62AC8">
            <w:pPr>
              <w:keepNext/>
              <w:tabs>
                <w:tab w:val="clear" w:pos="567"/>
              </w:tabs>
              <w:spacing w:before="120" w:line="240" w:lineRule="auto"/>
              <w:rPr>
                <w:bCs/>
                <w:lang w:val="bg-BG"/>
              </w:rPr>
            </w:pPr>
            <w:r w:rsidRPr="008526CB">
              <w:rPr>
                <w:b/>
                <w:color w:val="000000"/>
                <w:lang w:val="bg-BG"/>
              </w:rPr>
              <w:t>Не</w:t>
            </w:r>
            <w:r w:rsidRPr="008526CB">
              <w:rPr>
                <w:color w:val="000000"/>
                <w:lang w:val="bg-BG"/>
              </w:rPr>
              <w:t xml:space="preserve"> се опитвайте да инжектирате Вашия инсулин чрез въртене на дозаторното копче. По този начин (чрез въртене на дозаторното копче)</w:t>
            </w:r>
            <w:r w:rsidRPr="008526CB">
              <w:rPr>
                <w:b/>
                <w:color w:val="000000"/>
                <w:lang w:val="bg-BG"/>
              </w:rPr>
              <w:t xml:space="preserve"> НЯМА</w:t>
            </w:r>
            <w:r w:rsidRPr="008526CB">
              <w:rPr>
                <w:color w:val="000000"/>
                <w:lang w:val="bg-BG"/>
              </w:rPr>
              <w:t xml:space="preserve"> да можете да инжектирате инсулиновата доза</w:t>
            </w:r>
            <w:r w:rsidRPr="008526CB">
              <w:rPr>
                <w:bCs/>
                <w:lang w:val="bg-BG"/>
              </w:rPr>
              <w:t>.</w:t>
            </w:r>
          </w:p>
          <w:p w:rsidR="00736B55" w:rsidRPr="008526CB" w:rsidRDefault="00736B55" w:rsidP="00B62AC8">
            <w:pPr>
              <w:keepNext/>
              <w:tabs>
                <w:tab w:val="clear" w:pos="567"/>
              </w:tabs>
              <w:spacing w:before="120" w:line="240" w:lineRule="auto"/>
              <w:rPr>
                <w:lang w:val="bg-BG"/>
              </w:rPr>
            </w:pPr>
          </w:p>
        </w:tc>
        <w:tc>
          <w:tcPr>
            <w:tcW w:w="4387" w:type="dxa"/>
            <w:vMerge/>
            <w:tcBorders>
              <w:top w:val="nil"/>
              <w:left w:val="nil"/>
              <w:right w:val="nil"/>
            </w:tcBorders>
          </w:tcPr>
          <w:p w:rsidR="00736B55" w:rsidRPr="008526CB" w:rsidRDefault="00736B55" w:rsidP="00B62AC8">
            <w:pPr>
              <w:tabs>
                <w:tab w:val="clear" w:pos="567"/>
              </w:tabs>
              <w:spacing w:before="120" w:line="240" w:lineRule="auto"/>
              <w:rPr>
                <w:rFonts w:ascii="Arial" w:hAnsi="Arial"/>
                <w:noProof/>
                <w:lang w:val="bg-BG"/>
              </w:rPr>
            </w:pPr>
          </w:p>
        </w:tc>
      </w:tr>
      <w:tr w:rsidR="00736B55" w:rsidRPr="008526CB" w:rsidTr="00B62AC8">
        <w:trPr>
          <w:trHeight w:val="850"/>
        </w:trPr>
        <w:tc>
          <w:tcPr>
            <w:tcW w:w="4549" w:type="dxa"/>
            <w:gridSpan w:val="2"/>
            <w:tcBorders>
              <w:left w:val="nil"/>
              <w:right w:val="nil"/>
            </w:tcBorders>
          </w:tcPr>
          <w:p w:rsidR="00736B55" w:rsidRPr="008526CB" w:rsidRDefault="00736B55" w:rsidP="00B62AC8">
            <w:pPr>
              <w:tabs>
                <w:tab w:val="clear" w:pos="567"/>
              </w:tabs>
              <w:spacing w:before="120" w:line="240" w:lineRule="auto"/>
              <w:rPr>
                <w:bCs/>
                <w:lang w:val="bg-BG"/>
              </w:rPr>
            </w:pPr>
            <w:r w:rsidRPr="008526CB">
              <w:rPr>
                <w:b/>
                <w:szCs w:val="22"/>
                <w:lang w:val="bg-BG"/>
              </w:rPr>
              <w:t>Стъпка </w:t>
            </w:r>
            <w:r w:rsidRPr="008526CB">
              <w:rPr>
                <w:b/>
                <w:bCs/>
                <w:lang w:val="bg-BG"/>
              </w:rPr>
              <w:t>11:</w:t>
            </w:r>
          </w:p>
          <w:p w:rsidR="00736B55" w:rsidRPr="008526CB" w:rsidRDefault="00736B55" w:rsidP="00B62AC8">
            <w:pPr>
              <w:tabs>
                <w:tab w:val="clear" w:pos="567"/>
                <w:tab w:val="left" w:pos="360"/>
              </w:tabs>
              <w:spacing w:after="120" w:line="240" w:lineRule="auto"/>
              <w:ind w:left="360" w:hanging="360"/>
              <w:rPr>
                <w:color w:val="000000"/>
                <w:szCs w:val="22"/>
                <w:lang w:val="bg-BG"/>
              </w:rPr>
            </w:pPr>
            <w:r w:rsidRPr="008526CB">
              <w:rPr>
                <w:color w:val="000000"/>
                <w:szCs w:val="22"/>
                <w:lang w:val="bg-BG"/>
              </w:rPr>
              <w:t>•</w:t>
            </w:r>
            <w:r w:rsidRPr="008526CB">
              <w:rPr>
                <w:color w:val="000000"/>
                <w:szCs w:val="22"/>
                <w:lang w:val="bg-BG"/>
              </w:rPr>
              <w:tab/>
            </w:r>
            <w:r w:rsidRPr="008526CB">
              <w:rPr>
                <w:bCs/>
                <w:color w:val="000000"/>
                <w:szCs w:val="22"/>
                <w:lang w:val="bg-BG"/>
              </w:rPr>
              <w:t>Извадете иглата от кожата</w:t>
            </w:r>
            <w:r w:rsidRPr="008526CB">
              <w:rPr>
                <w:color w:val="000000"/>
                <w:szCs w:val="22"/>
                <w:lang w:val="bg-BG"/>
              </w:rPr>
              <w:t>.</w:t>
            </w:r>
          </w:p>
          <w:p w:rsidR="00736B55" w:rsidRPr="008526CB" w:rsidRDefault="00736B55" w:rsidP="00B62AC8">
            <w:pPr>
              <w:tabs>
                <w:tab w:val="clear" w:pos="567"/>
                <w:tab w:val="left" w:pos="360"/>
              </w:tabs>
              <w:spacing w:after="120" w:line="240" w:lineRule="auto"/>
              <w:ind w:left="720" w:hanging="360"/>
              <w:rPr>
                <w:color w:val="000000"/>
                <w:szCs w:val="22"/>
                <w:lang w:val="bg-BG"/>
              </w:rPr>
            </w:pPr>
            <w:r w:rsidRPr="008526CB">
              <w:rPr>
                <w:color w:val="000000"/>
                <w:szCs w:val="22"/>
                <w:lang w:val="bg-BG"/>
              </w:rPr>
              <w:t>–</w:t>
            </w:r>
            <w:r w:rsidRPr="008526CB">
              <w:rPr>
                <w:color w:val="000000"/>
                <w:szCs w:val="22"/>
                <w:lang w:val="bg-BG"/>
              </w:rPr>
              <w:tab/>
              <w:t>Наличието на капка инсулин на върха на иглата е нормално. Това няма да повлияе на Вашата доза.</w:t>
            </w:r>
          </w:p>
          <w:p w:rsidR="00736B55" w:rsidRPr="008526CB" w:rsidRDefault="00736B55" w:rsidP="00B62AC8">
            <w:pPr>
              <w:tabs>
                <w:tab w:val="clear" w:pos="567"/>
                <w:tab w:val="left" w:pos="360"/>
              </w:tabs>
              <w:spacing w:after="120" w:line="240" w:lineRule="auto"/>
              <w:ind w:left="360" w:hanging="360"/>
              <w:rPr>
                <w:color w:val="000000"/>
                <w:szCs w:val="22"/>
                <w:lang w:val="bg-BG"/>
              </w:rPr>
            </w:pPr>
            <w:r w:rsidRPr="008526CB">
              <w:rPr>
                <w:color w:val="000000"/>
                <w:szCs w:val="22"/>
                <w:lang w:val="bg-BG"/>
              </w:rPr>
              <w:t>•</w:t>
            </w:r>
            <w:r w:rsidRPr="008526CB">
              <w:rPr>
                <w:color w:val="000000"/>
                <w:szCs w:val="22"/>
                <w:lang w:val="bg-BG"/>
              </w:rPr>
              <w:tab/>
              <w:t>Проверете цифрата в дозаторното прозорче.</w:t>
            </w:r>
          </w:p>
          <w:p w:rsidR="00736B55" w:rsidRPr="008526CB" w:rsidRDefault="00736B55" w:rsidP="00B62AC8">
            <w:pPr>
              <w:tabs>
                <w:tab w:val="clear" w:pos="567"/>
                <w:tab w:val="left" w:pos="360"/>
              </w:tabs>
              <w:spacing w:after="120" w:line="240" w:lineRule="auto"/>
              <w:ind w:left="720" w:hanging="360"/>
              <w:rPr>
                <w:color w:val="000000"/>
                <w:szCs w:val="22"/>
                <w:lang w:val="bg-BG"/>
              </w:rPr>
            </w:pPr>
            <w:r w:rsidRPr="008526CB">
              <w:rPr>
                <w:color w:val="000000"/>
                <w:szCs w:val="22"/>
                <w:lang w:val="bg-BG"/>
              </w:rPr>
              <w:t>–</w:t>
            </w:r>
            <w:r w:rsidRPr="008526CB">
              <w:rPr>
                <w:color w:val="000000"/>
                <w:szCs w:val="22"/>
                <w:lang w:val="bg-BG"/>
              </w:rPr>
              <w:tab/>
              <w:t>Ако виждате „0“ в дозаторното прозорче, Вие сте получили цялото количество, което сте избрали.</w:t>
            </w:r>
          </w:p>
          <w:p w:rsidR="00736B55" w:rsidRPr="008526CB" w:rsidRDefault="00736B55" w:rsidP="00B62AC8">
            <w:pPr>
              <w:tabs>
                <w:tab w:val="clear" w:pos="567"/>
                <w:tab w:val="left" w:pos="360"/>
              </w:tabs>
              <w:spacing w:after="120" w:line="240" w:lineRule="auto"/>
              <w:ind w:left="720" w:hanging="360"/>
              <w:rPr>
                <w:color w:val="000000"/>
                <w:szCs w:val="22"/>
                <w:lang w:val="bg-BG"/>
              </w:rPr>
            </w:pPr>
            <w:r w:rsidRPr="008526CB">
              <w:rPr>
                <w:color w:val="000000"/>
                <w:szCs w:val="22"/>
                <w:lang w:val="bg-BG"/>
              </w:rPr>
              <w:t>–</w:t>
            </w:r>
            <w:r w:rsidRPr="008526CB">
              <w:rPr>
                <w:color w:val="000000"/>
                <w:szCs w:val="22"/>
                <w:lang w:val="bg-BG"/>
              </w:rPr>
              <w:tab/>
              <w:t>Ако не виждате „0“ в дозаторното прозорче, не набирайте повторно. Въведете иглата във Вашата кожа и завършете Вашата инжекция.</w:t>
            </w:r>
          </w:p>
          <w:p w:rsidR="00736B55" w:rsidRPr="008526CB" w:rsidRDefault="00736B55" w:rsidP="00B62AC8">
            <w:pPr>
              <w:tabs>
                <w:tab w:val="clear" w:pos="567"/>
                <w:tab w:val="left" w:pos="360"/>
              </w:tabs>
              <w:spacing w:after="120" w:line="240" w:lineRule="auto"/>
              <w:ind w:left="720" w:hanging="360"/>
              <w:rPr>
                <w:color w:val="000000"/>
                <w:szCs w:val="22"/>
                <w:lang w:val="bg-BG"/>
              </w:rPr>
            </w:pPr>
            <w:r w:rsidRPr="008526CB">
              <w:rPr>
                <w:color w:val="000000"/>
                <w:szCs w:val="22"/>
                <w:lang w:val="bg-BG"/>
              </w:rPr>
              <w:t>–</w:t>
            </w:r>
            <w:r w:rsidRPr="008526CB">
              <w:rPr>
                <w:color w:val="000000"/>
                <w:szCs w:val="22"/>
                <w:lang w:val="bg-BG"/>
              </w:rPr>
              <w:tab/>
              <w:t xml:space="preserve">Ако </w:t>
            </w:r>
            <w:r w:rsidRPr="008526CB">
              <w:rPr>
                <w:b/>
                <w:color w:val="000000"/>
                <w:szCs w:val="22"/>
                <w:lang w:val="bg-BG"/>
              </w:rPr>
              <w:t>продължавате</w:t>
            </w:r>
            <w:r w:rsidRPr="008526CB">
              <w:rPr>
                <w:color w:val="000000"/>
                <w:szCs w:val="22"/>
                <w:lang w:val="bg-BG"/>
              </w:rPr>
              <w:t xml:space="preserve"> да смятате, че не сте получили цялото количество, което сте избрали за своята инжекция, </w:t>
            </w:r>
            <w:r w:rsidRPr="008526CB">
              <w:rPr>
                <w:b/>
                <w:color w:val="000000"/>
                <w:szCs w:val="22"/>
                <w:lang w:val="bg-BG"/>
              </w:rPr>
              <w:t>не започвайте отново или не повтаряйте тази инжекция</w:t>
            </w:r>
            <w:r w:rsidRPr="008526CB">
              <w:rPr>
                <w:color w:val="000000"/>
                <w:szCs w:val="22"/>
                <w:lang w:val="bg-BG"/>
              </w:rPr>
              <w:t>. Контролирайте кръвната си захар съгласно указанията на Вашия медицински специалист.</w:t>
            </w:r>
          </w:p>
          <w:p w:rsidR="00736B55" w:rsidRPr="008526CB" w:rsidRDefault="00736B55" w:rsidP="00B62AC8">
            <w:pPr>
              <w:tabs>
                <w:tab w:val="clear" w:pos="567"/>
                <w:tab w:val="left" w:pos="360"/>
              </w:tabs>
              <w:spacing w:after="120" w:line="240" w:lineRule="auto"/>
              <w:ind w:left="720" w:hanging="360"/>
              <w:rPr>
                <w:color w:val="000000"/>
                <w:szCs w:val="22"/>
                <w:highlight w:val="yellow"/>
                <w:lang w:val="bg-BG"/>
              </w:rPr>
            </w:pPr>
            <w:r w:rsidRPr="008526CB">
              <w:rPr>
                <w:color w:val="000000"/>
                <w:szCs w:val="22"/>
                <w:lang w:val="bg-BG"/>
              </w:rPr>
              <w:t>–</w:t>
            </w:r>
            <w:r w:rsidRPr="008526CB">
              <w:rPr>
                <w:color w:val="000000"/>
                <w:szCs w:val="22"/>
                <w:lang w:val="bg-BG"/>
              </w:rPr>
              <w:tab/>
              <w:t>Ако обикновено трябва да направите 2 инжекции за пълната си доза, убедете се, че сте направили втората си инжекция.</w:t>
            </w:r>
          </w:p>
          <w:p w:rsidR="00736B55" w:rsidRPr="008526CB" w:rsidRDefault="00736B55" w:rsidP="00B62AC8">
            <w:pPr>
              <w:spacing w:before="40" w:after="120" w:line="240" w:lineRule="auto"/>
              <w:rPr>
                <w:bCs/>
                <w:color w:val="000000"/>
                <w:lang w:val="bg-BG"/>
              </w:rPr>
            </w:pPr>
            <w:r w:rsidRPr="008526CB">
              <w:rPr>
                <w:lang w:val="bg-BG"/>
              </w:rPr>
              <w:t>Буталото се придвижва само по малко с всяка инжекция и Вие може да не забележите, че то се движи.</w:t>
            </w:r>
          </w:p>
          <w:p w:rsidR="00736B55" w:rsidRPr="008526CB" w:rsidRDefault="00736B55" w:rsidP="00B62AC8">
            <w:pPr>
              <w:spacing w:before="40" w:after="120" w:line="240" w:lineRule="auto"/>
              <w:rPr>
                <w:lang w:val="bg-BG"/>
              </w:rPr>
            </w:pPr>
            <w:r w:rsidRPr="008526CB">
              <w:rPr>
                <w:bCs/>
                <w:color w:val="000000"/>
                <w:lang w:val="bg-BG"/>
              </w:rPr>
              <w:t xml:space="preserve">Ако видите кръв след като сте извадили иглата от кожата си, притиснете мястото на инжектиране леко с парче марля или тампон. </w:t>
            </w:r>
            <w:r w:rsidRPr="008526CB">
              <w:rPr>
                <w:b/>
                <w:bCs/>
                <w:color w:val="000000"/>
                <w:lang w:val="bg-BG"/>
              </w:rPr>
              <w:t>Не</w:t>
            </w:r>
            <w:r w:rsidRPr="008526CB">
              <w:rPr>
                <w:bCs/>
                <w:color w:val="000000"/>
                <w:lang w:val="bg-BG"/>
              </w:rPr>
              <w:t xml:space="preserve"> разтривайте мястото</w:t>
            </w:r>
            <w:r w:rsidRPr="008526CB">
              <w:rPr>
                <w:lang w:val="bg-BG"/>
              </w:rPr>
              <w:t>.</w:t>
            </w:r>
          </w:p>
          <w:p w:rsidR="00736B55" w:rsidRPr="008526CB" w:rsidRDefault="00736B55" w:rsidP="00B62AC8">
            <w:pPr>
              <w:tabs>
                <w:tab w:val="clear" w:pos="567"/>
              </w:tabs>
              <w:spacing w:before="120" w:line="240" w:lineRule="auto"/>
              <w:rPr>
                <w:rFonts w:ascii="Arial" w:hAnsi="Arial"/>
                <w:lang w:val="bg-BG"/>
              </w:rPr>
            </w:pPr>
          </w:p>
        </w:tc>
        <w:tc>
          <w:tcPr>
            <w:tcW w:w="4523" w:type="dxa"/>
            <w:gridSpan w:val="2"/>
            <w:tcBorders>
              <w:left w:val="nil"/>
              <w:right w:val="nil"/>
            </w:tcBorders>
          </w:tcPr>
          <w:p w:rsidR="00736B55" w:rsidRPr="008526CB" w:rsidRDefault="00736B55" w:rsidP="00B62AC8">
            <w:pPr>
              <w:tabs>
                <w:tab w:val="clear" w:pos="567"/>
              </w:tabs>
              <w:spacing w:before="120" w:after="120" w:line="240" w:lineRule="auto"/>
              <w:jc w:val="center"/>
              <w:rPr>
                <w:rFonts w:ascii="Arial" w:hAnsi="Arial"/>
                <w:lang w:val="bg-BG"/>
              </w:rPr>
            </w:pPr>
            <w:r w:rsidRPr="008526CB">
              <w:rPr>
                <w:rFonts w:ascii="Arial" w:hAnsi="Arial"/>
                <w:noProof/>
                <w:lang w:val="bg-BG" w:eastAsia="bg-BG"/>
              </w:rPr>
              <w:pict>
                <v:shape id="_x0000_i1105" type="#_x0000_t75" style="width:102pt;height:69.75pt;visibility:visible">
                  <v:imagedata r:id="rId132" o:title=""/>
                </v:shape>
              </w:pict>
            </w:r>
          </w:p>
        </w:tc>
      </w:tr>
    </w:tbl>
    <w:p w:rsidR="00736B55" w:rsidRPr="008526CB" w:rsidRDefault="00736B55" w:rsidP="00736B55">
      <w:pPr>
        <w:tabs>
          <w:tab w:val="clear" w:pos="567"/>
        </w:tabs>
        <w:spacing w:after="120" w:line="240" w:lineRule="auto"/>
        <w:rPr>
          <w:rFonts w:ascii="Arial" w:hAnsi="Arial" w:cs="Arial"/>
          <w:lang w:val="bg-BG"/>
        </w:rPr>
      </w:pPr>
    </w:p>
    <w:p w:rsidR="00736B55" w:rsidRPr="008526CB" w:rsidRDefault="00736B55" w:rsidP="00736B55">
      <w:pPr>
        <w:shd w:val="clear" w:color="auto" w:fill="BFBFBF"/>
        <w:tabs>
          <w:tab w:val="clear" w:pos="567"/>
        </w:tabs>
        <w:spacing w:before="120" w:line="240" w:lineRule="auto"/>
        <w:rPr>
          <w:b/>
          <w:bCs/>
          <w:snapToGrid w:val="0"/>
          <w:color w:val="000000"/>
          <w:szCs w:val="22"/>
          <w:lang w:val="bg-BG"/>
        </w:rPr>
      </w:pPr>
      <w:r w:rsidRPr="008526CB">
        <w:rPr>
          <w:b/>
          <w:bCs/>
          <w:snapToGrid w:val="0"/>
          <w:color w:val="000000"/>
          <w:szCs w:val="22"/>
          <w:lang w:val="bg-BG"/>
        </w:rPr>
        <w:t>След Вашата инжекция</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401"/>
        <w:gridCol w:w="4886"/>
      </w:tblGrid>
      <w:tr w:rsidR="00736B55" w:rsidRPr="008526CB" w:rsidTr="00B62AC8">
        <w:trPr>
          <w:cantSplit/>
        </w:trPr>
        <w:tc>
          <w:tcPr>
            <w:tcW w:w="5508" w:type="dxa"/>
            <w:tcBorders>
              <w:top w:val="nil"/>
              <w:left w:val="nil"/>
              <w:right w:val="nil"/>
            </w:tcBorders>
          </w:tcPr>
          <w:p w:rsidR="00736B55" w:rsidRPr="008526CB" w:rsidRDefault="00736B55" w:rsidP="00B62AC8">
            <w:pPr>
              <w:keepNext/>
              <w:tabs>
                <w:tab w:val="clear" w:pos="567"/>
              </w:tabs>
              <w:spacing w:before="120" w:line="240" w:lineRule="auto"/>
              <w:rPr>
                <w:b/>
                <w:lang w:val="bg-BG"/>
              </w:rPr>
            </w:pPr>
            <w:r w:rsidRPr="008526CB">
              <w:rPr>
                <w:b/>
                <w:szCs w:val="22"/>
                <w:lang w:val="bg-BG"/>
              </w:rPr>
              <w:t>Стъпка </w:t>
            </w:r>
            <w:r w:rsidRPr="008526CB">
              <w:rPr>
                <w:b/>
                <w:lang w:val="bg-BG"/>
              </w:rPr>
              <w:t>12:</w:t>
            </w:r>
          </w:p>
          <w:p w:rsidR="00736B55" w:rsidRPr="008526CB" w:rsidRDefault="00736B55" w:rsidP="00B62AC8">
            <w:pPr>
              <w:keepNext/>
              <w:tabs>
                <w:tab w:val="clear" w:pos="567"/>
                <w:tab w:val="left" w:pos="360"/>
              </w:tabs>
              <w:spacing w:after="120" w:line="240" w:lineRule="auto"/>
              <w:ind w:left="360" w:hanging="360"/>
              <w:rPr>
                <w:color w:val="000000"/>
                <w:szCs w:val="22"/>
                <w:lang w:val="bg-BG"/>
              </w:rPr>
            </w:pPr>
            <w:r w:rsidRPr="008526CB">
              <w:rPr>
                <w:color w:val="000000"/>
                <w:szCs w:val="22"/>
                <w:lang w:val="bg-BG"/>
              </w:rPr>
              <w:t>•</w:t>
            </w:r>
            <w:r w:rsidRPr="008526CB">
              <w:rPr>
                <w:color w:val="000000"/>
                <w:szCs w:val="22"/>
                <w:lang w:val="bg-BG"/>
              </w:rPr>
              <w:tab/>
            </w:r>
            <w:r w:rsidRPr="008526CB">
              <w:rPr>
                <w:bCs/>
                <w:color w:val="000000"/>
                <w:szCs w:val="22"/>
                <w:lang w:val="bg-BG"/>
              </w:rPr>
              <w:t>Внимателно поставете обратно външната капачка на иглата</w:t>
            </w:r>
            <w:r w:rsidRPr="008526CB">
              <w:rPr>
                <w:color w:val="000000"/>
                <w:szCs w:val="22"/>
                <w:lang w:val="bg-BG"/>
              </w:rPr>
              <w:t>.</w:t>
            </w:r>
          </w:p>
        </w:tc>
        <w:tc>
          <w:tcPr>
            <w:tcW w:w="5400" w:type="dxa"/>
            <w:tcBorders>
              <w:top w:val="nil"/>
              <w:left w:val="nil"/>
              <w:right w:val="nil"/>
            </w:tcBorders>
          </w:tcPr>
          <w:p w:rsidR="00736B55" w:rsidRPr="008526CB" w:rsidRDefault="00736B55" w:rsidP="00B62AC8">
            <w:pPr>
              <w:keepNext/>
              <w:tabs>
                <w:tab w:val="clear" w:pos="567"/>
              </w:tabs>
              <w:spacing w:before="120" w:after="120" w:line="240" w:lineRule="auto"/>
              <w:jc w:val="center"/>
              <w:rPr>
                <w:lang w:val="bg-BG"/>
              </w:rPr>
            </w:pPr>
            <w:r w:rsidRPr="008526CB">
              <w:rPr>
                <w:noProof/>
                <w:lang w:val="bg-BG" w:eastAsia="bg-BG"/>
              </w:rPr>
              <w:pict>
                <v:shape id="_x0000_i1106" type="#_x0000_t75" style="width:104.25pt;height:1in;visibility:visible">
                  <v:imagedata r:id="rId133" o:title=""/>
                </v:shape>
              </w:pict>
            </w:r>
          </w:p>
        </w:tc>
      </w:tr>
      <w:tr w:rsidR="00736B55" w:rsidRPr="008526CB" w:rsidTr="00B62AC8">
        <w:trPr>
          <w:cantSplit/>
        </w:trPr>
        <w:tc>
          <w:tcPr>
            <w:tcW w:w="5508" w:type="dxa"/>
            <w:tcBorders>
              <w:left w:val="nil"/>
              <w:right w:val="nil"/>
            </w:tcBorders>
          </w:tcPr>
          <w:p w:rsidR="00736B55" w:rsidRPr="008526CB" w:rsidRDefault="00736B55" w:rsidP="00B62AC8">
            <w:pPr>
              <w:tabs>
                <w:tab w:val="clear" w:pos="567"/>
              </w:tabs>
              <w:spacing w:before="120" w:line="240" w:lineRule="auto"/>
              <w:rPr>
                <w:b/>
                <w:lang w:val="bg-BG"/>
              </w:rPr>
            </w:pPr>
            <w:r w:rsidRPr="008526CB">
              <w:rPr>
                <w:b/>
                <w:szCs w:val="22"/>
                <w:lang w:val="bg-BG"/>
              </w:rPr>
              <w:t>Стъпка </w:t>
            </w:r>
            <w:r w:rsidRPr="008526CB">
              <w:rPr>
                <w:b/>
                <w:lang w:val="bg-BG"/>
              </w:rPr>
              <w:t>13:</w:t>
            </w:r>
          </w:p>
          <w:p w:rsidR="00736B55" w:rsidRPr="008526CB" w:rsidRDefault="00736B55" w:rsidP="00B62AC8">
            <w:pPr>
              <w:tabs>
                <w:tab w:val="clear" w:pos="567"/>
                <w:tab w:val="left" w:pos="360"/>
              </w:tabs>
              <w:spacing w:after="120" w:line="240" w:lineRule="auto"/>
              <w:ind w:left="360" w:hanging="360"/>
              <w:rPr>
                <w:color w:val="000000"/>
                <w:szCs w:val="22"/>
                <w:lang w:val="bg-BG"/>
              </w:rPr>
            </w:pPr>
            <w:r w:rsidRPr="008526CB">
              <w:rPr>
                <w:color w:val="000000"/>
                <w:szCs w:val="22"/>
                <w:lang w:val="bg-BG"/>
              </w:rPr>
              <w:t>•</w:t>
            </w:r>
            <w:r w:rsidRPr="008526CB">
              <w:rPr>
                <w:color w:val="000000"/>
                <w:szCs w:val="22"/>
                <w:lang w:val="bg-BG"/>
              </w:rPr>
              <w:tab/>
            </w:r>
            <w:r w:rsidRPr="008526CB">
              <w:rPr>
                <w:bCs/>
                <w:color w:val="000000"/>
                <w:szCs w:val="22"/>
                <w:lang w:val="bg-BG"/>
              </w:rPr>
              <w:t>Отвийте иглата с капачката и я изхвърлете, както е описано по</w:t>
            </w:r>
            <w:r w:rsidRPr="008526CB">
              <w:rPr>
                <w:bCs/>
                <w:color w:val="000000"/>
                <w:szCs w:val="22"/>
                <w:lang w:val="bg-BG"/>
              </w:rPr>
              <w:noBreakHyphen/>
              <w:t xml:space="preserve">долу (вижте, точка </w:t>
            </w:r>
            <w:r w:rsidRPr="008526CB">
              <w:rPr>
                <w:b/>
                <w:bCs/>
                <w:color w:val="000000"/>
                <w:szCs w:val="22"/>
                <w:lang w:val="bg-BG"/>
              </w:rPr>
              <w:t>Изхвърляне на писалките и иглите</w:t>
            </w:r>
            <w:r w:rsidRPr="008526CB">
              <w:rPr>
                <w:color w:val="000000"/>
                <w:szCs w:val="22"/>
                <w:lang w:val="bg-BG"/>
              </w:rPr>
              <w:t>).</w:t>
            </w:r>
          </w:p>
          <w:p w:rsidR="00736B55" w:rsidRPr="008526CB" w:rsidRDefault="00736B55" w:rsidP="00B62AC8">
            <w:pPr>
              <w:tabs>
                <w:tab w:val="clear" w:pos="567"/>
                <w:tab w:val="left" w:pos="360"/>
              </w:tabs>
              <w:spacing w:after="120" w:line="240" w:lineRule="auto"/>
              <w:ind w:left="360" w:hanging="360"/>
              <w:rPr>
                <w:color w:val="000000"/>
                <w:szCs w:val="22"/>
                <w:lang w:val="bg-BG"/>
              </w:rPr>
            </w:pPr>
            <w:r w:rsidRPr="008526CB">
              <w:rPr>
                <w:color w:val="000000"/>
                <w:szCs w:val="22"/>
                <w:lang w:val="bg-BG"/>
              </w:rPr>
              <w:t>•</w:t>
            </w:r>
            <w:r w:rsidRPr="008526CB">
              <w:rPr>
                <w:color w:val="000000"/>
                <w:szCs w:val="22"/>
                <w:lang w:val="bg-BG"/>
              </w:rPr>
              <w:tab/>
            </w:r>
            <w:r w:rsidRPr="008526CB">
              <w:rPr>
                <w:bCs/>
                <w:color w:val="000000"/>
                <w:szCs w:val="22"/>
                <w:lang w:val="bg-BG"/>
              </w:rPr>
              <w:t>Не съхранявайте писалката с прикрепена игла, за да предотвратите изтичане на инсулин, запушване на иглата и навлизане на въздух в писалката</w:t>
            </w:r>
            <w:r w:rsidRPr="008526CB">
              <w:rPr>
                <w:color w:val="000000"/>
                <w:szCs w:val="22"/>
                <w:lang w:val="bg-BG"/>
              </w:rPr>
              <w:t>.</w:t>
            </w:r>
          </w:p>
        </w:tc>
        <w:tc>
          <w:tcPr>
            <w:tcW w:w="5400" w:type="dxa"/>
            <w:tcBorders>
              <w:left w:val="nil"/>
              <w:right w:val="nil"/>
            </w:tcBorders>
          </w:tcPr>
          <w:p w:rsidR="00736B55" w:rsidRPr="008526CB" w:rsidRDefault="00736B55" w:rsidP="00B62AC8">
            <w:pPr>
              <w:tabs>
                <w:tab w:val="clear" w:pos="567"/>
              </w:tabs>
              <w:spacing w:before="120" w:line="240" w:lineRule="auto"/>
              <w:jc w:val="center"/>
              <w:rPr>
                <w:rFonts w:ascii="Arial" w:hAnsi="Arial"/>
                <w:lang w:val="bg-BG"/>
              </w:rPr>
            </w:pPr>
            <w:r w:rsidRPr="008526CB">
              <w:rPr>
                <w:rFonts w:ascii="Arial" w:hAnsi="Arial"/>
                <w:noProof/>
                <w:lang w:val="bg-BG" w:eastAsia="bg-BG"/>
              </w:rPr>
              <w:pict>
                <v:shape id="_x0000_i1107" type="#_x0000_t75" style="width:105pt;height:84.75pt;visibility:visible">
                  <v:imagedata r:id="rId134" o:title=""/>
                </v:shape>
              </w:pict>
            </w:r>
          </w:p>
        </w:tc>
      </w:tr>
      <w:tr w:rsidR="00736B55" w:rsidRPr="008526CB" w:rsidTr="00B62AC8">
        <w:tc>
          <w:tcPr>
            <w:tcW w:w="5508" w:type="dxa"/>
            <w:tcBorders>
              <w:left w:val="nil"/>
              <w:right w:val="nil"/>
            </w:tcBorders>
          </w:tcPr>
          <w:p w:rsidR="00736B55" w:rsidRPr="008526CB" w:rsidRDefault="00736B55" w:rsidP="00B62AC8">
            <w:pPr>
              <w:tabs>
                <w:tab w:val="clear" w:pos="567"/>
              </w:tabs>
              <w:spacing w:before="120" w:line="240" w:lineRule="auto"/>
              <w:rPr>
                <w:b/>
                <w:lang w:val="bg-BG"/>
              </w:rPr>
            </w:pPr>
            <w:r w:rsidRPr="008526CB">
              <w:rPr>
                <w:b/>
                <w:szCs w:val="22"/>
                <w:lang w:val="bg-BG"/>
              </w:rPr>
              <w:t>Стъпка </w:t>
            </w:r>
            <w:r w:rsidRPr="008526CB">
              <w:rPr>
                <w:b/>
                <w:lang w:val="bg-BG"/>
              </w:rPr>
              <w:t>14:</w:t>
            </w:r>
          </w:p>
          <w:p w:rsidR="00736B55" w:rsidRPr="008526CB" w:rsidRDefault="00736B55" w:rsidP="00B62AC8">
            <w:pPr>
              <w:tabs>
                <w:tab w:val="clear" w:pos="567"/>
                <w:tab w:val="left" w:pos="360"/>
              </w:tabs>
              <w:spacing w:after="120" w:line="240" w:lineRule="auto"/>
              <w:ind w:left="360" w:hanging="360"/>
              <w:rPr>
                <w:color w:val="000000"/>
                <w:szCs w:val="22"/>
                <w:lang w:val="bg-BG"/>
              </w:rPr>
            </w:pPr>
            <w:r w:rsidRPr="008526CB">
              <w:rPr>
                <w:color w:val="000000"/>
                <w:szCs w:val="22"/>
                <w:lang w:val="bg-BG"/>
              </w:rPr>
              <w:t>•</w:t>
            </w:r>
            <w:r w:rsidRPr="008526CB">
              <w:rPr>
                <w:color w:val="000000"/>
                <w:szCs w:val="22"/>
                <w:lang w:val="bg-BG"/>
              </w:rPr>
              <w:tab/>
            </w:r>
            <w:r w:rsidRPr="008526CB">
              <w:rPr>
                <w:bCs/>
                <w:color w:val="000000"/>
                <w:szCs w:val="22"/>
                <w:lang w:val="bg-BG"/>
              </w:rPr>
              <w:t>Поставете обратно капачката на писалката като насочите клипса на капачката към индикатора на дозата и натиснете</w:t>
            </w:r>
            <w:r w:rsidRPr="008526CB">
              <w:rPr>
                <w:color w:val="000000"/>
                <w:szCs w:val="22"/>
                <w:lang w:val="bg-BG"/>
              </w:rPr>
              <w:t>.</w:t>
            </w:r>
          </w:p>
        </w:tc>
        <w:tc>
          <w:tcPr>
            <w:tcW w:w="5400" w:type="dxa"/>
            <w:tcBorders>
              <w:left w:val="nil"/>
              <w:right w:val="nil"/>
            </w:tcBorders>
          </w:tcPr>
          <w:p w:rsidR="00736B55" w:rsidRPr="008526CB" w:rsidRDefault="00736B55" w:rsidP="00B62AC8">
            <w:pPr>
              <w:tabs>
                <w:tab w:val="clear" w:pos="567"/>
              </w:tabs>
              <w:spacing w:before="120" w:after="120" w:line="240" w:lineRule="auto"/>
              <w:jc w:val="center"/>
              <w:rPr>
                <w:rFonts w:ascii="Arial" w:hAnsi="Arial"/>
                <w:lang w:val="bg-BG"/>
              </w:rPr>
            </w:pPr>
            <w:r w:rsidRPr="008526CB">
              <w:rPr>
                <w:rFonts w:ascii="Arial" w:hAnsi="Arial"/>
                <w:noProof/>
                <w:lang w:val="bg-BG" w:eastAsia="bg-BG"/>
              </w:rPr>
              <w:pict>
                <v:shape id="_x0000_i1108" type="#_x0000_t75" style="width:169.5pt;height:61.5pt;visibility:visible">
                  <v:imagedata r:id="rId135" o:title=""/>
                </v:shape>
              </w:pict>
            </w:r>
          </w:p>
        </w:tc>
      </w:tr>
    </w:tbl>
    <w:p w:rsidR="00736B55" w:rsidRPr="008526CB" w:rsidRDefault="00736B55" w:rsidP="00736B55">
      <w:pPr>
        <w:tabs>
          <w:tab w:val="clear" w:pos="567"/>
        </w:tabs>
        <w:spacing w:after="120" w:line="240" w:lineRule="auto"/>
        <w:rPr>
          <w:rFonts w:ascii="Arial" w:hAnsi="Arial" w:cs="Arial"/>
          <w:lang w:val="bg-BG"/>
        </w:rPr>
      </w:pPr>
    </w:p>
    <w:p w:rsidR="00736B55" w:rsidRPr="008526CB" w:rsidRDefault="00736B55" w:rsidP="00736B55">
      <w:pPr>
        <w:shd w:val="clear" w:color="auto" w:fill="BFBFBF"/>
        <w:tabs>
          <w:tab w:val="clear" w:pos="567"/>
        </w:tabs>
        <w:spacing w:before="120" w:line="240" w:lineRule="auto"/>
        <w:rPr>
          <w:b/>
          <w:bCs/>
          <w:snapToGrid w:val="0"/>
          <w:color w:val="000000"/>
          <w:szCs w:val="22"/>
          <w:lang w:val="bg-BG"/>
        </w:rPr>
      </w:pPr>
      <w:r w:rsidRPr="008526CB">
        <w:rPr>
          <w:b/>
          <w:bCs/>
          <w:snapToGrid w:val="0"/>
          <w:color w:val="000000"/>
          <w:szCs w:val="22"/>
          <w:lang w:val="bg-BG"/>
        </w:rPr>
        <w:t>Изхвърляне на писалките и иглите</w:t>
      </w:r>
    </w:p>
    <w:p w:rsidR="00736B55" w:rsidRPr="008526CB" w:rsidRDefault="00736B55" w:rsidP="00736B55">
      <w:pPr>
        <w:tabs>
          <w:tab w:val="clear" w:pos="567"/>
          <w:tab w:val="left" w:pos="360"/>
        </w:tabs>
        <w:spacing w:after="120" w:line="240" w:lineRule="auto"/>
        <w:ind w:left="360" w:hanging="360"/>
        <w:rPr>
          <w:color w:val="000000"/>
          <w:szCs w:val="22"/>
          <w:lang w:val="bg-BG"/>
        </w:rPr>
      </w:pPr>
      <w:r w:rsidRPr="008526CB">
        <w:rPr>
          <w:color w:val="000000"/>
          <w:szCs w:val="22"/>
          <w:lang w:val="bg-BG"/>
        </w:rPr>
        <w:t>•</w:t>
      </w:r>
      <w:r w:rsidRPr="008526CB">
        <w:rPr>
          <w:color w:val="000000"/>
          <w:szCs w:val="22"/>
          <w:lang w:val="bg-BG"/>
        </w:rPr>
        <w:tab/>
        <w:t>Поставете използваните игли в контейнер за остри предмети или в контейнер от твърда пластмаса с обезопасен капак.</w:t>
      </w:r>
    </w:p>
    <w:p w:rsidR="00736B55" w:rsidRPr="008526CB" w:rsidRDefault="00736B55" w:rsidP="00736B55">
      <w:pPr>
        <w:tabs>
          <w:tab w:val="clear" w:pos="567"/>
          <w:tab w:val="left" w:pos="360"/>
        </w:tabs>
        <w:spacing w:after="120" w:line="240" w:lineRule="auto"/>
        <w:ind w:left="360" w:hanging="360"/>
        <w:rPr>
          <w:color w:val="000000"/>
          <w:szCs w:val="22"/>
          <w:lang w:val="bg-BG"/>
        </w:rPr>
      </w:pPr>
      <w:r w:rsidRPr="008526CB">
        <w:rPr>
          <w:color w:val="000000"/>
          <w:szCs w:val="22"/>
          <w:lang w:val="bg-BG"/>
        </w:rPr>
        <w:t>•</w:t>
      </w:r>
      <w:r w:rsidRPr="008526CB">
        <w:rPr>
          <w:color w:val="000000"/>
          <w:szCs w:val="22"/>
          <w:lang w:val="bg-BG"/>
        </w:rPr>
        <w:tab/>
      </w:r>
      <w:r w:rsidRPr="008526CB">
        <w:rPr>
          <w:b/>
          <w:color w:val="000000"/>
          <w:szCs w:val="22"/>
          <w:lang w:val="bg-BG"/>
        </w:rPr>
        <w:t>Не</w:t>
      </w:r>
      <w:r w:rsidRPr="008526CB">
        <w:rPr>
          <w:color w:val="000000"/>
          <w:szCs w:val="22"/>
          <w:lang w:val="bg-BG"/>
        </w:rPr>
        <w:t xml:space="preserve"> рециклирайте напълнения контейнер за остри предмети.</w:t>
      </w:r>
    </w:p>
    <w:p w:rsidR="00736B55" w:rsidRPr="008526CB" w:rsidRDefault="00736B55" w:rsidP="00736B55">
      <w:pPr>
        <w:tabs>
          <w:tab w:val="clear" w:pos="567"/>
          <w:tab w:val="left" w:pos="360"/>
        </w:tabs>
        <w:spacing w:after="120" w:line="240" w:lineRule="auto"/>
        <w:ind w:left="360" w:hanging="360"/>
        <w:rPr>
          <w:color w:val="000000"/>
          <w:szCs w:val="22"/>
          <w:lang w:val="bg-BG"/>
        </w:rPr>
      </w:pPr>
      <w:r w:rsidRPr="008526CB">
        <w:rPr>
          <w:color w:val="000000"/>
          <w:szCs w:val="22"/>
          <w:lang w:val="bg-BG"/>
        </w:rPr>
        <w:t>•</w:t>
      </w:r>
      <w:r w:rsidRPr="008526CB">
        <w:rPr>
          <w:color w:val="000000"/>
          <w:szCs w:val="22"/>
          <w:lang w:val="bg-BG"/>
        </w:rPr>
        <w:tab/>
      </w:r>
      <w:r w:rsidRPr="008526CB">
        <w:rPr>
          <w:noProof/>
          <w:color w:val="000000"/>
          <w:szCs w:val="22"/>
          <w:lang w:val="bg-BG"/>
        </w:rPr>
        <w:t>Попитайте Вашия</w:t>
      </w:r>
      <w:r w:rsidRPr="008526CB">
        <w:rPr>
          <w:color w:val="000000"/>
          <w:szCs w:val="22"/>
          <w:lang w:val="bg-BG"/>
        </w:rPr>
        <w:t xml:space="preserve"> медицински специалист относно възможностите за правилно изхвърляне на писалките и контейнерите за остри предмети.</w:t>
      </w:r>
    </w:p>
    <w:p w:rsidR="00736B55" w:rsidRPr="008526CB" w:rsidRDefault="00736B55" w:rsidP="00736B55">
      <w:pPr>
        <w:tabs>
          <w:tab w:val="clear" w:pos="567"/>
          <w:tab w:val="left" w:pos="360"/>
        </w:tabs>
        <w:spacing w:after="120" w:line="240" w:lineRule="auto"/>
        <w:ind w:left="360" w:hanging="360"/>
        <w:rPr>
          <w:color w:val="000000"/>
          <w:szCs w:val="22"/>
          <w:lang w:val="bg-BG"/>
        </w:rPr>
      </w:pPr>
      <w:r w:rsidRPr="008526CB">
        <w:rPr>
          <w:color w:val="000000"/>
          <w:szCs w:val="22"/>
          <w:lang w:val="bg-BG"/>
        </w:rPr>
        <w:t>•</w:t>
      </w:r>
      <w:r w:rsidRPr="008526CB">
        <w:rPr>
          <w:color w:val="000000"/>
          <w:szCs w:val="22"/>
          <w:lang w:val="bg-BG"/>
        </w:rPr>
        <w:tab/>
        <w:t>Указанията относно работата с игли не са предназначени да заменят местните изисквания, изискванията на медицинските специалисти или на институциите.</w:t>
      </w:r>
    </w:p>
    <w:p w:rsidR="00736B55" w:rsidRPr="008526CB" w:rsidRDefault="00736B55" w:rsidP="00736B55">
      <w:pPr>
        <w:tabs>
          <w:tab w:val="clear" w:pos="567"/>
          <w:tab w:val="left" w:pos="360"/>
        </w:tabs>
        <w:spacing w:after="120" w:line="240" w:lineRule="auto"/>
        <w:ind w:left="360" w:hanging="360"/>
        <w:rPr>
          <w:color w:val="000000"/>
          <w:szCs w:val="22"/>
          <w:lang w:val="bg-BG"/>
        </w:rPr>
      </w:pPr>
    </w:p>
    <w:p w:rsidR="00736B55" w:rsidRPr="008526CB" w:rsidRDefault="00736B55" w:rsidP="00736B55">
      <w:pPr>
        <w:shd w:val="clear" w:color="auto" w:fill="BFBFBF"/>
        <w:tabs>
          <w:tab w:val="clear" w:pos="567"/>
        </w:tabs>
        <w:spacing w:before="120" w:line="240" w:lineRule="auto"/>
        <w:rPr>
          <w:b/>
          <w:bCs/>
          <w:snapToGrid w:val="0"/>
          <w:color w:val="000000"/>
          <w:szCs w:val="22"/>
          <w:lang w:val="bg-BG"/>
        </w:rPr>
      </w:pPr>
      <w:r w:rsidRPr="008526CB">
        <w:rPr>
          <w:b/>
          <w:bCs/>
          <w:snapToGrid w:val="0"/>
          <w:color w:val="000000"/>
          <w:szCs w:val="22"/>
          <w:lang w:val="bg-BG"/>
        </w:rPr>
        <w:t>Съхраняване на Вашата писалка</w:t>
      </w:r>
    </w:p>
    <w:p w:rsidR="00736B55" w:rsidRPr="008526CB" w:rsidRDefault="00736B55" w:rsidP="00736B55">
      <w:pPr>
        <w:keepNext/>
        <w:spacing w:line="240" w:lineRule="atLeast"/>
        <w:rPr>
          <w:b/>
          <w:lang w:val="bg-BG"/>
        </w:rPr>
      </w:pPr>
      <w:r w:rsidRPr="008526CB">
        <w:rPr>
          <w:b/>
          <w:lang w:val="bg-BG"/>
        </w:rPr>
        <w:t>Неизползвани писалки</w:t>
      </w:r>
    </w:p>
    <w:p w:rsidR="00736B55" w:rsidRPr="008526CB" w:rsidRDefault="00736B55" w:rsidP="00736B55">
      <w:pPr>
        <w:spacing w:after="120" w:line="240" w:lineRule="auto"/>
        <w:ind w:left="360" w:hanging="360"/>
        <w:rPr>
          <w:b/>
          <w:bCs/>
          <w:lang w:val="bg-BG"/>
        </w:rPr>
      </w:pPr>
      <w:r w:rsidRPr="008526CB">
        <w:rPr>
          <w:lang w:val="bg-BG"/>
        </w:rPr>
        <w:t>•</w:t>
      </w:r>
      <w:r w:rsidRPr="008526CB">
        <w:rPr>
          <w:lang w:val="bg-BG"/>
        </w:rPr>
        <w:tab/>
      </w:r>
      <w:r w:rsidRPr="008526CB">
        <w:rPr>
          <w:rFonts w:eastAsia="MS Mincho"/>
          <w:color w:val="000000"/>
          <w:lang w:val="bg-BG"/>
        </w:rPr>
        <w:t>Съхранявайте неизползваните писалки в хладилник при 2°C до 8°C</w:t>
      </w:r>
      <w:r w:rsidRPr="008526CB">
        <w:rPr>
          <w:lang w:val="bg-BG"/>
        </w:rPr>
        <w:t>.</w:t>
      </w:r>
    </w:p>
    <w:p w:rsidR="00736B55" w:rsidRPr="008526CB" w:rsidRDefault="00736B55" w:rsidP="00736B55">
      <w:pPr>
        <w:spacing w:after="120" w:line="240" w:lineRule="auto"/>
        <w:ind w:left="360" w:hanging="360"/>
        <w:rPr>
          <w:lang w:val="bg-BG"/>
        </w:rPr>
      </w:pPr>
      <w:r w:rsidRPr="008526CB">
        <w:rPr>
          <w:lang w:val="bg-BG"/>
        </w:rPr>
        <w:t>•</w:t>
      </w:r>
      <w:r w:rsidRPr="008526CB">
        <w:rPr>
          <w:lang w:val="bg-BG"/>
        </w:rPr>
        <w:tab/>
      </w:r>
      <w:r w:rsidRPr="008526CB">
        <w:rPr>
          <w:b/>
          <w:color w:val="000000"/>
          <w:lang w:val="bg-BG"/>
        </w:rPr>
        <w:t xml:space="preserve">Не </w:t>
      </w:r>
      <w:r w:rsidRPr="008526CB">
        <w:rPr>
          <w:color w:val="000000"/>
          <w:lang w:val="bg-BG"/>
        </w:rPr>
        <w:t xml:space="preserve">замразявайте </w:t>
      </w:r>
      <w:r w:rsidRPr="008526CB">
        <w:rPr>
          <w:lang w:val="bg-BG"/>
        </w:rPr>
        <w:t xml:space="preserve">Вашия инсулин. </w:t>
      </w:r>
      <w:r w:rsidRPr="008526CB">
        <w:rPr>
          <w:b/>
          <w:color w:val="000000"/>
          <w:lang w:val="bg-BG"/>
        </w:rPr>
        <w:t>Да не се</w:t>
      </w:r>
      <w:r w:rsidRPr="008526CB">
        <w:rPr>
          <w:color w:val="000000"/>
          <w:lang w:val="bg-BG"/>
        </w:rPr>
        <w:t xml:space="preserve"> използва, ако е бил замразяван</w:t>
      </w:r>
      <w:r w:rsidRPr="008526CB">
        <w:rPr>
          <w:lang w:val="bg-BG"/>
        </w:rPr>
        <w:t>.</w:t>
      </w:r>
    </w:p>
    <w:p w:rsidR="00736B55" w:rsidRPr="008526CB" w:rsidRDefault="00736B55" w:rsidP="00736B55">
      <w:pPr>
        <w:spacing w:after="120" w:line="240" w:lineRule="auto"/>
        <w:ind w:left="360" w:hanging="360"/>
        <w:rPr>
          <w:lang w:val="bg-BG"/>
        </w:rPr>
      </w:pPr>
      <w:r w:rsidRPr="008526CB">
        <w:rPr>
          <w:lang w:val="bg-BG"/>
        </w:rPr>
        <w:t>•</w:t>
      </w:r>
      <w:r w:rsidRPr="008526CB">
        <w:rPr>
          <w:lang w:val="bg-BG"/>
        </w:rPr>
        <w:tab/>
        <w:t>Неизползваните писалки може да се използват преди изтичане на срока на годност, отпечатан върху етикета, ако писалката е била съхранявана в хладилник.</w:t>
      </w:r>
    </w:p>
    <w:p w:rsidR="00736B55" w:rsidRPr="008526CB" w:rsidRDefault="00736B55" w:rsidP="00736B55">
      <w:pPr>
        <w:spacing w:line="240" w:lineRule="atLeast"/>
        <w:rPr>
          <w:b/>
          <w:lang w:val="bg-BG"/>
        </w:rPr>
      </w:pPr>
      <w:r w:rsidRPr="008526CB">
        <w:rPr>
          <w:rFonts w:eastAsia="MS Mincho"/>
          <w:b/>
          <w:bCs/>
          <w:color w:val="000000"/>
          <w:lang w:val="bg-BG"/>
        </w:rPr>
        <w:t>Писалка, която е в употреба</w:t>
      </w:r>
    </w:p>
    <w:p w:rsidR="00736B55" w:rsidRPr="008526CB" w:rsidRDefault="00736B55" w:rsidP="00736B55">
      <w:pPr>
        <w:spacing w:after="120" w:line="240" w:lineRule="auto"/>
        <w:ind w:left="360" w:hanging="360"/>
        <w:rPr>
          <w:bCs/>
          <w:lang w:val="bg-BG"/>
        </w:rPr>
      </w:pPr>
      <w:r w:rsidRPr="008526CB">
        <w:rPr>
          <w:lang w:val="bg-BG"/>
        </w:rPr>
        <w:t>•</w:t>
      </w:r>
      <w:r w:rsidRPr="008526CB">
        <w:rPr>
          <w:lang w:val="bg-BG"/>
        </w:rPr>
        <w:tab/>
      </w:r>
      <w:r w:rsidRPr="008526CB">
        <w:rPr>
          <w:rFonts w:eastAsia="MS Mincho"/>
          <w:color w:val="000000"/>
          <w:lang w:val="bg-BG"/>
        </w:rPr>
        <w:t>Съхранявайте писалката, която използвате в момента, при стайна температура (под 30°C) и далече от прах, храна и течности, топлина и светлина</w:t>
      </w:r>
      <w:r w:rsidRPr="008526CB">
        <w:rPr>
          <w:lang w:val="bg-BG"/>
        </w:rPr>
        <w:t>.</w:t>
      </w:r>
    </w:p>
    <w:p w:rsidR="00736B55" w:rsidRPr="008526CB" w:rsidRDefault="00736B55" w:rsidP="00736B55">
      <w:pPr>
        <w:spacing w:after="120" w:line="240" w:lineRule="auto"/>
        <w:ind w:left="360" w:hanging="360"/>
        <w:rPr>
          <w:lang w:val="bg-BG"/>
        </w:rPr>
      </w:pPr>
      <w:r w:rsidRPr="008526CB">
        <w:rPr>
          <w:lang w:val="bg-BG"/>
        </w:rPr>
        <w:t>•</w:t>
      </w:r>
      <w:r w:rsidRPr="008526CB">
        <w:rPr>
          <w:lang w:val="bg-BG"/>
        </w:rPr>
        <w:tab/>
      </w:r>
      <w:r w:rsidRPr="008526CB">
        <w:rPr>
          <w:rFonts w:eastAsia="MS Mincho"/>
          <w:color w:val="000000"/>
          <w:lang w:val="bg-BG"/>
        </w:rPr>
        <w:t>Изхвърлете писалката, която използвате, след срока на годност, посочен в листовката, дори и ако в нея все още има останал инсулин</w:t>
      </w:r>
      <w:r w:rsidRPr="008526CB">
        <w:rPr>
          <w:lang w:val="bg-BG"/>
        </w:rPr>
        <w:t>.</w:t>
      </w:r>
    </w:p>
    <w:p w:rsidR="00736B55" w:rsidRPr="008526CB" w:rsidRDefault="00736B55" w:rsidP="00736B55">
      <w:pPr>
        <w:spacing w:after="120" w:line="240" w:lineRule="auto"/>
        <w:ind w:left="360" w:hanging="360"/>
        <w:rPr>
          <w:lang w:val="bg-BG"/>
        </w:rPr>
      </w:pPr>
    </w:p>
    <w:p w:rsidR="00736B55" w:rsidRPr="008526CB" w:rsidRDefault="00736B55" w:rsidP="00736B55">
      <w:pPr>
        <w:keepNext/>
        <w:shd w:val="clear" w:color="auto" w:fill="BFBFBF"/>
        <w:tabs>
          <w:tab w:val="clear" w:pos="567"/>
        </w:tabs>
        <w:spacing w:before="120" w:line="240" w:lineRule="auto"/>
        <w:rPr>
          <w:b/>
          <w:bCs/>
          <w:snapToGrid w:val="0"/>
          <w:color w:val="000000"/>
          <w:szCs w:val="22"/>
          <w:lang w:val="bg-BG"/>
        </w:rPr>
      </w:pPr>
      <w:r w:rsidRPr="008526CB">
        <w:rPr>
          <w:b/>
          <w:bCs/>
          <w:snapToGrid w:val="0"/>
          <w:color w:val="000000"/>
          <w:szCs w:val="22"/>
          <w:lang w:val="bg-BG"/>
        </w:rPr>
        <w:t>Обща информация за безопасна и ефективна употреба на Вашата писалка</w:t>
      </w:r>
    </w:p>
    <w:p w:rsidR="00736B55" w:rsidRPr="008526CB" w:rsidRDefault="00736B55" w:rsidP="00736B55">
      <w:pPr>
        <w:tabs>
          <w:tab w:val="left" w:pos="720"/>
        </w:tabs>
        <w:spacing w:after="120" w:line="240" w:lineRule="auto"/>
        <w:ind w:left="360" w:hanging="360"/>
        <w:rPr>
          <w:lang w:val="bg-BG"/>
        </w:rPr>
      </w:pPr>
      <w:r w:rsidRPr="008526CB">
        <w:rPr>
          <w:lang w:val="bg-BG"/>
        </w:rPr>
        <w:t>•</w:t>
      </w:r>
      <w:r w:rsidRPr="008526CB">
        <w:rPr>
          <w:lang w:val="bg-BG"/>
        </w:rPr>
        <w:tab/>
      </w:r>
      <w:r w:rsidRPr="008526CB">
        <w:rPr>
          <w:b/>
          <w:color w:val="000000"/>
          <w:lang w:val="bg-BG"/>
        </w:rPr>
        <w:t>Пазете Вашите писалка и игли на място, недостъпно за деца</w:t>
      </w:r>
      <w:r w:rsidRPr="008526CB">
        <w:rPr>
          <w:b/>
          <w:lang w:val="bg-BG"/>
        </w:rPr>
        <w:t>.</w:t>
      </w:r>
    </w:p>
    <w:p w:rsidR="00736B55" w:rsidRPr="008526CB" w:rsidRDefault="00736B55" w:rsidP="00736B55">
      <w:pPr>
        <w:tabs>
          <w:tab w:val="left" w:pos="720"/>
        </w:tabs>
        <w:spacing w:after="120" w:line="240" w:lineRule="auto"/>
        <w:ind w:left="360" w:hanging="360"/>
        <w:rPr>
          <w:lang w:val="bg-BG"/>
        </w:rPr>
      </w:pPr>
      <w:r w:rsidRPr="008526CB">
        <w:rPr>
          <w:lang w:val="bg-BG"/>
        </w:rPr>
        <w:t>•</w:t>
      </w:r>
      <w:r w:rsidRPr="008526CB">
        <w:rPr>
          <w:lang w:val="bg-BG"/>
        </w:rPr>
        <w:tab/>
      </w:r>
      <w:r w:rsidRPr="008526CB">
        <w:rPr>
          <w:b/>
          <w:lang w:val="bg-BG"/>
        </w:rPr>
        <w:t>Не</w:t>
      </w:r>
      <w:r w:rsidRPr="008526CB">
        <w:rPr>
          <w:lang w:val="bg-BG"/>
        </w:rPr>
        <w:t xml:space="preserve"> използвайте Вашата писалка, ако някоя част изглежда счупена или повредена.</w:t>
      </w:r>
    </w:p>
    <w:p w:rsidR="00736B55" w:rsidRDefault="00736B55" w:rsidP="00736B55">
      <w:pPr>
        <w:tabs>
          <w:tab w:val="left" w:pos="720"/>
        </w:tabs>
        <w:spacing w:after="120" w:line="240" w:lineRule="auto"/>
        <w:ind w:left="360" w:hanging="360"/>
        <w:rPr>
          <w:lang w:val="bg-BG"/>
        </w:rPr>
      </w:pPr>
      <w:r w:rsidRPr="008526CB">
        <w:rPr>
          <w:lang w:val="bg-BG"/>
        </w:rPr>
        <w:t>•</w:t>
      </w:r>
      <w:r w:rsidRPr="008526CB">
        <w:rPr>
          <w:lang w:val="bg-BG"/>
        </w:rPr>
        <w:tab/>
        <w:t>Винаги носете допълнителна писалка в случай, че Вашата се загуби или повреди.</w:t>
      </w:r>
    </w:p>
    <w:p w:rsidR="00E17DAF" w:rsidRPr="008526CB" w:rsidRDefault="00E17DAF" w:rsidP="00736B55">
      <w:pPr>
        <w:tabs>
          <w:tab w:val="left" w:pos="720"/>
        </w:tabs>
        <w:spacing w:after="120" w:line="240" w:lineRule="auto"/>
        <w:ind w:left="360" w:hanging="360"/>
        <w:rPr>
          <w:lang w:val="bg-BG"/>
        </w:rPr>
      </w:pPr>
    </w:p>
    <w:p w:rsidR="00736B55" w:rsidRPr="008526CB" w:rsidRDefault="00736B55" w:rsidP="00736B55">
      <w:pPr>
        <w:shd w:val="clear" w:color="auto" w:fill="BFBFBF"/>
        <w:tabs>
          <w:tab w:val="clear" w:pos="567"/>
        </w:tabs>
        <w:spacing w:before="120" w:line="240" w:lineRule="auto"/>
        <w:rPr>
          <w:b/>
          <w:bCs/>
          <w:snapToGrid w:val="0"/>
          <w:color w:val="000000"/>
          <w:szCs w:val="22"/>
          <w:lang w:val="bg-BG"/>
        </w:rPr>
      </w:pPr>
      <w:r w:rsidRPr="008526CB">
        <w:rPr>
          <w:b/>
          <w:bCs/>
          <w:snapToGrid w:val="0"/>
          <w:color w:val="000000"/>
          <w:szCs w:val="22"/>
          <w:lang w:val="bg-BG"/>
        </w:rPr>
        <w:t>Отстраняване на проблеми</w:t>
      </w:r>
    </w:p>
    <w:p w:rsidR="00736B55" w:rsidRPr="008526CB" w:rsidRDefault="00736B55" w:rsidP="00736B55">
      <w:pPr>
        <w:tabs>
          <w:tab w:val="clear" w:pos="567"/>
          <w:tab w:val="left" w:pos="360"/>
        </w:tabs>
        <w:spacing w:after="120" w:line="240" w:lineRule="auto"/>
        <w:ind w:left="360" w:hanging="360"/>
        <w:rPr>
          <w:b/>
          <w:color w:val="000000"/>
          <w:szCs w:val="22"/>
          <w:lang w:val="bg-BG"/>
        </w:rPr>
      </w:pPr>
      <w:r w:rsidRPr="008526CB">
        <w:rPr>
          <w:color w:val="000000"/>
          <w:szCs w:val="22"/>
          <w:lang w:val="bg-BG"/>
        </w:rPr>
        <w:t>•</w:t>
      </w:r>
      <w:r w:rsidRPr="008526CB">
        <w:rPr>
          <w:color w:val="000000"/>
          <w:szCs w:val="22"/>
          <w:lang w:val="bg-BG"/>
        </w:rPr>
        <w:tab/>
        <w:t>Ако не можете да отстраните капачката на писалката, внимателно завъртете капачката напред и назад и след това я издърпайте рязко.</w:t>
      </w:r>
    </w:p>
    <w:p w:rsidR="00736B55" w:rsidRPr="008526CB" w:rsidRDefault="00736B55" w:rsidP="00736B55">
      <w:pPr>
        <w:tabs>
          <w:tab w:val="clear" w:pos="567"/>
          <w:tab w:val="left" w:pos="360"/>
        </w:tabs>
        <w:spacing w:after="120" w:line="240" w:lineRule="auto"/>
        <w:ind w:left="360" w:hanging="360"/>
        <w:rPr>
          <w:color w:val="000000"/>
          <w:szCs w:val="22"/>
          <w:lang w:val="bg-BG"/>
        </w:rPr>
      </w:pPr>
      <w:r w:rsidRPr="008526CB">
        <w:rPr>
          <w:color w:val="000000"/>
          <w:szCs w:val="22"/>
          <w:lang w:val="bg-BG"/>
        </w:rPr>
        <w:t>•</w:t>
      </w:r>
      <w:r w:rsidRPr="008526CB">
        <w:rPr>
          <w:color w:val="000000"/>
          <w:szCs w:val="22"/>
          <w:lang w:val="bg-BG"/>
        </w:rPr>
        <w:tab/>
        <w:t>Ако е трудно да натиснете дозаторното копче:</w:t>
      </w:r>
    </w:p>
    <w:p w:rsidR="00736B55" w:rsidRPr="008526CB" w:rsidRDefault="00736B55" w:rsidP="00736B55">
      <w:pPr>
        <w:tabs>
          <w:tab w:val="clear" w:pos="567"/>
          <w:tab w:val="left" w:pos="349"/>
        </w:tabs>
        <w:spacing w:after="120" w:line="240" w:lineRule="auto"/>
        <w:ind w:left="426" w:hanging="426"/>
        <w:rPr>
          <w:lang w:val="bg-BG"/>
        </w:rPr>
      </w:pPr>
      <w:r w:rsidRPr="008526CB">
        <w:rPr>
          <w:lang w:val="bg-BG" w:eastAsia="x-none"/>
        </w:rPr>
        <w:t>–</w:t>
      </w:r>
      <w:r w:rsidRPr="008526CB">
        <w:rPr>
          <w:lang w:val="bg-BG" w:eastAsia="x-none"/>
        </w:rPr>
        <w:tab/>
      </w:r>
      <w:r w:rsidRPr="008526CB">
        <w:rPr>
          <w:color w:val="000000"/>
          <w:lang w:val="bg-BG"/>
        </w:rPr>
        <w:t>По-бавното натискане на дозаторното копче може да направи по-лесно инжектирането</w:t>
      </w:r>
      <w:r w:rsidRPr="008526CB">
        <w:rPr>
          <w:lang w:val="bg-BG"/>
        </w:rPr>
        <w:t>.</w:t>
      </w:r>
    </w:p>
    <w:p w:rsidR="00736B55" w:rsidRPr="008526CB" w:rsidRDefault="00736B55" w:rsidP="00736B55">
      <w:pPr>
        <w:tabs>
          <w:tab w:val="clear" w:pos="567"/>
          <w:tab w:val="left" w:pos="349"/>
        </w:tabs>
        <w:spacing w:after="120" w:line="240" w:lineRule="auto"/>
        <w:ind w:left="426" w:hanging="426"/>
        <w:rPr>
          <w:lang w:val="bg-BG"/>
        </w:rPr>
      </w:pPr>
      <w:r w:rsidRPr="008526CB">
        <w:rPr>
          <w:lang w:val="bg-BG" w:eastAsia="x-none"/>
        </w:rPr>
        <w:t>–</w:t>
      </w:r>
      <w:r w:rsidRPr="008526CB">
        <w:rPr>
          <w:lang w:val="bg-BG" w:eastAsia="x-none"/>
        </w:rPr>
        <w:tab/>
      </w:r>
      <w:r w:rsidRPr="008526CB">
        <w:rPr>
          <w:color w:val="000000"/>
          <w:lang w:val="bg-BG"/>
        </w:rPr>
        <w:t>Вашата игла може да е запушена. Поставете нова игла и заредете писалката</w:t>
      </w:r>
      <w:r w:rsidRPr="008526CB">
        <w:rPr>
          <w:lang w:val="bg-BG"/>
        </w:rPr>
        <w:t>.</w:t>
      </w:r>
    </w:p>
    <w:p w:rsidR="00736B55" w:rsidRPr="008526CB" w:rsidRDefault="00736B55" w:rsidP="00736B55">
      <w:pPr>
        <w:tabs>
          <w:tab w:val="clear" w:pos="567"/>
          <w:tab w:val="left" w:pos="349"/>
        </w:tabs>
        <w:spacing w:after="120" w:line="240" w:lineRule="auto"/>
        <w:ind w:left="426" w:hanging="426"/>
        <w:rPr>
          <w:lang w:val="bg-BG"/>
        </w:rPr>
      </w:pPr>
      <w:r w:rsidRPr="008526CB">
        <w:rPr>
          <w:lang w:val="bg-BG" w:eastAsia="x-none"/>
        </w:rPr>
        <w:t>–</w:t>
      </w:r>
      <w:r w:rsidRPr="008526CB">
        <w:rPr>
          <w:lang w:val="bg-BG" w:eastAsia="x-none"/>
        </w:rPr>
        <w:tab/>
      </w:r>
      <w:r w:rsidRPr="008526CB">
        <w:rPr>
          <w:color w:val="000000"/>
          <w:lang w:val="bg-BG"/>
        </w:rPr>
        <w:t>Може да има прах, храна или течност в писалката. Изхвърлете тази писалка и вземете нова писалка</w:t>
      </w:r>
      <w:r w:rsidRPr="008526CB">
        <w:rPr>
          <w:lang w:val="bg-BG"/>
        </w:rPr>
        <w:t xml:space="preserve">. </w:t>
      </w:r>
      <w:r w:rsidRPr="008526CB">
        <w:rPr>
          <w:spacing w:val="-1"/>
          <w:szCs w:val="22"/>
          <w:lang w:val="bg-BG"/>
        </w:rPr>
        <w:t>Може да се наложи да получите рецепта от Вашия медицински специалист.</w:t>
      </w:r>
    </w:p>
    <w:p w:rsidR="00736B55" w:rsidRPr="008526CB" w:rsidRDefault="00736B55" w:rsidP="00736B55">
      <w:pPr>
        <w:spacing w:before="40" w:after="120" w:line="240" w:lineRule="auto"/>
        <w:rPr>
          <w:rFonts w:ascii="Verdana" w:hAnsi="Verdana"/>
          <w:color w:val="000000"/>
          <w:lang w:val="bg-BG"/>
        </w:rPr>
      </w:pPr>
      <w:r w:rsidRPr="008526CB">
        <w:rPr>
          <w:lang w:val="bg-BG"/>
        </w:rPr>
        <w:t>Ако имате някакви въпроси или проблеми с Вашата писалка</w:t>
      </w:r>
      <w:r w:rsidRPr="008526CB">
        <w:rPr>
          <w:bCs/>
          <w:color w:val="000000"/>
          <w:lang w:val="bg-BG"/>
        </w:rPr>
        <w:t xml:space="preserve"> </w:t>
      </w:r>
      <w:r w:rsidRPr="008526CB">
        <w:rPr>
          <w:lang w:val="bg-BG"/>
        </w:rPr>
        <w:t>Tempo Pen</w:t>
      </w:r>
      <w:r w:rsidRPr="008526CB">
        <w:rPr>
          <w:color w:val="000000"/>
          <w:lang w:val="bg-BG"/>
        </w:rPr>
        <w:t xml:space="preserve">, </w:t>
      </w:r>
      <w:r w:rsidRPr="008526CB">
        <w:rPr>
          <w:bCs/>
          <w:color w:val="000000"/>
          <w:lang w:val="bg-BG"/>
        </w:rPr>
        <w:t>свържете се с</w:t>
      </w:r>
      <w:r w:rsidRPr="008526CB">
        <w:rPr>
          <w:lang w:val="bg-BG"/>
        </w:rPr>
        <w:t xml:space="preserve"> Вашия медицински специалист за помощ</w:t>
      </w:r>
      <w:r w:rsidRPr="008526CB">
        <w:rPr>
          <w:bCs/>
          <w:color w:val="000000"/>
          <w:lang w:val="bg-BG"/>
        </w:rPr>
        <w:t xml:space="preserve"> или се свържете с Вашия локален филиал на Lilly</w:t>
      </w:r>
      <w:r w:rsidRPr="008526CB">
        <w:rPr>
          <w:lang w:val="bg-BG"/>
        </w:rPr>
        <w:t>.</w:t>
      </w:r>
    </w:p>
    <w:p w:rsidR="00736B55" w:rsidRPr="008526CB" w:rsidRDefault="00736B55" w:rsidP="00736B55">
      <w:pPr>
        <w:autoSpaceDE w:val="0"/>
        <w:autoSpaceDN w:val="0"/>
        <w:adjustRightInd w:val="0"/>
        <w:spacing w:before="120"/>
        <w:rPr>
          <w:color w:val="000000"/>
          <w:lang w:val="bg-BG"/>
        </w:rPr>
      </w:pPr>
    </w:p>
    <w:p w:rsidR="00736B55" w:rsidRPr="008526CB" w:rsidRDefault="00736B55" w:rsidP="00736B55">
      <w:pPr>
        <w:rPr>
          <w:lang w:val="bg-BG"/>
        </w:rPr>
      </w:pPr>
      <w:r w:rsidRPr="008526CB">
        <w:rPr>
          <w:lang w:val="bg-BG"/>
        </w:rPr>
        <w:t>Дата на преразглеждане на документа:</w:t>
      </w:r>
    </w:p>
    <w:p w:rsidR="00736B55" w:rsidRPr="008526CB" w:rsidRDefault="00736B55" w:rsidP="00736B55">
      <w:pPr>
        <w:spacing w:line="240" w:lineRule="auto"/>
        <w:jc w:val="center"/>
        <w:rPr>
          <w:szCs w:val="22"/>
          <w:lang w:val="bg-BG"/>
        </w:rPr>
      </w:pPr>
    </w:p>
    <w:p w:rsidR="00736B55" w:rsidRPr="008526CB" w:rsidRDefault="00736B55" w:rsidP="00736B55">
      <w:pPr>
        <w:tabs>
          <w:tab w:val="clear" w:pos="567"/>
        </w:tabs>
        <w:autoSpaceDE w:val="0"/>
        <w:autoSpaceDN w:val="0"/>
        <w:adjustRightInd w:val="0"/>
        <w:spacing w:line="240" w:lineRule="auto"/>
        <w:rPr>
          <w:szCs w:val="22"/>
          <w:lang w:val="bg-BG" w:eastAsia="en-GB"/>
        </w:rPr>
      </w:pPr>
    </w:p>
    <w:p w:rsidR="00736B55" w:rsidRPr="00B32A1E" w:rsidRDefault="00736B55" w:rsidP="00736B55">
      <w:pPr>
        <w:tabs>
          <w:tab w:val="clear" w:pos="567"/>
          <w:tab w:val="left" w:pos="5684"/>
        </w:tabs>
        <w:rPr>
          <w:lang w:val="bg-BG"/>
        </w:rPr>
      </w:pPr>
    </w:p>
    <w:p w:rsidR="00B73495" w:rsidRPr="00B32A1E" w:rsidRDefault="00B73495" w:rsidP="00B32A1E">
      <w:pPr>
        <w:tabs>
          <w:tab w:val="clear" w:pos="567"/>
          <w:tab w:val="left" w:pos="5684"/>
        </w:tabs>
        <w:rPr>
          <w:lang w:val="bg-BG"/>
        </w:rPr>
      </w:pPr>
    </w:p>
    <w:sectPr w:rsidR="00B73495" w:rsidRPr="00B32A1E" w:rsidSect="00544A95">
      <w:footerReference w:type="even" r:id="rId136"/>
      <w:footerReference w:type="default" r:id="rId137"/>
      <w:headerReference w:type="first" r:id="rId138"/>
      <w:pgSz w:w="11907" w:h="16840" w:code="9"/>
      <w:pgMar w:top="1134" w:right="1418" w:bottom="1134" w:left="1418" w:header="737" w:footer="737"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34B13" w:rsidRDefault="00434B13">
      <w:r>
        <w:separator/>
      </w:r>
    </w:p>
  </w:endnote>
  <w:endnote w:type="continuationSeparator" w:id="0">
    <w:p w:rsidR="00434B13" w:rsidRDefault="00434B1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00000003" w:usb1="00000000" w:usb2="00000000" w:usb3="00000000" w:csb0="00000001" w:csb1="00000000"/>
  </w:font>
  <w:font w:name="CG Times (W1)">
    <w:altName w:val="Times New Roman"/>
    <w:panose1 w:val="00000000000000000000"/>
    <w:charset w:val="00"/>
    <w:family w:val="roman"/>
    <w:notTrueType/>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MS Mincho">
    <w:altName w:val="MS Mincho"/>
    <w:panose1 w:val="02020609040205080304"/>
    <w:charset w:val="80"/>
    <w:family w:val="modern"/>
    <w:pitch w:val="fixed"/>
    <w:sig w:usb0="E00002FF" w:usb1="6AC7FDFB" w:usb2="08000012" w:usb3="00000000" w:csb0="0002009F" w:csb1="00000000"/>
  </w:font>
  <w:font w:name="HelveticaNeue Condensed">
    <w:altName w:val="Arial"/>
    <w:panose1 w:val="00000000000000000000"/>
    <w:charset w:val="00"/>
    <w:family w:val="swiss"/>
    <w:notTrueType/>
    <w:pitch w:val="default"/>
    <w:sig w:usb0="00000003" w:usb1="00000000" w:usb2="00000000" w:usb3="00000000" w:csb0="00000001" w:csb1="00000000"/>
  </w:font>
  <w:font w:name="SimSun">
    <w:altName w:val="宋体"/>
    <w:panose1 w:val="02010600030101010101"/>
    <w:charset w:val="86"/>
    <w:family w:val="auto"/>
    <w:pitch w:val="variable"/>
    <w:sig w:usb0="00000003" w:usb1="288F0000" w:usb2="00000016" w:usb3="00000000" w:csb0="00040001" w:csb1="00000000"/>
  </w:font>
  <w:font w:name="Verdana">
    <w:panose1 w:val="020B0604030504040204"/>
    <w:charset w:val="00"/>
    <w:family w:val="swiss"/>
    <w:pitch w:val="variable"/>
    <w:sig w:usb0="A00006FF" w:usb1="4000205B" w:usb2="00000010" w:usb3="00000000" w:csb0="0000019F" w:csb1="00000000"/>
  </w:font>
  <w:font w:name="TimesNewRoman,Italic">
    <w:altName w:val="MS Gothic"/>
    <w:panose1 w:val="00000000000000000000"/>
    <w:charset w:val="80"/>
    <w:family w:val="auto"/>
    <w:notTrueType/>
    <w:pitch w:val="default"/>
    <w:sig w:usb0="00000000" w:usb1="08070000" w:usb2="00000010" w:usb3="00000000" w:csb0="00020001"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Arial Unicode MS">
    <w:panose1 w:val="020B0604020202020204"/>
    <w:charset w:val="00"/>
    <w:family w:val="roman"/>
    <w:pitch w:val="variable"/>
    <w:sig w:usb0="00000003" w:usb1="00000000" w:usb2="00000000" w:usb3="00000000" w:csb0="00000001" w:csb1="00000000"/>
  </w:font>
  <w:font w:name="DIN-Bold">
    <w:altName w:val="Calibri"/>
    <w:charset w:val="00"/>
    <w:family w:val="swiss"/>
    <w:pitch w:val="variable"/>
    <w:sig w:usb0="800000AF" w:usb1="10002048" w:usb2="00000000" w:usb3="00000000" w:csb0="00000001" w:csb1="00000000"/>
  </w:font>
  <w:font w:name="Vrinda">
    <w:panose1 w:val="00000400000000000000"/>
    <w:charset w:val="00"/>
    <w:family w:val="swiss"/>
    <w:pitch w:val="variable"/>
    <w:sig w:usb0="0001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8363F" w:rsidRDefault="0028363F">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37</w:t>
    </w:r>
    <w:r>
      <w:rPr>
        <w:rStyle w:val="PageNumber"/>
      </w:rPr>
      <w:fldChar w:fldCharType="end"/>
    </w:r>
  </w:p>
  <w:p w:rsidR="0028363F" w:rsidRDefault="0028363F">
    <w:pPr>
      <w:pStyle w:val="Footer"/>
      <w:ind w:right="360"/>
    </w:pPr>
  </w:p>
  <w:p w:rsidR="0028363F" w:rsidRDefault="0028363F"/>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8363F" w:rsidRDefault="0028363F">
    <w:pPr>
      <w:pStyle w:val="Footer"/>
      <w:ind w:right="360"/>
      <w:jc w:val="center"/>
      <w:rPr>
        <w:rFonts w:ascii="Arial" w:hAnsi="Arial" w:cs="Arial"/>
      </w:rPr>
    </w:pPr>
    <w:r>
      <w:rPr>
        <w:rStyle w:val="PageNumber"/>
        <w:rFonts w:ascii="Arial" w:hAnsi="Arial" w:cs="Arial"/>
      </w:rPr>
      <w:fldChar w:fldCharType="begin"/>
    </w:r>
    <w:r>
      <w:rPr>
        <w:rStyle w:val="PageNumber"/>
        <w:rFonts w:ascii="Arial" w:hAnsi="Arial" w:cs="Arial"/>
      </w:rPr>
      <w:instrText xml:space="preserve"> PAGE </w:instrText>
    </w:r>
    <w:r>
      <w:rPr>
        <w:rStyle w:val="PageNumber"/>
        <w:rFonts w:ascii="Arial" w:hAnsi="Arial" w:cs="Arial"/>
      </w:rPr>
      <w:fldChar w:fldCharType="separate"/>
    </w:r>
    <w:r>
      <w:rPr>
        <w:rStyle w:val="PageNumber"/>
        <w:rFonts w:ascii="Arial" w:hAnsi="Arial" w:cs="Arial"/>
        <w:noProof/>
      </w:rPr>
      <w:t>275</w:t>
    </w:r>
    <w:r>
      <w:rPr>
        <w:rStyle w:val="PageNumber"/>
        <w:rFonts w:ascii="Arial" w:hAnsi="Arial" w:cs="Arial"/>
      </w:rPr>
      <w:fldChar w:fldCharType="end"/>
    </w:r>
  </w:p>
  <w:p w:rsidR="0028363F" w:rsidRDefault="0028363F"/>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34B13" w:rsidRDefault="00434B13">
      <w:r>
        <w:separator/>
      </w:r>
    </w:p>
  </w:footnote>
  <w:footnote w:type="continuationSeparator" w:id="0">
    <w:p w:rsidR="00434B13" w:rsidRDefault="00434B1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Ind w:w="-176" w:type="dxa"/>
      <w:tblLayout w:type="fixed"/>
      <w:tblLook w:val="0000" w:firstRow="0" w:lastRow="0" w:firstColumn="0" w:lastColumn="0" w:noHBand="0" w:noVBand="0"/>
    </w:tblPr>
    <w:tblGrid>
      <w:gridCol w:w="3403"/>
      <w:gridCol w:w="5953"/>
    </w:tblGrid>
    <w:tr w:rsidR="0028363F">
      <w:tblPrEx>
        <w:tblCellMar>
          <w:top w:w="0" w:type="dxa"/>
          <w:bottom w:w="0" w:type="dxa"/>
        </w:tblCellMar>
      </w:tblPrEx>
      <w:tc>
        <w:tcPr>
          <w:tcW w:w="3403" w:type="dxa"/>
        </w:tcPr>
        <w:p w:rsidR="0028363F" w:rsidRDefault="0028363F">
          <w:pPr>
            <w:pStyle w:val="Header"/>
            <w:ind w:left="176"/>
          </w:pPr>
        </w:p>
      </w:tc>
      <w:tc>
        <w:tcPr>
          <w:tcW w:w="5953" w:type="dxa"/>
        </w:tcPr>
        <w:p w:rsidR="0028363F" w:rsidRDefault="0028363F">
          <w:pPr>
            <w:pStyle w:val="Header"/>
          </w:pPr>
        </w:p>
      </w:tc>
    </w:tr>
  </w:tbl>
  <w:p w:rsidR="0028363F" w:rsidRDefault="0028363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7ED89E74"/>
    <w:lvl w:ilvl="0">
      <w:start w:val="1"/>
      <w:numFmt w:val="decimal"/>
      <w:pStyle w:val="ListNumber5"/>
      <w:lvlText w:val="%1."/>
      <w:lvlJc w:val="left"/>
      <w:pPr>
        <w:tabs>
          <w:tab w:val="num" w:pos="1492"/>
        </w:tabs>
        <w:ind w:left="1492" w:hanging="360"/>
      </w:pPr>
    </w:lvl>
  </w:abstractNum>
  <w:abstractNum w:abstractNumId="1" w15:restartNumberingAfterBreak="0">
    <w:nsid w:val="FFFFFF7D"/>
    <w:multiLevelType w:val="singleLevel"/>
    <w:tmpl w:val="066A5682"/>
    <w:lvl w:ilvl="0">
      <w:start w:val="1"/>
      <w:numFmt w:val="decimal"/>
      <w:pStyle w:val="ListNumber4"/>
      <w:lvlText w:val="%1."/>
      <w:lvlJc w:val="left"/>
      <w:pPr>
        <w:tabs>
          <w:tab w:val="num" w:pos="1209"/>
        </w:tabs>
        <w:ind w:left="1209" w:hanging="360"/>
      </w:pPr>
    </w:lvl>
  </w:abstractNum>
  <w:abstractNum w:abstractNumId="2" w15:restartNumberingAfterBreak="0">
    <w:nsid w:val="FFFFFF7E"/>
    <w:multiLevelType w:val="singleLevel"/>
    <w:tmpl w:val="38768BCA"/>
    <w:lvl w:ilvl="0">
      <w:start w:val="1"/>
      <w:numFmt w:val="decimal"/>
      <w:pStyle w:val="ListNumber3"/>
      <w:lvlText w:val="%1."/>
      <w:lvlJc w:val="left"/>
      <w:pPr>
        <w:tabs>
          <w:tab w:val="num" w:pos="926"/>
        </w:tabs>
        <w:ind w:left="926" w:hanging="360"/>
      </w:pPr>
    </w:lvl>
  </w:abstractNum>
  <w:abstractNum w:abstractNumId="3" w15:restartNumberingAfterBreak="0">
    <w:nsid w:val="FFFFFF7F"/>
    <w:multiLevelType w:val="singleLevel"/>
    <w:tmpl w:val="E9526EFA"/>
    <w:lvl w:ilvl="0">
      <w:start w:val="1"/>
      <w:numFmt w:val="decimal"/>
      <w:pStyle w:val="ListNumber2"/>
      <w:lvlText w:val="%1."/>
      <w:lvlJc w:val="left"/>
      <w:pPr>
        <w:tabs>
          <w:tab w:val="num" w:pos="643"/>
        </w:tabs>
        <w:ind w:left="643" w:hanging="360"/>
      </w:pPr>
    </w:lvl>
  </w:abstractNum>
  <w:abstractNum w:abstractNumId="4" w15:restartNumberingAfterBreak="0">
    <w:nsid w:val="FFFFFF80"/>
    <w:multiLevelType w:val="singleLevel"/>
    <w:tmpl w:val="1CE85122"/>
    <w:lvl w:ilvl="0">
      <w:start w:val="1"/>
      <w:numFmt w:val="bullet"/>
      <w:pStyle w:val="ListBullet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FA229F9E"/>
    <w:lvl w:ilvl="0">
      <w:start w:val="1"/>
      <w:numFmt w:val="bullet"/>
      <w:pStyle w:val="ListBullet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8F2ABE52"/>
    <w:lvl w:ilvl="0">
      <w:start w:val="1"/>
      <w:numFmt w:val="bullet"/>
      <w:pStyle w:val="ListBullet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0212C236"/>
    <w:lvl w:ilvl="0">
      <w:start w:val="1"/>
      <w:numFmt w:val="bullet"/>
      <w:pStyle w:val="ListBullet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5A002D26"/>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CB26EB42"/>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FFFFFFFE"/>
    <w:multiLevelType w:val="singleLevel"/>
    <w:tmpl w:val="FFFFFFFF"/>
    <w:lvl w:ilvl="0">
      <w:numFmt w:val="decimal"/>
      <w:lvlText w:val="*"/>
      <w:lvlJc w:val="left"/>
    </w:lvl>
  </w:abstractNum>
  <w:abstractNum w:abstractNumId="11" w15:restartNumberingAfterBreak="0">
    <w:nsid w:val="06121F87"/>
    <w:multiLevelType w:val="hybridMultilevel"/>
    <w:tmpl w:val="6D8040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08543AC7"/>
    <w:multiLevelType w:val="hybridMultilevel"/>
    <w:tmpl w:val="233CFE56"/>
    <w:lvl w:ilvl="0" w:tplc="04020001">
      <w:start w:val="1"/>
      <w:numFmt w:val="bullet"/>
      <w:lvlText w:val=""/>
      <w:lvlJc w:val="left"/>
      <w:pPr>
        <w:tabs>
          <w:tab w:val="num" w:pos="720"/>
        </w:tabs>
        <w:ind w:left="720" w:hanging="360"/>
      </w:pPr>
      <w:rPr>
        <w:rFonts w:ascii="Symbol" w:hAnsi="Symbol" w:hint="default"/>
      </w:rPr>
    </w:lvl>
    <w:lvl w:ilvl="1" w:tplc="04020003" w:tentative="1">
      <w:start w:val="1"/>
      <w:numFmt w:val="bullet"/>
      <w:lvlText w:val="o"/>
      <w:lvlJc w:val="left"/>
      <w:pPr>
        <w:tabs>
          <w:tab w:val="num" w:pos="1440"/>
        </w:tabs>
        <w:ind w:left="1440" w:hanging="360"/>
      </w:pPr>
      <w:rPr>
        <w:rFonts w:ascii="Courier New" w:hAnsi="Courier New" w:cs="Courier New" w:hint="default"/>
      </w:rPr>
    </w:lvl>
    <w:lvl w:ilvl="2" w:tplc="04020005" w:tentative="1">
      <w:start w:val="1"/>
      <w:numFmt w:val="bullet"/>
      <w:lvlText w:val=""/>
      <w:lvlJc w:val="left"/>
      <w:pPr>
        <w:tabs>
          <w:tab w:val="num" w:pos="2160"/>
        </w:tabs>
        <w:ind w:left="2160" w:hanging="360"/>
      </w:pPr>
      <w:rPr>
        <w:rFonts w:ascii="Wingdings" w:hAnsi="Wingdings" w:hint="default"/>
      </w:rPr>
    </w:lvl>
    <w:lvl w:ilvl="3" w:tplc="04020001" w:tentative="1">
      <w:start w:val="1"/>
      <w:numFmt w:val="bullet"/>
      <w:lvlText w:val=""/>
      <w:lvlJc w:val="left"/>
      <w:pPr>
        <w:tabs>
          <w:tab w:val="num" w:pos="2880"/>
        </w:tabs>
        <w:ind w:left="2880" w:hanging="360"/>
      </w:pPr>
      <w:rPr>
        <w:rFonts w:ascii="Symbol" w:hAnsi="Symbol" w:hint="default"/>
      </w:rPr>
    </w:lvl>
    <w:lvl w:ilvl="4" w:tplc="04020003" w:tentative="1">
      <w:start w:val="1"/>
      <w:numFmt w:val="bullet"/>
      <w:lvlText w:val="o"/>
      <w:lvlJc w:val="left"/>
      <w:pPr>
        <w:tabs>
          <w:tab w:val="num" w:pos="3600"/>
        </w:tabs>
        <w:ind w:left="3600" w:hanging="360"/>
      </w:pPr>
      <w:rPr>
        <w:rFonts w:ascii="Courier New" w:hAnsi="Courier New" w:cs="Courier New" w:hint="default"/>
      </w:rPr>
    </w:lvl>
    <w:lvl w:ilvl="5" w:tplc="04020005" w:tentative="1">
      <w:start w:val="1"/>
      <w:numFmt w:val="bullet"/>
      <w:lvlText w:val=""/>
      <w:lvlJc w:val="left"/>
      <w:pPr>
        <w:tabs>
          <w:tab w:val="num" w:pos="4320"/>
        </w:tabs>
        <w:ind w:left="4320" w:hanging="360"/>
      </w:pPr>
      <w:rPr>
        <w:rFonts w:ascii="Wingdings" w:hAnsi="Wingdings" w:hint="default"/>
      </w:rPr>
    </w:lvl>
    <w:lvl w:ilvl="6" w:tplc="04020001" w:tentative="1">
      <w:start w:val="1"/>
      <w:numFmt w:val="bullet"/>
      <w:lvlText w:val=""/>
      <w:lvlJc w:val="left"/>
      <w:pPr>
        <w:tabs>
          <w:tab w:val="num" w:pos="5040"/>
        </w:tabs>
        <w:ind w:left="5040" w:hanging="360"/>
      </w:pPr>
      <w:rPr>
        <w:rFonts w:ascii="Symbol" w:hAnsi="Symbol" w:hint="default"/>
      </w:rPr>
    </w:lvl>
    <w:lvl w:ilvl="7" w:tplc="04020003" w:tentative="1">
      <w:start w:val="1"/>
      <w:numFmt w:val="bullet"/>
      <w:lvlText w:val="o"/>
      <w:lvlJc w:val="left"/>
      <w:pPr>
        <w:tabs>
          <w:tab w:val="num" w:pos="5760"/>
        </w:tabs>
        <w:ind w:left="5760" w:hanging="360"/>
      </w:pPr>
      <w:rPr>
        <w:rFonts w:ascii="Courier New" w:hAnsi="Courier New" w:cs="Courier New" w:hint="default"/>
      </w:rPr>
    </w:lvl>
    <w:lvl w:ilvl="8" w:tplc="04020005"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087E7762"/>
    <w:multiLevelType w:val="hybridMultilevel"/>
    <w:tmpl w:val="5A84D694"/>
    <w:lvl w:ilvl="0" w:tplc="D67623D8">
      <w:start w:val="1"/>
      <w:numFmt w:val="bullet"/>
      <w:lvlText w:val=""/>
      <w:lvlJc w:val="left"/>
      <w:pPr>
        <w:tabs>
          <w:tab w:val="num" w:pos="567"/>
        </w:tabs>
        <w:ind w:left="567" w:hanging="567"/>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09C44CC1"/>
    <w:multiLevelType w:val="hybridMultilevel"/>
    <w:tmpl w:val="7FF2C56E"/>
    <w:lvl w:ilvl="0" w:tplc="08090001">
      <w:start w:val="1"/>
      <w:numFmt w:val="bullet"/>
      <w:lvlText w:val=""/>
      <w:lvlJc w:val="left"/>
      <w:pPr>
        <w:tabs>
          <w:tab w:val="num" w:pos="720"/>
        </w:tabs>
        <w:ind w:left="720" w:hanging="360"/>
      </w:pPr>
      <w:rPr>
        <w:rFonts w:ascii="Symbol" w:hAnsi="Symbol" w:hint="default"/>
      </w:rPr>
    </w:lvl>
    <w:lvl w:ilvl="1" w:tplc="08090003" w:tentative="1">
      <w:start w:val="1"/>
      <w:numFmt w:val="bullet"/>
      <w:lvlText w:val="o"/>
      <w:lvlJc w:val="left"/>
      <w:pPr>
        <w:tabs>
          <w:tab w:val="num" w:pos="1440"/>
        </w:tabs>
        <w:ind w:left="1440" w:hanging="360"/>
      </w:pPr>
      <w:rPr>
        <w:rFonts w:ascii="Courier New" w:hAnsi="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0B532945"/>
    <w:multiLevelType w:val="hybridMultilevel"/>
    <w:tmpl w:val="C73E3B96"/>
    <w:lvl w:ilvl="0" w:tplc="FFFFFFFF">
      <w:start w:val="1"/>
      <w:numFmt w:val="bullet"/>
      <w:lvlText w:val="-"/>
      <w:lvlJc w:val="left"/>
      <w:pPr>
        <w:ind w:left="720" w:hanging="360"/>
      </w:p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6" w15:restartNumberingAfterBreak="0">
    <w:nsid w:val="101B090D"/>
    <w:multiLevelType w:val="hybridMultilevel"/>
    <w:tmpl w:val="3402A4B2"/>
    <w:lvl w:ilvl="0" w:tplc="B54A7A9C">
      <w:start w:val="1"/>
      <w:numFmt w:val="bullet"/>
      <w:lvlText w:val=""/>
      <w:lvlJc w:val="left"/>
      <w:pPr>
        <w:tabs>
          <w:tab w:val="num" w:pos="567"/>
        </w:tabs>
        <w:ind w:left="567" w:hanging="207"/>
      </w:pPr>
      <w:rPr>
        <w:rFonts w:ascii="Symbol" w:hAnsi="Symbol" w:hint="default"/>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102646C4"/>
    <w:multiLevelType w:val="hybridMultilevel"/>
    <w:tmpl w:val="10003E2A"/>
    <w:lvl w:ilvl="0" w:tplc="97DC62AA">
      <w:start w:val="1"/>
      <w:numFmt w:val="bullet"/>
      <w:lvlText w:val=""/>
      <w:lvlJc w:val="left"/>
      <w:pPr>
        <w:tabs>
          <w:tab w:val="num" w:pos="567"/>
        </w:tabs>
        <w:ind w:left="567" w:hanging="567"/>
      </w:pPr>
      <w:rPr>
        <w:rFonts w:ascii="Symbol" w:hAnsi="Symbol" w:hint="default"/>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10460608"/>
    <w:multiLevelType w:val="hybridMultilevel"/>
    <w:tmpl w:val="3EA0F8C6"/>
    <w:lvl w:ilvl="0" w:tplc="FFFFFFFF">
      <w:start w:val="1"/>
      <w:numFmt w:val="bullet"/>
      <w:lvlText w:val="-"/>
      <w:lvlJc w:val="left"/>
      <w:pPr>
        <w:ind w:left="720" w:hanging="360"/>
      </w:p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9" w15:restartNumberingAfterBreak="0">
    <w:nsid w:val="10C45A15"/>
    <w:multiLevelType w:val="hybridMultilevel"/>
    <w:tmpl w:val="E08AD16A"/>
    <w:lvl w:ilvl="0" w:tplc="0A7EE55A">
      <w:start w:val="2"/>
      <w:numFmt w:val="lowerRoman"/>
      <w:lvlText w:val="%1)"/>
      <w:lvlJc w:val="left"/>
      <w:pPr>
        <w:tabs>
          <w:tab w:val="num" w:pos="720"/>
        </w:tabs>
        <w:ind w:left="720" w:hanging="720"/>
      </w:pPr>
      <w:rPr>
        <w:rFonts w:hint="default"/>
      </w:rPr>
    </w:lvl>
    <w:lvl w:ilvl="1" w:tplc="4704D85C">
      <w:start w:val="8"/>
      <w:numFmt w:val="decimal"/>
      <w:lvlText w:val="%2."/>
      <w:lvlJc w:val="left"/>
      <w:pPr>
        <w:tabs>
          <w:tab w:val="num" w:pos="1080"/>
        </w:tabs>
        <w:ind w:left="1080" w:hanging="360"/>
      </w:pPr>
      <w:rPr>
        <w:rFonts w:hint="default"/>
      </w:r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20" w15:restartNumberingAfterBreak="0">
    <w:nsid w:val="12945F82"/>
    <w:multiLevelType w:val="hybridMultilevel"/>
    <w:tmpl w:val="A600DA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39862B4"/>
    <w:multiLevelType w:val="hybridMultilevel"/>
    <w:tmpl w:val="C40A29EE"/>
    <w:lvl w:ilvl="0" w:tplc="04090001">
      <w:start w:val="1"/>
      <w:numFmt w:val="bullet"/>
      <w:lvlText w:val=""/>
      <w:lvlJc w:val="left"/>
      <w:pPr>
        <w:tabs>
          <w:tab w:val="num" w:pos="720"/>
        </w:tabs>
        <w:ind w:left="720" w:hanging="360"/>
      </w:pPr>
      <w:rPr>
        <w:rFonts w:ascii="Symbol" w:hAnsi="Symbol" w:hint="default"/>
      </w:rPr>
    </w:lvl>
    <w:lvl w:ilvl="1" w:tplc="04020003" w:tentative="1">
      <w:start w:val="1"/>
      <w:numFmt w:val="bullet"/>
      <w:lvlText w:val="o"/>
      <w:lvlJc w:val="left"/>
      <w:pPr>
        <w:tabs>
          <w:tab w:val="num" w:pos="1440"/>
        </w:tabs>
        <w:ind w:left="1440" w:hanging="360"/>
      </w:pPr>
      <w:rPr>
        <w:rFonts w:ascii="Courier New" w:hAnsi="Courier New" w:cs="Courier New" w:hint="default"/>
      </w:rPr>
    </w:lvl>
    <w:lvl w:ilvl="2" w:tplc="04020005" w:tentative="1">
      <w:start w:val="1"/>
      <w:numFmt w:val="bullet"/>
      <w:lvlText w:val=""/>
      <w:lvlJc w:val="left"/>
      <w:pPr>
        <w:tabs>
          <w:tab w:val="num" w:pos="2160"/>
        </w:tabs>
        <w:ind w:left="2160" w:hanging="360"/>
      </w:pPr>
      <w:rPr>
        <w:rFonts w:ascii="Wingdings" w:hAnsi="Wingdings" w:hint="default"/>
      </w:rPr>
    </w:lvl>
    <w:lvl w:ilvl="3" w:tplc="04020001" w:tentative="1">
      <w:start w:val="1"/>
      <w:numFmt w:val="bullet"/>
      <w:lvlText w:val=""/>
      <w:lvlJc w:val="left"/>
      <w:pPr>
        <w:tabs>
          <w:tab w:val="num" w:pos="2880"/>
        </w:tabs>
        <w:ind w:left="2880" w:hanging="360"/>
      </w:pPr>
      <w:rPr>
        <w:rFonts w:ascii="Symbol" w:hAnsi="Symbol" w:hint="default"/>
      </w:rPr>
    </w:lvl>
    <w:lvl w:ilvl="4" w:tplc="04020003" w:tentative="1">
      <w:start w:val="1"/>
      <w:numFmt w:val="bullet"/>
      <w:lvlText w:val="o"/>
      <w:lvlJc w:val="left"/>
      <w:pPr>
        <w:tabs>
          <w:tab w:val="num" w:pos="3600"/>
        </w:tabs>
        <w:ind w:left="3600" w:hanging="360"/>
      </w:pPr>
      <w:rPr>
        <w:rFonts w:ascii="Courier New" w:hAnsi="Courier New" w:cs="Courier New" w:hint="default"/>
      </w:rPr>
    </w:lvl>
    <w:lvl w:ilvl="5" w:tplc="04020005" w:tentative="1">
      <w:start w:val="1"/>
      <w:numFmt w:val="bullet"/>
      <w:lvlText w:val=""/>
      <w:lvlJc w:val="left"/>
      <w:pPr>
        <w:tabs>
          <w:tab w:val="num" w:pos="4320"/>
        </w:tabs>
        <w:ind w:left="4320" w:hanging="360"/>
      </w:pPr>
      <w:rPr>
        <w:rFonts w:ascii="Wingdings" w:hAnsi="Wingdings" w:hint="default"/>
      </w:rPr>
    </w:lvl>
    <w:lvl w:ilvl="6" w:tplc="04020001" w:tentative="1">
      <w:start w:val="1"/>
      <w:numFmt w:val="bullet"/>
      <w:lvlText w:val=""/>
      <w:lvlJc w:val="left"/>
      <w:pPr>
        <w:tabs>
          <w:tab w:val="num" w:pos="5040"/>
        </w:tabs>
        <w:ind w:left="5040" w:hanging="360"/>
      </w:pPr>
      <w:rPr>
        <w:rFonts w:ascii="Symbol" w:hAnsi="Symbol" w:hint="default"/>
      </w:rPr>
    </w:lvl>
    <w:lvl w:ilvl="7" w:tplc="04020003" w:tentative="1">
      <w:start w:val="1"/>
      <w:numFmt w:val="bullet"/>
      <w:lvlText w:val="o"/>
      <w:lvlJc w:val="left"/>
      <w:pPr>
        <w:tabs>
          <w:tab w:val="num" w:pos="5760"/>
        </w:tabs>
        <w:ind w:left="5760" w:hanging="360"/>
      </w:pPr>
      <w:rPr>
        <w:rFonts w:ascii="Courier New" w:hAnsi="Courier New" w:cs="Courier New" w:hint="default"/>
      </w:rPr>
    </w:lvl>
    <w:lvl w:ilvl="8" w:tplc="04020005" w:tentative="1">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13C17597"/>
    <w:multiLevelType w:val="hybridMultilevel"/>
    <w:tmpl w:val="D292DA98"/>
    <w:lvl w:ilvl="0" w:tplc="04090001">
      <w:start w:val="1"/>
      <w:numFmt w:val="bullet"/>
      <w:lvlText w:val=""/>
      <w:lvlJc w:val="left"/>
      <w:pPr>
        <w:tabs>
          <w:tab w:val="num" w:pos="360"/>
        </w:tabs>
        <w:ind w:left="360" w:hanging="360"/>
      </w:pPr>
      <w:rPr>
        <w:rFonts w:ascii="Symbol" w:hAnsi="Symbol" w:hint="default"/>
      </w:rPr>
    </w:lvl>
    <w:lvl w:ilvl="1" w:tplc="04090003">
      <w:start w:val="1"/>
      <w:numFmt w:val="bullet"/>
      <w:lvlText w:val="o"/>
      <w:lvlJc w:val="left"/>
      <w:pPr>
        <w:tabs>
          <w:tab w:val="num" w:pos="1080"/>
        </w:tabs>
        <w:ind w:left="1080" w:hanging="360"/>
      </w:pPr>
      <w:rPr>
        <w:rFonts w:ascii="Courier New" w:hAnsi="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23" w15:restartNumberingAfterBreak="0">
    <w:nsid w:val="15E77FB8"/>
    <w:multiLevelType w:val="hybridMultilevel"/>
    <w:tmpl w:val="29BC942C"/>
    <w:lvl w:ilvl="0" w:tplc="97DC62AA">
      <w:start w:val="1"/>
      <w:numFmt w:val="bullet"/>
      <w:lvlText w:val=""/>
      <w:lvlJc w:val="left"/>
      <w:pPr>
        <w:tabs>
          <w:tab w:val="num" w:pos="567"/>
        </w:tabs>
        <w:ind w:left="567" w:hanging="567"/>
      </w:pPr>
      <w:rPr>
        <w:rFonts w:ascii="Symbol" w:hAnsi="Symbol" w:hint="default"/>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24" w15:restartNumberingAfterBreak="0">
    <w:nsid w:val="161442A8"/>
    <w:multiLevelType w:val="singleLevel"/>
    <w:tmpl w:val="04090001"/>
    <w:lvl w:ilvl="0">
      <w:start w:val="1"/>
      <w:numFmt w:val="bullet"/>
      <w:lvlText w:val=""/>
      <w:lvlJc w:val="left"/>
      <w:pPr>
        <w:ind w:left="720" w:hanging="360"/>
      </w:pPr>
      <w:rPr>
        <w:rFonts w:ascii="Symbol" w:hAnsi="Symbol" w:hint="default"/>
      </w:rPr>
    </w:lvl>
  </w:abstractNum>
  <w:abstractNum w:abstractNumId="25" w15:restartNumberingAfterBreak="0">
    <w:nsid w:val="187F01BA"/>
    <w:multiLevelType w:val="hybridMultilevel"/>
    <w:tmpl w:val="D1E0175C"/>
    <w:lvl w:ilvl="0" w:tplc="FFFFFFFF">
      <w:start w:val="1"/>
      <w:numFmt w:val="bullet"/>
      <w:lvlText w:val=""/>
      <w:legacy w:legacy="1" w:legacySpace="0" w:legacyIndent="283"/>
      <w:lvlJc w:val="left"/>
      <w:pPr>
        <w:ind w:left="283" w:hanging="283"/>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6" w15:restartNumberingAfterBreak="0">
    <w:nsid w:val="18D00D9A"/>
    <w:multiLevelType w:val="hybridMultilevel"/>
    <w:tmpl w:val="E1180EEE"/>
    <w:lvl w:ilvl="0" w:tplc="0402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19BF57C0"/>
    <w:multiLevelType w:val="hybridMultilevel"/>
    <w:tmpl w:val="CD3AC6A4"/>
    <w:lvl w:ilvl="0" w:tplc="3BF0B7C0">
      <w:start w:val="1"/>
      <w:numFmt w:val="decimal"/>
      <w:lvlText w:val="%1."/>
      <w:lvlJc w:val="left"/>
      <w:pPr>
        <w:tabs>
          <w:tab w:val="num" w:pos="930"/>
        </w:tabs>
        <w:ind w:left="930" w:hanging="570"/>
      </w:pPr>
      <w:rPr>
        <w:rFonts w:hint="default"/>
      </w:rPr>
    </w:lvl>
    <w:lvl w:ilvl="1" w:tplc="F326A734">
      <w:numFmt w:val="none"/>
      <w:lvlText w:val=""/>
      <w:lvlJc w:val="left"/>
      <w:pPr>
        <w:tabs>
          <w:tab w:val="num" w:pos="360"/>
        </w:tabs>
      </w:pPr>
    </w:lvl>
    <w:lvl w:ilvl="2" w:tplc="FE2A2848">
      <w:numFmt w:val="none"/>
      <w:lvlText w:val=""/>
      <w:lvlJc w:val="left"/>
      <w:pPr>
        <w:tabs>
          <w:tab w:val="num" w:pos="360"/>
        </w:tabs>
      </w:pPr>
    </w:lvl>
    <w:lvl w:ilvl="3" w:tplc="CE5AF914">
      <w:numFmt w:val="none"/>
      <w:lvlText w:val=""/>
      <w:lvlJc w:val="left"/>
      <w:pPr>
        <w:tabs>
          <w:tab w:val="num" w:pos="360"/>
        </w:tabs>
      </w:pPr>
    </w:lvl>
    <w:lvl w:ilvl="4" w:tplc="1A244452">
      <w:numFmt w:val="none"/>
      <w:lvlText w:val=""/>
      <w:lvlJc w:val="left"/>
      <w:pPr>
        <w:tabs>
          <w:tab w:val="num" w:pos="360"/>
        </w:tabs>
      </w:pPr>
    </w:lvl>
    <w:lvl w:ilvl="5" w:tplc="4B7EB74C">
      <w:numFmt w:val="none"/>
      <w:lvlText w:val=""/>
      <w:lvlJc w:val="left"/>
      <w:pPr>
        <w:tabs>
          <w:tab w:val="num" w:pos="360"/>
        </w:tabs>
      </w:pPr>
    </w:lvl>
    <w:lvl w:ilvl="6" w:tplc="6818BD66">
      <w:numFmt w:val="none"/>
      <w:lvlText w:val=""/>
      <w:lvlJc w:val="left"/>
      <w:pPr>
        <w:tabs>
          <w:tab w:val="num" w:pos="360"/>
        </w:tabs>
      </w:pPr>
    </w:lvl>
    <w:lvl w:ilvl="7" w:tplc="673603DC">
      <w:numFmt w:val="none"/>
      <w:lvlText w:val=""/>
      <w:lvlJc w:val="left"/>
      <w:pPr>
        <w:tabs>
          <w:tab w:val="num" w:pos="360"/>
        </w:tabs>
      </w:pPr>
    </w:lvl>
    <w:lvl w:ilvl="8" w:tplc="81924AAA">
      <w:numFmt w:val="none"/>
      <w:lvlText w:val=""/>
      <w:lvlJc w:val="left"/>
      <w:pPr>
        <w:tabs>
          <w:tab w:val="num" w:pos="360"/>
        </w:tabs>
      </w:pPr>
    </w:lvl>
  </w:abstractNum>
  <w:abstractNum w:abstractNumId="28" w15:restartNumberingAfterBreak="0">
    <w:nsid w:val="1B105980"/>
    <w:multiLevelType w:val="hybridMultilevel"/>
    <w:tmpl w:val="D5861142"/>
    <w:lvl w:ilvl="0" w:tplc="97DC62AA">
      <w:start w:val="1"/>
      <w:numFmt w:val="bullet"/>
      <w:lvlText w:val=""/>
      <w:lvlJc w:val="left"/>
      <w:pPr>
        <w:tabs>
          <w:tab w:val="num" w:pos="567"/>
        </w:tabs>
        <w:ind w:left="567" w:hanging="567"/>
      </w:pPr>
      <w:rPr>
        <w:rFonts w:ascii="Symbol" w:hAnsi="Symbol" w:hint="default"/>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29" w15:restartNumberingAfterBreak="0">
    <w:nsid w:val="202B3A5E"/>
    <w:multiLevelType w:val="multilevel"/>
    <w:tmpl w:val="76263460"/>
    <w:lvl w:ilvl="0">
      <w:start w:val="1"/>
      <w:numFmt w:val="upperRoman"/>
      <w:pStyle w:val="AHeader1"/>
      <w:lvlText w:val="%1"/>
      <w:lvlJc w:val="left"/>
      <w:pPr>
        <w:tabs>
          <w:tab w:val="num" w:pos="720"/>
        </w:tabs>
        <w:ind w:left="284" w:hanging="284"/>
      </w:pPr>
      <w:rPr>
        <w:rFonts w:ascii="Arial" w:hAnsi="Arial" w:cs="Times New Roman" w:hint="default"/>
        <w:b/>
        <w:i w:val="0"/>
        <w:sz w:val="24"/>
      </w:rPr>
    </w:lvl>
    <w:lvl w:ilvl="1">
      <w:start w:val="1"/>
      <w:numFmt w:val="decimal"/>
      <w:pStyle w:val="AHeader2"/>
      <w:lvlText w:val="%1.%2"/>
      <w:lvlJc w:val="left"/>
      <w:pPr>
        <w:tabs>
          <w:tab w:val="num" w:pos="709"/>
        </w:tabs>
        <w:ind w:left="709" w:hanging="425"/>
      </w:pPr>
      <w:rPr>
        <w:rFonts w:ascii="Arial" w:hAnsi="Arial" w:cs="Times New Roman" w:hint="default"/>
        <w:b/>
        <w:i w:val="0"/>
        <w:sz w:val="22"/>
      </w:rPr>
    </w:lvl>
    <w:lvl w:ilvl="2">
      <w:start w:val="1"/>
      <w:numFmt w:val="decimal"/>
      <w:pStyle w:val="AHeader3"/>
      <w:lvlText w:val="%1.%2.%3"/>
      <w:lvlJc w:val="left"/>
      <w:pPr>
        <w:tabs>
          <w:tab w:val="num" w:pos="1276"/>
        </w:tabs>
        <w:ind w:left="1276" w:hanging="567"/>
      </w:pPr>
      <w:rPr>
        <w:rFonts w:ascii="Arial" w:hAnsi="Arial" w:cs="Times New Roman" w:hint="default"/>
        <w:b/>
        <w:i w:val="0"/>
        <w:sz w:val="22"/>
      </w:rPr>
    </w:lvl>
    <w:lvl w:ilvl="3">
      <w:start w:val="1"/>
      <w:numFmt w:val="lowerLetter"/>
      <w:pStyle w:val="AHeader2abc"/>
      <w:lvlText w:val="%4)"/>
      <w:lvlJc w:val="left"/>
      <w:pPr>
        <w:tabs>
          <w:tab w:val="num" w:pos="1276"/>
        </w:tabs>
        <w:ind w:left="1276" w:hanging="567"/>
      </w:pPr>
      <w:rPr>
        <w:rFonts w:ascii="Arial" w:hAnsi="Arial" w:cs="Times New Roman" w:hint="default"/>
        <w:b w:val="0"/>
        <w:i w:val="0"/>
        <w:sz w:val="22"/>
      </w:rPr>
    </w:lvl>
    <w:lvl w:ilvl="4">
      <w:start w:val="1"/>
      <w:numFmt w:val="lowerLetter"/>
      <w:lvlRestart w:val="2"/>
      <w:pStyle w:val="AHeader3abc"/>
      <w:lvlText w:val="%5)"/>
      <w:lvlJc w:val="left"/>
      <w:pPr>
        <w:tabs>
          <w:tab w:val="num" w:pos="1701"/>
        </w:tabs>
        <w:ind w:left="1701" w:hanging="425"/>
      </w:pPr>
      <w:rPr>
        <w:rFonts w:hint="default"/>
      </w:rPr>
    </w:lvl>
    <w:lvl w:ilvl="5">
      <w:start w:val="1"/>
      <w:numFmt w:val="lowerLetter"/>
      <w:lvlText w:val="%6)"/>
      <w:lvlJc w:val="left"/>
      <w:pPr>
        <w:tabs>
          <w:tab w:val="num" w:pos="1663"/>
        </w:tabs>
        <w:ind w:left="1663" w:hanging="432"/>
      </w:pPr>
      <w:rPr>
        <w:rFonts w:hint="default"/>
      </w:rPr>
    </w:lvl>
    <w:lvl w:ilvl="6">
      <w:start w:val="1"/>
      <w:numFmt w:val="lowerRoman"/>
      <w:lvlText w:val="%7)"/>
      <w:lvlJc w:val="right"/>
      <w:pPr>
        <w:tabs>
          <w:tab w:val="num" w:pos="1807"/>
        </w:tabs>
        <w:ind w:left="1807" w:hanging="288"/>
      </w:pPr>
      <w:rPr>
        <w:rFonts w:hint="default"/>
      </w:rPr>
    </w:lvl>
    <w:lvl w:ilvl="7">
      <w:start w:val="1"/>
      <w:numFmt w:val="lowerLetter"/>
      <w:lvlText w:val="%8."/>
      <w:lvlJc w:val="left"/>
      <w:pPr>
        <w:tabs>
          <w:tab w:val="num" w:pos="1951"/>
        </w:tabs>
        <w:ind w:left="1951" w:hanging="432"/>
      </w:pPr>
      <w:rPr>
        <w:rFonts w:hint="default"/>
      </w:rPr>
    </w:lvl>
    <w:lvl w:ilvl="8">
      <w:start w:val="1"/>
      <w:numFmt w:val="lowerRoman"/>
      <w:lvlText w:val="%9."/>
      <w:lvlJc w:val="left"/>
      <w:pPr>
        <w:tabs>
          <w:tab w:val="num" w:pos="2671"/>
        </w:tabs>
        <w:ind w:left="2311" w:hanging="360"/>
      </w:pPr>
      <w:rPr>
        <w:rFonts w:ascii="Arial" w:hAnsi="Arial" w:hint="default"/>
        <w:b w:val="0"/>
        <w:i w:val="0"/>
        <w:sz w:val="22"/>
      </w:rPr>
    </w:lvl>
  </w:abstractNum>
  <w:abstractNum w:abstractNumId="30" w15:restartNumberingAfterBreak="0">
    <w:nsid w:val="2317687E"/>
    <w:multiLevelType w:val="hybridMultilevel"/>
    <w:tmpl w:val="FD0AED28"/>
    <w:lvl w:ilvl="0" w:tplc="FFFFFFFF">
      <w:start w:val="1"/>
      <w:numFmt w:val="bullet"/>
      <w:lvlText w:val="-"/>
      <w:lvlJc w:val="left"/>
      <w:pPr>
        <w:ind w:left="720" w:hanging="360"/>
      </w:p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31" w15:restartNumberingAfterBreak="0">
    <w:nsid w:val="277319AE"/>
    <w:multiLevelType w:val="hybridMultilevel"/>
    <w:tmpl w:val="8B78FA04"/>
    <w:lvl w:ilvl="0" w:tplc="97DC62AA">
      <w:start w:val="1"/>
      <w:numFmt w:val="bullet"/>
      <w:lvlText w:val=""/>
      <w:lvlJc w:val="left"/>
      <w:pPr>
        <w:tabs>
          <w:tab w:val="num" w:pos="567"/>
        </w:tabs>
        <w:ind w:left="567" w:hanging="567"/>
      </w:pPr>
      <w:rPr>
        <w:rFonts w:ascii="Symbol" w:hAnsi="Symbol" w:hint="default"/>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32" w15:restartNumberingAfterBreak="0">
    <w:nsid w:val="278F420F"/>
    <w:multiLevelType w:val="hybridMultilevel"/>
    <w:tmpl w:val="BB2ABE96"/>
    <w:lvl w:ilvl="0" w:tplc="04090001">
      <w:start w:val="1"/>
      <w:numFmt w:val="bullet"/>
      <w:lvlText w:val=""/>
      <w:lvlJc w:val="left"/>
      <w:pPr>
        <w:tabs>
          <w:tab w:val="num" w:pos="2662"/>
        </w:tabs>
        <w:ind w:left="2662" w:hanging="360"/>
      </w:pPr>
      <w:rPr>
        <w:rFonts w:ascii="Symbol" w:hAnsi="Symbol" w:hint="default"/>
      </w:rPr>
    </w:lvl>
    <w:lvl w:ilvl="1" w:tplc="08090003">
      <w:start w:val="1"/>
      <w:numFmt w:val="bullet"/>
      <w:lvlText w:val="o"/>
      <w:lvlJc w:val="left"/>
      <w:pPr>
        <w:ind w:left="1582" w:hanging="360"/>
      </w:pPr>
      <w:rPr>
        <w:rFonts w:ascii="Courier New" w:hAnsi="Courier New" w:cs="Courier New" w:hint="default"/>
      </w:rPr>
    </w:lvl>
    <w:lvl w:ilvl="2" w:tplc="08090005">
      <w:start w:val="1"/>
      <w:numFmt w:val="bullet"/>
      <w:lvlText w:val=""/>
      <w:lvlJc w:val="left"/>
      <w:pPr>
        <w:ind w:left="2302" w:hanging="360"/>
      </w:pPr>
      <w:rPr>
        <w:rFonts w:ascii="Wingdings" w:hAnsi="Wingdings" w:hint="default"/>
      </w:rPr>
    </w:lvl>
    <w:lvl w:ilvl="3" w:tplc="8BD6FDA0">
      <w:numFmt w:val="bullet"/>
      <w:lvlText w:val="•"/>
      <w:lvlJc w:val="left"/>
      <w:pPr>
        <w:ind w:left="3022" w:hanging="360"/>
      </w:pPr>
      <w:rPr>
        <w:rFonts w:ascii="Times New Roman" w:eastAsia="Times New Roman" w:hAnsi="Times New Roman" w:cs="Times New Roman" w:hint="default"/>
      </w:rPr>
    </w:lvl>
    <w:lvl w:ilvl="4" w:tplc="08090003" w:tentative="1">
      <w:start w:val="1"/>
      <w:numFmt w:val="bullet"/>
      <w:lvlText w:val="o"/>
      <w:lvlJc w:val="left"/>
      <w:pPr>
        <w:ind w:left="3742" w:hanging="360"/>
      </w:pPr>
      <w:rPr>
        <w:rFonts w:ascii="Courier New" w:hAnsi="Courier New" w:cs="Courier New" w:hint="default"/>
      </w:rPr>
    </w:lvl>
    <w:lvl w:ilvl="5" w:tplc="08090005" w:tentative="1">
      <w:start w:val="1"/>
      <w:numFmt w:val="bullet"/>
      <w:lvlText w:val=""/>
      <w:lvlJc w:val="left"/>
      <w:pPr>
        <w:ind w:left="4462" w:hanging="360"/>
      </w:pPr>
      <w:rPr>
        <w:rFonts w:ascii="Wingdings" w:hAnsi="Wingdings" w:hint="default"/>
      </w:rPr>
    </w:lvl>
    <w:lvl w:ilvl="6" w:tplc="08090001" w:tentative="1">
      <w:start w:val="1"/>
      <w:numFmt w:val="bullet"/>
      <w:lvlText w:val=""/>
      <w:lvlJc w:val="left"/>
      <w:pPr>
        <w:ind w:left="5182" w:hanging="360"/>
      </w:pPr>
      <w:rPr>
        <w:rFonts w:ascii="Symbol" w:hAnsi="Symbol" w:hint="default"/>
      </w:rPr>
    </w:lvl>
    <w:lvl w:ilvl="7" w:tplc="08090003" w:tentative="1">
      <w:start w:val="1"/>
      <w:numFmt w:val="bullet"/>
      <w:lvlText w:val="o"/>
      <w:lvlJc w:val="left"/>
      <w:pPr>
        <w:ind w:left="5902" w:hanging="360"/>
      </w:pPr>
      <w:rPr>
        <w:rFonts w:ascii="Courier New" w:hAnsi="Courier New" w:cs="Courier New" w:hint="default"/>
      </w:rPr>
    </w:lvl>
    <w:lvl w:ilvl="8" w:tplc="08090005" w:tentative="1">
      <w:start w:val="1"/>
      <w:numFmt w:val="bullet"/>
      <w:lvlText w:val=""/>
      <w:lvlJc w:val="left"/>
      <w:pPr>
        <w:ind w:left="6622" w:hanging="360"/>
      </w:pPr>
      <w:rPr>
        <w:rFonts w:ascii="Wingdings" w:hAnsi="Wingdings" w:hint="default"/>
      </w:rPr>
    </w:lvl>
  </w:abstractNum>
  <w:abstractNum w:abstractNumId="33" w15:restartNumberingAfterBreak="0">
    <w:nsid w:val="28B31814"/>
    <w:multiLevelType w:val="hybridMultilevel"/>
    <w:tmpl w:val="C6B23336"/>
    <w:lvl w:ilvl="0" w:tplc="04090001">
      <w:start w:val="1"/>
      <w:numFmt w:val="bullet"/>
      <w:lvlText w:val=""/>
      <w:lvlJc w:val="left"/>
      <w:pPr>
        <w:tabs>
          <w:tab w:val="num" w:pos="720"/>
        </w:tabs>
        <w:ind w:left="720" w:hanging="360"/>
      </w:pPr>
      <w:rPr>
        <w:rFonts w:ascii="Symbol" w:hAnsi="Symbol" w:hint="default"/>
      </w:rPr>
    </w:lvl>
    <w:lvl w:ilvl="1" w:tplc="04020003" w:tentative="1">
      <w:start w:val="1"/>
      <w:numFmt w:val="bullet"/>
      <w:lvlText w:val="o"/>
      <w:lvlJc w:val="left"/>
      <w:pPr>
        <w:tabs>
          <w:tab w:val="num" w:pos="1440"/>
        </w:tabs>
        <w:ind w:left="1440" w:hanging="360"/>
      </w:pPr>
      <w:rPr>
        <w:rFonts w:ascii="Courier New" w:hAnsi="Courier New" w:cs="Courier New" w:hint="default"/>
      </w:rPr>
    </w:lvl>
    <w:lvl w:ilvl="2" w:tplc="04020005" w:tentative="1">
      <w:start w:val="1"/>
      <w:numFmt w:val="bullet"/>
      <w:lvlText w:val=""/>
      <w:lvlJc w:val="left"/>
      <w:pPr>
        <w:tabs>
          <w:tab w:val="num" w:pos="2160"/>
        </w:tabs>
        <w:ind w:left="2160" w:hanging="360"/>
      </w:pPr>
      <w:rPr>
        <w:rFonts w:ascii="Wingdings" w:hAnsi="Wingdings" w:hint="default"/>
      </w:rPr>
    </w:lvl>
    <w:lvl w:ilvl="3" w:tplc="04020001" w:tentative="1">
      <w:start w:val="1"/>
      <w:numFmt w:val="bullet"/>
      <w:lvlText w:val=""/>
      <w:lvlJc w:val="left"/>
      <w:pPr>
        <w:tabs>
          <w:tab w:val="num" w:pos="2880"/>
        </w:tabs>
        <w:ind w:left="2880" w:hanging="360"/>
      </w:pPr>
      <w:rPr>
        <w:rFonts w:ascii="Symbol" w:hAnsi="Symbol" w:hint="default"/>
      </w:rPr>
    </w:lvl>
    <w:lvl w:ilvl="4" w:tplc="04020003" w:tentative="1">
      <w:start w:val="1"/>
      <w:numFmt w:val="bullet"/>
      <w:lvlText w:val="o"/>
      <w:lvlJc w:val="left"/>
      <w:pPr>
        <w:tabs>
          <w:tab w:val="num" w:pos="3600"/>
        </w:tabs>
        <w:ind w:left="3600" w:hanging="360"/>
      </w:pPr>
      <w:rPr>
        <w:rFonts w:ascii="Courier New" w:hAnsi="Courier New" w:cs="Courier New" w:hint="default"/>
      </w:rPr>
    </w:lvl>
    <w:lvl w:ilvl="5" w:tplc="04020005" w:tentative="1">
      <w:start w:val="1"/>
      <w:numFmt w:val="bullet"/>
      <w:lvlText w:val=""/>
      <w:lvlJc w:val="left"/>
      <w:pPr>
        <w:tabs>
          <w:tab w:val="num" w:pos="4320"/>
        </w:tabs>
        <w:ind w:left="4320" w:hanging="360"/>
      </w:pPr>
      <w:rPr>
        <w:rFonts w:ascii="Wingdings" w:hAnsi="Wingdings" w:hint="default"/>
      </w:rPr>
    </w:lvl>
    <w:lvl w:ilvl="6" w:tplc="04020001" w:tentative="1">
      <w:start w:val="1"/>
      <w:numFmt w:val="bullet"/>
      <w:lvlText w:val=""/>
      <w:lvlJc w:val="left"/>
      <w:pPr>
        <w:tabs>
          <w:tab w:val="num" w:pos="5040"/>
        </w:tabs>
        <w:ind w:left="5040" w:hanging="360"/>
      </w:pPr>
      <w:rPr>
        <w:rFonts w:ascii="Symbol" w:hAnsi="Symbol" w:hint="default"/>
      </w:rPr>
    </w:lvl>
    <w:lvl w:ilvl="7" w:tplc="04020003" w:tentative="1">
      <w:start w:val="1"/>
      <w:numFmt w:val="bullet"/>
      <w:lvlText w:val="o"/>
      <w:lvlJc w:val="left"/>
      <w:pPr>
        <w:tabs>
          <w:tab w:val="num" w:pos="5760"/>
        </w:tabs>
        <w:ind w:left="5760" w:hanging="360"/>
      </w:pPr>
      <w:rPr>
        <w:rFonts w:ascii="Courier New" w:hAnsi="Courier New" w:cs="Courier New" w:hint="default"/>
      </w:rPr>
    </w:lvl>
    <w:lvl w:ilvl="8" w:tplc="04020005" w:tentative="1">
      <w:start w:val="1"/>
      <w:numFmt w:val="bullet"/>
      <w:lvlText w:val=""/>
      <w:lvlJc w:val="left"/>
      <w:pPr>
        <w:tabs>
          <w:tab w:val="num" w:pos="6480"/>
        </w:tabs>
        <w:ind w:left="6480" w:hanging="360"/>
      </w:pPr>
      <w:rPr>
        <w:rFonts w:ascii="Wingdings" w:hAnsi="Wingdings" w:hint="default"/>
      </w:rPr>
    </w:lvl>
  </w:abstractNum>
  <w:abstractNum w:abstractNumId="34" w15:restartNumberingAfterBreak="0">
    <w:nsid w:val="29D75180"/>
    <w:multiLevelType w:val="hybridMultilevel"/>
    <w:tmpl w:val="E47C15A4"/>
    <w:lvl w:ilvl="0" w:tplc="04020001">
      <w:start w:val="1"/>
      <w:numFmt w:val="bullet"/>
      <w:lvlText w:val=""/>
      <w:lvlJc w:val="left"/>
      <w:pPr>
        <w:tabs>
          <w:tab w:val="num" w:pos="720"/>
        </w:tabs>
        <w:ind w:left="720" w:hanging="360"/>
      </w:pPr>
      <w:rPr>
        <w:rFonts w:ascii="Symbol" w:hAnsi="Symbol" w:hint="default"/>
      </w:rPr>
    </w:lvl>
    <w:lvl w:ilvl="1" w:tplc="04020003" w:tentative="1">
      <w:start w:val="1"/>
      <w:numFmt w:val="bullet"/>
      <w:lvlText w:val="o"/>
      <w:lvlJc w:val="left"/>
      <w:pPr>
        <w:tabs>
          <w:tab w:val="num" w:pos="1440"/>
        </w:tabs>
        <w:ind w:left="1440" w:hanging="360"/>
      </w:pPr>
      <w:rPr>
        <w:rFonts w:ascii="Courier New" w:hAnsi="Courier New" w:cs="Courier New" w:hint="default"/>
      </w:rPr>
    </w:lvl>
    <w:lvl w:ilvl="2" w:tplc="04020005" w:tentative="1">
      <w:start w:val="1"/>
      <w:numFmt w:val="bullet"/>
      <w:lvlText w:val=""/>
      <w:lvlJc w:val="left"/>
      <w:pPr>
        <w:tabs>
          <w:tab w:val="num" w:pos="2160"/>
        </w:tabs>
        <w:ind w:left="2160" w:hanging="360"/>
      </w:pPr>
      <w:rPr>
        <w:rFonts w:ascii="Wingdings" w:hAnsi="Wingdings" w:hint="default"/>
      </w:rPr>
    </w:lvl>
    <w:lvl w:ilvl="3" w:tplc="04020001" w:tentative="1">
      <w:start w:val="1"/>
      <w:numFmt w:val="bullet"/>
      <w:lvlText w:val=""/>
      <w:lvlJc w:val="left"/>
      <w:pPr>
        <w:tabs>
          <w:tab w:val="num" w:pos="2880"/>
        </w:tabs>
        <w:ind w:left="2880" w:hanging="360"/>
      </w:pPr>
      <w:rPr>
        <w:rFonts w:ascii="Symbol" w:hAnsi="Symbol" w:hint="default"/>
      </w:rPr>
    </w:lvl>
    <w:lvl w:ilvl="4" w:tplc="04020003" w:tentative="1">
      <w:start w:val="1"/>
      <w:numFmt w:val="bullet"/>
      <w:lvlText w:val="o"/>
      <w:lvlJc w:val="left"/>
      <w:pPr>
        <w:tabs>
          <w:tab w:val="num" w:pos="3600"/>
        </w:tabs>
        <w:ind w:left="3600" w:hanging="360"/>
      </w:pPr>
      <w:rPr>
        <w:rFonts w:ascii="Courier New" w:hAnsi="Courier New" w:cs="Courier New" w:hint="default"/>
      </w:rPr>
    </w:lvl>
    <w:lvl w:ilvl="5" w:tplc="04020005" w:tentative="1">
      <w:start w:val="1"/>
      <w:numFmt w:val="bullet"/>
      <w:lvlText w:val=""/>
      <w:lvlJc w:val="left"/>
      <w:pPr>
        <w:tabs>
          <w:tab w:val="num" w:pos="4320"/>
        </w:tabs>
        <w:ind w:left="4320" w:hanging="360"/>
      </w:pPr>
      <w:rPr>
        <w:rFonts w:ascii="Wingdings" w:hAnsi="Wingdings" w:hint="default"/>
      </w:rPr>
    </w:lvl>
    <w:lvl w:ilvl="6" w:tplc="04020001" w:tentative="1">
      <w:start w:val="1"/>
      <w:numFmt w:val="bullet"/>
      <w:lvlText w:val=""/>
      <w:lvlJc w:val="left"/>
      <w:pPr>
        <w:tabs>
          <w:tab w:val="num" w:pos="5040"/>
        </w:tabs>
        <w:ind w:left="5040" w:hanging="360"/>
      </w:pPr>
      <w:rPr>
        <w:rFonts w:ascii="Symbol" w:hAnsi="Symbol" w:hint="default"/>
      </w:rPr>
    </w:lvl>
    <w:lvl w:ilvl="7" w:tplc="04020003" w:tentative="1">
      <w:start w:val="1"/>
      <w:numFmt w:val="bullet"/>
      <w:lvlText w:val="o"/>
      <w:lvlJc w:val="left"/>
      <w:pPr>
        <w:tabs>
          <w:tab w:val="num" w:pos="5760"/>
        </w:tabs>
        <w:ind w:left="5760" w:hanging="360"/>
      </w:pPr>
      <w:rPr>
        <w:rFonts w:ascii="Courier New" w:hAnsi="Courier New" w:cs="Courier New" w:hint="default"/>
      </w:rPr>
    </w:lvl>
    <w:lvl w:ilvl="8" w:tplc="04020005" w:tentative="1">
      <w:start w:val="1"/>
      <w:numFmt w:val="bullet"/>
      <w:lvlText w:val=""/>
      <w:lvlJc w:val="left"/>
      <w:pPr>
        <w:tabs>
          <w:tab w:val="num" w:pos="6480"/>
        </w:tabs>
        <w:ind w:left="6480" w:hanging="360"/>
      </w:pPr>
      <w:rPr>
        <w:rFonts w:ascii="Wingdings" w:hAnsi="Wingdings" w:hint="default"/>
      </w:rPr>
    </w:lvl>
  </w:abstractNum>
  <w:abstractNum w:abstractNumId="35" w15:restartNumberingAfterBreak="0">
    <w:nsid w:val="2D3B751C"/>
    <w:multiLevelType w:val="hybridMultilevel"/>
    <w:tmpl w:val="EA5ED61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6" w15:restartNumberingAfterBreak="0">
    <w:nsid w:val="2F604341"/>
    <w:multiLevelType w:val="hybridMultilevel"/>
    <w:tmpl w:val="85CC7532"/>
    <w:lvl w:ilvl="0" w:tplc="04090001">
      <w:start w:val="1"/>
      <w:numFmt w:val="bullet"/>
      <w:lvlText w:val=""/>
      <w:lvlJc w:val="left"/>
      <w:pPr>
        <w:tabs>
          <w:tab w:val="num" w:pos="720"/>
        </w:tabs>
        <w:ind w:left="720" w:hanging="360"/>
      </w:pPr>
      <w:rPr>
        <w:rFonts w:ascii="Symbol" w:hAnsi="Symbol" w:hint="default"/>
      </w:rPr>
    </w:lvl>
    <w:lvl w:ilvl="1" w:tplc="04020003" w:tentative="1">
      <w:start w:val="1"/>
      <w:numFmt w:val="bullet"/>
      <w:lvlText w:val="o"/>
      <w:lvlJc w:val="left"/>
      <w:pPr>
        <w:tabs>
          <w:tab w:val="num" w:pos="1440"/>
        </w:tabs>
        <w:ind w:left="1440" w:hanging="360"/>
      </w:pPr>
      <w:rPr>
        <w:rFonts w:ascii="Courier New" w:hAnsi="Courier New" w:cs="Courier New" w:hint="default"/>
      </w:rPr>
    </w:lvl>
    <w:lvl w:ilvl="2" w:tplc="04020005" w:tentative="1">
      <w:start w:val="1"/>
      <w:numFmt w:val="bullet"/>
      <w:lvlText w:val=""/>
      <w:lvlJc w:val="left"/>
      <w:pPr>
        <w:tabs>
          <w:tab w:val="num" w:pos="2160"/>
        </w:tabs>
        <w:ind w:left="2160" w:hanging="360"/>
      </w:pPr>
      <w:rPr>
        <w:rFonts w:ascii="Wingdings" w:hAnsi="Wingdings" w:hint="default"/>
      </w:rPr>
    </w:lvl>
    <w:lvl w:ilvl="3" w:tplc="04020001" w:tentative="1">
      <w:start w:val="1"/>
      <w:numFmt w:val="bullet"/>
      <w:lvlText w:val=""/>
      <w:lvlJc w:val="left"/>
      <w:pPr>
        <w:tabs>
          <w:tab w:val="num" w:pos="2880"/>
        </w:tabs>
        <w:ind w:left="2880" w:hanging="360"/>
      </w:pPr>
      <w:rPr>
        <w:rFonts w:ascii="Symbol" w:hAnsi="Symbol" w:hint="default"/>
      </w:rPr>
    </w:lvl>
    <w:lvl w:ilvl="4" w:tplc="04020003" w:tentative="1">
      <w:start w:val="1"/>
      <w:numFmt w:val="bullet"/>
      <w:lvlText w:val="o"/>
      <w:lvlJc w:val="left"/>
      <w:pPr>
        <w:tabs>
          <w:tab w:val="num" w:pos="3600"/>
        </w:tabs>
        <w:ind w:left="3600" w:hanging="360"/>
      </w:pPr>
      <w:rPr>
        <w:rFonts w:ascii="Courier New" w:hAnsi="Courier New" w:cs="Courier New" w:hint="default"/>
      </w:rPr>
    </w:lvl>
    <w:lvl w:ilvl="5" w:tplc="04020005" w:tentative="1">
      <w:start w:val="1"/>
      <w:numFmt w:val="bullet"/>
      <w:lvlText w:val=""/>
      <w:lvlJc w:val="left"/>
      <w:pPr>
        <w:tabs>
          <w:tab w:val="num" w:pos="4320"/>
        </w:tabs>
        <w:ind w:left="4320" w:hanging="360"/>
      </w:pPr>
      <w:rPr>
        <w:rFonts w:ascii="Wingdings" w:hAnsi="Wingdings" w:hint="default"/>
      </w:rPr>
    </w:lvl>
    <w:lvl w:ilvl="6" w:tplc="04020001" w:tentative="1">
      <w:start w:val="1"/>
      <w:numFmt w:val="bullet"/>
      <w:lvlText w:val=""/>
      <w:lvlJc w:val="left"/>
      <w:pPr>
        <w:tabs>
          <w:tab w:val="num" w:pos="5040"/>
        </w:tabs>
        <w:ind w:left="5040" w:hanging="360"/>
      </w:pPr>
      <w:rPr>
        <w:rFonts w:ascii="Symbol" w:hAnsi="Symbol" w:hint="default"/>
      </w:rPr>
    </w:lvl>
    <w:lvl w:ilvl="7" w:tplc="04020003" w:tentative="1">
      <w:start w:val="1"/>
      <w:numFmt w:val="bullet"/>
      <w:lvlText w:val="o"/>
      <w:lvlJc w:val="left"/>
      <w:pPr>
        <w:tabs>
          <w:tab w:val="num" w:pos="5760"/>
        </w:tabs>
        <w:ind w:left="5760" w:hanging="360"/>
      </w:pPr>
      <w:rPr>
        <w:rFonts w:ascii="Courier New" w:hAnsi="Courier New" w:cs="Courier New" w:hint="default"/>
      </w:rPr>
    </w:lvl>
    <w:lvl w:ilvl="8" w:tplc="04020005" w:tentative="1">
      <w:start w:val="1"/>
      <w:numFmt w:val="bullet"/>
      <w:lvlText w:val=""/>
      <w:lvlJc w:val="left"/>
      <w:pPr>
        <w:tabs>
          <w:tab w:val="num" w:pos="6480"/>
        </w:tabs>
        <w:ind w:left="6480" w:hanging="360"/>
      </w:pPr>
      <w:rPr>
        <w:rFonts w:ascii="Wingdings" w:hAnsi="Wingdings" w:hint="default"/>
      </w:rPr>
    </w:lvl>
  </w:abstractNum>
  <w:abstractNum w:abstractNumId="37" w15:restartNumberingAfterBreak="0">
    <w:nsid w:val="316B24B8"/>
    <w:multiLevelType w:val="hybridMultilevel"/>
    <w:tmpl w:val="BE48642A"/>
    <w:lvl w:ilvl="0" w:tplc="FFFFFFFF">
      <w:start w:val="1"/>
      <w:numFmt w:val="bullet"/>
      <w:lvlText w:val="-"/>
      <w:lvlJc w:val="left"/>
      <w:pPr>
        <w:ind w:left="720" w:hanging="360"/>
      </w:p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38" w15:restartNumberingAfterBreak="0">
    <w:nsid w:val="324F4ABF"/>
    <w:multiLevelType w:val="hybridMultilevel"/>
    <w:tmpl w:val="9C92301C"/>
    <w:lvl w:ilvl="0" w:tplc="FFFFFFFF">
      <w:start w:val="1"/>
      <w:numFmt w:val="bullet"/>
      <w:lvlText w:val=""/>
      <w:legacy w:legacy="1" w:legacySpace="0" w:legacyIndent="283"/>
      <w:lvlJc w:val="left"/>
      <w:pPr>
        <w:ind w:left="6095" w:hanging="283"/>
      </w:pPr>
      <w:rPr>
        <w:rFonts w:ascii="Symbol" w:hAnsi="Symbol" w:hint="default"/>
      </w:rPr>
    </w:lvl>
    <w:lvl w:ilvl="1" w:tplc="04090003" w:tentative="1">
      <w:start w:val="1"/>
      <w:numFmt w:val="bullet"/>
      <w:lvlText w:val="o"/>
      <w:lvlJc w:val="left"/>
      <w:pPr>
        <w:ind w:left="7252" w:hanging="360"/>
      </w:pPr>
      <w:rPr>
        <w:rFonts w:ascii="Courier New" w:hAnsi="Courier New" w:cs="Courier New" w:hint="default"/>
      </w:rPr>
    </w:lvl>
    <w:lvl w:ilvl="2" w:tplc="04090005" w:tentative="1">
      <w:start w:val="1"/>
      <w:numFmt w:val="bullet"/>
      <w:lvlText w:val=""/>
      <w:lvlJc w:val="left"/>
      <w:pPr>
        <w:ind w:left="7972" w:hanging="360"/>
      </w:pPr>
      <w:rPr>
        <w:rFonts w:ascii="Wingdings" w:hAnsi="Wingdings" w:hint="default"/>
      </w:rPr>
    </w:lvl>
    <w:lvl w:ilvl="3" w:tplc="04090001" w:tentative="1">
      <w:start w:val="1"/>
      <w:numFmt w:val="bullet"/>
      <w:lvlText w:val=""/>
      <w:lvlJc w:val="left"/>
      <w:pPr>
        <w:ind w:left="8692" w:hanging="360"/>
      </w:pPr>
      <w:rPr>
        <w:rFonts w:ascii="Symbol" w:hAnsi="Symbol" w:hint="default"/>
      </w:rPr>
    </w:lvl>
    <w:lvl w:ilvl="4" w:tplc="04090003" w:tentative="1">
      <w:start w:val="1"/>
      <w:numFmt w:val="bullet"/>
      <w:lvlText w:val="o"/>
      <w:lvlJc w:val="left"/>
      <w:pPr>
        <w:ind w:left="9412" w:hanging="360"/>
      </w:pPr>
      <w:rPr>
        <w:rFonts w:ascii="Courier New" w:hAnsi="Courier New" w:cs="Courier New" w:hint="default"/>
      </w:rPr>
    </w:lvl>
    <w:lvl w:ilvl="5" w:tplc="04090005" w:tentative="1">
      <w:start w:val="1"/>
      <w:numFmt w:val="bullet"/>
      <w:lvlText w:val=""/>
      <w:lvlJc w:val="left"/>
      <w:pPr>
        <w:ind w:left="10132" w:hanging="360"/>
      </w:pPr>
      <w:rPr>
        <w:rFonts w:ascii="Wingdings" w:hAnsi="Wingdings" w:hint="default"/>
      </w:rPr>
    </w:lvl>
    <w:lvl w:ilvl="6" w:tplc="04090001" w:tentative="1">
      <w:start w:val="1"/>
      <w:numFmt w:val="bullet"/>
      <w:lvlText w:val=""/>
      <w:lvlJc w:val="left"/>
      <w:pPr>
        <w:ind w:left="10852" w:hanging="360"/>
      </w:pPr>
      <w:rPr>
        <w:rFonts w:ascii="Symbol" w:hAnsi="Symbol" w:hint="default"/>
      </w:rPr>
    </w:lvl>
    <w:lvl w:ilvl="7" w:tplc="04090003" w:tentative="1">
      <w:start w:val="1"/>
      <w:numFmt w:val="bullet"/>
      <w:lvlText w:val="o"/>
      <w:lvlJc w:val="left"/>
      <w:pPr>
        <w:ind w:left="11572" w:hanging="360"/>
      </w:pPr>
      <w:rPr>
        <w:rFonts w:ascii="Courier New" w:hAnsi="Courier New" w:cs="Courier New" w:hint="default"/>
      </w:rPr>
    </w:lvl>
    <w:lvl w:ilvl="8" w:tplc="04090005" w:tentative="1">
      <w:start w:val="1"/>
      <w:numFmt w:val="bullet"/>
      <w:lvlText w:val=""/>
      <w:lvlJc w:val="left"/>
      <w:pPr>
        <w:ind w:left="12292" w:hanging="360"/>
      </w:pPr>
      <w:rPr>
        <w:rFonts w:ascii="Wingdings" w:hAnsi="Wingdings" w:hint="default"/>
      </w:rPr>
    </w:lvl>
  </w:abstractNum>
  <w:abstractNum w:abstractNumId="39" w15:restartNumberingAfterBreak="0">
    <w:nsid w:val="33254AF5"/>
    <w:multiLevelType w:val="hybridMultilevel"/>
    <w:tmpl w:val="BD945A28"/>
    <w:lvl w:ilvl="0" w:tplc="04090001">
      <w:start w:val="1"/>
      <w:numFmt w:val="bullet"/>
      <w:lvlText w:val=""/>
      <w:lvlJc w:val="left"/>
      <w:pPr>
        <w:tabs>
          <w:tab w:val="num" w:pos="795"/>
        </w:tabs>
        <w:ind w:left="795" w:hanging="360"/>
      </w:pPr>
      <w:rPr>
        <w:rFonts w:ascii="Symbol" w:hAnsi="Symbol" w:hint="default"/>
      </w:rPr>
    </w:lvl>
    <w:lvl w:ilvl="1" w:tplc="04090003">
      <w:start w:val="1"/>
      <w:numFmt w:val="bullet"/>
      <w:lvlText w:val="o"/>
      <w:lvlJc w:val="left"/>
      <w:pPr>
        <w:tabs>
          <w:tab w:val="num" w:pos="1515"/>
        </w:tabs>
        <w:ind w:left="1515" w:hanging="360"/>
      </w:pPr>
      <w:rPr>
        <w:rFonts w:ascii="Courier New" w:hAnsi="Courier New" w:cs="Courier New" w:hint="default"/>
      </w:rPr>
    </w:lvl>
    <w:lvl w:ilvl="2" w:tplc="04090005" w:tentative="1">
      <w:start w:val="1"/>
      <w:numFmt w:val="bullet"/>
      <w:lvlText w:val=""/>
      <w:lvlJc w:val="left"/>
      <w:pPr>
        <w:tabs>
          <w:tab w:val="num" w:pos="2235"/>
        </w:tabs>
        <w:ind w:left="2235" w:hanging="360"/>
      </w:pPr>
      <w:rPr>
        <w:rFonts w:ascii="Wingdings" w:hAnsi="Wingdings" w:hint="default"/>
      </w:rPr>
    </w:lvl>
    <w:lvl w:ilvl="3" w:tplc="04090001" w:tentative="1">
      <w:start w:val="1"/>
      <w:numFmt w:val="bullet"/>
      <w:lvlText w:val=""/>
      <w:lvlJc w:val="left"/>
      <w:pPr>
        <w:tabs>
          <w:tab w:val="num" w:pos="2955"/>
        </w:tabs>
        <w:ind w:left="2955" w:hanging="360"/>
      </w:pPr>
      <w:rPr>
        <w:rFonts w:ascii="Symbol" w:hAnsi="Symbol" w:hint="default"/>
      </w:rPr>
    </w:lvl>
    <w:lvl w:ilvl="4" w:tplc="04090003" w:tentative="1">
      <w:start w:val="1"/>
      <w:numFmt w:val="bullet"/>
      <w:lvlText w:val="o"/>
      <w:lvlJc w:val="left"/>
      <w:pPr>
        <w:tabs>
          <w:tab w:val="num" w:pos="3675"/>
        </w:tabs>
        <w:ind w:left="3675" w:hanging="360"/>
      </w:pPr>
      <w:rPr>
        <w:rFonts w:ascii="Courier New" w:hAnsi="Courier New" w:cs="Courier New" w:hint="default"/>
      </w:rPr>
    </w:lvl>
    <w:lvl w:ilvl="5" w:tplc="04090005" w:tentative="1">
      <w:start w:val="1"/>
      <w:numFmt w:val="bullet"/>
      <w:lvlText w:val=""/>
      <w:lvlJc w:val="left"/>
      <w:pPr>
        <w:tabs>
          <w:tab w:val="num" w:pos="4395"/>
        </w:tabs>
        <w:ind w:left="4395" w:hanging="360"/>
      </w:pPr>
      <w:rPr>
        <w:rFonts w:ascii="Wingdings" w:hAnsi="Wingdings" w:hint="default"/>
      </w:rPr>
    </w:lvl>
    <w:lvl w:ilvl="6" w:tplc="04090001" w:tentative="1">
      <w:start w:val="1"/>
      <w:numFmt w:val="bullet"/>
      <w:lvlText w:val=""/>
      <w:lvlJc w:val="left"/>
      <w:pPr>
        <w:tabs>
          <w:tab w:val="num" w:pos="5115"/>
        </w:tabs>
        <w:ind w:left="5115" w:hanging="360"/>
      </w:pPr>
      <w:rPr>
        <w:rFonts w:ascii="Symbol" w:hAnsi="Symbol" w:hint="default"/>
      </w:rPr>
    </w:lvl>
    <w:lvl w:ilvl="7" w:tplc="04090003" w:tentative="1">
      <w:start w:val="1"/>
      <w:numFmt w:val="bullet"/>
      <w:lvlText w:val="o"/>
      <w:lvlJc w:val="left"/>
      <w:pPr>
        <w:tabs>
          <w:tab w:val="num" w:pos="5835"/>
        </w:tabs>
        <w:ind w:left="5835" w:hanging="360"/>
      </w:pPr>
      <w:rPr>
        <w:rFonts w:ascii="Courier New" w:hAnsi="Courier New" w:cs="Courier New" w:hint="default"/>
      </w:rPr>
    </w:lvl>
    <w:lvl w:ilvl="8" w:tplc="04090005" w:tentative="1">
      <w:start w:val="1"/>
      <w:numFmt w:val="bullet"/>
      <w:lvlText w:val=""/>
      <w:lvlJc w:val="left"/>
      <w:pPr>
        <w:tabs>
          <w:tab w:val="num" w:pos="6555"/>
        </w:tabs>
        <w:ind w:left="6555" w:hanging="360"/>
      </w:pPr>
      <w:rPr>
        <w:rFonts w:ascii="Wingdings" w:hAnsi="Wingdings" w:hint="default"/>
      </w:rPr>
    </w:lvl>
  </w:abstractNum>
  <w:abstractNum w:abstractNumId="40" w15:restartNumberingAfterBreak="0">
    <w:nsid w:val="332B3209"/>
    <w:multiLevelType w:val="hybridMultilevel"/>
    <w:tmpl w:val="98322714"/>
    <w:lvl w:ilvl="0" w:tplc="AACE52FA">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37462753"/>
    <w:multiLevelType w:val="hybridMultilevel"/>
    <w:tmpl w:val="CCB02650"/>
    <w:lvl w:ilvl="0" w:tplc="FFFFFFFF">
      <w:start w:val="1"/>
      <w:numFmt w:val="bullet"/>
      <w:lvlText w:val="-"/>
      <w:lvlJc w:val="left"/>
      <w:pPr>
        <w:ind w:left="720" w:hanging="360"/>
      </w:p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42" w15:restartNumberingAfterBreak="0">
    <w:nsid w:val="37642673"/>
    <w:multiLevelType w:val="hybridMultilevel"/>
    <w:tmpl w:val="94806CE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3" w15:restartNumberingAfterBreak="0">
    <w:nsid w:val="38A01637"/>
    <w:multiLevelType w:val="hybridMultilevel"/>
    <w:tmpl w:val="EFFE9BA0"/>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4" w15:restartNumberingAfterBreak="0">
    <w:nsid w:val="3BA60A27"/>
    <w:multiLevelType w:val="hybridMultilevel"/>
    <w:tmpl w:val="720A84FE"/>
    <w:lvl w:ilvl="0" w:tplc="D67623D8">
      <w:start w:val="1"/>
      <w:numFmt w:val="bullet"/>
      <w:lvlText w:val=""/>
      <w:lvlJc w:val="left"/>
      <w:pPr>
        <w:tabs>
          <w:tab w:val="num" w:pos="567"/>
        </w:tabs>
        <w:ind w:left="567" w:hanging="567"/>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5" w15:restartNumberingAfterBreak="0">
    <w:nsid w:val="3F62644C"/>
    <w:multiLevelType w:val="hybridMultilevel"/>
    <w:tmpl w:val="F34423A2"/>
    <w:lvl w:ilvl="0" w:tplc="04020001">
      <w:start w:val="1"/>
      <w:numFmt w:val="bullet"/>
      <w:lvlText w:val=""/>
      <w:lvlJc w:val="left"/>
      <w:pPr>
        <w:tabs>
          <w:tab w:val="num" w:pos="720"/>
        </w:tabs>
        <w:ind w:left="720" w:hanging="360"/>
      </w:pPr>
      <w:rPr>
        <w:rFonts w:ascii="Symbol" w:hAnsi="Symbol" w:hint="default"/>
      </w:rPr>
    </w:lvl>
    <w:lvl w:ilvl="1" w:tplc="04020003" w:tentative="1">
      <w:start w:val="1"/>
      <w:numFmt w:val="bullet"/>
      <w:lvlText w:val="o"/>
      <w:lvlJc w:val="left"/>
      <w:pPr>
        <w:tabs>
          <w:tab w:val="num" w:pos="1440"/>
        </w:tabs>
        <w:ind w:left="1440" w:hanging="360"/>
      </w:pPr>
      <w:rPr>
        <w:rFonts w:ascii="Courier New" w:hAnsi="Courier New" w:cs="Courier New" w:hint="default"/>
      </w:rPr>
    </w:lvl>
    <w:lvl w:ilvl="2" w:tplc="04020005" w:tentative="1">
      <w:start w:val="1"/>
      <w:numFmt w:val="bullet"/>
      <w:lvlText w:val=""/>
      <w:lvlJc w:val="left"/>
      <w:pPr>
        <w:tabs>
          <w:tab w:val="num" w:pos="2160"/>
        </w:tabs>
        <w:ind w:left="2160" w:hanging="360"/>
      </w:pPr>
      <w:rPr>
        <w:rFonts w:ascii="Wingdings" w:hAnsi="Wingdings" w:hint="default"/>
      </w:rPr>
    </w:lvl>
    <w:lvl w:ilvl="3" w:tplc="04020001" w:tentative="1">
      <w:start w:val="1"/>
      <w:numFmt w:val="bullet"/>
      <w:lvlText w:val=""/>
      <w:lvlJc w:val="left"/>
      <w:pPr>
        <w:tabs>
          <w:tab w:val="num" w:pos="2880"/>
        </w:tabs>
        <w:ind w:left="2880" w:hanging="360"/>
      </w:pPr>
      <w:rPr>
        <w:rFonts w:ascii="Symbol" w:hAnsi="Symbol" w:hint="default"/>
      </w:rPr>
    </w:lvl>
    <w:lvl w:ilvl="4" w:tplc="04020003" w:tentative="1">
      <w:start w:val="1"/>
      <w:numFmt w:val="bullet"/>
      <w:lvlText w:val="o"/>
      <w:lvlJc w:val="left"/>
      <w:pPr>
        <w:tabs>
          <w:tab w:val="num" w:pos="3600"/>
        </w:tabs>
        <w:ind w:left="3600" w:hanging="360"/>
      </w:pPr>
      <w:rPr>
        <w:rFonts w:ascii="Courier New" w:hAnsi="Courier New" w:cs="Courier New" w:hint="default"/>
      </w:rPr>
    </w:lvl>
    <w:lvl w:ilvl="5" w:tplc="04020005" w:tentative="1">
      <w:start w:val="1"/>
      <w:numFmt w:val="bullet"/>
      <w:lvlText w:val=""/>
      <w:lvlJc w:val="left"/>
      <w:pPr>
        <w:tabs>
          <w:tab w:val="num" w:pos="4320"/>
        </w:tabs>
        <w:ind w:left="4320" w:hanging="360"/>
      </w:pPr>
      <w:rPr>
        <w:rFonts w:ascii="Wingdings" w:hAnsi="Wingdings" w:hint="default"/>
      </w:rPr>
    </w:lvl>
    <w:lvl w:ilvl="6" w:tplc="04020001" w:tentative="1">
      <w:start w:val="1"/>
      <w:numFmt w:val="bullet"/>
      <w:lvlText w:val=""/>
      <w:lvlJc w:val="left"/>
      <w:pPr>
        <w:tabs>
          <w:tab w:val="num" w:pos="5040"/>
        </w:tabs>
        <w:ind w:left="5040" w:hanging="360"/>
      </w:pPr>
      <w:rPr>
        <w:rFonts w:ascii="Symbol" w:hAnsi="Symbol" w:hint="default"/>
      </w:rPr>
    </w:lvl>
    <w:lvl w:ilvl="7" w:tplc="04020003" w:tentative="1">
      <w:start w:val="1"/>
      <w:numFmt w:val="bullet"/>
      <w:lvlText w:val="o"/>
      <w:lvlJc w:val="left"/>
      <w:pPr>
        <w:tabs>
          <w:tab w:val="num" w:pos="5760"/>
        </w:tabs>
        <w:ind w:left="5760" w:hanging="360"/>
      </w:pPr>
      <w:rPr>
        <w:rFonts w:ascii="Courier New" w:hAnsi="Courier New" w:cs="Courier New" w:hint="default"/>
      </w:rPr>
    </w:lvl>
    <w:lvl w:ilvl="8" w:tplc="04020005" w:tentative="1">
      <w:start w:val="1"/>
      <w:numFmt w:val="bullet"/>
      <w:lvlText w:val=""/>
      <w:lvlJc w:val="left"/>
      <w:pPr>
        <w:tabs>
          <w:tab w:val="num" w:pos="6480"/>
        </w:tabs>
        <w:ind w:left="6480" w:hanging="360"/>
      </w:pPr>
      <w:rPr>
        <w:rFonts w:ascii="Wingdings" w:hAnsi="Wingdings" w:hint="default"/>
      </w:rPr>
    </w:lvl>
  </w:abstractNum>
  <w:abstractNum w:abstractNumId="46" w15:restartNumberingAfterBreak="0">
    <w:nsid w:val="43F84522"/>
    <w:multiLevelType w:val="hybridMultilevel"/>
    <w:tmpl w:val="ED3CC734"/>
    <w:lvl w:ilvl="0" w:tplc="D67623D8">
      <w:start w:val="1"/>
      <w:numFmt w:val="bullet"/>
      <w:lvlText w:val=""/>
      <w:lvlJc w:val="left"/>
      <w:pPr>
        <w:tabs>
          <w:tab w:val="num" w:pos="567"/>
        </w:tabs>
        <w:ind w:left="567" w:hanging="567"/>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7" w15:restartNumberingAfterBreak="0">
    <w:nsid w:val="47043930"/>
    <w:multiLevelType w:val="hybridMultilevel"/>
    <w:tmpl w:val="D0168A88"/>
    <w:lvl w:ilvl="0" w:tplc="7A3CBDF2">
      <w:start w:val="8"/>
      <w:numFmt w:val="decimal"/>
      <w:lvlText w:val="%1."/>
      <w:lvlJc w:val="left"/>
      <w:pPr>
        <w:tabs>
          <w:tab w:val="num" w:pos="930"/>
        </w:tabs>
        <w:ind w:left="930" w:hanging="570"/>
      </w:pPr>
      <w:rPr>
        <w:rFonts w:hint="default"/>
      </w:rPr>
    </w:lvl>
    <w:lvl w:ilvl="1" w:tplc="2B44216C">
      <w:start w:val="4"/>
      <w:numFmt w:val="lowerLetter"/>
      <w:lvlText w:val="(%2)"/>
      <w:lvlJc w:val="left"/>
      <w:pPr>
        <w:tabs>
          <w:tab w:val="num" w:pos="660"/>
        </w:tabs>
        <w:ind w:left="660" w:hanging="570"/>
      </w:pPr>
      <w:rPr>
        <w:rFonts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8" w15:restartNumberingAfterBreak="0">
    <w:nsid w:val="4C4C512D"/>
    <w:multiLevelType w:val="hybridMultilevel"/>
    <w:tmpl w:val="E76EF02A"/>
    <w:lvl w:ilvl="0" w:tplc="FFFFFFFF">
      <w:start w:val="1"/>
      <w:numFmt w:val="bullet"/>
      <w:lvlText w:val="-"/>
      <w:lvlJc w:val="left"/>
      <w:pPr>
        <w:ind w:left="720" w:hanging="360"/>
      </w:p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49" w15:restartNumberingAfterBreak="0">
    <w:nsid w:val="52223823"/>
    <w:multiLevelType w:val="hybridMultilevel"/>
    <w:tmpl w:val="C59C8EA4"/>
    <w:lvl w:ilvl="0" w:tplc="FFFFFFFF">
      <w:start w:val="1"/>
      <w:numFmt w:val="bullet"/>
      <w:lvlText w:val="-"/>
      <w:lvlJc w:val="left"/>
      <w:pPr>
        <w:ind w:left="720" w:hanging="360"/>
      </w:p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50" w15:restartNumberingAfterBreak="0">
    <w:nsid w:val="56287E88"/>
    <w:multiLevelType w:val="hybridMultilevel"/>
    <w:tmpl w:val="F4D8944A"/>
    <w:lvl w:ilvl="0" w:tplc="04020001">
      <w:start w:val="1"/>
      <w:numFmt w:val="bullet"/>
      <w:lvlText w:val=""/>
      <w:lvlJc w:val="left"/>
      <w:pPr>
        <w:tabs>
          <w:tab w:val="num" w:pos="720"/>
        </w:tabs>
        <w:ind w:left="720" w:hanging="360"/>
      </w:pPr>
      <w:rPr>
        <w:rFonts w:ascii="Symbol" w:hAnsi="Symbol" w:hint="default"/>
      </w:rPr>
    </w:lvl>
    <w:lvl w:ilvl="1" w:tplc="04020003" w:tentative="1">
      <w:start w:val="1"/>
      <w:numFmt w:val="bullet"/>
      <w:lvlText w:val="o"/>
      <w:lvlJc w:val="left"/>
      <w:pPr>
        <w:tabs>
          <w:tab w:val="num" w:pos="1440"/>
        </w:tabs>
        <w:ind w:left="1440" w:hanging="360"/>
      </w:pPr>
      <w:rPr>
        <w:rFonts w:ascii="Courier New" w:hAnsi="Courier New" w:cs="Courier New" w:hint="default"/>
      </w:rPr>
    </w:lvl>
    <w:lvl w:ilvl="2" w:tplc="04020005" w:tentative="1">
      <w:start w:val="1"/>
      <w:numFmt w:val="bullet"/>
      <w:lvlText w:val=""/>
      <w:lvlJc w:val="left"/>
      <w:pPr>
        <w:tabs>
          <w:tab w:val="num" w:pos="2160"/>
        </w:tabs>
        <w:ind w:left="2160" w:hanging="360"/>
      </w:pPr>
      <w:rPr>
        <w:rFonts w:ascii="Wingdings" w:hAnsi="Wingdings" w:hint="default"/>
      </w:rPr>
    </w:lvl>
    <w:lvl w:ilvl="3" w:tplc="04020001" w:tentative="1">
      <w:start w:val="1"/>
      <w:numFmt w:val="bullet"/>
      <w:lvlText w:val=""/>
      <w:lvlJc w:val="left"/>
      <w:pPr>
        <w:tabs>
          <w:tab w:val="num" w:pos="2880"/>
        </w:tabs>
        <w:ind w:left="2880" w:hanging="360"/>
      </w:pPr>
      <w:rPr>
        <w:rFonts w:ascii="Symbol" w:hAnsi="Symbol" w:hint="default"/>
      </w:rPr>
    </w:lvl>
    <w:lvl w:ilvl="4" w:tplc="04020003" w:tentative="1">
      <w:start w:val="1"/>
      <w:numFmt w:val="bullet"/>
      <w:lvlText w:val="o"/>
      <w:lvlJc w:val="left"/>
      <w:pPr>
        <w:tabs>
          <w:tab w:val="num" w:pos="3600"/>
        </w:tabs>
        <w:ind w:left="3600" w:hanging="360"/>
      </w:pPr>
      <w:rPr>
        <w:rFonts w:ascii="Courier New" w:hAnsi="Courier New" w:cs="Courier New" w:hint="default"/>
      </w:rPr>
    </w:lvl>
    <w:lvl w:ilvl="5" w:tplc="04020005" w:tentative="1">
      <w:start w:val="1"/>
      <w:numFmt w:val="bullet"/>
      <w:lvlText w:val=""/>
      <w:lvlJc w:val="left"/>
      <w:pPr>
        <w:tabs>
          <w:tab w:val="num" w:pos="4320"/>
        </w:tabs>
        <w:ind w:left="4320" w:hanging="360"/>
      </w:pPr>
      <w:rPr>
        <w:rFonts w:ascii="Wingdings" w:hAnsi="Wingdings" w:hint="default"/>
      </w:rPr>
    </w:lvl>
    <w:lvl w:ilvl="6" w:tplc="04020001" w:tentative="1">
      <w:start w:val="1"/>
      <w:numFmt w:val="bullet"/>
      <w:lvlText w:val=""/>
      <w:lvlJc w:val="left"/>
      <w:pPr>
        <w:tabs>
          <w:tab w:val="num" w:pos="5040"/>
        </w:tabs>
        <w:ind w:left="5040" w:hanging="360"/>
      </w:pPr>
      <w:rPr>
        <w:rFonts w:ascii="Symbol" w:hAnsi="Symbol" w:hint="default"/>
      </w:rPr>
    </w:lvl>
    <w:lvl w:ilvl="7" w:tplc="04020003" w:tentative="1">
      <w:start w:val="1"/>
      <w:numFmt w:val="bullet"/>
      <w:lvlText w:val="o"/>
      <w:lvlJc w:val="left"/>
      <w:pPr>
        <w:tabs>
          <w:tab w:val="num" w:pos="5760"/>
        </w:tabs>
        <w:ind w:left="5760" w:hanging="360"/>
      </w:pPr>
      <w:rPr>
        <w:rFonts w:ascii="Courier New" w:hAnsi="Courier New" w:cs="Courier New" w:hint="default"/>
      </w:rPr>
    </w:lvl>
    <w:lvl w:ilvl="8" w:tplc="04020005" w:tentative="1">
      <w:start w:val="1"/>
      <w:numFmt w:val="bullet"/>
      <w:lvlText w:val=""/>
      <w:lvlJc w:val="left"/>
      <w:pPr>
        <w:tabs>
          <w:tab w:val="num" w:pos="6480"/>
        </w:tabs>
        <w:ind w:left="6480" w:hanging="360"/>
      </w:pPr>
      <w:rPr>
        <w:rFonts w:ascii="Wingdings" w:hAnsi="Wingdings" w:hint="default"/>
      </w:rPr>
    </w:lvl>
  </w:abstractNum>
  <w:abstractNum w:abstractNumId="51" w15:restartNumberingAfterBreak="0">
    <w:nsid w:val="5666528B"/>
    <w:multiLevelType w:val="hybridMultilevel"/>
    <w:tmpl w:val="F7308F9E"/>
    <w:lvl w:ilvl="0" w:tplc="04090001">
      <w:start w:val="1"/>
      <w:numFmt w:val="bullet"/>
      <w:lvlText w:val=""/>
      <w:lvlJc w:val="left"/>
      <w:pPr>
        <w:tabs>
          <w:tab w:val="num" w:pos="720"/>
        </w:tabs>
        <w:ind w:left="720" w:hanging="360"/>
      </w:pPr>
      <w:rPr>
        <w:rFonts w:ascii="Symbol" w:hAnsi="Symbol" w:hint="default"/>
      </w:rPr>
    </w:lvl>
    <w:lvl w:ilvl="1" w:tplc="EC90EA6E">
      <w:numFmt w:val="bullet"/>
      <w:lvlText w:val="•"/>
      <w:lvlJc w:val="left"/>
      <w:pPr>
        <w:ind w:left="1440" w:hanging="360"/>
      </w:pPr>
      <w:rPr>
        <w:rFonts w:ascii="Calibri" w:eastAsia="Calibri" w:hAnsi="Calibri" w:cs="Calibri"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2" w15:restartNumberingAfterBreak="0">
    <w:nsid w:val="58142D2F"/>
    <w:multiLevelType w:val="hybridMultilevel"/>
    <w:tmpl w:val="2F08B522"/>
    <w:lvl w:ilvl="0" w:tplc="04020001">
      <w:start w:val="1"/>
      <w:numFmt w:val="bullet"/>
      <w:lvlText w:val=""/>
      <w:lvlJc w:val="left"/>
      <w:pPr>
        <w:tabs>
          <w:tab w:val="num" w:pos="720"/>
        </w:tabs>
        <w:ind w:left="720" w:hanging="360"/>
      </w:pPr>
      <w:rPr>
        <w:rFonts w:ascii="Symbol" w:hAnsi="Symbol" w:hint="default"/>
      </w:rPr>
    </w:lvl>
    <w:lvl w:ilvl="1" w:tplc="04020003" w:tentative="1">
      <w:start w:val="1"/>
      <w:numFmt w:val="bullet"/>
      <w:lvlText w:val="o"/>
      <w:lvlJc w:val="left"/>
      <w:pPr>
        <w:tabs>
          <w:tab w:val="num" w:pos="1440"/>
        </w:tabs>
        <w:ind w:left="1440" w:hanging="360"/>
      </w:pPr>
      <w:rPr>
        <w:rFonts w:ascii="Courier New" w:hAnsi="Courier New" w:cs="Courier New" w:hint="default"/>
      </w:rPr>
    </w:lvl>
    <w:lvl w:ilvl="2" w:tplc="04020005" w:tentative="1">
      <w:start w:val="1"/>
      <w:numFmt w:val="bullet"/>
      <w:lvlText w:val=""/>
      <w:lvlJc w:val="left"/>
      <w:pPr>
        <w:tabs>
          <w:tab w:val="num" w:pos="2160"/>
        </w:tabs>
        <w:ind w:left="2160" w:hanging="360"/>
      </w:pPr>
      <w:rPr>
        <w:rFonts w:ascii="Wingdings" w:hAnsi="Wingdings" w:hint="default"/>
      </w:rPr>
    </w:lvl>
    <w:lvl w:ilvl="3" w:tplc="04020001" w:tentative="1">
      <w:start w:val="1"/>
      <w:numFmt w:val="bullet"/>
      <w:lvlText w:val=""/>
      <w:lvlJc w:val="left"/>
      <w:pPr>
        <w:tabs>
          <w:tab w:val="num" w:pos="2880"/>
        </w:tabs>
        <w:ind w:left="2880" w:hanging="360"/>
      </w:pPr>
      <w:rPr>
        <w:rFonts w:ascii="Symbol" w:hAnsi="Symbol" w:hint="default"/>
      </w:rPr>
    </w:lvl>
    <w:lvl w:ilvl="4" w:tplc="04020003" w:tentative="1">
      <w:start w:val="1"/>
      <w:numFmt w:val="bullet"/>
      <w:lvlText w:val="o"/>
      <w:lvlJc w:val="left"/>
      <w:pPr>
        <w:tabs>
          <w:tab w:val="num" w:pos="3600"/>
        </w:tabs>
        <w:ind w:left="3600" w:hanging="360"/>
      </w:pPr>
      <w:rPr>
        <w:rFonts w:ascii="Courier New" w:hAnsi="Courier New" w:cs="Courier New" w:hint="default"/>
      </w:rPr>
    </w:lvl>
    <w:lvl w:ilvl="5" w:tplc="04020005" w:tentative="1">
      <w:start w:val="1"/>
      <w:numFmt w:val="bullet"/>
      <w:lvlText w:val=""/>
      <w:lvlJc w:val="left"/>
      <w:pPr>
        <w:tabs>
          <w:tab w:val="num" w:pos="4320"/>
        </w:tabs>
        <w:ind w:left="4320" w:hanging="360"/>
      </w:pPr>
      <w:rPr>
        <w:rFonts w:ascii="Wingdings" w:hAnsi="Wingdings" w:hint="default"/>
      </w:rPr>
    </w:lvl>
    <w:lvl w:ilvl="6" w:tplc="04020001" w:tentative="1">
      <w:start w:val="1"/>
      <w:numFmt w:val="bullet"/>
      <w:lvlText w:val=""/>
      <w:lvlJc w:val="left"/>
      <w:pPr>
        <w:tabs>
          <w:tab w:val="num" w:pos="5040"/>
        </w:tabs>
        <w:ind w:left="5040" w:hanging="360"/>
      </w:pPr>
      <w:rPr>
        <w:rFonts w:ascii="Symbol" w:hAnsi="Symbol" w:hint="default"/>
      </w:rPr>
    </w:lvl>
    <w:lvl w:ilvl="7" w:tplc="04020003" w:tentative="1">
      <w:start w:val="1"/>
      <w:numFmt w:val="bullet"/>
      <w:lvlText w:val="o"/>
      <w:lvlJc w:val="left"/>
      <w:pPr>
        <w:tabs>
          <w:tab w:val="num" w:pos="5760"/>
        </w:tabs>
        <w:ind w:left="5760" w:hanging="360"/>
      </w:pPr>
      <w:rPr>
        <w:rFonts w:ascii="Courier New" w:hAnsi="Courier New" w:cs="Courier New" w:hint="default"/>
      </w:rPr>
    </w:lvl>
    <w:lvl w:ilvl="8" w:tplc="04020005" w:tentative="1">
      <w:start w:val="1"/>
      <w:numFmt w:val="bullet"/>
      <w:lvlText w:val=""/>
      <w:lvlJc w:val="left"/>
      <w:pPr>
        <w:tabs>
          <w:tab w:val="num" w:pos="6480"/>
        </w:tabs>
        <w:ind w:left="6480" w:hanging="360"/>
      </w:pPr>
      <w:rPr>
        <w:rFonts w:ascii="Wingdings" w:hAnsi="Wingdings" w:hint="default"/>
      </w:rPr>
    </w:lvl>
  </w:abstractNum>
  <w:abstractNum w:abstractNumId="53" w15:restartNumberingAfterBreak="0">
    <w:nsid w:val="583065CF"/>
    <w:multiLevelType w:val="hybridMultilevel"/>
    <w:tmpl w:val="CDBE9320"/>
    <w:lvl w:ilvl="0" w:tplc="A6405C00">
      <w:numFmt w:val="bullet"/>
      <w:lvlText w:val="-"/>
      <w:lvlJc w:val="left"/>
      <w:pPr>
        <w:ind w:left="720" w:hanging="360"/>
      </w:pPr>
      <w:rPr>
        <w:rFonts w:ascii="Times New Roman" w:eastAsia="Times New Roman" w:hAnsi="Times New Roman" w:hint="default"/>
        <w:sz w:val="24"/>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5850370B"/>
    <w:multiLevelType w:val="hybridMultilevel"/>
    <w:tmpl w:val="CA00E4E2"/>
    <w:lvl w:ilvl="0" w:tplc="04020001">
      <w:start w:val="1"/>
      <w:numFmt w:val="bullet"/>
      <w:lvlText w:val=""/>
      <w:lvlJc w:val="left"/>
      <w:pPr>
        <w:tabs>
          <w:tab w:val="num" w:pos="720"/>
        </w:tabs>
        <w:ind w:left="720" w:hanging="360"/>
      </w:pPr>
      <w:rPr>
        <w:rFonts w:ascii="Symbol" w:hAnsi="Symbol" w:hint="default"/>
      </w:rPr>
    </w:lvl>
    <w:lvl w:ilvl="1" w:tplc="04020003" w:tentative="1">
      <w:start w:val="1"/>
      <w:numFmt w:val="bullet"/>
      <w:lvlText w:val="o"/>
      <w:lvlJc w:val="left"/>
      <w:pPr>
        <w:tabs>
          <w:tab w:val="num" w:pos="1440"/>
        </w:tabs>
        <w:ind w:left="1440" w:hanging="360"/>
      </w:pPr>
      <w:rPr>
        <w:rFonts w:ascii="Courier New" w:hAnsi="Courier New" w:cs="Courier New" w:hint="default"/>
      </w:rPr>
    </w:lvl>
    <w:lvl w:ilvl="2" w:tplc="04020005" w:tentative="1">
      <w:start w:val="1"/>
      <w:numFmt w:val="bullet"/>
      <w:lvlText w:val=""/>
      <w:lvlJc w:val="left"/>
      <w:pPr>
        <w:tabs>
          <w:tab w:val="num" w:pos="2160"/>
        </w:tabs>
        <w:ind w:left="2160" w:hanging="360"/>
      </w:pPr>
      <w:rPr>
        <w:rFonts w:ascii="Wingdings" w:hAnsi="Wingdings" w:hint="default"/>
      </w:rPr>
    </w:lvl>
    <w:lvl w:ilvl="3" w:tplc="04020001" w:tentative="1">
      <w:start w:val="1"/>
      <w:numFmt w:val="bullet"/>
      <w:lvlText w:val=""/>
      <w:lvlJc w:val="left"/>
      <w:pPr>
        <w:tabs>
          <w:tab w:val="num" w:pos="2880"/>
        </w:tabs>
        <w:ind w:left="2880" w:hanging="360"/>
      </w:pPr>
      <w:rPr>
        <w:rFonts w:ascii="Symbol" w:hAnsi="Symbol" w:hint="default"/>
      </w:rPr>
    </w:lvl>
    <w:lvl w:ilvl="4" w:tplc="04020003" w:tentative="1">
      <w:start w:val="1"/>
      <w:numFmt w:val="bullet"/>
      <w:lvlText w:val="o"/>
      <w:lvlJc w:val="left"/>
      <w:pPr>
        <w:tabs>
          <w:tab w:val="num" w:pos="3600"/>
        </w:tabs>
        <w:ind w:left="3600" w:hanging="360"/>
      </w:pPr>
      <w:rPr>
        <w:rFonts w:ascii="Courier New" w:hAnsi="Courier New" w:cs="Courier New" w:hint="default"/>
      </w:rPr>
    </w:lvl>
    <w:lvl w:ilvl="5" w:tplc="04020005" w:tentative="1">
      <w:start w:val="1"/>
      <w:numFmt w:val="bullet"/>
      <w:lvlText w:val=""/>
      <w:lvlJc w:val="left"/>
      <w:pPr>
        <w:tabs>
          <w:tab w:val="num" w:pos="4320"/>
        </w:tabs>
        <w:ind w:left="4320" w:hanging="360"/>
      </w:pPr>
      <w:rPr>
        <w:rFonts w:ascii="Wingdings" w:hAnsi="Wingdings" w:hint="default"/>
      </w:rPr>
    </w:lvl>
    <w:lvl w:ilvl="6" w:tplc="04020001" w:tentative="1">
      <w:start w:val="1"/>
      <w:numFmt w:val="bullet"/>
      <w:lvlText w:val=""/>
      <w:lvlJc w:val="left"/>
      <w:pPr>
        <w:tabs>
          <w:tab w:val="num" w:pos="5040"/>
        </w:tabs>
        <w:ind w:left="5040" w:hanging="360"/>
      </w:pPr>
      <w:rPr>
        <w:rFonts w:ascii="Symbol" w:hAnsi="Symbol" w:hint="default"/>
      </w:rPr>
    </w:lvl>
    <w:lvl w:ilvl="7" w:tplc="04020003" w:tentative="1">
      <w:start w:val="1"/>
      <w:numFmt w:val="bullet"/>
      <w:lvlText w:val="o"/>
      <w:lvlJc w:val="left"/>
      <w:pPr>
        <w:tabs>
          <w:tab w:val="num" w:pos="5760"/>
        </w:tabs>
        <w:ind w:left="5760" w:hanging="360"/>
      </w:pPr>
      <w:rPr>
        <w:rFonts w:ascii="Courier New" w:hAnsi="Courier New" w:cs="Courier New" w:hint="default"/>
      </w:rPr>
    </w:lvl>
    <w:lvl w:ilvl="8" w:tplc="04020005" w:tentative="1">
      <w:start w:val="1"/>
      <w:numFmt w:val="bullet"/>
      <w:lvlText w:val=""/>
      <w:lvlJc w:val="left"/>
      <w:pPr>
        <w:tabs>
          <w:tab w:val="num" w:pos="6480"/>
        </w:tabs>
        <w:ind w:left="6480" w:hanging="360"/>
      </w:pPr>
      <w:rPr>
        <w:rFonts w:ascii="Wingdings" w:hAnsi="Wingdings" w:hint="default"/>
      </w:rPr>
    </w:lvl>
  </w:abstractNum>
  <w:abstractNum w:abstractNumId="55" w15:restartNumberingAfterBreak="0">
    <w:nsid w:val="5C6D7A37"/>
    <w:multiLevelType w:val="hybridMultilevel"/>
    <w:tmpl w:val="263EA38E"/>
    <w:lvl w:ilvl="0" w:tplc="50AEA8AE">
      <w:start w:val="1"/>
      <w:numFmt w:val="bullet"/>
      <w:lvlText w:val="–"/>
      <w:lvlJc w:val="left"/>
      <w:pPr>
        <w:ind w:left="1080" w:hanging="360"/>
      </w:pPr>
      <w:rPr>
        <w:rFonts w:ascii="Arial" w:eastAsia="Arial" w:hAnsi="Arial" w:hint="default"/>
        <w:sz w:val="22"/>
        <w:szCs w:val="22"/>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56" w15:restartNumberingAfterBreak="0">
    <w:nsid w:val="5DED0CE4"/>
    <w:multiLevelType w:val="hybridMultilevel"/>
    <w:tmpl w:val="F4F873EE"/>
    <w:lvl w:ilvl="0" w:tplc="1352B5C8">
      <w:start w:val="1"/>
      <w:numFmt w:val="bullet"/>
      <w:lvlText w:val=""/>
      <w:lvlJc w:val="left"/>
      <w:pPr>
        <w:tabs>
          <w:tab w:val="num" w:pos="567"/>
        </w:tabs>
        <w:ind w:left="567" w:hanging="567"/>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7" w15:restartNumberingAfterBreak="0">
    <w:nsid w:val="683B7568"/>
    <w:multiLevelType w:val="hybridMultilevel"/>
    <w:tmpl w:val="04569EE4"/>
    <w:lvl w:ilvl="0" w:tplc="ADA4F9AC">
      <w:numFmt w:val="bullet"/>
      <w:lvlText w:val="-"/>
      <w:lvlJc w:val="left"/>
      <w:pPr>
        <w:ind w:left="720" w:hanging="360"/>
      </w:pPr>
      <w:rPr>
        <w:rFonts w:ascii="Times New Roman" w:eastAsia="Times New Roman" w:hAnsi="Times New Roman" w:cs="Times New Roman"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58" w15:restartNumberingAfterBreak="0">
    <w:nsid w:val="6BD34327"/>
    <w:multiLevelType w:val="hybridMultilevel"/>
    <w:tmpl w:val="026C3BEA"/>
    <w:lvl w:ilvl="0" w:tplc="0EF05A34">
      <w:start w:val="1"/>
      <w:numFmt w:val="bullet"/>
      <w:lvlText w:val="•"/>
      <w:lvlJc w:val="left"/>
      <w:pPr>
        <w:ind w:left="500" w:hanging="360"/>
      </w:pPr>
      <w:rPr>
        <w:rFonts w:ascii="Arial" w:eastAsia="Arial" w:hAnsi="Arial" w:hint="default"/>
        <w:sz w:val="22"/>
        <w:szCs w:val="22"/>
      </w:rPr>
    </w:lvl>
    <w:lvl w:ilvl="1" w:tplc="058076CE">
      <w:start w:val="1"/>
      <w:numFmt w:val="bullet"/>
      <w:lvlText w:val="•"/>
      <w:lvlJc w:val="left"/>
      <w:pPr>
        <w:ind w:left="580" w:hanging="360"/>
      </w:pPr>
      <w:rPr>
        <w:rFonts w:ascii="Arial" w:eastAsia="Arial" w:hAnsi="Arial" w:hint="default"/>
        <w:sz w:val="22"/>
        <w:szCs w:val="22"/>
      </w:rPr>
    </w:lvl>
    <w:lvl w:ilvl="2" w:tplc="50AEA8AE">
      <w:start w:val="1"/>
      <w:numFmt w:val="bullet"/>
      <w:lvlText w:val="–"/>
      <w:lvlJc w:val="left"/>
      <w:pPr>
        <w:ind w:left="940" w:hanging="360"/>
      </w:pPr>
      <w:rPr>
        <w:rFonts w:ascii="Arial" w:eastAsia="Arial" w:hAnsi="Arial" w:hint="default"/>
        <w:sz w:val="22"/>
        <w:szCs w:val="22"/>
      </w:rPr>
    </w:lvl>
    <w:lvl w:ilvl="3" w:tplc="B21C6C54">
      <w:start w:val="1"/>
      <w:numFmt w:val="bullet"/>
      <w:lvlText w:val="•"/>
      <w:lvlJc w:val="left"/>
      <w:pPr>
        <w:ind w:left="955" w:hanging="360"/>
      </w:pPr>
      <w:rPr>
        <w:rFonts w:hint="default"/>
      </w:rPr>
    </w:lvl>
    <w:lvl w:ilvl="4" w:tplc="428A0F16">
      <w:start w:val="1"/>
      <w:numFmt w:val="bullet"/>
      <w:lvlText w:val="•"/>
      <w:lvlJc w:val="left"/>
      <w:pPr>
        <w:ind w:left="1578" w:hanging="360"/>
      </w:pPr>
      <w:rPr>
        <w:rFonts w:hint="default"/>
      </w:rPr>
    </w:lvl>
    <w:lvl w:ilvl="5" w:tplc="40A0B480">
      <w:start w:val="1"/>
      <w:numFmt w:val="bullet"/>
      <w:lvlText w:val="•"/>
      <w:lvlJc w:val="left"/>
      <w:pPr>
        <w:ind w:left="2200" w:hanging="360"/>
      </w:pPr>
      <w:rPr>
        <w:rFonts w:hint="default"/>
      </w:rPr>
    </w:lvl>
    <w:lvl w:ilvl="6" w:tplc="0DF86266">
      <w:start w:val="1"/>
      <w:numFmt w:val="bullet"/>
      <w:lvlText w:val="•"/>
      <w:lvlJc w:val="left"/>
      <w:pPr>
        <w:ind w:left="2823" w:hanging="360"/>
      </w:pPr>
      <w:rPr>
        <w:rFonts w:hint="default"/>
      </w:rPr>
    </w:lvl>
    <w:lvl w:ilvl="7" w:tplc="81005272">
      <w:start w:val="1"/>
      <w:numFmt w:val="bullet"/>
      <w:lvlText w:val="•"/>
      <w:lvlJc w:val="left"/>
      <w:pPr>
        <w:ind w:left="3446" w:hanging="360"/>
      </w:pPr>
      <w:rPr>
        <w:rFonts w:hint="default"/>
      </w:rPr>
    </w:lvl>
    <w:lvl w:ilvl="8" w:tplc="3C804314">
      <w:start w:val="1"/>
      <w:numFmt w:val="bullet"/>
      <w:lvlText w:val="•"/>
      <w:lvlJc w:val="left"/>
      <w:pPr>
        <w:ind w:left="4069" w:hanging="360"/>
      </w:pPr>
      <w:rPr>
        <w:rFonts w:hint="default"/>
      </w:rPr>
    </w:lvl>
  </w:abstractNum>
  <w:abstractNum w:abstractNumId="59" w15:restartNumberingAfterBreak="0">
    <w:nsid w:val="6CA70483"/>
    <w:multiLevelType w:val="hybridMultilevel"/>
    <w:tmpl w:val="EE783AAA"/>
    <w:lvl w:ilvl="0" w:tplc="D67623D8">
      <w:start w:val="1"/>
      <w:numFmt w:val="bullet"/>
      <w:lvlText w:val=""/>
      <w:lvlJc w:val="left"/>
      <w:pPr>
        <w:tabs>
          <w:tab w:val="num" w:pos="567"/>
        </w:tabs>
        <w:ind w:left="567" w:hanging="567"/>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0" w15:restartNumberingAfterBreak="0">
    <w:nsid w:val="6F9337D0"/>
    <w:multiLevelType w:val="hybridMultilevel"/>
    <w:tmpl w:val="E14476B4"/>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1" w15:restartNumberingAfterBreak="0">
    <w:nsid w:val="77670108"/>
    <w:multiLevelType w:val="hybridMultilevel"/>
    <w:tmpl w:val="33C228E0"/>
    <w:lvl w:ilvl="0" w:tplc="D67623D8">
      <w:start w:val="1"/>
      <w:numFmt w:val="bullet"/>
      <w:lvlText w:val=""/>
      <w:lvlJc w:val="left"/>
      <w:pPr>
        <w:tabs>
          <w:tab w:val="num" w:pos="567"/>
        </w:tabs>
        <w:ind w:left="567" w:hanging="567"/>
      </w:pPr>
      <w:rPr>
        <w:rFonts w:ascii="Symbol" w:hAnsi="Symbol" w:hint="default"/>
      </w:rPr>
    </w:lvl>
    <w:lvl w:ilvl="1" w:tplc="04020001">
      <w:start w:val="1"/>
      <w:numFmt w:val="bullet"/>
      <w:lvlText w:val=""/>
      <w:lvlJc w:val="left"/>
      <w:pPr>
        <w:tabs>
          <w:tab w:val="num" w:pos="1440"/>
        </w:tabs>
        <w:ind w:left="1440" w:hanging="360"/>
      </w:pPr>
      <w:rPr>
        <w:rFonts w:ascii="Symbol" w:hAnsi="Symbol"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2" w15:restartNumberingAfterBreak="0">
    <w:nsid w:val="79DD7373"/>
    <w:multiLevelType w:val="hybridMultilevel"/>
    <w:tmpl w:val="7FD0CCDE"/>
    <w:lvl w:ilvl="0" w:tplc="97DC62AA">
      <w:start w:val="1"/>
      <w:numFmt w:val="bullet"/>
      <w:lvlText w:val=""/>
      <w:lvlJc w:val="left"/>
      <w:pPr>
        <w:tabs>
          <w:tab w:val="num" w:pos="567"/>
        </w:tabs>
        <w:ind w:left="567" w:hanging="567"/>
      </w:pPr>
      <w:rPr>
        <w:rFonts w:ascii="Symbol" w:hAnsi="Symbol" w:hint="default"/>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63" w15:restartNumberingAfterBreak="0">
    <w:nsid w:val="7D0F0AC6"/>
    <w:multiLevelType w:val="hybridMultilevel"/>
    <w:tmpl w:val="BF0A8FB0"/>
    <w:lvl w:ilvl="0" w:tplc="AACE52FA">
      <w:start w:val="1"/>
      <w:numFmt w:val="bullet"/>
      <w:lvlText w:val="-"/>
      <w:lvlJc w:val="left"/>
      <w:pPr>
        <w:ind w:left="928"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4" w15:restartNumberingAfterBreak="0">
    <w:nsid w:val="7DE645A9"/>
    <w:multiLevelType w:val="hybridMultilevel"/>
    <w:tmpl w:val="0EFC37DA"/>
    <w:lvl w:ilvl="0" w:tplc="04090001">
      <w:start w:val="1"/>
      <w:numFmt w:val="bullet"/>
      <w:lvlText w:val=""/>
      <w:lvlJc w:val="left"/>
      <w:pPr>
        <w:tabs>
          <w:tab w:val="num" w:pos="360"/>
        </w:tabs>
        <w:ind w:left="360" w:hanging="360"/>
      </w:pPr>
      <w:rPr>
        <w:rFonts w:ascii="Symbol" w:hAnsi="Symbol" w:hint="default"/>
      </w:rPr>
    </w:lvl>
    <w:lvl w:ilvl="1" w:tplc="0409000F">
      <w:start w:val="1"/>
      <w:numFmt w:val="decimal"/>
      <w:lvlText w:val="%2."/>
      <w:lvlJc w:val="left"/>
      <w:pPr>
        <w:tabs>
          <w:tab w:val="num" w:pos="1080"/>
        </w:tabs>
        <w:ind w:left="1080" w:hanging="360"/>
      </w:pPr>
    </w:lvl>
    <w:lvl w:ilvl="2" w:tplc="04090005">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65" w15:restartNumberingAfterBreak="0">
    <w:nsid w:val="7E071921"/>
    <w:multiLevelType w:val="hybridMultilevel"/>
    <w:tmpl w:val="73C263A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abstractNumId w:val="10"/>
    <w:lvlOverride w:ilvl="0">
      <w:lvl w:ilvl="0">
        <w:start w:val="1"/>
        <w:numFmt w:val="bullet"/>
        <w:lvlText w:val=""/>
        <w:legacy w:legacy="1" w:legacySpace="0" w:legacyIndent="283"/>
        <w:lvlJc w:val="left"/>
        <w:pPr>
          <w:ind w:left="283" w:hanging="283"/>
        </w:pPr>
        <w:rPr>
          <w:rFonts w:ascii="Symbol" w:hAnsi="Symbol" w:hint="default"/>
        </w:rPr>
      </w:lvl>
    </w:lvlOverride>
  </w:num>
  <w:num w:numId="2">
    <w:abstractNumId w:val="10"/>
    <w:lvlOverride w:ilvl="0">
      <w:lvl w:ilvl="0">
        <w:start w:val="1"/>
        <w:numFmt w:val="bullet"/>
        <w:lvlText w:val=""/>
        <w:legacy w:legacy="1" w:legacySpace="0" w:legacyIndent="360"/>
        <w:lvlJc w:val="left"/>
        <w:pPr>
          <w:ind w:left="360" w:hanging="360"/>
        </w:pPr>
        <w:rPr>
          <w:rFonts w:ascii="Symbol" w:hAnsi="Symbol" w:hint="default"/>
        </w:rPr>
      </w:lvl>
    </w:lvlOverride>
  </w:num>
  <w:num w:numId="3">
    <w:abstractNumId w:val="10"/>
    <w:lvlOverride w:ilvl="0">
      <w:lvl w:ilvl="0">
        <w:start w:val="1"/>
        <w:numFmt w:val="bullet"/>
        <w:lvlText w:val="-"/>
        <w:legacy w:legacy="1" w:legacySpace="0" w:legacyIndent="360"/>
        <w:lvlJc w:val="left"/>
        <w:pPr>
          <w:ind w:left="360" w:hanging="360"/>
        </w:pPr>
      </w:lvl>
    </w:lvlOverride>
  </w:num>
  <w:num w:numId="4">
    <w:abstractNumId w:val="29"/>
  </w:num>
  <w:num w:numId="5">
    <w:abstractNumId w:val="47"/>
  </w:num>
  <w:num w:numId="6">
    <w:abstractNumId w:val="19"/>
  </w:num>
  <w:num w:numId="7">
    <w:abstractNumId w:val="27"/>
  </w:num>
  <w:num w:numId="8">
    <w:abstractNumId w:val="35"/>
  </w:num>
  <w:num w:numId="9">
    <w:abstractNumId w:val="16"/>
  </w:num>
  <w:num w:numId="10">
    <w:abstractNumId w:val="17"/>
  </w:num>
  <w:num w:numId="11">
    <w:abstractNumId w:val="23"/>
  </w:num>
  <w:num w:numId="12">
    <w:abstractNumId w:val="62"/>
  </w:num>
  <w:num w:numId="13">
    <w:abstractNumId w:val="31"/>
  </w:num>
  <w:num w:numId="14">
    <w:abstractNumId w:val="28"/>
  </w:num>
  <w:num w:numId="15">
    <w:abstractNumId w:val="43"/>
  </w:num>
  <w:num w:numId="16">
    <w:abstractNumId w:val="59"/>
  </w:num>
  <w:num w:numId="17">
    <w:abstractNumId w:val="61"/>
  </w:num>
  <w:num w:numId="18">
    <w:abstractNumId w:val="56"/>
  </w:num>
  <w:num w:numId="19">
    <w:abstractNumId w:val="46"/>
  </w:num>
  <w:num w:numId="20">
    <w:abstractNumId w:val="13"/>
  </w:num>
  <w:num w:numId="21">
    <w:abstractNumId w:val="44"/>
  </w:num>
  <w:num w:numId="22">
    <w:abstractNumId w:val="52"/>
  </w:num>
  <w:num w:numId="23">
    <w:abstractNumId w:val="64"/>
  </w:num>
  <w:num w:numId="24">
    <w:abstractNumId w:val="22"/>
  </w:num>
  <w:num w:numId="25">
    <w:abstractNumId w:val="9"/>
  </w:num>
  <w:num w:numId="26">
    <w:abstractNumId w:val="7"/>
  </w:num>
  <w:num w:numId="27">
    <w:abstractNumId w:val="6"/>
  </w:num>
  <w:num w:numId="28">
    <w:abstractNumId w:val="5"/>
  </w:num>
  <w:num w:numId="29">
    <w:abstractNumId w:val="4"/>
  </w:num>
  <w:num w:numId="30">
    <w:abstractNumId w:val="8"/>
  </w:num>
  <w:num w:numId="31">
    <w:abstractNumId w:val="3"/>
  </w:num>
  <w:num w:numId="32">
    <w:abstractNumId w:val="2"/>
  </w:num>
  <w:num w:numId="33">
    <w:abstractNumId w:val="1"/>
  </w:num>
  <w:num w:numId="34">
    <w:abstractNumId w:val="0"/>
  </w:num>
  <w:num w:numId="35">
    <w:abstractNumId w:val="60"/>
  </w:num>
  <w:num w:numId="36">
    <w:abstractNumId w:val="14"/>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21"/>
  </w:num>
  <w:num w:numId="38">
    <w:abstractNumId w:val="12"/>
  </w:num>
  <w:num w:numId="39">
    <w:abstractNumId w:val="45"/>
  </w:num>
  <w:num w:numId="40">
    <w:abstractNumId w:val="34"/>
  </w:num>
  <w:num w:numId="41">
    <w:abstractNumId w:val="33"/>
  </w:num>
  <w:num w:numId="42">
    <w:abstractNumId w:val="60"/>
  </w:num>
  <w:num w:numId="43">
    <w:abstractNumId w:val="38"/>
  </w:num>
  <w:num w:numId="44">
    <w:abstractNumId w:val="25"/>
  </w:num>
  <w:num w:numId="45">
    <w:abstractNumId w:val="42"/>
  </w:num>
  <w:num w:numId="46">
    <w:abstractNumId w:val="39"/>
  </w:num>
  <w:num w:numId="47">
    <w:abstractNumId w:val="65"/>
  </w:num>
  <w:num w:numId="48">
    <w:abstractNumId w:val="24"/>
  </w:num>
  <w:num w:numId="49">
    <w:abstractNumId w:val="63"/>
  </w:num>
  <w:num w:numId="50">
    <w:abstractNumId w:val="40"/>
  </w:num>
  <w:num w:numId="51">
    <w:abstractNumId w:val="51"/>
  </w:num>
  <w:num w:numId="52">
    <w:abstractNumId w:val="36"/>
  </w:num>
  <w:num w:numId="53">
    <w:abstractNumId w:val="53"/>
  </w:num>
  <w:num w:numId="54">
    <w:abstractNumId w:val="54"/>
  </w:num>
  <w:num w:numId="55">
    <w:abstractNumId w:val="50"/>
  </w:num>
  <w:num w:numId="56">
    <w:abstractNumId w:val="32"/>
  </w:num>
  <w:num w:numId="57">
    <w:abstractNumId w:val="20"/>
  </w:num>
  <w:num w:numId="58">
    <w:abstractNumId w:val="58"/>
  </w:num>
  <w:num w:numId="59">
    <w:abstractNumId w:val="55"/>
  </w:num>
  <w:num w:numId="60">
    <w:abstractNumId w:val="11"/>
  </w:num>
  <w:num w:numId="61">
    <w:abstractNumId w:val="26"/>
  </w:num>
  <w:num w:numId="62">
    <w:abstractNumId w:val="57"/>
  </w:num>
  <w:num w:numId="63">
    <w:abstractNumId w:val="48"/>
  </w:num>
  <w:num w:numId="64">
    <w:abstractNumId w:val="18"/>
  </w:num>
  <w:num w:numId="65">
    <w:abstractNumId w:val="49"/>
  </w:num>
  <w:num w:numId="66">
    <w:abstractNumId w:val="15"/>
  </w:num>
  <w:num w:numId="67">
    <w:abstractNumId w:val="30"/>
  </w:num>
  <w:num w:numId="68">
    <w:abstractNumId w:val="37"/>
  </w:num>
  <w:num w:numId="69">
    <w:abstractNumId w:val="41"/>
  </w:num>
  <w:numIdMacAtCleanup w:val="6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hideGrammatical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NotTrackMoves/>
  <w:defaultTabStop w:val="567"/>
  <w:doNotHyphenateCaps/>
  <w:drawingGridHorizontalSpacing w:val="171"/>
  <w:drawingGridVerticalSpacing w:val="233"/>
  <w:displayHorizontalDrawingGridEvery w:val="0"/>
  <w:displayVerticalDrawingGridEvery w:val="0"/>
  <w:noPunctuationKerning/>
  <w:characterSpacingControl w:val="doNotCompress"/>
  <w:hdrShapeDefaults>
    <o:shapedefaults v:ext="edit" spidmax="5122"/>
  </w:hdrShapeDefaults>
  <w:footnotePr>
    <w:footnote w:id="-1"/>
    <w:footnote w:id="0"/>
  </w:footnotePr>
  <w:endnotePr>
    <w:endnote w:id="-1"/>
    <w:endnote w:id="0"/>
  </w:endnotePr>
  <w:compat>
    <w:usePrinterMetrics/>
    <w:doNotSuppressParagraphBorders/>
    <w:footnoteLayoutLikeWW8/>
    <w:shapeLayoutLikeWW8/>
    <w:alignTablesRowByRow/>
    <w:forgetLastTabAlignment/>
    <w:doNotUseHTMLParagraphAutoSpacing/>
    <w:layoutRawTableWidth/>
    <w:layoutTableRowsApart/>
    <w:useWord97LineBreakRules/>
    <w:doNotBreakWrappedTables/>
    <w:doNotSnapToGridInCell/>
    <w:selectFldWithFirstOrLastChar/>
    <w:doNotWrapTextWithPunct/>
    <w:doNotUseEastAsianBreakRules/>
    <w:useWord2002TableStyleRules/>
    <w:growAutofi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docVars>
    <w:docVar w:name="Registered" w:val="-1"/>
    <w:docVar w:name="Version" w:val="0"/>
  </w:docVars>
  <w:rsids>
    <w:rsidRoot w:val="00373771"/>
    <w:rsid w:val="000011E8"/>
    <w:rsid w:val="000016E6"/>
    <w:rsid w:val="00002AFF"/>
    <w:rsid w:val="00003084"/>
    <w:rsid w:val="000031C0"/>
    <w:rsid w:val="0000373F"/>
    <w:rsid w:val="00003BF2"/>
    <w:rsid w:val="00003D5E"/>
    <w:rsid w:val="000046EF"/>
    <w:rsid w:val="00005A65"/>
    <w:rsid w:val="00006E56"/>
    <w:rsid w:val="000101FD"/>
    <w:rsid w:val="000103F2"/>
    <w:rsid w:val="00010F38"/>
    <w:rsid w:val="00012013"/>
    <w:rsid w:val="000123A1"/>
    <w:rsid w:val="00012419"/>
    <w:rsid w:val="00013446"/>
    <w:rsid w:val="00013C68"/>
    <w:rsid w:val="00016C03"/>
    <w:rsid w:val="0001757D"/>
    <w:rsid w:val="00017D7D"/>
    <w:rsid w:val="00017F93"/>
    <w:rsid w:val="000208B3"/>
    <w:rsid w:val="00021BB8"/>
    <w:rsid w:val="00021BDA"/>
    <w:rsid w:val="00022378"/>
    <w:rsid w:val="000226B2"/>
    <w:rsid w:val="000226BC"/>
    <w:rsid w:val="00022D32"/>
    <w:rsid w:val="00022EC8"/>
    <w:rsid w:val="0002334B"/>
    <w:rsid w:val="0002363F"/>
    <w:rsid w:val="000245CF"/>
    <w:rsid w:val="0002494D"/>
    <w:rsid w:val="00024D5C"/>
    <w:rsid w:val="00027256"/>
    <w:rsid w:val="00027AE1"/>
    <w:rsid w:val="00031780"/>
    <w:rsid w:val="00033D21"/>
    <w:rsid w:val="00034111"/>
    <w:rsid w:val="00034DEB"/>
    <w:rsid w:val="000356D6"/>
    <w:rsid w:val="000368A8"/>
    <w:rsid w:val="00036B69"/>
    <w:rsid w:val="0003739F"/>
    <w:rsid w:val="0004089E"/>
    <w:rsid w:val="000427AD"/>
    <w:rsid w:val="00042BD3"/>
    <w:rsid w:val="00043016"/>
    <w:rsid w:val="0004339B"/>
    <w:rsid w:val="0004492A"/>
    <w:rsid w:val="00044B17"/>
    <w:rsid w:val="00044B35"/>
    <w:rsid w:val="000458D2"/>
    <w:rsid w:val="00045CED"/>
    <w:rsid w:val="00050CA2"/>
    <w:rsid w:val="000544E8"/>
    <w:rsid w:val="00055205"/>
    <w:rsid w:val="0005536F"/>
    <w:rsid w:val="000568D8"/>
    <w:rsid w:val="0005708D"/>
    <w:rsid w:val="0005724E"/>
    <w:rsid w:val="000579BC"/>
    <w:rsid w:val="0006012B"/>
    <w:rsid w:val="00062098"/>
    <w:rsid w:val="000633F5"/>
    <w:rsid w:val="000642CE"/>
    <w:rsid w:val="0006440E"/>
    <w:rsid w:val="0006441D"/>
    <w:rsid w:val="00064BC7"/>
    <w:rsid w:val="000650B1"/>
    <w:rsid w:val="000655A6"/>
    <w:rsid w:val="00065E5B"/>
    <w:rsid w:val="00066E1C"/>
    <w:rsid w:val="000673B4"/>
    <w:rsid w:val="000675B0"/>
    <w:rsid w:val="000676DF"/>
    <w:rsid w:val="0006799F"/>
    <w:rsid w:val="00070CA5"/>
    <w:rsid w:val="00070E48"/>
    <w:rsid w:val="00070EBF"/>
    <w:rsid w:val="00071540"/>
    <w:rsid w:val="000717B9"/>
    <w:rsid w:val="00071D8E"/>
    <w:rsid w:val="0007201B"/>
    <w:rsid w:val="00072320"/>
    <w:rsid w:val="000723F9"/>
    <w:rsid w:val="00073EF0"/>
    <w:rsid w:val="000744BC"/>
    <w:rsid w:val="000750DB"/>
    <w:rsid w:val="00075626"/>
    <w:rsid w:val="0007588F"/>
    <w:rsid w:val="00077B7C"/>
    <w:rsid w:val="000817CB"/>
    <w:rsid w:val="000818F6"/>
    <w:rsid w:val="00084BAD"/>
    <w:rsid w:val="00084FE8"/>
    <w:rsid w:val="00085119"/>
    <w:rsid w:val="00086B7E"/>
    <w:rsid w:val="000875FA"/>
    <w:rsid w:val="00090422"/>
    <w:rsid w:val="00091576"/>
    <w:rsid w:val="00091CBF"/>
    <w:rsid w:val="00092EF9"/>
    <w:rsid w:val="00094101"/>
    <w:rsid w:val="00095BEA"/>
    <w:rsid w:val="00096475"/>
    <w:rsid w:val="0009778C"/>
    <w:rsid w:val="00097B08"/>
    <w:rsid w:val="00097BBB"/>
    <w:rsid w:val="000A0A58"/>
    <w:rsid w:val="000A0A6F"/>
    <w:rsid w:val="000A1087"/>
    <w:rsid w:val="000A1ECD"/>
    <w:rsid w:val="000A3387"/>
    <w:rsid w:val="000A3F9A"/>
    <w:rsid w:val="000A5099"/>
    <w:rsid w:val="000A70F7"/>
    <w:rsid w:val="000A7432"/>
    <w:rsid w:val="000B0018"/>
    <w:rsid w:val="000B0B61"/>
    <w:rsid w:val="000B1664"/>
    <w:rsid w:val="000B1E98"/>
    <w:rsid w:val="000B257D"/>
    <w:rsid w:val="000B2D0A"/>
    <w:rsid w:val="000B4660"/>
    <w:rsid w:val="000B52E7"/>
    <w:rsid w:val="000B59AC"/>
    <w:rsid w:val="000B5BDB"/>
    <w:rsid w:val="000B6388"/>
    <w:rsid w:val="000B6E61"/>
    <w:rsid w:val="000B7571"/>
    <w:rsid w:val="000C01CE"/>
    <w:rsid w:val="000C0529"/>
    <w:rsid w:val="000C0D7B"/>
    <w:rsid w:val="000C0E6A"/>
    <w:rsid w:val="000C15DD"/>
    <w:rsid w:val="000C15E0"/>
    <w:rsid w:val="000C26E9"/>
    <w:rsid w:val="000C2BFE"/>
    <w:rsid w:val="000C359D"/>
    <w:rsid w:val="000C3BCA"/>
    <w:rsid w:val="000C3DBC"/>
    <w:rsid w:val="000C503C"/>
    <w:rsid w:val="000C6233"/>
    <w:rsid w:val="000C7F03"/>
    <w:rsid w:val="000D0070"/>
    <w:rsid w:val="000D0227"/>
    <w:rsid w:val="000D0AC5"/>
    <w:rsid w:val="000D0CFE"/>
    <w:rsid w:val="000D1839"/>
    <w:rsid w:val="000D1C28"/>
    <w:rsid w:val="000D1F13"/>
    <w:rsid w:val="000D31C6"/>
    <w:rsid w:val="000D34F7"/>
    <w:rsid w:val="000D49BE"/>
    <w:rsid w:val="000D756B"/>
    <w:rsid w:val="000D768E"/>
    <w:rsid w:val="000D79AC"/>
    <w:rsid w:val="000D7F22"/>
    <w:rsid w:val="000E031B"/>
    <w:rsid w:val="000E043A"/>
    <w:rsid w:val="000E0C84"/>
    <w:rsid w:val="000E114E"/>
    <w:rsid w:val="000E1CE0"/>
    <w:rsid w:val="000E2B5F"/>
    <w:rsid w:val="000E3DB6"/>
    <w:rsid w:val="000E4FEE"/>
    <w:rsid w:val="000E5227"/>
    <w:rsid w:val="000E5319"/>
    <w:rsid w:val="000E54B5"/>
    <w:rsid w:val="000E5505"/>
    <w:rsid w:val="000E5522"/>
    <w:rsid w:val="000E5718"/>
    <w:rsid w:val="000E57D2"/>
    <w:rsid w:val="000E5A90"/>
    <w:rsid w:val="000E7A67"/>
    <w:rsid w:val="000E7F5B"/>
    <w:rsid w:val="000F1220"/>
    <w:rsid w:val="000F1F87"/>
    <w:rsid w:val="000F2087"/>
    <w:rsid w:val="000F25F4"/>
    <w:rsid w:val="000F29E1"/>
    <w:rsid w:val="000F30C7"/>
    <w:rsid w:val="000F3F78"/>
    <w:rsid w:val="000F547A"/>
    <w:rsid w:val="000F57F5"/>
    <w:rsid w:val="000F6AE1"/>
    <w:rsid w:val="000F755C"/>
    <w:rsid w:val="000F7963"/>
    <w:rsid w:val="00100A24"/>
    <w:rsid w:val="00100ED8"/>
    <w:rsid w:val="001018F9"/>
    <w:rsid w:val="00102F22"/>
    <w:rsid w:val="00102F57"/>
    <w:rsid w:val="001041D9"/>
    <w:rsid w:val="00104D8D"/>
    <w:rsid w:val="0010599E"/>
    <w:rsid w:val="00105C5C"/>
    <w:rsid w:val="00106EC0"/>
    <w:rsid w:val="0010717A"/>
    <w:rsid w:val="001076A0"/>
    <w:rsid w:val="00107A96"/>
    <w:rsid w:val="00110EC9"/>
    <w:rsid w:val="00111D62"/>
    <w:rsid w:val="00113DDB"/>
    <w:rsid w:val="0011423F"/>
    <w:rsid w:val="001144A7"/>
    <w:rsid w:val="00114ABB"/>
    <w:rsid w:val="00114F71"/>
    <w:rsid w:val="00115CD3"/>
    <w:rsid w:val="00116828"/>
    <w:rsid w:val="001171AC"/>
    <w:rsid w:val="001175A5"/>
    <w:rsid w:val="00117666"/>
    <w:rsid w:val="00121110"/>
    <w:rsid w:val="00121122"/>
    <w:rsid w:val="00123151"/>
    <w:rsid w:val="00123356"/>
    <w:rsid w:val="00124463"/>
    <w:rsid w:val="001248D9"/>
    <w:rsid w:val="0012541D"/>
    <w:rsid w:val="00125D1B"/>
    <w:rsid w:val="001267C4"/>
    <w:rsid w:val="00127153"/>
    <w:rsid w:val="001272D9"/>
    <w:rsid w:val="00127D50"/>
    <w:rsid w:val="0013073A"/>
    <w:rsid w:val="00131927"/>
    <w:rsid w:val="00132430"/>
    <w:rsid w:val="0013251A"/>
    <w:rsid w:val="00132639"/>
    <w:rsid w:val="00140169"/>
    <w:rsid w:val="0014120D"/>
    <w:rsid w:val="00141586"/>
    <w:rsid w:val="001415A2"/>
    <w:rsid w:val="001416B6"/>
    <w:rsid w:val="00141C44"/>
    <w:rsid w:val="00142136"/>
    <w:rsid w:val="0014363B"/>
    <w:rsid w:val="0014409D"/>
    <w:rsid w:val="0014556A"/>
    <w:rsid w:val="00145FC3"/>
    <w:rsid w:val="001462B7"/>
    <w:rsid w:val="00146B65"/>
    <w:rsid w:val="00146F3C"/>
    <w:rsid w:val="001471FF"/>
    <w:rsid w:val="0014727A"/>
    <w:rsid w:val="001507F3"/>
    <w:rsid w:val="00150AD1"/>
    <w:rsid w:val="00150B98"/>
    <w:rsid w:val="0015140D"/>
    <w:rsid w:val="00152073"/>
    <w:rsid w:val="00154D92"/>
    <w:rsid w:val="00154E70"/>
    <w:rsid w:val="001561E8"/>
    <w:rsid w:val="00157275"/>
    <w:rsid w:val="0016089B"/>
    <w:rsid w:val="0016105E"/>
    <w:rsid w:val="00161233"/>
    <w:rsid w:val="001612EA"/>
    <w:rsid w:val="00163C86"/>
    <w:rsid w:val="00165093"/>
    <w:rsid w:val="00166156"/>
    <w:rsid w:val="00166ECD"/>
    <w:rsid w:val="00167934"/>
    <w:rsid w:val="001679D4"/>
    <w:rsid w:val="00167C01"/>
    <w:rsid w:val="0017135B"/>
    <w:rsid w:val="001726E7"/>
    <w:rsid w:val="00172E97"/>
    <w:rsid w:val="0017351C"/>
    <w:rsid w:val="00173850"/>
    <w:rsid w:val="00173BCF"/>
    <w:rsid w:val="00173D20"/>
    <w:rsid w:val="001749C2"/>
    <w:rsid w:val="00175CA9"/>
    <w:rsid w:val="0017682D"/>
    <w:rsid w:val="00176A79"/>
    <w:rsid w:val="0018030C"/>
    <w:rsid w:val="00180897"/>
    <w:rsid w:val="001818B0"/>
    <w:rsid w:val="001822DC"/>
    <w:rsid w:val="00182F65"/>
    <w:rsid w:val="00183736"/>
    <w:rsid w:val="00183EAE"/>
    <w:rsid w:val="00184880"/>
    <w:rsid w:val="00184D67"/>
    <w:rsid w:val="00185161"/>
    <w:rsid w:val="00187D37"/>
    <w:rsid w:val="00190864"/>
    <w:rsid w:val="00192295"/>
    <w:rsid w:val="00192F1B"/>
    <w:rsid w:val="001940B9"/>
    <w:rsid w:val="00194466"/>
    <w:rsid w:val="00194982"/>
    <w:rsid w:val="00194C36"/>
    <w:rsid w:val="0019500E"/>
    <w:rsid w:val="001954A3"/>
    <w:rsid w:val="00195AD4"/>
    <w:rsid w:val="00196897"/>
    <w:rsid w:val="00197524"/>
    <w:rsid w:val="001A0378"/>
    <w:rsid w:val="001A19D6"/>
    <w:rsid w:val="001A293E"/>
    <w:rsid w:val="001A359F"/>
    <w:rsid w:val="001A46A8"/>
    <w:rsid w:val="001A5226"/>
    <w:rsid w:val="001A54D5"/>
    <w:rsid w:val="001A5E47"/>
    <w:rsid w:val="001A628C"/>
    <w:rsid w:val="001B05D6"/>
    <w:rsid w:val="001B2C4F"/>
    <w:rsid w:val="001B2E13"/>
    <w:rsid w:val="001B4E75"/>
    <w:rsid w:val="001B68DA"/>
    <w:rsid w:val="001B75AF"/>
    <w:rsid w:val="001B777D"/>
    <w:rsid w:val="001B78C3"/>
    <w:rsid w:val="001B7B3F"/>
    <w:rsid w:val="001C02DE"/>
    <w:rsid w:val="001C05C2"/>
    <w:rsid w:val="001C0E19"/>
    <w:rsid w:val="001C1BE5"/>
    <w:rsid w:val="001C2EDE"/>
    <w:rsid w:val="001C3636"/>
    <w:rsid w:val="001C38F4"/>
    <w:rsid w:val="001C4428"/>
    <w:rsid w:val="001C49AE"/>
    <w:rsid w:val="001C4A0E"/>
    <w:rsid w:val="001C5104"/>
    <w:rsid w:val="001C623A"/>
    <w:rsid w:val="001C6502"/>
    <w:rsid w:val="001C7D0B"/>
    <w:rsid w:val="001D191A"/>
    <w:rsid w:val="001D20DD"/>
    <w:rsid w:val="001D29C4"/>
    <w:rsid w:val="001D2C46"/>
    <w:rsid w:val="001D2EBC"/>
    <w:rsid w:val="001D3CA8"/>
    <w:rsid w:val="001D3E8B"/>
    <w:rsid w:val="001E0905"/>
    <w:rsid w:val="001E1A5A"/>
    <w:rsid w:val="001E34D8"/>
    <w:rsid w:val="001E3A63"/>
    <w:rsid w:val="001E46D6"/>
    <w:rsid w:val="001E49E8"/>
    <w:rsid w:val="001E4D4E"/>
    <w:rsid w:val="001E4F7F"/>
    <w:rsid w:val="001E6598"/>
    <w:rsid w:val="001F055E"/>
    <w:rsid w:val="001F2EFE"/>
    <w:rsid w:val="001F333B"/>
    <w:rsid w:val="001F57ED"/>
    <w:rsid w:val="001F580F"/>
    <w:rsid w:val="001F66C8"/>
    <w:rsid w:val="00200A97"/>
    <w:rsid w:val="002011A8"/>
    <w:rsid w:val="00202404"/>
    <w:rsid w:val="002037DF"/>
    <w:rsid w:val="002038E1"/>
    <w:rsid w:val="00203BB6"/>
    <w:rsid w:val="002044A6"/>
    <w:rsid w:val="00204CF0"/>
    <w:rsid w:val="002051C9"/>
    <w:rsid w:val="00206747"/>
    <w:rsid w:val="00206A14"/>
    <w:rsid w:val="0020772C"/>
    <w:rsid w:val="00210DA6"/>
    <w:rsid w:val="00211D6F"/>
    <w:rsid w:val="00212016"/>
    <w:rsid w:val="002125EB"/>
    <w:rsid w:val="002131E9"/>
    <w:rsid w:val="0021395F"/>
    <w:rsid w:val="00213BE7"/>
    <w:rsid w:val="00214548"/>
    <w:rsid w:val="00214B13"/>
    <w:rsid w:val="00216652"/>
    <w:rsid w:val="002166E2"/>
    <w:rsid w:val="002171C0"/>
    <w:rsid w:val="00217C54"/>
    <w:rsid w:val="00217E9F"/>
    <w:rsid w:val="0022027F"/>
    <w:rsid w:val="00220776"/>
    <w:rsid w:val="00223159"/>
    <w:rsid w:val="00223332"/>
    <w:rsid w:val="00223530"/>
    <w:rsid w:val="00223BB0"/>
    <w:rsid w:val="0022425F"/>
    <w:rsid w:val="002252B8"/>
    <w:rsid w:val="00225492"/>
    <w:rsid w:val="00226C80"/>
    <w:rsid w:val="002277D9"/>
    <w:rsid w:val="00230E9F"/>
    <w:rsid w:val="00231791"/>
    <w:rsid w:val="00231B60"/>
    <w:rsid w:val="002320C1"/>
    <w:rsid w:val="002320DC"/>
    <w:rsid w:val="002321DE"/>
    <w:rsid w:val="002324AC"/>
    <w:rsid w:val="00233079"/>
    <w:rsid w:val="00233EDD"/>
    <w:rsid w:val="002345E7"/>
    <w:rsid w:val="002353D9"/>
    <w:rsid w:val="0023576A"/>
    <w:rsid w:val="0023628C"/>
    <w:rsid w:val="002373A4"/>
    <w:rsid w:val="00237699"/>
    <w:rsid w:val="00241009"/>
    <w:rsid w:val="002410E5"/>
    <w:rsid w:val="00241E31"/>
    <w:rsid w:val="002428A4"/>
    <w:rsid w:val="00242D8D"/>
    <w:rsid w:val="002439D3"/>
    <w:rsid w:val="00243AC7"/>
    <w:rsid w:val="00243CBE"/>
    <w:rsid w:val="00245928"/>
    <w:rsid w:val="00245F2E"/>
    <w:rsid w:val="00246A7D"/>
    <w:rsid w:val="00246D6A"/>
    <w:rsid w:val="00247709"/>
    <w:rsid w:val="002477E8"/>
    <w:rsid w:val="00247968"/>
    <w:rsid w:val="00247B29"/>
    <w:rsid w:val="002505F4"/>
    <w:rsid w:val="00251372"/>
    <w:rsid w:val="002516EF"/>
    <w:rsid w:val="00251ED9"/>
    <w:rsid w:val="00253400"/>
    <w:rsid w:val="0025356C"/>
    <w:rsid w:val="002535C7"/>
    <w:rsid w:val="002544EB"/>
    <w:rsid w:val="00254D68"/>
    <w:rsid w:val="00255883"/>
    <w:rsid w:val="00255AD7"/>
    <w:rsid w:val="00256C0A"/>
    <w:rsid w:val="002574D1"/>
    <w:rsid w:val="0025786B"/>
    <w:rsid w:val="00260582"/>
    <w:rsid w:val="0026110D"/>
    <w:rsid w:val="0026213A"/>
    <w:rsid w:val="002625F5"/>
    <w:rsid w:val="0026396B"/>
    <w:rsid w:val="00263E51"/>
    <w:rsid w:val="002647E0"/>
    <w:rsid w:val="002658B9"/>
    <w:rsid w:val="002662E3"/>
    <w:rsid w:val="00266780"/>
    <w:rsid w:val="002719E6"/>
    <w:rsid w:val="00271B78"/>
    <w:rsid w:val="00271EC6"/>
    <w:rsid w:val="00273C5E"/>
    <w:rsid w:val="00273E11"/>
    <w:rsid w:val="00275130"/>
    <w:rsid w:val="002756D1"/>
    <w:rsid w:val="00275C33"/>
    <w:rsid w:val="00275C81"/>
    <w:rsid w:val="00275F9B"/>
    <w:rsid w:val="00276246"/>
    <w:rsid w:val="00276340"/>
    <w:rsid w:val="00280A03"/>
    <w:rsid w:val="00282A50"/>
    <w:rsid w:val="0028363F"/>
    <w:rsid w:val="0028551A"/>
    <w:rsid w:val="00285B7B"/>
    <w:rsid w:val="00286125"/>
    <w:rsid w:val="00286165"/>
    <w:rsid w:val="0028655C"/>
    <w:rsid w:val="0028660F"/>
    <w:rsid w:val="00286668"/>
    <w:rsid w:val="00287015"/>
    <w:rsid w:val="00287459"/>
    <w:rsid w:val="00287D5C"/>
    <w:rsid w:val="002900E1"/>
    <w:rsid w:val="002906FC"/>
    <w:rsid w:val="002909E5"/>
    <w:rsid w:val="00290A9B"/>
    <w:rsid w:val="002927CC"/>
    <w:rsid w:val="00293102"/>
    <w:rsid w:val="00294419"/>
    <w:rsid w:val="00294B67"/>
    <w:rsid w:val="00294BC9"/>
    <w:rsid w:val="002953C0"/>
    <w:rsid w:val="00296357"/>
    <w:rsid w:val="0029737D"/>
    <w:rsid w:val="00297FC6"/>
    <w:rsid w:val="002A05E3"/>
    <w:rsid w:val="002A17C9"/>
    <w:rsid w:val="002A1D6E"/>
    <w:rsid w:val="002A2548"/>
    <w:rsid w:val="002A28AF"/>
    <w:rsid w:val="002A2D7D"/>
    <w:rsid w:val="002A3534"/>
    <w:rsid w:val="002A6C58"/>
    <w:rsid w:val="002A6FF5"/>
    <w:rsid w:val="002B0080"/>
    <w:rsid w:val="002B078A"/>
    <w:rsid w:val="002B0D52"/>
    <w:rsid w:val="002B2916"/>
    <w:rsid w:val="002B2E8B"/>
    <w:rsid w:val="002B353E"/>
    <w:rsid w:val="002B4786"/>
    <w:rsid w:val="002B679A"/>
    <w:rsid w:val="002B69B6"/>
    <w:rsid w:val="002B7C5A"/>
    <w:rsid w:val="002B7E11"/>
    <w:rsid w:val="002C03AE"/>
    <w:rsid w:val="002C0967"/>
    <w:rsid w:val="002C1011"/>
    <w:rsid w:val="002C231E"/>
    <w:rsid w:val="002C30C1"/>
    <w:rsid w:val="002C4B91"/>
    <w:rsid w:val="002C4F35"/>
    <w:rsid w:val="002C5373"/>
    <w:rsid w:val="002C6173"/>
    <w:rsid w:val="002C6CD1"/>
    <w:rsid w:val="002C7BD6"/>
    <w:rsid w:val="002D0BE9"/>
    <w:rsid w:val="002D1B1A"/>
    <w:rsid w:val="002D264E"/>
    <w:rsid w:val="002D3A10"/>
    <w:rsid w:val="002D3EF3"/>
    <w:rsid w:val="002D43D4"/>
    <w:rsid w:val="002D4E68"/>
    <w:rsid w:val="002D5FFC"/>
    <w:rsid w:val="002D6EE6"/>
    <w:rsid w:val="002D7F30"/>
    <w:rsid w:val="002E0035"/>
    <w:rsid w:val="002E0089"/>
    <w:rsid w:val="002E03FF"/>
    <w:rsid w:val="002E0646"/>
    <w:rsid w:val="002E06E1"/>
    <w:rsid w:val="002E1B46"/>
    <w:rsid w:val="002E34EB"/>
    <w:rsid w:val="002E3680"/>
    <w:rsid w:val="002E39B4"/>
    <w:rsid w:val="002E3CAA"/>
    <w:rsid w:val="002E4887"/>
    <w:rsid w:val="002E4A43"/>
    <w:rsid w:val="002E5562"/>
    <w:rsid w:val="002E5C0E"/>
    <w:rsid w:val="002E6CD3"/>
    <w:rsid w:val="002E6D78"/>
    <w:rsid w:val="002E7AED"/>
    <w:rsid w:val="002F16F8"/>
    <w:rsid w:val="002F1B54"/>
    <w:rsid w:val="002F2067"/>
    <w:rsid w:val="002F25D8"/>
    <w:rsid w:val="002F3DCC"/>
    <w:rsid w:val="002F49BE"/>
    <w:rsid w:val="002F4C7F"/>
    <w:rsid w:val="002F4F55"/>
    <w:rsid w:val="002F5ECF"/>
    <w:rsid w:val="002F732C"/>
    <w:rsid w:val="003023D0"/>
    <w:rsid w:val="00302FAE"/>
    <w:rsid w:val="003041FB"/>
    <w:rsid w:val="00304C49"/>
    <w:rsid w:val="00304F9A"/>
    <w:rsid w:val="0030546B"/>
    <w:rsid w:val="00307145"/>
    <w:rsid w:val="00307407"/>
    <w:rsid w:val="0031127B"/>
    <w:rsid w:val="00312D7A"/>
    <w:rsid w:val="00312F20"/>
    <w:rsid w:val="00313356"/>
    <w:rsid w:val="00313644"/>
    <w:rsid w:val="003138D0"/>
    <w:rsid w:val="00314A88"/>
    <w:rsid w:val="00315CC3"/>
    <w:rsid w:val="0032086A"/>
    <w:rsid w:val="00321992"/>
    <w:rsid w:val="00321BCD"/>
    <w:rsid w:val="00321DE5"/>
    <w:rsid w:val="00323050"/>
    <w:rsid w:val="00323594"/>
    <w:rsid w:val="0032575F"/>
    <w:rsid w:val="00325994"/>
    <w:rsid w:val="003259A4"/>
    <w:rsid w:val="00325FAB"/>
    <w:rsid w:val="00326A3D"/>
    <w:rsid w:val="003279E6"/>
    <w:rsid w:val="003308BD"/>
    <w:rsid w:val="00331486"/>
    <w:rsid w:val="003321AE"/>
    <w:rsid w:val="00332642"/>
    <w:rsid w:val="00333E40"/>
    <w:rsid w:val="003350A1"/>
    <w:rsid w:val="00335457"/>
    <w:rsid w:val="003363C6"/>
    <w:rsid w:val="0033646B"/>
    <w:rsid w:val="00336DE4"/>
    <w:rsid w:val="0033727C"/>
    <w:rsid w:val="0033778C"/>
    <w:rsid w:val="00341BC0"/>
    <w:rsid w:val="003424C5"/>
    <w:rsid w:val="00343683"/>
    <w:rsid w:val="003457FE"/>
    <w:rsid w:val="00345A09"/>
    <w:rsid w:val="003463F5"/>
    <w:rsid w:val="00346492"/>
    <w:rsid w:val="003474EA"/>
    <w:rsid w:val="00347C8E"/>
    <w:rsid w:val="003502A8"/>
    <w:rsid w:val="0035089B"/>
    <w:rsid w:val="00352B25"/>
    <w:rsid w:val="00353044"/>
    <w:rsid w:val="003531C7"/>
    <w:rsid w:val="00353469"/>
    <w:rsid w:val="0035376F"/>
    <w:rsid w:val="00353A5A"/>
    <w:rsid w:val="00355590"/>
    <w:rsid w:val="00356EEB"/>
    <w:rsid w:val="00356FE0"/>
    <w:rsid w:val="00357922"/>
    <w:rsid w:val="0036090D"/>
    <w:rsid w:val="00360BE7"/>
    <w:rsid w:val="003616F2"/>
    <w:rsid w:val="00361898"/>
    <w:rsid w:val="00362055"/>
    <w:rsid w:val="003623A2"/>
    <w:rsid w:val="0036296D"/>
    <w:rsid w:val="00363320"/>
    <w:rsid w:val="003634B5"/>
    <w:rsid w:val="00363751"/>
    <w:rsid w:val="00363A09"/>
    <w:rsid w:val="00364152"/>
    <w:rsid w:val="00364CE1"/>
    <w:rsid w:val="003668EB"/>
    <w:rsid w:val="003677DF"/>
    <w:rsid w:val="00367D3A"/>
    <w:rsid w:val="00372E2F"/>
    <w:rsid w:val="0037338D"/>
    <w:rsid w:val="00373771"/>
    <w:rsid w:val="00373826"/>
    <w:rsid w:val="00373CB5"/>
    <w:rsid w:val="003740DE"/>
    <w:rsid w:val="00374141"/>
    <w:rsid w:val="00374B50"/>
    <w:rsid w:val="00374B7D"/>
    <w:rsid w:val="00374C5D"/>
    <w:rsid w:val="00375083"/>
    <w:rsid w:val="00376965"/>
    <w:rsid w:val="00376E34"/>
    <w:rsid w:val="0037711B"/>
    <w:rsid w:val="0038004B"/>
    <w:rsid w:val="0038131F"/>
    <w:rsid w:val="003814E9"/>
    <w:rsid w:val="0038223B"/>
    <w:rsid w:val="003833D8"/>
    <w:rsid w:val="003857B4"/>
    <w:rsid w:val="00385B0A"/>
    <w:rsid w:val="00385B50"/>
    <w:rsid w:val="00385F75"/>
    <w:rsid w:val="003874C8"/>
    <w:rsid w:val="00387508"/>
    <w:rsid w:val="003905A2"/>
    <w:rsid w:val="00390973"/>
    <w:rsid w:val="00390B49"/>
    <w:rsid w:val="00392685"/>
    <w:rsid w:val="00392BB3"/>
    <w:rsid w:val="003935D9"/>
    <w:rsid w:val="00393C44"/>
    <w:rsid w:val="00393FE4"/>
    <w:rsid w:val="0039442E"/>
    <w:rsid w:val="00394C15"/>
    <w:rsid w:val="00394FAC"/>
    <w:rsid w:val="0039597E"/>
    <w:rsid w:val="00395C2E"/>
    <w:rsid w:val="00395F83"/>
    <w:rsid w:val="003961A5"/>
    <w:rsid w:val="00396954"/>
    <w:rsid w:val="00397E8A"/>
    <w:rsid w:val="003A03F9"/>
    <w:rsid w:val="003A1442"/>
    <w:rsid w:val="003A1EA5"/>
    <w:rsid w:val="003A2C07"/>
    <w:rsid w:val="003A2EC0"/>
    <w:rsid w:val="003A3FD0"/>
    <w:rsid w:val="003A4F7C"/>
    <w:rsid w:val="003A594A"/>
    <w:rsid w:val="003A6F02"/>
    <w:rsid w:val="003A754D"/>
    <w:rsid w:val="003A7A79"/>
    <w:rsid w:val="003A7D6A"/>
    <w:rsid w:val="003B014C"/>
    <w:rsid w:val="003B1432"/>
    <w:rsid w:val="003B2B0B"/>
    <w:rsid w:val="003B2B4B"/>
    <w:rsid w:val="003B3D98"/>
    <w:rsid w:val="003B42FD"/>
    <w:rsid w:val="003B4345"/>
    <w:rsid w:val="003B4B86"/>
    <w:rsid w:val="003B53FF"/>
    <w:rsid w:val="003B5BFF"/>
    <w:rsid w:val="003B66FC"/>
    <w:rsid w:val="003B6908"/>
    <w:rsid w:val="003B7109"/>
    <w:rsid w:val="003B73CB"/>
    <w:rsid w:val="003B752C"/>
    <w:rsid w:val="003C0437"/>
    <w:rsid w:val="003C0DD9"/>
    <w:rsid w:val="003C12B7"/>
    <w:rsid w:val="003C14D2"/>
    <w:rsid w:val="003C3B7A"/>
    <w:rsid w:val="003C489D"/>
    <w:rsid w:val="003C4A49"/>
    <w:rsid w:val="003C7CA2"/>
    <w:rsid w:val="003D0B4F"/>
    <w:rsid w:val="003D20ED"/>
    <w:rsid w:val="003D2A11"/>
    <w:rsid w:val="003D2DC8"/>
    <w:rsid w:val="003D2EFA"/>
    <w:rsid w:val="003D42FE"/>
    <w:rsid w:val="003D4351"/>
    <w:rsid w:val="003D4652"/>
    <w:rsid w:val="003D562A"/>
    <w:rsid w:val="003D5E58"/>
    <w:rsid w:val="003D6558"/>
    <w:rsid w:val="003D6EB8"/>
    <w:rsid w:val="003D71D3"/>
    <w:rsid w:val="003D746B"/>
    <w:rsid w:val="003E1ACF"/>
    <w:rsid w:val="003E2118"/>
    <w:rsid w:val="003E260B"/>
    <w:rsid w:val="003E28AF"/>
    <w:rsid w:val="003E3733"/>
    <w:rsid w:val="003E5DBA"/>
    <w:rsid w:val="003E7359"/>
    <w:rsid w:val="003E7CF4"/>
    <w:rsid w:val="003E7EE2"/>
    <w:rsid w:val="003F00DF"/>
    <w:rsid w:val="003F0D61"/>
    <w:rsid w:val="003F0F68"/>
    <w:rsid w:val="003F17BD"/>
    <w:rsid w:val="003F1896"/>
    <w:rsid w:val="003F1BE1"/>
    <w:rsid w:val="003F2347"/>
    <w:rsid w:val="003F2394"/>
    <w:rsid w:val="003F2850"/>
    <w:rsid w:val="003F311D"/>
    <w:rsid w:val="003F3754"/>
    <w:rsid w:val="003F3D3C"/>
    <w:rsid w:val="003F40B1"/>
    <w:rsid w:val="003F4C6A"/>
    <w:rsid w:val="003F5985"/>
    <w:rsid w:val="003F5BE6"/>
    <w:rsid w:val="003F602E"/>
    <w:rsid w:val="003F658A"/>
    <w:rsid w:val="003F663F"/>
    <w:rsid w:val="003F66F6"/>
    <w:rsid w:val="003F6FD8"/>
    <w:rsid w:val="003F74EF"/>
    <w:rsid w:val="003F757F"/>
    <w:rsid w:val="0040042F"/>
    <w:rsid w:val="00400E50"/>
    <w:rsid w:val="00401755"/>
    <w:rsid w:val="00401A2A"/>
    <w:rsid w:val="00402183"/>
    <w:rsid w:val="00402BCA"/>
    <w:rsid w:val="004036F1"/>
    <w:rsid w:val="004037E1"/>
    <w:rsid w:val="00404073"/>
    <w:rsid w:val="00404201"/>
    <w:rsid w:val="004045CA"/>
    <w:rsid w:val="00404635"/>
    <w:rsid w:val="00404B7E"/>
    <w:rsid w:val="004054E6"/>
    <w:rsid w:val="00405A8D"/>
    <w:rsid w:val="004060B6"/>
    <w:rsid w:val="00406F00"/>
    <w:rsid w:val="00407C97"/>
    <w:rsid w:val="00410638"/>
    <w:rsid w:val="00410950"/>
    <w:rsid w:val="004110E7"/>
    <w:rsid w:val="004115C9"/>
    <w:rsid w:val="0041193A"/>
    <w:rsid w:val="00412885"/>
    <w:rsid w:val="00413A74"/>
    <w:rsid w:val="0041548B"/>
    <w:rsid w:val="0041554F"/>
    <w:rsid w:val="00415673"/>
    <w:rsid w:val="00415945"/>
    <w:rsid w:val="00415AAA"/>
    <w:rsid w:val="00415CBE"/>
    <w:rsid w:val="00415CFC"/>
    <w:rsid w:val="00417CBB"/>
    <w:rsid w:val="00417DE7"/>
    <w:rsid w:val="00420064"/>
    <w:rsid w:val="004202A9"/>
    <w:rsid w:val="004220EE"/>
    <w:rsid w:val="0042256E"/>
    <w:rsid w:val="004230ED"/>
    <w:rsid w:val="004238E2"/>
    <w:rsid w:val="00424AC6"/>
    <w:rsid w:val="0042744A"/>
    <w:rsid w:val="0043030B"/>
    <w:rsid w:val="00430A32"/>
    <w:rsid w:val="004324F3"/>
    <w:rsid w:val="004327C1"/>
    <w:rsid w:val="00433539"/>
    <w:rsid w:val="00433C64"/>
    <w:rsid w:val="00434B13"/>
    <w:rsid w:val="00434DA4"/>
    <w:rsid w:val="0043564A"/>
    <w:rsid w:val="00436135"/>
    <w:rsid w:val="0043665E"/>
    <w:rsid w:val="00436819"/>
    <w:rsid w:val="004378C6"/>
    <w:rsid w:val="00437BE7"/>
    <w:rsid w:val="004411AC"/>
    <w:rsid w:val="00441A61"/>
    <w:rsid w:val="004426F3"/>
    <w:rsid w:val="00442965"/>
    <w:rsid w:val="00442CD2"/>
    <w:rsid w:val="004440D1"/>
    <w:rsid w:val="004443FE"/>
    <w:rsid w:val="00444600"/>
    <w:rsid w:val="0044611E"/>
    <w:rsid w:val="00446B13"/>
    <w:rsid w:val="00446B98"/>
    <w:rsid w:val="004471C1"/>
    <w:rsid w:val="00447B2C"/>
    <w:rsid w:val="00450310"/>
    <w:rsid w:val="0045134E"/>
    <w:rsid w:val="00451770"/>
    <w:rsid w:val="00451927"/>
    <w:rsid w:val="004534E4"/>
    <w:rsid w:val="004547D5"/>
    <w:rsid w:val="004549A5"/>
    <w:rsid w:val="00454F34"/>
    <w:rsid w:val="0045522F"/>
    <w:rsid w:val="00455C00"/>
    <w:rsid w:val="00455EFA"/>
    <w:rsid w:val="00457444"/>
    <w:rsid w:val="004574C1"/>
    <w:rsid w:val="004575F5"/>
    <w:rsid w:val="00457B16"/>
    <w:rsid w:val="00460A3D"/>
    <w:rsid w:val="00460AB0"/>
    <w:rsid w:val="00460CAF"/>
    <w:rsid w:val="0046187A"/>
    <w:rsid w:val="00461C3B"/>
    <w:rsid w:val="00461C7D"/>
    <w:rsid w:val="004631BC"/>
    <w:rsid w:val="00463F0E"/>
    <w:rsid w:val="004640CD"/>
    <w:rsid w:val="00464879"/>
    <w:rsid w:val="004658BD"/>
    <w:rsid w:val="00465FDB"/>
    <w:rsid w:val="00466531"/>
    <w:rsid w:val="00467447"/>
    <w:rsid w:val="004678EE"/>
    <w:rsid w:val="00467C9F"/>
    <w:rsid w:val="0047260F"/>
    <w:rsid w:val="00472DF3"/>
    <w:rsid w:val="00475A30"/>
    <w:rsid w:val="004766AC"/>
    <w:rsid w:val="00476840"/>
    <w:rsid w:val="0047780F"/>
    <w:rsid w:val="00480D2A"/>
    <w:rsid w:val="00482C4F"/>
    <w:rsid w:val="00482F5A"/>
    <w:rsid w:val="00485FF5"/>
    <w:rsid w:val="004871FF"/>
    <w:rsid w:val="00487A70"/>
    <w:rsid w:val="004901C2"/>
    <w:rsid w:val="00490E8F"/>
    <w:rsid w:val="004914D8"/>
    <w:rsid w:val="0049163D"/>
    <w:rsid w:val="00492DFF"/>
    <w:rsid w:val="00493996"/>
    <w:rsid w:val="00493EFF"/>
    <w:rsid w:val="00494373"/>
    <w:rsid w:val="004945FC"/>
    <w:rsid w:val="004949A0"/>
    <w:rsid w:val="004956AC"/>
    <w:rsid w:val="004960CF"/>
    <w:rsid w:val="00496AFD"/>
    <w:rsid w:val="004A0EAD"/>
    <w:rsid w:val="004A356C"/>
    <w:rsid w:val="004A38E1"/>
    <w:rsid w:val="004A3C5F"/>
    <w:rsid w:val="004A40FF"/>
    <w:rsid w:val="004A5BDD"/>
    <w:rsid w:val="004A6A51"/>
    <w:rsid w:val="004A7D83"/>
    <w:rsid w:val="004B0D01"/>
    <w:rsid w:val="004B1653"/>
    <w:rsid w:val="004B283D"/>
    <w:rsid w:val="004B28CD"/>
    <w:rsid w:val="004B3729"/>
    <w:rsid w:val="004B40B6"/>
    <w:rsid w:val="004B4564"/>
    <w:rsid w:val="004B60FC"/>
    <w:rsid w:val="004B79F6"/>
    <w:rsid w:val="004C0CC5"/>
    <w:rsid w:val="004C0D6D"/>
    <w:rsid w:val="004C3146"/>
    <w:rsid w:val="004C69A2"/>
    <w:rsid w:val="004C6D4C"/>
    <w:rsid w:val="004C70E8"/>
    <w:rsid w:val="004C7ED6"/>
    <w:rsid w:val="004D0880"/>
    <w:rsid w:val="004D10FF"/>
    <w:rsid w:val="004D1A02"/>
    <w:rsid w:val="004D2073"/>
    <w:rsid w:val="004D6732"/>
    <w:rsid w:val="004D6B39"/>
    <w:rsid w:val="004D6C97"/>
    <w:rsid w:val="004D76D7"/>
    <w:rsid w:val="004D780C"/>
    <w:rsid w:val="004E00DC"/>
    <w:rsid w:val="004E1CE6"/>
    <w:rsid w:val="004E35F6"/>
    <w:rsid w:val="004E413A"/>
    <w:rsid w:val="004E454B"/>
    <w:rsid w:val="004E4815"/>
    <w:rsid w:val="004E534E"/>
    <w:rsid w:val="004E5AFA"/>
    <w:rsid w:val="004E71A3"/>
    <w:rsid w:val="004F16FA"/>
    <w:rsid w:val="004F2183"/>
    <w:rsid w:val="004F238E"/>
    <w:rsid w:val="004F2A60"/>
    <w:rsid w:val="004F32F5"/>
    <w:rsid w:val="004F3E53"/>
    <w:rsid w:val="004F474A"/>
    <w:rsid w:val="004F4C6B"/>
    <w:rsid w:val="004F4E85"/>
    <w:rsid w:val="004F5F8C"/>
    <w:rsid w:val="004F64DD"/>
    <w:rsid w:val="004F7CD5"/>
    <w:rsid w:val="0050048F"/>
    <w:rsid w:val="0050259E"/>
    <w:rsid w:val="00502C4E"/>
    <w:rsid w:val="0050410C"/>
    <w:rsid w:val="0050480C"/>
    <w:rsid w:val="00504AB6"/>
    <w:rsid w:val="00505D10"/>
    <w:rsid w:val="00506AD2"/>
    <w:rsid w:val="005071B1"/>
    <w:rsid w:val="00507F08"/>
    <w:rsid w:val="005109F6"/>
    <w:rsid w:val="00510E09"/>
    <w:rsid w:val="0051173B"/>
    <w:rsid w:val="00511D1B"/>
    <w:rsid w:val="0051393E"/>
    <w:rsid w:val="00514B26"/>
    <w:rsid w:val="00514CB9"/>
    <w:rsid w:val="00514E5A"/>
    <w:rsid w:val="005153BD"/>
    <w:rsid w:val="005161A6"/>
    <w:rsid w:val="0051658C"/>
    <w:rsid w:val="00516FBE"/>
    <w:rsid w:val="00520690"/>
    <w:rsid w:val="005211AC"/>
    <w:rsid w:val="0052136A"/>
    <w:rsid w:val="00521808"/>
    <w:rsid w:val="00521885"/>
    <w:rsid w:val="00521DEF"/>
    <w:rsid w:val="00522357"/>
    <w:rsid w:val="00522BC4"/>
    <w:rsid w:val="00522D04"/>
    <w:rsid w:val="00522D18"/>
    <w:rsid w:val="00522DFA"/>
    <w:rsid w:val="00523342"/>
    <w:rsid w:val="005245CD"/>
    <w:rsid w:val="0052478E"/>
    <w:rsid w:val="00525DA3"/>
    <w:rsid w:val="00525F02"/>
    <w:rsid w:val="005260B7"/>
    <w:rsid w:val="0052676F"/>
    <w:rsid w:val="0052755E"/>
    <w:rsid w:val="00527664"/>
    <w:rsid w:val="00530AA1"/>
    <w:rsid w:val="00530C6B"/>
    <w:rsid w:val="00530F80"/>
    <w:rsid w:val="005311F5"/>
    <w:rsid w:val="00531267"/>
    <w:rsid w:val="00531742"/>
    <w:rsid w:val="00531C5F"/>
    <w:rsid w:val="005326EC"/>
    <w:rsid w:val="00532C04"/>
    <w:rsid w:val="00533B0A"/>
    <w:rsid w:val="0053453E"/>
    <w:rsid w:val="00535C05"/>
    <w:rsid w:val="00536840"/>
    <w:rsid w:val="00536B5E"/>
    <w:rsid w:val="0054054E"/>
    <w:rsid w:val="00540790"/>
    <w:rsid w:val="005408AB"/>
    <w:rsid w:val="00542439"/>
    <w:rsid w:val="00542EA8"/>
    <w:rsid w:val="00544A95"/>
    <w:rsid w:val="00545A32"/>
    <w:rsid w:val="00545F82"/>
    <w:rsid w:val="0054745B"/>
    <w:rsid w:val="00547E10"/>
    <w:rsid w:val="0055049B"/>
    <w:rsid w:val="0055054C"/>
    <w:rsid w:val="00551AE1"/>
    <w:rsid w:val="00551F19"/>
    <w:rsid w:val="00552096"/>
    <w:rsid w:val="00553048"/>
    <w:rsid w:val="005534BB"/>
    <w:rsid w:val="00553739"/>
    <w:rsid w:val="00553D7E"/>
    <w:rsid w:val="0055486A"/>
    <w:rsid w:val="00554E00"/>
    <w:rsid w:val="00555D42"/>
    <w:rsid w:val="00555E72"/>
    <w:rsid w:val="00556FC6"/>
    <w:rsid w:val="0055787D"/>
    <w:rsid w:val="00557ADB"/>
    <w:rsid w:val="00557D32"/>
    <w:rsid w:val="0056001A"/>
    <w:rsid w:val="00560938"/>
    <w:rsid w:val="00560E37"/>
    <w:rsid w:val="005612EB"/>
    <w:rsid w:val="00562DBF"/>
    <w:rsid w:val="0056339F"/>
    <w:rsid w:val="005637DD"/>
    <w:rsid w:val="00563956"/>
    <w:rsid w:val="00563C6D"/>
    <w:rsid w:val="005650A9"/>
    <w:rsid w:val="00565D27"/>
    <w:rsid w:val="00566A82"/>
    <w:rsid w:val="0056723C"/>
    <w:rsid w:val="00567ABD"/>
    <w:rsid w:val="00570DE9"/>
    <w:rsid w:val="00572B2C"/>
    <w:rsid w:val="00573066"/>
    <w:rsid w:val="00573A0C"/>
    <w:rsid w:val="00574674"/>
    <w:rsid w:val="005761D7"/>
    <w:rsid w:val="00581585"/>
    <w:rsid w:val="0058160F"/>
    <w:rsid w:val="005823FB"/>
    <w:rsid w:val="005827C3"/>
    <w:rsid w:val="00582AB8"/>
    <w:rsid w:val="00582CA1"/>
    <w:rsid w:val="00583724"/>
    <w:rsid w:val="00584518"/>
    <w:rsid w:val="00584C90"/>
    <w:rsid w:val="00584FC3"/>
    <w:rsid w:val="00586865"/>
    <w:rsid w:val="00587D75"/>
    <w:rsid w:val="00591194"/>
    <w:rsid w:val="00592001"/>
    <w:rsid w:val="00592119"/>
    <w:rsid w:val="00592F04"/>
    <w:rsid w:val="0059342F"/>
    <w:rsid w:val="00594DE7"/>
    <w:rsid w:val="00595277"/>
    <w:rsid w:val="005959D1"/>
    <w:rsid w:val="00596550"/>
    <w:rsid w:val="00596708"/>
    <w:rsid w:val="00596CB8"/>
    <w:rsid w:val="005976EC"/>
    <w:rsid w:val="00597EE8"/>
    <w:rsid w:val="005A072E"/>
    <w:rsid w:val="005A09F2"/>
    <w:rsid w:val="005A1098"/>
    <w:rsid w:val="005A15F5"/>
    <w:rsid w:val="005A18D5"/>
    <w:rsid w:val="005A1CFD"/>
    <w:rsid w:val="005A2658"/>
    <w:rsid w:val="005A42C1"/>
    <w:rsid w:val="005A4484"/>
    <w:rsid w:val="005A4974"/>
    <w:rsid w:val="005A5D63"/>
    <w:rsid w:val="005A658D"/>
    <w:rsid w:val="005A73C6"/>
    <w:rsid w:val="005A77F5"/>
    <w:rsid w:val="005B01FA"/>
    <w:rsid w:val="005B02A3"/>
    <w:rsid w:val="005B065A"/>
    <w:rsid w:val="005B3335"/>
    <w:rsid w:val="005B448D"/>
    <w:rsid w:val="005B4585"/>
    <w:rsid w:val="005B6EC7"/>
    <w:rsid w:val="005C06C1"/>
    <w:rsid w:val="005C09BB"/>
    <w:rsid w:val="005C0F5D"/>
    <w:rsid w:val="005C1AED"/>
    <w:rsid w:val="005C2CEA"/>
    <w:rsid w:val="005C4943"/>
    <w:rsid w:val="005C4C10"/>
    <w:rsid w:val="005C56F5"/>
    <w:rsid w:val="005C5A2B"/>
    <w:rsid w:val="005C7657"/>
    <w:rsid w:val="005C7860"/>
    <w:rsid w:val="005D0658"/>
    <w:rsid w:val="005D2473"/>
    <w:rsid w:val="005D29E4"/>
    <w:rsid w:val="005D2F3B"/>
    <w:rsid w:val="005D32DD"/>
    <w:rsid w:val="005D338D"/>
    <w:rsid w:val="005D417A"/>
    <w:rsid w:val="005D477E"/>
    <w:rsid w:val="005D5891"/>
    <w:rsid w:val="005D58CC"/>
    <w:rsid w:val="005D5F4E"/>
    <w:rsid w:val="005D5FE4"/>
    <w:rsid w:val="005D7764"/>
    <w:rsid w:val="005E01A2"/>
    <w:rsid w:val="005E0369"/>
    <w:rsid w:val="005E0C01"/>
    <w:rsid w:val="005E0CB6"/>
    <w:rsid w:val="005E0DD2"/>
    <w:rsid w:val="005E188C"/>
    <w:rsid w:val="005E1918"/>
    <w:rsid w:val="005E2766"/>
    <w:rsid w:val="005E28BC"/>
    <w:rsid w:val="005E43C5"/>
    <w:rsid w:val="005E4A75"/>
    <w:rsid w:val="005E4C9B"/>
    <w:rsid w:val="005E4CD3"/>
    <w:rsid w:val="005E5443"/>
    <w:rsid w:val="005E5C03"/>
    <w:rsid w:val="005E610B"/>
    <w:rsid w:val="005E654D"/>
    <w:rsid w:val="005E66FB"/>
    <w:rsid w:val="005E747C"/>
    <w:rsid w:val="005F0277"/>
    <w:rsid w:val="005F07C9"/>
    <w:rsid w:val="005F0D8E"/>
    <w:rsid w:val="005F2A6D"/>
    <w:rsid w:val="005F3D6B"/>
    <w:rsid w:val="005F5509"/>
    <w:rsid w:val="005F5525"/>
    <w:rsid w:val="005F5D1D"/>
    <w:rsid w:val="005F7011"/>
    <w:rsid w:val="005F763B"/>
    <w:rsid w:val="00600148"/>
    <w:rsid w:val="006005B2"/>
    <w:rsid w:val="00601A7C"/>
    <w:rsid w:val="00602C15"/>
    <w:rsid w:val="00602F9D"/>
    <w:rsid w:val="00603826"/>
    <w:rsid w:val="0060457F"/>
    <w:rsid w:val="00604A5E"/>
    <w:rsid w:val="00604DAD"/>
    <w:rsid w:val="00605322"/>
    <w:rsid w:val="0060596A"/>
    <w:rsid w:val="006065A3"/>
    <w:rsid w:val="00606D19"/>
    <w:rsid w:val="006074BD"/>
    <w:rsid w:val="00610282"/>
    <w:rsid w:val="00611A8C"/>
    <w:rsid w:val="00611C5D"/>
    <w:rsid w:val="00611EAB"/>
    <w:rsid w:val="0061394B"/>
    <w:rsid w:val="006141CA"/>
    <w:rsid w:val="00616776"/>
    <w:rsid w:val="006167EE"/>
    <w:rsid w:val="00616CE1"/>
    <w:rsid w:val="00617DBF"/>
    <w:rsid w:val="00620472"/>
    <w:rsid w:val="00620EA6"/>
    <w:rsid w:val="00621070"/>
    <w:rsid w:val="00621ACD"/>
    <w:rsid w:val="00621B5B"/>
    <w:rsid w:val="006221D7"/>
    <w:rsid w:val="00623130"/>
    <w:rsid w:val="00624338"/>
    <w:rsid w:val="00624B4A"/>
    <w:rsid w:val="0062521E"/>
    <w:rsid w:val="00625FBD"/>
    <w:rsid w:val="0062697B"/>
    <w:rsid w:val="00626B02"/>
    <w:rsid w:val="0062701A"/>
    <w:rsid w:val="00627B40"/>
    <w:rsid w:val="00630AAA"/>
    <w:rsid w:val="00631123"/>
    <w:rsid w:val="00631226"/>
    <w:rsid w:val="00631678"/>
    <w:rsid w:val="006317C6"/>
    <w:rsid w:val="00632CB1"/>
    <w:rsid w:val="00632DB2"/>
    <w:rsid w:val="006347EF"/>
    <w:rsid w:val="00634802"/>
    <w:rsid w:val="0063514C"/>
    <w:rsid w:val="006353AD"/>
    <w:rsid w:val="00637E7F"/>
    <w:rsid w:val="006408B1"/>
    <w:rsid w:val="006419BA"/>
    <w:rsid w:val="00641DA8"/>
    <w:rsid w:val="006424B8"/>
    <w:rsid w:val="006427E3"/>
    <w:rsid w:val="00644C3C"/>
    <w:rsid w:val="00644F24"/>
    <w:rsid w:val="00645154"/>
    <w:rsid w:val="006453F3"/>
    <w:rsid w:val="0064622F"/>
    <w:rsid w:val="0064657D"/>
    <w:rsid w:val="006465DA"/>
    <w:rsid w:val="00646BD4"/>
    <w:rsid w:val="006505C0"/>
    <w:rsid w:val="00651019"/>
    <w:rsid w:val="00651D57"/>
    <w:rsid w:val="00652B10"/>
    <w:rsid w:val="0065325F"/>
    <w:rsid w:val="00653A10"/>
    <w:rsid w:val="00654B05"/>
    <w:rsid w:val="00655714"/>
    <w:rsid w:val="00655966"/>
    <w:rsid w:val="00655B5C"/>
    <w:rsid w:val="00655D8F"/>
    <w:rsid w:val="00655EBB"/>
    <w:rsid w:val="0065613D"/>
    <w:rsid w:val="0065697B"/>
    <w:rsid w:val="00656E93"/>
    <w:rsid w:val="00656EEA"/>
    <w:rsid w:val="00660D69"/>
    <w:rsid w:val="00662E4A"/>
    <w:rsid w:val="00663EDA"/>
    <w:rsid w:val="006657E2"/>
    <w:rsid w:val="0066747B"/>
    <w:rsid w:val="00667966"/>
    <w:rsid w:val="00670925"/>
    <w:rsid w:val="00670D1B"/>
    <w:rsid w:val="006716A5"/>
    <w:rsid w:val="00676142"/>
    <w:rsid w:val="0067629A"/>
    <w:rsid w:val="00676783"/>
    <w:rsid w:val="00676F72"/>
    <w:rsid w:val="006810CC"/>
    <w:rsid w:val="0068362D"/>
    <w:rsid w:val="00683BB1"/>
    <w:rsid w:val="006849D9"/>
    <w:rsid w:val="00684E9A"/>
    <w:rsid w:val="006857B9"/>
    <w:rsid w:val="00685FE7"/>
    <w:rsid w:val="00686D7A"/>
    <w:rsid w:val="00686E78"/>
    <w:rsid w:val="006870EB"/>
    <w:rsid w:val="006874C7"/>
    <w:rsid w:val="006902C0"/>
    <w:rsid w:val="00690F95"/>
    <w:rsid w:val="00691CF5"/>
    <w:rsid w:val="00692636"/>
    <w:rsid w:val="006928CB"/>
    <w:rsid w:val="0069391A"/>
    <w:rsid w:val="00693C6F"/>
    <w:rsid w:val="00693CD1"/>
    <w:rsid w:val="006941C9"/>
    <w:rsid w:val="00694E20"/>
    <w:rsid w:val="00694E26"/>
    <w:rsid w:val="0069537B"/>
    <w:rsid w:val="00696E68"/>
    <w:rsid w:val="00696F26"/>
    <w:rsid w:val="00696F30"/>
    <w:rsid w:val="006A0A53"/>
    <w:rsid w:val="006A0CCF"/>
    <w:rsid w:val="006A0F19"/>
    <w:rsid w:val="006A22B7"/>
    <w:rsid w:val="006A2584"/>
    <w:rsid w:val="006A37BA"/>
    <w:rsid w:val="006A4791"/>
    <w:rsid w:val="006A4867"/>
    <w:rsid w:val="006A49B8"/>
    <w:rsid w:val="006A5115"/>
    <w:rsid w:val="006A54D2"/>
    <w:rsid w:val="006A5F43"/>
    <w:rsid w:val="006A71FE"/>
    <w:rsid w:val="006A79A2"/>
    <w:rsid w:val="006A7D47"/>
    <w:rsid w:val="006B05F4"/>
    <w:rsid w:val="006B1354"/>
    <w:rsid w:val="006B2A1D"/>
    <w:rsid w:val="006B2E6D"/>
    <w:rsid w:val="006B4043"/>
    <w:rsid w:val="006B42E9"/>
    <w:rsid w:val="006B44CB"/>
    <w:rsid w:val="006B4DF1"/>
    <w:rsid w:val="006B52B2"/>
    <w:rsid w:val="006B7EBD"/>
    <w:rsid w:val="006C054D"/>
    <w:rsid w:val="006C239F"/>
    <w:rsid w:val="006C27CA"/>
    <w:rsid w:val="006C4168"/>
    <w:rsid w:val="006C4855"/>
    <w:rsid w:val="006C4B67"/>
    <w:rsid w:val="006C4BEB"/>
    <w:rsid w:val="006C56EB"/>
    <w:rsid w:val="006C590B"/>
    <w:rsid w:val="006C5ACD"/>
    <w:rsid w:val="006C5FC1"/>
    <w:rsid w:val="006C60B2"/>
    <w:rsid w:val="006C61AB"/>
    <w:rsid w:val="006C6714"/>
    <w:rsid w:val="006C6718"/>
    <w:rsid w:val="006C6A8F"/>
    <w:rsid w:val="006D08BB"/>
    <w:rsid w:val="006D0C9E"/>
    <w:rsid w:val="006D0EB5"/>
    <w:rsid w:val="006D2326"/>
    <w:rsid w:val="006D2FB8"/>
    <w:rsid w:val="006D3F91"/>
    <w:rsid w:val="006D3FE2"/>
    <w:rsid w:val="006D4A31"/>
    <w:rsid w:val="006D5189"/>
    <w:rsid w:val="006D5296"/>
    <w:rsid w:val="006D699F"/>
    <w:rsid w:val="006D6DCB"/>
    <w:rsid w:val="006D7252"/>
    <w:rsid w:val="006D7D5A"/>
    <w:rsid w:val="006E0366"/>
    <w:rsid w:val="006E05F6"/>
    <w:rsid w:val="006E15BA"/>
    <w:rsid w:val="006E2BE7"/>
    <w:rsid w:val="006E3339"/>
    <w:rsid w:val="006E361D"/>
    <w:rsid w:val="006E369A"/>
    <w:rsid w:val="006E412F"/>
    <w:rsid w:val="006E45D9"/>
    <w:rsid w:val="006E616E"/>
    <w:rsid w:val="006E6454"/>
    <w:rsid w:val="006E74DF"/>
    <w:rsid w:val="006F0F45"/>
    <w:rsid w:val="006F1520"/>
    <w:rsid w:val="006F38F0"/>
    <w:rsid w:val="006F4294"/>
    <w:rsid w:val="006F49EB"/>
    <w:rsid w:val="006F5834"/>
    <w:rsid w:val="006F5B66"/>
    <w:rsid w:val="006F7279"/>
    <w:rsid w:val="00700A6E"/>
    <w:rsid w:val="007010A7"/>
    <w:rsid w:val="00701172"/>
    <w:rsid w:val="007024E9"/>
    <w:rsid w:val="00703B00"/>
    <w:rsid w:val="00703B24"/>
    <w:rsid w:val="0070476C"/>
    <w:rsid w:val="00705191"/>
    <w:rsid w:val="00706181"/>
    <w:rsid w:val="00706710"/>
    <w:rsid w:val="00706E2B"/>
    <w:rsid w:val="00707998"/>
    <w:rsid w:val="00711752"/>
    <w:rsid w:val="00711830"/>
    <w:rsid w:val="00712322"/>
    <w:rsid w:val="00712E17"/>
    <w:rsid w:val="007132EA"/>
    <w:rsid w:val="00713DEA"/>
    <w:rsid w:val="007152FB"/>
    <w:rsid w:val="007164CC"/>
    <w:rsid w:val="00717CAA"/>
    <w:rsid w:val="00721B14"/>
    <w:rsid w:val="00721D58"/>
    <w:rsid w:val="00721E94"/>
    <w:rsid w:val="00722007"/>
    <w:rsid w:val="007225EE"/>
    <w:rsid w:val="007234C4"/>
    <w:rsid w:val="007251A8"/>
    <w:rsid w:val="00725874"/>
    <w:rsid w:val="00725F1D"/>
    <w:rsid w:val="00726651"/>
    <w:rsid w:val="00726FA3"/>
    <w:rsid w:val="007301DC"/>
    <w:rsid w:val="007301EF"/>
    <w:rsid w:val="0073075A"/>
    <w:rsid w:val="007319B8"/>
    <w:rsid w:val="007321C6"/>
    <w:rsid w:val="0073263F"/>
    <w:rsid w:val="00733E82"/>
    <w:rsid w:val="007356FA"/>
    <w:rsid w:val="00736209"/>
    <w:rsid w:val="00736B55"/>
    <w:rsid w:val="00737773"/>
    <w:rsid w:val="00737978"/>
    <w:rsid w:val="00740F06"/>
    <w:rsid w:val="00742DB9"/>
    <w:rsid w:val="007454CB"/>
    <w:rsid w:val="00745CFE"/>
    <w:rsid w:val="0074649C"/>
    <w:rsid w:val="007466D6"/>
    <w:rsid w:val="00746C6E"/>
    <w:rsid w:val="00746E4F"/>
    <w:rsid w:val="0074720F"/>
    <w:rsid w:val="007509C4"/>
    <w:rsid w:val="00750BA8"/>
    <w:rsid w:val="0075327A"/>
    <w:rsid w:val="007543A3"/>
    <w:rsid w:val="0075478A"/>
    <w:rsid w:val="00754937"/>
    <w:rsid w:val="007550E4"/>
    <w:rsid w:val="00756B9C"/>
    <w:rsid w:val="00756C21"/>
    <w:rsid w:val="00757890"/>
    <w:rsid w:val="00757CC9"/>
    <w:rsid w:val="00757DC0"/>
    <w:rsid w:val="00760757"/>
    <w:rsid w:val="00760C6A"/>
    <w:rsid w:val="007610C8"/>
    <w:rsid w:val="00761137"/>
    <w:rsid w:val="007613EF"/>
    <w:rsid w:val="00762272"/>
    <w:rsid w:val="00762EA5"/>
    <w:rsid w:val="007630CD"/>
    <w:rsid w:val="0076398D"/>
    <w:rsid w:val="00764EFE"/>
    <w:rsid w:val="00765037"/>
    <w:rsid w:val="00765E2B"/>
    <w:rsid w:val="00765F10"/>
    <w:rsid w:val="00766202"/>
    <w:rsid w:val="0076683A"/>
    <w:rsid w:val="0076762E"/>
    <w:rsid w:val="007711A2"/>
    <w:rsid w:val="00771E99"/>
    <w:rsid w:val="00772133"/>
    <w:rsid w:val="007723A0"/>
    <w:rsid w:val="007736D1"/>
    <w:rsid w:val="00776153"/>
    <w:rsid w:val="00776DA7"/>
    <w:rsid w:val="0077777E"/>
    <w:rsid w:val="0077792E"/>
    <w:rsid w:val="0078067A"/>
    <w:rsid w:val="0078078F"/>
    <w:rsid w:val="00782042"/>
    <w:rsid w:val="00783022"/>
    <w:rsid w:val="00784182"/>
    <w:rsid w:val="007849D0"/>
    <w:rsid w:val="00785ABD"/>
    <w:rsid w:val="00786274"/>
    <w:rsid w:val="007873BE"/>
    <w:rsid w:val="00790BBA"/>
    <w:rsid w:val="00791CCC"/>
    <w:rsid w:val="00791FE7"/>
    <w:rsid w:val="00792B57"/>
    <w:rsid w:val="00793253"/>
    <w:rsid w:val="007936CA"/>
    <w:rsid w:val="0079447E"/>
    <w:rsid w:val="0079492B"/>
    <w:rsid w:val="007963D8"/>
    <w:rsid w:val="00797D59"/>
    <w:rsid w:val="007A023D"/>
    <w:rsid w:val="007A0F80"/>
    <w:rsid w:val="007A20BD"/>
    <w:rsid w:val="007A273B"/>
    <w:rsid w:val="007A28BD"/>
    <w:rsid w:val="007A295B"/>
    <w:rsid w:val="007A4B47"/>
    <w:rsid w:val="007A4DDE"/>
    <w:rsid w:val="007A5A6C"/>
    <w:rsid w:val="007A623D"/>
    <w:rsid w:val="007A627D"/>
    <w:rsid w:val="007A7670"/>
    <w:rsid w:val="007B0273"/>
    <w:rsid w:val="007B07CE"/>
    <w:rsid w:val="007B07D9"/>
    <w:rsid w:val="007B0D6A"/>
    <w:rsid w:val="007B2DC7"/>
    <w:rsid w:val="007B3C8B"/>
    <w:rsid w:val="007B4CF2"/>
    <w:rsid w:val="007B6284"/>
    <w:rsid w:val="007B78C9"/>
    <w:rsid w:val="007C2600"/>
    <w:rsid w:val="007C3D22"/>
    <w:rsid w:val="007C646B"/>
    <w:rsid w:val="007D0AAC"/>
    <w:rsid w:val="007D117D"/>
    <w:rsid w:val="007D1742"/>
    <w:rsid w:val="007D206F"/>
    <w:rsid w:val="007D2258"/>
    <w:rsid w:val="007D257D"/>
    <w:rsid w:val="007D34FC"/>
    <w:rsid w:val="007D400D"/>
    <w:rsid w:val="007D76F5"/>
    <w:rsid w:val="007E047F"/>
    <w:rsid w:val="007E0683"/>
    <w:rsid w:val="007E2515"/>
    <w:rsid w:val="007E2CE6"/>
    <w:rsid w:val="007E2FD2"/>
    <w:rsid w:val="007E300C"/>
    <w:rsid w:val="007E3037"/>
    <w:rsid w:val="007E3BD7"/>
    <w:rsid w:val="007E4253"/>
    <w:rsid w:val="007E447B"/>
    <w:rsid w:val="007E48A4"/>
    <w:rsid w:val="007E5470"/>
    <w:rsid w:val="007E6BB9"/>
    <w:rsid w:val="007E7310"/>
    <w:rsid w:val="007E7655"/>
    <w:rsid w:val="007F18E8"/>
    <w:rsid w:val="007F1F01"/>
    <w:rsid w:val="007F3C2A"/>
    <w:rsid w:val="007F4494"/>
    <w:rsid w:val="007F4A88"/>
    <w:rsid w:val="007F533F"/>
    <w:rsid w:val="007F6816"/>
    <w:rsid w:val="00801333"/>
    <w:rsid w:val="00802C10"/>
    <w:rsid w:val="008037C0"/>
    <w:rsid w:val="0080507C"/>
    <w:rsid w:val="008062F5"/>
    <w:rsid w:val="00806450"/>
    <w:rsid w:val="00806CC7"/>
    <w:rsid w:val="008073C2"/>
    <w:rsid w:val="00811B2A"/>
    <w:rsid w:val="00812B37"/>
    <w:rsid w:val="00813CA6"/>
    <w:rsid w:val="00814CC8"/>
    <w:rsid w:val="00814E69"/>
    <w:rsid w:val="00815C23"/>
    <w:rsid w:val="00816595"/>
    <w:rsid w:val="00817151"/>
    <w:rsid w:val="008178BF"/>
    <w:rsid w:val="00820ED1"/>
    <w:rsid w:val="00821236"/>
    <w:rsid w:val="008213BB"/>
    <w:rsid w:val="0082146A"/>
    <w:rsid w:val="00821A4B"/>
    <w:rsid w:val="0082530E"/>
    <w:rsid w:val="00825311"/>
    <w:rsid w:val="008255F5"/>
    <w:rsid w:val="00827228"/>
    <w:rsid w:val="00827359"/>
    <w:rsid w:val="00827B59"/>
    <w:rsid w:val="00827CBD"/>
    <w:rsid w:val="0083072D"/>
    <w:rsid w:val="00830C53"/>
    <w:rsid w:val="00831F5F"/>
    <w:rsid w:val="00832065"/>
    <w:rsid w:val="008323CD"/>
    <w:rsid w:val="00832658"/>
    <w:rsid w:val="00832A71"/>
    <w:rsid w:val="00832CA0"/>
    <w:rsid w:val="008335AE"/>
    <w:rsid w:val="00834417"/>
    <w:rsid w:val="00834B32"/>
    <w:rsid w:val="00835E55"/>
    <w:rsid w:val="008375D1"/>
    <w:rsid w:val="008402AB"/>
    <w:rsid w:val="00841943"/>
    <w:rsid w:val="00842735"/>
    <w:rsid w:val="008432EA"/>
    <w:rsid w:val="00844090"/>
    <w:rsid w:val="008443B4"/>
    <w:rsid w:val="008453F2"/>
    <w:rsid w:val="00845AA7"/>
    <w:rsid w:val="00845C5F"/>
    <w:rsid w:val="00847D51"/>
    <w:rsid w:val="008504E8"/>
    <w:rsid w:val="00850D9E"/>
    <w:rsid w:val="00851152"/>
    <w:rsid w:val="008520DE"/>
    <w:rsid w:val="00852FB5"/>
    <w:rsid w:val="008535D1"/>
    <w:rsid w:val="008543E2"/>
    <w:rsid w:val="00854DC8"/>
    <w:rsid w:val="0085505C"/>
    <w:rsid w:val="00855091"/>
    <w:rsid w:val="00855537"/>
    <w:rsid w:val="0085569E"/>
    <w:rsid w:val="00855D0B"/>
    <w:rsid w:val="00856659"/>
    <w:rsid w:val="00856913"/>
    <w:rsid w:val="008607A0"/>
    <w:rsid w:val="008617A5"/>
    <w:rsid w:val="00861BE5"/>
    <w:rsid w:val="00862258"/>
    <w:rsid w:val="008622B6"/>
    <w:rsid w:val="00863260"/>
    <w:rsid w:val="00863D53"/>
    <w:rsid w:val="00863DA7"/>
    <w:rsid w:val="00864138"/>
    <w:rsid w:val="00864984"/>
    <w:rsid w:val="00864D4A"/>
    <w:rsid w:val="00866A9E"/>
    <w:rsid w:val="00867955"/>
    <w:rsid w:val="008713DE"/>
    <w:rsid w:val="00871D1F"/>
    <w:rsid w:val="00872A9B"/>
    <w:rsid w:val="00873197"/>
    <w:rsid w:val="0087340B"/>
    <w:rsid w:val="00874274"/>
    <w:rsid w:val="00875FDB"/>
    <w:rsid w:val="0088126A"/>
    <w:rsid w:val="008812DF"/>
    <w:rsid w:val="0088155C"/>
    <w:rsid w:val="0088229A"/>
    <w:rsid w:val="00882706"/>
    <w:rsid w:val="00882A93"/>
    <w:rsid w:val="00883485"/>
    <w:rsid w:val="008873B9"/>
    <w:rsid w:val="00887DDF"/>
    <w:rsid w:val="00890C54"/>
    <w:rsid w:val="00890D32"/>
    <w:rsid w:val="00891186"/>
    <w:rsid w:val="00891436"/>
    <w:rsid w:val="0089161E"/>
    <w:rsid w:val="00892EB8"/>
    <w:rsid w:val="008932A3"/>
    <w:rsid w:val="00893F92"/>
    <w:rsid w:val="00894420"/>
    <w:rsid w:val="00894940"/>
    <w:rsid w:val="00895BF2"/>
    <w:rsid w:val="00895C84"/>
    <w:rsid w:val="008972BC"/>
    <w:rsid w:val="008A04EE"/>
    <w:rsid w:val="008A0B30"/>
    <w:rsid w:val="008A18DF"/>
    <w:rsid w:val="008A239E"/>
    <w:rsid w:val="008A27C7"/>
    <w:rsid w:val="008A32DD"/>
    <w:rsid w:val="008A3723"/>
    <w:rsid w:val="008A37EE"/>
    <w:rsid w:val="008A43F8"/>
    <w:rsid w:val="008A57C2"/>
    <w:rsid w:val="008A67A8"/>
    <w:rsid w:val="008A7655"/>
    <w:rsid w:val="008A7B5C"/>
    <w:rsid w:val="008B074B"/>
    <w:rsid w:val="008B31CF"/>
    <w:rsid w:val="008B340E"/>
    <w:rsid w:val="008B4CED"/>
    <w:rsid w:val="008B5177"/>
    <w:rsid w:val="008B5352"/>
    <w:rsid w:val="008B5430"/>
    <w:rsid w:val="008B54CA"/>
    <w:rsid w:val="008B5A03"/>
    <w:rsid w:val="008B6848"/>
    <w:rsid w:val="008B7D3E"/>
    <w:rsid w:val="008C02AE"/>
    <w:rsid w:val="008C0AC3"/>
    <w:rsid w:val="008C1BD0"/>
    <w:rsid w:val="008C2578"/>
    <w:rsid w:val="008C26DE"/>
    <w:rsid w:val="008C465C"/>
    <w:rsid w:val="008C4AC4"/>
    <w:rsid w:val="008C4E89"/>
    <w:rsid w:val="008C61EB"/>
    <w:rsid w:val="008C6A16"/>
    <w:rsid w:val="008C6ABA"/>
    <w:rsid w:val="008C7AF9"/>
    <w:rsid w:val="008D0532"/>
    <w:rsid w:val="008D13EC"/>
    <w:rsid w:val="008D2351"/>
    <w:rsid w:val="008D3023"/>
    <w:rsid w:val="008D3CC5"/>
    <w:rsid w:val="008D3DB0"/>
    <w:rsid w:val="008D3DFE"/>
    <w:rsid w:val="008D4449"/>
    <w:rsid w:val="008D4C48"/>
    <w:rsid w:val="008D62D0"/>
    <w:rsid w:val="008D6BCF"/>
    <w:rsid w:val="008D7834"/>
    <w:rsid w:val="008E0064"/>
    <w:rsid w:val="008E0683"/>
    <w:rsid w:val="008E16FB"/>
    <w:rsid w:val="008E1971"/>
    <w:rsid w:val="008E2019"/>
    <w:rsid w:val="008E2FCB"/>
    <w:rsid w:val="008E3FD3"/>
    <w:rsid w:val="008E4D9E"/>
    <w:rsid w:val="008E506A"/>
    <w:rsid w:val="008E5E18"/>
    <w:rsid w:val="008E6C54"/>
    <w:rsid w:val="008E74BE"/>
    <w:rsid w:val="008E751C"/>
    <w:rsid w:val="008E7D00"/>
    <w:rsid w:val="008F0F24"/>
    <w:rsid w:val="008F0FA6"/>
    <w:rsid w:val="008F3BA0"/>
    <w:rsid w:val="008F3F4A"/>
    <w:rsid w:val="008F529F"/>
    <w:rsid w:val="008F52E0"/>
    <w:rsid w:val="008F5DEF"/>
    <w:rsid w:val="008F623B"/>
    <w:rsid w:val="008F77FC"/>
    <w:rsid w:val="008F7F58"/>
    <w:rsid w:val="00900075"/>
    <w:rsid w:val="00901299"/>
    <w:rsid w:val="00901436"/>
    <w:rsid w:val="009025CC"/>
    <w:rsid w:val="009026B0"/>
    <w:rsid w:val="00904E97"/>
    <w:rsid w:val="009052A1"/>
    <w:rsid w:val="00905ABE"/>
    <w:rsid w:val="009077B7"/>
    <w:rsid w:val="0091067E"/>
    <w:rsid w:val="0091111D"/>
    <w:rsid w:val="0091157D"/>
    <w:rsid w:val="009127D5"/>
    <w:rsid w:val="00913CB7"/>
    <w:rsid w:val="00913EBB"/>
    <w:rsid w:val="0091418C"/>
    <w:rsid w:val="00914328"/>
    <w:rsid w:val="00914498"/>
    <w:rsid w:val="009146B3"/>
    <w:rsid w:val="00915CCC"/>
    <w:rsid w:val="009209FA"/>
    <w:rsid w:val="00920D57"/>
    <w:rsid w:val="0092110D"/>
    <w:rsid w:val="009215EF"/>
    <w:rsid w:val="00921A87"/>
    <w:rsid w:val="0092286D"/>
    <w:rsid w:val="00923519"/>
    <w:rsid w:val="0092401F"/>
    <w:rsid w:val="009245E7"/>
    <w:rsid w:val="009247FC"/>
    <w:rsid w:val="009261BC"/>
    <w:rsid w:val="00926223"/>
    <w:rsid w:val="00926C81"/>
    <w:rsid w:val="009278D0"/>
    <w:rsid w:val="009306F6"/>
    <w:rsid w:val="00930774"/>
    <w:rsid w:val="00931864"/>
    <w:rsid w:val="009343E7"/>
    <w:rsid w:val="00934798"/>
    <w:rsid w:val="0093505B"/>
    <w:rsid w:val="00936016"/>
    <w:rsid w:val="0093609F"/>
    <w:rsid w:val="0093614F"/>
    <w:rsid w:val="009363C5"/>
    <w:rsid w:val="00936DE8"/>
    <w:rsid w:val="00936F1A"/>
    <w:rsid w:val="00937A49"/>
    <w:rsid w:val="0094073C"/>
    <w:rsid w:val="00940D5A"/>
    <w:rsid w:val="00941089"/>
    <w:rsid w:val="009434FC"/>
    <w:rsid w:val="009435D3"/>
    <w:rsid w:val="009445B8"/>
    <w:rsid w:val="00944662"/>
    <w:rsid w:val="00946518"/>
    <w:rsid w:val="0094759B"/>
    <w:rsid w:val="009475F2"/>
    <w:rsid w:val="00950011"/>
    <w:rsid w:val="009509D2"/>
    <w:rsid w:val="00950A8F"/>
    <w:rsid w:val="00952024"/>
    <w:rsid w:val="0095240F"/>
    <w:rsid w:val="00952701"/>
    <w:rsid w:val="00953774"/>
    <w:rsid w:val="00953F0C"/>
    <w:rsid w:val="0095413D"/>
    <w:rsid w:val="0095534C"/>
    <w:rsid w:val="00955818"/>
    <w:rsid w:val="00960710"/>
    <w:rsid w:val="00960B1F"/>
    <w:rsid w:val="009614C3"/>
    <w:rsid w:val="00961A68"/>
    <w:rsid w:val="00962516"/>
    <w:rsid w:val="00962814"/>
    <w:rsid w:val="00962A94"/>
    <w:rsid w:val="009645B8"/>
    <w:rsid w:val="00964CC7"/>
    <w:rsid w:val="00964FF3"/>
    <w:rsid w:val="009658A1"/>
    <w:rsid w:val="00965EC0"/>
    <w:rsid w:val="009666EF"/>
    <w:rsid w:val="00967183"/>
    <w:rsid w:val="00967C0A"/>
    <w:rsid w:val="00970218"/>
    <w:rsid w:val="00970A3B"/>
    <w:rsid w:val="009718D3"/>
    <w:rsid w:val="00971B2B"/>
    <w:rsid w:val="00973B14"/>
    <w:rsid w:val="00974703"/>
    <w:rsid w:val="00974812"/>
    <w:rsid w:val="00974AB5"/>
    <w:rsid w:val="009772B5"/>
    <w:rsid w:val="00977E71"/>
    <w:rsid w:val="0098069E"/>
    <w:rsid w:val="00980C23"/>
    <w:rsid w:val="0098286C"/>
    <w:rsid w:val="009829FD"/>
    <w:rsid w:val="00982A27"/>
    <w:rsid w:val="00982B82"/>
    <w:rsid w:val="009836D3"/>
    <w:rsid w:val="009847B0"/>
    <w:rsid w:val="0098563D"/>
    <w:rsid w:val="009859EB"/>
    <w:rsid w:val="00986657"/>
    <w:rsid w:val="00986A13"/>
    <w:rsid w:val="00987059"/>
    <w:rsid w:val="00987274"/>
    <w:rsid w:val="009908F0"/>
    <w:rsid w:val="00990CB4"/>
    <w:rsid w:val="00993884"/>
    <w:rsid w:val="00993F90"/>
    <w:rsid w:val="00994012"/>
    <w:rsid w:val="009941EC"/>
    <w:rsid w:val="0099454E"/>
    <w:rsid w:val="00994B08"/>
    <w:rsid w:val="00995305"/>
    <w:rsid w:val="00995EBB"/>
    <w:rsid w:val="00997135"/>
    <w:rsid w:val="00997924"/>
    <w:rsid w:val="00997A86"/>
    <w:rsid w:val="00997CFA"/>
    <w:rsid w:val="009A096E"/>
    <w:rsid w:val="009A0B22"/>
    <w:rsid w:val="009A1B43"/>
    <w:rsid w:val="009A1C3D"/>
    <w:rsid w:val="009A208E"/>
    <w:rsid w:val="009A22D8"/>
    <w:rsid w:val="009A5433"/>
    <w:rsid w:val="009A6037"/>
    <w:rsid w:val="009A757B"/>
    <w:rsid w:val="009A7E85"/>
    <w:rsid w:val="009B032C"/>
    <w:rsid w:val="009B0DA1"/>
    <w:rsid w:val="009B1398"/>
    <w:rsid w:val="009B27BC"/>
    <w:rsid w:val="009B4B67"/>
    <w:rsid w:val="009B5528"/>
    <w:rsid w:val="009B5767"/>
    <w:rsid w:val="009B6231"/>
    <w:rsid w:val="009B6CDE"/>
    <w:rsid w:val="009B7205"/>
    <w:rsid w:val="009B74E8"/>
    <w:rsid w:val="009C009D"/>
    <w:rsid w:val="009C0553"/>
    <w:rsid w:val="009C12D1"/>
    <w:rsid w:val="009C2235"/>
    <w:rsid w:val="009C2964"/>
    <w:rsid w:val="009C38B4"/>
    <w:rsid w:val="009C3EA0"/>
    <w:rsid w:val="009C5826"/>
    <w:rsid w:val="009C5C9C"/>
    <w:rsid w:val="009C6283"/>
    <w:rsid w:val="009C78C2"/>
    <w:rsid w:val="009D0598"/>
    <w:rsid w:val="009D060B"/>
    <w:rsid w:val="009D13C3"/>
    <w:rsid w:val="009D191B"/>
    <w:rsid w:val="009D312F"/>
    <w:rsid w:val="009D3E80"/>
    <w:rsid w:val="009D472A"/>
    <w:rsid w:val="009D4EA1"/>
    <w:rsid w:val="009D5A81"/>
    <w:rsid w:val="009D5E1D"/>
    <w:rsid w:val="009E02F3"/>
    <w:rsid w:val="009E103C"/>
    <w:rsid w:val="009E1FF1"/>
    <w:rsid w:val="009E2F87"/>
    <w:rsid w:val="009E3E11"/>
    <w:rsid w:val="009E43E3"/>
    <w:rsid w:val="009E4774"/>
    <w:rsid w:val="009E4C3E"/>
    <w:rsid w:val="009E4F98"/>
    <w:rsid w:val="009E4FC1"/>
    <w:rsid w:val="009E6002"/>
    <w:rsid w:val="009E6233"/>
    <w:rsid w:val="009E6B96"/>
    <w:rsid w:val="009E732A"/>
    <w:rsid w:val="009E7444"/>
    <w:rsid w:val="009E7929"/>
    <w:rsid w:val="009E7B8E"/>
    <w:rsid w:val="009F1391"/>
    <w:rsid w:val="009F1AFC"/>
    <w:rsid w:val="009F3809"/>
    <w:rsid w:val="009F3979"/>
    <w:rsid w:val="009F484A"/>
    <w:rsid w:val="009F63E9"/>
    <w:rsid w:val="009F6465"/>
    <w:rsid w:val="00A00129"/>
    <w:rsid w:val="00A0324C"/>
    <w:rsid w:val="00A03973"/>
    <w:rsid w:val="00A051C6"/>
    <w:rsid w:val="00A052E0"/>
    <w:rsid w:val="00A058DB"/>
    <w:rsid w:val="00A1023B"/>
    <w:rsid w:val="00A102E5"/>
    <w:rsid w:val="00A109C7"/>
    <w:rsid w:val="00A13478"/>
    <w:rsid w:val="00A169FA"/>
    <w:rsid w:val="00A212F4"/>
    <w:rsid w:val="00A22735"/>
    <w:rsid w:val="00A22A2E"/>
    <w:rsid w:val="00A23306"/>
    <w:rsid w:val="00A23509"/>
    <w:rsid w:val="00A24100"/>
    <w:rsid w:val="00A25913"/>
    <w:rsid w:val="00A26284"/>
    <w:rsid w:val="00A27885"/>
    <w:rsid w:val="00A30523"/>
    <w:rsid w:val="00A31F05"/>
    <w:rsid w:val="00A32B7F"/>
    <w:rsid w:val="00A337EF"/>
    <w:rsid w:val="00A33C4C"/>
    <w:rsid w:val="00A340B4"/>
    <w:rsid w:val="00A343CB"/>
    <w:rsid w:val="00A34652"/>
    <w:rsid w:val="00A349F2"/>
    <w:rsid w:val="00A3502B"/>
    <w:rsid w:val="00A350AF"/>
    <w:rsid w:val="00A35659"/>
    <w:rsid w:val="00A35FBB"/>
    <w:rsid w:val="00A3648A"/>
    <w:rsid w:val="00A36495"/>
    <w:rsid w:val="00A368A0"/>
    <w:rsid w:val="00A36AAE"/>
    <w:rsid w:val="00A36B93"/>
    <w:rsid w:val="00A36ECC"/>
    <w:rsid w:val="00A37013"/>
    <w:rsid w:val="00A37403"/>
    <w:rsid w:val="00A40471"/>
    <w:rsid w:val="00A40C0D"/>
    <w:rsid w:val="00A41031"/>
    <w:rsid w:val="00A417A8"/>
    <w:rsid w:val="00A4209A"/>
    <w:rsid w:val="00A42283"/>
    <w:rsid w:val="00A427F5"/>
    <w:rsid w:val="00A43817"/>
    <w:rsid w:val="00A43E27"/>
    <w:rsid w:val="00A443A3"/>
    <w:rsid w:val="00A447BA"/>
    <w:rsid w:val="00A44A24"/>
    <w:rsid w:val="00A44A77"/>
    <w:rsid w:val="00A453D0"/>
    <w:rsid w:val="00A45CEA"/>
    <w:rsid w:val="00A46295"/>
    <w:rsid w:val="00A50E9C"/>
    <w:rsid w:val="00A513E5"/>
    <w:rsid w:val="00A51893"/>
    <w:rsid w:val="00A518C3"/>
    <w:rsid w:val="00A529D3"/>
    <w:rsid w:val="00A52E9B"/>
    <w:rsid w:val="00A53653"/>
    <w:rsid w:val="00A54574"/>
    <w:rsid w:val="00A55367"/>
    <w:rsid w:val="00A55A16"/>
    <w:rsid w:val="00A56280"/>
    <w:rsid w:val="00A56BAF"/>
    <w:rsid w:val="00A56C6E"/>
    <w:rsid w:val="00A56F78"/>
    <w:rsid w:val="00A5796C"/>
    <w:rsid w:val="00A57C22"/>
    <w:rsid w:val="00A60252"/>
    <w:rsid w:val="00A62372"/>
    <w:rsid w:val="00A62AE6"/>
    <w:rsid w:val="00A642BD"/>
    <w:rsid w:val="00A6675A"/>
    <w:rsid w:val="00A66CBE"/>
    <w:rsid w:val="00A66DDA"/>
    <w:rsid w:val="00A6728F"/>
    <w:rsid w:val="00A672E0"/>
    <w:rsid w:val="00A67FD3"/>
    <w:rsid w:val="00A71F6A"/>
    <w:rsid w:val="00A727DA"/>
    <w:rsid w:val="00A729FC"/>
    <w:rsid w:val="00A72BFA"/>
    <w:rsid w:val="00A74568"/>
    <w:rsid w:val="00A758DA"/>
    <w:rsid w:val="00A75EB0"/>
    <w:rsid w:val="00A76028"/>
    <w:rsid w:val="00A7775F"/>
    <w:rsid w:val="00A808E2"/>
    <w:rsid w:val="00A81A06"/>
    <w:rsid w:val="00A82905"/>
    <w:rsid w:val="00A82B7D"/>
    <w:rsid w:val="00A82BF0"/>
    <w:rsid w:val="00A83324"/>
    <w:rsid w:val="00A843AA"/>
    <w:rsid w:val="00A85996"/>
    <w:rsid w:val="00A85E3F"/>
    <w:rsid w:val="00A867D9"/>
    <w:rsid w:val="00A90700"/>
    <w:rsid w:val="00A90DC7"/>
    <w:rsid w:val="00A91B42"/>
    <w:rsid w:val="00A91C70"/>
    <w:rsid w:val="00A91C91"/>
    <w:rsid w:val="00A92DC2"/>
    <w:rsid w:val="00A93F11"/>
    <w:rsid w:val="00A94391"/>
    <w:rsid w:val="00A95541"/>
    <w:rsid w:val="00A95DD5"/>
    <w:rsid w:val="00A9662F"/>
    <w:rsid w:val="00A96928"/>
    <w:rsid w:val="00A96EC1"/>
    <w:rsid w:val="00A97929"/>
    <w:rsid w:val="00A97C24"/>
    <w:rsid w:val="00AA0788"/>
    <w:rsid w:val="00AA0824"/>
    <w:rsid w:val="00AA0B77"/>
    <w:rsid w:val="00AA0EDD"/>
    <w:rsid w:val="00AA12EB"/>
    <w:rsid w:val="00AA1712"/>
    <w:rsid w:val="00AA1B4E"/>
    <w:rsid w:val="00AA226B"/>
    <w:rsid w:val="00AA2B3A"/>
    <w:rsid w:val="00AA2BF3"/>
    <w:rsid w:val="00AA321A"/>
    <w:rsid w:val="00AA33BC"/>
    <w:rsid w:val="00AA3A12"/>
    <w:rsid w:val="00AA3C2E"/>
    <w:rsid w:val="00AA3CE6"/>
    <w:rsid w:val="00AA3CFF"/>
    <w:rsid w:val="00AA481F"/>
    <w:rsid w:val="00AA4CF0"/>
    <w:rsid w:val="00AA741B"/>
    <w:rsid w:val="00AA7F0D"/>
    <w:rsid w:val="00AB137D"/>
    <w:rsid w:val="00AB2109"/>
    <w:rsid w:val="00AB7ECD"/>
    <w:rsid w:val="00AC142A"/>
    <w:rsid w:val="00AC1753"/>
    <w:rsid w:val="00AC22C3"/>
    <w:rsid w:val="00AC44F6"/>
    <w:rsid w:val="00AC4921"/>
    <w:rsid w:val="00AC5487"/>
    <w:rsid w:val="00AC6079"/>
    <w:rsid w:val="00AC613C"/>
    <w:rsid w:val="00AC69E0"/>
    <w:rsid w:val="00AC6A4F"/>
    <w:rsid w:val="00AC7CE8"/>
    <w:rsid w:val="00AC7E34"/>
    <w:rsid w:val="00AD0752"/>
    <w:rsid w:val="00AD0C5A"/>
    <w:rsid w:val="00AD11D5"/>
    <w:rsid w:val="00AD3949"/>
    <w:rsid w:val="00AD3D0D"/>
    <w:rsid w:val="00AD51B8"/>
    <w:rsid w:val="00AD7291"/>
    <w:rsid w:val="00AD7A7F"/>
    <w:rsid w:val="00AE0FAB"/>
    <w:rsid w:val="00AE3CC4"/>
    <w:rsid w:val="00AE442D"/>
    <w:rsid w:val="00AE4DDF"/>
    <w:rsid w:val="00AE4ECD"/>
    <w:rsid w:val="00AE56FE"/>
    <w:rsid w:val="00AE5CE1"/>
    <w:rsid w:val="00AE72E6"/>
    <w:rsid w:val="00AE7410"/>
    <w:rsid w:val="00AE7AD5"/>
    <w:rsid w:val="00AF07FC"/>
    <w:rsid w:val="00AF235B"/>
    <w:rsid w:val="00AF32C8"/>
    <w:rsid w:val="00AF3481"/>
    <w:rsid w:val="00AF3B21"/>
    <w:rsid w:val="00AF3FD2"/>
    <w:rsid w:val="00AF421E"/>
    <w:rsid w:val="00AF4492"/>
    <w:rsid w:val="00AF5281"/>
    <w:rsid w:val="00AF5579"/>
    <w:rsid w:val="00B00292"/>
    <w:rsid w:val="00B01427"/>
    <w:rsid w:val="00B02335"/>
    <w:rsid w:val="00B02621"/>
    <w:rsid w:val="00B028D0"/>
    <w:rsid w:val="00B06ED3"/>
    <w:rsid w:val="00B0753A"/>
    <w:rsid w:val="00B07B0B"/>
    <w:rsid w:val="00B12840"/>
    <w:rsid w:val="00B13CE8"/>
    <w:rsid w:val="00B13D7C"/>
    <w:rsid w:val="00B1448F"/>
    <w:rsid w:val="00B14F74"/>
    <w:rsid w:val="00B150BC"/>
    <w:rsid w:val="00B16EB4"/>
    <w:rsid w:val="00B22823"/>
    <w:rsid w:val="00B22B65"/>
    <w:rsid w:val="00B233AE"/>
    <w:rsid w:val="00B23437"/>
    <w:rsid w:val="00B2348C"/>
    <w:rsid w:val="00B23579"/>
    <w:rsid w:val="00B23A44"/>
    <w:rsid w:val="00B23B11"/>
    <w:rsid w:val="00B23B55"/>
    <w:rsid w:val="00B23BA7"/>
    <w:rsid w:val="00B23BB2"/>
    <w:rsid w:val="00B2423A"/>
    <w:rsid w:val="00B263BC"/>
    <w:rsid w:val="00B2659C"/>
    <w:rsid w:val="00B27031"/>
    <w:rsid w:val="00B272EA"/>
    <w:rsid w:val="00B30ACA"/>
    <w:rsid w:val="00B31253"/>
    <w:rsid w:val="00B31274"/>
    <w:rsid w:val="00B32A1E"/>
    <w:rsid w:val="00B32BD0"/>
    <w:rsid w:val="00B35473"/>
    <w:rsid w:val="00B36570"/>
    <w:rsid w:val="00B37E5D"/>
    <w:rsid w:val="00B37F24"/>
    <w:rsid w:val="00B40BA9"/>
    <w:rsid w:val="00B40E95"/>
    <w:rsid w:val="00B40F6E"/>
    <w:rsid w:val="00B42C71"/>
    <w:rsid w:val="00B430A0"/>
    <w:rsid w:val="00B44128"/>
    <w:rsid w:val="00B44AAF"/>
    <w:rsid w:val="00B453F1"/>
    <w:rsid w:val="00B466F3"/>
    <w:rsid w:val="00B469C2"/>
    <w:rsid w:val="00B477D2"/>
    <w:rsid w:val="00B50317"/>
    <w:rsid w:val="00B51775"/>
    <w:rsid w:val="00B51817"/>
    <w:rsid w:val="00B52182"/>
    <w:rsid w:val="00B52444"/>
    <w:rsid w:val="00B532EC"/>
    <w:rsid w:val="00B53AD1"/>
    <w:rsid w:val="00B53DC3"/>
    <w:rsid w:val="00B53FEE"/>
    <w:rsid w:val="00B54589"/>
    <w:rsid w:val="00B554E8"/>
    <w:rsid w:val="00B56CD4"/>
    <w:rsid w:val="00B57E9F"/>
    <w:rsid w:val="00B6003C"/>
    <w:rsid w:val="00B60DE1"/>
    <w:rsid w:val="00B62788"/>
    <w:rsid w:val="00B62898"/>
    <w:rsid w:val="00B62AC8"/>
    <w:rsid w:val="00B62E03"/>
    <w:rsid w:val="00B637DA"/>
    <w:rsid w:val="00B63D57"/>
    <w:rsid w:val="00B64420"/>
    <w:rsid w:val="00B64434"/>
    <w:rsid w:val="00B64853"/>
    <w:rsid w:val="00B64A6B"/>
    <w:rsid w:val="00B64EE9"/>
    <w:rsid w:val="00B65A4F"/>
    <w:rsid w:val="00B66074"/>
    <w:rsid w:val="00B6644B"/>
    <w:rsid w:val="00B668B4"/>
    <w:rsid w:val="00B679F5"/>
    <w:rsid w:val="00B67E36"/>
    <w:rsid w:val="00B7195F"/>
    <w:rsid w:val="00B71D67"/>
    <w:rsid w:val="00B73495"/>
    <w:rsid w:val="00B73B4C"/>
    <w:rsid w:val="00B73DBB"/>
    <w:rsid w:val="00B741DA"/>
    <w:rsid w:val="00B75420"/>
    <w:rsid w:val="00B76165"/>
    <w:rsid w:val="00B77B61"/>
    <w:rsid w:val="00B77F25"/>
    <w:rsid w:val="00B806F2"/>
    <w:rsid w:val="00B80761"/>
    <w:rsid w:val="00B80C90"/>
    <w:rsid w:val="00B8158E"/>
    <w:rsid w:val="00B818C3"/>
    <w:rsid w:val="00B826EC"/>
    <w:rsid w:val="00B828A5"/>
    <w:rsid w:val="00B83325"/>
    <w:rsid w:val="00B8342B"/>
    <w:rsid w:val="00B8373B"/>
    <w:rsid w:val="00B84280"/>
    <w:rsid w:val="00B84481"/>
    <w:rsid w:val="00B845C1"/>
    <w:rsid w:val="00B84AB4"/>
    <w:rsid w:val="00B850EC"/>
    <w:rsid w:val="00B8554C"/>
    <w:rsid w:val="00B8742D"/>
    <w:rsid w:val="00B87BF2"/>
    <w:rsid w:val="00B87F67"/>
    <w:rsid w:val="00B9022E"/>
    <w:rsid w:val="00B907BA"/>
    <w:rsid w:val="00B90F0C"/>
    <w:rsid w:val="00B90FB7"/>
    <w:rsid w:val="00B917D9"/>
    <w:rsid w:val="00B92AAD"/>
    <w:rsid w:val="00B9344C"/>
    <w:rsid w:val="00B93BCD"/>
    <w:rsid w:val="00B9458C"/>
    <w:rsid w:val="00B94ACB"/>
    <w:rsid w:val="00B94E95"/>
    <w:rsid w:val="00B95A77"/>
    <w:rsid w:val="00B97028"/>
    <w:rsid w:val="00B974FE"/>
    <w:rsid w:val="00B97C4C"/>
    <w:rsid w:val="00BA0E4D"/>
    <w:rsid w:val="00BA1245"/>
    <w:rsid w:val="00BA2036"/>
    <w:rsid w:val="00BA487B"/>
    <w:rsid w:val="00BA493B"/>
    <w:rsid w:val="00BA5B04"/>
    <w:rsid w:val="00BA5CB3"/>
    <w:rsid w:val="00BA653E"/>
    <w:rsid w:val="00BA756E"/>
    <w:rsid w:val="00BB135C"/>
    <w:rsid w:val="00BB29EE"/>
    <w:rsid w:val="00BB550C"/>
    <w:rsid w:val="00BB562E"/>
    <w:rsid w:val="00BB5EBC"/>
    <w:rsid w:val="00BB7E5B"/>
    <w:rsid w:val="00BC03A6"/>
    <w:rsid w:val="00BC05A2"/>
    <w:rsid w:val="00BC0AD6"/>
    <w:rsid w:val="00BC10FA"/>
    <w:rsid w:val="00BC17DE"/>
    <w:rsid w:val="00BC20B1"/>
    <w:rsid w:val="00BC26B9"/>
    <w:rsid w:val="00BC2942"/>
    <w:rsid w:val="00BC3994"/>
    <w:rsid w:val="00BC46D4"/>
    <w:rsid w:val="00BC4988"/>
    <w:rsid w:val="00BC5662"/>
    <w:rsid w:val="00BC5B1C"/>
    <w:rsid w:val="00BC6BD4"/>
    <w:rsid w:val="00BC7AC1"/>
    <w:rsid w:val="00BD03DE"/>
    <w:rsid w:val="00BD2241"/>
    <w:rsid w:val="00BD2513"/>
    <w:rsid w:val="00BD333C"/>
    <w:rsid w:val="00BD3F1C"/>
    <w:rsid w:val="00BD4420"/>
    <w:rsid w:val="00BD4F13"/>
    <w:rsid w:val="00BD50B0"/>
    <w:rsid w:val="00BD5858"/>
    <w:rsid w:val="00BD73BE"/>
    <w:rsid w:val="00BD75EF"/>
    <w:rsid w:val="00BD7736"/>
    <w:rsid w:val="00BD79AD"/>
    <w:rsid w:val="00BD7A3B"/>
    <w:rsid w:val="00BE0BED"/>
    <w:rsid w:val="00BE0E15"/>
    <w:rsid w:val="00BE1570"/>
    <w:rsid w:val="00BE15E9"/>
    <w:rsid w:val="00BE1E4F"/>
    <w:rsid w:val="00BE220C"/>
    <w:rsid w:val="00BE2E9F"/>
    <w:rsid w:val="00BE360C"/>
    <w:rsid w:val="00BE37B9"/>
    <w:rsid w:val="00BE47DC"/>
    <w:rsid w:val="00BE69F2"/>
    <w:rsid w:val="00BE6A7D"/>
    <w:rsid w:val="00BE70F5"/>
    <w:rsid w:val="00BE794F"/>
    <w:rsid w:val="00BF233B"/>
    <w:rsid w:val="00BF24A1"/>
    <w:rsid w:val="00BF3524"/>
    <w:rsid w:val="00BF51BD"/>
    <w:rsid w:val="00BF57CF"/>
    <w:rsid w:val="00BF5EB6"/>
    <w:rsid w:val="00BF62AA"/>
    <w:rsid w:val="00BF6A0E"/>
    <w:rsid w:val="00C00BDE"/>
    <w:rsid w:val="00C00F60"/>
    <w:rsid w:val="00C01592"/>
    <w:rsid w:val="00C015F0"/>
    <w:rsid w:val="00C021A9"/>
    <w:rsid w:val="00C02377"/>
    <w:rsid w:val="00C025F4"/>
    <w:rsid w:val="00C029BD"/>
    <w:rsid w:val="00C030AB"/>
    <w:rsid w:val="00C042FD"/>
    <w:rsid w:val="00C0454E"/>
    <w:rsid w:val="00C06389"/>
    <w:rsid w:val="00C06AEB"/>
    <w:rsid w:val="00C07CF5"/>
    <w:rsid w:val="00C10072"/>
    <w:rsid w:val="00C10638"/>
    <w:rsid w:val="00C10E3C"/>
    <w:rsid w:val="00C1184B"/>
    <w:rsid w:val="00C11CB5"/>
    <w:rsid w:val="00C121E0"/>
    <w:rsid w:val="00C12978"/>
    <w:rsid w:val="00C12DC3"/>
    <w:rsid w:val="00C13368"/>
    <w:rsid w:val="00C13969"/>
    <w:rsid w:val="00C146B9"/>
    <w:rsid w:val="00C14F92"/>
    <w:rsid w:val="00C15751"/>
    <w:rsid w:val="00C15BAF"/>
    <w:rsid w:val="00C162D0"/>
    <w:rsid w:val="00C16F71"/>
    <w:rsid w:val="00C16F9F"/>
    <w:rsid w:val="00C17530"/>
    <w:rsid w:val="00C176E7"/>
    <w:rsid w:val="00C177AF"/>
    <w:rsid w:val="00C200AA"/>
    <w:rsid w:val="00C203B8"/>
    <w:rsid w:val="00C20A40"/>
    <w:rsid w:val="00C20BA9"/>
    <w:rsid w:val="00C20D6D"/>
    <w:rsid w:val="00C20DD7"/>
    <w:rsid w:val="00C22A10"/>
    <w:rsid w:val="00C22E18"/>
    <w:rsid w:val="00C23163"/>
    <w:rsid w:val="00C2333C"/>
    <w:rsid w:val="00C245E0"/>
    <w:rsid w:val="00C24E74"/>
    <w:rsid w:val="00C26234"/>
    <w:rsid w:val="00C264F2"/>
    <w:rsid w:val="00C27403"/>
    <w:rsid w:val="00C30DE6"/>
    <w:rsid w:val="00C320FC"/>
    <w:rsid w:val="00C32C12"/>
    <w:rsid w:val="00C3380D"/>
    <w:rsid w:val="00C33C39"/>
    <w:rsid w:val="00C33D35"/>
    <w:rsid w:val="00C341A9"/>
    <w:rsid w:val="00C3441B"/>
    <w:rsid w:val="00C345EE"/>
    <w:rsid w:val="00C3486A"/>
    <w:rsid w:val="00C34F5D"/>
    <w:rsid w:val="00C363F8"/>
    <w:rsid w:val="00C36CE7"/>
    <w:rsid w:val="00C36DAD"/>
    <w:rsid w:val="00C37EB1"/>
    <w:rsid w:val="00C402EF"/>
    <w:rsid w:val="00C40A9D"/>
    <w:rsid w:val="00C4137B"/>
    <w:rsid w:val="00C419ED"/>
    <w:rsid w:val="00C42459"/>
    <w:rsid w:val="00C42F21"/>
    <w:rsid w:val="00C43856"/>
    <w:rsid w:val="00C44434"/>
    <w:rsid w:val="00C44E09"/>
    <w:rsid w:val="00C451EA"/>
    <w:rsid w:val="00C4528C"/>
    <w:rsid w:val="00C455F3"/>
    <w:rsid w:val="00C456E4"/>
    <w:rsid w:val="00C45B08"/>
    <w:rsid w:val="00C467A3"/>
    <w:rsid w:val="00C4792E"/>
    <w:rsid w:val="00C50EE7"/>
    <w:rsid w:val="00C51062"/>
    <w:rsid w:val="00C519AB"/>
    <w:rsid w:val="00C52AF6"/>
    <w:rsid w:val="00C53134"/>
    <w:rsid w:val="00C542FA"/>
    <w:rsid w:val="00C5451D"/>
    <w:rsid w:val="00C545D0"/>
    <w:rsid w:val="00C5479C"/>
    <w:rsid w:val="00C551F3"/>
    <w:rsid w:val="00C60ADD"/>
    <w:rsid w:val="00C611E0"/>
    <w:rsid w:val="00C6163B"/>
    <w:rsid w:val="00C64F0F"/>
    <w:rsid w:val="00C66028"/>
    <w:rsid w:val="00C6671C"/>
    <w:rsid w:val="00C70B9C"/>
    <w:rsid w:val="00C71202"/>
    <w:rsid w:val="00C71251"/>
    <w:rsid w:val="00C71349"/>
    <w:rsid w:val="00C7172A"/>
    <w:rsid w:val="00C72ECE"/>
    <w:rsid w:val="00C73AE9"/>
    <w:rsid w:val="00C742E0"/>
    <w:rsid w:val="00C7436C"/>
    <w:rsid w:val="00C750A1"/>
    <w:rsid w:val="00C75C2B"/>
    <w:rsid w:val="00C766A7"/>
    <w:rsid w:val="00C76C50"/>
    <w:rsid w:val="00C77061"/>
    <w:rsid w:val="00C7724D"/>
    <w:rsid w:val="00C807CE"/>
    <w:rsid w:val="00C820A1"/>
    <w:rsid w:val="00C82C70"/>
    <w:rsid w:val="00C831BC"/>
    <w:rsid w:val="00C8472D"/>
    <w:rsid w:val="00C854D1"/>
    <w:rsid w:val="00C85524"/>
    <w:rsid w:val="00C85706"/>
    <w:rsid w:val="00C86724"/>
    <w:rsid w:val="00C90DA3"/>
    <w:rsid w:val="00C9102E"/>
    <w:rsid w:val="00C910A3"/>
    <w:rsid w:val="00C9141E"/>
    <w:rsid w:val="00C92D09"/>
    <w:rsid w:val="00C93809"/>
    <w:rsid w:val="00C94051"/>
    <w:rsid w:val="00C94076"/>
    <w:rsid w:val="00C94569"/>
    <w:rsid w:val="00C9534B"/>
    <w:rsid w:val="00C95498"/>
    <w:rsid w:val="00C95930"/>
    <w:rsid w:val="00C95C2F"/>
    <w:rsid w:val="00C95F2A"/>
    <w:rsid w:val="00CA04DA"/>
    <w:rsid w:val="00CA1D6A"/>
    <w:rsid w:val="00CA1E9C"/>
    <w:rsid w:val="00CA2408"/>
    <w:rsid w:val="00CA2B58"/>
    <w:rsid w:val="00CA2D90"/>
    <w:rsid w:val="00CA395A"/>
    <w:rsid w:val="00CA5D1B"/>
    <w:rsid w:val="00CA6102"/>
    <w:rsid w:val="00CA6C74"/>
    <w:rsid w:val="00CA7387"/>
    <w:rsid w:val="00CA7AF1"/>
    <w:rsid w:val="00CB0B2D"/>
    <w:rsid w:val="00CB0D20"/>
    <w:rsid w:val="00CB0EB0"/>
    <w:rsid w:val="00CB3C74"/>
    <w:rsid w:val="00CB3F76"/>
    <w:rsid w:val="00CB3FD9"/>
    <w:rsid w:val="00CB4789"/>
    <w:rsid w:val="00CB529D"/>
    <w:rsid w:val="00CC0B9D"/>
    <w:rsid w:val="00CC0F2C"/>
    <w:rsid w:val="00CC1D12"/>
    <w:rsid w:val="00CC232E"/>
    <w:rsid w:val="00CC27D3"/>
    <w:rsid w:val="00CC32C5"/>
    <w:rsid w:val="00CC3741"/>
    <w:rsid w:val="00CC395F"/>
    <w:rsid w:val="00CC4957"/>
    <w:rsid w:val="00CC49BE"/>
    <w:rsid w:val="00CC4C57"/>
    <w:rsid w:val="00CC5E85"/>
    <w:rsid w:val="00CC694C"/>
    <w:rsid w:val="00CC6AC2"/>
    <w:rsid w:val="00CC717E"/>
    <w:rsid w:val="00CD0229"/>
    <w:rsid w:val="00CD0A9E"/>
    <w:rsid w:val="00CD0C76"/>
    <w:rsid w:val="00CD0D81"/>
    <w:rsid w:val="00CD128C"/>
    <w:rsid w:val="00CD24D4"/>
    <w:rsid w:val="00CD32BD"/>
    <w:rsid w:val="00CD3B6E"/>
    <w:rsid w:val="00CD4E66"/>
    <w:rsid w:val="00CD4F7D"/>
    <w:rsid w:val="00CD6413"/>
    <w:rsid w:val="00CD6842"/>
    <w:rsid w:val="00CD7747"/>
    <w:rsid w:val="00CE03D2"/>
    <w:rsid w:val="00CE06C0"/>
    <w:rsid w:val="00CE072A"/>
    <w:rsid w:val="00CE106B"/>
    <w:rsid w:val="00CE171C"/>
    <w:rsid w:val="00CE47B5"/>
    <w:rsid w:val="00CE50A6"/>
    <w:rsid w:val="00CE5613"/>
    <w:rsid w:val="00CE56E0"/>
    <w:rsid w:val="00CE600A"/>
    <w:rsid w:val="00CE779C"/>
    <w:rsid w:val="00CF06EC"/>
    <w:rsid w:val="00CF08A5"/>
    <w:rsid w:val="00CF10BF"/>
    <w:rsid w:val="00CF113B"/>
    <w:rsid w:val="00CF192F"/>
    <w:rsid w:val="00CF1A2A"/>
    <w:rsid w:val="00CF1C14"/>
    <w:rsid w:val="00CF1F51"/>
    <w:rsid w:val="00CF2AE5"/>
    <w:rsid w:val="00CF4E0B"/>
    <w:rsid w:val="00CF5123"/>
    <w:rsid w:val="00CF69C0"/>
    <w:rsid w:val="00CF6ACF"/>
    <w:rsid w:val="00CF6B30"/>
    <w:rsid w:val="00CF6E40"/>
    <w:rsid w:val="00CF711C"/>
    <w:rsid w:val="00CF7581"/>
    <w:rsid w:val="00CF7F51"/>
    <w:rsid w:val="00D00545"/>
    <w:rsid w:val="00D00970"/>
    <w:rsid w:val="00D0495C"/>
    <w:rsid w:val="00D04E68"/>
    <w:rsid w:val="00D05198"/>
    <w:rsid w:val="00D059C2"/>
    <w:rsid w:val="00D05B2D"/>
    <w:rsid w:val="00D05BFD"/>
    <w:rsid w:val="00D0783B"/>
    <w:rsid w:val="00D078EF"/>
    <w:rsid w:val="00D07BBF"/>
    <w:rsid w:val="00D1062C"/>
    <w:rsid w:val="00D10DED"/>
    <w:rsid w:val="00D10EE0"/>
    <w:rsid w:val="00D11676"/>
    <w:rsid w:val="00D118EA"/>
    <w:rsid w:val="00D133C1"/>
    <w:rsid w:val="00D13747"/>
    <w:rsid w:val="00D13AB4"/>
    <w:rsid w:val="00D14E44"/>
    <w:rsid w:val="00D17F3D"/>
    <w:rsid w:val="00D20113"/>
    <w:rsid w:val="00D209AC"/>
    <w:rsid w:val="00D214BC"/>
    <w:rsid w:val="00D21655"/>
    <w:rsid w:val="00D21FB1"/>
    <w:rsid w:val="00D22068"/>
    <w:rsid w:val="00D22441"/>
    <w:rsid w:val="00D2272D"/>
    <w:rsid w:val="00D22A7F"/>
    <w:rsid w:val="00D22E06"/>
    <w:rsid w:val="00D22E3C"/>
    <w:rsid w:val="00D23454"/>
    <w:rsid w:val="00D24152"/>
    <w:rsid w:val="00D243CB"/>
    <w:rsid w:val="00D24DD8"/>
    <w:rsid w:val="00D25772"/>
    <w:rsid w:val="00D2639C"/>
    <w:rsid w:val="00D26955"/>
    <w:rsid w:val="00D27010"/>
    <w:rsid w:val="00D27260"/>
    <w:rsid w:val="00D27E1D"/>
    <w:rsid w:val="00D30626"/>
    <w:rsid w:val="00D30A87"/>
    <w:rsid w:val="00D31045"/>
    <w:rsid w:val="00D315F9"/>
    <w:rsid w:val="00D3381E"/>
    <w:rsid w:val="00D3456E"/>
    <w:rsid w:val="00D34AE6"/>
    <w:rsid w:val="00D34D79"/>
    <w:rsid w:val="00D36258"/>
    <w:rsid w:val="00D36702"/>
    <w:rsid w:val="00D36EA9"/>
    <w:rsid w:val="00D40E5F"/>
    <w:rsid w:val="00D4280C"/>
    <w:rsid w:val="00D45134"/>
    <w:rsid w:val="00D456AB"/>
    <w:rsid w:val="00D46094"/>
    <w:rsid w:val="00D46B6B"/>
    <w:rsid w:val="00D46BA1"/>
    <w:rsid w:val="00D506C2"/>
    <w:rsid w:val="00D50E1A"/>
    <w:rsid w:val="00D5190C"/>
    <w:rsid w:val="00D535E5"/>
    <w:rsid w:val="00D53B13"/>
    <w:rsid w:val="00D549FF"/>
    <w:rsid w:val="00D54B31"/>
    <w:rsid w:val="00D54F80"/>
    <w:rsid w:val="00D5582A"/>
    <w:rsid w:val="00D55C38"/>
    <w:rsid w:val="00D56780"/>
    <w:rsid w:val="00D56956"/>
    <w:rsid w:val="00D56F49"/>
    <w:rsid w:val="00D57CF8"/>
    <w:rsid w:val="00D57E14"/>
    <w:rsid w:val="00D57F13"/>
    <w:rsid w:val="00D62C61"/>
    <w:rsid w:val="00D65956"/>
    <w:rsid w:val="00D65DF6"/>
    <w:rsid w:val="00D6712C"/>
    <w:rsid w:val="00D67E4A"/>
    <w:rsid w:val="00D70946"/>
    <w:rsid w:val="00D72D2A"/>
    <w:rsid w:val="00D73310"/>
    <w:rsid w:val="00D738DD"/>
    <w:rsid w:val="00D76CCE"/>
    <w:rsid w:val="00D76D00"/>
    <w:rsid w:val="00D77A45"/>
    <w:rsid w:val="00D815B2"/>
    <w:rsid w:val="00D81F40"/>
    <w:rsid w:val="00D822A7"/>
    <w:rsid w:val="00D82AF0"/>
    <w:rsid w:val="00D82B6E"/>
    <w:rsid w:val="00D83F27"/>
    <w:rsid w:val="00D846C6"/>
    <w:rsid w:val="00D84725"/>
    <w:rsid w:val="00D850DA"/>
    <w:rsid w:val="00D8698A"/>
    <w:rsid w:val="00D86DF7"/>
    <w:rsid w:val="00D87D6B"/>
    <w:rsid w:val="00D905A9"/>
    <w:rsid w:val="00D910C3"/>
    <w:rsid w:val="00D91F20"/>
    <w:rsid w:val="00D939B9"/>
    <w:rsid w:val="00D94E3C"/>
    <w:rsid w:val="00D95FA2"/>
    <w:rsid w:val="00D9613C"/>
    <w:rsid w:val="00D9731C"/>
    <w:rsid w:val="00D973DC"/>
    <w:rsid w:val="00D97576"/>
    <w:rsid w:val="00D97851"/>
    <w:rsid w:val="00D97C2E"/>
    <w:rsid w:val="00D97D44"/>
    <w:rsid w:val="00DA00D0"/>
    <w:rsid w:val="00DA06EC"/>
    <w:rsid w:val="00DA0D60"/>
    <w:rsid w:val="00DA0F85"/>
    <w:rsid w:val="00DA1100"/>
    <w:rsid w:val="00DA2E39"/>
    <w:rsid w:val="00DA34A4"/>
    <w:rsid w:val="00DA377A"/>
    <w:rsid w:val="00DA383F"/>
    <w:rsid w:val="00DA3DD4"/>
    <w:rsid w:val="00DA54AE"/>
    <w:rsid w:val="00DA588E"/>
    <w:rsid w:val="00DB16AB"/>
    <w:rsid w:val="00DB17BC"/>
    <w:rsid w:val="00DB1DDF"/>
    <w:rsid w:val="00DB3920"/>
    <w:rsid w:val="00DB3F95"/>
    <w:rsid w:val="00DB42DA"/>
    <w:rsid w:val="00DB50B5"/>
    <w:rsid w:val="00DB6918"/>
    <w:rsid w:val="00DB7BE2"/>
    <w:rsid w:val="00DC0708"/>
    <w:rsid w:val="00DC1AA1"/>
    <w:rsid w:val="00DC1FAF"/>
    <w:rsid w:val="00DC2B76"/>
    <w:rsid w:val="00DC6A6E"/>
    <w:rsid w:val="00DC6D8C"/>
    <w:rsid w:val="00DC7B83"/>
    <w:rsid w:val="00DC7E1F"/>
    <w:rsid w:val="00DD01BD"/>
    <w:rsid w:val="00DD0F8E"/>
    <w:rsid w:val="00DD13D6"/>
    <w:rsid w:val="00DD26B7"/>
    <w:rsid w:val="00DD2FC9"/>
    <w:rsid w:val="00DD4305"/>
    <w:rsid w:val="00DD4526"/>
    <w:rsid w:val="00DD487A"/>
    <w:rsid w:val="00DD4CBC"/>
    <w:rsid w:val="00DD5BB6"/>
    <w:rsid w:val="00DD5BFD"/>
    <w:rsid w:val="00DD6BA9"/>
    <w:rsid w:val="00DD7022"/>
    <w:rsid w:val="00DD752B"/>
    <w:rsid w:val="00DD788C"/>
    <w:rsid w:val="00DE00E6"/>
    <w:rsid w:val="00DE09BB"/>
    <w:rsid w:val="00DE1440"/>
    <w:rsid w:val="00DE200E"/>
    <w:rsid w:val="00DE267C"/>
    <w:rsid w:val="00DE2E3B"/>
    <w:rsid w:val="00DE2E6D"/>
    <w:rsid w:val="00DE3525"/>
    <w:rsid w:val="00DE46F3"/>
    <w:rsid w:val="00DE4DDD"/>
    <w:rsid w:val="00DF0FE7"/>
    <w:rsid w:val="00DF11F3"/>
    <w:rsid w:val="00DF1316"/>
    <w:rsid w:val="00DF1E0D"/>
    <w:rsid w:val="00DF3692"/>
    <w:rsid w:val="00DF3E52"/>
    <w:rsid w:val="00DF5F77"/>
    <w:rsid w:val="00DF6F4F"/>
    <w:rsid w:val="00DF72B0"/>
    <w:rsid w:val="00DF768E"/>
    <w:rsid w:val="00E00121"/>
    <w:rsid w:val="00E0097E"/>
    <w:rsid w:val="00E00BB4"/>
    <w:rsid w:val="00E01854"/>
    <w:rsid w:val="00E02BAB"/>
    <w:rsid w:val="00E035CA"/>
    <w:rsid w:val="00E0368C"/>
    <w:rsid w:val="00E0390B"/>
    <w:rsid w:val="00E04B29"/>
    <w:rsid w:val="00E04C79"/>
    <w:rsid w:val="00E04EC9"/>
    <w:rsid w:val="00E04F6F"/>
    <w:rsid w:val="00E05381"/>
    <w:rsid w:val="00E068EA"/>
    <w:rsid w:val="00E06E65"/>
    <w:rsid w:val="00E07C67"/>
    <w:rsid w:val="00E07D0B"/>
    <w:rsid w:val="00E07D91"/>
    <w:rsid w:val="00E07DEF"/>
    <w:rsid w:val="00E07E77"/>
    <w:rsid w:val="00E10740"/>
    <w:rsid w:val="00E10C93"/>
    <w:rsid w:val="00E11944"/>
    <w:rsid w:val="00E1254B"/>
    <w:rsid w:val="00E1293A"/>
    <w:rsid w:val="00E12A22"/>
    <w:rsid w:val="00E12F4B"/>
    <w:rsid w:val="00E13915"/>
    <w:rsid w:val="00E141AD"/>
    <w:rsid w:val="00E1622A"/>
    <w:rsid w:val="00E165CC"/>
    <w:rsid w:val="00E16EF0"/>
    <w:rsid w:val="00E17DAF"/>
    <w:rsid w:val="00E209CC"/>
    <w:rsid w:val="00E21329"/>
    <w:rsid w:val="00E21C37"/>
    <w:rsid w:val="00E2319A"/>
    <w:rsid w:val="00E2397E"/>
    <w:rsid w:val="00E24017"/>
    <w:rsid w:val="00E24187"/>
    <w:rsid w:val="00E2460C"/>
    <w:rsid w:val="00E251BD"/>
    <w:rsid w:val="00E25A93"/>
    <w:rsid w:val="00E26532"/>
    <w:rsid w:val="00E27331"/>
    <w:rsid w:val="00E3086C"/>
    <w:rsid w:val="00E323B7"/>
    <w:rsid w:val="00E32BA4"/>
    <w:rsid w:val="00E334CE"/>
    <w:rsid w:val="00E33E5A"/>
    <w:rsid w:val="00E34157"/>
    <w:rsid w:val="00E3419E"/>
    <w:rsid w:val="00E34B31"/>
    <w:rsid w:val="00E3568A"/>
    <w:rsid w:val="00E367F0"/>
    <w:rsid w:val="00E368A4"/>
    <w:rsid w:val="00E37A4B"/>
    <w:rsid w:val="00E4061B"/>
    <w:rsid w:val="00E40DDE"/>
    <w:rsid w:val="00E41080"/>
    <w:rsid w:val="00E4283C"/>
    <w:rsid w:val="00E42ABE"/>
    <w:rsid w:val="00E4300A"/>
    <w:rsid w:val="00E43D20"/>
    <w:rsid w:val="00E43D72"/>
    <w:rsid w:val="00E43FEE"/>
    <w:rsid w:val="00E444BA"/>
    <w:rsid w:val="00E4451E"/>
    <w:rsid w:val="00E457A4"/>
    <w:rsid w:val="00E45970"/>
    <w:rsid w:val="00E45AA4"/>
    <w:rsid w:val="00E45B15"/>
    <w:rsid w:val="00E45B2C"/>
    <w:rsid w:val="00E46E10"/>
    <w:rsid w:val="00E46E7C"/>
    <w:rsid w:val="00E46F5B"/>
    <w:rsid w:val="00E47BC1"/>
    <w:rsid w:val="00E47C33"/>
    <w:rsid w:val="00E47D9E"/>
    <w:rsid w:val="00E50199"/>
    <w:rsid w:val="00E5314B"/>
    <w:rsid w:val="00E5442C"/>
    <w:rsid w:val="00E553A2"/>
    <w:rsid w:val="00E55748"/>
    <w:rsid w:val="00E56119"/>
    <w:rsid w:val="00E56AE3"/>
    <w:rsid w:val="00E56BC6"/>
    <w:rsid w:val="00E57641"/>
    <w:rsid w:val="00E577E9"/>
    <w:rsid w:val="00E60547"/>
    <w:rsid w:val="00E61D82"/>
    <w:rsid w:val="00E61EB0"/>
    <w:rsid w:val="00E624C5"/>
    <w:rsid w:val="00E62CBF"/>
    <w:rsid w:val="00E6438B"/>
    <w:rsid w:val="00E65820"/>
    <w:rsid w:val="00E65AEA"/>
    <w:rsid w:val="00E66C69"/>
    <w:rsid w:val="00E66C82"/>
    <w:rsid w:val="00E66FB6"/>
    <w:rsid w:val="00E673C2"/>
    <w:rsid w:val="00E7171E"/>
    <w:rsid w:val="00E72A00"/>
    <w:rsid w:val="00E7301A"/>
    <w:rsid w:val="00E730CD"/>
    <w:rsid w:val="00E73A4B"/>
    <w:rsid w:val="00E74F45"/>
    <w:rsid w:val="00E7546C"/>
    <w:rsid w:val="00E772A5"/>
    <w:rsid w:val="00E77725"/>
    <w:rsid w:val="00E7772B"/>
    <w:rsid w:val="00E779D7"/>
    <w:rsid w:val="00E8029B"/>
    <w:rsid w:val="00E80472"/>
    <w:rsid w:val="00E80C7F"/>
    <w:rsid w:val="00E811D3"/>
    <w:rsid w:val="00E81DBD"/>
    <w:rsid w:val="00E838D5"/>
    <w:rsid w:val="00E85C88"/>
    <w:rsid w:val="00E86855"/>
    <w:rsid w:val="00E9106C"/>
    <w:rsid w:val="00E919F7"/>
    <w:rsid w:val="00E91DA1"/>
    <w:rsid w:val="00E934C2"/>
    <w:rsid w:val="00E93A11"/>
    <w:rsid w:val="00E93BD0"/>
    <w:rsid w:val="00E948E5"/>
    <w:rsid w:val="00E95104"/>
    <w:rsid w:val="00E96D73"/>
    <w:rsid w:val="00E97CE5"/>
    <w:rsid w:val="00EA1875"/>
    <w:rsid w:val="00EA2294"/>
    <w:rsid w:val="00EA249D"/>
    <w:rsid w:val="00EA272E"/>
    <w:rsid w:val="00EA2766"/>
    <w:rsid w:val="00EA2D58"/>
    <w:rsid w:val="00EA2FFF"/>
    <w:rsid w:val="00EA4F2D"/>
    <w:rsid w:val="00EA70D7"/>
    <w:rsid w:val="00EA70FE"/>
    <w:rsid w:val="00EA711A"/>
    <w:rsid w:val="00EA73F1"/>
    <w:rsid w:val="00EA7D5D"/>
    <w:rsid w:val="00EA7E0E"/>
    <w:rsid w:val="00EB02A3"/>
    <w:rsid w:val="00EB02AC"/>
    <w:rsid w:val="00EB13B0"/>
    <w:rsid w:val="00EB2116"/>
    <w:rsid w:val="00EB225E"/>
    <w:rsid w:val="00EB235B"/>
    <w:rsid w:val="00EB3CEC"/>
    <w:rsid w:val="00EB4788"/>
    <w:rsid w:val="00EB528D"/>
    <w:rsid w:val="00EB6C05"/>
    <w:rsid w:val="00EB79B0"/>
    <w:rsid w:val="00EC11DA"/>
    <w:rsid w:val="00EC1EFE"/>
    <w:rsid w:val="00EC3AE4"/>
    <w:rsid w:val="00EC5A19"/>
    <w:rsid w:val="00EC5F33"/>
    <w:rsid w:val="00EC6DB0"/>
    <w:rsid w:val="00ED079F"/>
    <w:rsid w:val="00ED2119"/>
    <w:rsid w:val="00ED27C6"/>
    <w:rsid w:val="00ED3E4C"/>
    <w:rsid w:val="00ED406F"/>
    <w:rsid w:val="00ED529E"/>
    <w:rsid w:val="00ED596D"/>
    <w:rsid w:val="00ED750D"/>
    <w:rsid w:val="00ED7798"/>
    <w:rsid w:val="00ED7A17"/>
    <w:rsid w:val="00EE1093"/>
    <w:rsid w:val="00EE1C29"/>
    <w:rsid w:val="00EE1C56"/>
    <w:rsid w:val="00EE24DF"/>
    <w:rsid w:val="00EE4A94"/>
    <w:rsid w:val="00EE4AF4"/>
    <w:rsid w:val="00EE7864"/>
    <w:rsid w:val="00EE7F37"/>
    <w:rsid w:val="00EF0647"/>
    <w:rsid w:val="00EF09ED"/>
    <w:rsid w:val="00EF1595"/>
    <w:rsid w:val="00EF1C1A"/>
    <w:rsid w:val="00EF285E"/>
    <w:rsid w:val="00EF2DE9"/>
    <w:rsid w:val="00EF3FC1"/>
    <w:rsid w:val="00EF407C"/>
    <w:rsid w:val="00EF45C2"/>
    <w:rsid w:val="00EF6C45"/>
    <w:rsid w:val="00F010D7"/>
    <w:rsid w:val="00F023D1"/>
    <w:rsid w:val="00F02ABC"/>
    <w:rsid w:val="00F02C39"/>
    <w:rsid w:val="00F03493"/>
    <w:rsid w:val="00F058AA"/>
    <w:rsid w:val="00F06F1D"/>
    <w:rsid w:val="00F07435"/>
    <w:rsid w:val="00F10225"/>
    <w:rsid w:val="00F10C74"/>
    <w:rsid w:val="00F12016"/>
    <w:rsid w:val="00F12F0C"/>
    <w:rsid w:val="00F1467F"/>
    <w:rsid w:val="00F147FF"/>
    <w:rsid w:val="00F14938"/>
    <w:rsid w:val="00F154C7"/>
    <w:rsid w:val="00F162E6"/>
    <w:rsid w:val="00F164A2"/>
    <w:rsid w:val="00F167AD"/>
    <w:rsid w:val="00F17A39"/>
    <w:rsid w:val="00F21452"/>
    <w:rsid w:val="00F229C4"/>
    <w:rsid w:val="00F24F68"/>
    <w:rsid w:val="00F25EEC"/>
    <w:rsid w:val="00F261FB"/>
    <w:rsid w:val="00F26303"/>
    <w:rsid w:val="00F26B94"/>
    <w:rsid w:val="00F26BC6"/>
    <w:rsid w:val="00F27D83"/>
    <w:rsid w:val="00F30366"/>
    <w:rsid w:val="00F3074A"/>
    <w:rsid w:val="00F31268"/>
    <w:rsid w:val="00F32C0C"/>
    <w:rsid w:val="00F333B0"/>
    <w:rsid w:val="00F33BF8"/>
    <w:rsid w:val="00F3517A"/>
    <w:rsid w:val="00F352E9"/>
    <w:rsid w:val="00F36186"/>
    <w:rsid w:val="00F3636F"/>
    <w:rsid w:val="00F367E6"/>
    <w:rsid w:val="00F36B53"/>
    <w:rsid w:val="00F372F8"/>
    <w:rsid w:val="00F406F8"/>
    <w:rsid w:val="00F40CA1"/>
    <w:rsid w:val="00F415F0"/>
    <w:rsid w:val="00F437AF"/>
    <w:rsid w:val="00F44088"/>
    <w:rsid w:val="00F4516C"/>
    <w:rsid w:val="00F453AB"/>
    <w:rsid w:val="00F45F9C"/>
    <w:rsid w:val="00F47798"/>
    <w:rsid w:val="00F47E78"/>
    <w:rsid w:val="00F51D99"/>
    <w:rsid w:val="00F522C9"/>
    <w:rsid w:val="00F5422C"/>
    <w:rsid w:val="00F557F2"/>
    <w:rsid w:val="00F55BEA"/>
    <w:rsid w:val="00F55EB4"/>
    <w:rsid w:val="00F560DD"/>
    <w:rsid w:val="00F603E2"/>
    <w:rsid w:val="00F607D0"/>
    <w:rsid w:val="00F61E5F"/>
    <w:rsid w:val="00F620F4"/>
    <w:rsid w:val="00F62BAE"/>
    <w:rsid w:val="00F641D0"/>
    <w:rsid w:val="00F65D26"/>
    <w:rsid w:val="00F66C62"/>
    <w:rsid w:val="00F67F57"/>
    <w:rsid w:val="00F71D02"/>
    <w:rsid w:val="00F721EA"/>
    <w:rsid w:val="00F72AC4"/>
    <w:rsid w:val="00F73537"/>
    <w:rsid w:val="00F737EF"/>
    <w:rsid w:val="00F74140"/>
    <w:rsid w:val="00F7466D"/>
    <w:rsid w:val="00F74691"/>
    <w:rsid w:val="00F7708D"/>
    <w:rsid w:val="00F772F9"/>
    <w:rsid w:val="00F773FA"/>
    <w:rsid w:val="00F77842"/>
    <w:rsid w:val="00F80B53"/>
    <w:rsid w:val="00F82200"/>
    <w:rsid w:val="00F8264B"/>
    <w:rsid w:val="00F8393D"/>
    <w:rsid w:val="00F85FC4"/>
    <w:rsid w:val="00F86279"/>
    <w:rsid w:val="00F9050C"/>
    <w:rsid w:val="00F91029"/>
    <w:rsid w:val="00F91B7D"/>
    <w:rsid w:val="00F921DB"/>
    <w:rsid w:val="00F934B5"/>
    <w:rsid w:val="00F93CCA"/>
    <w:rsid w:val="00F97787"/>
    <w:rsid w:val="00F978FC"/>
    <w:rsid w:val="00FA104F"/>
    <w:rsid w:val="00FA11BC"/>
    <w:rsid w:val="00FA25BF"/>
    <w:rsid w:val="00FA34B6"/>
    <w:rsid w:val="00FA37D4"/>
    <w:rsid w:val="00FA3BE2"/>
    <w:rsid w:val="00FA4554"/>
    <w:rsid w:val="00FA4639"/>
    <w:rsid w:val="00FA4E6C"/>
    <w:rsid w:val="00FA5825"/>
    <w:rsid w:val="00FA5E74"/>
    <w:rsid w:val="00FA7B1F"/>
    <w:rsid w:val="00FA7BFB"/>
    <w:rsid w:val="00FB0217"/>
    <w:rsid w:val="00FB096B"/>
    <w:rsid w:val="00FB0A09"/>
    <w:rsid w:val="00FB1400"/>
    <w:rsid w:val="00FB2F82"/>
    <w:rsid w:val="00FB350C"/>
    <w:rsid w:val="00FB451B"/>
    <w:rsid w:val="00FB4686"/>
    <w:rsid w:val="00FB4B1F"/>
    <w:rsid w:val="00FB55E4"/>
    <w:rsid w:val="00FB6719"/>
    <w:rsid w:val="00FB7E24"/>
    <w:rsid w:val="00FC1770"/>
    <w:rsid w:val="00FC25A6"/>
    <w:rsid w:val="00FC2A2E"/>
    <w:rsid w:val="00FC42D0"/>
    <w:rsid w:val="00FC42D5"/>
    <w:rsid w:val="00FC4500"/>
    <w:rsid w:val="00FC4691"/>
    <w:rsid w:val="00FC4818"/>
    <w:rsid w:val="00FC4864"/>
    <w:rsid w:val="00FC5A48"/>
    <w:rsid w:val="00FC6488"/>
    <w:rsid w:val="00FC7620"/>
    <w:rsid w:val="00FD1C09"/>
    <w:rsid w:val="00FD2094"/>
    <w:rsid w:val="00FD39BB"/>
    <w:rsid w:val="00FD5146"/>
    <w:rsid w:val="00FD52B3"/>
    <w:rsid w:val="00FD5E88"/>
    <w:rsid w:val="00FD6034"/>
    <w:rsid w:val="00FD60AB"/>
    <w:rsid w:val="00FD67DF"/>
    <w:rsid w:val="00FE15D7"/>
    <w:rsid w:val="00FE1FDE"/>
    <w:rsid w:val="00FE2F64"/>
    <w:rsid w:val="00FE3894"/>
    <w:rsid w:val="00FE5EB3"/>
    <w:rsid w:val="00FE6A55"/>
    <w:rsid w:val="00FE782C"/>
    <w:rsid w:val="00FE78F4"/>
    <w:rsid w:val="00FE7BEA"/>
    <w:rsid w:val="00FF087B"/>
    <w:rsid w:val="00FF092C"/>
    <w:rsid w:val="00FF0D6E"/>
    <w:rsid w:val="00FF17A6"/>
    <w:rsid w:val="00FF2658"/>
    <w:rsid w:val="00FF2776"/>
    <w:rsid w:val="00FF29B5"/>
    <w:rsid w:val="00FF2EFE"/>
    <w:rsid w:val="00FF3A37"/>
    <w:rsid w:val="00FF44AE"/>
    <w:rsid w:val="00FF4EDD"/>
    <w:rsid w:val="00FF51A2"/>
    <w:rsid w:val="00FF607B"/>
    <w:rsid w:val="00FF6E15"/>
    <w:rsid w:val="00FF7DB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PersonName"/>
  <w:smartTagType w:namespaceuri="urn:schemas-microsoft-com:office:smarttags" w:name="metricconverter"/>
  <w:smartTagType w:namespaceuri="urn:schemas-microsoft-com:office:smarttags" w:name="country-region"/>
  <w:smartTagType w:namespaceuri="urn:schemas-microsoft-com:office:smarttags" w:name="place"/>
  <w:shapeDefaults>
    <o:shapedefaults v:ext="edit" spidmax="5122"/>
    <o:shapelayout v:ext="edit">
      <o:idmap v:ext="edit" data="1,3,4"/>
      <o:rules v:ext="edit">
        <o:r id="V:Rule1" type="connector" idref="#_x0000_s1846"/>
        <o:r id="V:Rule2" type="connector" idref="#_x0000_s1847"/>
        <o:r id="V:Rule3" type="connector" idref="#Straight Arrow Connector 26"/>
        <o:r id="V:Rule4" type="connector" idref="#Straight Arrow Connector 26"/>
        <o:r id="V:Rule5" type="connector" idref="#Straight Arrow Connector 27"/>
        <o:r id="V:Rule6" type="connector" idref="#Straight Arrow Connector 28"/>
        <o:r id="V:Rule7" type="connector" idref="#Line 5"/>
        <o:r id="V:Rule8" type="connector" idref="#Line 6"/>
        <o:r id="V:Rule9" type="connector" idref="#Line 7"/>
        <o:r id="V:Rule10" type="connector" idref="#Line 8"/>
        <o:r id="V:Rule11" type="connector" idref="#Line 9"/>
        <o:r id="V:Rule12" type="connector" idref="#Line 10"/>
        <o:r id="V:Rule13" type="connector" idref="#Line 11"/>
        <o:r id="V:Rule14" type="connector" idref="#Line 12"/>
        <o:r id="V:Rule15" type="connector" idref="#Line 13"/>
        <o:r id="V:Rule16" type="connector" idref="#Line 14"/>
        <o:r id="V:Rule17" type="connector" idref="#Line 24"/>
        <o:r id="V:Rule18" type="connector" idref="#Line 25"/>
        <o:r id="V:Rule19" type="connector" idref="#Line 26"/>
        <o:r id="V:Rule20" type="connector" idref="#Line 27"/>
        <o:r id="V:Rule21" type="connector" idref="#Line 28"/>
        <o:r id="V:Rule22" type="connector" idref="#Line 29"/>
        <o:r id="V:Rule23" type="connector" idref="#Line 30"/>
        <o:r id="V:Rule24" type="connector" idref="#Line 31"/>
        <o:r id="V:Rule25" type="connector" idref="#Line 32"/>
        <o:r id="V:Rule26" type="connector" idref="#Line 33"/>
        <o:r id="V:Rule27" type="connector" idref="#Line 96"/>
        <o:r id="V:Rule28" type="connector" idref="#Line 202"/>
        <o:r id="V:Rule29" type="connector" idref="#Line 204"/>
        <o:r id="V:Rule30" type="connector" idref="#Line 206"/>
        <o:r id="V:Rule31" type="connector" idref="#Line 207"/>
        <o:r id="V:Rule32" type="connector" idref="#Line 208"/>
        <o:r id="V:Rule33" type="connector" idref="#Line 209"/>
        <o:r id="V:Rule34" type="connector" idref="#Line 210"/>
      </o:rules>
    </o:shapelayout>
  </w:shapeDefaults>
  <w:decimalSymbol w:val="."/>
  <w:listSeparator w:val=","/>
  <w15:chartTrackingRefBased/>
  <w15:docId w15:val="{99DDBE60-5EA9-4C92-9DD0-FD994D4AB6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uiPriority="9" w:qFormat="1"/>
    <w:lsdException w:name="heading 8" w:qFormat="1"/>
    <w:lsdException w:name="heading 9" w:qFormat="1"/>
    <w:lsdException w:name="caption" w:qFormat="1"/>
    <w:lsdException w:name="Title" w:qFormat="1"/>
    <w:lsdException w:name="Subtitle" w:qFormat="1"/>
    <w:lsdException w:name="Hyperlink" w:uiPriority="99"/>
    <w:lsdException w:name="Strong" w:qFormat="1"/>
    <w:lsdException w:name="Emphasis" w:qFormat="1"/>
    <w:lsdException w:name="No List" w:uiPriority="99"/>
    <w:lsdException w:name="Balloon Text"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0E114E"/>
    <w:pPr>
      <w:tabs>
        <w:tab w:val="left" w:pos="567"/>
      </w:tabs>
      <w:spacing w:line="260" w:lineRule="exact"/>
    </w:pPr>
    <w:rPr>
      <w:sz w:val="22"/>
      <w:lang w:eastAsia="en-US"/>
    </w:rPr>
  </w:style>
  <w:style w:type="paragraph" w:styleId="Heading1">
    <w:name w:val="heading 1"/>
    <w:basedOn w:val="Normal"/>
    <w:next w:val="Normal"/>
    <w:qFormat/>
    <w:pPr>
      <w:spacing w:before="240" w:after="120"/>
      <w:ind w:left="357" w:hanging="357"/>
      <w:outlineLvl w:val="0"/>
    </w:pPr>
    <w:rPr>
      <w:b/>
      <w:caps/>
      <w:sz w:val="26"/>
      <w:lang w:val="en-US"/>
    </w:rPr>
  </w:style>
  <w:style w:type="paragraph" w:styleId="Heading2">
    <w:name w:val="heading 2"/>
    <w:basedOn w:val="Normal"/>
    <w:next w:val="Normal"/>
    <w:qFormat/>
    <w:pPr>
      <w:keepNext/>
      <w:spacing w:before="240" w:after="60"/>
      <w:outlineLvl w:val="1"/>
    </w:pPr>
    <w:rPr>
      <w:rFonts w:ascii="Helvetica" w:hAnsi="Helvetica"/>
      <w:b/>
      <w:i/>
      <w:sz w:val="24"/>
    </w:rPr>
  </w:style>
  <w:style w:type="paragraph" w:styleId="Heading3">
    <w:name w:val="heading 3"/>
    <w:basedOn w:val="Normal"/>
    <w:next w:val="Normal"/>
    <w:link w:val="Heading3Char"/>
    <w:qFormat/>
    <w:pPr>
      <w:keepNext/>
      <w:keepLines/>
      <w:spacing w:before="120" w:after="80"/>
      <w:outlineLvl w:val="2"/>
    </w:pPr>
    <w:rPr>
      <w:b/>
      <w:kern w:val="28"/>
      <w:sz w:val="24"/>
      <w:lang w:val="en-US"/>
    </w:rPr>
  </w:style>
  <w:style w:type="paragraph" w:styleId="Heading4">
    <w:name w:val="heading 4"/>
    <w:basedOn w:val="Normal"/>
    <w:next w:val="Normal"/>
    <w:qFormat/>
    <w:pPr>
      <w:keepNext/>
      <w:jc w:val="both"/>
      <w:outlineLvl w:val="3"/>
    </w:pPr>
    <w:rPr>
      <w:b/>
      <w:noProof/>
    </w:rPr>
  </w:style>
  <w:style w:type="paragraph" w:styleId="Heading5">
    <w:name w:val="heading 5"/>
    <w:basedOn w:val="Normal"/>
    <w:next w:val="Normal"/>
    <w:link w:val="Heading5Char"/>
    <w:qFormat/>
    <w:pPr>
      <w:keepNext/>
      <w:ind w:right="567"/>
      <w:jc w:val="both"/>
      <w:outlineLvl w:val="4"/>
    </w:pPr>
    <w:rPr>
      <w:b/>
      <w:noProof/>
    </w:rPr>
  </w:style>
  <w:style w:type="paragraph" w:styleId="Heading6">
    <w:name w:val="heading 6"/>
    <w:basedOn w:val="Normal"/>
    <w:next w:val="Normal"/>
    <w:qFormat/>
    <w:pPr>
      <w:keepNext/>
      <w:ind w:right="113"/>
      <w:jc w:val="center"/>
      <w:outlineLvl w:val="5"/>
    </w:pPr>
    <w:rPr>
      <w:b/>
    </w:rPr>
  </w:style>
  <w:style w:type="paragraph" w:styleId="Heading7">
    <w:name w:val="heading 7"/>
    <w:basedOn w:val="Normal"/>
    <w:next w:val="Normal"/>
    <w:link w:val="Heading7Char"/>
    <w:uiPriority w:val="9"/>
    <w:qFormat/>
    <w:pPr>
      <w:keepNext/>
      <w:tabs>
        <w:tab w:val="left" w:pos="-720"/>
        <w:tab w:val="left" w:pos="4536"/>
      </w:tabs>
      <w:suppressAutoHyphens/>
      <w:jc w:val="both"/>
      <w:outlineLvl w:val="6"/>
    </w:pPr>
    <w:rPr>
      <w:i/>
    </w:rPr>
  </w:style>
  <w:style w:type="paragraph" w:styleId="Heading8">
    <w:name w:val="heading 8"/>
    <w:basedOn w:val="Normal"/>
    <w:next w:val="NormalIndent"/>
    <w:qFormat/>
    <w:pPr>
      <w:tabs>
        <w:tab w:val="clear" w:pos="567"/>
      </w:tabs>
      <w:spacing w:line="240" w:lineRule="auto"/>
      <w:ind w:left="720"/>
      <w:outlineLvl w:val="7"/>
    </w:pPr>
    <w:rPr>
      <w:rFonts w:ascii="CG Times (W1)" w:hAnsi="CG Times (W1)"/>
      <w:i/>
      <w:sz w:val="20"/>
    </w:rPr>
  </w:style>
  <w:style w:type="paragraph" w:styleId="Heading9">
    <w:name w:val="heading 9"/>
    <w:basedOn w:val="Normal"/>
    <w:next w:val="NormalIndent"/>
    <w:qFormat/>
    <w:pPr>
      <w:tabs>
        <w:tab w:val="clear" w:pos="567"/>
      </w:tabs>
      <w:spacing w:line="240" w:lineRule="auto"/>
      <w:ind w:left="720"/>
      <w:outlineLvl w:val="8"/>
    </w:pPr>
    <w:rPr>
      <w:rFonts w:ascii="CG Times (W1)" w:hAnsi="CG Times (W1)"/>
      <w:i/>
      <w:sz w:val="20"/>
    </w:rPr>
  </w:style>
  <w:style w:type="character" w:default="1" w:styleId="DefaultParagraphFont">
    <w:name w:val="Default Paragraph Font"/>
    <w:semiHidden/>
  </w:style>
  <w:style w:type="table" w:default="1" w:styleId="TableNormal">
    <w:name w:val="Normal Table"/>
    <w:semiHidden/>
    <w:tblPr>
      <w:tblInd w:w="0" w:type="dxa"/>
      <w:tblCellMar>
        <w:top w:w="0" w:type="dxa"/>
        <w:left w:w="108" w:type="dxa"/>
        <w:bottom w:w="0" w:type="dxa"/>
        <w:right w:w="108" w:type="dxa"/>
      </w:tblCellMar>
    </w:tblPr>
  </w:style>
  <w:style w:type="numbering" w:default="1" w:styleId="NoList">
    <w:name w:val="No List"/>
    <w:uiPriority w:val="99"/>
    <w:semiHidden/>
  </w:style>
  <w:style w:type="paragraph" w:styleId="NormalIndent">
    <w:name w:val="Normal Indent"/>
    <w:basedOn w:val="Normal"/>
    <w:pPr>
      <w:tabs>
        <w:tab w:val="clear" w:pos="567"/>
      </w:tabs>
      <w:spacing w:line="240" w:lineRule="auto"/>
      <w:ind w:left="720"/>
    </w:pPr>
    <w:rPr>
      <w:sz w:val="20"/>
    </w:rPr>
  </w:style>
  <w:style w:type="paragraph" w:styleId="Header">
    <w:name w:val="header"/>
    <w:basedOn w:val="Normal"/>
    <w:link w:val="HeaderChar"/>
    <w:pPr>
      <w:tabs>
        <w:tab w:val="center" w:pos="4153"/>
        <w:tab w:val="right" w:pos="8306"/>
      </w:tabs>
      <w:spacing w:line="240" w:lineRule="auto"/>
    </w:pPr>
    <w:rPr>
      <w:rFonts w:ascii="Helvetica" w:hAnsi="Helvetica"/>
      <w:sz w:val="20"/>
    </w:rPr>
  </w:style>
  <w:style w:type="paragraph" w:styleId="Footer">
    <w:name w:val="footer"/>
    <w:basedOn w:val="Normal"/>
    <w:pPr>
      <w:tabs>
        <w:tab w:val="center" w:pos="4536"/>
        <w:tab w:val="center" w:pos="8930"/>
      </w:tabs>
      <w:spacing w:line="240" w:lineRule="auto"/>
    </w:pPr>
    <w:rPr>
      <w:rFonts w:ascii="Helvetica" w:hAnsi="Helvetica"/>
      <w:sz w:val="16"/>
    </w:rPr>
  </w:style>
  <w:style w:type="character" w:styleId="PageNumber">
    <w:name w:val="page number"/>
    <w:basedOn w:val="DefaultParagraphFont"/>
  </w:style>
  <w:style w:type="paragraph" w:styleId="EndnoteText">
    <w:name w:val="endnote text"/>
    <w:basedOn w:val="Normal"/>
    <w:link w:val="EndnoteTextChar"/>
    <w:pPr>
      <w:spacing w:line="240" w:lineRule="auto"/>
    </w:pPr>
  </w:style>
  <w:style w:type="character" w:styleId="EndnoteReference">
    <w:name w:val="endnote reference"/>
    <w:semiHidden/>
    <w:rPr>
      <w:vertAlign w:val="superscript"/>
    </w:rPr>
  </w:style>
  <w:style w:type="paragraph" w:customStyle="1" w:styleId="headings">
    <w:name w:val="headings"/>
    <w:basedOn w:val="Normal"/>
    <w:pPr>
      <w:tabs>
        <w:tab w:val="clear" w:pos="567"/>
      </w:tabs>
      <w:spacing w:line="180" w:lineRule="exact"/>
      <w:ind w:left="170" w:right="170"/>
      <w:jc w:val="center"/>
    </w:pPr>
    <w:rPr>
      <w:rFonts w:ascii="Arial" w:hAnsi="Arial"/>
      <w:b/>
      <w:noProof/>
      <w:color w:val="FF0000"/>
      <w:spacing w:val="-5"/>
      <w:sz w:val="20"/>
    </w:rPr>
  </w:style>
  <w:style w:type="paragraph" w:styleId="BodyText2">
    <w:name w:val="Body Text 2"/>
    <w:basedOn w:val="Normal"/>
    <w:pPr>
      <w:jc w:val="center"/>
    </w:pPr>
    <w:rPr>
      <w:rFonts w:ascii="Helvetica" w:hAnsi="Helvetica"/>
      <w:sz w:val="18"/>
    </w:rPr>
  </w:style>
  <w:style w:type="paragraph" w:customStyle="1" w:styleId="Pages">
    <w:name w:val="Pages"/>
    <w:basedOn w:val="BodyText"/>
    <w:pPr>
      <w:tabs>
        <w:tab w:val="clear" w:pos="567"/>
      </w:tabs>
      <w:ind w:right="0"/>
      <w:jc w:val="left"/>
    </w:pPr>
    <w:rPr>
      <w:rFonts w:ascii="Arial" w:hAnsi="Arial"/>
      <w:b/>
      <w:sz w:val="20"/>
      <w:lang w:val="en-US"/>
    </w:rPr>
  </w:style>
  <w:style w:type="paragraph" w:styleId="BodyText">
    <w:name w:val="Body Text"/>
    <w:basedOn w:val="Normal"/>
    <w:link w:val="BodyTextChar"/>
    <w:pPr>
      <w:spacing w:line="240" w:lineRule="auto"/>
      <w:ind w:right="-45"/>
      <w:jc w:val="both"/>
    </w:pPr>
  </w:style>
  <w:style w:type="paragraph" w:customStyle="1" w:styleId="MessageHeaderFirst">
    <w:name w:val="Message Header First"/>
    <w:basedOn w:val="MessageHeader"/>
    <w:next w:val="MessageHeader"/>
    <w:pPr>
      <w:spacing w:before="120"/>
    </w:pPr>
  </w:style>
  <w:style w:type="paragraph" w:styleId="MessageHeader">
    <w:name w:val="Message Header"/>
    <w:basedOn w:val="BodyText"/>
    <w:pPr>
      <w:keepLines/>
      <w:tabs>
        <w:tab w:val="clear" w:pos="567"/>
        <w:tab w:val="left" w:pos="3600"/>
        <w:tab w:val="left" w:pos="4680"/>
      </w:tabs>
      <w:spacing w:after="240"/>
      <w:ind w:left="1080" w:right="0" w:hanging="1080"/>
      <w:jc w:val="left"/>
    </w:pPr>
    <w:rPr>
      <w:rFonts w:ascii="Arial" w:hAnsi="Arial"/>
      <w:sz w:val="20"/>
      <w:lang w:val="en-US"/>
    </w:rPr>
  </w:style>
  <w:style w:type="paragraph" w:customStyle="1" w:styleId="MessageHeaderLast">
    <w:name w:val="Message Header Last"/>
    <w:basedOn w:val="MessageHeader"/>
    <w:next w:val="BodyText"/>
    <w:pPr>
      <w:spacing w:after="360"/>
    </w:pPr>
  </w:style>
  <w:style w:type="paragraph" w:customStyle="1" w:styleId="Address">
    <w:name w:val="Address"/>
    <w:basedOn w:val="Normal"/>
    <w:pPr>
      <w:framePr w:w="4820" w:hSpace="181" w:wrap="notBeside" w:hAnchor="margin" w:yAlign="bottom"/>
      <w:tabs>
        <w:tab w:val="clear" w:pos="567"/>
      </w:tabs>
      <w:spacing w:line="240" w:lineRule="auto"/>
    </w:pPr>
    <w:rPr>
      <w:rFonts w:ascii="CG Times (W1)" w:hAnsi="CG Times (W1)"/>
      <w:noProof/>
      <w:sz w:val="24"/>
    </w:rPr>
  </w:style>
  <w:style w:type="paragraph" w:customStyle="1" w:styleId="AddressTL">
    <w:name w:val="AddressTL"/>
    <w:basedOn w:val="Normal"/>
    <w:next w:val="Normal"/>
    <w:pPr>
      <w:framePr w:w="4820" w:hSpace="181" w:wrap="notBeside" w:vAnchor="text" w:hAnchor="margin" w:y="1"/>
      <w:tabs>
        <w:tab w:val="clear" w:pos="567"/>
      </w:tabs>
      <w:spacing w:after="720" w:line="240" w:lineRule="auto"/>
    </w:pPr>
    <w:rPr>
      <w:rFonts w:ascii="CG Times (W1)" w:hAnsi="CG Times (W1)"/>
      <w:noProof/>
      <w:sz w:val="24"/>
    </w:rPr>
  </w:style>
  <w:style w:type="paragraph" w:customStyle="1" w:styleId="AddressTR">
    <w:name w:val="AddressTR"/>
    <w:basedOn w:val="Normal"/>
    <w:next w:val="Normal"/>
    <w:pPr>
      <w:framePr w:w="4820" w:hSpace="181" w:wrap="notBeside" w:vAnchor="text" w:hAnchor="margin" w:x="5103" w:y="1"/>
      <w:tabs>
        <w:tab w:val="clear" w:pos="567"/>
      </w:tabs>
      <w:spacing w:after="720" w:line="240" w:lineRule="auto"/>
    </w:pPr>
    <w:rPr>
      <w:rFonts w:ascii="CG Times (W1)" w:hAnsi="CG Times (W1)"/>
      <w:noProof/>
      <w:sz w:val="24"/>
    </w:rPr>
  </w:style>
  <w:style w:type="paragraph" w:customStyle="1" w:styleId="References">
    <w:name w:val="References"/>
    <w:basedOn w:val="Normal"/>
    <w:next w:val="AddressTR"/>
    <w:pPr>
      <w:tabs>
        <w:tab w:val="clear" w:pos="567"/>
      </w:tabs>
      <w:spacing w:after="240" w:line="240" w:lineRule="auto"/>
      <w:ind w:left="5103"/>
    </w:pPr>
    <w:rPr>
      <w:rFonts w:ascii="CG Times (W1)" w:hAnsi="CG Times (W1)"/>
      <w:noProof/>
      <w:sz w:val="20"/>
    </w:rPr>
  </w:style>
  <w:style w:type="paragraph" w:customStyle="1" w:styleId="Subject">
    <w:name w:val="Subject"/>
    <w:basedOn w:val="Normal"/>
    <w:next w:val="Normal"/>
    <w:pPr>
      <w:tabs>
        <w:tab w:val="clear" w:pos="567"/>
      </w:tabs>
      <w:spacing w:after="480" w:line="240" w:lineRule="auto"/>
      <w:ind w:left="1077" w:hanging="1077"/>
    </w:pPr>
    <w:rPr>
      <w:rFonts w:ascii="CG Times (W1)" w:hAnsi="CG Times (W1)"/>
      <w:b/>
      <w:sz w:val="24"/>
    </w:rPr>
  </w:style>
  <w:style w:type="paragraph" w:customStyle="1" w:styleId="NoteHead">
    <w:name w:val="NoteHead"/>
    <w:basedOn w:val="Normal"/>
    <w:next w:val="Subject"/>
    <w:pPr>
      <w:tabs>
        <w:tab w:val="clear" w:pos="567"/>
      </w:tabs>
      <w:spacing w:before="720" w:after="720" w:line="240" w:lineRule="auto"/>
      <w:jc w:val="center"/>
    </w:pPr>
    <w:rPr>
      <w:rFonts w:ascii="CG Times (W1)" w:hAnsi="CG Times (W1)"/>
      <w:b/>
      <w:smallCaps/>
      <w:sz w:val="24"/>
    </w:rPr>
  </w:style>
  <w:style w:type="paragraph" w:customStyle="1" w:styleId="NoteList">
    <w:name w:val="NoteList"/>
    <w:basedOn w:val="Normal"/>
    <w:next w:val="Subject"/>
    <w:pPr>
      <w:tabs>
        <w:tab w:val="clear" w:pos="567"/>
      </w:tabs>
      <w:spacing w:before="720" w:after="720" w:line="240" w:lineRule="auto"/>
      <w:ind w:left="5103" w:hanging="3119"/>
    </w:pPr>
    <w:rPr>
      <w:rFonts w:ascii="CG Times (W1)" w:hAnsi="CG Times (W1)"/>
      <w:b/>
      <w:smallCaps/>
      <w:sz w:val="24"/>
    </w:rPr>
  </w:style>
  <w:style w:type="paragraph" w:customStyle="1" w:styleId="YReferences">
    <w:name w:val="YReferences"/>
    <w:basedOn w:val="Normal"/>
    <w:next w:val="Normal"/>
    <w:pPr>
      <w:tabs>
        <w:tab w:val="clear" w:pos="567"/>
      </w:tabs>
      <w:spacing w:after="480" w:line="240" w:lineRule="auto"/>
      <w:ind w:left="1077" w:hanging="1077"/>
    </w:pPr>
    <w:rPr>
      <w:rFonts w:ascii="CG Times (W1)" w:hAnsi="CG Times (W1)"/>
      <w:noProof/>
      <w:sz w:val="24"/>
    </w:rPr>
  </w:style>
  <w:style w:type="paragraph" w:customStyle="1" w:styleId="Text1">
    <w:name w:val="Text 1"/>
    <w:basedOn w:val="Normal"/>
    <w:pPr>
      <w:tabs>
        <w:tab w:val="clear" w:pos="567"/>
      </w:tabs>
      <w:spacing w:after="240" w:line="240" w:lineRule="auto"/>
      <w:ind w:left="454"/>
      <w:jc w:val="both"/>
    </w:pPr>
    <w:rPr>
      <w:rFonts w:ascii="CG Times (W1)" w:hAnsi="CG Times (W1)"/>
      <w:sz w:val="24"/>
    </w:rPr>
  </w:style>
  <w:style w:type="paragraph" w:customStyle="1" w:styleId="Text2">
    <w:name w:val="Text 2"/>
    <w:basedOn w:val="Normal"/>
    <w:pPr>
      <w:tabs>
        <w:tab w:val="clear" w:pos="567"/>
      </w:tabs>
      <w:spacing w:after="240" w:line="240" w:lineRule="auto"/>
      <w:ind w:left="1077"/>
      <w:jc w:val="both"/>
    </w:pPr>
    <w:rPr>
      <w:rFonts w:ascii="CG Times (W1)" w:hAnsi="CG Times (W1)"/>
      <w:sz w:val="24"/>
    </w:rPr>
  </w:style>
  <w:style w:type="paragraph" w:customStyle="1" w:styleId="Text3">
    <w:name w:val="Text 3"/>
    <w:basedOn w:val="Normal"/>
    <w:pPr>
      <w:tabs>
        <w:tab w:val="clear" w:pos="567"/>
      </w:tabs>
      <w:spacing w:after="240" w:line="240" w:lineRule="auto"/>
      <w:ind w:left="1928"/>
      <w:jc w:val="both"/>
    </w:pPr>
    <w:rPr>
      <w:rFonts w:ascii="CG Times (W1)" w:hAnsi="CG Times (W1)"/>
      <w:sz w:val="24"/>
    </w:rPr>
  </w:style>
  <w:style w:type="paragraph" w:customStyle="1" w:styleId="NumPar1">
    <w:name w:val="NumPar 1"/>
    <w:basedOn w:val="Normal"/>
    <w:next w:val="Text1"/>
    <w:pPr>
      <w:tabs>
        <w:tab w:val="clear" w:pos="567"/>
      </w:tabs>
      <w:spacing w:after="240" w:line="240" w:lineRule="auto"/>
      <w:ind w:left="454" w:hanging="454"/>
    </w:pPr>
    <w:rPr>
      <w:rFonts w:ascii="CG Times (W1)" w:hAnsi="CG Times (W1)"/>
      <w:sz w:val="24"/>
    </w:rPr>
  </w:style>
  <w:style w:type="paragraph" w:customStyle="1" w:styleId="NumPar2">
    <w:name w:val="NumPar 2"/>
    <w:basedOn w:val="Normal"/>
    <w:next w:val="Text2"/>
    <w:pPr>
      <w:tabs>
        <w:tab w:val="clear" w:pos="567"/>
      </w:tabs>
      <w:spacing w:after="240" w:line="240" w:lineRule="auto"/>
      <w:ind w:left="1077" w:hanging="624"/>
    </w:pPr>
    <w:rPr>
      <w:rFonts w:ascii="CG Times (W1)" w:hAnsi="CG Times (W1)"/>
      <w:sz w:val="24"/>
    </w:rPr>
  </w:style>
  <w:style w:type="paragraph" w:customStyle="1" w:styleId="NumPar3">
    <w:name w:val="NumPar 3"/>
    <w:basedOn w:val="Normal"/>
    <w:next w:val="Text3"/>
    <w:pPr>
      <w:tabs>
        <w:tab w:val="clear" w:pos="567"/>
      </w:tabs>
      <w:spacing w:after="240" w:line="240" w:lineRule="auto"/>
      <w:ind w:left="1928" w:hanging="851"/>
    </w:pPr>
    <w:rPr>
      <w:rFonts w:ascii="CG Times (W1)" w:hAnsi="CG Times (W1)"/>
      <w:sz w:val="24"/>
    </w:rPr>
  </w:style>
  <w:style w:type="paragraph" w:customStyle="1" w:styleId="Dash1">
    <w:name w:val="Dash 1"/>
    <w:basedOn w:val="Normal"/>
    <w:pPr>
      <w:tabs>
        <w:tab w:val="clear" w:pos="567"/>
      </w:tabs>
      <w:spacing w:after="240" w:line="240" w:lineRule="auto"/>
      <w:ind w:left="737" w:hanging="284"/>
      <w:jc w:val="both"/>
    </w:pPr>
    <w:rPr>
      <w:rFonts w:ascii="CG Times (W1)" w:hAnsi="CG Times (W1)"/>
      <w:sz w:val="24"/>
    </w:rPr>
  </w:style>
  <w:style w:type="paragraph" w:customStyle="1" w:styleId="Dash2">
    <w:name w:val="Dash 2"/>
    <w:basedOn w:val="Normal"/>
    <w:pPr>
      <w:tabs>
        <w:tab w:val="clear" w:pos="567"/>
      </w:tabs>
      <w:spacing w:after="240" w:line="240" w:lineRule="auto"/>
      <w:ind w:left="1361" w:hanging="284"/>
      <w:jc w:val="both"/>
    </w:pPr>
    <w:rPr>
      <w:rFonts w:ascii="CG Times (W1)" w:hAnsi="CG Times (W1)"/>
      <w:sz w:val="24"/>
    </w:rPr>
  </w:style>
  <w:style w:type="paragraph" w:customStyle="1" w:styleId="Dash3">
    <w:name w:val="Dash 3"/>
    <w:basedOn w:val="Normal"/>
    <w:pPr>
      <w:tabs>
        <w:tab w:val="clear" w:pos="567"/>
      </w:tabs>
      <w:spacing w:after="240" w:line="240" w:lineRule="auto"/>
      <w:ind w:left="2211" w:hanging="284"/>
      <w:jc w:val="both"/>
    </w:pPr>
    <w:rPr>
      <w:rFonts w:ascii="CG Times (W1)" w:hAnsi="CG Times (W1)"/>
      <w:sz w:val="24"/>
    </w:rPr>
  </w:style>
  <w:style w:type="paragraph" w:customStyle="1" w:styleId="Alpha1">
    <w:name w:val="Alpha 1"/>
    <w:basedOn w:val="Normal"/>
    <w:pPr>
      <w:tabs>
        <w:tab w:val="clear" w:pos="567"/>
      </w:tabs>
      <w:spacing w:after="240" w:line="240" w:lineRule="auto"/>
      <w:ind w:left="907" w:hanging="454"/>
      <w:jc w:val="both"/>
    </w:pPr>
    <w:rPr>
      <w:rFonts w:ascii="CG Times (W1)" w:hAnsi="CG Times (W1)"/>
      <w:sz w:val="24"/>
    </w:rPr>
  </w:style>
  <w:style w:type="paragraph" w:customStyle="1" w:styleId="Alpha2">
    <w:name w:val="Alpha 2"/>
    <w:basedOn w:val="Normal"/>
    <w:pPr>
      <w:tabs>
        <w:tab w:val="clear" w:pos="567"/>
      </w:tabs>
      <w:spacing w:after="240" w:line="240" w:lineRule="auto"/>
      <w:ind w:left="1531" w:hanging="454"/>
      <w:jc w:val="both"/>
    </w:pPr>
    <w:rPr>
      <w:rFonts w:ascii="CG Times (W1)" w:hAnsi="CG Times (W1)"/>
      <w:sz w:val="24"/>
    </w:rPr>
  </w:style>
  <w:style w:type="paragraph" w:customStyle="1" w:styleId="Alpha3">
    <w:name w:val="Alpha 3"/>
    <w:basedOn w:val="Normal"/>
    <w:pPr>
      <w:tabs>
        <w:tab w:val="clear" w:pos="567"/>
      </w:tabs>
      <w:spacing w:after="240" w:line="240" w:lineRule="auto"/>
      <w:ind w:left="2381" w:hanging="454"/>
      <w:jc w:val="both"/>
    </w:pPr>
    <w:rPr>
      <w:rFonts w:ascii="CG Times (W1)" w:hAnsi="CG Times (W1)"/>
      <w:sz w:val="24"/>
    </w:rPr>
  </w:style>
  <w:style w:type="paragraph" w:customStyle="1" w:styleId="FirstDash">
    <w:name w:val="FirstDash"/>
    <w:basedOn w:val="Normal"/>
    <w:pPr>
      <w:tabs>
        <w:tab w:val="clear" w:pos="567"/>
      </w:tabs>
      <w:spacing w:after="240" w:line="240" w:lineRule="auto"/>
      <w:ind w:left="284" w:hanging="284"/>
      <w:jc w:val="both"/>
    </w:pPr>
    <w:rPr>
      <w:rFonts w:ascii="CG Times (W1)" w:hAnsi="CG Times (W1)"/>
      <w:sz w:val="24"/>
    </w:rPr>
  </w:style>
  <w:style w:type="paragraph" w:customStyle="1" w:styleId="Copies">
    <w:name w:val="Copies"/>
    <w:basedOn w:val="Normal"/>
    <w:pPr>
      <w:tabs>
        <w:tab w:val="clear" w:pos="567"/>
        <w:tab w:val="left" w:pos="1701"/>
        <w:tab w:val="left" w:pos="2268"/>
        <w:tab w:val="left" w:pos="5103"/>
        <w:tab w:val="left" w:pos="6350"/>
      </w:tabs>
      <w:spacing w:after="240" w:line="240" w:lineRule="auto"/>
      <w:ind w:left="1077" w:hanging="1077"/>
    </w:pPr>
    <w:rPr>
      <w:rFonts w:ascii="CG Times (W1)" w:hAnsi="CG Times (W1)"/>
      <w:sz w:val="24"/>
    </w:rPr>
  </w:style>
  <w:style w:type="paragraph" w:customStyle="1" w:styleId="Participants">
    <w:name w:val="Participants"/>
    <w:basedOn w:val="Copies"/>
    <w:next w:val="Copies"/>
  </w:style>
  <w:style w:type="paragraph" w:customStyle="1" w:styleId="Enclosures">
    <w:name w:val="Enclosures"/>
    <w:basedOn w:val="Normal"/>
    <w:next w:val="Copies"/>
    <w:pPr>
      <w:tabs>
        <w:tab w:val="clear" w:pos="567"/>
      </w:tabs>
      <w:spacing w:after="240" w:line="240" w:lineRule="auto"/>
      <w:ind w:left="1077" w:hanging="1077"/>
    </w:pPr>
    <w:rPr>
      <w:rFonts w:ascii="CG Times (W1)" w:hAnsi="CG Times (W1)"/>
      <w:sz w:val="24"/>
    </w:rPr>
  </w:style>
  <w:style w:type="paragraph" w:customStyle="1" w:styleId="DoubSign">
    <w:name w:val="DoubSign"/>
    <w:basedOn w:val="Normal"/>
    <w:next w:val="Enclosures"/>
    <w:pPr>
      <w:tabs>
        <w:tab w:val="clear" w:pos="567"/>
        <w:tab w:val="left" w:pos="5103"/>
      </w:tabs>
      <w:spacing w:before="1200" w:after="240" w:line="240" w:lineRule="auto"/>
    </w:pPr>
    <w:rPr>
      <w:rFonts w:ascii="CG Times (W1)" w:hAnsi="CG Times (W1)"/>
      <w:sz w:val="24"/>
    </w:rPr>
  </w:style>
  <w:style w:type="paragraph" w:customStyle="1" w:styleId="Logo">
    <w:name w:val="Logo"/>
    <w:basedOn w:val="Normal"/>
    <w:pPr>
      <w:tabs>
        <w:tab w:val="clear" w:pos="567"/>
      </w:tabs>
      <w:spacing w:before="40" w:line="240" w:lineRule="auto"/>
    </w:pPr>
    <w:rPr>
      <w:rFonts w:ascii="Arial" w:hAnsi="Arial"/>
      <w:noProof/>
      <w:sz w:val="24"/>
    </w:rPr>
  </w:style>
  <w:style w:type="paragraph" w:customStyle="1" w:styleId="Logo-CCE">
    <w:name w:val="Logo-CCE"/>
    <w:basedOn w:val="Logo"/>
    <w:pPr>
      <w:spacing w:before="0" w:after="60"/>
    </w:pPr>
    <w:rPr>
      <w:caps/>
    </w:rPr>
  </w:style>
  <w:style w:type="paragraph" w:customStyle="1" w:styleId="Logo-Unit">
    <w:name w:val="Logo-Unit"/>
    <w:basedOn w:val="Logo"/>
    <w:pPr>
      <w:tabs>
        <w:tab w:val="left" w:pos="483"/>
      </w:tabs>
      <w:spacing w:before="0"/>
    </w:pPr>
    <w:rPr>
      <w:sz w:val="16"/>
    </w:rPr>
  </w:style>
  <w:style w:type="paragraph" w:customStyle="1" w:styleId="Logo-Address">
    <w:name w:val="Logo-Address"/>
    <w:basedOn w:val="Logo"/>
    <w:pPr>
      <w:spacing w:before="0"/>
    </w:pPr>
    <w:rPr>
      <w:spacing w:val="10"/>
      <w:sz w:val="16"/>
    </w:rPr>
  </w:style>
  <w:style w:type="character" w:styleId="FootnoteReference">
    <w:name w:val="footnote reference"/>
    <w:semiHidden/>
    <w:rPr>
      <w:position w:val="6"/>
      <w:sz w:val="16"/>
    </w:rPr>
  </w:style>
  <w:style w:type="paragraph" w:styleId="FootnoteText">
    <w:name w:val="footnote text"/>
    <w:basedOn w:val="Normal"/>
    <w:semiHidden/>
    <w:pPr>
      <w:tabs>
        <w:tab w:val="clear" w:pos="567"/>
      </w:tabs>
      <w:spacing w:line="240" w:lineRule="auto"/>
    </w:pPr>
    <w:rPr>
      <w:sz w:val="20"/>
    </w:rPr>
  </w:style>
  <w:style w:type="paragraph" w:styleId="Date">
    <w:name w:val="Date"/>
    <w:basedOn w:val="Normal"/>
    <w:next w:val="References"/>
    <w:pPr>
      <w:tabs>
        <w:tab w:val="clear" w:pos="567"/>
      </w:tabs>
      <w:spacing w:line="240" w:lineRule="auto"/>
      <w:ind w:left="5103"/>
    </w:pPr>
    <w:rPr>
      <w:rFonts w:ascii="CG Times (W1)" w:hAnsi="CG Times (W1)"/>
      <w:noProof/>
      <w:sz w:val="24"/>
    </w:rPr>
  </w:style>
  <w:style w:type="paragraph" w:styleId="Signature">
    <w:name w:val="Signature"/>
    <w:basedOn w:val="Normal"/>
    <w:next w:val="Enclosures"/>
    <w:pPr>
      <w:tabs>
        <w:tab w:val="clear" w:pos="567"/>
      </w:tabs>
      <w:spacing w:before="1200" w:after="240" w:line="240" w:lineRule="auto"/>
      <w:ind w:left="5103"/>
    </w:pPr>
    <w:rPr>
      <w:rFonts w:ascii="CG Times (W1)" w:hAnsi="CG Times (W1)"/>
      <w:sz w:val="24"/>
    </w:rPr>
  </w:style>
  <w:style w:type="paragraph" w:styleId="Closing">
    <w:name w:val="Closing"/>
    <w:basedOn w:val="Normal"/>
    <w:next w:val="Signature"/>
    <w:pPr>
      <w:tabs>
        <w:tab w:val="clear" w:pos="567"/>
      </w:tabs>
      <w:spacing w:before="240" w:after="240" w:line="240" w:lineRule="auto"/>
      <w:ind w:left="5103"/>
    </w:pPr>
    <w:rPr>
      <w:rFonts w:ascii="CG Times (W1)" w:hAnsi="CG Times (W1)"/>
      <w:sz w:val="24"/>
    </w:rPr>
  </w:style>
  <w:style w:type="paragraph" w:styleId="BlockText">
    <w:name w:val="Block Text"/>
    <w:basedOn w:val="Normal"/>
    <w:pPr>
      <w:tabs>
        <w:tab w:val="clear" w:pos="567"/>
      </w:tabs>
      <w:spacing w:line="240" w:lineRule="auto"/>
      <w:ind w:left="567" w:right="11" w:hanging="567"/>
      <w:jc w:val="both"/>
    </w:pPr>
  </w:style>
  <w:style w:type="paragraph" w:styleId="BodyText3">
    <w:name w:val="Body Text 3"/>
    <w:basedOn w:val="Normal"/>
    <w:link w:val="BodyText3Char"/>
    <w:pPr>
      <w:ind w:right="11"/>
      <w:jc w:val="both"/>
    </w:pPr>
  </w:style>
  <w:style w:type="character" w:customStyle="1" w:styleId="Initial">
    <w:name w:val="Initial"/>
    <w:rPr>
      <w:rFonts w:ascii="Times New Roman" w:hAnsi="Times New Roman"/>
      <w:noProof w:val="0"/>
      <w:sz w:val="24"/>
      <w:lang w:val="en-US"/>
    </w:rPr>
  </w:style>
  <w:style w:type="paragraph" w:styleId="BodyTextIndent">
    <w:name w:val="Body Text Indent"/>
    <w:basedOn w:val="Normal"/>
    <w:pPr>
      <w:spacing w:line="240" w:lineRule="auto"/>
      <w:ind w:right="-45"/>
      <w:jc w:val="both"/>
    </w:pPr>
  </w:style>
  <w:style w:type="paragraph" w:styleId="BodyTextIndent2">
    <w:name w:val="Body Text Indent 2"/>
    <w:basedOn w:val="Normal"/>
    <w:pPr>
      <w:ind w:left="567" w:hanging="567"/>
      <w:jc w:val="both"/>
    </w:pPr>
    <w:rPr>
      <w:b/>
    </w:rPr>
  </w:style>
  <w:style w:type="character" w:styleId="CommentReference">
    <w:name w:val="annotation reference"/>
    <w:semiHidden/>
    <w:rPr>
      <w:sz w:val="16"/>
    </w:rPr>
  </w:style>
  <w:style w:type="paragraph" w:styleId="BodyTextIndent3">
    <w:name w:val="Body Text Indent 3"/>
    <w:basedOn w:val="Normal"/>
    <w:pPr>
      <w:tabs>
        <w:tab w:val="clear" w:pos="567"/>
        <w:tab w:val="left" w:pos="252"/>
      </w:tabs>
      <w:spacing w:line="240" w:lineRule="auto"/>
      <w:ind w:left="252" w:hanging="252"/>
    </w:pPr>
    <w:rPr>
      <w:lang w:val="en-US"/>
    </w:rPr>
  </w:style>
  <w:style w:type="paragraph" w:styleId="CommentText">
    <w:name w:val="annotation text"/>
    <w:basedOn w:val="Normal"/>
    <w:link w:val="CommentTextChar"/>
    <w:semiHidden/>
    <w:rPr>
      <w:sz w:val="20"/>
    </w:rPr>
  </w:style>
  <w:style w:type="paragraph" w:customStyle="1" w:styleId="Janis-Addition">
    <w:name w:val="Janis - Addition"/>
    <w:basedOn w:val="Normal"/>
    <w:pPr>
      <w:ind w:right="11"/>
      <w:jc w:val="both"/>
    </w:pPr>
    <w:rPr>
      <w:color w:val="FF0000"/>
      <w:u w:val="single"/>
    </w:rPr>
  </w:style>
  <w:style w:type="paragraph" w:customStyle="1" w:styleId="Janis-Deletion">
    <w:name w:val="Janis - Deletion"/>
    <w:basedOn w:val="Normal"/>
    <w:pPr>
      <w:ind w:right="11"/>
      <w:jc w:val="both"/>
    </w:pPr>
    <w:rPr>
      <w:strike/>
    </w:rPr>
  </w:style>
  <w:style w:type="paragraph" w:styleId="DocumentMap">
    <w:name w:val="Document Map"/>
    <w:basedOn w:val="Normal"/>
    <w:semiHidden/>
    <w:pPr>
      <w:shd w:val="clear" w:color="auto" w:fill="000080"/>
    </w:pPr>
    <w:rPr>
      <w:rFonts w:ascii="Tahoma" w:hAnsi="Tahoma"/>
    </w:rPr>
  </w:style>
  <w:style w:type="paragraph" w:customStyle="1" w:styleId="AHeader1">
    <w:name w:val="AHeader 1"/>
    <w:basedOn w:val="Normal"/>
    <w:pPr>
      <w:numPr>
        <w:numId w:val="4"/>
      </w:numPr>
      <w:tabs>
        <w:tab w:val="clear" w:pos="567"/>
      </w:tabs>
      <w:spacing w:after="120" w:line="240" w:lineRule="auto"/>
    </w:pPr>
    <w:rPr>
      <w:rFonts w:ascii="Arial" w:hAnsi="Arial" w:cs="Arial"/>
      <w:b/>
      <w:bCs/>
      <w:sz w:val="24"/>
    </w:rPr>
  </w:style>
  <w:style w:type="paragraph" w:customStyle="1" w:styleId="AHeader2">
    <w:name w:val="AHeader 2"/>
    <w:basedOn w:val="AHeader1"/>
    <w:pPr>
      <w:numPr>
        <w:ilvl w:val="1"/>
      </w:numPr>
      <w:tabs>
        <w:tab w:val="clear" w:pos="709"/>
        <w:tab w:val="num" w:pos="360"/>
      </w:tabs>
      <w:ind w:left="540" w:hanging="540"/>
    </w:pPr>
    <w:rPr>
      <w:sz w:val="22"/>
    </w:rPr>
  </w:style>
  <w:style w:type="paragraph" w:customStyle="1" w:styleId="AHeader3">
    <w:name w:val="AHeader 3"/>
    <w:basedOn w:val="AHeader2"/>
    <w:pPr>
      <w:numPr>
        <w:ilvl w:val="2"/>
      </w:numPr>
      <w:tabs>
        <w:tab w:val="clear" w:pos="1276"/>
        <w:tab w:val="num" w:pos="360"/>
      </w:tabs>
      <w:ind w:left="540" w:hanging="540"/>
    </w:pPr>
  </w:style>
  <w:style w:type="paragraph" w:customStyle="1" w:styleId="AHeader2abc">
    <w:name w:val="AHeader 2 abc"/>
    <w:basedOn w:val="AHeader3"/>
    <w:pPr>
      <w:numPr>
        <w:ilvl w:val="3"/>
      </w:numPr>
      <w:tabs>
        <w:tab w:val="clear" w:pos="1276"/>
        <w:tab w:val="num" w:pos="360"/>
      </w:tabs>
      <w:ind w:left="540" w:hanging="540"/>
      <w:jc w:val="both"/>
    </w:pPr>
    <w:rPr>
      <w:b w:val="0"/>
      <w:bCs w:val="0"/>
    </w:rPr>
  </w:style>
  <w:style w:type="paragraph" w:customStyle="1" w:styleId="AHeader3abc">
    <w:name w:val="AHeader 3 abc"/>
    <w:basedOn w:val="AHeader2abc"/>
    <w:pPr>
      <w:numPr>
        <w:ilvl w:val="4"/>
      </w:numPr>
      <w:tabs>
        <w:tab w:val="clear" w:pos="1701"/>
        <w:tab w:val="num" w:pos="360"/>
      </w:tabs>
      <w:ind w:left="540" w:hanging="540"/>
    </w:pPr>
  </w:style>
  <w:style w:type="character" w:styleId="Hyperlink">
    <w:name w:val="Hyperlink"/>
    <w:uiPriority w:val="99"/>
    <w:rPr>
      <w:color w:val="0000FF"/>
      <w:u w:val="single"/>
    </w:rPr>
  </w:style>
  <w:style w:type="paragraph" w:customStyle="1" w:styleId="BalloonText1">
    <w:name w:val="Balloon Text1"/>
    <w:basedOn w:val="Normal"/>
    <w:semiHidden/>
    <w:rPr>
      <w:rFonts w:ascii="Tahoma" w:hAnsi="Tahoma" w:cs="Tahoma"/>
      <w:sz w:val="16"/>
      <w:szCs w:val="16"/>
    </w:rPr>
  </w:style>
  <w:style w:type="paragraph" w:customStyle="1" w:styleId="EMEAEnBodyText">
    <w:name w:val="EMEA En Body Text"/>
    <w:basedOn w:val="Normal"/>
    <w:pPr>
      <w:tabs>
        <w:tab w:val="clear" w:pos="567"/>
      </w:tabs>
      <w:spacing w:before="120" w:after="120" w:line="240" w:lineRule="auto"/>
      <w:jc w:val="both"/>
    </w:pPr>
    <w:rPr>
      <w:lang w:val="en-US"/>
    </w:rPr>
  </w:style>
  <w:style w:type="character" w:styleId="FollowedHyperlink">
    <w:name w:val="FollowedHyperlink"/>
    <w:rPr>
      <w:color w:val="800080"/>
      <w:u w:val="single"/>
    </w:rPr>
  </w:style>
  <w:style w:type="paragraph" w:styleId="PlainText">
    <w:name w:val="Plain Text"/>
    <w:basedOn w:val="Normal"/>
    <w:pPr>
      <w:tabs>
        <w:tab w:val="clear" w:pos="567"/>
      </w:tabs>
      <w:spacing w:line="240" w:lineRule="auto"/>
    </w:pPr>
    <w:rPr>
      <w:rFonts w:ascii="Courier New" w:hAnsi="Courier New"/>
      <w:sz w:val="20"/>
      <w:lang w:val="en-AU"/>
    </w:rPr>
  </w:style>
  <w:style w:type="paragraph" w:styleId="BalloonText">
    <w:name w:val="Balloon Text"/>
    <w:basedOn w:val="Normal"/>
    <w:link w:val="BalloonTextChar"/>
    <w:uiPriority w:val="99"/>
    <w:semiHidden/>
    <w:rsid w:val="00DC6D8C"/>
    <w:rPr>
      <w:rFonts w:ascii="Tahoma" w:hAnsi="Tahoma" w:cs="Tahoma"/>
      <w:sz w:val="16"/>
      <w:szCs w:val="16"/>
    </w:rPr>
  </w:style>
  <w:style w:type="paragraph" w:customStyle="1" w:styleId="CommentSubject1">
    <w:name w:val="Comment Subject1"/>
    <w:basedOn w:val="CommentText"/>
    <w:next w:val="CommentText"/>
    <w:semiHidden/>
    <w:rPr>
      <w:b/>
      <w:bCs/>
    </w:rPr>
  </w:style>
  <w:style w:type="paragraph" w:styleId="CommentSubject">
    <w:name w:val="annotation subject"/>
    <w:basedOn w:val="CommentText"/>
    <w:next w:val="CommentText"/>
    <w:semiHidden/>
    <w:rsid w:val="00EB13B0"/>
    <w:rPr>
      <w:b/>
      <w:bCs/>
    </w:rPr>
  </w:style>
  <w:style w:type="paragraph" w:customStyle="1" w:styleId="TableText">
    <w:name w:val="Table Text"/>
    <w:basedOn w:val="BlockText"/>
    <w:rsid w:val="001462B7"/>
    <w:pPr>
      <w:keepNext/>
      <w:spacing w:before="120"/>
      <w:ind w:left="0" w:right="0" w:firstLine="0"/>
      <w:jc w:val="left"/>
      <w:outlineLvl w:val="3"/>
    </w:pPr>
    <w:rPr>
      <w:rFonts w:ascii="Arial" w:eastAsia="MS Mincho" w:hAnsi="Arial"/>
      <w:color w:val="000000"/>
      <w:sz w:val="24"/>
      <w:lang w:val="en-US"/>
    </w:rPr>
  </w:style>
  <w:style w:type="paragraph" w:styleId="Caption">
    <w:name w:val="caption"/>
    <w:basedOn w:val="Normal"/>
    <w:next w:val="Normal"/>
    <w:qFormat/>
    <w:rsid w:val="001462B7"/>
    <w:pPr>
      <w:tabs>
        <w:tab w:val="clear" w:pos="567"/>
      </w:tabs>
      <w:spacing w:line="240" w:lineRule="auto"/>
    </w:pPr>
    <w:rPr>
      <w:rFonts w:ascii="Arial" w:hAnsi="Arial" w:cs="Arial"/>
      <w:bCs/>
      <w:color w:val="FF00FF"/>
      <w:sz w:val="28"/>
      <w:lang w:val="en-US"/>
    </w:rPr>
  </w:style>
  <w:style w:type="paragraph" w:styleId="List">
    <w:name w:val="List"/>
    <w:basedOn w:val="Normal"/>
    <w:rsid w:val="001462B7"/>
    <w:pPr>
      <w:tabs>
        <w:tab w:val="clear" w:pos="567"/>
      </w:tabs>
      <w:spacing w:line="240" w:lineRule="auto"/>
      <w:ind w:left="360" w:hanging="360"/>
    </w:pPr>
    <w:rPr>
      <w:sz w:val="24"/>
      <w:lang w:val="en-US"/>
    </w:rPr>
  </w:style>
  <w:style w:type="paragraph" w:customStyle="1" w:styleId="TitleA">
    <w:name w:val="Title A"/>
    <w:basedOn w:val="Normal"/>
    <w:rsid w:val="003E7359"/>
    <w:pPr>
      <w:tabs>
        <w:tab w:val="clear" w:pos="567"/>
      </w:tabs>
      <w:spacing w:line="240" w:lineRule="auto"/>
      <w:ind w:right="11"/>
      <w:jc w:val="center"/>
    </w:pPr>
    <w:rPr>
      <w:b/>
      <w:noProof/>
      <w:szCs w:val="22"/>
      <w:lang w:val="ru-RU"/>
    </w:rPr>
  </w:style>
  <w:style w:type="paragraph" w:customStyle="1" w:styleId="TitleB">
    <w:name w:val="Title B"/>
    <w:basedOn w:val="Normal"/>
    <w:link w:val="TitleBChar"/>
    <w:rsid w:val="003E7359"/>
    <w:pPr>
      <w:tabs>
        <w:tab w:val="clear" w:pos="567"/>
      </w:tabs>
      <w:spacing w:line="240" w:lineRule="auto"/>
      <w:ind w:left="539" w:hanging="539"/>
    </w:pPr>
    <w:rPr>
      <w:b/>
      <w:noProof/>
      <w:szCs w:val="22"/>
      <w:lang w:val="bg-BG"/>
    </w:rPr>
  </w:style>
  <w:style w:type="character" w:customStyle="1" w:styleId="TitleBChar">
    <w:name w:val="Title B Char"/>
    <w:link w:val="TitleB"/>
    <w:rsid w:val="003E7359"/>
    <w:rPr>
      <w:b/>
      <w:noProof/>
      <w:sz w:val="22"/>
      <w:szCs w:val="22"/>
      <w:lang w:val="bg-BG" w:eastAsia="en-US" w:bidi="ar-SA"/>
    </w:rPr>
  </w:style>
  <w:style w:type="paragraph" w:styleId="BodyTextFirstIndent">
    <w:name w:val="Body Text First Indent"/>
    <w:basedOn w:val="BodyText"/>
    <w:rsid w:val="00C176E7"/>
    <w:pPr>
      <w:spacing w:after="120" w:line="260" w:lineRule="exact"/>
      <w:ind w:right="0" w:firstLine="210"/>
      <w:jc w:val="left"/>
    </w:pPr>
  </w:style>
  <w:style w:type="paragraph" w:styleId="BodyTextFirstIndent2">
    <w:name w:val="Body Text First Indent 2"/>
    <w:basedOn w:val="BodyTextIndent"/>
    <w:rsid w:val="00C176E7"/>
    <w:pPr>
      <w:spacing w:after="120" w:line="260" w:lineRule="exact"/>
      <w:ind w:left="283" w:right="0" w:firstLine="210"/>
      <w:jc w:val="left"/>
    </w:pPr>
  </w:style>
  <w:style w:type="paragraph" w:styleId="E-mailSignature">
    <w:name w:val="E-mail Signature"/>
    <w:basedOn w:val="Normal"/>
    <w:rsid w:val="00C176E7"/>
  </w:style>
  <w:style w:type="paragraph" w:styleId="EnvelopeAddress">
    <w:name w:val="envelope address"/>
    <w:basedOn w:val="Normal"/>
    <w:rsid w:val="00C176E7"/>
    <w:pPr>
      <w:framePr w:w="7920" w:h="1980" w:hRule="exact" w:hSpace="141" w:wrap="auto" w:hAnchor="page" w:xAlign="center" w:yAlign="bottom"/>
      <w:ind w:left="2880"/>
    </w:pPr>
    <w:rPr>
      <w:rFonts w:ascii="Arial" w:hAnsi="Arial" w:cs="Arial"/>
      <w:sz w:val="24"/>
      <w:szCs w:val="24"/>
    </w:rPr>
  </w:style>
  <w:style w:type="paragraph" w:styleId="EnvelopeReturn">
    <w:name w:val="envelope return"/>
    <w:basedOn w:val="Normal"/>
    <w:rsid w:val="00C176E7"/>
    <w:rPr>
      <w:rFonts w:ascii="Arial" w:hAnsi="Arial" w:cs="Arial"/>
      <w:sz w:val="20"/>
    </w:rPr>
  </w:style>
  <w:style w:type="paragraph" w:styleId="HTMLAddress">
    <w:name w:val="HTML Address"/>
    <w:basedOn w:val="Normal"/>
    <w:rsid w:val="00C176E7"/>
    <w:rPr>
      <w:i/>
      <w:iCs/>
    </w:rPr>
  </w:style>
  <w:style w:type="paragraph" w:styleId="HTMLPreformatted">
    <w:name w:val="HTML Preformatted"/>
    <w:basedOn w:val="Normal"/>
    <w:rsid w:val="00C176E7"/>
    <w:rPr>
      <w:rFonts w:ascii="Courier New" w:hAnsi="Courier New" w:cs="Courier New"/>
      <w:sz w:val="20"/>
    </w:rPr>
  </w:style>
  <w:style w:type="paragraph" w:styleId="Index1">
    <w:name w:val="index 1"/>
    <w:basedOn w:val="Normal"/>
    <w:next w:val="Normal"/>
    <w:autoRedefine/>
    <w:semiHidden/>
    <w:rsid w:val="00C176E7"/>
    <w:pPr>
      <w:tabs>
        <w:tab w:val="clear" w:pos="567"/>
      </w:tabs>
      <w:ind w:left="220" w:hanging="220"/>
    </w:pPr>
  </w:style>
  <w:style w:type="paragraph" w:styleId="Index2">
    <w:name w:val="index 2"/>
    <w:basedOn w:val="Normal"/>
    <w:next w:val="Normal"/>
    <w:autoRedefine/>
    <w:semiHidden/>
    <w:rsid w:val="00C176E7"/>
    <w:pPr>
      <w:tabs>
        <w:tab w:val="clear" w:pos="567"/>
      </w:tabs>
      <w:ind w:left="440" w:hanging="220"/>
    </w:pPr>
  </w:style>
  <w:style w:type="paragraph" w:styleId="Index3">
    <w:name w:val="index 3"/>
    <w:basedOn w:val="Normal"/>
    <w:next w:val="Normal"/>
    <w:autoRedefine/>
    <w:semiHidden/>
    <w:rsid w:val="00C176E7"/>
    <w:pPr>
      <w:tabs>
        <w:tab w:val="clear" w:pos="567"/>
      </w:tabs>
      <w:ind w:left="660" w:hanging="220"/>
    </w:pPr>
  </w:style>
  <w:style w:type="paragraph" w:styleId="Index4">
    <w:name w:val="index 4"/>
    <w:basedOn w:val="Normal"/>
    <w:next w:val="Normal"/>
    <w:autoRedefine/>
    <w:semiHidden/>
    <w:rsid w:val="00C176E7"/>
    <w:pPr>
      <w:tabs>
        <w:tab w:val="clear" w:pos="567"/>
      </w:tabs>
      <w:ind w:left="880" w:hanging="220"/>
    </w:pPr>
  </w:style>
  <w:style w:type="paragraph" w:styleId="Index5">
    <w:name w:val="index 5"/>
    <w:basedOn w:val="Normal"/>
    <w:next w:val="Normal"/>
    <w:autoRedefine/>
    <w:semiHidden/>
    <w:rsid w:val="00C176E7"/>
    <w:pPr>
      <w:tabs>
        <w:tab w:val="clear" w:pos="567"/>
      </w:tabs>
      <w:ind w:left="1100" w:hanging="220"/>
    </w:pPr>
  </w:style>
  <w:style w:type="paragraph" w:styleId="Index6">
    <w:name w:val="index 6"/>
    <w:basedOn w:val="Normal"/>
    <w:next w:val="Normal"/>
    <w:autoRedefine/>
    <w:semiHidden/>
    <w:rsid w:val="00C176E7"/>
    <w:pPr>
      <w:tabs>
        <w:tab w:val="clear" w:pos="567"/>
      </w:tabs>
      <w:ind w:left="1320" w:hanging="220"/>
    </w:pPr>
  </w:style>
  <w:style w:type="paragraph" w:styleId="Index7">
    <w:name w:val="index 7"/>
    <w:basedOn w:val="Normal"/>
    <w:next w:val="Normal"/>
    <w:autoRedefine/>
    <w:semiHidden/>
    <w:rsid w:val="00C176E7"/>
    <w:pPr>
      <w:tabs>
        <w:tab w:val="clear" w:pos="567"/>
      </w:tabs>
      <w:ind w:left="1540" w:hanging="220"/>
    </w:pPr>
  </w:style>
  <w:style w:type="paragraph" w:styleId="Index8">
    <w:name w:val="index 8"/>
    <w:basedOn w:val="Normal"/>
    <w:next w:val="Normal"/>
    <w:autoRedefine/>
    <w:semiHidden/>
    <w:rsid w:val="00C176E7"/>
    <w:pPr>
      <w:tabs>
        <w:tab w:val="clear" w:pos="567"/>
      </w:tabs>
      <w:ind w:left="1760" w:hanging="220"/>
    </w:pPr>
  </w:style>
  <w:style w:type="paragraph" w:styleId="Index9">
    <w:name w:val="index 9"/>
    <w:basedOn w:val="Normal"/>
    <w:next w:val="Normal"/>
    <w:autoRedefine/>
    <w:semiHidden/>
    <w:rsid w:val="00C176E7"/>
    <w:pPr>
      <w:tabs>
        <w:tab w:val="clear" w:pos="567"/>
      </w:tabs>
      <w:ind w:left="1980" w:hanging="220"/>
    </w:pPr>
  </w:style>
  <w:style w:type="paragraph" w:styleId="IndexHeading">
    <w:name w:val="index heading"/>
    <w:basedOn w:val="Normal"/>
    <w:next w:val="Index1"/>
    <w:semiHidden/>
    <w:rsid w:val="00C176E7"/>
    <w:rPr>
      <w:rFonts w:ascii="Arial" w:hAnsi="Arial" w:cs="Arial"/>
      <w:b/>
      <w:bCs/>
    </w:rPr>
  </w:style>
  <w:style w:type="paragraph" w:styleId="List2">
    <w:name w:val="List 2"/>
    <w:basedOn w:val="Normal"/>
    <w:rsid w:val="00C176E7"/>
    <w:pPr>
      <w:ind w:left="566" w:hanging="283"/>
    </w:pPr>
  </w:style>
  <w:style w:type="paragraph" w:styleId="List3">
    <w:name w:val="List 3"/>
    <w:basedOn w:val="Normal"/>
    <w:rsid w:val="00C176E7"/>
    <w:pPr>
      <w:ind w:left="849" w:hanging="283"/>
    </w:pPr>
  </w:style>
  <w:style w:type="paragraph" w:styleId="List4">
    <w:name w:val="List 4"/>
    <w:basedOn w:val="Normal"/>
    <w:rsid w:val="00C176E7"/>
    <w:pPr>
      <w:ind w:left="1132" w:hanging="283"/>
    </w:pPr>
  </w:style>
  <w:style w:type="paragraph" w:styleId="List5">
    <w:name w:val="List 5"/>
    <w:basedOn w:val="Normal"/>
    <w:rsid w:val="00C176E7"/>
    <w:pPr>
      <w:ind w:left="1415" w:hanging="283"/>
    </w:pPr>
  </w:style>
  <w:style w:type="paragraph" w:styleId="ListBullet">
    <w:name w:val="List Bullet"/>
    <w:basedOn w:val="Normal"/>
    <w:rsid w:val="00C176E7"/>
    <w:pPr>
      <w:numPr>
        <w:numId w:val="25"/>
      </w:numPr>
    </w:pPr>
  </w:style>
  <w:style w:type="paragraph" w:styleId="ListBullet2">
    <w:name w:val="List Bullet 2"/>
    <w:basedOn w:val="Normal"/>
    <w:rsid w:val="00C176E7"/>
    <w:pPr>
      <w:numPr>
        <w:numId w:val="26"/>
      </w:numPr>
    </w:pPr>
  </w:style>
  <w:style w:type="paragraph" w:styleId="ListBullet3">
    <w:name w:val="List Bullet 3"/>
    <w:basedOn w:val="Normal"/>
    <w:rsid w:val="00C176E7"/>
    <w:pPr>
      <w:numPr>
        <w:numId w:val="27"/>
      </w:numPr>
    </w:pPr>
  </w:style>
  <w:style w:type="paragraph" w:styleId="ListBullet4">
    <w:name w:val="List Bullet 4"/>
    <w:basedOn w:val="Normal"/>
    <w:rsid w:val="00C176E7"/>
    <w:pPr>
      <w:numPr>
        <w:numId w:val="28"/>
      </w:numPr>
    </w:pPr>
  </w:style>
  <w:style w:type="paragraph" w:styleId="ListBullet5">
    <w:name w:val="List Bullet 5"/>
    <w:basedOn w:val="Normal"/>
    <w:rsid w:val="00C176E7"/>
    <w:pPr>
      <w:numPr>
        <w:numId w:val="29"/>
      </w:numPr>
    </w:pPr>
  </w:style>
  <w:style w:type="paragraph" w:styleId="ListContinue">
    <w:name w:val="List Continue"/>
    <w:basedOn w:val="Normal"/>
    <w:rsid w:val="00C176E7"/>
    <w:pPr>
      <w:spacing w:after="120"/>
      <w:ind w:left="283"/>
    </w:pPr>
  </w:style>
  <w:style w:type="paragraph" w:styleId="ListContinue2">
    <w:name w:val="List Continue 2"/>
    <w:basedOn w:val="Normal"/>
    <w:rsid w:val="00C176E7"/>
    <w:pPr>
      <w:spacing w:after="120"/>
      <w:ind w:left="566"/>
    </w:pPr>
  </w:style>
  <w:style w:type="paragraph" w:styleId="ListContinue3">
    <w:name w:val="List Continue 3"/>
    <w:basedOn w:val="Normal"/>
    <w:rsid w:val="00C176E7"/>
    <w:pPr>
      <w:spacing w:after="120"/>
      <w:ind w:left="849"/>
    </w:pPr>
  </w:style>
  <w:style w:type="paragraph" w:styleId="ListContinue4">
    <w:name w:val="List Continue 4"/>
    <w:basedOn w:val="Normal"/>
    <w:rsid w:val="00C176E7"/>
    <w:pPr>
      <w:spacing w:after="120"/>
      <w:ind w:left="1132"/>
    </w:pPr>
  </w:style>
  <w:style w:type="paragraph" w:styleId="ListContinue5">
    <w:name w:val="List Continue 5"/>
    <w:basedOn w:val="Normal"/>
    <w:rsid w:val="00C176E7"/>
    <w:pPr>
      <w:spacing w:after="120"/>
      <w:ind w:left="1415"/>
    </w:pPr>
  </w:style>
  <w:style w:type="paragraph" w:styleId="ListNumber">
    <w:name w:val="List Number"/>
    <w:basedOn w:val="Normal"/>
    <w:rsid w:val="00C176E7"/>
    <w:pPr>
      <w:numPr>
        <w:numId w:val="30"/>
      </w:numPr>
    </w:pPr>
  </w:style>
  <w:style w:type="paragraph" w:styleId="ListNumber2">
    <w:name w:val="List Number 2"/>
    <w:basedOn w:val="Normal"/>
    <w:rsid w:val="00C176E7"/>
    <w:pPr>
      <w:numPr>
        <w:numId w:val="31"/>
      </w:numPr>
    </w:pPr>
  </w:style>
  <w:style w:type="paragraph" w:styleId="ListNumber3">
    <w:name w:val="List Number 3"/>
    <w:basedOn w:val="Normal"/>
    <w:rsid w:val="00C176E7"/>
    <w:pPr>
      <w:numPr>
        <w:numId w:val="32"/>
      </w:numPr>
    </w:pPr>
  </w:style>
  <w:style w:type="paragraph" w:styleId="ListNumber4">
    <w:name w:val="List Number 4"/>
    <w:basedOn w:val="Normal"/>
    <w:rsid w:val="00C176E7"/>
    <w:pPr>
      <w:numPr>
        <w:numId w:val="33"/>
      </w:numPr>
    </w:pPr>
  </w:style>
  <w:style w:type="paragraph" w:styleId="ListNumber5">
    <w:name w:val="List Number 5"/>
    <w:basedOn w:val="Normal"/>
    <w:rsid w:val="00C176E7"/>
    <w:pPr>
      <w:numPr>
        <w:numId w:val="34"/>
      </w:numPr>
    </w:pPr>
  </w:style>
  <w:style w:type="paragraph" w:styleId="MacroText">
    <w:name w:val="macro"/>
    <w:semiHidden/>
    <w:rsid w:val="00C176E7"/>
    <w:pPr>
      <w:tabs>
        <w:tab w:val="left" w:pos="480"/>
        <w:tab w:val="left" w:pos="960"/>
        <w:tab w:val="left" w:pos="1440"/>
        <w:tab w:val="left" w:pos="1920"/>
        <w:tab w:val="left" w:pos="2400"/>
        <w:tab w:val="left" w:pos="2880"/>
        <w:tab w:val="left" w:pos="3360"/>
        <w:tab w:val="left" w:pos="3840"/>
        <w:tab w:val="left" w:pos="4320"/>
      </w:tabs>
      <w:spacing w:line="260" w:lineRule="exact"/>
    </w:pPr>
    <w:rPr>
      <w:rFonts w:ascii="Courier New" w:hAnsi="Courier New" w:cs="Courier New"/>
      <w:lang w:eastAsia="en-US"/>
    </w:rPr>
  </w:style>
  <w:style w:type="paragraph" w:styleId="NormalWeb">
    <w:name w:val="Normal (Web)"/>
    <w:basedOn w:val="Normal"/>
    <w:rsid w:val="00C176E7"/>
    <w:rPr>
      <w:sz w:val="24"/>
      <w:szCs w:val="24"/>
    </w:rPr>
  </w:style>
  <w:style w:type="paragraph" w:styleId="NoteHeading">
    <w:name w:val="Note Heading"/>
    <w:basedOn w:val="Normal"/>
    <w:next w:val="Normal"/>
    <w:rsid w:val="00C176E7"/>
  </w:style>
  <w:style w:type="paragraph" w:styleId="Salutation">
    <w:name w:val="Salutation"/>
    <w:basedOn w:val="Normal"/>
    <w:next w:val="Normal"/>
    <w:rsid w:val="00C176E7"/>
  </w:style>
  <w:style w:type="paragraph" w:styleId="Subtitle">
    <w:name w:val="Subtitle"/>
    <w:basedOn w:val="Normal"/>
    <w:qFormat/>
    <w:rsid w:val="00C176E7"/>
    <w:pPr>
      <w:spacing w:after="60"/>
      <w:jc w:val="center"/>
      <w:outlineLvl w:val="1"/>
    </w:pPr>
    <w:rPr>
      <w:rFonts w:ascii="Arial" w:hAnsi="Arial" w:cs="Arial"/>
      <w:sz w:val="24"/>
      <w:szCs w:val="24"/>
    </w:rPr>
  </w:style>
  <w:style w:type="paragraph" w:styleId="TableofAuthorities">
    <w:name w:val="table of authorities"/>
    <w:basedOn w:val="Normal"/>
    <w:next w:val="Normal"/>
    <w:semiHidden/>
    <w:rsid w:val="00C176E7"/>
    <w:pPr>
      <w:tabs>
        <w:tab w:val="clear" w:pos="567"/>
      </w:tabs>
      <w:ind w:left="220" w:hanging="220"/>
    </w:pPr>
  </w:style>
  <w:style w:type="paragraph" w:styleId="TableofFigures">
    <w:name w:val="table of figures"/>
    <w:basedOn w:val="Normal"/>
    <w:next w:val="Normal"/>
    <w:semiHidden/>
    <w:rsid w:val="00C176E7"/>
    <w:pPr>
      <w:tabs>
        <w:tab w:val="clear" w:pos="567"/>
      </w:tabs>
    </w:pPr>
  </w:style>
  <w:style w:type="paragraph" w:styleId="Title">
    <w:name w:val="Title"/>
    <w:basedOn w:val="Normal"/>
    <w:qFormat/>
    <w:rsid w:val="00C176E7"/>
    <w:pPr>
      <w:spacing w:before="240" w:after="60"/>
      <w:jc w:val="center"/>
      <w:outlineLvl w:val="0"/>
    </w:pPr>
    <w:rPr>
      <w:rFonts w:ascii="Arial" w:hAnsi="Arial" w:cs="Arial"/>
      <w:b/>
      <w:bCs/>
      <w:kern w:val="28"/>
      <w:sz w:val="32"/>
      <w:szCs w:val="32"/>
    </w:rPr>
  </w:style>
  <w:style w:type="paragraph" w:styleId="TOAHeading">
    <w:name w:val="toa heading"/>
    <w:basedOn w:val="Normal"/>
    <w:next w:val="Normal"/>
    <w:semiHidden/>
    <w:rsid w:val="00C176E7"/>
    <w:pPr>
      <w:spacing w:before="120"/>
    </w:pPr>
    <w:rPr>
      <w:rFonts w:ascii="Arial" w:hAnsi="Arial" w:cs="Arial"/>
      <w:b/>
      <w:bCs/>
      <w:sz w:val="24"/>
      <w:szCs w:val="24"/>
    </w:rPr>
  </w:style>
  <w:style w:type="paragraph" w:styleId="TOC1">
    <w:name w:val="toc 1"/>
    <w:basedOn w:val="Normal"/>
    <w:next w:val="Normal"/>
    <w:autoRedefine/>
    <w:semiHidden/>
    <w:rsid w:val="00C176E7"/>
    <w:pPr>
      <w:tabs>
        <w:tab w:val="clear" w:pos="567"/>
      </w:tabs>
    </w:pPr>
  </w:style>
  <w:style w:type="paragraph" w:styleId="TOC2">
    <w:name w:val="toc 2"/>
    <w:basedOn w:val="Normal"/>
    <w:next w:val="Normal"/>
    <w:autoRedefine/>
    <w:semiHidden/>
    <w:rsid w:val="00C176E7"/>
    <w:pPr>
      <w:tabs>
        <w:tab w:val="clear" w:pos="567"/>
      </w:tabs>
      <w:ind w:left="220"/>
    </w:pPr>
  </w:style>
  <w:style w:type="paragraph" w:styleId="TOC3">
    <w:name w:val="toc 3"/>
    <w:basedOn w:val="Normal"/>
    <w:next w:val="Normal"/>
    <w:autoRedefine/>
    <w:semiHidden/>
    <w:rsid w:val="00C176E7"/>
    <w:pPr>
      <w:tabs>
        <w:tab w:val="clear" w:pos="567"/>
      </w:tabs>
      <w:ind w:left="440"/>
    </w:pPr>
  </w:style>
  <w:style w:type="paragraph" w:styleId="TOC4">
    <w:name w:val="toc 4"/>
    <w:basedOn w:val="Normal"/>
    <w:next w:val="Normal"/>
    <w:autoRedefine/>
    <w:semiHidden/>
    <w:rsid w:val="00C176E7"/>
    <w:pPr>
      <w:tabs>
        <w:tab w:val="clear" w:pos="567"/>
      </w:tabs>
      <w:ind w:left="660"/>
    </w:pPr>
  </w:style>
  <w:style w:type="paragraph" w:styleId="TOC5">
    <w:name w:val="toc 5"/>
    <w:basedOn w:val="Normal"/>
    <w:next w:val="Normal"/>
    <w:autoRedefine/>
    <w:semiHidden/>
    <w:rsid w:val="00C176E7"/>
    <w:pPr>
      <w:tabs>
        <w:tab w:val="clear" w:pos="567"/>
      </w:tabs>
      <w:ind w:left="880"/>
    </w:pPr>
  </w:style>
  <w:style w:type="paragraph" w:styleId="TOC6">
    <w:name w:val="toc 6"/>
    <w:basedOn w:val="Normal"/>
    <w:next w:val="Normal"/>
    <w:autoRedefine/>
    <w:semiHidden/>
    <w:rsid w:val="00C176E7"/>
    <w:pPr>
      <w:tabs>
        <w:tab w:val="clear" w:pos="567"/>
      </w:tabs>
      <w:ind w:left="1100"/>
    </w:pPr>
  </w:style>
  <w:style w:type="paragraph" w:styleId="TOC7">
    <w:name w:val="toc 7"/>
    <w:basedOn w:val="Normal"/>
    <w:next w:val="Normal"/>
    <w:autoRedefine/>
    <w:semiHidden/>
    <w:rsid w:val="00C176E7"/>
    <w:pPr>
      <w:tabs>
        <w:tab w:val="clear" w:pos="567"/>
      </w:tabs>
      <w:ind w:left="1320"/>
    </w:pPr>
  </w:style>
  <w:style w:type="paragraph" w:styleId="TOC8">
    <w:name w:val="toc 8"/>
    <w:basedOn w:val="Normal"/>
    <w:next w:val="Normal"/>
    <w:autoRedefine/>
    <w:semiHidden/>
    <w:rsid w:val="00C176E7"/>
    <w:pPr>
      <w:tabs>
        <w:tab w:val="clear" w:pos="567"/>
      </w:tabs>
      <w:ind w:left="1540"/>
    </w:pPr>
  </w:style>
  <w:style w:type="paragraph" w:styleId="TOC9">
    <w:name w:val="toc 9"/>
    <w:basedOn w:val="Normal"/>
    <w:next w:val="Normal"/>
    <w:autoRedefine/>
    <w:semiHidden/>
    <w:rsid w:val="00C176E7"/>
    <w:pPr>
      <w:tabs>
        <w:tab w:val="clear" w:pos="567"/>
      </w:tabs>
      <w:ind w:left="1760"/>
    </w:pPr>
  </w:style>
  <w:style w:type="character" w:customStyle="1" w:styleId="HeaderChar">
    <w:name w:val="Header Char"/>
    <w:link w:val="Header"/>
    <w:locked/>
    <w:rsid w:val="00A4209A"/>
    <w:rPr>
      <w:rFonts w:ascii="Helvetica" w:hAnsi="Helvetica"/>
      <w:lang w:val="en-GB" w:eastAsia="en-US" w:bidi="ar-SA"/>
    </w:rPr>
  </w:style>
  <w:style w:type="paragraph" w:customStyle="1" w:styleId="Listenabsatz">
    <w:name w:val="Listenabsatz"/>
    <w:basedOn w:val="Normal"/>
    <w:qFormat/>
    <w:rsid w:val="00A4209A"/>
    <w:pPr>
      <w:ind w:left="708"/>
    </w:pPr>
  </w:style>
  <w:style w:type="paragraph" w:styleId="Revision">
    <w:name w:val="Revision"/>
    <w:hidden/>
    <w:uiPriority w:val="99"/>
    <w:semiHidden/>
    <w:rsid w:val="00586865"/>
    <w:rPr>
      <w:sz w:val="22"/>
      <w:lang w:eastAsia="en-US"/>
    </w:rPr>
  </w:style>
  <w:style w:type="paragraph" w:customStyle="1" w:styleId="CM21">
    <w:name w:val="CM21"/>
    <w:basedOn w:val="Normal"/>
    <w:next w:val="Normal"/>
    <w:uiPriority w:val="99"/>
    <w:rsid w:val="00641DA8"/>
    <w:pPr>
      <w:tabs>
        <w:tab w:val="clear" w:pos="567"/>
      </w:tabs>
      <w:autoSpaceDE w:val="0"/>
      <w:autoSpaceDN w:val="0"/>
      <w:adjustRightInd w:val="0"/>
      <w:spacing w:line="240" w:lineRule="auto"/>
    </w:pPr>
    <w:rPr>
      <w:sz w:val="24"/>
      <w:szCs w:val="24"/>
      <w:lang w:eastAsia="en-GB"/>
    </w:rPr>
  </w:style>
  <w:style w:type="character" w:customStyle="1" w:styleId="EndnoteTextChar">
    <w:name w:val="Endnote Text Char"/>
    <w:link w:val="EndnoteText"/>
    <w:rsid w:val="00847D51"/>
    <w:rPr>
      <w:sz w:val="22"/>
      <w:lang w:val="en-GB"/>
    </w:rPr>
  </w:style>
  <w:style w:type="paragraph" w:customStyle="1" w:styleId="Default">
    <w:name w:val="Default"/>
    <w:rsid w:val="00DA0D60"/>
    <w:pPr>
      <w:autoSpaceDE w:val="0"/>
      <w:autoSpaceDN w:val="0"/>
      <w:adjustRightInd w:val="0"/>
    </w:pPr>
    <w:rPr>
      <w:rFonts w:ascii="HelveticaNeue Condensed" w:hAnsi="HelveticaNeue Condensed" w:cs="HelveticaNeue Condensed"/>
      <w:color w:val="000000"/>
      <w:sz w:val="24"/>
      <w:szCs w:val="24"/>
      <w:lang w:val="en-US" w:eastAsia="en-US"/>
    </w:rPr>
  </w:style>
  <w:style w:type="character" w:customStyle="1" w:styleId="breve">
    <w:name w:val="breve"/>
    <w:basedOn w:val="DefaultParagraphFont"/>
    <w:rsid w:val="00DA0D60"/>
  </w:style>
  <w:style w:type="paragraph" w:customStyle="1" w:styleId="PLRTextUnindented">
    <w:name w:val="PLR_Text_Unindented"/>
    <w:basedOn w:val="Normal"/>
    <w:link w:val="PLRTextUnindentedChar"/>
    <w:rsid w:val="00DA0D60"/>
    <w:pPr>
      <w:tabs>
        <w:tab w:val="clear" w:pos="567"/>
      </w:tabs>
      <w:spacing w:line="240" w:lineRule="auto"/>
    </w:pPr>
    <w:rPr>
      <w:rFonts w:ascii="Arial" w:hAnsi="Arial"/>
      <w:sz w:val="20"/>
      <w:lang w:val="x-none" w:eastAsia="x-none"/>
    </w:rPr>
  </w:style>
  <w:style w:type="character" w:customStyle="1" w:styleId="PLRTextUnindentedChar">
    <w:name w:val="PLR_Text_Unindented Char"/>
    <w:link w:val="PLRTextUnindented"/>
    <w:locked/>
    <w:rsid w:val="00DA0D60"/>
    <w:rPr>
      <w:rFonts w:ascii="Arial" w:hAnsi="Arial"/>
      <w:lang w:val="x-none" w:eastAsia="x-none" w:bidi="ar-SA"/>
    </w:rPr>
  </w:style>
  <w:style w:type="character" w:customStyle="1" w:styleId="FontStyle30">
    <w:name w:val="Font Style30"/>
    <w:rsid w:val="00DA0D60"/>
    <w:rPr>
      <w:rFonts w:ascii="Times New Roman" w:hAnsi="Times New Roman" w:cs="Times New Roman"/>
      <w:sz w:val="20"/>
      <w:szCs w:val="20"/>
    </w:rPr>
  </w:style>
  <w:style w:type="paragraph" w:customStyle="1" w:styleId="Style6">
    <w:name w:val="Style6"/>
    <w:basedOn w:val="Normal"/>
    <w:rsid w:val="00DA0D60"/>
    <w:pPr>
      <w:widowControl w:val="0"/>
      <w:tabs>
        <w:tab w:val="clear" w:pos="567"/>
      </w:tabs>
      <w:autoSpaceDE w:val="0"/>
      <w:autoSpaceDN w:val="0"/>
      <w:adjustRightInd w:val="0"/>
      <w:spacing w:line="250" w:lineRule="exact"/>
    </w:pPr>
    <w:rPr>
      <w:rFonts w:eastAsia="SimSun"/>
      <w:sz w:val="24"/>
      <w:szCs w:val="24"/>
      <w:lang w:val="bg-BG" w:eastAsia="zh-CN"/>
    </w:rPr>
  </w:style>
  <w:style w:type="table" w:styleId="TableGrid">
    <w:name w:val="Table Grid"/>
    <w:basedOn w:val="TableNormal"/>
    <w:rsid w:val="00DA0D60"/>
    <w:pPr>
      <w:tabs>
        <w:tab w:val="left" w:pos="567"/>
      </w:tabs>
      <w:spacing w:line="260" w:lineRule="exact"/>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harChar10">
    <w:name w:val=" Char Char10"/>
    <w:rsid w:val="00255883"/>
    <w:rPr>
      <w:sz w:val="24"/>
      <w:lang w:val="x-none" w:eastAsia="x-none" w:bidi="ar-SA"/>
    </w:rPr>
  </w:style>
  <w:style w:type="paragraph" w:customStyle="1" w:styleId="BodytextAgency">
    <w:name w:val="Body text (Agency)"/>
    <w:basedOn w:val="Normal"/>
    <w:link w:val="BodytextAgencyChar"/>
    <w:qFormat/>
    <w:rsid w:val="008622B6"/>
    <w:pPr>
      <w:tabs>
        <w:tab w:val="clear" w:pos="567"/>
      </w:tabs>
      <w:spacing w:after="140" w:line="280" w:lineRule="atLeast"/>
    </w:pPr>
    <w:rPr>
      <w:rFonts w:ascii="Verdana" w:eastAsia="Verdana" w:hAnsi="Verdana"/>
      <w:sz w:val="18"/>
      <w:szCs w:val="18"/>
      <w:lang w:eastAsia="en-GB"/>
    </w:rPr>
  </w:style>
  <w:style w:type="character" w:customStyle="1" w:styleId="BodytextAgencyChar">
    <w:name w:val="Body text (Agency) Char"/>
    <w:link w:val="BodytextAgency"/>
    <w:rsid w:val="008622B6"/>
    <w:rPr>
      <w:rFonts w:ascii="Verdana" w:eastAsia="Verdana" w:hAnsi="Verdana"/>
      <w:sz w:val="18"/>
      <w:szCs w:val="18"/>
      <w:lang w:val="en-GB" w:eastAsia="en-GB" w:bidi="ar-SA"/>
    </w:rPr>
  </w:style>
  <w:style w:type="paragraph" w:styleId="NoSpacing">
    <w:name w:val="No Spacing"/>
    <w:uiPriority w:val="1"/>
    <w:qFormat/>
    <w:rsid w:val="00B06ED3"/>
    <w:rPr>
      <w:rFonts w:ascii="Calibri" w:eastAsia="Calibri" w:hAnsi="Calibri"/>
      <w:sz w:val="22"/>
      <w:szCs w:val="22"/>
      <w:lang w:val="en-US" w:eastAsia="en-US"/>
    </w:rPr>
  </w:style>
  <w:style w:type="character" w:customStyle="1" w:styleId="Heading5Char">
    <w:name w:val="Heading 5 Char"/>
    <w:link w:val="Heading5"/>
    <w:rsid w:val="00175CA9"/>
    <w:rPr>
      <w:b/>
      <w:noProof/>
      <w:sz w:val="22"/>
      <w:lang w:val="en-GB"/>
    </w:rPr>
  </w:style>
  <w:style w:type="paragraph" w:customStyle="1" w:styleId="IFUBulletedBodyText">
    <w:name w:val="IFU Bulleted Body Text"/>
    <w:qFormat/>
    <w:rsid w:val="00997CFA"/>
    <w:pPr>
      <w:tabs>
        <w:tab w:val="left" w:pos="360"/>
      </w:tabs>
      <w:spacing w:before="120"/>
      <w:ind w:left="720" w:hanging="360"/>
    </w:pPr>
    <w:rPr>
      <w:rFonts w:ascii="Arial" w:hAnsi="Arial" w:cs="Arial"/>
      <w:color w:val="000000"/>
      <w:sz w:val="22"/>
      <w:szCs w:val="22"/>
      <w:lang w:val="en-US" w:eastAsia="en-US"/>
    </w:rPr>
  </w:style>
  <w:style w:type="paragraph" w:customStyle="1" w:styleId="IFUBulletedBodyText2">
    <w:name w:val="IFU Bulleted Body Text 2"/>
    <w:autoRedefine/>
    <w:qFormat/>
    <w:rsid w:val="00977E71"/>
    <w:pPr>
      <w:spacing w:before="120"/>
      <w:ind w:left="567" w:hanging="284"/>
    </w:pPr>
    <w:rPr>
      <w:rFonts w:ascii="Arial" w:hAnsi="Arial" w:cs="Arial"/>
      <w:color w:val="000000"/>
      <w:sz w:val="22"/>
      <w:szCs w:val="22"/>
      <w:lang w:val="en-US" w:eastAsia="en-US"/>
    </w:rPr>
  </w:style>
  <w:style w:type="paragraph" w:styleId="ListParagraph">
    <w:name w:val="List Paragraph"/>
    <w:basedOn w:val="Normal"/>
    <w:uiPriority w:val="34"/>
    <w:qFormat/>
    <w:rsid w:val="0075327A"/>
    <w:pPr>
      <w:ind w:left="720"/>
      <w:contextualSpacing/>
    </w:pPr>
  </w:style>
  <w:style w:type="paragraph" w:customStyle="1" w:styleId="TableParagraph">
    <w:name w:val="Table Paragraph"/>
    <w:basedOn w:val="Normal"/>
    <w:uiPriority w:val="1"/>
    <w:qFormat/>
    <w:rsid w:val="00A00129"/>
    <w:pPr>
      <w:widowControl w:val="0"/>
      <w:tabs>
        <w:tab w:val="clear" w:pos="567"/>
      </w:tabs>
      <w:spacing w:line="240" w:lineRule="auto"/>
    </w:pPr>
    <w:rPr>
      <w:rFonts w:ascii="Calibri" w:eastAsia="Calibri" w:hAnsi="Calibri"/>
      <w:szCs w:val="22"/>
      <w:lang w:val="en-US"/>
    </w:rPr>
  </w:style>
  <w:style w:type="character" w:customStyle="1" w:styleId="CommentTextChar">
    <w:name w:val="Comment Text Char"/>
    <w:link w:val="CommentText"/>
    <w:semiHidden/>
    <w:rsid w:val="00A00129"/>
    <w:rPr>
      <w:lang w:eastAsia="en-US"/>
    </w:rPr>
  </w:style>
  <w:style w:type="character" w:customStyle="1" w:styleId="Heading3Char">
    <w:name w:val="Heading 3 Char"/>
    <w:link w:val="Heading3"/>
    <w:rsid w:val="00B23BB2"/>
    <w:rPr>
      <w:b/>
      <w:kern w:val="28"/>
      <w:sz w:val="24"/>
      <w:lang w:val="en-US" w:eastAsia="en-US"/>
    </w:rPr>
  </w:style>
  <w:style w:type="character" w:customStyle="1" w:styleId="BodyText3Char">
    <w:name w:val="Body Text 3 Char"/>
    <w:link w:val="BodyText3"/>
    <w:rsid w:val="00B23BB2"/>
    <w:rPr>
      <w:sz w:val="22"/>
      <w:lang w:eastAsia="en-US"/>
    </w:rPr>
  </w:style>
  <w:style w:type="character" w:customStyle="1" w:styleId="BalloonTextChar">
    <w:name w:val="Balloon Text Char"/>
    <w:link w:val="BalloonText"/>
    <w:uiPriority w:val="99"/>
    <w:semiHidden/>
    <w:rsid w:val="00B23BB2"/>
    <w:rPr>
      <w:rFonts w:ascii="Tahoma" w:hAnsi="Tahoma" w:cs="Tahoma"/>
      <w:sz w:val="16"/>
      <w:szCs w:val="16"/>
      <w:lang w:eastAsia="en-US"/>
    </w:rPr>
  </w:style>
  <w:style w:type="character" w:customStyle="1" w:styleId="Heading7Char">
    <w:name w:val="Heading 7 Char"/>
    <w:link w:val="Heading7"/>
    <w:uiPriority w:val="9"/>
    <w:rsid w:val="00B23BB2"/>
    <w:rPr>
      <w:i/>
      <w:sz w:val="22"/>
      <w:lang w:eastAsia="en-US"/>
    </w:rPr>
  </w:style>
  <w:style w:type="paragraph" w:customStyle="1" w:styleId="PPIBlockBody">
    <w:name w:val="PPI_Block Body"/>
    <w:rsid w:val="00B23BB2"/>
    <w:rPr>
      <w:rFonts w:ascii="Verdana" w:hAnsi="Verdana"/>
      <w:sz w:val="22"/>
      <w:lang w:val="en-US" w:eastAsia="en-US"/>
    </w:rPr>
  </w:style>
  <w:style w:type="character" w:customStyle="1" w:styleId="BodyTextChar">
    <w:name w:val="Body Text Char"/>
    <w:link w:val="BodyText"/>
    <w:rsid w:val="00C66028"/>
    <w:rPr>
      <w:sz w:val="22"/>
      <w:lang w:eastAsia="en-US"/>
    </w:rPr>
  </w:style>
  <w:style w:type="paragraph" w:customStyle="1" w:styleId="mdTblEntry">
    <w:name w:val="md_Tbl Entry"/>
    <w:basedOn w:val="Normal"/>
    <w:uiPriority w:val="99"/>
    <w:rsid w:val="00A51893"/>
    <w:pPr>
      <w:tabs>
        <w:tab w:val="clear" w:pos="567"/>
      </w:tabs>
      <w:spacing w:line="259" w:lineRule="atLeast"/>
    </w:pPr>
    <w:rPr>
      <w:rFonts w:eastAsia="Calibri"/>
      <w:sz w:val="20"/>
    </w:rPr>
  </w:style>
  <w:style w:type="paragraph" w:customStyle="1" w:styleId="IFUInstructionalText1">
    <w:name w:val="IFU Instructional Text 1"/>
    <w:qFormat/>
    <w:rsid w:val="00736B55"/>
    <w:pPr>
      <w:spacing w:after="20"/>
      <w:jc w:val="center"/>
    </w:pPr>
    <w:rPr>
      <w:rFonts w:ascii="Arial" w:hAnsi="Arial" w:cs="Arial"/>
      <w:sz w:val="17"/>
      <w:szCs w:val="17"/>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1048041">
      <w:bodyDiv w:val="1"/>
      <w:marLeft w:val="0"/>
      <w:marRight w:val="0"/>
      <w:marTop w:val="0"/>
      <w:marBottom w:val="0"/>
      <w:divBdr>
        <w:top w:val="none" w:sz="0" w:space="0" w:color="auto"/>
        <w:left w:val="none" w:sz="0" w:space="0" w:color="auto"/>
        <w:bottom w:val="none" w:sz="0" w:space="0" w:color="auto"/>
        <w:right w:val="none" w:sz="0" w:space="0" w:color="auto"/>
      </w:divBdr>
    </w:div>
    <w:div w:id="98456203">
      <w:bodyDiv w:val="1"/>
      <w:marLeft w:val="0"/>
      <w:marRight w:val="0"/>
      <w:marTop w:val="0"/>
      <w:marBottom w:val="0"/>
      <w:divBdr>
        <w:top w:val="none" w:sz="0" w:space="0" w:color="auto"/>
        <w:left w:val="none" w:sz="0" w:space="0" w:color="auto"/>
        <w:bottom w:val="none" w:sz="0" w:space="0" w:color="auto"/>
        <w:right w:val="none" w:sz="0" w:space="0" w:color="auto"/>
      </w:divBdr>
    </w:div>
    <w:div w:id="189951854">
      <w:bodyDiv w:val="1"/>
      <w:marLeft w:val="0"/>
      <w:marRight w:val="0"/>
      <w:marTop w:val="0"/>
      <w:marBottom w:val="0"/>
      <w:divBdr>
        <w:top w:val="none" w:sz="0" w:space="0" w:color="auto"/>
        <w:left w:val="none" w:sz="0" w:space="0" w:color="auto"/>
        <w:bottom w:val="none" w:sz="0" w:space="0" w:color="auto"/>
        <w:right w:val="none" w:sz="0" w:space="0" w:color="auto"/>
      </w:divBdr>
    </w:div>
    <w:div w:id="254823163">
      <w:bodyDiv w:val="1"/>
      <w:marLeft w:val="0"/>
      <w:marRight w:val="0"/>
      <w:marTop w:val="0"/>
      <w:marBottom w:val="0"/>
      <w:divBdr>
        <w:top w:val="none" w:sz="0" w:space="0" w:color="auto"/>
        <w:left w:val="none" w:sz="0" w:space="0" w:color="auto"/>
        <w:bottom w:val="none" w:sz="0" w:space="0" w:color="auto"/>
        <w:right w:val="none" w:sz="0" w:space="0" w:color="auto"/>
      </w:divBdr>
    </w:div>
    <w:div w:id="385567199">
      <w:bodyDiv w:val="1"/>
      <w:marLeft w:val="0"/>
      <w:marRight w:val="0"/>
      <w:marTop w:val="0"/>
      <w:marBottom w:val="0"/>
      <w:divBdr>
        <w:top w:val="none" w:sz="0" w:space="0" w:color="auto"/>
        <w:left w:val="none" w:sz="0" w:space="0" w:color="auto"/>
        <w:bottom w:val="none" w:sz="0" w:space="0" w:color="auto"/>
        <w:right w:val="none" w:sz="0" w:space="0" w:color="auto"/>
      </w:divBdr>
    </w:div>
    <w:div w:id="387456556">
      <w:bodyDiv w:val="1"/>
      <w:marLeft w:val="0"/>
      <w:marRight w:val="0"/>
      <w:marTop w:val="0"/>
      <w:marBottom w:val="0"/>
      <w:divBdr>
        <w:top w:val="none" w:sz="0" w:space="0" w:color="auto"/>
        <w:left w:val="none" w:sz="0" w:space="0" w:color="auto"/>
        <w:bottom w:val="none" w:sz="0" w:space="0" w:color="auto"/>
        <w:right w:val="none" w:sz="0" w:space="0" w:color="auto"/>
      </w:divBdr>
    </w:div>
    <w:div w:id="436752427">
      <w:bodyDiv w:val="1"/>
      <w:marLeft w:val="0"/>
      <w:marRight w:val="0"/>
      <w:marTop w:val="0"/>
      <w:marBottom w:val="0"/>
      <w:divBdr>
        <w:top w:val="none" w:sz="0" w:space="0" w:color="auto"/>
        <w:left w:val="none" w:sz="0" w:space="0" w:color="auto"/>
        <w:bottom w:val="none" w:sz="0" w:space="0" w:color="auto"/>
        <w:right w:val="none" w:sz="0" w:space="0" w:color="auto"/>
      </w:divBdr>
    </w:div>
    <w:div w:id="471367635">
      <w:bodyDiv w:val="1"/>
      <w:marLeft w:val="0"/>
      <w:marRight w:val="0"/>
      <w:marTop w:val="0"/>
      <w:marBottom w:val="0"/>
      <w:divBdr>
        <w:top w:val="none" w:sz="0" w:space="0" w:color="auto"/>
        <w:left w:val="none" w:sz="0" w:space="0" w:color="auto"/>
        <w:bottom w:val="none" w:sz="0" w:space="0" w:color="auto"/>
        <w:right w:val="none" w:sz="0" w:space="0" w:color="auto"/>
      </w:divBdr>
    </w:div>
    <w:div w:id="480466020">
      <w:bodyDiv w:val="1"/>
      <w:marLeft w:val="0"/>
      <w:marRight w:val="0"/>
      <w:marTop w:val="0"/>
      <w:marBottom w:val="0"/>
      <w:divBdr>
        <w:top w:val="none" w:sz="0" w:space="0" w:color="auto"/>
        <w:left w:val="none" w:sz="0" w:space="0" w:color="auto"/>
        <w:bottom w:val="none" w:sz="0" w:space="0" w:color="auto"/>
        <w:right w:val="none" w:sz="0" w:space="0" w:color="auto"/>
      </w:divBdr>
    </w:div>
    <w:div w:id="518081273">
      <w:bodyDiv w:val="1"/>
      <w:marLeft w:val="0"/>
      <w:marRight w:val="0"/>
      <w:marTop w:val="0"/>
      <w:marBottom w:val="0"/>
      <w:divBdr>
        <w:top w:val="none" w:sz="0" w:space="0" w:color="auto"/>
        <w:left w:val="none" w:sz="0" w:space="0" w:color="auto"/>
        <w:bottom w:val="none" w:sz="0" w:space="0" w:color="auto"/>
        <w:right w:val="none" w:sz="0" w:space="0" w:color="auto"/>
      </w:divBdr>
    </w:div>
    <w:div w:id="901721223">
      <w:bodyDiv w:val="1"/>
      <w:marLeft w:val="0"/>
      <w:marRight w:val="0"/>
      <w:marTop w:val="0"/>
      <w:marBottom w:val="0"/>
      <w:divBdr>
        <w:top w:val="none" w:sz="0" w:space="0" w:color="auto"/>
        <w:left w:val="none" w:sz="0" w:space="0" w:color="auto"/>
        <w:bottom w:val="none" w:sz="0" w:space="0" w:color="auto"/>
        <w:right w:val="none" w:sz="0" w:space="0" w:color="auto"/>
      </w:divBdr>
    </w:div>
    <w:div w:id="921328597">
      <w:bodyDiv w:val="1"/>
      <w:marLeft w:val="0"/>
      <w:marRight w:val="0"/>
      <w:marTop w:val="0"/>
      <w:marBottom w:val="0"/>
      <w:divBdr>
        <w:top w:val="none" w:sz="0" w:space="0" w:color="auto"/>
        <w:left w:val="none" w:sz="0" w:space="0" w:color="auto"/>
        <w:bottom w:val="none" w:sz="0" w:space="0" w:color="auto"/>
        <w:right w:val="none" w:sz="0" w:space="0" w:color="auto"/>
      </w:divBdr>
    </w:div>
    <w:div w:id="930815421">
      <w:bodyDiv w:val="1"/>
      <w:marLeft w:val="0"/>
      <w:marRight w:val="0"/>
      <w:marTop w:val="0"/>
      <w:marBottom w:val="0"/>
      <w:divBdr>
        <w:top w:val="none" w:sz="0" w:space="0" w:color="auto"/>
        <w:left w:val="none" w:sz="0" w:space="0" w:color="auto"/>
        <w:bottom w:val="none" w:sz="0" w:space="0" w:color="auto"/>
        <w:right w:val="none" w:sz="0" w:space="0" w:color="auto"/>
      </w:divBdr>
    </w:div>
    <w:div w:id="951285014">
      <w:bodyDiv w:val="1"/>
      <w:marLeft w:val="0"/>
      <w:marRight w:val="0"/>
      <w:marTop w:val="0"/>
      <w:marBottom w:val="0"/>
      <w:divBdr>
        <w:top w:val="none" w:sz="0" w:space="0" w:color="auto"/>
        <w:left w:val="none" w:sz="0" w:space="0" w:color="auto"/>
        <w:bottom w:val="none" w:sz="0" w:space="0" w:color="auto"/>
        <w:right w:val="none" w:sz="0" w:space="0" w:color="auto"/>
      </w:divBdr>
    </w:div>
    <w:div w:id="1004746562">
      <w:bodyDiv w:val="1"/>
      <w:marLeft w:val="0"/>
      <w:marRight w:val="0"/>
      <w:marTop w:val="0"/>
      <w:marBottom w:val="0"/>
      <w:divBdr>
        <w:top w:val="none" w:sz="0" w:space="0" w:color="auto"/>
        <w:left w:val="none" w:sz="0" w:space="0" w:color="auto"/>
        <w:bottom w:val="none" w:sz="0" w:space="0" w:color="auto"/>
        <w:right w:val="none" w:sz="0" w:space="0" w:color="auto"/>
      </w:divBdr>
    </w:div>
    <w:div w:id="1123422432">
      <w:bodyDiv w:val="1"/>
      <w:marLeft w:val="0"/>
      <w:marRight w:val="0"/>
      <w:marTop w:val="0"/>
      <w:marBottom w:val="0"/>
      <w:divBdr>
        <w:top w:val="none" w:sz="0" w:space="0" w:color="auto"/>
        <w:left w:val="none" w:sz="0" w:space="0" w:color="auto"/>
        <w:bottom w:val="none" w:sz="0" w:space="0" w:color="auto"/>
        <w:right w:val="none" w:sz="0" w:space="0" w:color="auto"/>
      </w:divBdr>
    </w:div>
    <w:div w:id="1125395044">
      <w:bodyDiv w:val="1"/>
      <w:marLeft w:val="0"/>
      <w:marRight w:val="0"/>
      <w:marTop w:val="0"/>
      <w:marBottom w:val="0"/>
      <w:divBdr>
        <w:top w:val="none" w:sz="0" w:space="0" w:color="auto"/>
        <w:left w:val="none" w:sz="0" w:space="0" w:color="auto"/>
        <w:bottom w:val="none" w:sz="0" w:space="0" w:color="auto"/>
        <w:right w:val="none" w:sz="0" w:space="0" w:color="auto"/>
      </w:divBdr>
    </w:div>
    <w:div w:id="1172452467">
      <w:bodyDiv w:val="1"/>
      <w:marLeft w:val="0"/>
      <w:marRight w:val="0"/>
      <w:marTop w:val="0"/>
      <w:marBottom w:val="0"/>
      <w:divBdr>
        <w:top w:val="none" w:sz="0" w:space="0" w:color="auto"/>
        <w:left w:val="none" w:sz="0" w:space="0" w:color="auto"/>
        <w:bottom w:val="none" w:sz="0" w:space="0" w:color="auto"/>
        <w:right w:val="none" w:sz="0" w:space="0" w:color="auto"/>
      </w:divBdr>
    </w:div>
    <w:div w:id="1196849579">
      <w:bodyDiv w:val="1"/>
      <w:marLeft w:val="0"/>
      <w:marRight w:val="0"/>
      <w:marTop w:val="0"/>
      <w:marBottom w:val="0"/>
      <w:divBdr>
        <w:top w:val="none" w:sz="0" w:space="0" w:color="auto"/>
        <w:left w:val="none" w:sz="0" w:space="0" w:color="auto"/>
        <w:bottom w:val="none" w:sz="0" w:space="0" w:color="auto"/>
        <w:right w:val="none" w:sz="0" w:space="0" w:color="auto"/>
      </w:divBdr>
      <w:divsChild>
        <w:div w:id="865363196">
          <w:marLeft w:val="0"/>
          <w:marRight w:val="0"/>
          <w:marTop w:val="0"/>
          <w:marBottom w:val="0"/>
          <w:divBdr>
            <w:top w:val="none" w:sz="0" w:space="0" w:color="auto"/>
            <w:left w:val="none" w:sz="0" w:space="0" w:color="auto"/>
            <w:bottom w:val="none" w:sz="0" w:space="0" w:color="auto"/>
            <w:right w:val="none" w:sz="0" w:space="0" w:color="auto"/>
          </w:divBdr>
          <w:divsChild>
            <w:div w:id="1644654654">
              <w:marLeft w:val="0"/>
              <w:marRight w:val="0"/>
              <w:marTop w:val="0"/>
              <w:marBottom w:val="0"/>
              <w:divBdr>
                <w:top w:val="none" w:sz="0" w:space="0" w:color="auto"/>
                <w:left w:val="none" w:sz="0" w:space="0" w:color="auto"/>
                <w:bottom w:val="none" w:sz="0" w:space="0" w:color="auto"/>
                <w:right w:val="none" w:sz="0" w:space="0" w:color="auto"/>
              </w:divBdr>
              <w:divsChild>
                <w:div w:id="2024935764">
                  <w:marLeft w:val="0"/>
                  <w:marRight w:val="0"/>
                  <w:marTop w:val="0"/>
                  <w:marBottom w:val="0"/>
                  <w:divBdr>
                    <w:top w:val="none" w:sz="0" w:space="0" w:color="auto"/>
                    <w:left w:val="none" w:sz="0" w:space="0" w:color="auto"/>
                    <w:bottom w:val="none" w:sz="0" w:space="0" w:color="auto"/>
                    <w:right w:val="none" w:sz="0" w:space="0" w:color="auto"/>
                  </w:divBdr>
                  <w:divsChild>
                    <w:div w:id="1945455971">
                      <w:marLeft w:val="0"/>
                      <w:marRight w:val="0"/>
                      <w:marTop w:val="0"/>
                      <w:marBottom w:val="0"/>
                      <w:divBdr>
                        <w:top w:val="none" w:sz="0" w:space="0" w:color="auto"/>
                        <w:left w:val="none" w:sz="0" w:space="0" w:color="auto"/>
                        <w:bottom w:val="none" w:sz="0" w:space="0" w:color="auto"/>
                        <w:right w:val="none" w:sz="0" w:space="0" w:color="auto"/>
                      </w:divBdr>
                      <w:divsChild>
                        <w:div w:id="915672211">
                          <w:marLeft w:val="0"/>
                          <w:marRight w:val="0"/>
                          <w:marTop w:val="0"/>
                          <w:marBottom w:val="0"/>
                          <w:divBdr>
                            <w:top w:val="none" w:sz="0" w:space="0" w:color="auto"/>
                            <w:left w:val="none" w:sz="0" w:space="0" w:color="auto"/>
                            <w:bottom w:val="none" w:sz="0" w:space="0" w:color="auto"/>
                            <w:right w:val="none" w:sz="0" w:space="0" w:color="auto"/>
                          </w:divBdr>
                          <w:divsChild>
                            <w:div w:id="309286703">
                              <w:marLeft w:val="0"/>
                              <w:marRight w:val="0"/>
                              <w:marTop w:val="0"/>
                              <w:marBottom w:val="0"/>
                              <w:divBdr>
                                <w:top w:val="none" w:sz="0" w:space="0" w:color="auto"/>
                                <w:left w:val="none" w:sz="0" w:space="0" w:color="auto"/>
                                <w:bottom w:val="none" w:sz="0" w:space="0" w:color="auto"/>
                                <w:right w:val="none" w:sz="0" w:space="0" w:color="auto"/>
                              </w:divBdr>
                              <w:divsChild>
                                <w:div w:id="1554926024">
                                  <w:marLeft w:val="0"/>
                                  <w:marRight w:val="0"/>
                                  <w:marTop w:val="0"/>
                                  <w:marBottom w:val="0"/>
                                  <w:divBdr>
                                    <w:top w:val="none" w:sz="0" w:space="0" w:color="auto"/>
                                    <w:left w:val="none" w:sz="0" w:space="0" w:color="auto"/>
                                    <w:bottom w:val="none" w:sz="0" w:space="0" w:color="auto"/>
                                    <w:right w:val="none" w:sz="0" w:space="0" w:color="auto"/>
                                  </w:divBdr>
                                  <w:divsChild>
                                    <w:div w:id="165753395">
                                      <w:marLeft w:val="0"/>
                                      <w:marRight w:val="0"/>
                                      <w:marTop w:val="0"/>
                                      <w:marBottom w:val="0"/>
                                      <w:divBdr>
                                        <w:top w:val="none" w:sz="0" w:space="0" w:color="auto"/>
                                        <w:left w:val="none" w:sz="0" w:space="0" w:color="auto"/>
                                        <w:bottom w:val="none" w:sz="0" w:space="0" w:color="auto"/>
                                        <w:right w:val="none" w:sz="0" w:space="0" w:color="auto"/>
                                      </w:divBdr>
                                      <w:divsChild>
                                        <w:div w:id="1141534044">
                                          <w:marLeft w:val="0"/>
                                          <w:marRight w:val="0"/>
                                          <w:marTop w:val="0"/>
                                          <w:marBottom w:val="0"/>
                                          <w:divBdr>
                                            <w:top w:val="none" w:sz="0" w:space="0" w:color="auto"/>
                                            <w:left w:val="none" w:sz="0" w:space="0" w:color="auto"/>
                                            <w:bottom w:val="none" w:sz="0" w:space="0" w:color="auto"/>
                                            <w:right w:val="none" w:sz="0" w:space="0" w:color="auto"/>
                                          </w:divBdr>
                                          <w:divsChild>
                                            <w:div w:id="1125848711">
                                              <w:marLeft w:val="0"/>
                                              <w:marRight w:val="0"/>
                                              <w:marTop w:val="0"/>
                                              <w:marBottom w:val="495"/>
                                              <w:divBdr>
                                                <w:top w:val="none" w:sz="0" w:space="0" w:color="auto"/>
                                                <w:left w:val="none" w:sz="0" w:space="0" w:color="auto"/>
                                                <w:bottom w:val="none" w:sz="0" w:space="0" w:color="auto"/>
                                                <w:right w:val="none" w:sz="0" w:space="0" w:color="auto"/>
                                              </w:divBdr>
                                              <w:divsChild>
                                                <w:div w:id="1053624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253246201">
      <w:bodyDiv w:val="1"/>
      <w:marLeft w:val="0"/>
      <w:marRight w:val="0"/>
      <w:marTop w:val="0"/>
      <w:marBottom w:val="0"/>
      <w:divBdr>
        <w:top w:val="none" w:sz="0" w:space="0" w:color="auto"/>
        <w:left w:val="none" w:sz="0" w:space="0" w:color="auto"/>
        <w:bottom w:val="none" w:sz="0" w:space="0" w:color="auto"/>
        <w:right w:val="none" w:sz="0" w:space="0" w:color="auto"/>
      </w:divBdr>
    </w:div>
    <w:div w:id="1254050524">
      <w:bodyDiv w:val="1"/>
      <w:marLeft w:val="0"/>
      <w:marRight w:val="0"/>
      <w:marTop w:val="0"/>
      <w:marBottom w:val="0"/>
      <w:divBdr>
        <w:top w:val="none" w:sz="0" w:space="0" w:color="auto"/>
        <w:left w:val="none" w:sz="0" w:space="0" w:color="auto"/>
        <w:bottom w:val="none" w:sz="0" w:space="0" w:color="auto"/>
        <w:right w:val="none" w:sz="0" w:space="0" w:color="auto"/>
      </w:divBdr>
    </w:div>
    <w:div w:id="1287738150">
      <w:bodyDiv w:val="1"/>
      <w:marLeft w:val="0"/>
      <w:marRight w:val="0"/>
      <w:marTop w:val="0"/>
      <w:marBottom w:val="0"/>
      <w:divBdr>
        <w:top w:val="none" w:sz="0" w:space="0" w:color="auto"/>
        <w:left w:val="none" w:sz="0" w:space="0" w:color="auto"/>
        <w:bottom w:val="none" w:sz="0" w:space="0" w:color="auto"/>
        <w:right w:val="none" w:sz="0" w:space="0" w:color="auto"/>
      </w:divBdr>
    </w:div>
    <w:div w:id="1307473373">
      <w:bodyDiv w:val="1"/>
      <w:marLeft w:val="0"/>
      <w:marRight w:val="0"/>
      <w:marTop w:val="0"/>
      <w:marBottom w:val="0"/>
      <w:divBdr>
        <w:top w:val="none" w:sz="0" w:space="0" w:color="auto"/>
        <w:left w:val="none" w:sz="0" w:space="0" w:color="auto"/>
        <w:bottom w:val="none" w:sz="0" w:space="0" w:color="auto"/>
        <w:right w:val="none" w:sz="0" w:space="0" w:color="auto"/>
      </w:divBdr>
    </w:div>
    <w:div w:id="1381437505">
      <w:bodyDiv w:val="1"/>
      <w:marLeft w:val="0"/>
      <w:marRight w:val="0"/>
      <w:marTop w:val="0"/>
      <w:marBottom w:val="0"/>
      <w:divBdr>
        <w:top w:val="none" w:sz="0" w:space="0" w:color="auto"/>
        <w:left w:val="none" w:sz="0" w:space="0" w:color="auto"/>
        <w:bottom w:val="none" w:sz="0" w:space="0" w:color="auto"/>
        <w:right w:val="none" w:sz="0" w:space="0" w:color="auto"/>
      </w:divBdr>
    </w:div>
    <w:div w:id="1476796931">
      <w:bodyDiv w:val="1"/>
      <w:marLeft w:val="0"/>
      <w:marRight w:val="0"/>
      <w:marTop w:val="0"/>
      <w:marBottom w:val="0"/>
      <w:divBdr>
        <w:top w:val="none" w:sz="0" w:space="0" w:color="auto"/>
        <w:left w:val="none" w:sz="0" w:space="0" w:color="auto"/>
        <w:bottom w:val="none" w:sz="0" w:space="0" w:color="auto"/>
        <w:right w:val="none" w:sz="0" w:space="0" w:color="auto"/>
      </w:divBdr>
      <w:divsChild>
        <w:div w:id="99877580">
          <w:marLeft w:val="0"/>
          <w:marRight w:val="0"/>
          <w:marTop w:val="0"/>
          <w:marBottom w:val="0"/>
          <w:divBdr>
            <w:top w:val="none" w:sz="0" w:space="0" w:color="auto"/>
            <w:left w:val="none" w:sz="0" w:space="0" w:color="auto"/>
            <w:bottom w:val="none" w:sz="0" w:space="0" w:color="auto"/>
            <w:right w:val="none" w:sz="0" w:space="0" w:color="auto"/>
          </w:divBdr>
        </w:div>
      </w:divsChild>
    </w:div>
    <w:div w:id="1531794007">
      <w:bodyDiv w:val="1"/>
      <w:marLeft w:val="0"/>
      <w:marRight w:val="0"/>
      <w:marTop w:val="0"/>
      <w:marBottom w:val="0"/>
      <w:divBdr>
        <w:top w:val="none" w:sz="0" w:space="0" w:color="auto"/>
        <w:left w:val="none" w:sz="0" w:space="0" w:color="auto"/>
        <w:bottom w:val="none" w:sz="0" w:space="0" w:color="auto"/>
        <w:right w:val="none" w:sz="0" w:space="0" w:color="auto"/>
      </w:divBdr>
    </w:div>
    <w:div w:id="1773627541">
      <w:bodyDiv w:val="1"/>
      <w:marLeft w:val="0"/>
      <w:marRight w:val="0"/>
      <w:marTop w:val="0"/>
      <w:marBottom w:val="0"/>
      <w:divBdr>
        <w:top w:val="none" w:sz="0" w:space="0" w:color="auto"/>
        <w:left w:val="none" w:sz="0" w:space="0" w:color="auto"/>
        <w:bottom w:val="none" w:sz="0" w:space="0" w:color="auto"/>
        <w:right w:val="none" w:sz="0" w:space="0" w:color="auto"/>
      </w:divBdr>
    </w:div>
    <w:div w:id="1902907964">
      <w:bodyDiv w:val="1"/>
      <w:marLeft w:val="0"/>
      <w:marRight w:val="0"/>
      <w:marTop w:val="0"/>
      <w:marBottom w:val="0"/>
      <w:divBdr>
        <w:top w:val="none" w:sz="0" w:space="0" w:color="auto"/>
        <w:left w:val="none" w:sz="0" w:space="0" w:color="auto"/>
        <w:bottom w:val="none" w:sz="0" w:space="0" w:color="auto"/>
        <w:right w:val="none" w:sz="0" w:space="0" w:color="auto"/>
      </w:divBdr>
    </w:div>
    <w:div w:id="1930262825">
      <w:bodyDiv w:val="1"/>
      <w:marLeft w:val="0"/>
      <w:marRight w:val="0"/>
      <w:marTop w:val="0"/>
      <w:marBottom w:val="0"/>
      <w:divBdr>
        <w:top w:val="none" w:sz="0" w:space="0" w:color="auto"/>
        <w:left w:val="none" w:sz="0" w:space="0" w:color="auto"/>
        <w:bottom w:val="none" w:sz="0" w:space="0" w:color="auto"/>
        <w:right w:val="none" w:sz="0" w:space="0" w:color="auto"/>
      </w:divBdr>
    </w:div>
    <w:div w:id="1935671322">
      <w:bodyDiv w:val="1"/>
      <w:marLeft w:val="0"/>
      <w:marRight w:val="0"/>
      <w:marTop w:val="0"/>
      <w:marBottom w:val="0"/>
      <w:divBdr>
        <w:top w:val="none" w:sz="0" w:space="0" w:color="auto"/>
        <w:left w:val="none" w:sz="0" w:space="0" w:color="auto"/>
        <w:bottom w:val="none" w:sz="0" w:space="0" w:color="auto"/>
        <w:right w:val="none" w:sz="0" w:space="0" w:color="auto"/>
      </w:divBdr>
    </w:div>
    <w:div w:id="1982997054">
      <w:bodyDiv w:val="1"/>
      <w:marLeft w:val="0"/>
      <w:marRight w:val="0"/>
      <w:marTop w:val="0"/>
      <w:marBottom w:val="0"/>
      <w:divBdr>
        <w:top w:val="none" w:sz="0" w:space="0" w:color="auto"/>
        <w:left w:val="none" w:sz="0" w:space="0" w:color="auto"/>
        <w:bottom w:val="none" w:sz="0" w:space="0" w:color="auto"/>
        <w:right w:val="none" w:sz="0" w:space="0" w:color="auto"/>
      </w:divBdr>
    </w:div>
    <w:div w:id="20805193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webSettings>
</file>

<file path=word/_rels/document.xml.rels><?xml version="1.0" encoding="UTF-8" standalone="yes"?>
<Relationships xmlns="http://schemas.openxmlformats.org/package/2006/relationships"><Relationship Id="rId26" Type="http://schemas.openxmlformats.org/officeDocument/2006/relationships/hyperlink" Target="http://www.ema.europa.eu/docs/en_GB/document_library/Template_or_form/2013/03/WC500139752.doc" TargetMode="External"/><Relationship Id="rId117" Type="http://schemas.openxmlformats.org/officeDocument/2006/relationships/image" Target="media/image75.jpeg"/><Relationship Id="rId21" Type="http://schemas.openxmlformats.org/officeDocument/2006/relationships/hyperlink" Target="http://www.ema.europa.eu/docs/en_GB/document_library/Template_or_form/2013/03/WC500139752.doc" TargetMode="External"/><Relationship Id="rId42" Type="http://schemas.openxmlformats.org/officeDocument/2006/relationships/image" Target="media/image6.png"/><Relationship Id="rId47" Type="http://schemas.openxmlformats.org/officeDocument/2006/relationships/image" Target="media/image11.png"/><Relationship Id="rId63" Type="http://schemas.openxmlformats.org/officeDocument/2006/relationships/image" Target="media/image27.jpeg"/><Relationship Id="rId68" Type="http://schemas.openxmlformats.org/officeDocument/2006/relationships/image" Target="media/image30.jpeg"/><Relationship Id="rId84" Type="http://schemas.openxmlformats.org/officeDocument/2006/relationships/image" Target="media/image46.png"/><Relationship Id="rId89" Type="http://schemas.openxmlformats.org/officeDocument/2006/relationships/hyperlink" Target="http://www.ema.europa.eu/" TargetMode="External"/><Relationship Id="rId112" Type="http://schemas.openxmlformats.org/officeDocument/2006/relationships/hyperlink" Target="http://www.ema.europa.eu/docs/en_GB/document_library/Template_or_form/2013/03/WC500139752.doc" TargetMode="External"/><Relationship Id="rId133" Type="http://schemas.openxmlformats.org/officeDocument/2006/relationships/image" Target="media/image91.jpeg"/><Relationship Id="rId138" Type="http://schemas.openxmlformats.org/officeDocument/2006/relationships/header" Target="header1.xml"/><Relationship Id="rId16" Type="http://schemas.openxmlformats.org/officeDocument/2006/relationships/image" Target="media/image2.wmf"/><Relationship Id="rId107" Type="http://schemas.openxmlformats.org/officeDocument/2006/relationships/image" Target="media/image67.jpeg"/><Relationship Id="rId11" Type="http://schemas.openxmlformats.org/officeDocument/2006/relationships/endnotes" Target="endnotes.xml"/><Relationship Id="rId32" Type="http://schemas.openxmlformats.org/officeDocument/2006/relationships/hyperlink" Target="http://www.ema.europa.eu/docs/en_GB/document_library/Template_or_form/2013/03/WC500139752.doc" TargetMode="External"/><Relationship Id="rId37" Type="http://schemas.openxmlformats.org/officeDocument/2006/relationships/hyperlink" Target="http://www.ema.europa.eu/" TargetMode="External"/><Relationship Id="rId53" Type="http://schemas.openxmlformats.org/officeDocument/2006/relationships/image" Target="media/image17.png"/><Relationship Id="rId58" Type="http://schemas.openxmlformats.org/officeDocument/2006/relationships/image" Target="media/image22.jpeg"/><Relationship Id="rId74" Type="http://schemas.openxmlformats.org/officeDocument/2006/relationships/image" Target="media/image36.emf"/><Relationship Id="rId79" Type="http://schemas.openxmlformats.org/officeDocument/2006/relationships/image" Target="media/image41.emf"/><Relationship Id="rId102" Type="http://schemas.openxmlformats.org/officeDocument/2006/relationships/image" Target="media/image62.jpeg"/><Relationship Id="rId123" Type="http://schemas.openxmlformats.org/officeDocument/2006/relationships/image" Target="media/image81.jpeg"/><Relationship Id="rId128" Type="http://schemas.openxmlformats.org/officeDocument/2006/relationships/image" Target="media/image86.jpeg"/><Relationship Id="rId5" Type="http://schemas.openxmlformats.org/officeDocument/2006/relationships/customXml" Target="../customXml/item5.xml"/><Relationship Id="rId90" Type="http://schemas.openxmlformats.org/officeDocument/2006/relationships/image" Target="media/image50.jpeg"/><Relationship Id="rId95" Type="http://schemas.openxmlformats.org/officeDocument/2006/relationships/image" Target="media/image55.jpeg"/><Relationship Id="rId22" Type="http://schemas.openxmlformats.org/officeDocument/2006/relationships/image" Target="media/image3.png"/><Relationship Id="rId27" Type="http://schemas.openxmlformats.org/officeDocument/2006/relationships/hyperlink" Target="http://www.ema.europa.eu/" TargetMode="External"/><Relationship Id="rId43" Type="http://schemas.openxmlformats.org/officeDocument/2006/relationships/image" Target="media/image7.png"/><Relationship Id="rId48" Type="http://schemas.openxmlformats.org/officeDocument/2006/relationships/image" Target="media/image12.png"/><Relationship Id="rId64" Type="http://schemas.openxmlformats.org/officeDocument/2006/relationships/image" Target="media/image28.jpeg"/><Relationship Id="rId69" Type="http://schemas.openxmlformats.org/officeDocument/2006/relationships/image" Target="media/image31.jpeg"/><Relationship Id="rId113" Type="http://schemas.openxmlformats.org/officeDocument/2006/relationships/hyperlink" Target="http://www.ema.europa.eu/" TargetMode="External"/><Relationship Id="rId118" Type="http://schemas.openxmlformats.org/officeDocument/2006/relationships/image" Target="media/image76.jpeg"/><Relationship Id="rId134" Type="http://schemas.openxmlformats.org/officeDocument/2006/relationships/image" Target="media/image92.jpeg"/><Relationship Id="rId139" Type="http://schemas.openxmlformats.org/officeDocument/2006/relationships/fontTable" Target="fontTable.xml"/><Relationship Id="rId8" Type="http://schemas.openxmlformats.org/officeDocument/2006/relationships/settings" Target="settings.xml"/><Relationship Id="rId51" Type="http://schemas.openxmlformats.org/officeDocument/2006/relationships/image" Target="media/image15.png"/><Relationship Id="rId72" Type="http://schemas.openxmlformats.org/officeDocument/2006/relationships/image" Target="media/image34.emf"/><Relationship Id="rId80" Type="http://schemas.openxmlformats.org/officeDocument/2006/relationships/image" Target="media/image42.emf"/><Relationship Id="rId85" Type="http://schemas.openxmlformats.org/officeDocument/2006/relationships/image" Target="media/image47.emf"/><Relationship Id="rId93" Type="http://schemas.openxmlformats.org/officeDocument/2006/relationships/image" Target="media/image53.jpeg"/><Relationship Id="rId98" Type="http://schemas.openxmlformats.org/officeDocument/2006/relationships/image" Target="media/image58.jpeg"/><Relationship Id="rId121" Type="http://schemas.openxmlformats.org/officeDocument/2006/relationships/image" Target="media/image79.jpeg"/><Relationship Id="rId3" Type="http://schemas.openxmlformats.org/officeDocument/2006/relationships/customXml" Target="../customXml/item3.xml"/><Relationship Id="rId12" Type="http://schemas.openxmlformats.org/officeDocument/2006/relationships/hyperlink" Target="http://www.ema.europa.eu/docs/en_GB/document_library/Template_or_form/2013/03/WC500139752.doc" TargetMode="External"/><Relationship Id="rId17" Type="http://schemas.openxmlformats.org/officeDocument/2006/relationships/oleObject" Target="embeddings/oleObject1.bin"/><Relationship Id="rId25" Type="http://schemas.openxmlformats.org/officeDocument/2006/relationships/hyperlink" Target="http://www.ema.europa.eu/" TargetMode="External"/><Relationship Id="rId33" Type="http://schemas.openxmlformats.org/officeDocument/2006/relationships/hyperlink" Target="http://www.ema.europa.eu/" TargetMode="External"/><Relationship Id="rId38" Type="http://schemas.openxmlformats.org/officeDocument/2006/relationships/hyperlink" Target="http://www.ema.europa.eu/docs/en_GB/document_library/Template_or_form/2013/03/WC500139752.doc" TargetMode="External"/><Relationship Id="rId46" Type="http://schemas.openxmlformats.org/officeDocument/2006/relationships/image" Target="media/image10.png"/><Relationship Id="rId59" Type="http://schemas.openxmlformats.org/officeDocument/2006/relationships/image" Target="media/image23.jpeg"/><Relationship Id="rId67" Type="http://schemas.openxmlformats.org/officeDocument/2006/relationships/image" Target="media/image29.png"/><Relationship Id="rId103" Type="http://schemas.openxmlformats.org/officeDocument/2006/relationships/image" Target="media/image63.jpeg"/><Relationship Id="rId108" Type="http://schemas.openxmlformats.org/officeDocument/2006/relationships/image" Target="media/image68.jpeg"/><Relationship Id="rId116" Type="http://schemas.openxmlformats.org/officeDocument/2006/relationships/image" Target="media/image74.jpeg"/><Relationship Id="rId124" Type="http://schemas.openxmlformats.org/officeDocument/2006/relationships/image" Target="media/image82.jpeg"/><Relationship Id="rId129" Type="http://schemas.openxmlformats.org/officeDocument/2006/relationships/image" Target="media/image87.jpeg"/><Relationship Id="rId137" Type="http://schemas.openxmlformats.org/officeDocument/2006/relationships/footer" Target="footer2.xml"/><Relationship Id="rId20" Type="http://schemas.openxmlformats.org/officeDocument/2006/relationships/hyperlink" Target="http://www.ema.europa.eu" TargetMode="External"/><Relationship Id="rId41" Type="http://schemas.openxmlformats.org/officeDocument/2006/relationships/image" Target="media/image5.png"/><Relationship Id="rId54" Type="http://schemas.openxmlformats.org/officeDocument/2006/relationships/image" Target="media/image18.jpeg"/><Relationship Id="rId62" Type="http://schemas.openxmlformats.org/officeDocument/2006/relationships/image" Target="media/image26.png"/><Relationship Id="rId70" Type="http://schemas.openxmlformats.org/officeDocument/2006/relationships/image" Target="media/image32.jpeg"/><Relationship Id="rId75" Type="http://schemas.openxmlformats.org/officeDocument/2006/relationships/image" Target="media/image37.emf"/><Relationship Id="rId83" Type="http://schemas.openxmlformats.org/officeDocument/2006/relationships/image" Target="media/image45.emf"/><Relationship Id="rId88" Type="http://schemas.openxmlformats.org/officeDocument/2006/relationships/hyperlink" Target="http://www.ema.europa.eu/docs/en_GB/document_library/Template_or_form/2013/03/WC500139752.doc" TargetMode="External"/><Relationship Id="rId91" Type="http://schemas.openxmlformats.org/officeDocument/2006/relationships/image" Target="media/image51.jpeg"/><Relationship Id="rId96" Type="http://schemas.openxmlformats.org/officeDocument/2006/relationships/image" Target="media/image56.jpeg"/><Relationship Id="rId111" Type="http://schemas.openxmlformats.org/officeDocument/2006/relationships/image" Target="media/image71.jpeg"/><Relationship Id="rId132" Type="http://schemas.openxmlformats.org/officeDocument/2006/relationships/image" Target="media/image90.jpeg"/><Relationship Id="rId14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hyperlink" Target="http://www.ema.europa.eu/docs/en_GB/document_library/Template_or_form/2013/03/WC500139752.doc" TargetMode="External"/><Relationship Id="rId23" Type="http://schemas.openxmlformats.org/officeDocument/2006/relationships/hyperlink" Target="http://www.ema.europa.eu" TargetMode="External"/><Relationship Id="rId28" Type="http://schemas.openxmlformats.org/officeDocument/2006/relationships/hyperlink" Target="http://www.ema.europa.eu/docs/en_GB/document_library/Template_or_form/2013/03/WC500139752.doc" TargetMode="External"/><Relationship Id="rId36" Type="http://schemas.openxmlformats.org/officeDocument/2006/relationships/hyperlink" Target="http://www.ema.europa.eu/docs/en_GB/document_library/Template_or_form/2013/03/WC500139752.doc" TargetMode="External"/><Relationship Id="rId49" Type="http://schemas.openxmlformats.org/officeDocument/2006/relationships/image" Target="media/image13.png"/><Relationship Id="rId57" Type="http://schemas.openxmlformats.org/officeDocument/2006/relationships/image" Target="media/image21.jpeg"/><Relationship Id="rId106" Type="http://schemas.openxmlformats.org/officeDocument/2006/relationships/image" Target="media/image66.jpeg"/><Relationship Id="rId114" Type="http://schemas.openxmlformats.org/officeDocument/2006/relationships/image" Target="media/image72.jpeg"/><Relationship Id="rId119" Type="http://schemas.openxmlformats.org/officeDocument/2006/relationships/image" Target="media/image77.jpeg"/><Relationship Id="rId127" Type="http://schemas.openxmlformats.org/officeDocument/2006/relationships/image" Target="media/image85.jpeg"/><Relationship Id="rId10" Type="http://schemas.openxmlformats.org/officeDocument/2006/relationships/footnotes" Target="footnotes.xml"/><Relationship Id="rId31" Type="http://schemas.openxmlformats.org/officeDocument/2006/relationships/hyperlink" Target="http://www.ema.europa.eu/" TargetMode="External"/><Relationship Id="rId44" Type="http://schemas.openxmlformats.org/officeDocument/2006/relationships/image" Target="media/image8.png"/><Relationship Id="rId52" Type="http://schemas.openxmlformats.org/officeDocument/2006/relationships/image" Target="media/image16.png"/><Relationship Id="rId60" Type="http://schemas.openxmlformats.org/officeDocument/2006/relationships/image" Target="media/image24.png"/><Relationship Id="rId65" Type="http://schemas.openxmlformats.org/officeDocument/2006/relationships/hyperlink" Target="http://www.ema.europa.eu/docs/en_GB/document_library/Template_or_form/2013/03/WC500139752.doc" TargetMode="External"/><Relationship Id="rId73" Type="http://schemas.openxmlformats.org/officeDocument/2006/relationships/image" Target="media/image35.emf"/><Relationship Id="rId78" Type="http://schemas.openxmlformats.org/officeDocument/2006/relationships/image" Target="media/image40.png"/><Relationship Id="rId81" Type="http://schemas.openxmlformats.org/officeDocument/2006/relationships/image" Target="media/image43.png"/><Relationship Id="rId86" Type="http://schemas.openxmlformats.org/officeDocument/2006/relationships/image" Target="media/image48.emf"/><Relationship Id="rId94" Type="http://schemas.openxmlformats.org/officeDocument/2006/relationships/image" Target="media/image54.jpeg"/><Relationship Id="rId99" Type="http://schemas.openxmlformats.org/officeDocument/2006/relationships/image" Target="media/image59.jpeg"/><Relationship Id="rId101" Type="http://schemas.openxmlformats.org/officeDocument/2006/relationships/image" Target="media/image61.jpeg"/><Relationship Id="rId122" Type="http://schemas.openxmlformats.org/officeDocument/2006/relationships/image" Target="media/image80.jpeg"/><Relationship Id="rId130" Type="http://schemas.openxmlformats.org/officeDocument/2006/relationships/image" Target="media/image88.jpeg"/><Relationship Id="rId135" Type="http://schemas.openxmlformats.org/officeDocument/2006/relationships/image" Target="media/image93.jpeg"/><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image" Target="media/image1.jpeg"/><Relationship Id="rId18" Type="http://schemas.openxmlformats.org/officeDocument/2006/relationships/hyperlink" Target="http://www.ema.europa.eu" TargetMode="External"/><Relationship Id="rId39" Type="http://schemas.openxmlformats.org/officeDocument/2006/relationships/hyperlink" Target="http://www.ema.europa.eu/" TargetMode="External"/><Relationship Id="rId109" Type="http://schemas.openxmlformats.org/officeDocument/2006/relationships/image" Target="media/image69.jpeg"/><Relationship Id="rId34" Type="http://schemas.openxmlformats.org/officeDocument/2006/relationships/hyperlink" Target="http://www.ema.europa.eu/docs/en_GB/document_library/Template_or_form/2013/03/WC500139752.doc" TargetMode="External"/><Relationship Id="rId50" Type="http://schemas.openxmlformats.org/officeDocument/2006/relationships/image" Target="media/image14.png"/><Relationship Id="rId55" Type="http://schemas.openxmlformats.org/officeDocument/2006/relationships/image" Target="media/image19.jpeg"/><Relationship Id="rId76" Type="http://schemas.openxmlformats.org/officeDocument/2006/relationships/image" Target="media/image38.emf"/><Relationship Id="rId97" Type="http://schemas.openxmlformats.org/officeDocument/2006/relationships/image" Target="media/image57.jpeg"/><Relationship Id="rId104" Type="http://schemas.openxmlformats.org/officeDocument/2006/relationships/image" Target="media/image64.jpeg"/><Relationship Id="rId120" Type="http://schemas.openxmlformats.org/officeDocument/2006/relationships/image" Target="media/image78.jpeg"/><Relationship Id="rId125" Type="http://schemas.openxmlformats.org/officeDocument/2006/relationships/image" Target="media/image83.jpeg"/><Relationship Id="rId7" Type="http://schemas.openxmlformats.org/officeDocument/2006/relationships/styles" Target="styles.xml"/><Relationship Id="rId71" Type="http://schemas.openxmlformats.org/officeDocument/2006/relationships/image" Target="media/image33.jpeg"/><Relationship Id="rId92" Type="http://schemas.openxmlformats.org/officeDocument/2006/relationships/image" Target="media/image52.png"/><Relationship Id="rId2" Type="http://schemas.openxmlformats.org/officeDocument/2006/relationships/customXml" Target="../customXml/item2.xml"/><Relationship Id="rId29" Type="http://schemas.openxmlformats.org/officeDocument/2006/relationships/hyperlink" Target="http://www.ema.europa.eu/" TargetMode="External"/><Relationship Id="rId24" Type="http://schemas.openxmlformats.org/officeDocument/2006/relationships/hyperlink" Target="http://www.ema.europa.eu/docs/en_GB/document_library/Template_or_form/2013/03/WC500139752.doc" TargetMode="External"/><Relationship Id="rId40" Type="http://schemas.openxmlformats.org/officeDocument/2006/relationships/image" Target="media/image4.png"/><Relationship Id="rId45" Type="http://schemas.openxmlformats.org/officeDocument/2006/relationships/image" Target="media/image9.png"/><Relationship Id="rId66" Type="http://schemas.openxmlformats.org/officeDocument/2006/relationships/hyperlink" Target="http://www.ema.europa.eu/" TargetMode="External"/><Relationship Id="rId87" Type="http://schemas.openxmlformats.org/officeDocument/2006/relationships/image" Target="media/image49.emf"/><Relationship Id="rId110" Type="http://schemas.openxmlformats.org/officeDocument/2006/relationships/image" Target="media/image70.jpeg"/><Relationship Id="rId115" Type="http://schemas.openxmlformats.org/officeDocument/2006/relationships/image" Target="media/image73.jpeg"/><Relationship Id="rId131" Type="http://schemas.openxmlformats.org/officeDocument/2006/relationships/image" Target="media/image89.jpeg"/><Relationship Id="rId136" Type="http://schemas.openxmlformats.org/officeDocument/2006/relationships/footer" Target="footer1.xml"/><Relationship Id="rId61" Type="http://schemas.openxmlformats.org/officeDocument/2006/relationships/image" Target="media/image25.jpeg"/><Relationship Id="rId82" Type="http://schemas.openxmlformats.org/officeDocument/2006/relationships/image" Target="media/image44.jpeg"/><Relationship Id="rId19" Type="http://schemas.openxmlformats.org/officeDocument/2006/relationships/hyperlink" Target="http://www.ema.europa.eu/docs/en_GB/document_library/Template_or_form/2013/03/WC500139752.doc" TargetMode="External"/><Relationship Id="rId14" Type="http://schemas.openxmlformats.org/officeDocument/2006/relationships/hyperlink" Target="http://www.ema.europa.eu" TargetMode="External"/><Relationship Id="rId30" Type="http://schemas.openxmlformats.org/officeDocument/2006/relationships/hyperlink" Target="http://www.ema.europa.eu/docs/en_GB/document_library/Template_or_form/2013/03/WC500139752.doc" TargetMode="External"/><Relationship Id="rId35" Type="http://schemas.openxmlformats.org/officeDocument/2006/relationships/hyperlink" Target="http://www.ema.europa.eu/" TargetMode="External"/><Relationship Id="rId56" Type="http://schemas.openxmlformats.org/officeDocument/2006/relationships/image" Target="media/image20.jpeg"/><Relationship Id="rId77" Type="http://schemas.openxmlformats.org/officeDocument/2006/relationships/image" Target="media/image39.emf"/><Relationship Id="rId100" Type="http://schemas.openxmlformats.org/officeDocument/2006/relationships/image" Target="media/image60.jpeg"/><Relationship Id="rId105" Type="http://schemas.openxmlformats.org/officeDocument/2006/relationships/image" Target="media/image65.png"/><Relationship Id="rId126" Type="http://schemas.openxmlformats.org/officeDocument/2006/relationships/image" Target="media/image8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726F91DD1AE57B44B1BCEB7F1056F5D0" ma:contentTypeVersion="6" ma:contentTypeDescription="Create a new document." ma:contentTypeScope="" ma:versionID="80d1dd17cb0c17b7740334051d5d16b2">
  <xsd:schema xmlns:xsd="http://www.w3.org/2001/XMLSchema" xmlns:xs="http://www.w3.org/2001/XMLSchema" xmlns:p="http://schemas.microsoft.com/office/2006/metadata/properties" xmlns:ns2="a6a35199-84b7-4ca5-aa1c-39e9ca4c46ff" xmlns:ns3="0ac2e3cc-46bd-4320-b2ac-d7f7d167e1a9" targetNamespace="http://schemas.microsoft.com/office/2006/metadata/properties" ma:root="true" ma:fieldsID="c170dc105f61f60cf84b7b3e6d807e4f" ns2:_="" ns3:_="">
    <xsd:import namespace="a6a35199-84b7-4ca5-aa1c-39e9ca4c46ff"/>
    <xsd:import namespace="0ac2e3cc-46bd-4320-b2ac-d7f7d167e1a9"/>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6a35199-84b7-4ca5-aa1c-39e9ca4c46f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0ac2e3cc-46bd-4320-b2ac-d7f7d167e1a9"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LongProperties xmlns="http://schemas.microsoft.com/office/2006/metadata/longProperti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5.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4789868-52A8-496C-BCDC-F159400FF34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6a35199-84b7-4ca5-aa1c-39e9ca4c46ff"/>
    <ds:schemaRef ds:uri="0ac2e3cc-46bd-4320-b2ac-d7f7d167e1a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20F06B32-8227-47DF-AECA-F408A626BD86}">
  <ds:schemaRefs>
    <ds:schemaRef ds:uri="http://schemas.microsoft.com/sharepoint/v3/contenttype/forms"/>
  </ds:schemaRefs>
</ds:datastoreItem>
</file>

<file path=customXml/itemProps3.xml><?xml version="1.0" encoding="utf-8"?>
<ds:datastoreItem xmlns:ds="http://schemas.openxmlformats.org/officeDocument/2006/customXml" ds:itemID="{DA776FF3-93D8-4562-9429-E97F32007DE4}">
  <ds:schemaRefs>
    <ds:schemaRef ds:uri="http://schemas.microsoft.com/office/2006/metadata/longProperties"/>
  </ds:schemaRefs>
</ds:datastoreItem>
</file>

<file path=customXml/itemProps4.xml><?xml version="1.0" encoding="utf-8"?>
<ds:datastoreItem xmlns:ds="http://schemas.openxmlformats.org/officeDocument/2006/customXml" ds:itemID="{2943AEEA-6BBC-4F87-B33C-D12FFD8F73D2}">
  <ds:schemaRefs>
    <ds:schemaRef ds:uri="http://schemas.microsoft.com/office/2006/metadata/properties"/>
    <ds:schemaRef ds:uri="http://schemas.microsoft.com/office/infopath/2007/PartnerControls"/>
  </ds:schemaRefs>
</ds:datastoreItem>
</file>

<file path=customXml/itemProps5.xml><?xml version="1.0" encoding="utf-8"?>
<ds:datastoreItem xmlns:ds="http://schemas.openxmlformats.org/officeDocument/2006/customXml" ds:itemID="{35EB9B72-3BC0-4A56-9BAC-4AB2178611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Pages>
  <Words>69294</Words>
  <Characters>394977</Characters>
  <Application>Microsoft Office Word</Application>
  <DocSecurity>0</DocSecurity>
  <Lines>3291</Lines>
  <Paragraphs>926</Paragraphs>
  <ScaleCrop>false</ScaleCrop>
  <HeadingPairs>
    <vt:vector size="2" baseType="variant">
      <vt:variant>
        <vt:lpstr>Title</vt:lpstr>
      </vt:variant>
      <vt:variant>
        <vt:i4>1</vt:i4>
      </vt:variant>
    </vt:vector>
  </HeadingPairs>
  <TitlesOfParts>
    <vt:vector size="1" baseType="lpstr">
      <vt:lpstr>Humalog, INN-insulin lispro</vt:lpstr>
    </vt:vector>
  </TitlesOfParts>
  <Company>Eli Lilly and Company</Company>
  <LinksUpToDate>false</LinksUpToDate>
  <CharactersWithSpaces>463345</CharactersWithSpaces>
  <SharedDoc>false</SharedDoc>
  <HLinks>
    <vt:vector size="180" baseType="variant">
      <vt:variant>
        <vt:i4>1245197</vt:i4>
      </vt:variant>
      <vt:variant>
        <vt:i4>144</vt:i4>
      </vt:variant>
      <vt:variant>
        <vt:i4>0</vt:i4>
      </vt:variant>
      <vt:variant>
        <vt:i4>5</vt:i4>
      </vt:variant>
      <vt:variant>
        <vt:lpwstr>http://www.ema.europa.eu/</vt:lpwstr>
      </vt:variant>
      <vt:variant>
        <vt:lpwstr/>
      </vt:variant>
      <vt:variant>
        <vt:i4>2359399</vt:i4>
      </vt:variant>
      <vt:variant>
        <vt:i4>141</vt:i4>
      </vt:variant>
      <vt:variant>
        <vt:i4>0</vt:i4>
      </vt:variant>
      <vt:variant>
        <vt:i4>5</vt:i4>
      </vt:variant>
      <vt:variant>
        <vt:lpwstr>http://www.ema.europa.eu/docs/en_GB/document_library/Template_or_form/2013/03/WC500139752.doc</vt:lpwstr>
      </vt:variant>
      <vt:variant>
        <vt:lpwstr/>
      </vt:variant>
      <vt:variant>
        <vt:i4>1245197</vt:i4>
      </vt:variant>
      <vt:variant>
        <vt:i4>138</vt:i4>
      </vt:variant>
      <vt:variant>
        <vt:i4>0</vt:i4>
      </vt:variant>
      <vt:variant>
        <vt:i4>5</vt:i4>
      </vt:variant>
      <vt:variant>
        <vt:lpwstr>http://www.ema.europa.eu/</vt:lpwstr>
      </vt:variant>
      <vt:variant>
        <vt:lpwstr/>
      </vt:variant>
      <vt:variant>
        <vt:i4>2359399</vt:i4>
      </vt:variant>
      <vt:variant>
        <vt:i4>135</vt:i4>
      </vt:variant>
      <vt:variant>
        <vt:i4>0</vt:i4>
      </vt:variant>
      <vt:variant>
        <vt:i4>5</vt:i4>
      </vt:variant>
      <vt:variant>
        <vt:lpwstr>http://www.ema.europa.eu/docs/en_GB/document_library/Template_or_form/2013/03/WC500139752.doc</vt:lpwstr>
      </vt:variant>
      <vt:variant>
        <vt:lpwstr/>
      </vt:variant>
      <vt:variant>
        <vt:i4>1245197</vt:i4>
      </vt:variant>
      <vt:variant>
        <vt:i4>126</vt:i4>
      </vt:variant>
      <vt:variant>
        <vt:i4>0</vt:i4>
      </vt:variant>
      <vt:variant>
        <vt:i4>5</vt:i4>
      </vt:variant>
      <vt:variant>
        <vt:lpwstr>http://www.ema.europa.eu/</vt:lpwstr>
      </vt:variant>
      <vt:variant>
        <vt:lpwstr/>
      </vt:variant>
      <vt:variant>
        <vt:i4>2359399</vt:i4>
      </vt:variant>
      <vt:variant>
        <vt:i4>123</vt:i4>
      </vt:variant>
      <vt:variant>
        <vt:i4>0</vt:i4>
      </vt:variant>
      <vt:variant>
        <vt:i4>5</vt:i4>
      </vt:variant>
      <vt:variant>
        <vt:lpwstr>http://www.ema.europa.eu/docs/en_GB/document_library/Template_or_form/2013/03/WC500139752.doc</vt:lpwstr>
      </vt:variant>
      <vt:variant>
        <vt:lpwstr/>
      </vt:variant>
      <vt:variant>
        <vt:i4>1245197</vt:i4>
      </vt:variant>
      <vt:variant>
        <vt:i4>87</vt:i4>
      </vt:variant>
      <vt:variant>
        <vt:i4>0</vt:i4>
      </vt:variant>
      <vt:variant>
        <vt:i4>5</vt:i4>
      </vt:variant>
      <vt:variant>
        <vt:lpwstr>http://www.ema.europa.eu/</vt:lpwstr>
      </vt:variant>
      <vt:variant>
        <vt:lpwstr/>
      </vt:variant>
      <vt:variant>
        <vt:i4>2359399</vt:i4>
      </vt:variant>
      <vt:variant>
        <vt:i4>84</vt:i4>
      </vt:variant>
      <vt:variant>
        <vt:i4>0</vt:i4>
      </vt:variant>
      <vt:variant>
        <vt:i4>5</vt:i4>
      </vt:variant>
      <vt:variant>
        <vt:lpwstr>http://www.ema.europa.eu/docs/en_GB/document_library/Template_or_form/2013/03/WC500139752.doc</vt:lpwstr>
      </vt:variant>
      <vt:variant>
        <vt:lpwstr/>
      </vt:variant>
      <vt:variant>
        <vt:i4>1245197</vt:i4>
      </vt:variant>
      <vt:variant>
        <vt:i4>78</vt:i4>
      </vt:variant>
      <vt:variant>
        <vt:i4>0</vt:i4>
      </vt:variant>
      <vt:variant>
        <vt:i4>5</vt:i4>
      </vt:variant>
      <vt:variant>
        <vt:lpwstr>http://www.ema.europa.eu/</vt:lpwstr>
      </vt:variant>
      <vt:variant>
        <vt:lpwstr/>
      </vt:variant>
      <vt:variant>
        <vt:i4>2359399</vt:i4>
      </vt:variant>
      <vt:variant>
        <vt:i4>75</vt:i4>
      </vt:variant>
      <vt:variant>
        <vt:i4>0</vt:i4>
      </vt:variant>
      <vt:variant>
        <vt:i4>5</vt:i4>
      </vt:variant>
      <vt:variant>
        <vt:lpwstr>http://www.ema.europa.eu/docs/en_GB/document_library/Template_or_form/2013/03/WC500139752.doc</vt:lpwstr>
      </vt:variant>
      <vt:variant>
        <vt:lpwstr/>
      </vt:variant>
      <vt:variant>
        <vt:i4>1245197</vt:i4>
      </vt:variant>
      <vt:variant>
        <vt:i4>69</vt:i4>
      </vt:variant>
      <vt:variant>
        <vt:i4>0</vt:i4>
      </vt:variant>
      <vt:variant>
        <vt:i4>5</vt:i4>
      </vt:variant>
      <vt:variant>
        <vt:lpwstr>http://www.ema.europa.eu/</vt:lpwstr>
      </vt:variant>
      <vt:variant>
        <vt:lpwstr/>
      </vt:variant>
      <vt:variant>
        <vt:i4>2359399</vt:i4>
      </vt:variant>
      <vt:variant>
        <vt:i4>66</vt:i4>
      </vt:variant>
      <vt:variant>
        <vt:i4>0</vt:i4>
      </vt:variant>
      <vt:variant>
        <vt:i4>5</vt:i4>
      </vt:variant>
      <vt:variant>
        <vt:lpwstr>http://www.ema.europa.eu/docs/en_GB/document_library/Template_or_form/2013/03/WC500139752.doc</vt:lpwstr>
      </vt:variant>
      <vt:variant>
        <vt:lpwstr/>
      </vt:variant>
      <vt:variant>
        <vt:i4>1245197</vt:i4>
      </vt:variant>
      <vt:variant>
        <vt:i4>63</vt:i4>
      </vt:variant>
      <vt:variant>
        <vt:i4>0</vt:i4>
      </vt:variant>
      <vt:variant>
        <vt:i4>5</vt:i4>
      </vt:variant>
      <vt:variant>
        <vt:lpwstr>http://www.ema.europa.eu/</vt:lpwstr>
      </vt:variant>
      <vt:variant>
        <vt:lpwstr/>
      </vt:variant>
      <vt:variant>
        <vt:i4>2359399</vt:i4>
      </vt:variant>
      <vt:variant>
        <vt:i4>60</vt:i4>
      </vt:variant>
      <vt:variant>
        <vt:i4>0</vt:i4>
      </vt:variant>
      <vt:variant>
        <vt:i4>5</vt:i4>
      </vt:variant>
      <vt:variant>
        <vt:lpwstr>http://www.ema.europa.eu/docs/en_GB/document_library/Template_or_form/2013/03/WC500139752.doc</vt:lpwstr>
      </vt:variant>
      <vt:variant>
        <vt:lpwstr/>
      </vt:variant>
      <vt:variant>
        <vt:i4>1245197</vt:i4>
      </vt:variant>
      <vt:variant>
        <vt:i4>57</vt:i4>
      </vt:variant>
      <vt:variant>
        <vt:i4>0</vt:i4>
      </vt:variant>
      <vt:variant>
        <vt:i4>5</vt:i4>
      </vt:variant>
      <vt:variant>
        <vt:lpwstr>http://www.ema.europa.eu/</vt:lpwstr>
      </vt:variant>
      <vt:variant>
        <vt:lpwstr/>
      </vt:variant>
      <vt:variant>
        <vt:i4>2359399</vt:i4>
      </vt:variant>
      <vt:variant>
        <vt:i4>54</vt:i4>
      </vt:variant>
      <vt:variant>
        <vt:i4>0</vt:i4>
      </vt:variant>
      <vt:variant>
        <vt:i4>5</vt:i4>
      </vt:variant>
      <vt:variant>
        <vt:lpwstr>http://www.ema.europa.eu/docs/en_GB/document_library/Template_or_form/2013/03/WC500139752.doc</vt:lpwstr>
      </vt:variant>
      <vt:variant>
        <vt:lpwstr/>
      </vt:variant>
      <vt:variant>
        <vt:i4>1245197</vt:i4>
      </vt:variant>
      <vt:variant>
        <vt:i4>51</vt:i4>
      </vt:variant>
      <vt:variant>
        <vt:i4>0</vt:i4>
      </vt:variant>
      <vt:variant>
        <vt:i4>5</vt:i4>
      </vt:variant>
      <vt:variant>
        <vt:lpwstr>http://www.ema.europa.eu/</vt:lpwstr>
      </vt:variant>
      <vt:variant>
        <vt:lpwstr/>
      </vt:variant>
      <vt:variant>
        <vt:i4>2359399</vt:i4>
      </vt:variant>
      <vt:variant>
        <vt:i4>48</vt:i4>
      </vt:variant>
      <vt:variant>
        <vt:i4>0</vt:i4>
      </vt:variant>
      <vt:variant>
        <vt:i4>5</vt:i4>
      </vt:variant>
      <vt:variant>
        <vt:lpwstr>http://www.ema.europa.eu/docs/en_GB/document_library/Template_or_form/2013/03/WC500139752.doc</vt:lpwstr>
      </vt:variant>
      <vt:variant>
        <vt:lpwstr/>
      </vt:variant>
      <vt:variant>
        <vt:i4>1245197</vt:i4>
      </vt:variant>
      <vt:variant>
        <vt:i4>45</vt:i4>
      </vt:variant>
      <vt:variant>
        <vt:i4>0</vt:i4>
      </vt:variant>
      <vt:variant>
        <vt:i4>5</vt:i4>
      </vt:variant>
      <vt:variant>
        <vt:lpwstr>http://www.ema.europa.eu/</vt:lpwstr>
      </vt:variant>
      <vt:variant>
        <vt:lpwstr/>
      </vt:variant>
      <vt:variant>
        <vt:i4>2359399</vt:i4>
      </vt:variant>
      <vt:variant>
        <vt:i4>42</vt:i4>
      </vt:variant>
      <vt:variant>
        <vt:i4>0</vt:i4>
      </vt:variant>
      <vt:variant>
        <vt:i4>5</vt:i4>
      </vt:variant>
      <vt:variant>
        <vt:lpwstr>http://www.ema.europa.eu/docs/en_GB/document_library/Template_or_form/2013/03/WC500139752.doc</vt:lpwstr>
      </vt:variant>
      <vt:variant>
        <vt:lpwstr/>
      </vt:variant>
      <vt:variant>
        <vt:i4>1245197</vt:i4>
      </vt:variant>
      <vt:variant>
        <vt:i4>39</vt:i4>
      </vt:variant>
      <vt:variant>
        <vt:i4>0</vt:i4>
      </vt:variant>
      <vt:variant>
        <vt:i4>5</vt:i4>
      </vt:variant>
      <vt:variant>
        <vt:lpwstr>http://www.ema.europa.eu/</vt:lpwstr>
      </vt:variant>
      <vt:variant>
        <vt:lpwstr/>
      </vt:variant>
      <vt:variant>
        <vt:i4>2359399</vt:i4>
      </vt:variant>
      <vt:variant>
        <vt:i4>36</vt:i4>
      </vt:variant>
      <vt:variant>
        <vt:i4>0</vt:i4>
      </vt:variant>
      <vt:variant>
        <vt:i4>5</vt:i4>
      </vt:variant>
      <vt:variant>
        <vt:lpwstr>http://www.ema.europa.eu/docs/en_GB/document_library/Template_or_form/2013/03/WC500139752.doc</vt:lpwstr>
      </vt:variant>
      <vt:variant>
        <vt:lpwstr/>
      </vt:variant>
      <vt:variant>
        <vt:i4>1245197</vt:i4>
      </vt:variant>
      <vt:variant>
        <vt:i4>33</vt:i4>
      </vt:variant>
      <vt:variant>
        <vt:i4>0</vt:i4>
      </vt:variant>
      <vt:variant>
        <vt:i4>5</vt:i4>
      </vt:variant>
      <vt:variant>
        <vt:lpwstr>http://www.ema.europa.eu/</vt:lpwstr>
      </vt:variant>
      <vt:variant>
        <vt:lpwstr/>
      </vt:variant>
      <vt:variant>
        <vt:i4>2359399</vt:i4>
      </vt:variant>
      <vt:variant>
        <vt:i4>24</vt:i4>
      </vt:variant>
      <vt:variant>
        <vt:i4>0</vt:i4>
      </vt:variant>
      <vt:variant>
        <vt:i4>5</vt:i4>
      </vt:variant>
      <vt:variant>
        <vt:lpwstr>http://www.ema.europa.eu/docs/en_GB/document_library/Template_or_form/2013/03/WC500139752.doc</vt:lpwstr>
      </vt:variant>
      <vt:variant>
        <vt:lpwstr/>
      </vt:variant>
      <vt:variant>
        <vt:i4>1245197</vt:i4>
      </vt:variant>
      <vt:variant>
        <vt:i4>21</vt:i4>
      </vt:variant>
      <vt:variant>
        <vt:i4>0</vt:i4>
      </vt:variant>
      <vt:variant>
        <vt:i4>5</vt:i4>
      </vt:variant>
      <vt:variant>
        <vt:lpwstr>http://www.ema.europa.eu/</vt:lpwstr>
      </vt:variant>
      <vt:variant>
        <vt:lpwstr/>
      </vt:variant>
      <vt:variant>
        <vt:i4>2359399</vt:i4>
      </vt:variant>
      <vt:variant>
        <vt:i4>12</vt:i4>
      </vt:variant>
      <vt:variant>
        <vt:i4>0</vt:i4>
      </vt:variant>
      <vt:variant>
        <vt:i4>5</vt:i4>
      </vt:variant>
      <vt:variant>
        <vt:lpwstr>http://www.ema.europa.eu/docs/en_GB/document_library/Template_or_form/2013/03/WC500139752.doc</vt:lpwstr>
      </vt:variant>
      <vt:variant>
        <vt:lpwstr/>
      </vt:variant>
      <vt:variant>
        <vt:i4>1245197</vt:i4>
      </vt:variant>
      <vt:variant>
        <vt:i4>9</vt:i4>
      </vt:variant>
      <vt:variant>
        <vt:i4>0</vt:i4>
      </vt:variant>
      <vt:variant>
        <vt:i4>5</vt:i4>
      </vt:variant>
      <vt:variant>
        <vt:lpwstr>http://www.ema.europa.eu/</vt:lpwstr>
      </vt:variant>
      <vt:variant>
        <vt:lpwstr/>
      </vt:variant>
      <vt:variant>
        <vt:i4>2359399</vt:i4>
      </vt:variant>
      <vt:variant>
        <vt:i4>6</vt:i4>
      </vt:variant>
      <vt:variant>
        <vt:i4>0</vt:i4>
      </vt:variant>
      <vt:variant>
        <vt:i4>5</vt:i4>
      </vt:variant>
      <vt:variant>
        <vt:lpwstr>http://www.ema.europa.eu/docs/en_GB/document_library/Template_or_form/2013/03/WC500139752.doc</vt:lpwstr>
      </vt:variant>
      <vt:variant>
        <vt:lpwstr/>
      </vt:variant>
      <vt:variant>
        <vt:i4>1245197</vt:i4>
      </vt:variant>
      <vt:variant>
        <vt:i4>3</vt:i4>
      </vt:variant>
      <vt:variant>
        <vt:i4>0</vt:i4>
      </vt:variant>
      <vt:variant>
        <vt:i4>5</vt:i4>
      </vt:variant>
      <vt:variant>
        <vt:lpwstr>http://www.ema.europa.eu/</vt:lpwstr>
      </vt:variant>
      <vt:variant>
        <vt:lpwstr/>
      </vt:variant>
      <vt:variant>
        <vt:i4>2359399</vt:i4>
      </vt:variant>
      <vt:variant>
        <vt:i4>0</vt:i4>
      </vt:variant>
      <vt:variant>
        <vt:i4>0</vt:i4>
      </vt:variant>
      <vt:variant>
        <vt:i4>5</vt:i4>
      </vt:variant>
      <vt:variant>
        <vt:lpwstr>http://www.ema.europa.eu/docs/en_GB/document_library/Template_or_form/2013/03/WC500139752.doc</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Humalog, INN-insulin lispro</dc:title>
  <dc:subject>EPAR</dc:subject>
  <dc:creator>CHMP</dc:creator>
  <cp:keywords>Humalog, INN-insulin lispro</cp:keywords>
  <cp:lastModifiedBy>Voutsas Achilleas</cp:lastModifiedBy>
  <cp:revision>2</cp:revision>
  <cp:lastPrinted>2013-11-21T13:45:00Z</cp:lastPrinted>
  <dcterms:created xsi:type="dcterms:W3CDTF">2021-06-03T23:46:00Z</dcterms:created>
  <dcterms:modified xsi:type="dcterms:W3CDTF">2021-06-03T23:46:00Z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M_Status">
    <vt:lpwstr/>
  </property>
  <property fmtid="{D5CDD505-2E9C-101B-9397-08002B2CF9AE}" pid="3" name="DM_Authors">
    <vt:lpwstr/>
  </property>
  <property fmtid="{D5CDD505-2E9C-101B-9397-08002B2CF9AE}" pid="4" name="DM_Keywords">
    <vt:lpwstr/>
  </property>
  <property fmtid="{D5CDD505-2E9C-101B-9397-08002B2CF9AE}" pid="5" name="DM_Subject">
    <vt:lpwstr>Product Information-EMEA/90028/2007</vt:lpwstr>
  </property>
  <property fmtid="{D5CDD505-2E9C-101B-9397-08002B2CF9AE}" pid="6" name="DM_Title">
    <vt:lpwstr/>
  </property>
  <property fmtid="{D5CDD505-2E9C-101B-9397-08002B2CF9AE}" pid="7" name="DM_Language">
    <vt:lpwstr/>
  </property>
  <property fmtid="{D5CDD505-2E9C-101B-9397-08002B2CF9AE}" pid="8" name="DM_Name">
    <vt:lpwstr>Humalog-H-088-II-67-PI-bg</vt:lpwstr>
  </property>
  <property fmtid="{D5CDD505-2E9C-101B-9397-08002B2CF9AE}" pid="9" name="DM_Owner">
    <vt:lpwstr>Dinar Svetlana</vt:lpwstr>
  </property>
  <property fmtid="{D5CDD505-2E9C-101B-9397-08002B2CF9AE}" pid="10" name="DM_Creation_Date">
    <vt:lpwstr>26/02/2007 13:57:06</vt:lpwstr>
  </property>
  <property fmtid="{D5CDD505-2E9C-101B-9397-08002B2CF9AE}" pid="11" name="DM_Creator_Name">
    <vt:lpwstr>Dinar Svetlana</vt:lpwstr>
  </property>
  <property fmtid="{D5CDD505-2E9C-101B-9397-08002B2CF9AE}" pid="12" name="DM_Modifer_Name">
    <vt:lpwstr>Dinar Svetlana</vt:lpwstr>
  </property>
  <property fmtid="{D5CDD505-2E9C-101B-9397-08002B2CF9AE}" pid="13" name="DM_Modified_Date">
    <vt:lpwstr>26/02/2007 13:57:17</vt:lpwstr>
  </property>
  <property fmtid="{D5CDD505-2E9C-101B-9397-08002B2CF9AE}" pid="14" name="DM_Type">
    <vt:lpwstr>emea_product_document</vt:lpwstr>
  </property>
  <property fmtid="{D5CDD505-2E9C-101B-9397-08002B2CF9AE}" pid="15" name="DM_Version">
    <vt:lpwstr>0.1, CURRENT</vt:lpwstr>
  </property>
  <property fmtid="{D5CDD505-2E9C-101B-9397-08002B2CF9AE}" pid="16" name="DM_emea_doc_ref_id">
    <vt:lpwstr>EMEA/90028/2007</vt:lpwstr>
  </property>
  <property fmtid="{D5CDD505-2E9C-101B-9397-08002B2CF9AE}" pid="17" name="DM_emea_cc">
    <vt:lpwstr/>
  </property>
  <property fmtid="{D5CDD505-2E9C-101B-9397-08002B2CF9AE}" pid="18" name="DM_emea_message_subject">
    <vt:lpwstr/>
  </property>
  <property fmtid="{D5CDD505-2E9C-101B-9397-08002B2CF9AE}" pid="19" name="DM_emea_doc_number">
    <vt:lpwstr>90028</vt:lpwstr>
  </property>
  <property fmtid="{D5CDD505-2E9C-101B-9397-08002B2CF9AE}" pid="20" name="DM_emea_received_date">
    <vt:lpwstr>nulldate</vt:lpwstr>
  </property>
  <property fmtid="{D5CDD505-2E9C-101B-9397-08002B2CF9AE}" pid="21" name="DM_emea_resp_body">
    <vt:lpwstr/>
  </property>
  <property fmtid="{D5CDD505-2E9C-101B-9397-08002B2CF9AE}" pid="22" name="DM_emea_revision_label">
    <vt:lpwstr/>
  </property>
  <property fmtid="{D5CDD505-2E9C-101B-9397-08002B2CF9AE}" pid="23" name="DM_emea_to">
    <vt:lpwstr/>
  </property>
  <property fmtid="{D5CDD505-2E9C-101B-9397-08002B2CF9AE}" pid="24" name="DM_emea_bcc">
    <vt:lpwstr/>
  </property>
  <property fmtid="{D5CDD505-2E9C-101B-9397-08002B2CF9AE}" pid="25" name="DM_emea_doc_category">
    <vt:lpwstr>Product Information</vt:lpwstr>
  </property>
  <property fmtid="{D5CDD505-2E9C-101B-9397-08002B2CF9AE}" pid="26" name="DM_emea_from">
    <vt:lpwstr/>
  </property>
  <property fmtid="{D5CDD505-2E9C-101B-9397-08002B2CF9AE}" pid="27" name="DM_emea_internal_label">
    <vt:lpwstr>EMEA</vt:lpwstr>
  </property>
  <property fmtid="{D5CDD505-2E9C-101B-9397-08002B2CF9AE}" pid="28" name="DM_emea_legal_date">
    <vt:lpwstr>nulldate</vt:lpwstr>
  </property>
  <property fmtid="{D5CDD505-2E9C-101B-9397-08002B2CF9AE}" pid="29" name="DM_emea_year">
    <vt:lpwstr>2007</vt:lpwstr>
  </property>
  <property fmtid="{D5CDD505-2E9C-101B-9397-08002B2CF9AE}" pid="30" name="DM_emea_sent_date">
    <vt:lpwstr>nulldate</vt:lpwstr>
  </property>
  <property fmtid="{D5CDD505-2E9C-101B-9397-08002B2CF9AE}" pid="31" name="DM_emea_doc_lang">
    <vt:lpwstr/>
  </property>
  <property fmtid="{D5CDD505-2E9C-101B-9397-08002B2CF9AE}" pid="32" name="DM_emea_meeting_status">
    <vt:lpwstr/>
  </property>
  <property fmtid="{D5CDD505-2E9C-101B-9397-08002B2CF9AE}" pid="33" name="DM_emea_meeting_action">
    <vt:lpwstr/>
  </property>
  <property fmtid="{D5CDD505-2E9C-101B-9397-08002B2CF9AE}" pid="34" name="DM_emea_module">
    <vt:lpwstr/>
  </property>
  <property fmtid="{D5CDD505-2E9C-101B-9397-08002B2CF9AE}" pid="35" name="DM_emea_procedure_ref">
    <vt:lpwstr>EMEA/H/C/000088</vt:lpwstr>
  </property>
  <property fmtid="{D5CDD505-2E9C-101B-9397-08002B2CF9AE}" pid="36" name="DM_emea_domain">
    <vt:lpwstr>H</vt:lpwstr>
  </property>
  <property fmtid="{D5CDD505-2E9C-101B-9397-08002B2CF9AE}" pid="37" name="DM_emea_procedure">
    <vt:lpwstr>C</vt:lpwstr>
  </property>
  <property fmtid="{D5CDD505-2E9C-101B-9397-08002B2CF9AE}" pid="38" name="DM_emea_procedure_type">
    <vt:lpwstr/>
  </property>
  <property fmtid="{D5CDD505-2E9C-101B-9397-08002B2CF9AE}" pid="39" name="DM_emea_procedure_number">
    <vt:lpwstr/>
  </property>
  <property fmtid="{D5CDD505-2E9C-101B-9397-08002B2CF9AE}" pid="40" name="DM_emea_product_number">
    <vt:lpwstr>000088</vt:lpwstr>
  </property>
  <property fmtid="{D5CDD505-2E9C-101B-9397-08002B2CF9AE}" pid="41" name="DM_emea_product_substance">
    <vt:lpwstr>Humalog</vt:lpwstr>
  </property>
  <property fmtid="{D5CDD505-2E9C-101B-9397-08002B2CF9AE}" pid="42" name="DM_emea_par_dist">
    <vt:lpwstr/>
  </property>
  <property fmtid="{D5CDD505-2E9C-101B-9397-08002B2CF9AE}" pid="43" name="SensitivityClassification">
    <vt:lpwstr>GREEN</vt:lpwstr>
  </property>
  <property fmtid="{D5CDD505-2E9C-101B-9397-08002B2CF9AE}" pid="44" name="Official EU Languages">
    <vt:lpwstr>Bulgarian</vt:lpwstr>
  </property>
  <property fmtid="{D5CDD505-2E9C-101B-9397-08002B2CF9AE}" pid="45" name="RAPT ID">
    <vt:lpwstr>406</vt:lpwstr>
  </property>
  <property fmtid="{D5CDD505-2E9C-101B-9397-08002B2CF9AE}" pid="46" name="RecordSeries">
    <vt:lpwstr>ADM130</vt:lpwstr>
  </property>
  <property fmtid="{D5CDD505-2E9C-101B-9397-08002B2CF9AE}" pid="47" name="Status of linguistic review">
    <vt:lpwstr>Submitted Awaiting Comments</vt:lpwstr>
  </property>
  <property fmtid="{D5CDD505-2E9C-101B-9397-08002B2CF9AE}" pid="48" name="Language">
    <vt:lpwstr>eng</vt:lpwstr>
  </property>
  <property fmtid="{D5CDD505-2E9C-101B-9397-08002B2CF9AE}" pid="49" name="ContentType">
    <vt:lpwstr>Document</vt:lpwstr>
  </property>
  <property fmtid="{D5CDD505-2E9C-101B-9397-08002B2CF9AE}" pid="50" name="Change type">
    <vt:lpwstr>Highlighted</vt:lpwstr>
  </property>
  <property fmtid="{D5CDD505-2E9C-101B-9397-08002B2CF9AE}" pid="51" name="Quality Check Complete (Mark for PDF only)">
    <vt:lpwstr>0</vt:lpwstr>
  </property>
  <property fmtid="{D5CDD505-2E9C-101B-9397-08002B2CF9AE}" pid="52" name="_Category">
    <vt:lpwstr/>
  </property>
  <property fmtid="{D5CDD505-2E9C-101B-9397-08002B2CF9AE}" pid="53" name="Categories">
    <vt:lpwstr/>
  </property>
  <property fmtid="{D5CDD505-2E9C-101B-9397-08002B2CF9AE}" pid="54" name="Approval Level">
    <vt:lpwstr/>
  </property>
  <property fmtid="{D5CDD505-2E9C-101B-9397-08002B2CF9AE}" pid="55" name="Keywords">
    <vt:lpwstr>Humalog, INN-insulin lispro</vt:lpwstr>
  </property>
  <property fmtid="{D5CDD505-2E9C-101B-9397-08002B2CF9AE}" pid="56" name="_Author">
    <vt:lpwstr>CHMP</vt:lpwstr>
  </property>
  <property fmtid="{D5CDD505-2E9C-101B-9397-08002B2CF9AE}" pid="57" name="_Comments">
    <vt:lpwstr/>
  </property>
  <property fmtid="{D5CDD505-2E9C-101B-9397-08002B2CF9AE}" pid="58" name="Assigned To">
    <vt:lpwstr/>
  </property>
  <property fmtid="{D5CDD505-2E9C-101B-9397-08002B2CF9AE}" pid="59" name="Subject">
    <vt:lpwstr>EPAR</vt:lpwstr>
  </property>
  <property fmtid="{D5CDD505-2E9C-101B-9397-08002B2CF9AE}" pid="60" name="EU Language">
    <vt:lpwstr>Bulgarian</vt:lpwstr>
  </property>
  <property fmtid="{D5CDD505-2E9C-101B-9397-08002B2CF9AE}" pid="61" name="Document type">
    <vt:lpwstr>Highlighted</vt:lpwstr>
  </property>
  <property fmtid="{D5CDD505-2E9C-101B-9397-08002B2CF9AE}" pid="62" name="Country">
    <vt:lpwstr>Bulgaria</vt:lpwstr>
  </property>
  <property fmtid="{D5CDD505-2E9C-101B-9397-08002B2CF9AE}" pid="63" name="TaxCatchAll">
    <vt:lpwstr/>
  </property>
  <property fmtid="{D5CDD505-2E9C-101B-9397-08002B2CF9AE}" pid="64" name="MSIP_Label_0eea11ca-d417-4147-80ed-01a58412c458_Enabled">
    <vt:lpwstr>true</vt:lpwstr>
  </property>
  <property fmtid="{D5CDD505-2E9C-101B-9397-08002B2CF9AE}" pid="65" name="MSIP_Label_0eea11ca-d417-4147-80ed-01a58412c458_SetDate">
    <vt:lpwstr>2021-06-03T23:46:40Z</vt:lpwstr>
  </property>
  <property fmtid="{D5CDD505-2E9C-101B-9397-08002B2CF9AE}" pid="66" name="MSIP_Label_0eea11ca-d417-4147-80ed-01a58412c458_Method">
    <vt:lpwstr>Standard</vt:lpwstr>
  </property>
  <property fmtid="{D5CDD505-2E9C-101B-9397-08002B2CF9AE}" pid="67" name="MSIP_Label_0eea11ca-d417-4147-80ed-01a58412c458_Name">
    <vt:lpwstr>0eea11ca-d417-4147-80ed-01a58412c458</vt:lpwstr>
  </property>
  <property fmtid="{D5CDD505-2E9C-101B-9397-08002B2CF9AE}" pid="68" name="MSIP_Label_0eea11ca-d417-4147-80ed-01a58412c458_SiteId">
    <vt:lpwstr>bc9dc15c-61bc-4f03-b60b-e5b6d8922839</vt:lpwstr>
  </property>
  <property fmtid="{D5CDD505-2E9C-101B-9397-08002B2CF9AE}" pid="69" name="MSIP_Label_0eea11ca-d417-4147-80ed-01a58412c458_ActionId">
    <vt:lpwstr>2e27cc8f-b255-4686-ae6d-6e4dab8d05c3</vt:lpwstr>
  </property>
  <property fmtid="{D5CDD505-2E9C-101B-9397-08002B2CF9AE}" pid="70" name="MSIP_Label_0eea11ca-d417-4147-80ed-01a58412c458_ContentBits">
    <vt:lpwstr>2</vt:lpwstr>
  </property>
</Properties>
</file>